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E9840B" w14:textId="1775932A" w:rsidR="00304415" w:rsidRPr="00881F78" w:rsidRDefault="00304415" w:rsidP="007120E0">
      <w:pPr>
        <w:pStyle w:val="Estilo1"/>
        <w:jc w:val="right"/>
        <w:rPr>
          <w:sz w:val="56"/>
        </w:rPr>
      </w:pPr>
      <w:r w:rsidRPr="00881F78">
        <w:rPr>
          <w:sz w:val="56"/>
        </w:rPr>
        <w:t>Descritivo da Solução</w:t>
      </w:r>
    </w:p>
    <w:p w14:paraId="3EA6A408" w14:textId="1E31FE97" w:rsidR="007120E0" w:rsidRDefault="00304415" w:rsidP="007120E0">
      <w:pPr>
        <w:pStyle w:val="Estilo1"/>
        <w:jc w:val="right"/>
        <w:rPr>
          <w:sz w:val="40"/>
        </w:rPr>
      </w:pPr>
      <w:r w:rsidRPr="00881F78">
        <w:rPr>
          <w:sz w:val="40"/>
        </w:rPr>
        <w:t>PRJ2</w:t>
      </w:r>
      <w:r w:rsidR="00153785">
        <w:rPr>
          <w:sz w:val="40"/>
        </w:rPr>
        <w:t>5351</w:t>
      </w:r>
      <w:r w:rsidRPr="00881F78">
        <w:rPr>
          <w:sz w:val="40"/>
        </w:rPr>
        <w:t xml:space="preserve"> – </w:t>
      </w:r>
      <w:r w:rsidR="00153785">
        <w:rPr>
          <w:sz w:val="40"/>
        </w:rPr>
        <w:t>Novo Antifraude</w:t>
      </w:r>
      <w:r w:rsidR="007120E0">
        <w:rPr>
          <w:sz w:val="40"/>
        </w:rPr>
        <w:t xml:space="preserve"> – RAID FMS</w:t>
      </w:r>
    </w:p>
    <w:p w14:paraId="1E132357" w14:textId="709B31C9" w:rsidR="007120E0" w:rsidRDefault="007120E0" w:rsidP="007120E0">
      <w:pPr>
        <w:pStyle w:val="Estilo1"/>
        <w:jc w:val="right"/>
        <w:rPr>
          <w:sz w:val="40"/>
        </w:rPr>
      </w:pPr>
      <w:r>
        <w:rPr>
          <w:sz w:val="40"/>
        </w:rPr>
        <w:t>Onda 2 – TV Offline</w:t>
      </w:r>
    </w:p>
    <w:p w14:paraId="294B9399" w14:textId="77777777" w:rsidR="00304415" w:rsidRPr="00881F78" w:rsidRDefault="00304415" w:rsidP="00304415">
      <w:pPr>
        <w:rPr>
          <w:rFonts w:cs="Arial"/>
          <w:noProof/>
          <w:sz w:val="20"/>
          <w:szCs w:val="20"/>
        </w:rPr>
      </w:pPr>
    </w:p>
    <w:p w14:paraId="536A1FA9" w14:textId="77777777" w:rsidR="00304415" w:rsidRPr="00881F78" w:rsidRDefault="00304415" w:rsidP="00304415">
      <w:pPr>
        <w:rPr>
          <w:rFonts w:cs="Arial"/>
          <w:noProof/>
          <w:sz w:val="20"/>
          <w:szCs w:val="20"/>
        </w:rPr>
      </w:pPr>
    </w:p>
    <w:p w14:paraId="294D7063" w14:textId="16EF4CE7" w:rsidR="00304415" w:rsidRPr="00881F78" w:rsidRDefault="007120E0" w:rsidP="00304415">
      <w:pPr>
        <w:rPr>
          <w:rFonts w:cs="Arial"/>
          <w:noProof/>
          <w:sz w:val="20"/>
          <w:szCs w:val="20"/>
        </w:rPr>
      </w:pPr>
      <w:r w:rsidRPr="00217403">
        <w:rPr>
          <w:noProof/>
        </w:rPr>
        <w:drawing>
          <wp:anchor distT="0" distB="0" distL="114300" distR="114300" simplePos="0" relativeHeight="251667456" behindDoc="0" locked="0" layoutInCell="1" allowOverlap="1" wp14:anchorId="41624E4B" wp14:editId="3DC9F354">
            <wp:simplePos x="0" y="0"/>
            <wp:positionH relativeFrom="margin">
              <wp:posOffset>1804035</wp:posOffset>
            </wp:positionH>
            <wp:positionV relativeFrom="paragraph">
              <wp:posOffset>215900</wp:posOffset>
            </wp:positionV>
            <wp:extent cx="2695575" cy="2695575"/>
            <wp:effectExtent l="0" t="0" r="9525" b="9525"/>
            <wp:wrapTopAndBottom/>
            <wp:docPr id="13" name="Imagem 2"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Oi_mass_logo_3_1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D3F36" w14:textId="30325B8F" w:rsidR="00304415" w:rsidRPr="00881F78" w:rsidRDefault="00304415" w:rsidP="00304415">
      <w:pPr>
        <w:rPr>
          <w:rFonts w:cs="Arial"/>
          <w:noProof/>
          <w:sz w:val="20"/>
          <w:szCs w:val="20"/>
        </w:rPr>
      </w:pPr>
    </w:p>
    <w:p w14:paraId="34CECBC4" w14:textId="77777777" w:rsidR="00304415" w:rsidRPr="00881F78" w:rsidRDefault="00304415" w:rsidP="00304415">
      <w:pPr>
        <w:rPr>
          <w:rFonts w:cs="Arial"/>
          <w:noProof/>
          <w:sz w:val="20"/>
          <w:szCs w:val="20"/>
        </w:rPr>
      </w:pPr>
    </w:p>
    <w:p w14:paraId="7C6BED2D" w14:textId="77777777" w:rsidR="00304415" w:rsidRPr="00881F78" w:rsidRDefault="00304415" w:rsidP="00304415">
      <w:pPr>
        <w:rPr>
          <w:rFonts w:cs="Arial"/>
          <w:noProof/>
          <w:sz w:val="20"/>
          <w:szCs w:val="20"/>
        </w:rPr>
      </w:pPr>
    </w:p>
    <w:p w14:paraId="5376C26B" w14:textId="77777777" w:rsidR="00304415" w:rsidRPr="00881F78" w:rsidRDefault="00304415" w:rsidP="00304415">
      <w:pPr>
        <w:rPr>
          <w:rFonts w:cs="Arial"/>
          <w:noProof/>
          <w:sz w:val="20"/>
          <w:szCs w:val="20"/>
        </w:rPr>
      </w:pPr>
    </w:p>
    <w:p w14:paraId="0E0D7271" w14:textId="77777777" w:rsidR="00304415" w:rsidRPr="00881F78" w:rsidRDefault="00304415" w:rsidP="00304415">
      <w:pPr>
        <w:rPr>
          <w:rFonts w:cs="Arial"/>
          <w:noProof/>
          <w:sz w:val="20"/>
          <w:szCs w:val="20"/>
        </w:rPr>
      </w:pPr>
    </w:p>
    <w:p w14:paraId="06B6BDB2" w14:textId="77777777" w:rsidR="005A71F5" w:rsidRPr="00881F78" w:rsidRDefault="005A71F5" w:rsidP="00304415">
      <w:pPr>
        <w:rPr>
          <w:rFonts w:cs="Arial"/>
          <w:b/>
          <w:noProof/>
          <w:szCs w:val="20"/>
        </w:rPr>
      </w:pPr>
    </w:p>
    <w:p w14:paraId="2B97F6DC" w14:textId="77777777" w:rsidR="005A71F5" w:rsidRPr="00881F78" w:rsidRDefault="005A71F5" w:rsidP="00304415">
      <w:pPr>
        <w:rPr>
          <w:rFonts w:cs="Arial"/>
          <w:b/>
          <w:noProof/>
          <w:szCs w:val="20"/>
        </w:rPr>
      </w:pPr>
    </w:p>
    <w:p w14:paraId="7FE61B4D" w14:textId="77777777" w:rsidR="005A71F5" w:rsidRPr="00881F78" w:rsidRDefault="005A71F5" w:rsidP="00304415">
      <w:pPr>
        <w:rPr>
          <w:rFonts w:cs="Arial"/>
          <w:b/>
          <w:noProof/>
          <w:szCs w:val="20"/>
        </w:rPr>
      </w:pPr>
    </w:p>
    <w:p w14:paraId="39B260D2" w14:textId="77777777" w:rsidR="005A71F5" w:rsidRPr="00881F78" w:rsidRDefault="005A71F5" w:rsidP="00304415">
      <w:pPr>
        <w:rPr>
          <w:rFonts w:cs="Arial"/>
          <w:b/>
          <w:noProof/>
          <w:szCs w:val="20"/>
        </w:rPr>
      </w:pPr>
    </w:p>
    <w:p w14:paraId="0B3917E8" w14:textId="77777777" w:rsidR="005A71F5" w:rsidRPr="00881F78" w:rsidRDefault="005A71F5" w:rsidP="00304415">
      <w:pPr>
        <w:rPr>
          <w:rFonts w:cs="Arial"/>
          <w:b/>
          <w:noProof/>
          <w:szCs w:val="20"/>
        </w:rPr>
      </w:pPr>
    </w:p>
    <w:p w14:paraId="39BE204D" w14:textId="77777777" w:rsidR="005A71F5" w:rsidRPr="00881F78" w:rsidRDefault="005A71F5" w:rsidP="00304415">
      <w:pPr>
        <w:rPr>
          <w:rFonts w:cs="Arial"/>
          <w:b/>
          <w:noProof/>
          <w:szCs w:val="20"/>
        </w:rPr>
      </w:pPr>
    </w:p>
    <w:p w14:paraId="4DEA0768" w14:textId="77777777" w:rsidR="005A71F5" w:rsidRPr="00881F78" w:rsidRDefault="005A71F5" w:rsidP="00304415">
      <w:pPr>
        <w:rPr>
          <w:rFonts w:cs="Arial"/>
          <w:b/>
          <w:noProof/>
          <w:szCs w:val="20"/>
        </w:rPr>
      </w:pPr>
    </w:p>
    <w:p w14:paraId="262B0E07" w14:textId="77777777" w:rsidR="005A71F5" w:rsidRPr="00881F78" w:rsidRDefault="005A71F5" w:rsidP="00304415">
      <w:pPr>
        <w:rPr>
          <w:rFonts w:cs="Arial"/>
          <w:b/>
          <w:noProof/>
          <w:szCs w:val="20"/>
        </w:rPr>
      </w:pPr>
    </w:p>
    <w:p w14:paraId="5CC5F5F0" w14:textId="77777777" w:rsidR="005A71F5" w:rsidRPr="00881F78" w:rsidRDefault="005A71F5" w:rsidP="00304415">
      <w:pPr>
        <w:rPr>
          <w:rFonts w:cs="Arial"/>
          <w:b/>
          <w:noProof/>
          <w:szCs w:val="20"/>
        </w:rPr>
      </w:pPr>
    </w:p>
    <w:p w14:paraId="3178D866" w14:textId="77777777" w:rsidR="005A71F5" w:rsidRPr="00881F78" w:rsidRDefault="005A71F5" w:rsidP="00304415">
      <w:pPr>
        <w:rPr>
          <w:rFonts w:cs="Arial"/>
          <w:b/>
          <w:noProof/>
          <w:szCs w:val="20"/>
        </w:rPr>
      </w:pPr>
    </w:p>
    <w:p w14:paraId="1146B54E" w14:textId="77777777" w:rsidR="00304415" w:rsidRPr="00881F78" w:rsidRDefault="00304415" w:rsidP="00304415">
      <w:pPr>
        <w:rPr>
          <w:rFonts w:cs="Arial"/>
          <w:b/>
          <w:noProof/>
          <w:szCs w:val="20"/>
        </w:rPr>
      </w:pPr>
      <w:r w:rsidRPr="00881F78">
        <w:rPr>
          <w:rFonts w:cs="Arial"/>
          <w:noProof/>
          <w:sz w:val="20"/>
          <w:szCs w:val="20"/>
        </w:rPr>
        <mc:AlternateContent>
          <mc:Choice Requires="wps">
            <w:drawing>
              <wp:anchor distT="0" distB="0" distL="114300" distR="114300" simplePos="0" relativeHeight="251664384" behindDoc="0" locked="0" layoutInCell="1" allowOverlap="1" wp14:anchorId="599BFF61" wp14:editId="50A11B22">
                <wp:simplePos x="0" y="0"/>
                <wp:positionH relativeFrom="column">
                  <wp:posOffset>51435</wp:posOffset>
                </wp:positionH>
                <wp:positionV relativeFrom="paragraph">
                  <wp:posOffset>254000</wp:posOffset>
                </wp:positionV>
                <wp:extent cx="6017895" cy="533400"/>
                <wp:effectExtent l="0" t="0" r="20955" b="1905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895" cy="533400"/>
                        </a:xfrm>
                        <a:prstGeom prst="rect">
                          <a:avLst/>
                        </a:prstGeom>
                        <a:solidFill>
                          <a:srgbClr val="FFFFFF"/>
                        </a:solidFill>
                        <a:ln w="9525">
                          <a:solidFill>
                            <a:srgbClr val="000000"/>
                          </a:solidFill>
                          <a:miter lim="800000"/>
                          <a:headEnd/>
                          <a:tailEnd/>
                        </a:ln>
                      </wps:spPr>
                      <wps:txbx>
                        <w:txbxContent>
                          <w:p w14:paraId="64B2BDB3" w14:textId="77777777" w:rsidR="00BD02EF" w:rsidRPr="00D23B93" w:rsidRDefault="00BD02EF" w:rsidP="007C00E1">
                            <w:pPr>
                              <w:rPr>
                                <w:noProof/>
                                <w:sz w:val="20"/>
                              </w:rPr>
                            </w:pPr>
                            <w:r>
                              <w:rPr>
                                <w:sz w:val="20"/>
                              </w:rPr>
                              <w:t>A</w:t>
                            </w:r>
                            <w:r w:rsidRPr="00FE49D9">
                              <w:rPr>
                                <w:sz w:val="20"/>
                              </w:rPr>
                              <w:t>te</w:t>
                            </w:r>
                            <w:r>
                              <w:rPr>
                                <w:sz w:val="20"/>
                              </w:rPr>
                              <w:t>nder as necessidades da Oi para prevenção, detecção, análise e atuação em casos de fraudes de todos os tipos na organização, abrangendo também o direcionamento e habilidades para o combate a possíveis fraudes oriundas da onda de transformação digital do mercado (OTT, VoIP, LTE, etc.).</w:t>
                            </w:r>
                          </w:p>
                          <w:p w14:paraId="35FD63AC" w14:textId="347AA0EA" w:rsidR="00BD02EF" w:rsidRDefault="00BD02EF" w:rsidP="003044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9BFF61" id="_x0000_t202" coordsize="21600,21600" o:spt="202" path="m,l,21600r21600,l21600,xe">
                <v:stroke joinstyle="miter"/>
                <v:path gradientshapeok="t" o:connecttype="rect"/>
              </v:shapetype>
              <v:shape id="Caixa de Texto 2" o:spid="_x0000_s1026" type="#_x0000_t202" style="position:absolute;left:0;text-align:left;margin-left:4.05pt;margin-top:20pt;width:473.85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">
                <v:textbox>
                  <w:txbxContent>
                    <w:p w14:paraId="64B2BDB3" w14:textId="77777777" w:rsidR="00BD02EF" w:rsidRPr="00D23B93" w:rsidRDefault="00BD02EF" w:rsidP="007C00E1">
                      <w:pPr>
                        <w:rPr>
                          <w:noProof/>
                          <w:sz w:val="20"/>
                        </w:rPr>
                      </w:pPr>
                      <w:r>
                        <w:rPr>
                          <w:sz w:val="20"/>
                        </w:rPr>
                        <w:t>A</w:t>
                      </w:r>
                      <w:r w:rsidRPr="00FE49D9">
                        <w:rPr>
                          <w:sz w:val="20"/>
                        </w:rPr>
                        <w:t>te</w:t>
                      </w:r>
                      <w:r>
                        <w:rPr>
                          <w:sz w:val="20"/>
                        </w:rPr>
                        <w:t>nder as necessidades da Oi para prevenção, detecção, análise e atuação em casos de fraudes de todos os tipos na organização, abrangendo também o direcionamento e habilidades para o combate a possíveis fraudes oriundas da onda de transformação digital do mercado (OTT, VoIP, LTE, etc.).</w:t>
                      </w:r>
                    </w:p>
                    <w:p w14:paraId="35FD63AC" w14:textId="347AA0EA" w:rsidR="00BD02EF" w:rsidRDefault="00BD02EF" w:rsidP="00304415"/>
                  </w:txbxContent>
                </v:textbox>
              </v:shape>
            </w:pict>
          </mc:Fallback>
        </mc:AlternateContent>
      </w:r>
      <w:r w:rsidRPr="00881F78">
        <w:rPr>
          <w:rFonts w:cs="Arial"/>
          <w:b/>
          <w:noProof/>
          <w:szCs w:val="20"/>
        </w:rPr>
        <w:t>Necessidade*</w:t>
      </w:r>
    </w:p>
    <w:p w14:paraId="60A63778" w14:textId="77777777" w:rsidR="00304415" w:rsidRPr="00881F78" w:rsidRDefault="00304415" w:rsidP="00304415">
      <w:pPr>
        <w:rPr>
          <w:rFonts w:cs="Arial"/>
          <w:noProof/>
          <w:sz w:val="20"/>
          <w:szCs w:val="20"/>
        </w:rPr>
      </w:pPr>
    </w:p>
    <w:p w14:paraId="63AAD108" w14:textId="77777777" w:rsidR="00304415" w:rsidRPr="00881F78" w:rsidRDefault="00304415" w:rsidP="00304415">
      <w:pPr>
        <w:rPr>
          <w:rFonts w:cs="Arial"/>
          <w:noProof/>
          <w:sz w:val="20"/>
          <w:szCs w:val="20"/>
        </w:rPr>
      </w:pPr>
    </w:p>
    <w:p w14:paraId="2B2202F7" w14:textId="77777777" w:rsidR="00304415" w:rsidRPr="00881F78" w:rsidRDefault="00304415" w:rsidP="00304415">
      <w:pPr>
        <w:rPr>
          <w:rFonts w:cs="Arial"/>
          <w:b/>
          <w:noProof/>
          <w:szCs w:val="20"/>
        </w:rPr>
      </w:pPr>
    </w:p>
    <w:p w14:paraId="2856DAED" w14:textId="77777777" w:rsidR="005A71F5" w:rsidRPr="00881F78" w:rsidRDefault="005A71F5" w:rsidP="00304415">
      <w:pPr>
        <w:rPr>
          <w:rFonts w:cs="Arial"/>
          <w:b/>
          <w:noProof/>
          <w:szCs w:val="20"/>
        </w:rPr>
      </w:pPr>
    </w:p>
    <w:p w14:paraId="2719800E" w14:textId="77777777" w:rsidR="005A71F5" w:rsidRPr="00881F78" w:rsidRDefault="005A71F5" w:rsidP="00304415">
      <w:pPr>
        <w:rPr>
          <w:rFonts w:cs="Arial"/>
          <w:b/>
          <w:noProof/>
          <w:szCs w:val="20"/>
        </w:rPr>
      </w:pPr>
    </w:p>
    <w:p w14:paraId="18525747" w14:textId="77777777" w:rsidR="005A71F5" w:rsidRPr="00881F78" w:rsidRDefault="005A71F5" w:rsidP="00304415">
      <w:pPr>
        <w:rPr>
          <w:rFonts w:cs="Arial"/>
          <w:b/>
          <w:noProof/>
          <w:szCs w:val="20"/>
        </w:rPr>
      </w:pPr>
    </w:p>
    <w:p w14:paraId="29EB0F7E" w14:textId="77777777" w:rsidR="005A71F5" w:rsidRPr="00881F78" w:rsidRDefault="005A71F5" w:rsidP="00304415">
      <w:pPr>
        <w:rPr>
          <w:rFonts w:cs="Arial"/>
          <w:b/>
          <w:noProof/>
          <w:szCs w:val="20"/>
        </w:rPr>
      </w:pPr>
    </w:p>
    <w:p w14:paraId="52D87627" w14:textId="77777777" w:rsidR="00304415" w:rsidRPr="00881F78" w:rsidRDefault="00304415" w:rsidP="00304415">
      <w:pPr>
        <w:rPr>
          <w:rFonts w:cs="Arial"/>
          <w:b/>
          <w:noProof/>
          <w:szCs w:val="20"/>
        </w:rPr>
      </w:pPr>
      <w:r w:rsidRPr="00881F78">
        <w:rPr>
          <w:rFonts w:cs="Arial"/>
          <w:noProof/>
          <w:sz w:val="20"/>
          <w:szCs w:val="20"/>
        </w:rPr>
        <mc:AlternateContent>
          <mc:Choice Requires="wps">
            <w:drawing>
              <wp:anchor distT="0" distB="0" distL="114300" distR="114300" simplePos="0" relativeHeight="251665408" behindDoc="0" locked="0" layoutInCell="1" allowOverlap="1" wp14:anchorId="4F9ABA99" wp14:editId="7DF551DA">
                <wp:simplePos x="0" y="0"/>
                <wp:positionH relativeFrom="column">
                  <wp:posOffset>41910</wp:posOffset>
                </wp:positionH>
                <wp:positionV relativeFrom="paragraph">
                  <wp:posOffset>314960</wp:posOffset>
                </wp:positionV>
                <wp:extent cx="6017895" cy="390525"/>
                <wp:effectExtent l="0" t="0" r="20955" b="28575"/>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895" cy="390525"/>
                        </a:xfrm>
                        <a:prstGeom prst="rect">
                          <a:avLst/>
                        </a:prstGeom>
                        <a:solidFill>
                          <a:srgbClr val="FFFFFF"/>
                        </a:solidFill>
                        <a:ln w="9525">
                          <a:solidFill>
                            <a:srgbClr val="000000"/>
                          </a:solidFill>
                          <a:miter lim="800000"/>
                          <a:headEnd/>
                          <a:tailEnd/>
                        </a:ln>
                      </wps:spPr>
                      <wps:txbx>
                        <w:txbxContent>
                          <w:p w14:paraId="66692706" w14:textId="77777777" w:rsidR="00BD02EF" w:rsidRDefault="00BD02EF" w:rsidP="007C00E1">
                            <w:pPr>
                              <w:widowControl w:val="0"/>
                              <w:autoSpaceDE w:val="0"/>
                              <w:autoSpaceDN w:val="0"/>
                              <w:adjustRightInd w:val="0"/>
                              <w:rPr>
                                <w:sz w:val="20"/>
                              </w:rPr>
                            </w:pPr>
                            <w:r w:rsidRPr="00FE49D9">
                              <w:rPr>
                                <w:sz w:val="20"/>
                              </w:rPr>
                              <w:t xml:space="preserve">Atualmente </w:t>
                            </w:r>
                            <w:r>
                              <w:rPr>
                                <w:sz w:val="20"/>
                              </w:rPr>
                              <w:t>a Oi possui</w:t>
                            </w:r>
                            <w:r w:rsidRPr="00FE49D9">
                              <w:rPr>
                                <w:sz w:val="20"/>
                              </w:rPr>
                              <w:t xml:space="preserve"> </w:t>
                            </w:r>
                            <w:r>
                              <w:rPr>
                                <w:sz w:val="20"/>
                              </w:rPr>
                              <w:t>uma arquitetura tecnológica segregada, dificultando o endereçamento das competências necessárias</w:t>
                            </w:r>
                            <w:r w:rsidRPr="00FE49D9">
                              <w:rPr>
                                <w:sz w:val="20"/>
                              </w:rPr>
                              <w:t xml:space="preserve"> </w:t>
                            </w:r>
                            <w:r>
                              <w:rPr>
                                <w:sz w:val="20"/>
                              </w:rPr>
                              <w:t>para a gestão de anti-fraude.</w:t>
                            </w:r>
                          </w:p>
                          <w:p w14:paraId="05B1CAED" w14:textId="5F7BF857" w:rsidR="00BD02EF" w:rsidRPr="005A71F5" w:rsidRDefault="00BD02EF" w:rsidP="00304415">
                            <w:pPr>
                              <w:rPr>
                                <w:rFonts w:cs="Arial"/>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ABA99" id="_x0000_s1027" type="#_x0000_t202" style="position:absolute;left:0;text-align:left;margin-left:3.3pt;margin-top:24.8pt;width:473.8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">
                <v:textbox>
                  <w:txbxContent>
                    <w:p w14:paraId="66692706" w14:textId="77777777" w:rsidR="00BD02EF" w:rsidRDefault="00BD02EF" w:rsidP="007C00E1">
                      <w:pPr>
                        <w:widowControl w:val="0"/>
                        <w:autoSpaceDE w:val="0"/>
                        <w:autoSpaceDN w:val="0"/>
                        <w:adjustRightInd w:val="0"/>
                        <w:rPr>
                          <w:sz w:val="20"/>
                        </w:rPr>
                      </w:pPr>
                      <w:r w:rsidRPr="00FE49D9">
                        <w:rPr>
                          <w:sz w:val="20"/>
                        </w:rPr>
                        <w:t xml:space="preserve">Atualmente </w:t>
                      </w:r>
                      <w:r>
                        <w:rPr>
                          <w:sz w:val="20"/>
                        </w:rPr>
                        <w:t>a Oi possui</w:t>
                      </w:r>
                      <w:r w:rsidRPr="00FE49D9">
                        <w:rPr>
                          <w:sz w:val="20"/>
                        </w:rPr>
                        <w:t xml:space="preserve"> </w:t>
                      </w:r>
                      <w:r>
                        <w:rPr>
                          <w:sz w:val="20"/>
                        </w:rPr>
                        <w:t>uma arquitetura tecnológica segregada, dificultando o endereçamento das competências necessárias</w:t>
                      </w:r>
                      <w:r w:rsidRPr="00FE49D9">
                        <w:rPr>
                          <w:sz w:val="20"/>
                        </w:rPr>
                        <w:t xml:space="preserve"> </w:t>
                      </w:r>
                      <w:r>
                        <w:rPr>
                          <w:sz w:val="20"/>
                        </w:rPr>
                        <w:t>para a gestão de anti-fraude.</w:t>
                      </w:r>
                    </w:p>
                    <w:p w14:paraId="05B1CAED" w14:textId="5F7BF857" w:rsidR="00BD02EF" w:rsidRPr="005A71F5" w:rsidRDefault="00BD02EF" w:rsidP="00304415">
                      <w:pPr>
                        <w:rPr>
                          <w:rFonts w:cs="Arial"/>
                          <w:sz w:val="22"/>
                        </w:rPr>
                      </w:pPr>
                    </w:p>
                  </w:txbxContent>
                </v:textbox>
              </v:shape>
            </w:pict>
          </mc:Fallback>
        </mc:AlternateContent>
      </w:r>
      <w:r w:rsidRPr="00881F78">
        <w:rPr>
          <w:rFonts w:cs="Arial"/>
          <w:b/>
          <w:noProof/>
          <w:szCs w:val="20"/>
        </w:rPr>
        <w:t>Cenário Atual*</w:t>
      </w:r>
    </w:p>
    <w:p w14:paraId="55398764" w14:textId="77777777" w:rsidR="00304415" w:rsidRPr="00881F78" w:rsidRDefault="00304415" w:rsidP="00304415">
      <w:pPr>
        <w:rPr>
          <w:rFonts w:cs="Arial"/>
          <w:noProof/>
          <w:sz w:val="20"/>
          <w:szCs w:val="20"/>
        </w:rPr>
      </w:pPr>
    </w:p>
    <w:p w14:paraId="1B0BDD46" w14:textId="77777777" w:rsidR="00304415" w:rsidRPr="00881F78" w:rsidRDefault="00304415" w:rsidP="00304415">
      <w:pPr>
        <w:rPr>
          <w:rFonts w:cs="Arial"/>
          <w:noProof/>
          <w:sz w:val="20"/>
          <w:szCs w:val="20"/>
        </w:rPr>
      </w:pPr>
    </w:p>
    <w:p w14:paraId="31348705" w14:textId="77777777" w:rsidR="00304415" w:rsidRPr="00881F78" w:rsidRDefault="00304415" w:rsidP="00304415">
      <w:pPr>
        <w:jc w:val="center"/>
        <w:rPr>
          <w:rFonts w:cs="Arial"/>
          <w:b/>
          <w:sz w:val="32"/>
        </w:rPr>
      </w:pPr>
    </w:p>
    <w:p w14:paraId="66D3B09D" w14:textId="77777777" w:rsidR="00304415" w:rsidRPr="00881F78" w:rsidRDefault="00304415" w:rsidP="00304415">
      <w:pPr>
        <w:jc w:val="center"/>
        <w:rPr>
          <w:rFonts w:cs="Arial"/>
          <w:b/>
          <w:sz w:val="32"/>
        </w:rPr>
      </w:pPr>
      <w:r w:rsidRPr="00881F78">
        <w:rPr>
          <w:rFonts w:cs="Arial"/>
          <w:b/>
          <w:sz w:val="32"/>
        </w:rPr>
        <w:t>Índice</w:t>
      </w:r>
    </w:p>
    <w:p w14:paraId="622B66AD" w14:textId="77777777" w:rsidR="00304415" w:rsidRPr="00881F78" w:rsidRDefault="00304415" w:rsidP="00304415">
      <w:pPr>
        <w:jc w:val="center"/>
        <w:rPr>
          <w:rFonts w:cs="Arial"/>
          <w:b/>
          <w:sz w:val="32"/>
        </w:rPr>
      </w:pPr>
    </w:p>
    <w:sdt>
      <w:sdtPr>
        <w:rPr>
          <w:rFonts w:ascii="Arial" w:eastAsia="Times New Roman" w:hAnsi="Arial" w:cs="Times New Roman"/>
          <w:color w:val="auto"/>
          <w:sz w:val="24"/>
          <w:szCs w:val="24"/>
          <w:lang w:val="pt-BR" w:eastAsia="pt-BR"/>
        </w:rPr>
        <w:id w:val="-639808817"/>
        <w:docPartObj>
          <w:docPartGallery w:val="Table of Contents"/>
          <w:docPartUnique/>
        </w:docPartObj>
      </w:sdtPr>
      <w:sdtEndPr>
        <w:rPr>
          <w:b/>
          <w:bCs/>
          <w:noProof/>
        </w:rPr>
      </w:sdtEndPr>
      <w:sdtContent>
        <w:p w14:paraId="6A0BA36C" w14:textId="22EC04BD" w:rsidR="00206331" w:rsidRPr="00881F78" w:rsidRDefault="00206331" w:rsidP="00B35A58">
          <w:pPr>
            <w:pStyle w:val="TOCHeading"/>
          </w:pPr>
        </w:p>
        <w:p w14:paraId="7B66172F" w14:textId="77777777" w:rsidR="00326212" w:rsidRDefault="00206331">
          <w:pPr>
            <w:pStyle w:val="TOC1"/>
            <w:tabs>
              <w:tab w:val="left" w:pos="510"/>
              <w:tab w:val="right" w:leader="dot" w:pos="9629"/>
            </w:tabs>
            <w:rPr>
              <w:rFonts w:asciiTheme="minorHAnsi" w:eastAsiaTheme="minorEastAsia" w:hAnsiTheme="minorHAnsi" w:cstheme="minorBidi"/>
              <w:noProof/>
              <w:szCs w:val="22"/>
            </w:rPr>
          </w:pPr>
          <w:r w:rsidRPr="00881F78">
            <w:fldChar w:fldCharType="begin"/>
          </w:r>
          <w:r w:rsidR="000E5D20">
            <w:instrText xml:space="preserve"> TOC \o "1-4</w:instrText>
          </w:r>
          <w:r w:rsidRPr="00881F78">
            <w:instrText xml:space="preserve">" \h \z \u </w:instrText>
          </w:r>
          <w:r w:rsidRPr="00881F78">
            <w:fldChar w:fldCharType="separate"/>
          </w:r>
          <w:hyperlink w:anchor="_Toc499303871" w:history="1">
            <w:r w:rsidR="00326212" w:rsidRPr="00AA0B20">
              <w:rPr>
                <w:rStyle w:val="Hyperlink"/>
                <w:noProof/>
              </w:rPr>
              <w:t>1</w:t>
            </w:r>
            <w:r w:rsidR="00326212">
              <w:rPr>
                <w:rFonts w:asciiTheme="minorHAnsi" w:eastAsiaTheme="minorEastAsia" w:hAnsiTheme="minorHAnsi" w:cstheme="minorBidi"/>
                <w:noProof/>
                <w:szCs w:val="22"/>
              </w:rPr>
              <w:tab/>
            </w:r>
            <w:r w:rsidR="00326212" w:rsidRPr="00AA0B20">
              <w:rPr>
                <w:rStyle w:val="Hyperlink"/>
                <w:noProof/>
              </w:rPr>
              <w:t>Detalhamento da Solução</w:t>
            </w:r>
            <w:r w:rsidR="00326212">
              <w:rPr>
                <w:noProof/>
                <w:webHidden/>
              </w:rPr>
              <w:tab/>
            </w:r>
            <w:r w:rsidR="00326212">
              <w:rPr>
                <w:noProof/>
                <w:webHidden/>
              </w:rPr>
              <w:fldChar w:fldCharType="begin"/>
            </w:r>
            <w:r w:rsidR="00326212">
              <w:rPr>
                <w:noProof/>
                <w:webHidden/>
              </w:rPr>
              <w:instrText xml:space="preserve"> PAGEREF _Toc499303871 \h </w:instrText>
            </w:r>
            <w:r w:rsidR="00326212">
              <w:rPr>
                <w:noProof/>
                <w:webHidden/>
              </w:rPr>
            </w:r>
            <w:r w:rsidR="00326212">
              <w:rPr>
                <w:noProof/>
                <w:webHidden/>
              </w:rPr>
              <w:fldChar w:fldCharType="separate"/>
            </w:r>
            <w:r w:rsidR="00326212">
              <w:rPr>
                <w:noProof/>
                <w:webHidden/>
              </w:rPr>
              <w:t>0</w:t>
            </w:r>
            <w:r w:rsidR="00326212">
              <w:rPr>
                <w:noProof/>
                <w:webHidden/>
              </w:rPr>
              <w:fldChar w:fldCharType="end"/>
            </w:r>
          </w:hyperlink>
        </w:p>
        <w:p w14:paraId="169472B8" w14:textId="77777777" w:rsidR="00326212" w:rsidRDefault="00B94F2C">
          <w:pPr>
            <w:pStyle w:val="TOC2"/>
            <w:rPr>
              <w:rFonts w:asciiTheme="minorHAnsi" w:eastAsiaTheme="minorEastAsia" w:hAnsiTheme="minorHAnsi" w:cstheme="minorBidi"/>
              <w:sz w:val="22"/>
              <w:szCs w:val="22"/>
            </w:rPr>
          </w:pPr>
          <w:hyperlink w:anchor="_Toc499303872" w:history="1">
            <w:r w:rsidR="00326212" w:rsidRPr="00AA0B20">
              <w:rPr>
                <w:rStyle w:val="Hyperlink"/>
              </w:rPr>
              <w:t>1.1</w:t>
            </w:r>
            <w:r w:rsidR="00326212">
              <w:rPr>
                <w:rFonts w:asciiTheme="minorHAnsi" w:eastAsiaTheme="minorEastAsia" w:hAnsiTheme="minorHAnsi" w:cstheme="minorBidi"/>
                <w:sz w:val="22"/>
                <w:szCs w:val="22"/>
              </w:rPr>
              <w:tab/>
            </w:r>
            <w:r w:rsidR="00326212" w:rsidRPr="00AA0B20">
              <w:rPr>
                <w:rStyle w:val="Hyperlink"/>
              </w:rPr>
              <w:t>Descrição/Layout*</w:t>
            </w:r>
            <w:r w:rsidR="00326212">
              <w:rPr>
                <w:webHidden/>
              </w:rPr>
              <w:tab/>
            </w:r>
            <w:r w:rsidR="00326212">
              <w:rPr>
                <w:webHidden/>
              </w:rPr>
              <w:fldChar w:fldCharType="begin"/>
            </w:r>
            <w:r w:rsidR="00326212">
              <w:rPr>
                <w:webHidden/>
              </w:rPr>
              <w:instrText xml:space="preserve"> PAGEREF _Toc499303872 \h </w:instrText>
            </w:r>
            <w:r w:rsidR="00326212">
              <w:rPr>
                <w:webHidden/>
              </w:rPr>
            </w:r>
            <w:r w:rsidR="00326212">
              <w:rPr>
                <w:webHidden/>
              </w:rPr>
              <w:fldChar w:fldCharType="separate"/>
            </w:r>
            <w:r w:rsidR="00326212">
              <w:rPr>
                <w:webHidden/>
              </w:rPr>
              <w:t>0</w:t>
            </w:r>
            <w:r w:rsidR="00326212">
              <w:rPr>
                <w:webHidden/>
              </w:rPr>
              <w:fldChar w:fldCharType="end"/>
            </w:r>
          </w:hyperlink>
        </w:p>
        <w:p w14:paraId="5801AE12" w14:textId="77777777" w:rsidR="00326212" w:rsidRDefault="00B94F2C">
          <w:pPr>
            <w:pStyle w:val="TOC2"/>
            <w:rPr>
              <w:rFonts w:asciiTheme="minorHAnsi" w:eastAsiaTheme="minorEastAsia" w:hAnsiTheme="minorHAnsi" w:cstheme="minorBidi"/>
              <w:sz w:val="22"/>
              <w:szCs w:val="22"/>
            </w:rPr>
          </w:pPr>
          <w:hyperlink w:anchor="_Toc499303873" w:history="1">
            <w:r w:rsidR="00326212" w:rsidRPr="00AA0B20">
              <w:rPr>
                <w:rStyle w:val="Hyperlink"/>
                <w:rFonts w:cs="Arial"/>
              </w:rPr>
              <w:t>1.2</w:t>
            </w:r>
            <w:r w:rsidR="00326212">
              <w:rPr>
                <w:rFonts w:asciiTheme="minorHAnsi" w:eastAsiaTheme="minorEastAsia" w:hAnsiTheme="minorHAnsi" w:cstheme="minorBidi"/>
                <w:sz w:val="22"/>
                <w:szCs w:val="22"/>
              </w:rPr>
              <w:tab/>
            </w:r>
            <w:r w:rsidR="00326212" w:rsidRPr="00AA0B20">
              <w:rPr>
                <w:rStyle w:val="Hyperlink"/>
                <w:rFonts w:cs="Arial"/>
              </w:rPr>
              <w:t>Requisitos de Negócio</w:t>
            </w:r>
            <w:r w:rsidR="00326212">
              <w:rPr>
                <w:webHidden/>
              </w:rPr>
              <w:tab/>
            </w:r>
            <w:r w:rsidR="00326212">
              <w:rPr>
                <w:webHidden/>
              </w:rPr>
              <w:fldChar w:fldCharType="begin"/>
            </w:r>
            <w:r w:rsidR="00326212">
              <w:rPr>
                <w:webHidden/>
              </w:rPr>
              <w:instrText xml:space="preserve"> PAGEREF _Toc499303873 \h </w:instrText>
            </w:r>
            <w:r w:rsidR="00326212">
              <w:rPr>
                <w:webHidden/>
              </w:rPr>
            </w:r>
            <w:r w:rsidR="00326212">
              <w:rPr>
                <w:webHidden/>
              </w:rPr>
              <w:fldChar w:fldCharType="separate"/>
            </w:r>
            <w:r w:rsidR="00326212">
              <w:rPr>
                <w:webHidden/>
              </w:rPr>
              <w:t>1</w:t>
            </w:r>
            <w:r w:rsidR="00326212">
              <w:rPr>
                <w:webHidden/>
              </w:rPr>
              <w:fldChar w:fldCharType="end"/>
            </w:r>
          </w:hyperlink>
        </w:p>
        <w:p w14:paraId="537FCF57" w14:textId="77777777" w:rsidR="00326212" w:rsidRDefault="00B94F2C">
          <w:pPr>
            <w:pStyle w:val="TOC2"/>
            <w:rPr>
              <w:rFonts w:asciiTheme="minorHAnsi" w:eastAsiaTheme="minorEastAsia" w:hAnsiTheme="minorHAnsi" w:cstheme="minorBidi"/>
              <w:sz w:val="22"/>
              <w:szCs w:val="22"/>
            </w:rPr>
          </w:pPr>
          <w:hyperlink w:anchor="_Toc499303874" w:history="1">
            <w:r w:rsidR="00326212" w:rsidRPr="00AA0B20">
              <w:rPr>
                <w:rStyle w:val="Hyperlink"/>
                <w:rFonts w:cs="Arial"/>
              </w:rPr>
              <w:t>1.3</w:t>
            </w:r>
            <w:r w:rsidR="00326212">
              <w:rPr>
                <w:rFonts w:asciiTheme="minorHAnsi" w:eastAsiaTheme="minorEastAsia" w:hAnsiTheme="minorHAnsi" w:cstheme="minorBidi"/>
                <w:sz w:val="22"/>
                <w:szCs w:val="22"/>
              </w:rPr>
              <w:tab/>
            </w:r>
            <w:r w:rsidR="00326212" w:rsidRPr="00AA0B20">
              <w:rPr>
                <w:rStyle w:val="Hyperlink"/>
                <w:rFonts w:cs="Arial"/>
              </w:rPr>
              <w:t>Visão Macro dos Processos</w:t>
            </w:r>
            <w:r w:rsidR="00326212">
              <w:rPr>
                <w:webHidden/>
              </w:rPr>
              <w:tab/>
            </w:r>
            <w:r w:rsidR="00326212">
              <w:rPr>
                <w:webHidden/>
              </w:rPr>
              <w:fldChar w:fldCharType="begin"/>
            </w:r>
            <w:r w:rsidR="00326212">
              <w:rPr>
                <w:webHidden/>
              </w:rPr>
              <w:instrText xml:space="preserve"> PAGEREF _Toc499303874 \h </w:instrText>
            </w:r>
            <w:r w:rsidR="00326212">
              <w:rPr>
                <w:webHidden/>
              </w:rPr>
            </w:r>
            <w:r w:rsidR="00326212">
              <w:rPr>
                <w:webHidden/>
              </w:rPr>
              <w:fldChar w:fldCharType="separate"/>
            </w:r>
            <w:r w:rsidR="00326212">
              <w:rPr>
                <w:webHidden/>
              </w:rPr>
              <w:t>3</w:t>
            </w:r>
            <w:r w:rsidR="00326212">
              <w:rPr>
                <w:webHidden/>
              </w:rPr>
              <w:fldChar w:fldCharType="end"/>
            </w:r>
          </w:hyperlink>
        </w:p>
        <w:p w14:paraId="69421E8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75" w:history="1">
            <w:r w:rsidR="00326212" w:rsidRPr="00AA0B20">
              <w:rPr>
                <w:rStyle w:val="Hyperlink"/>
                <w:noProof/>
                <w14:scene3d>
                  <w14:camera w14:prst="orthographicFront"/>
                  <w14:lightRig w14:rig="threePt" w14:dir="t">
                    <w14:rot w14:lat="0" w14:lon="0" w14:rev="0"/>
                  </w14:lightRig>
                </w14:scene3d>
              </w:rPr>
              <w:t>1.3.1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Processo de Cargas</w:t>
            </w:r>
            <w:r w:rsidR="00326212">
              <w:rPr>
                <w:noProof/>
                <w:webHidden/>
              </w:rPr>
              <w:tab/>
            </w:r>
            <w:r w:rsidR="00326212">
              <w:rPr>
                <w:noProof/>
                <w:webHidden/>
              </w:rPr>
              <w:fldChar w:fldCharType="begin"/>
            </w:r>
            <w:r w:rsidR="00326212">
              <w:rPr>
                <w:noProof/>
                <w:webHidden/>
              </w:rPr>
              <w:instrText xml:space="preserve"> PAGEREF _Toc499303875 \h </w:instrText>
            </w:r>
            <w:r w:rsidR="00326212">
              <w:rPr>
                <w:noProof/>
                <w:webHidden/>
              </w:rPr>
            </w:r>
            <w:r w:rsidR="00326212">
              <w:rPr>
                <w:noProof/>
                <w:webHidden/>
              </w:rPr>
              <w:fldChar w:fldCharType="separate"/>
            </w:r>
            <w:r w:rsidR="00326212">
              <w:rPr>
                <w:noProof/>
                <w:webHidden/>
              </w:rPr>
              <w:t>4</w:t>
            </w:r>
            <w:r w:rsidR="00326212">
              <w:rPr>
                <w:noProof/>
                <w:webHidden/>
              </w:rPr>
              <w:fldChar w:fldCharType="end"/>
            </w:r>
          </w:hyperlink>
        </w:p>
        <w:p w14:paraId="289A571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76" w:history="1">
            <w:r w:rsidR="00326212" w:rsidRPr="00AA0B20">
              <w:rPr>
                <w:rStyle w:val="Hyperlink"/>
                <w:noProof/>
                <w14:scene3d>
                  <w14:camera w14:prst="orthographicFront"/>
                  <w14:lightRig w14:rig="threePt" w14:dir="t">
                    <w14:rot w14:lat="0" w14:lon="0" w14:rev="0"/>
                  </w14:lightRig>
                </w14:scene3d>
              </w:rPr>
              <w:t>1.3.2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Prevenção</w:t>
            </w:r>
            <w:r w:rsidR="00326212">
              <w:rPr>
                <w:noProof/>
                <w:webHidden/>
              </w:rPr>
              <w:tab/>
            </w:r>
            <w:r w:rsidR="00326212">
              <w:rPr>
                <w:noProof/>
                <w:webHidden/>
              </w:rPr>
              <w:fldChar w:fldCharType="begin"/>
            </w:r>
            <w:r w:rsidR="00326212">
              <w:rPr>
                <w:noProof/>
                <w:webHidden/>
              </w:rPr>
              <w:instrText xml:space="preserve"> PAGEREF _Toc499303876 \h </w:instrText>
            </w:r>
            <w:r w:rsidR="00326212">
              <w:rPr>
                <w:noProof/>
                <w:webHidden/>
              </w:rPr>
            </w:r>
            <w:r w:rsidR="00326212">
              <w:rPr>
                <w:noProof/>
                <w:webHidden/>
              </w:rPr>
              <w:fldChar w:fldCharType="separate"/>
            </w:r>
            <w:r w:rsidR="00326212">
              <w:rPr>
                <w:noProof/>
                <w:webHidden/>
              </w:rPr>
              <w:t>5</w:t>
            </w:r>
            <w:r w:rsidR="00326212">
              <w:rPr>
                <w:noProof/>
                <w:webHidden/>
              </w:rPr>
              <w:fldChar w:fldCharType="end"/>
            </w:r>
          </w:hyperlink>
        </w:p>
        <w:p w14:paraId="440D0293"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77" w:history="1">
            <w:r w:rsidR="00326212" w:rsidRPr="00AA0B20">
              <w:rPr>
                <w:rStyle w:val="Hyperlink"/>
                <w:noProof/>
                <w:lang w:val="pt-PT"/>
                <w14:scene3d>
                  <w14:camera w14:prst="orthographicFront"/>
                  <w14:lightRig w14:rig="threePt" w14:dir="t">
                    <w14:rot w14:lat="0" w14:lon="0" w14:rev="0"/>
                  </w14:lightRig>
                </w14:scene3d>
              </w:rPr>
              <w:t>1.3.3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lang w:val="pt-PT"/>
              </w:rPr>
              <w:t>Case Management</w:t>
            </w:r>
            <w:r w:rsidR="00326212">
              <w:rPr>
                <w:noProof/>
                <w:webHidden/>
              </w:rPr>
              <w:tab/>
            </w:r>
            <w:r w:rsidR="00326212">
              <w:rPr>
                <w:noProof/>
                <w:webHidden/>
              </w:rPr>
              <w:fldChar w:fldCharType="begin"/>
            </w:r>
            <w:r w:rsidR="00326212">
              <w:rPr>
                <w:noProof/>
                <w:webHidden/>
              </w:rPr>
              <w:instrText xml:space="preserve"> PAGEREF _Toc499303877 \h </w:instrText>
            </w:r>
            <w:r w:rsidR="00326212">
              <w:rPr>
                <w:noProof/>
                <w:webHidden/>
              </w:rPr>
            </w:r>
            <w:r w:rsidR="00326212">
              <w:rPr>
                <w:noProof/>
                <w:webHidden/>
              </w:rPr>
              <w:fldChar w:fldCharType="separate"/>
            </w:r>
            <w:r w:rsidR="00326212">
              <w:rPr>
                <w:noProof/>
                <w:webHidden/>
              </w:rPr>
              <w:t>6</w:t>
            </w:r>
            <w:r w:rsidR="00326212">
              <w:rPr>
                <w:noProof/>
                <w:webHidden/>
              </w:rPr>
              <w:fldChar w:fldCharType="end"/>
            </w:r>
          </w:hyperlink>
        </w:p>
        <w:p w14:paraId="422891BA" w14:textId="77777777" w:rsidR="00326212" w:rsidRDefault="00B94F2C">
          <w:pPr>
            <w:pStyle w:val="TOC1"/>
            <w:tabs>
              <w:tab w:val="left" w:pos="510"/>
              <w:tab w:val="right" w:leader="dot" w:pos="9629"/>
            </w:tabs>
            <w:rPr>
              <w:rFonts w:asciiTheme="minorHAnsi" w:eastAsiaTheme="minorEastAsia" w:hAnsiTheme="minorHAnsi" w:cstheme="minorBidi"/>
              <w:noProof/>
              <w:szCs w:val="22"/>
            </w:rPr>
          </w:pPr>
          <w:hyperlink w:anchor="_Toc499303878" w:history="1">
            <w:r w:rsidR="00326212" w:rsidRPr="00AA0B20">
              <w:rPr>
                <w:rStyle w:val="Hyperlink"/>
                <w:noProof/>
              </w:rPr>
              <w:t>2</w:t>
            </w:r>
            <w:r w:rsidR="00326212">
              <w:rPr>
                <w:rFonts w:asciiTheme="minorHAnsi" w:eastAsiaTheme="minorEastAsia" w:hAnsiTheme="minorHAnsi" w:cstheme="minorBidi"/>
                <w:noProof/>
                <w:szCs w:val="22"/>
              </w:rPr>
              <w:tab/>
            </w:r>
            <w:r w:rsidR="00326212" w:rsidRPr="00AA0B20">
              <w:rPr>
                <w:rStyle w:val="Hyperlink"/>
                <w:noProof/>
              </w:rPr>
              <w:t>Detalhamento dos Requisitos</w:t>
            </w:r>
            <w:r w:rsidR="00326212">
              <w:rPr>
                <w:noProof/>
                <w:webHidden/>
              </w:rPr>
              <w:tab/>
            </w:r>
            <w:r w:rsidR="00326212">
              <w:rPr>
                <w:noProof/>
                <w:webHidden/>
              </w:rPr>
              <w:fldChar w:fldCharType="begin"/>
            </w:r>
            <w:r w:rsidR="00326212">
              <w:rPr>
                <w:noProof/>
                <w:webHidden/>
              </w:rPr>
              <w:instrText xml:space="preserve"> PAGEREF _Toc499303878 \h </w:instrText>
            </w:r>
            <w:r w:rsidR="00326212">
              <w:rPr>
                <w:noProof/>
                <w:webHidden/>
              </w:rPr>
            </w:r>
            <w:r w:rsidR="00326212">
              <w:rPr>
                <w:noProof/>
                <w:webHidden/>
              </w:rPr>
              <w:fldChar w:fldCharType="separate"/>
            </w:r>
            <w:r w:rsidR="00326212">
              <w:rPr>
                <w:noProof/>
                <w:webHidden/>
              </w:rPr>
              <w:t>8</w:t>
            </w:r>
            <w:r w:rsidR="00326212">
              <w:rPr>
                <w:noProof/>
                <w:webHidden/>
              </w:rPr>
              <w:fldChar w:fldCharType="end"/>
            </w:r>
          </w:hyperlink>
        </w:p>
        <w:p w14:paraId="296B5B9F" w14:textId="77777777" w:rsidR="00326212" w:rsidRDefault="00B94F2C">
          <w:pPr>
            <w:pStyle w:val="TOC2"/>
            <w:rPr>
              <w:rFonts w:asciiTheme="minorHAnsi" w:eastAsiaTheme="minorEastAsia" w:hAnsiTheme="minorHAnsi" w:cstheme="minorBidi"/>
              <w:sz w:val="22"/>
              <w:szCs w:val="22"/>
            </w:rPr>
          </w:pPr>
          <w:hyperlink w:anchor="_Toc499303879" w:history="1">
            <w:r w:rsidR="00326212" w:rsidRPr="00AA0B20">
              <w:rPr>
                <w:rStyle w:val="Hyperlink"/>
              </w:rPr>
              <w:t>2.1</w:t>
            </w:r>
            <w:r w:rsidR="00326212">
              <w:rPr>
                <w:rFonts w:asciiTheme="minorHAnsi" w:eastAsiaTheme="minorEastAsia" w:hAnsiTheme="minorHAnsi" w:cstheme="minorBidi"/>
                <w:sz w:val="22"/>
                <w:szCs w:val="22"/>
              </w:rPr>
              <w:tab/>
            </w:r>
            <w:r w:rsidR="00326212" w:rsidRPr="00AA0B20">
              <w:rPr>
                <w:rStyle w:val="Hyperlink"/>
              </w:rPr>
              <w:t>Requisitos de Cargas</w:t>
            </w:r>
            <w:r w:rsidR="00326212">
              <w:rPr>
                <w:webHidden/>
              </w:rPr>
              <w:tab/>
            </w:r>
            <w:r w:rsidR="00326212">
              <w:rPr>
                <w:webHidden/>
              </w:rPr>
              <w:fldChar w:fldCharType="begin"/>
            </w:r>
            <w:r w:rsidR="00326212">
              <w:rPr>
                <w:webHidden/>
              </w:rPr>
              <w:instrText xml:space="preserve"> PAGEREF _Toc499303879 \h </w:instrText>
            </w:r>
            <w:r w:rsidR="00326212">
              <w:rPr>
                <w:webHidden/>
              </w:rPr>
            </w:r>
            <w:r w:rsidR="00326212">
              <w:rPr>
                <w:webHidden/>
              </w:rPr>
              <w:fldChar w:fldCharType="separate"/>
            </w:r>
            <w:r w:rsidR="00326212">
              <w:rPr>
                <w:webHidden/>
              </w:rPr>
              <w:t>8</w:t>
            </w:r>
            <w:r w:rsidR="00326212">
              <w:rPr>
                <w:webHidden/>
              </w:rPr>
              <w:fldChar w:fldCharType="end"/>
            </w:r>
          </w:hyperlink>
        </w:p>
        <w:p w14:paraId="16A6AE71"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80" w:history="1">
            <w:r w:rsidR="00326212" w:rsidRPr="00AA0B20">
              <w:rPr>
                <w:rStyle w:val="Hyperlink"/>
                <w:noProof/>
                <w14:scene3d>
                  <w14:camera w14:prst="orthographicFront"/>
                  <w14:lightRig w14:rig="threePt" w14:dir="t">
                    <w14:rot w14:lat="0" w14:lon="0" w14:rev="0"/>
                  </w14:lightRig>
                </w14:scene3d>
              </w:rPr>
              <w:t>2.1.1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RQN01 – Carga dos arquivos de vendas do SINN</w:t>
            </w:r>
            <w:r w:rsidR="00326212">
              <w:rPr>
                <w:noProof/>
                <w:webHidden/>
              </w:rPr>
              <w:tab/>
            </w:r>
            <w:r w:rsidR="00326212">
              <w:rPr>
                <w:noProof/>
                <w:webHidden/>
              </w:rPr>
              <w:fldChar w:fldCharType="begin"/>
            </w:r>
            <w:r w:rsidR="00326212">
              <w:rPr>
                <w:noProof/>
                <w:webHidden/>
              </w:rPr>
              <w:instrText xml:space="preserve"> PAGEREF _Toc499303880 \h </w:instrText>
            </w:r>
            <w:r w:rsidR="00326212">
              <w:rPr>
                <w:noProof/>
                <w:webHidden/>
              </w:rPr>
            </w:r>
            <w:r w:rsidR="00326212">
              <w:rPr>
                <w:noProof/>
                <w:webHidden/>
              </w:rPr>
              <w:fldChar w:fldCharType="separate"/>
            </w:r>
            <w:r w:rsidR="00326212">
              <w:rPr>
                <w:noProof/>
                <w:webHidden/>
              </w:rPr>
              <w:t>10</w:t>
            </w:r>
            <w:r w:rsidR="00326212">
              <w:rPr>
                <w:noProof/>
                <w:webHidden/>
              </w:rPr>
              <w:fldChar w:fldCharType="end"/>
            </w:r>
          </w:hyperlink>
        </w:p>
        <w:p w14:paraId="137EEA10"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81" w:history="1">
            <w:r w:rsidR="00326212" w:rsidRPr="00AA0B20">
              <w:rPr>
                <w:rStyle w:val="Hyperlink"/>
                <w:noProof/>
                <w14:scene3d>
                  <w14:camera w14:prst="orthographicFront"/>
                  <w14:lightRig w14:rig="threePt" w14:dir="t">
                    <w14:rot w14:lat="0" w14:lon="0" w14:rev="0"/>
                  </w14:lightRig>
                </w14:scene3d>
              </w:rPr>
              <w:t>2.1.1.1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RGN01 – Processo de carga arquivo SINN</w:t>
            </w:r>
            <w:r w:rsidR="00326212">
              <w:rPr>
                <w:noProof/>
                <w:webHidden/>
              </w:rPr>
              <w:tab/>
            </w:r>
            <w:r w:rsidR="00326212">
              <w:rPr>
                <w:noProof/>
                <w:webHidden/>
              </w:rPr>
              <w:fldChar w:fldCharType="begin"/>
            </w:r>
            <w:r w:rsidR="00326212">
              <w:rPr>
                <w:noProof/>
                <w:webHidden/>
              </w:rPr>
              <w:instrText xml:space="preserve"> PAGEREF _Toc499303881 \h </w:instrText>
            </w:r>
            <w:r w:rsidR="00326212">
              <w:rPr>
                <w:noProof/>
                <w:webHidden/>
              </w:rPr>
            </w:r>
            <w:r w:rsidR="00326212">
              <w:rPr>
                <w:noProof/>
                <w:webHidden/>
              </w:rPr>
              <w:fldChar w:fldCharType="separate"/>
            </w:r>
            <w:r w:rsidR="00326212">
              <w:rPr>
                <w:noProof/>
                <w:webHidden/>
              </w:rPr>
              <w:t>10</w:t>
            </w:r>
            <w:r w:rsidR="00326212">
              <w:rPr>
                <w:noProof/>
                <w:webHidden/>
              </w:rPr>
              <w:fldChar w:fldCharType="end"/>
            </w:r>
          </w:hyperlink>
        </w:p>
        <w:p w14:paraId="06E62675"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82" w:history="1">
            <w:r w:rsidR="00326212" w:rsidRPr="00AA0B20">
              <w:rPr>
                <w:rStyle w:val="Hyperlink"/>
                <w:noProof/>
                <w14:scene3d>
                  <w14:camera w14:prst="orthographicFront"/>
                  <w14:lightRig w14:rig="threePt" w14:dir="t">
                    <w14:rot w14:lat="0" w14:lon="0" w14:rev="0"/>
                  </w14:lightRig>
                </w14:scene3d>
              </w:rPr>
              <w:t>2.1.1.2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RGN02 – Regras de carga</w:t>
            </w:r>
            <w:r w:rsidR="00326212">
              <w:rPr>
                <w:noProof/>
                <w:webHidden/>
              </w:rPr>
              <w:tab/>
            </w:r>
            <w:r w:rsidR="00326212">
              <w:rPr>
                <w:noProof/>
                <w:webHidden/>
              </w:rPr>
              <w:fldChar w:fldCharType="begin"/>
            </w:r>
            <w:r w:rsidR="00326212">
              <w:rPr>
                <w:noProof/>
                <w:webHidden/>
              </w:rPr>
              <w:instrText xml:space="preserve"> PAGEREF _Toc499303882 \h </w:instrText>
            </w:r>
            <w:r w:rsidR="00326212">
              <w:rPr>
                <w:noProof/>
                <w:webHidden/>
              </w:rPr>
            </w:r>
            <w:r w:rsidR="00326212">
              <w:rPr>
                <w:noProof/>
                <w:webHidden/>
              </w:rPr>
              <w:fldChar w:fldCharType="separate"/>
            </w:r>
            <w:r w:rsidR="00326212">
              <w:rPr>
                <w:noProof/>
                <w:webHidden/>
              </w:rPr>
              <w:t>13</w:t>
            </w:r>
            <w:r w:rsidR="00326212">
              <w:rPr>
                <w:noProof/>
                <w:webHidden/>
              </w:rPr>
              <w:fldChar w:fldCharType="end"/>
            </w:r>
          </w:hyperlink>
        </w:p>
        <w:p w14:paraId="465E044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83" w:history="1">
            <w:r w:rsidR="00326212" w:rsidRPr="00AA0B20">
              <w:rPr>
                <w:rStyle w:val="Hyperlink"/>
                <w:noProof/>
                <w14:scene3d>
                  <w14:camera w14:prst="orthographicFront"/>
                  <w14:lightRig w14:rig="threePt" w14:dir="t">
                    <w14:rot w14:lat="0" w14:lon="0" w14:rev="0"/>
                  </w14:lightRig>
                </w14:scene3d>
              </w:rPr>
              <w:t>2.1.2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RQN02 – Carga dos arquivos Serasa</w:t>
            </w:r>
            <w:r w:rsidR="00326212">
              <w:rPr>
                <w:noProof/>
                <w:webHidden/>
              </w:rPr>
              <w:tab/>
            </w:r>
            <w:r w:rsidR="00326212">
              <w:rPr>
                <w:noProof/>
                <w:webHidden/>
              </w:rPr>
              <w:fldChar w:fldCharType="begin"/>
            </w:r>
            <w:r w:rsidR="00326212">
              <w:rPr>
                <w:noProof/>
                <w:webHidden/>
              </w:rPr>
              <w:instrText xml:space="preserve"> PAGEREF _Toc499303883 \h </w:instrText>
            </w:r>
            <w:r w:rsidR="00326212">
              <w:rPr>
                <w:noProof/>
                <w:webHidden/>
              </w:rPr>
            </w:r>
            <w:r w:rsidR="00326212">
              <w:rPr>
                <w:noProof/>
                <w:webHidden/>
              </w:rPr>
              <w:fldChar w:fldCharType="separate"/>
            </w:r>
            <w:r w:rsidR="00326212">
              <w:rPr>
                <w:noProof/>
                <w:webHidden/>
              </w:rPr>
              <w:t>14</w:t>
            </w:r>
            <w:r w:rsidR="00326212">
              <w:rPr>
                <w:noProof/>
                <w:webHidden/>
              </w:rPr>
              <w:fldChar w:fldCharType="end"/>
            </w:r>
          </w:hyperlink>
        </w:p>
        <w:p w14:paraId="1FD73DB0"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84" w:history="1">
            <w:r w:rsidR="00326212" w:rsidRPr="00AA0B20">
              <w:rPr>
                <w:rStyle w:val="Hyperlink"/>
                <w:noProof/>
                <w14:scene3d>
                  <w14:camera w14:prst="orthographicFront"/>
                  <w14:lightRig w14:rig="threePt" w14:dir="t">
                    <w14:rot w14:lat="0" w14:lon="0" w14:rev="0"/>
                  </w14:lightRig>
                </w14:scene3d>
              </w:rPr>
              <w:t>2.1.2.1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RGN04 – Processo de carga arquivo Serasa</w:t>
            </w:r>
            <w:r w:rsidR="00326212">
              <w:rPr>
                <w:noProof/>
                <w:webHidden/>
              </w:rPr>
              <w:tab/>
            </w:r>
            <w:r w:rsidR="00326212">
              <w:rPr>
                <w:noProof/>
                <w:webHidden/>
              </w:rPr>
              <w:fldChar w:fldCharType="begin"/>
            </w:r>
            <w:r w:rsidR="00326212">
              <w:rPr>
                <w:noProof/>
                <w:webHidden/>
              </w:rPr>
              <w:instrText xml:space="preserve"> PAGEREF _Toc499303884 \h </w:instrText>
            </w:r>
            <w:r w:rsidR="00326212">
              <w:rPr>
                <w:noProof/>
                <w:webHidden/>
              </w:rPr>
            </w:r>
            <w:r w:rsidR="00326212">
              <w:rPr>
                <w:noProof/>
                <w:webHidden/>
              </w:rPr>
              <w:fldChar w:fldCharType="separate"/>
            </w:r>
            <w:r w:rsidR="00326212">
              <w:rPr>
                <w:noProof/>
                <w:webHidden/>
              </w:rPr>
              <w:t>14</w:t>
            </w:r>
            <w:r w:rsidR="00326212">
              <w:rPr>
                <w:noProof/>
                <w:webHidden/>
              </w:rPr>
              <w:fldChar w:fldCharType="end"/>
            </w:r>
          </w:hyperlink>
        </w:p>
        <w:p w14:paraId="1F664243"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85" w:history="1">
            <w:r w:rsidR="00326212" w:rsidRPr="00AA0B20">
              <w:rPr>
                <w:rStyle w:val="Hyperlink"/>
                <w:noProof/>
                <w14:scene3d>
                  <w14:camera w14:prst="orthographicFront"/>
                  <w14:lightRig w14:rig="threePt" w14:dir="t">
                    <w14:rot w14:lat="0" w14:lon="0" w14:rev="0"/>
                  </w14:lightRig>
                </w14:scene3d>
              </w:rPr>
              <w:t>2.1.3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RQN04 – Carga dos arquivos NCOI</w:t>
            </w:r>
            <w:r w:rsidR="00326212">
              <w:rPr>
                <w:noProof/>
                <w:webHidden/>
              </w:rPr>
              <w:tab/>
            </w:r>
            <w:r w:rsidR="00326212">
              <w:rPr>
                <w:noProof/>
                <w:webHidden/>
              </w:rPr>
              <w:fldChar w:fldCharType="begin"/>
            </w:r>
            <w:r w:rsidR="00326212">
              <w:rPr>
                <w:noProof/>
                <w:webHidden/>
              </w:rPr>
              <w:instrText xml:space="preserve"> PAGEREF _Toc499303885 \h </w:instrText>
            </w:r>
            <w:r w:rsidR="00326212">
              <w:rPr>
                <w:noProof/>
                <w:webHidden/>
              </w:rPr>
            </w:r>
            <w:r w:rsidR="00326212">
              <w:rPr>
                <w:noProof/>
                <w:webHidden/>
              </w:rPr>
              <w:fldChar w:fldCharType="separate"/>
            </w:r>
            <w:r w:rsidR="00326212">
              <w:rPr>
                <w:noProof/>
                <w:webHidden/>
              </w:rPr>
              <w:t>22</w:t>
            </w:r>
            <w:r w:rsidR="00326212">
              <w:rPr>
                <w:noProof/>
                <w:webHidden/>
              </w:rPr>
              <w:fldChar w:fldCharType="end"/>
            </w:r>
          </w:hyperlink>
        </w:p>
        <w:p w14:paraId="3108B618"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86" w:history="1">
            <w:r w:rsidR="00326212" w:rsidRPr="00AA0B20">
              <w:rPr>
                <w:rStyle w:val="Hyperlink"/>
                <w:noProof/>
                <w14:scene3d>
                  <w14:camera w14:prst="orthographicFront"/>
                  <w14:lightRig w14:rig="threePt" w14:dir="t">
                    <w14:rot w14:lat="0" w14:lon="0" w14:rev="0"/>
                  </w14:lightRig>
                </w14:scene3d>
              </w:rPr>
              <w:t>2.1.3.1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RGN06 – Processo de carga arquivo NCOI</w:t>
            </w:r>
            <w:r w:rsidR="00326212">
              <w:rPr>
                <w:noProof/>
                <w:webHidden/>
              </w:rPr>
              <w:tab/>
            </w:r>
            <w:r w:rsidR="00326212">
              <w:rPr>
                <w:noProof/>
                <w:webHidden/>
              </w:rPr>
              <w:fldChar w:fldCharType="begin"/>
            </w:r>
            <w:r w:rsidR="00326212">
              <w:rPr>
                <w:noProof/>
                <w:webHidden/>
              </w:rPr>
              <w:instrText xml:space="preserve"> PAGEREF _Toc499303886 \h </w:instrText>
            </w:r>
            <w:r w:rsidR="00326212">
              <w:rPr>
                <w:noProof/>
                <w:webHidden/>
              </w:rPr>
            </w:r>
            <w:r w:rsidR="00326212">
              <w:rPr>
                <w:noProof/>
                <w:webHidden/>
              </w:rPr>
              <w:fldChar w:fldCharType="separate"/>
            </w:r>
            <w:r w:rsidR="00326212">
              <w:rPr>
                <w:noProof/>
                <w:webHidden/>
              </w:rPr>
              <w:t>22</w:t>
            </w:r>
            <w:r w:rsidR="00326212">
              <w:rPr>
                <w:noProof/>
                <w:webHidden/>
              </w:rPr>
              <w:fldChar w:fldCharType="end"/>
            </w:r>
          </w:hyperlink>
        </w:p>
        <w:p w14:paraId="363E8193"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87" w:history="1">
            <w:r w:rsidR="00326212" w:rsidRPr="00AA0B20">
              <w:rPr>
                <w:rStyle w:val="Hyperlink"/>
                <w:noProof/>
                <w14:scene3d>
                  <w14:camera w14:prst="orthographicFront"/>
                  <w14:lightRig w14:rig="threePt" w14:dir="t">
                    <w14:rot w14:lat="0" w14:lon="0" w14:rev="0"/>
                  </w14:lightRig>
                </w14:scene3d>
              </w:rPr>
              <w:t>2.1.4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RQN05 – Carga dos arquivos JEC</w:t>
            </w:r>
            <w:r w:rsidR="00326212">
              <w:rPr>
                <w:noProof/>
                <w:webHidden/>
              </w:rPr>
              <w:tab/>
            </w:r>
            <w:r w:rsidR="00326212">
              <w:rPr>
                <w:noProof/>
                <w:webHidden/>
              </w:rPr>
              <w:fldChar w:fldCharType="begin"/>
            </w:r>
            <w:r w:rsidR="00326212">
              <w:rPr>
                <w:noProof/>
                <w:webHidden/>
              </w:rPr>
              <w:instrText xml:space="preserve"> PAGEREF _Toc499303887 \h </w:instrText>
            </w:r>
            <w:r w:rsidR="00326212">
              <w:rPr>
                <w:noProof/>
                <w:webHidden/>
              </w:rPr>
            </w:r>
            <w:r w:rsidR="00326212">
              <w:rPr>
                <w:noProof/>
                <w:webHidden/>
              </w:rPr>
              <w:fldChar w:fldCharType="separate"/>
            </w:r>
            <w:r w:rsidR="00326212">
              <w:rPr>
                <w:noProof/>
                <w:webHidden/>
              </w:rPr>
              <w:t>39</w:t>
            </w:r>
            <w:r w:rsidR="00326212">
              <w:rPr>
                <w:noProof/>
                <w:webHidden/>
              </w:rPr>
              <w:fldChar w:fldCharType="end"/>
            </w:r>
          </w:hyperlink>
        </w:p>
        <w:p w14:paraId="16FDA97D"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88" w:history="1">
            <w:r w:rsidR="00326212" w:rsidRPr="00AA0B20">
              <w:rPr>
                <w:rStyle w:val="Hyperlink"/>
                <w:noProof/>
                <w14:scene3d>
                  <w14:camera w14:prst="orthographicFront"/>
                  <w14:lightRig w14:rig="threePt" w14:dir="t">
                    <w14:rot w14:lat="0" w14:lon="0" w14:rev="0"/>
                  </w14:lightRig>
                </w14:scene3d>
              </w:rPr>
              <w:t>2.1.4.1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RGN07 – Processo de carga arquivo JEC</w:t>
            </w:r>
            <w:r w:rsidR="00326212">
              <w:rPr>
                <w:noProof/>
                <w:webHidden/>
              </w:rPr>
              <w:tab/>
            </w:r>
            <w:r w:rsidR="00326212">
              <w:rPr>
                <w:noProof/>
                <w:webHidden/>
              </w:rPr>
              <w:fldChar w:fldCharType="begin"/>
            </w:r>
            <w:r w:rsidR="00326212">
              <w:rPr>
                <w:noProof/>
                <w:webHidden/>
              </w:rPr>
              <w:instrText xml:space="preserve"> PAGEREF _Toc499303888 \h </w:instrText>
            </w:r>
            <w:r w:rsidR="00326212">
              <w:rPr>
                <w:noProof/>
                <w:webHidden/>
              </w:rPr>
            </w:r>
            <w:r w:rsidR="00326212">
              <w:rPr>
                <w:noProof/>
                <w:webHidden/>
              </w:rPr>
              <w:fldChar w:fldCharType="separate"/>
            </w:r>
            <w:r w:rsidR="00326212">
              <w:rPr>
                <w:noProof/>
                <w:webHidden/>
              </w:rPr>
              <w:t>39</w:t>
            </w:r>
            <w:r w:rsidR="00326212">
              <w:rPr>
                <w:noProof/>
                <w:webHidden/>
              </w:rPr>
              <w:fldChar w:fldCharType="end"/>
            </w:r>
          </w:hyperlink>
        </w:p>
        <w:p w14:paraId="1C5BE605"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89" w:history="1">
            <w:r w:rsidR="00326212" w:rsidRPr="00AA0B20">
              <w:rPr>
                <w:rStyle w:val="Hyperlink"/>
                <w:noProof/>
                <w14:scene3d>
                  <w14:camera w14:prst="orthographicFront"/>
                  <w14:lightRig w14:rig="threePt" w14:dir="t">
                    <w14:rot w14:lat="0" w14:lon="0" w14:rev="0"/>
                  </w14:lightRig>
                </w14:scene3d>
              </w:rPr>
              <w:t>2.1.5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RQN06 – Carga dos arquivos TRANSACT</w:t>
            </w:r>
            <w:r w:rsidR="00326212">
              <w:rPr>
                <w:noProof/>
                <w:webHidden/>
              </w:rPr>
              <w:tab/>
            </w:r>
            <w:r w:rsidR="00326212">
              <w:rPr>
                <w:noProof/>
                <w:webHidden/>
              </w:rPr>
              <w:fldChar w:fldCharType="begin"/>
            </w:r>
            <w:r w:rsidR="00326212">
              <w:rPr>
                <w:noProof/>
                <w:webHidden/>
              </w:rPr>
              <w:instrText xml:space="preserve"> PAGEREF _Toc499303889 \h </w:instrText>
            </w:r>
            <w:r w:rsidR="00326212">
              <w:rPr>
                <w:noProof/>
                <w:webHidden/>
              </w:rPr>
            </w:r>
            <w:r w:rsidR="00326212">
              <w:rPr>
                <w:noProof/>
                <w:webHidden/>
              </w:rPr>
              <w:fldChar w:fldCharType="separate"/>
            </w:r>
            <w:r w:rsidR="00326212">
              <w:rPr>
                <w:noProof/>
                <w:webHidden/>
              </w:rPr>
              <w:t>42</w:t>
            </w:r>
            <w:r w:rsidR="00326212">
              <w:rPr>
                <w:noProof/>
                <w:webHidden/>
              </w:rPr>
              <w:fldChar w:fldCharType="end"/>
            </w:r>
          </w:hyperlink>
        </w:p>
        <w:p w14:paraId="0C941DD8"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90" w:history="1">
            <w:r w:rsidR="00326212" w:rsidRPr="00AA0B20">
              <w:rPr>
                <w:rStyle w:val="Hyperlink"/>
                <w:noProof/>
                <w14:scene3d>
                  <w14:camera w14:prst="orthographicFront"/>
                  <w14:lightRig w14:rig="threePt" w14:dir="t">
                    <w14:rot w14:lat="0" w14:lon="0" w14:rev="0"/>
                  </w14:lightRig>
                </w14:scene3d>
              </w:rPr>
              <w:t>2.1.5.1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RGN08 – Processo de carga arquivo TRANSACT</w:t>
            </w:r>
            <w:r w:rsidR="00326212">
              <w:rPr>
                <w:noProof/>
                <w:webHidden/>
              </w:rPr>
              <w:tab/>
            </w:r>
            <w:r w:rsidR="00326212">
              <w:rPr>
                <w:noProof/>
                <w:webHidden/>
              </w:rPr>
              <w:fldChar w:fldCharType="begin"/>
            </w:r>
            <w:r w:rsidR="00326212">
              <w:rPr>
                <w:noProof/>
                <w:webHidden/>
              </w:rPr>
              <w:instrText xml:space="preserve"> PAGEREF _Toc499303890 \h </w:instrText>
            </w:r>
            <w:r w:rsidR="00326212">
              <w:rPr>
                <w:noProof/>
                <w:webHidden/>
              </w:rPr>
            </w:r>
            <w:r w:rsidR="00326212">
              <w:rPr>
                <w:noProof/>
                <w:webHidden/>
              </w:rPr>
              <w:fldChar w:fldCharType="separate"/>
            </w:r>
            <w:r w:rsidR="00326212">
              <w:rPr>
                <w:noProof/>
                <w:webHidden/>
              </w:rPr>
              <w:t>42</w:t>
            </w:r>
            <w:r w:rsidR="00326212">
              <w:rPr>
                <w:noProof/>
                <w:webHidden/>
              </w:rPr>
              <w:fldChar w:fldCharType="end"/>
            </w:r>
          </w:hyperlink>
        </w:p>
        <w:p w14:paraId="29499AA6"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91" w:history="1">
            <w:r w:rsidR="00326212" w:rsidRPr="00AA0B20">
              <w:rPr>
                <w:rStyle w:val="Hyperlink"/>
                <w:noProof/>
                <w14:scene3d>
                  <w14:camera w14:prst="orthographicFront"/>
                  <w14:lightRig w14:rig="threePt" w14:dir="t">
                    <w14:rot w14:lat="0" w14:lon="0" w14:rev="0"/>
                  </w14:lightRig>
                </w14:scene3d>
              </w:rPr>
              <w:t>2.1.6</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RQN07 – Carga dos arquivos OI VENDE</w:t>
            </w:r>
            <w:r w:rsidR="00326212">
              <w:rPr>
                <w:noProof/>
                <w:webHidden/>
              </w:rPr>
              <w:tab/>
            </w:r>
            <w:r w:rsidR="00326212">
              <w:rPr>
                <w:noProof/>
                <w:webHidden/>
              </w:rPr>
              <w:fldChar w:fldCharType="begin"/>
            </w:r>
            <w:r w:rsidR="00326212">
              <w:rPr>
                <w:noProof/>
                <w:webHidden/>
              </w:rPr>
              <w:instrText xml:space="preserve"> PAGEREF _Toc499303891 \h </w:instrText>
            </w:r>
            <w:r w:rsidR="00326212">
              <w:rPr>
                <w:noProof/>
                <w:webHidden/>
              </w:rPr>
            </w:r>
            <w:r w:rsidR="00326212">
              <w:rPr>
                <w:noProof/>
                <w:webHidden/>
              </w:rPr>
              <w:fldChar w:fldCharType="separate"/>
            </w:r>
            <w:r w:rsidR="00326212">
              <w:rPr>
                <w:noProof/>
                <w:webHidden/>
              </w:rPr>
              <w:t>55</w:t>
            </w:r>
            <w:r w:rsidR="00326212">
              <w:rPr>
                <w:noProof/>
                <w:webHidden/>
              </w:rPr>
              <w:fldChar w:fldCharType="end"/>
            </w:r>
          </w:hyperlink>
        </w:p>
        <w:p w14:paraId="07BE881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92" w:history="1">
            <w:r w:rsidR="00326212" w:rsidRPr="00AA0B20">
              <w:rPr>
                <w:rStyle w:val="Hyperlink"/>
                <w:noProof/>
                <w14:scene3d>
                  <w14:camera w14:prst="orthographicFront"/>
                  <w14:lightRig w14:rig="threePt" w14:dir="t">
                    <w14:rot w14:lat="0" w14:lon="0" w14:rev="0"/>
                  </w14:lightRig>
                </w14:scene3d>
              </w:rPr>
              <w:t>2.1.6.1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RGN09 – Processo de carga arquivo OI VENDE</w:t>
            </w:r>
            <w:r w:rsidR="00326212">
              <w:rPr>
                <w:noProof/>
                <w:webHidden/>
              </w:rPr>
              <w:tab/>
            </w:r>
            <w:r w:rsidR="00326212">
              <w:rPr>
                <w:noProof/>
                <w:webHidden/>
              </w:rPr>
              <w:fldChar w:fldCharType="begin"/>
            </w:r>
            <w:r w:rsidR="00326212">
              <w:rPr>
                <w:noProof/>
                <w:webHidden/>
              </w:rPr>
              <w:instrText xml:space="preserve"> PAGEREF _Toc499303892 \h </w:instrText>
            </w:r>
            <w:r w:rsidR="00326212">
              <w:rPr>
                <w:noProof/>
                <w:webHidden/>
              </w:rPr>
            </w:r>
            <w:r w:rsidR="00326212">
              <w:rPr>
                <w:noProof/>
                <w:webHidden/>
              </w:rPr>
              <w:fldChar w:fldCharType="separate"/>
            </w:r>
            <w:r w:rsidR="00326212">
              <w:rPr>
                <w:noProof/>
                <w:webHidden/>
              </w:rPr>
              <w:t>55</w:t>
            </w:r>
            <w:r w:rsidR="00326212">
              <w:rPr>
                <w:noProof/>
                <w:webHidden/>
              </w:rPr>
              <w:fldChar w:fldCharType="end"/>
            </w:r>
          </w:hyperlink>
        </w:p>
        <w:p w14:paraId="3378375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93" w:history="1">
            <w:r w:rsidR="00326212" w:rsidRPr="00AA0B20">
              <w:rPr>
                <w:rStyle w:val="Hyperlink"/>
                <w:noProof/>
                <w14:scene3d>
                  <w14:camera w14:prst="orthographicFront"/>
                  <w14:lightRig w14:rig="threePt" w14:dir="t">
                    <w14:rot w14:lat="0" w14:lon="0" w14:rev="0"/>
                  </w14:lightRig>
                </w14:scene3d>
              </w:rPr>
              <w:t>2.1.7</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RQN08 – Carga dos arquivos BPO</w:t>
            </w:r>
            <w:r w:rsidR="00326212">
              <w:rPr>
                <w:noProof/>
                <w:webHidden/>
              </w:rPr>
              <w:tab/>
            </w:r>
            <w:r w:rsidR="00326212">
              <w:rPr>
                <w:noProof/>
                <w:webHidden/>
              </w:rPr>
              <w:fldChar w:fldCharType="begin"/>
            </w:r>
            <w:r w:rsidR="00326212">
              <w:rPr>
                <w:noProof/>
                <w:webHidden/>
              </w:rPr>
              <w:instrText xml:space="preserve"> PAGEREF _Toc499303893 \h </w:instrText>
            </w:r>
            <w:r w:rsidR="00326212">
              <w:rPr>
                <w:noProof/>
                <w:webHidden/>
              </w:rPr>
            </w:r>
            <w:r w:rsidR="00326212">
              <w:rPr>
                <w:noProof/>
                <w:webHidden/>
              </w:rPr>
              <w:fldChar w:fldCharType="separate"/>
            </w:r>
            <w:r w:rsidR="00326212">
              <w:rPr>
                <w:noProof/>
                <w:webHidden/>
              </w:rPr>
              <w:t>58</w:t>
            </w:r>
            <w:r w:rsidR="00326212">
              <w:rPr>
                <w:noProof/>
                <w:webHidden/>
              </w:rPr>
              <w:fldChar w:fldCharType="end"/>
            </w:r>
          </w:hyperlink>
        </w:p>
        <w:p w14:paraId="25EF1184"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94" w:history="1">
            <w:r w:rsidR="00326212" w:rsidRPr="00AA0B20">
              <w:rPr>
                <w:rStyle w:val="Hyperlink"/>
                <w:noProof/>
                <w14:scene3d>
                  <w14:camera w14:prst="orthographicFront"/>
                  <w14:lightRig w14:rig="threePt" w14:dir="t">
                    <w14:rot w14:lat="0" w14:lon="0" w14:rev="0"/>
                  </w14:lightRig>
                </w14:scene3d>
              </w:rPr>
              <w:t>2.1.7.1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RGN10 – Processo de carga arquivo BPO</w:t>
            </w:r>
            <w:r w:rsidR="00326212">
              <w:rPr>
                <w:noProof/>
                <w:webHidden/>
              </w:rPr>
              <w:tab/>
            </w:r>
            <w:r w:rsidR="00326212">
              <w:rPr>
                <w:noProof/>
                <w:webHidden/>
              </w:rPr>
              <w:fldChar w:fldCharType="begin"/>
            </w:r>
            <w:r w:rsidR="00326212">
              <w:rPr>
                <w:noProof/>
                <w:webHidden/>
              </w:rPr>
              <w:instrText xml:space="preserve"> PAGEREF _Toc499303894 \h </w:instrText>
            </w:r>
            <w:r w:rsidR="00326212">
              <w:rPr>
                <w:noProof/>
                <w:webHidden/>
              </w:rPr>
            </w:r>
            <w:r w:rsidR="00326212">
              <w:rPr>
                <w:noProof/>
                <w:webHidden/>
              </w:rPr>
              <w:fldChar w:fldCharType="separate"/>
            </w:r>
            <w:r w:rsidR="00326212">
              <w:rPr>
                <w:noProof/>
                <w:webHidden/>
              </w:rPr>
              <w:t>58</w:t>
            </w:r>
            <w:r w:rsidR="00326212">
              <w:rPr>
                <w:noProof/>
                <w:webHidden/>
              </w:rPr>
              <w:fldChar w:fldCharType="end"/>
            </w:r>
          </w:hyperlink>
        </w:p>
        <w:p w14:paraId="5F7FCECA"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95" w:history="1">
            <w:r w:rsidR="00326212" w:rsidRPr="00AA0B20">
              <w:rPr>
                <w:rStyle w:val="Hyperlink"/>
                <w:noProof/>
                <w14:scene3d>
                  <w14:camera w14:prst="orthographicFront"/>
                  <w14:lightRig w14:rig="threePt" w14:dir="t">
                    <w14:rot w14:lat="0" w14:lon="0" w14:rev="0"/>
                  </w14:lightRig>
                </w14:scene3d>
              </w:rPr>
              <w:t>2.1.8</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RQN21 – Carga dos arquivos FPD</w:t>
            </w:r>
            <w:r w:rsidR="00326212">
              <w:rPr>
                <w:noProof/>
                <w:webHidden/>
              </w:rPr>
              <w:tab/>
            </w:r>
            <w:r w:rsidR="00326212">
              <w:rPr>
                <w:noProof/>
                <w:webHidden/>
              </w:rPr>
              <w:fldChar w:fldCharType="begin"/>
            </w:r>
            <w:r w:rsidR="00326212">
              <w:rPr>
                <w:noProof/>
                <w:webHidden/>
              </w:rPr>
              <w:instrText xml:space="preserve"> PAGEREF _Toc499303895 \h </w:instrText>
            </w:r>
            <w:r w:rsidR="00326212">
              <w:rPr>
                <w:noProof/>
                <w:webHidden/>
              </w:rPr>
            </w:r>
            <w:r w:rsidR="00326212">
              <w:rPr>
                <w:noProof/>
                <w:webHidden/>
              </w:rPr>
              <w:fldChar w:fldCharType="separate"/>
            </w:r>
            <w:r w:rsidR="00326212">
              <w:rPr>
                <w:noProof/>
                <w:webHidden/>
              </w:rPr>
              <w:t>61</w:t>
            </w:r>
            <w:r w:rsidR="00326212">
              <w:rPr>
                <w:noProof/>
                <w:webHidden/>
              </w:rPr>
              <w:fldChar w:fldCharType="end"/>
            </w:r>
          </w:hyperlink>
        </w:p>
        <w:p w14:paraId="452D136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96" w:history="1">
            <w:r w:rsidR="00326212" w:rsidRPr="00AA0B20">
              <w:rPr>
                <w:rStyle w:val="Hyperlink"/>
                <w:noProof/>
                <w14:scene3d>
                  <w14:camera w14:prst="orthographicFront"/>
                  <w14:lightRig w14:rig="threePt" w14:dir="t">
                    <w14:rot w14:lat="0" w14:lon="0" w14:rev="0"/>
                  </w14:lightRig>
                </w14:scene3d>
              </w:rPr>
              <w:t>2.1.8.1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RGN39 – Processo de carga arquivo FPD</w:t>
            </w:r>
            <w:r w:rsidR="00326212">
              <w:rPr>
                <w:noProof/>
                <w:webHidden/>
              </w:rPr>
              <w:tab/>
            </w:r>
            <w:r w:rsidR="00326212">
              <w:rPr>
                <w:noProof/>
                <w:webHidden/>
              </w:rPr>
              <w:fldChar w:fldCharType="begin"/>
            </w:r>
            <w:r w:rsidR="00326212">
              <w:rPr>
                <w:noProof/>
                <w:webHidden/>
              </w:rPr>
              <w:instrText xml:space="preserve"> PAGEREF _Toc499303896 \h </w:instrText>
            </w:r>
            <w:r w:rsidR="00326212">
              <w:rPr>
                <w:noProof/>
                <w:webHidden/>
              </w:rPr>
            </w:r>
            <w:r w:rsidR="00326212">
              <w:rPr>
                <w:noProof/>
                <w:webHidden/>
              </w:rPr>
              <w:fldChar w:fldCharType="separate"/>
            </w:r>
            <w:r w:rsidR="00326212">
              <w:rPr>
                <w:noProof/>
                <w:webHidden/>
              </w:rPr>
              <w:t>61</w:t>
            </w:r>
            <w:r w:rsidR="00326212">
              <w:rPr>
                <w:noProof/>
                <w:webHidden/>
              </w:rPr>
              <w:fldChar w:fldCharType="end"/>
            </w:r>
          </w:hyperlink>
        </w:p>
        <w:p w14:paraId="6D4EC94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97" w:history="1">
            <w:r w:rsidR="00326212" w:rsidRPr="00AA0B20">
              <w:rPr>
                <w:rStyle w:val="Hyperlink"/>
                <w:noProof/>
                <w14:scene3d>
                  <w14:camera w14:prst="orthographicFront"/>
                  <w14:lightRig w14:rig="threePt" w14:dir="t">
                    <w14:rot w14:lat="0" w14:lon="0" w14:rev="0"/>
                  </w14:lightRig>
                </w14:scene3d>
              </w:rPr>
              <w:t>2.1.9</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RQN22 – Carga dos arquivos SIAF</w:t>
            </w:r>
            <w:r w:rsidR="00326212">
              <w:rPr>
                <w:noProof/>
                <w:webHidden/>
              </w:rPr>
              <w:tab/>
            </w:r>
            <w:r w:rsidR="00326212">
              <w:rPr>
                <w:noProof/>
                <w:webHidden/>
              </w:rPr>
              <w:fldChar w:fldCharType="begin"/>
            </w:r>
            <w:r w:rsidR="00326212">
              <w:rPr>
                <w:noProof/>
                <w:webHidden/>
              </w:rPr>
              <w:instrText xml:space="preserve"> PAGEREF _Toc499303897 \h </w:instrText>
            </w:r>
            <w:r w:rsidR="00326212">
              <w:rPr>
                <w:noProof/>
                <w:webHidden/>
              </w:rPr>
            </w:r>
            <w:r w:rsidR="00326212">
              <w:rPr>
                <w:noProof/>
                <w:webHidden/>
              </w:rPr>
              <w:fldChar w:fldCharType="separate"/>
            </w:r>
            <w:r w:rsidR="00326212">
              <w:rPr>
                <w:noProof/>
                <w:webHidden/>
              </w:rPr>
              <w:t>68</w:t>
            </w:r>
            <w:r w:rsidR="00326212">
              <w:rPr>
                <w:noProof/>
                <w:webHidden/>
              </w:rPr>
              <w:fldChar w:fldCharType="end"/>
            </w:r>
          </w:hyperlink>
        </w:p>
        <w:p w14:paraId="028BDD92"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898" w:history="1">
            <w:r w:rsidR="00326212" w:rsidRPr="00AA0B20">
              <w:rPr>
                <w:rStyle w:val="Hyperlink"/>
                <w:noProof/>
                <w14:scene3d>
                  <w14:camera w14:prst="orthographicFront"/>
                  <w14:lightRig w14:rig="threePt" w14:dir="t">
                    <w14:rot w14:lat="0" w14:lon="0" w14:rev="0"/>
                  </w14:lightRig>
                </w14:scene3d>
              </w:rPr>
              <w:t>2.1.9.1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RGN40 – Processo de carga arquivo SIAF</w:t>
            </w:r>
            <w:r w:rsidR="00326212">
              <w:rPr>
                <w:noProof/>
                <w:webHidden/>
              </w:rPr>
              <w:tab/>
            </w:r>
            <w:r w:rsidR="00326212">
              <w:rPr>
                <w:noProof/>
                <w:webHidden/>
              </w:rPr>
              <w:fldChar w:fldCharType="begin"/>
            </w:r>
            <w:r w:rsidR="00326212">
              <w:rPr>
                <w:noProof/>
                <w:webHidden/>
              </w:rPr>
              <w:instrText xml:space="preserve"> PAGEREF _Toc499303898 \h </w:instrText>
            </w:r>
            <w:r w:rsidR="00326212">
              <w:rPr>
                <w:noProof/>
                <w:webHidden/>
              </w:rPr>
            </w:r>
            <w:r w:rsidR="00326212">
              <w:rPr>
                <w:noProof/>
                <w:webHidden/>
              </w:rPr>
              <w:fldChar w:fldCharType="separate"/>
            </w:r>
            <w:r w:rsidR="00326212">
              <w:rPr>
                <w:noProof/>
                <w:webHidden/>
              </w:rPr>
              <w:t>68</w:t>
            </w:r>
            <w:r w:rsidR="00326212">
              <w:rPr>
                <w:noProof/>
                <w:webHidden/>
              </w:rPr>
              <w:fldChar w:fldCharType="end"/>
            </w:r>
          </w:hyperlink>
        </w:p>
        <w:p w14:paraId="4ABFCF6E"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899" w:history="1">
            <w:r w:rsidR="00326212" w:rsidRPr="00AA0B20">
              <w:rPr>
                <w:rStyle w:val="Hyperlink"/>
                <w:noProof/>
                <w14:scene3d>
                  <w14:camera w14:prst="orthographicFront"/>
                  <w14:lightRig w14:rig="threePt" w14:dir="t">
                    <w14:rot w14:lat="0" w14:lon="0" w14:rev="0"/>
                  </w14:lightRig>
                </w14:scene3d>
              </w:rPr>
              <w:t>2.1.10</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RQN25 – Carga dos arquivos 31 Global</w:t>
            </w:r>
            <w:r w:rsidR="00326212">
              <w:rPr>
                <w:noProof/>
                <w:webHidden/>
              </w:rPr>
              <w:tab/>
            </w:r>
            <w:r w:rsidR="00326212">
              <w:rPr>
                <w:noProof/>
                <w:webHidden/>
              </w:rPr>
              <w:fldChar w:fldCharType="begin"/>
            </w:r>
            <w:r w:rsidR="00326212">
              <w:rPr>
                <w:noProof/>
                <w:webHidden/>
              </w:rPr>
              <w:instrText xml:space="preserve"> PAGEREF _Toc499303899 \h </w:instrText>
            </w:r>
            <w:r w:rsidR="00326212">
              <w:rPr>
                <w:noProof/>
                <w:webHidden/>
              </w:rPr>
            </w:r>
            <w:r w:rsidR="00326212">
              <w:rPr>
                <w:noProof/>
                <w:webHidden/>
              </w:rPr>
              <w:fldChar w:fldCharType="separate"/>
            </w:r>
            <w:r w:rsidR="00326212">
              <w:rPr>
                <w:noProof/>
                <w:webHidden/>
              </w:rPr>
              <w:t>82</w:t>
            </w:r>
            <w:r w:rsidR="00326212">
              <w:rPr>
                <w:noProof/>
                <w:webHidden/>
              </w:rPr>
              <w:fldChar w:fldCharType="end"/>
            </w:r>
          </w:hyperlink>
        </w:p>
        <w:p w14:paraId="3B857AF1"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00" w:history="1">
            <w:r w:rsidR="00326212" w:rsidRPr="00AA0B20">
              <w:rPr>
                <w:rStyle w:val="Hyperlink"/>
                <w:noProof/>
                <w14:scene3d>
                  <w14:camera w14:prst="orthographicFront"/>
                  <w14:lightRig w14:rig="threePt" w14:dir="t">
                    <w14:rot w14:lat="0" w14:lon="0" w14:rev="0"/>
                  </w14:lightRig>
                </w14:scene3d>
              </w:rPr>
              <w:t>2.1.10.1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RGN43 – Processo de carga arquivo 31 Global</w:t>
            </w:r>
            <w:r w:rsidR="00326212">
              <w:rPr>
                <w:noProof/>
                <w:webHidden/>
              </w:rPr>
              <w:tab/>
            </w:r>
            <w:r w:rsidR="00326212">
              <w:rPr>
                <w:noProof/>
                <w:webHidden/>
              </w:rPr>
              <w:fldChar w:fldCharType="begin"/>
            </w:r>
            <w:r w:rsidR="00326212">
              <w:rPr>
                <w:noProof/>
                <w:webHidden/>
              </w:rPr>
              <w:instrText xml:space="preserve"> PAGEREF _Toc499303900 \h </w:instrText>
            </w:r>
            <w:r w:rsidR="00326212">
              <w:rPr>
                <w:noProof/>
                <w:webHidden/>
              </w:rPr>
            </w:r>
            <w:r w:rsidR="00326212">
              <w:rPr>
                <w:noProof/>
                <w:webHidden/>
              </w:rPr>
              <w:fldChar w:fldCharType="separate"/>
            </w:r>
            <w:r w:rsidR="00326212">
              <w:rPr>
                <w:noProof/>
                <w:webHidden/>
              </w:rPr>
              <w:t>82</w:t>
            </w:r>
            <w:r w:rsidR="00326212">
              <w:rPr>
                <w:noProof/>
                <w:webHidden/>
              </w:rPr>
              <w:fldChar w:fldCharType="end"/>
            </w:r>
          </w:hyperlink>
        </w:p>
        <w:p w14:paraId="0ACA4114"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01" w:history="1">
            <w:r w:rsidR="00326212" w:rsidRPr="00AA0B20">
              <w:rPr>
                <w:rStyle w:val="Hyperlink"/>
                <w:noProof/>
                <w14:scene3d>
                  <w14:camera w14:prst="orthographicFront"/>
                  <w14:lightRig w14:rig="threePt" w14:dir="t">
                    <w14:rot w14:lat="0" w14:lon="0" w14:rev="0"/>
                  </w14:lightRig>
                </w14:scene3d>
              </w:rPr>
              <w:t>2.1.11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RQN32 – Carga dos arquivos BOV</w:t>
            </w:r>
            <w:r w:rsidR="00326212">
              <w:rPr>
                <w:noProof/>
                <w:webHidden/>
              </w:rPr>
              <w:tab/>
            </w:r>
            <w:r w:rsidR="00326212">
              <w:rPr>
                <w:noProof/>
                <w:webHidden/>
              </w:rPr>
              <w:fldChar w:fldCharType="begin"/>
            </w:r>
            <w:r w:rsidR="00326212">
              <w:rPr>
                <w:noProof/>
                <w:webHidden/>
              </w:rPr>
              <w:instrText xml:space="preserve"> PAGEREF _Toc499303901 \h </w:instrText>
            </w:r>
            <w:r w:rsidR="00326212">
              <w:rPr>
                <w:noProof/>
                <w:webHidden/>
              </w:rPr>
            </w:r>
            <w:r w:rsidR="00326212">
              <w:rPr>
                <w:noProof/>
                <w:webHidden/>
              </w:rPr>
              <w:fldChar w:fldCharType="separate"/>
            </w:r>
            <w:r w:rsidR="00326212">
              <w:rPr>
                <w:noProof/>
                <w:webHidden/>
              </w:rPr>
              <w:t>94</w:t>
            </w:r>
            <w:r w:rsidR="00326212">
              <w:rPr>
                <w:noProof/>
                <w:webHidden/>
              </w:rPr>
              <w:fldChar w:fldCharType="end"/>
            </w:r>
          </w:hyperlink>
        </w:p>
        <w:p w14:paraId="0C2F415C"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02" w:history="1">
            <w:r w:rsidR="00326212" w:rsidRPr="00AA0B20">
              <w:rPr>
                <w:rStyle w:val="Hyperlink"/>
                <w:noProof/>
                <w14:scene3d>
                  <w14:camera w14:prst="orthographicFront"/>
                  <w14:lightRig w14:rig="threePt" w14:dir="t">
                    <w14:rot w14:lat="0" w14:lon="0" w14:rev="0"/>
                  </w14:lightRig>
                </w14:scene3d>
              </w:rPr>
              <w:t>2.1.11.1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RGN52 – Processo de carga arquivo BOV</w:t>
            </w:r>
            <w:r w:rsidR="00326212">
              <w:rPr>
                <w:noProof/>
                <w:webHidden/>
              </w:rPr>
              <w:tab/>
            </w:r>
            <w:r w:rsidR="00326212">
              <w:rPr>
                <w:noProof/>
                <w:webHidden/>
              </w:rPr>
              <w:fldChar w:fldCharType="begin"/>
            </w:r>
            <w:r w:rsidR="00326212">
              <w:rPr>
                <w:noProof/>
                <w:webHidden/>
              </w:rPr>
              <w:instrText xml:space="preserve"> PAGEREF _Toc499303902 \h </w:instrText>
            </w:r>
            <w:r w:rsidR="00326212">
              <w:rPr>
                <w:noProof/>
                <w:webHidden/>
              </w:rPr>
            </w:r>
            <w:r w:rsidR="00326212">
              <w:rPr>
                <w:noProof/>
                <w:webHidden/>
              </w:rPr>
              <w:fldChar w:fldCharType="separate"/>
            </w:r>
            <w:r w:rsidR="00326212">
              <w:rPr>
                <w:noProof/>
                <w:webHidden/>
              </w:rPr>
              <w:t>94</w:t>
            </w:r>
            <w:r w:rsidR="00326212">
              <w:rPr>
                <w:noProof/>
                <w:webHidden/>
              </w:rPr>
              <w:fldChar w:fldCharType="end"/>
            </w:r>
          </w:hyperlink>
        </w:p>
        <w:p w14:paraId="0BEB1688"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03" w:history="1">
            <w:r w:rsidR="00326212" w:rsidRPr="00AA0B20">
              <w:rPr>
                <w:rStyle w:val="Hyperlink"/>
                <w:noProof/>
                <w14:scene3d>
                  <w14:camera w14:prst="orthographicFront"/>
                  <w14:lightRig w14:rig="threePt" w14:dir="t">
                    <w14:rot w14:lat="0" w14:lon="0" w14:rev="0"/>
                  </w14:lightRig>
                </w14:scene3d>
              </w:rPr>
              <w:t>2.1.12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RQN35 – Carga de arquivos de cadastro e contrato do SINN</w:t>
            </w:r>
            <w:r w:rsidR="00326212">
              <w:rPr>
                <w:noProof/>
                <w:webHidden/>
              </w:rPr>
              <w:tab/>
            </w:r>
            <w:r w:rsidR="00326212">
              <w:rPr>
                <w:noProof/>
                <w:webHidden/>
              </w:rPr>
              <w:fldChar w:fldCharType="begin"/>
            </w:r>
            <w:r w:rsidR="00326212">
              <w:rPr>
                <w:noProof/>
                <w:webHidden/>
              </w:rPr>
              <w:instrText xml:space="preserve"> PAGEREF _Toc499303903 \h </w:instrText>
            </w:r>
            <w:r w:rsidR="00326212">
              <w:rPr>
                <w:noProof/>
                <w:webHidden/>
              </w:rPr>
            </w:r>
            <w:r w:rsidR="00326212">
              <w:rPr>
                <w:noProof/>
                <w:webHidden/>
              </w:rPr>
              <w:fldChar w:fldCharType="separate"/>
            </w:r>
            <w:r w:rsidR="00326212">
              <w:rPr>
                <w:noProof/>
                <w:webHidden/>
              </w:rPr>
              <w:t>97</w:t>
            </w:r>
            <w:r w:rsidR="00326212">
              <w:rPr>
                <w:noProof/>
                <w:webHidden/>
              </w:rPr>
              <w:fldChar w:fldCharType="end"/>
            </w:r>
          </w:hyperlink>
        </w:p>
        <w:p w14:paraId="54CC040C"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04" w:history="1">
            <w:r w:rsidR="00326212" w:rsidRPr="00AA0B20">
              <w:rPr>
                <w:rStyle w:val="Hyperlink"/>
                <w:noProof/>
                <w14:scene3d>
                  <w14:camera w14:prst="orthographicFront"/>
                  <w14:lightRig w14:rig="threePt" w14:dir="t">
                    <w14:rot w14:lat="0" w14:lon="0" w14:rev="0"/>
                  </w14:lightRig>
                </w14:scene3d>
              </w:rPr>
              <w:t>2.1.12.1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RGN58 – Criação de processo de carga dos arquivos de Contratos e Cadastro do SINN</w:t>
            </w:r>
            <w:r w:rsidR="00326212">
              <w:rPr>
                <w:noProof/>
                <w:webHidden/>
              </w:rPr>
              <w:tab/>
            </w:r>
            <w:r w:rsidR="00326212">
              <w:rPr>
                <w:noProof/>
                <w:webHidden/>
              </w:rPr>
              <w:fldChar w:fldCharType="begin"/>
            </w:r>
            <w:r w:rsidR="00326212">
              <w:rPr>
                <w:noProof/>
                <w:webHidden/>
              </w:rPr>
              <w:instrText xml:space="preserve"> PAGEREF _Toc499303904 \h </w:instrText>
            </w:r>
            <w:r w:rsidR="00326212">
              <w:rPr>
                <w:noProof/>
                <w:webHidden/>
              </w:rPr>
            </w:r>
            <w:r w:rsidR="00326212">
              <w:rPr>
                <w:noProof/>
                <w:webHidden/>
              </w:rPr>
              <w:fldChar w:fldCharType="separate"/>
            </w:r>
            <w:r w:rsidR="00326212">
              <w:rPr>
                <w:noProof/>
                <w:webHidden/>
              </w:rPr>
              <w:t>97</w:t>
            </w:r>
            <w:r w:rsidR="00326212">
              <w:rPr>
                <w:noProof/>
                <w:webHidden/>
              </w:rPr>
              <w:fldChar w:fldCharType="end"/>
            </w:r>
          </w:hyperlink>
        </w:p>
        <w:p w14:paraId="31C4136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05" w:history="1">
            <w:r w:rsidR="00326212" w:rsidRPr="00AA0B20">
              <w:rPr>
                <w:rStyle w:val="Hyperlink"/>
                <w:noProof/>
                <w14:scene3d>
                  <w14:camera w14:prst="orthographicFront"/>
                  <w14:lightRig w14:rig="threePt" w14:dir="t">
                    <w14:rot w14:lat="0" w14:lon="0" w14:rev="0"/>
                  </w14:lightRig>
                </w14:scene3d>
              </w:rPr>
              <w:t>2.1.13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Tratamentos Genéricos Para Carregamento</w:t>
            </w:r>
            <w:r w:rsidR="00326212">
              <w:rPr>
                <w:noProof/>
                <w:webHidden/>
              </w:rPr>
              <w:tab/>
            </w:r>
            <w:r w:rsidR="00326212">
              <w:rPr>
                <w:noProof/>
                <w:webHidden/>
              </w:rPr>
              <w:fldChar w:fldCharType="begin"/>
            </w:r>
            <w:r w:rsidR="00326212">
              <w:rPr>
                <w:noProof/>
                <w:webHidden/>
              </w:rPr>
              <w:instrText xml:space="preserve"> PAGEREF _Toc499303905 \h </w:instrText>
            </w:r>
            <w:r w:rsidR="00326212">
              <w:rPr>
                <w:noProof/>
                <w:webHidden/>
              </w:rPr>
            </w:r>
            <w:r w:rsidR="00326212">
              <w:rPr>
                <w:noProof/>
                <w:webHidden/>
              </w:rPr>
              <w:fldChar w:fldCharType="separate"/>
            </w:r>
            <w:r w:rsidR="00326212">
              <w:rPr>
                <w:noProof/>
                <w:webHidden/>
              </w:rPr>
              <w:t>104</w:t>
            </w:r>
            <w:r w:rsidR="00326212">
              <w:rPr>
                <w:noProof/>
                <w:webHidden/>
              </w:rPr>
              <w:fldChar w:fldCharType="end"/>
            </w:r>
          </w:hyperlink>
        </w:p>
        <w:p w14:paraId="4A2853F8"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06" w:history="1">
            <w:r w:rsidR="00326212" w:rsidRPr="00AA0B20">
              <w:rPr>
                <w:rStyle w:val="Hyperlink"/>
                <w:noProof/>
                <w14:scene3d>
                  <w14:camera w14:prst="orthographicFront"/>
                  <w14:lightRig w14:rig="threePt" w14:dir="t">
                    <w14:rot w14:lat="0" w14:lon="0" w14:rev="0"/>
                  </w14:lightRig>
                </w14:scene3d>
              </w:rPr>
              <w:t>2.1.13.1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Normalizações de Registros</w:t>
            </w:r>
            <w:r w:rsidR="00326212">
              <w:rPr>
                <w:noProof/>
                <w:webHidden/>
              </w:rPr>
              <w:tab/>
            </w:r>
            <w:r w:rsidR="00326212">
              <w:rPr>
                <w:noProof/>
                <w:webHidden/>
              </w:rPr>
              <w:fldChar w:fldCharType="begin"/>
            </w:r>
            <w:r w:rsidR="00326212">
              <w:rPr>
                <w:noProof/>
                <w:webHidden/>
              </w:rPr>
              <w:instrText xml:space="preserve"> PAGEREF _Toc499303906 \h </w:instrText>
            </w:r>
            <w:r w:rsidR="00326212">
              <w:rPr>
                <w:noProof/>
                <w:webHidden/>
              </w:rPr>
            </w:r>
            <w:r w:rsidR="00326212">
              <w:rPr>
                <w:noProof/>
                <w:webHidden/>
              </w:rPr>
              <w:fldChar w:fldCharType="separate"/>
            </w:r>
            <w:r w:rsidR="00326212">
              <w:rPr>
                <w:noProof/>
                <w:webHidden/>
              </w:rPr>
              <w:t>104</w:t>
            </w:r>
            <w:r w:rsidR="00326212">
              <w:rPr>
                <w:noProof/>
                <w:webHidden/>
              </w:rPr>
              <w:fldChar w:fldCharType="end"/>
            </w:r>
          </w:hyperlink>
        </w:p>
        <w:p w14:paraId="082A21D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07" w:history="1">
            <w:r w:rsidR="00326212" w:rsidRPr="00AA0B20">
              <w:rPr>
                <w:rStyle w:val="Hyperlink"/>
                <w:noProof/>
                <w14:scene3d>
                  <w14:camera w14:prst="orthographicFront"/>
                  <w14:lightRig w14:rig="threePt" w14:dir="t">
                    <w14:rot w14:lat="0" w14:lon="0" w14:rev="0"/>
                  </w14:lightRig>
                </w14:scene3d>
              </w:rPr>
              <w:t>2.1.14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Erros de Carregamento</w:t>
            </w:r>
            <w:r w:rsidR="00326212">
              <w:rPr>
                <w:noProof/>
                <w:webHidden/>
              </w:rPr>
              <w:tab/>
            </w:r>
            <w:r w:rsidR="00326212">
              <w:rPr>
                <w:noProof/>
                <w:webHidden/>
              </w:rPr>
              <w:fldChar w:fldCharType="begin"/>
            </w:r>
            <w:r w:rsidR="00326212">
              <w:rPr>
                <w:noProof/>
                <w:webHidden/>
              </w:rPr>
              <w:instrText xml:space="preserve"> PAGEREF _Toc499303907 \h </w:instrText>
            </w:r>
            <w:r w:rsidR="00326212">
              <w:rPr>
                <w:noProof/>
                <w:webHidden/>
              </w:rPr>
            </w:r>
            <w:r w:rsidR="00326212">
              <w:rPr>
                <w:noProof/>
                <w:webHidden/>
              </w:rPr>
              <w:fldChar w:fldCharType="separate"/>
            </w:r>
            <w:r w:rsidR="00326212">
              <w:rPr>
                <w:noProof/>
                <w:webHidden/>
              </w:rPr>
              <w:t>106</w:t>
            </w:r>
            <w:r w:rsidR="00326212">
              <w:rPr>
                <w:noProof/>
                <w:webHidden/>
              </w:rPr>
              <w:fldChar w:fldCharType="end"/>
            </w:r>
          </w:hyperlink>
        </w:p>
        <w:p w14:paraId="53621425"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08" w:history="1">
            <w:r w:rsidR="00326212" w:rsidRPr="00AA0B20">
              <w:rPr>
                <w:rStyle w:val="Hyperlink"/>
                <w:noProof/>
                <w14:scene3d>
                  <w14:camera w14:prst="orthographicFront"/>
                  <w14:lightRig w14:rig="threePt" w14:dir="t">
                    <w14:rot w14:lat="0" w14:lon="0" w14:rev="0"/>
                  </w14:lightRig>
                </w14:scene3d>
              </w:rPr>
              <w:t>2.1.15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Processo Batch Preparação Contadores</w:t>
            </w:r>
            <w:r w:rsidR="00326212">
              <w:rPr>
                <w:noProof/>
                <w:webHidden/>
              </w:rPr>
              <w:tab/>
            </w:r>
            <w:r w:rsidR="00326212">
              <w:rPr>
                <w:noProof/>
                <w:webHidden/>
              </w:rPr>
              <w:fldChar w:fldCharType="begin"/>
            </w:r>
            <w:r w:rsidR="00326212">
              <w:rPr>
                <w:noProof/>
                <w:webHidden/>
              </w:rPr>
              <w:instrText xml:space="preserve"> PAGEREF _Toc499303908 \h </w:instrText>
            </w:r>
            <w:r w:rsidR="00326212">
              <w:rPr>
                <w:noProof/>
                <w:webHidden/>
              </w:rPr>
            </w:r>
            <w:r w:rsidR="00326212">
              <w:rPr>
                <w:noProof/>
                <w:webHidden/>
              </w:rPr>
              <w:fldChar w:fldCharType="separate"/>
            </w:r>
            <w:r w:rsidR="00326212">
              <w:rPr>
                <w:noProof/>
                <w:webHidden/>
              </w:rPr>
              <w:t>107</w:t>
            </w:r>
            <w:r w:rsidR="00326212">
              <w:rPr>
                <w:noProof/>
                <w:webHidden/>
              </w:rPr>
              <w:fldChar w:fldCharType="end"/>
            </w:r>
          </w:hyperlink>
        </w:p>
        <w:p w14:paraId="74ABA8C1"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09" w:history="1">
            <w:r w:rsidR="00326212" w:rsidRPr="00AA0B20">
              <w:rPr>
                <w:rStyle w:val="Hyperlink"/>
                <w:noProof/>
                <w14:scene3d>
                  <w14:camera w14:prst="orthographicFront"/>
                  <w14:lightRig w14:rig="threePt" w14:dir="t">
                    <w14:rot w14:lat="0" w14:lon="0" w14:rev="0"/>
                  </w14:lightRig>
                </w14:scene3d>
              </w:rPr>
              <w:t>2.1.15.1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Datas de referência</w:t>
            </w:r>
            <w:r w:rsidR="00326212">
              <w:rPr>
                <w:noProof/>
                <w:webHidden/>
              </w:rPr>
              <w:tab/>
            </w:r>
            <w:r w:rsidR="00326212">
              <w:rPr>
                <w:noProof/>
                <w:webHidden/>
              </w:rPr>
              <w:fldChar w:fldCharType="begin"/>
            </w:r>
            <w:r w:rsidR="00326212">
              <w:rPr>
                <w:noProof/>
                <w:webHidden/>
              </w:rPr>
              <w:instrText xml:space="preserve"> PAGEREF _Toc499303909 \h </w:instrText>
            </w:r>
            <w:r w:rsidR="00326212">
              <w:rPr>
                <w:noProof/>
                <w:webHidden/>
              </w:rPr>
            </w:r>
            <w:r w:rsidR="00326212">
              <w:rPr>
                <w:noProof/>
                <w:webHidden/>
              </w:rPr>
              <w:fldChar w:fldCharType="separate"/>
            </w:r>
            <w:r w:rsidR="00326212">
              <w:rPr>
                <w:noProof/>
                <w:webHidden/>
              </w:rPr>
              <w:t>108</w:t>
            </w:r>
            <w:r w:rsidR="00326212">
              <w:rPr>
                <w:noProof/>
                <w:webHidden/>
              </w:rPr>
              <w:fldChar w:fldCharType="end"/>
            </w:r>
          </w:hyperlink>
        </w:p>
        <w:p w14:paraId="7875E1B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10" w:history="1">
            <w:r w:rsidR="00326212" w:rsidRPr="00AA0B20">
              <w:rPr>
                <w:rStyle w:val="Hyperlink"/>
                <w:noProof/>
                <w14:scene3d>
                  <w14:camera w14:prst="orthographicFront"/>
                  <w14:lightRig w14:rig="threePt" w14:dir="t">
                    <w14:rot w14:lat="0" w14:lon="0" w14:rev="0"/>
                  </w14:lightRig>
                </w14:scene3d>
              </w:rPr>
              <w:t>2.1.15.2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Tabela de contadores – mensal</w:t>
            </w:r>
            <w:r w:rsidR="00326212">
              <w:rPr>
                <w:noProof/>
                <w:webHidden/>
              </w:rPr>
              <w:tab/>
            </w:r>
            <w:r w:rsidR="00326212">
              <w:rPr>
                <w:noProof/>
                <w:webHidden/>
              </w:rPr>
              <w:fldChar w:fldCharType="begin"/>
            </w:r>
            <w:r w:rsidR="00326212">
              <w:rPr>
                <w:noProof/>
                <w:webHidden/>
              </w:rPr>
              <w:instrText xml:space="preserve"> PAGEREF _Toc499303910 \h </w:instrText>
            </w:r>
            <w:r w:rsidR="00326212">
              <w:rPr>
                <w:noProof/>
                <w:webHidden/>
              </w:rPr>
            </w:r>
            <w:r w:rsidR="00326212">
              <w:rPr>
                <w:noProof/>
                <w:webHidden/>
              </w:rPr>
              <w:fldChar w:fldCharType="separate"/>
            </w:r>
            <w:r w:rsidR="00326212">
              <w:rPr>
                <w:noProof/>
                <w:webHidden/>
              </w:rPr>
              <w:t>108</w:t>
            </w:r>
            <w:r w:rsidR="00326212">
              <w:rPr>
                <w:noProof/>
                <w:webHidden/>
              </w:rPr>
              <w:fldChar w:fldCharType="end"/>
            </w:r>
          </w:hyperlink>
        </w:p>
        <w:p w14:paraId="5D61B93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11" w:history="1">
            <w:r w:rsidR="00326212" w:rsidRPr="00AA0B20">
              <w:rPr>
                <w:rStyle w:val="Hyperlink"/>
                <w:noProof/>
                <w14:scene3d>
                  <w14:camera w14:prst="orthographicFront"/>
                  <w14:lightRig w14:rig="threePt" w14:dir="t">
                    <w14:rot w14:lat="0" w14:lon="0" w14:rev="0"/>
                  </w14:lightRig>
                </w14:scene3d>
              </w:rPr>
              <w:t>2.1.15.3</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Carregamento da tabela de contadores</w:t>
            </w:r>
            <w:r w:rsidR="00326212">
              <w:rPr>
                <w:noProof/>
                <w:webHidden/>
              </w:rPr>
              <w:tab/>
            </w:r>
            <w:r w:rsidR="00326212">
              <w:rPr>
                <w:noProof/>
                <w:webHidden/>
              </w:rPr>
              <w:fldChar w:fldCharType="begin"/>
            </w:r>
            <w:r w:rsidR="00326212">
              <w:rPr>
                <w:noProof/>
                <w:webHidden/>
              </w:rPr>
              <w:instrText xml:space="preserve"> PAGEREF _Toc499303911 \h </w:instrText>
            </w:r>
            <w:r w:rsidR="00326212">
              <w:rPr>
                <w:noProof/>
                <w:webHidden/>
              </w:rPr>
            </w:r>
            <w:r w:rsidR="00326212">
              <w:rPr>
                <w:noProof/>
                <w:webHidden/>
              </w:rPr>
              <w:fldChar w:fldCharType="separate"/>
            </w:r>
            <w:r w:rsidR="00326212">
              <w:rPr>
                <w:noProof/>
                <w:webHidden/>
              </w:rPr>
              <w:t>110</w:t>
            </w:r>
            <w:r w:rsidR="00326212">
              <w:rPr>
                <w:noProof/>
                <w:webHidden/>
              </w:rPr>
              <w:fldChar w:fldCharType="end"/>
            </w:r>
          </w:hyperlink>
        </w:p>
        <w:p w14:paraId="090C7889"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12" w:history="1">
            <w:r w:rsidR="00326212" w:rsidRPr="00AA0B20">
              <w:rPr>
                <w:rStyle w:val="Hyperlink"/>
                <w:noProof/>
                <w14:scene3d>
                  <w14:camera w14:prst="orthographicFront"/>
                  <w14:lightRig w14:rig="threePt" w14:dir="t">
                    <w14:rot w14:lat="0" w14:lon="0" w14:rev="0"/>
                  </w14:lightRig>
                </w14:scene3d>
              </w:rPr>
              <w:t>2.1.15.4</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Preparação de Lookups</w:t>
            </w:r>
            <w:r w:rsidR="00326212">
              <w:rPr>
                <w:noProof/>
                <w:webHidden/>
              </w:rPr>
              <w:tab/>
            </w:r>
            <w:r w:rsidR="00326212">
              <w:rPr>
                <w:noProof/>
                <w:webHidden/>
              </w:rPr>
              <w:fldChar w:fldCharType="begin"/>
            </w:r>
            <w:r w:rsidR="00326212">
              <w:rPr>
                <w:noProof/>
                <w:webHidden/>
              </w:rPr>
              <w:instrText xml:space="preserve"> PAGEREF _Toc499303912 \h </w:instrText>
            </w:r>
            <w:r w:rsidR="00326212">
              <w:rPr>
                <w:noProof/>
                <w:webHidden/>
              </w:rPr>
            </w:r>
            <w:r w:rsidR="00326212">
              <w:rPr>
                <w:noProof/>
                <w:webHidden/>
              </w:rPr>
              <w:fldChar w:fldCharType="separate"/>
            </w:r>
            <w:r w:rsidR="00326212">
              <w:rPr>
                <w:noProof/>
                <w:webHidden/>
              </w:rPr>
              <w:t>117</w:t>
            </w:r>
            <w:r w:rsidR="00326212">
              <w:rPr>
                <w:noProof/>
                <w:webHidden/>
              </w:rPr>
              <w:fldChar w:fldCharType="end"/>
            </w:r>
          </w:hyperlink>
        </w:p>
        <w:p w14:paraId="3E78E0A8" w14:textId="77777777" w:rsidR="00326212" w:rsidRDefault="00B94F2C">
          <w:pPr>
            <w:pStyle w:val="TOC2"/>
            <w:rPr>
              <w:rFonts w:asciiTheme="minorHAnsi" w:eastAsiaTheme="minorEastAsia" w:hAnsiTheme="minorHAnsi" w:cstheme="minorBidi"/>
              <w:sz w:val="22"/>
              <w:szCs w:val="22"/>
            </w:rPr>
          </w:pPr>
          <w:hyperlink w:anchor="_Toc499303913" w:history="1">
            <w:r w:rsidR="00326212" w:rsidRPr="00AA0B20">
              <w:rPr>
                <w:rStyle w:val="Hyperlink"/>
              </w:rPr>
              <w:t>2.2</w:t>
            </w:r>
            <w:r w:rsidR="00326212">
              <w:rPr>
                <w:rFonts w:asciiTheme="minorHAnsi" w:eastAsiaTheme="minorEastAsia" w:hAnsiTheme="minorHAnsi" w:cstheme="minorBidi"/>
                <w:sz w:val="22"/>
                <w:szCs w:val="22"/>
              </w:rPr>
              <w:tab/>
            </w:r>
            <w:r w:rsidR="00326212" w:rsidRPr="00AA0B20">
              <w:rPr>
                <w:rStyle w:val="Hyperlink"/>
              </w:rPr>
              <w:t>Blacklist, Whitelist e Greylist</w:t>
            </w:r>
            <w:r w:rsidR="00326212">
              <w:rPr>
                <w:webHidden/>
              </w:rPr>
              <w:tab/>
            </w:r>
            <w:r w:rsidR="00326212">
              <w:rPr>
                <w:webHidden/>
              </w:rPr>
              <w:fldChar w:fldCharType="begin"/>
            </w:r>
            <w:r w:rsidR="00326212">
              <w:rPr>
                <w:webHidden/>
              </w:rPr>
              <w:instrText xml:space="preserve"> PAGEREF _Toc499303913 \h </w:instrText>
            </w:r>
            <w:r w:rsidR="00326212">
              <w:rPr>
                <w:webHidden/>
              </w:rPr>
            </w:r>
            <w:r w:rsidR="00326212">
              <w:rPr>
                <w:webHidden/>
              </w:rPr>
              <w:fldChar w:fldCharType="separate"/>
            </w:r>
            <w:r w:rsidR="00326212">
              <w:rPr>
                <w:webHidden/>
              </w:rPr>
              <w:t>131</w:t>
            </w:r>
            <w:r w:rsidR="00326212">
              <w:rPr>
                <w:webHidden/>
              </w:rPr>
              <w:fldChar w:fldCharType="end"/>
            </w:r>
          </w:hyperlink>
        </w:p>
        <w:p w14:paraId="3E4F726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4" w:history="1">
            <w:r w:rsidR="00326212" w:rsidRPr="00AA0B20">
              <w:rPr>
                <w:rStyle w:val="Hyperlink"/>
                <w:noProof/>
                <w14:scene3d>
                  <w14:camera w14:prst="orthographicFront"/>
                  <w14:lightRig w14:rig="threePt" w14:dir="t">
                    <w14:rot w14:lat="0" w14:lon="0" w14:rev="0"/>
                  </w14:lightRig>
                </w14:scene3d>
              </w:rPr>
              <w:t>2.2.1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RQN17 – Blacklist CPF e/ou CNPJ</w:t>
            </w:r>
            <w:r w:rsidR="00326212">
              <w:rPr>
                <w:noProof/>
                <w:webHidden/>
              </w:rPr>
              <w:tab/>
            </w:r>
            <w:r w:rsidR="00326212">
              <w:rPr>
                <w:noProof/>
                <w:webHidden/>
              </w:rPr>
              <w:fldChar w:fldCharType="begin"/>
            </w:r>
            <w:r w:rsidR="00326212">
              <w:rPr>
                <w:noProof/>
                <w:webHidden/>
              </w:rPr>
              <w:instrText xml:space="preserve"> PAGEREF _Toc499303914 \h </w:instrText>
            </w:r>
            <w:r w:rsidR="00326212">
              <w:rPr>
                <w:noProof/>
                <w:webHidden/>
              </w:rPr>
            </w:r>
            <w:r w:rsidR="00326212">
              <w:rPr>
                <w:noProof/>
                <w:webHidden/>
              </w:rPr>
              <w:fldChar w:fldCharType="separate"/>
            </w:r>
            <w:r w:rsidR="00326212">
              <w:rPr>
                <w:noProof/>
                <w:webHidden/>
              </w:rPr>
              <w:t>131</w:t>
            </w:r>
            <w:r w:rsidR="00326212">
              <w:rPr>
                <w:noProof/>
                <w:webHidden/>
              </w:rPr>
              <w:fldChar w:fldCharType="end"/>
            </w:r>
          </w:hyperlink>
        </w:p>
        <w:p w14:paraId="08E4F6C5"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5" w:history="1">
            <w:r w:rsidR="00326212" w:rsidRPr="00AA0B20">
              <w:rPr>
                <w:rStyle w:val="Hyperlink"/>
                <w:noProof/>
                <w14:scene3d>
                  <w14:camera w14:prst="orthographicFront"/>
                  <w14:lightRig w14:rig="threePt" w14:dir="t">
                    <w14:rot w14:lat="0" w14:lon="0" w14:rev="0"/>
                  </w14:lightRig>
                </w14:scene3d>
              </w:rPr>
              <w:t>2.2.2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RQN28 – Whitelist CPF e/ou CNPJ</w:t>
            </w:r>
            <w:r w:rsidR="00326212">
              <w:rPr>
                <w:noProof/>
                <w:webHidden/>
              </w:rPr>
              <w:tab/>
            </w:r>
            <w:r w:rsidR="00326212">
              <w:rPr>
                <w:noProof/>
                <w:webHidden/>
              </w:rPr>
              <w:fldChar w:fldCharType="begin"/>
            </w:r>
            <w:r w:rsidR="00326212">
              <w:rPr>
                <w:noProof/>
                <w:webHidden/>
              </w:rPr>
              <w:instrText xml:space="preserve"> PAGEREF _Toc499303915 \h </w:instrText>
            </w:r>
            <w:r w:rsidR="00326212">
              <w:rPr>
                <w:noProof/>
                <w:webHidden/>
              </w:rPr>
            </w:r>
            <w:r w:rsidR="00326212">
              <w:rPr>
                <w:noProof/>
                <w:webHidden/>
              </w:rPr>
              <w:fldChar w:fldCharType="separate"/>
            </w:r>
            <w:r w:rsidR="00326212">
              <w:rPr>
                <w:noProof/>
                <w:webHidden/>
              </w:rPr>
              <w:t>131</w:t>
            </w:r>
            <w:r w:rsidR="00326212">
              <w:rPr>
                <w:noProof/>
                <w:webHidden/>
              </w:rPr>
              <w:fldChar w:fldCharType="end"/>
            </w:r>
          </w:hyperlink>
        </w:p>
        <w:p w14:paraId="52DBA820"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6" w:history="1">
            <w:r w:rsidR="00326212" w:rsidRPr="00AA0B20">
              <w:rPr>
                <w:rStyle w:val="Hyperlink"/>
                <w:noProof/>
                <w14:scene3d>
                  <w14:camera w14:prst="orthographicFront"/>
                  <w14:lightRig w14:rig="threePt" w14:dir="t">
                    <w14:rot w14:lat="0" w14:lon="0" w14:rev="0"/>
                  </w14:lightRig>
                </w14:scene3d>
              </w:rPr>
              <w:t>2.2.3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RQN18 – Greylist CPF e/ou CNPJ</w:t>
            </w:r>
            <w:r w:rsidR="00326212">
              <w:rPr>
                <w:noProof/>
                <w:webHidden/>
              </w:rPr>
              <w:tab/>
            </w:r>
            <w:r w:rsidR="00326212">
              <w:rPr>
                <w:noProof/>
                <w:webHidden/>
              </w:rPr>
              <w:fldChar w:fldCharType="begin"/>
            </w:r>
            <w:r w:rsidR="00326212">
              <w:rPr>
                <w:noProof/>
                <w:webHidden/>
              </w:rPr>
              <w:instrText xml:space="preserve"> PAGEREF _Toc499303916 \h </w:instrText>
            </w:r>
            <w:r w:rsidR="00326212">
              <w:rPr>
                <w:noProof/>
                <w:webHidden/>
              </w:rPr>
            </w:r>
            <w:r w:rsidR="00326212">
              <w:rPr>
                <w:noProof/>
                <w:webHidden/>
              </w:rPr>
              <w:fldChar w:fldCharType="separate"/>
            </w:r>
            <w:r w:rsidR="00326212">
              <w:rPr>
                <w:noProof/>
                <w:webHidden/>
              </w:rPr>
              <w:t>131</w:t>
            </w:r>
            <w:r w:rsidR="00326212">
              <w:rPr>
                <w:noProof/>
                <w:webHidden/>
              </w:rPr>
              <w:fldChar w:fldCharType="end"/>
            </w:r>
          </w:hyperlink>
        </w:p>
        <w:p w14:paraId="4FCDB52E"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7" w:history="1">
            <w:r w:rsidR="00326212" w:rsidRPr="00AA0B20">
              <w:rPr>
                <w:rStyle w:val="Hyperlink"/>
                <w:noProof/>
                <w14:scene3d>
                  <w14:camera w14:prst="orthographicFront"/>
                  <w14:lightRig w14:rig="threePt" w14:dir="t">
                    <w14:rot w14:lat="0" w14:lon="0" w14:rev="0"/>
                  </w14:lightRig>
                </w14:scene3d>
              </w:rPr>
              <w:t>2.2.4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RQN23 – Greylist Telefone de contato</w:t>
            </w:r>
            <w:r w:rsidR="00326212">
              <w:rPr>
                <w:noProof/>
                <w:webHidden/>
              </w:rPr>
              <w:tab/>
            </w:r>
            <w:r w:rsidR="00326212">
              <w:rPr>
                <w:noProof/>
                <w:webHidden/>
              </w:rPr>
              <w:fldChar w:fldCharType="begin"/>
            </w:r>
            <w:r w:rsidR="00326212">
              <w:rPr>
                <w:noProof/>
                <w:webHidden/>
              </w:rPr>
              <w:instrText xml:space="preserve"> PAGEREF _Toc499303917 \h </w:instrText>
            </w:r>
            <w:r w:rsidR="00326212">
              <w:rPr>
                <w:noProof/>
                <w:webHidden/>
              </w:rPr>
            </w:r>
            <w:r w:rsidR="00326212">
              <w:rPr>
                <w:noProof/>
                <w:webHidden/>
              </w:rPr>
              <w:fldChar w:fldCharType="separate"/>
            </w:r>
            <w:r w:rsidR="00326212">
              <w:rPr>
                <w:noProof/>
                <w:webHidden/>
              </w:rPr>
              <w:t>131</w:t>
            </w:r>
            <w:r w:rsidR="00326212">
              <w:rPr>
                <w:noProof/>
                <w:webHidden/>
              </w:rPr>
              <w:fldChar w:fldCharType="end"/>
            </w:r>
          </w:hyperlink>
        </w:p>
        <w:p w14:paraId="21AC9295"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8" w:history="1">
            <w:r w:rsidR="00326212" w:rsidRPr="00AA0B20">
              <w:rPr>
                <w:rStyle w:val="Hyperlink"/>
                <w:noProof/>
                <w14:scene3d>
                  <w14:camera w14:prst="orthographicFront"/>
                  <w14:lightRig w14:rig="threePt" w14:dir="t">
                    <w14:rot w14:lat="0" w14:lon="0" w14:rev="0"/>
                  </w14:lightRig>
                </w14:scene3d>
              </w:rPr>
              <w:t>2.2.5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RQN24 – Greylist PDV</w:t>
            </w:r>
            <w:r w:rsidR="00326212">
              <w:rPr>
                <w:noProof/>
                <w:webHidden/>
              </w:rPr>
              <w:tab/>
            </w:r>
            <w:r w:rsidR="00326212">
              <w:rPr>
                <w:noProof/>
                <w:webHidden/>
              </w:rPr>
              <w:fldChar w:fldCharType="begin"/>
            </w:r>
            <w:r w:rsidR="00326212">
              <w:rPr>
                <w:noProof/>
                <w:webHidden/>
              </w:rPr>
              <w:instrText xml:space="preserve"> PAGEREF _Toc499303918 \h </w:instrText>
            </w:r>
            <w:r w:rsidR="00326212">
              <w:rPr>
                <w:noProof/>
                <w:webHidden/>
              </w:rPr>
            </w:r>
            <w:r w:rsidR="00326212">
              <w:rPr>
                <w:noProof/>
                <w:webHidden/>
              </w:rPr>
              <w:fldChar w:fldCharType="separate"/>
            </w:r>
            <w:r w:rsidR="00326212">
              <w:rPr>
                <w:noProof/>
                <w:webHidden/>
              </w:rPr>
              <w:t>132</w:t>
            </w:r>
            <w:r w:rsidR="00326212">
              <w:rPr>
                <w:noProof/>
                <w:webHidden/>
              </w:rPr>
              <w:fldChar w:fldCharType="end"/>
            </w:r>
          </w:hyperlink>
        </w:p>
        <w:p w14:paraId="7480350B"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19" w:history="1">
            <w:r w:rsidR="00326212" w:rsidRPr="00AA0B20">
              <w:rPr>
                <w:rStyle w:val="Hyperlink"/>
                <w:noProof/>
                <w14:scene3d>
                  <w14:camera w14:prst="orthographicFront"/>
                  <w14:lightRig w14:rig="threePt" w14:dir="t">
                    <w14:rot w14:lat="0" w14:lon="0" w14:rev="0"/>
                  </w14:lightRig>
                </w14:scene3d>
              </w:rPr>
              <w:t>2.2.6</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RQN31 – Greylist Login</w:t>
            </w:r>
            <w:r w:rsidR="00326212">
              <w:rPr>
                <w:noProof/>
                <w:webHidden/>
              </w:rPr>
              <w:tab/>
            </w:r>
            <w:r w:rsidR="00326212">
              <w:rPr>
                <w:noProof/>
                <w:webHidden/>
              </w:rPr>
              <w:fldChar w:fldCharType="begin"/>
            </w:r>
            <w:r w:rsidR="00326212">
              <w:rPr>
                <w:noProof/>
                <w:webHidden/>
              </w:rPr>
              <w:instrText xml:space="preserve"> PAGEREF _Toc499303919 \h </w:instrText>
            </w:r>
            <w:r w:rsidR="00326212">
              <w:rPr>
                <w:noProof/>
                <w:webHidden/>
              </w:rPr>
            </w:r>
            <w:r w:rsidR="00326212">
              <w:rPr>
                <w:noProof/>
                <w:webHidden/>
              </w:rPr>
              <w:fldChar w:fldCharType="separate"/>
            </w:r>
            <w:r w:rsidR="00326212">
              <w:rPr>
                <w:noProof/>
                <w:webHidden/>
              </w:rPr>
              <w:t>132</w:t>
            </w:r>
            <w:r w:rsidR="00326212">
              <w:rPr>
                <w:noProof/>
                <w:webHidden/>
              </w:rPr>
              <w:fldChar w:fldCharType="end"/>
            </w:r>
          </w:hyperlink>
        </w:p>
        <w:p w14:paraId="757FDBCE"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0" w:history="1">
            <w:r w:rsidR="00326212" w:rsidRPr="00AA0B20">
              <w:rPr>
                <w:rStyle w:val="Hyperlink"/>
                <w:noProof/>
                <w14:scene3d>
                  <w14:camera w14:prst="orthographicFront"/>
                  <w14:lightRig w14:rig="threePt" w14:dir="t">
                    <w14:rot w14:lat="0" w14:lon="0" w14:rev="0"/>
                  </w14:lightRig>
                </w14:scene3d>
              </w:rPr>
              <w:t>2.2.7</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RQN33 – Greylist CEP</w:t>
            </w:r>
            <w:r w:rsidR="00326212">
              <w:rPr>
                <w:noProof/>
                <w:webHidden/>
              </w:rPr>
              <w:tab/>
            </w:r>
            <w:r w:rsidR="00326212">
              <w:rPr>
                <w:noProof/>
                <w:webHidden/>
              </w:rPr>
              <w:fldChar w:fldCharType="begin"/>
            </w:r>
            <w:r w:rsidR="00326212">
              <w:rPr>
                <w:noProof/>
                <w:webHidden/>
              </w:rPr>
              <w:instrText xml:space="preserve"> PAGEREF _Toc499303920 \h </w:instrText>
            </w:r>
            <w:r w:rsidR="00326212">
              <w:rPr>
                <w:noProof/>
                <w:webHidden/>
              </w:rPr>
            </w:r>
            <w:r w:rsidR="00326212">
              <w:rPr>
                <w:noProof/>
                <w:webHidden/>
              </w:rPr>
              <w:fldChar w:fldCharType="separate"/>
            </w:r>
            <w:r w:rsidR="00326212">
              <w:rPr>
                <w:noProof/>
                <w:webHidden/>
              </w:rPr>
              <w:t>132</w:t>
            </w:r>
            <w:r w:rsidR="00326212">
              <w:rPr>
                <w:noProof/>
                <w:webHidden/>
              </w:rPr>
              <w:fldChar w:fldCharType="end"/>
            </w:r>
          </w:hyperlink>
        </w:p>
        <w:p w14:paraId="452074E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1" w:history="1">
            <w:r w:rsidR="00326212" w:rsidRPr="00AA0B20">
              <w:rPr>
                <w:rStyle w:val="Hyperlink"/>
                <w:noProof/>
                <w14:scene3d>
                  <w14:camera w14:prst="orthographicFront"/>
                  <w14:lightRig w14:rig="threePt" w14:dir="t">
                    <w14:rot w14:lat="0" w14:lon="0" w14:rev="0"/>
                  </w14:lightRig>
                </w14:scene3d>
              </w:rPr>
              <w:t>2.2.8</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RQN34 – Greylist Endereço</w:t>
            </w:r>
            <w:r w:rsidR="00326212">
              <w:rPr>
                <w:noProof/>
                <w:webHidden/>
              </w:rPr>
              <w:tab/>
            </w:r>
            <w:r w:rsidR="00326212">
              <w:rPr>
                <w:noProof/>
                <w:webHidden/>
              </w:rPr>
              <w:fldChar w:fldCharType="begin"/>
            </w:r>
            <w:r w:rsidR="00326212">
              <w:rPr>
                <w:noProof/>
                <w:webHidden/>
              </w:rPr>
              <w:instrText xml:space="preserve"> PAGEREF _Toc499303921 \h </w:instrText>
            </w:r>
            <w:r w:rsidR="00326212">
              <w:rPr>
                <w:noProof/>
                <w:webHidden/>
              </w:rPr>
            </w:r>
            <w:r w:rsidR="00326212">
              <w:rPr>
                <w:noProof/>
                <w:webHidden/>
              </w:rPr>
              <w:fldChar w:fldCharType="separate"/>
            </w:r>
            <w:r w:rsidR="00326212">
              <w:rPr>
                <w:noProof/>
                <w:webHidden/>
              </w:rPr>
              <w:t>132</w:t>
            </w:r>
            <w:r w:rsidR="00326212">
              <w:rPr>
                <w:noProof/>
                <w:webHidden/>
              </w:rPr>
              <w:fldChar w:fldCharType="end"/>
            </w:r>
          </w:hyperlink>
        </w:p>
        <w:p w14:paraId="0932BB7C"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2" w:history="1">
            <w:r w:rsidR="00326212" w:rsidRPr="00AA0B20">
              <w:rPr>
                <w:rStyle w:val="Hyperlink"/>
                <w:noProof/>
                <w14:scene3d>
                  <w14:camera w14:prst="orthographicFront"/>
                  <w14:lightRig w14:rig="threePt" w14:dir="t">
                    <w14:rot w14:lat="0" w14:lon="0" w14:rev="0"/>
                  </w14:lightRig>
                </w14:scene3d>
              </w:rPr>
              <w:t>2.2.9</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Funcionalidades de Hotlists</w:t>
            </w:r>
            <w:r w:rsidR="00326212">
              <w:rPr>
                <w:noProof/>
                <w:webHidden/>
              </w:rPr>
              <w:tab/>
            </w:r>
            <w:r w:rsidR="00326212">
              <w:rPr>
                <w:noProof/>
                <w:webHidden/>
              </w:rPr>
              <w:fldChar w:fldCharType="begin"/>
            </w:r>
            <w:r w:rsidR="00326212">
              <w:rPr>
                <w:noProof/>
                <w:webHidden/>
              </w:rPr>
              <w:instrText xml:space="preserve"> PAGEREF _Toc499303922 \h </w:instrText>
            </w:r>
            <w:r w:rsidR="00326212">
              <w:rPr>
                <w:noProof/>
                <w:webHidden/>
              </w:rPr>
            </w:r>
            <w:r w:rsidR="00326212">
              <w:rPr>
                <w:noProof/>
                <w:webHidden/>
              </w:rPr>
              <w:fldChar w:fldCharType="separate"/>
            </w:r>
            <w:r w:rsidR="00326212">
              <w:rPr>
                <w:noProof/>
                <w:webHidden/>
              </w:rPr>
              <w:t>133</w:t>
            </w:r>
            <w:r w:rsidR="00326212">
              <w:rPr>
                <w:noProof/>
                <w:webHidden/>
              </w:rPr>
              <w:fldChar w:fldCharType="end"/>
            </w:r>
          </w:hyperlink>
        </w:p>
        <w:p w14:paraId="7A4F4289" w14:textId="77777777" w:rsidR="00326212" w:rsidRDefault="00B94F2C">
          <w:pPr>
            <w:pStyle w:val="TOC2"/>
            <w:rPr>
              <w:rFonts w:asciiTheme="minorHAnsi" w:eastAsiaTheme="minorEastAsia" w:hAnsiTheme="minorHAnsi" w:cstheme="minorBidi"/>
              <w:sz w:val="22"/>
              <w:szCs w:val="22"/>
            </w:rPr>
          </w:pPr>
          <w:hyperlink w:anchor="_Toc499303923" w:history="1">
            <w:r w:rsidR="00326212" w:rsidRPr="00AA0B20">
              <w:rPr>
                <w:rStyle w:val="Hyperlink"/>
              </w:rPr>
              <w:t>2.3</w:t>
            </w:r>
            <w:r w:rsidR="00326212">
              <w:rPr>
                <w:rFonts w:asciiTheme="minorHAnsi" w:eastAsiaTheme="minorEastAsia" w:hAnsiTheme="minorHAnsi" w:cstheme="minorBidi"/>
                <w:sz w:val="22"/>
                <w:szCs w:val="22"/>
              </w:rPr>
              <w:tab/>
            </w:r>
            <w:r w:rsidR="00326212" w:rsidRPr="00AA0B20">
              <w:rPr>
                <w:rStyle w:val="Hyperlink"/>
              </w:rPr>
              <w:t>Motor de Regras de Prevenção</w:t>
            </w:r>
            <w:r w:rsidR="00326212">
              <w:rPr>
                <w:webHidden/>
              </w:rPr>
              <w:tab/>
            </w:r>
            <w:r w:rsidR="00326212">
              <w:rPr>
                <w:webHidden/>
              </w:rPr>
              <w:fldChar w:fldCharType="begin"/>
            </w:r>
            <w:r w:rsidR="00326212">
              <w:rPr>
                <w:webHidden/>
              </w:rPr>
              <w:instrText xml:space="preserve"> PAGEREF _Toc499303923 \h </w:instrText>
            </w:r>
            <w:r w:rsidR="00326212">
              <w:rPr>
                <w:webHidden/>
              </w:rPr>
            </w:r>
            <w:r w:rsidR="00326212">
              <w:rPr>
                <w:webHidden/>
              </w:rPr>
              <w:fldChar w:fldCharType="separate"/>
            </w:r>
            <w:r w:rsidR="00326212">
              <w:rPr>
                <w:webHidden/>
              </w:rPr>
              <w:t>135</w:t>
            </w:r>
            <w:r w:rsidR="00326212">
              <w:rPr>
                <w:webHidden/>
              </w:rPr>
              <w:fldChar w:fldCharType="end"/>
            </w:r>
          </w:hyperlink>
        </w:p>
        <w:p w14:paraId="4DB86E57"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4" w:history="1">
            <w:r w:rsidR="00326212" w:rsidRPr="00AA0B20">
              <w:rPr>
                <w:rStyle w:val="Hyperlink"/>
                <w:noProof/>
                <w14:scene3d>
                  <w14:camera w14:prst="orthographicFront"/>
                  <w14:lightRig w14:rig="threePt" w14:dir="t">
                    <w14:rot w14:lat="0" w14:lon="0" w14:rev="0"/>
                  </w14:lightRig>
                </w14:scene3d>
              </w:rPr>
              <w:t>2.3.1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Processamento batch de vendas do SINN</w:t>
            </w:r>
            <w:r w:rsidR="00326212">
              <w:rPr>
                <w:noProof/>
                <w:webHidden/>
              </w:rPr>
              <w:tab/>
            </w:r>
            <w:r w:rsidR="00326212">
              <w:rPr>
                <w:noProof/>
                <w:webHidden/>
              </w:rPr>
              <w:fldChar w:fldCharType="begin"/>
            </w:r>
            <w:r w:rsidR="00326212">
              <w:rPr>
                <w:noProof/>
                <w:webHidden/>
              </w:rPr>
              <w:instrText xml:space="preserve"> PAGEREF _Toc499303924 \h </w:instrText>
            </w:r>
            <w:r w:rsidR="00326212">
              <w:rPr>
                <w:noProof/>
                <w:webHidden/>
              </w:rPr>
            </w:r>
            <w:r w:rsidR="00326212">
              <w:rPr>
                <w:noProof/>
                <w:webHidden/>
              </w:rPr>
              <w:fldChar w:fldCharType="separate"/>
            </w:r>
            <w:r w:rsidR="00326212">
              <w:rPr>
                <w:noProof/>
                <w:webHidden/>
              </w:rPr>
              <w:t>135</w:t>
            </w:r>
            <w:r w:rsidR="00326212">
              <w:rPr>
                <w:noProof/>
                <w:webHidden/>
              </w:rPr>
              <w:fldChar w:fldCharType="end"/>
            </w:r>
          </w:hyperlink>
        </w:p>
        <w:p w14:paraId="376DE117"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5" w:history="1">
            <w:r w:rsidR="00326212" w:rsidRPr="00AA0B20">
              <w:rPr>
                <w:rStyle w:val="Hyperlink"/>
                <w:noProof/>
                <w14:scene3d>
                  <w14:camera w14:prst="orthographicFront"/>
                  <w14:lightRig w14:rig="threePt" w14:dir="t">
                    <w14:rot w14:lat="0" w14:lon="0" w14:rev="0"/>
                  </w14:lightRig>
                </w14:scene3d>
              </w:rPr>
              <w:t>2.3.2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RQN03 – Criar processo para validação por % de match entre nome na base do Serasa (basona) e arquivo de proposta de entrada do SINN</w:t>
            </w:r>
            <w:r w:rsidR="00326212">
              <w:rPr>
                <w:noProof/>
                <w:webHidden/>
              </w:rPr>
              <w:tab/>
            </w:r>
            <w:r w:rsidR="00326212">
              <w:rPr>
                <w:noProof/>
                <w:webHidden/>
              </w:rPr>
              <w:fldChar w:fldCharType="begin"/>
            </w:r>
            <w:r w:rsidR="00326212">
              <w:rPr>
                <w:noProof/>
                <w:webHidden/>
              </w:rPr>
              <w:instrText xml:space="preserve"> PAGEREF _Toc499303925 \h </w:instrText>
            </w:r>
            <w:r w:rsidR="00326212">
              <w:rPr>
                <w:noProof/>
                <w:webHidden/>
              </w:rPr>
            </w:r>
            <w:r w:rsidR="00326212">
              <w:rPr>
                <w:noProof/>
                <w:webHidden/>
              </w:rPr>
              <w:fldChar w:fldCharType="separate"/>
            </w:r>
            <w:r w:rsidR="00326212">
              <w:rPr>
                <w:noProof/>
                <w:webHidden/>
              </w:rPr>
              <w:t>139</w:t>
            </w:r>
            <w:r w:rsidR="00326212">
              <w:rPr>
                <w:noProof/>
                <w:webHidden/>
              </w:rPr>
              <w:fldChar w:fldCharType="end"/>
            </w:r>
          </w:hyperlink>
        </w:p>
        <w:p w14:paraId="0D60EEE6"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26" w:history="1">
            <w:r w:rsidR="00326212" w:rsidRPr="00AA0B20">
              <w:rPr>
                <w:rStyle w:val="Hyperlink"/>
                <w:noProof/>
                <w14:scene3d>
                  <w14:camera w14:prst="orthographicFront"/>
                  <w14:lightRig w14:rig="threePt" w14:dir="t">
                    <w14:rot w14:lat="0" w14:lon="0" w14:rev="0"/>
                  </w14:lightRig>
                </w14:scene3d>
              </w:rPr>
              <w:t>2.3.2.1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RGN05 – Criar score de risco por match de nome</w:t>
            </w:r>
            <w:r w:rsidR="00326212">
              <w:rPr>
                <w:noProof/>
                <w:webHidden/>
              </w:rPr>
              <w:tab/>
            </w:r>
            <w:r w:rsidR="00326212">
              <w:rPr>
                <w:noProof/>
                <w:webHidden/>
              </w:rPr>
              <w:fldChar w:fldCharType="begin"/>
            </w:r>
            <w:r w:rsidR="00326212">
              <w:rPr>
                <w:noProof/>
                <w:webHidden/>
              </w:rPr>
              <w:instrText xml:space="preserve"> PAGEREF _Toc499303926 \h </w:instrText>
            </w:r>
            <w:r w:rsidR="00326212">
              <w:rPr>
                <w:noProof/>
                <w:webHidden/>
              </w:rPr>
            </w:r>
            <w:r w:rsidR="00326212">
              <w:rPr>
                <w:noProof/>
                <w:webHidden/>
              </w:rPr>
              <w:fldChar w:fldCharType="separate"/>
            </w:r>
            <w:r w:rsidR="00326212">
              <w:rPr>
                <w:noProof/>
                <w:webHidden/>
              </w:rPr>
              <w:t>139</w:t>
            </w:r>
            <w:r w:rsidR="00326212">
              <w:rPr>
                <w:noProof/>
                <w:webHidden/>
              </w:rPr>
              <w:fldChar w:fldCharType="end"/>
            </w:r>
          </w:hyperlink>
        </w:p>
        <w:p w14:paraId="5AB9A23A"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7" w:history="1">
            <w:r w:rsidR="00326212" w:rsidRPr="00AA0B20">
              <w:rPr>
                <w:rStyle w:val="Hyperlink"/>
                <w:noProof/>
                <w14:scene3d>
                  <w14:camera w14:prst="orthographicFront"/>
                  <w14:lightRig w14:rig="threePt" w14:dir="t">
                    <w14:rot w14:lat="0" w14:lon="0" w14:rev="0"/>
                  </w14:lightRig>
                </w14:scene3d>
              </w:rPr>
              <w:t>2.3.3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RQN09 – Criar motor de score de risco de fraude</w:t>
            </w:r>
            <w:r w:rsidR="00326212">
              <w:rPr>
                <w:noProof/>
                <w:webHidden/>
              </w:rPr>
              <w:tab/>
            </w:r>
            <w:r w:rsidR="00326212">
              <w:rPr>
                <w:noProof/>
                <w:webHidden/>
              </w:rPr>
              <w:fldChar w:fldCharType="begin"/>
            </w:r>
            <w:r w:rsidR="00326212">
              <w:rPr>
                <w:noProof/>
                <w:webHidden/>
              </w:rPr>
              <w:instrText xml:space="preserve"> PAGEREF _Toc499303927 \h </w:instrText>
            </w:r>
            <w:r w:rsidR="00326212">
              <w:rPr>
                <w:noProof/>
                <w:webHidden/>
              </w:rPr>
            </w:r>
            <w:r w:rsidR="00326212">
              <w:rPr>
                <w:noProof/>
                <w:webHidden/>
              </w:rPr>
              <w:fldChar w:fldCharType="separate"/>
            </w:r>
            <w:r w:rsidR="00326212">
              <w:rPr>
                <w:noProof/>
                <w:webHidden/>
              </w:rPr>
              <w:t>141</w:t>
            </w:r>
            <w:r w:rsidR="00326212">
              <w:rPr>
                <w:noProof/>
                <w:webHidden/>
              </w:rPr>
              <w:fldChar w:fldCharType="end"/>
            </w:r>
          </w:hyperlink>
        </w:p>
        <w:p w14:paraId="1E917F83"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28" w:history="1">
            <w:r w:rsidR="00326212" w:rsidRPr="00AA0B20">
              <w:rPr>
                <w:rStyle w:val="Hyperlink"/>
                <w:noProof/>
                <w14:scene3d>
                  <w14:camera w14:prst="orthographicFront"/>
                  <w14:lightRig w14:rig="threePt" w14:dir="t">
                    <w14:rot w14:lat="0" w14:lon="0" w14:rev="0"/>
                  </w14:lightRig>
                </w14:scene3d>
              </w:rPr>
              <w:t>2.3.3.1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RGN11 – Criar mecanismo para cálculo de risco de fraude</w:t>
            </w:r>
            <w:r w:rsidR="00326212">
              <w:rPr>
                <w:noProof/>
                <w:webHidden/>
              </w:rPr>
              <w:tab/>
            </w:r>
            <w:r w:rsidR="00326212">
              <w:rPr>
                <w:noProof/>
                <w:webHidden/>
              </w:rPr>
              <w:fldChar w:fldCharType="begin"/>
            </w:r>
            <w:r w:rsidR="00326212">
              <w:rPr>
                <w:noProof/>
                <w:webHidden/>
              </w:rPr>
              <w:instrText xml:space="preserve"> PAGEREF _Toc499303928 \h </w:instrText>
            </w:r>
            <w:r w:rsidR="00326212">
              <w:rPr>
                <w:noProof/>
                <w:webHidden/>
              </w:rPr>
            </w:r>
            <w:r w:rsidR="00326212">
              <w:rPr>
                <w:noProof/>
                <w:webHidden/>
              </w:rPr>
              <w:fldChar w:fldCharType="separate"/>
            </w:r>
            <w:r w:rsidR="00326212">
              <w:rPr>
                <w:noProof/>
                <w:webHidden/>
              </w:rPr>
              <w:t>141</w:t>
            </w:r>
            <w:r w:rsidR="00326212">
              <w:rPr>
                <w:noProof/>
                <w:webHidden/>
              </w:rPr>
              <w:fldChar w:fldCharType="end"/>
            </w:r>
          </w:hyperlink>
        </w:p>
        <w:p w14:paraId="4ED58268"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29" w:history="1">
            <w:r w:rsidR="00326212" w:rsidRPr="00AA0B20">
              <w:rPr>
                <w:rStyle w:val="Hyperlink"/>
                <w:noProof/>
                <w14:scene3d>
                  <w14:camera w14:prst="orthographicFront"/>
                  <w14:lightRig w14:rig="threePt" w14:dir="t">
                    <w14:rot w14:lat="0" w14:lon="0" w14:rev="0"/>
                  </w14:lightRig>
                </w14:scene3d>
              </w:rPr>
              <w:t>2.3.4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RQN10 – Criar integração webservice SIAF</w:t>
            </w:r>
            <w:r w:rsidR="00326212">
              <w:rPr>
                <w:noProof/>
                <w:webHidden/>
              </w:rPr>
              <w:tab/>
            </w:r>
            <w:r w:rsidR="00326212">
              <w:rPr>
                <w:noProof/>
                <w:webHidden/>
              </w:rPr>
              <w:fldChar w:fldCharType="begin"/>
            </w:r>
            <w:r w:rsidR="00326212">
              <w:rPr>
                <w:noProof/>
                <w:webHidden/>
              </w:rPr>
              <w:instrText xml:space="preserve"> PAGEREF _Toc499303929 \h </w:instrText>
            </w:r>
            <w:r w:rsidR="00326212">
              <w:rPr>
                <w:noProof/>
                <w:webHidden/>
              </w:rPr>
            </w:r>
            <w:r w:rsidR="00326212">
              <w:rPr>
                <w:noProof/>
                <w:webHidden/>
              </w:rPr>
              <w:fldChar w:fldCharType="separate"/>
            </w:r>
            <w:r w:rsidR="00326212">
              <w:rPr>
                <w:noProof/>
                <w:webHidden/>
              </w:rPr>
              <w:t>163</w:t>
            </w:r>
            <w:r w:rsidR="00326212">
              <w:rPr>
                <w:noProof/>
                <w:webHidden/>
              </w:rPr>
              <w:fldChar w:fldCharType="end"/>
            </w:r>
          </w:hyperlink>
        </w:p>
        <w:p w14:paraId="6FF8A400"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0" w:history="1">
            <w:r w:rsidR="00326212" w:rsidRPr="00AA0B20">
              <w:rPr>
                <w:rStyle w:val="Hyperlink"/>
                <w:noProof/>
                <w14:scene3d>
                  <w14:camera w14:prst="orthographicFront"/>
                  <w14:lightRig w14:rig="threePt" w14:dir="t">
                    <w14:rot w14:lat="0" w14:lon="0" w14:rev="0"/>
                  </w14:lightRig>
                </w14:scene3d>
              </w:rPr>
              <w:t>2.3.4.1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RGN12 – Consultar score externo através do Webservice SIAF</w:t>
            </w:r>
            <w:r w:rsidR="00326212">
              <w:rPr>
                <w:noProof/>
                <w:webHidden/>
              </w:rPr>
              <w:tab/>
            </w:r>
            <w:r w:rsidR="00326212">
              <w:rPr>
                <w:noProof/>
                <w:webHidden/>
              </w:rPr>
              <w:fldChar w:fldCharType="begin"/>
            </w:r>
            <w:r w:rsidR="00326212">
              <w:rPr>
                <w:noProof/>
                <w:webHidden/>
              </w:rPr>
              <w:instrText xml:space="preserve"> PAGEREF _Toc499303930 \h </w:instrText>
            </w:r>
            <w:r w:rsidR="00326212">
              <w:rPr>
                <w:noProof/>
                <w:webHidden/>
              </w:rPr>
            </w:r>
            <w:r w:rsidR="00326212">
              <w:rPr>
                <w:noProof/>
                <w:webHidden/>
              </w:rPr>
              <w:fldChar w:fldCharType="separate"/>
            </w:r>
            <w:r w:rsidR="00326212">
              <w:rPr>
                <w:noProof/>
                <w:webHidden/>
              </w:rPr>
              <w:t>163</w:t>
            </w:r>
            <w:r w:rsidR="00326212">
              <w:rPr>
                <w:noProof/>
                <w:webHidden/>
              </w:rPr>
              <w:fldChar w:fldCharType="end"/>
            </w:r>
          </w:hyperlink>
        </w:p>
        <w:p w14:paraId="30B8742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31" w:history="1">
            <w:r w:rsidR="00326212" w:rsidRPr="00AA0B20">
              <w:rPr>
                <w:rStyle w:val="Hyperlink"/>
                <w:noProof/>
                <w14:scene3d>
                  <w14:camera w14:prst="orthographicFront"/>
                  <w14:lightRig w14:rig="threePt" w14:dir="t">
                    <w14:rot w14:lat="0" w14:lon="0" w14:rev="0"/>
                  </w14:lightRig>
                </w14:scene3d>
              </w:rPr>
              <w:t>2.3.5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RQN12 – Workflow de Propostas</w:t>
            </w:r>
            <w:r w:rsidR="00326212">
              <w:rPr>
                <w:noProof/>
                <w:webHidden/>
              </w:rPr>
              <w:tab/>
            </w:r>
            <w:r w:rsidR="00326212">
              <w:rPr>
                <w:noProof/>
                <w:webHidden/>
              </w:rPr>
              <w:fldChar w:fldCharType="begin"/>
            </w:r>
            <w:r w:rsidR="00326212">
              <w:rPr>
                <w:noProof/>
                <w:webHidden/>
              </w:rPr>
              <w:instrText xml:space="preserve"> PAGEREF _Toc499303931 \h </w:instrText>
            </w:r>
            <w:r w:rsidR="00326212">
              <w:rPr>
                <w:noProof/>
                <w:webHidden/>
              </w:rPr>
            </w:r>
            <w:r w:rsidR="00326212">
              <w:rPr>
                <w:noProof/>
                <w:webHidden/>
              </w:rPr>
              <w:fldChar w:fldCharType="separate"/>
            </w:r>
            <w:r w:rsidR="00326212">
              <w:rPr>
                <w:noProof/>
                <w:webHidden/>
              </w:rPr>
              <w:t>165</w:t>
            </w:r>
            <w:r w:rsidR="00326212">
              <w:rPr>
                <w:noProof/>
                <w:webHidden/>
              </w:rPr>
              <w:fldChar w:fldCharType="end"/>
            </w:r>
          </w:hyperlink>
        </w:p>
        <w:p w14:paraId="2F4C17FD"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2" w:history="1">
            <w:r w:rsidR="00326212" w:rsidRPr="00AA0B20">
              <w:rPr>
                <w:rStyle w:val="Hyperlink"/>
                <w:noProof/>
                <w14:scene3d>
                  <w14:camera w14:prst="orthographicFront"/>
                  <w14:lightRig w14:rig="threePt" w14:dir="t">
                    <w14:rot w14:lat="0" w14:lon="0" w14:rev="0"/>
                  </w14:lightRig>
                </w14:scene3d>
              </w:rPr>
              <w:t>2.3.5.1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RGN54 – Filtro BRI_SEM_FATURAMENTO</w:t>
            </w:r>
            <w:r w:rsidR="00326212">
              <w:rPr>
                <w:noProof/>
                <w:webHidden/>
              </w:rPr>
              <w:tab/>
            </w:r>
            <w:r w:rsidR="00326212">
              <w:rPr>
                <w:noProof/>
                <w:webHidden/>
              </w:rPr>
              <w:fldChar w:fldCharType="begin"/>
            </w:r>
            <w:r w:rsidR="00326212">
              <w:rPr>
                <w:noProof/>
                <w:webHidden/>
              </w:rPr>
              <w:instrText xml:space="preserve"> PAGEREF _Toc499303932 \h </w:instrText>
            </w:r>
            <w:r w:rsidR="00326212">
              <w:rPr>
                <w:noProof/>
                <w:webHidden/>
              </w:rPr>
            </w:r>
            <w:r w:rsidR="00326212">
              <w:rPr>
                <w:noProof/>
                <w:webHidden/>
              </w:rPr>
              <w:fldChar w:fldCharType="separate"/>
            </w:r>
            <w:r w:rsidR="00326212">
              <w:rPr>
                <w:noProof/>
                <w:webHidden/>
              </w:rPr>
              <w:t>165</w:t>
            </w:r>
            <w:r w:rsidR="00326212">
              <w:rPr>
                <w:noProof/>
                <w:webHidden/>
              </w:rPr>
              <w:fldChar w:fldCharType="end"/>
            </w:r>
          </w:hyperlink>
        </w:p>
        <w:p w14:paraId="1541245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33" w:history="1">
            <w:r w:rsidR="00326212" w:rsidRPr="00AA0B20">
              <w:rPr>
                <w:rStyle w:val="Hyperlink"/>
                <w:noProof/>
                <w14:scene3d>
                  <w14:camera w14:prst="orthographicFront"/>
                  <w14:lightRig w14:rig="threePt" w14:dir="t">
                    <w14:rot w14:lat="0" w14:lon="0" w14:rev="0"/>
                  </w14:lightRig>
                </w14:scene3d>
              </w:rPr>
              <w:t>2.3.6</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RQN14 – Validação/Crítica para CPF que estejam com status Óbito no Serasa</w:t>
            </w:r>
            <w:r w:rsidR="00326212">
              <w:rPr>
                <w:noProof/>
                <w:webHidden/>
              </w:rPr>
              <w:tab/>
            </w:r>
            <w:r w:rsidR="00326212">
              <w:rPr>
                <w:noProof/>
                <w:webHidden/>
              </w:rPr>
              <w:fldChar w:fldCharType="begin"/>
            </w:r>
            <w:r w:rsidR="00326212">
              <w:rPr>
                <w:noProof/>
                <w:webHidden/>
              </w:rPr>
              <w:instrText xml:space="preserve"> PAGEREF _Toc499303933 \h </w:instrText>
            </w:r>
            <w:r w:rsidR="00326212">
              <w:rPr>
                <w:noProof/>
                <w:webHidden/>
              </w:rPr>
            </w:r>
            <w:r w:rsidR="00326212">
              <w:rPr>
                <w:noProof/>
                <w:webHidden/>
              </w:rPr>
              <w:fldChar w:fldCharType="separate"/>
            </w:r>
            <w:r w:rsidR="00326212">
              <w:rPr>
                <w:noProof/>
                <w:webHidden/>
              </w:rPr>
              <w:t>166</w:t>
            </w:r>
            <w:r w:rsidR="00326212">
              <w:rPr>
                <w:noProof/>
                <w:webHidden/>
              </w:rPr>
              <w:fldChar w:fldCharType="end"/>
            </w:r>
          </w:hyperlink>
        </w:p>
        <w:p w14:paraId="7F1D13B8"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4" w:history="1">
            <w:r w:rsidR="00326212" w:rsidRPr="00AA0B20">
              <w:rPr>
                <w:rStyle w:val="Hyperlink"/>
                <w:noProof/>
                <w14:scene3d>
                  <w14:camera w14:prst="orthographicFront"/>
                  <w14:lightRig w14:rig="threePt" w14:dir="t">
                    <w14:rot w14:lat="0" w14:lon="0" w14:rev="0"/>
                  </w14:lightRig>
                </w14:scene3d>
              </w:rPr>
              <w:t>2.3.6.1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RGN30 – Validar propostas no workflow com CPF em óbito no Serasa</w:t>
            </w:r>
            <w:r w:rsidR="00326212">
              <w:rPr>
                <w:noProof/>
                <w:webHidden/>
              </w:rPr>
              <w:tab/>
            </w:r>
            <w:r w:rsidR="00326212">
              <w:rPr>
                <w:noProof/>
                <w:webHidden/>
              </w:rPr>
              <w:fldChar w:fldCharType="begin"/>
            </w:r>
            <w:r w:rsidR="00326212">
              <w:rPr>
                <w:noProof/>
                <w:webHidden/>
              </w:rPr>
              <w:instrText xml:space="preserve"> PAGEREF _Toc499303934 \h </w:instrText>
            </w:r>
            <w:r w:rsidR="00326212">
              <w:rPr>
                <w:noProof/>
                <w:webHidden/>
              </w:rPr>
            </w:r>
            <w:r w:rsidR="00326212">
              <w:rPr>
                <w:noProof/>
                <w:webHidden/>
              </w:rPr>
              <w:fldChar w:fldCharType="separate"/>
            </w:r>
            <w:r w:rsidR="00326212">
              <w:rPr>
                <w:noProof/>
                <w:webHidden/>
              </w:rPr>
              <w:t>166</w:t>
            </w:r>
            <w:r w:rsidR="00326212">
              <w:rPr>
                <w:noProof/>
                <w:webHidden/>
              </w:rPr>
              <w:fldChar w:fldCharType="end"/>
            </w:r>
          </w:hyperlink>
        </w:p>
        <w:p w14:paraId="198A776D"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35" w:history="1">
            <w:r w:rsidR="00326212" w:rsidRPr="00AA0B20">
              <w:rPr>
                <w:rStyle w:val="Hyperlink"/>
                <w:noProof/>
                <w14:scene3d>
                  <w14:camera w14:prst="orthographicFront"/>
                  <w14:lightRig w14:rig="threePt" w14:dir="t">
                    <w14:rot w14:lat="0" w14:lon="0" w14:rev="0"/>
                  </w14:lightRig>
                </w14:scene3d>
              </w:rPr>
              <w:t>2.3.7</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RQN16 – Validação/Crítica para CPF Menores de Idade</w:t>
            </w:r>
            <w:r w:rsidR="00326212">
              <w:rPr>
                <w:noProof/>
                <w:webHidden/>
              </w:rPr>
              <w:tab/>
            </w:r>
            <w:r w:rsidR="00326212">
              <w:rPr>
                <w:noProof/>
                <w:webHidden/>
              </w:rPr>
              <w:fldChar w:fldCharType="begin"/>
            </w:r>
            <w:r w:rsidR="00326212">
              <w:rPr>
                <w:noProof/>
                <w:webHidden/>
              </w:rPr>
              <w:instrText xml:space="preserve"> PAGEREF _Toc499303935 \h </w:instrText>
            </w:r>
            <w:r w:rsidR="00326212">
              <w:rPr>
                <w:noProof/>
                <w:webHidden/>
              </w:rPr>
            </w:r>
            <w:r w:rsidR="00326212">
              <w:rPr>
                <w:noProof/>
                <w:webHidden/>
              </w:rPr>
              <w:fldChar w:fldCharType="separate"/>
            </w:r>
            <w:r w:rsidR="00326212">
              <w:rPr>
                <w:noProof/>
                <w:webHidden/>
              </w:rPr>
              <w:t>167</w:t>
            </w:r>
            <w:r w:rsidR="00326212">
              <w:rPr>
                <w:noProof/>
                <w:webHidden/>
              </w:rPr>
              <w:fldChar w:fldCharType="end"/>
            </w:r>
          </w:hyperlink>
        </w:p>
        <w:p w14:paraId="7014548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6" w:history="1">
            <w:r w:rsidR="00326212" w:rsidRPr="00AA0B20">
              <w:rPr>
                <w:rStyle w:val="Hyperlink"/>
                <w:noProof/>
                <w14:scene3d>
                  <w14:camera w14:prst="orthographicFront"/>
                  <w14:lightRig w14:rig="threePt" w14:dir="t">
                    <w14:rot w14:lat="0" w14:lon="0" w14:rev="0"/>
                  </w14:lightRig>
                </w14:scene3d>
              </w:rPr>
              <w:t>2.3.7.1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RGN32 – Validar propostas no workflow menores 18 anos</w:t>
            </w:r>
            <w:r w:rsidR="00326212">
              <w:rPr>
                <w:noProof/>
                <w:webHidden/>
              </w:rPr>
              <w:tab/>
            </w:r>
            <w:r w:rsidR="00326212">
              <w:rPr>
                <w:noProof/>
                <w:webHidden/>
              </w:rPr>
              <w:fldChar w:fldCharType="begin"/>
            </w:r>
            <w:r w:rsidR="00326212">
              <w:rPr>
                <w:noProof/>
                <w:webHidden/>
              </w:rPr>
              <w:instrText xml:space="preserve"> PAGEREF _Toc499303936 \h </w:instrText>
            </w:r>
            <w:r w:rsidR="00326212">
              <w:rPr>
                <w:noProof/>
                <w:webHidden/>
              </w:rPr>
            </w:r>
            <w:r w:rsidR="00326212">
              <w:rPr>
                <w:noProof/>
                <w:webHidden/>
              </w:rPr>
              <w:fldChar w:fldCharType="separate"/>
            </w:r>
            <w:r w:rsidR="00326212">
              <w:rPr>
                <w:noProof/>
                <w:webHidden/>
              </w:rPr>
              <w:t>167</w:t>
            </w:r>
            <w:r w:rsidR="00326212">
              <w:rPr>
                <w:noProof/>
                <w:webHidden/>
              </w:rPr>
              <w:fldChar w:fldCharType="end"/>
            </w:r>
          </w:hyperlink>
        </w:p>
        <w:p w14:paraId="56FCC21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37" w:history="1">
            <w:r w:rsidR="00326212" w:rsidRPr="00AA0B20">
              <w:rPr>
                <w:rStyle w:val="Hyperlink"/>
                <w:noProof/>
                <w14:scene3d>
                  <w14:camera w14:prst="orthographicFront"/>
                  <w14:lightRig w14:rig="threePt" w14:dir="t">
                    <w14:rot w14:lat="0" w14:lon="0" w14:rev="0"/>
                  </w14:lightRig>
                </w14:scene3d>
              </w:rPr>
              <w:t>2.3.8</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Dados de Referência</w:t>
            </w:r>
            <w:r w:rsidR="00326212">
              <w:rPr>
                <w:noProof/>
                <w:webHidden/>
              </w:rPr>
              <w:tab/>
            </w:r>
            <w:r w:rsidR="00326212">
              <w:rPr>
                <w:noProof/>
                <w:webHidden/>
              </w:rPr>
              <w:fldChar w:fldCharType="begin"/>
            </w:r>
            <w:r w:rsidR="00326212">
              <w:rPr>
                <w:noProof/>
                <w:webHidden/>
              </w:rPr>
              <w:instrText xml:space="preserve"> PAGEREF _Toc499303937 \h </w:instrText>
            </w:r>
            <w:r w:rsidR="00326212">
              <w:rPr>
                <w:noProof/>
                <w:webHidden/>
              </w:rPr>
            </w:r>
            <w:r w:rsidR="00326212">
              <w:rPr>
                <w:noProof/>
                <w:webHidden/>
              </w:rPr>
              <w:fldChar w:fldCharType="separate"/>
            </w:r>
            <w:r w:rsidR="00326212">
              <w:rPr>
                <w:noProof/>
                <w:webHidden/>
              </w:rPr>
              <w:t>167</w:t>
            </w:r>
            <w:r w:rsidR="00326212">
              <w:rPr>
                <w:noProof/>
                <w:webHidden/>
              </w:rPr>
              <w:fldChar w:fldCharType="end"/>
            </w:r>
          </w:hyperlink>
        </w:p>
        <w:p w14:paraId="39B006E3"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8" w:history="1">
            <w:r w:rsidR="00326212" w:rsidRPr="00AA0B20">
              <w:rPr>
                <w:rStyle w:val="Hyperlink"/>
                <w:noProof/>
                <w14:scene3d>
                  <w14:camera w14:prst="orthographicFront"/>
                  <w14:lightRig w14:rig="threePt" w14:dir="t">
                    <w14:rot w14:lat="0" w14:lon="0" w14:rev="0"/>
                  </w14:lightRig>
                </w14:scene3d>
              </w:rPr>
              <w:t>2.3.8.1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Pesos para aplicação no motor de score</w:t>
            </w:r>
            <w:r w:rsidR="00326212">
              <w:rPr>
                <w:noProof/>
                <w:webHidden/>
              </w:rPr>
              <w:tab/>
            </w:r>
            <w:r w:rsidR="00326212">
              <w:rPr>
                <w:noProof/>
                <w:webHidden/>
              </w:rPr>
              <w:fldChar w:fldCharType="begin"/>
            </w:r>
            <w:r w:rsidR="00326212">
              <w:rPr>
                <w:noProof/>
                <w:webHidden/>
              </w:rPr>
              <w:instrText xml:space="preserve"> PAGEREF _Toc499303938 \h </w:instrText>
            </w:r>
            <w:r w:rsidR="00326212">
              <w:rPr>
                <w:noProof/>
                <w:webHidden/>
              </w:rPr>
            </w:r>
            <w:r w:rsidR="00326212">
              <w:rPr>
                <w:noProof/>
                <w:webHidden/>
              </w:rPr>
              <w:fldChar w:fldCharType="separate"/>
            </w:r>
            <w:r w:rsidR="00326212">
              <w:rPr>
                <w:noProof/>
                <w:webHidden/>
              </w:rPr>
              <w:t>169</w:t>
            </w:r>
            <w:r w:rsidR="00326212">
              <w:rPr>
                <w:noProof/>
                <w:webHidden/>
              </w:rPr>
              <w:fldChar w:fldCharType="end"/>
            </w:r>
          </w:hyperlink>
        </w:p>
        <w:p w14:paraId="31051453"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39" w:history="1">
            <w:r w:rsidR="00326212" w:rsidRPr="00AA0B20">
              <w:rPr>
                <w:rStyle w:val="Hyperlink"/>
                <w:noProof/>
                <w14:scene3d>
                  <w14:camera w14:prst="orthographicFront"/>
                  <w14:lightRig w14:rig="threePt" w14:dir="t">
                    <w14:rot w14:lat="0" w14:lon="0" w14:rev="0"/>
                  </w14:lightRig>
                </w14:scene3d>
              </w:rPr>
              <w:t>2.3.8.1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Faixa de Idade</w:t>
            </w:r>
            <w:r w:rsidR="00326212">
              <w:rPr>
                <w:noProof/>
                <w:webHidden/>
              </w:rPr>
              <w:tab/>
            </w:r>
            <w:r w:rsidR="00326212">
              <w:rPr>
                <w:noProof/>
                <w:webHidden/>
              </w:rPr>
              <w:fldChar w:fldCharType="begin"/>
            </w:r>
            <w:r w:rsidR="00326212">
              <w:rPr>
                <w:noProof/>
                <w:webHidden/>
              </w:rPr>
              <w:instrText xml:space="preserve"> PAGEREF _Toc499303939 \h </w:instrText>
            </w:r>
            <w:r w:rsidR="00326212">
              <w:rPr>
                <w:noProof/>
                <w:webHidden/>
              </w:rPr>
            </w:r>
            <w:r w:rsidR="00326212">
              <w:rPr>
                <w:noProof/>
                <w:webHidden/>
              </w:rPr>
              <w:fldChar w:fldCharType="separate"/>
            </w:r>
            <w:r w:rsidR="00326212">
              <w:rPr>
                <w:noProof/>
                <w:webHidden/>
              </w:rPr>
              <w:t>172</w:t>
            </w:r>
            <w:r w:rsidR="00326212">
              <w:rPr>
                <w:noProof/>
                <w:webHidden/>
              </w:rPr>
              <w:fldChar w:fldCharType="end"/>
            </w:r>
          </w:hyperlink>
        </w:p>
        <w:p w14:paraId="2AE9702C"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40" w:history="1">
            <w:r w:rsidR="00326212" w:rsidRPr="00AA0B20">
              <w:rPr>
                <w:rStyle w:val="Hyperlink"/>
                <w:noProof/>
                <w14:scene3d>
                  <w14:camera w14:prst="orthographicFront"/>
                  <w14:lightRig w14:rig="threePt" w14:dir="t">
                    <w14:rot w14:lat="0" w14:lon="0" w14:rev="0"/>
                  </w14:lightRig>
                </w14:scene3d>
              </w:rPr>
              <w:t>2.3.8.2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Faixa Salarial</w:t>
            </w:r>
            <w:r w:rsidR="00326212">
              <w:rPr>
                <w:noProof/>
                <w:webHidden/>
              </w:rPr>
              <w:tab/>
            </w:r>
            <w:r w:rsidR="00326212">
              <w:rPr>
                <w:noProof/>
                <w:webHidden/>
              </w:rPr>
              <w:fldChar w:fldCharType="begin"/>
            </w:r>
            <w:r w:rsidR="00326212">
              <w:rPr>
                <w:noProof/>
                <w:webHidden/>
              </w:rPr>
              <w:instrText xml:space="preserve"> PAGEREF _Toc499303940 \h </w:instrText>
            </w:r>
            <w:r w:rsidR="00326212">
              <w:rPr>
                <w:noProof/>
                <w:webHidden/>
              </w:rPr>
            </w:r>
            <w:r w:rsidR="00326212">
              <w:rPr>
                <w:noProof/>
                <w:webHidden/>
              </w:rPr>
              <w:fldChar w:fldCharType="separate"/>
            </w:r>
            <w:r w:rsidR="00326212">
              <w:rPr>
                <w:noProof/>
                <w:webHidden/>
              </w:rPr>
              <w:t>173</w:t>
            </w:r>
            <w:r w:rsidR="00326212">
              <w:rPr>
                <w:noProof/>
                <w:webHidden/>
              </w:rPr>
              <w:fldChar w:fldCharType="end"/>
            </w:r>
          </w:hyperlink>
        </w:p>
        <w:p w14:paraId="58810E6A"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41" w:history="1">
            <w:r w:rsidR="00326212" w:rsidRPr="00AA0B20">
              <w:rPr>
                <w:rStyle w:val="Hyperlink"/>
                <w:noProof/>
                <w14:scene3d>
                  <w14:camera w14:prst="orthographicFront"/>
                  <w14:lightRig w14:rig="threePt" w14:dir="t">
                    <w14:rot w14:lat="0" w14:lon="0" w14:rev="0"/>
                  </w14:lightRig>
                </w14:scene3d>
              </w:rPr>
              <w:t>2.3.8.3</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Códigos decisão Transact</w:t>
            </w:r>
            <w:r w:rsidR="00326212">
              <w:rPr>
                <w:noProof/>
                <w:webHidden/>
              </w:rPr>
              <w:tab/>
            </w:r>
            <w:r w:rsidR="00326212">
              <w:rPr>
                <w:noProof/>
                <w:webHidden/>
              </w:rPr>
              <w:fldChar w:fldCharType="begin"/>
            </w:r>
            <w:r w:rsidR="00326212">
              <w:rPr>
                <w:noProof/>
                <w:webHidden/>
              </w:rPr>
              <w:instrText xml:space="preserve"> PAGEREF _Toc499303941 \h </w:instrText>
            </w:r>
            <w:r w:rsidR="00326212">
              <w:rPr>
                <w:noProof/>
                <w:webHidden/>
              </w:rPr>
            </w:r>
            <w:r w:rsidR="00326212">
              <w:rPr>
                <w:noProof/>
                <w:webHidden/>
              </w:rPr>
              <w:fldChar w:fldCharType="separate"/>
            </w:r>
            <w:r w:rsidR="00326212">
              <w:rPr>
                <w:noProof/>
                <w:webHidden/>
              </w:rPr>
              <w:t>174</w:t>
            </w:r>
            <w:r w:rsidR="00326212">
              <w:rPr>
                <w:noProof/>
                <w:webHidden/>
              </w:rPr>
              <w:fldChar w:fldCharType="end"/>
            </w:r>
          </w:hyperlink>
        </w:p>
        <w:p w14:paraId="6A12EED1"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42" w:history="1">
            <w:r w:rsidR="00326212" w:rsidRPr="00AA0B20">
              <w:rPr>
                <w:rStyle w:val="Hyperlink"/>
                <w:noProof/>
                <w14:scene3d>
                  <w14:camera w14:prst="orthographicFront"/>
                  <w14:lightRig w14:rig="threePt" w14:dir="t">
                    <w14:rot w14:lat="0" w14:lon="0" w14:rev="0"/>
                  </w14:lightRig>
                </w14:scene3d>
              </w:rPr>
              <w:t>2.3.9</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Tabelas de resultados</w:t>
            </w:r>
            <w:r w:rsidR="00326212">
              <w:rPr>
                <w:noProof/>
                <w:webHidden/>
              </w:rPr>
              <w:tab/>
            </w:r>
            <w:r w:rsidR="00326212">
              <w:rPr>
                <w:noProof/>
                <w:webHidden/>
              </w:rPr>
              <w:fldChar w:fldCharType="begin"/>
            </w:r>
            <w:r w:rsidR="00326212">
              <w:rPr>
                <w:noProof/>
                <w:webHidden/>
              </w:rPr>
              <w:instrText xml:space="preserve"> PAGEREF _Toc499303942 \h </w:instrText>
            </w:r>
            <w:r w:rsidR="00326212">
              <w:rPr>
                <w:noProof/>
                <w:webHidden/>
              </w:rPr>
            </w:r>
            <w:r w:rsidR="00326212">
              <w:rPr>
                <w:noProof/>
                <w:webHidden/>
              </w:rPr>
              <w:fldChar w:fldCharType="separate"/>
            </w:r>
            <w:r w:rsidR="00326212">
              <w:rPr>
                <w:noProof/>
                <w:webHidden/>
              </w:rPr>
              <w:t>175</w:t>
            </w:r>
            <w:r w:rsidR="00326212">
              <w:rPr>
                <w:noProof/>
                <w:webHidden/>
              </w:rPr>
              <w:fldChar w:fldCharType="end"/>
            </w:r>
          </w:hyperlink>
        </w:p>
        <w:p w14:paraId="7360C0D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43" w:history="1">
            <w:r w:rsidR="00326212" w:rsidRPr="00AA0B20">
              <w:rPr>
                <w:rStyle w:val="Hyperlink"/>
                <w:noProof/>
                <w14:scene3d>
                  <w14:camera w14:prst="orthographicFront"/>
                  <w14:lightRig w14:rig="threePt" w14:dir="t">
                    <w14:rot w14:lat="0" w14:lon="0" w14:rev="0"/>
                  </w14:lightRig>
                </w14:scene3d>
              </w:rPr>
              <w:t>2.3.9.1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Tabela de resultado final</w:t>
            </w:r>
            <w:r w:rsidR="00326212">
              <w:rPr>
                <w:noProof/>
                <w:webHidden/>
              </w:rPr>
              <w:tab/>
            </w:r>
            <w:r w:rsidR="00326212">
              <w:rPr>
                <w:noProof/>
                <w:webHidden/>
              </w:rPr>
              <w:fldChar w:fldCharType="begin"/>
            </w:r>
            <w:r w:rsidR="00326212">
              <w:rPr>
                <w:noProof/>
                <w:webHidden/>
              </w:rPr>
              <w:instrText xml:space="preserve"> PAGEREF _Toc499303943 \h </w:instrText>
            </w:r>
            <w:r w:rsidR="00326212">
              <w:rPr>
                <w:noProof/>
                <w:webHidden/>
              </w:rPr>
            </w:r>
            <w:r w:rsidR="00326212">
              <w:rPr>
                <w:noProof/>
                <w:webHidden/>
              </w:rPr>
              <w:fldChar w:fldCharType="separate"/>
            </w:r>
            <w:r w:rsidR="00326212">
              <w:rPr>
                <w:noProof/>
                <w:webHidden/>
              </w:rPr>
              <w:t>175</w:t>
            </w:r>
            <w:r w:rsidR="00326212">
              <w:rPr>
                <w:noProof/>
                <w:webHidden/>
              </w:rPr>
              <w:fldChar w:fldCharType="end"/>
            </w:r>
          </w:hyperlink>
        </w:p>
        <w:p w14:paraId="61D39834"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44" w:history="1">
            <w:r w:rsidR="00326212" w:rsidRPr="00AA0B20">
              <w:rPr>
                <w:rStyle w:val="Hyperlink"/>
                <w:noProof/>
                <w14:scene3d>
                  <w14:camera w14:prst="orthographicFront"/>
                  <w14:lightRig w14:rig="threePt" w14:dir="t">
                    <w14:rot w14:lat="0" w14:lon="0" w14:rev="0"/>
                  </w14:lightRig>
                </w14:scene3d>
              </w:rPr>
              <w:t>2.3.9.2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Tabela de resultado parcial dos modelos</w:t>
            </w:r>
            <w:r w:rsidR="00326212">
              <w:rPr>
                <w:noProof/>
                <w:webHidden/>
              </w:rPr>
              <w:tab/>
            </w:r>
            <w:r w:rsidR="00326212">
              <w:rPr>
                <w:noProof/>
                <w:webHidden/>
              </w:rPr>
              <w:fldChar w:fldCharType="begin"/>
            </w:r>
            <w:r w:rsidR="00326212">
              <w:rPr>
                <w:noProof/>
                <w:webHidden/>
              </w:rPr>
              <w:instrText xml:space="preserve"> PAGEREF _Toc499303944 \h </w:instrText>
            </w:r>
            <w:r w:rsidR="00326212">
              <w:rPr>
                <w:noProof/>
                <w:webHidden/>
              </w:rPr>
            </w:r>
            <w:r w:rsidR="00326212">
              <w:rPr>
                <w:noProof/>
                <w:webHidden/>
              </w:rPr>
              <w:fldChar w:fldCharType="separate"/>
            </w:r>
            <w:r w:rsidR="00326212">
              <w:rPr>
                <w:noProof/>
                <w:webHidden/>
              </w:rPr>
              <w:t>179</w:t>
            </w:r>
            <w:r w:rsidR="00326212">
              <w:rPr>
                <w:noProof/>
                <w:webHidden/>
              </w:rPr>
              <w:fldChar w:fldCharType="end"/>
            </w:r>
          </w:hyperlink>
        </w:p>
        <w:p w14:paraId="0D82EC78" w14:textId="77777777" w:rsidR="00326212" w:rsidRDefault="00B94F2C">
          <w:pPr>
            <w:pStyle w:val="TOC2"/>
            <w:rPr>
              <w:rFonts w:asciiTheme="minorHAnsi" w:eastAsiaTheme="minorEastAsia" w:hAnsiTheme="minorHAnsi" w:cstheme="minorBidi"/>
              <w:sz w:val="22"/>
              <w:szCs w:val="22"/>
            </w:rPr>
          </w:pPr>
          <w:hyperlink w:anchor="_Toc499303945" w:history="1">
            <w:r w:rsidR="00326212" w:rsidRPr="00AA0B20">
              <w:rPr>
                <w:rStyle w:val="Hyperlink"/>
              </w:rPr>
              <w:t>2.4</w:t>
            </w:r>
            <w:r w:rsidR="00326212">
              <w:rPr>
                <w:rFonts w:asciiTheme="minorHAnsi" w:eastAsiaTheme="minorEastAsia" w:hAnsiTheme="minorHAnsi" w:cstheme="minorBidi"/>
                <w:sz w:val="22"/>
                <w:szCs w:val="22"/>
              </w:rPr>
              <w:tab/>
            </w:r>
            <w:r w:rsidR="00326212" w:rsidRPr="00AA0B20">
              <w:rPr>
                <w:rStyle w:val="Hyperlink"/>
              </w:rPr>
              <w:t>Motor de Anomalia de Vendas</w:t>
            </w:r>
            <w:r w:rsidR="00326212">
              <w:rPr>
                <w:webHidden/>
              </w:rPr>
              <w:tab/>
            </w:r>
            <w:r w:rsidR="00326212">
              <w:rPr>
                <w:webHidden/>
              </w:rPr>
              <w:fldChar w:fldCharType="begin"/>
            </w:r>
            <w:r w:rsidR="00326212">
              <w:rPr>
                <w:webHidden/>
              </w:rPr>
              <w:instrText xml:space="preserve"> PAGEREF _Toc499303945 \h </w:instrText>
            </w:r>
            <w:r w:rsidR="00326212">
              <w:rPr>
                <w:webHidden/>
              </w:rPr>
            </w:r>
            <w:r w:rsidR="00326212">
              <w:rPr>
                <w:webHidden/>
              </w:rPr>
              <w:fldChar w:fldCharType="separate"/>
            </w:r>
            <w:r w:rsidR="00326212">
              <w:rPr>
                <w:webHidden/>
              </w:rPr>
              <w:t>182</w:t>
            </w:r>
            <w:r w:rsidR="00326212">
              <w:rPr>
                <w:webHidden/>
              </w:rPr>
              <w:fldChar w:fldCharType="end"/>
            </w:r>
          </w:hyperlink>
        </w:p>
        <w:p w14:paraId="72B6687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46" w:history="1">
            <w:r w:rsidR="00326212" w:rsidRPr="00AA0B20">
              <w:rPr>
                <w:rStyle w:val="Hyperlink"/>
                <w:noProof/>
                <w14:scene3d>
                  <w14:camera w14:prst="orthographicFront"/>
                  <w14:lightRig w14:rig="threePt" w14:dir="t">
                    <w14:rot w14:lat="0" w14:lon="0" w14:rev="0"/>
                  </w14:lightRig>
                </w14:scene3d>
              </w:rPr>
              <w:t>2.4.1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RQN20 – Criar motor de anomalia de vendas</w:t>
            </w:r>
            <w:r w:rsidR="00326212">
              <w:rPr>
                <w:noProof/>
                <w:webHidden/>
              </w:rPr>
              <w:tab/>
            </w:r>
            <w:r w:rsidR="00326212">
              <w:rPr>
                <w:noProof/>
                <w:webHidden/>
              </w:rPr>
              <w:fldChar w:fldCharType="begin"/>
            </w:r>
            <w:r w:rsidR="00326212">
              <w:rPr>
                <w:noProof/>
                <w:webHidden/>
              </w:rPr>
              <w:instrText xml:space="preserve"> PAGEREF _Toc499303946 \h </w:instrText>
            </w:r>
            <w:r w:rsidR="00326212">
              <w:rPr>
                <w:noProof/>
                <w:webHidden/>
              </w:rPr>
            </w:r>
            <w:r w:rsidR="00326212">
              <w:rPr>
                <w:noProof/>
                <w:webHidden/>
              </w:rPr>
              <w:fldChar w:fldCharType="separate"/>
            </w:r>
            <w:r w:rsidR="00326212">
              <w:rPr>
                <w:noProof/>
                <w:webHidden/>
              </w:rPr>
              <w:t>182</w:t>
            </w:r>
            <w:r w:rsidR="00326212">
              <w:rPr>
                <w:noProof/>
                <w:webHidden/>
              </w:rPr>
              <w:fldChar w:fldCharType="end"/>
            </w:r>
          </w:hyperlink>
        </w:p>
        <w:p w14:paraId="5AD1C7BC" w14:textId="77777777" w:rsidR="00326212" w:rsidRDefault="00B94F2C">
          <w:pPr>
            <w:pStyle w:val="TOC2"/>
            <w:rPr>
              <w:rFonts w:asciiTheme="minorHAnsi" w:eastAsiaTheme="minorEastAsia" w:hAnsiTheme="minorHAnsi" w:cstheme="minorBidi"/>
              <w:sz w:val="22"/>
              <w:szCs w:val="22"/>
            </w:rPr>
          </w:pPr>
          <w:hyperlink w:anchor="_Toc499303947" w:history="1">
            <w:r w:rsidR="00326212" w:rsidRPr="00AA0B20">
              <w:rPr>
                <w:rStyle w:val="Hyperlink"/>
              </w:rPr>
              <w:t>2.5</w:t>
            </w:r>
            <w:r w:rsidR="00326212">
              <w:rPr>
                <w:rFonts w:asciiTheme="minorHAnsi" w:eastAsiaTheme="minorEastAsia" w:hAnsiTheme="minorHAnsi" w:cstheme="minorBidi"/>
                <w:sz w:val="22"/>
                <w:szCs w:val="22"/>
              </w:rPr>
              <w:tab/>
            </w:r>
            <w:r w:rsidR="00326212" w:rsidRPr="00AA0B20">
              <w:rPr>
                <w:rStyle w:val="Hyperlink"/>
              </w:rPr>
              <w:t>Portal e Relatórios</w:t>
            </w:r>
            <w:r w:rsidR="00326212">
              <w:rPr>
                <w:webHidden/>
              </w:rPr>
              <w:tab/>
            </w:r>
            <w:r w:rsidR="00326212">
              <w:rPr>
                <w:webHidden/>
              </w:rPr>
              <w:fldChar w:fldCharType="begin"/>
            </w:r>
            <w:r w:rsidR="00326212">
              <w:rPr>
                <w:webHidden/>
              </w:rPr>
              <w:instrText xml:space="preserve"> PAGEREF _Toc499303947 \h </w:instrText>
            </w:r>
            <w:r w:rsidR="00326212">
              <w:rPr>
                <w:webHidden/>
              </w:rPr>
            </w:r>
            <w:r w:rsidR="00326212">
              <w:rPr>
                <w:webHidden/>
              </w:rPr>
              <w:fldChar w:fldCharType="separate"/>
            </w:r>
            <w:r w:rsidR="00326212">
              <w:rPr>
                <w:webHidden/>
              </w:rPr>
              <w:t>183</w:t>
            </w:r>
            <w:r w:rsidR="00326212">
              <w:rPr>
                <w:webHidden/>
              </w:rPr>
              <w:fldChar w:fldCharType="end"/>
            </w:r>
          </w:hyperlink>
        </w:p>
        <w:p w14:paraId="3CE86DE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48" w:history="1">
            <w:r w:rsidR="00326212" w:rsidRPr="00AA0B20">
              <w:rPr>
                <w:rStyle w:val="Hyperlink"/>
                <w:noProof/>
                <w14:scene3d>
                  <w14:camera w14:prst="orthographicFront"/>
                  <w14:lightRig w14:rig="threePt" w14:dir="t">
                    <w14:rot w14:lat="0" w14:lon="0" w14:rev="0"/>
                  </w14:lightRig>
                </w14:scene3d>
              </w:rPr>
              <w:t>2.5.1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RQN36 Controle de carga de arquivos</w:t>
            </w:r>
            <w:r w:rsidR="00326212">
              <w:rPr>
                <w:noProof/>
                <w:webHidden/>
              </w:rPr>
              <w:tab/>
            </w:r>
            <w:r w:rsidR="00326212">
              <w:rPr>
                <w:noProof/>
                <w:webHidden/>
              </w:rPr>
              <w:fldChar w:fldCharType="begin"/>
            </w:r>
            <w:r w:rsidR="00326212">
              <w:rPr>
                <w:noProof/>
                <w:webHidden/>
              </w:rPr>
              <w:instrText xml:space="preserve"> PAGEREF _Toc499303948 \h </w:instrText>
            </w:r>
            <w:r w:rsidR="00326212">
              <w:rPr>
                <w:noProof/>
                <w:webHidden/>
              </w:rPr>
            </w:r>
            <w:r w:rsidR="00326212">
              <w:rPr>
                <w:noProof/>
                <w:webHidden/>
              </w:rPr>
              <w:fldChar w:fldCharType="separate"/>
            </w:r>
            <w:r w:rsidR="00326212">
              <w:rPr>
                <w:noProof/>
                <w:webHidden/>
              </w:rPr>
              <w:t>183</w:t>
            </w:r>
            <w:r w:rsidR="00326212">
              <w:rPr>
                <w:noProof/>
                <w:webHidden/>
              </w:rPr>
              <w:fldChar w:fldCharType="end"/>
            </w:r>
          </w:hyperlink>
        </w:p>
        <w:p w14:paraId="3BCD4BBA"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49" w:history="1">
            <w:r w:rsidR="00326212" w:rsidRPr="00AA0B20">
              <w:rPr>
                <w:rStyle w:val="Hyperlink"/>
                <w:noProof/>
                <w14:scene3d>
                  <w14:camera w14:prst="orthographicFront"/>
                  <w14:lightRig w14:rig="threePt" w14:dir="t">
                    <w14:rot w14:lat="0" w14:lon="0" w14:rev="0"/>
                  </w14:lightRig>
                </w14:scene3d>
              </w:rPr>
              <w:t>2.5.1.1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RGN29 – Criar painel de controle de carga</w:t>
            </w:r>
            <w:r w:rsidR="00326212">
              <w:rPr>
                <w:noProof/>
                <w:webHidden/>
              </w:rPr>
              <w:tab/>
            </w:r>
            <w:r w:rsidR="00326212">
              <w:rPr>
                <w:noProof/>
                <w:webHidden/>
              </w:rPr>
              <w:fldChar w:fldCharType="begin"/>
            </w:r>
            <w:r w:rsidR="00326212">
              <w:rPr>
                <w:noProof/>
                <w:webHidden/>
              </w:rPr>
              <w:instrText xml:space="preserve"> PAGEREF _Toc499303949 \h </w:instrText>
            </w:r>
            <w:r w:rsidR="00326212">
              <w:rPr>
                <w:noProof/>
                <w:webHidden/>
              </w:rPr>
            </w:r>
            <w:r w:rsidR="00326212">
              <w:rPr>
                <w:noProof/>
                <w:webHidden/>
              </w:rPr>
              <w:fldChar w:fldCharType="separate"/>
            </w:r>
            <w:r w:rsidR="00326212">
              <w:rPr>
                <w:noProof/>
                <w:webHidden/>
              </w:rPr>
              <w:t>183</w:t>
            </w:r>
            <w:r w:rsidR="00326212">
              <w:rPr>
                <w:noProof/>
                <w:webHidden/>
              </w:rPr>
              <w:fldChar w:fldCharType="end"/>
            </w:r>
          </w:hyperlink>
        </w:p>
        <w:p w14:paraId="4DDEEE5E"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50" w:history="1">
            <w:r w:rsidR="00326212" w:rsidRPr="00AA0B20">
              <w:rPr>
                <w:rStyle w:val="Hyperlink"/>
                <w:noProof/>
                <w14:scene3d>
                  <w14:camera w14:prst="orthographicFront"/>
                  <w14:lightRig w14:rig="threePt" w14:dir="t">
                    <w14:rot w14:lat="0" w14:lon="0" w14:rev="0"/>
                  </w14:lightRig>
                </w14:scene3d>
              </w:rPr>
              <w:t>2.5.2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RQN13 – Criar relatório gerencial</w:t>
            </w:r>
            <w:r w:rsidR="00326212">
              <w:rPr>
                <w:noProof/>
                <w:webHidden/>
              </w:rPr>
              <w:tab/>
            </w:r>
            <w:r w:rsidR="00326212">
              <w:rPr>
                <w:noProof/>
                <w:webHidden/>
              </w:rPr>
              <w:fldChar w:fldCharType="begin"/>
            </w:r>
            <w:r w:rsidR="00326212">
              <w:rPr>
                <w:noProof/>
                <w:webHidden/>
              </w:rPr>
              <w:instrText xml:space="preserve"> PAGEREF _Toc499303950 \h </w:instrText>
            </w:r>
            <w:r w:rsidR="00326212">
              <w:rPr>
                <w:noProof/>
                <w:webHidden/>
              </w:rPr>
            </w:r>
            <w:r w:rsidR="00326212">
              <w:rPr>
                <w:noProof/>
                <w:webHidden/>
              </w:rPr>
              <w:fldChar w:fldCharType="separate"/>
            </w:r>
            <w:r w:rsidR="00326212">
              <w:rPr>
                <w:noProof/>
                <w:webHidden/>
              </w:rPr>
              <w:t>185</w:t>
            </w:r>
            <w:r w:rsidR="00326212">
              <w:rPr>
                <w:noProof/>
                <w:webHidden/>
              </w:rPr>
              <w:fldChar w:fldCharType="end"/>
            </w:r>
          </w:hyperlink>
        </w:p>
        <w:p w14:paraId="7C6B7725"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51" w:history="1">
            <w:r w:rsidR="00326212" w:rsidRPr="00AA0B20">
              <w:rPr>
                <w:rStyle w:val="Hyperlink"/>
                <w:noProof/>
                <w14:scene3d>
                  <w14:camera w14:prst="orthographicFront"/>
                  <w14:lightRig w14:rig="threePt" w14:dir="t">
                    <w14:rot w14:lat="0" w14:lon="0" w14:rev="0"/>
                  </w14:lightRig>
                </w14:scene3d>
              </w:rPr>
              <w:t>2.5.2.1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RGN29 – Dashboard com informações gerenciais</w:t>
            </w:r>
            <w:r w:rsidR="00326212">
              <w:rPr>
                <w:noProof/>
                <w:webHidden/>
              </w:rPr>
              <w:tab/>
            </w:r>
            <w:r w:rsidR="00326212">
              <w:rPr>
                <w:noProof/>
                <w:webHidden/>
              </w:rPr>
              <w:fldChar w:fldCharType="begin"/>
            </w:r>
            <w:r w:rsidR="00326212">
              <w:rPr>
                <w:noProof/>
                <w:webHidden/>
              </w:rPr>
              <w:instrText xml:space="preserve"> PAGEREF _Toc499303951 \h </w:instrText>
            </w:r>
            <w:r w:rsidR="00326212">
              <w:rPr>
                <w:noProof/>
                <w:webHidden/>
              </w:rPr>
            </w:r>
            <w:r w:rsidR="00326212">
              <w:rPr>
                <w:noProof/>
                <w:webHidden/>
              </w:rPr>
              <w:fldChar w:fldCharType="separate"/>
            </w:r>
            <w:r w:rsidR="00326212">
              <w:rPr>
                <w:noProof/>
                <w:webHidden/>
              </w:rPr>
              <w:t>185</w:t>
            </w:r>
            <w:r w:rsidR="00326212">
              <w:rPr>
                <w:noProof/>
                <w:webHidden/>
              </w:rPr>
              <w:fldChar w:fldCharType="end"/>
            </w:r>
          </w:hyperlink>
        </w:p>
        <w:p w14:paraId="41C6AEF7"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52" w:history="1">
            <w:r w:rsidR="00326212" w:rsidRPr="00AA0B20">
              <w:rPr>
                <w:rStyle w:val="Hyperlink"/>
                <w:noProof/>
                <w14:scene3d>
                  <w14:camera w14:prst="orthographicFront"/>
                  <w14:lightRig w14:rig="threePt" w14:dir="t">
                    <w14:rot w14:lat="0" w14:lon="0" w14:rev="0"/>
                  </w14:lightRig>
                </w14:scene3d>
              </w:rPr>
              <w:t>2.5.3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RQN19 – Criar relatório analítico</w:t>
            </w:r>
            <w:r w:rsidR="00326212">
              <w:rPr>
                <w:noProof/>
                <w:webHidden/>
              </w:rPr>
              <w:tab/>
            </w:r>
            <w:r w:rsidR="00326212">
              <w:rPr>
                <w:noProof/>
                <w:webHidden/>
              </w:rPr>
              <w:fldChar w:fldCharType="begin"/>
            </w:r>
            <w:r w:rsidR="00326212">
              <w:rPr>
                <w:noProof/>
                <w:webHidden/>
              </w:rPr>
              <w:instrText xml:space="preserve"> PAGEREF _Toc499303952 \h </w:instrText>
            </w:r>
            <w:r w:rsidR="00326212">
              <w:rPr>
                <w:noProof/>
                <w:webHidden/>
              </w:rPr>
            </w:r>
            <w:r w:rsidR="00326212">
              <w:rPr>
                <w:noProof/>
                <w:webHidden/>
              </w:rPr>
              <w:fldChar w:fldCharType="separate"/>
            </w:r>
            <w:r w:rsidR="00326212">
              <w:rPr>
                <w:noProof/>
                <w:webHidden/>
              </w:rPr>
              <w:t>191</w:t>
            </w:r>
            <w:r w:rsidR="00326212">
              <w:rPr>
                <w:noProof/>
                <w:webHidden/>
              </w:rPr>
              <w:fldChar w:fldCharType="end"/>
            </w:r>
          </w:hyperlink>
        </w:p>
        <w:p w14:paraId="7E33228D"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53" w:history="1">
            <w:r w:rsidR="00326212" w:rsidRPr="00AA0B20">
              <w:rPr>
                <w:rStyle w:val="Hyperlink"/>
                <w:noProof/>
                <w14:scene3d>
                  <w14:camera w14:prst="orthographicFront"/>
                  <w14:lightRig w14:rig="threePt" w14:dir="t">
                    <w14:rot w14:lat="0" w14:lon="0" w14:rev="0"/>
                  </w14:lightRig>
                </w14:scene3d>
              </w:rPr>
              <w:t>2.5.3.1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RGN35 – Relatório analítico dinâmico</w:t>
            </w:r>
            <w:r w:rsidR="00326212">
              <w:rPr>
                <w:noProof/>
                <w:webHidden/>
              </w:rPr>
              <w:tab/>
            </w:r>
            <w:r w:rsidR="00326212">
              <w:rPr>
                <w:noProof/>
                <w:webHidden/>
              </w:rPr>
              <w:fldChar w:fldCharType="begin"/>
            </w:r>
            <w:r w:rsidR="00326212">
              <w:rPr>
                <w:noProof/>
                <w:webHidden/>
              </w:rPr>
              <w:instrText xml:space="preserve"> PAGEREF _Toc499303953 \h </w:instrText>
            </w:r>
            <w:r w:rsidR="00326212">
              <w:rPr>
                <w:noProof/>
                <w:webHidden/>
              </w:rPr>
            </w:r>
            <w:r w:rsidR="00326212">
              <w:rPr>
                <w:noProof/>
                <w:webHidden/>
              </w:rPr>
              <w:fldChar w:fldCharType="separate"/>
            </w:r>
            <w:r w:rsidR="00326212">
              <w:rPr>
                <w:noProof/>
                <w:webHidden/>
              </w:rPr>
              <w:t>191</w:t>
            </w:r>
            <w:r w:rsidR="00326212">
              <w:rPr>
                <w:noProof/>
                <w:webHidden/>
              </w:rPr>
              <w:fldChar w:fldCharType="end"/>
            </w:r>
          </w:hyperlink>
        </w:p>
        <w:p w14:paraId="0AC17FD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54" w:history="1">
            <w:r w:rsidR="00326212" w:rsidRPr="00AA0B20">
              <w:rPr>
                <w:rStyle w:val="Hyperlink"/>
                <w:noProof/>
                <w14:scene3d>
                  <w14:camera w14:prst="orthographicFront"/>
                  <w14:lightRig w14:rig="threePt" w14:dir="t">
                    <w14:rot w14:lat="0" w14:lon="0" w14:rev="0"/>
                  </w14:lightRig>
                </w14:scene3d>
              </w:rPr>
              <w:t>2.5.4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RQN26 – Criar tela de consulta de propostas analisadas</w:t>
            </w:r>
            <w:r w:rsidR="00326212">
              <w:rPr>
                <w:noProof/>
                <w:webHidden/>
              </w:rPr>
              <w:tab/>
            </w:r>
            <w:r w:rsidR="00326212">
              <w:rPr>
                <w:noProof/>
                <w:webHidden/>
              </w:rPr>
              <w:fldChar w:fldCharType="begin"/>
            </w:r>
            <w:r w:rsidR="00326212">
              <w:rPr>
                <w:noProof/>
                <w:webHidden/>
              </w:rPr>
              <w:instrText xml:space="preserve"> PAGEREF _Toc499303954 \h </w:instrText>
            </w:r>
            <w:r w:rsidR="00326212">
              <w:rPr>
                <w:noProof/>
                <w:webHidden/>
              </w:rPr>
            </w:r>
            <w:r w:rsidR="00326212">
              <w:rPr>
                <w:noProof/>
                <w:webHidden/>
              </w:rPr>
              <w:fldChar w:fldCharType="separate"/>
            </w:r>
            <w:r w:rsidR="00326212">
              <w:rPr>
                <w:noProof/>
                <w:webHidden/>
              </w:rPr>
              <w:t>194</w:t>
            </w:r>
            <w:r w:rsidR="00326212">
              <w:rPr>
                <w:noProof/>
                <w:webHidden/>
              </w:rPr>
              <w:fldChar w:fldCharType="end"/>
            </w:r>
          </w:hyperlink>
        </w:p>
        <w:p w14:paraId="3C526ECA"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55" w:history="1">
            <w:r w:rsidR="00326212" w:rsidRPr="00AA0B20">
              <w:rPr>
                <w:rStyle w:val="Hyperlink"/>
                <w:noProof/>
                <w14:scene3d>
                  <w14:camera w14:prst="orthographicFront"/>
                  <w14:lightRig w14:rig="threePt" w14:dir="t">
                    <w14:rot w14:lat="0" w14:lon="0" w14:rev="0"/>
                  </w14:lightRig>
                </w14:scene3d>
              </w:rPr>
              <w:t>2.5.4.1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RGN44 – Tela resumida de todos os contratos</w:t>
            </w:r>
            <w:r w:rsidR="00326212">
              <w:rPr>
                <w:noProof/>
                <w:webHidden/>
              </w:rPr>
              <w:tab/>
            </w:r>
            <w:r w:rsidR="00326212">
              <w:rPr>
                <w:noProof/>
                <w:webHidden/>
              </w:rPr>
              <w:fldChar w:fldCharType="begin"/>
            </w:r>
            <w:r w:rsidR="00326212">
              <w:rPr>
                <w:noProof/>
                <w:webHidden/>
              </w:rPr>
              <w:instrText xml:space="preserve"> PAGEREF _Toc499303955 \h </w:instrText>
            </w:r>
            <w:r w:rsidR="00326212">
              <w:rPr>
                <w:noProof/>
                <w:webHidden/>
              </w:rPr>
            </w:r>
            <w:r w:rsidR="00326212">
              <w:rPr>
                <w:noProof/>
                <w:webHidden/>
              </w:rPr>
              <w:fldChar w:fldCharType="separate"/>
            </w:r>
            <w:r w:rsidR="00326212">
              <w:rPr>
                <w:noProof/>
                <w:webHidden/>
              </w:rPr>
              <w:t>194</w:t>
            </w:r>
            <w:r w:rsidR="00326212">
              <w:rPr>
                <w:noProof/>
                <w:webHidden/>
              </w:rPr>
              <w:fldChar w:fldCharType="end"/>
            </w:r>
          </w:hyperlink>
        </w:p>
        <w:p w14:paraId="417115BF"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56" w:history="1">
            <w:r w:rsidR="00326212" w:rsidRPr="00AA0B20">
              <w:rPr>
                <w:rStyle w:val="Hyperlink"/>
                <w:noProof/>
                <w14:scene3d>
                  <w14:camera w14:prst="orthographicFront"/>
                  <w14:lightRig w14:rig="threePt" w14:dir="t">
                    <w14:rot w14:lat="0" w14:lon="0" w14:rev="0"/>
                  </w14:lightRig>
                </w14:scene3d>
              </w:rPr>
              <w:t>2.5.5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RQN27 – Extrair informação de vendas</w:t>
            </w:r>
            <w:r w:rsidR="00326212">
              <w:rPr>
                <w:noProof/>
                <w:webHidden/>
              </w:rPr>
              <w:tab/>
            </w:r>
            <w:r w:rsidR="00326212">
              <w:rPr>
                <w:noProof/>
                <w:webHidden/>
              </w:rPr>
              <w:fldChar w:fldCharType="begin"/>
            </w:r>
            <w:r w:rsidR="00326212">
              <w:rPr>
                <w:noProof/>
                <w:webHidden/>
              </w:rPr>
              <w:instrText xml:space="preserve"> PAGEREF _Toc499303956 \h </w:instrText>
            </w:r>
            <w:r w:rsidR="00326212">
              <w:rPr>
                <w:noProof/>
                <w:webHidden/>
              </w:rPr>
            </w:r>
            <w:r w:rsidR="00326212">
              <w:rPr>
                <w:noProof/>
                <w:webHidden/>
              </w:rPr>
              <w:fldChar w:fldCharType="separate"/>
            </w:r>
            <w:r w:rsidR="00326212">
              <w:rPr>
                <w:noProof/>
                <w:webHidden/>
              </w:rPr>
              <w:t>199</w:t>
            </w:r>
            <w:r w:rsidR="00326212">
              <w:rPr>
                <w:noProof/>
                <w:webHidden/>
              </w:rPr>
              <w:fldChar w:fldCharType="end"/>
            </w:r>
          </w:hyperlink>
        </w:p>
        <w:p w14:paraId="2A5C1C7A"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57" w:history="1">
            <w:r w:rsidR="00326212" w:rsidRPr="00AA0B20">
              <w:rPr>
                <w:rStyle w:val="Hyperlink"/>
                <w:noProof/>
                <w14:scene3d>
                  <w14:camera w14:prst="orthographicFront"/>
                  <w14:lightRig w14:rig="threePt" w14:dir="t">
                    <w14:rot w14:lat="0" w14:lon="0" w14:rev="0"/>
                  </w14:lightRig>
                </w14:scene3d>
              </w:rPr>
              <w:t>2.5.5.1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RGN45 – Extração de contratos</w:t>
            </w:r>
            <w:r w:rsidR="00326212">
              <w:rPr>
                <w:noProof/>
                <w:webHidden/>
              </w:rPr>
              <w:tab/>
            </w:r>
            <w:r w:rsidR="00326212">
              <w:rPr>
                <w:noProof/>
                <w:webHidden/>
              </w:rPr>
              <w:fldChar w:fldCharType="begin"/>
            </w:r>
            <w:r w:rsidR="00326212">
              <w:rPr>
                <w:noProof/>
                <w:webHidden/>
              </w:rPr>
              <w:instrText xml:space="preserve"> PAGEREF _Toc499303957 \h </w:instrText>
            </w:r>
            <w:r w:rsidR="00326212">
              <w:rPr>
                <w:noProof/>
                <w:webHidden/>
              </w:rPr>
            </w:r>
            <w:r w:rsidR="00326212">
              <w:rPr>
                <w:noProof/>
                <w:webHidden/>
              </w:rPr>
              <w:fldChar w:fldCharType="separate"/>
            </w:r>
            <w:r w:rsidR="00326212">
              <w:rPr>
                <w:noProof/>
                <w:webHidden/>
              </w:rPr>
              <w:t>199</w:t>
            </w:r>
            <w:r w:rsidR="00326212">
              <w:rPr>
                <w:noProof/>
                <w:webHidden/>
              </w:rPr>
              <w:fldChar w:fldCharType="end"/>
            </w:r>
          </w:hyperlink>
        </w:p>
        <w:p w14:paraId="2ABD30DD" w14:textId="77777777" w:rsidR="00326212" w:rsidRDefault="00B94F2C">
          <w:pPr>
            <w:pStyle w:val="TOC2"/>
            <w:rPr>
              <w:rFonts w:asciiTheme="minorHAnsi" w:eastAsiaTheme="minorEastAsia" w:hAnsiTheme="minorHAnsi" w:cstheme="minorBidi"/>
              <w:sz w:val="22"/>
              <w:szCs w:val="22"/>
            </w:rPr>
          </w:pPr>
          <w:hyperlink w:anchor="_Toc499303958" w:history="1">
            <w:r w:rsidR="00326212" w:rsidRPr="00AA0B20">
              <w:rPr>
                <w:rStyle w:val="Hyperlink"/>
              </w:rPr>
              <w:t>2.6</w:t>
            </w:r>
            <w:r w:rsidR="00326212">
              <w:rPr>
                <w:rFonts w:asciiTheme="minorHAnsi" w:eastAsiaTheme="minorEastAsia" w:hAnsiTheme="minorHAnsi" w:cstheme="minorBidi"/>
                <w:sz w:val="22"/>
                <w:szCs w:val="22"/>
              </w:rPr>
              <w:tab/>
            </w:r>
            <w:r w:rsidR="00326212" w:rsidRPr="00AA0B20">
              <w:rPr>
                <w:rStyle w:val="Hyperlink"/>
              </w:rPr>
              <w:t>Front-End Tratamento do Caso</w:t>
            </w:r>
            <w:r w:rsidR="00326212">
              <w:rPr>
                <w:webHidden/>
              </w:rPr>
              <w:tab/>
            </w:r>
            <w:r w:rsidR="00326212">
              <w:rPr>
                <w:webHidden/>
              </w:rPr>
              <w:fldChar w:fldCharType="begin"/>
            </w:r>
            <w:r w:rsidR="00326212">
              <w:rPr>
                <w:webHidden/>
              </w:rPr>
              <w:instrText xml:space="preserve"> PAGEREF _Toc499303958 \h </w:instrText>
            </w:r>
            <w:r w:rsidR="00326212">
              <w:rPr>
                <w:webHidden/>
              </w:rPr>
            </w:r>
            <w:r w:rsidR="00326212">
              <w:rPr>
                <w:webHidden/>
              </w:rPr>
              <w:fldChar w:fldCharType="separate"/>
            </w:r>
            <w:r w:rsidR="00326212">
              <w:rPr>
                <w:webHidden/>
              </w:rPr>
              <w:t>201</w:t>
            </w:r>
            <w:r w:rsidR="00326212">
              <w:rPr>
                <w:webHidden/>
              </w:rPr>
              <w:fldChar w:fldCharType="end"/>
            </w:r>
          </w:hyperlink>
        </w:p>
        <w:p w14:paraId="37085F2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59" w:history="1">
            <w:r w:rsidR="00326212" w:rsidRPr="00AA0B20">
              <w:rPr>
                <w:rStyle w:val="Hyperlink"/>
                <w:noProof/>
                <w14:scene3d>
                  <w14:camera w14:prst="orthographicFront"/>
                  <w14:lightRig w14:rig="threePt" w14:dir="t">
                    <w14:rot w14:lat="0" w14:lon="0" w14:rev="0"/>
                  </w14:lightRig>
                </w14:scene3d>
              </w:rPr>
              <w:t>2.6.1</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RQN11 - Criar front-end para tratamento das propostas/alarmes de risco de fraude</w:t>
            </w:r>
            <w:r w:rsidR="00326212">
              <w:rPr>
                <w:noProof/>
                <w:webHidden/>
              </w:rPr>
              <w:tab/>
            </w:r>
            <w:r w:rsidR="00326212">
              <w:rPr>
                <w:noProof/>
                <w:webHidden/>
              </w:rPr>
              <w:fldChar w:fldCharType="begin"/>
            </w:r>
            <w:r w:rsidR="00326212">
              <w:rPr>
                <w:noProof/>
                <w:webHidden/>
              </w:rPr>
              <w:instrText xml:space="preserve"> PAGEREF _Toc499303959 \h </w:instrText>
            </w:r>
            <w:r w:rsidR="00326212">
              <w:rPr>
                <w:noProof/>
                <w:webHidden/>
              </w:rPr>
            </w:r>
            <w:r w:rsidR="00326212">
              <w:rPr>
                <w:noProof/>
                <w:webHidden/>
              </w:rPr>
              <w:fldChar w:fldCharType="separate"/>
            </w:r>
            <w:r w:rsidR="00326212">
              <w:rPr>
                <w:noProof/>
                <w:webHidden/>
              </w:rPr>
              <w:t>201</w:t>
            </w:r>
            <w:r w:rsidR="00326212">
              <w:rPr>
                <w:noProof/>
                <w:webHidden/>
              </w:rPr>
              <w:fldChar w:fldCharType="end"/>
            </w:r>
          </w:hyperlink>
        </w:p>
        <w:p w14:paraId="573674D1"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0" w:history="1">
            <w:r w:rsidR="00326212" w:rsidRPr="00AA0B20">
              <w:rPr>
                <w:rStyle w:val="Hyperlink"/>
                <w:noProof/>
                <w14:scene3d>
                  <w14:camera w14:prst="orthographicFront"/>
                  <w14:lightRig w14:rig="threePt" w14:dir="t">
                    <w14:rot w14:lat="0" w14:lon="0" w14:rev="0"/>
                  </w14:lightRig>
                </w14:scene3d>
              </w:rPr>
              <w:t>2.6.1.1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RGN13 - Deverá ser criado um sistema front-end para tratamento das proposta processadas pelo sistema de  fraude. Este front-end deverá possuir níveis de privilegios diferenciados</w:t>
            </w:r>
            <w:r w:rsidR="00326212">
              <w:rPr>
                <w:noProof/>
                <w:webHidden/>
              </w:rPr>
              <w:tab/>
            </w:r>
            <w:r w:rsidR="00326212">
              <w:rPr>
                <w:noProof/>
                <w:webHidden/>
              </w:rPr>
              <w:fldChar w:fldCharType="begin"/>
            </w:r>
            <w:r w:rsidR="00326212">
              <w:rPr>
                <w:noProof/>
                <w:webHidden/>
              </w:rPr>
              <w:instrText xml:space="preserve"> PAGEREF _Toc499303960 \h </w:instrText>
            </w:r>
            <w:r w:rsidR="00326212">
              <w:rPr>
                <w:noProof/>
                <w:webHidden/>
              </w:rPr>
            </w:r>
            <w:r w:rsidR="00326212">
              <w:rPr>
                <w:noProof/>
                <w:webHidden/>
              </w:rPr>
              <w:fldChar w:fldCharType="separate"/>
            </w:r>
            <w:r w:rsidR="00326212">
              <w:rPr>
                <w:noProof/>
                <w:webHidden/>
              </w:rPr>
              <w:t>201</w:t>
            </w:r>
            <w:r w:rsidR="00326212">
              <w:rPr>
                <w:noProof/>
                <w:webHidden/>
              </w:rPr>
              <w:fldChar w:fldCharType="end"/>
            </w:r>
          </w:hyperlink>
        </w:p>
        <w:p w14:paraId="5F2C4B1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1" w:history="1">
            <w:r w:rsidR="00326212" w:rsidRPr="00AA0B20">
              <w:rPr>
                <w:rStyle w:val="Hyperlink"/>
                <w:noProof/>
                <w14:scene3d>
                  <w14:camera w14:prst="orthographicFront"/>
                  <w14:lightRig w14:rig="threePt" w14:dir="t">
                    <w14:rot w14:lat="0" w14:lon="0" w14:rev="0"/>
                  </w14:lightRig>
                </w14:scene3d>
              </w:rPr>
              <w:t>2.6.1.2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RGN14 - O front-end deverá conter informações dos dados da proposta para tratamento dos casos</w:t>
            </w:r>
            <w:r w:rsidR="00326212">
              <w:rPr>
                <w:noProof/>
                <w:webHidden/>
              </w:rPr>
              <w:tab/>
            </w:r>
            <w:r w:rsidR="00326212">
              <w:rPr>
                <w:noProof/>
                <w:webHidden/>
              </w:rPr>
              <w:fldChar w:fldCharType="begin"/>
            </w:r>
            <w:r w:rsidR="00326212">
              <w:rPr>
                <w:noProof/>
                <w:webHidden/>
              </w:rPr>
              <w:instrText xml:space="preserve"> PAGEREF _Toc499303961 \h </w:instrText>
            </w:r>
            <w:r w:rsidR="00326212">
              <w:rPr>
                <w:noProof/>
                <w:webHidden/>
              </w:rPr>
            </w:r>
            <w:r w:rsidR="00326212">
              <w:rPr>
                <w:noProof/>
                <w:webHidden/>
              </w:rPr>
              <w:fldChar w:fldCharType="separate"/>
            </w:r>
            <w:r w:rsidR="00326212">
              <w:rPr>
                <w:noProof/>
                <w:webHidden/>
              </w:rPr>
              <w:t>202</w:t>
            </w:r>
            <w:r w:rsidR="00326212">
              <w:rPr>
                <w:noProof/>
                <w:webHidden/>
              </w:rPr>
              <w:fldChar w:fldCharType="end"/>
            </w:r>
          </w:hyperlink>
        </w:p>
        <w:p w14:paraId="414AABE5"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2" w:history="1">
            <w:r w:rsidR="00326212" w:rsidRPr="00AA0B20">
              <w:rPr>
                <w:rStyle w:val="Hyperlink"/>
                <w:noProof/>
                <w14:scene3d>
                  <w14:camera w14:prst="orthographicFront"/>
                  <w14:lightRig w14:rig="threePt" w14:dir="t">
                    <w14:rot w14:lat="0" w14:lon="0" w14:rev="0"/>
                  </w14:lightRig>
                </w14:scene3d>
              </w:rPr>
              <w:t>2.6.1.3</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RGN15 - O front-end deverá conter informações de decisão da análise para tratamento dos casos</w:t>
            </w:r>
            <w:r w:rsidR="00326212">
              <w:rPr>
                <w:noProof/>
                <w:webHidden/>
              </w:rPr>
              <w:tab/>
            </w:r>
            <w:r w:rsidR="00326212">
              <w:rPr>
                <w:noProof/>
                <w:webHidden/>
              </w:rPr>
              <w:fldChar w:fldCharType="begin"/>
            </w:r>
            <w:r w:rsidR="00326212">
              <w:rPr>
                <w:noProof/>
                <w:webHidden/>
              </w:rPr>
              <w:instrText xml:space="preserve"> PAGEREF _Toc499303962 \h </w:instrText>
            </w:r>
            <w:r w:rsidR="00326212">
              <w:rPr>
                <w:noProof/>
                <w:webHidden/>
              </w:rPr>
            </w:r>
            <w:r w:rsidR="00326212">
              <w:rPr>
                <w:noProof/>
                <w:webHidden/>
              </w:rPr>
              <w:fldChar w:fldCharType="separate"/>
            </w:r>
            <w:r w:rsidR="00326212">
              <w:rPr>
                <w:noProof/>
                <w:webHidden/>
              </w:rPr>
              <w:t>204</w:t>
            </w:r>
            <w:r w:rsidR="00326212">
              <w:rPr>
                <w:noProof/>
                <w:webHidden/>
              </w:rPr>
              <w:fldChar w:fldCharType="end"/>
            </w:r>
          </w:hyperlink>
        </w:p>
        <w:p w14:paraId="68B13C8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3" w:history="1">
            <w:r w:rsidR="00326212" w:rsidRPr="00AA0B20">
              <w:rPr>
                <w:rStyle w:val="Hyperlink"/>
                <w:noProof/>
                <w14:scene3d>
                  <w14:camera w14:prst="orthographicFront"/>
                  <w14:lightRig w14:rig="threePt" w14:dir="t">
                    <w14:rot w14:lat="0" w14:lon="0" w14:rev="0"/>
                  </w14:lightRig>
                </w14:scene3d>
              </w:rPr>
              <w:t>2.6.1.4</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RGN16 - Deverá ser criado um workflow a cerca listbox status do tratamento. Quando as opções forem desistentes ou cancelado, o caso será finalizado</w:t>
            </w:r>
            <w:r w:rsidR="00326212">
              <w:rPr>
                <w:noProof/>
                <w:webHidden/>
              </w:rPr>
              <w:tab/>
            </w:r>
            <w:r w:rsidR="00326212">
              <w:rPr>
                <w:noProof/>
                <w:webHidden/>
              </w:rPr>
              <w:fldChar w:fldCharType="begin"/>
            </w:r>
            <w:r w:rsidR="00326212">
              <w:rPr>
                <w:noProof/>
                <w:webHidden/>
              </w:rPr>
              <w:instrText xml:space="preserve"> PAGEREF _Toc499303963 \h </w:instrText>
            </w:r>
            <w:r w:rsidR="00326212">
              <w:rPr>
                <w:noProof/>
                <w:webHidden/>
              </w:rPr>
            </w:r>
            <w:r w:rsidR="00326212">
              <w:rPr>
                <w:noProof/>
                <w:webHidden/>
              </w:rPr>
              <w:fldChar w:fldCharType="separate"/>
            </w:r>
            <w:r w:rsidR="00326212">
              <w:rPr>
                <w:noProof/>
                <w:webHidden/>
              </w:rPr>
              <w:t>211</w:t>
            </w:r>
            <w:r w:rsidR="00326212">
              <w:rPr>
                <w:noProof/>
                <w:webHidden/>
              </w:rPr>
              <w:fldChar w:fldCharType="end"/>
            </w:r>
          </w:hyperlink>
        </w:p>
        <w:p w14:paraId="726C7DDB"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4" w:history="1">
            <w:r w:rsidR="00326212" w:rsidRPr="00AA0B20">
              <w:rPr>
                <w:rStyle w:val="Hyperlink"/>
                <w:noProof/>
                <w14:scene3d>
                  <w14:camera w14:prst="orthographicFront"/>
                  <w14:lightRig w14:rig="threePt" w14:dir="t">
                    <w14:rot w14:lat="0" w14:lon="0" w14:rev="0"/>
                  </w14:lightRig>
                </w14:scene3d>
              </w:rPr>
              <w:t>2.6.1.5</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RGN17 - Deverá ser criado um workflow a cerca do listbox status do tratamento. Quando as opções forem Aguardando instalação ou Instalado/Habilitado</w:t>
            </w:r>
            <w:r w:rsidR="00326212">
              <w:rPr>
                <w:noProof/>
                <w:webHidden/>
              </w:rPr>
              <w:tab/>
            </w:r>
            <w:r w:rsidR="00326212">
              <w:rPr>
                <w:noProof/>
                <w:webHidden/>
              </w:rPr>
              <w:fldChar w:fldCharType="begin"/>
            </w:r>
            <w:r w:rsidR="00326212">
              <w:rPr>
                <w:noProof/>
                <w:webHidden/>
              </w:rPr>
              <w:instrText xml:space="preserve"> PAGEREF _Toc499303964 \h </w:instrText>
            </w:r>
            <w:r w:rsidR="00326212">
              <w:rPr>
                <w:noProof/>
                <w:webHidden/>
              </w:rPr>
            </w:r>
            <w:r w:rsidR="00326212">
              <w:rPr>
                <w:noProof/>
                <w:webHidden/>
              </w:rPr>
              <w:fldChar w:fldCharType="separate"/>
            </w:r>
            <w:r w:rsidR="00326212">
              <w:rPr>
                <w:noProof/>
                <w:webHidden/>
              </w:rPr>
              <w:t>212</w:t>
            </w:r>
            <w:r w:rsidR="00326212">
              <w:rPr>
                <w:noProof/>
                <w:webHidden/>
              </w:rPr>
              <w:fldChar w:fldCharType="end"/>
            </w:r>
          </w:hyperlink>
        </w:p>
        <w:p w14:paraId="472520D6"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5" w:history="1">
            <w:r w:rsidR="00326212" w:rsidRPr="00AA0B20">
              <w:rPr>
                <w:rStyle w:val="Hyperlink"/>
                <w:noProof/>
                <w14:scene3d>
                  <w14:camera w14:prst="orthographicFront"/>
                  <w14:lightRig w14:rig="threePt" w14:dir="t">
                    <w14:rot w14:lat="0" w14:lon="0" w14:rev="0"/>
                  </w14:lightRig>
                </w14:scene3d>
              </w:rPr>
              <w:t>2.6.1.6</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RGN18/RGN19 - Quando for selecionado o listbox Decisão as ações deverão seguir, conforme anexo complentar</w:t>
            </w:r>
            <w:r w:rsidR="00326212">
              <w:rPr>
                <w:noProof/>
                <w:webHidden/>
              </w:rPr>
              <w:tab/>
            </w:r>
            <w:r w:rsidR="00326212">
              <w:rPr>
                <w:noProof/>
                <w:webHidden/>
              </w:rPr>
              <w:fldChar w:fldCharType="begin"/>
            </w:r>
            <w:r w:rsidR="00326212">
              <w:rPr>
                <w:noProof/>
                <w:webHidden/>
              </w:rPr>
              <w:instrText xml:space="preserve"> PAGEREF _Toc499303965 \h </w:instrText>
            </w:r>
            <w:r w:rsidR="00326212">
              <w:rPr>
                <w:noProof/>
                <w:webHidden/>
              </w:rPr>
            </w:r>
            <w:r w:rsidR="00326212">
              <w:rPr>
                <w:noProof/>
                <w:webHidden/>
              </w:rPr>
              <w:fldChar w:fldCharType="separate"/>
            </w:r>
            <w:r w:rsidR="00326212">
              <w:rPr>
                <w:noProof/>
                <w:webHidden/>
              </w:rPr>
              <w:t>214</w:t>
            </w:r>
            <w:r w:rsidR="00326212">
              <w:rPr>
                <w:noProof/>
                <w:webHidden/>
              </w:rPr>
              <w:fldChar w:fldCharType="end"/>
            </w:r>
          </w:hyperlink>
        </w:p>
        <w:p w14:paraId="76698955"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6" w:history="1">
            <w:r w:rsidR="00326212" w:rsidRPr="00AA0B20">
              <w:rPr>
                <w:rStyle w:val="Hyperlink"/>
                <w:noProof/>
                <w14:scene3d>
                  <w14:camera w14:prst="orthographicFront"/>
                  <w14:lightRig w14:rig="threePt" w14:dir="t">
                    <w14:rot w14:lat="0" w14:lon="0" w14:rev="0"/>
                  </w14:lightRig>
                </w14:scene3d>
              </w:rPr>
              <w:t>2.6.1.7</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RGN20 - Deverá ser criado um workflow sobre o campo Decisão com status = Pendente</w:t>
            </w:r>
            <w:r w:rsidR="00326212">
              <w:rPr>
                <w:noProof/>
                <w:webHidden/>
              </w:rPr>
              <w:tab/>
            </w:r>
            <w:r w:rsidR="00326212">
              <w:rPr>
                <w:noProof/>
                <w:webHidden/>
              </w:rPr>
              <w:fldChar w:fldCharType="begin"/>
            </w:r>
            <w:r w:rsidR="00326212">
              <w:rPr>
                <w:noProof/>
                <w:webHidden/>
              </w:rPr>
              <w:instrText xml:space="preserve"> PAGEREF _Toc499303966 \h </w:instrText>
            </w:r>
            <w:r w:rsidR="00326212">
              <w:rPr>
                <w:noProof/>
                <w:webHidden/>
              </w:rPr>
            </w:r>
            <w:r w:rsidR="00326212">
              <w:rPr>
                <w:noProof/>
                <w:webHidden/>
              </w:rPr>
              <w:fldChar w:fldCharType="separate"/>
            </w:r>
            <w:r w:rsidR="00326212">
              <w:rPr>
                <w:noProof/>
                <w:webHidden/>
              </w:rPr>
              <w:t>215</w:t>
            </w:r>
            <w:r w:rsidR="00326212">
              <w:rPr>
                <w:noProof/>
                <w:webHidden/>
              </w:rPr>
              <w:fldChar w:fldCharType="end"/>
            </w:r>
          </w:hyperlink>
        </w:p>
        <w:p w14:paraId="49C668A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7" w:history="1">
            <w:r w:rsidR="00326212" w:rsidRPr="00AA0B20">
              <w:rPr>
                <w:rStyle w:val="Hyperlink"/>
                <w:noProof/>
                <w14:scene3d>
                  <w14:camera w14:prst="orthographicFront"/>
                  <w14:lightRig w14:rig="threePt" w14:dir="t">
                    <w14:rot w14:lat="0" w14:lon="0" w14:rev="0"/>
                  </w14:lightRig>
                </w14:scene3d>
              </w:rPr>
              <w:t>2.6.1.8</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RGN21 - Deverá ser feito um contador de tentativas de contatos, baseado na decisão, ao qual será utilizado para encerramento da proposta</w:t>
            </w:r>
            <w:r w:rsidR="00326212">
              <w:rPr>
                <w:noProof/>
                <w:webHidden/>
              </w:rPr>
              <w:tab/>
            </w:r>
            <w:r w:rsidR="00326212">
              <w:rPr>
                <w:noProof/>
                <w:webHidden/>
              </w:rPr>
              <w:fldChar w:fldCharType="begin"/>
            </w:r>
            <w:r w:rsidR="00326212">
              <w:rPr>
                <w:noProof/>
                <w:webHidden/>
              </w:rPr>
              <w:instrText xml:space="preserve"> PAGEREF _Toc499303967 \h </w:instrText>
            </w:r>
            <w:r w:rsidR="00326212">
              <w:rPr>
                <w:noProof/>
                <w:webHidden/>
              </w:rPr>
            </w:r>
            <w:r w:rsidR="00326212">
              <w:rPr>
                <w:noProof/>
                <w:webHidden/>
              </w:rPr>
              <w:fldChar w:fldCharType="separate"/>
            </w:r>
            <w:r w:rsidR="00326212">
              <w:rPr>
                <w:noProof/>
                <w:webHidden/>
              </w:rPr>
              <w:t>217</w:t>
            </w:r>
            <w:r w:rsidR="00326212">
              <w:rPr>
                <w:noProof/>
                <w:webHidden/>
              </w:rPr>
              <w:fldChar w:fldCharType="end"/>
            </w:r>
          </w:hyperlink>
        </w:p>
        <w:p w14:paraId="5BAABD24"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8" w:history="1">
            <w:r w:rsidR="00326212" w:rsidRPr="00AA0B20">
              <w:rPr>
                <w:rStyle w:val="Hyperlink"/>
                <w:noProof/>
                <w14:scene3d>
                  <w14:camera w14:prst="orthographicFront"/>
                  <w14:lightRig w14:rig="threePt" w14:dir="t">
                    <w14:rot w14:lat="0" w14:lon="0" w14:rev="0"/>
                  </w14:lightRig>
                </w14:scene3d>
              </w:rPr>
              <w:t>2.6.1.9</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RGN22 - O front-end deverá conter as informações de score que foi calculado para o cliente no momento do tratamento do caso e quais as regras ele pontuou</w:t>
            </w:r>
            <w:r w:rsidR="00326212">
              <w:rPr>
                <w:noProof/>
                <w:webHidden/>
              </w:rPr>
              <w:tab/>
            </w:r>
            <w:r w:rsidR="00326212">
              <w:rPr>
                <w:noProof/>
                <w:webHidden/>
              </w:rPr>
              <w:fldChar w:fldCharType="begin"/>
            </w:r>
            <w:r w:rsidR="00326212">
              <w:rPr>
                <w:noProof/>
                <w:webHidden/>
              </w:rPr>
              <w:instrText xml:space="preserve"> PAGEREF _Toc499303968 \h </w:instrText>
            </w:r>
            <w:r w:rsidR="00326212">
              <w:rPr>
                <w:noProof/>
                <w:webHidden/>
              </w:rPr>
            </w:r>
            <w:r w:rsidR="00326212">
              <w:rPr>
                <w:noProof/>
                <w:webHidden/>
              </w:rPr>
              <w:fldChar w:fldCharType="separate"/>
            </w:r>
            <w:r w:rsidR="00326212">
              <w:rPr>
                <w:noProof/>
                <w:webHidden/>
              </w:rPr>
              <w:t>223</w:t>
            </w:r>
            <w:r w:rsidR="00326212">
              <w:rPr>
                <w:noProof/>
                <w:webHidden/>
              </w:rPr>
              <w:fldChar w:fldCharType="end"/>
            </w:r>
          </w:hyperlink>
        </w:p>
        <w:p w14:paraId="4026F76D"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69" w:history="1">
            <w:r w:rsidR="00326212" w:rsidRPr="00AA0B20">
              <w:rPr>
                <w:rStyle w:val="Hyperlink"/>
                <w:noProof/>
                <w14:scene3d>
                  <w14:camera w14:prst="orthographicFront"/>
                  <w14:lightRig w14:rig="threePt" w14:dir="t">
                    <w14:rot w14:lat="0" w14:lon="0" w14:rev="0"/>
                  </w14:lightRig>
                </w14:scene3d>
              </w:rPr>
              <w:t>2.6.1.10</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RGN23 - O front-end não deverá permitir que um operador selecione novos casos sem ter finalizado a tratativa (pendencia ou fechado totalmente)</w:t>
            </w:r>
            <w:r w:rsidR="00326212">
              <w:rPr>
                <w:noProof/>
                <w:webHidden/>
              </w:rPr>
              <w:tab/>
            </w:r>
            <w:r w:rsidR="00326212">
              <w:rPr>
                <w:noProof/>
                <w:webHidden/>
              </w:rPr>
              <w:fldChar w:fldCharType="begin"/>
            </w:r>
            <w:r w:rsidR="00326212">
              <w:rPr>
                <w:noProof/>
                <w:webHidden/>
              </w:rPr>
              <w:instrText xml:space="preserve"> PAGEREF _Toc499303969 \h </w:instrText>
            </w:r>
            <w:r w:rsidR="00326212">
              <w:rPr>
                <w:noProof/>
                <w:webHidden/>
              </w:rPr>
            </w:r>
            <w:r w:rsidR="00326212">
              <w:rPr>
                <w:noProof/>
                <w:webHidden/>
              </w:rPr>
              <w:fldChar w:fldCharType="separate"/>
            </w:r>
            <w:r w:rsidR="00326212">
              <w:rPr>
                <w:noProof/>
                <w:webHidden/>
              </w:rPr>
              <w:t>224</w:t>
            </w:r>
            <w:r w:rsidR="00326212">
              <w:rPr>
                <w:noProof/>
                <w:webHidden/>
              </w:rPr>
              <w:fldChar w:fldCharType="end"/>
            </w:r>
          </w:hyperlink>
        </w:p>
        <w:p w14:paraId="31EEF946"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0" w:history="1">
            <w:r w:rsidR="00326212" w:rsidRPr="00AA0B20">
              <w:rPr>
                <w:rStyle w:val="Hyperlink"/>
                <w:noProof/>
                <w14:scene3d>
                  <w14:camera w14:prst="orthographicFront"/>
                  <w14:lightRig w14:rig="threePt" w14:dir="t">
                    <w14:rot w14:lat="0" w14:lon="0" w14:rev="0"/>
                  </w14:lightRig>
                </w14:scene3d>
              </w:rPr>
              <w:t>2.6.1.11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RGN24 - As propostas deverão ser ordenadas pelo score maior para o menor, dando prioridade para as que foram inseridas em pendencia</w:t>
            </w:r>
            <w:r w:rsidR="00326212">
              <w:rPr>
                <w:noProof/>
                <w:webHidden/>
              </w:rPr>
              <w:tab/>
            </w:r>
            <w:r w:rsidR="00326212">
              <w:rPr>
                <w:noProof/>
                <w:webHidden/>
              </w:rPr>
              <w:fldChar w:fldCharType="begin"/>
            </w:r>
            <w:r w:rsidR="00326212">
              <w:rPr>
                <w:noProof/>
                <w:webHidden/>
              </w:rPr>
              <w:instrText xml:space="preserve"> PAGEREF _Toc499303970 \h </w:instrText>
            </w:r>
            <w:r w:rsidR="00326212">
              <w:rPr>
                <w:noProof/>
                <w:webHidden/>
              </w:rPr>
            </w:r>
            <w:r w:rsidR="00326212">
              <w:rPr>
                <w:noProof/>
                <w:webHidden/>
              </w:rPr>
              <w:fldChar w:fldCharType="separate"/>
            </w:r>
            <w:r w:rsidR="00326212">
              <w:rPr>
                <w:noProof/>
                <w:webHidden/>
              </w:rPr>
              <w:t>225</w:t>
            </w:r>
            <w:r w:rsidR="00326212">
              <w:rPr>
                <w:noProof/>
                <w:webHidden/>
              </w:rPr>
              <w:fldChar w:fldCharType="end"/>
            </w:r>
          </w:hyperlink>
        </w:p>
        <w:p w14:paraId="37DDC2C1"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1" w:history="1">
            <w:r w:rsidR="00326212" w:rsidRPr="00AA0B20">
              <w:rPr>
                <w:rStyle w:val="Hyperlink"/>
                <w:noProof/>
                <w14:scene3d>
                  <w14:camera w14:prst="orthographicFront"/>
                  <w14:lightRig w14:rig="threePt" w14:dir="t">
                    <w14:rot w14:lat="0" w14:lon="0" w14:rev="0"/>
                  </w14:lightRig>
                </w14:scene3d>
              </w:rPr>
              <w:t>2.6.1.12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RGN25 - O front-end deverá printar todas as informações de telefones de contatos</w:t>
            </w:r>
            <w:r w:rsidR="00326212">
              <w:rPr>
                <w:noProof/>
                <w:webHidden/>
              </w:rPr>
              <w:tab/>
            </w:r>
            <w:r w:rsidR="00326212">
              <w:rPr>
                <w:noProof/>
                <w:webHidden/>
              </w:rPr>
              <w:fldChar w:fldCharType="begin"/>
            </w:r>
            <w:r w:rsidR="00326212">
              <w:rPr>
                <w:noProof/>
                <w:webHidden/>
              </w:rPr>
              <w:instrText xml:space="preserve"> PAGEREF _Toc499303971 \h </w:instrText>
            </w:r>
            <w:r w:rsidR="00326212">
              <w:rPr>
                <w:noProof/>
                <w:webHidden/>
              </w:rPr>
            </w:r>
            <w:r w:rsidR="00326212">
              <w:rPr>
                <w:noProof/>
                <w:webHidden/>
              </w:rPr>
              <w:fldChar w:fldCharType="separate"/>
            </w:r>
            <w:r w:rsidR="00326212">
              <w:rPr>
                <w:noProof/>
                <w:webHidden/>
              </w:rPr>
              <w:t>226</w:t>
            </w:r>
            <w:r w:rsidR="00326212">
              <w:rPr>
                <w:noProof/>
                <w:webHidden/>
              </w:rPr>
              <w:fldChar w:fldCharType="end"/>
            </w:r>
          </w:hyperlink>
        </w:p>
        <w:p w14:paraId="51853529"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2" w:history="1">
            <w:r w:rsidR="00326212" w:rsidRPr="00AA0B20">
              <w:rPr>
                <w:rStyle w:val="Hyperlink"/>
                <w:noProof/>
                <w14:scene3d>
                  <w14:camera w14:prst="orthographicFront"/>
                  <w14:lightRig w14:rig="threePt" w14:dir="t">
                    <w14:rot w14:lat="0" w14:lon="0" w14:rev="0"/>
                  </w14:lightRig>
                </w14:scene3d>
              </w:rPr>
              <w:t>2.6.1.13</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RGN26 - Deverá haver no sitema o registro das tentativas de contato realizadas pelo operador</w:t>
            </w:r>
            <w:r w:rsidR="00326212">
              <w:rPr>
                <w:noProof/>
                <w:webHidden/>
              </w:rPr>
              <w:tab/>
            </w:r>
            <w:r w:rsidR="00326212">
              <w:rPr>
                <w:noProof/>
                <w:webHidden/>
              </w:rPr>
              <w:fldChar w:fldCharType="begin"/>
            </w:r>
            <w:r w:rsidR="00326212">
              <w:rPr>
                <w:noProof/>
                <w:webHidden/>
              </w:rPr>
              <w:instrText xml:space="preserve"> PAGEREF _Toc499303972 \h </w:instrText>
            </w:r>
            <w:r w:rsidR="00326212">
              <w:rPr>
                <w:noProof/>
                <w:webHidden/>
              </w:rPr>
            </w:r>
            <w:r w:rsidR="00326212">
              <w:rPr>
                <w:noProof/>
                <w:webHidden/>
              </w:rPr>
              <w:fldChar w:fldCharType="separate"/>
            </w:r>
            <w:r w:rsidR="00326212">
              <w:rPr>
                <w:noProof/>
                <w:webHidden/>
              </w:rPr>
              <w:t>227</w:t>
            </w:r>
            <w:r w:rsidR="00326212">
              <w:rPr>
                <w:noProof/>
                <w:webHidden/>
              </w:rPr>
              <w:fldChar w:fldCharType="end"/>
            </w:r>
          </w:hyperlink>
        </w:p>
        <w:p w14:paraId="7E5557EF"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3" w:history="1">
            <w:r w:rsidR="00326212" w:rsidRPr="00AA0B20">
              <w:rPr>
                <w:rStyle w:val="Hyperlink"/>
                <w:noProof/>
                <w14:scene3d>
                  <w14:camera w14:prst="orthographicFront"/>
                  <w14:lightRig w14:rig="threePt" w14:dir="t">
                    <w14:rot w14:lat="0" w14:lon="0" w14:rev="0"/>
                  </w14:lightRig>
                </w14:scene3d>
              </w:rPr>
              <w:t>2.6.1.14</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RGN27 - Caso o operador entre em contato com um dos contatos listado pelo sistema, deverá haver um botão para que o contato discado seja associado ao registro da tentativa.</w:t>
            </w:r>
            <w:r w:rsidR="00326212">
              <w:rPr>
                <w:noProof/>
                <w:webHidden/>
              </w:rPr>
              <w:tab/>
            </w:r>
            <w:r w:rsidR="00326212">
              <w:rPr>
                <w:noProof/>
                <w:webHidden/>
              </w:rPr>
              <w:fldChar w:fldCharType="begin"/>
            </w:r>
            <w:r w:rsidR="00326212">
              <w:rPr>
                <w:noProof/>
                <w:webHidden/>
              </w:rPr>
              <w:instrText xml:space="preserve"> PAGEREF _Toc499303973 \h </w:instrText>
            </w:r>
            <w:r w:rsidR="00326212">
              <w:rPr>
                <w:noProof/>
                <w:webHidden/>
              </w:rPr>
            </w:r>
            <w:r w:rsidR="00326212">
              <w:rPr>
                <w:noProof/>
                <w:webHidden/>
              </w:rPr>
              <w:fldChar w:fldCharType="separate"/>
            </w:r>
            <w:r w:rsidR="00326212">
              <w:rPr>
                <w:noProof/>
                <w:webHidden/>
              </w:rPr>
              <w:t>228</w:t>
            </w:r>
            <w:r w:rsidR="00326212">
              <w:rPr>
                <w:noProof/>
                <w:webHidden/>
              </w:rPr>
              <w:fldChar w:fldCharType="end"/>
            </w:r>
          </w:hyperlink>
        </w:p>
        <w:p w14:paraId="2B1B5733"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74" w:history="1">
            <w:r w:rsidR="00326212" w:rsidRPr="00AA0B20">
              <w:rPr>
                <w:rStyle w:val="Hyperlink"/>
                <w:noProof/>
                <w14:scene3d>
                  <w14:camera w14:prst="orthographicFront"/>
                  <w14:lightRig w14:rig="threePt" w14:dir="t">
                    <w14:rot w14:lat="0" w14:lon="0" w14:rev="0"/>
                  </w14:lightRig>
                </w14:scene3d>
              </w:rPr>
              <w:t>2.6.2</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RQN12 - Workflow de Propostas</w:t>
            </w:r>
            <w:r w:rsidR="00326212">
              <w:rPr>
                <w:noProof/>
                <w:webHidden/>
              </w:rPr>
              <w:tab/>
            </w:r>
            <w:r w:rsidR="00326212">
              <w:rPr>
                <w:noProof/>
                <w:webHidden/>
              </w:rPr>
              <w:fldChar w:fldCharType="begin"/>
            </w:r>
            <w:r w:rsidR="00326212">
              <w:rPr>
                <w:noProof/>
                <w:webHidden/>
              </w:rPr>
              <w:instrText xml:space="preserve"> PAGEREF _Toc499303974 \h </w:instrText>
            </w:r>
            <w:r w:rsidR="00326212">
              <w:rPr>
                <w:noProof/>
                <w:webHidden/>
              </w:rPr>
            </w:r>
            <w:r w:rsidR="00326212">
              <w:rPr>
                <w:noProof/>
                <w:webHidden/>
              </w:rPr>
              <w:fldChar w:fldCharType="separate"/>
            </w:r>
            <w:r w:rsidR="00326212">
              <w:rPr>
                <w:noProof/>
                <w:webHidden/>
              </w:rPr>
              <w:t>230</w:t>
            </w:r>
            <w:r w:rsidR="00326212">
              <w:rPr>
                <w:noProof/>
                <w:webHidden/>
              </w:rPr>
              <w:fldChar w:fldCharType="end"/>
            </w:r>
          </w:hyperlink>
        </w:p>
        <w:p w14:paraId="52ECFE3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5" w:history="1">
            <w:r w:rsidR="00326212" w:rsidRPr="00AA0B20">
              <w:rPr>
                <w:rStyle w:val="Hyperlink"/>
                <w:noProof/>
                <w14:scene3d>
                  <w14:camera w14:prst="orthographicFront"/>
                  <w14:lightRig w14:rig="threePt" w14:dir="t">
                    <w14:rot w14:lat="0" w14:lon="0" w14:rev="0"/>
                  </w14:lightRig>
                </w14:scene3d>
              </w:rPr>
              <w:t>2.6.2.1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RGN28 - O front-end deverá conter as informações de score que foi calculado para o cliente</w:t>
            </w:r>
            <w:r w:rsidR="00326212">
              <w:rPr>
                <w:noProof/>
                <w:webHidden/>
              </w:rPr>
              <w:tab/>
            </w:r>
            <w:r w:rsidR="00326212">
              <w:rPr>
                <w:noProof/>
                <w:webHidden/>
              </w:rPr>
              <w:fldChar w:fldCharType="begin"/>
            </w:r>
            <w:r w:rsidR="00326212">
              <w:rPr>
                <w:noProof/>
                <w:webHidden/>
              </w:rPr>
              <w:instrText xml:space="preserve"> PAGEREF _Toc499303975 \h </w:instrText>
            </w:r>
            <w:r w:rsidR="00326212">
              <w:rPr>
                <w:noProof/>
                <w:webHidden/>
              </w:rPr>
            </w:r>
            <w:r w:rsidR="00326212">
              <w:rPr>
                <w:noProof/>
                <w:webHidden/>
              </w:rPr>
              <w:fldChar w:fldCharType="separate"/>
            </w:r>
            <w:r w:rsidR="00326212">
              <w:rPr>
                <w:noProof/>
                <w:webHidden/>
              </w:rPr>
              <w:t>230</w:t>
            </w:r>
            <w:r w:rsidR="00326212">
              <w:rPr>
                <w:noProof/>
                <w:webHidden/>
              </w:rPr>
              <w:fldChar w:fldCharType="end"/>
            </w:r>
          </w:hyperlink>
        </w:p>
        <w:p w14:paraId="68E26BA2"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76" w:history="1">
            <w:r w:rsidR="00326212" w:rsidRPr="00AA0B20">
              <w:rPr>
                <w:rStyle w:val="Hyperlink"/>
                <w:noProof/>
                <w14:scene3d>
                  <w14:camera w14:prst="orthographicFront"/>
                  <w14:lightRig w14:rig="threePt" w14:dir="t">
                    <w14:rot w14:lat="0" w14:lon="0" w14:rev="0"/>
                  </w14:lightRig>
                </w14:scene3d>
              </w:rPr>
              <w:t>2.6.3</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RQN15 – Validação/Crítica para PJ LTDA ou Microempreendor Individual</w:t>
            </w:r>
            <w:r w:rsidR="00326212">
              <w:rPr>
                <w:noProof/>
                <w:webHidden/>
              </w:rPr>
              <w:tab/>
            </w:r>
            <w:r w:rsidR="00326212">
              <w:rPr>
                <w:noProof/>
                <w:webHidden/>
              </w:rPr>
              <w:fldChar w:fldCharType="begin"/>
            </w:r>
            <w:r w:rsidR="00326212">
              <w:rPr>
                <w:noProof/>
                <w:webHidden/>
              </w:rPr>
              <w:instrText xml:space="preserve"> PAGEREF _Toc499303976 \h </w:instrText>
            </w:r>
            <w:r w:rsidR="00326212">
              <w:rPr>
                <w:noProof/>
                <w:webHidden/>
              </w:rPr>
            </w:r>
            <w:r w:rsidR="00326212">
              <w:rPr>
                <w:noProof/>
                <w:webHidden/>
              </w:rPr>
              <w:fldChar w:fldCharType="separate"/>
            </w:r>
            <w:r w:rsidR="00326212">
              <w:rPr>
                <w:noProof/>
                <w:webHidden/>
              </w:rPr>
              <w:t>232</w:t>
            </w:r>
            <w:r w:rsidR="00326212">
              <w:rPr>
                <w:noProof/>
                <w:webHidden/>
              </w:rPr>
              <w:fldChar w:fldCharType="end"/>
            </w:r>
          </w:hyperlink>
        </w:p>
        <w:p w14:paraId="51482142"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7" w:history="1">
            <w:r w:rsidR="00326212" w:rsidRPr="00AA0B20">
              <w:rPr>
                <w:rStyle w:val="Hyperlink"/>
                <w:noProof/>
                <w14:scene3d>
                  <w14:camera w14:prst="orthographicFront"/>
                  <w14:lightRig w14:rig="threePt" w14:dir="t">
                    <w14:rot w14:lat="0" w14:lon="0" w14:rev="0"/>
                  </w14:lightRig>
                </w14:scene3d>
              </w:rPr>
              <w:t>2.6.3.1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RGN31 – Validar propostas no workflow  para CNPJs que se enquadrem como LTDA ou MEI</w:t>
            </w:r>
            <w:r w:rsidR="00326212">
              <w:rPr>
                <w:noProof/>
                <w:webHidden/>
              </w:rPr>
              <w:tab/>
            </w:r>
            <w:r w:rsidR="00326212">
              <w:rPr>
                <w:noProof/>
                <w:webHidden/>
              </w:rPr>
              <w:fldChar w:fldCharType="begin"/>
            </w:r>
            <w:r w:rsidR="00326212">
              <w:rPr>
                <w:noProof/>
                <w:webHidden/>
              </w:rPr>
              <w:instrText xml:space="preserve"> PAGEREF _Toc499303977 \h </w:instrText>
            </w:r>
            <w:r w:rsidR="00326212">
              <w:rPr>
                <w:noProof/>
                <w:webHidden/>
              </w:rPr>
            </w:r>
            <w:r w:rsidR="00326212">
              <w:rPr>
                <w:noProof/>
                <w:webHidden/>
              </w:rPr>
              <w:fldChar w:fldCharType="separate"/>
            </w:r>
            <w:r w:rsidR="00326212">
              <w:rPr>
                <w:noProof/>
                <w:webHidden/>
              </w:rPr>
              <w:t>232</w:t>
            </w:r>
            <w:r w:rsidR="00326212">
              <w:rPr>
                <w:noProof/>
                <w:webHidden/>
              </w:rPr>
              <w:fldChar w:fldCharType="end"/>
            </w:r>
          </w:hyperlink>
        </w:p>
        <w:p w14:paraId="5730C109"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78" w:history="1">
            <w:r w:rsidR="00326212" w:rsidRPr="00AA0B20">
              <w:rPr>
                <w:rStyle w:val="Hyperlink"/>
                <w:noProof/>
                <w14:scene3d>
                  <w14:camera w14:prst="orthographicFront"/>
                  <w14:lightRig w14:rig="threePt" w14:dir="t">
                    <w14:rot w14:lat="0" w14:lon="0" w14:rev="0"/>
                  </w14:lightRig>
                </w14:scene3d>
              </w:rPr>
              <w:t>2.6.4</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RQN29 - Criar batimento de qualidade entre Cadastro x Propostas fechadas</w:t>
            </w:r>
            <w:r w:rsidR="00326212">
              <w:rPr>
                <w:noProof/>
                <w:webHidden/>
              </w:rPr>
              <w:tab/>
            </w:r>
            <w:r w:rsidR="00326212">
              <w:rPr>
                <w:noProof/>
                <w:webHidden/>
              </w:rPr>
              <w:fldChar w:fldCharType="begin"/>
            </w:r>
            <w:r w:rsidR="00326212">
              <w:rPr>
                <w:noProof/>
                <w:webHidden/>
              </w:rPr>
              <w:instrText xml:space="preserve"> PAGEREF _Toc499303978 \h </w:instrText>
            </w:r>
            <w:r w:rsidR="00326212">
              <w:rPr>
                <w:noProof/>
                <w:webHidden/>
              </w:rPr>
            </w:r>
            <w:r w:rsidR="00326212">
              <w:rPr>
                <w:noProof/>
                <w:webHidden/>
              </w:rPr>
              <w:fldChar w:fldCharType="separate"/>
            </w:r>
            <w:r w:rsidR="00326212">
              <w:rPr>
                <w:noProof/>
                <w:webHidden/>
              </w:rPr>
              <w:t>237</w:t>
            </w:r>
            <w:r w:rsidR="00326212">
              <w:rPr>
                <w:noProof/>
                <w:webHidden/>
              </w:rPr>
              <w:fldChar w:fldCharType="end"/>
            </w:r>
          </w:hyperlink>
        </w:p>
        <w:p w14:paraId="046A4ADE"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79" w:history="1">
            <w:r w:rsidR="00326212" w:rsidRPr="00AA0B20">
              <w:rPr>
                <w:rStyle w:val="Hyperlink"/>
                <w:noProof/>
                <w14:scene3d>
                  <w14:camera w14:prst="orthographicFront"/>
                  <w14:lightRig w14:rig="threePt" w14:dir="t">
                    <w14:rot w14:lat="0" w14:lon="0" w14:rev="0"/>
                  </w14:lightRig>
                </w14:scene3d>
              </w:rPr>
              <w:t>2.6.4.1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RGN47 - Deverá ser criado um processo de batimento entre as propostas fechadas em D-1, cruzando a informação de número de contrato da propostas do SINN e Cadastro do SINN</w:t>
            </w:r>
            <w:r w:rsidR="00326212">
              <w:rPr>
                <w:noProof/>
                <w:webHidden/>
              </w:rPr>
              <w:tab/>
            </w:r>
            <w:r w:rsidR="00326212">
              <w:rPr>
                <w:noProof/>
                <w:webHidden/>
              </w:rPr>
              <w:fldChar w:fldCharType="begin"/>
            </w:r>
            <w:r w:rsidR="00326212">
              <w:rPr>
                <w:noProof/>
                <w:webHidden/>
              </w:rPr>
              <w:instrText xml:space="preserve"> PAGEREF _Toc499303979 \h </w:instrText>
            </w:r>
            <w:r w:rsidR="00326212">
              <w:rPr>
                <w:noProof/>
                <w:webHidden/>
              </w:rPr>
            </w:r>
            <w:r w:rsidR="00326212">
              <w:rPr>
                <w:noProof/>
                <w:webHidden/>
              </w:rPr>
              <w:fldChar w:fldCharType="separate"/>
            </w:r>
            <w:r w:rsidR="00326212">
              <w:rPr>
                <w:noProof/>
                <w:webHidden/>
              </w:rPr>
              <w:t>237</w:t>
            </w:r>
            <w:r w:rsidR="00326212">
              <w:rPr>
                <w:noProof/>
                <w:webHidden/>
              </w:rPr>
              <w:fldChar w:fldCharType="end"/>
            </w:r>
          </w:hyperlink>
        </w:p>
        <w:p w14:paraId="7CC6DCE5" w14:textId="77777777" w:rsidR="00326212" w:rsidRDefault="00B94F2C">
          <w:pPr>
            <w:pStyle w:val="TOC3"/>
            <w:tabs>
              <w:tab w:val="left" w:pos="1440"/>
              <w:tab w:val="right" w:leader="dot" w:pos="9629"/>
            </w:tabs>
            <w:rPr>
              <w:rFonts w:asciiTheme="minorHAnsi" w:eastAsiaTheme="minorEastAsia" w:hAnsiTheme="minorHAnsi" w:cstheme="minorBidi"/>
              <w:b w:val="0"/>
              <w:iCs w:val="0"/>
              <w:noProof/>
              <w:sz w:val="22"/>
              <w:szCs w:val="22"/>
              <w:lang w:val="pt-BR" w:eastAsia="pt-BR"/>
            </w:rPr>
          </w:pPr>
          <w:hyperlink w:anchor="_Toc499303980" w:history="1">
            <w:r w:rsidR="00326212" w:rsidRPr="00AA0B20">
              <w:rPr>
                <w:rStyle w:val="Hyperlink"/>
                <w:noProof/>
                <w14:scene3d>
                  <w14:camera w14:prst="orthographicFront"/>
                  <w14:lightRig w14:rig="threePt" w14:dir="t">
                    <w14:rot w14:lat="0" w14:lon="0" w14:rev="0"/>
                  </w14:lightRig>
                </w14:scene3d>
              </w:rPr>
              <w:t>2.6.5</w:t>
            </w:r>
            <w:r w:rsidR="00326212">
              <w:rPr>
                <w:rFonts w:asciiTheme="minorHAnsi" w:eastAsiaTheme="minorEastAsia" w:hAnsiTheme="minorHAnsi" w:cstheme="minorBidi"/>
                <w:b w:val="0"/>
                <w:iCs w:val="0"/>
                <w:noProof/>
                <w:sz w:val="22"/>
                <w:szCs w:val="22"/>
                <w:lang w:val="pt-BR" w:eastAsia="pt-BR"/>
              </w:rPr>
              <w:tab/>
            </w:r>
            <w:r w:rsidR="00326212" w:rsidRPr="00AA0B20">
              <w:rPr>
                <w:rStyle w:val="Hyperlink"/>
                <w:noProof/>
              </w:rPr>
              <w:t>RQN30 - Criar front-end para tratamento de qualidade de propostas tratadas</w:t>
            </w:r>
            <w:r w:rsidR="00326212">
              <w:rPr>
                <w:noProof/>
                <w:webHidden/>
              </w:rPr>
              <w:tab/>
            </w:r>
            <w:r w:rsidR="00326212">
              <w:rPr>
                <w:noProof/>
                <w:webHidden/>
              </w:rPr>
              <w:fldChar w:fldCharType="begin"/>
            </w:r>
            <w:r w:rsidR="00326212">
              <w:rPr>
                <w:noProof/>
                <w:webHidden/>
              </w:rPr>
              <w:instrText xml:space="preserve"> PAGEREF _Toc499303980 \h </w:instrText>
            </w:r>
            <w:r w:rsidR="00326212">
              <w:rPr>
                <w:noProof/>
                <w:webHidden/>
              </w:rPr>
            </w:r>
            <w:r w:rsidR="00326212">
              <w:rPr>
                <w:noProof/>
                <w:webHidden/>
              </w:rPr>
              <w:fldChar w:fldCharType="separate"/>
            </w:r>
            <w:r w:rsidR="00326212">
              <w:rPr>
                <w:noProof/>
                <w:webHidden/>
              </w:rPr>
              <w:t>238</w:t>
            </w:r>
            <w:r w:rsidR="00326212">
              <w:rPr>
                <w:noProof/>
                <w:webHidden/>
              </w:rPr>
              <w:fldChar w:fldCharType="end"/>
            </w:r>
          </w:hyperlink>
        </w:p>
        <w:p w14:paraId="74152A82"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81" w:history="1">
            <w:r w:rsidR="00326212" w:rsidRPr="00AA0B20">
              <w:rPr>
                <w:rStyle w:val="Hyperlink"/>
                <w:noProof/>
                <w14:scene3d>
                  <w14:camera w14:prst="orthographicFront"/>
                  <w14:lightRig w14:rig="threePt" w14:dir="t">
                    <w14:rot w14:lat="0" w14:lon="0" w14:rev="0"/>
                  </w14:lightRig>
                </w14:scene3d>
              </w:rPr>
              <w:t>2.6.5.1</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RGN48 - O front-end deverá conter as seguintes informações para tratamento dos casos com base nas informações de Dados da Proposta</w:t>
            </w:r>
            <w:r w:rsidR="00326212">
              <w:rPr>
                <w:noProof/>
                <w:webHidden/>
              </w:rPr>
              <w:tab/>
            </w:r>
            <w:r w:rsidR="00326212">
              <w:rPr>
                <w:noProof/>
                <w:webHidden/>
              </w:rPr>
              <w:fldChar w:fldCharType="begin"/>
            </w:r>
            <w:r w:rsidR="00326212">
              <w:rPr>
                <w:noProof/>
                <w:webHidden/>
              </w:rPr>
              <w:instrText xml:space="preserve"> PAGEREF _Toc499303981 \h </w:instrText>
            </w:r>
            <w:r w:rsidR="00326212">
              <w:rPr>
                <w:noProof/>
                <w:webHidden/>
              </w:rPr>
            </w:r>
            <w:r w:rsidR="00326212">
              <w:rPr>
                <w:noProof/>
                <w:webHidden/>
              </w:rPr>
              <w:fldChar w:fldCharType="separate"/>
            </w:r>
            <w:r w:rsidR="00326212">
              <w:rPr>
                <w:noProof/>
                <w:webHidden/>
              </w:rPr>
              <w:t>238</w:t>
            </w:r>
            <w:r w:rsidR="00326212">
              <w:rPr>
                <w:noProof/>
                <w:webHidden/>
              </w:rPr>
              <w:fldChar w:fldCharType="end"/>
            </w:r>
          </w:hyperlink>
        </w:p>
        <w:p w14:paraId="6B0CBE07"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82" w:history="1">
            <w:r w:rsidR="00326212" w:rsidRPr="00AA0B20">
              <w:rPr>
                <w:rStyle w:val="Hyperlink"/>
                <w:noProof/>
                <w14:scene3d>
                  <w14:camera w14:prst="orthographicFront"/>
                  <w14:lightRig w14:rig="threePt" w14:dir="t">
                    <w14:rot w14:lat="0" w14:lon="0" w14:rev="0"/>
                  </w14:lightRig>
                </w14:scene3d>
              </w:rPr>
              <w:t>2.6.5.2</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RGN49 - O front-end deverá conter as seguintes informações para tratamento dos casos com base nas informações de Dados da Proposta</w:t>
            </w:r>
            <w:r w:rsidR="00326212">
              <w:rPr>
                <w:noProof/>
                <w:webHidden/>
              </w:rPr>
              <w:tab/>
            </w:r>
            <w:r w:rsidR="00326212">
              <w:rPr>
                <w:noProof/>
                <w:webHidden/>
              </w:rPr>
              <w:fldChar w:fldCharType="begin"/>
            </w:r>
            <w:r w:rsidR="00326212">
              <w:rPr>
                <w:noProof/>
                <w:webHidden/>
              </w:rPr>
              <w:instrText xml:space="preserve"> PAGEREF _Toc499303982 \h </w:instrText>
            </w:r>
            <w:r w:rsidR="00326212">
              <w:rPr>
                <w:noProof/>
                <w:webHidden/>
              </w:rPr>
            </w:r>
            <w:r w:rsidR="00326212">
              <w:rPr>
                <w:noProof/>
                <w:webHidden/>
              </w:rPr>
              <w:fldChar w:fldCharType="separate"/>
            </w:r>
            <w:r w:rsidR="00326212">
              <w:rPr>
                <w:noProof/>
                <w:webHidden/>
              </w:rPr>
              <w:t>240</w:t>
            </w:r>
            <w:r w:rsidR="00326212">
              <w:rPr>
                <w:noProof/>
                <w:webHidden/>
              </w:rPr>
              <w:fldChar w:fldCharType="end"/>
            </w:r>
          </w:hyperlink>
        </w:p>
        <w:p w14:paraId="62E2F5AC" w14:textId="77777777" w:rsidR="00326212" w:rsidRDefault="00B94F2C">
          <w:pPr>
            <w:pStyle w:val="TOC4"/>
            <w:tabs>
              <w:tab w:val="left" w:pos="1440"/>
              <w:tab w:val="right" w:leader="dot" w:pos="9629"/>
            </w:tabs>
            <w:rPr>
              <w:rFonts w:asciiTheme="minorHAnsi" w:eastAsiaTheme="minorEastAsia" w:hAnsiTheme="minorHAnsi" w:cstheme="minorBidi"/>
              <w:b w:val="0"/>
              <w:noProof/>
              <w:sz w:val="22"/>
              <w:szCs w:val="22"/>
              <w:lang w:val="pt-BR" w:eastAsia="pt-BR"/>
            </w:rPr>
          </w:pPr>
          <w:hyperlink w:anchor="_Toc499303983" w:history="1">
            <w:r w:rsidR="00326212" w:rsidRPr="00AA0B20">
              <w:rPr>
                <w:rStyle w:val="Hyperlink"/>
                <w:noProof/>
                <w14:scene3d>
                  <w14:camera w14:prst="orthographicFront"/>
                  <w14:lightRig w14:rig="threePt" w14:dir="t">
                    <w14:rot w14:lat="0" w14:lon="0" w14:rev="0"/>
                  </w14:lightRig>
                </w14:scene3d>
              </w:rPr>
              <w:t>2.6.5.3</w:t>
            </w:r>
            <w:r w:rsidR="00326212">
              <w:rPr>
                <w:rFonts w:asciiTheme="minorHAnsi" w:eastAsiaTheme="minorEastAsia" w:hAnsiTheme="minorHAnsi" w:cstheme="minorBidi"/>
                <w:b w:val="0"/>
                <w:noProof/>
                <w:sz w:val="22"/>
                <w:szCs w:val="22"/>
                <w:lang w:val="pt-BR" w:eastAsia="pt-BR"/>
              </w:rPr>
              <w:tab/>
            </w:r>
            <w:r w:rsidR="00326212" w:rsidRPr="00AA0B20">
              <w:rPr>
                <w:rStyle w:val="Hyperlink"/>
                <w:noProof/>
              </w:rPr>
              <w:t>RGN50 - Workflow front-end. Caso o status do fechamento da proposta seja bloqueado ou Cancelado e no CRM SINN o status seja &lt;&gt; de "Supeito de fraude" ou "Desistente" ou "Proposta recusada", o contrato deverá ser direcionado  para revisão e correção da  divergência</w:t>
            </w:r>
            <w:r w:rsidR="00326212">
              <w:rPr>
                <w:noProof/>
                <w:webHidden/>
              </w:rPr>
              <w:tab/>
            </w:r>
            <w:r w:rsidR="00326212">
              <w:rPr>
                <w:noProof/>
                <w:webHidden/>
              </w:rPr>
              <w:fldChar w:fldCharType="begin"/>
            </w:r>
            <w:r w:rsidR="00326212">
              <w:rPr>
                <w:noProof/>
                <w:webHidden/>
              </w:rPr>
              <w:instrText xml:space="preserve"> PAGEREF _Toc499303983 \h </w:instrText>
            </w:r>
            <w:r w:rsidR="00326212">
              <w:rPr>
                <w:noProof/>
                <w:webHidden/>
              </w:rPr>
            </w:r>
            <w:r w:rsidR="00326212">
              <w:rPr>
                <w:noProof/>
                <w:webHidden/>
              </w:rPr>
              <w:fldChar w:fldCharType="separate"/>
            </w:r>
            <w:r w:rsidR="00326212">
              <w:rPr>
                <w:noProof/>
                <w:webHidden/>
              </w:rPr>
              <w:t>242</w:t>
            </w:r>
            <w:r w:rsidR="00326212">
              <w:rPr>
                <w:noProof/>
                <w:webHidden/>
              </w:rPr>
              <w:fldChar w:fldCharType="end"/>
            </w:r>
          </w:hyperlink>
        </w:p>
        <w:p w14:paraId="37F7AD50" w14:textId="77777777" w:rsidR="00326212" w:rsidRDefault="00B94F2C">
          <w:pPr>
            <w:pStyle w:val="TOC1"/>
            <w:tabs>
              <w:tab w:val="left" w:pos="510"/>
              <w:tab w:val="right" w:leader="dot" w:pos="9629"/>
            </w:tabs>
            <w:rPr>
              <w:rFonts w:asciiTheme="minorHAnsi" w:eastAsiaTheme="minorEastAsia" w:hAnsiTheme="minorHAnsi" w:cstheme="minorBidi"/>
              <w:noProof/>
              <w:szCs w:val="22"/>
            </w:rPr>
          </w:pPr>
          <w:hyperlink w:anchor="_Toc499303984" w:history="1">
            <w:r w:rsidR="00326212" w:rsidRPr="00AA0B20">
              <w:rPr>
                <w:rStyle w:val="Hyperlink"/>
                <w:noProof/>
              </w:rPr>
              <w:t>3</w:t>
            </w:r>
            <w:r w:rsidR="00326212">
              <w:rPr>
                <w:rFonts w:asciiTheme="minorHAnsi" w:eastAsiaTheme="minorEastAsia" w:hAnsiTheme="minorHAnsi" w:cstheme="minorBidi"/>
                <w:noProof/>
                <w:szCs w:val="22"/>
              </w:rPr>
              <w:tab/>
            </w:r>
            <w:r w:rsidR="00326212" w:rsidRPr="00AA0B20">
              <w:rPr>
                <w:rStyle w:val="Hyperlink"/>
                <w:noProof/>
              </w:rPr>
              <w:t>Glossário</w:t>
            </w:r>
            <w:r w:rsidR="00326212">
              <w:rPr>
                <w:noProof/>
                <w:webHidden/>
              </w:rPr>
              <w:tab/>
            </w:r>
            <w:r w:rsidR="00326212">
              <w:rPr>
                <w:noProof/>
                <w:webHidden/>
              </w:rPr>
              <w:fldChar w:fldCharType="begin"/>
            </w:r>
            <w:r w:rsidR="00326212">
              <w:rPr>
                <w:noProof/>
                <w:webHidden/>
              </w:rPr>
              <w:instrText xml:space="preserve"> PAGEREF _Toc499303984 \h </w:instrText>
            </w:r>
            <w:r w:rsidR="00326212">
              <w:rPr>
                <w:noProof/>
                <w:webHidden/>
              </w:rPr>
            </w:r>
            <w:r w:rsidR="00326212">
              <w:rPr>
                <w:noProof/>
                <w:webHidden/>
              </w:rPr>
              <w:fldChar w:fldCharType="separate"/>
            </w:r>
            <w:r w:rsidR="00326212">
              <w:rPr>
                <w:noProof/>
                <w:webHidden/>
              </w:rPr>
              <w:t>243</w:t>
            </w:r>
            <w:r w:rsidR="00326212">
              <w:rPr>
                <w:noProof/>
                <w:webHidden/>
              </w:rPr>
              <w:fldChar w:fldCharType="end"/>
            </w:r>
          </w:hyperlink>
        </w:p>
        <w:p w14:paraId="33C0AA22" w14:textId="77777777" w:rsidR="00326212" w:rsidRDefault="00B94F2C">
          <w:pPr>
            <w:pStyle w:val="TOC1"/>
            <w:tabs>
              <w:tab w:val="left" w:pos="510"/>
              <w:tab w:val="right" w:leader="dot" w:pos="9629"/>
            </w:tabs>
            <w:rPr>
              <w:rFonts w:asciiTheme="minorHAnsi" w:eastAsiaTheme="minorEastAsia" w:hAnsiTheme="minorHAnsi" w:cstheme="minorBidi"/>
              <w:noProof/>
              <w:szCs w:val="22"/>
            </w:rPr>
          </w:pPr>
          <w:hyperlink w:anchor="_Toc499303985" w:history="1">
            <w:r w:rsidR="00326212" w:rsidRPr="00AA0B20">
              <w:rPr>
                <w:rStyle w:val="Hyperlink"/>
                <w:noProof/>
              </w:rPr>
              <w:t>4</w:t>
            </w:r>
            <w:r w:rsidR="00326212">
              <w:rPr>
                <w:rFonts w:asciiTheme="minorHAnsi" w:eastAsiaTheme="minorEastAsia" w:hAnsiTheme="minorHAnsi" w:cstheme="minorBidi"/>
                <w:noProof/>
                <w:szCs w:val="22"/>
              </w:rPr>
              <w:tab/>
            </w:r>
            <w:r w:rsidR="00326212" w:rsidRPr="00AA0B20">
              <w:rPr>
                <w:rStyle w:val="Hyperlink"/>
                <w:noProof/>
              </w:rPr>
              <w:t>Referências</w:t>
            </w:r>
            <w:r w:rsidR="00326212">
              <w:rPr>
                <w:noProof/>
                <w:webHidden/>
              </w:rPr>
              <w:tab/>
            </w:r>
            <w:r w:rsidR="00326212">
              <w:rPr>
                <w:noProof/>
                <w:webHidden/>
              </w:rPr>
              <w:fldChar w:fldCharType="begin"/>
            </w:r>
            <w:r w:rsidR="00326212">
              <w:rPr>
                <w:noProof/>
                <w:webHidden/>
              </w:rPr>
              <w:instrText xml:space="preserve"> PAGEREF _Toc499303985 \h </w:instrText>
            </w:r>
            <w:r w:rsidR="00326212">
              <w:rPr>
                <w:noProof/>
                <w:webHidden/>
              </w:rPr>
            </w:r>
            <w:r w:rsidR="00326212">
              <w:rPr>
                <w:noProof/>
                <w:webHidden/>
              </w:rPr>
              <w:fldChar w:fldCharType="separate"/>
            </w:r>
            <w:r w:rsidR="00326212">
              <w:rPr>
                <w:noProof/>
                <w:webHidden/>
              </w:rPr>
              <w:t>244</w:t>
            </w:r>
            <w:r w:rsidR="00326212">
              <w:rPr>
                <w:noProof/>
                <w:webHidden/>
              </w:rPr>
              <w:fldChar w:fldCharType="end"/>
            </w:r>
          </w:hyperlink>
        </w:p>
        <w:p w14:paraId="5B8954D4" w14:textId="140BC047" w:rsidR="00206331" w:rsidRPr="00881F78" w:rsidRDefault="00206331">
          <w:r w:rsidRPr="00881F78">
            <w:rPr>
              <w:b/>
              <w:bCs/>
              <w:noProof/>
            </w:rPr>
            <w:fldChar w:fldCharType="end"/>
          </w:r>
        </w:p>
      </w:sdtContent>
    </w:sdt>
    <w:p w14:paraId="16CACAC3" w14:textId="19584A18" w:rsidR="00304415" w:rsidRPr="00881F78" w:rsidRDefault="00304415" w:rsidP="00F265A3">
      <w:pPr>
        <w:tabs>
          <w:tab w:val="left" w:pos="4485"/>
        </w:tabs>
        <w:rPr>
          <w:rFonts w:cs="Arial"/>
          <w:b/>
          <w:sz w:val="32"/>
        </w:rPr>
      </w:pPr>
      <w:r w:rsidRPr="00881F78">
        <w:rPr>
          <w:rFonts w:cs="Arial"/>
          <w:b/>
          <w:sz w:val="32"/>
        </w:rPr>
        <w:tab/>
      </w:r>
    </w:p>
    <w:p w14:paraId="7CD1634B" w14:textId="77777777" w:rsidR="00304415" w:rsidRPr="00881F78" w:rsidRDefault="00304415" w:rsidP="00304415">
      <w:pPr>
        <w:jc w:val="center"/>
        <w:rPr>
          <w:rFonts w:cs="Arial"/>
          <w:b/>
          <w:sz w:val="32"/>
        </w:rPr>
      </w:pPr>
    </w:p>
    <w:p w14:paraId="07DB26E4" w14:textId="77777777" w:rsidR="00304415" w:rsidRPr="00881F78" w:rsidRDefault="00304415" w:rsidP="00304415">
      <w:pPr>
        <w:jc w:val="center"/>
        <w:rPr>
          <w:rFonts w:cs="Arial"/>
          <w:b/>
          <w:sz w:val="32"/>
        </w:rPr>
        <w:sectPr w:rsidR="00304415" w:rsidRPr="00881F78" w:rsidSect="00D22F9F">
          <w:headerReference w:type="default" r:id="rId12"/>
          <w:footerReference w:type="default" r:id="rId13"/>
          <w:pgSz w:w="11906" w:h="16838"/>
          <w:pgMar w:top="1417" w:right="1133" w:bottom="1417" w:left="1134" w:header="708" w:footer="708" w:gutter="0"/>
          <w:cols w:space="708"/>
          <w:titlePg/>
          <w:docGrid w:linePitch="360"/>
        </w:sectPr>
      </w:pPr>
    </w:p>
    <w:tbl>
      <w:tblPr>
        <w:tblW w:w="14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95"/>
        <w:gridCol w:w="1695"/>
        <w:gridCol w:w="3937"/>
        <w:gridCol w:w="2402"/>
        <w:gridCol w:w="2500"/>
      </w:tblGrid>
      <w:tr w:rsidR="00304415" w:rsidRPr="00881F78" w14:paraId="3FB383B3" w14:textId="77777777" w:rsidTr="00DA5820">
        <w:tc>
          <w:tcPr>
            <w:tcW w:w="14529"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D6FA901" w14:textId="77777777" w:rsidR="00304415" w:rsidRPr="00881F78" w:rsidRDefault="00304415" w:rsidP="00DA5820">
            <w:pPr>
              <w:keepNext/>
              <w:spacing w:before="120"/>
              <w:ind w:left="112"/>
              <w:jc w:val="center"/>
              <w:outlineLvl w:val="5"/>
              <w:rPr>
                <w:rFonts w:cs="Arial"/>
                <w:b/>
                <w:sz w:val="20"/>
                <w:szCs w:val="20"/>
              </w:rPr>
            </w:pPr>
            <w:r w:rsidRPr="00881F78">
              <w:rPr>
                <w:rFonts w:cs="Arial"/>
                <w:b/>
                <w:sz w:val="20"/>
                <w:szCs w:val="20"/>
              </w:rPr>
              <w:lastRenderedPageBreak/>
              <w:t>Envolvidos*</w:t>
            </w:r>
          </w:p>
        </w:tc>
      </w:tr>
      <w:tr w:rsidR="00304415" w:rsidRPr="00881F78" w14:paraId="39F0E3CE" w14:textId="77777777" w:rsidTr="00DA5820">
        <w:trPr>
          <w:trHeight w:val="255"/>
        </w:trPr>
        <w:tc>
          <w:tcPr>
            <w:tcW w:w="3995"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64D03913" w14:textId="77777777" w:rsidR="00304415" w:rsidRPr="00881F78" w:rsidRDefault="00304415" w:rsidP="00DA5820">
            <w:pPr>
              <w:jc w:val="center"/>
              <w:rPr>
                <w:rFonts w:cs="Arial"/>
                <w:b/>
                <w:sz w:val="20"/>
                <w:szCs w:val="20"/>
              </w:rPr>
            </w:pPr>
            <w:r w:rsidRPr="00881F78">
              <w:rPr>
                <w:rFonts w:cs="Arial"/>
                <w:b/>
                <w:sz w:val="20"/>
                <w:szCs w:val="20"/>
              </w:rPr>
              <w:t>Envolvido (Nome completo)</w:t>
            </w:r>
          </w:p>
        </w:tc>
        <w:tc>
          <w:tcPr>
            <w:tcW w:w="1695"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232A7FF2" w14:textId="77777777" w:rsidR="00304415" w:rsidRPr="00881F78" w:rsidRDefault="00304415" w:rsidP="00DA5820">
            <w:pPr>
              <w:jc w:val="center"/>
              <w:rPr>
                <w:rFonts w:cs="Arial"/>
                <w:b/>
                <w:sz w:val="20"/>
                <w:szCs w:val="20"/>
              </w:rPr>
            </w:pPr>
            <w:r w:rsidRPr="00881F78">
              <w:rPr>
                <w:rFonts w:cs="Arial"/>
                <w:b/>
                <w:sz w:val="20"/>
                <w:szCs w:val="20"/>
              </w:rPr>
              <w:t>Papel**</w:t>
            </w:r>
          </w:p>
        </w:tc>
        <w:tc>
          <w:tcPr>
            <w:tcW w:w="3937"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307B2BED" w14:textId="77777777" w:rsidR="00304415" w:rsidRPr="00881F78" w:rsidRDefault="00304415" w:rsidP="00DA5820">
            <w:pPr>
              <w:jc w:val="center"/>
              <w:rPr>
                <w:rFonts w:cs="Arial"/>
                <w:b/>
                <w:sz w:val="20"/>
                <w:szCs w:val="20"/>
              </w:rPr>
            </w:pPr>
            <w:r w:rsidRPr="00881F78">
              <w:rPr>
                <w:rFonts w:cs="Arial"/>
                <w:b/>
                <w:sz w:val="20"/>
                <w:szCs w:val="20"/>
              </w:rPr>
              <w:t>Frente/Empresa-Área</w:t>
            </w:r>
          </w:p>
        </w:tc>
        <w:tc>
          <w:tcPr>
            <w:tcW w:w="4902"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050E1BE" w14:textId="77777777" w:rsidR="00304415" w:rsidRPr="00881F78" w:rsidRDefault="00304415" w:rsidP="00DA5820">
            <w:pPr>
              <w:ind w:left="12"/>
              <w:jc w:val="center"/>
              <w:rPr>
                <w:rFonts w:cs="Arial"/>
                <w:b/>
                <w:sz w:val="20"/>
                <w:szCs w:val="20"/>
              </w:rPr>
            </w:pPr>
            <w:r w:rsidRPr="00881F78">
              <w:rPr>
                <w:rFonts w:cs="Arial"/>
                <w:b/>
                <w:sz w:val="20"/>
                <w:szCs w:val="20"/>
              </w:rPr>
              <w:t>Contato</w:t>
            </w:r>
          </w:p>
        </w:tc>
      </w:tr>
      <w:tr w:rsidR="00304415" w:rsidRPr="00881F78" w14:paraId="500A50DA" w14:textId="77777777" w:rsidTr="00DA5820">
        <w:trPr>
          <w:trHeight w:val="25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602F00" w14:textId="77777777" w:rsidR="00304415" w:rsidRPr="00881F78" w:rsidRDefault="00304415" w:rsidP="00DA5820">
            <w:pPr>
              <w:rPr>
                <w:rFonts w:cs="Arial"/>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F80112" w14:textId="77777777" w:rsidR="00304415" w:rsidRPr="00881F78" w:rsidRDefault="00304415" w:rsidP="00DA5820">
            <w:pPr>
              <w:rPr>
                <w:rFonts w:cs="Arial"/>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4DE2DC" w14:textId="77777777" w:rsidR="00304415" w:rsidRPr="00881F78" w:rsidRDefault="00304415" w:rsidP="00DA5820">
            <w:pPr>
              <w:rPr>
                <w:rFonts w:cs="Arial"/>
                <w:b/>
                <w:sz w:val="20"/>
                <w:szCs w:val="20"/>
              </w:rPr>
            </w:pPr>
          </w:p>
        </w:tc>
        <w:tc>
          <w:tcPr>
            <w:tcW w:w="240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04EB2A" w14:textId="77777777" w:rsidR="00304415" w:rsidRPr="00881F78" w:rsidRDefault="00304415" w:rsidP="00DA5820">
            <w:pPr>
              <w:ind w:left="12"/>
              <w:jc w:val="center"/>
              <w:rPr>
                <w:rFonts w:cs="Arial"/>
                <w:b/>
                <w:sz w:val="20"/>
                <w:szCs w:val="20"/>
              </w:rPr>
            </w:pPr>
            <w:r w:rsidRPr="00881F78">
              <w:rPr>
                <w:rFonts w:cs="Arial"/>
                <w:b/>
                <w:sz w:val="20"/>
                <w:szCs w:val="20"/>
              </w:rPr>
              <w:t>E-mail(s)</w:t>
            </w:r>
          </w:p>
        </w:tc>
        <w:tc>
          <w:tcPr>
            <w:tcW w:w="25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BE6A8C" w14:textId="77777777" w:rsidR="00304415" w:rsidRPr="00881F78" w:rsidRDefault="00304415" w:rsidP="00DA5820">
            <w:pPr>
              <w:ind w:left="20"/>
              <w:jc w:val="center"/>
              <w:rPr>
                <w:rFonts w:cs="Arial"/>
                <w:b/>
                <w:sz w:val="20"/>
                <w:szCs w:val="20"/>
              </w:rPr>
            </w:pPr>
            <w:r w:rsidRPr="00881F78">
              <w:rPr>
                <w:rFonts w:cs="Arial"/>
                <w:b/>
                <w:sz w:val="20"/>
                <w:szCs w:val="20"/>
              </w:rPr>
              <w:t>Telefone(s)</w:t>
            </w:r>
          </w:p>
        </w:tc>
      </w:tr>
      <w:tr w:rsidR="00304415" w:rsidRPr="00881F78" w14:paraId="11F363AE" w14:textId="77777777" w:rsidTr="00DA5820">
        <w:tc>
          <w:tcPr>
            <w:tcW w:w="3995" w:type="dxa"/>
            <w:tcBorders>
              <w:top w:val="single" w:sz="4" w:space="0" w:color="auto"/>
              <w:left w:val="single" w:sz="4" w:space="0" w:color="auto"/>
              <w:bottom w:val="single" w:sz="4" w:space="0" w:color="auto"/>
              <w:right w:val="single" w:sz="4" w:space="0" w:color="auto"/>
            </w:tcBorders>
          </w:tcPr>
          <w:p w14:paraId="36CCACCA" w14:textId="77777777" w:rsidR="00304415" w:rsidRPr="00881F78" w:rsidRDefault="00304415" w:rsidP="00DA5820">
            <w:pPr>
              <w:rPr>
                <w:rFonts w:cs="Arial"/>
                <w:sz w:val="20"/>
                <w:szCs w:val="20"/>
              </w:rPr>
            </w:pPr>
          </w:p>
        </w:tc>
        <w:tc>
          <w:tcPr>
            <w:tcW w:w="1695" w:type="dxa"/>
            <w:tcBorders>
              <w:top w:val="single" w:sz="4" w:space="0" w:color="auto"/>
              <w:left w:val="single" w:sz="4" w:space="0" w:color="auto"/>
              <w:bottom w:val="single" w:sz="4" w:space="0" w:color="auto"/>
              <w:right w:val="single" w:sz="4" w:space="0" w:color="auto"/>
            </w:tcBorders>
          </w:tcPr>
          <w:p w14:paraId="650D82F1" w14:textId="77777777" w:rsidR="00304415" w:rsidRPr="00881F78" w:rsidRDefault="00304415" w:rsidP="00DA5820">
            <w:pPr>
              <w:rPr>
                <w:rFonts w:cs="Arial"/>
                <w:sz w:val="20"/>
                <w:szCs w:val="20"/>
              </w:rPr>
            </w:pPr>
          </w:p>
        </w:tc>
        <w:tc>
          <w:tcPr>
            <w:tcW w:w="3937" w:type="dxa"/>
            <w:tcBorders>
              <w:top w:val="single" w:sz="4" w:space="0" w:color="auto"/>
              <w:left w:val="single" w:sz="4" w:space="0" w:color="auto"/>
              <w:bottom w:val="single" w:sz="4" w:space="0" w:color="auto"/>
              <w:right w:val="single" w:sz="4" w:space="0" w:color="auto"/>
            </w:tcBorders>
          </w:tcPr>
          <w:p w14:paraId="52655548" w14:textId="77777777" w:rsidR="00304415" w:rsidRPr="00881F78" w:rsidRDefault="00304415" w:rsidP="00DA5820">
            <w:pPr>
              <w:rPr>
                <w:rFonts w:cs="Arial"/>
                <w:sz w:val="20"/>
                <w:szCs w:val="20"/>
              </w:rPr>
            </w:pPr>
          </w:p>
        </w:tc>
        <w:tc>
          <w:tcPr>
            <w:tcW w:w="2402" w:type="dxa"/>
            <w:tcBorders>
              <w:top w:val="single" w:sz="4" w:space="0" w:color="auto"/>
              <w:left w:val="single" w:sz="4" w:space="0" w:color="auto"/>
              <w:bottom w:val="single" w:sz="4" w:space="0" w:color="auto"/>
              <w:right w:val="single" w:sz="4" w:space="0" w:color="auto"/>
            </w:tcBorders>
          </w:tcPr>
          <w:p w14:paraId="14857D0E" w14:textId="77777777" w:rsidR="00304415" w:rsidRPr="00881F78" w:rsidRDefault="00304415" w:rsidP="00DA5820">
            <w:pPr>
              <w:ind w:left="12"/>
              <w:rPr>
                <w:rFonts w:cs="Arial"/>
                <w:sz w:val="20"/>
                <w:szCs w:val="20"/>
              </w:rPr>
            </w:pPr>
          </w:p>
        </w:tc>
        <w:tc>
          <w:tcPr>
            <w:tcW w:w="2500" w:type="dxa"/>
            <w:tcBorders>
              <w:top w:val="single" w:sz="4" w:space="0" w:color="auto"/>
              <w:left w:val="single" w:sz="4" w:space="0" w:color="auto"/>
              <w:bottom w:val="single" w:sz="4" w:space="0" w:color="auto"/>
              <w:right w:val="single" w:sz="4" w:space="0" w:color="auto"/>
            </w:tcBorders>
          </w:tcPr>
          <w:p w14:paraId="601B4A04" w14:textId="77777777" w:rsidR="00304415" w:rsidRPr="00881F78" w:rsidRDefault="00304415" w:rsidP="00DA5820">
            <w:pPr>
              <w:ind w:left="20"/>
              <w:rPr>
                <w:rFonts w:cs="Arial"/>
                <w:sz w:val="20"/>
                <w:szCs w:val="20"/>
              </w:rPr>
            </w:pPr>
          </w:p>
        </w:tc>
      </w:tr>
      <w:tr w:rsidR="00304415" w:rsidRPr="00881F78" w14:paraId="056A6A61" w14:textId="77777777" w:rsidTr="00DA5820">
        <w:tc>
          <w:tcPr>
            <w:tcW w:w="3995" w:type="dxa"/>
            <w:tcBorders>
              <w:top w:val="single" w:sz="4" w:space="0" w:color="auto"/>
              <w:left w:val="single" w:sz="4" w:space="0" w:color="auto"/>
              <w:bottom w:val="single" w:sz="4" w:space="0" w:color="auto"/>
              <w:right w:val="single" w:sz="4" w:space="0" w:color="auto"/>
            </w:tcBorders>
          </w:tcPr>
          <w:p w14:paraId="4143D716" w14:textId="77777777" w:rsidR="00304415" w:rsidRPr="00881F78" w:rsidRDefault="00304415" w:rsidP="00DA5820">
            <w:pPr>
              <w:rPr>
                <w:rFonts w:cs="Arial"/>
                <w:sz w:val="20"/>
                <w:szCs w:val="20"/>
              </w:rPr>
            </w:pPr>
          </w:p>
        </w:tc>
        <w:tc>
          <w:tcPr>
            <w:tcW w:w="1695" w:type="dxa"/>
            <w:tcBorders>
              <w:top w:val="single" w:sz="4" w:space="0" w:color="auto"/>
              <w:left w:val="single" w:sz="4" w:space="0" w:color="auto"/>
              <w:bottom w:val="single" w:sz="4" w:space="0" w:color="auto"/>
              <w:right w:val="single" w:sz="4" w:space="0" w:color="auto"/>
            </w:tcBorders>
          </w:tcPr>
          <w:p w14:paraId="629F4EC4" w14:textId="77777777" w:rsidR="00304415" w:rsidRPr="00881F78" w:rsidRDefault="00304415" w:rsidP="00DA5820">
            <w:pPr>
              <w:rPr>
                <w:rFonts w:cs="Arial"/>
                <w:sz w:val="20"/>
                <w:szCs w:val="20"/>
              </w:rPr>
            </w:pPr>
          </w:p>
        </w:tc>
        <w:tc>
          <w:tcPr>
            <w:tcW w:w="3937" w:type="dxa"/>
            <w:tcBorders>
              <w:top w:val="single" w:sz="4" w:space="0" w:color="auto"/>
              <w:left w:val="single" w:sz="4" w:space="0" w:color="auto"/>
              <w:bottom w:val="single" w:sz="4" w:space="0" w:color="auto"/>
              <w:right w:val="single" w:sz="4" w:space="0" w:color="auto"/>
            </w:tcBorders>
          </w:tcPr>
          <w:p w14:paraId="149DA500" w14:textId="77777777" w:rsidR="00304415" w:rsidRPr="00881F78" w:rsidRDefault="00304415" w:rsidP="00DA5820">
            <w:pPr>
              <w:rPr>
                <w:rFonts w:cs="Arial"/>
                <w:sz w:val="20"/>
                <w:szCs w:val="20"/>
              </w:rPr>
            </w:pPr>
          </w:p>
        </w:tc>
        <w:tc>
          <w:tcPr>
            <w:tcW w:w="2402" w:type="dxa"/>
            <w:tcBorders>
              <w:top w:val="single" w:sz="4" w:space="0" w:color="auto"/>
              <w:left w:val="single" w:sz="4" w:space="0" w:color="auto"/>
              <w:bottom w:val="single" w:sz="4" w:space="0" w:color="auto"/>
              <w:right w:val="single" w:sz="4" w:space="0" w:color="auto"/>
            </w:tcBorders>
          </w:tcPr>
          <w:p w14:paraId="7ECFA4C6" w14:textId="77777777" w:rsidR="00304415" w:rsidRPr="00881F78" w:rsidRDefault="00304415" w:rsidP="00DA5820">
            <w:pPr>
              <w:rPr>
                <w:rFonts w:cs="Arial"/>
                <w:sz w:val="20"/>
                <w:szCs w:val="20"/>
              </w:rPr>
            </w:pPr>
          </w:p>
        </w:tc>
        <w:tc>
          <w:tcPr>
            <w:tcW w:w="2500" w:type="dxa"/>
            <w:tcBorders>
              <w:top w:val="single" w:sz="4" w:space="0" w:color="auto"/>
              <w:left w:val="single" w:sz="4" w:space="0" w:color="auto"/>
              <w:bottom w:val="single" w:sz="4" w:space="0" w:color="auto"/>
              <w:right w:val="single" w:sz="4" w:space="0" w:color="auto"/>
            </w:tcBorders>
          </w:tcPr>
          <w:p w14:paraId="7EF12D79" w14:textId="77777777" w:rsidR="00304415" w:rsidRPr="00881F78" w:rsidRDefault="00304415" w:rsidP="00DA5820">
            <w:pPr>
              <w:rPr>
                <w:rFonts w:cs="Arial"/>
                <w:sz w:val="20"/>
                <w:szCs w:val="20"/>
              </w:rPr>
            </w:pPr>
          </w:p>
        </w:tc>
      </w:tr>
      <w:tr w:rsidR="00304415" w:rsidRPr="00881F78" w14:paraId="75D57FA1" w14:textId="77777777" w:rsidTr="00DA5820">
        <w:tc>
          <w:tcPr>
            <w:tcW w:w="3995" w:type="dxa"/>
            <w:tcBorders>
              <w:top w:val="single" w:sz="4" w:space="0" w:color="auto"/>
              <w:left w:val="single" w:sz="4" w:space="0" w:color="auto"/>
              <w:bottom w:val="single" w:sz="4" w:space="0" w:color="auto"/>
              <w:right w:val="single" w:sz="4" w:space="0" w:color="auto"/>
            </w:tcBorders>
          </w:tcPr>
          <w:p w14:paraId="5E7FC29C" w14:textId="77777777" w:rsidR="00304415" w:rsidRPr="00881F78" w:rsidRDefault="00304415" w:rsidP="00DA5820">
            <w:pPr>
              <w:rPr>
                <w:rFonts w:cs="Arial"/>
                <w:sz w:val="20"/>
                <w:szCs w:val="20"/>
              </w:rPr>
            </w:pPr>
          </w:p>
        </w:tc>
        <w:tc>
          <w:tcPr>
            <w:tcW w:w="1695" w:type="dxa"/>
            <w:tcBorders>
              <w:top w:val="single" w:sz="4" w:space="0" w:color="auto"/>
              <w:left w:val="single" w:sz="4" w:space="0" w:color="auto"/>
              <w:bottom w:val="single" w:sz="4" w:space="0" w:color="auto"/>
              <w:right w:val="single" w:sz="4" w:space="0" w:color="auto"/>
            </w:tcBorders>
          </w:tcPr>
          <w:p w14:paraId="6659BD6D" w14:textId="77777777" w:rsidR="00304415" w:rsidRPr="00881F78" w:rsidRDefault="00304415" w:rsidP="00DA5820">
            <w:pPr>
              <w:rPr>
                <w:rFonts w:cs="Arial"/>
                <w:sz w:val="20"/>
                <w:szCs w:val="20"/>
              </w:rPr>
            </w:pPr>
          </w:p>
        </w:tc>
        <w:tc>
          <w:tcPr>
            <w:tcW w:w="3937" w:type="dxa"/>
            <w:tcBorders>
              <w:top w:val="single" w:sz="4" w:space="0" w:color="auto"/>
              <w:left w:val="single" w:sz="4" w:space="0" w:color="auto"/>
              <w:bottom w:val="single" w:sz="4" w:space="0" w:color="auto"/>
              <w:right w:val="single" w:sz="4" w:space="0" w:color="auto"/>
            </w:tcBorders>
          </w:tcPr>
          <w:p w14:paraId="1BC4E7E0" w14:textId="77777777" w:rsidR="00304415" w:rsidRPr="00881F78" w:rsidRDefault="00304415" w:rsidP="00DA5820">
            <w:pPr>
              <w:rPr>
                <w:rFonts w:cs="Arial"/>
                <w:sz w:val="20"/>
                <w:szCs w:val="20"/>
              </w:rPr>
            </w:pPr>
          </w:p>
        </w:tc>
        <w:tc>
          <w:tcPr>
            <w:tcW w:w="2402" w:type="dxa"/>
            <w:tcBorders>
              <w:top w:val="single" w:sz="4" w:space="0" w:color="auto"/>
              <w:left w:val="single" w:sz="4" w:space="0" w:color="auto"/>
              <w:bottom w:val="single" w:sz="4" w:space="0" w:color="auto"/>
              <w:right w:val="single" w:sz="4" w:space="0" w:color="auto"/>
            </w:tcBorders>
          </w:tcPr>
          <w:p w14:paraId="6C0037B7" w14:textId="77777777" w:rsidR="00304415" w:rsidRPr="00881F78" w:rsidRDefault="00304415" w:rsidP="00DA5820">
            <w:pPr>
              <w:rPr>
                <w:rFonts w:cs="Arial"/>
                <w:sz w:val="20"/>
                <w:szCs w:val="20"/>
              </w:rPr>
            </w:pPr>
          </w:p>
        </w:tc>
        <w:tc>
          <w:tcPr>
            <w:tcW w:w="2500" w:type="dxa"/>
            <w:tcBorders>
              <w:top w:val="single" w:sz="4" w:space="0" w:color="auto"/>
              <w:left w:val="single" w:sz="4" w:space="0" w:color="auto"/>
              <w:bottom w:val="single" w:sz="4" w:space="0" w:color="auto"/>
              <w:right w:val="single" w:sz="4" w:space="0" w:color="auto"/>
            </w:tcBorders>
          </w:tcPr>
          <w:p w14:paraId="5F666249" w14:textId="77777777" w:rsidR="00304415" w:rsidRPr="00881F78" w:rsidRDefault="00304415" w:rsidP="00DA5820">
            <w:pPr>
              <w:rPr>
                <w:rFonts w:cs="Arial"/>
                <w:sz w:val="20"/>
                <w:szCs w:val="20"/>
              </w:rPr>
            </w:pPr>
          </w:p>
        </w:tc>
      </w:tr>
      <w:tr w:rsidR="00304415" w:rsidRPr="00881F78" w14:paraId="11C37C32" w14:textId="77777777" w:rsidTr="00DA5820">
        <w:tc>
          <w:tcPr>
            <w:tcW w:w="3995" w:type="dxa"/>
            <w:tcBorders>
              <w:top w:val="single" w:sz="4" w:space="0" w:color="auto"/>
              <w:left w:val="single" w:sz="4" w:space="0" w:color="auto"/>
              <w:bottom w:val="single" w:sz="4" w:space="0" w:color="auto"/>
              <w:right w:val="single" w:sz="4" w:space="0" w:color="auto"/>
            </w:tcBorders>
          </w:tcPr>
          <w:p w14:paraId="1A8E4006" w14:textId="77777777" w:rsidR="00304415" w:rsidRPr="00881F78" w:rsidRDefault="00304415" w:rsidP="00DA5820">
            <w:pPr>
              <w:rPr>
                <w:rFonts w:cs="Arial"/>
                <w:sz w:val="20"/>
                <w:szCs w:val="20"/>
              </w:rPr>
            </w:pPr>
          </w:p>
        </w:tc>
        <w:tc>
          <w:tcPr>
            <w:tcW w:w="1695" w:type="dxa"/>
            <w:tcBorders>
              <w:top w:val="single" w:sz="4" w:space="0" w:color="auto"/>
              <w:left w:val="single" w:sz="4" w:space="0" w:color="auto"/>
              <w:bottom w:val="single" w:sz="4" w:space="0" w:color="auto"/>
              <w:right w:val="single" w:sz="4" w:space="0" w:color="auto"/>
            </w:tcBorders>
          </w:tcPr>
          <w:p w14:paraId="5E3AD575" w14:textId="77777777" w:rsidR="00304415" w:rsidRPr="00881F78" w:rsidRDefault="00304415" w:rsidP="00DA5820">
            <w:pPr>
              <w:rPr>
                <w:rFonts w:cs="Arial"/>
                <w:sz w:val="20"/>
                <w:szCs w:val="20"/>
              </w:rPr>
            </w:pPr>
          </w:p>
        </w:tc>
        <w:tc>
          <w:tcPr>
            <w:tcW w:w="3937" w:type="dxa"/>
            <w:tcBorders>
              <w:top w:val="single" w:sz="4" w:space="0" w:color="auto"/>
              <w:left w:val="single" w:sz="4" w:space="0" w:color="auto"/>
              <w:bottom w:val="single" w:sz="4" w:space="0" w:color="auto"/>
              <w:right w:val="single" w:sz="4" w:space="0" w:color="auto"/>
            </w:tcBorders>
          </w:tcPr>
          <w:p w14:paraId="121BDAF3" w14:textId="77777777" w:rsidR="00304415" w:rsidRPr="00881F78" w:rsidRDefault="00304415" w:rsidP="00DA5820">
            <w:pPr>
              <w:rPr>
                <w:rFonts w:cs="Arial"/>
                <w:sz w:val="20"/>
                <w:szCs w:val="20"/>
              </w:rPr>
            </w:pPr>
          </w:p>
        </w:tc>
        <w:tc>
          <w:tcPr>
            <w:tcW w:w="2402" w:type="dxa"/>
            <w:tcBorders>
              <w:top w:val="single" w:sz="4" w:space="0" w:color="auto"/>
              <w:left w:val="single" w:sz="4" w:space="0" w:color="auto"/>
              <w:bottom w:val="single" w:sz="4" w:space="0" w:color="auto"/>
              <w:right w:val="single" w:sz="4" w:space="0" w:color="auto"/>
            </w:tcBorders>
          </w:tcPr>
          <w:p w14:paraId="51AB4FE7" w14:textId="77777777" w:rsidR="00304415" w:rsidRPr="00881F78" w:rsidRDefault="00304415" w:rsidP="00DA5820">
            <w:pPr>
              <w:rPr>
                <w:rFonts w:cs="Arial"/>
                <w:sz w:val="20"/>
                <w:szCs w:val="20"/>
              </w:rPr>
            </w:pPr>
          </w:p>
        </w:tc>
        <w:tc>
          <w:tcPr>
            <w:tcW w:w="2500" w:type="dxa"/>
            <w:tcBorders>
              <w:top w:val="single" w:sz="4" w:space="0" w:color="auto"/>
              <w:left w:val="single" w:sz="4" w:space="0" w:color="auto"/>
              <w:bottom w:val="single" w:sz="4" w:space="0" w:color="auto"/>
              <w:right w:val="single" w:sz="4" w:space="0" w:color="auto"/>
            </w:tcBorders>
          </w:tcPr>
          <w:p w14:paraId="34253087" w14:textId="77777777" w:rsidR="00304415" w:rsidRPr="00881F78" w:rsidRDefault="00304415" w:rsidP="00DA5820">
            <w:pPr>
              <w:rPr>
                <w:rFonts w:cs="Arial"/>
                <w:sz w:val="20"/>
                <w:szCs w:val="20"/>
              </w:rPr>
            </w:pPr>
          </w:p>
        </w:tc>
      </w:tr>
    </w:tbl>
    <w:p w14:paraId="138032C7" w14:textId="61F1CCA3" w:rsidR="00304415" w:rsidRDefault="00304415" w:rsidP="00304415">
      <w:pPr>
        <w:rPr>
          <w:rFonts w:cs="Arial"/>
          <w:sz w:val="20"/>
          <w:szCs w:val="20"/>
        </w:rPr>
      </w:pPr>
      <w:r w:rsidRPr="00881F78">
        <w:rPr>
          <w:rFonts w:cs="Arial"/>
          <w:sz w:val="20"/>
          <w:szCs w:val="20"/>
        </w:rPr>
        <w:t>**Tipos de Papeis do Modelo de Gestão: Cliente Solicitante, Analista de Negócio, Líder Técnico, Responsável Técnico, Arquiteto, Líder de Operação, Líder de Testes, L</w:t>
      </w:r>
      <w:r w:rsidR="00D22F9F">
        <w:rPr>
          <w:rFonts w:cs="Arial"/>
          <w:sz w:val="20"/>
          <w:szCs w:val="20"/>
        </w:rPr>
        <w:t>íder de Mudança, Fornecedor etc</w:t>
      </w:r>
    </w:p>
    <w:p w14:paraId="6719C044" w14:textId="77777777" w:rsidR="00D22F9F" w:rsidRPr="00881F78" w:rsidRDefault="00D22F9F" w:rsidP="00304415">
      <w:pPr>
        <w:rPr>
          <w:rFonts w:cs="Arial"/>
          <w:sz w:val="20"/>
          <w:szCs w:val="20"/>
        </w:rPr>
      </w:pPr>
    </w:p>
    <w:tbl>
      <w:tblPr>
        <w:tblW w:w="14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00"/>
        <w:gridCol w:w="1165"/>
        <w:gridCol w:w="1925"/>
        <w:gridCol w:w="2126"/>
        <w:gridCol w:w="1134"/>
        <w:gridCol w:w="2551"/>
        <w:gridCol w:w="4522"/>
      </w:tblGrid>
      <w:tr w:rsidR="00304415" w:rsidRPr="00881F78" w14:paraId="0E810C7F" w14:textId="77777777" w:rsidTr="00DA5820">
        <w:tc>
          <w:tcPr>
            <w:tcW w:w="14723" w:type="dxa"/>
            <w:gridSpan w:val="7"/>
            <w:tcBorders>
              <w:top w:val="single" w:sz="4" w:space="0" w:color="auto"/>
              <w:left w:val="single" w:sz="4" w:space="0" w:color="auto"/>
              <w:bottom w:val="single" w:sz="4" w:space="0" w:color="auto"/>
              <w:right w:val="single" w:sz="4" w:space="0" w:color="auto"/>
            </w:tcBorders>
            <w:shd w:val="clear" w:color="auto" w:fill="D9D9D9"/>
            <w:hideMark/>
          </w:tcPr>
          <w:p w14:paraId="3828C101" w14:textId="77777777" w:rsidR="00304415" w:rsidRPr="00881F78" w:rsidRDefault="00304415" w:rsidP="00DA5820">
            <w:pPr>
              <w:keepNext/>
              <w:spacing w:before="120"/>
              <w:ind w:left="112"/>
              <w:jc w:val="center"/>
              <w:outlineLvl w:val="5"/>
              <w:rPr>
                <w:rFonts w:cs="Arial"/>
                <w:b/>
                <w:sz w:val="20"/>
                <w:szCs w:val="20"/>
              </w:rPr>
            </w:pPr>
            <w:r w:rsidRPr="00881F78">
              <w:rPr>
                <w:rFonts w:cs="Arial"/>
                <w:b/>
                <w:sz w:val="20"/>
                <w:szCs w:val="20"/>
              </w:rPr>
              <w:t>Histórico da Elaboração do Documento*</w:t>
            </w:r>
          </w:p>
        </w:tc>
      </w:tr>
      <w:tr w:rsidR="00D22F9F" w:rsidRPr="00881F78" w14:paraId="3809D536" w14:textId="77777777" w:rsidTr="00D22F9F">
        <w:trPr>
          <w:trHeight w:val="520"/>
        </w:trPr>
        <w:tc>
          <w:tcPr>
            <w:tcW w:w="13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92268" w14:textId="77777777" w:rsidR="00304415" w:rsidRPr="00881F78" w:rsidRDefault="00304415" w:rsidP="006A4E34">
            <w:pPr>
              <w:jc w:val="center"/>
              <w:rPr>
                <w:rFonts w:cs="Arial"/>
                <w:b/>
                <w:sz w:val="20"/>
                <w:szCs w:val="20"/>
              </w:rPr>
            </w:pPr>
            <w:r w:rsidRPr="00881F78">
              <w:rPr>
                <w:rFonts w:cs="Arial"/>
                <w:b/>
                <w:sz w:val="20"/>
                <w:szCs w:val="20"/>
              </w:rPr>
              <w:t>Data</w:t>
            </w:r>
          </w:p>
        </w:tc>
        <w:tc>
          <w:tcPr>
            <w:tcW w:w="116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39A115" w14:textId="77777777" w:rsidR="00304415" w:rsidRPr="00881F78" w:rsidRDefault="00304415" w:rsidP="006A4E34">
            <w:pPr>
              <w:jc w:val="center"/>
              <w:rPr>
                <w:rFonts w:cs="Arial"/>
                <w:b/>
                <w:sz w:val="20"/>
                <w:szCs w:val="20"/>
              </w:rPr>
            </w:pPr>
            <w:r w:rsidRPr="00881F78">
              <w:rPr>
                <w:rFonts w:cs="Arial"/>
                <w:b/>
                <w:sz w:val="20"/>
                <w:szCs w:val="20"/>
              </w:rPr>
              <w:t>Versão</w:t>
            </w:r>
          </w:p>
        </w:tc>
        <w:tc>
          <w:tcPr>
            <w:tcW w:w="192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E59067" w14:textId="77777777" w:rsidR="00304415" w:rsidRPr="00881F78" w:rsidRDefault="00304415" w:rsidP="006A4E34">
            <w:pPr>
              <w:rPr>
                <w:rFonts w:cs="Arial"/>
                <w:b/>
                <w:sz w:val="20"/>
                <w:szCs w:val="20"/>
              </w:rPr>
            </w:pPr>
            <w:r w:rsidRPr="00881F78">
              <w:rPr>
                <w:rFonts w:cs="Arial"/>
                <w:b/>
                <w:sz w:val="20"/>
                <w:szCs w:val="20"/>
              </w:rPr>
              <w:t>Motivo</w:t>
            </w:r>
          </w:p>
        </w:tc>
        <w:tc>
          <w:tcPr>
            <w:tcW w:w="2126"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4E176DD" w14:textId="77777777" w:rsidR="00304415" w:rsidRPr="00881F78" w:rsidRDefault="00304415" w:rsidP="006A4E34">
            <w:pPr>
              <w:ind w:left="47"/>
              <w:rPr>
                <w:rFonts w:cs="Arial"/>
                <w:b/>
                <w:sz w:val="20"/>
                <w:szCs w:val="20"/>
              </w:rPr>
            </w:pPr>
            <w:r w:rsidRPr="00881F78">
              <w:rPr>
                <w:rFonts w:cs="Arial"/>
                <w:b/>
                <w:sz w:val="20"/>
                <w:szCs w:val="20"/>
              </w:rPr>
              <w:t>Autor</w:t>
            </w:r>
          </w:p>
        </w:tc>
        <w:tc>
          <w:tcPr>
            <w:tcW w:w="113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9E603" w14:textId="77777777" w:rsidR="00304415" w:rsidRPr="00881F78" w:rsidRDefault="00304415" w:rsidP="006A4E34">
            <w:pPr>
              <w:rPr>
                <w:rFonts w:cs="Arial"/>
                <w:b/>
                <w:sz w:val="20"/>
                <w:szCs w:val="20"/>
              </w:rPr>
            </w:pPr>
            <w:r w:rsidRPr="00881F78">
              <w:rPr>
                <w:rFonts w:cs="Arial"/>
                <w:b/>
                <w:sz w:val="20"/>
                <w:szCs w:val="20"/>
              </w:rPr>
              <w:t>Revisor</w:t>
            </w:r>
          </w:p>
        </w:tc>
        <w:tc>
          <w:tcPr>
            <w:tcW w:w="255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19BFE1" w14:textId="77777777" w:rsidR="00304415" w:rsidRPr="00881F78" w:rsidRDefault="00304415" w:rsidP="006A4E34">
            <w:pPr>
              <w:rPr>
                <w:rFonts w:cs="Arial"/>
                <w:b/>
                <w:sz w:val="20"/>
                <w:szCs w:val="20"/>
              </w:rPr>
            </w:pPr>
            <w:r w:rsidRPr="00881F78">
              <w:rPr>
                <w:rFonts w:cs="Arial"/>
                <w:b/>
                <w:sz w:val="20"/>
                <w:szCs w:val="20"/>
              </w:rPr>
              <w:t>Aprovador</w:t>
            </w:r>
          </w:p>
        </w:tc>
        <w:tc>
          <w:tcPr>
            <w:tcW w:w="452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E2FCD1" w14:textId="77777777" w:rsidR="00304415" w:rsidRPr="00881F78" w:rsidRDefault="00304415" w:rsidP="006A4E34">
            <w:pPr>
              <w:rPr>
                <w:rFonts w:cs="Arial"/>
                <w:b/>
                <w:sz w:val="20"/>
                <w:szCs w:val="20"/>
              </w:rPr>
            </w:pPr>
            <w:r w:rsidRPr="00881F78">
              <w:rPr>
                <w:rFonts w:cs="Arial"/>
                <w:b/>
                <w:sz w:val="20"/>
                <w:szCs w:val="20"/>
              </w:rPr>
              <w:t>Descrição Modificações Realizadas</w:t>
            </w:r>
          </w:p>
        </w:tc>
      </w:tr>
      <w:tr w:rsidR="00D22F9F" w:rsidRPr="00881F78" w14:paraId="75C2030C" w14:textId="77777777" w:rsidTr="00D22F9F">
        <w:tc>
          <w:tcPr>
            <w:tcW w:w="1300" w:type="dxa"/>
            <w:tcBorders>
              <w:top w:val="single" w:sz="4" w:space="0" w:color="auto"/>
              <w:left w:val="single" w:sz="4" w:space="0" w:color="auto"/>
              <w:bottom w:val="single" w:sz="4" w:space="0" w:color="auto"/>
              <w:right w:val="single" w:sz="4" w:space="0" w:color="auto"/>
            </w:tcBorders>
            <w:vAlign w:val="center"/>
          </w:tcPr>
          <w:p w14:paraId="6C45590C" w14:textId="2BE56E2B" w:rsidR="00304415" w:rsidRPr="00881F78" w:rsidRDefault="000F38CE" w:rsidP="006A4E34">
            <w:pPr>
              <w:jc w:val="center"/>
              <w:rPr>
                <w:rFonts w:cs="Arial"/>
                <w:sz w:val="20"/>
                <w:szCs w:val="20"/>
              </w:rPr>
            </w:pPr>
            <w:r>
              <w:rPr>
                <w:rFonts w:cs="Arial"/>
                <w:sz w:val="20"/>
                <w:szCs w:val="20"/>
              </w:rPr>
              <w:t>23</w:t>
            </w:r>
            <w:r w:rsidR="00565EBB" w:rsidRPr="00881F78">
              <w:rPr>
                <w:rFonts w:cs="Arial"/>
                <w:sz w:val="20"/>
                <w:szCs w:val="20"/>
              </w:rPr>
              <w:t>/</w:t>
            </w:r>
            <w:r>
              <w:rPr>
                <w:rFonts w:cs="Arial"/>
                <w:sz w:val="20"/>
                <w:szCs w:val="20"/>
              </w:rPr>
              <w:t>10</w:t>
            </w:r>
            <w:r w:rsidR="00304415" w:rsidRPr="00881F78">
              <w:rPr>
                <w:rFonts w:cs="Arial"/>
                <w:sz w:val="20"/>
                <w:szCs w:val="20"/>
              </w:rPr>
              <w:t>/2017</w:t>
            </w:r>
          </w:p>
        </w:tc>
        <w:tc>
          <w:tcPr>
            <w:tcW w:w="1165" w:type="dxa"/>
            <w:tcBorders>
              <w:top w:val="single" w:sz="4" w:space="0" w:color="auto"/>
              <w:left w:val="single" w:sz="4" w:space="0" w:color="auto"/>
              <w:bottom w:val="single" w:sz="4" w:space="0" w:color="auto"/>
              <w:right w:val="single" w:sz="4" w:space="0" w:color="auto"/>
            </w:tcBorders>
            <w:vAlign w:val="center"/>
          </w:tcPr>
          <w:p w14:paraId="3B7618CC" w14:textId="669F2C5B" w:rsidR="00304415" w:rsidRPr="00881F78" w:rsidRDefault="00B24A98" w:rsidP="006A4E34">
            <w:pPr>
              <w:jc w:val="center"/>
              <w:rPr>
                <w:rFonts w:cs="Arial"/>
                <w:sz w:val="20"/>
                <w:szCs w:val="20"/>
              </w:rPr>
            </w:pPr>
            <w:r w:rsidRPr="00881F78">
              <w:rPr>
                <w:rFonts w:cs="Arial"/>
                <w:sz w:val="20"/>
                <w:szCs w:val="20"/>
              </w:rPr>
              <w:t>1</w:t>
            </w:r>
            <w:r w:rsidR="00304415" w:rsidRPr="00881F78">
              <w:rPr>
                <w:rFonts w:cs="Arial"/>
                <w:sz w:val="20"/>
                <w:szCs w:val="20"/>
              </w:rPr>
              <w:t>.0</w:t>
            </w:r>
          </w:p>
        </w:tc>
        <w:tc>
          <w:tcPr>
            <w:tcW w:w="1925" w:type="dxa"/>
            <w:tcBorders>
              <w:top w:val="single" w:sz="4" w:space="0" w:color="auto"/>
              <w:left w:val="single" w:sz="4" w:space="0" w:color="auto"/>
              <w:bottom w:val="single" w:sz="4" w:space="0" w:color="auto"/>
              <w:right w:val="single" w:sz="4" w:space="0" w:color="auto"/>
            </w:tcBorders>
            <w:vAlign w:val="center"/>
          </w:tcPr>
          <w:p w14:paraId="3CA21244" w14:textId="77777777" w:rsidR="00304415" w:rsidRPr="00881F78" w:rsidRDefault="00304415" w:rsidP="006A4E34">
            <w:pPr>
              <w:rPr>
                <w:rFonts w:cs="Arial"/>
                <w:sz w:val="20"/>
                <w:szCs w:val="20"/>
              </w:rPr>
            </w:pPr>
            <w:r w:rsidRPr="00881F78">
              <w:rPr>
                <w:rFonts w:cs="Arial"/>
                <w:sz w:val="20"/>
                <w:szCs w:val="20"/>
              </w:rPr>
              <w:t>Versão Inicial</w:t>
            </w:r>
          </w:p>
        </w:tc>
        <w:tc>
          <w:tcPr>
            <w:tcW w:w="2126" w:type="dxa"/>
            <w:tcBorders>
              <w:top w:val="single" w:sz="4" w:space="0" w:color="auto"/>
              <w:left w:val="single" w:sz="4" w:space="0" w:color="auto"/>
              <w:bottom w:val="single" w:sz="4" w:space="0" w:color="auto"/>
              <w:right w:val="single" w:sz="4" w:space="0" w:color="auto"/>
            </w:tcBorders>
            <w:vAlign w:val="center"/>
          </w:tcPr>
          <w:p w14:paraId="30A39179" w14:textId="27234811" w:rsidR="00304415" w:rsidRPr="00881F78" w:rsidRDefault="000F38CE" w:rsidP="00DA5820">
            <w:pPr>
              <w:ind w:left="47"/>
              <w:rPr>
                <w:rFonts w:cs="Arial"/>
                <w:sz w:val="20"/>
                <w:szCs w:val="20"/>
              </w:rPr>
            </w:pPr>
            <w:r>
              <w:rPr>
                <w:rFonts w:cs="Arial"/>
                <w:sz w:val="20"/>
                <w:szCs w:val="20"/>
              </w:rPr>
              <w:t>Giullyan Kuntze</w:t>
            </w:r>
          </w:p>
        </w:tc>
        <w:tc>
          <w:tcPr>
            <w:tcW w:w="1134" w:type="dxa"/>
            <w:tcBorders>
              <w:top w:val="single" w:sz="4" w:space="0" w:color="auto"/>
              <w:left w:val="single" w:sz="4" w:space="0" w:color="auto"/>
              <w:bottom w:val="single" w:sz="4" w:space="0" w:color="auto"/>
              <w:right w:val="single" w:sz="4" w:space="0" w:color="auto"/>
            </w:tcBorders>
            <w:vAlign w:val="center"/>
          </w:tcPr>
          <w:p w14:paraId="0E108F79" w14:textId="4F957A0E" w:rsidR="00304415" w:rsidRPr="00881F78" w:rsidRDefault="00304415" w:rsidP="006A4E34">
            <w:pPr>
              <w:rPr>
                <w:rFonts w:cs="Arial"/>
                <w:sz w:val="20"/>
                <w:szCs w:val="20"/>
              </w:rPr>
            </w:pPr>
            <w:r w:rsidRPr="00881F78">
              <w:rPr>
                <w:rFonts w:cs="Arial"/>
                <w:sz w:val="20"/>
                <w:szCs w:val="20"/>
              </w:rPr>
              <w:t>WeDo</w:t>
            </w:r>
          </w:p>
        </w:tc>
        <w:tc>
          <w:tcPr>
            <w:tcW w:w="2551" w:type="dxa"/>
            <w:tcBorders>
              <w:top w:val="single" w:sz="4" w:space="0" w:color="auto"/>
              <w:left w:val="single" w:sz="4" w:space="0" w:color="auto"/>
              <w:bottom w:val="single" w:sz="4" w:space="0" w:color="auto"/>
              <w:right w:val="single" w:sz="4" w:space="0" w:color="auto"/>
            </w:tcBorders>
            <w:vAlign w:val="center"/>
          </w:tcPr>
          <w:p w14:paraId="257FA404" w14:textId="5729A692" w:rsidR="00D22F9F" w:rsidRDefault="00D22F9F" w:rsidP="006A4E34">
            <w:pPr>
              <w:rPr>
                <w:rFonts w:cs="Arial"/>
                <w:sz w:val="20"/>
                <w:szCs w:val="20"/>
              </w:rPr>
            </w:pPr>
            <w:r>
              <w:rPr>
                <w:rFonts w:cs="Arial"/>
                <w:sz w:val="20"/>
                <w:szCs w:val="20"/>
              </w:rPr>
              <w:t>Oi/Fraude;Oi/Arquitetura;</w:t>
            </w:r>
          </w:p>
          <w:p w14:paraId="2C5CD77F" w14:textId="702C4DBD" w:rsidR="00304415" w:rsidRPr="00881F78" w:rsidRDefault="00D22F9F" w:rsidP="00D22F9F">
            <w:pPr>
              <w:rPr>
                <w:rFonts w:cs="Arial"/>
                <w:sz w:val="20"/>
                <w:szCs w:val="20"/>
              </w:rPr>
            </w:pPr>
            <w:r>
              <w:rPr>
                <w:rFonts w:cs="Arial"/>
                <w:sz w:val="20"/>
                <w:szCs w:val="20"/>
              </w:rPr>
              <w:t>Oi/Faturamento Convergente-TI</w:t>
            </w:r>
          </w:p>
        </w:tc>
        <w:tc>
          <w:tcPr>
            <w:tcW w:w="4522" w:type="dxa"/>
            <w:tcBorders>
              <w:top w:val="single" w:sz="4" w:space="0" w:color="auto"/>
              <w:left w:val="single" w:sz="4" w:space="0" w:color="auto"/>
              <w:bottom w:val="single" w:sz="4" w:space="0" w:color="auto"/>
              <w:right w:val="single" w:sz="4" w:space="0" w:color="auto"/>
            </w:tcBorders>
            <w:vAlign w:val="center"/>
          </w:tcPr>
          <w:p w14:paraId="00C3E201" w14:textId="48C6662E" w:rsidR="00304415" w:rsidRPr="00881F78" w:rsidRDefault="006A4E34" w:rsidP="006A4E34">
            <w:pPr>
              <w:rPr>
                <w:rFonts w:cs="Arial"/>
                <w:sz w:val="20"/>
                <w:szCs w:val="20"/>
              </w:rPr>
            </w:pPr>
            <w:r>
              <w:rPr>
                <w:rFonts w:cs="Arial"/>
                <w:sz w:val="20"/>
                <w:szCs w:val="20"/>
              </w:rPr>
              <w:t>Versão inicial</w:t>
            </w:r>
          </w:p>
        </w:tc>
      </w:tr>
      <w:tr w:rsidR="00D22F9F" w:rsidRPr="00881F78" w14:paraId="48BC178A" w14:textId="77777777" w:rsidTr="00D22F9F">
        <w:tc>
          <w:tcPr>
            <w:tcW w:w="1300" w:type="dxa"/>
            <w:tcBorders>
              <w:top w:val="single" w:sz="4" w:space="0" w:color="auto"/>
              <w:left w:val="single" w:sz="4" w:space="0" w:color="auto"/>
              <w:bottom w:val="single" w:sz="4" w:space="0" w:color="auto"/>
              <w:right w:val="single" w:sz="4" w:space="0" w:color="auto"/>
            </w:tcBorders>
            <w:vAlign w:val="center"/>
          </w:tcPr>
          <w:p w14:paraId="2EFBD687" w14:textId="20BA7756" w:rsidR="00304415" w:rsidRPr="00881F78" w:rsidRDefault="007C00E1" w:rsidP="007C00E1">
            <w:pPr>
              <w:jc w:val="center"/>
              <w:rPr>
                <w:rFonts w:cs="Arial"/>
                <w:sz w:val="20"/>
                <w:szCs w:val="20"/>
              </w:rPr>
            </w:pPr>
            <w:r>
              <w:rPr>
                <w:rFonts w:cs="Arial"/>
                <w:sz w:val="20"/>
                <w:szCs w:val="20"/>
              </w:rPr>
              <w:t>05/11/2017</w:t>
            </w:r>
          </w:p>
        </w:tc>
        <w:tc>
          <w:tcPr>
            <w:tcW w:w="1165" w:type="dxa"/>
            <w:tcBorders>
              <w:top w:val="single" w:sz="4" w:space="0" w:color="auto"/>
              <w:left w:val="single" w:sz="4" w:space="0" w:color="auto"/>
              <w:bottom w:val="single" w:sz="4" w:space="0" w:color="auto"/>
              <w:right w:val="single" w:sz="4" w:space="0" w:color="auto"/>
            </w:tcBorders>
            <w:vAlign w:val="center"/>
          </w:tcPr>
          <w:p w14:paraId="0E61BF1B" w14:textId="2C80DE4F" w:rsidR="00304415" w:rsidRPr="00881F78" w:rsidRDefault="007C00E1" w:rsidP="007C00E1">
            <w:pPr>
              <w:jc w:val="center"/>
              <w:rPr>
                <w:rFonts w:cs="Arial"/>
                <w:sz w:val="20"/>
                <w:szCs w:val="20"/>
              </w:rPr>
            </w:pPr>
            <w:r>
              <w:rPr>
                <w:rFonts w:cs="Arial"/>
                <w:sz w:val="20"/>
                <w:szCs w:val="20"/>
              </w:rPr>
              <w:t>1.01</w:t>
            </w:r>
          </w:p>
        </w:tc>
        <w:tc>
          <w:tcPr>
            <w:tcW w:w="1925" w:type="dxa"/>
            <w:tcBorders>
              <w:top w:val="single" w:sz="4" w:space="0" w:color="auto"/>
              <w:left w:val="single" w:sz="4" w:space="0" w:color="auto"/>
              <w:bottom w:val="single" w:sz="4" w:space="0" w:color="auto"/>
              <w:right w:val="single" w:sz="4" w:space="0" w:color="auto"/>
            </w:tcBorders>
            <w:vAlign w:val="center"/>
          </w:tcPr>
          <w:p w14:paraId="56ED1BEA" w14:textId="504B8BF9" w:rsidR="00304415" w:rsidRPr="00881F78" w:rsidRDefault="007C00E1" w:rsidP="00B24A98">
            <w:pPr>
              <w:rPr>
                <w:rFonts w:cs="Arial"/>
                <w:sz w:val="20"/>
                <w:szCs w:val="20"/>
              </w:rPr>
            </w:pPr>
            <w:r>
              <w:rPr>
                <w:rFonts w:cs="Arial"/>
                <w:sz w:val="20"/>
                <w:szCs w:val="20"/>
              </w:rPr>
              <w:t>Versão Inicial</w:t>
            </w:r>
          </w:p>
        </w:tc>
        <w:tc>
          <w:tcPr>
            <w:tcW w:w="2126" w:type="dxa"/>
            <w:tcBorders>
              <w:top w:val="single" w:sz="4" w:space="0" w:color="auto"/>
              <w:left w:val="single" w:sz="4" w:space="0" w:color="auto"/>
              <w:bottom w:val="single" w:sz="4" w:space="0" w:color="auto"/>
              <w:right w:val="single" w:sz="4" w:space="0" w:color="auto"/>
            </w:tcBorders>
            <w:vAlign w:val="center"/>
          </w:tcPr>
          <w:p w14:paraId="70CD24B4" w14:textId="45CBEE6B" w:rsidR="007C00E1" w:rsidRDefault="007C00E1" w:rsidP="00DA5820">
            <w:pPr>
              <w:ind w:left="47"/>
              <w:rPr>
                <w:rFonts w:cs="Arial"/>
                <w:sz w:val="20"/>
                <w:szCs w:val="20"/>
              </w:rPr>
            </w:pPr>
            <w:r>
              <w:rPr>
                <w:rFonts w:cs="Arial"/>
                <w:sz w:val="20"/>
                <w:szCs w:val="20"/>
              </w:rPr>
              <w:t>André Jacomino</w:t>
            </w:r>
          </w:p>
          <w:p w14:paraId="3B865125" w14:textId="77777777" w:rsidR="00304415" w:rsidRDefault="007C00E1" w:rsidP="00DA5820">
            <w:pPr>
              <w:ind w:left="47"/>
              <w:rPr>
                <w:rFonts w:cs="Arial"/>
                <w:sz w:val="20"/>
                <w:szCs w:val="20"/>
              </w:rPr>
            </w:pPr>
            <w:r>
              <w:rPr>
                <w:rFonts w:cs="Arial"/>
                <w:sz w:val="20"/>
                <w:szCs w:val="20"/>
              </w:rPr>
              <w:t>Giullyan Kuntze</w:t>
            </w:r>
          </w:p>
          <w:p w14:paraId="6154C72F" w14:textId="4E0182AD" w:rsidR="007C00E1" w:rsidRPr="00881F78" w:rsidRDefault="007C00E1" w:rsidP="00DA5820">
            <w:pPr>
              <w:ind w:left="47"/>
              <w:rPr>
                <w:rFonts w:cs="Arial"/>
                <w:sz w:val="20"/>
                <w:szCs w:val="20"/>
              </w:rPr>
            </w:pPr>
            <w:r>
              <w:rPr>
                <w:rFonts w:cs="Arial"/>
                <w:sz w:val="20"/>
                <w:szCs w:val="20"/>
              </w:rPr>
              <w:t>Nuno Pestana</w:t>
            </w:r>
          </w:p>
        </w:tc>
        <w:tc>
          <w:tcPr>
            <w:tcW w:w="1134" w:type="dxa"/>
            <w:tcBorders>
              <w:top w:val="single" w:sz="4" w:space="0" w:color="auto"/>
              <w:left w:val="single" w:sz="4" w:space="0" w:color="auto"/>
              <w:bottom w:val="single" w:sz="4" w:space="0" w:color="auto"/>
              <w:right w:val="single" w:sz="4" w:space="0" w:color="auto"/>
            </w:tcBorders>
            <w:vAlign w:val="center"/>
          </w:tcPr>
          <w:p w14:paraId="0C6A347D" w14:textId="2AFEFD17" w:rsidR="00304415" w:rsidRPr="00881F78" w:rsidRDefault="007C00E1" w:rsidP="00DA5820">
            <w:pPr>
              <w:rPr>
                <w:rFonts w:cs="Arial"/>
                <w:sz w:val="20"/>
                <w:szCs w:val="20"/>
              </w:rPr>
            </w:pPr>
            <w:r>
              <w:rPr>
                <w:rFonts w:cs="Arial"/>
                <w:sz w:val="20"/>
                <w:szCs w:val="20"/>
              </w:rPr>
              <w:t>WeDo</w:t>
            </w:r>
          </w:p>
        </w:tc>
        <w:tc>
          <w:tcPr>
            <w:tcW w:w="2551" w:type="dxa"/>
            <w:tcBorders>
              <w:top w:val="single" w:sz="4" w:space="0" w:color="auto"/>
              <w:left w:val="single" w:sz="4" w:space="0" w:color="auto"/>
              <w:bottom w:val="single" w:sz="4" w:space="0" w:color="auto"/>
              <w:right w:val="single" w:sz="4" w:space="0" w:color="auto"/>
            </w:tcBorders>
            <w:vAlign w:val="center"/>
          </w:tcPr>
          <w:p w14:paraId="13CC9EE0" w14:textId="77777777" w:rsidR="00D22F9F" w:rsidRDefault="00D22F9F" w:rsidP="00D22F9F">
            <w:pPr>
              <w:rPr>
                <w:rFonts w:cs="Arial"/>
                <w:sz w:val="20"/>
                <w:szCs w:val="20"/>
              </w:rPr>
            </w:pPr>
            <w:r>
              <w:rPr>
                <w:rFonts w:cs="Arial"/>
                <w:sz w:val="20"/>
                <w:szCs w:val="20"/>
              </w:rPr>
              <w:t>Oi/Fraude;Oi/Arquitetura;</w:t>
            </w:r>
          </w:p>
          <w:p w14:paraId="616C4DCA" w14:textId="2BF7A8E7" w:rsidR="00304415" w:rsidRPr="00881F78" w:rsidRDefault="00D22F9F" w:rsidP="00D22F9F">
            <w:pPr>
              <w:rPr>
                <w:rFonts w:cs="Arial"/>
                <w:sz w:val="20"/>
                <w:szCs w:val="20"/>
              </w:rPr>
            </w:pPr>
            <w:r>
              <w:rPr>
                <w:rFonts w:cs="Arial"/>
                <w:sz w:val="20"/>
                <w:szCs w:val="20"/>
              </w:rPr>
              <w:t>Oi/Faturamento Convergente-TI</w:t>
            </w:r>
          </w:p>
        </w:tc>
        <w:tc>
          <w:tcPr>
            <w:tcW w:w="4522" w:type="dxa"/>
            <w:tcBorders>
              <w:top w:val="single" w:sz="4" w:space="0" w:color="auto"/>
              <w:left w:val="single" w:sz="4" w:space="0" w:color="auto"/>
              <w:bottom w:val="single" w:sz="4" w:space="0" w:color="auto"/>
              <w:right w:val="single" w:sz="4" w:space="0" w:color="auto"/>
            </w:tcBorders>
            <w:vAlign w:val="center"/>
          </w:tcPr>
          <w:p w14:paraId="12F128EF" w14:textId="7F7CBAF1" w:rsidR="00B24A98" w:rsidRPr="00881F78" w:rsidRDefault="007C00E1" w:rsidP="00DA5820">
            <w:pPr>
              <w:rPr>
                <w:rFonts w:cs="Arial"/>
                <w:sz w:val="20"/>
                <w:szCs w:val="20"/>
              </w:rPr>
            </w:pPr>
            <w:r>
              <w:rPr>
                <w:rFonts w:cs="Arial"/>
                <w:sz w:val="20"/>
                <w:szCs w:val="20"/>
              </w:rPr>
              <w:t>Especifica</w:t>
            </w:r>
            <w:r w:rsidR="00B22C1D">
              <w:rPr>
                <w:rFonts w:cs="Arial"/>
                <w:sz w:val="20"/>
                <w:szCs w:val="20"/>
              </w:rPr>
              <w:t>ção dos requisitos</w:t>
            </w:r>
          </w:p>
        </w:tc>
      </w:tr>
      <w:tr w:rsidR="00D22F9F" w:rsidRPr="00881F78" w14:paraId="77F84225" w14:textId="77777777" w:rsidTr="00D22F9F">
        <w:tc>
          <w:tcPr>
            <w:tcW w:w="1300" w:type="dxa"/>
            <w:tcBorders>
              <w:top w:val="single" w:sz="4" w:space="0" w:color="auto"/>
              <w:left w:val="single" w:sz="4" w:space="0" w:color="auto"/>
              <w:bottom w:val="single" w:sz="4" w:space="0" w:color="auto"/>
              <w:right w:val="single" w:sz="4" w:space="0" w:color="auto"/>
            </w:tcBorders>
            <w:vAlign w:val="center"/>
          </w:tcPr>
          <w:p w14:paraId="3099A749" w14:textId="1AAEE1B3" w:rsidR="007C00E1" w:rsidRDefault="00AD4EBC" w:rsidP="007C00E1">
            <w:pPr>
              <w:jc w:val="center"/>
              <w:rPr>
                <w:rFonts w:cs="Arial"/>
                <w:sz w:val="20"/>
                <w:szCs w:val="20"/>
              </w:rPr>
            </w:pPr>
            <w:r>
              <w:rPr>
                <w:rFonts w:cs="Arial"/>
                <w:sz w:val="20"/>
                <w:szCs w:val="20"/>
              </w:rPr>
              <w:t>08</w:t>
            </w:r>
            <w:r w:rsidR="007C00E1">
              <w:rPr>
                <w:rFonts w:cs="Arial"/>
                <w:sz w:val="20"/>
                <w:szCs w:val="20"/>
              </w:rPr>
              <w:t>/11/2017</w:t>
            </w:r>
          </w:p>
        </w:tc>
        <w:tc>
          <w:tcPr>
            <w:tcW w:w="1165" w:type="dxa"/>
            <w:tcBorders>
              <w:top w:val="single" w:sz="4" w:space="0" w:color="auto"/>
              <w:left w:val="single" w:sz="4" w:space="0" w:color="auto"/>
              <w:bottom w:val="single" w:sz="4" w:space="0" w:color="auto"/>
              <w:right w:val="single" w:sz="4" w:space="0" w:color="auto"/>
            </w:tcBorders>
            <w:vAlign w:val="center"/>
          </w:tcPr>
          <w:p w14:paraId="11B35837" w14:textId="0987E6E7" w:rsidR="007C00E1" w:rsidRDefault="007C00E1" w:rsidP="007C00E1">
            <w:pPr>
              <w:jc w:val="center"/>
              <w:rPr>
                <w:rFonts w:cs="Arial"/>
                <w:sz w:val="20"/>
                <w:szCs w:val="20"/>
              </w:rPr>
            </w:pPr>
            <w:r>
              <w:rPr>
                <w:rFonts w:cs="Arial"/>
                <w:sz w:val="20"/>
                <w:szCs w:val="20"/>
              </w:rPr>
              <w:t>1.02</w:t>
            </w:r>
          </w:p>
        </w:tc>
        <w:tc>
          <w:tcPr>
            <w:tcW w:w="1925" w:type="dxa"/>
            <w:tcBorders>
              <w:top w:val="single" w:sz="4" w:space="0" w:color="auto"/>
              <w:left w:val="single" w:sz="4" w:space="0" w:color="auto"/>
              <w:bottom w:val="single" w:sz="4" w:space="0" w:color="auto"/>
              <w:right w:val="single" w:sz="4" w:space="0" w:color="auto"/>
            </w:tcBorders>
            <w:vAlign w:val="center"/>
          </w:tcPr>
          <w:p w14:paraId="284BEE67" w14:textId="345B501B" w:rsidR="007C00E1" w:rsidRDefault="007C00E1" w:rsidP="007C00E1">
            <w:pPr>
              <w:rPr>
                <w:rFonts w:cs="Arial"/>
                <w:sz w:val="20"/>
                <w:szCs w:val="20"/>
              </w:rPr>
            </w:pPr>
            <w:r>
              <w:rPr>
                <w:rFonts w:cs="Arial"/>
                <w:sz w:val="20"/>
                <w:szCs w:val="20"/>
              </w:rPr>
              <w:t>Versão Inicial</w:t>
            </w:r>
          </w:p>
        </w:tc>
        <w:tc>
          <w:tcPr>
            <w:tcW w:w="2126" w:type="dxa"/>
            <w:tcBorders>
              <w:top w:val="single" w:sz="4" w:space="0" w:color="auto"/>
              <w:left w:val="single" w:sz="4" w:space="0" w:color="auto"/>
              <w:bottom w:val="single" w:sz="4" w:space="0" w:color="auto"/>
              <w:right w:val="single" w:sz="4" w:space="0" w:color="auto"/>
            </w:tcBorders>
            <w:vAlign w:val="center"/>
          </w:tcPr>
          <w:p w14:paraId="2E1CF307" w14:textId="77777777" w:rsidR="007C00E1" w:rsidRDefault="007C00E1" w:rsidP="007C00E1">
            <w:pPr>
              <w:ind w:left="47"/>
              <w:rPr>
                <w:rFonts w:cs="Arial"/>
                <w:sz w:val="20"/>
                <w:szCs w:val="20"/>
              </w:rPr>
            </w:pPr>
            <w:r>
              <w:rPr>
                <w:rFonts w:cs="Arial"/>
                <w:sz w:val="20"/>
                <w:szCs w:val="20"/>
              </w:rPr>
              <w:t>André Jacomino</w:t>
            </w:r>
          </w:p>
          <w:p w14:paraId="27A41781" w14:textId="77777777" w:rsidR="007C00E1" w:rsidRDefault="007C00E1" w:rsidP="007C00E1">
            <w:pPr>
              <w:ind w:left="47"/>
              <w:rPr>
                <w:rFonts w:cs="Arial"/>
                <w:sz w:val="20"/>
                <w:szCs w:val="20"/>
              </w:rPr>
            </w:pPr>
            <w:r>
              <w:rPr>
                <w:rFonts w:cs="Arial"/>
                <w:sz w:val="20"/>
                <w:szCs w:val="20"/>
              </w:rPr>
              <w:t>Giullyan Kuntze</w:t>
            </w:r>
          </w:p>
          <w:p w14:paraId="0405B6A5" w14:textId="5D268009" w:rsidR="007C00E1" w:rsidRDefault="007C00E1" w:rsidP="007C00E1">
            <w:pPr>
              <w:ind w:left="47"/>
              <w:rPr>
                <w:rFonts w:cs="Arial"/>
                <w:sz w:val="20"/>
                <w:szCs w:val="20"/>
              </w:rPr>
            </w:pPr>
            <w:r>
              <w:rPr>
                <w:rFonts w:cs="Arial"/>
                <w:sz w:val="20"/>
                <w:szCs w:val="20"/>
              </w:rPr>
              <w:t>Nuno Pestana</w:t>
            </w:r>
          </w:p>
        </w:tc>
        <w:tc>
          <w:tcPr>
            <w:tcW w:w="1134" w:type="dxa"/>
            <w:tcBorders>
              <w:top w:val="single" w:sz="4" w:space="0" w:color="auto"/>
              <w:left w:val="single" w:sz="4" w:space="0" w:color="auto"/>
              <w:bottom w:val="single" w:sz="4" w:space="0" w:color="auto"/>
              <w:right w:val="single" w:sz="4" w:space="0" w:color="auto"/>
            </w:tcBorders>
            <w:vAlign w:val="center"/>
          </w:tcPr>
          <w:p w14:paraId="6A3C8785" w14:textId="290AC0BF" w:rsidR="007C00E1" w:rsidRDefault="007C00E1" w:rsidP="007C00E1">
            <w:pPr>
              <w:rPr>
                <w:rFonts w:cs="Arial"/>
                <w:sz w:val="20"/>
                <w:szCs w:val="20"/>
              </w:rPr>
            </w:pPr>
            <w:r>
              <w:rPr>
                <w:rFonts w:cs="Arial"/>
                <w:sz w:val="20"/>
                <w:szCs w:val="20"/>
              </w:rPr>
              <w:t>WeDo</w:t>
            </w:r>
          </w:p>
        </w:tc>
        <w:tc>
          <w:tcPr>
            <w:tcW w:w="2551" w:type="dxa"/>
            <w:tcBorders>
              <w:top w:val="single" w:sz="4" w:space="0" w:color="auto"/>
              <w:left w:val="single" w:sz="4" w:space="0" w:color="auto"/>
              <w:bottom w:val="single" w:sz="4" w:space="0" w:color="auto"/>
              <w:right w:val="single" w:sz="4" w:space="0" w:color="auto"/>
            </w:tcBorders>
            <w:vAlign w:val="center"/>
          </w:tcPr>
          <w:p w14:paraId="3BEBE2E2" w14:textId="77777777" w:rsidR="00D22F9F" w:rsidRDefault="00D22F9F" w:rsidP="00D22F9F">
            <w:pPr>
              <w:rPr>
                <w:rFonts w:cs="Arial"/>
                <w:sz w:val="20"/>
                <w:szCs w:val="20"/>
              </w:rPr>
            </w:pPr>
            <w:r>
              <w:rPr>
                <w:rFonts w:cs="Arial"/>
                <w:sz w:val="20"/>
                <w:szCs w:val="20"/>
              </w:rPr>
              <w:t>Oi/Fraude;Oi/Arquitetura;</w:t>
            </w:r>
          </w:p>
          <w:p w14:paraId="2F27E045" w14:textId="636BBC96" w:rsidR="007C00E1" w:rsidRDefault="00D22F9F" w:rsidP="00D22F9F">
            <w:pPr>
              <w:rPr>
                <w:rFonts w:cs="Arial"/>
                <w:sz w:val="20"/>
                <w:szCs w:val="20"/>
              </w:rPr>
            </w:pPr>
            <w:r>
              <w:rPr>
                <w:rFonts w:cs="Arial"/>
                <w:sz w:val="20"/>
                <w:szCs w:val="20"/>
              </w:rPr>
              <w:t>Oi/Faturamento Convergente-TI</w:t>
            </w:r>
          </w:p>
        </w:tc>
        <w:tc>
          <w:tcPr>
            <w:tcW w:w="4522" w:type="dxa"/>
            <w:tcBorders>
              <w:top w:val="single" w:sz="4" w:space="0" w:color="auto"/>
              <w:left w:val="single" w:sz="4" w:space="0" w:color="auto"/>
              <w:bottom w:val="single" w:sz="4" w:space="0" w:color="auto"/>
              <w:right w:val="single" w:sz="4" w:space="0" w:color="auto"/>
            </w:tcBorders>
            <w:vAlign w:val="center"/>
          </w:tcPr>
          <w:p w14:paraId="27D38093" w14:textId="2AB414CF" w:rsidR="007C00E1" w:rsidRDefault="007C00E1" w:rsidP="00B22C1D">
            <w:pPr>
              <w:rPr>
                <w:rFonts w:cs="Arial"/>
                <w:sz w:val="20"/>
                <w:szCs w:val="20"/>
              </w:rPr>
            </w:pPr>
            <w:r>
              <w:rPr>
                <w:rFonts w:cs="Arial"/>
                <w:sz w:val="20"/>
                <w:szCs w:val="20"/>
              </w:rPr>
              <w:t xml:space="preserve">Revisão </w:t>
            </w:r>
            <w:r w:rsidR="00B22C1D">
              <w:rPr>
                <w:rFonts w:cs="Arial"/>
                <w:sz w:val="20"/>
                <w:szCs w:val="20"/>
              </w:rPr>
              <w:t>final - C</w:t>
            </w:r>
            <w:r>
              <w:rPr>
                <w:rFonts w:cs="Arial"/>
                <w:sz w:val="20"/>
                <w:szCs w:val="20"/>
              </w:rPr>
              <w:t xml:space="preserve">omentários Oi </w:t>
            </w:r>
          </w:p>
        </w:tc>
      </w:tr>
      <w:tr w:rsidR="00C30B93" w:rsidRPr="00881F78" w14:paraId="562E091F" w14:textId="77777777" w:rsidTr="00D22F9F">
        <w:tc>
          <w:tcPr>
            <w:tcW w:w="1300" w:type="dxa"/>
            <w:tcBorders>
              <w:top w:val="single" w:sz="4" w:space="0" w:color="auto"/>
              <w:left w:val="single" w:sz="4" w:space="0" w:color="auto"/>
              <w:bottom w:val="single" w:sz="4" w:space="0" w:color="auto"/>
              <w:right w:val="single" w:sz="4" w:space="0" w:color="auto"/>
            </w:tcBorders>
            <w:vAlign w:val="center"/>
          </w:tcPr>
          <w:p w14:paraId="55FAC7A1" w14:textId="2320B162" w:rsidR="00C30B93" w:rsidRDefault="00C30B93" w:rsidP="007C00E1">
            <w:pPr>
              <w:jc w:val="center"/>
              <w:rPr>
                <w:rFonts w:cs="Arial"/>
                <w:sz w:val="20"/>
                <w:szCs w:val="20"/>
              </w:rPr>
            </w:pPr>
            <w:r>
              <w:rPr>
                <w:rFonts w:cs="Arial"/>
                <w:sz w:val="20"/>
                <w:szCs w:val="20"/>
              </w:rPr>
              <w:t>13/12/2017</w:t>
            </w:r>
          </w:p>
        </w:tc>
        <w:tc>
          <w:tcPr>
            <w:tcW w:w="1165" w:type="dxa"/>
            <w:tcBorders>
              <w:top w:val="single" w:sz="4" w:space="0" w:color="auto"/>
              <w:left w:val="single" w:sz="4" w:space="0" w:color="auto"/>
              <w:bottom w:val="single" w:sz="4" w:space="0" w:color="auto"/>
              <w:right w:val="single" w:sz="4" w:space="0" w:color="auto"/>
            </w:tcBorders>
            <w:vAlign w:val="center"/>
          </w:tcPr>
          <w:p w14:paraId="10C9433C" w14:textId="3841BA45" w:rsidR="00C30B93" w:rsidRDefault="00C30B93" w:rsidP="007C00E1">
            <w:pPr>
              <w:jc w:val="center"/>
              <w:rPr>
                <w:rFonts w:cs="Arial"/>
                <w:sz w:val="20"/>
                <w:szCs w:val="20"/>
              </w:rPr>
            </w:pPr>
            <w:r>
              <w:rPr>
                <w:rFonts w:cs="Arial"/>
                <w:sz w:val="20"/>
                <w:szCs w:val="20"/>
              </w:rPr>
              <w:t>1.03</w:t>
            </w:r>
          </w:p>
        </w:tc>
        <w:tc>
          <w:tcPr>
            <w:tcW w:w="1925" w:type="dxa"/>
            <w:tcBorders>
              <w:top w:val="single" w:sz="4" w:space="0" w:color="auto"/>
              <w:left w:val="single" w:sz="4" w:space="0" w:color="auto"/>
              <w:bottom w:val="single" w:sz="4" w:space="0" w:color="auto"/>
              <w:right w:val="single" w:sz="4" w:space="0" w:color="auto"/>
            </w:tcBorders>
            <w:vAlign w:val="center"/>
          </w:tcPr>
          <w:p w14:paraId="1424FCD0" w14:textId="7A20EDFE" w:rsidR="00C30B93" w:rsidRDefault="00D972D6" w:rsidP="00D972D6">
            <w:pPr>
              <w:rPr>
                <w:rFonts w:cs="Arial"/>
                <w:sz w:val="20"/>
                <w:szCs w:val="20"/>
              </w:rPr>
            </w:pPr>
            <w:r>
              <w:rPr>
                <w:rFonts w:cs="Arial"/>
                <w:sz w:val="20"/>
                <w:szCs w:val="20"/>
              </w:rPr>
              <w:t>Ajuste na des</w:t>
            </w:r>
            <w:r w:rsidR="00C30B93">
              <w:rPr>
                <w:rFonts w:cs="Arial"/>
                <w:sz w:val="20"/>
                <w:szCs w:val="20"/>
              </w:rPr>
              <w:t>crição d</w:t>
            </w:r>
            <w:r>
              <w:rPr>
                <w:rFonts w:cs="Arial"/>
                <w:sz w:val="20"/>
                <w:szCs w:val="20"/>
              </w:rPr>
              <w:t>o</w:t>
            </w:r>
            <w:r w:rsidR="00C30B93">
              <w:rPr>
                <w:rFonts w:cs="Arial"/>
                <w:sz w:val="20"/>
                <w:szCs w:val="20"/>
              </w:rPr>
              <w:t xml:space="preserve"> RGN28 – Utilização da data de SLA </w:t>
            </w:r>
            <w:r>
              <w:rPr>
                <w:rFonts w:cs="Arial"/>
                <w:sz w:val="20"/>
                <w:szCs w:val="20"/>
              </w:rPr>
              <w:t>para regra de Liberação dos casos</w:t>
            </w:r>
          </w:p>
        </w:tc>
        <w:tc>
          <w:tcPr>
            <w:tcW w:w="2126" w:type="dxa"/>
            <w:tcBorders>
              <w:top w:val="single" w:sz="4" w:space="0" w:color="auto"/>
              <w:left w:val="single" w:sz="4" w:space="0" w:color="auto"/>
              <w:bottom w:val="single" w:sz="4" w:space="0" w:color="auto"/>
              <w:right w:val="single" w:sz="4" w:space="0" w:color="auto"/>
            </w:tcBorders>
            <w:vAlign w:val="center"/>
          </w:tcPr>
          <w:p w14:paraId="6A036AE3" w14:textId="6DBF8535" w:rsidR="00C30B93" w:rsidRDefault="00C30B93" w:rsidP="007C00E1">
            <w:pPr>
              <w:ind w:left="47"/>
              <w:rPr>
                <w:rFonts w:cs="Arial"/>
                <w:sz w:val="20"/>
                <w:szCs w:val="20"/>
              </w:rPr>
            </w:pPr>
            <w:r>
              <w:rPr>
                <w:rFonts w:cs="Arial"/>
                <w:sz w:val="20"/>
                <w:szCs w:val="20"/>
              </w:rPr>
              <w:t>Giullyan Kuntze</w:t>
            </w:r>
          </w:p>
        </w:tc>
        <w:tc>
          <w:tcPr>
            <w:tcW w:w="1134" w:type="dxa"/>
            <w:tcBorders>
              <w:top w:val="single" w:sz="4" w:space="0" w:color="auto"/>
              <w:left w:val="single" w:sz="4" w:space="0" w:color="auto"/>
              <w:bottom w:val="single" w:sz="4" w:space="0" w:color="auto"/>
              <w:right w:val="single" w:sz="4" w:space="0" w:color="auto"/>
            </w:tcBorders>
            <w:vAlign w:val="center"/>
          </w:tcPr>
          <w:p w14:paraId="20287091" w14:textId="676632CB" w:rsidR="00C30B93" w:rsidRDefault="00C30B93" w:rsidP="007C00E1">
            <w:pPr>
              <w:rPr>
                <w:rFonts w:cs="Arial"/>
                <w:sz w:val="20"/>
                <w:szCs w:val="20"/>
              </w:rPr>
            </w:pPr>
            <w:r>
              <w:rPr>
                <w:rFonts w:cs="Arial"/>
                <w:sz w:val="20"/>
                <w:szCs w:val="20"/>
              </w:rPr>
              <w:t>WeDo</w:t>
            </w:r>
          </w:p>
        </w:tc>
        <w:tc>
          <w:tcPr>
            <w:tcW w:w="2551" w:type="dxa"/>
            <w:tcBorders>
              <w:top w:val="single" w:sz="4" w:space="0" w:color="auto"/>
              <w:left w:val="single" w:sz="4" w:space="0" w:color="auto"/>
              <w:bottom w:val="single" w:sz="4" w:space="0" w:color="auto"/>
              <w:right w:val="single" w:sz="4" w:space="0" w:color="auto"/>
            </w:tcBorders>
            <w:vAlign w:val="center"/>
          </w:tcPr>
          <w:p w14:paraId="4A7325F2" w14:textId="77777777" w:rsidR="00C30B93" w:rsidRDefault="00C30B93" w:rsidP="00D22F9F">
            <w:pPr>
              <w:rPr>
                <w:rFonts w:cs="Arial"/>
                <w:sz w:val="20"/>
                <w:szCs w:val="20"/>
              </w:rPr>
            </w:pPr>
          </w:p>
        </w:tc>
        <w:tc>
          <w:tcPr>
            <w:tcW w:w="4522" w:type="dxa"/>
            <w:tcBorders>
              <w:top w:val="single" w:sz="4" w:space="0" w:color="auto"/>
              <w:left w:val="single" w:sz="4" w:space="0" w:color="auto"/>
              <w:bottom w:val="single" w:sz="4" w:space="0" w:color="auto"/>
              <w:right w:val="single" w:sz="4" w:space="0" w:color="auto"/>
            </w:tcBorders>
            <w:vAlign w:val="center"/>
          </w:tcPr>
          <w:p w14:paraId="3E838264" w14:textId="77777777" w:rsidR="00C30B93" w:rsidRDefault="00C30B93" w:rsidP="00B22C1D">
            <w:pPr>
              <w:rPr>
                <w:rFonts w:cs="Arial"/>
                <w:sz w:val="20"/>
                <w:szCs w:val="20"/>
              </w:rPr>
            </w:pPr>
          </w:p>
        </w:tc>
      </w:tr>
    </w:tbl>
    <w:p w14:paraId="4077EDF1" w14:textId="77777777" w:rsidR="00304415" w:rsidRPr="00881F78" w:rsidRDefault="00304415" w:rsidP="00304415">
      <w:pPr>
        <w:rPr>
          <w:rFonts w:cs="Arial"/>
          <w:b/>
          <w:sz w:val="32"/>
        </w:rPr>
      </w:pPr>
    </w:p>
    <w:p w14:paraId="1E9667F3" w14:textId="77777777" w:rsidR="005A71F5" w:rsidRPr="00881F78" w:rsidRDefault="005A71F5" w:rsidP="00304415">
      <w:pPr>
        <w:rPr>
          <w:rFonts w:cs="Arial"/>
          <w:b/>
          <w:sz w:val="32"/>
        </w:rPr>
      </w:pPr>
    </w:p>
    <w:p w14:paraId="0B1E92B9" w14:textId="77777777" w:rsidR="005A71F5" w:rsidRDefault="005A71F5" w:rsidP="00304415">
      <w:pPr>
        <w:rPr>
          <w:rFonts w:cs="Arial"/>
          <w:b/>
          <w:sz w:val="32"/>
        </w:rPr>
      </w:pPr>
    </w:p>
    <w:p w14:paraId="079EA042" w14:textId="77777777" w:rsidR="006A4E34" w:rsidRPr="00881F78" w:rsidRDefault="006A4E34" w:rsidP="00304415">
      <w:pPr>
        <w:rPr>
          <w:rFonts w:cs="Arial"/>
          <w:b/>
          <w:sz w:val="32"/>
        </w:rPr>
      </w:pPr>
    </w:p>
    <w:p w14:paraId="2EEF7496" w14:textId="77777777" w:rsidR="005A71F5" w:rsidRPr="00881F78" w:rsidRDefault="005A71F5" w:rsidP="00304415">
      <w:pPr>
        <w:rPr>
          <w:rFonts w:cs="Arial"/>
          <w:b/>
          <w:sz w:val="32"/>
        </w:rPr>
      </w:pPr>
    </w:p>
    <w:p w14:paraId="33586CDE" w14:textId="77777777" w:rsidR="005A71F5" w:rsidRPr="00881F78" w:rsidRDefault="005A71F5" w:rsidP="00304415">
      <w:pPr>
        <w:rPr>
          <w:rFonts w:cs="Arial"/>
          <w:b/>
          <w:sz w:val="32"/>
        </w:rPr>
      </w:pPr>
    </w:p>
    <w:p w14:paraId="62555A56" w14:textId="77777777" w:rsidR="005A71F5" w:rsidRPr="00881F78" w:rsidRDefault="005A71F5" w:rsidP="00304415">
      <w:pPr>
        <w:rPr>
          <w:rFonts w:cs="Arial"/>
          <w:b/>
          <w:sz w:val="32"/>
        </w:rPr>
      </w:pPr>
    </w:p>
    <w:p w14:paraId="7F777F56" w14:textId="77777777" w:rsidR="005A71F5" w:rsidRPr="00881F78" w:rsidRDefault="005A71F5" w:rsidP="00304415">
      <w:pPr>
        <w:rPr>
          <w:rFonts w:cs="Arial"/>
          <w:b/>
          <w:sz w:val="32"/>
        </w:rPr>
      </w:pPr>
    </w:p>
    <w:p w14:paraId="265D0E3D" w14:textId="77777777" w:rsidR="005A71F5" w:rsidRPr="00881F78" w:rsidRDefault="005A71F5" w:rsidP="00304415">
      <w:pPr>
        <w:rPr>
          <w:rFonts w:cs="Arial"/>
          <w:b/>
          <w:sz w:val="32"/>
        </w:rPr>
      </w:pPr>
    </w:p>
    <w:p w14:paraId="5AF807B6" w14:textId="77777777" w:rsidR="005A71F5" w:rsidRPr="00881F78" w:rsidRDefault="005A71F5" w:rsidP="00304415">
      <w:pPr>
        <w:rPr>
          <w:rFonts w:cs="Arial"/>
          <w:b/>
          <w:sz w:val="32"/>
        </w:rPr>
      </w:pPr>
    </w:p>
    <w:p w14:paraId="784CAAE1" w14:textId="77777777" w:rsidR="005A71F5" w:rsidRPr="00881F78" w:rsidRDefault="005A71F5" w:rsidP="00304415">
      <w:pPr>
        <w:rPr>
          <w:rFonts w:cs="Arial"/>
          <w:b/>
          <w:sz w:val="32"/>
        </w:rPr>
      </w:pPr>
    </w:p>
    <w:p w14:paraId="42C825AB" w14:textId="77777777" w:rsidR="00304415" w:rsidRPr="00881F78" w:rsidRDefault="00304415" w:rsidP="00304415">
      <w:pPr>
        <w:rPr>
          <w:rFonts w:cs="Arial"/>
          <w:b/>
          <w:sz w:val="32"/>
        </w:rPr>
      </w:pPr>
      <w:r w:rsidRPr="00881F78">
        <w:rPr>
          <w:rFonts w:cs="Arial"/>
          <w:noProof/>
        </w:rPr>
        <mc:AlternateContent>
          <mc:Choice Requires="wps">
            <w:drawing>
              <wp:anchor distT="0" distB="0" distL="114300" distR="114300" simplePos="0" relativeHeight="251662336" behindDoc="0" locked="0" layoutInCell="1" allowOverlap="1" wp14:anchorId="475202F8" wp14:editId="3048B7CA">
                <wp:simplePos x="0" y="0"/>
                <wp:positionH relativeFrom="column">
                  <wp:posOffset>5400675</wp:posOffset>
                </wp:positionH>
                <wp:positionV relativeFrom="paragraph">
                  <wp:posOffset>318135</wp:posOffset>
                </wp:positionV>
                <wp:extent cx="114300" cy="114300"/>
                <wp:effectExtent l="0" t="0" r="0" b="0"/>
                <wp:wrapNone/>
                <wp:docPr id="16"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prstGeom prst="ellipse">
                          <a:avLst/>
                        </a:prstGeom>
                        <a:solidFill>
                          <a:srgbClr val="FF0000"/>
                        </a:solidFill>
                        <a:ln w="25400" cap="flat" cmpd="sng" algn="ctr">
                          <a:no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B41AD1C" id="Elipse 15" o:spid="_x0000_s1026" style="position:absolute;margin-left:425.25pt;margin-top:25.05pt;width:9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" fillcolor="red" stroked="f" strokeweight="2pt">
                <v:path arrowok="t"/>
              </v:oval>
            </w:pict>
          </mc:Fallback>
        </mc:AlternateContent>
      </w:r>
      <w:r w:rsidRPr="00881F78">
        <w:rPr>
          <w:rFonts w:cs="Arial"/>
          <w:noProof/>
        </w:rPr>
        <mc:AlternateContent>
          <mc:Choice Requires="wps">
            <w:drawing>
              <wp:anchor distT="0" distB="0" distL="114299" distR="114299" simplePos="0" relativeHeight="251663360" behindDoc="0" locked="0" layoutInCell="1" allowOverlap="1" wp14:anchorId="70BF9619" wp14:editId="00EE357F">
                <wp:simplePos x="0" y="0"/>
                <wp:positionH relativeFrom="column">
                  <wp:posOffset>5457824</wp:posOffset>
                </wp:positionH>
                <wp:positionV relativeFrom="paragraph">
                  <wp:posOffset>365760</wp:posOffset>
                </wp:positionV>
                <wp:extent cx="0" cy="1628775"/>
                <wp:effectExtent l="133350" t="0" r="114300" b="47625"/>
                <wp:wrapNone/>
                <wp:docPr id="17" name="Conector de seta ret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28775"/>
                        </a:xfrm>
                        <a:prstGeom prst="straightConnector1">
                          <a:avLst/>
                        </a:prstGeom>
                        <a:noFill/>
                        <a:ln w="28575" algn="ctr">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78840D" id="_x0000_t32" coordsize="21600,21600" o:spt="32" o:oned="t" path="m,l21600,21600e" filled="f">
                <v:path arrowok="t" fillok="f" o:connecttype="none"/>
                <o:lock v:ext="edit" shapetype="t"/>
              </v:shapetype>
              <v:shape id="Conector de seta reta 8" o:spid="_x0000_s1026" type="#_x0000_t32" style="position:absolute;margin-left:429.75pt;margin-top:28.8pt;width:0;height:128.25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" strokecolor="red" strokeweight="2.25pt">
                <v:stroke endarrow="open"/>
                <o:lock v:ext="edit" shapetype="f"/>
              </v:shape>
            </w:pict>
          </mc:Fallback>
        </mc:AlternateContent>
      </w:r>
      <w:r w:rsidRPr="00881F78">
        <w:rPr>
          <w:rFonts w:cs="Arial"/>
          <w:b/>
          <w:noProof/>
          <w:sz w:val="32"/>
        </w:rPr>
        <w:drawing>
          <wp:inline distT="0" distB="0" distL="0" distR="0" wp14:anchorId="4D86F8B7" wp14:editId="4E006B6F">
            <wp:extent cx="9113715" cy="361950"/>
            <wp:effectExtent l="0" t="0" r="0" b="0"/>
            <wp:docPr id="1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272214" cy="368245"/>
                    </a:xfrm>
                    <a:prstGeom prst="rect">
                      <a:avLst/>
                    </a:prstGeom>
                  </pic:spPr>
                </pic:pic>
              </a:graphicData>
            </a:graphic>
          </wp:inline>
        </w:drawing>
      </w:r>
    </w:p>
    <w:p w14:paraId="1359D71B" w14:textId="77777777" w:rsidR="00304415" w:rsidRPr="00881F78" w:rsidRDefault="00304415" w:rsidP="00304415">
      <w:pPr>
        <w:jc w:val="center"/>
        <w:rPr>
          <w:rFonts w:cs="Arial"/>
          <w:b/>
          <w:sz w:val="32"/>
        </w:rPr>
      </w:pPr>
    </w:p>
    <w:p w14:paraId="789DF34F" w14:textId="77777777" w:rsidR="00304415" w:rsidRPr="00881F78" w:rsidRDefault="00304415" w:rsidP="00304415">
      <w:pPr>
        <w:ind w:left="4674" w:firstLine="282"/>
        <w:rPr>
          <w:rFonts w:cs="Arial"/>
          <w:b/>
          <w:sz w:val="20"/>
          <w:szCs w:val="20"/>
        </w:rPr>
      </w:pPr>
    </w:p>
    <w:p w14:paraId="5E8C08FF" w14:textId="77777777" w:rsidR="00304415" w:rsidRPr="00881F78" w:rsidRDefault="00304415" w:rsidP="00304415">
      <w:pPr>
        <w:ind w:left="4674" w:firstLine="282"/>
        <w:rPr>
          <w:rFonts w:cs="Arial"/>
          <w:b/>
          <w:sz w:val="20"/>
          <w:szCs w:val="20"/>
        </w:rPr>
      </w:pPr>
    </w:p>
    <w:p w14:paraId="3D41FCAC" w14:textId="77777777" w:rsidR="00304415" w:rsidRPr="00881F78" w:rsidRDefault="00304415" w:rsidP="00304415">
      <w:pPr>
        <w:ind w:left="4674" w:firstLine="282"/>
        <w:rPr>
          <w:rFonts w:cs="Arial"/>
          <w:b/>
          <w:sz w:val="20"/>
          <w:szCs w:val="20"/>
        </w:rPr>
      </w:pPr>
    </w:p>
    <w:p w14:paraId="27872AC0" w14:textId="77777777" w:rsidR="00304415" w:rsidRPr="00881F78" w:rsidRDefault="00304415" w:rsidP="00304415">
      <w:pPr>
        <w:ind w:left="4674" w:firstLine="282"/>
        <w:rPr>
          <w:rFonts w:cs="Arial"/>
          <w:b/>
          <w:sz w:val="20"/>
          <w:szCs w:val="20"/>
        </w:rPr>
      </w:pPr>
    </w:p>
    <w:p w14:paraId="4FD11540" w14:textId="77777777" w:rsidR="00E1688E" w:rsidRPr="00881F78" w:rsidRDefault="00E1688E" w:rsidP="00304415">
      <w:pPr>
        <w:ind w:left="4674" w:firstLine="282"/>
        <w:rPr>
          <w:rFonts w:cs="Arial"/>
          <w:b/>
          <w:sz w:val="20"/>
          <w:szCs w:val="20"/>
        </w:rPr>
      </w:pPr>
    </w:p>
    <w:p w14:paraId="2329123E" w14:textId="77777777" w:rsidR="00E1688E" w:rsidRPr="00881F78" w:rsidRDefault="00E1688E" w:rsidP="00304415">
      <w:pPr>
        <w:ind w:left="4674" w:firstLine="282"/>
        <w:rPr>
          <w:rFonts w:cs="Arial"/>
          <w:b/>
          <w:sz w:val="20"/>
          <w:szCs w:val="20"/>
        </w:rPr>
      </w:pPr>
    </w:p>
    <w:p w14:paraId="79AD8DC4" w14:textId="77777777" w:rsidR="00E1688E" w:rsidRPr="00881F78" w:rsidRDefault="00E1688E" w:rsidP="00304415">
      <w:pPr>
        <w:ind w:left="4674" w:firstLine="282"/>
        <w:rPr>
          <w:rFonts w:cs="Arial"/>
          <w:b/>
          <w:sz w:val="20"/>
          <w:szCs w:val="20"/>
        </w:rPr>
      </w:pPr>
    </w:p>
    <w:p w14:paraId="12248FB8" w14:textId="77777777" w:rsidR="00E1688E" w:rsidRPr="00881F78" w:rsidRDefault="00E1688E" w:rsidP="00304415">
      <w:pPr>
        <w:ind w:left="4674" w:firstLine="282"/>
        <w:rPr>
          <w:rFonts w:cs="Arial"/>
          <w:b/>
          <w:sz w:val="20"/>
          <w:szCs w:val="20"/>
        </w:rPr>
      </w:pPr>
    </w:p>
    <w:p w14:paraId="1FAA2E88" w14:textId="77777777" w:rsidR="00E1688E" w:rsidRPr="00881F78" w:rsidRDefault="00E1688E" w:rsidP="00304415">
      <w:pPr>
        <w:ind w:left="4674" w:firstLine="282"/>
        <w:rPr>
          <w:rFonts w:cs="Arial"/>
          <w:b/>
          <w:sz w:val="20"/>
          <w:szCs w:val="20"/>
        </w:rPr>
      </w:pPr>
    </w:p>
    <w:p w14:paraId="5EC7E315" w14:textId="77777777" w:rsidR="00E1688E" w:rsidRPr="00881F78" w:rsidRDefault="00E1688E" w:rsidP="00304415">
      <w:pPr>
        <w:ind w:left="4674" w:firstLine="282"/>
        <w:rPr>
          <w:rFonts w:cs="Arial"/>
          <w:b/>
          <w:sz w:val="20"/>
          <w:szCs w:val="20"/>
        </w:rPr>
      </w:pPr>
    </w:p>
    <w:p w14:paraId="077FE08B" w14:textId="77777777" w:rsidR="00304415" w:rsidRPr="00881F78" w:rsidRDefault="00304415" w:rsidP="00304415">
      <w:pPr>
        <w:ind w:left="7506" w:firstLine="282"/>
        <w:rPr>
          <w:rFonts w:cs="Arial"/>
          <w:b/>
          <w:sz w:val="20"/>
          <w:szCs w:val="20"/>
        </w:rPr>
      </w:pPr>
      <w:r w:rsidRPr="00881F78">
        <w:rPr>
          <w:rFonts w:cs="Arial"/>
          <w:b/>
          <w:sz w:val="20"/>
          <w:szCs w:val="20"/>
        </w:rPr>
        <w:t>Descritivo da Solução</w:t>
      </w:r>
    </w:p>
    <w:p w14:paraId="4FD5F156" w14:textId="77777777" w:rsidR="00304415" w:rsidRPr="00881F78" w:rsidRDefault="00304415" w:rsidP="00304415">
      <w:pPr>
        <w:rPr>
          <w:rFonts w:cs="Arial"/>
          <w:sz w:val="20"/>
          <w:szCs w:val="20"/>
        </w:rPr>
      </w:pPr>
      <w:r w:rsidRPr="00881F78">
        <w:rPr>
          <w:rFonts w:cs="Arial"/>
          <w:b/>
          <w:sz w:val="20"/>
          <w:szCs w:val="20"/>
        </w:rPr>
        <w:t xml:space="preserve">Objetivo: </w:t>
      </w:r>
      <w:r w:rsidRPr="00881F78">
        <w:rPr>
          <w:rFonts w:cs="Arial"/>
          <w:sz w:val="20"/>
          <w:szCs w:val="20"/>
        </w:rPr>
        <w:t>Este documento tem a finalidade de descrever detalhadamente os requisitos funcionais e não funcionais do sistema a fim de atender a SD - Solicitação da Demanda.</w:t>
      </w:r>
    </w:p>
    <w:p w14:paraId="5D985CF6" w14:textId="77777777" w:rsidR="00304415" w:rsidRPr="00881F78" w:rsidRDefault="00304415" w:rsidP="00304415">
      <w:pPr>
        <w:rPr>
          <w:rFonts w:cs="Arial"/>
          <w:b/>
          <w:sz w:val="20"/>
          <w:szCs w:val="20"/>
        </w:rPr>
      </w:pPr>
      <w:r w:rsidRPr="00881F78">
        <w:rPr>
          <w:rFonts w:cs="Arial"/>
          <w:b/>
          <w:sz w:val="20"/>
          <w:szCs w:val="20"/>
        </w:rPr>
        <w:t xml:space="preserve">Responsável: </w:t>
      </w:r>
      <w:r w:rsidRPr="00881F78">
        <w:rPr>
          <w:rFonts w:cs="Arial"/>
          <w:sz w:val="20"/>
          <w:szCs w:val="20"/>
        </w:rPr>
        <w:t>Líder/Responsável Técnico.</w:t>
      </w:r>
    </w:p>
    <w:p w14:paraId="393338B6" w14:textId="77777777" w:rsidR="00304415" w:rsidRPr="00881F78" w:rsidRDefault="00304415" w:rsidP="00304415">
      <w:pPr>
        <w:rPr>
          <w:rFonts w:cs="Arial"/>
          <w:i/>
          <w:color w:val="FF0000"/>
          <w:sz w:val="20"/>
          <w:szCs w:val="20"/>
        </w:rPr>
      </w:pPr>
      <w:r w:rsidRPr="00881F78">
        <w:rPr>
          <w:rFonts w:cs="Arial"/>
          <w:i/>
          <w:color w:val="FF0000"/>
          <w:sz w:val="20"/>
          <w:szCs w:val="20"/>
        </w:rPr>
        <w:tab/>
      </w:r>
      <w:r w:rsidRPr="00881F78">
        <w:rPr>
          <w:rFonts w:cs="Arial"/>
          <w:i/>
          <w:color w:val="FF0000"/>
          <w:sz w:val="20"/>
          <w:szCs w:val="20"/>
        </w:rPr>
        <w:tab/>
      </w:r>
      <w:r w:rsidRPr="00881F78">
        <w:rPr>
          <w:rFonts w:cs="Arial"/>
          <w:i/>
          <w:color w:val="FF0000"/>
          <w:sz w:val="20"/>
          <w:szCs w:val="20"/>
        </w:rPr>
        <w:tab/>
      </w:r>
      <w:r w:rsidRPr="00881F78">
        <w:rPr>
          <w:rFonts w:cs="Arial"/>
          <w:i/>
          <w:color w:val="FF0000"/>
          <w:sz w:val="20"/>
          <w:szCs w:val="20"/>
        </w:rPr>
        <w:tab/>
      </w:r>
      <w:r w:rsidRPr="00881F78">
        <w:rPr>
          <w:rFonts w:cs="Arial"/>
          <w:i/>
          <w:color w:val="FF0000"/>
          <w:sz w:val="20"/>
          <w:szCs w:val="20"/>
        </w:rPr>
        <w:tab/>
      </w:r>
    </w:p>
    <w:p w14:paraId="7D1374CE" w14:textId="77777777" w:rsidR="00304415" w:rsidRPr="00881F78" w:rsidRDefault="00304415" w:rsidP="00304415">
      <w:pPr>
        <w:jc w:val="center"/>
        <w:rPr>
          <w:rFonts w:cs="Arial"/>
          <w:b/>
          <w:sz w:val="32"/>
        </w:rPr>
      </w:pPr>
      <w:r w:rsidRPr="00881F78">
        <w:rPr>
          <w:rFonts w:cs="Arial"/>
          <w:noProof/>
          <w:sz w:val="20"/>
          <w:szCs w:val="20"/>
        </w:rPr>
        <mc:AlternateContent>
          <mc:Choice Requires="wps">
            <w:drawing>
              <wp:anchor distT="0" distB="0" distL="114300" distR="114300" simplePos="0" relativeHeight="251661312" behindDoc="0" locked="0" layoutInCell="1" allowOverlap="1" wp14:anchorId="0126564C" wp14:editId="72097895">
                <wp:simplePos x="0" y="0"/>
                <wp:positionH relativeFrom="column">
                  <wp:posOffset>4324713</wp:posOffset>
                </wp:positionH>
                <wp:positionV relativeFrom="paragraph">
                  <wp:posOffset>112807</wp:posOffset>
                </wp:positionV>
                <wp:extent cx="2284268" cy="381000"/>
                <wp:effectExtent l="0" t="0" r="0" b="0"/>
                <wp:wrapNone/>
                <wp:docPr id="307" name="Caixa de texto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268" cy="381000"/>
                        </a:xfrm>
                        <a:prstGeom prst="rect">
                          <a:avLst/>
                        </a:prstGeom>
                        <a:noFill/>
                        <a:ln w="9525">
                          <a:noFill/>
                          <a:miter lim="800000"/>
                          <a:headEnd/>
                          <a:tailEnd/>
                        </a:ln>
                      </wps:spPr>
                      <wps:txbx>
                        <w:txbxContent>
                          <w:p w14:paraId="12CCE21F" w14:textId="77777777" w:rsidR="00BD02EF" w:rsidRPr="00C26B04" w:rsidRDefault="00BD02EF" w:rsidP="00304415">
                            <w:pPr>
                              <w:rPr>
                                <w:rFonts w:ascii="Calibri" w:hAnsi="Calibri" w:cs="Calibri"/>
                                <w:b/>
                                <w:sz w:val="32"/>
                                <w:szCs w:val="32"/>
                              </w:rPr>
                            </w:pPr>
                            <w:r w:rsidRPr="00C26B04">
                              <w:rPr>
                                <w:rFonts w:ascii="Calibri" w:hAnsi="Calibri" w:cs="Calibri"/>
                                <w:b/>
                                <w:sz w:val="32"/>
                                <w:szCs w:val="32"/>
                              </w:rPr>
                              <w:t>Guia de Preenchimento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6564C" id="Caixa de texto 307" o:spid="_x0000_s1028" type="#_x0000_t202" style="position:absolute;left:0;text-align:left;margin-left:340.55pt;margin-top:8.9pt;width:179.85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" filled="f" stroked="f">
                <v:textbox>
                  <w:txbxContent>
                    <w:p w14:paraId="12CCE21F" w14:textId="77777777" w:rsidR="00BD02EF" w:rsidRPr="00C26B04" w:rsidRDefault="00BD02EF" w:rsidP="00304415">
                      <w:pPr>
                        <w:rPr>
                          <w:rFonts w:ascii="Calibri" w:hAnsi="Calibri" w:cs="Calibri"/>
                          <w:b/>
                          <w:sz w:val="32"/>
                          <w:szCs w:val="32"/>
                        </w:rPr>
                      </w:pPr>
                      <w:r w:rsidRPr="00C26B04">
                        <w:rPr>
                          <w:rFonts w:ascii="Calibri" w:hAnsi="Calibri" w:cs="Calibri"/>
                          <w:b/>
                          <w:sz w:val="32"/>
                          <w:szCs w:val="32"/>
                        </w:rPr>
                        <w:t>Guia de Preenchimento</w:t>
                      </w:r>
                    </w:p>
                  </w:txbxContent>
                </v:textbox>
              </v:shape>
            </w:pict>
          </mc:Fallback>
        </mc:AlternateContent>
      </w:r>
      <w:r w:rsidRPr="00881F78">
        <w:rPr>
          <w:rFonts w:cs="Arial"/>
          <w:noProof/>
          <w:sz w:val="20"/>
          <w:szCs w:val="20"/>
        </w:rPr>
        <mc:AlternateContent>
          <mc:Choice Requires="wps">
            <w:drawing>
              <wp:anchor distT="0" distB="0" distL="114300" distR="114300" simplePos="0" relativeHeight="251660288" behindDoc="0" locked="0" layoutInCell="1" allowOverlap="1" wp14:anchorId="64B53FF5" wp14:editId="186381B5">
                <wp:simplePos x="0" y="0"/>
                <wp:positionH relativeFrom="column">
                  <wp:posOffset>4300220</wp:posOffset>
                </wp:positionH>
                <wp:positionV relativeFrom="paragraph">
                  <wp:posOffset>97155</wp:posOffset>
                </wp:positionV>
                <wp:extent cx="2286000" cy="390525"/>
                <wp:effectExtent l="57150" t="19050" r="57150" b="104775"/>
                <wp:wrapNone/>
                <wp:docPr id="12" name="Pentágono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90525"/>
                        </a:xfrm>
                        <a:prstGeom prst="homePlate">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w="9525" cap="flat" cmpd="sng" algn="ctr">
                          <a:solidFill>
                            <a:srgbClr val="F79646">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CE15CF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0" o:spid="_x0000_s1026" type="#_x0000_t15" style="position:absolute;margin-left:338.6pt;margin-top:7.65pt;width:180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" adj="19755" fillcolor="#cb6c1d" strokecolor="#f69240">
                <v:fill color2="#ff8f26" rotate="t" angle="180" colors="0 #cb6c1d;52429f #ff8f2a;1 #ff8f26" focus="100%" type="gradient">
                  <o:fill v:ext="view" type="gradientUnscaled"/>
                </v:fill>
                <v:shadow on="t" color="black" opacity="22937f" origin=",.5" offset="0,.63889mm"/>
                <v:path arrowok="t"/>
              </v:shape>
            </w:pict>
          </mc:Fallback>
        </mc:AlternateContent>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r w:rsidRPr="00881F78">
        <w:rPr>
          <w:rFonts w:cs="Arial"/>
          <w:b/>
          <w:sz w:val="32"/>
        </w:rPr>
        <w:tab/>
      </w:r>
      <w:bookmarkStart w:id="0" w:name="_MON_1479307711"/>
      <w:bookmarkEnd w:id="0"/>
      <w:r w:rsidRPr="00881F78">
        <w:rPr>
          <w:rFonts w:cs="Arial"/>
          <w:b/>
          <w:sz w:val="32"/>
        </w:rPr>
        <w:object w:dxaOrig="1551" w:dyaOrig="1004" w14:anchorId="2265C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5pt" o:ole="">
            <v:imagedata r:id="rId15" o:title=""/>
          </v:shape>
          <o:OLEObject Type="Embed" ProgID="Word.Document.8" ShapeID="_x0000_i1025" DrawAspect="Icon" ObjectID="_1574681776" r:id="rId16">
            <o:FieldCodes>\s</o:FieldCodes>
          </o:OLEObject>
        </w:object>
      </w:r>
    </w:p>
    <w:p w14:paraId="6E75091B" w14:textId="77777777" w:rsidR="00304415" w:rsidRPr="00881F78" w:rsidRDefault="00304415" w:rsidP="00304415">
      <w:pPr>
        <w:jc w:val="center"/>
        <w:rPr>
          <w:rFonts w:cs="Arial"/>
          <w:b/>
          <w:sz w:val="32"/>
        </w:rPr>
      </w:pPr>
    </w:p>
    <w:p w14:paraId="1AEB3DD5" w14:textId="77777777" w:rsidR="00304415" w:rsidRPr="00881F78" w:rsidRDefault="00304415" w:rsidP="00457BA7">
      <w:pPr>
        <w:pStyle w:val="Estilo1"/>
        <w:numPr>
          <w:ilvl w:val="0"/>
          <w:numId w:val="4"/>
        </w:numPr>
        <w:sectPr w:rsidR="00304415" w:rsidRPr="00881F78" w:rsidSect="00DA5820">
          <w:headerReference w:type="default" r:id="rId17"/>
          <w:headerReference w:type="first" r:id="rId18"/>
          <w:footerReference w:type="first" r:id="rId19"/>
          <w:pgSz w:w="16838" w:h="11906" w:orient="landscape"/>
          <w:pgMar w:top="1134" w:right="1418" w:bottom="1134" w:left="1418" w:header="709" w:footer="709" w:gutter="0"/>
          <w:cols w:space="708"/>
          <w:titlePg/>
          <w:docGrid w:linePitch="360"/>
        </w:sectPr>
      </w:pPr>
    </w:p>
    <w:p w14:paraId="4DAFD2F2" w14:textId="7992D766" w:rsidR="00304415" w:rsidRPr="00881F78" w:rsidRDefault="00304415" w:rsidP="00B35A58">
      <w:pPr>
        <w:pStyle w:val="Heading1"/>
        <w:numPr>
          <w:ilvl w:val="0"/>
          <w:numId w:val="7"/>
        </w:numPr>
      </w:pPr>
      <w:bookmarkStart w:id="1" w:name="_Toc499303871"/>
      <w:r w:rsidRPr="00881F78">
        <w:lastRenderedPageBreak/>
        <w:t>Detalhamento da Solução</w:t>
      </w:r>
      <w:bookmarkEnd w:id="1"/>
    </w:p>
    <w:p w14:paraId="6D3C5B16" w14:textId="327F6D2D" w:rsidR="00304415" w:rsidRPr="00881F78" w:rsidRDefault="00304415" w:rsidP="006709D6">
      <w:pPr>
        <w:pStyle w:val="Heading2"/>
        <w:rPr>
          <w:lang w:val="pt-BR"/>
        </w:rPr>
      </w:pPr>
      <w:bookmarkStart w:id="2" w:name="_Toc499303872"/>
      <w:r w:rsidRPr="00881F78">
        <w:rPr>
          <w:lang w:val="pt-BR"/>
        </w:rPr>
        <w:t>Descrição/Layout*</w:t>
      </w:r>
      <w:bookmarkEnd w:id="2"/>
    </w:p>
    <w:p w14:paraId="3F7F5EA4" w14:textId="77777777" w:rsidR="00304415" w:rsidRPr="00881F78" w:rsidRDefault="00304415" w:rsidP="00304415">
      <w:pPr>
        <w:rPr>
          <w:rFonts w:cs="Arial"/>
        </w:rPr>
      </w:pPr>
    </w:p>
    <w:p w14:paraId="1B1BE6CC" w14:textId="04F11883" w:rsidR="00304415" w:rsidRPr="00881F78" w:rsidRDefault="00DD38F9" w:rsidP="00DD38F9">
      <w:r>
        <w:t>O objetivo deste documento é descrever funcionalmente os requisitos listados no documento de SD (</w:t>
      </w:r>
      <w:r w:rsidRPr="00DD38F9">
        <w:rPr>
          <w:i/>
        </w:rPr>
        <w:t>PRJ00025351 - Novo Antifraude RAID-FMS_SD_V1.1.xlsx</w:t>
      </w:r>
      <w:r>
        <w:t>) referentes ao Programa 1 – Onda 2: TV Offline (Quick Wins – Motor de Fraude) a serem implementados na solução RAID FMS para o PRJ 25351 - Novo Antifraude Oi.</w:t>
      </w:r>
    </w:p>
    <w:p w14:paraId="592BB52E" w14:textId="77777777" w:rsidR="007D7C8F" w:rsidRPr="007D7C8F" w:rsidRDefault="007D7C8F"/>
    <w:p w14:paraId="1CBEF755" w14:textId="33FF2C31" w:rsidR="00463671" w:rsidRDefault="007D7C8F">
      <w:pPr>
        <w:rPr>
          <w:rFonts w:cs="Arial"/>
          <w:b/>
          <w:szCs w:val="20"/>
          <w:lang w:eastAsia="en-US"/>
        </w:rPr>
      </w:pPr>
      <w:r w:rsidRPr="007D7C8F">
        <w:t xml:space="preserve">A solução aqui </w:t>
      </w:r>
      <w:r w:rsidR="003528EA">
        <w:t>descrita</w:t>
      </w:r>
      <w:r w:rsidR="007D722D">
        <w:t xml:space="preserve"> considera uma volumetria de dados estimada, baseada em informações preliminares</w:t>
      </w:r>
      <w:r w:rsidR="003528EA">
        <w:t xml:space="preserve"> enviadas pela Oi em tempo de análise</w:t>
      </w:r>
      <w:r w:rsidR="007D722D">
        <w:t>. Esta solução poder</w:t>
      </w:r>
      <w:r w:rsidR="003528EA">
        <w:t>á sofrer</w:t>
      </w:r>
      <w:r w:rsidR="007D722D">
        <w:t xml:space="preserve"> impact</w:t>
      </w:r>
      <w:r w:rsidR="003528EA">
        <w:t>os em termos de desenho e desempenho</w:t>
      </w:r>
      <w:r w:rsidR="007D722D">
        <w:t xml:space="preserve"> a partir do momento em que se tenha a volumetria histórica real. </w:t>
      </w:r>
      <w:r w:rsidR="00463671">
        <w:rPr>
          <w:rFonts w:cs="Arial"/>
          <w:b/>
          <w:szCs w:val="20"/>
          <w:lang w:eastAsia="en-US"/>
        </w:rPr>
        <w:br w:type="page"/>
      </w:r>
    </w:p>
    <w:p w14:paraId="1542BC9C" w14:textId="0E4589AA" w:rsidR="00304415" w:rsidRPr="00153785" w:rsidRDefault="00304415" w:rsidP="006709D6">
      <w:pPr>
        <w:pStyle w:val="Heading2"/>
        <w:rPr>
          <w:rFonts w:cs="Arial"/>
          <w:lang w:val="pt-BR"/>
        </w:rPr>
      </w:pPr>
      <w:bookmarkStart w:id="3" w:name="_Toc499303873"/>
      <w:r w:rsidRPr="00153785">
        <w:rPr>
          <w:rFonts w:cs="Arial"/>
          <w:lang w:val="pt-BR"/>
        </w:rPr>
        <w:lastRenderedPageBreak/>
        <w:t>Requisitos de Negócio</w:t>
      </w:r>
      <w:bookmarkEnd w:id="3"/>
    </w:p>
    <w:p w14:paraId="4169068B" w14:textId="671FF412" w:rsidR="00113F65" w:rsidRPr="005F35B3" w:rsidRDefault="00113F65" w:rsidP="005F35B3">
      <w:r w:rsidRPr="005F35B3">
        <w:t xml:space="preserve">O RAID:FMS a ser implementado na Oi irá abranger vários cenários de fraude. </w:t>
      </w:r>
      <w:r w:rsidR="000E5D20" w:rsidRPr="005F35B3">
        <w:t>No primeiro programa o RAID irá fazer prevenção de fraude nas vendas.</w:t>
      </w:r>
    </w:p>
    <w:p w14:paraId="1EB18CA8" w14:textId="77777777" w:rsidR="00FC101B" w:rsidRPr="005F35B3" w:rsidRDefault="00FC101B" w:rsidP="005F35B3"/>
    <w:p w14:paraId="752CD0DE" w14:textId="4479CEB1" w:rsidR="00113F65" w:rsidRPr="005F35B3" w:rsidRDefault="00113F65" w:rsidP="005F35B3">
      <w:r w:rsidRPr="005F35B3">
        <w:t xml:space="preserve">Os dados que alimentam o sistema serão </w:t>
      </w:r>
      <w:r w:rsidR="00952A13">
        <w:t xml:space="preserve">disponibilizados e </w:t>
      </w:r>
      <w:r w:rsidRPr="005F35B3">
        <w:t>processados ao longo de diferentes fases, de forma a detectar possíveis comportamentos fraudulentos.</w:t>
      </w:r>
    </w:p>
    <w:p w14:paraId="1C6DB9D0" w14:textId="77777777" w:rsidR="00FC101B" w:rsidRPr="005F35B3" w:rsidRDefault="00FC101B" w:rsidP="005F35B3"/>
    <w:p w14:paraId="3F96D4AE" w14:textId="22105394" w:rsidR="00463671" w:rsidRDefault="00463671" w:rsidP="005F35B3">
      <w:r w:rsidRPr="005F35B3">
        <w:t>No processo de prevenção as várias fases são as seguintes:</w:t>
      </w:r>
    </w:p>
    <w:p w14:paraId="6F6A6D20" w14:textId="77777777" w:rsidR="005F35B3" w:rsidRPr="005F35B3" w:rsidRDefault="005F35B3" w:rsidP="005F35B3"/>
    <w:p w14:paraId="1ECDC134" w14:textId="19F1D82A" w:rsidR="00113F65" w:rsidRPr="001830F3" w:rsidRDefault="00113F65" w:rsidP="008C752D">
      <w:pPr>
        <w:pStyle w:val="ListParagraph"/>
        <w:numPr>
          <w:ilvl w:val="0"/>
          <w:numId w:val="10"/>
        </w:numPr>
        <w:rPr>
          <w:rFonts w:cs="Arial"/>
          <w:sz w:val="24"/>
          <w:lang w:val="pt-BR"/>
        </w:rPr>
      </w:pPr>
      <w:r w:rsidRPr="000C2D68">
        <w:rPr>
          <w:rFonts w:cs="Arial"/>
          <w:sz w:val="24"/>
          <w:lang w:val="pt-BR"/>
        </w:rPr>
        <w:t xml:space="preserve">Fase 1 - O processo de aquisição de dados é a componente responsável por recolher informações das plataformas/sistemas. </w:t>
      </w:r>
      <w:r w:rsidRPr="001830F3">
        <w:rPr>
          <w:rFonts w:cs="Arial"/>
          <w:sz w:val="24"/>
          <w:lang w:val="pt-BR"/>
        </w:rPr>
        <w:t xml:space="preserve">Nesta etapa </w:t>
      </w:r>
      <w:r w:rsidR="003528EA">
        <w:rPr>
          <w:rFonts w:cs="Arial"/>
          <w:sz w:val="24"/>
          <w:lang w:val="pt-BR"/>
        </w:rPr>
        <w:t>os dados serão enriquecidos para</w:t>
      </w:r>
      <w:r w:rsidRPr="001830F3">
        <w:rPr>
          <w:rFonts w:cs="Arial"/>
          <w:sz w:val="24"/>
          <w:lang w:val="pt-BR"/>
        </w:rPr>
        <w:t xml:space="preserve"> a serem utilizados pelos mecanismos de </w:t>
      </w:r>
      <w:r w:rsidR="003528EA">
        <w:rPr>
          <w:rFonts w:cs="Arial"/>
          <w:sz w:val="24"/>
          <w:lang w:val="pt-BR"/>
        </w:rPr>
        <w:t>prevenção</w:t>
      </w:r>
      <w:r w:rsidRPr="001830F3">
        <w:rPr>
          <w:rFonts w:cs="Arial"/>
          <w:sz w:val="24"/>
          <w:lang w:val="pt-BR"/>
        </w:rPr>
        <w:t xml:space="preserve"> da fase seguinte</w:t>
      </w:r>
      <w:r w:rsidR="003528EA">
        <w:rPr>
          <w:rFonts w:cs="Arial"/>
          <w:sz w:val="24"/>
          <w:lang w:val="pt-BR"/>
        </w:rPr>
        <w:t xml:space="preserve">, conforme detalhado em </w:t>
      </w:r>
      <w:hyperlink w:anchor="_Requisitos_de_Cargas" w:history="1">
        <w:r w:rsidR="003528EA" w:rsidRPr="003528EA">
          <w:rPr>
            <w:rStyle w:val="Hyperlink"/>
            <w:rFonts w:cs="Arial"/>
            <w:sz w:val="24"/>
            <w:lang w:val="pt-BR"/>
          </w:rPr>
          <w:t>Requisitos de Cargas</w:t>
        </w:r>
      </w:hyperlink>
      <w:r w:rsidRPr="001830F3">
        <w:rPr>
          <w:rFonts w:cs="Arial"/>
          <w:sz w:val="24"/>
          <w:lang w:val="pt-BR"/>
        </w:rPr>
        <w:t>.</w:t>
      </w:r>
    </w:p>
    <w:p w14:paraId="0F6213E9" w14:textId="77777777" w:rsidR="00FC101B" w:rsidRPr="005F35B3" w:rsidRDefault="00FC101B" w:rsidP="005F35B3">
      <w:pPr>
        <w:rPr>
          <w:rFonts w:cs="Arial"/>
        </w:rPr>
      </w:pPr>
    </w:p>
    <w:p w14:paraId="5679AA20" w14:textId="12D9E49B" w:rsidR="00113F65" w:rsidRPr="005F4414" w:rsidRDefault="00113F65" w:rsidP="008C752D">
      <w:pPr>
        <w:pStyle w:val="ListParagraph"/>
        <w:numPr>
          <w:ilvl w:val="0"/>
          <w:numId w:val="10"/>
        </w:numPr>
        <w:rPr>
          <w:rFonts w:cs="Arial"/>
          <w:sz w:val="24"/>
          <w:lang w:val="pt-BR"/>
        </w:rPr>
      </w:pPr>
      <w:r w:rsidRPr="001830F3">
        <w:rPr>
          <w:rFonts w:cs="Arial"/>
          <w:sz w:val="24"/>
          <w:lang w:val="pt-BR"/>
        </w:rPr>
        <w:t>Fase</w:t>
      </w:r>
      <w:r w:rsidRPr="001830F3" w:rsidDel="00B378D5">
        <w:rPr>
          <w:rFonts w:cs="Arial"/>
          <w:sz w:val="24"/>
          <w:lang w:val="pt-BR"/>
        </w:rPr>
        <w:t xml:space="preserve"> </w:t>
      </w:r>
      <w:r w:rsidRPr="001830F3">
        <w:rPr>
          <w:rFonts w:cs="Arial"/>
          <w:sz w:val="24"/>
          <w:lang w:val="pt-BR"/>
        </w:rPr>
        <w:t xml:space="preserve">2 - O processo de prevenção irá executar um conjunto de validações com base nos dados de </w:t>
      </w:r>
      <w:r w:rsidR="005F4414">
        <w:rPr>
          <w:rFonts w:cs="Arial"/>
          <w:sz w:val="24"/>
          <w:lang w:val="pt-BR"/>
        </w:rPr>
        <w:t>propostas</w:t>
      </w:r>
      <w:r w:rsidRPr="001830F3">
        <w:rPr>
          <w:rFonts w:cs="Arial"/>
          <w:sz w:val="24"/>
          <w:lang w:val="pt-BR"/>
        </w:rPr>
        <w:t xml:space="preserve">, previamente enriquecidos e em modelos de scoring e de decisão. </w:t>
      </w:r>
      <w:r w:rsidRPr="005F4414">
        <w:rPr>
          <w:rFonts w:cs="Arial"/>
          <w:sz w:val="24"/>
          <w:lang w:val="pt-BR"/>
        </w:rPr>
        <w:t>Diferentes regras podem ser criadas nesses modelos</w:t>
      </w:r>
      <w:r w:rsidR="003528EA">
        <w:rPr>
          <w:rFonts w:cs="Arial"/>
          <w:sz w:val="24"/>
          <w:lang w:val="pt-BR"/>
        </w:rPr>
        <w:t xml:space="preserve">, conforme detalhado em </w:t>
      </w:r>
      <w:hyperlink w:anchor="_Motor_de_Regras" w:history="1">
        <w:r w:rsidR="003528EA" w:rsidRPr="003528EA">
          <w:rPr>
            <w:rStyle w:val="Hyperlink"/>
            <w:rFonts w:cs="Arial"/>
            <w:sz w:val="24"/>
            <w:lang w:val="pt-BR"/>
          </w:rPr>
          <w:t>Motor de Regras de Prevenção</w:t>
        </w:r>
      </w:hyperlink>
      <w:r w:rsidRPr="005F4414">
        <w:rPr>
          <w:rFonts w:cs="Arial"/>
          <w:sz w:val="24"/>
          <w:lang w:val="pt-BR"/>
        </w:rPr>
        <w:t>.</w:t>
      </w:r>
    </w:p>
    <w:p w14:paraId="0AC70045" w14:textId="77777777" w:rsidR="00FC101B" w:rsidRPr="005F35B3" w:rsidRDefault="00FC101B" w:rsidP="005F35B3">
      <w:pPr>
        <w:rPr>
          <w:rFonts w:cs="Arial"/>
        </w:rPr>
      </w:pPr>
    </w:p>
    <w:p w14:paraId="19FE0C60" w14:textId="5495ED40" w:rsidR="005F35B3" w:rsidRPr="005F35B3" w:rsidRDefault="00113F65" w:rsidP="008C752D">
      <w:pPr>
        <w:pStyle w:val="ListParagraph"/>
        <w:numPr>
          <w:ilvl w:val="0"/>
          <w:numId w:val="10"/>
        </w:numPr>
        <w:rPr>
          <w:rFonts w:cs="Arial"/>
          <w:sz w:val="24"/>
          <w:lang w:val="pt-BR"/>
        </w:rPr>
      </w:pPr>
      <w:r w:rsidRPr="005F35B3">
        <w:rPr>
          <w:rFonts w:cs="Arial"/>
          <w:sz w:val="24"/>
          <w:lang w:val="pt-BR"/>
        </w:rPr>
        <w:t>Fase</w:t>
      </w:r>
      <w:r w:rsidR="00B94F2C">
        <w:rPr>
          <w:rFonts w:cs="Arial"/>
          <w:sz w:val="24"/>
          <w:lang w:eastAsia="pt-BR"/>
        </w:rPr>
        <w:object w:dxaOrig="1440" w:dyaOrig="1440" w14:anchorId="503A6B04">
          <v:shape id="_x0000_s1031" type="#_x0000_t75" style="position:absolute;left:0;text-align:left;margin-left:285.55pt;margin-top:-6885.7pt;width:226.5pt;height:238.55pt;z-index:251658240;mso-position-horizontal-relative:text;mso-position-vertical-relative:text" filled="t" stroked="t">
            <v:imagedata r:id="rId20" o:title=""/>
          </v:shape>
          <o:OLEObject Type="Embed" ProgID="Visio.Drawing.15" ShapeID="_x0000_s1031" DrawAspect="Content" ObjectID="_1574681787" r:id="rId21"/>
        </w:object>
      </w:r>
      <w:r w:rsidRPr="005F35B3">
        <w:rPr>
          <w:rFonts w:cs="Arial"/>
          <w:sz w:val="24"/>
          <w:lang w:val="pt-BR"/>
        </w:rPr>
        <w:t xml:space="preserve"> 3 - Na terceira fase serão criados os casos, reunindo resultados dos alertas gerados, seguindo as regras de negócio específicas definidas no módulo de Case Management</w:t>
      </w:r>
      <w:r w:rsidR="003528EA">
        <w:rPr>
          <w:rFonts w:cs="Arial"/>
          <w:sz w:val="24"/>
          <w:lang w:val="pt-BR"/>
        </w:rPr>
        <w:t xml:space="preserve">, conforme detalhado em </w:t>
      </w:r>
      <w:hyperlink w:anchor="_Front-End_Tratamento_do" w:history="1">
        <w:r w:rsidR="003528EA" w:rsidRPr="003528EA">
          <w:rPr>
            <w:rStyle w:val="Hyperlink"/>
            <w:rFonts w:cs="Arial"/>
            <w:sz w:val="24"/>
            <w:lang w:val="pt-BR"/>
          </w:rPr>
          <w:t>Front-End Tratamento do Caso</w:t>
        </w:r>
      </w:hyperlink>
      <w:r w:rsidR="005F35B3" w:rsidRPr="005F35B3">
        <w:rPr>
          <w:rFonts w:cs="Arial"/>
          <w:sz w:val="24"/>
          <w:lang w:val="pt-BR"/>
        </w:rPr>
        <w:t>.</w:t>
      </w:r>
    </w:p>
    <w:p w14:paraId="6651C3CD" w14:textId="77777777" w:rsidR="005F35B3" w:rsidRPr="005F35B3" w:rsidRDefault="005F35B3" w:rsidP="005F35B3">
      <w:pPr>
        <w:pStyle w:val="ListParagraph"/>
        <w:rPr>
          <w:rFonts w:cs="Arial"/>
          <w:sz w:val="24"/>
          <w:lang w:val="pt-BR"/>
        </w:rPr>
      </w:pPr>
    </w:p>
    <w:p w14:paraId="7031F50B" w14:textId="77777777" w:rsidR="00E036F4" w:rsidRDefault="00E036F4" w:rsidP="005F35B3">
      <w:pPr>
        <w:rPr>
          <w:rFonts w:cs="Arial"/>
        </w:rPr>
      </w:pPr>
    </w:p>
    <w:p w14:paraId="62DDAD7B" w14:textId="77777777" w:rsidR="005F35B3" w:rsidRDefault="00113F65" w:rsidP="005F35B3">
      <w:pPr>
        <w:rPr>
          <w:rFonts w:cs="Arial"/>
        </w:rPr>
      </w:pPr>
      <w:r w:rsidRPr="005F35B3">
        <w:rPr>
          <w:rFonts w:cs="Arial"/>
        </w:rPr>
        <w:t>Cada um desses casos será gerido de acordo com o workflow predefinido.</w:t>
      </w:r>
      <w:r w:rsidR="005F35B3">
        <w:rPr>
          <w:rFonts w:cs="Arial"/>
        </w:rPr>
        <w:t xml:space="preserve"> </w:t>
      </w:r>
    </w:p>
    <w:p w14:paraId="7801EBAF" w14:textId="77777777" w:rsidR="005F35B3" w:rsidRDefault="005F35B3" w:rsidP="005F35B3">
      <w:pPr>
        <w:rPr>
          <w:rFonts w:cs="Arial"/>
        </w:rPr>
      </w:pPr>
    </w:p>
    <w:p w14:paraId="479290CB" w14:textId="77777777" w:rsidR="00E036F4" w:rsidRDefault="00E036F4" w:rsidP="005F35B3"/>
    <w:p w14:paraId="6140CEE8" w14:textId="6D552F3B" w:rsidR="000E5D20" w:rsidRDefault="000E5D20" w:rsidP="005F35B3">
      <w:r w:rsidRPr="005F35B3">
        <w:t xml:space="preserve">Após estas fases os dados estarão </w:t>
      </w:r>
      <w:r w:rsidR="00FC101B" w:rsidRPr="005F35B3">
        <w:t xml:space="preserve">também </w:t>
      </w:r>
      <w:r w:rsidRPr="005F35B3">
        <w:t>disponíveis para análise</w:t>
      </w:r>
      <w:r w:rsidR="00463671" w:rsidRPr="005F35B3">
        <w:t xml:space="preserve"> e exploração</w:t>
      </w:r>
      <w:r w:rsidRPr="005F35B3">
        <w:t>.</w:t>
      </w:r>
    </w:p>
    <w:p w14:paraId="1A94AF71" w14:textId="77777777" w:rsidR="00E036F4" w:rsidRDefault="00E036F4" w:rsidP="005F35B3"/>
    <w:p w14:paraId="120C4D6E" w14:textId="77777777" w:rsidR="00E036F4" w:rsidRDefault="00E036F4" w:rsidP="005F35B3"/>
    <w:p w14:paraId="551B4D47" w14:textId="7D1E64C1" w:rsidR="00E036F4" w:rsidRPr="005F35B3" w:rsidRDefault="00E036F4" w:rsidP="005F35B3">
      <w:r>
        <w:rPr>
          <w:noProof/>
        </w:rPr>
        <w:lastRenderedPageBreak/>
        <w:drawing>
          <wp:inline distT="0" distB="0" distL="0" distR="0" wp14:anchorId="62CDE364" wp14:editId="0473F95C">
            <wp:extent cx="6901634" cy="40277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24311" cy="4041025"/>
                    </a:xfrm>
                    <a:prstGeom prst="rect">
                      <a:avLst/>
                    </a:prstGeom>
                    <a:noFill/>
                  </pic:spPr>
                </pic:pic>
              </a:graphicData>
            </a:graphic>
          </wp:inline>
        </w:drawing>
      </w:r>
    </w:p>
    <w:p w14:paraId="60C2D837" w14:textId="79B2C111" w:rsidR="003051D6" w:rsidRPr="00113F65" w:rsidRDefault="003051D6" w:rsidP="003051D6">
      <w:pPr>
        <w:pStyle w:val="Caption"/>
        <w:tabs>
          <w:tab w:val="left" w:pos="2003"/>
          <w:tab w:val="center" w:pos="5670"/>
        </w:tabs>
        <w:rPr>
          <w:rFonts w:ascii="Arial" w:hAnsi="Arial" w:cs="Arial"/>
          <w:lang w:val="pt-PT"/>
        </w:rPr>
      </w:pPr>
      <w:r w:rsidRPr="00FC101B">
        <w:rPr>
          <w:lang w:val="pt-PT"/>
        </w:rPr>
        <w:t xml:space="preserve">Figura </w:t>
      </w:r>
      <w:r>
        <w:fldChar w:fldCharType="begin"/>
      </w:r>
      <w:r w:rsidRPr="00FC101B">
        <w:rPr>
          <w:lang w:val="pt-PT"/>
        </w:rPr>
        <w:instrText xml:space="preserve"> SEQ Figura \* ARABIC </w:instrText>
      </w:r>
      <w:r>
        <w:fldChar w:fldCharType="separate"/>
      </w:r>
      <w:r>
        <w:rPr>
          <w:noProof/>
          <w:lang w:val="pt-PT"/>
        </w:rPr>
        <w:t>1</w:t>
      </w:r>
      <w:r>
        <w:fldChar w:fldCharType="end"/>
      </w:r>
      <w:r w:rsidRPr="00FC101B">
        <w:rPr>
          <w:lang w:val="pt-PT"/>
        </w:rPr>
        <w:t xml:space="preserve">: </w:t>
      </w:r>
      <w:r>
        <w:rPr>
          <w:bCs w:val="0"/>
          <w:i w:val="0"/>
          <w:szCs w:val="18"/>
          <w:lang w:val="pt-PT"/>
        </w:rPr>
        <w:t>Modelo prevenção OI TV (offline) com RAID FMS – Onda 2</w:t>
      </w:r>
    </w:p>
    <w:p w14:paraId="4009C845" w14:textId="0E8AD344" w:rsidR="003051D6" w:rsidRDefault="003051D6">
      <w:pPr>
        <w:jc w:val="left"/>
        <w:rPr>
          <w:lang w:val="pt-PT"/>
        </w:rPr>
      </w:pPr>
      <w:r>
        <w:rPr>
          <w:lang w:val="pt-PT"/>
        </w:rPr>
        <w:br w:type="page"/>
      </w:r>
    </w:p>
    <w:p w14:paraId="38831E17" w14:textId="2AA86E1A" w:rsidR="00541B8D" w:rsidRPr="00541B8D" w:rsidRDefault="00541B8D" w:rsidP="00541B8D">
      <w:pPr>
        <w:pStyle w:val="Heading2"/>
        <w:rPr>
          <w:rFonts w:cs="Arial"/>
          <w:lang w:val="pt-BR"/>
        </w:rPr>
      </w:pPr>
      <w:bookmarkStart w:id="4" w:name="_Toc499303874"/>
      <w:r>
        <w:rPr>
          <w:rFonts w:cs="Arial"/>
          <w:lang w:val="pt-BR"/>
        </w:rPr>
        <w:lastRenderedPageBreak/>
        <w:t>Visão Macro do</w:t>
      </w:r>
      <w:r w:rsidR="00E036F4">
        <w:rPr>
          <w:rFonts w:cs="Arial"/>
          <w:lang w:val="pt-BR"/>
        </w:rPr>
        <w:t>s</w:t>
      </w:r>
      <w:r>
        <w:rPr>
          <w:rFonts w:cs="Arial"/>
          <w:lang w:val="pt-BR"/>
        </w:rPr>
        <w:t xml:space="preserve"> Processo</w:t>
      </w:r>
      <w:r w:rsidR="00E036F4">
        <w:rPr>
          <w:rFonts w:cs="Arial"/>
          <w:lang w:val="pt-BR"/>
        </w:rPr>
        <w:t>s</w:t>
      </w:r>
      <w:bookmarkEnd w:id="4"/>
    </w:p>
    <w:p w14:paraId="2B071C10" w14:textId="77777777" w:rsidR="00541B8D" w:rsidRDefault="00541B8D" w:rsidP="005F35B3"/>
    <w:p w14:paraId="3F96E7E7" w14:textId="3947E986" w:rsidR="000E5D20" w:rsidRDefault="000E5D20" w:rsidP="005F35B3">
      <w:r w:rsidRPr="005F35B3">
        <w:t>O diagrama seguinte res</w:t>
      </w:r>
      <w:r w:rsidR="00541B8D">
        <w:t>ume as várias fases do processo:</w:t>
      </w:r>
    </w:p>
    <w:p w14:paraId="035043DB" w14:textId="77777777" w:rsidR="00541B8D" w:rsidRDefault="00541B8D" w:rsidP="005F35B3"/>
    <w:p w14:paraId="2F7C9648" w14:textId="5D9A2BB4" w:rsidR="00FC101B" w:rsidRDefault="00842AEA" w:rsidP="005F35B3">
      <w:pPr>
        <w:keepNext/>
        <w:tabs>
          <w:tab w:val="left" w:pos="993"/>
        </w:tabs>
        <w:spacing w:before="100" w:beforeAutospacing="1" w:line="360" w:lineRule="auto"/>
        <w:jc w:val="center"/>
      </w:pPr>
      <w:r>
        <w:object w:dxaOrig="13411" w:dyaOrig="6676" w14:anchorId="14BDAE5D">
          <v:shape id="_x0000_i1026" type="#_x0000_t75" style="width:511pt;height:255.2pt" o:ole="">
            <v:imagedata r:id="rId23" o:title=""/>
          </v:shape>
          <o:OLEObject Type="Embed" ProgID="Visio.Drawing.15" ShapeID="_x0000_i1026" DrawAspect="Content" ObjectID="_1574681777" r:id="rId24"/>
        </w:object>
      </w:r>
    </w:p>
    <w:p w14:paraId="3C4A7B0C" w14:textId="095CE85A" w:rsidR="00304415" w:rsidRPr="00113F65" w:rsidRDefault="003051D6" w:rsidP="003051D6">
      <w:pPr>
        <w:pStyle w:val="Caption"/>
        <w:tabs>
          <w:tab w:val="left" w:pos="2003"/>
          <w:tab w:val="center" w:pos="5670"/>
        </w:tabs>
        <w:jc w:val="left"/>
        <w:rPr>
          <w:rFonts w:ascii="Arial" w:hAnsi="Arial" w:cs="Arial"/>
          <w:lang w:val="pt-PT"/>
        </w:rPr>
      </w:pPr>
      <w:r>
        <w:rPr>
          <w:lang w:val="pt-PT"/>
        </w:rPr>
        <w:tab/>
      </w:r>
      <w:r>
        <w:rPr>
          <w:lang w:val="pt-PT"/>
        </w:rPr>
        <w:tab/>
      </w:r>
      <w:r w:rsidR="00FC101B" w:rsidRPr="00FC101B">
        <w:rPr>
          <w:lang w:val="pt-PT"/>
        </w:rPr>
        <w:t xml:space="preserve">Figura </w:t>
      </w:r>
      <w:r w:rsidR="00FC101B">
        <w:fldChar w:fldCharType="begin"/>
      </w:r>
      <w:r w:rsidR="00FC101B" w:rsidRPr="00FC101B">
        <w:rPr>
          <w:lang w:val="pt-PT"/>
        </w:rPr>
        <w:instrText xml:space="preserve"> SEQ Figura \* ARABIC </w:instrText>
      </w:r>
      <w:r w:rsidR="00FC101B">
        <w:fldChar w:fldCharType="separate"/>
      </w:r>
      <w:r>
        <w:rPr>
          <w:noProof/>
          <w:lang w:val="pt-PT"/>
        </w:rPr>
        <w:t>2</w:t>
      </w:r>
      <w:r w:rsidR="00FC101B">
        <w:fldChar w:fldCharType="end"/>
      </w:r>
      <w:r w:rsidR="00FC101B" w:rsidRPr="00FC101B">
        <w:rPr>
          <w:lang w:val="pt-PT"/>
        </w:rPr>
        <w:t xml:space="preserve">: </w:t>
      </w:r>
      <w:r w:rsidR="00FC101B" w:rsidRPr="00F329E9">
        <w:rPr>
          <w:bCs w:val="0"/>
          <w:i w:val="0"/>
          <w:szCs w:val="18"/>
          <w:lang w:val="pt-PT"/>
        </w:rPr>
        <w:t xml:space="preserve">Implementação do RAID:FMS </w:t>
      </w:r>
      <w:r w:rsidR="00FC101B">
        <w:rPr>
          <w:bCs w:val="0"/>
          <w:i w:val="0"/>
          <w:szCs w:val="18"/>
          <w:lang w:val="pt-PT"/>
        </w:rPr>
        <w:t>Oi – Onda 2</w:t>
      </w:r>
    </w:p>
    <w:p w14:paraId="69B5F7FA" w14:textId="77777777" w:rsidR="00463671" w:rsidRDefault="00463671">
      <w:pPr>
        <w:rPr>
          <w:rFonts w:cs="Arial"/>
          <w:b/>
          <w:szCs w:val="20"/>
          <w:lang w:eastAsia="en-US"/>
        </w:rPr>
      </w:pPr>
      <w:r>
        <w:br w:type="page"/>
      </w:r>
    </w:p>
    <w:p w14:paraId="0CF1772C" w14:textId="5D6FD866" w:rsidR="00592A10" w:rsidRPr="00541B8D" w:rsidRDefault="00541B8D" w:rsidP="000A0C31">
      <w:pPr>
        <w:pStyle w:val="Heading3"/>
      </w:pPr>
      <w:bookmarkStart w:id="5" w:name="_Toc499303875"/>
      <w:r>
        <w:lastRenderedPageBreak/>
        <w:t xml:space="preserve">Processo de </w:t>
      </w:r>
      <w:r w:rsidR="00592A10" w:rsidRPr="00541B8D">
        <w:t>Cargas</w:t>
      </w:r>
      <w:bookmarkEnd w:id="5"/>
    </w:p>
    <w:p w14:paraId="0461D8A3" w14:textId="77777777" w:rsidR="00463671" w:rsidRDefault="00463671" w:rsidP="00463671">
      <w:pPr>
        <w:rPr>
          <w:rFonts w:cs="Arial"/>
        </w:rPr>
      </w:pPr>
    </w:p>
    <w:p w14:paraId="7789C87D" w14:textId="5CBF18A9" w:rsidR="00FC101B" w:rsidRDefault="00463671" w:rsidP="00463671">
      <w:pPr>
        <w:rPr>
          <w:rFonts w:cs="Arial"/>
        </w:rPr>
      </w:pPr>
      <w:r>
        <w:rPr>
          <w:rFonts w:cs="Arial"/>
        </w:rPr>
        <w:t>O processo de carga dos dados necessários à prevenção tem várias partes.</w:t>
      </w:r>
      <w:r w:rsidR="00541B8D">
        <w:rPr>
          <w:rFonts w:cs="Arial"/>
        </w:rPr>
        <w:t xml:space="preserve"> </w:t>
      </w:r>
      <w:r w:rsidR="00FC101B">
        <w:rPr>
          <w:rFonts w:cs="Arial"/>
        </w:rPr>
        <w:t>O diagrama resumido do processo é o seguinte:</w:t>
      </w:r>
    </w:p>
    <w:p w14:paraId="2A21E144" w14:textId="77777777" w:rsidR="00541B8D" w:rsidRDefault="00541B8D" w:rsidP="00463671">
      <w:pPr>
        <w:rPr>
          <w:rFonts w:cs="Arial"/>
        </w:rPr>
      </w:pPr>
    </w:p>
    <w:p w14:paraId="2199C211" w14:textId="77777777" w:rsidR="00FC101B" w:rsidRDefault="00FC101B" w:rsidP="00463671"/>
    <w:p w14:paraId="52565491" w14:textId="7E8B84CF" w:rsidR="00FC101B" w:rsidRDefault="00842AEA" w:rsidP="00FC101B">
      <w:pPr>
        <w:keepNext/>
        <w:jc w:val="center"/>
      </w:pPr>
      <w:r w:rsidRPr="00842AEA">
        <w:t xml:space="preserve"> </w:t>
      </w:r>
      <w:r>
        <w:object w:dxaOrig="5881" w:dyaOrig="4321" w14:anchorId="10955202">
          <v:shape id="_x0000_i1027" type="#_x0000_t75" style="width:294.45pt;height:3in" o:ole="">
            <v:imagedata r:id="rId25" o:title=""/>
          </v:shape>
          <o:OLEObject Type="Embed" ProgID="Visio.Drawing.15" ShapeID="_x0000_i1027" DrawAspect="Content" ObjectID="_1574681778" r:id="rId26"/>
        </w:object>
      </w:r>
    </w:p>
    <w:p w14:paraId="5BCB55FD" w14:textId="271DCC73" w:rsidR="00FC101B" w:rsidRPr="00FC101B" w:rsidRDefault="00FC101B" w:rsidP="00FC101B">
      <w:pPr>
        <w:pStyle w:val="Caption"/>
        <w:rPr>
          <w:lang w:val="pt-PT"/>
        </w:rPr>
      </w:pPr>
      <w:r w:rsidRPr="00FC101B">
        <w:rPr>
          <w:lang w:val="pt-PT"/>
        </w:rPr>
        <w:t xml:space="preserve">Figura </w:t>
      </w:r>
      <w:r>
        <w:fldChar w:fldCharType="begin"/>
      </w:r>
      <w:r w:rsidRPr="00FC101B">
        <w:rPr>
          <w:lang w:val="pt-PT"/>
        </w:rPr>
        <w:instrText xml:space="preserve"> SEQ Figura \* ARABIC </w:instrText>
      </w:r>
      <w:r>
        <w:fldChar w:fldCharType="separate"/>
      </w:r>
      <w:r w:rsidR="003051D6">
        <w:rPr>
          <w:noProof/>
          <w:lang w:val="pt-PT"/>
        </w:rPr>
        <w:t>3</w:t>
      </w:r>
      <w:r>
        <w:fldChar w:fldCharType="end"/>
      </w:r>
      <w:r w:rsidRPr="00FC101B">
        <w:rPr>
          <w:lang w:val="pt-PT"/>
        </w:rPr>
        <w:t>: Processo de aquisição de dados</w:t>
      </w:r>
    </w:p>
    <w:p w14:paraId="4D3469BA" w14:textId="22B6D9B9" w:rsidR="00FC101B" w:rsidRPr="00FC101B" w:rsidRDefault="00FC101B" w:rsidP="00463671">
      <w:pPr>
        <w:rPr>
          <w:rFonts w:cs="Arial"/>
          <w:lang w:val="pt-PT"/>
        </w:rPr>
      </w:pPr>
    </w:p>
    <w:p w14:paraId="67A744E0" w14:textId="0F7D832F" w:rsidR="00FC101B" w:rsidRDefault="00FC101B" w:rsidP="00FC101B">
      <w:pPr>
        <w:rPr>
          <w:rFonts w:cs="Arial"/>
        </w:rPr>
      </w:pPr>
      <w:r>
        <w:rPr>
          <w:rFonts w:cs="Arial"/>
        </w:rPr>
        <w:t xml:space="preserve">Os dados são lidos a partir de arquivos </w:t>
      </w:r>
      <w:r w:rsidR="00DD1BF4">
        <w:rPr>
          <w:rFonts w:cs="Arial"/>
        </w:rPr>
        <w:t>disponibilizados por agentes externos, sob domínio da área de Fraude da Oi</w:t>
      </w:r>
      <w:r>
        <w:rPr>
          <w:rFonts w:cs="Arial"/>
        </w:rPr>
        <w:t xml:space="preserve">. </w:t>
      </w:r>
      <w:r w:rsidR="005F4414">
        <w:rPr>
          <w:rFonts w:cs="Arial"/>
        </w:rPr>
        <w:t>S</w:t>
      </w:r>
      <w:r>
        <w:rPr>
          <w:rFonts w:cs="Arial"/>
        </w:rPr>
        <w:t>erão carregadas todas as bases com informação de histórico e de referência (1).</w:t>
      </w:r>
    </w:p>
    <w:p w14:paraId="4B5BBA7F" w14:textId="1FE3224A" w:rsidR="00FC101B" w:rsidRDefault="00FC101B" w:rsidP="00463671">
      <w:pPr>
        <w:rPr>
          <w:rFonts w:cs="Arial"/>
        </w:rPr>
      </w:pPr>
    </w:p>
    <w:p w14:paraId="500CC966" w14:textId="1C9A58F4" w:rsidR="00FC101B" w:rsidRDefault="00FC101B" w:rsidP="00463671">
      <w:pPr>
        <w:rPr>
          <w:rFonts w:cs="Arial"/>
        </w:rPr>
      </w:pPr>
      <w:r>
        <w:rPr>
          <w:rFonts w:cs="Arial"/>
        </w:rPr>
        <w:t xml:space="preserve">Durante a carga os dados serão validados e normalizados de modo a ter </w:t>
      </w:r>
      <w:r w:rsidR="00541B8D">
        <w:rPr>
          <w:rFonts w:cs="Arial"/>
        </w:rPr>
        <w:t xml:space="preserve">o dado </w:t>
      </w:r>
      <w:r w:rsidR="00DD1BF4">
        <w:rPr>
          <w:rFonts w:cs="Arial"/>
        </w:rPr>
        <w:t>padronizado (tipos de dados e nomenclatura)</w:t>
      </w:r>
      <w:r w:rsidR="00541B8D">
        <w:rPr>
          <w:rFonts w:cs="Arial"/>
        </w:rPr>
        <w:t xml:space="preserve"> </w:t>
      </w:r>
      <w:r>
        <w:rPr>
          <w:rFonts w:cs="Arial"/>
        </w:rPr>
        <w:t>entre as várias bases.</w:t>
      </w:r>
    </w:p>
    <w:p w14:paraId="61FC5E16" w14:textId="77777777" w:rsidR="00FC101B" w:rsidRDefault="00FC101B" w:rsidP="00463671">
      <w:pPr>
        <w:rPr>
          <w:rFonts w:cs="Arial"/>
        </w:rPr>
      </w:pPr>
    </w:p>
    <w:p w14:paraId="1E674CAA" w14:textId="5EC7EBA1" w:rsidR="00FC101B" w:rsidRDefault="00541B8D" w:rsidP="00463671">
      <w:pPr>
        <w:rPr>
          <w:rFonts w:cs="Arial"/>
        </w:rPr>
      </w:pPr>
      <w:r>
        <w:rPr>
          <w:rFonts w:cs="Arial"/>
        </w:rPr>
        <w:t>Por fim os dados serão armazenados em tabelas, organizando o processo de carga da seguinte forma</w:t>
      </w:r>
      <w:r w:rsidR="00FC101B">
        <w:rPr>
          <w:rFonts w:cs="Arial"/>
        </w:rPr>
        <w:t>:</w:t>
      </w:r>
    </w:p>
    <w:p w14:paraId="50CAAA46" w14:textId="1ACE2570" w:rsidR="00FC101B" w:rsidRPr="00541B8D" w:rsidRDefault="00541B8D" w:rsidP="008C752D">
      <w:pPr>
        <w:pStyle w:val="ListParagraph"/>
        <w:numPr>
          <w:ilvl w:val="0"/>
          <w:numId w:val="10"/>
        </w:numPr>
        <w:rPr>
          <w:rFonts w:cs="Arial"/>
          <w:sz w:val="24"/>
          <w:lang w:val="pt-BR"/>
        </w:rPr>
      </w:pPr>
      <w:r w:rsidRPr="00541B8D">
        <w:rPr>
          <w:rFonts w:cs="Arial"/>
          <w:sz w:val="24"/>
          <w:lang w:val="pt-BR"/>
        </w:rPr>
        <w:t xml:space="preserve">Um conjunto de </w:t>
      </w:r>
      <w:r w:rsidR="00FC101B" w:rsidRPr="00541B8D">
        <w:rPr>
          <w:rFonts w:cs="Arial"/>
          <w:sz w:val="24"/>
          <w:lang w:val="pt-BR"/>
        </w:rPr>
        <w:t>tabela</w:t>
      </w:r>
      <w:r w:rsidRPr="00541B8D">
        <w:rPr>
          <w:rFonts w:cs="Arial"/>
          <w:sz w:val="24"/>
          <w:lang w:val="pt-BR"/>
        </w:rPr>
        <w:t>s</w:t>
      </w:r>
      <w:r w:rsidR="00FC101B" w:rsidRPr="00541B8D">
        <w:rPr>
          <w:rFonts w:cs="Arial"/>
          <w:sz w:val="24"/>
          <w:lang w:val="pt-BR"/>
        </w:rPr>
        <w:t xml:space="preserve"> para </w:t>
      </w:r>
      <w:r>
        <w:rPr>
          <w:rFonts w:cs="Arial"/>
          <w:sz w:val="24"/>
          <w:lang w:val="pt-BR"/>
        </w:rPr>
        <w:t>armazenar</w:t>
      </w:r>
      <w:r w:rsidR="00FC101B" w:rsidRPr="00541B8D">
        <w:rPr>
          <w:rFonts w:cs="Arial"/>
          <w:sz w:val="24"/>
          <w:lang w:val="pt-BR"/>
        </w:rPr>
        <w:t xml:space="preserve"> os dados de origem</w:t>
      </w:r>
    </w:p>
    <w:p w14:paraId="7CDF8013" w14:textId="2C6B34AB" w:rsidR="00FC101B" w:rsidRPr="00541B8D" w:rsidRDefault="00541B8D" w:rsidP="008C752D">
      <w:pPr>
        <w:pStyle w:val="ListParagraph"/>
        <w:numPr>
          <w:ilvl w:val="0"/>
          <w:numId w:val="10"/>
        </w:numPr>
        <w:rPr>
          <w:rFonts w:cs="Arial"/>
          <w:sz w:val="24"/>
          <w:lang w:val="pt-BR"/>
        </w:rPr>
      </w:pPr>
      <w:r w:rsidRPr="00541B8D">
        <w:rPr>
          <w:rFonts w:cs="Arial"/>
          <w:sz w:val="24"/>
          <w:lang w:val="pt-BR"/>
        </w:rPr>
        <w:t xml:space="preserve">Uma ou várias </w:t>
      </w:r>
      <w:r w:rsidR="00FC101B" w:rsidRPr="00541B8D">
        <w:rPr>
          <w:rFonts w:cs="Arial"/>
          <w:sz w:val="24"/>
          <w:lang w:val="pt-BR"/>
        </w:rPr>
        <w:t>tabela</w:t>
      </w:r>
      <w:r w:rsidRPr="00541B8D">
        <w:rPr>
          <w:rFonts w:cs="Arial"/>
          <w:sz w:val="24"/>
          <w:lang w:val="pt-BR"/>
        </w:rPr>
        <w:t>s</w:t>
      </w:r>
      <w:r w:rsidR="00FC101B" w:rsidRPr="00541B8D">
        <w:rPr>
          <w:rFonts w:cs="Arial"/>
          <w:sz w:val="24"/>
          <w:lang w:val="pt-BR"/>
        </w:rPr>
        <w:t xml:space="preserve"> para </w:t>
      </w:r>
      <w:r>
        <w:rPr>
          <w:rFonts w:cs="Arial"/>
          <w:sz w:val="24"/>
          <w:lang w:val="pt-BR"/>
        </w:rPr>
        <w:t>armazenar registros com e</w:t>
      </w:r>
      <w:r w:rsidR="00FC101B" w:rsidRPr="00541B8D">
        <w:rPr>
          <w:rFonts w:cs="Arial"/>
          <w:sz w:val="24"/>
          <w:lang w:val="pt-BR"/>
        </w:rPr>
        <w:t>rro</w:t>
      </w:r>
    </w:p>
    <w:p w14:paraId="0EB4C120" w14:textId="2C4C8966" w:rsidR="00FC101B" w:rsidRPr="00541B8D" w:rsidRDefault="00541B8D" w:rsidP="008C752D">
      <w:pPr>
        <w:pStyle w:val="ListParagraph"/>
        <w:numPr>
          <w:ilvl w:val="0"/>
          <w:numId w:val="10"/>
        </w:numPr>
        <w:rPr>
          <w:rFonts w:cs="Arial"/>
          <w:sz w:val="24"/>
          <w:lang w:val="pt-BR"/>
        </w:rPr>
      </w:pPr>
      <w:r w:rsidRPr="00541B8D">
        <w:rPr>
          <w:rFonts w:cs="Arial"/>
          <w:sz w:val="24"/>
          <w:lang w:val="pt-BR"/>
        </w:rPr>
        <w:t>U</w:t>
      </w:r>
      <w:r w:rsidR="00FC101B" w:rsidRPr="00541B8D">
        <w:rPr>
          <w:rFonts w:cs="Arial"/>
          <w:sz w:val="24"/>
          <w:lang w:val="pt-BR"/>
        </w:rPr>
        <w:t xml:space="preserve">ma ou várias tabelas </w:t>
      </w:r>
      <w:r w:rsidRPr="00541B8D">
        <w:rPr>
          <w:rFonts w:cs="Arial"/>
          <w:sz w:val="24"/>
          <w:lang w:val="pt-BR"/>
        </w:rPr>
        <w:t>para armazenamento de</w:t>
      </w:r>
      <w:r w:rsidR="00FC101B" w:rsidRPr="00541B8D">
        <w:rPr>
          <w:rFonts w:cs="Arial"/>
          <w:sz w:val="24"/>
          <w:lang w:val="pt-BR"/>
        </w:rPr>
        <w:t xml:space="preserve"> dados agregados</w:t>
      </w:r>
      <w:r w:rsidR="003528EA">
        <w:rPr>
          <w:rFonts w:cs="Arial"/>
          <w:sz w:val="24"/>
          <w:lang w:val="pt-BR"/>
        </w:rPr>
        <w:t xml:space="preserve"> (vide </w:t>
      </w:r>
      <w:hyperlink w:anchor="_Tabela_de_contadores" w:history="1">
        <w:r w:rsidR="003528EA" w:rsidRPr="003528EA">
          <w:rPr>
            <w:rStyle w:val="Hyperlink"/>
            <w:rFonts w:cs="Arial"/>
            <w:sz w:val="24"/>
            <w:lang w:val="pt-BR"/>
          </w:rPr>
          <w:t>Tabela de contadores – mensal</w:t>
        </w:r>
      </w:hyperlink>
      <w:r w:rsidR="003528EA">
        <w:rPr>
          <w:rFonts w:cs="Arial"/>
          <w:sz w:val="24"/>
          <w:lang w:val="pt-BR"/>
        </w:rPr>
        <w:t>)</w:t>
      </w:r>
    </w:p>
    <w:p w14:paraId="547E2229" w14:textId="503A5940" w:rsidR="00F329E9" w:rsidRDefault="00F329E9" w:rsidP="00F329E9">
      <w:pPr>
        <w:rPr>
          <w:rFonts w:cs="Arial"/>
        </w:rPr>
      </w:pPr>
    </w:p>
    <w:p w14:paraId="71B5335E" w14:textId="68534D93" w:rsidR="00FC101B" w:rsidRDefault="00541B8D" w:rsidP="00F329E9">
      <w:pPr>
        <w:rPr>
          <w:rFonts w:cs="Arial"/>
        </w:rPr>
      </w:pPr>
      <w:r>
        <w:rPr>
          <w:rFonts w:cs="Arial"/>
        </w:rPr>
        <w:lastRenderedPageBreak/>
        <w:t xml:space="preserve">Após o armazenamento dos </w:t>
      </w:r>
      <w:r w:rsidR="00FC101B">
        <w:rPr>
          <w:rFonts w:cs="Arial"/>
        </w:rPr>
        <w:t>dados de histórico e de referência</w:t>
      </w:r>
      <w:r>
        <w:rPr>
          <w:rFonts w:cs="Arial"/>
        </w:rPr>
        <w:t xml:space="preserve">, </w:t>
      </w:r>
      <w:r w:rsidR="00FC101B">
        <w:rPr>
          <w:rFonts w:cs="Arial"/>
        </w:rPr>
        <w:t>haverá di</w:t>
      </w:r>
      <w:r w:rsidR="00F950B2">
        <w:rPr>
          <w:rFonts w:cs="Arial"/>
        </w:rPr>
        <w:t>a</w:t>
      </w:r>
      <w:r w:rsidR="00FC101B">
        <w:rPr>
          <w:rFonts w:cs="Arial"/>
        </w:rPr>
        <w:t>riamente um proc</w:t>
      </w:r>
      <w:r>
        <w:rPr>
          <w:rFonts w:cs="Arial"/>
        </w:rPr>
        <w:t>esso que irá prepará-los,</w:t>
      </w:r>
      <w:r w:rsidR="00FC101B">
        <w:rPr>
          <w:rFonts w:cs="Arial"/>
        </w:rPr>
        <w:t xml:space="preserve"> </w:t>
      </w:r>
      <w:r>
        <w:rPr>
          <w:rFonts w:cs="Arial"/>
        </w:rPr>
        <w:t>armazenando</w:t>
      </w:r>
      <w:r w:rsidR="00FC101B">
        <w:rPr>
          <w:rFonts w:cs="Arial"/>
        </w:rPr>
        <w:t xml:space="preserve"> os dados recolhidos das várias bases e agrupados por dimensão (CPF, CE</w:t>
      </w:r>
      <w:r w:rsidR="005F4414">
        <w:rPr>
          <w:rFonts w:cs="Arial"/>
        </w:rPr>
        <w:t>P</w:t>
      </w:r>
      <w:r w:rsidR="00FC101B">
        <w:rPr>
          <w:rFonts w:cs="Arial"/>
        </w:rPr>
        <w:t>, UF, Cidade, etc.) para um conjunto de medidas (2)</w:t>
      </w:r>
      <w:r w:rsidR="00DD1BF4">
        <w:rPr>
          <w:rFonts w:cs="Arial"/>
        </w:rPr>
        <w:t xml:space="preserve"> a ser utilizado no motor de scores</w:t>
      </w:r>
      <w:r w:rsidR="00FC101B">
        <w:rPr>
          <w:rFonts w:cs="Arial"/>
        </w:rPr>
        <w:t>.</w:t>
      </w:r>
    </w:p>
    <w:p w14:paraId="3FAF7A8B" w14:textId="77777777" w:rsidR="00FC101B" w:rsidRDefault="00FC101B" w:rsidP="00F329E9">
      <w:pPr>
        <w:rPr>
          <w:rFonts w:cs="Arial"/>
        </w:rPr>
      </w:pPr>
    </w:p>
    <w:p w14:paraId="49FD0AFA" w14:textId="59B27BA7" w:rsidR="00FC101B" w:rsidRDefault="005F4414" w:rsidP="00F329E9">
      <w:pPr>
        <w:rPr>
          <w:rFonts w:cs="Arial"/>
        </w:rPr>
      </w:pPr>
      <w:r>
        <w:rPr>
          <w:rFonts w:cs="Arial"/>
        </w:rPr>
        <w:t>Em horário programad</w:t>
      </w:r>
      <w:r w:rsidR="00DD1BF4">
        <w:rPr>
          <w:rFonts w:cs="Arial"/>
        </w:rPr>
        <w:t>o</w:t>
      </w:r>
      <w:r w:rsidR="00FC101B">
        <w:rPr>
          <w:rFonts w:cs="Arial"/>
        </w:rPr>
        <w:t xml:space="preserve"> serão executadas as cargas para os dados que são recebidos da base de vendas de TV. Esses dados serão também validados e normalizados (3)</w:t>
      </w:r>
      <w:r w:rsidR="00C01695">
        <w:rPr>
          <w:rFonts w:cs="Arial"/>
        </w:rPr>
        <w:t xml:space="preserve"> – vide </w:t>
      </w:r>
      <w:hyperlink w:anchor="_RGN01_–_Processo" w:history="1">
        <w:r w:rsidR="00C01695" w:rsidRPr="00C01695">
          <w:rPr>
            <w:rStyle w:val="Hyperlink"/>
            <w:rFonts w:cs="Arial"/>
          </w:rPr>
          <w:t>RGN01 – Processo de carga arquivo SINN</w:t>
        </w:r>
      </w:hyperlink>
      <w:r w:rsidR="00C01695">
        <w:rPr>
          <w:rFonts w:cs="Arial"/>
        </w:rPr>
        <w:t xml:space="preserve"> –</w:t>
      </w:r>
      <w:r w:rsidR="00FC101B">
        <w:rPr>
          <w:rFonts w:cs="Arial"/>
        </w:rPr>
        <w:t xml:space="preserve"> e posteriormente enriquecidos com base na informação existente nas medidas associadas às várias dimensões em análise</w:t>
      </w:r>
      <w:r w:rsidR="00842AEA">
        <w:rPr>
          <w:rFonts w:cs="Arial"/>
        </w:rPr>
        <w:t>, na tabela com informação de dados do Serasa e com consulta a um webservice so SIAF</w:t>
      </w:r>
      <w:r w:rsidR="00FC101B">
        <w:rPr>
          <w:rFonts w:cs="Arial"/>
        </w:rPr>
        <w:t xml:space="preserve"> (4).</w:t>
      </w:r>
    </w:p>
    <w:p w14:paraId="1522009C" w14:textId="77777777" w:rsidR="00F329E9" w:rsidRDefault="00F329E9" w:rsidP="00304415">
      <w:pPr>
        <w:rPr>
          <w:rFonts w:cs="Arial"/>
        </w:rPr>
      </w:pPr>
    </w:p>
    <w:p w14:paraId="100F2469" w14:textId="77777777" w:rsidR="006A32DF" w:rsidRPr="006A32DF" w:rsidRDefault="006A32DF" w:rsidP="006A32DF">
      <w:pPr>
        <w:pStyle w:val="Heading3"/>
        <w:tabs>
          <w:tab w:val="clear" w:pos="1701"/>
        </w:tabs>
        <w:ind w:left="851" w:hanging="491"/>
      </w:pPr>
      <w:bookmarkStart w:id="6" w:name="_Ref497226288"/>
      <w:bookmarkStart w:id="7" w:name="_Toc497226420"/>
      <w:bookmarkStart w:id="8" w:name="_Toc499303876"/>
      <w:r w:rsidRPr="006A32DF">
        <w:t>Prevenção</w:t>
      </w:r>
      <w:bookmarkEnd w:id="6"/>
      <w:bookmarkEnd w:id="7"/>
      <w:bookmarkEnd w:id="8"/>
    </w:p>
    <w:p w14:paraId="2FF4778F" w14:textId="77777777" w:rsidR="006A32DF" w:rsidRDefault="006A32DF" w:rsidP="006A32DF">
      <w:pPr>
        <w:rPr>
          <w:lang w:eastAsia="en-US"/>
        </w:rPr>
      </w:pPr>
    </w:p>
    <w:p w14:paraId="509B7141" w14:textId="77777777" w:rsidR="006A32DF" w:rsidRDefault="006A32DF" w:rsidP="006A32DF">
      <w:pPr>
        <w:rPr>
          <w:lang w:eastAsia="en-US"/>
        </w:rPr>
      </w:pPr>
      <w:r>
        <w:rPr>
          <w:rFonts w:cs="Arial"/>
        </w:rPr>
        <w:t>As regras de prevenção irão validar os dados das vendas recebidas através da aplicação de modelos de scoring e de um conjunto de regras.</w:t>
      </w:r>
    </w:p>
    <w:p w14:paraId="7654AF50" w14:textId="77777777" w:rsidR="006A32DF" w:rsidRDefault="006A32DF" w:rsidP="006A32DF">
      <w:pPr>
        <w:rPr>
          <w:lang w:eastAsia="en-US"/>
        </w:rPr>
      </w:pPr>
    </w:p>
    <w:p w14:paraId="29D69510" w14:textId="77777777" w:rsidR="006A32DF" w:rsidRDefault="006A32DF" w:rsidP="006A32DF">
      <w:pPr>
        <w:keepNext/>
        <w:jc w:val="center"/>
      </w:pPr>
      <w:r>
        <w:object w:dxaOrig="5236" w:dyaOrig="3615" w14:anchorId="3C909CD7">
          <v:shape id="_x0000_i1028" type="#_x0000_t75" style="width:262.75pt;height:180.55pt" o:ole="">
            <v:imagedata r:id="rId27" o:title=""/>
          </v:shape>
          <o:OLEObject Type="Embed" ProgID="Visio.Drawing.15" ShapeID="_x0000_i1028" DrawAspect="Content" ObjectID="_1574681779" r:id="rId28"/>
        </w:object>
      </w:r>
    </w:p>
    <w:p w14:paraId="28214A2D" w14:textId="77777777" w:rsidR="006A32DF" w:rsidRPr="0052566C" w:rsidRDefault="006A32DF" w:rsidP="006A32DF">
      <w:pPr>
        <w:pStyle w:val="Caption"/>
        <w:rPr>
          <w:lang w:val="pt-PT"/>
        </w:rPr>
      </w:pPr>
      <w:r w:rsidRPr="0052566C">
        <w:rPr>
          <w:lang w:val="pt-PT"/>
        </w:rPr>
        <w:t xml:space="preserve">Figura </w:t>
      </w:r>
      <w:r>
        <w:fldChar w:fldCharType="begin"/>
      </w:r>
      <w:r w:rsidRPr="0052566C">
        <w:rPr>
          <w:lang w:val="pt-PT"/>
        </w:rPr>
        <w:instrText xml:space="preserve"> SEQ Figura \* ARABIC </w:instrText>
      </w:r>
      <w:r>
        <w:fldChar w:fldCharType="separate"/>
      </w:r>
      <w:r w:rsidR="003051D6">
        <w:rPr>
          <w:noProof/>
          <w:lang w:val="pt-PT"/>
        </w:rPr>
        <w:t>4</w:t>
      </w:r>
      <w:r>
        <w:fldChar w:fldCharType="end"/>
      </w:r>
      <w:r w:rsidRPr="0052566C">
        <w:rPr>
          <w:lang w:val="pt-PT"/>
        </w:rPr>
        <w:t>:Aplicação de Regras de Prevenç</w:t>
      </w:r>
      <w:r>
        <w:rPr>
          <w:lang w:val="pt-PT"/>
        </w:rPr>
        <w:t>ão</w:t>
      </w:r>
    </w:p>
    <w:p w14:paraId="20275F24" w14:textId="77777777" w:rsidR="006A32DF" w:rsidRDefault="006A32DF" w:rsidP="006A32DF">
      <w:pPr>
        <w:rPr>
          <w:rFonts w:cs="Arial"/>
          <w:lang w:val="pt-PT"/>
        </w:rPr>
      </w:pPr>
    </w:p>
    <w:p w14:paraId="2179A3CC" w14:textId="46FD0DDB" w:rsidR="006A32DF" w:rsidRDefault="006A32DF" w:rsidP="006A32DF">
      <w:pPr>
        <w:rPr>
          <w:rFonts w:cs="Arial"/>
        </w:rPr>
      </w:pPr>
      <w:r>
        <w:rPr>
          <w:rFonts w:cs="Arial"/>
        </w:rPr>
        <w:t>Os dados enriquecidos ser</w:t>
      </w:r>
      <w:r w:rsidR="00CB622F">
        <w:rPr>
          <w:rFonts w:cs="Arial"/>
        </w:rPr>
        <w:t>ão</w:t>
      </w:r>
      <w:r>
        <w:rPr>
          <w:rFonts w:cs="Arial"/>
        </w:rPr>
        <w:t xml:space="preserve"> avaliados por vários modelos de score (5)</w:t>
      </w:r>
      <w:r w:rsidR="00C01695">
        <w:rPr>
          <w:rFonts w:cs="Arial"/>
        </w:rPr>
        <w:t xml:space="preserve">, conforme detalhado em </w:t>
      </w:r>
      <w:hyperlink w:anchor="_RGN11_–_Criar" w:history="1">
        <w:r w:rsidR="00C01695" w:rsidRPr="00C01695">
          <w:rPr>
            <w:rStyle w:val="Hyperlink"/>
            <w:rFonts w:cs="Arial"/>
          </w:rPr>
          <w:t>RGN11 – Criar mecanismo para cálculo de risco de fraude</w:t>
        </w:r>
      </w:hyperlink>
      <w:r>
        <w:rPr>
          <w:rFonts w:cs="Arial"/>
        </w:rPr>
        <w:t>.</w:t>
      </w:r>
    </w:p>
    <w:p w14:paraId="528D9A08" w14:textId="77777777" w:rsidR="006A32DF" w:rsidRDefault="006A32DF" w:rsidP="006A32DF">
      <w:pPr>
        <w:rPr>
          <w:rFonts w:cs="Arial"/>
        </w:rPr>
      </w:pPr>
    </w:p>
    <w:p w14:paraId="1D5B0557" w14:textId="63BEAD04" w:rsidR="006A32DF" w:rsidRDefault="006A32DF" w:rsidP="006A32DF">
      <w:pPr>
        <w:rPr>
          <w:rFonts w:cs="Arial"/>
        </w:rPr>
      </w:pPr>
      <w:r>
        <w:rPr>
          <w:rFonts w:cs="Arial"/>
        </w:rPr>
        <w:t xml:space="preserve">Após os vários modelos de score serem avaliados os scorings irão ser consolidados </w:t>
      </w:r>
      <w:r w:rsidR="00CB622F">
        <w:rPr>
          <w:rFonts w:cs="Arial"/>
        </w:rPr>
        <w:t>em</w:t>
      </w:r>
      <w:r>
        <w:rPr>
          <w:rFonts w:cs="Arial"/>
        </w:rPr>
        <w:t xml:space="preserve"> outro modelo de Soma de Scores (6)</w:t>
      </w:r>
      <w:r w:rsidR="00C01695">
        <w:rPr>
          <w:rFonts w:cs="Arial"/>
        </w:rPr>
        <w:t xml:space="preserve">, conforme detalhado em </w:t>
      </w:r>
      <w:hyperlink w:anchor="_Modelo_de_Soma" w:history="1">
        <w:r w:rsidR="00C01695" w:rsidRPr="00C01695">
          <w:rPr>
            <w:rStyle w:val="Hyperlink"/>
            <w:rFonts w:cs="Arial"/>
          </w:rPr>
          <w:t>Modelo de Soma de Scores</w:t>
        </w:r>
      </w:hyperlink>
      <w:r>
        <w:rPr>
          <w:rFonts w:cs="Arial"/>
        </w:rPr>
        <w:t>.</w:t>
      </w:r>
      <w:r w:rsidR="00CB622F">
        <w:rPr>
          <w:rFonts w:cs="Arial"/>
        </w:rPr>
        <w:t xml:space="preserve"> </w:t>
      </w:r>
    </w:p>
    <w:p w14:paraId="47E8ABAD" w14:textId="77777777" w:rsidR="006A32DF" w:rsidRDefault="006A32DF" w:rsidP="006A32DF">
      <w:pPr>
        <w:rPr>
          <w:rFonts w:cs="Arial"/>
        </w:rPr>
      </w:pPr>
    </w:p>
    <w:p w14:paraId="440EFA38" w14:textId="789DE913" w:rsidR="006A32DF" w:rsidRDefault="006A32DF" w:rsidP="006A32DF">
      <w:pPr>
        <w:rPr>
          <w:rFonts w:cs="Arial"/>
        </w:rPr>
      </w:pPr>
      <w:r>
        <w:rPr>
          <w:rFonts w:cs="Arial"/>
        </w:rPr>
        <w:lastRenderedPageBreak/>
        <w:t xml:space="preserve">Quando todos os scorings estiverem calculados </w:t>
      </w:r>
      <w:r w:rsidR="00CB622F">
        <w:rPr>
          <w:rFonts w:cs="Arial"/>
        </w:rPr>
        <w:t>s</w:t>
      </w:r>
      <w:r>
        <w:rPr>
          <w:rFonts w:cs="Arial"/>
        </w:rPr>
        <w:t>er</w:t>
      </w:r>
      <w:r w:rsidR="00CB622F">
        <w:rPr>
          <w:rFonts w:cs="Arial"/>
        </w:rPr>
        <w:t>á</w:t>
      </w:r>
      <w:r>
        <w:rPr>
          <w:rFonts w:cs="Arial"/>
        </w:rPr>
        <w:t xml:space="preserve"> aplicado um modelo de regras de decisão</w:t>
      </w:r>
      <w:r w:rsidR="00C01695">
        <w:rPr>
          <w:rFonts w:cs="Arial"/>
        </w:rPr>
        <w:t xml:space="preserve">, conforme detalhado em </w:t>
      </w:r>
      <w:hyperlink w:anchor="_Modelo_de_Decisão" w:history="1">
        <w:r w:rsidR="00C01695" w:rsidRPr="00C01695">
          <w:rPr>
            <w:rStyle w:val="Hyperlink"/>
            <w:rFonts w:cs="Arial"/>
          </w:rPr>
          <w:t>Modelo de Decisão</w:t>
        </w:r>
      </w:hyperlink>
      <w:r>
        <w:rPr>
          <w:rFonts w:cs="Arial"/>
        </w:rPr>
        <w:t>.</w:t>
      </w:r>
    </w:p>
    <w:p w14:paraId="0DA1FF2D" w14:textId="77777777" w:rsidR="006A32DF" w:rsidRDefault="006A32DF" w:rsidP="006A32DF">
      <w:pPr>
        <w:rPr>
          <w:rFonts w:cs="Arial"/>
        </w:rPr>
      </w:pPr>
    </w:p>
    <w:p w14:paraId="1AC72A1B" w14:textId="3B27AB08" w:rsidR="006A32DF" w:rsidRDefault="006A32DF" w:rsidP="006A32DF">
      <w:pPr>
        <w:rPr>
          <w:rFonts w:cs="Arial"/>
        </w:rPr>
      </w:pPr>
      <w:r>
        <w:rPr>
          <w:rFonts w:cs="Arial"/>
        </w:rPr>
        <w:t xml:space="preserve">As regras de decisão poderão usar parâmetros obtidos dos dados </w:t>
      </w:r>
      <w:r w:rsidRPr="00C83075">
        <w:rPr>
          <w:rFonts w:cs="Arial"/>
        </w:rPr>
        <w:t>da venda</w:t>
      </w:r>
      <w:r w:rsidR="00C83075" w:rsidRPr="00C83075">
        <w:rPr>
          <w:rFonts w:cs="Arial"/>
        </w:rPr>
        <w:t xml:space="preserve">, </w:t>
      </w:r>
      <w:r w:rsidR="00EE0F6B" w:rsidRPr="00C83075">
        <w:rPr>
          <w:rFonts w:cs="Arial"/>
        </w:rPr>
        <w:t>por exemplo UF da proposta</w:t>
      </w:r>
      <w:r w:rsidR="00C83075" w:rsidRPr="00C83075">
        <w:rPr>
          <w:rFonts w:cs="Arial"/>
        </w:rPr>
        <w:t>;</w:t>
      </w:r>
      <w:r w:rsidRPr="00C83075">
        <w:rPr>
          <w:rFonts w:cs="Arial"/>
        </w:rPr>
        <w:t xml:space="preserve"> de dados enriquecidos a partir de outras bases</w:t>
      </w:r>
      <w:r w:rsidR="00C83075" w:rsidRPr="00C83075">
        <w:rPr>
          <w:rFonts w:cs="Arial"/>
        </w:rPr>
        <w:t>, por exemplo</w:t>
      </w:r>
      <w:r w:rsidR="00EE0F6B" w:rsidRPr="00C83075">
        <w:rPr>
          <w:rFonts w:cs="Arial"/>
        </w:rPr>
        <w:t xml:space="preserve"> faixa salarial</w:t>
      </w:r>
      <w:r w:rsidR="00C83075" w:rsidRPr="00C83075">
        <w:rPr>
          <w:rFonts w:cs="Arial"/>
        </w:rPr>
        <w:t>;</w:t>
      </w:r>
      <w:r w:rsidRPr="00C83075">
        <w:rPr>
          <w:rFonts w:cs="Arial"/>
        </w:rPr>
        <w:t xml:space="preserve"> e dos dados</w:t>
      </w:r>
      <w:r>
        <w:rPr>
          <w:rFonts w:cs="Arial"/>
        </w:rPr>
        <w:t xml:space="preserve"> obtidos através da aplicação dos modelos de scoring (7).</w:t>
      </w:r>
    </w:p>
    <w:p w14:paraId="65A70F98" w14:textId="77777777" w:rsidR="006A32DF" w:rsidRDefault="006A32DF" w:rsidP="006A32DF">
      <w:pPr>
        <w:rPr>
          <w:rFonts w:cs="Arial"/>
        </w:rPr>
      </w:pPr>
    </w:p>
    <w:p w14:paraId="550E267D" w14:textId="77777777" w:rsidR="006A32DF" w:rsidRDefault="006A32DF" w:rsidP="006A32DF">
      <w:pPr>
        <w:rPr>
          <w:rFonts w:cs="Arial"/>
        </w:rPr>
      </w:pPr>
      <w:r>
        <w:rPr>
          <w:rFonts w:cs="Arial"/>
        </w:rPr>
        <w:t>Com a aplicação de regras um registro de venda pode ter uma das seguintes decisões:</w:t>
      </w:r>
    </w:p>
    <w:p w14:paraId="1AE7754F" w14:textId="32044386" w:rsidR="006A32DF" w:rsidRDefault="006A32DF" w:rsidP="008C752D">
      <w:pPr>
        <w:pStyle w:val="ListParagraph"/>
        <w:numPr>
          <w:ilvl w:val="0"/>
          <w:numId w:val="9"/>
        </w:numPr>
        <w:rPr>
          <w:rFonts w:cs="Arial"/>
          <w:lang w:val="pt-PT"/>
        </w:rPr>
      </w:pPr>
      <w:r w:rsidRPr="0052566C">
        <w:rPr>
          <w:rFonts w:cs="Arial"/>
          <w:lang w:val="pt-PT"/>
        </w:rPr>
        <w:t>APROVAR –</w:t>
      </w:r>
      <w:r>
        <w:rPr>
          <w:rFonts w:cs="Arial"/>
          <w:lang w:val="pt-PT"/>
        </w:rPr>
        <w:t xml:space="preserve"> a venda</w:t>
      </w:r>
      <w:r w:rsidRPr="0052566C">
        <w:rPr>
          <w:rFonts w:cs="Arial"/>
          <w:lang w:val="pt-PT"/>
        </w:rPr>
        <w:t xml:space="preserve"> </w:t>
      </w:r>
      <w:r>
        <w:rPr>
          <w:rFonts w:cs="Arial"/>
          <w:lang w:val="pt-PT"/>
        </w:rPr>
        <w:t>é aprovada sem necessidade de tratamento por um operador</w:t>
      </w:r>
      <w:r w:rsidR="00EE0F6B">
        <w:rPr>
          <w:rFonts w:cs="Arial"/>
          <w:lang w:val="pt-PT"/>
        </w:rPr>
        <w:t>.</w:t>
      </w:r>
    </w:p>
    <w:p w14:paraId="3C8C20C1" w14:textId="4E8BF4D2" w:rsidR="006A32DF" w:rsidRDefault="006A32DF" w:rsidP="008C752D">
      <w:pPr>
        <w:pStyle w:val="ListParagraph"/>
        <w:numPr>
          <w:ilvl w:val="0"/>
          <w:numId w:val="9"/>
        </w:numPr>
        <w:rPr>
          <w:rFonts w:cs="Arial"/>
          <w:lang w:val="pt-PT"/>
        </w:rPr>
      </w:pPr>
      <w:r>
        <w:rPr>
          <w:rFonts w:cs="Arial"/>
          <w:lang w:val="pt-PT"/>
        </w:rPr>
        <w:t xml:space="preserve">NEGAR – a venda é </w:t>
      </w:r>
      <w:r w:rsidR="00EE0F6B">
        <w:rPr>
          <w:rFonts w:cs="Arial"/>
          <w:lang w:val="pt-PT"/>
        </w:rPr>
        <w:t>derivada com o indicativo de negar</w:t>
      </w:r>
      <w:r>
        <w:rPr>
          <w:rFonts w:cs="Arial"/>
          <w:lang w:val="pt-PT"/>
        </w:rPr>
        <w:t xml:space="preserve"> </w:t>
      </w:r>
      <w:r w:rsidR="00EE0F6B">
        <w:rPr>
          <w:rFonts w:cs="Arial"/>
          <w:lang w:val="pt-PT"/>
        </w:rPr>
        <w:t>com a</w:t>
      </w:r>
      <w:r>
        <w:rPr>
          <w:rFonts w:cs="Arial"/>
          <w:lang w:val="pt-PT"/>
        </w:rPr>
        <w:t xml:space="preserve"> necessida</w:t>
      </w:r>
      <w:r w:rsidR="00EE0F6B">
        <w:rPr>
          <w:rFonts w:cs="Arial"/>
          <w:lang w:val="pt-PT"/>
        </w:rPr>
        <w:t>de de tratamento por um operador (ação manual do operador de confirmar no sistema de destino). Será gerado um processo no Case Management.</w:t>
      </w:r>
    </w:p>
    <w:p w14:paraId="66D169C6" w14:textId="366C2D67" w:rsidR="006A32DF" w:rsidRDefault="006A32DF" w:rsidP="008C752D">
      <w:pPr>
        <w:pStyle w:val="ListParagraph"/>
        <w:numPr>
          <w:ilvl w:val="0"/>
          <w:numId w:val="9"/>
        </w:numPr>
        <w:rPr>
          <w:rFonts w:cs="Arial"/>
          <w:lang w:val="pt-PT"/>
        </w:rPr>
      </w:pPr>
      <w:r>
        <w:rPr>
          <w:rFonts w:cs="Arial"/>
          <w:lang w:val="pt-PT"/>
        </w:rPr>
        <w:t>DERIVAR – a venda é derivada para análise. Neste caso ser</w:t>
      </w:r>
      <w:r w:rsidR="00EE0F6B">
        <w:rPr>
          <w:rFonts w:cs="Arial"/>
          <w:lang w:val="pt-PT"/>
        </w:rPr>
        <w:t>á</w:t>
      </w:r>
      <w:r>
        <w:rPr>
          <w:rFonts w:cs="Arial"/>
          <w:lang w:val="pt-PT"/>
        </w:rPr>
        <w:t xml:space="preserve"> </w:t>
      </w:r>
      <w:r w:rsidR="00952A13">
        <w:rPr>
          <w:rFonts w:cs="Arial"/>
          <w:lang w:val="pt-PT"/>
        </w:rPr>
        <w:t>disparado</w:t>
      </w:r>
      <w:r>
        <w:rPr>
          <w:rFonts w:cs="Arial"/>
          <w:lang w:val="pt-PT"/>
        </w:rPr>
        <w:t xml:space="preserve"> um processo no Case Management do RAID e os operadores irão tomar a decisão que consideram adequada</w:t>
      </w:r>
      <w:r w:rsidR="00EE0F6B">
        <w:rPr>
          <w:rFonts w:cs="Arial"/>
          <w:lang w:val="pt-PT"/>
        </w:rPr>
        <w:t xml:space="preserve"> quando não houver uma regra de recomendação automática</w:t>
      </w:r>
      <w:r>
        <w:rPr>
          <w:rFonts w:cs="Arial"/>
          <w:lang w:val="pt-PT"/>
        </w:rPr>
        <w:t xml:space="preserve">. </w:t>
      </w:r>
    </w:p>
    <w:p w14:paraId="3178139D" w14:textId="77777777" w:rsidR="00EE0F6B" w:rsidRDefault="00EE0F6B" w:rsidP="00EE0F6B">
      <w:pPr>
        <w:pStyle w:val="ListParagraph"/>
        <w:rPr>
          <w:rFonts w:cs="Arial"/>
          <w:lang w:val="pt-PT"/>
        </w:rPr>
      </w:pPr>
    </w:p>
    <w:p w14:paraId="712F5182" w14:textId="5C61176D" w:rsidR="0024348D" w:rsidRDefault="00C01695" w:rsidP="00C01695">
      <w:pPr>
        <w:rPr>
          <w:rFonts w:cs="Arial"/>
          <w:lang w:val="pt-PT"/>
        </w:rPr>
      </w:pPr>
      <w:r>
        <w:rPr>
          <w:rFonts w:cs="Arial"/>
          <w:lang w:val="pt-PT"/>
        </w:rPr>
        <w:t xml:space="preserve">As telas de para tratamento dos casos são apresentadas em </w:t>
      </w:r>
      <w:hyperlink w:anchor="_Front-End_Tratamento_do" w:history="1">
        <w:r w:rsidRPr="00C01695">
          <w:rPr>
            <w:rStyle w:val="Hyperlink"/>
            <w:rFonts w:cs="Arial"/>
            <w:lang w:val="pt-PT"/>
          </w:rPr>
          <w:t>Front-End Tratamento do Caso</w:t>
        </w:r>
      </w:hyperlink>
      <w:r>
        <w:rPr>
          <w:rFonts w:cs="Arial"/>
          <w:lang w:val="pt-PT"/>
        </w:rPr>
        <w:t>.</w:t>
      </w:r>
    </w:p>
    <w:p w14:paraId="2BA412DE" w14:textId="77777777" w:rsidR="00C01695" w:rsidRPr="00C01695" w:rsidRDefault="00C01695" w:rsidP="00C01695">
      <w:pPr>
        <w:rPr>
          <w:rFonts w:cs="Arial"/>
          <w:lang w:val="pt-PT"/>
        </w:rPr>
      </w:pPr>
    </w:p>
    <w:p w14:paraId="0AD3ACB8" w14:textId="77777777" w:rsidR="006A32DF" w:rsidRPr="006A32DF" w:rsidRDefault="006A32DF" w:rsidP="006A32DF">
      <w:pPr>
        <w:pStyle w:val="Heading3"/>
        <w:tabs>
          <w:tab w:val="clear" w:pos="1701"/>
        </w:tabs>
        <w:ind w:left="851" w:hanging="491"/>
        <w:rPr>
          <w:lang w:val="pt-PT"/>
        </w:rPr>
      </w:pPr>
      <w:bookmarkStart w:id="9" w:name="_Toc497226421"/>
      <w:bookmarkStart w:id="10" w:name="_Toc499303877"/>
      <w:r w:rsidRPr="006A32DF">
        <w:rPr>
          <w:lang w:val="pt-PT"/>
        </w:rPr>
        <w:t>Case Management</w:t>
      </w:r>
      <w:bookmarkEnd w:id="9"/>
      <w:bookmarkEnd w:id="10"/>
    </w:p>
    <w:p w14:paraId="7595D5DF" w14:textId="77777777" w:rsidR="006A32DF" w:rsidRDefault="006A32DF" w:rsidP="006A32DF">
      <w:pPr>
        <w:rPr>
          <w:lang w:val="pt-PT" w:eastAsia="en-US"/>
        </w:rPr>
      </w:pPr>
    </w:p>
    <w:p w14:paraId="103AD3B6" w14:textId="77777777" w:rsidR="006A32DF" w:rsidRDefault="006A32DF" w:rsidP="006A32DF">
      <w:pPr>
        <w:rPr>
          <w:rFonts w:cs="Arial"/>
          <w:lang w:eastAsia="en-US"/>
        </w:rPr>
      </w:pPr>
      <w:r>
        <w:rPr>
          <w:rFonts w:cs="Arial"/>
          <w:lang w:eastAsia="en-US"/>
        </w:rPr>
        <w:t>Quando um caso é classificado como derivado irá ser tratado através do Case Management disponível no RAID.</w:t>
      </w:r>
    </w:p>
    <w:p w14:paraId="3BD89ECC" w14:textId="77777777" w:rsidR="006A32DF" w:rsidRDefault="006A32DF" w:rsidP="006A32DF">
      <w:pPr>
        <w:rPr>
          <w:rFonts w:cs="Arial"/>
          <w:lang w:eastAsia="en-US"/>
        </w:rPr>
      </w:pPr>
    </w:p>
    <w:p w14:paraId="0050BC00" w14:textId="60D4039D" w:rsidR="006A32DF" w:rsidRDefault="006A32DF" w:rsidP="006A32DF">
      <w:pPr>
        <w:rPr>
          <w:rFonts w:cs="Arial"/>
          <w:lang w:eastAsia="en-US"/>
        </w:rPr>
      </w:pPr>
      <w:r>
        <w:rPr>
          <w:rFonts w:cs="Arial"/>
          <w:lang w:eastAsia="en-US"/>
        </w:rPr>
        <w:t xml:space="preserve">Os operadores irão analisar os dados disponíveis </w:t>
      </w:r>
      <w:r w:rsidR="00B6635E">
        <w:rPr>
          <w:rFonts w:cs="Arial"/>
          <w:lang w:eastAsia="en-US"/>
        </w:rPr>
        <w:t xml:space="preserve">no workflow </w:t>
      </w:r>
      <w:r>
        <w:rPr>
          <w:rFonts w:cs="Arial"/>
          <w:lang w:eastAsia="en-US"/>
        </w:rPr>
        <w:t>e tomar a decisão de APROVAR ou NEGAR a venda</w:t>
      </w:r>
      <w:r w:rsidR="00B6635E">
        <w:rPr>
          <w:rFonts w:cs="Arial"/>
          <w:lang w:eastAsia="en-US"/>
        </w:rPr>
        <w:t xml:space="preserve"> baseado nas recomendações do sistema</w:t>
      </w:r>
      <w:r>
        <w:rPr>
          <w:rFonts w:cs="Arial"/>
          <w:lang w:eastAsia="en-US"/>
        </w:rPr>
        <w:t>.</w:t>
      </w:r>
    </w:p>
    <w:p w14:paraId="3448EED8" w14:textId="77777777" w:rsidR="006A32DF" w:rsidRDefault="006A32DF" w:rsidP="006A32DF">
      <w:pPr>
        <w:rPr>
          <w:rFonts w:cs="Arial"/>
          <w:lang w:eastAsia="en-US"/>
        </w:rPr>
      </w:pPr>
    </w:p>
    <w:p w14:paraId="6CFF99B4" w14:textId="77777777" w:rsidR="006A32DF" w:rsidRDefault="006A32DF" w:rsidP="006A32DF">
      <w:pPr>
        <w:rPr>
          <w:rFonts w:cs="Arial"/>
          <w:lang w:eastAsia="en-US"/>
        </w:rPr>
      </w:pPr>
      <w:r>
        <w:rPr>
          <w:rFonts w:cs="Arial"/>
          <w:lang w:eastAsia="en-US"/>
        </w:rPr>
        <w:t>O diagrama seguinte resume o processo.</w:t>
      </w:r>
    </w:p>
    <w:p w14:paraId="24B87053" w14:textId="77777777" w:rsidR="006A32DF" w:rsidRDefault="006A32DF" w:rsidP="006A32DF">
      <w:pPr>
        <w:rPr>
          <w:rFonts w:cs="Arial"/>
          <w:lang w:eastAsia="en-US"/>
        </w:rPr>
      </w:pPr>
    </w:p>
    <w:p w14:paraId="52B9E336" w14:textId="77777777" w:rsidR="006A32DF" w:rsidRDefault="006A32DF" w:rsidP="006A32DF">
      <w:pPr>
        <w:keepNext/>
        <w:jc w:val="center"/>
      </w:pPr>
      <w:r>
        <w:object w:dxaOrig="2716" w:dyaOrig="3615" w14:anchorId="12DDAE83">
          <v:shape id="_x0000_i1029" type="#_x0000_t75" style="width:135.95pt;height:180.55pt" o:ole="">
            <v:imagedata r:id="rId29" o:title=""/>
          </v:shape>
          <o:OLEObject Type="Embed" ProgID="Visio.Drawing.15" ShapeID="_x0000_i1029" DrawAspect="Content" ObjectID="_1574681780" r:id="rId30"/>
        </w:object>
      </w:r>
    </w:p>
    <w:p w14:paraId="1ED1802A" w14:textId="404E7E43" w:rsidR="006A32DF" w:rsidRPr="006A32DF" w:rsidRDefault="006A32DF" w:rsidP="006A32DF">
      <w:pPr>
        <w:pStyle w:val="Caption"/>
        <w:rPr>
          <w:lang w:val="pt-PT"/>
        </w:rPr>
      </w:pPr>
      <w:r w:rsidRPr="006A32DF">
        <w:rPr>
          <w:lang w:val="pt-PT"/>
        </w:rPr>
        <w:t xml:space="preserve">Figura </w:t>
      </w:r>
      <w:r w:rsidRPr="006A32DF">
        <w:rPr>
          <w:lang w:val="pt-PT"/>
        </w:rPr>
        <w:fldChar w:fldCharType="begin"/>
      </w:r>
      <w:r w:rsidRPr="006A32DF">
        <w:rPr>
          <w:lang w:val="pt-PT"/>
        </w:rPr>
        <w:instrText xml:space="preserve"> SEQ Figura \* ARABIC </w:instrText>
      </w:r>
      <w:r w:rsidRPr="006A32DF">
        <w:rPr>
          <w:lang w:val="pt-PT"/>
        </w:rPr>
        <w:fldChar w:fldCharType="separate"/>
      </w:r>
      <w:r w:rsidR="003051D6">
        <w:rPr>
          <w:noProof/>
          <w:lang w:val="pt-PT"/>
        </w:rPr>
        <w:t>5</w:t>
      </w:r>
      <w:r w:rsidRPr="006A32DF">
        <w:rPr>
          <w:lang w:val="pt-PT"/>
        </w:rPr>
        <w:fldChar w:fldCharType="end"/>
      </w:r>
      <w:r w:rsidRPr="006A32DF">
        <w:rPr>
          <w:lang w:val="pt-PT"/>
        </w:rPr>
        <w:t xml:space="preserve"> - Case Management</w:t>
      </w:r>
    </w:p>
    <w:p w14:paraId="5AEE4378" w14:textId="77777777" w:rsidR="00351DF7" w:rsidRPr="006A32DF" w:rsidRDefault="00351DF7" w:rsidP="006A32DF">
      <w:pPr>
        <w:pStyle w:val="Caption"/>
        <w:rPr>
          <w:lang w:val="pt-PT"/>
        </w:rPr>
      </w:pPr>
      <w:r w:rsidRPr="006A32DF">
        <w:rPr>
          <w:lang w:val="pt-PT"/>
        </w:rPr>
        <w:br w:type="page"/>
      </w:r>
    </w:p>
    <w:p w14:paraId="0C3CEB13" w14:textId="09301C6D" w:rsidR="00C01C97" w:rsidRPr="00881F78" w:rsidRDefault="00C01C97" w:rsidP="00B35A58">
      <w:pPr>
        <w:pStyle w:val="Heading1"/>
        <w:numPr>
          <w:ilvl w:val="0"/>
          <w:numId w:val="7"/>
        </w:numPr>
      </w:pPr>
      <w:bookmarkStart w:id="11" w:name="_Toc499303878"/>
      <w:r w:rsidRPr="00881F78">
        <w:lastRenderedPageBreak/>
        <w:t xml:space="preserve">Detalhamento </w:t>
      </w:r>
      <w:r w:rsidR="004C3918">
        <w:t>dos Requisitos</w:t>
      </w:r>
      <w:bookmarkEnd w:id="11"/>
    </w:p>
    <w:p w14:paraId="7EFC9845" w14:textId="3B6A92DE" w:rsidR="00BC091E" w:rsidRDefault="00BC091E" w:rsidP="00BC091E">
      <w:pPr>
        <w:pStyle w:val="Heading2"/>
      </w:pPr>
      <w:bookmarkStart w:id="12" w:name="_Requisitos_de_Cargas"/>
      <w:bookmarkStart w:id="13" w:name="_Toc499303879"/>
      <w:bookmarkEnd w:id="12"/>
      <w:r>
        <w:t>Requisitos de Cargas</w:t>
      </w:r>
      <w:bookmarkEnd w:id="13"/>
    </w:p>
    <w:p w14:paraId="78D9E51F" w14:textId="77777777" w:rsidR="001A17E6" w:rsidRDefault="001A17E6" w:rsidP="001A17E6">
      <w:pPr>
        <w:rPr>
          <w:lang w:val="en-US" w:eastAsia="en-US"/>
        </w:rPr>
      </w:pPr>
    </w:p>
    <w:p w14:paraId="28E6BF1A" w14:textId="3A4FD637" w:rsidR="001A17E6" w:rsidRDefault="001A17E6" w:rsidP="001A17E6">
      <w:pPr>
        <w:rPr>
          <w:lang w:eastAsia="en-US"/>
        </w:rPr>
      </w:pPr>
      <w:r w:rsidRPr="001A17E6">
        <w:rPr>
          <w:lang w:eastAsia="en-US"/>
        </w:rPr>
        <w:t>Nesta seção serão descrit</w:t>
      </w:r>
      <w:r>
        <w:rPr>
          <w:lang w:eastAsia="en-US"/>
        </w:rPr>
        <w:t xml:space="preserve">as as cargas de dados. Para todos os processos, considera-se que os arquivos serão disponibilizados diretamente no diretório de entrega </w:t>
      </w:r>
      <w:r w:rsidR="00290536">
        <w:rPr>
          <w:lang w:eastAsia="en-US"/>
        </w:rPr>
        <w:t>de</w:t>
      </w:r>
      <w:r>
        <w:rPr>
          <w:lang w:eastAsia="en-US"/>
        </w:rPr>
        <w:t xml:space="preserve"> dados especificado, ou seja, o RAID FMS não irá buscar nenhuma informação externamente.</w:t>
      </w:r>
    </w:p>
    <w:p w14:paraId="0A8CC9F5" w14:textId="77777777" w:rsidR="005A41A1" w:rsidRDefault="005A41A1" w:rsidP="001A17E6">
      <w:pPr>
        <w:rPr>
          <w:lang w:eastAsia="en-US"/>
        </w:rPr>
      </w:pPr>
    </w:p>
    <w:p w14:paraId="0C36F73F" w14:textId="02035AA2" w:rsidR="005A41A1" w:rsidRDefault="00370497" w:rsidP="001A17E6">
      <w:pPr>
        <w:rPr>
          <w:lang w:eastAsia="en-US"/>
        </w:rPr>
      </w:pPr>
      <w:r>
        <w:rPr>
          <w:lang w:eastAsia="en-US"/>
        </w:rPr>
        <w:t>T</w:t>
      </w:r>
      <w:r w:rsidR="005A41A1" w:rsidRPr="005F4414">
        <w:rPr>
          <w:lang w:eastAsia="en-US"/>
        </w:rPr>
        <w:t xml:space="preserve">odos os processos terão sua execução agendada no </w:t>
      </w:r>
      <w:r w:rsidR="005A41A1" w:rsidRPr="005F4414">
        <w:rPr>
          <w:i/>
          <w:lang w:eastAsia="en-US"/>
        </w:rPr>
        <w:t>scheduler</w:t>
      </w:r>
      <w:r w:rsidR="005A41A1" w:rsidRPr="005F4414">
        <w:rPr>
          <w:lang w:eastAsia="en-US"/>
        </w:rPr>
        <w:t xml:space="preserve"> do RAID FMS sendo também possível executar sob demanda qualquer um deles conforme a necessidade.</w:t>
      </w:r>
      <w:r w:rsidR="005A41A1" w:rsidRPr="005A41A1">
        <w:rPr>
          <w:lang w:eastAsia="en-US"/>
        </w:rPr>
        <w:t xml:space="preserve"> </w:t>
      </w:r>
      <w:r w:rsidR="005A41A1">
        <w:rPr>
          <w:lang w:eastAsia="en-US"/>
        </w:rPr>
        <w:t xml:space="preserve">A seguir é apresentado o exemplo do </w:t>
      </w:r>
      <w:r w:rsidR="005A41A1" w:rsidRPr="005F4414">
        <w:rPr>
          <w:i/>
          <w:lang w:eastAsia="en-US"/>
        </w:rPr>
        <w:t>scheduler</w:t>
      </w:r>
      <w:r w:rsidR="005A41A1">
        <w:rPr>
          <w:lang w:eastAsia="en-US"/>
        </w:rPr>
        <w:t xml:space="preserve"> do RAID FMS.</w:t>
      </w:r>
    </w:p>
    <w:p w14:paraId="43E897A1" w14:textId="77777777" w:rsidR="005A41A1" w:rsidRDefault="005A41A1" w:rsidP="001A17E6">
      <w:pPr>
        <w:rPr>
          <w:lang w:eastAsia="en-US"/>
        </w:rPr>
      </w:pPr>
    </w:p>
    <w:p w14:paraId="4D0DCC09" w14:textId="420F1900" w:rsidR="005A41A1" w:rsidRPr="001A17E6" w:rsidRDefault="005A41A1" w:rsidP="001A17E6">
      <w:pPr>
        <w:rPr>
          <w:lang w:eastAsia="en-US"/>
        </w:rPr>
      </w:pPr>
      <w:r>
        <w:rPr>
          <w:noProof/>
        </w:rPr>
        <w:drawing>
          <wp:inline distT="0" distB="0" distL="0" distR="0" wp14:anchorId="18F17F53" wp14:editId="664342AF">
            <wp:extent cx="6805017"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7348" cy="3068101"/>
                    </a:xfrm>
                    <a:prstGeom prst="rect">
                      <a:avLst/>
                    </a:prstGeom>
                    <a:noFill/>
                    <a:ln>
                      <a:noFill/>
                    </a:ln>
                  </pic:spPr>
                </pic:pic>
              </a:graphicData>
            </a:graphic>
          </wp:inline>
        </w:drawing>
      </w:r>
    </w:p>
    <w:p w14:paraId="05C3BC51" w14:textId="6B17F463" w:rsidR="003051D6" w:rsidRPr="006A32DF" w:rsidRDefault="003051D6" w:rsidP="003051D6">
      <w:pPr>
        <w:pStyle w:val="Caption"/>
        <w:rPr>
          <w:lang w:val="pt-PT"/>
        </w:rPr>
      </w:pPr>
      <w:r w:rsidRPr="006A32DF">
        <w:rPr>
          <w:lang w:val="pt-PT"/>
        </w:rPr>
        <w:t xml:space="preserve">Figura </w:t>
      </w:r>
      <w:r w:rsidRPr="006A32DF">
        <w:rPr>
          <w:lang w:val="pt-PT"/>
        </w:rPr>
        <w:fldChar w:fldCharType="begin"/>
      </w:r>
      <w:r w:rsidRPr="006A32DF">
        <w:rPr>
          <w:lang w:val="pt-PT"/>
        </w:rPr>
        <w:instrText xml:space="preserve"> SEQ Figura \* ARABIC </w:instrText>
      </w:r>
      <w:r w:rsidRPr="006A32DF">
        <w:rPr>
          <w:lang w:val="pt-PT"/>
        </w:rPr>
        <w:fldChar w:fldCharType="separate"/>
      </w:r>
      <w:r>
        <w:rPr>
          <w:noProof/>
          <w:lang w:val="pt-PT"/>
        </w:rPr>
        <w:t>6</w:t>
      </w:r>
      <w:r w:rsidRPr="006A32DF">
        <w:rPr>
          <w:lang w:val="pt-PT"/>
        </w:rPr>
        <w:fldChar w:fldCharType="end"/>
      </w:r>
      <w:r w:rsidRPr="006A32DF">
        <w:rPr>
          <w:lang w:val="pt-PT"/>
        </w:rPr>
        <w:t xml:space="preserve"> </w:t>
      </w:r>
      <w:r>
        <w:rPr>
          <w:lang w:val="pt-PT"/>
        </w:rPr>
        <w:t>–</w:t>
      </w:r>
      <w:r w:rsidRPr="006A32DF">
        <w:rPr>
          <w:lang w:val="pt-PT"/>
        </w:rPr>
        <w:t xml:space="preserve"> </w:t>
      </w:r>
      <w:r>
        <w:rPr>
          <w:lang w:val="pt-PT"/>
        </w:rPr>
        <w:t>Scheduler do RAID (exemplo)</w:t>
      </w:r>
    </w:p>
    <w:p w14:paraId="5A37C754" w14:textId="77777777" w:rsidR="001A17E6" w:rsidRDefault="001A17E6" w:rsidP="001A17E6">
      <w:pPr>
        <w:rPr>
          <w:lang w:eastAsia="en-US"/>
        </w:rPr>
      </w:pPr>
    </w:p>
    <w:p w14:paraId="3E9ABB28" w14:textId="77777777" w:rsidR="00370497" w:rsidRDefault="00370497" w:rsidP="001A17E6">
      <w:pPr>
        <w:rPr>
          <w:lang w:eastAsia="en-US"/>
        </w:rPr>
      </w:pPr>
    </w:p>
    <w:p w14:paraId="537DE004" w14:textId="6E28118F" w:rsidR="00C60B80" w:rsidRDefault="00B776BA" w:rsidP="001A17E6">
      <w:pPr>
        <w:rPr>
          <w:lang w:eastAsia="en-US"/>
        </w:rPr>
      </w:pPr>
      <w:r>
        <w:rPr>
          <w:lang w:eastAsia="en-US"/>
        </w:rPr>
        <w:t xml:space="preserve">O diagrama a seguir </w:t>
      </w:r>
      <w:r w:rsidR="00370497">
        <w:rPr>
          <w:lang w:eastAsia="en-US"/>
        </w:rPr>
        <w:t>apresenta o processo de execução das cargas:</w:t>
      </w:r>
    </w:p>
    <w:p w14:paraId="1FAACFE5" w14:textId="77777777" w:rsidR="00B776BA" w:rsidRDefault="00B776BA" w:rsidP="001A17E6">
      <w:pPr>
        <w:rPr>
          <w:lang w:eastAsia="en-US"/>
        </w:rPr>
      </w:pPr>
    </w:p>
    <w:p w14:paraId="60467B55" w14:textId="52014D35" w:rsidR="00B776BA" w:rsidRDefault="008F2559" w:rsidP="00B776BA">
      <w:pPr>
        <w:jc w:val="center"/>
        <w:rPr>
          <w:lang w:eastAsia="en-US"/>
        </w:rPr>
      </w:pPr>
      <w:r>
        <w:object w:dxaOrig="10431" w:dyaOrig="14235" w14:anchorId="60F68C46">
          <v:shape id="_x0000_i1030" type="#_x0000_t75" style="width:382.05pt;height:522.25pt" o:ole="">
            <v:imagedata r:id="rId32" o:title=""/>
          </v:shape>
          <o:OLEObject Type="Embed" ProgID="Visio.Drawing.11" ShapeID="_x0000_i1030" DrawAspect="Content" ObjectID="_1574681781" r:id="rId33"/>
        </w:object>
      </w:r>
    </w:p>
    <w:p w14:paraId="57DF38C0" w14:textId="77777777" w:rsidR="00C60B80" w:rsidRDefault="00C60B80" w:rsidP="001A17E6">
      <w:pPr>
        <w:rPr>
          <w:lang w:eastAsia="en-US"/>
        </w:rPr>
      </w:pPr>
    </w:p>
    <w:p w14:paraId="110765A4" w14:textId="586799C9" w:rsidR="003051D6" w:rsidRPr="006A32DF" w:rsidRDefault="003051D6" w:rsidP="003051D6">
      <w:pPr>
        <w:pStyle w:val="Caption"/>
        <w:rPr>
          <w:lang w:val="pt-PT"/>
        </w:rPr>
      </w:pPr>
      <w:r w:rsidRPr="006A32DF">
        <w:rPr>
          <w:lang w:val="pt-PT"/>
        </w:rPr>
        <w:t xml:space="preserve">Figura </w:t>
      </w:r>
      <w:r w:rsidRPr="006A32DF">
        <w:rPr>
          <w:lang w:val="pt-PT"/>
        </w:rPr>
        <w:fldChar w:fldCharType="begin"/>
      </w:r>
      <w:r w:rsidRPr="006A32DF">
        <w:rPr>
          <w:lang w:val="pt-PT"/>
        </w:rPr>
        <w:instrText xml:space="preserve"> SEQ Figura \* ARABIC </w:instrText>
      </w:r>
      <w:r w:rsidRPr="006A32DF">
        <w:rPr>
          <w:lang w:val="pt-PT"/>
        </w:rPr>
        <w:fldChar w:fldCharType="separate"/>
      </w:r>
      <w:r>
        <w:rPr>
          <w:noProof/>
          <w:lang w:val="pt-PT"/>
        </w:rPr>
        <w:t>7</w:t>
      </w:r>
      <w:r w:rsidRPr="006A32DF">
        <w:rPr>
          <w:lang w:val="pt-PT"/>
        </w:rPr>
        <w:fldChar w:fldCharType="end"/>
      </w:r>
      <w:r w:rsidRPr="006A32DF">
        <w:rPr>
          <w:lang w:val="pt-PT"/>
        </w:rPr>
        <w:t xml:space="preserve"> </w:t>
      </w:r>
      <w:r w:rsidR="00D22F9F">
        <w:rPr>
          <w:lang w:val="pt-PT"/>
        </w:rPr>
        <w:t>–</w:t>
      </w:r>
      <w:r w:rsidRPr="006A32DF">
        <w:rPr>
          <w:lang w:val="pt-PT"/>
        </w:rPr>
        <w:t xml:space="preserve"> </w:t>
      </w:r>
      <w:r w:rsidR="00D22F9F">
        <w:rPr>
          <w:lang w:val="pt-PT"/>
        </w:rPr>
        <w:t>Fluxo de processamento das cargas</w:t>
      </w:r>
    </w:p>
    <w:p w14:paraId="27891AAC" w14:textId="77777777" w:rsidR="00C83075" w:rsidRDefault="00C83075" w:rsidP="001A17E6">
      <w:pPr>
        <w:rPr>
          <w:lang w:eastAsia="en-US"/>
        </w:rPr>
      </w:pPr>
    </w:p>
    <w:p w14:paraId="29910587" w14:textId="15B21F6C" w:rsidR="00C60B80" w:rsidRDefault="00370497" w:rsidP="001A17E6">
      <w:pPr>
        <w:rPr>
          <w:lang w:eastAsia="en-US"/>
        </w:rPr>
      </w:pPr>
      <w:r>
        <w:rPr>
          <w:lang w:eastAsia="en-US"/>
        </w:rPr>
        <w:t>Adicionalmente, s</w:t>
      </w:r>
      <w:r w:rsidR="00B776BA">
        <w:rPr>
          <w:lang w:eastAsia="en-US"/>
        </w:rPr>
        <w:t>erá</w:t>
      </w:r>
      <w:r w:rsidR="00C83075">
        <w:rPr>
          <w:lang w:eastAsia="en-US"/>
        </w:rPr>
        <w:t xml:space="preserve"> disponibilizada uma tela para acompanhamento dos processos de carga (vide</w:t>
      </w:r>
      <w:r w:rsidR="0047791A">
        <w:t xml:space="preserve"> </w:t>
      </w:r>
      <w:hyperlink w:anchor="_RQN36_Controle_de" w:history="1">
        <w:r w:rsidR="0047791A" w:rsidRPr="0047791A">
          <w:rPr>
            <w:rStyle w:val="Hyperlink"/>
          </w:rPr>
          <w:t>RQN36 Controle de carga de arquivos</w:t>
        </w:r>
      </w:hyperlink>
      <w:r w:rsidR="00C83075">
        <w:rPr>
          <w:lang w:eastAsia="en-US"/>
        </w:rPr>
        <w:t>).</w:t>
      </w:r>
    </w:p>
    <w:p w14:paraId="1F07D0D2" w14:textId="77777777" w:rsidR="00C60B80" w:rsidRPr="001A17E6" w:rsidRDefault="00C60B80" w:rsidP="001A17E6">
      <w:pPr>
        <w:rPr>
          <w:lang w:eastAsia="en-US"/>
        </w:rPr>
      </w:pPr>
    </w:p>
    <w:p w14:paraId="448CC023" w14:textId="7C5EC666" w:rsidR="00B24CB4" w:rsidRPr="00153785" w:rsidRDefault="00B24CB4" w:rsidP="000A0C31">
      <w:pPr>
        <w:pStyle w:val="Heading3"/>
      </w:pPr>
      <w:bookmarkStart w:id="14" w:name="_RQN01_–_Carga"/>
      <w:bookmarkStart w:id="15" w:name="_Toc499303880"/>
      <w:bookmarkEnd w:id="14"/>
      <w:r w:rsidRPr="00463671">
        <w:t>RQN01</w:t>
      </w:r>
      <w:r w:rsidRPr="00153785">
        <w:t xml:space="preserve"> – Carga dos arquivos de vendas do SINN</w:t>
      </w:r>
      <w:bookmarkEnd w:id="15"/>
    </w:p>
    <w:p w14:paraId="7FD29687" w14:textId="77777777" w:rsidR="00B24CB4" w:rsidRPr="00153785" w:rsidRDefault="00B24CB4" w:rsidP="00C01C97">
      <w:pPr>
        <w:rPr>
          <w:rFonts w:cs="Arial"/>
        </w:rPr>
      </w:pPr>
    </w:p>
    <w:p w14:paraId="212932BB" w14:textId="12387E3C" w:rsidR="00B24CB4" w:rsidRPr="00153785" w:rsidRDefault="00B24CB4" w:rsidP="00D226EA">
      <w:pPr>
        <w:pStyle w:val="Heading4"/>
      </w:pPr>
      <w:bookmarkStart w:id="16" w:name="_RGN01_–_Processo"/>
      <w:bookmarkStart w:id="17" w:name="_Toc499303881"/>
      <w:bookmarkEnd w:id="16"/>
      <w:r w:rsidRPr="00463671">
        <w:t>RGN01</w:t>
      </w:r>
      <w:r w:rsidRPr="00153785">
        <w:t xml:space="preserve"> – </w:t>
      </w:r>
      <w:r w:rsidR="00614D85" w:rsidRPr="00153785">
        <w:t>Processo de carga arquivo SINN</w:t>
      </w:r>
      <w:bookmarkEnd w:id="17"/>
    </w:p>
    <w:p w14:paraId="390A1D31" w14:textId="77777777" w:rsidR="00304415" w:rsidRPr="00153785" w:rsidRDefault="00304415" w:rsidP="00C01C97">
      <w:pPr>
        <w:rPr>
          <w:rFonts w:cs="Arial"/>
        </w:rPr>
      </w:pPr>
    </w:p>
    <w:p w14:paraId="62101617" w14:textId="509A1680" w:rsidR="00614D85" w:rsidRPr="00153785" w:rsidRDefault="00614D85" w:rsidP="00C01C97">
      <w:pPr>
        <w:rPr>
          <w:rFonts w:cs="Arial"/>
        </w:rPr>
      </w:pPr>
      <w:r w:rsidRPr="00153785">
        <w:rPr>
          <w:rFonts w:cs="Arial"/>
        </w:rPr>
        <w:t>Deverá ser criado um processo de carga da base de vendas de TV no sistema de prevenção a fraude RAID-FMS, que será disponibilizada de 2h em 2h pelo SINN. A nomenclatura do arquivo será CONTRATOS_DTH_AI_AAAAMMDDHHMMSS.txt.</w:t>
      </w:r>
    </w:p>
    <w:p w14:paraId="52D50127" w14:textId="77777777" w:rsidR="00614D85" w:rsidRPr="00153785" w:rsidRDefault="00614D85" w:rsidP="00C01C97">
      <w:pPr>
        <w:rPr>
          <w:rFonts w:cs="Arial"/>
        </w:rPr>
      </w:pPr>
    </w:p>
    <w:p w14:paraId="425E0477" w14:textId="2B7D7423" w:rsidR="00614D85" w:rsidRPr="00153785" w:rsidRDefault="00614D85" w:rsidP="00C01C97">
      <w:pPr>
        <w:rPr>
          <w:rFonts w:cs="Arial"/>
        </w:rPr>
      </w:pPr>
      <w:r w:rsidRPr="00153785">
        <w:rPr>
          <w:rFonts w:cs="Arial"/>
        </w:rPr>
        <w:t>Os detalhes do controle de carga estão descritos nas tabelas a seguir:</w:t>
      </w:r>
    </w:p>
    <w:p w14:paraId="58C7A4EE" w14:textId="77777777" w:rsidR="00DD6F4E" w:rsidRPr="00153785" w:rsidRDefault="00DD6F4E" w:rsidP="00C01C97">
      <w:pPr>
        <w:rPr>
          <w:rFonts w:cs="Arial"/>
        </w:rPr>
      </w:pPr>
    </w:p>
    <w:p w14:paraId="7E0F27CF" w14:textId="77777777" w:rsidR="00DD6F4E" w:rsidRPr="00153785" w:rsidRDefault="00DD6F4E"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DD6F4E" w:rsidRPr="00153785" w14:paraId="4F4004B6" w14:textId="77777777" w:rsidTr="003076DB">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47742F1B" w14:textId="77777777" w:rsidR="00DD6F4E" w:rsidRPr="00153785" w:rsidRDefault="00DD6F4E" w:rsidP="00C01C97">
            <w:pPr>
              <w:jc w:val="center"/>
              <w:rPr>
                <w:rFonts w:cs="Arial"/>
                <w:b/>
                <w:bCs/>
                <w:color w:val="000000"/>
                <w:sz w:val="20"/>
                <w:szCs w:val="20"/>
              </w:rPr>
            </w:pPr>
            <w:r w:rsidRPr="00153785">
              <w:rPr>
                <w:rFonts w:cs="Arial"/>
                <w:b/>
                <w:bCs/>
                <w:color w:val="000000"/>
                <w:sz w:val="20"/>
                <w:szCs w:val="20"/>
              </w:rPr>
              <w:t>Carga</w:t>
            </w:r>
          </w:p>
        </w:tc>
      </w:tr>
      <w:tr w:rsidR="00DD6F4E" w:rsidRPr="00153785" w14:paraId="287F377D"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6019527" w14:textId="1AB683F0" w:rsidR="00DD6F4E" w:rsidRPr="00153785" w:rsidRDefault="00DD6F4E"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65C3ED9B" w14:textId="084ED8E0" w:rsidR="00DD6F4E" w:rsidRPr="00153785" w:rsidRDefault="00DD6F4E" w:rsidP="00C01C97">
            <w:pPr>
              <w:rPr>
                <w:rFonts w:cs="Arial"/>
                <w:color w:val="000000"/>
                <w:sz w:val="20"/>
                <w:szCs w:val="20"/>
              </w:rPr>
            </w:pPr>
            <w:r w:rsidRPr="00153785">
              <w:rPr>
                <w:rFonts w:cs="Arial"/>
                <w:color w:val="000000"/>
                <w:sz w:val="20"/>
                <w:szCs w:val="20"/>
              </w:rPr>
              <w:t>SINN – Ativações OiTV</w:t>
            </w:r>
          </w:p>
        </w:tc>
      </w:tr>
      <w:tr w:rsidR="00DD6F4E" w:rsidRPr="00D972D6" w14:paraId="41640953"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3808AA1" w14:textId="4332182E" w:rsidR="00DD6F4E" w:rsidRPr="00153785" w:rsidRDefault="00DD6F4E" w:rsidP="00C01C97">
            <w:pPr>
              <w:jc w:val="right"/>
              <w:rPr>
                <w:rFonts w:cs="Arial"/>
                <w:b/>
                <w:bCs/>
                <w:color w:val="000000"/>
                <w:sz w:val="20"/>
                <w:szCs w:val="20"/>
              </w:rPr>
            </w:pPr>
            <w:r w:rsidRPr="00153785">
              <w:rPr>
                <w:rFonts w:cs="Arial"/>
                <w:b/>
                <w:bCs/>
                <w:color w:val="000000"/>
                <w:sz w:val="20"/>
                <w:szCs w:val="20"/>
              </w:rPr>
              <w:t>Flu</w:t>
            </w:r>
            <w:r w:rsidR="003076DB" w:rsidRPr="00153785">
              <w:rPr>
                <w:rFonts w:cs="Arial"/>
                <w:b/>
                <w:bCs/>
                <w:color w:val="000000"/>
                <w:sz w:val="20"/>
                <w:szCs w:val="20"/>
              </w:rPr>
              <w:t>xo</w:t>
            </w:r>
            <w:r w:rsidRPr="00153785">
              <w:rPr>
                <w:rFonts w:cs="Arial"/>
                <w:b/>
                <w:bCs/>
                <w:color w:val="000000"/>
                <w:sz w:val="20"/>
                <w:szCs w:val="20"/>
              </w:rPr>
              <w:t xml:space="preserve"> de </w:t>
            </w:r>
            <w:r w:rsidR="003076DB" w:rsidRPr="00153785">
              <w:rPr>
                <w:rFonts w:cs="Arial"/>
                <w:b/>
                <w:bCs/>
                <w:color w:val="000000"/>
                <w:sz w:val="20"/>
                <w:szCs w:val="20"/>
              </w:rPr>
              <w:t>c</w:t>
            </w:r>
            <w:r w:rsidRPr="00153785">
              <w:rPr>
                <w:rFonts w:cs="Arial"/>
                <w:b/>
                <w:bCs/>
                <w:color w:val="000000"/>
                <w:sz w:val="20"/>
                <w:szCs w:val="20"/>
              </w:rPr>
              <w:t xml:space="preserve">ontrole de </w:t>
            </w:r>
            <w:r w:rsidR="003076DB" w:rsidRPr="00153785">
              <w:rPr>
                <w:rFonts w:cs="Arial"/>
                <w:b/>
                <w:bCs/>
                <w:color w:val="000000"/>
                <w:sz w:val="20"/>
                <w:szCs w:val="20"/>
              </w:rPr>
              <w:t>c</w:t>
            </w:r>
            <w:r w:rsidRPr="00153785">
              <w:rPr>
                <w:rFonts w:cs="Arial"/>
                <w:b/>
                <w:bCs/>
                <w:color w:val="000000"/>
                <w:sz w:val="20"/>
                <w:szCs w:val="20"/>
              </w:rPr>
              <w:t>arga</w:t>
            </w:r>
          </w:p>
        </w:tc>
        <w:tc>
          <w:tcPr>
            <w:tcW w:w="4877" w:type="dxa"/>
            <w:tcBorders>
              <w:top w:val="nil"/>
              <w:left w:val="nil"/>
              <w:bottom w:val="single" w:sz="8" w:space="0" w:color="auto"/>
              <w:right w:val="single" w:sz="8" w:space="0" w:color="auto"/>
            </w:tcBorders>
            <w:shd w:val="clear" w:color="auto" w:fill="auto"/>
            <w:vAlign w:val="center"/>
            <w:hideMark/>
          </w:tcPr>
          <w:p w14:paraId="6553229F" w14:textId="3BEE72BA" w:rsidR="00DD6F4E" w:rsidRPr="008B4C5D" w:rsidRDefault="008B4C5D" w:rsidP="00C01C97">
            <w:pPr>
              <w:rPr>
                <w:rFonts w:cs="Arial"/>
                <w:color w:val="000000"/>
                <w:sz w:val="20"/>
                <w:szCs w:val="20"/>
                <w:lang w:val="en-US"/>
              </w:rPr>
            </w:pPr>
            <w:r w:rsidRPr="008B4C5D">
              <w:rPr>
                <w:rFonts w:cs="Arial"/>
                <w:color w:val="000000"/>
                <w:sz w:val="20"/>
                <w:szCs w:val="20"/>
                <w:lang w:val="en-US"/>
              </w:rPr>
              <w:t>Ctrl_LD_</w:t>
            </w:r>
            <w:r w:rsidR="00592A10" w:rsidRPr="008B4C5D">
              <w:rPr>
                <w:rFonts w:cs="Arial"/>
                <w:color w:val="000000"/>
                <w:sz w:val="20"/>
                <w:szCs w:val="20"/>
                <w:lang w:val="en-US"/>
              </w:rPr>
              <w:t>SINN_ACTV_OITV</w:t>
            </w:r>
          </w:p>
        </w:tc>
      </w:tr>
      <w:tr w:rsidR="00DD6F4E" w:rsidRPr="00153785" w14:paraId="0ADAE646"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5C68DA5" w14:textId="065DC796" w:rsidR="00DD6F4E" w:rsidRPr="00153785" w:rsidRDefault="00DD6F4E" w:rsidP="00C01C97">
            <w:pPr>
              <w:jc w:val="right"/>
              <w:rPr>
                <w:rFonts w:cs="Arial"/>
                <w:b/>
                <w:bCs/>
                <w:color w:val="000000"/>
                <w:sz w:val="20"/>
                <w:szCs w:val="20"/>
              </w:rPr>
            </w:pPr>
            <w:r w:rsidRPr="00153785">
              <w:rPr>
                <w:rFonts w:cs="Arial"/>
                <w:b/>
                <w:bCs/>
                <w:color w:val="000000"/>
                <w:sz w:val="20"/>
                <w:szCs w:val="20"/>
              </w:rPr>
              <w:t xml:space="preserve">Fluxo de </w:t>
            </w:r>
            <w:r w:rsidR="003076DB" w:rsidRPr="00153785">
              <w:rPr>
                <w:rFonts w:cs="Arial"/>
                <w:b/>
                <w:bCs/>
                <w:color w:val="000000"/>
                <w:sz w:val="20"/>
                <w:szCs w:val="20"/>
              </w:rPr>
              <w:t>c</w:t>
            </w:r>
            <w:r w:rsidRPr="00153785">
              <w:rPr>
                <w:rFonts w:cs="Arial"/>
                <w:b/>
                <w:bCs/>
                <w:color w:val="000000"/>
                <w:sz w:val="20"/>
                <w:szCs w:val="20"/>
              </w:rPr>
              <w:t>arga</w:t>
            </w:r>
          </w:p>
        </w:tc>
        <w:tc>
          <w:tcPr>
            <w:tcW w:w="4877" w:type="dxa"/>
            <w:tcBorders>
              <w:top w:val="nil"/>
              <w:left w:val="nil"/>
              <w:bottom w:val="single" w:sz="8" w:space="0" w:color="auto"/>
              <w:right w:val="single" w:sz="8" w:space="0" w:color="auto"/>
            </w:tcBorders>
            <w:shd w:val="clear" w:color="auto" w:fill="auto"/>
            <w:vAlign w:val="center"/>
            <w:hideMark/>
          </w:tcPr>
          <w:p w14:paraId="1D34BA47" w14:textId="60586F01" w:rsidR="00DD6F4E" w:rsidRPr="00153785" w:rsidRDefault="00DD6F4E" w:rsidP="00C01C97">
            <w:pPr>
              <w:rPr>
                <w:rFonts w:cs="Arial"/>
                <w:color w:val="000000"/>
                <w:sz w:val="20"/>
                <w:szCs w:val="20"/>
              </w:rPr>
            </w:pPr>
            <w:r w:rsidRPr="00153785">
              <w:rPr>
                <w:rFonts w:cs="Arial"/>
                <w:color w:val="000000"/>
                <w:sz w:val="20"/>
                <w:szCs w:val="20"/>
              </w:rPr>
              <w:t>LD_</w:t>
            </w:r>
            <w:r w:rsidR="00592A10" w:rsidRPr="00153785">
              <w:rPr>
                <w:rFonts w:cs="Arial"/>
                <w:color w:val="000000"/>
                <w:sz w:val="20"/>
                <w:szCs w:val="20"/>
              </w:rPr>
              <w:t>SINN_ACTV_OITV</w:t>
            </w:r>
          </w:p>
        </w:tc>
      </w:tr>
      <w:tr w:rsidR="003076DB" w:rsidRPr="00153785" w14:paraId="00906D35" w14:textId="77777777" w:rsidTr="004753E0">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49DB2CE0" w14:textId="77777777" w:rsidR="003076DB" w:rsidRPr="00153785" w:rsidRDefault="003076DB"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78556F01" w14:textId="77777777" w:rsidR="003076DB" w:rsidRPr="00153785" w:rsidRDefault="003076DB" w:rsidP="00C01C97">
            <w:pPr>
              <w:rPr>
                <w:rFonts w:cs="Arial"/>
                <w:color w:val="000000"/>
                <w:sz w:val="20"/>
                <w:szCs w:val="20"/>
              </w:rPr>
            </w:pPr>
            <w:r w:rsidRPr="00153785">
              <w:rPr>
                <w:rFonts w:cs="Arial"/>
                <w:color w:val="000000"/>
                <w:sz w:val="20"/>
                <w:szCs w:val="20"/>
              </w:rPr>
              <w:t>Texto (CSV)</w:t>
            </w:r>
          </w:p>
        </w:tc>
      </w:tr>
      <w:tr w:rsidR="003076DB" w:rsidRPr="00153785" w14:paraId="72D91138" w14:textId="77777777" w:rsidTr="004753E0">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3FBA36D6" w14:textId="77777777" w:rsidR="003076DB" w:rsidRPr="00153785" w:rsidRDefault="003076DB"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65D68C81" w14:textId="77777777" w:rsidR="003076DB" w:rsidRPr="00153785" w:rsidRDefault="003076DB" w:rsidP="00C01C97">
            <w:pPr>
              <w:rPr>
                <w:rFonts w:cs="Arial"/>
                <w:color w:val="000000"/>
                <w:sz w:val="20"/>
                <w:szCs w:val="20"/>
              </w:rPr>
            </w:pPr>
            <w:r w:rsidRPr="00153785">
              <w:rPr>
                <w:rFonts w:cs="Arial"/>
                <w:color w:val="000000"/>
                <w:sz w:val="20"/>
                <w:szCs w:val="20"/>
              </w:rPr>
              <w:t>CONTRATOS_DTH_AI_AAAAMMDDHHMMSS.txt</w:t>
            </w:r>
          </w:p>
        </w:tc>
      </w:tr>
      <w:tr w:rsidR="003076DB" w:rsidRPr="00153785" w14:paraId="061532A2"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C7681D1" w14:textId="77777777" w:rsidR="003076DB" w:rsidRPr="00153785" w:rsidRDefault="003076DB"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395ED4C4" w14:textId="77777777" w:rsidR="003076DB" w:rsidRPr="00153785" w:rsidRDefault="003076DB" w:rsidP="00C01C97">
            <w:pPr>
              <w:rPr>
                <w:rFonts w:cs="Arial"/>
                <w:color w:val="000000"/>
                <w:sz w:val="20"/>
                <w:szCs w:val="20"/>
              </w:rPr>
            </w:pPr>
            <w:r w:rsidRPr="00153785">
              <w:rPr>
                <w:rFonts w:cs="Arial"/>
                <w:color w:val="000000"/>
                <w:sz w:val="20"/>
                <w:szCs w:val="20"/>
              </w:rPr>
              <w:t>CONTRATOS_DTH_AI_20171001060100.txt</w:t>
            </w:r>
          </w:p>
        </w:tc>
      </w:tr>
      <w:tr w:rsidR="003076DB" w:rsidRPr="00153785" w14:paraId="15E978C8"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64412A4" w14:textId="5F3758AA" w:rsidR="003076DB" w:rsidRPr="00153785" w:rsidRDefault="007867E2" w:rsidP="00C01C97">
            <w:pPr>
              <w:jc w:val="right"/>
              <w:rPr>
                <w:rFonts w:cs="Arial"/>
                <w:b/>
                <w:bCs/>
                <w:color w:val="000000"/>
                <w:sz w:val="20"/>
                <w:szCs w:val="20"/>
              </w:rPr>
            </w:pPr>
            <w:r w:rsidRPr="00153785">
              <w:rPr>
                <w:rFonts w:cs="Arial"/>
                <w:b/>
                <w:bCs/>
                <w:color w:val="000000"/>
                <w:sz w:val="20"/>
                <w:szCs w:val="20"/>
              </w:rPr>
              <w:t xml:space="preserve">Diretório </w:t>
            </w:r>
            <w:r w:rsidR="003076DB" w:rsidRPr="00153785">
              <w:rPr>
                <w:rFonts w:cs="Arial"/>
                <w:b/>
                <w:bCs/>
                <w:color w:val="000000"/>
                <w:sz w:val="20"/>
                <w:szCs w:val="20"/>
              </w:rPr>
              <w:t>Entrega de dados</w:t>
            </w:r>
          </w:p>
        </w:tc>
        <w:tc>
          <w:tcPr>
            <w:tcW w:w="4877" w:type="dxa"/>
            <w:tcBorders>
              <w:top w:val="nil"/>
              <w:left w:val="nil"/>
              <w:bottom w:val="single" w:sz="8" w:space="0" w:color="auto"/>
              <w:right w:val="single" w:sz="8" w:space="0" w:color="auto"/>
            </w:tcBorders>
            <w:shd w:val="clear" w:color="auto" w:fill="auto"/>
            <w:vAlign w:val="center"/>
          </w:tcPr>
          <w:p w14:paraId="2C8C1AB6" w14:textId="640ECBCA" w:rsidR="003076DB" w:rsidRPr="00153785" w:rsidRDefault="003076DB" w:rsidP="00C01C97">
            <w:pPr>
              <w:rPr>
                <w:rFonts w:cs="Arial"/>
                <w:color w:val="000000"/>
                <w:sz w:val="20"/>
                <w:szCs w:val="20"/>
              </w:rPr>
            </w:pPr>
            <w:r w:rsidRPr="00153785">
              <w:rPr>
                <w:rFonts w:cs="Arial"/>
                <w:color w:val="000000"/>
                <w:sz w:val="20"/>
                <w:szCs w:val="20"/>
              </w:rPr>
              <w:t>${DIR_DADOS}/sinn/</w:t>
            </w:r>
            <w:r w:rsidR="00423495">
              <w:rPr>
                <w:rFonts w:cs="Arial"/>
                <w:color w:val="000000"/>
                <w:sz w:val="20"/>
                <w:szCs w:val="20"/>
              </w:rPr>
              <w:t>vendas</w:t>
            </w:r>
            <w:r w:rsidRPr="00153785">
              <w:rPr>
                <w:rFonts w:cs="Arial"/>
                <w:color w:val="000000"/>
                <w:sz w:val="20"/>
                <w:szCs w:val="20"/>
              </w:rPr>
              <w:t>_oitv/in</w:t>
            </w:r>
          </w:p>
        </w:tc>
      </w:tr>
      <w:tr w:rsidR="007867E2" w:rsidRPr="00153785" w14:paraId="6194FA7C"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CC51C9B" w14:textId="42A42375" w:rsidR="007867E2" w:rsidRPr="00153785" w:rsidRDefault="007867E2"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20E7397B" w14:textId="52D88B3B" w:rsidR="007867E2" w:rsidRPr="00153785" w:rsidRDefault="007867E2" w:rsidP="00C01C97">
            <w:pPr>
              <w:rPr>
                <w:rFonts w:cs="Arial"/>
                <w:color w:val="000000"/>
                <w:sz w:val="20"/>
                <w:szCs w:val="20"/>
              </w:rPr>
            </w:pPr>
            <w:r w:rsidRPr="00153785">
              <w:rPr>
                <w:rFonts w:cs="Arial"/>
                <w:color w:val="000000"/>
                <w:sz w:val="20"/>
                <w:szCs w:val="20"/>
              </w:rPr>
              <w:t>${DIR_DADOS}/sinn/</w:t>
            </w:r>
            <w:r w:rsidR="00423495">
              <w:rPr>
                <w:rFonts w:cs="Arial"/>
                <w:color w:val="000000"/>
                <w:sz w:val="20"/>
                <w:szCs w:val="20"/>
              </w:rPr>
              <w:t>vendas</w:t>
            </w:r>
            <w:r w:rsidRPr="00153785">
              <w:rPr>
                <w:rFonts w:cs="Arial"/>
                <w:color w:val="000000"/>
                <w:sz w:val="20"/>
                <w:szCs w:val="20"/>
              </w:rPr>
              <w:t>_oitv/out</w:t>
            </w:r>
          </w:p>
        </w:tc>
      </w:tr>
      <w:tr w:rsidR="007867E2" w:rsidRPr="00153785" w14:paraId="4C2AAA87"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91C63A0" w14:textId="74751B69" w:rsidR="007867E2" w:rsidRPr="00153785" w:rsidRDefault="007867E2"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0126E4F8" w14:textId="48812F02" w:rsidR="007867E2" w:rsidRPr="00153785" w:rsidRDefault="007867E2" w:rsidP="00C01C97">
            <w:pPr>
              <w:rPr>
                <w:rFonts w:cs="Arial"/>
                <w:color w:val="000000"/>
                <w:sz w:val="20"/>
                <w:szCs w:val="20"/>
              </w:rPr>
            </w:pPr>
            <w:r w:rsidRPr="00153785">
              <w:rPr>
                <w:rFonts w:cs="Arial"/>
                <w:color w:val="000000"/>
                <w:sz w:val="20"/>
                <w:szCs w:val="20"/>
              </w:rPr>
              <w:t>${DIR_DADOS}/sinn/</w:t>
            </w:r>
            <w:r w:rsidR="00423495">
              <w:rPr>
                <w:rFonts w:cs="Arial"/>
                <w:color w:val="000000"/>
                <w:sz w:val="20"/>
                <w:szCs w:val="20"/>
              </w:rPr>
              <w:t>venda</w:t>
            </w:r>
            <w:r w:rsidRPr="00153785">
              <w:rPr>
                <w:rFonts w:cs="Arial"/>
                <w:color w:val="000000"/>
                <w:sz w:val="20"/>
                <w:szCs w:val="20"/>
              </w:rPr>
              <w:t>s_oitv/err</w:t>
            </w:r>
          </w:p>
        </w:tc>
      </w:tr>
      <w:tr w:rsidR="003076DB" w:rsidRPr="00153785" w14:paraId="7BC35EBB"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D5A0BF9" w14:textId="52B960D6" w:rsidR="003076DB" w:rsidRPr="00153785" w:rsidRDefault="003076DB"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328A3942" w14:textId="77777777" w:rsidR="003076DB" w:rsidRPr="00153785" w:rsidRDefault="003076DB" w:rsidP="00C01C97">
            <w:pPr>
              <w:rPr>
                <w:rFonts w:cs="Arial"/>
                <w:color w:val="000000"/>
                <w:sz w:val="20"/>
                <w:szCs w:val="20"/>
              </w:rPr>
            </w:pPr>
            <w:r w:rsidRPr="00153785">
              <w:rPr>
                <w:rFonts w:cs="Arial"/>
                <w:color w:val="000000"/>
                <w:sz w:val="20"/>
                <w:szCs w:val="20"/>
              </w:rPr>
              <w:t>A cada 2 horas</w:t>
            </w:r>
          </w:p>
        </w:tc>
      </w:tr>
      <w:tr w:rsidR="003076DB" w:rsidRPr="00153785" w14:paraId="755373DE"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4E27F38" w14:textId="174AC33E" w:rsidR="003076DB" w:rsidRPr="00153785" w:rsidRDefault="003076DB"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5037520C" w14:textId="77777777" w:rsidR="003076DB" w:rsidRPr="00153785" w:rsidRDefault="003076DB" w:rsidP="00C01C97">
            <w:pPr>
              <w:rPr>
                <w:rFonts w:cs="Arial"/>
                <w:color w:val="000000"/>
                <w:sz w:val="20"/>
                <w:szCs w:val="20"/>
              </w:rPr>
            </w:pPr>
            <w:r w:rsidRPr="00153785">
              <w:rPr>
                <w:rFonts w:cs="Arial"/>
                <w:color w:val="000000"/>
                <w:sz w:val="20"/>
                <w:szCs w:val="20"/>
              </w:rPr>
              <w:t>Não</w:t>
            </w:r>
          </w:p>
        </w:tc>
      </w:tr>
      <w:tr w:rsidR="003076DB" w:rsidRPr="00153785" w14:paraId="501D7E67"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D90FFDD" w14:textId="77777777" w:rsidR="003076DB" w:rsidRPr="00153785" w:rsidRDefault="003076DB"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5EB490A2" w14:textId="7B4EE881" w:rsidR="003076DB" w:rsidRPr="00153785" w:rsidRDefault="003076DB" w:rsidP="00C01C97">
            <w:pPr>
              <w:rPr>
                <w:rFonts w:cs="Arial"/>
                <w:color w:val="000000"/>
                <w:sz w:val="20"/>
                <w:szCs w:val="20"/>
              </w:rPr>
            </w:pPr>
            <w:r w:rsidRPr="00153785">
              <w:rPr>
                <w:rFonts w:cs="Arial"/>
                <w:color w:val="000000"/>
                <w:sz w:val="20"/>
                <w:szCs w:val="20"/>
              </w:rPr>
              <w:t>Ponto e vírgula</w:t>
            </w:r>
            <w:r w:rsidR="007B1E6D" w:rsidRPr="00153785">
              <w:rPr>
                <w:rFonts w:cs="Arial"/>
                <w:color w:val="000000"/>
                <w:sz w:val="20"/>
                <w:szCs w:val="20"/>
              </w:rPr>
              <w:t xml:space="preserve"> encapsulado por aspas duplas</w:t>
            </w:r>
          </w:p>
        </w:tc>
      </w:tr>
      <w:tr w:rsidR="00FB7D5F" w:rsidRPr="00153785" w14:paraId="3697D7EF"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E696E0F" w14:textId="15F64A52" w:rsidR="00FB7D5F" w:rsidRPr="00153785" w:rsidRDefault="00FB7D5F"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0DB01164" w14:textId="341F438D" w:rsidR="00FB7D5F" w:rsidRPr="00153785" w:rsidRDefault="00F703B3" w:rsidP="00C01C97">
            <w:pPr>
              <w:rPr>
                <w:rFonts w:cs="Arial"/>
                <w:color w:val="000000"/>
                <w:sz w:val="20"/>
                <w:szCs w:val="20"/>
              </w:rPr>
            </w:pPr>
            <w:r>
              <w:rPr>
                <w:rFonts w:cs="Arial"/>
                <w:color w:val="000000"/>
                <w:sz w:val="20"/>
                <w:szCs w:val="20"/>
              </w:rPr>
              <w:t>Só carrega o que for novo (24h em 24h)</w:t>
            </w:r>
          </w:p>
        </w:tc>
      </w:tr>
      <w:tr w:rsidR="006A47F7" w:rsidRPr="00153785" w14:paraId="50F2B8B9"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DD5730F" w14:textId="0AA57E28" w:rsidR="006A47F7" w:rsidRPr="00153785" w:rsidRDefault="006A47F7"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30ABFC17" w14:textId="01290E98" w:rsidR="006A47F7" w:rsidRPr="00153785" w:rsidRDefault="006A47F7" w:rsidP="005037E9">
            <w:pPr>
              <w:jc w:val="left"/>
              <w:rPr>
                <w:rFonts w:cs="Arial"/>
                <w:color w:val="000000"/>
                <w:sz w:val="20"/>
                <w:szCs w:val="20"/>
              </w:rPr>
            </w:pPr>
            <w:r w:rsidRPr="00FB7D5F">
              <w:rPr>
                <w:rFonts w:cs="Arial"/>
                <w:color w:val="000000"/>
                <w:sz w:val="20"/>
                <w:szCs w:val="20"/>
              </w:rPr>
              <w:t>NUMERO_CONTRATO e NUMERO_ORDEM_SERVICO</w:t>
            </w:r>
          </w:p>
        </w:tc>
      </w:tr>
      <w:tr w:rsidR="000F4D95" w:rsidRPr="00153785" w14:paraId="741FCA25"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4D2A472" w14:textId="38188CC3" w:rsidR="000F4D95" w:rsidRDefault="000F4D95"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33373DBC" w14:textId="3D750D64" w:rsidR="00132DE1" w:rsidRPr="00132DE1" w:rsidRDefault="00731676" w:rsidP="00C01C97">
            <w:pPr>
              <w:rPr>
                <w:color w:val="FF0000"/>
                <w:sz w:val="22"/>
                <w:szCs w:val="22"/>
              </w:rPr>
            </w:pPr>
            <w:r>
              <w:rPr>
                <w:rFonts w:cs="Arial"/>
                <w:color w:val="000000"/>
                <w:sz w:val="20"/>
                <w:szCs w:val="20"/>
              </w:rPr>
              <w:t>5</w:t>
            </w:r>
            <w:r w:rsidR="00AA32EF" w:rsidRPr="00132DE1">
              <w:rPr>
                <w:rFonts w:cs="Arial"/>
                <w:color w:val="000000"/>
                <w:sz w:val="20"/>
                <w:szCs w:val="20"/>
              </w:rPr>
              <w:t xml:space="preserve"> anos</w:t>
            </w:r>
            <w:r w:rsidR="0095754D" w:rsidRPr="00132DE1">
              <w:rPr>
                <w:rFonts w:cs="Arial"/>
                <w:color w:val="000000"/>
                <w:sz w:val="20"/>
                <w:szCs w:val="20"/>
              </w:rPr>
              <w:t xml:space="preserve"> / </w:t>
            </w:r>
            <w:r w:rsidR="00132DE1" w:rsidRPr="00132DE1">
              <w:rPr>
                <w:rFonts w:cs="Arial"/>
                <w:color w:val="000000"/>
                <w:sz w:val="20"/>
                <w:szCs w:val="20"/>
              </w:rPr>
              <w:t>DATA_CRIACAO_CONTRATO</w:t>
            </w:r>
          </w:p>
          <w:p w14:paraId="7FFBA617" w14:textId="28251F87" w:rsidR="000F4D95" w:rsidRPr="00FB7D5F" w:rsidRDefault="000F4D95" w:rsidP="00C01C97">
            <w:pPr>
              <w:rPr>
                <w:rFonts w:cs="Arial"/>
                <w:color w:val="000000"/>
                <w:sz w:val="20"/>
                <w:szCs w:val="20"/>
              </w:rPr>
            </w:pPr>
          </w:p>
        </w:tc>
      </w:tr>
      <w:tr w:rsidR="00FB7D5F" w:rsidRPr="00153785" w14:paraId="703B0C29" w14:textId="77777777" w:rsidTr="003076DB">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687104F" w14:textId="6650638C" w:rsidR="00FB7D5F" w:rsidRPr="00153785" w:rsidRDefault="00FB7D5F"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568966D6" w14:textId="7C27F448" w:rsidR="00FB7D5F" w:rsidRPr="00153785" w:rsidRDefault="006A47F7" w:rsidP="00C01C97">
            <w:pPr>
              <w:rPr>
                <w:rFonts w:cs="Arial"/>
                <w:color w:val="000000"/>
                <w:sz w:val="20"/>
                <w:szCs w:val="20"/>
              </w:rPr>
            </w:pPr>
            <w:r>
              <w:rPr>
                <w:rFonts w:cs="Arial"/>
                <w:color w:val="000000"/>
                <w:sz w:val="20"/>
                <w:szCs w:val="20"/>
              </w:rPr>
              <w:t>Incremental</w:t>
            </w:r>
          </w:p>
        </w:tc>
      </w:tr>
    </w:tbl>
    <w:p w14:paraId="5BC84858" w14:textId="77777777" w:rsidR="00DD6F4E" w:rsidRPr="00153785" w:rsidRDefault="00DD6F4E" w:rsidP="00C01C97">
      <w:pPr>
        <w:ind w:left="720"/>
        <w:rPr>
          <w:rFonts w:cs="Arial"/>
          <w:sz w:val="20"/>
          <w:szCs w:val="20"/>
        </w:rPr>
      </w:pPr>
    </w:p>
    <w:p w14:paraId="75DCC85D" w14:textId="77777777" w:rsidR="00614D85" w:rsidRDefault="00614D85" w:rsidP="00C01C97">
      <w:pPr>
        <w:rPr>
          <w:rFonts w:cs="Arial"/>
        </w:rPr>
      </w:pPr>
    </w:p>
    <w:p w14:paraId="7FA8ABA3" w14:textId="60690C59" w:rsidR="00405ED7" w:rsidRDefault="00405ED7" w:rsidP="00C01C97">
      <w:pPr>
        <w:pStyle w:val="Heading5"/>
      </w:pPr>
      <w:r w:rsidRPr="00153785">
        <w:t>Layout do arquivo</w:t>
      </w:r>
    </w:p>
    <w:p w14:paraId="264365BD" w14:textId="77777777" w:rsidR="00463671" w:rsidRPr="00463671" w:rsidRDefault="00463671" w:rsidP="00C01C97">
      <w:pPr>
        <w:rPr>
          <w:lang w:eastAsia="en-US"/>
        </w:rPr>
      </w:pPr>
    </w:p>
    <w:tbl>
      <w:tblPr>
        <w:tblW w:w="5000" w:type="pct"/>
        <w:tblLayout w:type="fixed"/>
        <w:tblCellMar>
          <w:left w:w="70" w:type="dxa"/>
          <w:right w:w="70" w:type="dxa"/>
        </w:tblCellMar>
        <w:tblLook w:val="04A0" w:firstRow="1" w:lastRow="0" w:firstColumn="1" w:lastColumn="0" w:noHBand="0" w:noVBand="1"/>
      </w:tblPr>
      <w:tblGrid>
        <w:gridCol w:w="3257"/>
        <w:gridCol w:w="3760"/>
        <w:gridCol w:w="3179"/>
      </w:tblGrid>
      <w:tr w:rsidR="00CD33D4" w14:paraId="2A532A8A" w14:textId="77777777" w:rsidTr="00F950B2">
        <w:trPr>
          <w:trHeight w:val="300"/>
        </w:trPr>
        <w:tc>
          <w:tcPr>
            <w:tcW w:w="1597" w:type="pct"/>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08D73D5B" w14:textId="77777777" w:rsidR="00CD33D4" w:rsidRDefault="00CD33D4" w:rsidP="00C01C97">
            <w:pPr>
              <w:jc w:val="center"/>
              <w:rPr>
                <w:rFonts w:cs="Arial"/>
                <w:b/>
                <w:bCs/>
                <w:color w:val="000000"/>
                <w:sz w:val="20"/>
                <w:szCs w:val="20"/>
              </w:rPr>
            </w:pPr>
            <w:r>
              <w:rPr>
                <w:rFonts w:cs="Arial"/>
                <w:b/>
                <w:bCs/>
                <w:color w:val="000000"/>
                <w:sz w:val="20"/>
                <w:szCs w:val="20"/>
              </w:rPr>
              <w:t>Campo</w:t>
            </w:r>
          </w:p>
        </w:tc>
        <w:tc>
          <w:tcPr>
            <w:tcW w:w="1844" w:type="pct"/>
            <w:tcBorders>
              <w:top w:val="single" w:sz="4" w:space="0" w:color="auto"/>
              <w:left w:val="nil"/>
              <w:bottom w:val="single" w:sz="4" w:space="0" w:color="auto"/>
              <w:right w:val="single" w:sz="4" w:space="0" w:color="auto"/>
            </w:tcBorders>
            <w:shd w:val="clear" w:color="000000" w:fill="808080"/>
            <w:noWrap/>
            <w:vAlign w:val="center"/>
            <w:hideMark/>
          </w:tcPr>
          <w:p w14:paraId="44598395" w14:textId="77777777" w:rsidR="00CD33D4" w:rsidRDefault="00CD33D4" w:rsidP="00C01C97">
            <w:pPr>
              <w:jc w:val="center"/>
              <w:rPr>
                <w:rFonts w:cs="Arial"/>
                <w:b/>
                <w:bCs/>
                <w:color w:val="000000"/>
                <w:sz w:val="20"/>
                <w:szCs w:val="20"/>
              </w:rPr>
            </w:pPr>
            <w:r>
              <w:rPr>
                <w:rFonts w:cs="Arial"/>
                <w:b/>
                <w:bCs/>
                <w:color w:val="000000"/>
                <w:sz w:val="20"/>
                <w:szCs w:val="20"/>
              </w:rPr>
              <w:t>Descrição</w:t>
            </w:r>
          </w:p>
        </w:tc>
        <w:tc>
          <w:tcPr>
            <w:tcW w:w="1559" w:type="pct"/>
            <w:tcBorders>
              <w:top w:val="single" w:sz="4" w:space="0" w:color="auto"/>
              <w:left w:val="nil"/>
              <w:bottom w:val="single" w:sz="4" w:space="0" w:color="auto"/>
              <w:right w:val="single" w:sz="4" w:space="0" w:color="auto"/>
            </w:tcBorders>
            <w:shd w:val="clear" w:color="000000" w:fill="808080"/>
            <w:noWrap/>
            <w:vAlign w:val="center"/>
            <w:hideMark/>
          </w:tcPr>
          <w:p w14:paraId="3919B575" w14:textId="77777777" w:rsidR="00CD33D4" w:rsidRDefault="00CD33D4" w:rsidP="00C01C97">
            <w:pPr>
              <w:jc w:val="center"/>
              <w:rPr>
                <w:rFonts w:cs="Arial"/>
                <w:b/>
                <w:bCs/>
                <w:color w:val="000000"/>
                <w:sz w:val="20"/>
                <w:szCs w:val="20"/>
              </w:rPr>
            </w:pPr>
            <w:r>
              <w:rPr>
                <w:rFonts w:cs="Arial"/>
                <w:b/>
                <w:bCs/>
                <w:color w:val="000000"/>
                <w:sz w:val="20"/>
                <w:szCs w:val="20"/>
              </w:rPr>
              <w:t>Exemplo</w:t>
            </w:r>
          </w:p>
        </w:tc>
      </w:tr>
      <w:tr w:rsidR="00CD33D4" w14:paraId="74BD54F6"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393AC39" w14:textId="11DAC647" w:rsidR="00CD33D4" w:rsidRPr="00F950B2" w:rsidRDefault="00CD33D4" w:rsidP="00C01C97">
            <w:pPr>
              <w:rPr>
                <w:rFonts w:cs="Arial"/>
                <w:color w:val="000000"/>
                <w:sz w:val="20"/>
                <w:szCs w:val="20"/>
              </w:rPr>
            </w:pPr>
            <w:r w:rsidRPr="00F950B2">
              <w:rPr>
                <w:rFonts w:cs="Arial"/>
                <w:color w:val="000000"/>
                <w:sz w:val="20"/>
                <w:szCs w:val="20"/>
              </w:rPr>
              <w:t>NUMERO_CONTRATO</w:t>
            </w:r>
          </w:p>
        </w:tc>
        <w:tc>
          <w:tcPr>
            <w:tcW w:w="1844" w:type="pct"/>
            <w:tcBorders>
              <w:top w:val="nil"/>
              <w:left w:val="nil"/>
              <w:bottom w:val="single" w:sz="4" w:space="0" w:color="auto"/>
              <w:right w:val="single" w:sz="4" w:space="0" w:color="auto"/>
            </w:tcBorders>
            <w:shd w:val="clear" w:color="auto" w:fill="auto"/>
            <w:noWrap/>
            <w:vAlign w:val="bottom"/>
            <w:hideMark/>
          </w:tcPr>
          <w:p w14:paraId="6342FA78" w14:textId="77777777" w:rsidR="00CD33D4" w:rsidRPr="00F950B2" w:rsidRDefault="00CD33D4" w:rsidP="00C01C97">
            <w:pPr>
              <w:rPr>
                <w:rFonts w:cs="Arial"/>
                <w:color w:val="000000"/>
                <w:sz w:val="20"/>
                <w:szCs w:val="20"/>
              </w:rPr>
            </w:pPr>
            <w:r w:rsidRPr="00F950B2">
              <w:rPr>
                <w:rFonts w:cs="Arial"/>
                <w:color w:val="000000"/>
                <w:sz w:val="20"/>
                <w:szCs w:val="20"/>
              </w:rPr>
              <w:t>Número do contrato</w:t>
            </w:r>
          </w:p>
        </w:tc>
        <w:tc>
          <w:tcPr>
            <w:tcW w:w="1559" w:type="pct"/>
            <w:tcBorders>
              <w:top w:val="nil"/>
              <w:left w:val="nil"/>
              <w:bottom w:val="single" w:sz="4" w:space="0" w:color="auto"/>
              <w:right w:val="single" w:sz="4" w:space="0" w:color="auto"/>
            </w:tcBorders>
            <w:shd w:val="clear" w:color="auto" w:fill="auto"/>
            <w:noWrap/>
            <w:vAlign w:val="bottom"/>
            <w:hideMark/>
          </w:tcPr>
          <w:p w14:paraId="1B8FBFC9" w14:textId="77777777" w:rsidR="00CD33D4" w:rsidRPr="00F950B2" w:rsidRDefault="00CD33D4" w:rsidP="00C01C97">
            <w:pPr>
              <w:rPr>
                <w:rFonts w:cs="Arial"/>
                <w:color w:val="000000"/>
                <w:sz w:val="20"/>
                <w:szCs w:val="20"/>
              </w:rPr>
            </w:pPr>
            <w:r w:rsidRPr="00F950B2">
              <w:rPr>
                <w:rFonts w:cs="Arial"/>
                <w:color w:val="000000"/>
                <w:sz w:val="20"/>
                <w:szCs w:val="20"/>
              </w:rPr>
              <w:t>37102838</w:t>
            </w:r>
          </w:p>
        </w:tc>
      </w:tr>
      <w:tr w:rsidR="00CD33D4" w14:paraId="23213F4B"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1E71647E" w14:textId="10F5518F" w:rsidR="00CD33D4" w:rsidRPr="00F950B2" w:rsidRDefault="00CD33D4" w:rsidP="00C01C97">
            <w:pPr>
              <w:rPr>
                <w:rFonts w:cs="Arial"/>
                <w:color w:val="000000"/>
                <w:sz w:val="20"/>
                <w:szCs w:val="20"/>
              </w:rPr>
            </w:pPr>
            <w:r w:rsidRPr="00F950B2">
              <w:rPr>
                <w:rFonts w:cs="Arial"/>
                <w:color w:val="000000"/>
                <w:sz w:val="20"/>
                <w:szCs w:val="20"/>
              </w:rPr>
              <w:t>NOME_CLIENTE</w:t>
            </w:r>
          </w:p>
        </w:tc>
        <w:tc>
          <w:tcPr>
            <w:tcW w:w="1844" w:type="pct"/>
            <w:tcBorders>
              <w:top w:val="nil"/>
              <w:left w:val="nil"/>
              <w:bottom w:val="single" w:sz="4" w:space="0" w:color="auto"/>
              <w:right w:val="single" w:sz="4" w:space="0" w:color="auto"/>
            </w:tcBorders>
            <w:shd w:val="clear" w:color="auto" w:fill="auto"/>
            <w:noWrap/>
            <w:vAlign w:val="bottom"/>
            <w:hideMark/>
          </w:tcPr>
          <w:p w14:paraId="7F290AD0" w14:textId="77777777" w:rsidR="00CD33D4" w:rsidRPr="00F950B2" w:rsidRDefault="00CD33D4" w:rsidP="00C01C97">
            <w:pPr>
              <w:rPr>
                <w:rFonts w:cs="Arial"/>
                <w:color w:val="000000"/>
                <w:sz w:val="20"/>
                <w:szCs w:val="20"/>
              </w:rPr>
            </w:pPr>
            <w:r w:rsidRPr="00F950B2">
              <w:rPr>
                <w:rFonts w:cs="Arial"/>
                <w:color w:val="000000"/>
                <w:sz w:val="20"/>
                <w:szCs w:val="20"/>
              </w:rPr>
              <w:t>Nome do Cliente</w:t>
            </w:r>
          </w:p>
        </w:tc>
        <w:tc>
          <w:tcPr>
            <w:tcW w:w="1559" w:type="pct"/>
            <w:tcBorders>
              <w:top w:val="nil"/>
              <w:left w:val="nil"/>
              <w:bottom w:val="single" w:sz="4" w:space="0" w:color="auto"/>
              <w:right w:val="single" w:sz="4" w:space="0" w:color="auto"/>
            </w:tcBorders>
            <w:shd w:val="clear" w:color="auto" w:fill="auto"/>
            <w:noWrap/>
            <w:vAlign w:val="bottom"/>
            <w:hideMark/>
          </w:tcPr>
          <w:p w14:paraId="6490D3FB" w14:textId="77777777" w:rsidR="00CD33D4" w:rsidRPr="00F950B2" w:rsidRDefault="00CD33D4" w:rsidP="00C01C97">
            <w:pPr>
              <w:rPr>
                <w:rFonts w:cs="Arial"/>
                <w:color w:val="000000"/>
                <w:sz w:val="20"/>
                <w:szCs w:val="20"/>
              </w:rPr>
            </w:pPr>
            <w:r w:rsidRPr="00F950B2">
              <w:rPr>
                <w:rFonts w:cs="Arial"/>
                <w:color w:val="000000"/>
                <w:sz w:val="20"/>
                <w:szCs w:val="20"/>
              </w:rPr>
              <w:t>FATIMA DE NAZARE OLIVEIRA DA SILVA</w:t>
            </w:r>
          </w:p>
        </w:tc>
      </w:tr>
      <w:tr w:rsidR="00CD33D4" w14:paraId="7427C36D"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4D85E46E" w14:textId="2E46A488" w:rsidR="00CD33D4" w:rsidRPr="00F950B2" w:rsidRDefault="00CD33D4" w:rsidP="00C01C97">
            <w:pPr>
              <w:rPr>
                <w:rFonts w:cs="Arial"/>
                <w:color w:val="000000"/>
                <w:sz w:val="20"/>
                <w:szCs w:val="20"/>
              </w:rPr>
            </w:pPr>
            <w:r w:rsidRPr="00F950B2">
              <w:rPr>
                <w:rFonts w:cs="Arial"/>
                <w:color w:val="000000"/>
                <w:sz w:val="20"/>
                <w:szCs w:val="20"/>
              </w:rPr>
              <w:t>STATUS_CONTRATO</w:t>
            </w:r>
          </w:p>
        </w:tc>
        <w:tc>
          <w:tcPr>
            <w:tcW w:w="1844" w:type="pct"/>
            <w:tcBorders>
              <w:top w:val="nil"/>
              <w:left w:val="nil"/>
              <w:bottom w:val="single" w:sz="4" w:space="0" w:color="auto"/>
              <w:right w:val="single" w:sz="4" w:space="0" w:color="auto"/>
            </w:tcBorders>
            <w:shd w:val="clear" w:color="auto" w:fill="auto"/>
            <w:noWrap/>
            <w:vAlign w:val="bottom"/>
            <w:hideMark/>
          </w:tcPr>
          <w:p w14:paraId="2499350B" w14:textId="77777777" w:rsidR="00CD33D4" w:rsidRPr="00F950B2" w:rsidRDefault="00CD33D4" w:rsidP="00C01C97">
            <w:pPr>
              <w:rPr>
                <w:rFonts w:cs="Arial"/>
                <w:color w:val="000000"/>
                <w:sz w:val="20"/>
                <w:szCs w:val="20"/>
              </w:rPr>
            </w:pPr>
            <w:r w:rsidRPr="00F950B2">
              <w:rPr>
                <w:rFonts w:cs="Arial"/>
                <w:color w:val="000000"/>
                <w:sz w:val="20"/>
                <w:szCs w:val="20"/>
              </w:rPr>
              <w:t>Status do Contrato</w:t>
            </w:r>
          </w:p>
        </w:tc>
        <w:tc>
          <w:tcPr>
            <w:tcW w:w="1559" w:type="pct"/>
            <w:tcBorders>
              <w:top w:val="nil"/>
              <w:left w:val="nil"/>
              <w:bottom w:val="single" w:sz="4" w:space="0" w:color="auto"/>
              <w:right w:val="single" w:sz="4" w:space="0" w:color="auto"/>
            </w:tcBorders>
            <w:shd w:val="clear" w:color="auto" w:fill="auto"/>
            <w:noWrap/>
            <w:vAlign w:val="bottom"/>
            <w:hideMark/>
          </w:tcPr>
          <w:p w14:paraId="24949BBF" w14:textId="77777777" w:rsidR="00CD33D4" w:rsidRPr="00F950B2" w:rsidRDefault="00CD33D4" w:rsidP="00C01C97">
            <w:pPr>
              <w:rPr>
                <w:rFonts w:cs="Arial"/>
                <w:color w:val="000000"/>
                <w:sz w:val="20"/>
                <w:szCs w:val="20"/>
              </w:rPr>
            </w:pPr>
            <w:r w:rsidRPr="00F950B2">
              <w:rPr>
                <w:rFonts w:cs="Arial"/>
                <w:color w:val="000000"/>
                <w:sz w:val="20"/>
                <w:szCs w:val="20"/>
              </w:rPr>
              <w:t>Aguardando Instalacao</w:t>
            </w:r>
          </w:p>
        </w:tc>
      </w:tr>
      <w:tr w:rsidR="00CD33D4" w14:paraId="3EF51837"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34813305" w14:textId="6722B71E" w:rsidR="00CD33D4" w:rsidRPr="00F950B2" w:rsidRDefault="00CD33D4" w:rsidP="00C01C97">
            <w:pPr>
              <w:rPr>
                <w:rFonts w:cs="Arial"/>
                <w:color w:val="000000"/>
                <w:sz w:val="20"/>
                <w:szCs w:val="20"/>
              </w:rPr>
            </w:pPr>
            <w:r w:rsidRPr="00F950B2">
              <w:rPr>
                <w:rFonts w:cs="Arial"/>
                <w:color w:val="000000"/>
                <w:sz w:val="20"/>
                <w:szCs w:val="20"/>
              </w:rPr>
              <w:t>NUMERO_ORDEM_SERVICO</w:t>
            </w:r>
          </w:p>
        </w:tc>
        <w:tc>
          <w:tcPr>
            <w:tcW w:w="1844" w:type="pct"/>
            <w:tcBorders>
              <w:top w:val="nil"/>
              <w:left w:val="nil"/>
              <w:bottom w:val="single" w:sz="4" w:space="0" w:color="auto"/>
              <w:right w:val="single" w:sz="4" w:space="0" w:color="auto"/>
            </w:tcBorders>
            <w:shd w:val="clear" w:color="auto" w:fill="auto"/>
            <w:noWrap/>
            <w:vAlign w:val="bottom"/>
            <w:hideMark/>
          </w:tcPr>
          <w:p w14:paraId="5B8F1B8F" w14:textId="77777777" w:rsidR="00CD33D4" w:rsidRPr="00F950B2" w:rsidRDefault="00CD33D4" w:rsidP="00C01C97">
            <w:pPr>
              <w:rPr>
                <w:rFonts w:cs="Arial"/>
                <w:color w:val="000000"/>
                <w:sz w:val="20"/>
                <w:szCs w:val="20"/>
              </w:rPr>
            </w:pPr>
            <w:r w:rsidRPr="00F950B2">
              <w:rPr>
                <w:rFonts w:cs="Arial"/>
                <w:color w:val="000000"/>
                <w:sz w:val="20"/>
                <w:szCs w:val="20"/>
              </w:rPr>
              <w:t>Número da Ordem de Serviço</w:t>
            </w:r>
          </w:p>
        </w:tc>
        <w:tc>
          <w:tcPr>
            <w:tcW w:w="1559" w:type="pct"/>
            <w:tcBorders>
              <w:top w:val="nil"/>
              <w:left w:val="nil"/>
              <w:bottom w:val="single" w:sz="4" w:space="0" w:color="auto"/>
              <w:right w:val="single" w:sz="4" w:space="0" w:color="auto"/>
            </w:tcBorders>
            <w:shd w:val="clear" w:color="auto" w:fill="auto"/>
            <w:noWrap/>
            <w:vAlign w:val="bottom"/>
            <w:hideMark/>
          </w:tcPr>
          <w:p w14:paraId="1C212780" w14:textId="77777777" w:rsidR="00CD33D4" w:rsidRPr="00F950B2" w:rsidRDefault="00CD33D4" w:rsidP="00C01C97">
            <w:pPr>
              <w:rPr>
                <w:rFonts w:cs="Arial"/>
                <w:color w:val="000000"/>
                <w:sz w:val="20"/>
                <w:szCs w:val="20"/>
              </w:rPr>
            </w:pPr>
            <w:r w:rsidRPr="00F950B2">
              <w:rPr>
                <w:rFonts w:cs="Arial"/>
                <w:color w:val="000000"/>
                <w:sz w:val="20"/>
                <w:szCs w:val="20"/>
              </w:rPr>
              <w:t>20870029</w:t>
            </w:r>
          </w:p>
        </w:tc>
      </w:tr>
      <w:tr w:rsidR="00CD33D4" w14:paraId="0D1AAE27"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BAED118" w14:textId="39D7DF34" w:rsidR="00CD33D4" w:rsidRPr="00F950B2" w:rsidRDefault="00CD33D4" w:rsidP="00C01C97">
            <w:pPr>
              <w:rPr>
                <w:rFonts w:cs="Arial"/>
                <w:color w:val="000000"/>
                <w:sz w:val="20"/>
                <w:szCs w:val="20"/>
              </w:rPr>
            </w:pPr>
            <w:r w:rsidRPr="00F950B2">
              <w:rPr>
                <w:rFonts w:cs="Arial"/>
                <w:color w:val="000000"/>
                <w:sz w:val="20"/>
                <w:szCs w:val="20"/>
              </w:rPr>
              <w:t>STATUS_ORDEM_SERVICO</w:t>
            </w:r>
          </w:p>
        </w:tc>
        <w:tc>
          <w:tcPr>
            <w:tcW w:w="1844" w:type="pct"/>
            <w:tcBorders>
              <w:top w:val="nil"/>
              <w:left w:val="nil"/>
              <w:bottom w:val="single" w:sz="4" w:space="0" w:color="auto"/>
              <w:right w:val="single" w:sz="4" w:space="0" w:color="auto"/>
            </w:tcBorders>
            <w:shd w:val="clear" w:color="auto" w:fill="auto"/>
            <w:noWrap/>
            <w:vAlign w:val="bottom"/>
            <w:hideMark/>
          </w:tcPr>
          <w:p w14:paraId="5C985AC3" w14:textId="77777777" w:rsidR="00CD33D4" w:rsidRPr="00F950B2" w:rsidRDefault="00CD33D4" w:rsidP="00C01C97">
            <w:pPr>
              <w:rPr>
                <w:rFonts w:cs="Arial"/>
                <w:color w:val="000000"/>
                <w:sz w:val="20"/>
                <w:szCs w:val="20"/>
              </w:rPr>
            </w:pPr>
            <w:r w:rsidRPr="00F950B2">
              <w:rPr>
                <w:rFonts w:cs="Arial"/>
                <w:color w:val="000000"/>
                <w:sz w:val="20"/>
                <w:szCs w:val="20"/>
              </w:rPr>
              <w:t>Status da Ordem de Serviço</w:t>
            </w:r>
          </w:p>
        </w:tc>
        <w:tc>
          <w:tcPr>
            <w:tcW w:w="1559" w:type="pct"/>
            <w:tcBorders>
              <w:top w:val="nil"/>
              <w:left w:val="nil"/>
              <w:bottom w:val="single" w:sz="4" w:space="0" w:color="auto"/>
              <w:right w:val="single" w:sz="4" w:space="0" w:color="auto"/>
            </w:tcBorders>
            <w:shd w:val="clear" w:color="auto" w:fill="auto"/>
            <w:noWrap/>
            <w:vAlign w:val="bottom"/>
            <w:hideMark/>
          </w:tcPr>
          <w:p w14:paraId="5BDECAE6" w14:textId="77777777" w:rsidR="00CD33D4" w:rsidRPr="00F950B2" w:rsidRDefault="00CD33D4" w:rsidP="00C01C97">
            <w:pPr>
              <w:rPr>
                <w:rFonts w:cs="Arial"/>
                <w:color w:val="000000"/>
                <w:sz w:val="20"/>
                <w:szCs w:val="20"/>
              </w:rPr>
            </w:pPr>
            <w:r w:rsidRPr="00F950B2">
              <w:rPr>
                <w:rFonts w:cs="Arial"/>
                <w:color w:val="000000"/>
                <w:sz w:val="20"/>
                <w:szCs w:val="20"/>
              </w:rPr>
              <w:t>Agendada</w:t>
            </w:r>
          </w:p>
        </w:tc>
      </w:tr>
      <w:tr w:rsidR="00CD33D4" w14:paraId="58738353"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397C46A" w14:textId="299A978C" w:rsidR="00CD33D4" w:rsidRPr="00F950B2" w:rsidRDefault="00CD33D4" w:rsidP="00C01C97">
            <w:pPr>
              <w:rPr>
                <w:rFonts w:cs="Arial"/>
                <w:color w:val="000000"/>
                <w:sz w:val="20"/>
                <w:szCs w:val="20"/>
              </w:rPr>
            </w:pPr>
            <w:r w:rsidRPr="00F950B2">
              <w:rPr>
                <w:rFonts w:cs="Arial"/>
                <w:color w:val="000000"/>
                <w:sz w:val="20"/>
                <w:szCs w:val="20"/>
              </w:rPr>
              <w:t>DATA_CRIACAO_ORDEM_SERVICO</w:t>
            </w:r>
          </w:p>
        </w:tc>
        <w:tc>
          <w:tcPr>
            <w:tcW w:w="1844" w:type="pct"/>
            <w:tcBorders>
              <w:top w:val="nil"/>
              <w:left w:val="nil"/>
              <w:bottom w:val="single" w:sz="4" w:space="0" w:color="auto"/>
              <w:right w:val="single" w:sz="4" w:space="0" w:color="auto"/>
            </w:tcBorders>
            <w:shd w:val="clear" w:color="auto" w:fill="auto"/>
            <w:noWrap/>
            <w:vAlign w:val="bottom"/>
            <w:hideMark/>
          </w:tcPr>
          <w:p w14:paraId="005703D5" w14:textId="6E436376" w:rsidR="00CD33D4" w:rsidRPr="00F950B2" w:rsidRDefault="00CD33D4" w:rsidP="00C01C97">
            <w:pPr>
              <w:rPr>
                <w:rFonts w:cs="Arial"/>
                <w:color w:val="000000"/>
                <w:sz w:val="20"/>
                <w:szCs w:val="20"/>
              </w:rPr>
            </w:pPr>
            <w:r w:rsidRPr="00F950B2">
              <w:rPr>
                <w:rFonts w:cs="Arial"/>
                <w:color w:val="000000"/>
                <w:sz w:val="20"/>
                <w:szCs w:val="20"/>
              </w:rPr>
              <w:t xml:space="preserve">Data de criação da Ordem de </w:t>
            </w:r>
            <w:r w:rsidR="00B861CF" w:rsidRPr="00F950B2">
              <w:rPr>
                <w:rFonts w:cs="Arial"/>
                <w:color w:val="000000"/>
                <w:sz w:val="20"/>
                <w:szCs w:val="20"/>
              </w:rPr>
              <w:t>Serviço</w:t>
            </w:r>
          </w:p>
        </w:tc>
        <w:tc>
          <w:tcPr>
            <w:tcW w:w="1559" w:type="pct"/>
            <w:tcBorders>
              <w:top w:val="nil"/>
              <w:left w:val="nil"/>
              <w:bottom w:val="single" w:sz="4" w:space="0" w:color="auto"/>
              <w:right w:val="single" w:sz="4" w:space="0" w:color="auto"/>
            </w:tcBorders>
            <w:shd w:val="clear" w:color="auto" w:fill="auto"/>
            <w:noWrap/>
            <w:vAlign w:val="bottom"/>
            <w:hideMark/>
          </w:tcPr>
          <w:p w14:paraId="253AB662" w14:textId="77777777" w:rsidR="00CD33D4" w:rsidRPr="00F950B2" w:rsidRDefault="00CD33D4" w:rsidP="00C01C97">
            <w:pPr>
              <w:rPr>
                <w:rFonts w:cs="Arial"/>
                <w:color w:val="000000"/>
                <w:sz w:val="20"/>
                <w:szCs w:val="20"/>
              </w:rPr>
            </w:pPr>
            <w:r w:rsidRPr="00F950B2">
              <w:rPr>
                <w:rFonts w:cs="Arial"/>
                <w:color w:val="000000"/>
                <w:sz w:val="20"/>
                <w:szCs w:val="20"/>
              </w:rPr>
              <w:t>17/09/2017 14:29:27</w:t>
            </w:r>
          </w:p>
        </w:tc>
      </w:tr>
      <w:tr w:rsidR="00CD33D4" w14:paraId="1C252008"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6281F871" w14:textId="2AB49E8B" w:rsidR="00CD33D4" w:rsidRPr="00F950B2" w:rsidRDefault="00CD33D4" w:rsidP="00C01C97">
            <w:pPr>
              <w:rPr>
                <w:rFonts w:cs="Arial"/>
                <w:color w:val="000000"/>
                <w:sz w:val="20"/>
                <w:szCs w:val="20"/>
              </w:rPr>
            </w:pPr>
            <w:r w:rsidRPr="00F950B2">
              <w:rPr>
                <w:rFonts w:cs="Arial"/>
                <w:color w:val="000000"/>
                <w:sz w:val="20"/>
                <w:szCs w:val="20"/>
              </w:rPr>
              <w:t>TIPO_ORDEM_SERVICO</w:t>
            </w:r>
          </w:p>
        </w:tc>
        <w:tc>
          <w:tcPr>
            <w:tcW w:w="1844" w:type="pct"/>
            <w:tcBorders>
              <w:top w:val="nil"/>
              <w:left w:val="nil"/>
              <w:bottom w:val="single" w:sz="4" w:space="0" w:color="auto"/>
              <w:right w:val="single" w:sz="4" w:space="0" w:color="auto"/>
            </w:tcBorders>
            <w:shd w:val="clear" w:color="auto" w:fill="auto"/>
            <w:noWrap/>
            <w:vAlign w:val="bottom"/>
            <w:hideMark/>
          </w:tcPr>
          <w:p w14:paraId="2F24F978" w14:textId="77777777" w:rsidR="00CD33D4" w:rsidRPr="00F950B2" w:rsidRDefault="00CD33D4" w:rsidP="00C01C97">
            <w:pPr>
              <w:rPr>
                <w:rFonts w:cs="Arial"/>
                <w:color w:val="000000"/>
                <w:sz w:val="20"/>
                <w:szCs w:val="20"/>
              </w:rPr>
            </w:pPr>
            <w:r w:rsidRPr="00F950B2">
              <w:rPr>
                <w:rFonts w:cs="Arial"/>
                <w:color w:val="000000"/>
                <w:sz w:val="20"/>
                <w:szCs w:val="20"/>
              </w:rPr>
              <w:t>Tipo de Ordem de Serviço</w:t>
            </w:r>
          </w:p>
        </w:tc>
        <w:tc>
          <w:tcPr>
            <w:tcW w:w="1559" w:type="pct"/>
            <w:tcBorders>
              <w:top w:val="nil"/>
              <w:left w:val="nil"/>
              <w:bottom w:val="single" w:sz="4" w:space="0" w:color="auto"/>
              <w:right w:val="single" w:sz="4" w:space="0" w:color="auto"/>
            </w:tcBorders>
            <w:shd w:val="clear" w:color="auto" w:fill="auto"/>
            <w:noWrap/>
            <w:vAlign w:val="bottom"/>
            <w:hideMark/>
          </w:tcPr>
          <w:p w14:paraId="38833215" w14:textId="77777777" w:rsidR="00CD33D4" w:rsidRPr="00F950B2" w:rsidRDefault="00CD33D4" w:rsidP="00C01C97">
            <w:pPr>
              <w:rPr>
                <w:rFonts w:cs="Arial"/>
                <w:color w:val="000000"/>
                <w:sz w:val="20"/>
                <w:szCs w:val="20"/>
              </w:rPr>
            </w:pPr>
            <w:r w:rsidRPr="00F950B2">
              <w:rPr>
                <w:rFonts w:cs="Arial"/>
                <w:color w:val="000000"/>
                <w:sz w:val="20"/>
                <w:szCs w:val="20"/>
              </w:rPr>
              <w:t>Habilitação</w:t>
            </w:r>
          </w:p>
        </w:tc>
      </w:tr>
      <w:tr w:rsidR="00CD33D4" w14:paraId="7630712C"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74A828F" w14:textId="6E32F550" w:rsidR="00CD33D4" w:rsidRPr="00F950B2" w:rsidRDefault="00CD33D4" w:rsidP="00C01C97">
            <w:pPr>
              <w:rPr>
                <w:rFonts w:cs="Arial"/>
                <w:color w:val="000000"/>
                <w:sz w:val="20"/>
                <w:szCs w:val="20"/>
              </w:rPr>
            </w:pPr>
            <w:r w:rsidRPr="00F950B2">
              <w:rPr>
                <w:rFonts w:cs="Arial"/>
                <w:color w:val="000000"/>
                <w:sz w:val="20"/>
                <w:szCs w:val="20"/>
              </w:rPr>
              <w:t>TIPO_CONTRATO</w:t>
            </w:r>
          </w:p>
        </w:tc>
        <w:tc>
          <w:tcPr>
            <w:tcW w:w="1844" w:type="pct"/>
            <w:tcBorders>
              <w:top w:val="nil"/>
              <w:left w:val="nil"/>
              <w:bottom w:val="single" w:sz="4" w:space="0" w:color="auto"/>
              <w:right w:val="single" w:sz="4" w:space="0" w:color="auto"/>
            </w:tcBorders>
            <w:shd w:val="clear" w:color="auto" w:fill="auto"/>
            <w:noWrap/>
            <w:vAlign w:val="bottom"/>
            <w:hideMark/>
          </w:tcPr>
          <w:p w14:paraId="607F95DE" w14:textId="77777777" w:rsidR="00CD33D4" w:rsidRPr="00F950B2" w:rsidRDefault="00CD33D4" w:rsidP="00C01C97">
            <w:pPr>
              <w:rPr>
                <w:rFonts w:cs="Arial"/>
                <w:color w:val="000000"/>
                <w:sz w:val="20"/>
                <w:szCs w:val="20"/>
              </w:rPr>
            </w:pPr>
            <w:r w:rsidRPr="00F950B2">
              <w:rPr>
                <w:rFonts w:cs="Arial"/>
                <w:color w:val="000000"/>
                <w:sz w:val="20"/>
                <w:szCs w:val="20"/>
              </w:rPr>
              <w:t>Tipo de Contrato</w:t>
            </w:r>
          </w:p>
        </w:tc>
        <w:tc>
          <w:tcPr>
            <w:tcW w:w="1559" w:type="pct"/>
            <w:tcBorders>
              <w:top w:val="nil"/>
              <w:left w:val="nil"/>
              <w:bottom w:val="single" w:sz="4" w:space="0" w:color="auto"/>
              <w:right w:val="single" w:sz="4" w:space="0" w:color="auto"/>
            </w:tcBorders>
            <w:shd w:val="clear" w:color="auto" w:fill="auto"/>
            <w:noWrap/>
            <w:vAlign w:val="bottom"/>
            <w:hideMark/>
          </w:tcPr>
          <w:p w14:paraId="19A55166" w14:textId="77777777" w:rsidR="00CD33D4" w:rsidRPr="00F950B2" w:rsidRDefault="00CD33D4" w:rsidP="00C01C97">
            <w:pPr>
              <w:rPr>
                <w:rFonts w:cs="Arial"/>
                <w:color w:val="000000"/>
                <w:sz w:val="20"/>
                <w:szCs w:val="20"/>
              </w:rPr>
            </w:pPr>
            <w:r w:rsidRPr="00F950B2">
              <w:rPr>
                <w:rFonts w:cs="Arial"/>
                <w:color w:val="000000"/>
                <w:sz w:val="20"/>
                <w:szCs w:val="20"/>
              </w:rPr>
              <w:t>NORMAL DTH</w:t>
            </w:r>
          </w:p>
        </w:tc>
      </w:tr>
      <w:tr w:rsidR="00CD33D4" w14:paraId="7165FE5D"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3B728AE3" w14:textId="33F9EE75" w:rsidR="00CD33D4" w:rsidRPr="00F950B2" w:rsidRDefault="00CD33D4" w:rsidP="00C01C97">
            <w:pPr>
              <w:rPr>
                <w:rFonts w:cs="Arial"/>
                <w:color w:val="000000"/>
                <w:sz w:val="20"/>
                <w:szCs w:val="20"/>
              </w:rPr>
            </w:pPr>
            <w:r w:rsidRPr="00F950B2">
              <w:rPr>
                <w:rFonts w:cs="Arial"/>
                <w:color w:val="000000"/>
                <w:sz w:val="20"/>
                <w:szCs w:val="20"/>
              </w:rPr>
              <w:t>CPF_CNPJ</w:t>
            </w:r>
          </w:p>
        </w:tc>
        <w:tc>
          <w:tcPr>
            <w:tcW w:w="1844" w:type="pct"/>
            <w:tcBorders>
              <w:top w:val="nil"/>
              <w:left w:val="nil"/>
              <w:bottom w:val="single" w:sz="4" w:space="0" w:color="auto"/>
              <w:right w:val="single" w:sz="4" w:space="0" w:color="auto"/>
            </w:tcBorders>
            <w:shd w:val="clear" w:color="auto" w:fill="auto"/>
            <w:noWrap/>
            <w:vAlign w:val="bottom"/>
            <w:hideMark/>
          </w:tcPr>
          <w:p w14:paraId="34470181" w14:textId="21DA9812" w:rsidR="00CD33D4" w:rsidRPr="00F950B2" w:rsidRDefault="00D211EC" w:rsidP="00C01C97">
            <w:pPr>
              <w:rPr>
                <w:rFonts w:cs="Arial"/>
                <w:color w:val="000000"/>
                <w:sz w:val="20"/>
                <w:szCs w:val="20"/>
              </w:rPr>
            </w:pPr>
            <w:r w:rsidRPr="00F950B2">
              <w:rPr>
                <w:rFonts w:cs="Arial"/>
                <w:color w:val="000000"/>
                <w:sz w:val="20"/>
                <w:szCs w:val="20"/>
              </w:rPr>
              <w:t>Número</w:t>
            </w:r>
            <w:r w:rsidR="00CD33D4" w:rsidRPr="00F950B2">
              <w:rPr>
                <w:rFonts w:cs="Arial"/>
                <w:color w:val="000000"/>
                <w:sz w:val="20"/>
                <w:szCs w:val="20"/>
              </w:rPr>
              <w:t xml:space="preserve"> do Documento (CPF ou CNPJ)</w:t>
            </w:r>
          </w:p>
        </w:tc>
        <w:tc>
          <w:tcPr>
            <w:tcW w:w="1559" w:type="pct"/>
            <w:tcBorders>
              <w:top w:val="nil"/>
              <w:left w:val="nil"/>
              <w:bottom w:val="single" w:sz="4" w:space="0" w:color="auto"/>
              <w:right w:val="single" w:sz="4" w:space="0" w:color="auto"/>
            </w:tcBorders>
            <w:shd w:val="clear" w:color="auto" w:fill="auto"/>
            <w:noWrap/>
            <w:vAlign w:val="bottom"/>
            <w:hideMark/>
          </w:tcPr>
          <w:p w14:paraId="23117FF1" w14:textId="77777777" w:rsidR="00CD33D4" w:rsidRPr="00F950B2" w:rsidRDefault="00CD33D4" w:rsidP="00C01C97">
            <w:pPr>
              <w:rPr>
                <w:rFonts w:cs="Arial"/>
                <w:color w:val="000000"/>
                <w:sz w:val="20"/>
                <w:szCs w:val="20"/>
              </w:rPr>
            </w:pPr>
            <w:r w:rsidRPr="00F950B2">
              <w:rPr>
                <w:rFonts w:cs="Arial"/>
                <w:color w:val="000000"/>
                <w:sz w:val="20"/>
                <w:szCs w:val="20"/>
              </w:rPr>
              <w:t>25238795220</w:t>
            </w:r>
          </w:p>
        </w:tc>
      </w:tr>
      <w:tr w:rsidR="00CD33D4" w14:paraId="78D65234"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70DC305D" w14:textId="163DC3AA" w:rsidR="00CD33D4" w:rsidRPr="00F950B2" w:rsidRDefault="00CD33D4" w:rsidP="00C01C97">
            <w:pPr>
              <w:rPr>
                <w:rFonts w:cs="Arial"/>
                <w:color w:val="000000"/>
                <w:sz w:val="20"/>
                <w:szCs w:val="20"/>
              </w:rPr>
            </w:pPr>
            <w:r w:rsidRPr="00F950B2">
              <w:rPr>
                <w:rFonts w:cs="Arial"/>
                <w:color w:val="000000"/>
                <w:sz w:val="20"/>
                <w:szCs w:val="20"/>
              </w:rPr>
              <w:t>QUANTIDADE_PONTOS</w:t>
            </w:r>
          </w:p>
        </w:tc>
        <w:tc>
          <w:tcPr>
            <w:tcW w:w="1844" w:type="pct"/>
            <w:tcBorders>
              <w:top w:val="nil"/>
              <w:left w:val="nil"/>
              <w:bottom w:val="single" w:sz="4" w:space="0" w:color="auto"/>
              <w:right w:val="single" w:sz="4" w:space="0" w:color="auto"/>
            </w:tcBorders>
            <w:shd w:val="clear" w:color="auto" w:fill="auto"/>
            <w:noWrap/>
            <w:vAlign w:val="bottom"/>
            <w:hideMark/>
          </w:tcPr>
          <w:p w14:paraId="4A386648" w14:textId="77777777" w:rsidR="00CD33D4" w:rsidRPr="00F950B2" w:rsidRDefault="00CD33D4" w:rsidP="00C01C97">
            <w:pPr>
              <w:rPr>
                <w:rFonts w:cs="Arial"/>
                <w:color w:val="000000"/>
                <w:sz w:val="20"/>
                <w:szCs w:val="20"/>
              </w:rPr>
            </w:pPr>
            <w:r w:rsidRPr="00F950B2">
              <w:rPr>
                <w:rFonts w:cs="Arial"/>
                <w:color w:val="000000"/>
                <w:sz w:val="20"/>
                <w:szCs w:val="20"/>
              </w:rPr>
              <w:t>Quantidade de Pontos de TV</w:t>
            </w:r>
          </w:p>
        </w:tc>
        <w:tc>
          <w:tcPr>
            <w:tcW w:w="1559" w:type="pct"/>
            <w:tcBorders>
              <w:top w:val="nil"/>
              <w:left w:val="nil"/>
              <w:bottom w:val="single" w:sz="4" w:space="0" w:color="auto"/>
              <w:right w:val="single" w:sz="4" w:space="0" w:color="auto"/>
            </w:tcBorders>
            <w:shd w:val="clear" w:color="auto" w:fill="auto"/>
            <w:noWrap/>
            <w:vAlign w:val="bottom"/>
            <w:hideMark/>
          </w:tcPr>
          <w:p w14:paraId="70B8B3CA" w14:textId="77777777" w:rsidR="00CD33D4" w:rsidRPr="00F950B2" w:rsidRDefault="00CD33D4" w:rsidP="00C01C97">
            <w:pPr>
              <w:rPr>
                <w:rFonts w:cs="Arial"/>
                <w:color w:val="000000"/>
                <w:sz w:val="20"/>
                <w:szCs w:val="20"/>
              </w:rPr>
            </w:pPr>
            <w:r w:rsidRPr="00F950B2">
              <w:rPr>
                <w:rFonts w:cs="Arial"/>
                <w:color w:val="000000"/>
                <w:sz w:val="20"/>
                <w:szCs w:val="20"/>
              </w:rPr>
              <w:t>2</w:t>
            </w:r>
          </w:p>
        </w:tc>
      </w:tr>
      <w:tr w:rsidR="00CD33D4" w14:paraId="53D75221"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11C7E9D" w14:textId="5A881D55" w:rsidR="00CD33D4" w:rsidRPr="00F950B2" w:rsidRDefault="00CD33D4" w:rsidP="00C01C97">
            <w:pPr>
              <w:rPr>
                <w:rFonts w:cs="Arial"/>
                <w:color w:val="000000"/>
                <w:sz w:val="20"/>
                <w:szCs w:val="20"/>
              </w:rPr>
            </w:pPr>
            <w:r w:rsidRPr="00F950B2">
              <w:rPr>
                <w:rFonts w:cs="Arial"/>
                <w:color w:val="000000"/>
                <w:sz w:val="20"/>
                <w:szCs w:val="20"/>
              </w:rPr>
              <w:t>EQUIPE_VENDEDOR</w:t>
            </w:r>
          </w:p>
        </w:tc>
        <w:tc>
          <w:tcPr>
            <w:tcW w:w="1844" w:type="pct"/>
            <w:tcBorders>
              <w:top w:val="nil"/>
              <w:left w:val="nil"/>
              <w:bottom w:val="single" w:sz="4" w:space="0" w:color="auto"/>
              <w:right w:val="single" w:sz="4" w:space="0" w:color="auto"/>
            </w:tcBorders>
            <w:shd w:val="clear" w:color="auto" w:fill="auto"/>
            <w:noWrap/>
            <w:vAlign w:val="bottom"/>
            <w:hideMark/>
          </w:tcPr>
          <w:p w14:paraId="4D323243" w14:textId="77777777" w:rsidR="00CD33D4" w:rsidRPr="00F950B2" w:rsidRDefault="00CD33D4" w:rsidP="00C01C97">
            <w:pPr>
              <w:rPr>
                <w:rFonts w:cs="Arial"/>
                <w:color w:val="000000"/>
                <w:sz w:val="20"/>
                <w:szCs w:val="20"/>
              </w:rPr>
            </w:pPr>
            <w:r w:rsidRPr="00F950B2">
              <w:rPr>
                <w:rFonts w:cs="Arial"/>
                <w:color w:val="000000"/>
                <w:sz w:val="20"/>
                <w:szCs w:val="20"/>
              </w:rPr>
              <w:t>Equipe do Vendedor</w:t>
            </w:r>
          </w:p>
        </w:tc>
        <w:tc>
          <w:tcPr>
            <w:tcW w:w="1559" w:type="pct"/>
            <w:tcBorders>
              <w:top w:val="nil"/>
              <w:left w:val="nil"/>
              <w:bottom w:val="single" w:sz="4" w:space="0" w:color="auto"/>
              <w:right w:val="single" w:sz="4" w:space="0" w:color="auto"/>
            </w:tcBorders>
            <w:shd w:val="clear" w:color="auto" w:fill="auto"/>
            <w:noWrap/>
            <w:vAlign w:val="bottom"/>
            <w:hideMark/>
          </w:tcPr>
          <w:p w14:paraId="19BF1D64" w14:textId="77777777" w:rsidR="00CD33D4" w:rsidRPr="00F950B2" w:rsidRDefault="00CD33D4" w:rsidP="00C01C97">
            <w:pPr>
              <w:rPr>
                <w:rFonts w:cs="Arial"/>
                <w:color w:val="000000"/>
                <w:sz w:val="20"/>
                <w:szCs w:val="20"/>
              </w:rPr>
            </w:pPr>
            <w:r w:rsidRPr="00F950B2">
              <w:rPr>
                <w:rFonts w:cs="Arial"/>
                <w:color w:val="000000"/>
                <w:sz w:val="20"/>
                <w:szCs w:val="20"/>
              </w:rPr>
              <w:t>PCS LOJAS OI</w:t>
            </w:r>
          </w:p>
        </w:tc>
      </w:tr>
      <w:tr w:rsidR="00CD33D4" w14:paraId="3C00EB99"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6769CCD" w14:textId="32DA3825" w:rsidR="00CD33D4" w:rsidRPr="00F950B2" w:rsidRDefault="00CD33D4" w:rsidP="00C01C97">
            <w:pPr>
              <w:rPr>
                <w:rFonts w:cs="Arial"/>
                <w:color w:val="000000"/>
                <w:sz w:val="20"/>
                <w:szCs w:val="20"/>
              </w:rPr>
            </w:pPr>
            <w:r w:rsidRPr="00F950B2">
              <w:rPr>
                <w:rFonts w:cs="Arial"/>
                <w:color w:val="000000"/>
                <w:sz w:val="20"/>
                <w:szCs w:val="20"/>
              </w:rPr>
              <w:t>DATA_CRIACAO_CONTRATO</w:t>
            </w:r>
          </w:p>
        </w:tc>
        <w:tc>
          <w:tcPr>
            <w:tcW w:w="1844" w:type="pct"/>
            <w:tcBorders>
              <w:top w:val="nil"/>
              <w:left w:val="nil"/>
              <w:bottom w:val="single" w:sz="4" w:space="0" w:color="auto"/>
              <w:right w:val="single" w:sz="4" w:space="0" w:color="auto"/>
            </w:tcBorders>
            <w:shd w:val="clear" w:color="auto" w:fill="auto"/>
            <w:noWrap/>
            <w:vAlign w:val="bottom"/>
            <w:hideMark/>
          </w:tcPr>
          <w:p w14:paraId="0F6A0BAA" w14:textId="77777777" w:rsidR="00CD33D4" w:rsidRPr="00F950B2" w:rsidRDefault="00CD33D4" w:rsidP="00C01C97">
            <w:pPr>
              <w:rPr>
                <w:rFonts w:cs="Arial"/>
                <w:color w:val="000000"/>
                <w:sz w:val="20"/>
                <w:szCs w:val="20"/>
              </w:rPr>
            </w:pPr>
            <w:r w:rsidRPr="00F950B2">
              <w:rPr>
                <w:rFonts w:cs="Arial"/>
                <w:color w:val="000000"/>
                <w:sz w:val="20"/>
                <w:szCs w:val="20"/>
              </w:rPr>
              <w:t>Data da Criação do Contrato</w:t>
            </w:r>
          </w:p>
        </w:tc>
        <w:tc>
          <w:tcPr>
            <w:tcW w:w="1559" w:type="pct"/>
            <w:tcBorders>
              <w:top w:val="nil"/>
              <w:left w:val="nil"/>
              <w:bottom w:val="single" w:sz="4" w:space="0" w:color="auto"/>
              <w:right w:val="single" w:sz="4" w:space="0" w:color="auto"/>
            </w:tcBorders>
            <w:shd w:val="clear" w:color="auto" w:fill="auto"/>
            <w:noWrap/>
            <w:vAlign w:val="bottom"/>
            <w:hideMark/>
          </w:tcPr>
          <w:p w14:paraId="724E2C28" w14:textId="77777777" w:rsidR="00CD33D4" w:rsidRPr="00F950B2" w:rsidRDefault="00CD33D4" w:rsidP="00C01C97">
            <w:pPr>
              <w:rPr>
                <w:rFonts w:cs="Arial"/>
                <w:color w:val="000000"/>
                <w:sz w:val="20"/>
                <w:szCs w:val="20"/>
              </w:rPr>
            </w:pPr>
            <w:r w:rsidRPr="00F950B2">
              <w:rPr>
                <w:rFonts w:cs="Arial"/>
                <w:color w:val="000000"/>
                <w:sz w:val="20"/>
                <w:szCs w:val="20"/>
              </w:rPr>
              <w:t>17/09/2017 14:29:26</w:t>
            </w:r>
          </w:p>
        </w:tc>
      </w:tr>
      <w:tr w:rsidR="00CD33D4" w14:paraId="1FE505DA"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A5B2A2C" w14:textId="78A8BD5A" w:rsidR="00CD33D4" w:rsidRPr="00F950B2" w:rsidRDefault="00CD33D4" w:rsidP="00C01C97">
            <w:pPr>
              <w:rPr>
                <w:rFonts w:cs="Arial"/>
                <w:color w:val="000000"/>
                <w:sz w:val="20"/>
                <w:szCs w:val="20"/>
              </w:rPr>
            </w:pPr>
            <w:r w:rsidRPr="00F950B2">
              <w:rPr>
                <w:rFonts w:cs="Arial"/>
                <w:color w:val="000000"/>
                <w:sz w:val="20"/>
                <w:szCs w:val="20"/>
              </w:rPr>
              <w:t>LOGIN_CRIADOR_CONTRATO</w:t>
            </w:r>
          </w:p>
        </w:tc>
        <w:tc>
          <w:tcPr>
            <w:tcW w:w="1844" w:type="pct"/>
            <w:tcBorders>
              <w:top w:val="nil"/>
              <w:left w:val="nil"/>
              <w:bottom w:val="single" w:sz="4" w:space="0" w:color="auto"/>
              <w:right w:val="single" w:sz="4" w:space="0" w:color="auto"/>
            </w:tcBorders>
            <w:shd w:val="clear" w:color="auto" w:fill="auto"/>
            <w:noWrap/>
            <w:vAlign w:val="bottom"/>
            <w:hideMark/>
          </w:tcPr>
          <w:p w14:paraId="666D8870" w14:textId="77777777" w:rsidR="00CD33D4" w:rsidRPr="00F950B2" w:rsidRDefault="00CD33D4" w:rsidP="00C01C97">
            <w:pPr>
              <w:rPr>
                <w:rFonts w:cs="Arial"/>
                <w:color w:val="000000"/>
                <w:sz w:val="20"/>
                <w:szCs w:val="20"/>
              </w:rPr>
            </w:pPr>
            <w:r w:rsidRPr="00F950B2">
              <w:rPr>
                <w:rFonts w:cs="Arial"/>
                <w:color w:val="000000"/>
                <w:sz w:val="20"/>
                <w:szCs w:val="20"/>
              </w:rPr>
              <w:t>Login do Criador do Contrato</w:t>
            </w:r>
          </w:p>
        </w:tc>
        <w:tc>
          <w:tcPr>
            <w:tcW w:w="1559" w:type="pct"/>
            <w:tcBorders>
              <w:top w:val="nil"/>
              <w:left w:val="nil"/>
              <w:bottom w:val="single" w:sz="4" w:space="0" w:color="auto"/>
              <w:right w:val="single" w:sz="4" w:space="0" w:color="auto"/>
            </w:tcBorders>
            <w:shd w:val="clear" w:color="auto" w:fill="auto"/>
            <w:noWrap/>
            <w:vAlign w:val="bottom"/>
            <w:hideMark/>
          </w:tcPr>
          <w:p w14:paraId="13182235" w14:textId="77777777" w:rsidR="00CD33D4" w:rsidRPr="00F950B2" w:rsidRDefault="00CD33D4" w:rsidP="00C01C97">
            <w:pPr>
              <w:rPr>
                <w:rFonts w:cs="Arial"/>
                <w:color w:val="000000"/>
                <w:sz w:val="20"/>
                <w:szCs w:val="20"/>
              </w:rPr>
            </w:pPr>
            <w:r w:rsidRPr="00F950B2">
              <w:rPr>
                <w:rFonts w:cs="Arial"/>
                <w:color w:val="000000"/>
                <w:sz w:val="20"/>
                <w:szCs w:val="20"/>
              </w:rPr>
              <w:t>cc284403</w:t>
            </w:r>
          </w:p>
        </w:tc>
      </w:tr>
      <w:tr w:rsidR="00CD33D4" w14:paraId="7F556E6B"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301E3152" w14:textId="7C7524B2" w:rsidR="00CD33D4" w:rsidRPr="00F950B2" w:rsidRDefault="00CD33D4" w:rsidP="00C01C97">
            <w:pPr>
              <w:rPr>
                <w:rFonts w:cs="Arial"/>
                <w:color w:val="000000"/>
                <w:sz w:val="20"/>
                <w:szCs w:val="20"/>
              </w:rPr>
            </w:pPr>
            <w:r w:rsidRPr="00F950B2">
              <w:rPr>
                <w:rFonts w:cs="Arial"/>
                <w:color w:val="000000"/>
                <w:sz w:val="20"/>
                <w:szCs w:val="20"/>
              </w:rPr>
              <w:t>TELEFONE_1</w:t>
            </w:r>
          </w:p>
        </w:tc>
        <w:tc>
          <w:tcPr>
            <w:tcW w:w="1844" w:type="pct"/>
            <w:tcBorders>
              <w:top w:val="nil"/>
              <w:left w:val="nil"/>
              <w:bottom w:val="single" w:sz="4" w:space="0" w:color="auto"/>
              <w:right w:val="single" w:sz="4" w:space="0" w:color="auto"/>
            </w:tcBorders>
            <w:shd w:val="clear" w:color="auto" w:fill="auto"/>
            <w:noWrap/>
            <w:vAlign w:val="bottom"/>
            <w:hideMark/>
          </w:tcPr>
          <w:p w14:paraId="1156E850" w14:textId="77777777" w:rsidR="00CD33D4" w:rsidRPr="00F950B2" w:rsidRDefault="00CD33D4" w:rsidP="00C01C97">
            <w:pPr>
              <w:rPr>
                <w:rFonts w:cs="Arial"/>
                <w:color w:val="000000"/>
                <w:sz w:val="20"/>
                <w:szCs w:val="20"/>
              </w:rPr>
            </w:pPr>
            <w:r w:rsidRPr="00F950B2">
              <w:rPr>
                <w:rFonts w:cs="Arial"/>
                <w:color w:val="000000"/>
                <w:sz w:val="20"/>
                <w:szCs w:val="20"/>
              </w:rPr>
              <w:t>Telefone de Contato 1</w:t>
            </w:r>
          </w:p>
        </w:tc>
        <w:tc>
          <w:tcPr>
            <w:tcW w:w="1559" w:type="pct"/>
            <w:tcBorders>
              <w:top w:val="nil"/>
              <w:left w:val="nil"/>
              <w:bottom w:val="single" w:sz="4" w:space="0" w:color="auto"/>
              <w:right w:val="single" w:sz="4" w:space="0" w:color="auto"/>
            </w:tcBorders>
            <w:shd w:val="clear" w:color="auto" w:fill="auto"/>
            <w:noWrap/>
            <w:vAlign w:val="bottom"/>
            <w:hideMark/>
          </w:tcPr>
          <w:p w14:paraId="4E1B1084" w14:textId="77777777" w:rsidR="00CD33D4" w:rsidRPr="00F950B2" w:rsidRDefault="00CD33D4" w:rsidP="00C01C97">
            <w:pPr>
              <w:rPr>
                <w:rFonts w:cs="Arial"/>
                <w:color w:val="000000"/>
                <w:sz w:val="20"/>
                <w:szCs w:val="20"/>
              </w:rPr>
            </w:pPr>
            <w:r w:rsidRPr="00F950B2">
              <w:rPr>
                <w:rFonts w:cs="Arial"/>
                <w:color w:val="000000"/>
                <w:sz w:val="20"/>
                <w:szCs w:val="20"/>
              </w:rPr>
              <w:t>(91) 00000000</w:t>
            </w:r>
          </w:p>
        </w:tc>
      </w:tr>
      <w:tr w:rsidR="00CD33D4" w14:paraId="60BF70B6"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B79F03E" w14:textId="350DBC5F" w:rsidR="00CD33D4" w:rsidRPr="00F950B2" w:rsidRDefault="00CD33D4" w:rsidP="00C01C97">
            <w:pPr>
              <w:rPr>
                <w:rFonts w:cs="Arial"/>
                <w:color w:val="000000"/>
                <w:sz w:val="20"/>
                <w:szCs w:val="20"/>
              </w:rPr>
            </w:pPr>
            <w:r w:rsidRPr="00F950B2">
              <w:rPr>
                <w:rFonts w:cs="Arial"/>
                <w:color w:val="000000"/>
                <w:sz w:val="20"/>
                <w:szCs w:val="20"/>
              </w:rPr>
              <w:t>TELEFONE_2</w:t>
            </w:r>
          </w:p>
        </w:tc>
        <w:tc>
          <w:tcPr>
            <w:tcW w:w="1844" w:type="pct"/>
            <w:tcBorders>
              <w:top w:val="nil"/>
              <w:left w:val="nil"/>
              <w:bottom w:val="single" w:sz="4" w:space="0" w:color="auto"/>
              <w:right w:val="single" w:sz="4" w:space="0" w:color="auto"/>
            </w:tcBorders>
            <w:shd w:val="clear" w:color="auto" w:fill="auto"/>
            <w:noWrap/>
            <w:vAlign w:val="bottom"/>
            <w:hideMark/>
          </w:tcPr>
          <w:p w14:paraId="60022741" w14:textId="77777777" w:rsidR="00CD33D4" w:rsidRPr="00F950B2" w:rsidRDefault="00CD33D4" w:rsidP="00C01C97">
            <w:pPr>
              <w:rPr>
                <w:rFonts w:cs="Arial"/>
                <w:color w:val="000000"/>
                <w:sz w:val="20"/>
                <w:szCs w:val="20"/>
              </w:rPr>
            </w:pPr>
            <w:r w:rsidRPr="00F950B2">
              <w:rPr>
                <w:rFonts w:cs="Arial"/>
                <w:color w:val="000000"/>
                <w:sz w:val="20"/>
                <w:szCs w:val="20"/>
              </w:rPr>
              <w:t xml:space="preserve">Telefone de Contato 2 </w:t>
            </w:r>
          </w:p>
        </w:tc>
        <w:tc>
          <w:tcPr>
            <w:tcW w:w="1559" w:type="pct"/>
            <w:tcBorders>
              <w:top w:val="nil"/>
              <w:left w:val="nil"/>
              <w:bottom w:val="single" w:sz="4" w:space="0" w:color="auto"/>
              <w:right w:val="single" w:sz="4" w:space="0" w:color="auto"/>
            </w:tcBorders>
            <w:shd w:val="clear" w:color="auto" w:fill="auto"/>
            <w:noWrap/>
            <w:vAlign w:val="bottom"/>
            <w:hideMark/>
          </w:tcPr>
          <w:p w14:paraId="4DA8D350" w14:textId="77777777" w:rsidR="00CD33D4" w:rsidRPr="00F950B2" w:rsidRDefault="00CD33D4" w:rsidP="00C01C97">
            <w:pPr>
              <w:rPr>
                <w:rFonts w:cs="Arial"/>
                <w:color w:val="000000"/>
                <w:sz w:val="20"/>
                <w:szCs w:val="20"/>
              </w:rPr>
            </w:pPr>
            <w:r w:rsidRPr="00F950B2">
              <w:rPr>
                <w:rFonts w:cs="Arial"/>
                <w:color w:val="000000"/>
                <w:sz w:val="20"/>
                <w:szCs w:val="20"/>
              </w:rPr>
              <w:t>(91) 910033818</w:t>
            </w:r>
          </w:p>
        </w:tc>
      </w:tr>
      <w:tr w:rsidR="00CD33D4" w14:paraId="721DF857"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2B53EF5A" w14:textId="6B005E27" w:rsidR="00CD33D4" w:rsidRPr="00F950B2" w:rsidRDefault="00CD33D4" w:rsidP="00C01C97">
            <w:pPr>
              <w:rPr>
                <w:rFonts w:cs="Arial"/>
                <w:color w:val="000000"/>
                <w:sz w:val="20"/>
                <w:szCs w:val="20"/>
              </w:rPr>
            </w:pPr>
            <w:r w:rsidRPr="00F950B2">
              <w:rPr>
                <w:rFonts w:cs="Arial"/>
                <w:color w:val="000000"/>
                <w:sz w:val="20"/>
                <w:szCs w:val="20"/>
              </w:rPr>
              <w:t>TELEFONE_3</w:t>
            </w:r>
          </w:p>
        </w:tc>
        <w:tc>
          <w:tcPr>
            <w:tcW w:w="1844" w:type="pct"/>
            <w:tcBorders>
              <w:top w:val="nil"/>
              <w:left w:val="nil"/>
              <w:bottom w:val="single" w:sz="4" w:space="0" w:color="auto"/>
              <w:right w:val="single" w:sz="4" w:space="0" w:color="auto"/>
            </w:tcBorders>
            <w:shd w:val="clear" w:color="auto" w:fill="auto"/>
            <w:noWrap/>
            <w:vAlign w:val="bottom"/>
            <w:hideMark/>
          </w:tcPr>
          <w:p w14:paraId="4E12257D" w14:textId="77777777" w:rsidR="00CD33D4" w:rsidRPr="00F950B2" w:rsidRDefault="00CD33D4" w:rsidP="00C01C97">
            <w:pPr>
              <w:rPr>
                <w:rFonts w:cs="Arial"/>
                <w:color w:val="000000"/>
                <w:sz w:val="20"/>
                <w:szCs w:val="20"/>
              </w:rPr>
            </w:pPr>
            <w:r w:rsidRPr="00F950B2">
              <w:rPr>
                <w:rFonts w:cs="Arial"/>
                <w:color w:val="000000"/>
                <w:sz w:val="20"/>
                <w:szCs w:val="20"/>
              </w:rPr>
              <w:t>Telefone de Contato 3</w:t>
            </w:r>
          </w:p>
        </w:tc>
        <w:tc>
          <w:tcPr>
            <w:tcW w:w="1559" w:type="pct"/>
            <w:tcBorders>
              <w:top w:val="nil"/>
              <w:left w:val="nil"/>
              <w:bottom w:val="single" w:sz="4" w:space="0" w:color="auto"/>
              <w:right w:val="single" w:sz="4" w:space="0" w:color="auto"/>
            </w:tcBorders>
            <w:shd w:val="clear" w:color="auto" w:fill="auto"/>
            <w:noWrap/>
            <w:vAlign w:val="bottom"/>
            <w:hideMark/>
          </w:tcPr>
          <w:p w14:paraId="2935056D" w14:textId="77777777" w:rsidR="00CD33D4" w:rsidRPr="00F950B2" w:rsidRDefault="00CD33D4" w:rsidP="00C01C97">
            <w:pPr>
              <w:rPr>
                <w:rFonts w:cs="Arial"/>
                <w:color w:val="000000"/>
                <w:sz w:val="20"/>
                <w:szCs w:val="20"/>
              </w:rPr>
            </w:pPr>
            <w:r w:rsidRPr="00F950B2">
              <w:rPr>
                <w:rFonts w:cs="Arial"/>
                <w:color w:val="000000"/>
                <w:sz w:val="20"/>
                <w:szCs w:val="20"/>
              </w:rPr>
              <w:t>(91) 910033818</w:t>
            </w:r>
          </w:p>
        </w:tc>
      </w:tr>
      <w:tr w:rsidR="00CD33D4" w14:paraId="33B1C912"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2CD2855" w14:textId="0828EF9D" w:rsidR="00CD33D4" w:rsidRPr="00F950B2" w:rsidRDefault="00CD33D4" w:rsidP="00C01C97">
            <w:pPr>
              <w:rPr>
                <w:rFonts w:cs="Arial"/>
                <w:color w:val="000000"/>
                <w:sz w:val="20"/>
                <w:szCs w:val="20"/>
              </w:rPr>
            </w:pPr>
            <w:r w:rsidRPr="00F950B2">
              <w:rPr>
                <w:rFonts w:cs="Arial"/>
                <w:color w:val="000000"/>
                <w:sz w:val="20"/>
                <w:szCs w:val="20"/>
              </w:rPr>
              <w:t>TIPO_MEIO_COBRANCA</w:t>
            </w:r>
          </w:p>
        </w:tc>
        <w:tc>
          <w:tcPr>
            <w:tcW w:w="1844" w:type="pct"/>
            <w:tcBorders>
              <w:top w:val="nil"/>
              <w:left w:val="nil"/>
              <w:bottom w:val="single" w:sz="4" w:space="0" w:color="auto"/>
              <w:right w:val="single" w:sz="4" w:space="0" w:color="auto"/>
            </w:tcBorders>
            <w:shd w:val="clear" w:color="auto" w:fill="auto"/>
            <w:noWrap/>
            <w:vAlign w:val="bottom"/>
            <w:hideMark/>
          </w:tcPr>
          <w:p w14:paraId="1390E8C6" w14:textId="0373A3C9" w:rsidR="00CD33D4" w:rsidRPr="00F950B2" w:rsidRDefault="00CD33D4" w:rsidP="00C01C97">
            <w:pPr>
              <w:rPr>
                <w:rFonts w:cs="Arial"/>
                <w:color w:val="000000"/>
                <w:sz w:val="20"/>
                <w:szCs w:val="20"/>
              </w:rPr>
            </w:pPr>
            <w:r w:rsidRPr="00F950B2">
              <w:rPr>
                <w:rFonts w:cs="Arial"/>
                <w:color w:val="000000"/>
                <w:sz w:val="20"/>
                <w:szCs w:val="20"/>
              </w:rPr>
              <w:t xml:space="preserve">Tipo do Meio de </w:t>
            </w:r>
            <w:r w:rsidR="000152DE" w:rsidRPr="00F950B2">
              <w:rPr>
                <w:rFonts w:cs="Arial"/>
                <w:color w:val="000000"/>
                <w:sz w:val="20"/>
                <w:szCs w:val="20"/>
              </w:rPr>
              <w:t>Cobrança</w:t>
            </w:r>
          </w:p>
        </w:tc>
        <w:tc>
          <w:tcPr>
            <w:tcW w:w="1559" w:type="pct"/>
            <w:tcBorders>
              <w:top w:val="nil"/>
              <w:left w:val="nil"/>
              <w:bottom w:val="single" w:sz="4" w:space="0" w:color="auto"/>
              <w:right w:val="single" w:sz="4" w:space="0" w:color="auto"/>
            </w:tcBorders>
            <w:shd w:val="clear" w:color="auto" w:fill="auto"/>
            <w:noWrap/>
            <w:vAlign w:val="bottom"/>
            <w:hideMark/>
          </w:tcPr>
          <w:p w14:paraId="393EA7A2" w14:textId="77777777" w:rsidR="00CD33D4" w:rsidRPr="00F950B2" w:rsidRDefault="00CD33D4" w:rsidP="00C01C97">
            <w:pPr>
              <w:rPr>
                <w:rFonts w:cs="Arial"/>
                <w:color w:val="000000"/>
                <w:sz w:val="20"/>
                <w:szCs w:val="20"/>
              </w:rPr>
            </w:pPr>
            <w:r w:rsidRPr="00F950B2">
              <w:rPr>
                <w:rFonts w:cs="Arial"/>
                <w:color w:val="000000"/>
                <w:sz w:val="20"/>
                <w:szCs w:val="20"/>
              </w:rPr>
              <w:t>Conta de Telefone</w:t>
            </w:r>
          </w:p>
        </w:tc>
      </w:tr>
      <w:tr w:rsidR="00CD33D4" w14:paraId="5C125F49"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467B7B80" w14:textId="257D0DD0" w:rsidR="00CD33D4" w:rsidRPr="00F950B2" w:rsidRDefault="00CD33D4" w:rsidP="00C01C97">
            <w:pPr>
              <w:rPr>
                <w:rFonts w:cs="Arial"/>
                <w:color w:val="000000"/>
                <w:sz w:val="20"/>
                <w:szCs w:val="20"/>
              </w:rPr>
            </w:pPr>
            <w:r w:rsidRPr="00F950B2">
              <w:rPr>
                <w:rFonts w:cs="Arial"/>
                <w:color w:val="000000"/>
                <w:sz w:val="20"/>
                <w:szCs w:val="20"/>
              </w:rPr>
              <w:t>DESCRICAO_MEIO_COBRANCA</w:t>
            </w:r>
          </w:p>
        </w:tc>
        <w:tc>
          <w:tcPr>
            <w:tcW w:w="1844" w:type="pct"/>
            <w:tcBorders>
              <w:top w:val="nil"/>
              <w:left w:val="nil"/>
              <w:bottom w:val="single" w:sz="4" w:space="0" w:color="auto"/>
              <w:right w:val="single" w:sz="4" w:space="0" w:color="auto"/>
            </w:tcBorders>
            <w:shd w:val="clear" w:color="auto" w:fill="auto"/>
            <w:noWrap/>
            <w:vAlign w:val="bottom"/>
            <w:hideMark/>
          </w:tcPr>
          <w:p w14:paraId="0A3DADAD" w14:textId="05A60E34" w:rsidR="00CD33D4" w:rsidRPr="00F950B2" w:rsidRDefault="00CD33D4" w:rsidP="00C01C97">
            <w:pPr>
              <w:rPr>
                <w:rFonts w:cs="Arial"/>
                <w:color w:val="000000"/>
                <w:sz w:val="20"/>
                <w:szCs w:val="20"/>
              </w:rPr>
            </w:pPr>
            <w:r w:rsidRPr="00F950B2">
              <w:rPr>
                <w:rFonts w:cs="Arial"/>
                <w:color w:val="000000"/>
                <w:sz w:val="20"/>
                <w:szCs w:val="20"/>
              </w:rPr>
              <w:t xml:space="preserve">Descrição do Meio de </w:t>
            </w:r>
            <w:r w:rsidR="000152DE" w:rsidRPr="00F950B2">
              <w:rPr>
                <w:rFonts w:cs="Arial"/>
                <w:color w:val="000000"/>
                <w:sz w:val="20"/>
                <w:szCs w:val="20"/>
              </w:rPr>
              <w:t>Cobrança</w:t>
            </w:r>
          </w:p>
        </w:tc>
        <w:tc>
          <w:tcPr>
            <w:tcW w:w="1559" w:type="pct"/>
            <w:tcBorders>
              <w:top w:val="nil"/>
              <w:left w:val="nil"/>
              <w:bottom w:val="single" w:sz="4" w:space="0" w:color="auto"/>
              <w:right w:val="single" w:sz="4" w:space="0" w:color="auto"/>
            </w:tcBorders>
            <w:shd w:val="clear" w:color="auto" w:fill="auto"/>
            <w:noWrap/>
            <w:vAlign w:val="bottom"/>
            <w:hideMark/>
          </w:tcPr>
          <w:p w14:paraId="7B3C86F5" w14:textId="77777777" w:rsidR="00CD33D4" w:rsidRPr="00F950B2" w:rsidRDefault="00CD33D4" w:rsidP="00C01C97">
            <w:pPr>
              <w:rPr>
                <w:rFonts w:cs="Arial"/>
                <w:color w:val="000000"/>
                <w:sz w:val="20"/>
                <w:szCs w:val="20"/>
              </w:rPr>
            </w:pPr>
            <w:r w:rsidRPr="00F950B2">
              <w:rPr>
                <w:rFonts w:cs="Arial"/>
                <w:color w:val="000000"/>
                <w:sz w:val="20"/>
                <w:szCs w:val="20"/>
              </w:rPr>
              <w:t>(91) 910033818</w:t>
            </w:r>
          </w:p>
        </w:tc>
      </w:tr>
      <w:tr w:rsidR="00CD33D4" w14:paraId="5F8ECBD1"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47DE5E24" w14:textId="4987ABBE" w:rsidR="00CD33D4" w:rsidRPr="00F950B2" w:rsidRDefault="00CD33D4" w:rsidP="00C01C97">
            <w:pPr>
              <w:rPr>
                <w:rFonts w:cs="Arial"/>
                <w:color w:val="000000"/>
                <w:sz w:val="20"/>
                <w:szCs w:val="20"/>
              </w:rPr>
            </w:pPr>
            <w:r w:rsidRPr="00F950B2">
              <w:rPr>
                <w:rFonts w:cs="Arial"/>
                <w:color w:val="000000"/>
                <w:sz w:val="20"/>
                <w:szCs w:val="20"/>
              </w:rPr>
              <w:t>CANAL_VENDA</w:t>
            </w:r>
          </w:p>
        </w:tc>
        <w:tc>
          <w:tcPr>
            <w:tcW w:w="1844" w:type="pct"/>
            <w:tcBorders>
              <w:top w:val="nil"/>
              <w:left w:val="nil"/>
              <w:bottom w:val="single" w:sz="4" w:space="0" w:color="auto"/>
              <w:right w:val="single" w:sz="4" w:space="0" w:color="auto"/>
            </w:tcBorders>
            <w:shd w:val="clear" w:color="auto" w:fill="auto"/>
            <w:noWrap/>
            <w:vAlign w:val="bottom"/>
            <w:hideMark/>
          </w:tcPr>
          <w:p w14:paraId="38CE7720" w14:textId="77777777" w:rsidR="00CD33D4" w:rsidRPr="00F950B2" w:rsidRDefault="00CD33D4" w:rsidP="00C01C97">
            <w:pPr>
              <w:rPr>
                <w:rFonts w:cs="Arial"/>
                <w:color w:val="000000"/>
                <w:sz w:val="20"/>
                <w:szCs w:val="20"/>
              </w:rPr>
            </w:pPr>
            <w:r w:rsidRPr="00F950B2">
              <w:rPr>
                <w:rFonts w:cs="Arial"/>
                <w:color w:val="000000"/>
                <w:sz w:val="20"/>
                <w:szCs w:val="20"/>
              </w:rPr>
              <w:t>Canal de Venda</w:t>
            </w:r>
          </w:p>
        </w:tc>
        <w:tc>
          <w:tcPr>
            <w:tcW w:w="1559" w:type="pct"/>
            <w:tcBorders>
              <w:top w:val="nil"/>
              <w:left w:val="nil"/>
              <w:bottom w:val="single" w:sz="4" w:space="0" w:color="auto"/>
              <w:right w:val="single" w:sz="4" w:space="0" w:color="auto"/>
            </w:tcBorders>
            <w:shd w:val="clear" w:color="auto" w:fill="auto"/>
            <w:noWrap/>
            <w:vAlign w:val="bottom"/>
            <w:hideMark/>
          </w:tcPr>
          <w:p w14:paraId="63BCDD9D" w14:textId="77777777" w:rsidR="00CD33D4" w:rsidRPr="00F950B2" w:rsidRDefault="00CD33D4" w:rsidP="00C01C97">
            <w:pPr>
              <w:rPr>
                <w:rFonts w:cs="Arial"/>
                <w:color w:val="000000"/>
                <w:sz w:val="20"/>
                <w:szCs w:val="20"/>
              </w:rPr>
            </w:pPr>
            <w:r w:rsidRPr="00F950B2">
              <w:rPr>
                <w:rFonts w:cs="Arial"/>
                <w:color w:val="000000"/>
                <w:sz w:val="20"/>
                <w:szCs w:val="20"/>
              </w:rPr>
              <w:t>LOJAS OI</w:t>
            </w:r>
          </w:p>
        </w:tc>
      </w:tr>
      <w:tr w:rsidR="00CD33D4" w14:paraId="70C338CD"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42DED77" w14:textId="74D4874A" w:rsidR="00CD33D4" w:rsidRPr="00F950B2" w:rsidRDefault="00CD33D4" w:rsidP="00C01C97">
            <w:pPr>
              <w:rPr>
                <w:rFonts w:cs="Arial"/>
                <w:color w:val="000000"/>
                <w:sz w:val="20"/>
                <w:szCs w:val="20"/>
              </w:rPr>
            </w:pPr>
            <w:r w:rsidRPr="00F950B2">
              <w:rPr>
                <w:rFonts w:cs="Arial"/>
                <w:color w:val="000000"/>
                <w:sz w:val="20"/>
                <w:szCs w:val="20"/>
              </w:rPr>
              <w:t>LOGRADOURO</w:t>
            </w:r>
          </w:p>
        </w:tc>
        <w:tc>
          <w:tcPr>
            <w:tcW w:w="1844" w:type="pct"/>
            <w:tcBorders>
              <w:top w:val="nil"/>
              <w:left w:val="nil"/>
              <w:bottom w:val="single" w:sz="4" w:space="0" w:color="auto"/>
              <w:right w:val="single" w:sz="4" w:space="0" w:color="auto"/>
            </w:tcBorders>
            <w:shd w:val="clear" w:color="auto" w:fill="auto"/>
            <w:noWrap/>
            <w:vAlign w:val="bottom"/>
            <w:hideMark/>
          </w:tcPr>
          <w:p w14:paraId="70FBAE37" w14:textId="77777777" w:rsidR="00CD33D4" w:rsidRPr="00F950B2" w:rsidRDefault="00CD33D4" w:rsidP="00C01C97">
            <w:pPr>
              <w:rPr>
                <w:rFonts w:cs="Arial"/>
                <w:color w:val="000000"/>
                <w:sz w:val="20"/>
                <w:szCs w:val="20"/>
              </w:rPr>
            </w:pPr>
            <w:r w:rsidRPr="00F950B2">
              <w:rPr>
                <w:rFonts w:cs="Arial"/>
                <w:color w:val="000000"/>
                <w:sz w:val="20"/>
                <w:szCs w:val="20"/>
              </w:rPr>
              <w:t xml:space="preserve">Logradouro </w:t>
            </w:r>
          </w:p>
        </w:tc>
        <w:tc>
          <w:tcPr>
            <w:tcW w:w="1559" w:type="pct"/>
            <w:tcBorders>
              <w:top w:val="nil"/>
              <w:left w:val="nil"/>
              <w:bottom w:val="single" w:sz="4" w:space="0" w:color="auto"/>
              <w:right w:val="single" w:sz="4" w:space="0" w:color="auto"/>
            </w:tcBorders>
            <w:shd w:val="clear" w:color="auto" w:fill="auto"/>
            <w:noWrap/>
            <w:vAlign w:val="bottom"/>
            <w:hideMark/>
          </w:tcPr>
          <w:p w14:paraId="025778D5" w14:textId="77777777" w:rsidR="00CD33D4" w:rsidRPr="00F950B2" w:rsidRDefault="00CD33D4" w:rsidP="00C01C97">
            <w:pPr>
              <w:rPr>
                <w:rFonts w:cs="Arial"/>
                <w:color w:val="000000"/>
                <w:sz w:val="20"/>
                <w:szCs w:val="20"/>
              </w:rPr>
            </w:pPr>
            <w:r w:rsidRPr="00F950B2">
              <w:rPr>
                <w:rFonts w:cs="Arial"/>
                <w:color w:val="000000"/>
                <w:sz w:val="20"/>
                <w:szCs w:val="20"/>
              </w:rPr>
              <w:t>AVENIDA CIPRIANO SANTOS</w:t>
            </w:r>
          </w:p>
        </w:tc>
      </w:tr>
      <w:tr w:rsidR="00CD33D4" w14:paraId="64B37A68"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C66FDE0" w14:textId="185717F9" w:rsidR="00CD33D4" w:rsidRPr="00F950B2" w:rsidRDefault="00CD33D4" w:rsidP="00C01C97">
            <w:pPr>
              <w:rPr>
                <w:rFonts w:cs="Arial"/>
                <w:color w:val="000000"/>
                <w:sz w:val="20"/>
                <w:szCs w:val="20"/>
              </w:rPr>
            </w:pPr>
            <w:r w:rsidRPr="00F950B2">
              <w:rPr>
                <w:rFonts w:cs="Arial"/>
                <w:color w:val="000000"/>
                <w:sz w:val="20"/>
                <w:szCs w:val="20"/>
              </w:rPr>
              <w:t>NUMERO</w:t>
            </w:r>
          </w:p>
        </w:tc>
        <w:tc>
          <w:tcPr>
            <w:tcW w:w="1844" w:type="pct"/>
            <w:tcBorders>
              <w:top w:val="nil"/>
              <w:left w:val="nil"/>
              <w:bottom w:val="single" w:sz="4" w:space="0" w:color="auto"/>
              <w:right w:val="single" w:sz="4" w:space="0" w:color="auto"/>
            </w:tcBorders>
            <w:shd w:val="clear" w:color="auto" w:fill="auto"/>
            <w:noWrap/>
            <w:vAlign w:val="bottom"/>
            <w:hideMark/>
          </w:tcPr>
          <w:p w14:paraId="6626260E" w14:textId="77777777" w:rsidR="00CD33D4" w:rsidRPr="00F950B2" w:rsidRDefault="00CD33D4" w:rsidP="00C01C97">
            <w:pPr>
              <w:rPr>
                <w:rFonts w:cs="Arial"/>
                <w:color w:val="000000"/>
                <w:sz w:val="20"/>
                <w:szCs w:val="20"/>
              </w:rPr>
            </w:pPr>
            <w:r w:rsidRPr="00F950B2">
              <w:rPr>
                <w:rFonts w:cs="Arial"/>
                <w:color w:val="000000"/>
                <w:sz w:val="20"/>
                <w:szCs w:val="20"/>
              </w:rPr>
              <w:t>Número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608EE351" w14:textId="77777777" w:rsidR="00CD33D4" w:rsidRPr="00F950B2" w:rsidRDefault="00CD33D4" w:rsidP="00C01C97">
            <w:pPr>
              <w:rPr>
                <w:rFonts w:cs="Arial"/>
                <w:color w:val="000000"/>
                <w:sz w:val="20"/>
                <w:szCs w:val="20"/>
              </w:rPr>
            </w:pPr>
            <w:r w:rsidRPr="00F950B2">
              <w:rPr>
                <w:rFonts w:cs="Arial"/>
                <w:color w:val="000000"/>
                <w:sz w:val="20"/>
                <w:szCs w:val="20"/>
              </w:rPr>
              <w:t>1255</w:t>
            </w:r>
          </w:p>
        </w:tc>
      </w:tr>
      <w:tr w:rsidR="00CD33D4" w14:paraId="34A29279"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46BDBC5" w14:textId="603F691F" w:rsidR="00CD33D4" w:rsidRPr="00F950B2" w:rsidRDefault="00CD33D4" w:rsidP="00C01C97">
            <w:pPr>
              <w:rPr>
                <w:rFonts w:cs="Arial"/>
                <w:color w:val="000000"/>
                <w:sz w:val="20"/>
                <w:szCs w:val="20"/>
              </w:rPr>
            </w:pPr>
            <w:r w:rsidRPr="00F950B2">
              <w:rPr>
                <w:rFonts w:cs="Arial"/>
                <w:color w:val="000000"/>
                <w:sz w:val="20"/>
                <w:szCs w:val="20"/>
              </w:rPr>
              <w:t>COMPL</w:t>
            </w:r>
          </w:p>
        </w:tc>
        <w:tc>
          <w:tcPr>
            <w:tcW w:w="1844" w:type="pct"/>
            <w:tcBorders>
              <w:top w:val="nil"/>
              <w:left w:val="nil"/>
              <w:bottom w:val="single" w:sz="4" w:space="0" w:color="auto"/>
              <w:right w:val="single" w:sz="4" w:space="0" w:color="auto"/>
            </w:tcBorders>
            <w:shd w:val="clear" w:color="auto" w:fill="auto"/>
            <w:noWrap/>
            <w:vAlign w:val="bottom"/>
            <w:hideMark/>
          </w:tcPr>
          <w:p w14:paraId="48DAF54C" w14:textId="77777777" w:rsidR="00CD33D4" w:rsidRPr="00F950B2" w:rsidRDefault="00CD33D4" w:rsidP="00C01C97">
            <w:pPr>
              <w:rPr>
                <w:rFonts w:cs="Arial"/>
                <w:color w:val="000000"/>
                <w:sz w:val="20"/>
                <w:szCs w:val="20"/>
              </w:rPr>
            </w:pPr>
            <w:r w:rsidRPr="00F950B2">
              <w:rPr>
                <w:rFonts w:cs="Arial"/>
                <w:color w:val="000000"/>
                <w:sz w:val="20"/>
                <w:szCs w:val="20"/>
              </w:rPr>
              <w:t>Complemento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1301518F" w14:textId="77777777" w:rsidR="00CD33D4" w:rsidRPr="00F950B2" w:rsidRDefault="00CD33D4" w:rsidP="00C01C97">
            <w:pPr>
              <w:rPr>
                <w:rFonts w:cs="Arial"/>
                <w:color w:val="000000"/>
                <w:sz w:val="20"/>
                <w:szCs w:val="20"/>
              </w:rPr>
            </w:pPr>
            <w:r w:rsidRPr="00F950B2">
              <w:rPr>
                <w:rFonts w:cs="Arial"/>
                <w:color w:val="000000"/>
                <w:sz w:val="20"/>
                <w:szCs w:val="20"/>
              </w:rPr>
              <w:t>QU 08</w:t>
            </w:r>
          </w:p>
        </w:tc>
      </w:tr>
      <w:tr w:rsidR="00CD33D4" w14:paraId="2265DE9D"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5BD9F649" w14:textId="7BB0B6E8" w:rsidR="00CD33D4" w:rsidRPr="00F950B2" w:rsidRDefault="00CD33D4" w:rsidP="00C01C97">
            <w:pPr>
              <w:rPr>
                <w:rFonts w:cs="Arial"/>
                <w:color w:val="000000"/>
                <w:sz w:val="20"/>
                <w:szCs w:val="20"/>
              </w:rPr>
            </w:pPr>
            <w:r w:rsidRPr="00F950B2">
              <w:rPr>
                <w:rFonts w:cs="Arial"/>
                <w:color w:val="000000"/>
                <w:sz w:val="20"/>
                <w:szCs w:val="20"/>
              </w:rPr>
              <w:t>CEP</w:t>
            </w:r>
          </w:p>
        </w:tc>
        <w:tc>
          <w:tcPr>
            <w:tcW w:w="1844" w:type="pct"/>
            <w:tcBorders>
              <w:top w:val="nil"/>
              <w:left w:val="nil"/>
              <w:bottom w:val="single" w:sz="4" w:space="0" w:color="auto"/>
              <w:right w:val="single" w:sz="4" w:space="0" w:color="auto"/>
            </w:tcBorders>
            <w:shd w:val="clear" w:color="auto" w:fill="auto"/>
            <w:noWrap/>
            <w:vAlign w:val="bottom"/>
            <w:hideMark/>
          </w:tcPr>
          <w:p w14:paraId="53CA2F8D" w14:textId="77777777" w:rsidR="00CD33D4" w:rsidRPr="00F950B2" w:rsidRDefault="00CD33D4" w:rsidP="00C01C97">
            <w:pPr>
              <w:rPr>
                <w:rFonts w:cs="Arial"/>
                <w:color w:val="000000"/>
                <w:sz w:val="20"/>
                <w:szCs w:val="20"/>
              </w:rPr>
            </w:pPr>
            <w:r w:rsidRPr="00F950B2">
              <w:rPr>
                <w:rFonts w:cs="Arial"/>
                <w:color w:val="000000"/>
                <w:sz w:val="20"/>
                <w:szCs w:val="20"/>
              </w:rPr>
              <w:t>Cep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0E8F16AF" w14:textId="77777777" w:rsidR="00CD33D4" w:rsidRPr="00F950B2" w:rsidRDefault="00CD33D4" w:rsidP="00C01C97">
            <w:pPr>
              <w:rPr>
                <w:rFonts w:cs="Arial"/>
                <w:color w:val="000000"/>
                <w:sz w:val="20"/>
                <w:szCs w:val="20"/>
              </w:rPr>
            </w:pPr>
            <w:r w:rsidRPr="00F950B2">
              <w:rPr>
                <w:rFonts w:cs="Arial"/>
                <w:color w:val="000000"/>
                <w:sz w:val="20"/>
                <w:szCs w:val="20"/>
              </w:rPr>
              <w:t>66070000</w:t>
            </w:r>
          </w:p>
        </w:tc>
      </w:tr>
      <w:tr w:rsidR="00CD33D4" w14:paraId="0AEFC810"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3919F8DD" w14:textId="4565CAA8" w:rsidR="00CD33D4" w:rsidRPr="00F950B2" w:rsidRDefault="00CD33D4" w:rsidP="00C01C97">
            <w:pPr>
              <w:rPr>
                <w:rFonts w:cs="Arial"/>
                <w:color w:val="000000"/>
                <w:sz w:val="20"/>
                <w:szCs w:val="20"/>
              </w:rPr>
            </w:pPr>
            <w:r w:rsidRPr="00F950B2">
              <w:rPr>
                <w:rFonts w:cs="Arial"/>
                <w:color w:val="000000"/>
                <w:sz w:val="20"/>
                <w:szCs w:val="20"/>
              </w:rPr>
              <w:t>BAIRRO</w:t>
            </w:r>
          </w:p>
        </w:tc>
        <w:tc>
          <w:tcPr>
            <w:tcW w:w="1844" w:type="pct"/>
            <w:tcBorders>
              <w:top w:val="nil"/>
              <w:left w:val="nil"/>
              <w:bottom w:val="single" w:sz="4" w:space="0" w:color="auto"/>
              <w:right w:val="single" w:sz="4" w:space="0" w:color="auto"/>
            </w:tcBorders>
            <w:shd w:val="clear" w:color="auto" w:fill="auto"/>
            <w:noWrap/>
            <w:vAlign w:val="bottom"/>
            <w:hideMark/>
          </w:tcPr>
          <w:p w14:paraId="346D093B" w14:textId="77777777" w:rsidR="00CD33D4" w:rsidRPr="00F950B2" w:rsidRDefault="00CD33D4" w:rsidP="00C01C97">
            <w:pPr>
              <w:rPr>
                <w:rFonts w:cs="Arial"/>
                <w:color w:val="000000"/>
                <w:sz w:val="20"/>
                <w:szCs w:val="20"/>
              </w:rPr>
            </w:pPr>
            <w:r w:rsidRPr="00F950B2">
              <w:rPr>
                <w:rFonts w:cs="Arial"/>
                <w:color w:val="000000"/>
                <w:sz w:val="20"/>
                <w:szCs w:val="20"/>
              </w:rPr>
              <w:t>Bairro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5607F932" w14:textId="77777777" w:rsidR="00CD33D4" w:rsidRPr="00F950B2" w:rsidRDefault="00CD33D4" w:rsidP="00C01C97">
            <w:pPr>
              <w:rPr>
                <w:rFonts w:cs="Arial"/>
                <w:color w:val="000000"/>
                <w:sz w:val="20"/>
                <w:szCs w:val="20"/>
              </w:rPr>
            </w:pPr>
            <w:r w:rsidRPr="00F950B2">
              <w:rPr>
                <w:rFonts w:cs="Arial"/>
                <w:color w:val="000000"/>
                <w:sz w:val="20"/>
                <w:szCs w:val="20"/>
              </w:rPr>
              <w:t>CANUDOS</w:t>
            </w:r>
          </w:p>
        </w:tc>
      </w:tr>
      <w:tr w:rsidR="00CD33D4" w14:paraId="0CBE8D2A"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2BDAB992" w14:textId="6D1C69EB" w:rsidR="00CD33D4" w:rsidRPr="00F950B2" w:rsidRDefault="00CD33D4" w:rsidP="00C01C97">
            <w:pPr>
              <w:rPr>
                <w:rFonts w:cs="Arial"/>
                <w:color w:val="000000"/>
                <w:sz w:val="20"/>
                <w:szCs w:val="20"/>
              </w:rPr>
            </w:pPr>
            <w:r w:rsidRPr="00F950B2">
              <w:rPr>
                <w:rFonts w:cs="Arial"/>
                <w:color w:val="000000"/>
                <w:sz w:val="20"/>
                <w:szCs w:val="20"/>
              </w:rPr>
              <w:t>CIDADE</w:t>
            </w:r>
          </w:p>
        </w:tc>
        <w:tc>
          <w:tcPr>
            <w:tcW w:w="1844" w:type="pct"/>
            <w:tcBorders>
              <w:top w:val="nil"/>
              <w:left w:val="nil"/>
              <w:bottom w:val="single" w:sz="4" w:space="0" w:color="auto"/>
              <w:right w:val="single" w:sz="4" w:space="0" w:color="auto"/>
            </w:tcBorders>
            <w:shd w:val="clear" w:color="auto" w:fill="auto"/>
            <w:noWrap/>
            <w:vAlign w:val="bottom"/>
            <w:hideMark/>
          </w:tcPr>
          <w:p w14:paraId="010DF2E1" w14:textId="77777777" w:rsidR="00CD33D4" w:rsidRPr="00F950B2" w:rsidRDefault="00CD33D4" w:rsidP="00C01C97">
            <w:pPr>
              <w:rPr>
                <w:rFonts w:cs="Arial"/>
                <w:color w:val="000000"/>
                <w:sz w:val="20"/>
                <w:szCs w:val="20"/>
              </w:rPr>
            </w:pPr>
            <w:r w:rsidRPr="00F950B2">
              <w:rPr>
                <w:rFonts w:cs="Arial"/>
                <w:color w:val="000000"/>
                <w:sz w:val="20"/>
                <w:szCs w:val="20"/>
              </w:rPr>
              <w:t>Cidade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0F2B573E" w14:textId="77777777" w:rsidR="00CD33D4" w:rsidRPr="00F950B2" w:rsidRDefault="00CD33D4" w:rsidP="00C01C97">
            <w:pPr>
              <w:rPr>
                <w:rFonts w:cs="Arial"/>
                <w:color w:val="000000"/>
                <w:sz w:val="20"/>
                <w:szCs w:val="20"/>
              </w:rPr>
            </w:pPr>
            <w:r w:rsidRPr="00F950B2">
              <w:rPr>
                <w:rFonts w:cs="Arial"/>
                <w:color w:val="000000"/>
                <w:sz w:val="20"/>
                <w:szCs w:val="20"/>
              </w:rPr>
              <w:t>BELEM</w:t>
            </w:r>
          </w:p>
        </w:tc>
      </w:tr>
      <w:tr w:rsidR="00CD33D4" w14:paraId="7A7B6285"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053A469C" w14:textId="761842DF" w:rsidR="00CD33D4" w:rsidRPr="00F950B2" w:rsidRDefault="00CD33D4" w:rsidP="00C01C97">
            <w:pPr>
              <w:rPr>
                <w:rFonts w:cs="Arial"/>
                <w:color w:val="000000"/>
                <w:sz w:val="20"/>
                <w:szCs w:val="20"/>
              </w:rPr>
            </w:pPr>
            <w:r w:rsidRPr="00F950B2">
              <w:rPr>
                <w:rFonts w:cs="Arial"/>
                <w:color w:val="000000"/>
                <w:sz w:val="20"/>
                <w:szCs w:val="20"/>
              </w:rPr>
              <w:t>UF</w:t>
            </w:r>
          </w:p>
        </w:tc>
        <w:tc>
          <w:tcPr>
            <w:tcW w:w="1844" w:type="pct"/>
            <w:tcBorders>
              <w:top w:val="nil"/>
              <w:left w:val="nil"/>
              <w:bottom w:val="single" w:sz="4" w:space="0" w:color="auto"/>
              <w:right w:val="single" w:sz="4" w:space="0" w:color="auto"/>
            </w:tcBorders>
            <w:shd w:val="clear" w:color="auto" w:fill="auto"/>
            <w:noWrap/>
            <w:vAlign w:val="bottom"/>
            <w:hideMark/>
          </w:tcPr>
          <w:p w14:paraId="27B38F4D" w14:textId="77777777" w:rsidR="00CD33D4" w:rsidRPr="00F950B2" w:rsidRDefault="00CD33D4" w:rsidP="00C01C97">
            <w:pPr>
              <w:rPr>
                <w:rFonts w:cs="Arial"/>
                <w:color w:val="000000"/>
                <w:sz w:val="20"/>
                <w:szCs w:val="20"/>
              </w:rPr>
            </w:pPr>
            <w:r w:rsidRPr="00F950B2">
              <w:rPr>
                <w:rFonts w:cs="Arial"/>
                <w:color w:val="000000"/>
                <w:sz w:val="20"/>
                <w:szCs w:val="20"/>
              </w:rPr>
              <w:t>Uf do Endereço</w:t>
            </w:r>
          </w:p>
        </w:tc>
        <w:tc>
          <w:tcPr>
            <w:tcW w:w="1559" w:type="pct"/>
            <w:tcBorders>
              <w:top w:val="nil"/>
              <w:left w:val="nil"/>
              <w:bottom w:val="single" w:sz="4" w:space="0" w:color="auto"/>
              <w:right w:val="single" w:sz="4" w:space="0" w:color="auto"/>
            </w:tcBorders>
            <w:shd w:val="clear" w:color="auto" w:fill="auto"/>
            <w:noWrap/>
            <w:vAlign w:val="bottom"/>
            <w:hideMark/>
          </w:tcPr>
          <w:p w14:paraId="2E8D36C8" w14:textId="77777777" w:rsidR="00CD33D4" w:rsidRPr="00F950B2" w:rsidRDefault="00CD33D4" w:rsidP="00C01C97">
            <w:pPr>
              <w:rPr>
                <w:rFonts w:cs="Arial"/>
                <w:color w:val="000000"/>
                <w:sz w:val="20"/>
                <w:szCs w:val="20"/>
              </w:rPr>
            </w:pPr>
            <w:r w:rsidRPr="00F950B2">
              <w:rPr>
                <w:rFonts w:cs="Arial"/>
                <w:color w:val="000000"/>
                <w:sz w:val="20"/>
                <w:szCs w:val="20"/>
              </w:rPr>
              <w:t>PA</w:t>
            </w:r>
          </w:p>
        </w:tc>
      </w:tr>
      <w:tr w:rsidR="00CD33D4" w14:paraId="63B48E02"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6A7F71ED" w14:textId="1BCA516F" w:rsidR="00CD33D4" w:rsidRPr="00F950B2" w:rsidRDefault="00CD33D4" w:rsidP="00C01C97">
            <w:pPr>
              <w:rPr>
                <w:rFonts w:cs="Arial"/>
                <w:color w:val="000000"/>
                <w:sz w:val="20"/>
                <w:szCs w:val="20"/>
              </w:rPr>
            </w:pPr>
            <w:r w:rsidRPr="00F950B2">
              <w:rPr>
                <w:rFonts w:cs="Arial"/>
                <w:color w:val="000000"/>
                <w:sz w:val="20"/>
                <w:szCs w:val="20"/>
              </w:rPr>
              <w:t>MATRICULA_VENDEDOR</w:t>
            </w:r>
          </w:p>
        </w:tc>
        <w:tc>
          <w:tcPr>
            <w:tcW w:w="1844" w:type="pct"/>
            <w:tcBorders>
              <w:top w:val="nil"/>
              <w:left w:val="nil"/>
              <w:bottom w:val="single" w:sz="4" w:space="0" w:color="auto"/>
              <w:right w:val="single" w:sz="4" w:space="0" w:color="auto"/>
            </w:tcBorders>
            <w:shd w:val="clear" w:color="auto" w:fill="auto"/>
            <w:noWrap/>
            <w:vAlign w:val="bottom"/>
            <w:hideMark/>
          </w:tcPr>
          <w:p w14:paraId="36427F05" w14:textId="77777777" w:rsidR="00CD33D4" w:rsidRPr="00F950B2" w:rsidRDefault="00CD33D4" w:rsidP="00C01C97">
            <w:pPr>
              <w:rPr>
                <w:rFonts w:cs="Arial"/>
                <w:color w:val="000000"/>
                <w:sz w:val="20"/>
                <w:szCs w:val="20"/>
              </w:rPr>
            </w:pPr>
            <w:r w:rsidRPr="00F950B2">
              <w:rPr>
                <w:rFonts w:cs="Arial"/>
                <w:color w:val="000000"/>
                <w:sz w:val="20"/>
                <w:szCs w:val="20"/>
              </w:rPr>
              <w:t>Matricula do Vendedor</w:t>
            </w:r>
          </w:p>
        </w:tc>
        <w:tc>
          <w:tcPr>
            <w:tcW w:w="1559" w:type="pct"/>
            <w:tcBorders>
              <w:top w:val="nil"/>
              <w:left w:val="nil"/>
              <w:bottom w:val="single" w:sz="4" w:space="0" w:color="auto"/>
              <w:right w:val="single" w:sz="4" w:space="0" w:color="auto"/>
            </w:tcBorders>
            <w:shd w:val="clear" w:color="auto" w:fill="auto"/>
            <w:noWrap/>
            <w:vAlign w:val="bottom"/>
            <w:hideMark/>
          </w:tcPr>
          <w:p w14:paraId="300FA834" w14:textId="77777777" w:rsidR="00CD33D4" w:rsidRPr="00F950B2" w:rsidRDefault="00CD33D4" w:rsidP="00C01C97">
            <w:pPr>
              <w:rPr>
                <w:rFonts w:cs="Arial"/>
                <w:color w:val="000000"/>
                <w:sz w:val="20"/>
                <w:szCs w:val="20"/>
              </w:rPr>
            </w:pPr>
            <w:r w:rsidRPr="00F950B2">
              <w:rPr>
                <w:rFonts w:cs="Arial"/>
                <w:color w:val="000000"/>
                <w:sz w:val="20"/>
                <w:szCs w:val="20"/>
              </w:rPr>
              <w:t>cc284403</w:t>
            </w:r>
          </w:p>
        </w:tc>
      </w:tr>
      <w:tr w:rsidR="00CD33D4" w14:paraId="179BA33B"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20B8C8A2" w14:textId="3BA2E2DF" w:rsidR="00CD33D4" w:rsidRPr="00F950B2" w:rsidRDefault="00CD33D4" w:rsidP="00C01C97">
            <w:pPr>
              <w:rPr>
                <w:rFonts w:cs="Arial"/>
                <w:color w:val="000000"/>
                <w:sz w:val="20"/>
                <w:szCs w:val="20"/>
              </w:rPr>
            </w:pPr>
            <w:r w:rsidRPr="00F950B2">
              <w:rPr>
                <w:rFonts w:cs="Arial"/>
                <w:color w:val="000000"/>
                <w:sz w:val="20"/>
                <w:szCs w:val="20"/>
              </w:rPr>
              <w:t>NOME_VENDEDOR</w:t>
            </w:r>
          </w:p>
        </w:tc>
        <w:tc>
          <w:tcPr>
            <w:tcW w:w="1844" w:type="pct"/>
            <w:tcBorders>
              <w:top w:val="nil"/>
              <w:left w:val="nil"/>
              <w:bottom w:val="single" w:sz="4" w:space="0" w:color="auto"/>
              <w:right w:val="single" w:sz="4" w:space="0" w:color="auto"/>
            </w:tcBorders>
            <w:shd w:val="clear" w:color="auto" w:fill="auto"/>
            <w:noWrap/>
            <w:vAlign w:val="bottom"/>
            <w:hideMark/>
          </w:tcPr>
          <w:p w14:paraId="6BF5A386" w14:textId="77777777" w:rsidR="00CD33D4" w:rsidRPr="00F950B2" w:rsidRDefault="00CD33D4" w:rsidP="00C01C97">
            <w:pPr>
              <w:rPr>
                <w:rFonts w:cs="Arial"/>
                <w:color w:val="000000"/>
                <w:sz w:val="20"/>
                <w:szCs w:val="20"/>
              </w:rPr>
            </w:pPr>
            <w:r w:rsidRPr="00F950B2">
              <w:rPr>
                <w:rFonts w:cs="Arial"/>
                <w:color w:val="000000"/>
                <w:sz w:val="20"/>
                <w:szCs w:val="20"/>
              </w:rPr>
              <w:t>Nome do Vendedor</w:t>
            </w:r>
          </w:p>
        </w:tc>
        <w:tc>
          <w:tcPr>
            <w:tcW w:w="1559" w:type="pct"/>
            <w:tcBorders>
              <w:top w:val="nil"/>
              <w:left w:val="nil"/>
              <w:bottom w:val="single" w:sz="4" w:space="0" w:color="auto"/>
              <w:right w:val="single" w:sz="4" w:space="0" w:color="auto"/>
            </w:tcBorders>
            <w:shd w:val="clear" w:color="auto" w:fill="auto"/>
            <w:noWrap/>
            <w:vAlign w:val="bottom"/>
            <w:hideMark/>
          </w:tcPr>
          <w:p w14:paraId="498F401E" w14:textId="77777777" w:rsidR="00CD33D4" w:rsidRPr="00F950B2" w:rsidRDefault="00CD33D4" w:rsidP="00C01C97">
            <w:pPr>
              <w:rPr>
                <w:rFonts w:cs="Arial"/>
                <w:color w:val="000000"/>
                <w:sz w:val="20"/>
                <w:szCs w:val="20"/>
              </w:rPr>
            </w:pPr>
            <w:r w:rsidRPr="00F950B2">
              <w:rPr>
                <w:rFonts w:cs="Arial"/>
                <w:color w:val="000000"/>
                <w:sz w:val="20"/>
                <w:szCs w:val="20"/>
              </w:rPr>
              <w:t>JAQUELINE LOPES DA SILVA</w:t>
            </w:r>
          </w:p>
        </w:tc>
      </w:tr>
      <w:tr w:rsidR="00CD33D4" w14:paraId="4EE5D3A8"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48D1CA3A" w14:textId="72E64CCA" w:rsidR="00CD33D4" w:rsidRPr="00F950B2" w:rsidRDefault="00CD33D4" w:rsidP="00C01C97">
            <w:pPr>
              <w:rPr>
                <w:rFonts w:cs="Arial"/>
                <w:color w:val="000000"/>
                <w:sz w:val="20"/>
                <w:szCs w:val="20"/>
              </w:rPr>
            </w:pPr>
            <w:r w:rsidRPr="00F950B2">
              <w:rPr>
                <w:rFonts w:cs="Arial"/>
                <w:color w:val="000000"/>
                <w:sz w:val="20"/>
                <w:szCs w:val="20"/>
              </w:rPr>
              <w:t>CONTRATO_BRI_SEM_FATURAMENTO</w:t>
            </w:r>
          </w:p>
        </w:tc>
        <w:tc>
          <w:tcPr>
            <w:tcW w:w="1844" w:type="pct"/>
            <w:tcBorders>
              <w:top w:val="nil"/>
              <w:left w:val="nil"/>
              <w:bottom w:val="single" w:sz="4" w:space="0" w:color="auto"/>
              <w:right w:val="single" w:sz="4" w:space="0" w:color="auto"/>
            </w:tcBorders>
            <w:shd w:val="clear" w:color="auto" w:fill="auto"/>
            <w:noWrap/>
            <w:vAlign w:val="bottom"/>
            <w:hideMark/>
          </w:tcPr>
          <w:p w14:paraId="3347EAF6" w14:textId="77777777" w:rsidR="00CD33D4" w:rsidRPr="00F950B2" w:rsidRDefault="00CD33D4" w:rsidP="00C01C97">
            <w:pPr>
              <w:rPr>
                <w:rFonts w:cs="Arial"/>
                <w:color w:val="000000"/>
                <w:sz w:val="20"/>
                <w:szCs w:val="20"/>
              </w:rPr>
            </w:pPr>
            <w:r w:rsidRPr="00F950B2">
              <w:rPr>
                <w:rFonts w:cs="Arial"/>
                <w:color w:val="000000"/>
                <w:sz w:val="20"/>
                <w:szCs w:val="20"/>
              </w:rPr>
              <w:t>Identificação se Possui Contrato Bri Sem Faturamento</w:t>
            </w:r>
          </w:p>
        </w:tc>
        <w:tc>
          <w:tcPr>
            <w:tcW w:w="1559" w:type="pct"/>
            <w:tcBorders>
              <w:top w:val="nil"/>
              <w:left w:val="nil"/>
              <w:bottom w:val="single" w:sz="4" w:space="0" w:color="auto"/>
              <w:right w:val="single" w:sz="4" w:space="0" w:color="auto"/>
            </w:tcBorders>
            <w:shd w:val="clear" w:color="auto" w:fill="auto"/>
            <w:noWrap/>
            <w:vAlign w:val="bottom"/>
            <w:hideMark/>
          </w:tcPr>
          <w:p w14:paraId="690DBBAD" w14:textId="77777777" w:rsidR="00CD33D4" w:rsidRPr="00F950B2" w:rsidRDefault="00CD33D4" w:rsidP="00C01C97">
            <w:pPr>
              <w:rPr>
                <w:rFonts w:cs="Arial"/>
                <w:color w:val="000000"/>
                <w:sz w:val="20"/>
                <w:szCs w:val="20"/>
              </w:rPr>
            </w:pPr>
            <w:r w:rsidRPr="00F950B2">
              <w:rPr>
                <w:rFonts w:cs="Arial"/>
                <w:color w:val="000000"/>
                <w:sz w:val="20"/>
                <w:szCs w:val="20"/>
              </w:rPr>
              <w:t>Não</w:t>
            </w:r>
          </w:p>
        </w:tc>
      </w:tr>
      <w:tr w:rsidR="00CD33D4" w14:paraId="5F47F6FB" w14:textId="77777777" w:rsidTr="00F950B2">
        <w:trPr>
          <w:trHeight w:val="300"/>
        </w:trPr>
        <w:tc>
          <w:tcPr>
            <w:tcW w:w="1597" w:type="pct"/>
            <w:tcBorders>
              <w:top w:val="nil"/>
              <w:left w:val="single" w:sz="4" w:space="0" w:color="auto"/>
              <w:bottom w:val="single" w:sz="4" w:space="0" w:color="auto"/>
              <w:right w:val="single" w:sz="4" w:space="0" w:color="auto"/>
            </w:tcBorders>
            <w:shd w:val="clear" w:color="auto" w:fill="auto"/>
            <w:noWrap/>
            <w:vAlign w:val="bottom"/>
            <w:hideMark/>
          </w:tcPr>
          <w:p w14:paraId="61F5BEE1" w14:textId="081CE20A" w:rsidR="00CD33D4" w:rsidRPr="00F950B2" w:rsidRDefault="00CD33D4" w:rsidP="00C01C97">
            <w:pPr>
              <w:rPr>
                <w:rFonts w:cs="Arial"/>
                <w:color w:val="000000"/>
                <w:sz w:val="20"/>
                <w:szCs w:val="20"/>
              </w:rPr>
            </w:pPr>
            <w:r w:rsidRPr="00F950B2">
              <w:rPr>
                <w:rFonts w:cs="Arial"/>
                <w:color w:val="000000"/>
                <w:sz w:val="20"/>
                <w:szCs w:val="20"/>
              </w:rPr>
              <w:lastRenderedPageBreak/>
              <w:t>MIX_ENTRADA</w:t>
            </w:r>
          </w:p>
        </w:tc>
        <w:tc>
          <w:tcPr>
            <w:tcW w:w="1844" w:type="pct"/>
            <w:tcBorders>
              <w:top w:val="nil"/>
              <w:left w:val="nil"/>
              <w:bottom w:val="single" w:sz="4" w:space="0" w:color="auto"/>
              <w:right w:val="single" w:sz="4" w:space="0" w:color="auto"/>
            </w:tcBorders>
            <w:shd w:val="clear" w:color="auto" w:fill="auto"/>
            <w:noWrap/>
            <w:vAlign w:val="bottom"/>
            <w:hideMark/>
          </w:tcPr>
          <w:p w14:paraId="2BA89854" w14:textId="77777777" w:rsidR="00CD33D4" w:rsidRPr="00F950B2" w:rsidRDefault="00CD33D4" w:rsidP="00C01C97">
            <w:pPr>
              <w:rPr>
                <w:rFonts w:cs="Arial"/>
                <w:color w:val="000000"/>
                <w:sz w:val="20"/>
                <w:szCs w:val="20"/>
              </w:rPr>
            </w:pPr>
            <w:r w:rsidRPr="00F950B2">
              <w:rPr>
                <w:rFonts w:cs="Arial"/>
                <w:color w:val="000000"/>
                <w:sz w:val="20"/>
                <w:szCs w:val="20"/>
              </w:rPr>
              <w:t xml:space="preserve">Produto Solicitado </w:t>
            </w:r>
          </w:p>
        </w:tc>
        <w:tc>
          <w:tcPr>
            <w:tcW w:w="1559" w:type="pct"/>
            <w:tcBorders>
              <w:top w:val="nil"/>
              <w:left w:val="nil"/>
              <w:bottom w:val="single" w:sz="4" w:space="0" w:color="auto"/>
              <w:right w:val="single" w:sz="4" w:space="0" w:color="auto"/>
            </w:tcBorders>
            <w:shd w:val="clear" w:color="auto" w:fill="auto"/>
            <w:noWrap/>
            <w:vAlign w:val="bottom"/>
            <w:hideMark/>
          </w:tcPr>
          <w:p w14:paraId="7DE89924" w14:textId="77777777" w:rsidR="00CD33D4" w:rsidRPr="00F950B2" w:rsidRDefault="00CD33D4" w:rsidP="00C01C97">
            <w:pPr>
              <w:rPr>
                <w:rFonts w:cs="Arial"/>
                <w:color w:val="000000"/>
                <w:sz w:val="20"/>
                <w:szCs w:val="20"/>
              </w:rPr>
            </w:pPr>
            <w:r w:rsidRPr="00F950B2">
              <w:rPr>
                <w:rFonts w:cs="Arial"/>
                <w:color w:val="000000"/>
                <w:sz w:val="20"/>
                <w:szCs w:val="20"/>
              </w:rPr>
              <w:t>Oi TV Mix HD</w:t>
            </w:r>
          </w:p>
        </w:tc>
      </w:tr>
    </w:tbl>
    <w:p w14:paraId="723057DE" w14:textId="77777777" w:rsidR="003861B3" w:rsidRPr="00153785" w:rsidRDefault="003861B3" w:rsidP="00C01C97">
      <w:pPr>
        <w:rPr>
          <w:rFonts w:cs="Arial"/>
        </w:rPr>
      </w:pPr>
    </w:p>
    <w:p w14:paraId="43A7C2EE" w14:textId="77777777" w:rsidR="003861B3" w:rsidRPr="00153785" w:rsidRDefault="003861B3" w:rsidP="00C01C97">
      <w:pPr>
        <w:rPr>
          <w:rFonts w:cs="Arial"/>
        </w:rPr>
      </w:pPr>
    </w:p>
    <w:p w14:paraId="2AB9DCBE" w14:textId="34B1DBDD" w:rsidR="00405ED7" w:rsidRPr="00153785" w:rsidRDefault="00405ED7" w:rsidP="00C01C97">
      <w:pPr>
        <w:pStyle w:val="Heading5"/>
      </w:pPr>
      <w:r w:rsidRPr="00153785">
        <w:t>Tabela de destino</w:t>
      </w:r>
    </w:p>
    <w:p w14:paraId="0FCE51D7" w14:textId="77777777" w:rsidR="00405ED7" w:rsidRPr="00153785" w:rsidRDefault="00405ED7" w:rsidP="00C01C97">
      <w:pPr>
        <w:rPr>
          <w:rFonts w:cs="Arial"/>
        </w:rPr>
      </w:pPr>
    </w:p>
    <w:p w14:paraId="428EF919" w14:textId="004D4EF6" w:rsidR="00405ED7" w:rsidRDefault="00405ED7" w:rsidP="00C01C97">
      <w:pPr>
        <w:rPr>
          <w:rFonts w:cs="Arial"/>
        </w:rPr>
      </w:pPr>
      <w:r w:rsidRPr="00153785">
        <w:rPr>
          <w:rFonts w:cs="Arial"/>
        </w:rPr>
        <w:t xml:space="preserve">Nome: </w:t>
      </w:r>
      <w:r w:rsidR="00B73F2C">
        <w:rPr>
          <w:rFonts w:cs="Arial"/>
        </w:rPr>
        <w:t>FMS_</w:t>
      </w:r>
      <w:r w:rsidRPr="00153785">
        <w:rPr>
          <w:rFonts w:cs="Arial"/>
        </w:rPr>
        <w:t>T_SINN_ACTV_OITV</w:t>
      </w:r>
    </w:p>
    <w:p w14:paraId="63A4AF74" w14:textId="77777777" w:rsidR="00B82B4A" w:rsidRDefault="00B82B4A" w:rsidP="00C01C97">
      <w:pPr>
        <w:rPr>
          <w:rFonts w:cs="Arial"/>
        </w:rPr>
      </w:pPr>
    </w:p>
    <w:tbl>
      <w:tblPr>
        <w:tblW w:w="5000" w:type="pct"/>
        <w:tblLayout w:type="fixed"/>
        <w:tblCellMar>
          <w:left w:w="70" w:type="dxa"/>
          <w:right w:w="70" w:type="dxa"/>
        </w:tblCellMar>
        <w:tblLook w:val="04A0" w:firstRow="1" w:lastRow="0" w:firstColumn="1" w:lastColumn="0" w:noHBand="0" w:noVBand="1"/>
      </w:tblPr>
      <w:tblGrid>
        <w:gridCol w:w="2359"/>
        <w:gridCol w:w="706"/>
        <w:gridCol w:w="832"/>
        <w:gridCol w:w="630"/>
        <w:gridCol w:w="522"/>
        <w:gridCol w:w="2213"/>
        <w:gridCol w:w="2934"/>
      </w:tblGrid>
      <w:tr w:rsidR="00C465B1" w:rsidRPr="00B82B4A" w14:paraId="72948F19" w14:textId="77777777" w:rsidTr="007540A0">
        <w:trPr>
          <w:trHeight w:val="520"/>
        </w:trPr>
        <w:tc>
          <w:tcPr>
            <w:tcW w:w="1157"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1BDF9688"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Campo</w:t>
            </w:r>
          </w:p>
        </w:tc>
        <w:tc>
          <w:tcPr>
            <w:tcW w:w="346" w:type="pct"/>
            <w:tcBorders>
              <w:top w:val="single" w:sz="4" w:space="0" w:color="auto"/>
              <w:left w:val="nil"/>
              <w:bottom w:val="single" w:sz="4" w:space="0" w:color="auto"/>
              <w:right w:val="single" w:sz="4" w:space="0" w:color="auto"/>
            </w:tcBorders>
            <w:shd w:val="clear" w:color="000000" w:fill="808080"/>
            <w:vAlign w:val="center"/>
            <w:hideMark/>
          </w:tcPr>
          <w:p w14:paraId="6B9EAF81"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Tipo</w:t>
            </w:r>
          </w:p>
        </w:tc>
        <w:tc>
          <w:tcPr>
            <w:tcW w:w="408" w:type="pct"/>
            <w:tcBorders>
              <w:top w:val="single" w:sz="4" w:space="0" w:color="auto"/>
              <w:left w:val="nil"/>
              <w:bottom w:val="single" w:sz="4" w:space="0" w:color="auto"/>
              <w:right w:val="single" w:sz="4" w:space="0" w:color="auto"/>
            </w:tcBorders>
            <w:shd w:val="clear" w:color="000000" w:fill="808080"/>
            <w:vAlign w:val="center"/>
            <w:hideMark/>
          </w:tcPr>
          <w:p w14:paraId="41BFC85F"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Tamanho</w:t>
            </w:r>
          </w:p>
        </w:tc>
        <w:tc>
          <w:tcPr>
            <w:tcW w:w="309" w:type="pct"/>
            <w:tcBorders>
              <w:top w:val="single" w:sz="4" w:space="0" w:color="auto"/>
              <w:left w:val="nil"/>
              <w:bottom w:val="single" w:sz="4" w:space="0" w:color="auto"/>
              <w:right w:val="single" w:sz="4" w:space="0" w:color="auto"/>
            </w:tcBorders>
            <w:shd w:val="clear" w:color="000000" w:fill="808080"/>
            <w:vAlign w:val="center"/>
            <w:hideMark/>
          </w:tcPr>
          <w:p w14:paraId="7576BC8D"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Chave</w:t>
            </w:r>
          </w:p>
        </w:tc>
        <w:tc>
          <w:tcPr>
            <w:tcW w:w="256" w:type="pct"/>
            <w:tcBorders>
              <w:top w:val="single" w:sz="4" w:space="0" w:color="auto"/>
              <w:left w:val="nil"/>
              <w:bottom w:val="single" w:sz="4" w:space="0" w:color="auto"/>
              <w:right w:val="single" w:sz="4" w:space="0" w:color="auto"/>
            </w:tcBorders>
            <w:shd w:val="clear" w:color="000000" w:fill="808080"/>
            <w:vAlign w:val="center"/>
            <w:hideMark/>
          </w:tcPr>
          <w:p w14:paraId="672C5778"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Nulo</w:t>
            </w:r>
          </w:p>
        </w:tc>
        <w:tc>
          <w:tcPr>
            <w:tcW w:w="1085" w:type="pct"/>
            <w:tcBorders>
              <w:top w:val="single" w:sz="4" w:space="0" w:color="auto"/>
              <w:left w:val="nil"/>
              <w:bottom w:val="single" w:sz="4" w:space="0" w:color="auto"/>
              <w:right w:val="single" w:sz="4" w:space="0" w:color="auto"/>
            </w:tcBorders>
            <w:shd w:val="clear" w:color="000000" w:fill="808080"/>
            <w:vAlign w:val="center"/>
            <w:hideMark/>
          </w:tcPr>
          <w:p w14:paraId="2B248650"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Regra para armazenamento</w:t>
            </w:r>
          </w:p>
        </w:tc>
        <w:tc>
          <w:tcPr>
            <w:tcW w:w="1439" w:type="pct"/>
            <w:tcBorders>
              <w:top w:val="single" w:sz="4" w:space="0" w:color="auto"/>
              <w:left w:val="nil"/>
              <w:bottom w:val="single" w:sz="4" w:space="0" w:color="auto"/>
              <w:right w:val="single" w:sz="4" w:space="0" w:color="auto"/>
            </w:tcBorders>
            <w:shd w:val="clear" w:color="000000" w:fill="808080"/>
            <w:vAlign w:val="center"/>
            <w:hideMark/>
          </w:tcPr>
          <w:p w14:paraId="33417E3C" w14:textId="77777777" w:rsidR="00B82B4A" w:rsidRPr="00B82B4A" w:rsidRDefault="00B82B4A" w:rsidP="00B82B4A">
            <w:pPr>
              <w:jc w:val="center"/>
              <w:rPr>
                <w:rFonts w:cs="Arial"/>
                <w:b/>
                <w:bCs/>
                <w:color w:val="FFFFFF"/>
                <w:sz w:val="14"/>
                <w:szCs w:val="14"/>
              </w:rPr>
            </w:pPr>
            <w:r w:rsidRPr="00B82B4A">
              <w:rPr>
                <w:rFonts w:cs="Arial"/>
                <w:b/>
                <w:bCs/>
                <w:color w:val="FFFFFF"/>
                <w:sz w:val="14"/>
                <w:szCs w:val="14"/>
              </w:rPr>
              <w:t>Comentários</w:t>
            </w:r>
          </w:p>
        </w:tc>
      </w:tr>
      <w:tr w:rsidR="007540A0" w:rsidRPr="00B82B4A" w14:paraId="76C84B27"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842A0FA" w14:textId="77777777" w:rsidR="00B82B4A" w:rsidRPr="00B82B4A" w:rsidRDefault="00B82B4A" w:rsidP="007540A0">
            <w:pPr>
              <w:jc w:val="left"/>
              <w:rPr>
                <w:rFonts w:cs="Arial"/>
                <w:sz w:val="14"/>
                <w:szCs w:val="14"/>
              </w:rPr>
            </w:pPr>
            <w:r w:rsidRPr="00B82B4A">
              <w:rPr>
                <w:rFonts w:cs="Arial"/>
                <w:sz w:val="14"/>
                <w:szCs w:val="14"/>
              </w:rPr>
              <w:t>CPF_CNPJ</w:t>
            </w:r>
          </w:p>
        </w:tc>
        <w:tc>
          <w:tcPr>
            <w:tcW w:w="346" w:type="pct"/>
            <w:tcBorders>
              <w:top w:val="nil"/>
              <w:left w:val="nil"/>
              <w:bottom w:val="single" w:sz="4" w:space="0" w:color="auto"/>
              <w:right w:val="single" w:sz="4" w:space="0" w:color="auto"/>
            </w:tcBorders>
            <w:shd w:val="clear" w:color="000000" w:fill="F2F2F2"/>
            <w:noWrap/>
            <w:vAlign w:val="center"/>
            <w:hideMark/>
          </w:tcPr>
          <w:p w14:paraId="3F266A11"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FBFE073" w14:textId="77777777" w:rsidR="00B82B4A" w:rsidRPr="00B82B4A" w:rsidRDefault="00B82B4A" w:rsidP="007540A0">
            <w:pPr>
              <w:jc w:val="center"/>
              <w:rPr>
                <w:rFonts w:cs="Arial"/>
                <w:sz w:val="14"/>
                <w:szCs w:val="14"/>
              </w:rPr>
            </w:pPr>
            <w:r w:rsidRPr="00B82B4A">
              <w:rPr>
                <w:rFonts w:cs="Arial"/>
                <w:sz w:val="14"/>
                <w:szCs w:val="14"/>
              </w:rPr>
              <w:t>30</w:t>
            </w:r>
          </w:p>
        </w:tc>
        <w:tc>
          <w:tcPr>
            <w:tcW w:w="309" w:type="pct"/>
            <w:tcBorders>
              <w:top w:val="nil"/>
              <w:left w:val="nil"/>
              <w:bottom w:val="single" w:sz="4" w:space="0" w:color="auto"/>
              <w:right w:val="single" w:sz="4" w:space="0" w:color="auto"/>
            </w:tcBorders>
            <w:shd w:val="clear" w:color="000000" w:fill="F2F2F2"/>
            <w:noWrap/>
            <w:vAlign w:val="center"/>
            <w:hideMark/>
          </w:tcPr>
          <w:p w14:paraId="3F126030"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3F00E50F"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noWrap/>
            <w:hideMark/>
          </w:tcPr>
          <w:p w14:paraId="20603F33" w14:textId="77777777" w:rsidR="00B82B4A" w:rsidRPr="00B82B4A" w:rsidRDefault="00B82B4A" w:rsidP="007540A0">
            <w:pPr>
              <w:jc w:val="left"/>
              <w:rPr>
                <w:rFonts w:cs="Arial"/>
                <w:sz w:val="14"/>
                <w:szCs w:val="14"/>
              </w:rPr>
            </w:pPr>
            <w:r w:rsidRPr="00B82B4A">
              <w:rPr>
                <w:rFonts w:cs="Arial"/>
                <w:sz w:val="14"/>
                <w:szCs w:val="14"/>
              </w:rPr>
              <w:t>CPF_CNPJ normalizado</w:t>
            </w:r>
          </w:p>
        </w:tc>
        <w:tc>
          <w:tcPr>
            <w:tcW w:w="1439" w:type="pct"/>
            <w:tcBorders>
              <w:top w:val="nil"/>
              <w:left w:val="nil"/>
              <w:bottom w:val="single" w:sz="4" w:space="0" w:color="auto"/>
              <w:right w:val="single" w:sz="4" w:space="0" w:color="auto"/>
            </w:tcBorders>
            <w:shd w:val="clear" w:color="auto" w:fill="auto"/>
            <w:hideMark/>
          </w:tcPr>
          <w:p w14:paraId="27655DB2" w14:textId="5ED99D49" w:rsidR="00B82B4A" w:rsidRPr="00B82B4A" w:rsidRDefault="00B82B4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CPF / CNPJ</w:t>
              </w:r>
            </w:hyperlink>
          </w:p>
        </w:tc>
      </w:tr>
      <w:tr w:rsidR="007540A0" w:rsidRPr="00B82B4A" w14:paraId="202BD97C" w14:textId="77777777" w:rsidTr="007540A0">
        <w:trPr>
          <w:trHeight w:val="377"/>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7CF82108" w14:textId="77777777" w:rsidR="00B82B4A" w:rsidRPr="00B82B4A" w:rsidRDefault="00B82B4A" w:rsidP="007540A0">
            <w:pPr>
              <w:jc w:val="left"/>
              <w:rPr>
                <w:rFonts w:cs="Arial"/>
                <w:sz w:val="14"/>
                <w:szCs w:val="14"/>
              </w:rPr>
            </w:pPr>
            <w:r w:rsidRPr="00B82B4A">
              <w:rPr>
                <w:rFonts w:cs="Arial"/>
                <w:sz w:val="14"/>
                <w:szCs w:val="14"/>
              </w:rPr>
              <w:t>TIPO_DOCUMENTO</w:t>
            </w:r>
          </w:p>
        </w:tc>
        <w:tc>
          <w:tcPr>
            <w:tcW w:w="346" w:type="pct"/>
            <w:tcBorders>
              <w:top w:val="nil"/>
              <w:left w:val="nil"/>
              <w:bottom w:val="single" w:sz="4" w:space="0" w:color="auto"/>
              <w:right w:val="single" w:sz="4" w:space="0" w:color="auto"/>
            </w:tcBorders>
            <w:shd w:val="clear" w:color="000000" w:fill="F2F2F2"/>
            <w:noWrap/>
            <w:vAlign w:val="center"/>
            <w:hideMark/>
          </w:tcPr>
          <w:p w14:paraId="56183880"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A3C656E"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7A0C327B"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0F98CE6"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409F22E7" w14:textId="77777777" w:rsidR="00B82B4A" w:rsidRPr="00B82B4A" w:rsidRDefault="00B82B4A" w:rsidP="007540A0">
            <w:pPr>
              <w:jc w:val="left"/>
              <w:rPr>
                <w:rFonts w:cs="Arial"/>
                <w:sz w:val="14"/>
                <w:szCs w:val="14"/>
              </w:rPr>
            </w:pPr>
            <w:r w:rsidRPr="00B82B4A">
              <w:rPr>
                <w:rFonts w:cs="Arial"/>
                <w:sz w:val="14"/>
                <w:szCs w:val="14"/>
              </w:rPr>
              <w:t>Se tamanho do campo CPF_CNPJ &gt; 11 é CNPJ. Caso contrário, é CPF.</w:t>
            </w:r>
          </w:p>
        </w:tc>
        <w:tc>
          <w:tcPr>
            <w:tcW w:w="1439" w:type="pct"/>
            <w:tcBorders>
              <w:top w:val="nil"/>
              <w:left w:val="nil"/>
              <w:bottom w:val="single" w:sz="4" w:space="0" w:color="auto"/>
              <w:right w:val="single" w:sz="4" w:space="0" w:color="auto"/>
            </w:tcBorders>
            <w:shd w:val="clear" w:color="auto" w:fill="auto"/>
            <w:hideMark/>
          </w:tcPr>
          <w:p w14:paraId="340ADF78"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30336B9B" w14:textId="77777777" w:rsidTr="007540A0">
        <w:trPr>
          <w:trHeight w:val="368"/>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D432A2F" w14:textId="77777777" w:rsidR="00B82B4A" w:rsidRPr="00B82B4A" w:rsidRDefault="00B82B4A" w:rsidP="007540A0">
            <w:pPr>
              <w:jc w:val="left"/>
              <w:rPr>
                <w:rFonts w:cs="Arial"/>
                <w:sz w:val="14"/>
                <w:szCs w:val="14"/>
              </w:rPr>
            </w:pPr>
            <w:r w:rsidRPr="00B82B4A">
              <w:rPr>
                <w:rFonts w:cs="Arial"/>
                <w:sz w:val="14"/>
                <w:szCs w:val="14"/>
              </w:rPr>
              <w:t>NUM_CONTRATO</w:t>
            </w:r>
          </w:p>
        </w:tc>
        <w:tc>
          <w:tcPr>
            <w:tcW w:w="346" w:type="pct"/>
            <w:tcBorders>
              <w:top w:val="nil"/>
              <w:left w:val="nil"/>
              <w:bottom w:val="single" w:sz="4" w:space="0" w:color="auto"/>
              <w:right w:val="single" w:sz="4" w:space="0" w:color="auto"/>
            </w:tcBorders>
            <w:shd w:val="clear" w:color="000000" w:fill="F2F2F2"/>
            <w:noWrap/>
            <w:vAlign w:val="center"/>
            <w:hideMark/>
          </w:tcPr>
          <w:p w14:paraId="24B6397F"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DC8909A"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single" w:sz="4" w:space="0" w:color="auto"/>
              <w:left w:val="single" w:sz="4" w:space="0" w:color="auto"/>
              <w:bottom w:val="single" w:sz="4" w:space="0" w:color="auto"/>
              <w:right w:val="single" w:sz="4" w:space="0" w:color="auto"/>
            </w:tcBorders>
            <w:shd w:val="clear" w:color="000000" w:fill="FDE9D9"/>
            <w:noWrap/>
            <w:vAlign w:val="center"/>
            <w:hideMark/>
          </w:tcPr>
          <w:p w14:paraId="1260717D" w14:textId="77777777" w:rsidR="00B82B4A" w:rsidRPr="00B82B4A" w:rsidRDefault="00B82B4A" w:rsidP="007540A0">
            <w:pPr>
              <w:jc w:val="center"/>
              <w:rPr>
                <w:rFonts w:cs="Arial"/>
                <w:b/>
                <w:bCs/>
                <w:color w:val="006100"/>
                <w:sz w:val="14"/>
                <w:szCs w:val="14"/>
              </w:rPr>
            </w:pPr>
            <w:r w:rsidRPr="00B82B4A">
              <w:rPr>
                <w:rFonts w:cs="Arial"/>
                <w:b/>
                <w:bCs/>
                <w:color w:val="006100"/>
                <w:sz w:val="14"/>
                <w:szCs w:val="14"/>
              </w:rPr>
              <w:t>S</w:t>
            </w:r>
          </w:p>
        </w:tc>
        <w:tc>
          <w:tcPr>
            <w:tcW w:w="256" w:type="pct"/>
            <w:tcBorders>
              <w:top w:val="nil"/>
              <w:left w:val="nil"/>
              <w:bottom w:val="single" w:sz="4" w:space="0" w:color="auto"/>
              <w:right w:val="single" w:sz="4" w:space="0" w:color="auto"/>
            </w:tcBorders>
            <w:shd w:val="clear" w:color="000000" w:fill="F2F2F2"/>
            <w:noWrap/>
            <w:vAlign w:val="center"/>
            <w:hideMark/>
          </w:tcPr>
          <w:p w14:paraId="18EE8089"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noWrap/>
            <w:hideMark/>
          </w:tcPr>
          <w:p w14:paraId="10C5BD1F" w14:textId="77777777" w:rsidR="00B82B4A" w:rsidRPr="00B82B4A" w:rsidRDefault="00B82B4A" w:rsidP="007540A0">
            <w:pPr>
              <w:jc w:val="left"/>
              <w:rPr>
                <w:rFonts w:cs="Arial"/>
                <w:sz w:val="14"/>
                <w:szCs w:val="14"/>
              </w:rPr>
            </w:pPr>
            <w:r w:rsidRPr="00B82B4A">
              <w:rPr>
                <w:rFonts w:cs="Arial"/>
                <w:sz w:val="14"/>
                <w:szCs w:val="14"/>
              </w:rPr>
              <w:t>NUMERO_CONTRATO</w:t>
            </w:r>
          </w:p>
        </w:tc>
        <w:tc>
          <w:tcPr>
            <w:tcW w:w="1439" w:type="pct"/>
            <w:tcBorders>
              <w:top w:val="nil"/>
              <w:left w:val="nil"/>
              <w:bottom w:val="single" w:sz="4" w:space="0" w:color="auto"/>
              <w:right w:val="single" w:sz="4" w:space="0" w:color="auto"/>
            </w:tcBorders>
            <w:shd w:val="clear" w:color="auto" w:fill="auto"/>
            <w:hideMark/>
          </w:tcPr>
          <w:p w14:paraId="0CF50E54"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119274A"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FB3F0E6" w14:textId="77777777" w:rsidR="00B82B4A" w:rsidRPr="00B82B4A" w:rsidRDefault="00B82B4A" w:rsidP="007540A0">
            <w:pPr>
              <w:jc w:val="left"/>
              <w:rPr>
                <w:rFonts w:cs="Arial"/>
                <w:sz w:val="14"/>
                <w:szCs w:val="14"/>
              </w:rPr>
            </w:pPr>
            <w:r w:rsidRPr="00B82B4A">
              <w:rPr>
                <w:rFonts w:cs="Arial"/>
                <w:sz w:val="14"/>
                <w:szCs w:val="14"/>
              </w:rPr>
              <w:t>TEL_CONTATO</w:t>
            </w:r>
          </w:p>
        </w:tc>
        <w:tc>
          <w:tcPr>
            <w:tcW w:w="346" w:type="pct"/>
            <w:tcBorders>
              <w:top w:val="nil"/>
              <w:left w:val="nil"/>
              <w:bottom w:val="single" w:sz="4" w:space="0" w:color="auto"/>
              <w:right w:val="single" w:sz="4" w:space="0" w:color="auto"/>
            </w:tcBorders>
            <w:shd w:val="clear" w:color="000000" w:fill="F2F2F2"/>
            <w:noWrap/>
            <w:vAlign w:val="center"/>
            <w:hideMark/>
          </w:tcPr>
          <w:p w14:paraId="752D8E5A" w14:textId="2C88DAE5" w:rsidR="00B82B4A" w:rsidRPr="00B82B4A" w:rsidRDefault="007540A0" w:rsidP="007540A0">
            <w:pPr>
              <w:rPr>
                <w:rFonts w:cs="Arial"/>
                <w:sz w:val="14"/>
                <w:szCs w:val="14"/>
              </w:rPr>
            </w:pPr>
            <w:r>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6FBB1AFD" w14:textId="19423B8A" w:rsidR="00B82B4A" w:rsidRPr="00B82B4A" w:rsidRDefault="007540A0" w:rsidP="007540A0">
            <w:pPr>
              <w:jc w:val="center"/>
              <w:rPr>
                <w:rFonts w:cs="Arial"/>
                <w:sz w:val="14"/>
                <w:szCs w:val="14"/>
              </w:rPr>
            </w:pPr>
            <w:r>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78074555"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9FBBD99"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59A569D3" w14:textId="77777777" w:rsidR="00B82B4A" w:rsidRPr="00B82B4A" w:rsidRDefault="00B82B4A" w:rsidP="007540A0">
            <w:pPr>
              <w:jc w:val="left"/>
              <w:rPr>
                <w:rFonts w:cs="Arial"/>
                <w:sz w:val="14"/>
                <w:szCs w:val="14"/>
              </w:rPr>
            </w:pPr>
            <w:r w:rsidRPr="00B82B4A">
              <w:rPr>
                <w:rFonts w:cs="Arial"/>
                <w:sz w:val="14"/>
                <w:szCs w:val="14"/>
              </w:rPr>
              <w:t>TELEFONE_1 normalizado</w:t>
            </w:r>
          </w:p>
        </w:tc>
        <w:tc>
          <w:tcPr>
            <w:tcW w:w="1439" w:type="pct"/>
            <w:tcBorders>
              <w:top w:val="nil"/>
              <w:left w:val="nil"/>
              <w:bottom w:val="single" w:sz="4" w:space="0" w:color="auto"/>
              <w:right w:val="single" w:sz="4" w:space="0" w:color="auto"/>
            </w:tcBorders>
            <w:shd w:val="clear" w:color="auto" w:fill="auto"/>
            <w:hideMark/>
          </w:tcPr>
          <w:p w14:paraId="39D9BC4A" w14:textId="0B78294B" w:rsidR="00B82B4A" w:rsidRPr="00B82B4A" w:rsidRDefault="00B82B4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TELEFONE</w:t>
              </w:r>
            </w:hyperlink>
          </w:p>
        </w:tc>
      </w:tr>
      <w:tr w:rsidR="007540A0" w:rsidRPr="00B82B4A" w14:paraId="766D3914"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6D053BDD" w14:textId="77777777" w:rsidR="00B82B4A" w:rsidRPr="00B82B4A" w:rsidRDefault="00B82B4A" w:rsidP="007540A0">
            <w:pPr>
              <w:jc w:val="left"/>
              <w:rPr>
                <w:rFonts w:cs="Arial"/>
                <w:sz w:val="14"/>
                <w:szCs w:val="14"/>
              </w:rPr>
            </w:pPr>
            <w:r w:rsidRPr="00B82B4A">
              <w:rPr>
                <w:rFonts w:cs="Arial"/>
                <w:sz w:val="14"/>
                <w:szCs w:val="14"/>
              </w:rPr>
              <w:t>LOGRADOURO</w:t>
            </w:r>
          </w:p>
        </w:tc>
        <w:tc>
          <w:tcPr>
            <w:tcW w:w="346" w:type="pct"/>
            <w:tcBorders>
              <w:top w:val="nil"/>
              <w:left w:val="nil"/>
              <w:bottom w:val="single" w:sz="4" w:space="0" w:color="auto"/>
              <w:right w:val="single" w:sz="4" w:space="0" w:color="auto"/>
            </w:tcBorders>
            <w:shd w:val="clear" w:color="000000" w:fill="F2F2F2"/>
            <w:noWrap/>
            <w:vAlign w:val="center"/>
            <w:hideMark/>
          </w:tcPr>
          <w:p w14:paraId="7CD68265"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C55594C" w14:textId="77777777" w:rsidR="00B82B4A" w:rsidRPr="00B82B4A" w:rsidRDefault="00B82B4A" w:rsidP="007540A0">
            <w:pPr>
              <w:jc w:val="center"/>
              <w:rPr>
                <w:rFonts w:cs="Arial"/>
                <w:sz w:val="14"/>
                <w:szCs w:val="14"/>
              </w:rPr>
            </w:pPr>
            <w:r w:rsidRPr="00B82B4A">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014F9526"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651992CB"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2121543C" w14:textId="77777777" w:rsidR="00B82B4A" w:rsidRPr="00B82B4A" w:rsidRDefault="00B82B4A" w:rsidP="007540A0">
            <w:pPr>
              <w:jc w:val="left"/>
              <w:rPr>
                <w:rFonts w:cs="Arial"/>
                <w:sz w:val="14"/>
                <w:szCs w:val="14"/>
              </w:rPr>
            </w:pPr>
            <w:r w:rsidRPr="00B82B4A">
              <w:rPr>
                <w:rFonts w:cs="Arial"/>
                <w:sz w:val="14"/>
                <w:szCs w:val="14"/>
              </w:rPr>
              <w:t>LOGRADOURO normalizado</w:t>
            </w:r>
          </w:p>
        </w:tc>
        <w:tc>
          <w:tcPr>
            <w:tcW w:w="1439" w:type="pct"/>
            <w:tcBorders>
              <w:top w:val="nil"/>
              <w:left w:val="nil"/>
              <w:bottom w:val="single" w:sz="4" w:space="0" w:color="auto"/>
              <w:right w:val="single" w:sz="4" w:space="0" w:color="auto"/>
            </w:tcBorders>
            <w:shd w:val="clear" w:color="auto" w:fill="auto"/>
            <w:hideMark/>
          </w:tcPr>
          <w:p w14:paraId="16A9429D" w14:textId="2A50C3A6" w:rsidR="00B82B4A" w:rsidRPr="00B82B4A" w:rsidRDefault="00B82B4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ENDEREÇO</w:t>
              </w:r>
            </w:hyperlink>
          </w:p>
        </w:tc>
      </w:tr>
      <w:tr w:rsidR="007540A0" w:rsidRPr="00B82B4A" w14:paraId="020B836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733AF5F" w14:textId="77777777" w:rsidR="00B82B4A" w:rsidRPr="00B82B4A" w:rsidRDefault="00B82B4A" w:rsidP="007540A0">
            <w:pPr>
              <w:jc w:val="left"/>
              <w:rPr>
                <w:rFonts w:cs="Arial"/>
                <w:sz w:val="14"/>
                <w:szCs w:val="14"/>
              </w:rPr>
            </w:pPr>
            <w:r w:rsidRPr="00B82B4A">
              <w:rPr>
                <w:rFonts w:cs="Arial"/>
                <w:sz w:val="14"/>
                <w:szCs w:val="14"/>
              </w:rPr>
              <w:t>NUMERO_ENDERECO</w:t>
            </w:r>
          </w:p>
        </w:tc>
        <w:tc>
          <w:tcPr>
            <w:tcW w:w="346" w:type="pct"/>
            <w:tcBorders>
              <w:top w:val="nil"/>
              <w:left w:val="nil"/>
              <w:bottom w:val="single" w:sz="4" w:space="0" w:color="auto"/>
              <w:right w:val="single" w:sz="4" w:space="0" w:color="auto"/>
            </w:tcBorders>
            <w:shd w:val="clear" w:color="000000" w:fill="F2F2F2"/>
            <w:noWrap/>
            <w:vAlign w:val="center"/>
            <w:hideMark/>
          </w:tcPr>
          <w:p w14:paraId="74DBBA22"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2C809666" w14:textId="77777777" w:rsidR="00B82B4A" w:rsidRPr="00B82B4A" w:rsidRDefault="00B82B4A" w:rsidP="007540A0">
            <w:pPr>
              <w:jc w:val="center"/>
              <w:rPr>
                <w:rFonts w:cs="Arial"/>
                <w:sz w:val="14"/>
                <w:szCs w:val="14"/>
              </w:rPr>
            </w:pPr>
            <w:r w:rsidRPr="00B82B4A">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5C169E32"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6ABFC784"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5A560D9C" w14:textId="77777777" w:rsidR="00B82B4A" w:rsidRPr="00B82B4A" w:rsidRDefault="00B82B4A" w:rsidP="007540A0">
            <w:pPr>
              <w:jc w:val="left"/>
              <w:rPr>
                <w:rFonts w:cs="Arial"/>
                <w:sz w:val="14"/>
                <w:szCs w:val="14"/>
              </w:rPr>
            </w:pPr>
            <w:r w:rsidRPr="00B82B4A">
              <w:rPr>
                <w:rFonts w:cs="Arial"/>
                <w:sz w:val="14"/>
                <w:szCs w:val="14"/>
              </w:rPr>
              <w:t>NUMERO</w:t>
            </w:r>
          </w:p>
        </w:tc>
        <w:tc>
          <w:tcPr>
            <w:tcW w:w="1439" w:type="pct"/>
            <w:tcBorders>
              <w:top w:val="nil"/>
              <w:left w:val="nil"/>
              <w:bottom w:val="single" w:sz="4" w:space="0" w:color="auto"/>
              <w:right w:val="single" w:sz="4" w:space="0" w:color="auto"/>
            </w:tcBorders>
            <w:shd w:val="clear" w:color="auto" w:fill="auto"/>
            <w:hideMark/>
          </w:tcPr>
          <w:p w14:paraId="325500C6"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A434079"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0EBBAC61" w14:textId="77777777" w:rsidR="00B82B4A" w:rsidRPr="00B82B4A" w:rsidRDefault="00B82B4A" w:rsidP="007540A0">
            <w:pPr>
              <w:jc w:val="left"/>
              <w:rPr>
                <w:rFonts w:cs="Arial"/>
                <w:sz w:val="14"/>
                <w:szCs w:val="14"/>
              </w:rPr>
            </w:pPr>
            <w:r w:rsidRPr="00B82B4A">
              <w:rPr>
                <w:rFonts w:cs="Arial"/>
                <w:sz w:val="14"/>
                <w:szCs w:val="14"/>
              </w:rPr>
              <w:t>COMPLEMENTO_ENDERECO</w:t>
            </w:r>
          </w:p>
        </w:tc>
        <w:tc>
          <w:tcPr>
            <w:tcW w:w="346" w:type="pct"/>
            <w:tcBorders>
              <w:top w:val="nil"/>
              <w:left w:val="nil"/>
              <w:bottom w:val="single" w:sz="4" w:space="0" w:color="auto"/>
              <w:right w:val="single" w:sz="4" w:space="0" w:color="auto"/>
            </w:tcBorders>
            <w:shd w:val="clear" w:color="000000" w:fill="F2F2F2"/>
            <w:noWrap/>
            <w:vAlign w:val="center"/>
            <w:hideMark/>
          </w:tcPr>
          <w:p w14:paraId="50D0C90D"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4BDD0F6" w14:textId="77777777" w:rsidR="00B82B4A" w:rsidRPr="00B82B4A" w:rsidRDefault="00B82B4A" w:rsidP="007540A0">
            <w:pPr>
              <w:jc w:val="center"/>
              <w:rPr>
                <w:rFonts w:cs="Arial"/>
                <w:sz w:val="14"/>
                <w:szCs w:val="14"/>
              </w:rPr>
            </w:pPr>
            <w:r w:rsidRPr="00B82B4A">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31065405"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AD217F6"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48EE1188" w14:textId="77777777" w:rsidR="00B82B4A" w:rsidRPr="00B82B4A" w:rsidRDefault="00B82B4A" w:rsidP="007540A0">
            <w:pPr>
              <w:jc w:val="left"/>
              <w:rPr>
                <w:rFonts w:cs="Arial"/>
                <w:sz w:val="14"/>
                <w:szCs w:val="14"/>
              </w:rPr>
            </w:pPr>
            <w:r w:rsidRPr="00B82B4A">
              <w:rPr>
                <w:rFonts w:cs="Arial"/>
                <w:sz w:val="14"/>
                <w:szCs w:val="14"/>
              </w:rPr>
              <w:t>COMPL normalizado</w:t>
            </w:r>
          </w:p>
        </w:tc>
        <w:tc>
          <w:tcPr>
            <w:tcW w:w="1439" w:type="pct"/>
            <w:tcBorders>
              <w:top w:val="nil"/>
              <w:left w:val="nil"/>
              <w:bottom w:val="single" w:sz="4" w:space="0" w:color="auto"/>
              <w:right w:val="single" w:sz="4" w:space="0" w:color="auto"/>
            </w:tcBorders>
            <w:shd w:val="clear" w:color="auto" w:fill="auto"/>
            <w:hideMark/>
          </w:tcPr>
          <w:p w14:paraId="70236E16" w14:textId="5769D9A6" w:rsidR="00B82B4A" w:rsidRPr="00B82B4A" w:rsidRDefault="0047791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ENDEREÇO</w:t>
              </w:r>
            </w:hyperlink>
          </w:p>
        </w:tc>
      </w:tr>
      <w:tr w:rsidR="007540A0" w:rsidRPr="00B82B4A" w14:paraId="3271FECD"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10D2CD0" w14:textId="77777777" w:rsidR="00B82B4A" w:rsidRPr="00B82B4A" w:rsidRDefault="00B82B4A" w:rsidP="007540A0">
            <w:pPr>
              <w:jc w:val="left"/>
              <w:rPr>
                <w:rFonts w:cs="Arial"/>
                <w:sz w:val="14"/>
                <w:szCs w:val="14"/>
              </w:rPr>
            </w:pPr>
            <w:r w:rsidRPr="00B82B4A">
              <w:rPr>
                <w:rFonts w:cs="Arial"/>
                <w:sz w:val="14"/>
                <w:szCs w:val="14"/>
              </w:rPr>
              <w:t>CEP</w:t>
            </w:r>
          </w:p>
        </w:tc>
        <w:tc>
          <w:tcPr>
            <w:tcW w:w="346" w:type="pct"/>
            <w:tcBorders>
              <w:top w:val="nil"/>
              <w:left w:val="nil"/>
              <w:bottom w:val="single" w:sz="4" w:space="0" w:color="auto"/>
              <w:right w:val="single" w:sz="4" w:space="0" w:color="auto"/>
            </w:tcBorders>
            <w:shd w:val="clear" w:color="000000" w:fill="F2F2F2"/>
            <w:noWrap/>
            <w:vAlign w:val="center"/>
            <w:hideMark/>
          </w:tcPr>
          <w:p w14:paraId="117CECA6"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008F61EB" w14:textId="0585E2E9" w:rsidR="00B82B4A" w:rsidRPr="00B82B4A" w:rsidRDefault="007540A0" w:rsidP="007540A0">
            <w:pPr>
              <w:jc w:val="center"/>
              <w:rPr>
                <w:rFonts w:cs="Arial"/>
                <w:sz w:val="14"/>
                <w:szCs w:val="14"/>
              </w:rPr>
            </w:pPr>
            <w:r>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17AC1E09"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108F272"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0F49E715" w14:textId="77777777" w:rsidR="00B82B4A" w:rsidRPr="00B82B4A" w:rsidRDefault="00B82B4A" w:rsidP="007540A0">
            <w:pPr>
              <w:jc w:val="left"/>
              <w:rPr>
                <w:rFonts w:cs="Arial"/>
                <w:sz w:val="14"/>
                <w:szCs w:val="14"/>
              </w:rPr>
            </w:pPr>
            <w:r w:rsidRPr="00B82B4A">
              <w:rPr>
                <w:rFonts w:cs="Arial"/>
                <w:sz w:val="14"/>
                <w:szCs w:val="14"/>
              </w:rPr>
              <w:t>CEP normalizado</w:t>
            </w:r>
          </w:p>
        </w:tc>
        <w:tc>
          <w:tcPr>
            <w:tcW w:w="1439" w:type="pct"/>
            <w:tcBorders>
              <w:top w:val="nil"/>
              <w:left w:val="nil"/>
              <w:bottom w:val="single" w:sz="4" w:space="0" w:color="auto"/>
              <w:right w:val="single" w:sz="4" w:space="0" w:color="auto"/>
            </w:tcBorders>
            <w:shd w:val="clear" w:color="auto" w:fill="auto"/>
            <w:hideMark/>
          </w:tcPr>
          <w:p w14:paraId="2132BC64" w14:textId="6D4ADC8B" w:rsidR="00B82B4A" w:rsidRPr="00B82B4A" w:rsidRDefault="00B82B4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CEP</w:t>
              </w:r>
            </w:hyperlink>
          </w:p>
        </w:tc>
      </w:tr>
      <w:tr w:rsidR="007540A0" w:rsidRPr="00B82B4A" w14:paraId="1F51D8E5"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A48DA55" w14:textId="77777777" w:rsidR="00B82B4A" w:rsidRPr="00B82B4A" w:rsidRDefault="00B82B4A" w:rsidP="007540A0">
            <w:pPr>
              <w:jc w:val="left"/>
              <w:rPr>
                <w:rFonts w:cs="Arial"/>
                <w:sz w:val="14"/>
                <w:szCs w:val="14"/>
              </w:rPr>
            </w:pPr>
            <w:r w:rsidRPr="00B82B4A">
              <w:rPr>
                <w:rFonts w:cs="Arial"/>
                <w:sz w:val="14"/>
                <w:szCs w:val="14"/>
              </w:rPr>
              <w:t>BAIRRO</w:t>
            </w:r>
          </w:p>
        </w:tc>
        <w:tc>
          <w:tcPr>
            <w:tcW w:w="346" w:type="pct"/>
            <w:tcBorders>
              <w:top w:val="nil"/>
              <w:left w:val="nil"/>
              <w:bottom w:val="single" w:sz="4" w:space="0" w:color="auto"/>
              <w:right w:val="single" w:sz="4" w:space="0" w:color="auto"/>
            </w:tcBorders>
            <w:shd w:val="clear" w:color="000000" w:fill="F2F2F2"/>
            <w:noWrap/>
            <w:vAlign w:val="center"/>
            <w:hideMark/>
          </w:tcPr>
          <w:p w14:paraId="37ECE33E"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15D69EBD" w14:textId="77777777" w:rsidR="00B82B4A" w:rsidRPr="00B82B4A" w:rsidRDefault="00B82B4A" w:rsidP="007540A0">
            <w:pPr>
              <w:jc w:val="center"/>
              <w:rPr>
                <w:rFonts w:cs="Arial"/>
                <w:sz w:val="14"/>
                <w:szCs w:val="14"/>
              </w:rPr>
            </w:pPr>
            <w:r w:rsidRPr="00B82B4A">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65946AA3"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9CBCEFA"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AD0058A" w14:textId="77777777" w:rsidR="00B82B4A" w:rsidRPr="00B82B4A" w:rsidRDefault="00B82B4A" w:rsidP="007540A0">
            <w:pPr>
              <w:jc w:val="left"/>
              <w:rPr>
                <w:rFonts w:cs="Arial"/>
                <w:sz w:val="14"/>
                <w:szCs w:val="14"/>
              </w:rPr>
            </w:pPr>
            <w:r w:rsidRPr="00B82B4A">
              <w:rPr>
                <w:rFonts w:cs="Arial"/>
                <w:sz w:val="14"/>
                <w:szCs w:val="14"/>
              </w:rPr>
              <w:t>BAIRRO normalizado</w:t>
            </w:r>
          </w:p>
        </w:tc>
        <w:tc>
          <w:tcPr>
            <w:tcW w:w="1439" w:type="pct"/>
            <w:tcBorders>
              <w:top w:val="nil"/>
              <w:left w:val="nil"/>
              <w:bottom w:val="single" w:sz="4" w:space="0" w:color="auto"/>
              <w:right w:val="single" w:sz="4" w:space="0" w:color="auto"/>
            </w:tcBorders>
            <w:shd w:val="clear" w:color="auto" w:fill="auto"/>
            <w:hideMark/>
          </w:tcPr>
          <w:p w14:paraId="49716C3A" w14:textId="501E2EB2" w:rsidR="00B82B4A" w:rsidRPr="00B82B4A" w:rsidRDefault="0047791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ENDEREÇO</w:t>
              </w:r>
            </w:hyperlink>
          </w:p>
        </w:tc>
      </w:tr>
      <w:tr w:rsidR="007540A0" w:rsidRPr="00B82B4A" w14:paraId="31F2B839"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1FA8B48" w14:textId="77777777" w:rsidR="00B82B4A" w:rsidRPr="00B82B4A" w:rsidRDefault="00B82B4A" w:rsidP="007540A0">
            <w:pPr>
              <w:jc w:val="left"/>
              <w:rPr>
                <w:rFonts w:cs="Arial"/>
                <w:sz w:val="14"/>
                <w:szCs w:val="14"/>
              </w:rPr>
            </w:pPr>
            <w:r w:rsidRPr="00B82B4A">
              <w:rPr>
                <w:rFonts w:cs="Arial"/>
                <w:sz w:val="14"/>
                <w:szCs w:val="14"/>
              </w:rPr>
              <w:t>CIDADE</w:t>
            </w:r>
          </w:p>
        </w:tc>
        <w:tc>
          <w:tcPr>
            <w:tcW w:w="346" w:type="pct"/>
            <w:tcBorders>
              <w:top w:val="nil"/>
              <w:left w:val="nil"/>
              <w:bottom w:val="single" w:sz="4" w:space="0" w:color="auto"/>
              <w:right w:val="single" w:sz="4" w:space="0" w:color="auto"/>
            </w:tcBorders>
            <w:shd w:val="clear" w:color="000000" w:fill="F2F2F2"/>
            <w:noWrap/>
            <w:vAlign w:val="center"/>
            <w:hideMark/>
          </w:tcPr>
          <w:p w14:paraId="23BE0494"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BC256D1" w14:textId="77777777" w:rsidR="00B82B4A" w:rsidRPr="00B82B4A" w:rsidRDefault="00B82B4A" w:rsidP="007540A0">
            <w:pPr>
              <w:jc w:val="center"/>
              <w:rPr>
                <w:rFonts w:cs="Arial"/>
                <w:sz w:val="14"/>
                <w:szCs w:val="14"/>
              </w:rPr>
            </w:pPr>
            <w:r w:rsidRPr="00B82B4A">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79895A7A"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560F042"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2EDEA39" w14:textId="77777777" w:rsidR="00B82B4A" w:rsidRPr="00B82B4A" w:rsidRDefault="00B82B4A" w:rsidP="007540A0">
            <w:pPr>
              <w:jc w:val="left"/>
              <w:rPr>
                <w:rFonts w:cs="Arial"/>
                <w:sz w:val="14"/>
                <w:szCs w:val="14"/>
              </w:rPr>
            </w:pPr>
            <w:r w:rsidRPr="00B82B4A">
              <w:rPr>
                <w:rFonts w:cs="Arial"/>
                <w:sz w:val="14"/>
                <w:szCs w:val="14"/>
              </w:rPr>
              <w:t>CIDADE normalizado</w:t>
            </w:r>
          </w:p>
        </w:tc>
        <w:tc>
          <w:tcPr>
            <w:tcW w:w="1439" w:type="pct"/>
            <w:tcBorders>
              <w:top w:val="nil"/>
              <w:left w:val="nil"/>
              <w:bottom w:val="single" w:sz="4" w:space="0" w:color="auto"/>
              <w:right w:val="single" w:sz="4" w:space="0" w:color="auto"/>
            </w:tcBorders>
            <w:shd w:val="clear" w:color="auto" w:fill="auto"/>
            <w:hideMark/>
          </w:tcPr>
          <w:p w14:paraId="4C3F42CE" w14:textId="62325671" w:rsidR="00B82B4A" w:rsidRPr="00B82B4A" w:rsidRDefault="0047791A"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ENDEREÇO</w:t>
              </w:r>
            </w:hyperlink>
          </w:p>
        </w:tc>
      </w:tr>
      <w:tr w:rsidR="007540A0" w:rsidRPr="00B82B4A" w14:paraId="3A6E8844"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7921EF3" w14:textId="77777777" w:rsidR="00B82B4A" w:rsidRPr="00B82B4A" w:rsidRDefault="00B82B4A" w:rsidP="007540A0">
            <w:pPr>
              <w:jc w:val="left"/>
              <w:rPr>
                <w:rFonts w:cs="Arial"/>
                <w:sz w:val="14"/>
                <w:szCs w:val="14"/>
              </w:rPr>
            </w:pPr>
            <w:r w:rsidRPr="00B82B4A">
              <w:rPr>
                <w:rFonts w:cs="Arial"/>
                <w:sz w:val="14"/>
                <w:szCs w:val="14"/>
              </w:rPr>
              <w:t>UF</w:t>
            </w:r>
          </w:p>
        </w:tc>
        <w:tc>
          <w:tcPr>
            <w:tcW w:w="346" w:type="pct"/>
            <w:tcBorders>
              <w:top w:val="nil"/>
              <w:left w:val="nil"/>
              <w:bottom w:val="single" w:sz="4" w:space="0" w:color="auto"/>
              <w:right w:val="single" w:sz="4" w:space="0" w:color="auto"/>
            </w:tcBorders>
            <w:shd w:val="clear" w:color="000000" w:fill="F2F2F2"/>
            <w:noWrap/>
            <w:vAlign w:val="center"/>
            <w:hideMark/>
          </w:tcPr>
          <w:p w14:paraId="4BBA2B9D"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0280FFC" w14:textId="77777777" w:rsidR="00B82B4A" w:rsidRPr="00B82B4A" w:rsidRDefault="00B82B4A" w:rsidP="007540A0">
            <w:pPr>
              <w:jc w:val="center"/>
              <w:rPr>
                <w:rFonts w:cs="Arial"/>
                <w:sz w:val="14"/>
                <w:szCs w:val="14"/>
              </w:rPr>
            </w:pPr>
            <w:r w:rsidRPr="00B82B4A">
              <w:rPr>
                <w:rFonts w:cs="Arial"/>
                <w:sz w:val="14"/>
                <w:szCs w:val="14"/>
              </w:rPr>
              <w:t>5</w:t>
            </w:r>
          </w:p>
        </w:tc>
        <w:tc>
          <w:tcPr>
            <w:tcW w:w="309" w:type="pct"/>
            <w:tcBorders>
              <w:top w:val="nil"/>
              <w:left w:val="nil"/>
              <w:bottom w:val="single" w:sz="4" w:space="0" w:color="auto"/>
              <w:right w:val="single" w:sz="4" w:space="0" w:color="auto"/>
            </w:tcBorders>
            <w:shd w:val="clear" w:color="000000" w:fill="F2F2F2"/>
            <w:noWrap/>
            <w:vAlign w:val="center"/>
            <w:hideMark/>
          </w:tcPr>
          <w:p w14:paraId="5BFA0A3E"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267C23E"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noWrap/>
            <w:hideMark/>
          </w:tcPr>
          <w:p w14:paraId="01939693" w14:textId="77777777" w:rsidR="00B82B4A" w:rsidRPr="00B82B4A" w:rsidRDefault="00B82B4A" w:rsidP="007540A0">
            <w:pPr>
              <w:jc w:val="left"/>
              <w:rPr>
                <w:rFonts w:cs="Arial"/>
                <w:sz w:val="14"/>
                <w:szCs w:val="14"/>
              </w:rPr>
            </w:pPr>
            <w:r w:rsidRPr="00B82B4A">
              <w:rPr>
                <w:rFonts w:cs="Arial"/>
                <w:sz w:val="14"/>
                <w:szCs w:val="14"/>
              </w:rPr>
              <w:t>UF</w:t>
            </w:r>
          </w:p>
        </w:tc>
        <w:tc>
          <w:tcPr>
            <w:tcW w:w="1439" w:type="pct"/>
            <w:tcBorders>
              <w:top w:val="nil"/>
              <w:left w:val="nil"/>
              <w:bottom w:val="single" w:sz="4" w:space="0" w:color="auto"/>
              <w:right w:val="single" w:sz="4" w:space="0" w:color="auto"/>
            </w:tcBorders>
            <w:shd w:val="clear" w:color="auto" w:fill="auto"/>
            <w:hideMark/>
          </w:tcPr>
          <w:p w14:paraId="160434E9"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3B392CF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D6E71D5" w14:textId="77777777" w:rsidR="00B82B4A" w:rsidRPr="00B82B4A" w:rsidRDefault="00B82B4A" w:rsidP="007540A0">
            <w:pPr>
              <w:jc w:val="left"/>
              <w:rPr>
                <w:rFonts w:cs="Arial"/>
                <w:sz w:val="14"/>
                <w:szCs w:val="14"/>
              </w:rPr>
            </w:pPr>
            <w:r w:rsidRPr="00B82B4A">
              <w:rPr>
                <w:rFonts w:cs="Arial"/>
                <w:sz w:val="14"/>
                <w:szCs w:val="14"/>
              </w:rPr>
              <w:t>MATRICULA_VENDEDOR</w:t>
            </w:r>
          </w:p>
        </w:tc>
        <w:tc>
          <w:tcPr>
            <w:tcW w:w="346" w:type="pct"/>
            <w:tcBorders>
              <w:top w:val="nil"/>
              <w:left w:val="nil"/>
              <w:bottom w:val="single" w:sz="4" w:space="0" w:color="auto"/>
              <w:right w:val="single" w:sz="4" w:space="0" w:color="auto"/>
            </w:tcBorders>
            <w:shd w:val="clear" w:color="000000" w:fill="F2F2F2"/>
            <w:noWrap/>
            <w:vAlign w:val="center"/>
            <w:hideMark/>
          </w:tcPr>
          <w:p w14:paraId="5111C15C"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133BD1D"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28EAE172"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5D79912"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noWrap/>
            <w:hideMark/>
          </w:tcPr>
          <w:p w14:paraId="4B182C64" w14:textId="77777777" w:rsidR="00B82B4A" w:rsidRPr="00B82B4A" w:rsidRDefault="00B82B4A" w:rsidP="007540A0">
            <w:pPr>
              <w:jc w:val="left"/>
              <w:rPr>
                <w:rFonts w:cs="Arial"/>
                <w:sz w:val="14"/>
                <w:szCs w:val="14"/>
              </w:rPr>
            </w:pPr>
            <w:r w:rsidRPr="00B82B4A">
              <w:rPr>
                <w:rFonts w:cs="Arial"/>
                <w:sz w:val="14"/>
                <w:szCs w:val="14"/>
              </w:rPr>
              <w:t>MATRICULA_VENDEDOR</w:t>
            </w:r>
          </w:p>
        </w:tc>
        <w:tc>
          <w:tcPr>
            <w:tcW w:w="1439" w:type="pct"/>
            <w:tcBorders>
              <w:top w:val="nil"/>
              <w:left w:val="nil"/>
              <w:bottom w:val="single" w:sz="4" w:space="0" w:color="auto"/>
              <w:right w:val="single" w:sz="4" w:space="0" w:color="auto"/>
            </w:tcBorders>
            <w:shd w:val="clear" w:color="auto" w:fill="auto"/>
            <w:hideMark/>
          </w:tcPr>
          <w:p w14:paraId="796BE4E5"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2A92946B"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1B7EB84E" w14:textId="77777777" w:rsidR="00B82B4A" w:rsidRPr="00B82B4A" w:rsidRDefault="00B82B4A" w:rsidP="007540A0">
            <w:pPr>
              <w:jc w:val="left"/>
              <w:rPr>
                <w:rFonts w:cs="Arial"/>
                <w:sz w:val="14"/>
                <w:szCs w:val="14"/>
              </w:rPr>
            </w:pPr>
            <w:r w:rsidRPr="00B82B4A">
              <w:rPr>
                <w:rFonts w:cs="Arial"/>
                <w:sz w:val="14"/>
                <w:szCs w:val="14"/>
              </w:rPr>
              <w:t>CANAL_VENDA</w:t>
            </w:r>
          </w:p>
        </w:tc>
        <w:tc>
          <w:tcPr>
            <w:tcW w:w="346" w:type="pct"/>
            <w:tcBorders>
              <w:top w:val="nil"/>
              <w:left w:val="nil"/>
              <w:bottom w:val="single" w:sz="4" w:space="0" w:color="auto"/>
              <w:right w:val="single" w:sz="4" w:space="0" w:color="auto"/>
            </w:tcBorders>
            <w:shd w:val="clear" w:color="000000" w:fill="F2F2F2"/>
            <w:noWrap/>
            <w:vAlign w:val="center"/>
            <w:hideMark/>
          </w:tcPr>
          <w:p w14:paraId="67714121"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EDC830C" w14:textId="77777777" w:rsidR="00B82B4A" w:rsidRPr="00B82B4A" w:rsidRDefault="00B82B4A" w:rsidP="007540A0">
            <w:pPr>
              <w:jc w:val="center"/>
              <w:rPr>
                <w:rFonts w:cs="Arial"/>
                <w:sz w:val="14"/>
                <w:szCs w:val="14"/>
              </w:rPr>
            </w:pPr>
            <w:r w:rsidRPr="00B82B4A">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6C9C716C"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8B8250F"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noWrap/>
            <w:hideMark/>
          </w:tcPr>
          <w:p w14:paraId="5B728EC8" w14:textId="77777777" w:rsidR="00B82B4A" w:rsidRPr="00B82B4A" w:rsidRDefault="00B82B4A" w:rsidP="007540A0">
            <w:pPr>
              <w:jc w:val="left"/>
              <w:rPr>
                <w:rFonts w:cs="Arial"/>
                <w:sz w:val="14"/>
                <w:szCs w:val="14"/>
              </w:rPr>
            </w:pPr>
            <w:r w:rsidRPr="00B82B4A">
              <w:rPr>
                <w:rFonts w:cs="Arial"/>
                <w:sz w:val="14"/>
                <w:szCs w:val="14"/>
              </w:rPr>
              <w:t>CANAL_VENDA</w:t>
            </w:r>
          </w:p>
        </w:tc>
        <w:tc>
          <w:tcPr>
            <w:tcW w:w="1439" w:type="pct"/>
            <w:tcBorders>
              <w:top w:val="nil"/>
              <w:left w:val="nil"/>
              <w:bottom w:val="single" w:sz="4" w:space="0" w:color="auto"/>
              <w:right w:val="single" w:sz="4" w:space="0" w:color="auto"/>
            </w:tcBorders>
            <w:shd w:val="clear" w:color="auto" w:fill="auto"/>
            <w:hideMark/>
          </w:tcPr>
          <w:p w14:paraId="54DC82CB"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49DB1D8E"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4548B36" w14:textId="77777777" w:rsidR="00B82B4A" w:rsidRPr="00B82B4A" w:rsidRDefault="00B82B4A" w:rsidP="007540A0">
            <w:pPr>
              <w:jc w:val="left"/>
              <w:rPr>
                <w:rFonts w:cs="Arial"/>
                <w:sz w:val="14"/>
                <w:szCs w:val="14"/>
              </w:rPr>
            </w:pPr>
            <w:r w:rsidRPr="00B82B4A">
              <w:rPr>
                <w:rFonts w:cs="Arial"/>
                <w:sz w:val="14"/>
                <w:szCs w:val="14"/>
              </w:rPr>
              <w:t>PLANO</w:t>
            </w:r>
          </w:p>
        </w:tc>
        <w:tc>
          <w:tcPr>
            <w:tcW w:w="346" w:type="pct"/>
            <w:tcBorders>
              <w:top w:val="nil"/>
              <w:left w:val="nil"/>
              <w:bottom w:val="single" w:sz="4" w:space="0" w:color="auto"/>
              <w:right w:val="single" w:sz="4" w:space="0" w:color="auto"/>
            </w:tcBorders>
            <w:shd w:val="clear" w:color="000000" w:fill="F2F2F2"/>
            <w:noWrap/>
            <w:vAlign w:val="center"/>
            <w:hideMark/>
          </w:tcPr>
          <w:p w14:paraId="4A6D7540"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643801E6" w14:textId="77777777" w:rsidR="00B82B4A" w:rsidRPr="00B82B4A" w:rsidRDefault="00B82B4A" w:rsidP="007540A0">
            <w:pPr>
              <w:jc w:val="center"/>
              <w:rPr>
                <w:rFonts w:cs="Arial"/>
                <w:sz w:val="14"/>
                <w:szCs w:val="14"/>
              </w:rPr>
            </w:pPr>
            <w:r w:rsidRPr="00B82B4A">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53ADB2BD"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9AEE2DD"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554208D5" w14:textId="77777777" w:rsidR="00B82B4A" w:rsidRPr="00B82B4A" w:rsidRDefault="00B82B4A" w:rsidP="007540A0">
            <w:pPr>
              <w:jc w:val="left"/>
              <w:rPr>
                <w:rFonts w:cs="Arial"/>
                <w:sz w:val="14"/>
                <w:szCs w:val="14"/>
              </w:rPr>
            </w:pPr>
            <w:r w:rsidRPr="00B82B4A">
              <w:rPr>
                <w:rFonts w:cs="Arial"/>
                <w:sz w:val="14"/>
                <w:szCs w:val="14"/>
              </w:rPr>
              <w:t>1º elemento de MIX_ENTRADA</w:t>
            </w:r>
          </w:p>
        </w:tc>
        <w:tc>
          <w:tcPr>
            <w:tcW w:w="1439" w:type="pct"/>
            <w:tcBorders>
              <w:top w:val="nil"/>
              <w:left w:val="nil"/>
              <w:bottom w:val="single" w:sz="4" w:space="0" w:color="auto"/>
              <w:right w:val="single" w:sz="4" w:space="0" w:color="auto"/>
            </w:tcBorders>
            <w:shd w:val="clear" w:color="auto" w:fill="auto"/>
            <w:hideMark/>
          </w:tcPr>
          <w:p w14:paraId="6159B755"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5DA8CB2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7609BD14" w14:textId="77777777" w:rsidR="00B82B4A" w:rsidRPr="00B82B4A" w:rsidRDefault="00B82B4A" w:rsidP="007540A0">
            <w:pPr>
              <w:jc w:val="left"/>
              <w:rPr>
                <w:rFonts w:cs="Arial"/>
                <w:sz w:val="14"/>
                <w:szCs w:val="14"/>
              </w:rPr>
            </w:pPr>
            <w:r w:rsidRPr="00B82B4A">
              <w:rPr>
                <w:rFonts w:cs="Arial"/>
                <w:sz w:val="14"/>
                <w:szCs w:val="14"/>
              </w:rPr>
              <w:t>NOME_CLIENTE</w:t>
            </w:r>
          </w:p>
        </w:tc>
        <w:tc>
          <w:tcPr>
            <w:tcW w:w="346" w:type="pct"/>
            <w:tcBorders>
              <w:top w:val="nil"/>
              <w:left w:val="nil"/>
              <w:bottom w:val="single" w:sz="4" w:space="0" w:color="auto"/>
              <w:right w:val="single" w:sz="4" w:space="0" w:color="auto"/>
            </w:tcBorders>
            <w:shd w:val="clear" w:color="000000" w:fill="F2F2F2"/>
            <w:noWrap/>
            <w:vAlign w:val="center"/>
            <w:hideMark/>
          </w:tcPr>
          <w:p w14:paraId="6EA7A911"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10DD44F" w14:textId="1E3A7B29" w:rsidR="00B82B4A" w:rsidRPr="00B82B4A" w:rsidRDefault="007540A0" w:rsidP="007540A0">
            <w:pPr>
              <w:jc w:val="center"/>
              <w:rPr>
                <w:rFonts w:cs="Arial"/>
                <w:sz w:val="14"/>
                <w:szCs w:val="14"/>
              </w:rPr>
            </w:pPr>
            <w:r>
              <w:rPr>
                <w:rFonts w:cs="Arial"/>
                <w:sz w:val="14"/>
                <w:szCs w:val="14"/>
              </w:rPr>
              <w:t>200</w:t>
            </w:r>
          </w:p>
        </w:tc>
        <w:tc>
          <w:tcPr>
            <w:tcW w:w="309" w:type="pct"/>
            <w:tcBorders>
              <w:top w:val="nil"/>
              <w:left w:val="nil"/>
              <w:bottom w:val="single" w:sz="4" w:space="0" w:color="auto"/>
              <w:right w:val="single" w:sz="4" w:space="0" w:color="auto"/>
            </w:tcBorders>
            <w:shd w:val="clear" w:color="000000" w:fill="F2F2F2"/>
            <w:noWrap/>
            <w:vAlign w:val="center"/>
            <w:hideMark/>
          </w:tcPr>
          <w:p w14:paraId="7A969A29"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EA51153"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D9695DD" w14:textId="77777777" w:rsidR="00B82B4A" w:rsidRPr="00B82B4A" w:rsidRDefault="00B94F2C" w:rsidP="007540A0">
            <w:pPr>
              <w:jc w:val="left"/>
              <w:rPr>
                <w:rFonts w:cs="Arial"/>
                <w:sz w:val="14"/>
                <w:szCs w:val="14"/>
              </w:rPr>
            </w:pPr>
            <w:hyperlink r:id="rId34" w:anchor="RANGE!_Normalizações_de_Registros" w:history="1">
              <w:r w:rsidR="00B82B4A" w:rsidRPr="00B82B4A">
                <w:rPr>
                  <w:rFonts w:cs="Arial"/>
                  <w:sz w:val="14"/>
                  <w:szCs w:val="14"/>
                </w:rPr>
                <w:t>NOME normalizado</w:t>
              </w:r>
            </w:hyperlink>
          </w:p>
        </w:tc>
        <w:tc>
          <w:tcPr>
            <w:tcW w:w="1439" w:type="pct"/>
            <w:tcBorders>
              <w:top w:val="nil"/>
              <w:left w:val="nil"/>
              <w:bottom w:val="single" w:sz="4" w:space="0" w:color="auto"/>
              <w:right w:val="single" w:sz="4" w:space="0" w:color="auto"/>
            </w:tcBorders>
            <w:shd w:val="clear" w:color="auto" w:fill="auto"/>
            <w:hideMark/>
          </w:tcPr>
          <w:p w14:paraId="35000ABD" w14:textId="0DD50C4C" w:rsidR="00B82B4A" w:rsidRPr="00B82B4A" w:rsidRDefault="00316960"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Normalizações de Registros - N</w:t>
              </w:r>
              <w:r>
                <w:rPr>
                  <w:rStyle w:val="Hyperlink"/>
                  <w:rFonts w:cs="Arial"/>
                  <w:sz w:val="14"/>
                  <w:szCs w:val="14"/>
                </w:rPr>
                <w:t>OME</w:t>
              </w:r>
            </w:hyperlink>
          </w:p>
        </w:tc>
      </w:tr>
      <w:tr w:rsidR="007540A0" w:rsidRPr="00B82B4A" w14:paraId="459C3E0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F857BFE" w14:textId="77777777" w:rsidR="00B82B4A" w:rsidRPr="00B82B4A" w:rsidRDefault="00B82B4A" w:rsidP="007540A0">
            <w:pPr>
              <w:jc w:val="left"/>
              <w:rPr>
                <w:rFonts w:cs="Arial"/>
                <w:sz w:val="14"/>
                <w:szCs w:val="14"/>
              </w:rPr>
            </w:pPr>
            <w:r w:rsidRPr="00B82B4A">
              <w:rPr>
                <w:rFonts w:cs="Arial"/>
                <w:sz w:val="14"/>
                <w:szCs w:val="14"/>
              </w:rPr>
              <w:t>MEIO_PAGAMENTO</w:t>
            </w:r>
          </w:p>
        </w:tc>
        <w:tc>
          <w:tcPr>
            <w:tcW w:w="346" w:type="pct"/>
            <w:tcBorders>
              <w:top w:val="nil"/>
              <w:left w:val="nil"/>
              <w:bottom w:val="single" w:sz="4" w:space="0" w:color="auto"/>
              <w:right w:val="single" w:sz="4" w:space="0" w:color="auto"/>
            </w:tcBorders>
            <w:shd w:val="clear" w:color="000000" w:fill="F2F2F2"/>
            <w:noWrap/>
            <w:vAlign w:val="center"/>
            <w:hideMark/>
          </w:tcPr>
          <w:p w14:paraId="2EF2924C"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2AE32AFA"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67F48997"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B4F5EB7"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EF16BCC" w14:textId="77777777" w:rsidR="00B82B4A" w:rsidRPr="00B82B4A" w:rsidRDefault="00B82B4A" w:rsidP="007540A0">
            <w:pPr>
              <w:jc w:val="left"/>
              <w:rPr>
                <w:rFonts w:cs="Arial"/>
                <w:sz w:val="14"/>
                <w:szCs w:val="14"/>
              </w:rPr>
            </w:pPr>
            <w:r w:rsidRPr="00B82B4A">
              <w:rPr>
                <w:rFonts w:cs="Arial"/>
                <w:sz w:val="14"/>
                <w:szCs w:val="14"/>
              </w:rPr>
              <w:t>TIPO_MEIO_COBRANCA</w:t>
            </w:r>
          </w:p>
        </w:tc>
        <w:tc>
          <w:tcPr>
            <w:tcW w:w="1439" w:type="pct"/>
            <w:tcBorders>
              <w:top w:val="nil"/>
              <w:left w:val="nil"/>
              <w:bottom w:val="single" w:sz="4" w:space="0" w:color="auto"/>
              <w:right w:val="single" w:sz="4" w:space="0" w:color="auto"/>
            </w:tcBorders>
            <w:shd w:val="clear" w:color="auto" w:fill="auto"/>
            <w:hideMark/>
          </w:tcPr>
          <w:p w14:paraId="2EC1385E"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3C31F6F"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160437C9" w14:textId="77777777" w:rsidR="00B82B4A" w:rsidRPr="00B82B4A" w:rsidRDefault="00B82B4A" w:rsidP="007540A0">
            <w:pPr>
              <w:jc w:val="left"/>
              <w:rPr>
                <w:rFonts w:cs="Arial"/>
                <w:sz w:val="14"/>
                <w:szCs w:val="14"/>
              </w:rPr>
            </w:pPr>
            <w:r w:rsidRPr="00B82B4A">
              <w:rPr>
                <w:rFonts w:cs="Arial"/>
                <w:sz w:val="14"/>
                <w:szCs w:val="14"/>
              </w:rPr>
              <w:t>STATUS_CONTRATO</w:t>
            </w:r>
          </w:p>
        </w:tc>
        <w:tc>
          <w:tcPr>
            <w:tcW w:w="346" w:type="pct"/>
            <w:tcBorders>
              <w:top w:val="nil"/>
              <w:left w:val="nil"/>
              <w:bottom w:val="single" w:sz="4" w:space="0" w:color="auto"/>
              <w:right w:val="single" w:sz="4" w:space="0" w:color="auto"/>
            </w:tcBorders>
            <w:shd w:val="clear" w:color="000000" w:fill="F2F2F2"/>
            <w:noWrap/>
            <w:vAlign w:val="center"/>
            <w:hideMark/>
          </w:tcPr>
          <w:p w14:paraId="3ADCD810"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559A093"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1A71FB2D"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1BDA3AC"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033CCB6A" w14:textId="77777777" w:rsidR="00B82B4A" w:rsidRPr="00B82B4A" w:rsidRDefault="00B82B4A" w:rsidP="007540A0">
            <w:pPr>
              <w:jc w:val="left"/>
              <w:rPr>
                <w:rFonts w:cs="Arial"/>
                <w:sz w:val="14"/>
                <w:szCs w:val="14"/>
              </w:rPr>
            </w:pPr>
            <w:r w:rsidRPr="00B82B4A">
              <w:rPr>
                <w:rFonts w:cs="Arial"/>
                <w:sz w:val="14"/>
                <w:szCs w:val="14"/>
              </w:rPr>
              <w:t>STATUS_CONTRATO</w:t>
            </w:r>
          </w:p>
        </w:tc>
        <w:tc>
          <w:tcPr>
            <w:tcW w:w="1439" w:type="pct"/>
            <w:tcBorders>
              <w:top w:val="nil"/>
              <w:left w:val="nil"/>
              <w:bottom w:val="single" w:sz="4" w:space="0" w:color="auto"/>
              <w:right w:val="single" w:sz="4" w:space="0" w:color="auto"/>
            </w:tcBorders>
            <w:shd w:val="clear" w:color="auto" w:fill="auto"/>
            <w:hideMark/>
          </w:tcPr>
          <w:p w14:paraId="4E545163"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310DD53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F998EFC" w14:textId="77777777" w:rsidR="00B82B4A" w:rsidRPr="00B82B4A" w:rsidRDefault="00B82B4A" w:rsidP="007540A0">
            <w:pPr>
              <w:jc w:val="left"/>
              <w:rPr>
                <w:rFonts w:cs="Arial"/>
                <w:sz w:val="14"/>
                <w:szCs w:val="14"/>
              </w:rPr>
            </w:pPr>
            <w:r w:rsidRPr="00B82B4A">
              <w:rPr>
                <w:rFonts w:cs="Arial"/>
                <w:sz w:val="14"/>
                <w:szCs w:val="14"/>
              </w:rPr>
              <w:t>NUMERO_ORDEM_SERVICO</w:t>
            </w:r>
          </w:p>
        </w:tc>
        <w:tc>
          <w:tcPr>
            <w:tcW w:w="346" w:type="pct"/>
            <w:tcBorders>
              <w:top w:val="nil"/>
              <w:left w:val="nil"/>
              <w:bottom w:val="single" w:sz="4" w:space="0" w:color="auto"/>
              <w:right w:val="single" w:sz="4" w:space="0" w:color="auto"/>
            </w:tcBorders>
            <w:shd w:val="clear" w:color="000000" w:fill="F2F2F2"/>
            <w:noWrap/>
            <w:vAlign w:val="center"/>
            <w:hideMark/>
          </w:tcPr>
          <w:p w14:paraId="010F3317" w14:textId="77777777" w:rsidR="00B82B4A" w:rsidRPr="00B82B4A" w:rsidRDefault="00B82B4A" w:rsidP="007540A0">
            <w:pPr>
              <w:jc w:val="center"/>
              <w:rPr>
                <w:rFonts w:cs="Arial"/>
                <w:sz w:val="14"/>
                <w:szCs w:val="14"/>
              </w:rPr>
            </w:pPr>
            <w:r w:rsidRPr="00B82B4A">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3F27AF28" w14:textId="77777777" w:rsidR="00B82B4A" w:rsidRPr="00B82B4A" w:rsidRDefault="00B82B4A" w:rsidP="007540A0">
            <w:pPr>
              <w:jc w:val="center"/>
              <w:rPr>
                <w:rFonts w:cs="Arial"/>
                <w:sz w:val="14"/>
                <w:szCs w:val="14"/>
              </w:rPr>
            </w:pPr>
            <w:r w:rsidRPr="00B82B4A">
              <w:rPr>
                <w:rFonts w:cs="Arial"/>
                <w:sz w:val="14"/>
                <w:szCs w:val="14"/>
              </w:rPr>
              <w:t>15</w:t>
            </w:r>
          </w:p>
        </w:tc>
        <w:tc>
          <w:tcPr>
            <w:tcW w:w="309" w:type="pct"/>
            <w:tcBorders>
              <w:top w:val="nil"/>
              <w:left w:val="nil"/>
              <w:bottom w:val="single" w:sz="4" w:space="0" w:color="auto"/>
              <w:right w:val="single" w:sz="4" w:space="0" w:color="auto"/>
            </w:tcBorders>
            <w:shd w:val="clear" w:color="000000" w:fill="F2F2F2"/>
            <w:noWrap/>
            <w:vAlign w:val="center"/>
            <w:hideMark/>
          </w:tcPr>
          <w:p w14:paraId="7077550A"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D065F30"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87E8655" w14:textId="77777777" w:rsidR="00B82B4A" w:rsidRPr="00B82B4A" w:rsidRDefault="00B82B4A" w:rsidP="007540A0">
            <w:pPr>
              <w:jc w:val="left"/>
              <w:rPr>
                <w:rFonts w:cs="Arial"/>
                <w:sz w:val="14"/>
                <w:szCs w:val="14"/>
              </w:rPr>
            </w:pPr>
            <w:r w:rsidRPr="00B82B4A">
              <w:rPr>
                <w:rFonts w:cs="Arial"/>
                <w:sz w:val="14"/>
                <w:szCs w:val="14"/>
              </w:rPr>
              <w:t>NUMERO_ORDEM_SERVICO</w:t>
            </w:r>
          </w:p>
        </w:tc>
        <w:tc>
          <w:tcPr>
            <w:tcW w:w="1439" w:type="pct"/>
            <w:tcBorders>
              <w:top w:val="nil"/>
              <w:left w:val="nil"/>
              <w:bottom w:val="single" w:sz="4" w:space="0" w:color="auto"/>
              <w:right w:val="single" w:sz="4" w:space="0" w:color="auto"/>
            </w:tcBorders>
            <w:shd w:val="clear" w:color="auto" w:fill="auto"/>
            <w:hideMark/>
          </w:tcPr>
          <w:p w14:paraId="58F4592C"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21E47337"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7AB9457E" w14:textId="77777777" w:rsidR="00B82B4A" w:rsidRPr="00B82B4A" w:rsidRDefault="00B82B4A" w:rsidP="007540A0">
            <w:pPr>
              <w:jc w:val="left"/>
              <w:rPr>
                <w:rFonts w:cs="Arial"/>
                <w:sz w:val="14"/>
                <w:szCs w:val="14"/>
              </w:rPr>
            </w:pPr>
            <w:r w:rsidRPr="00B82B4A">
              <w:rPr>
                <w:rFonts w:cs="Arial"/>
                <w:sz w:val="14"/>
                <w:szCs w:val="14"/>
              </w:rPr>
              <w:t>STATUS_ORDEM_SERVICO</w:t>
            </w:r>
          </w:p>
        </w:tc>
        <w:tc>
          <w:tcPr>
            <w:tcW w:w="346" w:type="pct"/>
            <w:tcBorders>
              <w:top w:val="nil"/>
              <w:left w:val="nil"/>
              <w:bottom w:val="single" w:sz="4" w:space="0" w:color="auto"/>
              <w:right w:val="single" w:sz="4" w:space="0" w:color="auto"/>
            </w:tcBorders>
            <w:shd w:val="clear" w:color="000000" w:fill="F2F2F2"/>
            <w:noWrap/>
            <w:vAlign w:val="center"/>
            <w:hideMark/>
          </w:tcPr>
          <w:p w14:paraId="30ABDA8D"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BEC1CBA"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3C16ECAE"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6829245"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A3250B5" w14:textId="77777777" w:rsidR="00B82B4A" w:rsidRPr="00B82B4A" w:rsidRDefault="00B82B4A" w:rsidP="007540A0">
            <w:pPr>
              <w:jc w:val="left"/>
              <w:rPr>
                <w:rFonts w:cs="Arial"/>
                <w:sz w:val="14"/>
                <w:szCs w:val="14"/>
              </w:rPr>
            </w:pPr>
            <w:r w:rsidRPr="00B82B4A">
              <w:rPr>
                <w:rFonts w:cs="Arial"/>
                <w:sz w:val="14"/>
                <w:szCs w:val="14"/>
              </w:rPr>
              <w:t>STATUS_ORDEM_SERVICO</w:t>
            </w:r>
          </w:p>
        </w:tc>
        <w:tc>
          <w:tcPr>
            <w:tcW w:w="1439" w:type="pct"/>
            <w:tcBorders>
              <w:top w:val="nil"/>
              <w:left w:val="nil"/>
              <w:bottom w:val="single" w:sz="4" w:space="0" w:color="auto"/>
              <w:right w:val="single" w:sz="4" w:space="0" w:color="auto"/>
            </w:tcBorders>
            <w:shd w:val="clear" w:color="auto" w:fill="auto"/>
            <w:hideMark/>
          </w:tcPr>
          <w:p w14:paraId="274F2252"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A4B9885"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424CD23" w14:textId="77777777" w:rsidR="00B82B4A" w:rsidRPr="00B82B4A" w:rsidRDefault="00B82B4A" w:rsidP="007540A0">
            <w:pPr>
              <w:jc w:val="left"/>
              <w:rPr>
                <w:rFonts w:cs="Arial"/>
                <w:sz w:val="14"/>
                <w:szCs w:val="14"/>
              </w:rPr>
            </w:pPr>
            <w:r w:rsidRPr="00B82B4A">
              <w:rPr>
                <w:rFonts w:cs="Arial"/>
                <w:sz w:val="14"/>
                <w:szCs w:val="14"/>
              </w:rPr>
              <w:t>DATA_CRIACAO_ORDEM_SERVICO</w:t>
            </w:r>
          </w:p>
        </w:tc>
        <w:tc>
          <w:tcPr>
            <w:tcW w:w="346" w:type="pct"/>
            <w:tcBorders>
              <w:top w:val="nil"/>
              <w:left w:val="nil"/>
              <w:bottom w:val="single" w:sz="4" w:space="0" w:color="auto"/>
              <w:right w:val="single" w:sz="4" w:space="0" w:color="auto"/>
            </w:tcBorders>
            <w:shd w:val="clear" w:color="000000" w:fill="F2F2F2"/>
            <w:noWrap/>
            <w:vAlign w:val="center"/>
            <w:hideMark/>
          </w:tcPr>
          <w:p w14:paraId="22DE8E7C" w14:textId="77777777" w:rsidR="00B82B4A" w:rsidRPr="00B82B4A" w:rsidRDefault="00B82B4A" w:rsidP="007540A0">
            <w:pPr>
              <w:jc w:val="center"/>
              <w:rPr>
                <w:rFonts w:cs="Arial"/>
                <w:sz w:val="14"/>
                <w:szCs w:val="14"/>
              </w:rPr>
            </w:pPr>
            <w:r w:rsidRPr="00B82B4A">
              <w:rPr>
                <w:rFonts w:cs="Arial"/>
                <w:sz w:val="14"/>
                <w:szCs w:val="14"/>
              </w:rPr>
              <w:t>Date</w:t>
            </w:r>
          </w:p>
        </w:tc>
        <w:tc>
          <w:tcPr>
            <w:tcW w:w="408" w:type="pct"/>
            <w:tcBorders>
              <w:top w:val="nil"/>
              <w:left w:val="nil"/>
              <w:bottom w:val="single" w:sz="4" w:space="0" w:color="auto"/>
              <w:right w:val="single" w:sz="4" w:space="0" w:color="auto"/>
            </w:tcBorders>
            <w:shd w:val="clear" w:color="000000" w:fill="F2F2F2"/>
            <w:noWrap/>
            <w:vAlign w:val="center"/>
            <w:hideMark/>
          </w:tcPr>
          <w:p w14:paraId="4F0CEB8F" w14:textId="47CC756F" w:rsidR="00B82B4A" w:rsidRPr="00B82B4A" w:rsidRDefault="00B82B4A" w:rsidP="007540A0">
            <w:pPr>
              <w:jc w:val="center"/>
              <w:rPr>
                <w:rFonts w:cs="Arial"/>
                <w:sz w:val="14"/>
                <w:szCs w:val="14"/>
              </w:rPr>
            </w:pPr>
          </w:p>
        </w:tc>
        <w:tc>
          <w:tcPr>
            <w:tcW w:w="309" w:type="pct"/>
            <w:tcBorders>
              <w:top w:val="nil"/>
              <w:left w:val="nil"/>
              <w:bottom w:val="single" w:sz="4" w:space="0" w:color="auto"/>
              <w:right w:val="single" w:sz="4" w:space="0" w:color="auto"/>
            </w:tcBorders>
            <w:shd w:val="clear" w:color="000000" w:fill="F2F2F2"/>
            <w:noWrap/>
            <w:vAlign w:val="center"/>
            <w:hideMark/>
          </w:tcPr>
          <w:p w14:paraId="3DB5B5D9"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F0E2B0E"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5D96C77F" w14:textId="77777777" w:rsidR="00B82B4A" w:rsidRPr="00B82B4A" w:rsidRDefault="00B82B4A" w:rsidP="007540A0">
            <w:pPr>
              <w:jc w:val="left"/>
              <w:rPr>
                <w:rFonts w:cs="Arial"/>
                <w:sz w:val="14"/>
                <w:szCs w:val="14"/>
              </w:rPr>
            </w:pPr>
            <w:r w:rsidRPr="00B82B4A">
              <w:rPr>
                <w:rFonts w:cs="Arial"/>
                <w:sz w:val="14"/>
                <w:szCs w:val="14"/>
              </w:rPr>
              <w:t>DATA_CRIACAO_ORDEM_SERVICO normalizada</w:t>
            </w:r>
          </w:p>
        </w:tc>
        <w:tc>
          <w:tcPr>
            <w:tcW w:w="1439" w:type="pct"/>
            <w:tcBorders>
              <w:top w:val="nil"/>
              <w:left w:val="nil"/>
              <w:bottom w:val="single" w:sz="4" w:space="0" w:color="auto"/>
              <w:right w:val="single" w:sz="4" w:space="0" w:color="auto"/>
            </w:tcBorders>
            <w:shd w:val="clear" w:color="auto" w:fill="auto"/>
            <w:hideMark/>
          </w:tcPr>
          <w:p w14:paraId="7C704673" w14:textId="199268CC" w:rsidR="00B82B4A" w:rsidRPr="00B82B4A" w:rsidRDefault="00316960"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7540A0" w:rsidRPr="00B82B4A" w14:paraId="10F6668A"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1271223" w14:textId="77777777" w:rsidR="00B82B4A" w:rsidRPr="00B82B4A" w:rsidRDefault="00B82B4A" w:rsidP="007540A0">
            <w:pPr>
              <w:jc w:val="left"/>
              <w:rPr>
                <w:rFonts w:cs="Arial"/>
                <w:sz w:val="14"/>
                <w:szCs w:val="14"/>
              </w:rPr>
            </w:pPr>
            <w:r w:rsidRPr="00B82B4A">
              <w:rPr>
                <w:rFonts w:cs="Arial"/>
                <w:sz w:val="14"/>
                <w:szCs w:val="14"/>
              </w:rPr>
              <w:t>TIPO_ORDEM_SERVICO</w:t>
            </w:r>
          </w:p>
        </w:tc>
        <w:tc>
          <w:tcPr>
            <w:tcW w:w="346" w:type="pct"/>
            <w:tcBorders>
              <w:top w:val="nil"/>
              <w:left w:val="nil"/>
              <w:bottom w:val="single" w:sz="4" w:space="0" w:color="auto"/>
              <w:right w:val="single" w:sz="4" w:space="0" w:color="auto"/>
            </w:tcBorders>
            <w:shd w:val="clear" w:color="000000" w:fill="F2F2F2"/>
            <w:noWrap/>
            <w:vAlign w:val="center"/>
            <w:hideMark/>
          </w:tcPr>
          <w:p w14:paraId="12EFB13E"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106F59EA" w14:textId="14D8C6D4" w:rsidR="00B82B4A" w:rsidRPr="00B82B4A" w:rsidRDefault="007540A0" w:rsidP="007540A0">
            <w:pPr>
              <w:jc w:val="center"/>
              <w:rPr>
                <w:rFonts w:cs="Arial"/>
                <w:sz w:val="14"/>
                <w:szCs w:val="14"/>
              </w:rPr>
            </w:pPr>
            <w:r>
              <w:rPr>
                <w:rFonts w:cs="Arial"/>
                <w:sz w:val="14"/>
                <w:szCs w:val="14"/>
              </w:rPr>
              <w:t>10</w:t>
            </w:r>
          </w:p>
        </w:tc>
        <w:tc>
          <w:tcPr>
            <w:tcW w:w="309" w:type="pct"/>
            <w:tcBorders>
              <w:top w:val="nil"/>
              <w:left w:val="nil"/>
              <w:bottom w:val="single" w:sz="4" w:space="0" w:color="auto"/>
              <w:right w:val="single" w:sz="4" w:space="0" w:color="auto"/>
            </w:tcBorders>
            <w:shd w:val="clear" w:color="000000" w:fill="F2F2F2"/>
            <w:noWrap/>
            <w:vAlign w:val="center"/>
            <w:hideMark/>
          </w:tcPr>
          <w:p w14:paraId="1AD916F0"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1551C01E"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7C440AF3" w14:textId="77777777" w:rsidR="00B82B4A" w:rsidRPr="00B82B4A" w:rsidRDefault="00B82B4A" w:rsidP="007540A0">
            <w:pPr>
              <w:jc w:val="left"/>
              <w:rPr>
                <w:rFonts w:cs="Arial"/>
                <w:sz w:val="14"/>
                <w:szCs w:val="14"/>
              </w:rPr>
            </w:pPr>
            <w:r w:rsidRPr="00B82B4A">
              <w:rPr>
                <w:rFonts w:cs="Arial"/>
                <w:sz w:val="14"/>
                <w:szCs w:val="14"/>
              </w:rPr>
              <w:t>TIPO_ORDEM_SERVICO</w:t>
            </w:r>
          </w:p>
        </w:tc>
        <w:tc>
          <w:tcPr>
            <w:tcW w:w="1439" w:type="pct"/>
            <w:tcBorders>
              <w:top w:val="nil"/>
              <w:left w:val="nil"/>
              <w:bottom w:val="single" w:sz="4" w:space="0" w:color="auto"/>
              <w:right w:val="single" w:sz="4" w:space="0" w:color="auto"/>
            </w:tcBorders>
            <w:shd w:val="clear" w:color="auto" w:fill="auto"/>
            <w:hideMark/>
          </w:tcPr>
          <w:p w14:paraId="5964F420"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4716A9D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7C879B9" w14:textId="77777777" w:rsidR="00B82B4A" w:rsidRPr="00B82B4A" w:rsidRDefault="00B82B4A" w:rsidP="007540A0">
            <w:pPr>
              <w:jc w:val="left"/>
              <w:rPr>
                <w:rFonts w:cs="Arial"/>
                <w:sz w:val="14"/>
                <w:szCs w:val="14"/>
              </w:rPr>
            </w:pPr>
            <w:r w:rsidRPr="00B82B4A">
              <w:rPr>
                <w:rFonts w:cs="Arial"/>
                <w:sz w:val="14"/>
                <w:szCs w:val="14"/>
              </w:rPr>
              <w:t>TIPO_CONTRATO</w:t>
            </w:r>
          </w:p>
        </w:tc>
        <w:tc>
          <w:tcPr>
            <w:tcW w:w="346" w:type="pct"/>
            <w:tcBorders>
              <w:top w:val="nil"/>
              <w:left w:val="nil"/>
              <w:bottom w:val="single" w:sz="4" w:space="0" w:color="auto"/>
              <w:right w:val="single" w:sz="4" w:space="0" w:color="auto"/>
            </w:tcBorders>
            <w:shd w:val="clear" w:color="000000" w:fill="F2F2F2"/>
            <w:noWrap/>
            <w:vAlign w:val="center"/>
            <w:hideMark/>
          </w:tcPr>
          <w:p w14:paraId="40F293E3"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5203199"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2F1B9506"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030C3DF"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79D720CB" w14:textId="77777777" w:rsidR="00B82B4A" w:rsidRPr="00B82B4A" w:rsidRDefault="00B82B4A" w:rsidP="007540A0">
            <w:pPr>
              <w:jc w:val="left"/>
              <w:rPr>
                <w:rFonts w:cs="Arial"/>
                <w:sz w:val="14"/>
                <w:szCs w:val="14"/>
              </w:rPr>
            </w:pPr>
            <w:r w:rsidRPr="00B82B4A">
              <w:rPr>
                <w:rFonts w:cs="Arial"/>
                <w:sz w:val="14"/>
                <w:szCs w:val="14"/>
              </w:rPr>
              <w:t>TIPO_CONTRATO</w:t>
            </w:r>
          </w:p>
        </w:tc>
        <w:tc>
          <w:tcPr>
            <w:tcW w:w="1439" w:type="pct"/>
            <w:tcBorders>
              <w:top w:val="nil"/>
              <w:left w:val="nil"/>
              <w:bottom w:val="single" w:sz="4" w:space="0" w:color="auto"/>
              <w:right w:val="single" w:sz="4" w:space="0" w:color="auto"/>
            </w:tcBorders>
            <w:shd w:val="clear" w:color="auto" w:fill="auto"/>
            <w:hideMark/>
          </w:tcPr>
          <w:p w14:paraId="4D120355"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FFD778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B7DC43D" w14:textId="77777777" w:rsidR="00B82B4A" w:rsidRPr="00B82B4A" w:rsidRDefault="00B82B4A" w:rsidP="007540A0">
            <w:pPr>
              <w:jc w:val="left"/>
              <w:rPr>
                <w:rFonts w:cs="Arial"/>
                <w:sz w:val="14"/>
                <w:szCs w:val="14"/>
              </w:rPr>
            </w:pPr>
            <w:r w:rsidRPr="00B82B4A">
              <w:rPr>
                <w:rFonts w:cs="Arial"/>
                <w:sz w:val="14"/>
                <w:szCs w:val="14"/>
              </w:rPr>
              <w:t>QUANTIDADE_PONTOS</w:t>
            </w:r>
          </w:p>
        </w:tc>
        <w:tc>
          <w:tcPr>
            <w:tcW w:w="346" w:type="pct"/>
            <w:tcBorders>
              <w:top w:val="nil"/>
              <w:left w:val="nil"/>
              <w:bottom w:val="single" w:sz="4" w:space="0" w:color="auto"/>
              <w:right w:val="single" w:sz="4" w:space="0" w:color="auto"/>
            </w:tcBorders>
            <w:shd w:val="clear" w:color="000000" w:fill="F2F2F2"/>
            <w:noWrap/>
            <w:vAlign w:val="center"/>
            <w:hideMark/>
          </w:tcPr>
          <w:p w14:paraId="32DE4807" w14:textId="77777777" w:rsidR="00B82B4A" w:rsidRPr="00B82B4A" w:rsidRDefault="00B82B4A" w:rsidP="007540A0">
            <w:pPr>
              <w:jc w:val="center"/>
              <w:rPr>
                <w:rFonts w:cs="Arial"/>
                <w:sz w:val="14"/>
                <w:szCs w:val="14"/>
              </w:rPr>
            </w:pPr>
            <w:r w:rsidRPr="00B82B4A">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147E15A7" w14:textId="77777777" w:rsidR="00B82B4A" w:rsidRPr="00B82B4A" w:rsidRDefault="00B82B4A" w:rsidP="007540A0">
            <w:pPr>
              <w:jc w:val="center"/>
              <w:rPr>
                <w:rFonts w:cs="Arial"/>
                <w:sz w:val="14"/>
                <w:szCs w:val="14"/>
              </w:rPr>
            </w:pPr>
            <w:r w:rsidRPr="00B82B4A">
              <w:rPr>
                <w:rFonts w:cs="Arial"/>
                <w:sz w:val="14"/>
                <w:szCs w:val="14"/>
              </w:rPr>
              <w:t>3</w:t>
            </w:r>
          </w:p>
        </w:tc>
        <w:tc>
          <w:tcPr>
            <w:tcW w:w="309" w:type="pct"/>
            <w:tcBorders>
              <w:top w:val="nil"/>
              <w:left w:val="nil"/>
              <w:bottom w:val="single" w:sz="4" w:space="0" w:color="auto"/>
              <w:right w:val="single" w:sz="4" w:space="0" w:color="auto"/>
            </w:tcBorders>
            <w:shd w:val="clear" w:color="000000" w:fill="F2F2F2"/>
            <w:noWrap/>
            <w:vAlign w:val="center"/>
            <w:hideMark/>
          </w:tcPr>
          <w:p w14:paraId="44116ABB"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6B385136"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A90772E" w14:textId="77777777" w:rsidR="00B82B4A" w:rsidRPr="00B82B4A" w:rsidRDefault="00B82B4A" w:rsidP="007540A0">
            <w:pPr>
              <w:jc w:val="left"/>
              <w:rPr>
                <w:rFonts w:cs="Arial"/>
                <w:sz w:val="14"/>
                <w:szCs w:val="14"/>
              </w:rPr>
            </w:pPr>
            <w:r w:rsidRPr="00B82B4A">
              <w:rPr>
                <w:rFonts w:cs="Arial"/>
                <w:sz w:val="14"/>
                <w:szCs w:val="14"/>
              </w:rPr>
              <w:t>QUANTIDADE_PONTOS</w:t>
            </w:r>
          </w:p>
        </w:tc>
        <w:tc>
          <w:tcPr>
            <w:tcW w:w="1439" w:type="pct"/>
            <w:tcBorders>
              <w:top w:val="nil"/>
              <w:left w:val="nil"/>
              <w:bottom w:val="single" w:sz="4" w:space="0" w:color="auto"/>
              <w:right w:val="single" w:sz="4" w:space="0" w:color="auto"/>
            </w:tcBorders>
            <w:shd w:val="clear" w:color="auto" w:fill="auto"/>
            <w:hideMark/>
          </w:tcPr>
          <w:p w14:paraId="43391593"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B1C60A1"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9DF48B1" w14:textId="77777777" w:rsidR="00B82B4A" w:rsidRPr="00B82B4A" w:rsidRDefault="00B82B4A" w:rsidP="007540A0">
            <w:pPr>
              <w:jc w:val="left"/>
              <w:rPr>
                <w:rFonts w:cs="Arial"/>
                <w:sz w:val="14"/>
                <w:szCs w:val="14"/>
              </w:rPr>
            </w:pPr>
            <w:r w:rsidRPr="00B82B4A">
              <w:rPr>
                <w:rFonts w:cs="Arial"/>
                <w:sz w:val="14"/>
                <w:szCs w:val="14"/>
              </w:rPr>
              <w:t>EQUIPE_VENDEDOR</w:t>
            </w:r>
          </w:p>
        </w:tc>
        <w:tc>
          <w:tcPr>
            <w:tcW w:w="346" w:type="pct"/>
            <w:tcBorders>
              <w:top w:val="nil"/>
              <w:left w:val="nil"/>
              <w:bottom w:val="single" w:sz="4" w:space="0" w:color="auto"/>
              <w:right w:val="single" w:sz="4" w:space="0" w:color="auto"/>
            </w:tcBorders>
            <w:shd w:val="clear" w:color="000000" w:fill="F2F2F2"/>
            <w:noWrap/>
            <w:vAlign w:val="center"/>
            <w:hideMark/>
          </w:tcPr>
          <w:p w14:paraId="45F46F43"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D5D49B0" w14:textId="77777777" w:rsidR="00B82B4A" w:rsidRPr="00B82B4A" w:rsidRDefault="00B82B4A" w:rsidP="007540A0">
            <w:pPr>
              <w:jc w:val="center"/>
              <w:rPr>
                <w:rFonts w:cs="Arial"/>
                <w:sz w:val="14"/>
                <w:szCs w:val="14"/>
              </w:rPr>
            </w:pPr>
            <w:r w:rsidRPr="00B82B4A">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0EE0B171"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D0400FC" w14:textId="77777777" w:rsidR="00B82B4A" w:rsidRPr="00B82B4A" w:rsidRDefault="00B82B4A"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7DA6A194" w14:textId="77777777" w:rsidR="00B82B4A" w:rsidRPr="00B82B4A" w:rsidRDefault="00B82B4A" w:rsidP="007540A0">
            <w:pPr>
              <w:jc w:val="left"/>
              <w:rPr>
                <w:rFonts w:cs="Arial"/>
                <w:sz w:val="14"/>
                <w:szCs w:val="14"/>
              </w:rPr>
            </w:pPr>
            <w:r w:rsidRPr="00B82B4A">
              <w:rPr>
                <w:rFonts w:cs="Arial"/>
                <w:sz w:val="14"/>
                <w:szCs w:val="14"/>
              </w:rPr>
              <w:t>EQUIPE_VENDEDOR</w:t>
            </w:r>
          </w:p>
        </w:tc>
        <w:tc>
          <w:tcPr>
            <w:tcW w:w="1439" w:type="pct"/>
            <w:tcBorders>
              <w:top w:val="nil"/>
              <w:left w:val="nil"/>
              <w:bottom w:val="single" w:sz="4" w:space="0" w:color="auto"/>
              <w:right w:val="single" w:sz="4" w:space="0" w:color="auto"/>
            </w:tcBorders>
            <w:shd w:val="clear" w:color="auto" w:fill="auto"/>
            <w:hideMark/>
          </w:tcPr>
          <w:p w14:paraId="7C91A964"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528CD2A9"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0AB3F1B5" w14:textId="77777777" w:rsidR="00B82B4A" w:rsidRPr="00B82B4A" w:rsidRDefault="00B82B4A" w:rsidP="007540A0">
            <w:pPr>
              <w:jc w:val="left"/>
              <w:rPr>
                <w:rFonts w:cs="Arial"/>
                <w:sz w:val="14"/>
                <w:szCs w:val="14"/>
              </w:rPr>
            </w:pPr>
            <w:r w:rsidRPr="00B82B4A">
              <w:rPr>
                <w:rFonts w:cs="Arial"/>
                <w:sz w:val="14"/>
                <w:szCs w:val="14"/>
              </w:rPr>
              <w:t>DATA_CRIACAO_CONTRATO</w:t>
            </w:r>
          </w:p>
        </w:tc>
        <w:tc>
          <w:tcPr>
            <w:tcW w:w="346" w:type="pct"/>
            <w:tcBorders>
              <w:top w:val="nil"/>
              <w:left w:val="nil"/>
              <w:bottom w:val="single" w:sz="4" w:space="0" w:color="auto"/>
              <w:right w:val="single" w:sz="4" w:space="0" w:color="auto"/>
            </w:tcBorders>
            <w:shd w:val="clear" w:color="000000" w:fill="F2F2F2"/>
            <w:noWrap/>
            <w:vAlign w:val="center"/>
            <w:hideMark/>
          </w:tcPr>
          <w:p w14:paraId="344C71EA" w14:textId="77777777" w:rsidR="00B82B4A" w:rsidRPr="00B82B4A" w:rsidRDefault="00B82B4A" w:rsidP="007540A0">
            <w:pPr>
              <w:jc w:val="center"/>
              <w:rPr>
                <w:rFonts w:cs="Arial"/>
                <w:sz w:val="14"/>
                <w:szCs w:val="14"/>
              </w:rPr>
            </w:pPr>
            <w:r w:rsidRPr="00B82B4A">
              <w:rPr>
                <w:rFonts w:cs="Arial"/>
                <w:sz w:val="14"/>
                <w:szCs w:val="14"/>
              </w:rPr>
              <w:t>Date</w:t>
            </w:r>
          </w:p>
        </w:tc>
        <w:tc>
          <w:tcPr>
            <w:tcW w:w="408" w:type="pct"/>
            <w:tcBorders>
              <w:top w:val="nil"/>
              <w:left w:val="nil"/>
              <w:bottom w:val="single" w:sz="4" w:space="0" w:color="auto"/>
              <w:right w:val="single" w:sz="4" w:space="0" w:color="auto"/>
            </w:tcBorders>
            <w:shd w:val="clear" w:color="000000" w:fill="F2F2F2"/>
            <w:noWrap/>
            <w:vAlign w:val="center"/>
            <w:hideMark/>
          </w:tcPr>
          <w:p w14:paraId="73BAEA95" w14:textId="09C20077" w:rsidR="00B82B4A" w:rsidRPr="00B82B4A" w:rsidRDefault="00B82B4A" w:rsidP="007540A0">
            <w:pPr>
              <w:jc w:val="center"/>
              <w:rPr>
                <w:rFonts w:cs="Arial"/>
                <w:sz w:val="14"/>
                <w:szCs w:val="14"/>
              </w:rPr>
            </w:pPr>
          </w:p>
        </w:tc>
        <w:tc>
          <w:tcPr>
            <w:tcW w:w="309" w:type="pct"/>
            <w:tcBorders>
              <w:top w:val="nil"/>
              <w:left w:val="nil"/>
              <w:bottom w:val="single" w:sz="4" w:space="0" w:color="auto"/>
              <w:right w:val="single" w:sz="4" w:space="0" w:color="auto"/>
            </w:tcBorders>
            <w:shd w:val="clear" w:color="000000" w:fill="F2F2F2"/>
            <w:noWrap/>
            <w:vAlign w:val="center"/>
            <w:hideMark/>
          </w:tcPr>
          <w:p w14:paraId="64C64865"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5D424AF"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569006D2" w14:textId="77777777" w:rsidR="00B82B4A" w:rsidRPr="00B82B4A" w:rsidRDefault="00B94F2C" w:rsidP="007540A0">
            <w:pPr>
              <w:jc w:val="left"/>
              <w:rPr>
                <w:rFonts w:cs="Arial"/>
                <w:sz w:val="14"/>
                <w:szCs w:val="14"/>
              </w:rPr>
            </w:pPr>
            <w:hyperlink r:id="rId35" w:anchor="RANGE!_Normalizações_de_Registros" w:history="1">
              <w:r w:rsidR="00B82B4A" w:rsidRPr="00B82B4A">
                <w:rPr>
                  <w:rFonts w:cs="Arial"/>
                  <w:sz w:val="14"/>
                  <w:szCs w:val="14"/>
                </w:rPr>
                <w:t>DATA_CRIACAO_CONTRATO normalizada</w:t>
              </w:r>
            </w:hyperlink>
          </w:p>
        </w:tc>
        <w:tc>
          <w:tcPr>
            <w:tcW w:w="1439" w:type="pct"/>
            <w:tcBorders>
              <w:top w:val="nil"/>
              <w:left w:val="nil"/>
              <w:bottom w:val="single" w:sz="4" w:space="0" w:color="auto"/>
              <w:right w:val="single" w:sz="4" w:space="0" w:color="auto"/>
            </w:tcBorders>
            <w:shd w:val="clear" w:color="auto" w:fill="auto"/>
            <w:hideMark/>
          </w:tcPr>
          <w:p w14:paraId="6E62776F" w14:textId="570D3E34" w:rsidR="00B82B4A" w:rsidRPr="00B82B4A" w:rsidRDefault="00316960"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7540A0" w:rsidRPr="00B82B4A" w14:paraId="6AC8B54C"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7F7A889D" w14:textId="77777777" w:rsidR="00B82B4A" w:rsidRPr="00B82B4A" w:rsidRDefault="00B82B4A" w:rsidP="007540A0">
            <w:pPr>
              <w:jc w:val="left"/>
              <w:rPr>
                <w:rFonts w:cs="Arial"/>
                <w:sz w:val="14"/>
                <w:szCs w:val="14"/>
              </w:rPr>
            </w:pPr>
            <w:r w:rsidRPr="00B82B4A">
              <w:rPr>
                <w:rFonts w:cs="Arial"/>
                <w:sz w:val="14"/>
                <w:szCs w:val="14"/>
              </w:rPr>
              <w:t>LOGIN_CRIADOR_CONTRATO</w:t>
            </w:r>
          </w:p>
        </w:tc>
        <w:tc>
          <w:tcPr>
            <w:tcW w:w="346" w:type="pct"/>
            <w:tcBorders>
              <w:top w:val="nil"/>
              <w:left w:val="nil"/>
              <w:bottom w:val="single" w:sz="4" w:space="0" w:color="auto"/>
              <w:right w:val="single" w:sz="4" w:space="0" w:color="auto"/>
            </w:tcBorders>
            <w:shd w:val="clear" w:color="000000" w:fill="F2F2F2"/>
            <w:noWrap/>
            <w:vAlign w:val="center"/>
            <w:hideMark/>
          </w:tcPr>
          <w:p w14:paraId="1AD7EC78" w14:textId="77777777" w:rsidR="00B82B4A" w:rsidRPr="00B82B4A" w:rsidRDefault="00B82B4A" w:rsidP="007540A0">
            <w:pPr>
              <w:jc w:val="center"/>
              <w:rPr>
                <w:rFonts w:cs="Arial"/>
                <w:sz w:val="14"/>
                <w:szCs w:val="14"/>
              </w:rPr>
            </w:pPr>
            <w:r w:rsidRPr="00B82B4A">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68976DC4" w14:textId="7298803D" w:rsidR="00B82B4A" w:rsidRPr="00B82B4A" w:rsidRDefault="00B82B4A" w:rsidP="007540A0">
            <w:pPr>
              <w:jc w:val="center"/>
              <w:rPr>
                <w:rFonts w:cs="Arial"/>
                <w:sz w:val="14"/>
                <w:szCs w:val="14"/>
              </w:rPr>
            </w:pPr>
            <w:r w:rsidRPr="00B82B4A">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145ADE8F"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D18CC11"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3B59AA40" w14:textId="77777777" w:rsidR="00B82B4A" w:rsidRPr="00B82B4A" w:rsidRDefault="00B94F2C" w:rsidP="007540A0">
            <w:pPr>
              <w:jc w:val="left"/>
              <w:rPr>
                <w:rFonts w:cs="Arial"/>
                <w:sz w:val="14"/>
                <w:szCs w:val="14"/>
              </w:rPr>
            </w:pPr>
            <w:hyperlink r:id="rId36" w:anchor="RANGE!_Normalizações_de_Registros" w:history="1">
              <w:r w:rsidR="00B82B4A" w:rsidRPr="00B82B4A">
                <w:rPr>
                  <w:rFonts w:cs="Arial"/>
                  <w:sz w:val="14"/>
                  <w:szCs w:val="14"/>
                </w:rPr>
                <w:t>LOGIN_CRIADOR_CONTRATO normalizado</w:t>
              </w:r>
            </w:hyperlink>
          </w:p>
        </w:tc>
        <w:tc>
          <w:tcPr>
            <w:tcW w:w="1439" w:type="pct"/>
            <w:tcBorders>
              <w:top w:val="nil"/>
              <w:left w:val="nil"/>
              <w:bottom w:val="single" w:sz="4" w:space="0" w:color="auto"/>
              <w:right w:val="single" w:sz="4" w:space="0" w:color="auto"/>
            </w:tcBorders>
            <w:shd w:val="clear" w:color="auto" w:fill="auto"/>
            <w:hideMark/>
          </w:tcPr>
          <w:p w14:paraId="79E53FAC" w14:textId="35746E0C" w:rsidR="00B82B4A" w:rsidRPr="00B82B4A" w:rsidRDefault="00316960"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LOGIN</w:t>
              </w:r>
            </w:hyperlink>
          </w:p>
        </w:tc>
      </w:tr>
      <w:tr w:rsidR="007540A0" w:rsidRPr="00B82B4A" w14:paraId="050D4FC8"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0E022B7" w14:textId="77777777" w:rsidR="00316960" w:rsidRPr="00B82B4A" w:rsidRDefault="00316960" w:rsidP="007540A0">
            <w:pPr>
              <w:jc w:val="left"/>
              <w:rPr>
                <w:rFonts w:cs="Arial"/>
                <w:sz w:val="14"/>
                <w:szCs w:val="14"/>
              </w:rPr>
            </w:pPr>
            <w:r w:rsidRPr="00B82B4A">
              <w:rPr>
                <w:rFonts w:cs="Arial"/>
                <w:sz w:val="14"/>
                <w:szCs w:val="14"/>
              </w:rPr>
              <w:t>TELEFONE_1</w:t>
            </w:r>
          </w:p>
        </w:tc>
        <w:tc>
          <w:tcPr>
            <w:tcW w:w="346" w:type="pct"/>
            <w:tcBorders>
              <w:top w:val="nil"/>
              <w:left w:val="nil"/>
              <w:bottom w:val="single" w:sz="4" w:space="0" w:color="auto"/>
              <w:right w:val="single" w:sz="4" w:space="0" w:color="auto"/>
            </w:tcBorders>
            <w:shd w:val="clear" w:color="000000" w:fill="F2F2F2"/>
            <w:noWrap/>
            <w:vAlign w:val="center"/>
            <w:hideMark/>
          </w:tcPr>
          <w:p w14:paraId="21A094EF" w14:textId="77777777" w:rsidR="00316960" w:rsidRPr="00B82B4A" w:rsidRDefault="00316960" w:rsidP="007540A0">
            <w:pPr>
              <w:jc w:val="center"/>
              <w:rPr>
                <w:rFonts w:cs="Arial"/>
                <w:sz w:val="14"/>
                <w:szCs w:val="14"/>
              </w:rPr>
            </w:pPr>
            <w:r w:rsidRPr="00B82B4A">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287E4F1F" w14:textId="2DA39B08" w:rsidR="00316960" w:rsidRPr="00B82B4A" w:rsidRDefault="007540A0" w:rsidP="007540A0">
            <w:pPr>
              <w:jc w:val="center"/>
              <w:rPr>
                <w:rFonts w:cs="Arial"/>
                <w:sz w:val="14"/>
                <w:szCs w:val="14"/>
              </w:rPr>
            </w:pPr>
            <w:r>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10AE17E1" w14:textId="77777777" w:rsidR="00316960" w:rsidRPr="00B82B4A" w:rsidRDefault="00316960"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1D6CE63" w14:textId="77777777" w:rsidR="00316960" w:rsidRPr="00B82B4A" w:rsidRDefault="00316960"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28B84F8F" w14:textId="77777777" w:rsidR="00316960" w:rsidRPr="00B82B4A" w:rsidRDefault="00B94F2C" w:rsidP="007540A0">
            <w:pPr>
              <w:jc w:val="left"/>
              <w:rPr>
                <w:rFonts w:cs="Arial"/>
                <w:sz w:val="14"/>
                <w:szCs w:val="14"/>
              </w:rPr>
            </w:pPr>
            <w:hyperlink r:id="rId37" w:anchor="RANGE!_Normalizações_de_Registros" w:history="1">
              <w:r w:rsidR="00316960" w:rsidRPr="00B82B4A">
                <w:rPr>
                  <w:rFonts w:cs="Arial"/>
                  <w:sz w:val="14"/>
                  <w:szCs w:val="14"/>
                </w:rPr>
                <w:t>TELEFONE_1 normalizado</w:t>
              </w:r>
            </w:hyperlink>
          </w:p>
        </w:tc>
        <w:tc>
          <w:tcPr>
            <w:tcW w:w="1439" w:type="pct"/>
            <w:tcBorders>
              <w:top w:val="nil"/>
              <w:left w:val="nil"/>
              <w:bottom w:val="single" w:sz="4" w:space="0" w:color="auto"/>
              <w:right w:val="single" w:sz="4" w:space="0" w:color="auto"/>
            </w:tcBorders>
            <w:shd w:val="clear" w:color="auto" w:fill="auto"/>
            <w:hideMark/>
          </w:tcPr>
          <w:p w14:paraId="41D0DF24" w14:textId="75B87F3C" w:rsidR="00316960" w:rsidRPr="00B82B4A" w:rsidRDefault="00316960" w:rsidP="007540A0">
            <w:pPr>
              <w:jc w:val="left"/>
              <w:rPr>
                <w:rFonts w:cs="Arial"/>
                <w:sz w:val="14"/>
                <w:szCs w:val="14"/>
              </w:rPr>
            </w:pPr>
            <w:r w:rsidRPr="00452E8F">
              <w:rPr>
                <w:rFonts w:cs="Arial"/>
                <w:sz w:val="14"/>
                <w:szCs w:val="14"/>
              </w:rPr>
              <w:t xml:space="preserve">Vide item </w:t>
            </w:r>
            <w:hyperlink w:anchor="_Normalizações_de_Registros" w:history="1">
              <w:r w:rsidRPr="00452E8F">
                <w:rPr>
                  <w:rStyle w:val="Hyperlink"/>
                  <w:rFonts w:cs="Arial"/>
                  <w:sz w:val="14"/>
                  <w:szCs w:val="14"/>
                </w:rPr>
                <w:t>Normalizações de Registros - TELEFONE</w:t>
              </w:r>
            </w:hyperlink>
          </w:p>
        </w:tc>
      </w:tr>
      <w:tr w:rsidR="007540A0" w:rsidRPr="00B82B4A" w14:paraId="45D491D1"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6ABA6E1E" w14:textId="77777777" w:rsidR="00316960" w:rsidRPr="00B82B4A" w:rsidRDefault="00316960" w:rsidP="007540A0">
            <w:pPr>
              <w:jc w:val="left"/>
              <w:rPr>
                <w:rFonts w:cs="Arial"/>
                <w:sz w:val="14"/>
                <w:szCs w:val="14"/>
              </w:rPr>
            </w:pPr>
            <w:r w:rsidRPr="00B82B4A">
              <w:rPr>
                <w:rFonts w:cs="Arial"/>
                <w:sz w:val="14"/>
                <w:szCs w:val="14"/>
              </w:rPr>
              <w:t>TELEFONE_2</w:t>
            </w:r>
          </w:p>
        </w:tc>
        <w:tc>
          <w:tcPr>
            <w:tcW w:w="346" w:type="pct"/>
            <w:tcBorders>
              <w:top w:val="nil"/>
              <w:left w:val="nil"/>
              <w:bottom w:val="single" w:sz="4" w:space="0" w:color="auto"/>
              <w:right w:val="single" w:sz="4" w:space="0" w:color="auto"/>
            </w:tcBorders>
            <w:shd w:val="clear" w:color="000000" w:fill="F2F2F2"/>
            <w:noWrap/>
            <w:vAlign w:val="center"/>
            <w:hideMark/>
          </w:tcPr>
          <w:p w14:paraId="0D1F5329" w14:textId="77777777" w:rsidR="00316960" w:rsidRPr="00B82B4A" w:rsidRDefault="00316960" w:rsidP="007540A0">
            <w:pPr>
              <w:jc w:val="center"/>
              <w:rPr>
                <w:rFonts w:cs="Arial"/>
                <w:sz w:val="14"/>
                <w:szCs w:val="14"/>
              </w:rPr>
            </w:pPr>
            <w:r w:rsidRPr="00B82B4A">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05C612B5" w14:textId="45186C4A" w:rsidR="00316960" w:rsidRPr="00B82B4A" w:rsidRDefault="007540A0" w:rsidP="007540A0">
            <w:pPr>
              <w:jc w:val="center"/>
              <w:rPr>
                <w:rFonts w:cs="Arial"/>
                <w:sz w:val="14"/>
                <w:szCs w:val="14"/>
              </w:rPr>
            </w:pPr>
            <w:r>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1AC84FD2" w14:textId="77777777" w:rsidR="00316960" w:rsidRPr="00B82B4A" w:rsidRDefault="00316960"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11AAE942" w14:textId="77777777" w:rsidR="00316960" w:rsidRPr="00B82B4A" w:rsidRDefault="00316960" w:rsidP="007540A0">
            <w:pPr>
              <w:jc w:val="center"/>
              <w:rPr>
                <w:rFonts w:cs="Arial"/>
                <w:sz w:val="14"/>
                <w:szCs w:val="14"/>
              </w:rPr>
            </w:pPr>
            <w:r w:rsidRPr="00B82B4A">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4C344C4" w14:textId="77777777" w:rsidR="00316960" w:rsidRPr="00B82B4A" w:rsidRDefault="00B94F2C" w:rsidP="007540A0">
            <w:pPr>
              <w:jc w:val="left"/>
              <w:rPr>
                <w:rFonts w:cs="Arial"/>
                <w:sz w:val="14"/>
                <w:szCs w:val="14"/>
              </w:rPr>
            </w:pPr>
            <w:hyperlink r:id="rId38" w:anchor="RANGE!_Normalizações_de_Registros" w:history="1">
              <w:r w:rsidR="00316960" w:rsidRPr="00B82B4A">
                <w:rPr>
                  <w:rFonts w:cs="Arial"/>
                  <w:sz w:val="14"/>
                  <w:szCs w:val="14"/>
                </w:rPr>
                <w:t>TELEFONE_2 normalizado</w:t>
              </w:r>
            </w:hyperlink>
          </w:p>
        </w:tc>
        <w:tc>
          <w:tcPr>
            <w:tcW w:w="1439" w:type="pct"/>
            <w:tcBorders>
              <w:top w:val="nil"/>
              <w:left w:val="nil"/>
              <w:bottom w:val="single" w:sz="4" w:space="0" w:color="auto"/>
              <w:right w:val="single" w:sz="4" w:space="0" w:color="auto"/>
            </w:tcBorders>
            <w:shd w:val="clear" w:color="auto" w:fill="auto"/>
            <w:hideMark/>
          </w:tcPr>
          <w:p w14:paraId="32321175" w14:textId="1B00A74E" w:rsidR="00316960" w:rsidRPr="00B82B4A" w:rsidRDefault="00316960" w:rsidP="007540A0">
            <w:pPr>
              <w:jc w:val="left"/>
              <w:rPr>
                <w:rFonts w:cs="Arial"/>
                <w:sz w:val="14"/>
                <w:szCs w:val="14"/>
              </w:rPr>
            </w:pPr>
            <w:r w:rsidRPr="00452E8F">
              <w:rPr>
                <w:rFonts w:cs="Arial"/>
                <w:sz w:val="14"/>
                <w:szCs w:val="14"/>
              </w:rPr>
              <w:t xml:space="preserve">Vide item </w:t>
            </w:r>
            <w:hyperlink w:anchor="_Normalizações_de_Registros" w:history="1">
              <w:r w:rsidRPr="00452E8F">
                <w:rPr>
                  <w:rStyle w:val="Hyperlink"/>
                  <w:rFonts w:cs="Arial"/>
                  <w:sz w:val="14"/>
                  <w:szCs w:val="14"/>
                </w:rPr>
                <w:t>Normalizações de Registros - TELEFONE</w:t>
              </w:r>
            </w:hyperlink>
          </w:p>
        </w:tc>
      </w:tr>
      <w:tr w:rsidR="007540A0" w:rsidRPr="00B82B4A" w14:paraId="5D29F1AB"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06EAD060" w14:textId="77777777" w:rsidR="00B82B4A" w:rsidRPr="0043447C" w:rsidRDefault="00B82B4A" w:rsidP="007540A0">
            <w:pPr>
              <w:jc w:val="left"/>
              <w:rPr>
                <w:rFonts w:cs="Arial"/>
                <w:sz w:val="14"/>
                <w:szCs w:val="14"/>
              </w:rPr>
            </w:pPr>
            <w:r w:rsidRPr="0043447C">
              <w:rPr>
                <w:rFonts w:cs="Arial"/>
                <w:sz w:val="14"/>
                <w:szCs w:val="14"/>
              </w:rPr>
              <w:lastRenderedPageBreak/>
              <w:t>TELEFONE_3</w:t>
            </w:r>
          </w:p>
        </w:tc>
        <w:tc>
          <w:tcPr>
            <w:tcW w:w="346" w:type="pct"/>
            <w:tcBorders>
              <w:top w:val="nil"/>
              <w:left w:val="nil"/>
              <w:bottom w:val="single" w:sz="4" w:space="0" w:color="auto"/>
              <w:right w:val="single" w:sz="4" w:space="0" w:color="auto"/>
            </w:tcBorders>
            <w:shd w:val="clear" w:color="000000" w:fill="F2F2F2"/>
            <w:noWrap/>
            <w:vAlign w:val="center"/>
            <w:hideMark/>
          </w:tcPr>
          <w:p w14:paraId="7948B75B" w14:textId="77777777" w:rsidR="00B82B4A" w:rsidRPr="0043447C" w:rsidRDefault="00B82B4A" w:rsidP="007540A0">
            <w:pPr>
              <w:jc w:val="center"/>
              <w:rPr>
                <w:rFonts w:cs="Arial"/>
                <w:sz w:val="14"/>
                <w:szCs w:val="14"/>
              </w:rPr>
            </w:pPr>
            <w:r w:rsidRPr="0043447C">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75AF1F02" w14:textId="5AD118FC" w:rsidR="00B82B4A" w:rsidRPr="0043447C" w:rsidRDefault="007540A0" w:rsidP="007540A0">
            <w:pPr>
              <w:jc w:val="center"/>
              <w:rPr>
                <w:rFonts w:cs="Arial"/>
                <w:sz w:val="14"/>
                <w:szCs w:val="14"/>
              </w:rPr>
            </w:pPr>
            <w:r>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5A4580CB"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376AC955"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6BA96B3" w14:textId="77777777" w:rsidR="00B82B4A" w:rsidRPr="0043447C" w:rsidRDefault="00B94F2C" w:rsidP="007540A0">
            <w:pPr>
              <w:jc w:val="left"/>
              <w:rPr>
                <w:rFonts w:cs="Arial"/>
                <w:sz w:val="14"/>
                <w:szCs w:val="14"/>
              </w:rPr>
            </w:pPr>
            <w:hyperlink r:id="rId39" w:anchor="RANGE!_Normalizações_de_Registros" w:history="1">
              <w:r w:rsidR="00B82B4A" w:rsidRPr="0043447C">
                <w:rPr>
                  <w:rFonts w:cs="Arial"/>
                  <w:sz w:val="14"/>
                  <w:szCs w:val="14"/>
                </w:rPr>
                <w:t>TELEFONE_3 normalizado</w:t>
              </w:r>
            </w:hyperlink>
          </w:p>
        </w:tc>
        <w:tc>
          <w:tcPr>
            <w:tcW w:w="1439" w:type="pct"/>
            <w:tcBorders>
              <w:top w:val="nil"/>
              <w:left w:val="nil"/>
              <w:bottom w:val="single" w:sz="4" w:space="0" w:color="auto"/>
              <w:right w:val="single" w:sz="4" w:space="0" w:color="auto"/>
            </w:tcBorders>
            <w:shd w:val="clear" w:color="auto" w:fill="auto"/>
            <w:hideMark/>
          </w:tcPr>
          <w:p w14:paraId="0F341C2F" w14:textId="68D9F713" w:rsidR="00B82B4A" w:rsidRPr="00B82B4A" w:rsidRDefault="00316960" w:rsidP="007540A0">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TELEFONE</w:t>
              </w:r>
            </w:hyperlink>
          </w:p>
        </w:tc>
      </w:tr>
      <w:tr w:rsidR="007540A0" w:rsidRPr="00B82B4A" w14:paraId="0BCC85E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D29089C" w14:textId="77777777" w:rsidR="00B82B4A" w:rsidRPr="0043447C" w:rsidRDefault="00B82B4A" w:rsidP="007540A0">
            <w:pPr>
              <w:jc w:val="left"/>
              <w:rPr>
                <w:rFonts w:cs="Arial"/>
                <w:sz w:val="14"/>
                <w:szCs w:val="14"/>
              </w:rPr>
            </w:pPr>
            <w:r w:rsidRPr="0043447C">
              <w:rPr>
                <w:rFonts w:cs="Arial"/>
                <w:sz w:val="14"/>
                <w:szCs w:val="14"/>
              </w:rPr>
              <w:t>DESCRICAO_MEIO_COBRANCA</w:t>
            </w:r>
          </w:p>
        </w:tc>
        <w:tc>
          <w:tcPr>
            <w:tcW w:w="346" w:type="pct"/>
            <w:tcBorders>
              <w:top w:val="nil"/>
              <w:left w:val="nil"/>
              <w:bottom w:val="single" w:sz="4" w:space="0" w:color="auto"/>
              <w:right w:val="single" w:sz="4" w:space="0" w:color="auto"/>
            </w:tcBorders>
            <w:shd w:val="clear" w:color="000000" w:fill="F2F2F2"/>
            <w:noWrap/>
            <w:vAlign w:val="center"/>
            <w:hideMark/>
          </w:tcPr>
          <w:p w14:paraId="1A3C1A32"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0EC5BB9F" w14:textId="69614068" w:rsidR="00B82B4A" w:rsidRPr="0043447C" w:rsidRDefault="00905FE3" w:rsidP="007540A0">
            <w:pPr>
              <w:jc w:val="center"/>
              <w:rPr>
                <w:rFonts w:cs="Arial"/>
                <w:sz w:val="14"/>
                <w:szCs w:val="14"/>
              </w:rPr>
            </w:pPr>
            <w:r w:rsidRPr="0043447C">
              <w:rPr>
                <w:rFonts w:cs="Arial"/>
                <w:sz w:val="14"/>
                <w:szCs w:val="14"/>
              </w:rPr>
              <w:t>20</w:t>
            </w:r>
            <w:r w:rsidR="00B82B4A" w:rsidRPr="0043447C">
              <w:rPr>
                <w:rFonts w:cs="Arial"/>
                <w:sz w:val="14"/>
                <w:szCs w:val="14"/>
              </w:rPr>
              <w:t>0</w:t>
            </w:r>
          </w:p>
        </w:tc>
        <w:tc>
          <w:tcPr>
            <w:tcW w:w="309" w:type="pct"/>
            <w:tcBorders>
              <w:top w:val="nil"/>
              <w:left w:val="nil"/>
              <w:bottom w:val="single" w:sz="4" w:space="0" w:color="auto"/>
              <w:right w:val="single" w:sz="4" w:space="0" w:color="auto"/>
            </w:tcBorders>
            <w:shd w:val="clear" w:color="000000" w:fill="F2F2F2"/>
            <w:noWrap/>
            <w:vAlign w:val="center"/>
            <w:hideMark/>
          </w:tcPr>
          <w:p w14:paraId="52BB72DD"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C3279A6" w14:textId="4F28E274" w:rsidR="00B82B4A" w:rsidRPr="0043447C" w:rsidRDefault="007540A0" w:rsidP="007540A0">
            <w:pPr>
              <w:jc w:val="center"/>
              <w:rPr>
                <w:rFonts w:cs="Arial"/>
                <w:sz w:val="14"/>
                <w:szCs w:val="14"/>
              </w:rPr>
            </w:pPr>
            <w:r>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3771CEB0" w14:textId="77777777" w:rsidR="00B82B4A" w:rsidRPr="0043447C" w:rsidRDefault="00B82B4A" w:rsidP="007540A0">
            <w:pPr>
              <w:jc w:val="left"/>
              <w:rPr>
                <w:rFonts w:cs="Arial"/>
                <w:sz w:val="14"/>
                <w:szCs w:val="14"/>
              </w:rPr>
            </w:pPr>
            <w:r w:rsidRPr="0043447C">
              <w:rPr>
                <w:rFonts w:cs="Arial"/>
                <w:sz w:val="14"/>
                <w:szCs w:val="14"/>
              </w:rPr>
              <w:t>DESCRICAO_MEIO_COBRANCA</w:t>
            </w:r>
          </w:p>
        </w:tc>
        <w:tc>
          <w:tcPr>
            <w:tcW w:w="1439" w:type="pct"/>
            <w:tcBorders>
              <w:top w:val="nil"/>
              <w:left w:val="nil"/>
              <w:bottom w:val="single" w:sz="4" w:space="0" w:color="auto"/>
              <w:right w:val="single" w:sz="4" w:space="0" w:color="auto"/>
            </w:tcBorders>
            <w:shd w:val="clear" w:color="auto" w:fill="auto"/>
            <w:hideMark/>
          </w:tcPr>
          <w:p w14:paraId="241319AB"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29156D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03974B0" w14:textId="77777777" w:rsidR="00B82B4A" w:rsidRPr="0043447C" w:rsidRDefault="00B82B4A" w:rsidP="007540A0">
            <w:pPr>
              <w:jc w:val="left"/>
              <w:rPr>
                <w:rFonts w:cs="Arial"/>
                <w:sz w:val="14"/>
                <w:szCs w:val="14"/>
              </w:rPr>
            </w:pPr>
            <w:r w:rsidRPr="0043447C">
              <w:rPr>
                <w:rFonts w:cs="Arial"/>
                <w:sz w:val="14"/>
                <w:szCs w:val="14"/>
              </w:rPr>
              <w:t>NOME_VENDEDOR</w:t>
            </w:r>
          </w:p>
        </w:tc>
        <w:tc>
          <w:tcPr>
            <w:tcW w:w="346" w:type="pct"/>
            <w:tcBorders>
              <w:top w:val="nil"/>
              <w:left w:val="nil"/>
              <w:bottom w:val="single" w:sz="4" w:space="0" w:color="auto"/>
              <w:right w:val="single" w:sz="4" w:space="0" w:color="auto"/>
            </w:tcBorders>
            <w:shd w:val="clear" w:color="000000" w:fill="F2F2F2"/>
            <w:noWrap/>
            <w:vAlign w:val="center"/>
            <w:hideMark/>
          </w:tcPr>
          <w:p w14:paraId="773E5D40"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2E8C4DDF" w14:textId="6FB67FE4" w:rsidR="00B82B4A" w:rsidRPr="0043447C" w:rsidRDefault="007540A0" w:rsidP="007540A0">
            <w:pPr>
              <w:jc w:val="center"/>
              <w:rPr>
                <w:rFonts w:cs="Arial"/>
                <w:sz w:val="14"/>
                <w:szCs w:val="14"/>
              </w:rPr>
            </w:pPr>
            <w:r>
              <w:rPr>
                <w:rFonts w:cs="Arial"/>
                <w:sz w:val="14"/>
                <w:szCs w:val="14"/>
              </w:rPr>
              <w:t>200</w:t>
            </w:r>
          </w:p>
        </w:tc>
        <w:tc>
          <w:tcPr>
            <w:tcW w:w="309" w:type="pct"/>
            <w:tcBorders>
              <w:top w:val="nil"/>
              <w:left w:val="nil"/>
              <w:bottom w:val="single" w:sz="4" w:space="0" w:color="auto"/>
              <w:right w:val="single" w:sz="4" w:space="0" w:color="auto"/>
            </w:tcBorders>
            <w:shd w:val="clear" w:color="000000" w:fill="F2F2F2"/>
            <w:noWrap/>
            <w:vAlign w:val="center"/>
            <w:hideMark/>
          </w:tcPr>
          <w:p w14:paraId="579433F6"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6B9A36F0"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63A7579" w14:textId="77777777" w:rsidR="00B82B4A" w:rsidRPr="0043447C" w:rsidRDefault="00B82B4A" w:rsidP="007540A0">
            <w:pPr>
              <w:jc w:val="left"/>
              <w:rPr>
                <w:rFonts w:cs="Arial"/>
                <w:sz w:val="14"/>
                <w:szCs w:val="14"/>
              </w:rPr>
            </w:pPr>
            <w:r w:rsidRPr="0043447C">
              <w:rPr>
                <w:rFonts w:cs="Arial"/>
                <w:sz w:val="14"/>
                <w:szCs w:val="14"/>
              </w:rPr>
              <w:t>NOME_VENDEDOR</w:t>
            </w:r>
          </w:p>
        </w:tc>
        <w:tc>
          <w:tcPr>
            <w:tcW w:w="1439" w:type="pct"/>
            <w:tcBorders>
              <w:top w:val="nil"/>
              <w:left w:val="nil"/>
              <w:bottom w:val="single" w:sz="4" w:space="0" w:color="auto"/>
              <w:right w:val="single" w:sz="4" w:space="0" w:color="auto"/>
            </w:tcBorders>
            <w:shd w:val="clear" w:color="auto" w:fill="auto"/>
            <w:hideMark/>
          </w:tcPr>
          <w:p w14:paraId="5BB9662B"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2CA33D1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CBD3A11" w14:textId="77777777" w:rsidR="00B82B4A" w:rsidRPr="0043447C" w:rsidRDefault="00B82B4A" w:rsidP="007540A0">
            <w:pPr>
              <w:jc w:val="left"/>
              <w:rPr>
                <w:rFonts w:cs="Arial"/>
                <w:sz w:val="14"/>
                <w:szCs w:val="14"/>
              </w:rPr>
            </w:pPr>
            <w:r w:rsidRPr="0043447C">
              <w:rPr>
                <w:rFonts w:cs="Arial"/>
                <w:sz w:val="14"/>
                <w:szCs w:val="14"/>
              </w:rPr>
              <w:t>CONTRATO_BRI_SEM_FATURAMENTO</w:t>
            </w:r>
          </w:p>
        </w:tc>
        <w:tc>
          <w:tcPr>
            <w:tcW w:w="346" w:type="pct"/>
            <w:tcBorders>
              <w:top w:val="nil"/>
              <w:left w:val="nil"/>
              <w:bottom w:val="single" w:sz="4" w:space="0" w:color="auto"/>
              <w:right w:val="single" w:sz="4" w:space="0" w:color="auto"/>
            </w:tcBorders>
            <w:shd w:val="clear" w:color="000000" w:fill="F2F2F2"/>
            <w:noWrap/>
            <w:vAlign w:val="center"/>
            <w:hideMark/>
          </w:tcPr>
          <w:p w14:paraId="12696E6D"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1BE13AD" w14:textId="77777777" w:rsidR="00B82B4A" w:rsidRPr="0043447C" w:rsidRDefault="00B82B4A" w:rsidP="007540A0">
            <w:pPr>
              <w:jc w:val="center"/>
              <w:rPr>
                <w:rFonts w:cs="Arial"/>
                <w:sz w:val="14"/>
                <w:szCs w:val="14"/>
              </w:rPr>
            </w:pPr>
            <w:r w:rsidRPr="0043447C">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hideMark/>
          </w:tcPr>
          <w:p w14:paraId="2405CA03"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D2399CD"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29D0169B" w14:textId="77777777" w:rsidR="00B82B4A" w:rsidRPr="0043447C" w:rsidRDefault="00B82B4A" w:rsidP="007540A0">
            <w:pPr>
              <w:jc w:val="left"/>
              <w:rPr>
                <w:rFonts w:cs="Arial"/>
                <w:sz w:val="14"/>
                <w:szCs w:val="14"/>
              </w:rPr>
            </w:pPr>
            <w:r w:rsidRPr="0043447C">
              <w:rPr>
                <w:rFonts w:cs="Arial"/>
                <w:sz w:val="14"/>
                <w:szCs w:val="14"/>
              </w:rPr>
              <w:t>CONTRATO_BRI_SEM_FATURAMENTO</w:t>
            </w:r>
          </w:p>
        </w:tc>
        <w:tc>
          <w:tcPr>
            <w:tcW w:w="1439" w:type="pct"/>
            <w:tcBorders>
              <w:top w:val="nil"/>
              <w:left w:val="nil"/>
              <w:bottom w:val="single" w:sz="4" w:space="0" w:color="auto"/>
              <w:right w:val="single" w:sz="4" w:space="0" w:color="auto"/>
            </w:tcBorders>
            <w:shd w:val="clear" w:color="auto" w:fill="auto"/>
            <w:hideMark/>
          </w:tcPr>
          <w:p w14:paraId="2EFFF693"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A19D25A"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0D6AA2F3" w14:textId="77777777" w:rsidR="00B82B4A" w:rsidRPr="0043447C" w:rsidRDefault="00B82B4A" w:rsidP="007540A0">
            <w:pPr>
              <w:jc w:val="left"/>
              <w:rPr>
                <w:rFonts w:cs="Arial"/>
                <w:sz w:val="14"/>
                <w:szCs w:val="14"/>
              </w:rPr>
            </w:pPr>
            <w:r w:rsidRPr="0043447C">
              <w:rPr>
                <w:rFonts w:cs="Arial"/>
                <w:sz w:val="14"/>
                <w:szCs w:val="14"/>
              </w:rPr>
              <w:t>MIX_ENTRADA</w:t>
            </w:r>
          </w:p>
        </w:tc>
        <w:tc>
          <w:tcPr>
            <w:tcW w:w="346" w:type="pct"/>
            <w:tcBorders>
              <w:top w:val="nil"/>
              <w:left w:val="nil"/>
              <w:bottom w:val="single" w:sz="4" w:space="0" w:color="auto"/>
              <w:right w:val="single" w:sz="4" w:space="0" w:color="auto"/>
            </w:tcBorders>
            <w:shd w:val="clear" w:color="000000" w:fill="F2F2F2"/>
            <w:noWrap/>
            <w:vAlign w:val="center"/>
            <w:hideMark/>
          </w:tcPr>
          <w:p w14:paraId="4EF9FBB9"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673AD1EE" w14:textId="77777777" w:rsidR="00B82B4A" w:rsidRPr="0043447C" w:rsidRDefault="00B82B4A" w:rsidP="007540A0">
            <w:pPr>
              <w:jc w:val="center"/>
              <w:rPr>
                <w:rFonts w:cs="Arial"/>
                <w:sz w:val="14"/>
                <w:szCs w:val="14"/>
              </w:rPr>
            </w:pPr>
            <w:r w:rsidRPr="0043447C">
              <w:rPr>
                <w:rFonts w:cs="Arial"/>
                <w:sz w:val="14"/>
                <w:szCs w:val="14"/>
              </w:rPr>
              <w:t>1000</w:t>
            </w:r>
          </w:p>
        </w:tc>
        <w:tc>
          <w:tcPr>
            <w:tcW w:w="309" w:type="pct"/>
            <w:tcBorders>
              <w:top w:val="nil"/>
              <w:left w:val="nil"/>
              <w:bottom w:val="single" w:sz="4" w:space="0" w:color="auto"/>
              <w:right w:val="single" w:sz="4" w:space="0" w:color="auto"/>
            </w:tcBorders>
            <w:shd w:val="clear" w:color="000000" w:fill="F2F2F2"/>
            <w:noWrap/>
            <w:vAlign w:val="center"/>
            <w:hideMark/>
          </w:tcPr>
          <w:p w14:paraId="56947C9D"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197D751E"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7D02D0D1" w14:textId="77777777" w:rsidR="00B82B4A" w:rsidRPr="0043447C" w:rsidRDefault="00B82B4A" w:rsidP="007540A0">
            <w:pPr>
              <w:jc w:val="left"/>
              <w:rPr>
                <w:rFonts w:cs="Arial"/>
                <w:sz w:val="14"/>
                <w:szCs w:val="14"/>
              </w:rPr>
            </w:pPr>
            <w:r w:rsidRPr="0043447C">
              <w:rPr>
                <w:rFonts w:cs="Arial"/>
                <w:sz w:val="14"/>
                <w:szCs w:val="14"/>
              </w:rPr>
              <w:t>MIX_ENTRADA</w:t>
            </w:r>
          </w:p>
        </w:tc>
        <w:tc>
          <w:tcPr>
            <w:tcW w:w="1439" w:type="pct"/>
            <w:tcBorders>
              <w:top w:val="nil"/>
              <w:left w:val="nil"/>
              <w:bottom w:val="single" w:sz="4" w:space="0" w:color="auto"/>
              <w:right w:val="single" w:sz="4" w:space="0" w:color="auto"/>
            </w:tcBorders>
            <w:shd w:val="clear" w:color="auto" w:fill="auto"/>
            <w:hideMark/>
          </w:tcPr>
          <w:p w14:paraId="7011E8B8"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0E5F27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BA7BC1C" w14:textId="77777777" w:rsidR="00B82B4A" w:rsidRPr="0043447C" w:rsidRDefault="00B82B4A" w:rsidP="007540A0">
            <w:pPr>
              <w:jc w:val="left"/>
              <w:rPr>
                <w:rFonts w:cs="Arial"/>
                <w:sz w:val="14"/>
                <w:szCs w:val="14"/>
              </w:rPr>
            </w:pPr>
            <w:r w:rsidRPr="0043447C">
              <w:rPr>
                <w:rFonts w:cs="Arial"/>
                <w:sz w:val="14"/>
                <w:szCs w:val="14"/>
              </w:rPr>
              <w:t>PACOTE_1</w:t>
            </w:r>
          </w:p>
        </w:tc>
        <w:tc>
          <w:tcPr>
            <w:tcW w:w="346" w:type="pct"/>
            <w:tcBorders>
              <w:top w:val="nil"/>
              <w:left w:val="nil"/>
              <w:bottom w:val="single" w:sz="4" w:space="0" w:color="auto"/>
              <w:right w:val="single" w:sz="4" w:space="0" w:color="auto"/>
            </w:tcBorders>
            <w:shd w:val="clear" w:color="000000" w:fill="F2F2F2"/>
            <w:noWrap/>
            <w:vAlign w:val="center"/>
            <w:hideMark/>
          </w:tcPr>
          <w:p w14:paraId="7CE849EC"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668D512"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2EC31AF0"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DED255C"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5DBEE86D" w14:textId="77777777" w:rsidR="00B82B4A" w:rsidRPr="0043447C" w:rsidRDefault="00B82B4A" w:rsidP="007540A0">
            <w:pPr>
              <w:jc w:val="left"/>
              <w:rPr>
                <w:rFonts w:cs="Arial"/>
                <w:sz w:val="14"/>
                <w:szCs w:val="14"/>
              </w:rPr>
            </w:pPr>
            <w:r w:rsidRPr="0043447C">
              <w:rPr>
                <w:rFonts w:cs="Arial"/>
                <w:sz w:val="14"/>
                <w:szCs w:val="14"/>
              </w:rPr>
              <w:t>2º elemento de MIX_ENTRADA</w:t>
            </w:r>
          </w:p>
        </w:tc>
        <w:tc>
          <w:tcPr>
            <w:tcW w:w="1439" w:type="pct"/>
            <w:tcBorders>
              <w:top w:val="nil"/>
              <w:left w:val="nil"/>
              <w:bottom w:val="single" w:sz="4" w:space="0" w:color="auto"/>
              <w:right w:val="single" w:sz="4" w:space="0" w:color="auto"/>
            </w:tcBorders>
            <w:shd w:val="clear" w:color="auto" w:fill="auto"/>
            <w:hideMark/>
          </w:tcPr>
          <w:p w14:paraId="7FE78BAA"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03C48EE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092B24A" w14:textId="77777777" w:rsidR="00B82B4A" w:rsidRPr="0043447C" w:rsidRDefault="00B82B4A" w:rsidP="007540A0">
            <w:pPr>
              <w:jc w:val="left"/>
              <w:rPr>
                <w:rFonts w:cs="Arial"/>
                <w:sz w:val="14"/>
                <w:szCs w:val="14"/>
              </w:rPr>
            </w:pPr>
            <w:r w:rsidRPr="0043447C">
              <w:rPr>
                <w:rFonts w:cs="Arial"/>
                <w:sz w:val="14"/>
                <w:szCs w:val="14"/>
              </w:rPr>
              <w:t>PACOTE_2</w:t>
            </w:r>
          </w:p>
        </w:tc>
        <w:tc>
          <w:tcPr>
            <w:tcW w:w="346" w:type="pct"/>
            <w:tcBorders>
              <w:top w:val="nil"/>
              <w:left w:val="nil"/>
              <w:bottom w:val="single" w:sz="4" w:space="0" w:color="auto"/>
              <w:right w:val="single" w:sz="4" w:space="0" w:color="auto"/>
            </w:tcBorders>
            <w:shd w:val="clear" w:color="000000" w:fill="F2F2F2"/>
            <w:noWrap/>
            <w:vAlign w:val="center"/>
            <w:hideMark/>
          </w:tcPr>
          <w:p w14:paraId="56CEA79C"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5100E6A2"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2A9CC253"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AD7AC17"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EF1C234" w14:textId="77777777" w:rsidR="00B82B4A" w:rsidRPr="0043447C" w:rsidRDefault="00B82B4A" w:rsidP="007540A0">
            <w:pPr>
              <w:jc w:val="left"/>
              <w:rPr>
                <w:rFonts w:cs="Arial"/>
                <w:sz w:val="14"/>
                <w:szCs w:val="14"/>
              </w:rPr>
            </w:pPr>
            <w:r w:rsidRPr="0043447C">
              <w:rPr>
                <w:rFonts w:cs="Arial"/>
                <w:sz w:val="14"/>
                <w:szCs w:val="14"/>
              </w:rPr>
              <w:t>3º elemento de MIX_ENTRADA</w:t>
            </w:r>
          </w:p>
        </w:tc>
        <w:tc>
          <w:tcPr>
            <w:tcW w:w="1439" w:type="pct"/>
            <w:tcBorders>
              <w:top w:val="nil"/>
              <w:left w:val="nil"/>
              <w:bottom w:val="single" w:sz="4" w:space="0" w:color="auto"/>
              <w:right w:val="single" w:sz="4" w:space="0" w:color="auto"/>
            </w:tcBorders>
            <w:shd w:val="clear" w:color="auto" w:fill="auto"/>
            <w:hideMark/>
          </w:tcPr>
          <w:p w14:paraId="3BB4022F"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6A7A0D0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6AA245B" w14:textId="77777777" w:rsidR="00B82B4A" w:rsidRPr="0043447C" w:rsidRDefault="00B82B4A" w:rsidP="007540A0">
            <w:pPr>
              <w:jc w:val="left"/>
              <w:rPr>
                <w:rFonts w:cs="Arial"/>
                <w:sz w:val="14"/>
                <w:szCs w:val="14"/>
              </w:rPr>
            </w:pPr>
            <w:r w:rsidRPr="0043447C">
              <w:rPr>
                <w:rFonts w:cs="Arial"/>
                <w:sz w:val="14"/>
                <w:szCs w:val="14"/>
              </w:rPr>
              <w:t>PACOTE_3</w:t>
            </w:r>
          </w:p>
        </w:tc>
        <w:tc>
          <w:tcPr>
            <w:tcW w:w="346" w:type="pct"/>
            <w:tcBorders>
              <w:top w:val="nil"/>
              <w:left w:val="nil"/>
              <w:bottom w:val="single" w:sz="4" w:space="0" w:color="auto"/>
              <w:right w:val="single" w:sz="4" w:space="0" w:color="auto"/>
            </w:tcBorders>
            <w:shd w:val="clear" w:color="000000" w:fill="F2F2F2"/>
            <w:noWrap/>
            <w:vAlign w:val="center"/>
            <w:hideMark/>
          </w:tcPr>
          <w:p w14:paraId="68418FFF"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63E1AC8"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079628C7"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6A6FDA9"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F5E0C0A" w14:textId="77777777" w:rsidR="00B82B4A" w:rsidRPr="0043447C" w:rsidRDefault="00B82B4A" w:rsidP="007540A0">
            <w:pPr>
              <w:jc w:val="left"/>
              <w:rPr>
                <w:rFonts w:cs="Arial"/>
                <w:sz w:val="14"/>
                <w:szCs w:val="14"/>
              </w:rPr>
            </w:pPr>
            <w:r w:rsidRPr="0043447C">
              <w:rPr>
                <w:rFonts w:cs="Arial"/>
                <w:sz w:val="14"/>
                <w:szCs w:val="14"/>
              </w:rPr>
              <w:t>4º elemento de MIX_ENTRADA</w:t>
            </w:r>
          </w:p>
        </w:tc>
        <w:tc>
          <w:tcPr>
            <w:tcW w:w="1439" w:type="pct"/>
            <w:tcBorders>
              <w:top w:val="nil"/>
              <w:left w:val="nil"/>
              <w:bottom w:val="single" w:sz="4" w:space="0" w:color="auto"/>
              <w:right w:val="single" w:sz="4" w:space="0" w:color="auto"/>
            </w:tcBorders>
            <w:shd w:val="clear" w:color="auto" w:fill="auto"/>
            <w:hideMark/>
          </w:tcPr>
          <w:p w14:paraId="0600DF10"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51B9F02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6751AEEF" w14:textId="77777777" w:rsidR="00B82B4A" w:rsidRPr="0043447C" w:rsidRDefault="00B82B4A" w:rsidP="007540A0">
            <w:pPr>
              <w:jc w:val="left"/>
              <w:rPr>
                <w:rFonts w:cs="Arial"/>
                <w:sz w:val="14"/>
                <w:szCs w:val="14"/>
              </w:rPr>
            </w:pPr>
            <w:r w:rsidRPr="0043447C">
              <w:rPr>
                <w:rFonts w:cs="Arial"/>
                <w:sz w:val="14"/>
                <w:szCs w:val="14"/>
              </w:rPr>
              <w:t>PACOTE_4</w:t>
            </w:r>
          </w:p>
        </w:tc>
        <w:tc>
          <w:tcPr>
            <w:tcW w:w="346" w:type="pct"/>
            <w:tcBorders>
              <w:top w:val="nil"/>
              <w:left w:val="nil"/>
              <w:bottom w:val="single" w:sz="4" w:space="0" w:color="auto"/>
              <w:right w:val="single" w:sz="4" w:space="0" w:color="auto"/>
            </w:tcBorders>
            <w:shd w:val="clear" w:color="000000" w:fill="F2F2F2"/>
            <w:noWrap/>
            <w:vAlign w:val="center"/>
            <w:hideMark/>
          </w:tcPr>
          <w:p w14:paraId="43B10348"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78D7AFAE"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057B8DD7"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6FFD2CAC"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5EA7ABD5" w14:textId="77777777" w:rsidR="00B82B4A" w:rsidRPr="0043447C" w:rsidRDefault="00B82B4A" w:rsidP="007540A0">
            <w:pPr>
              <w:jc w:val="left"/>
              <w:rPr>
                <w:rFonts w:cs="Arial"/>
                <w:sz w:val="14"/>
                <w:szCs w:val="14"/>
              </w:rPr>
            </w:pPr>
            <w:r w:rsidRPr="0043447C">
              <w:rPr>
                <w:rFonts w:cs="Arial"/>
                <w:sz w:val="14"/>
                <w:szCs w:val="14"/>
              </w:rPr>
              <w:t>5º elemento de MIX_ENTRADA</w:t>
            </w:r>
          </w:p>
        </w:tc>
        <w:tc>
          <w:tcPr>
            <w:tcW w:w="1439" w:type="pct"/>
            <w:tcBorders>
              <w:top w:val="nil"/>
              <w:left w:val="nil"/>
              <w:bottom w:val="single" w:sz="4" w:space="0" w:color="auto"/>
              <w:right w:val="single" w:sz="4" w:space="0" w:color="auto"/>
            </w:tcBorders>
            <w:shd w:val="clear" w:color="auto" w:fill="auto"/>
            <w:hideMark/>
          </w:tcPr>
          <w:p w14:paraId="6177F334"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0883B14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653ECEF9" w14:textId="77777777" w:rsidR="00B82B4A" w:rsidRPr="0043447C" w:rsidRDefault="00B82B4A" w:rsidP="007540A0">
            <w:pPr>
              <w:jc w:val="left"/>
              <w:rPr>
                <w:rFonts w:cs="Arial"/>
                <w:sz w:val="14"/>
                <w:szCs w:val="14"/>
              </w:rPr>
            </w:pPr>
            <w:r w:rsidRPr="0043447C">
              <w:rPr>
                <w:rFonts w:cs="Arial"/>
                <w:sz w:val="14"/>
                <w:szCs w:val="14"/>
              </w:rPr>
              <w:t>PACOTE_5</w:t>
            </w:r>
          </w:p>
        </w:tc>
        <w:tc>
          <w:tcPr>
            <w:tcW w:w="346" w:type="pct"/>
            <w:tcBorders>
              <w:top w:val="nil"/>
              <w:left w:val="nil"/>
              <w:bottom w:val="single" w:sz="4" w:space="0" w:color="auto"/>
              <w:right w:val="single" w:sz="4" w:space="0" w:color="auto"/>
            </w:tcBorders>
            <w:shd w:val="clear" w:color="000000" w:fill="F2F2F2"/>
            <w:noWrap/>
            <w:vAlign w:val="center"/>
            <w:hideMark/>
          </w:tcPr>
          <w:p w14:paraId="35971940"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00B06A38"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0AE7A224"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343F09B"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0725220" w14:textId="77777777" w:rsidR="00B82B4A" w:rsidRPr="0043447C" w:rsidRDefault="00B82B4A" w:rsidP="007540A0">
            <w:pPr>
              <w:jc w:val="left"/>
              <w:rPr>
                <w:rFonts w:cs="Arial"/>
                <w:sz w:val="14"/>
                <w:szCs w:val="14"/>
              </w:rPr>
            </w:pPr>
            <w:r w:rsidRPr="0043447C">
              <w:rPr>
                <w:rFonts w:cs="Arial"/>
                <w:sz w:val="14"/>
                <w:szCs w:val="14"/>
              </w:rPr>
              <w:t>6º elemento de MIX_ENTRADA</w:t>
            </w:r>
          </w:p>
        </w:tc>
        <w:tc>
          <w:tcPr>
            <w:tcW w:w="1439" w:type="pct"/>
            <w:tcBorders>
              <w:top w:val="nil"/>
              <w:left w:val="nil"/>
              <w:bottom w:val="single" w:sz="4" w:space="0" w:color="auto"/>
              <w:right w:val="single" w:sz="4" w:space="0" w:color="auto"/>
            </w:tcBorders>
            <w:shd w:val="clear" w:color="auto" w:fill="auto"/>
            <w:hideMark/>
          </w:tcPr>
          <w:p w14:paraId="0CC54F66"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3978E4F"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F33E31B" w14:textId="77777777" w:rsidR="00B82B4A" w:rsidRPr="0043447C" w:rsidRDefault="00B82B4A" w:rsidP="007540A0">
            <w:pPr>
              <w:jc w:val="left"/>
              <w:rPr>
                <w:rFonts w:cs="Arial"/>
                <w:sz w:val="14"/>
                <w:szCs w:val="14"/>
              </w:rPr>
            </w:pPr>
            <w:r w:rsidRPr="0043447C">
              <w:rPr>
                <w:rFonts w:cs="Arial"/>
                <w:sz w:val="14"/>
                <w:szCs w:val="14"/>
              </w:rPr>
              <w:t>PACOTE_6</w:t>
            </w:r>
          </w:p>
        </w:tc>
        <w:tc>
          <w:tcPr>
            <w:tcW w:w="346" w:type="pct"/>
            <w:tcBorders>
              <w:top w:val="nil"/>
              <w:left w:val="nil"/>
              <w:bottom w:val="single" w:sz="4" w:space="0" w:color="auto"/>
              <w:right w:val="single" w:sz="4" w:space="0" w:color="auto"/>
            </w:tcBorders>
            <w:shd w:val="clear" w:color="000000" w:fill="F2F2F2"/>
            <w:noWrap/>
            <w:vAlign w:val="center"/>
            <w:hideMark/>
          </w:tcPr>
          <w:p w14:paraId="449C4A24"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AD51DEC"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1CE9AE38"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BCD58C2"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FD2F015" w14:textId="77777777" w:rsidR="00B82B4A" w:rsidRPr="0043447C" w:rsidRDefault="00B82B4A" w:rsidP="007540A0">
            <w:pPr>
              <w:jc w:val="left"/>
              <w:rPr>
                <w:rFonts w:cs="Arial"/>
                <w:sz w:val="14"/>
                <w:szCs w:val="14"/>
              </w:rPr>
            </w:pPr>
            <w:r w:rsidRPr="0043447C">
              <w:rPr>
                <w:rFonts w:cs="Arial"/>
                <w:sz w:val="14"/>
                <w:szCs w:val="14"/>
              </w:rPr>
              <w:t>7º elemento de MIX_ENTRADA</w:t>
            </w:r>
          </w:p>
        </w:tc>
        <w:tc>
          <w:tcPr>
            <w:tcW w:w="1439" w:type="pct"/>
            <w:tcBorders>
              <w:top w:val="nil"/>
              <w:left w:val="nil"/>
              <w:bottom w:val="single" w:sz="4" w:space="0" w:color="auto"/>
              <w:right w:val="single" w:sz="4" w:space="0" w:color="auto"/>
            </w:tcBorders>
            <w:shd w:val="clear" w:color="auto" w:fill="auto"/>
            <w:hideMark/>
          </w:tcPr>
          <w:p w14:paraId="7A5114CA"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3090C2DF"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83B292B" w14:textId="77777777" w:rsidR="00B82B4A" w:rsidRPr="0043447C" w:rsidRDefault="00B82B4A" w:rsidP="007540A0">
            <w:pPr>
              <w:jc w:val="left"/>
              <w:rPr>
                <w:rFonts w:cs="Arial"/>
                <w:sz w:val="14"/>
                <w:szCs w:val="14"/>
              </w:rPr>
            </w:pPr>
            <w:r w:rsidRPr="0043447C">
              <w:rPr>
                <w:rFonts w:cs="Arial"/>
                <w:sz w:val="14"/>
                <w:szCs w:val="14"/>
              </w:rPr>
              <w:t>PACOTE_7</w:t>
            </w:r>
          </w:p>
        </w:tc>
        <w:tc>
          <w:tcPr>
            <w:tcW w:w="346" w:type="pct"/>
            <w:tcBorders>
              <w:top w:val="nil"/>
              <w:left w:val="nil"/>
              <w:bottom w:val="single" w:sz="4" w:space="0" w:color="auto"/>
              <w:right w:val="single" w:sz="4" w:space="0" w:color="auto"/>
            </w:tcBorders>
            <w:shd w:val="clear" w:color="000000" w:fill="F2F2F2"/>
            <w:noWrap/>
            <w:vAlign w:val="center"/>
            <w:hideMark/>
          </w:tcPr>
          <w:p w14:paraId="50A72080"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696AC16"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4D549CCF"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210A2B7"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33F2771" w14:textId="77777777" w:rsidR="00B82B4A" w:rsidRPr="0043447C" w:rsidRDefault="00B82B4A" w:rsidP="007540A0">
            <w:pPr>
              <w:jc w:val="left"/>
              <w:rPr>
                <w:rFonts w:cs="Arial"/>
                <w:sz w:val="14"/>
                <w:szCs w:val="14"/>
              </w:rPr>
            </w:pPr>
            <w:r w:rsidRPr="0043447C">
              <w:rPr>
                <w:rFonts w:cs="Arial"/>
                <w:sz w:val="14"/>
                <w:szCs w:val="14"/>
              </w:rPr>
              <w:t>8º elemento de MIX_ENTRADA</w:t>
            </w:r>
          </w:p>
        </w:tc>
        <w:tc>
          <w:tcPr>
            <w:tcW w:w="1439" w:type="pct"/>
            <w:tcBorders>
              <w:top w:val="nil"/>
              <w:left w:val="nil"/>
              <w:bottom w:val="single" w:sz="4" w:space="0" w:color="auto"/>
              <w:right w:val="single" w:sz="4" w:space="0" w:color="auto"/>
            </w:tcBorders>
            <w:shd w:val="clear" w:color="auto" w:fill="auto"/>
            <w:hideMark/>
          </w:tcPr>
          <w:p w14:paraId="78D8CF2C"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07F36A0F"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C90B077" w14:textId="77777777" w:rsidR="00B82B4A" w:rsidRPr="0043447C" w:rsidRDefault="00B82B4A" w:rsidP="007540A0">
            <w:pPr>
              <w:jc w:val="left"/>
              <w:rPr>
                <w:rFonts w:cs="Arial"/>
                <w:sz w:val="14"/>
                <w:szCs w:val="14"/>
              </w:rPr>
            </w:pPr>
            <w:r w:rsidRPr="0043447C">
              <w:rPr>
                <w:rFonts w:cs="Arial"/>
                <w:sz w:val="14"/>
                <w:szCs w:val="14"/>
              </w:rPr>
              <w:t>PACOTE_8</w:t>
            </w:r>
          </w:p>
        </w:tc>
        <w:tc>
          <w:tcPr>
            <w:tcW w:w="346" w:type="pct"/>
            <w:tcBorders>
              <w:top w:val="nil"/>
              <w:left w:val="nil"/>
              <w:bottom w:val="single" w:sz="4" w:space="0" w:color="auto"/>
              <w:right w:val="single" w:sz="4" w:space="0" w:color="auto"/>
            </w:tcBorders>
            <w:shd w:val="clear" w:color="000000" w:fill="F2F2F2"/>
            <w:noWrap/>
            <w:vAlign w:val="center"/>
            <w:hideMark/>
          </w:tcPr>
          <w:p w14:paraId="15CE9BB3"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3237ED08"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268D1EEE"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EE84DD5"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00FE8ECB" w14:textId="77777777" w:rsidR="00B82B4A" w:rsidRPr="0043447C" w:rsidRDefault="00B82B4A" w:rsidP="007540A0">
            <w:pPr>
              <w:jc w:val="left"/>
              <w:rPr>
                <w:rFonts w:cs="Arial"/>
                <w:sz w:val="14"/>
                <w:szCs w:val="14"/>
              </w:rPr>
            </w:pPr>
            <w:r w:rsidRPr="0043447C">
              <w:rPr>
                <w:rFonts w:cs="Arial"/>
                <w:sz w:val="14"/>
                <w:szCs w:val="14"/>
              </w:rPr>
              <w:t>9º elemento de MIX_ENTRADA</w:t>
            </w:r>
          </w:p>
        </w:tc>
        <w:tc>
          <w:tcPr>
            <w:tcW w:w="1439" w:type="pct"/>
            <w:tcBorders>
              <w:top w:val="nil"/>
              <w:left w:val="nil"/>
              <w:bottom w:val="single" w:sz="4" w:space="0" w:color="auto"/>
              <w:right w:val="single" w:sz="4" w:space="0" w:color="auto"/>
            </w:tcBorders>
            <w:shd w:val="clear" w:color="auto" w:fill="auto"/>
            <w:hideMark/>
          </w:tcPr>
          <w:p w14:paraId="40B8ADE1"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B589C18"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20386DCF" w14:textId="77777777" w:rsidR="00B82B4A" w:rsidRPr="0043447C" w:rsidRDefault="00B82B4A" w:rsidP="007540A0">
            <w:pPr>
              <w:jc w:val="left"/>
              <w:rPr>
                <w:rFonts w:cs="Arial"/>
                <w:sz w:val="14"/>
                <w:szCs w:val="14"/>
              </w:rPr>
            </w:pPr>
            <w:r w:rsidRPr="0043447C">
              <w:rPr>
                <w:rFonts w:cs="Arial"/>
                <w:sz w:val="14"/>
                <w:szCs w:val="14"/>
              </w:rPr>
              <w:t>PACOTE_9</w:t>
            </w:r>
          </w:p>
        </w:tc>
        <w:tc>
          <w:tcPr>
            <w:tcW w:w="346" w:type="pct"/>
            <w:tcBorders>
              <w:top w:val="nil"/>
              <w:left w:val="nil"/>
              <w:bottom w:val="single" w:sz="4" w:space="0" w:color="auto"/>
              <w:right w:val="single" w:sz="4" w:space="0" w:color="auto"/>
            </w:tcBorders>
            <w:shd w:val="clear" w:color="000000" w:fill="F2F2F2"/>
            <w:noWrap/>
            <w:vAlign w:val="center"/>
            <w:hideMark/>
          </w:tcPr>
          <w:p w14:paraId="2FD9660F"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22D0858"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54A5E8F7"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BE73321"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FA16C4D" w14:textId="77777777" w:rsidR="00B82B4A" w:rsidRPr="0043447C" w:rsidRDefault="00B82B4A" w:rsidP="007540A0">
            <w:pPr>
              <w:jc w:val="left"/>
              <w:rPr>
                <w:rFonts w:cs="Arial"/>
                <w:sz w:val="14"/>
                <w:szCs w:val="14"/>
              </w:rPr>
            </w:pPr>
            <w:r w:rsidRPr="0043447C">
              <w:rPr>
                <w:rFonts w:cs="Arial"/>
                <w:sz w:val="14"/>
                <w:szCs w:val="14"/>
              </w:rPr>
              <w:t>10º elemento de MIX_ENTRADA</w:t>
            </w:r>
          </w:p>
        </w:tc>
        <w:tc>
          <w:tcPr>
            <w:tcW w:w="1439" w:type="pct"/>
            <w:tcBorders>
              <w:top w:val="nil"/>
              <w:left w:val="nil"/>
              <w:bottom w:val="single" w:sz="4" w:space="0" w:color="auto"/>
              <w:right w:val="single" w:sz="4" w:space="0" w:color="auto"/>
            </w:tcBorders>
            <w:shd w:val="clear" w:color="auto" w:fill="auto"/>
            <w:hideMark/>
          </w:tcPr>
          <w:p w14:paraId="1EC4B4CB"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8B15377"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11694872" w14:textId="77777777" w:rsidR="00B82B4A" w:rsidRPr="0043447C" w:rsidRDefault="00B82B4A" w:rsidP="007540A0">
            <w:pPr>
              <w:jc w:val="left"/>
              <w:rPr>
                <w:rFonts w:cs="Arial"/>
                <w:sz w:val="14"/>
                <w:szCs w:val="14"/>
              </w:rPr>
            </w:pPr>
            <w:r w:rsidRPr="0043447C">
              <w:rPr>
                <w:rFonts w:cs="Arial"/>
                <w:sz w:val="14"/>
                <w:szCs w:val="14"/>
              </w:rPr>
              <w:t>PACOTE_10</w:t>
            </w:r>
          </w:p>
        </w:tc>
        <w:tc>
          <w:tcPr>
            <w:tcW w:w="346" w:type="pct"/>
            <w:tcBorders>
              <w:top w:val="nil"/>
              <w:left w:val="nil"/>
              <w:bottom w:val="single" w:sz="4" w:space="0" w:color="auto"/>
              <w:right w:val="single" w:sz="4" w:space="0" w:color="auto"/>
            </w:tcBorders>
            <w:shd w:val="clear" w:color="000000" w:fill="F2F2F2"/>
            <w:noWrap/>
            <w:vAlign w:val="center"/>
            <w:hideMark/>
          </w:tcPr>
          <w:p w14:paraId="0F0CFD7B"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006516C7" w14:textId="77777777" w:rsidR="00B82B4A" w:rsidRPr="0043447C" w:rsidRDefault="00B82B4A" w:rsidP="007540A0">
            <w:pPr>
              <w:jc w:val="center"/>
              <w:rPr>
                <w:rFonts w:cs="Arial"/>
                <w:sz w:val="14"/>
                <w:szCs w:val="14"/>
              </w:rPr>
            </w:pPr>
            <w:r w:rsidRPr="0043447C">
              <w:rPr>
                <w:rFonts w:cs="Arial"/>
                <w:sz w:val="14"/>
                <w:szCs w:val="14"/>
              </w:rPr>
              <w:t>100</w:t>
            </w:r>
          </w:p>
        </w:tc>
        <w:tc>
          <w:tcPr>
            <w:tcW w:w="309" w:type="pct"/>
            <w:tcBorders>
              <w:top w:val="nil"/>
              <w:left w:val="nil"/>
              <w:bottom w:val="single" w:sz="4" w:space="0" w:color="auto"/>
              <w:right w:val="single" w:sz="4" w:space="0" w:color="auto"/>
            </w:tcBorders>
            <w:shd w:val="clear" w:color="000000" w:fill="F2F2F2"/>
            <w:noWrap/>
            <w:vAlign w:val="center"/>
            <w:hideMark/>
          </w:tcPr>
          <w:p w14:paraId="41278185"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3A0B21F"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6DE1937" w14:textId="77777777" w:rsidR="00B82B4A" w:rsidRPr="0043447C" w:rsidRDefault="00B82B4A" w:rsidP="007540A0">
            <w:pPr>
              <w:jc w:val="left"/>
              <w:rPr>
                <w:rFonts w:cs="Arial"/>
                <w:sz w:val="14"/>
                <w:szCs w:val="14"/>
              </w:rPr>
            </w:pPr>
            <w:r w:rsidRPr="0043447C">
              <w:rPr>
                <w:rFonts w:cs="Arial"/>
                <w:sz w:val="14"/>
                <w:szCs w:val="14"/>
              </w:rPr>
              <w:t>11º elemento de MIX_ENTRADA</w:t>
            </w:r>
          </w:p>
        </w:tc>
        <w:tc>
          <w:tcPr>
            <w:tcW w:w="1439" w:type="pct"/>
            <w:tcBorders>
              <w:top w:val="nil"/>
              <w:left w:val="nil"/>
              <w:bottom w:val="single" w:sz="4" w:space="0" w:color="auto"/>
              <w:right w:val="single" w:sz="4" w:space="0" w:color="auto"/>
            </w:tcBorders>
            <w:shd w:val="clear" w:color="auto" w:fill="auto"/>
            <w:hideMark/>
          </w:tcPr>
          <w:p w14:paraId="717A3788"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3BD76C26"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45DBEE32" w14:textId="77777777" w:rsidR="00B82B4A" w:rsidRPr="0043447C" w:rsidRDefault="00B82B4A" w:rsidP="007540A0">
            <w:pPr>
              <w:jc w:val="left"/>
              <w:rPr>
                <w:rFonts w:cs="Arial"/>
                <w:sz w:val="14"/>
                <w:szCs w:val="14"/>
              </w:rPr>
            </w:pPr>
            <w:r w:rsidRPr="0043447C">
              <w:rPr>
                <w:rFonts w:cs="Arial"/>
                <w:sz w:val="14"/>
                <w:szCs w:val="14"/>
              </w:rPr>
              <w:t>ORIG_TELEFONE_1</w:t>
            </w:r>
          </w:p>
        </w:tc>
        <w:tc>
          <w:tcPr>
            <w:tcW w:w="346" w:type="pct"/>
            <w:tcBorders>
              <w:top w:val="nil"/>
              <w:left w:val="nil"/>
              <w:bottom w:val="single" w:sz="4" w:space="0" w:color="auto"/>
              <w:right w:val="single" w:sz="4" w:space="0" w:color="auto"/>
            </w:tcBorders>
            <w:shd w:val="clear" w:color="000000" w:fill="F2F2F2"/>
            <w:noWrap/>
            <w:vAlign w:val="center"/>
            <w:hideMark/>
          </w:tcPr>
          <w:p w14:paraId="214DD8A5"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27CFBAC"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4FCFC522"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0CA8669"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24935AEA" w14:textId="77777777" w:rsidR="00B82B4A" w:rsidRPr="0043447C" w:rsidRDefault="00B82B4A" w:rsidP="007540A0">
            <w:pPr>
              <w:jc w:val="left"/>
              <w:rPr>
                <w:rFonts w:cs="Arial"/>
                <w:sz w:val="14"/>
                <w:szCs w:val="14"/>
              </w:rPr>
            </w:pPr>
            <w:r w:rsidRPr="0043447C">
              <w:rPr>
                <w:rFonts w:cs="Arial"/>
                <w:sz w:val="14"/>
                <w:szCs w:val="14"/>
              </w:rPr>
              <w:t>Conteúdo original TELEFONE_1</w:t>
            </w:r>
          </w:p>
        </w:tc>
        <w:tc>
          <w:tcPr>
            <w:tcW w:w="1439" w:type="pct"/>
            <w:tcBorders>
              <w:top w:val="nil"/>
              <w:left w:val="nil"/>
              <w:bottom w:val="single" w:sz="4" w:space="0" w:color="auto"/>
              <w:right w:val="single" w:sz="4" w:space="0" w:color="auto"/>
            </w:tcBorders>
            <w:shd w:val="clear" w:color="auto" w:fill="auto"/>
            <w:hideMark/>
          </w:tcPr>
          <w:p w14:paraId="441384B8"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5B4FB7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25CB775" w14:textId="77777777" w:rsidR="00B82B4A" w:rsidRPr="0043447C" w:rsidRDefault="00B82B4A" w:rsidP="007540A0">
            <w:pPr>
              <w:jc w:val="left"/>
              <w:rPr>
                <w:rFonts w:cs="Arial"/>
                <w:sz w:val="14"/>
                <w:szCs w:val="14"/>
              </w:rPr>
            </w:pPr>
            <w:r w:rsidRPr="0043447C">
              <w:rPr>
                <w:rFonts w:cs="Arial"/>
                <w:sz w:val="14"/>
                <w:szCs w:val="14"/>
              </w:rPr>
              <w:t>ORIG_TELEFONE_2</w:t>
            </w:r>
          </w:p>
        </w:tc>
        <w:tc>
          <w:tcPr>
            <w:tcW w:w="346" w:type="pct"/>
            <w:tcBorders>
              <w:top w:val="nil"/>
              <w:left w:val="nil"/>
              <w:bottom w:val="single" w:sz="4" w:space="0" w:color="auto"/>
              <w:right w:val="single" w:sz="4" w:space="0" w:color="auto"/>
            </w:tcBorders>
            <w:shd w:val="clear" w:color="000000" w:fill="F2F2F2"/>
            <w:noWrap/>
            <w:vAlign w:val="center"/>
            <w:hideMark/>
          </w:tcPr>
          <w:p w14:paraId="49F6F28C"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21C3C60B"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6E915E06"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9D0F7B3"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40BB810B" w14:textId="77777777" w:rsidR="00B82B4A" w:rsidRPr="0043447C" w:rsidRDefault="00B82B4A" w:rsidP="007540A0">
            <w:pPr>
              <w:jc w:val="left"/>
              <w:rPr>
                <w:rFonts w:cs="Arial"/>
                <w:sz w:val="14"/>
                <w:szCs w:val="14"/>
              </w:rPr>
            </w:pPr>
            <w:r w:rsidRPr="0043447C">
              <w:rPr>
                <w:rFonts w:cs="Arial"/>
                <w:sz w:val="14"/>
                <w:szCs w:val="14"/>
              </w:rPr>
              <w:t>Conteúdo original TELEFONE_2</w:t>
            </w:r>
          </w:p>
        </w:tc>
        <w:tc>
          <w:tcPr>
            <w:tcW w:w="1439" w:type="pct"/>
            <w:tcBorders>
              <w:top w:val="nil"/>
              <w:left w:val="nil"/>
              <w:bottom w:val="single" w:sz="4" w:space="0" w:color="auto"/>
              <w:right w:val="single" w:sz="4" w:space="0" w:color="auto"/>
            </w:tcBorders>
            <w:shd w:val="clear" w:color="auto" w:fill="auto"/>
            <w:hideMark/>
          </w:tcPr>
          <w:p w14:paraId="745255DD"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695D1DE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B1EF724" w14:textId="77777777" w:rsidR="00B82B4A" w:rsidRPr="0043447C" w:rsidRDefault="00B82B4A" w:rsidP="007540A0">
            <w:pPr>
              <w:jc w:val="left"/>
              <w:rPr>
                <w:rFonts w:cs="Arial"/>
                <w:sz w:val="14"/>
                <w:szCs w:val="14"/>
              </w:rPr>
            </w:pPr>
            <w:r w:rsidRPr="0043447C">
              <w:rPr>
                <w:rFonts w:cs="Arial"/>
                <w:sz w:val="14"/>
                <w:szCs w:val="14"/>
              </w:rPr>
              <w:t>ORIG_TELEFONE_3</w:t>
            </w:r>
          </w:p>
        </w:tc>
        <w:tc>
          <w:tcPr>
            <w:tcW w:w="346" w:type="pct"/>
            <w:tcBorders>
              <w:top w:val="nil"/>
              <w:left w:val="nil"/>
              <w:bottom w:val="single" w:sz="4" w:space="0" w:color="auto"/>
              <w:right w:val="single" w:sz="4" w:space="0" w:color="auto"/>
            </w:tcBorders>
            <w:shd w:val="clear" w:color="000000" w:fill="F2F2F2"/>
            <w:noWrap/>
            <w:vAlign w:val="center"/>
            <w:hideMark/>
          </w:tcPr>
          <w:p w14:paraId="4DFBF8CB"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56845FFB"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2F631107"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06910227"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040C4606" w14:textId="77777777" w:rsidR="00B82B4A" w:rsidRPr="0043447C" w:rsidRDefault="00B82B4A" w:rsidP="007540A0">
            <w:pPr>
              <w:jc w:val="left"/>
              <w:rPr>
                <w:rFonts w:cs="Arial"/>
                <w:sz w:val="14"/>
                <w:szCs w:val="14"/>
              </w:rPr>
            </w:pPr>
            <w:r w:rsidRPr="0043447C">
              <w:rPr>
                <w:rFonts w:cs="Arial"/>
                <w:sz w:val="14"/>
                <w:szCs w:val="14"/>
              </w:rPr>
              <w:t>Conteúdo original TELEFONE_3</w:t>
            </w:r>
          </w:p>
        </w:tc>
        <w:tc>
          <w:tcPr>
            <w:tcW w:w="1439" w:type="pct"/>
            <w:tcBorders>
              <w:top w:val="nil"/>
              <w:left w:val="nil"/>
              <w:bottom w:val="single" w:sz="4" w:space="0" w:color="auto"/>
              <w:right w:val="single" w:sz="4" w:space="0" w:color="auto"/>
            </w:tcBorders>
            <w:shd w:val="clear" w:color="auto" w:fill="auto"/>
            <w:hideMark/>
          </w:tcPr>
          <w:p w14:paraId="65E6FBF7"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43610EEA"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45010D6" w14:textId="77777777" w:rsidR="00B82B4A" w:rsidRPr="0043447C" w:rsidRDefault="00B82B4A" w:rsidP="007540A0">
            <w:pPr>
              <w:jc w:val="left"/>
              <w:rPr>
                <w:rFonts w:cs="Arial"/>
                <w:sz w:val="14"/>
                <w:szCs w:val="14"/>
              </w:rPr>
            </w:pPr>
            <w:r w:rsidRPr="0043447C">
              <w:rPr>
                <w:rFonts w:cs="Arial"/>
                <w:sz w:val="14"/>
                <w:szCs w:val="14"/>
              </w:rPr>
              <w:t>ORIG_ LOGRADOURO</w:t>
            </w:r>
          </w:p>
        </w:tc>
        <w:tc>
          <w:tcPr>
            <w:tcW w:w="346" w:type="pct"/>
            <w:tcBorders>
              <w:top w:val="nil"/>
              <w:left w:val="nil"/>
              <w:bottom w:val="single" w:sz="4" w:space="0" w:color="auto"/>
              <w:right w:val="single" w:sz="4" w:space="0" w:color="auto"/>
            </w:tcBorders>
            <w:shd w:val="clear" w:color="000000" w:fill="F2F2F2"/>
            <w:noWrap/>
            <w:vAlign w:val="center"/>
            <w:hideMark/>
          </w:tcPr>
          <w:p w14:paraId="7EA2C23F"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4502E94A"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1BBCA635"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2F410F6E"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DF9B012" w14:textId="77777777" w:rsidR="00B82B4A" w:rsidRPr="0043447C" w:rsidRDefault="00B82B4A" w:rsidP="007540A0">
            <w:pPr>
              <w:jc w:val="left"/>
              <w:rPr>
                <w:rFonts w:cs="Arial"/>
                <w:sz w:val="14"/>
                <w:szCs w:val="14"/>
              </w:rPr>
            </w:pPr>
            <w:r w:rsidRPr="0043447C">
              <w:rPr>
                <w:rFonts w:cs="Arial"/>
                <w:sz w:val="14"/>
                <w:szCs w:val="14"/>
              </w:rPr>
              <w:t>Conteúdo original LOGRADOURO</w:t>
            </w:r>
          </w:p>
        </w:tc>
        <w:tc>
          <w:tcPr>
            <w:tcW w:w="1439" w:type="pct"/>
            <w:tcBorders>
              <w:top w:val="nil"/>
              <w:left w:val="nil"/>
              <w:bottom w:val="single" w:sz="4" w:space="0" w:color="auto"/>
              <w:right w:val="single" w:sz="4" w:space="0" w:color="auto"/>
            </w:tcBorders>
            <w:shd w:val="clear" w:color="auto" w:fill="auto"/>
            <w:hideMark/>
          </w:tcPr>
          <w:p w14:paraId="1EE49CD3"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69EC4CD"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7D85ECB0" w14:textId="77777777" w:rsidR="00B82B4A" w:rsidRPr="0043447C" w:rsidRDefault="00B82B4A" w:rsidP="007540A0">
            <w:pPr>
              <w:jc w:val="left"/>
              <w:rPr>
                <w:rFonts w:cs="Arial"/>
                <w:sz w:val="14"/>
                <w:szCs w:val="14"/>
              </w:rPr>
            </w:pPr>
            <w:r w:rsidRPr="0043447C">
              <w:rPr>
                <w:rFonts w:cs="Arial"/>
                <w:sz w:val="14"/>
                <w:szCs w:val="14"/>
              </w:rPr>
              <w:t>ORIG_ COMPL</w:t>
            </w:r>
          </w:p>
        </w:tc>
        <w:tc>
          <w:tcPr>
            <w:tcW w:w="346" w:type="pct"/>
            <w:tcBorders>
              <w:top w:val="nil"/>
              <w:left w:val="nil"/>
              <w:bottom w:val="single" w:sz="4" w:space="0" w:color="auto"/>
              <w:right w:val="single" w:sz="4" w:space="0" w:color="auto"/>
            </w:tcBorders>
            <w:shd w:val="clear" w:color="000000" w:fill="F2F2F2"/>
            <w:noWrap/>
            <w:vAlign w:val="center"/>
            <w:hideMark/>
          </w:tcPr>
          <w:p w14:paraId="15D6194C"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519527BD"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6222612A"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5BF66A7D"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17601C46" w14:textId="77777777" w:rsidR="00B82B4A" w:rsidRPr="0043447C" w:rsidRDefault="00B82B4A" w:rsidP="007540A0">
            <w:pPr>
              <w:jc w:val="left"/>
              <w:rPr>
                <w:rFonts w:cs="Arial"/>
                <w:sz w:val="14"/>
                <w:szCs w:val="14"/>
              </w:rPr>
            </w:pPr>
            <w:r w:rsidRPr="0043447C">
              <w:rPr>
                <w:rFonts w:cs="Arial"/>
                <w:sz w:val="14"/>
                <w:szCs w:val="14"/>
              </w:rPr>
              <w:t>Conteúdo original COMPL</w:t>
            </w:r>
          </w:p>
        </w:tc>
        <w:tc>
          <w:tcPr>
            <w:tcW w:w="1439" w:type="pct"/>
            <w:tcBorders>
              <w:top w:val="nil"/>
              <w:left w:val="nil"/>
              <w:bottom w:val="single" w:sz="4" w:space="0" w:color="auto"/>
              <w:right w:val="single" w:sz="4" w:space="0" w:color="auto"/>
            </w:tcBorders>
            <w:shd w:val="clear" w:color="auto" w:fill="auto"/>
            <w:hideMark/>
          </w:tcPr>
          <w:p w14:paraId="5D295B41"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79949F3C"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63F0AD6F" w14:textId="77777777" w:rsidR="00B82B4A" w:rsidRPr="0043447C" w:rsidRDefault="00B82B4A" w:rsidP="007540A0">
            <w:pPr>
              <w:jc w:val="left"/>
              <w:rPr>
                <w:rFonts w:cs="Arial"/>
                <w:sz w:val="14"/>
                <w:szCs w:val="14"/>
              </w:rPr>
            </w:pPr>
            <w:r w:rsidRPr="0043447C">
              <w:rPr>
                <w:rFonts w:cs="Arial"/>
                <w:sz w:val="14"/>
                <w:szCs w:val="14"/>
              </w:rPr>
              <w:t>ORIG_ BAIRRO</w:t>
            </w:r>
          </w:p>
        </w:tc>
        <w:tc>
          <w:tcPr>
            <w:tcW w:w="346" w:type="pct"/>
            <w:tcBorders>
              <w:top w:val="nil"/>
              <w:left w:val="nil"/>
              <w:bottom w:val="single" w:sz="4" w:space="0" w:color="auto"/>
              <w:right w:val="single" w:sz="4" w:space="0" w:color="auto"/>
            </w:tcBorders>
            <w:shd w:val="clear" w:color="000000" w:fill="F2F2F2"/>
            <w:noWrap/>
            <w:vAlign w:val="center"/>
            <w:hideMark/>
          </w:tcPr>
          <w:p w14:paraId="233A67AC"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12A7FDFD"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51C797D8"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71191780"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6AA78820" w14:textId="77777777" w:rsidR="00B82B4A" w:rsidRPr="0043447C" w:rsidRDefault="00B82B4A" w:rsidP="007540A0">
            <w:pPr>
              <w:jc w:val="left"/>
              <w:rPr>
                <w:rFonts w:cs="Arial"/>
                <w:sz w:val="14"/>
                <w:szCs w:val="14"/>
              </w:rPr>
            </w:pPr>
            <w:r w:rsidRPr="0043447C">
              <w:rPr>
                <w:rFonts w:cs="Arial"/>
                <w:sz w:val="14"/>
                <w:szCs w:val="14"/>
              </w:rPr>
              <w:t>Conteúdo original BAIRRO</w:t>
            </w:r>
          </w:p>
        </w:tc>
        <w:tc>
          <w:tcPr>
            <w:tcW w:w="1439" w:type="pct"/>
            <w:tcBorders>
              <w:top w:val="nil"/>
              <w:left w:val="nil"/>
              <w:bottom w:val="single" w:sz="4" w:space="0" w:color="auto"/>
              <w:right w:val="single" w:sz="4" w:space="0" w:color="auto"/>
            </w:tcBorders>
            <w:shd w:val="clear" w:color="auto" w:fill="auto"/>
            <w:hideMark/>
          </w:tcPr>
          <w:p w14:paraId="381E32EE"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D86ADA5"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5ADCBA3" w14:textId="77777777" w:rsidR="00B82B4A" w:rsidRPr="0043447C" w:rsidRDefault="00B82B4A" w:rsidP="007540A0">
            <w:pPr>
              <w:jc w:val="left"/>
              <w:rPr>
                <w:rFonts w:cs="Arial"/>
                <w:sz w:val="14"/>
                <w:szCs w:val="14"/>
              </w:rPr>
            </w:pPr>
            <w:r w:rsidRPr="0043447C">
              <w:rPr>
                <w:rFonts w:cs="Arial"/>
                <w:sz w:val="14"/>
                <w:szCs w:val="14"/>
              </w:rPr>
              <w:t>ORIG_ CIDADE</w:t>
            </w:r>
          </w:p>
        </w:tc>
        <w:tc>
          <w:tcPr>
            <w:tcW w:w="346" w:type="pct"/>
            <w:tcBorders>
              <w:top w:val="nil"/>
              <w:left w:val="nil"/>
              <w:bottom w:val="single" w:sz="4" w:space="0" w:color="auto"/>
              <w:right w:val="single" w:sz="4" w:space="0" w:color="auto"/>
            </w:tcBorders>
            <w:shd w:val="clear" w:color="000000" w:fill="F2F2F2"/>
            <w:noWrap/>
            <w:vAlign w:val="center"/>
            <w:hideMark/>
          </w:tcPr>
          <w:p w14:paraId="076A1C63" w14:textId="77777777" w:rsidR="00B82B4A" w:rsidRPr="0043447C" w:rsidRDefault="00B82B4A" w:rsidP="007540A0">
            <w:pPr>
              <w:jc w:val="center"/>
              <w:rPr>
                <w:rFonts w:cs="Arial"/>
                <w:sz w:val="14"/>
                <w:szCs w:val="14"/>
              </w:rPr>
            </w:pPr>
            <w:r w:rsidRPr="0043447C">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hideMark/>
          </w:tcPr>
          <w:p w14:paraId="0CCFB239" w14:textId="77777777" w:rsidR="00B82B4A" w:rsidRPr="0043447C" w:rsidRDefault="00B82B4A" w:rsidP="007540A0">
            <w:pPr>
              <w:jc w:val="center"/>
              <w:rPr>
                <w:rFonts w:cs="Arial"/>
                <w:sz w:val="14"/>
                <w:szCs w:val="14"/>
              </w:rPr>
            </w:pPr>
            <w:r w:rsidRPr="0043447C">
              <w:rPr>
                <w:rFonts w:cs="Arial"/>
                <w:sz w:val="14"/>
                <w:szCs w:val="14"/>
              </w:rPr>
              <w:t>500</w:t>
            </w:r>
          </w:p>
        </w:tc>
        <w:tc>
          <w:tcPr>
            <w:tcW w:w="309" w:type="pct"/>
            <w:tcBorders>
              <w:top w:val="nil"/>
              <w:left w:val="nil"/>
              <w:bottom w:val="single" w:sz="4" w:space="0" w:color="auto"/>
              <w:right w:val="single" w:sz="4" w:space="0" w:color="auto"/>
            </w:tcBorders>
            <w:shd w:val="clear" w:color="000000" w:fill="F2F2F2"/>
            <w:noWrap/>
            <w:vAlign w:val="center"/>
            <w:hideMark/>
          </w:tcPr>
          <w:p w14:paraId="16F4E749" w14:textId="77777777"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C59A64C" w14:textId="77777777" w:rsidR="00B82B4A" w:rsidRPr="0043447C" w:rsidRDefault="00B82B4A"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hideMark/>
          </w:tcPr>
          <w:p w14:paraId="264D9617" w14:textId="77777777" w:rsidR="00B82B4A" w:rsidRPr="0043447C" w:rsidRDefault="00B82B4A" w:rsidP="007540A0">
            <w:pPr>
              <w:jc w:val="left"/>
              <w:rPr>
                <w:rFonts w:cs="Arial"/>
                <w:sz w:val="14"/>
                <w:szCs w:val="14"/>
              </w:rPr>
            </w:pPr>
            <w:r w:rsidRPr="0043447C">
              <w:rPr>
                <w:rFonts w:cs="Arial"/>
                <w:sz w:val="14"/>
                <w:szCs w:val="14"/>
              </w:rPr>
              <w:t>Conteúdo original CIDADE</w:t>
            </w:r>
          </w:p>
        </w:tc>
        <w:tc>
          <w:tcPr>
            <w:tcW w:w="1439" w:type="pct"/>
            <w:tcBorders>
              <w:top w:val="nil"/>
              <w:left w:val="nil"/>
              <w:bottom w:val="single" w:sz="4" w:space="0" w:color="auto"/>
              <w:right w:val="single" w:sz="4" w:space="0" w:color="auto"/>
            </w:tcBorders>
            <w:shd w:val="clear" w:color="auto" w:fill="auto"/>
            <w:hideMark/>
          </w:tcPr>
          <w:p w14:paraId="0983BA17" w14:textId="77777777" w:rsidR="00B82B4A" w:rsidRPr="00B82B4A" w:rsidRDefault="00B82B4A" w:rsidP="007540A0">
            <w:pPr>
              <w:jc w:val="left"/>
              <w:rPr>
                <w:rFonts w:cs="Arial"/>
                <w:sz w:val="14"/>
                <w:szCs w:val="14"/>
              </w:rPr>
            </w:pPr>
            <w:r w:rsidRPr="00B82B4A">
              <w:rPr>
                <w:rFonts w:cs="Arial"/>
                <w:sz w:val="14"/>
                <w:szCs w:val="14"/>
              </w:rPr>
              <w:t> </w:t>
            </w:r>
          </w:p>
        </w:tc>
      </w:tr>
      <w:tr w:rsidR="007540A0" w:rsidRPr="00B82B4A" w14:paraId="1BDD7FAE"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tcPr>
          <w:p w14:paraId="3EB0FF1E" w14:textId="6EEAA7C6" w:rsidR="002C11E5" w:rsidRPr="0043447C" w:rsidRDefault="002C11E5" w:rsidP="007540A0">
            <w:pPr>
              <w:jc w:val="left"/>
              <w:rPr>
                <w:rFonts w:cs="Arial"/>
                <w:sz w:val="14"/>
                <w:szCs w:val="14"/>
              </w:rPr>
            </w:pPr>
            <w:r w:rsidRPr="0043447C">
              <w:rPr>
                <w:rFonts w:cs="Arial"/>
                <w:sz w:val="14"/>
                <w:szCs w:val="14"/>
              </w:rPr>
              <w:t>STATUS_PROC</w:t>
            </w:r>
          </w:p>
        </w:tc>
        <w:tc>
          <w:tcPr>
            <w:tcW w:w="346" w:type="pct"/>
            <w:tcBorders>
              <w:top w:val="nil"/>
              <w:left w:val="nil"/>
              <w:bottom w:val="single" w:sz="4" w:space="0" w:color="auto"/>
              <w:right w:val="single" w:sz="4" w:space="0" w:color="auto"/>
            </w:tcBorders>
            <w:shd w:val="clear" w:color="000000" w:fill="F2F2F2"/>
            <w:noWrap/>
            <w:vAlign w:val="center"/>
          </w:tcPr>
          <w:p w14:paraId="2737E569" w14:textId="3B333EB5" w:rsidR="002C11E5" w:rsidRPr="0043447C" w:rsidRDefault="002C11E5" w:rsidP="007540A0">
            <w:pPr>
              <w:jc w:val="center"/>
              <w:rPr>
                <w:rFonts w:cs="Arial"/>
                <w:sz w:val="14"/>
                <w:szCs w:val="14"/>
              </w:rPr>
            </w:pPr>
            <w:r w:rsidRPr="0043447C">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tcPr>
          <w:p w14:paraId="2668B9DF" w14:textId="37F96F42" w:rsidR="002C11E5" w:rsidRPr="0043447C" w:rsidRDefault="002C11E5" w:rsidP="007540A0">
            <w:pPr>
              <w:jc w:val="center"/>
              <w:rPr>
                <w:rFonts w:cs="Arial"/>
                <w:sz w:val="14"/>
                <w:szCs w:val="14"/>
              </w:rPr>
            </w:pPr>
            <w:r w:rsidRPr="0043447C">
              <w:rPr>
                <w:rFonts w:cs="Arial"/>
                <w:sz w:val="14"/>
                <w:szCs w:val="14"/>
              </w:rPr>
              <w:t>1</w:t>
            </w:r>
          </w:p>
        </w:tc>
        <w:tc>
          <w:tcPr>
            <w:tcW w:w="309" w:type="pct"/>
            <w:tcBorders>
              <w:top w:val="nil"/>
              <w:left w:val="nil"/>
              <w:bottom w:val="single" w:sz="4" w:space="0" w:color="auto"/>
              <w:right w:val="single" w:sz="4" w:space="0" w:color="auto"/>
            </w:tcBorders>
            <w:shd w:val="clear" w:color="000000" w:fill="F2F2F2"/>
            <w:noWrap/>
            <w:vAlign w:val="center"/>
          </w:tcPr>
          <w:p w14:paraId="1AAF79DA" w14:textId="772E1815" w:rsidR="002C11E5" w:rsidRPr="0043447C" w:rsidRDefault="002C11E5"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tcPr>
          <w:p w14:paraId="58E271DE" w14:textId="3E5EC70E" w:rsidR="002C11E5" w:rsidRPr="0043447C" w:rsidRDefault="002C11E5" w:rsidP="007540A0">
            <w:pPr>
              <w:jc w:val="center"/>
              <w:rPr>
                <w:rFonts w:cs="Arial"/>
                <w:sz w:val="14"/>
                <w:szCs w:val="14"/>
              </w:rPr>
            </w:pPr>
            <w:r w:rsidRPr="0043447C">
              <w:rPr>
                <w:rFonts w:cs="Arial"/>
                <w:sz w:val="14"/>
                <w:szCs w:val="14"/>
              </w:rPr>
              <w:t>S</w:t>
            </w:r>
          </w:p>
        </w:tc>
        <w:tc>
          <w:tcPr>
            <w:tcW w:w="1085" w:type="pct"/>
            <w:tcBorders>
              <w:top w:val="nil"/>
              <w:left w:val="nil"/>
              <w:bottom w:val="single" w:sz="4" w:space="0" w:color="auto"/>
              <w:right w:val="single" w:sz="4" w:space="0" w:color="auto"/>
            </w:tcBorders>
            <w:shd w:val="clear" w:color="auto" w:fill="auto"/>
          </w:tcPr>
          <w:p w14:paraId="02372B0B" w14:textId="55072D71" w:rsidR="002C11E5" w:rsidRPr="0043447C" w:rsidRDefault="002C11E5" w:rsidP="007540A0">
            <w:pPr>
              <w:jc w:val="left"/>
              <w:rPr>
                <w:rFonts w:cs="Arial"/>
                <w:sz w:val="14"/>
                <w:szCs w:val="14"/>
              </w:rPr>
            </w:pPr>
            <w:r w:rsidRPr="0043447C">
              <w:rPr>
                <w:rFonts w:cs="Arial"/>
                <w:sz w:val="14"/>
                <w:szCs w:val="14"/>
              </w:rPr>
              <w:t>0 = pronto para processamento | 1 = processado</w:t>
            </w:r>
          </w:p>
        </w:tc>
        <w:tc>
          <w:tcPr>
            <w:tcW w:w="1439" w:type="pct"/>
            <w:tcBorders>
              <w:top w:val="nil"/>
              <w:left w:val="nil"/>
              <w:bottom w:val="single" w:sz="4" w:space="0" w:color="auto"/>
              <w:right w:val="single" w:sz="4" w:space="0" w:color="auto"/>
            </w:tcBorders>
            <w:shd w:val="clear" w:color="auto" w:fill="auto"/>
          </w:tcPr>
          <w:p w14:paraId="197AECDC" w14:textId="77777777" w:rsidR="002C11E5" w:rsidRPr="00B82B4A" w:rsidRDefault="002C11E5" w:rsidP="007540A0">
            <w:pPr>
              <w:jc w:val="left"/>
              <w:rPr>
                <w:rFonts w:cs="Arial"/>
                <w:sz w:val="14"/>
                <w:szCs w:val="14"/>
              </w:rPr>
            </w:pPr>
          </w:p>
        </w:tc>
      </w:tr>
      <w:tr w:rsidR="005D0602" w:rsidRPr="00B82B4A" w14:paraId="26E416E0"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tcPr>
          <w:p w14:paraId="202FCF8A" w14:textId="174E512A" w:rsidR="005D0602" w:rsidRPr="0043447C" w:rsidRDefault="005D0602" w:rsidP="007540A0">
            <w:pPr>
              <w:jc w:val="left"/>
              <w:rPr>
                <w:rFonts w:cs="Arial"/>
                <w:sz w:val="14"/>
                <w:szCs w:val="14"/>
              </w:rPr>
            </w:pPr>
            <w:r>
              <w:rPr>
                <w:rFonts w:cs="Arial"/>
                <w:sz w:val="14"/>
                <w:szCs w:val="14"/>
              </w:rPr>
              <w:t>TIPO_MEIO_COBRANCA</w:t>
            </w:r>
          </w:p>
        </w:tc>
        <w:tc>
          <w:tcPr>
            <w:tcW w:w="346" w:type="pct"/>
            <w:tcBorders>
              <w:top w:val="nil"/>
              <w:left w:val="nil"/>
              <w:bottom w:val="single" w:sz="4" w:space="0" w:color="auto"/>
              <w:right w:val="single" w:sz="4" w:space="0" w:color="auto"/>
            </w:tcBorders>
            <w:shd w:val="clear" w:color="000000" w:fill="F2F2F2"/>
            <w:noWrap/>
            <w:vAlign w:val="center"/>
          </w:tcPr>
          <w:p w14:paraId="65399D00" w14:textId="54E1F7EC" w:rsidR="005D0602" w:rsidRPr="0043447C" w:rsidRDefault="005D0602" w:rsidP="005D0602">
            <w:pPr>
              <w:rPr>
                <w:rFonts w:cs="Arial"/>
                <w:sz w:val="14"/>
                <w:szCs w:val="14"/>
              </w:rPr>
            </w:pPr>
            <w:r>
              <w:rPr>
                <w:rFonts w:cs="Arial"/>
                <w:sz w:val="14"/>
                <w:szCs w:val="14"/>
              </w:rPr>
              <w:t>varchar</w:t>
            </w:r>
          </w:p>
        </w:tc>
        <w:tc>
          <w:tcPr>
            <w:tcW w:w="408" w:type="pct"/>
            <w:tcBorders>
              <w:top w:val="nil"/>
              <w:left w:val="nil"/>
              <w:bottom w:val="single" w:sz="4" w:space="0" w:color="auto"/>
              <w:right w:val="single" w:sz="4" w:space="0" w:color="auto"/>
            </w:tcBorders>
            <w:shd w:val="clear" w:color="000000" w:fill="F2F2F2"/>
            <w:noWrap/>
            <w:vAlign w:val="center"/>
          </w:tcPr>
          <w:p w14:paraId="6E48E7DB" w14:textId="7BF10C7F" w:rsidR="005D0602" w:rsidRPr="0043447C" w:rsidRDefault="005D0602" w:rsidP="007540A0">
            <w:pPr>
              <w:jc w:val="center"/>
              <w:rPr>
                <w:rFonts w:cs="Arial"/>
                <w:sz w:val="14"/>
                <w:szCs w:val="14"/>
              </w:rPr>
            </w:pPr>
            <w:r>
              <w:rPr>
                <w:rFonts w:cs="Arial"/>
                <w:sz w:val="14"/>
                <w:szCs w:val="14"/>
              </w:rPr>
              <w:t>50</w:t>
            </w:r>
          </w:p>
        </w:tc>
        <w:tc>
          <w:tcPr>
            <w:tcW w:w="309" w:type="pct"/>
            <w:tcBorders>
              <w:top w:val="nil"/>
              <w:left w:val="nil"/>
              <w:bottom w:val="single" w:sz="4" w:space="0" w:color="auto"/>
              <w:right w:val="single" w:sz="4" w:space="0" w:color="auto"/>
            </w:tcBorders>
            <w:shd w:val="clear" w:color="000000" w:fill="F2F2F2"/>
            <w:noWrap/>
            <w:vAlign w:val="center"/>
          </w:tcPr>
          <w:p w14:paraId="7DF3BB1C" w14:textId="69795653" w:rsidR="005D0602" w:rsidRPr="0043447C" w:rsidRDefault="005D0602" w:rsidP="007540A0">
            <w:pPr>
              <w:jc w:val="center"/>
              <w:rPr>
                <w:rFonts w:cs="Arial"/>
                <w:sz w:val="14"/>
                <w:szCs w:val="14"/>
              </w:rPr>
            </w:pPr>
            <w:r>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tcPr>
          <w:p w14:paraId="0A5E196F" w14:textId="6EF1A775" w:rsidR="005D0602" w:rsidRPr="0043447C" w:rsidRDefault="005D0602" w:rsidP="007540A0">
            <w:pPr>
              <w:jc w:val="center"/>
              <w:rPr>
                <w:rFonts w:cs="Arial"/>
                <w:sz w:val="14"/>
                <w:szCs w:val="14"/>
              </w:rPr>
            </w:pPr>
            <w:r>
              <w:rPr>
                <w:rFonts w:cs="Arial"/>
                <w:sz w:val="14"/>
                <w:szCs w:val="14"/>
              </w:rPr>
              <w:t>S</w:t>
            </w:r>
          </w:p>
        </w:tc>
        <w:tc>
          <w:tcPr>
            <w:tcW w:w="1085" w:type="pct"/>
            <w:tcBorders>
              <w:top w:val="nil"/>
              <w:left w:val="nil"/>
              <w:bottom w:val="single" w:sz="4" w:space="0" w:color="auto"/>
              <w:right w:val="single" w:sz="4" w:space="0" w:color="auto"/>
            </w:tcBorders>
            <w:shd w:val="clear" w:color="auto" w:fill="auto"/>
          </w:tcPr>
          <w:p w14:paraId="57027F54" w14:textId="4A2A9FA9" w:rsidR="005D0602" w:rsidRPr="0043447C" w:rsidRDefault="00B11AE6" w:rsidP="007540A0">
            <w:pPr>
              <w:jc w:val="left"/>
              <w:rPr>
                <w:rFonts w:cs="Arial"/>
                <w:sz w:val="14"/>
                <w:szCs w:val="14"/>
              </w:rPr>
            </w:pPr>
            <w:r>
              <w:rPr>
                <w:rFonts w:cs="Arial"/>
                <w:sz w:val="14"/>
                <w:szCs w:val="14"/>
              </w:rPr>
              <w:t>Tipo_meio_cobranca</w:t>
            </w:r>
          </w:p>
        </w:tc>
        <w:tc>
          <w:tcPr>
            <w:tcW w:w="1439" w:type="pct"/>
            <w:tcBorders>
              <w:top w:val="nil"/>
              <w:left w:val="nil"/>
              <w:bottom w:val="single" w:sz="4" w:space="0" w:color="auto"/>
              <w:right w:val="single" w:sz="4" w:space="0" w:color="auto"/>
            </w:tcBorders>
            <w:shd w:val="clear" w:color="auto" w:fill="auto"/>
          </w:tcPr>
          <w:p w14:paraId="15DBA8B6" w14:textId="77777777" w:rsidR="005D0602" w:rsidRPr="00B82B4A" w:rsidRDefault="005D0602" w:rsidP="007540A0">
            <w:pPr>
              <w:jc w:val="left"/>
              <w:rPr>
                <w:rFonts w:cs="Arial"/>
                <w:sz w:val="14"/>
                <w:szCs w:val="14"/>
              </w:rPr>
            </w:pPr>
          </w:p>
        </w:tc>
      </w:tr>
      <w:tr w:rsidR="007540A0" w:rsidRPr="00B82B4A" w14:paraId="6D9304E0" w14:textId="77777777" w:rsidTr="007540A0">
        <w:trPr>
          <w:trHeight w:val="360"/>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52C049A3" w14:textId="77777777" w:rsidR="00B82B4A" w:rsidRPr="0043447C" w:rsidRDefault="00B82B4A" w:rsidP="007540A0">
            <w:pPr>
              <w:jc w:val="left"/>
              <w:rPr>
                <w:rFonts w:cs="Arial"/>
                <w:sz w:val="14"/>
                <w:szCs w:val="14"/>
              </w:rPr>
            </w:pPr>
            <w:r w:rsidRPr="0043447C">
              <w:rPr>
                <w:rFonts w:cs="Arial"/>
                <w:sz w:val="14"/>
                <w:szCs w:val="14"/>
              </w:rPr>
              <w:t>CONTADOR</w:t>
            </w:r>
          </w:p>
        </w:tc>
        <w:tc>
          <w:tcPr>
            <w:tcW w:w="346" w:type="pct"/>
            <w:tcBorders>
              <w:top w:val="nil"/>
              <w:left w:val="nil"/>
              <w:bottom w:val="single" w:sz="4" w:space="0" w:color="auto"/>
              <w:right w:val="single" w:sz="4" w:space="0" w:color="auto"/>
            </w:tcBorders>
            <w:shd w:val="clear" w:color="000000" w:fill="F2F2F2"/>
            <w:noWrap/>
            <w:vAlign w:val="center"/>
            <w:hideMark/>
          </w:tcPr>
          <w:p w14:paraId="35D5E2FC" w14:textId="495B1F4C" w:rsidR="00B82B4A" w:rsidRPr="0043447C" w:rsidRDefault="00B82B4A" w:rsidP="007540A0">
            <w:pPr>
              <w:jc w:val="center"/>
              <w:rPr>
                <w:rFonts w:cs="Arial"/>
                <w:sz w:val="14"/>
                <w:szCs w:val="14"/>
              </w:rPr>
            </w:pPr>
            <w:r w:rsidRPr="0043447C">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69719F2F" w14:textId="50E48159" w:rsidR="00B82B4A" w:rsidRPr="0043447C" w:rsidRDefault="007540A0" w:rsidP="007540A0">
            <w:pPr>
              <w:jc w:val="center"/>
              <w:rPr>
                <w:rFonts w:cs="Arial"/>
                <w:sz w:val="14"/>
                <w:szCs w:val="14"/>
              </w:rPr>
            </w:pPr>
            <w:r>
              <w:rPr>
                <w:rFonts w:cs="Arial"/>
                <w:sz w:val="14"/>
                <w:szCs w:val="14"/>
              </w:rPr>
              <w:t>10</w:t>
            </w:r>
          </w:p>
        </w:tc>
        <w:tc>
          <w:tcPr>
            <w:tcW w:w="309" w:type="pct"/>
            <w:tcBorders>
              <w:top w:val="nil"/>
              <w:left w:val="nil"/>
              <w:bottom w:val="single" w:sz="4" w:space="0" w:color="auto"/>
              <w:right w:val="single" w:sz="4" w:space="0" w:color="auto"/>
            </w:tcBorders>
            <w:shd w:val="clear" w:color="000000" w:fill="F2F2F2"/>
            <w:noWrap/>
            <w:vAlign w:val="center"/>
            <w:hideMark/>
          </w:tcPr>
          <w:p w14:paraId="46F4AC69" w14:textId="282C9550" w:rsidR="00B82B4A" w:rsidRPr="0043447C" w:rsidRDefault="00B82B4A" w:rsidP="007540A0">
            <w:pPr>
              <w:jc w:val="center"/>
              <w:rPr>
                <w:rFonts w:cs="Arial"/>
                <w:sz w:val="14"/>
                <w:szCs w:val="14"/>
              </w:rPr>
            </w:pPr>
            <w:r w:rsidRPr="0043447C">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338705EC" w14:textId="5168E1CC" w:rsidR="00B82B4A" w:rsidRPr="0043447C" w:rsidRDefault="00B82B4A" w:rsidP="007540A0">
            <w:pPr>
              <w:jc w:val="center"/>
              <w:rPr>
                <w:rFonts w:cs="Arial"/>
                <w:sz w:val="14"/>
                <w:szCs w:val="14"/>
              </w:rPr>
            </w:pPr>
            <w:r w:rsidRPr="0043447C">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5DFAF70A" w14:textId="77777777" w:rsidR="00B82B4A" w:rsidRPr="0043447C" w:rsidRDefault="00B82B4A" w:rsidP="007540A0">
            <w:pPr>
              <w:jc w:val="left"/>
              <w:rPr>
                <w:rFonts w:cs="Arial"/>
                <w:sz w:val="14"/>
                <w:szCs w:val="14"/>
              </w:rPr>
            </w:pPr>
            <w:r w:rsidRPr="0043447C">
              <w:rPr>
                <w:rFonts w:cs="Arial"/>
                <w:sz w:val="14"/>
                <w:szCs w:val="14"/>
              </w:rPr>
              <w:t>contador</w:t>
            </w:r>
          </w:p>
        </w:tc>
        <w:tc>
          <w:tcPr>
            <w:tcW w:w="1439" w:type="pct"/>
            <w:tcBorders>
              <w:top w:val="nil"/>
              <w:left w:val="nil"/>
              <w:bottom w:val="single" w:sz="4" w:space="0" w:color="auto"/>
              <w:right w:val="single" w:sz="4" w:space="0" w:color="auto"/>
            </w:tcBorders>
            <w:shd w:val="clear" w:color="auto" w:fill="auto"/>
            <w:noWrap/>
            <w:hideMark/>
          </w:tcPr>
          <w:p w14:paraId="7FE41F55" w14:textId="77777777" w:rsidR="00B82B4A" w:rsidRPr="00B82B4A" w:rsidRDefault="00B82B4A" w:rsidP="007540A0">
            <w:pPr>
              <w:jc w:val="left"/>
              <w:rPr>
                <w:rFonts w:cs="Arial"/>
                <w:sz w:val="14"/>
                <w:szCs w:val="14"/>
              </w:rPr>
            </w:pPr>
            <w:r w:rsidRPr="00B82B4A">
              <w:rPr>
                <w:rFonts w:cs="Arial"/>
                <w:sz w:val="14"/>
                <w:szCs w:val="14"/>
              </w:rPr>
              <w:t>Vezes em que o registro é repetido no sistema, considerando sua chave</w:t>
            </w:r>
          </w:p>
        </w:tc>
      </w:tr>
      <w:tr w:rsidR="007540A0" w:rsidRPr="00B82B4A" w14:paraId="34228AEB" w14:textId="77777777" w:rsidTr="007540A0">
        <w:trPr>
          <w:trHeight w:val="360"/>
        </w:trPr>
        <w:tc>
          <w:tcPr>
            <w:tcW w:w="1157" w:type="pct"/>
            <w:tcBorders>
              <w:top w:val="nil"/>
              <w:left w:val="single" w:sz="4" w:space="0" w:color="auto"/>
              <w:bottom w:val="single" w:sz="4" w:space="0" w:color="auto"/>
              <w:right w:val="single" w:sz="4" w:space="0" w:color="auto"/>
            </w:tcBorders>
            <w:shd w:val="clear" w:color="000000" w:fill="F2F2F2"/>
            <w:noWrap/>
            <w:vAlign w:val="center"/>
          </w:tcPr>
          <w:p w14:paraId="4AC7C82F" w14:textId="2C3818C3" w:rsidR="007540A0" w:rsidRPr="0043447C" w:rsidRDefault="007540A0" w:rsidP="007540A0">
            <w:pPr>
              <w:jc w:val="left"/>
              <w:rPr>
                <w:rFonts w:cs="Arial"/>
                <w:sz w:val="14"/>
                <w:szCs w:val="14"/>
              </w:rPr>
            </w:pPr>
            <w:r>
              <w:rPr>
                <w:rFonts w:cs="Arial"/>
                <w:sz w:val="14"/>
                <w:szCs w:val="14"/>
              </w:rPr>
              <w:t>ID_FAILED_EVENTS</w:t>
            </w:r>
          </w:p>
        </w:tc>
        <w:tc>
          <w:tcPr>
            <w:tcW w:w="346" w:type="pct"/>
            <w:tcBorders>
              <w:top w:val="nil"/>
              <w:left w:val="nil"/>
              <w:bottom w:val="single" w:sz="4" w:space="0" w:color="auto"/>
              <w:right w:val="single" w:sz="4" w:space="0" w:color="auto"/>
            </w:tcBorders>
            <w:shd w:val="clear" w:color="000000" w:fill="F2F2F2"/>
            <w:noWrap/>
            <w:vAlign w:val="center"/>
          </w:tcPr>
          <w:p w14:paraId="6D579C59" w14:textId="4C8FD414" w:rsidR="007540A0" w:rsidRPr="0043447C" w:rsidRDefault="007540A0" w:rsidP="007540A0">
            <w:pPr>
              <w:jc w:val="center"/>
              <w:rPr>
                <w:rFonts w:cs="Arial"/>
                <w:sz w:val="14"/>
                <w:szCs w:val="14"/>
              </w:rPr>
            </w:pPr>
            <w:r>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tcPr>
          <w:p w14:paraId="5515E40A" w14:textId="44C7DE87" w:rsidR="007540A0" w:rsidRDefault="007540A0" w:rsidP="007540A0">
            <w:pPr>
              <w:jc w:val="center"/>
              <w:rPr>
                <w:rFonts w:cs="Arial"/>
                <w:sz w:val="14"/>
                <w:szCs w:val="14"/>
              </w:rPr>
            </w:pPr>
            <w:r>
              <w:rPr>
                <w:rFonts w:cs="Arial"/>
                <w:sz w:val="14"/>
                <w:szCs w:val="14"/>
              </w:rPr>
              <w:t>18</w:t>
            </w:r>
          </w:p>
        </w:tc>
        <w:tc>
          <w:tcPr>
            <w:tcW w:w="309" w:type="pct"/>
            <w:tcBorders>
              <w:top w:val="nil"/>
              <w:left w:val="nil"/>
              <w:bottom w:val="single" w:sz="4" w:space="0" w:color="auto"/>
              <w:right w:val="single" w:sz="4" w:space="0" w:color="auto"/>
            </w:tcBorders>
            <w:shd w:val="clear" w:color="000000" w:fill="F2F2F2"/>
            <w:noWrap/>
            <w:vAlign w:val="center"/>
          </w:tcPr>
          <w:p w14:paraId="43DA2814" w14:textId="42B0C406" w:rsidR="007540A0" w:rsidRPr="0043447C" w:rsidRDefault="007540A0" w:rsidP="007540A0">
            <w:pPr>
              <w:jc w:val="center"/>
              <w:rPr>
                <w:rFonts w:cs="Arial"/>
                <w:sz w:val="14"/>
                <w:szCs w:val="14"/>
              </w:rPr>
            </w:pPr>
            <w:r>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tcPr>
          <w:p w14:paraId="234055F1" w14:textId="6845AAC0" w:rsidR="007540A0" w:rsidRPr="0043447C" w:rsidRDefault="007540A0" w:rsidP="007540A0">
            <w:pPr>
              <w:jc w:val="center"/>
              <w:rPr>
                <w:rFonts w:cs="Arial"/>
                <w:sz w:val="14"/>
                <w:szCs w:val="14"/>
              </w:rPr>
            </w:pPr>
            <w:r>
              <w:rPr>
                <w:rFonts w:cs="Arial"/>
                <w:sz w:val="14"/>
                <w:szCs w:val="14"/>
              </w:rPr>
              <w:t>S</w:t>
            </w:r>
          </w:p>
        </w:tc>
        <w:tc>
          <w:tcPr>
            <w:tcW w:w="1085" w:type="pct"/>
            <w:tcBorders>
              <w:top w:val="nil"/>
              <w:left w:val="nil"/>
              <w:bottom w:val="single" w:sz="4" w:space="0" w:color="auto"/>
              <w:right w:val="single" w:sz="4" w:space="0" w:color="auto"/>
            </w:tcBorders>
            <w:shd w:val="clear" w:color="auto" w:fill="auto"/>
          </w:tcPr>
          <w:p w14:paraId="762DCDBF" w14:textId="77777777" w:rsidR="007540A0" w:rsidRPr="0043447C" w:rsidRDefault="007540A0" w:rsidP="007540A0">
            <w:pPr>
              <w:jc w:val="left"/>
              <w:rPr>
                <w:rFonts w:cs="Arial"/>
                <w:sz w:val="14"/>
                <w:szCs w:val="14"/>
              </w:rPr>
            </w:pPr>
          </w:p>
        </w:tc>
        <w:tc>
          <w:tcPr>
            <w:tcW w:w="1439" w:type="pct"/>
            <w:tcBorders>
              <w:top w:val="nil"/>
              <w:left w:val="nil"/>
              <w:bottom w:val="single" w:sz="4" w:space="0" w:color="auto"/>
              <w:right w:val="single" w:sz="4" w:space="0" w:color="auto"/>
            </w:tcBorders>
            <w:shd w:val="clear" w:color="auto" w:fill="auto"/>
            <w:noWrap/>
          </w:tcPr>
          <w:p w14:paraId="563B185D" w14:textId="77777777" w:rsidR="007540A0" w:rsidRPr="00B82B4A" w:rsidRDefault="007540A0" w:rsidP="007540A0">
            <w:pPr>
              <w:jc w:val="left"/>
              <w:rPr>
                <w:rFonts w:cs="Arial"/>
                <w:sz w:val="14"/>
                <w:szCs w:val="14"/>
              </w:rPr>
            </w:pPr>
          </w:p>
        </w:tc>
      </w:tr>
      <w:tr w:rsidR="007540A0" w:rsidRPr="00B82B4A" w14:paraId="5C7C1882" w14:textId="77777777" w:rsidTr="007540A0">
        <w:trPr>
          <w:trHeight w:val="225"/>
        </w:trPr>
        <w:tc>
          <w:tcPr>
            <w:tcW w:w="1157" w:type="pct"/>
            <w:tcBorders>
              <w:top w:val="nil"/>
              <w:left w:val="single" w:sz="4" w:space="0" w:color="auto"/>
              <w:bottom w:val="single" w:sz="4" w:space="0" w:color="auto"/>
              <w:right w:val="single" w:sz="4" w:space="0" w:color="auto"/>
            </w:tcBorders>
            <w:shd w:val="clear" w:color="000000" w:fill="F2F2F2"/>
            <w:noWrap/>
            <w:vAlign w:val="center"/>
            <w:hideMark/>
          </w:tcPr>
          <w:p w14:paraId="3C2EEF19" w14:textId="77777777" w:rsidR="00B82B4A" w:rsidRPr="00B82B4A" w:rsidRDefault="00B82B4A" w:rsidP="007540A0">
            <w:pPr>
              <w:jc w:val="left"/>
              <w:rPr>
                <w:rFonts w:cs="Arial"/>
                <w:sz w:val="14"/>
                <w:szCs w:val="14"/>
              </w:rPr>
            </w:pPr>
            <w:r w:rsidRPr="00B82B4A">
              <w:rPr>
                <w:rFonts w:cs="Arial"/>
                <w:sz w:val="14"/>
                <w:szCs w:val="14"/>
              </w:rPr>
              <w:t>INPUT_ID</w:t>
            </w:r>
          </w:p>
        </w:tc>
        <w:tc>
          <w:tcPr>
            <w:tcW w:w="346" w:type="pct"/>
            <w:tcBorders>
              <w:top w:val="nil"/>
              <w:left w:val="nil"/>
              <w:bottom w:val="single" w:sz="4" w:space="0" w:color="auto"/>
              <w:right w:val="single" w:sz="4" w:space="0" w:color="auto"/>
            </w:tcBorders>
            <w:shd w:val="clear" w:color="000000" w:fill="F2F2F2"/>
            <w:noWrap/>
            <w:vAlign w:val="center"/>
            <w:hideMark/>
          </w:tcPr>
          <w:p w14:paraId="6F97774F" w14:textId="77777777" w:rsidR="00B82B4A" w:rsidRPr="00B82B4A" w:rsidRDefault="00B82B4A" w:rsidP="007540A0">
            <w:pPr>
              <w:jc w:val="center"/>
              <w:rPr>
                <w:rFonts w:cs="Arial"/>
                <w:sz w:val="14"/>
                <w:szCs w:val="14"/>
              </w:rPr>
            </w:pPr>
            <w:r w:rsidRPr="00B82B4A">
              <w:rPr>
                <w:rFonts w:cs="Arial"/>
                <w:sz w:val="14"/>
                <w:szCs w:val="14"/>
              </w:rPr>
              <w:t>Number</w:t>
            </w:r>
          </w:p>
        </w:tc>
        <w:tc>
          <w:tcPr>
            <w:tcW w:w="408" w:type="pct"/>
            <w:tcBorders>
              <w:top w:val="nil"/>
              <w:left w:val="nil"/>
              <w:bottom w:val="single" w:sz="4" w:space="0" w:color="auto"/>
              <w:right w:val="single" w:sz="4" w:space="0" w:color="auto"/>
            </w:tcBorders>
            <w:shd w:val="clear" w:color="000000" w:fill="F2F2F2"/>
            <w:noWrap/>
            <w:vAlign w:val="center"/>
            <w:hideMark/>
          </w:tcPr>
          <w:p w14:paraId="20C8FAC0" w14:textId="77777777" w:rsidR="00B82B4A" w:rsidRPr="00B82B4A" w:rsidRDefault="00B82B4A" w:rsidP="007540A0">
            <w:pPr>
              <w:jc w:val="center"/>
              <w:rPr>
                <w:rFonts w:cs="Arial"/>
                <w:sz w:val="14"/>
                <w:szCs w:val="14"/>
              </w:rPr>
            </w:pPr>
            <w:r w:rsidRPr="00B82B4A">
              <w:rPr>
                <w:rFonts w:cs="Arial"/>
                <w:sz w:val="14"/>
                <w:szCs w:val="14"/>
              </w:rPr>
              <w:t>20</w:t>
            </w:r>
          </w:p>
        </w:tc>
        <w:tc>
          <w:tcPr>
            <w:tcW w:w="309" w:type="pct"/>
            <w:tcBorders>
              <w:top w:val="nil"/>
              <w:left w:val="nil"/>
              <w:bottom w:val="single" w:sz="4" w:space="0" w:color="auto"/>
              <w:right w:val="single" w:sz="4" w:space="0" w:color="auto"/>
            </w:tcBorders>
            <w:shd w:val="clear" w:color="000000" w:fill="F2F2F2"/>
            <w:noWrap/>
            <w:vAlign w:val="center"/>
            <w:hideMark/>
          </w:tcPr>
          <w:p w14:paraId="594864B3" w14:textId="77777777" w:rsidR="00B82B4A" w:rsidRPr="00B82B4A" w:rsidRDefault="00B82B4A" w:rsidP="007540A0">
            <w:pPr>
              <w:jc w:val="center"/>
              <w:rPr>
                <w:rFonts w:cs="Arial"/>
                <w:sz w:val="14"/>
                <w:szCs w:val="14"/>
              </w:rPr>
            </w:pPr>
            <w:r w:rsidRPr="00B82B4A">
              <w:rPr>
                <w:rFonts w:cs="Arial"/>
                <w:sz w:val="14"/>
                <w:szCs w:val="14"/>
              </w:rPr>
              <w:t>N</w:t>
            </w:r>
          </w:p>
        </w:tc>
        <w:tc>
          <w:tcPr>
            <w:tcW w:w="256" w:type="pct"/>
            <w:tcBorders>
              <w:top w:val="nil"/>
              <w:left w:val="nil"/>
              <w:bottom w:val="single" w:sz="4" w:space="0" w:color="auto"/>
              <w:right w:val="single" w:sz="4" w:space="0" w:color="auto"/>
            </w:tcBorders>
            <w:shd w:val="clear" w:color="000000" w:fill="F2F2F2"/>
            <w:noWrap/>
            <w:vAlign w:val="center"/>
            <w:hideMark/>
          </w:tcPr>
          <w:p w14:paraId="494C15C5" w14:textId="77777777" w:rsidR="00B82B4A" w:rsidRPr="00B82B4A" w:rsidRDefault="00B82B4A" w:rsidP="007540A0">
            <w:pPr>
              <w:jc w:val="center"/>
              <w:rPr>
                <w:rFonts w:cs="Arial"/>
                <w:sz w:val="14"/>
                <w:szCs w:val="14"/>
              </w:rPr>
            </w:pPr>
            <w:r w:rsidRPr="00B82B4A">
              <w:rPr>
                <w:rFonts w:cs="Arial"/>
                <w:sz w:val="14"/>
                <w:szCs w:val="14"/>
              </w:rPr>
              <w:t>N</w:t>
            </w:r>
          </w:p>
        </w:tc>
        <w:tc>
          <w:tcPr>
            <w:tcW w:w="1085" w:type="pct"/>
            <w:tcBorders>
              <w:top w:val="nil"/>
              <w:left w:val="nil"/>
              <w:bottom w:val="single" w:sz="4" w:space="0" w:color="auto"/>
              <w:right w:val="single" w:sz="4" w:space="0" w:color="auto"/>
            </w:tcBorders>
            <w:shd w:val="clear" w:color="auto" w:fill="auto"/>
            <w:hideMark/>
          </w:tcPr>
          <w:p w14:paraId="06EC123E" w14:textId="77777777" w:rsidR="00B82B4A" w:rsidRPr="00B82B4A" w:rsidRDefault="00B82B4A" w:rsidP="007540A0">
            <w:pPr>
              <w:jc w:val="left"/>
              <w:rPr>
                <w:rFonts w:cs="Arial"/>
                <w:sz w:val="14"/>
                <w:szCs w:val="14"/>
              </w:rPr>
            </w:pPr>
            <w:r w:rsidRPr="00B82B4A">
              <w:rPr>
                <w:rFonts w:cs="Arial"/>
                <w:sz w:val="14"/>
                <w:szCs w:val="14"/>
              </w:rPr>
              <w:t>contador</w:t>
            </w:r>
          </w:p>
        </w:tc>
        <w:tc>
          <w:tcPr>
            <w:tcW w:w="1439" w:type="pct"/>
            <w:tcBorders>
              <w:top w:val="nil"/>
              <w:left w:val="nil"/>
              <w:bottom w:val="single" w:sz="4" w:space="0" w:color="auto"/>
              <w:right w:val="single" w:sz="4" w:space="0" w:color="auto"/>
            </w:tcBorders>
            <w:shd w:val="clear" w:color="auto" w:fill="auto"/>
            <w:hideMark/>
          </w:tcPr>
          <w:p w14:paraId="298488AD" w14:textId="77777777" w:rsidR="00B82B4A" w:rsidRPr="00B82B4A" w:rsidRDefault="00B82B4A" w:rsidP="007540A0">
            <w:pPr>
              <w:jc w:val="left"/>
              <w:rPr>
                <w:rFonts w:cs="Arial"/>
                <w:sz w:val="14"/>
                <w:szCs w:val="14"/>
              </w:rPr>
            </w:pPr>
            <w:r w:rsidRPr="00B82B4A">
              <w:rPr>
                <w:rFonts w:cs="Arial"/>
                <w:sz w:val="14"/>
                <w:szCs w:val="14"/>
              </w:rPr>
              <w:t>Identificação RAID do arquivo que contém o registro</w:t>
            </w:r>
          </w:p>
        </w:tc>
      </w:tr>
    </w:tbl>
    <w:p w14:paraId="3FEBE36F" w14:textId="77777777" w:rsidR="00B82B4A" w:rsidRDefault="00B82B4A" w:rsidP="00C01C97">
      <w:pPr>
        <w:rPr>
          <w:rFonts w:cs="Arial"/>
        </w:rPr>
      </w:pPr>
    </w:p>
    <w:p w14:paraId="64813DDA" w14:textId="0ABF7A92" w:rsidR="00DD6F4E" w:rsidRPr="00153785" w:rsidRDefault="00DD6F4E" w:rsidP="00715EB4">
      <w:pPr>
        <w:pStyle w:val="Heading4"/>
      </w:pPr>
      <w:bookmarkStart w:id="18" w:name="_Toc499303882"/>
      <w:r w:rsidRPr="00153785">
        <w:t>RGN02 – Regras de carga</w:t>
      </w:r>
      <w:bookmarkEnd w:id="18"/>
    </w:p>
    <w:p w14:paraId="5D804E56" w14:textId="77777777" w:rsidR="00DD6F4E" w:rsidRPr="00153785" w:rsidRDefault="00DD6F4E" w:rsidP="00592A10">
      <w:pPr>
        <w:rPr>
          <w:rFonts w:cs="Arial"/>
        </w:rPr>
      </w:pPr>
    </w:p>
    <w:p w14:paraId="71C19979" w14:textId="7A8F8FC6" w:rsidR="00DD6F4E" w:rsidRDefault="00DD6F4E" w:rsidP="00592A10">
      <w:pPr>
        <w:rPr>
          <w:rFonts w:cs="Arial"/>
        </w:rPr>
      </w:pPr>
      <w:r w:rsidRPr="00153785">
        <w:rPr>
          <w:rFonts w:cs="Arial"/>
        </w:rPr>
        <w:t>As cargas deverão ser realizadas de forma incremental, conforme disponibilização do arquivo citado no RGN01, utilizando como chave os campos NUMERO_CONTRATO e NUMERO_ORDEM_SERVICO.</w:t>
      </w:r>
    </w:p>
    <w:p w14:paraId="48D1F02C" w14:textId="77777777" w:rsidR="00F950B2" w:rsidRDefault="00F950B2" w:rsidP="00592A10">
      <w:pPr>
        <w:rPr>
          <w:rFonts w:cs="Arial"/>
        </w:rPr>
      </w:pPr>
    </w:p>
    <w:p w14:paraId="38F7A2E0" w14:textId="6D3D2972" w:rsidR="00F950B2" w:rsidRDefault="00F950B2" w:rsidP="00592A10">
      <w:pPr>
        <w:rPr>
          <w:rFonts w:cs="Arial"/>
        </w:rPr>
      </w:pPr>
      <w:r w:rsidRPr="007A4DB2">
        <w:rPr>
          <w:rFonts w:cs="Arial"/>
        </w:rPr>
        <w:t xml:space="preserve">Somente serão carregados os registros </w:t>
      </w:r>
      <w:r w:rsidR="003D5C29" w:rsidRPr="007A4DB2">
        <w:rPr>
          <w:rFonts w:cs="Arial"/>
        </w:rPr>
        <w:t>para os quais</w:t>
      </w:r>
      <w:r w:rsidRPr="007A4DB2">
        <w:rPr>
          <w:rFonts w:cs="Arial"/>
        </w:rPr>
        <w:t xml:space="preserve"> não exista a chave na tabela. Os registros com chaves já existentes na tabela serão ignorados.</w:t>
      </w:r>
      <w:r>
        <w:rPr>
          <w:rFonts w:cs="Arial"/>
        </w:rPr>
        <w:t xml:space="preserve"> </w:t>
      </w:r>
    </w:p>
    <w:p w14:paraId="6D427305" w14:textId="77777777" w:rsidR="005F6214" w:rsidRDefault="005F6214" w:rsidP="00592A10">
      <w:pPr>
        <w:rPr>
          <w:rFonts w:cs="Arial"/>
        </w:rPr>
      </w:pPr>
    </w:p>
    <w:p w14:paraId="23D525FA" w14:textId="22BE1641" w:rsidR="00E97B4B" w:rsidRPr="00E97B4B" w:rsidRDefault="00E97B4B" w:rsidP="000A0C31">
      <w:pPr>
        <w:pStyle w:val="Heading3"/>
      </w:pPr>
      <w:bookmarkStart w:id="19" w:name="_Toc499303883"/>
      <w:r w:rsidRPr="00E97B4B">
        <w:t>RQN0</w:t>
      </w:r>
      <w:r w:rsidR="00C64D8C">
        <w:t>2</w:t>
      </w:r>
      <w:r w:rsidRPr="00E97B4B">
        <w:t xml:space="preserve"> – </w:t>
      </w:r>
      <w:r w:rsidR="00C64D8C" w:rsidRPr="00C64D8C">
        <w:t>Carga dos arquivos Serasa</w:t>
      </w:r>
      <w:bookmarkEnd w:id="19"/>
    </w:p>
    <w:p w14:paraId="431EAA48" w14:textId="77777777" w:rsidR="00E97B4B" w:rsidRPr="00153785" w:rsidRDefault="00E97B4B" w:rsidP="00C01C97">
      <w:pPr>
        <w:rPr>
          <w:rFonts w:cs="Arial"/>
        </w:rPr>
      </w:pPr>
    </w:p>
    <w:p w14:paraId="0A776A6B" w14:textId="61BB06C6" w:rsidR="00E97B4B" w:rsidRPr="00153785" w:rsidRDefault="00E97B4B" w:rsidP="00D226EA">
      <w:pPr>
        <w:pStyle w:val="Heading4"/>
      </w:pPr>
      <w:bookmarkStart w:id="20" w:name="_Toc499303884"/>
      <w:r w:rsidRPr="00153785">
        <w:lastRenderedPageBreak/>
        <w:t>RGN0</w:t>
      </w:r>
      <w:r w:rsidR="00C64D8C">
        <w:t>4</w:t>
      </w:r>
      <w:r w:rsidRPr="00153785">
        <w:t xml:space="preserve"> – Processo de carga arquivo </w:t>
      </w:r>
      <w:r w:rsidR="00733BB7">
        <w:t>Serasa</w:t>
      </w:r>
      <w:bookmarkEnd w:id="20"/>
    </w:p>
    <w:p w14:paraId="223A51AE" w14:textId="77777777" w:rsidR="00E97B4B" w:rsidRPr="00153785" w:rsidRDefault="00E97B4B" w:rsidP="00C01C97">
      <w:pPr>
        <w:rPr>
          <w:rFonts w:cs="Arial"/>
        </w:rPr>
      </w:pPr>
    </w:p>
    <w:p w14:paraId="5A1D23E8" w14:textId="55F852BB" w:rsidR="00DE433B" w:rsidRPr="00DE433B" w:rsidRDefault="00DE433B" w:rsidP="00C01C97">
      <w:pPr>
        <w:rPr>
          <w:rFonts w:cs="Arial"/>
        </w:rPr>
      </w:pPr>
      <w:r w:rsidRPr="00DE433B">
        <w:rPr>
          <w:rFonts w:cs="Arial"/>
        </w:rPr>
        <w:t xml:space="preserve">Deverá ser criado processo para carga dos arquivos do Serasa (PF e PJ). A carga será sob demanda e de forma full, apagando os registros anteriores, podendo ser agendada a data de subida em produção. Todos os campos contidos no arquivo deverão ser carregados na base e os registros anteriores serão </w:t>
      </w:r>
      <w:r w:rsidR="005C0FC3" w:rsidRPr="00DE433B">
        <w:rPr>
          <w:rFonts w:cs="Arial"/>
        </w:rPr>
        <w:t>substituídos</w:t>
      </w:r>
      <w:r w:rsidRPr="00DE433B">
        <w:rPr>
          <w:rFonts w:cs="Arial"/>
        </w:rPr>
        <w:t xml:space="preserve"> pelos novos dados.</w:t>
      </w:r>
    </w:p>
    <w:p w14:paraId="19F4ED8C" w14:textId="77777777" w:rsidR="00E97B4B" w:rsidRPr="00153785" w:rsidRDefault="00E97B4B" w:rsidP="00C01C97">
      <w:pPr>
        <w:rPr>
          <w:rFonts w:cs="Arial"/>
        </w:rPr>
      </w:pPr>
    </w:p>
    <w:p w14:paraId="6449CFA6" w14:textId="77777777" w:rsidR="00E97B4B" w:rsidRPr="00153785" w:rsidRDefault="00E97B4B" w:rsidP="00C01C97">
      <w:pPr>
        <w:rPr>
          <w:rFonts w:cs="Arial"/>
        </w:rPr>
      </w:pPr>
      <w:r w:rsidRPr="00153785">
        <w:rPr>
          <w:rFonts w:cs="Arial"/>
        </w:rPr>
        <w:t>Os detalhes do controle de carga estão descritos nas tabelas a seguir:</w:t>
      </w:r>
    </w:p>
    <w:p w14:paraId="7EB0118E" w14:textId="77777777" w:rsidR="00E97B4B" w:rsidRPr="00153785" w:rsidRDefault="00E97B4B" w:rsidP="00C01C97">
      <w:pPr>
        <w:rPr>
          <w:rFonts w:cs="Arial"/>
        </w:rPr>
      </w:pPr>
    </w:p>
    <w:p w14:paraId="439E7743" w14:textId="77777777" w:rsidR="00E97B4B" w:rsidRPr="00153785" w:rsidRDefault="00E97B4B"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E97B4B" w:rsidRPr="00153785" w14:paraId="354107DE" w14:textId="77777777" w:rsidTr="00E847F7">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315216CA" w14:textId="77777777" w:rsidR="00E97B4B" w:rsidRPr="00153785" w:rsidRDefault="00E97B4B" w:rsidP="00C01C97">
            <w:pPr>
              <w:jc w:val="center"/>
              <w:rPr>
                <w:rFonts w:cs="Arial"/>
                <w:b/>
                <w:bCs/>
                <w:color w:val="000000"/>
                <w:sz w:val="20"/>
                <w:szCs w:val="20"/>
              </w:rPr>
            </w:pPr>
            <w:r w:rsidRPr="00153785">
              <w:rPr>
                <w:rFonts w:cs="Arial"/>
                <w:b/>
                <w:bCs/>
                <w:color w:val="000000"/>
                <w:sz w:val="20"/>
                <w:szCs w:val="20"/>
              </w:rPr>
              <w:t>Carga</w:t>
            </w:r>
          </w:p>
        </w:tc>
      </w:tr>
      <w:tr w:rsidR="00E97B4B" w:rsidRPr="00153785" w14:paraId="554D0BED"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1AD7AA3D"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5EAAB0CA" w14:textId="5FB89062" w:rsidR="00E97B4B" w:rsidRPr="001F799B" w:rsidRDefault="00DE433B" w:rsidP="00C01C97">
            <w:pPr>
              <w:rPr>
                <w:rFonts w:cs="Arial"/>
                <w:color w:val="000000"/>
                <w:sz w:val="20"/>
                <w:szCs w:val="20"/>
              </w:rPr>
            </w:pPr>
            <w:r w:rsidRPr="001F799B">
              <w:rPr>
                <w:rFonts w:cs="Arial"/>
                <w:color w:val="000000"/>
                <w:sz w:val="20"/>
                <w:szCs w:val="20"/>
              </w:rPr>
              <w:t>SERASA</w:t>
            </w:r>
            <w:r w:rsidR="00E97B4B" w:rsidRPr="001F799B">
              <w:rPr>
                <w:rFonts w:cs="Arial"/>
                <w:color w:val="000000"/>
                <w:sz w:val="20"/>
                <w:szCs w:val="20"/>
              </w:rPr>
              <w:t xml:space="preserve"> – </w:t>
            </w:r>
            <w:r w:rsidRPr="001F799B">
              <w:rPr>
                <w:rFonts w:cs="Arial"/>
                <w:color w:val="000000"/>
                <w:sz w:val="20"/>
                <w:szCs w:val="20"/>
              </w:rPr>
              <w:t>Pessoa Física</w:t>
            </w:r>
          </w:p>
        </w:tc>
      </w:tr>
      <w:tr w:rsidR="00E97B4B" w:rsidRPr="00153785" w14:paraId="5B7046CA"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7CF5513"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37FF6270" w14:textId="1EA9008A" w:rsidR="00E97B4B" w:rsidRPr="001F799B" w:rsidRDefault="008B4C5D" w:rsidP="00C01C97">
            <w:pPr>
              <w:rPr>
                <w:rFonts w:cs="Arial"/>
                <w:color w:val="000000"/>
                <w:sz w:val="20"/>
                <w:szCs w:val="20"/>
              </w:rPr>
            </w:pPr>
            <w:r w:rsidRPr="001F799B">
              <w:rPr>
                <w:rFonts w:cs="Arial"/>
                <w:color w:val="000000"/>
                <w:sz w:val="20"/>
                <w:szCs w:val="20"/>
              </w:rPr>
              <w:t>Ctrl_LD_</w:t>
            </w:r>
            <w:r w:rsidR="00DE433B" w:rsidRPr="001F799B">
              <w:rPr>
                <w:rFonts w:cs="Arial"/>
                <w:color w:val="000000"/>
                <w:sz w:val="20"/>
                <w:szCs w:val="20"/>
              </w:rPr>
              <w:t>SERASA_PF</w:t>
            </w:r>
          </w:p>
        </w:tc>
      </w:tr>
      <w:tr w:rsidR="00E97B4B" w:rsidRPr="00153785" w14:paraId="49C3CE2A"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7D58A6FE"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4D0B68E4" w14:textId="4FFDA838" w:rsidR="00E97B4B" w:rsidRPr="001F799B" w:rsidRDefault="00E97B4B" w:rsidP="00C01C97">
            <w:pPr>
              <w:rPr>
                <w:rFonts w:cs="Arial"/>
                <w:color w:val="000000"/>
                <w:sz w:val="20"/>
                <w:szCs w:val="20"/>
              </w:rPr>
            </w:pPr>
            <w:r w:rsidRPr="001F799B">
              <w:rPr>
                <w:rFonts w:cs="Arial"/>
                <w:color w:val="000000"/>
                <w:sz w:val="20"/>
                <w:szCs w:val="20"/>
              </w:rPr>
              <w:t>LD_</w:t>
            </w:r>
            <w:r w:rsidR="00DE433B" w:rsidRPr="001F799B">
              <w:rPr>
                <w:rFonts w:cs="Arial"/>
                <w:color w:val="000000"/>
                <w:sz w:val="20"/>
                <w:szCs w:val="20"/>
              </w:rPr>
              <w:t>SERASA_PF</w:t>
            </w:r>
          </w:p>
        </w:tc>
      </w:tr>
      <w:tr w:rsidR="00E97B4B" w:rsidRPr="00153785" w14:paraId="35CD1712" w14:textId="77777777" w:rsidTr="00E847F7">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77C90B34"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76BFC3F2" w14:textId="77777777" w:rsidR="00E97B4B" w:rsidRPr="001F799B" w:rsidRDefault="00E97B4B" w:rsidP="00C01C97">
            <w:pPr>
              <w:rPr>
                <w:rFonts w:cs="Arial"/>
                <w:color w:val="000000"/>
                <w:sz w:val="20"/>
                <w:szCs w:val="20"/>
              </w:rPr>
            </w:pPr>
            <w:r w:rsidRPr="001F799B">
              <w:rPr>
                <w:rFonts w:cs="Arial"/>
                <w:color w:val="000000"/>
                <w:sz w:val="20"/>
                <w:szCs w:val="20"/>
              </w:rPr>
              <w:t>Texto (CSV)</w:t>
            </w:r>
          </w:p>
        </w:tc>
      </w:tr>
      <w:tr w:rsidR="00E97B4B" w:rsidRPr="00153785" w14:paraId="1E45B221" w14:textId="77777777" w:rsidTr="00E847F7">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17FAE6A2"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0F6E8735" w14:textId="35D9B72B" w:rsidR="00E97B4B" w:rsidRPr="001F799B" w:rsidRDefault="005C0FC3" w:rsidP="00C01C97">
            <w:pPr>
              <w:rPr>
                <w:rFonts w:cs="Arial"/>
                <w:color w:val="000000"/>
                <w:sz w:val="20"/>
                <w:szCs w:val="20"/>
              </w:rPr>
            </w:pPr>
            <w:r w:rsidRPr="001F799B">
              <w:rPr>
                <w:rFonts w:cs="Arial"/>
                <w:color w:val="000000"/>
                <w:sz w:val="20"/>
                <w:szCs w:val="20"/>
              </w:rPr>
              <w:t>BASONA_SERASA_PF_</w:t>
            </w:r>
            <w:r w:rsidR="007C19FF" w:rsidRPr="001F799B">
              <w:rPr>
                <w:rFonts w:cs="Arial"/>
                <w:color w:val="000000"/>
                <w:sz w:val="20"/>
                <w:szCs w:val="20"/>
              </w:rPr>
              <w:t>YYYYMMDD</w:t>
            </w:r>
            <w:r w:rsidRPr="001F799B">
              <w:rPr>
                <w:rFonts w:cs="Arial"/>
                <w:color w:val="000000"/>
                <w:sz w:val="20"/>
                <w:szCs w:val="20"/>
              </w:rPr>
              <w:t>.txt</w:t>
            </w:r>
          </w:p>
        </w:tc>
      </w:tr>
      <w:tr w:rsidR="00E97B4B" w:rsidRPr="00153785" w14:paraId="637EC8D0"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2CF6677"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199AD234" w14:textId="3091AB6D" w:rsidR="00E97B4B" w:rsidRPr="001F799B" w:rsidRDefault="00B00C66" w:rsidP="00C01C97">
            <w:pPr>
              <w:rPr>
                <w:rFonts w:cs="Arial"/>
                <w:color w:val="000000"/>
                <w:sz w:val="20"/>
                <w:szCs w:val="20"/>
              </w:rPr>
            </w:pPr>
            <w:r w:rsidRPr="001F799B">
              <w:rPr>
                <w:rFonts w:cs="Arial"/>
                <w:color w:val="000000"/>
                <w:sz w:val="20"/>
                <w:szCs w:val="20"/>
              </w:rPr>
              <w:t>BASONA_SERASA_PF</w:t>
            </w:r>
            <w:r w:rsidR="007C19FF" w:rsidRPr="001F799B">
              <w:rPr>
                <w:rFonts w:cs="Arial"/>
                <w:color w:val="000000"/>
                <w:sz w:val="20"/>
                <w:szCs w:val="20"/>
              </w:rPr>
              <w:t>_</w:t>
            </w:r>
            <w:r w:rsidR="008E1C4A" w:rsidRPr="001F799B">
              <w:rPr>
                <w:rFonts w:cs="Arial"/>
                <w:color w:val="000000"/>
                <w:sz w:val="20"/>
                <w:szCs w:val="20"/>
              </w:rPr>
              <w:t>20171023</w:t>
            </w:r>
            <w:r w:rsidR="007C19FF" w:rsidRPr="001F799B">
              <w:rPr>
                <w:rFonts w:cs="Arial"/>
                <w:color w:val="000000"/>
                <w:sz w:val="20"/>
                <w:szCs w:val="20"/>
              </w:rPr>
              <w:t>.txt</w:t>
            </w:r>
          </w:p>
        </w:tc>
      </w:tr>
      <w:tr w:rsidR="00E97B4B" w:rsidRPr="00153785" w14:paraId="757476A6"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1EACF0C"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7815C005" w14:textId="662260BD" w:rsidR="00E97B4B" w:rsidRPr="001F799B" w:rsidRDefault="00316A87" w:rsidP="00C01C97">
            <w:pPr>
              <w:rPr>
                <w:rFonts w:cs="Arial"/>
                <w:color w:val="000000"/>
                <w:sz w:val="20"/>
                <w:szCs w:val="20"/>
              </w:rPr>
            </w:pPr>
            <w:r w:rsidRPr="001F799B">
              <w:rPr>
                <w:rFonts w:cs="Arial"/>
                <w:color w:val="000000"/>
                <w:sz w:val="20"/>
                <w:szCs w:val="20"/>
              </w:rPr>
              <w:t>${DIR_DADOS}/serasa</w:t>
            </w:r>
            <w:r w:rsidR="00E97B4B" w:rsidRPr="001F799B">
              <w:rPr>
                <w:rFonts w:cs="Arial"/>
                <w:color w:val="000000"/>
                <w:sz w:val="20"/>
                <w:szCs w:val="20"/>
              </w:rPr>
              <w:t>/</w:t>
            </w:r>
            <w:r w:rsidRPr="001F799B">
              <w:rPr>
                <w:rFonts w:cs="Arial"/>
                <w:color w:val="000000"/>
                <w:sz w:val="20"/>
                <w:szCs w:val="20"/>
              </w:rPr>
              <w:t>pf</w:t>
            </w:r>
            <w:r w:rsidR="00E97B4B" w:rsidRPr="001F799B">
              <w:rPr>
                <w:rFonts w:cs="Arial"/>
                <w:color w:val="000000"/>
                <w:sz w:val="20"/>
                <w:szCs w:val="20"/>
              </w:rPr>
              <w:t>/in</w:t>
            </w:r>
          </w:p>
        </w:tc>
      </w:tr>
      <w:tr w:rsidR="00E97B4B" w:rsidRPr="00153785" w14:paraId="25E32E02"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FF8C1CF"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552FCD48" w14:textId="74ACF366" w:rsidR="00E97B4B" w:rsidRPr="001F799B" w:rsidRDefault="00E97B4B" w:rsidP="00C01C97">
            <w:pPr>
              <w:rPr>
                <w:rFonts w:cs="Arial"/>
                <w:color w:val="000000"/>
                <w:sz w:val="20"/>
                <w:szCs w:val="20"/>
              </w:rPr>
            </w:pPr>
            <w:r w:rsidRPr="001F799B">
              <w:rPr>
                <w:rFonts w:cs="Arial"/>
                <w:color w:val="000000"/>
                <w:sz w:val="20"/>
                <w:szCs w:val="20"/>
              </w:rPr>
              <w:t>${DIR_DADOS}/</w:t>
            </w:r>
            <w:r w:rsidR="00316A87" w:rsidRPr="001F799B">
              <w:rPr>
                <w:rFonts w:cs="Arial"/>
                <w:color w:val="000000"/>
                <w:sz w:val="20"/>
                <w:szCs w:val="20"/>
              </w:rPr>
              <w:t>serasa/pf</w:t>
            </w:r>
            <w:r w:rsidRPr="001F799B">
              <w:rPr>
                <w:rFonts w:cs="Arial"/>
                <w:color w:val="000000"/>
                <w:sz w:val="20"/>
                <w:szCs w:val="20"/>
              </w:rPr>
              <w:t>/out</w:t>
            </w:r>
          </w:p>
        </w:tc>
      </w:tr>
      <w:tr w:rsidR="00E97B4B" w:rsidRPr="00153785" w14:paraId="491C229C"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768B6F4"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273F7945" w14:textId="50F26398" w:rsidR="00E97B4B" w:rsidRPr="001F799B" w:rsidRDefault="00E97B4B" w:rsidP="00C01C97">
            <w:pPr>
              <w:rPr>
                <w:rFonts w:cs="Arial"/>
                <w:color w:val="000000"/>
                <w:sz w:val="20"/>
                <w:szCs w:val="20"/>
              </w:rPr>
            </w:pPr>
            <w:r w:rsidRPr="001F799B">
              <w:rPr>
                <w:rFonts w:cs="Arial"/>
                <w:color w:val="000000"/>
                <w:sz w:val="20"/>
                <w:szCs w:val="20"/>
              </w:rPr>
              <w:t>${DIR_DADOS}/</w:t>
            </w:r>
            <w:r w:rsidR="00EF29E1" w:rsidRPr="001F799B">
              <w:rPr>
                <w:rFonts w:cs="Arial"/>
                <w:color w:val="000000"/>
                <w:sz w:val="20"/>
                <w:szCs w:val="20"/>
              </w:rPr>
              <w:t>serasa/pf</w:t>
            </w:r>
            <w:r w:rsidRPr="001F799B">
              <w:rPr>
                <w:rFonts w:cs="Arial"/>
                <w:color w:val="000000"/>
                <w:sz w:val="20"/>
                <w:szCs w:val="20"/>
              </w:rPr>
              <w:t>/err</w:t>
            </w:r>
          </w:p>
        </w:tc>
      </w:tr>
      <w:tr w:rsidR="00E97B4B" w:rsidRPr="00153785" w14:paraId="4E717036"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7688CA4"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60E864D7" w14:textId="31E02FA0" w:rsidR="00E97B4B" w:rsidRPr="001F799B" w:rsidRDefault="003F5FD4" w:rsidP="00C01C97">
            <w:pPr>
              <w:rPr>
                <w:rFonts w:cs="Arial"/>
                <w:color w:val="000000"/>
                <w:sz w:val="20"/>
                <w:szCs w:val="20"/>
              </w:rPr>
            </w:pPr>
            <w:r w:rsidRPr="001F799B">
              <w:rPr>
                <w:rFonts w:cs="Arial"/>
                <w:color w:val="000000"/>
                <w:sz w:val="20"/>
                <w:szCs w:val="20"/>
              </w:rPr>
              <w:t>Sob demanda</w:t>
            </w:r>
          </w:p>
        </w:tc>
      </w:tr>
      <w:tr w:rsidR="00E97B4B" w:rsidRPr="00153785" w14:paraId="18563542"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0EA94DE"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725DECE6" w14:textId="77777777" w:rsidR="00E97B4B" w:rsidRPr="001F799B" w:rsidRDefault="00E97B4B" w:rsidP="00C01C97">
            <w:pPr>
              <w:rPr>
                <w:rFonts w:cs="Arial"/>
                <w:color w:val="000000"/>
                <w:sz w:val="20"/>
                <w:szCs w:val="20"/>
              </w:rPr>
            </w:pPr>
            <w:r w:rsidRPr="001F799B">
              <w:rPr>
                <w:rFonts w:cs="Arial"/>
                <w:color w:val="000000"/>
                <w:sz w:val="20"/>
                <w:szCs w:val="20"/>
              </w:rPr>
              <w:t>Não</w:t>
            </w:r>
          </w:p>
        </w:tc>
      </w:tr>
      <w:tr w:rsidR="00E97B4B" w:rsidRPr="00153785" w14:paraId="196E7C56"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E45E8A3"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1AFA8FE1" w14:textId="6395D870" w:rsidR="00E97B4B" w:rsidRPr="001F799B" w:rsidRDefault="00E97B4B" w:rsidP="00C01C97">
            <w:pPr>
              <w:rPr>
                <w:rFonts w:cs="Arial"/>
                <w:color w:val="000000"/>
                <w:sz w:val="20"/>
                <w:szCs w:val="20"/>
              </w:rPr>
            </w:pPr>
            <w:r w:rsidRPr="001F799B">
              <w:rPr>
                <w:rFonts w:cs="Arial"/>
                <w:color w:val="000000"/>
                <w:sz w:val="20"/>
                <w:szCs w:val="20"/>
              </w:rPr>
              <w:t>Ponto e vírgula</w:t>
            </w:r>
          </w:p>
        </w:tc>
      </w:tr>
      <w:tr w:rsidR="00E97B4B" w:rsidRPr="00153785" w14:paraId="781AFC2F"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EA4C1AA" w14:textId="77777777" w:rsidR="00E97B4B" w:rsidRPr="00153785" w:rsidRDefault="00E97B4B"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51A6691A" w14:textId="77777777" w:rsidR="00E97B4B" w:rsidRPr="001F799B" w:rsidRDefault="00E97B4B" w:rsidP="00C01C97">
            <w:pPr>
              <w:rPr>
                <w:rFonts w:cs="Arial"/>
                <w:color w:val="000000"/>
                <w:sz w:val="20"/>
                <w:szCs w:val="20"/>
              </w:rPr>
            </w:pPr>
            <w:r w:rsidRPr="001F799B">
              <w:rPr>
                <w:rFonts w:cs="Arial"/>
                <w:color w:val="000000"/>
                <w:sz w:val="20"/>
                <w:szCs w:val="20"/>
              </w:rPr>
              <w:t>N/A</w:t>
            </w:r>
          </w:p>
        </w:tc>
      </w:tr>
      <w:tr w:rsidR="001B64EE" w:rsidRPr="00153785" w14:paraId="36979FDD"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C121B8F" w14:textId="3C9BC3DA" w:rsidR="001B64EE" w:rsidRPr="00153785" w:rsidRDefault="001B64EE"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1DB7FDFD" w14:textId="3965CA6E" w:rsidR="001B64EE" w:rsidRPr="001F799B" w:rsidRDefault="001B64EE" w:rsidP="00C01C97">
            <w:pPr>
              <w:rPr>
                <w:rFonts w:cs="Arial"/>
                <w:color w:val="000000"/>
                <w:sz w:val="20"/>
                <w:szCs w:val="20"/>
              </w:rPr>
            </w:pPr>
            <w:r w:rsidRPr="001F799B">
              <w:rPr>
                <w:rFonts w:cs="Arial"/>
                <w:color w:val="000000"/>
                <w:sz w:val="20"/>
                <w:szCs w:val="20"/>
              </w:rPr>
              <w:t>CPF</w:t>
            </w:r>
          </w:p>
        </w:tc>
      </w:tr>
      <w:tr w:rsidR="00E97B4B" w:rsidRPr="00153785" w14:paraId="61528994"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E498CF0" w14:textId="77777777" w:rsidR="00E97B4B" w:rsidRPr="00153785" w:rsidRDefault="00E97B4B"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26B0A263" w14:textId="771EAE5F" w:rsidR="007A3FAD" w:rsidRPr="001F799B" w:rsidRDefault="003F5FD4" w:rsidP="00C01C97">
            <w:pPr>
              <w:rPr>
                <w:rFonts w:cs="Arial"/>
                <w:color w:val="000000"/>
                <w:sz w:val="20"/>
                <w:szCs w:val="20"/>
              </w:rPr>
            </w:pPr>
            <w:r w:rsidRPr="001F799B">
              <w:rPr>
                <w:rFonts w:cs="Arial"/>
                <w:color w:val="000000"/>
                <w:sz w:val="20"/>
                <w:szCs w:val="20"/>
              </w:rPr>
              <w:t>Full</w:t>
            </w:r>
            <w:r w:rsidR="005D0D50" w:rsidRPr="001F799B">
              <w:rPr>
                <w:rFonts w:cs="Arial"/>
                <w:color w:val="000000"/>
                <w:sz w:val="20"/>
                <w:szCs w:val="20"/>
              </w:rPr>
              <w:t xml:space="preserve"> (Garantir que a carga atual tenha sido concluída com sucesso, caso contrário retorna a última carga realizada com sucesso) – Validar quantidade de registros (deve possuir no mínimo 90% do volume anterior)</w:t>
            </w:r>
            <w:r w:rsidR="001F799B">
              <w:rPr>
                <w:rFonts w:cs="Arial"/>
                <w:color w:val="000000"/>
                <w:sz w:val="20"/>
                <w:szCs w:val="20"/>
              </w:rPr>
              <w:t>.</w:t>
            </w:r>
          </w:p>
        </w:tc>
      </w:tr>
    </w:tbl>
    <w:p w14:paraId="3674D5E6" w14:textId="77777777" w:rsidR="00E97B4B" w:rsidRDefault="00E97B4B" w:rsidP="00C01C97">
      <w:pPr>
        <w:ind w:left="720"/>
        <w:rPr>
          <w:rFonts w:cs="Arial"/>
          <w:sz w:val="20"/>
          <w:szCs w:val="20"/>
        </w:rPr>
      </w:pPr>
    </w:p>
    <w:p w14:paraId="3BC992B9" w14:textId="77777777" w:rsidR="00DE433B" w:rsidRDefault="00DE433B" w:rsidP="00C01C97">
      <w:pPr>
        <w:ind w:left="720"/>
        <w:rPr>
          <w:rFonts w:cs="Arial"/>
          <w:sz w:val="20"/>
          <w:szCs w:val="20"/>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DE433B" w:rsidRPr="00153785" w14:paraId="0EBC2E11" w14:textId="77777777" w:rsidTr="00E847F7">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2B199029" w14:textId="77777777" w:rsidR="00DE433B" w:rsidRPr="00153785" w:rsidRDefault="00DE433B" w:rsidP="00C01C97">
            <w:pPr>
              <w:jc w:val="center"/>
              <w:rPr>
                <w:rFonts w:cs="Arial"/>
                <w:b/>
                <w:bCs/>
                <w:color w:val="000000"/>
                <w:sz w:val="20"/>
                <w:szCs w:val="20"/>
              </w:rPr>
            </w:pPr>
            <w:r w:rsidRPr="00153785">
              <w:rPr>
                <w:rFonts w:cs="Arial"/>
                <w:b/>
                <w:bCs/>
                <w:color w:val="000000"/>
                <w:sz w:val="20"/>
                <w:szCs w:val="20"/>
              </w:rPr>
              <w:t>Carga</w:t>
            </w:r>
          </w:p>
        </w:tc>
      </w:tr>
      <w:tr w:rsidR="00DE433B" w:rsidRPr="00153785" w14:paraId="54590CDD"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4400C5A"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0826D228" w14:textId="508A1D50" w:rsidR="00DE433B" w:rsidRPr="001F799B" w:rsidRDefault="00EF29E1" w:rsidP="00C01C97">
            <w:pPr>
              <w:rPr>
                <w:rFonts w:cs="Arial"/>
                <w:color w:val="000000"/>
                <w:sz w:val="20"/>
                <w:szCs w:val="20"/>
              </w:rPr>
            </w:pPr>
            <w:r w:rsidRPr="001F799B">
              <w:rPr>
                <w:rFonts w:cs="Arial"/>
                <w:color w:val="000000"/>
                <w:sz w:val="20"/>
                <w:szCs w:val="20"/>
              </w:rPr>
              <w:t>SERASA – Pessoa Jurídica</w:t>
            </w:r>
          </w:p>
        </w:tc>
      </w:tr>
      <w:tr w:rsidR="00DE433B" w:rsidRPr="00153785" w14:paraId="3484356A"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774F6D4C"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3D20F5D8" w14:textId="460A506D" w:rsidR="00DE433B" w:rsidRPr="001F799B" w:rsidRDefault="008B4C5D" w:rsidP="00C01C97">
            <w:pPr>
              <w:rPr>
                <w:rFonts w:cs="Arial"/>
                <w:color w:val="000000"/>
                <w:sz w:val="20"/>
                <w:szCs w:val="20"/>
              </w:rPr>
            </w:pPr>
            <w:r w:rsidRPr="001F799B">
              <w:rPr>
                <w:rFonts w:cs="Arial"/>
                <w:color w:val="000000"/>
                <w:sz w:val="20"/>
                <w:szCs w:val="20"/>
              </w:rPr>
              <w:t>Ctrl_LD_</w:t>
            </w:r>
            <w:r w:rsidR="00EF29E1" w:rsidRPr="001F799B">
              <w:rPr>
                <w:rFonts w:cs="Arial"/>
                <w:color w:val="000000"/>
                <w:sz w:val="20"/>
                <w:szCs w:val="20"/>
              </w:rPr>
              <w:t>SERASA_PJ</w:t>
            </w:r>
          </w:p>
        </w:tc>
      </w:tr>
      <w:tr w:rsidR="00DE433B" w:rsidRPr="00153785" w14:paraId="6E24C799"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4F01E418"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16985C97" w14:textId="6E9CA281" w:rsidR="00DE433B" w:rsidRPr="001F799B" w:rsidRDefault="00DE433B" w:rsidP="00C01C97">
            <w:pPr>
              <w:rPr>
                <w:rFonts w:cs="Arial"/>
                <w:color w:val="000000"/>
                <w:sz w:val="20"/>
                <w:szCs w:val="20"/>
              </w:rPr>
            </w:pPr>
            <w:r w:rsidRPr="001F799B">
              <w:rPr>
                <w:rFonts w:cs="Arial"/>
                <w:color w:val="000000"/>
                <w:sz w:val="20"/>
                <w:szCs w:val="20"/>
              </w:rPr>
              <w:t>LD_</w:t>
            </w:r>
            <w:r w:rsidR="00EF29E1" w:rsidRPr="001F799B">
              <w:rPr>
                <w:rFonts w:cs="Arial"/>
                <w:color w:val="000000"/>
                <w:sz w:val="20"/>
                <w:szCs w:val="20"/>
              </w:rPr>
              <w:t>SERASA_PJ</w:t>
            </w:r>
          </w:p>
        </w:tc>
      </w:tr>
      <w:tr w:rsidR="00DE433B" w:rsidRPr="00153785" w14:paraId="7523A8CC" w14:textId="77777777" w:rsidTr="00E847F7">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140A2202"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63C77014" w14:textId="77777777" w:rsidR="00DE433B" w:rsidRPr="001F799B" w:rsidRDefault="00DE433B" w:rsidP="00C01C97">
            <w:pPr>
              <w:rPr>
                <w:rFonts w:cs="Arial"/>
                <w:color w:val="000000"/>
                <w:sz w:val="20"/>
                <w:szCs w:val="20"/>
              </w:rPr>
            </w:pPr>
            <w:r w:rsidRPr="001F799B">
              <w:rPr>
                <w:rFonts w:cs="Arial"/>
                <w:color w:val="000000"/>
                <w:sz w:val="20"/>
                <w:szCs w:val="20"/>
              </w:rPr>
              <w:t>Texto (CSV)</w:t>
            </w:r>
          </w:p>
        </w:tc>
      </w:tr>
      <w:tr w:rsidR="00B00C66" w:rsidRPr="00153785" w14:paraId="1B5866D9" w14:textId="77777777" w:rsidTr="00E847F7">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740F8BC6" w14:textId="77777777" w:rsidR="00B00C66" w:rsidRPr="00153785" w:rsidRDefault="00B00C66" w:rsidP="00C01C97">
            <w:pPr>
              <w:jc w:val="right"/>
              <w:rPr>
                <w:rFonts w:cs="Arial"/>
                <w:b/>
                <w:bCs/>
                <w:color w:val="000000"/>
                <w:sz w:val="20"/>
                <w:szCs w:val="20"/>
              </w:rPr>
            </w:pPr>
            <w:r w:rsidRPr="00153785">
              <w:rPr>
                <w:rFonts w:cs="Arial"/>
                <w:b/>
                <w:bCs/>
                <w:color w:val="000000"/>
                <w:sz w:val="20"/>
                <w:szCs w:val="20"/>
              </w:rPr>
              <w:lastRenderedPageBreak/>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137219E7" w14:textId="3408D8B0" w:rsidR="00B00C66" w:rsidRPr="001F799B" w:rsidRDefault="00B00C66" w:rsidP="00C01C97">
            <w:pPr>
              <w:rPr>
                <w:rFonts w:cs="Arial"/>
                <w:color w:val="000000"/>
                <w:sz w:val="20"/>
                <w:szCs w:val="20"/>
              </w:rPr>
            </w:pPr>
            <w:r w:rsidRPr="001F799B">
              <w:rPr>
                <w:rFonts w:cs="Arial"/>
                <w:color w:val="000000"/>
                <w:sz w:val="20"/>
                <w:szCs w:val="20"/>
              </w:rPr>
              <w:t>BASONA_SERASA_PJ_YYYYMMDD.txt</w:t>
            </w:r>
          </w:p>
        </w:tc>
      </w:tr>
      <w:tr w:rsidR="00B00C66" w:rsidRPr="00153785" w14:paraId="23EF04CB"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96E4197" w14:textId="77777777" w:rsidR="00B00C66" w:rsidRPr="00153785" w:rsidRDefault="00B00C66"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05D6FE86" w14:textId="43E666C2" w:rsidR="00B00C66" w:rsidRPr="001F799B" w:rsidRDefault="00B00C66" w:rsidP="00C01C97">
            <w:pPr>
              <w:rPr>
                <w:rFonts w:cs="Arial"/>
                <w:color w:val="000000"/>
                <w:sz w:val="20"/>
                <w:szCs w:val="20"/>
              </w:rPr>
            </w:pPr>
            <w:r w:rsidRPr="001F799B">
              <w:rPr>
                <w:rFonts w:cs="Arial"/>
                <w:color w:val="000000"/>
                <w:sz w:val="20"/>
                <w:szCs w:val="20"/>
              </w:rPr>
              <w:t>BASONA_SERASA_PJ_20171023.txt</w:t>
            </w:r>
          </w:p>
        </w:tc>
      </w:tr>
      <w:tr w:rsidR="00DE433B" w:rsidRPr="00153785" w14:paraId="3B9C9909"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397965F"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09707DF3" w14:textId="03A69C51" w:rsidR="00DE433B" w:rsidRPr="001F799B" w:rsidRDefault="00DE433B" w:rsidP="00C01C97">
            <w:pPr>
              <w:rPr>
                <w:rFonts w:cs="Arial"/>
                <w:color w:val="000000"/>
                <w:sz w:val="20"/>
                <w:szCs w:val="20"/>
              </w:rPr>
            </w:pPr>
            <w:r w:rsidRPr="001F799B">
              <w:rPr>
                <w:rFonts w:cs="Arial"/>
                <w:color w:val="000000"/>
                <w:sz w:val="20"/>
                <w:szCs w:val="20"/>
              </w:rPr>
              <w:t>${DIR_DADOS}/</w:t>
            </w:r>
            <w:r w:rsidR="003F5FD4" w:rsidRPr="001F799B">
              <w:rPr>
                <w:rFonts w:cs="Arial"/>
                <w:color w:val="000000"/>
                <w:sz w:val="20"/>
                <w:szCs w:val="20"/>
              </w:rPr>
              <w:t>serasa/pj</w:t>
            </w:r>
            <w:r w:rsidRPr="001F799B">
              <w:rPr>
                <w:rFonts w:cs="Arial"/>
                <w:color w:val="000000"/>
                <w:sz w:val="20"/>
                <w:szCs w:val="20"/>
              </w:rPr>
              <w:t>/in</w:t>
            </w:r>
          </w:p>
        </w:tc>
      </w:tr>
      <w:tr w:rsidR="00DE433B" w:rsidRPr="00153785" w14:paraId="0B5216D9"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1A7CC3C"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1D52C4BC" w14:textId="220D6E55" w:rsidR="00DE433B" w:rsidRPr="001F799B" w:rsidRDefault="00DE433B" w:rsidP="00C01C97">
            <w:pPr>
              <w:rPr>
                <w:rFonts w:cs="Arial"/>
                <w:color w:val="000000"/>
                <w:sz w:val="20"/>
                <w:szCs w:val="20"/>
              </w:rPr>
            </w:pPr>
            <w:r w:rsidRPr="001F799B">
              <w:rPr>
                <w:rFonts w:cs="Arial"/>
                <w:color w:val="000000"/>
                <w:sz w:val="20"/>
                <w:szCs w:val="20"/>
              </w:rPr>
              <w:t>${DIR_DADOS}/</w:t>
            </w:r>
            <w:r w:rsidR="003F5FD4" w:rsidRPr="001F799B">
              <w:rPr>
                <w:rFonts w:cs="Arial"/>
                <w:color w:val="000000"/>
                <w:sz w:val="20"/>
                <w:szCs w:val="20"/>
              </w:rPr>
              <w:t>serasa/pj</w:t>
            </w:r>
            <w:r w:rsidRPr="001F799B">
              <w:rPr>
                <w:rFonts w:cs="Arial"/>
                <w:color w:val="000000"/>
                <w:sz w:val="20"/>
                <w:szCs w:val="20"/>
              </w:rPr>
              <w:t>/out</w:t>
            </w:r>
          </w:p>
        </w:tc>
      </w:tr>
      <w:tr w:rsidR="00DE433B" w:rsidRPr="00153785" w14:paraId="68DDA4F5"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7434ACC"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1B997301" w14:textId="1C4EFFAD" w:rsidR="00DE433B" w:rsidRPr="001F799B" w:rsidRDefault="00DE433B" w:rsidP="00C01C97">
            <w:pPr>
              <w:rPr>
                <w:rFonts w:cs="Arial"/>
                <w:color w:val="000000"/>
                <w:sz w:val="20"/>
                <w:szCs w:val="20"/>
              </w:rPr>
            </w:pPr>
            <w:r w:rsidRPr="001F799B">
              <w:rPr>
                <w:rFonts w:cs="Arial"/>
                <w:color w:val="000000"/>
                <w:sz w:val="20"/>
                <w:szCs w:val="20"/>
              </w:rPr>
              <w:t>${DIR_DADOS}/</w:t>
            </w:r>
            <w:r w:rsidR="003F5FD4" w:rsidRPr="001F799B">
              <w:rPr>
                <w:rFonts w:cs="Arial"/>
                <w:color w:val="000000"/>
                <w:sz w:val="20"/>
                <w:szCs w:val="20"/>
              </w:rPr>
              <w:t>serasa/pj</w:t>
            </w:r>
            <w:r w:rsidRPr="001F799B">
              <w:rPr>
                <w:rFonts w:cs="Arial"/>
                <w:color w:val="000000"/>
                <w:sz w:val="20"/>
                <w:szCs w:val="20"/>
              </w:rPr>
              <w:t>/err</w:t>
            </w:r>
          </w:p>
        </w:tc>
      </w:tr>
      <w:tr w:rsidR="00DE433B" w:rsidRPr="00153785" w14:paraId="62C392F3"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A0E42AB"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302050AC" w14:textId="162D1F98" w:rsidR="00DE433B" w:rsidRPr="001F799B" w:rsidRDefault="003F5FD4" w:rsidP="00C01C97">
            <w:pPr>
              <w:rPr>
                <w:rFonts w:cs="Arial"/>
                <w:color w:val="000000"/>
                <w:sz w:val="20"/>
                <w:szCs w:val="20"/>
              </w:rPr>
            </w:pPr>
            <w:r w:rsidRPr="001F799B">
              <w:rPr>
                <w:rFonts w:cs="Arial"/>
                <w:color w:val="000000"/>
                <w:sz w:val="20"/>
                <w:szCs w:val="20"/>
              </w:rPr>
              <w:t>Sob demanda</w:t>
            </w:r>
          </w:p>
        </w:tc>
      </w:tr>
      <w:tr w:rsidR="00DE433B" w:rsidRPr="00153785" w14:paraId="514EB5BC"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3E96486"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2BC21FE7" w14:textId="77777777" w:rsidR="00DE433B" w:rsidRPr="001F799B" w:rsidRDefault="00DE433B" w:rsidP="00C01C97">
            <w:pPr>
              <w:rPr>
                <w:rFonts w:cs="Arial"/>
                <w:color w:val="000000"/>
                <w:sz w:val="20"/>
                <w:szCs w:val="20"/>
              </w:rPr>
            </w:pPr>
            <w:r w:rsidRPr="001F799B">
              <w:rPr>
                <w:rFonts w:cs="Arial"/>
                <w:color w:val="000000"/>
                <w:sz w:val="20"/>
                <w:szCs w:val="20"/>
              </w:rPr>
              <w:t>Não</w:t>
            </w:r>
          </w:p>
        </w:tc>
      </w:tr>
      <w:tr w:rsidR="00DE433B" w:rsidRPr="00153785" w14:paraId="178B73CF"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39EDED0"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10D6B286" w14:textId="33DCF84A" w:rsidR="00DE433B" w:rsidRPr="001F799B" w:rsidRDefault="00DE433B" w:rsidP="00C01C97">
            <w:pPr>
              <w:rPr>
                <w:rFonts w:cs="Arial"/>
                <w:color w:val="000000"/>
                <w:sz w:val="20"/>
                <w:szCs w:val="20"/>
              </w:rPr>
            </w:pPr>
            <w:r w:rsidRPr="001F799B">
              <w:rPr>
                <w:rFonts w:cs="Arial"/>
                <w:color w:val="000000"/>
                <w:sz w:val="20"/>
                <w:szCs w:val="20"/>
              </w:rPr>
              <w:t>Ponto e vírgula</w:t>
            </w:r>
          </w:p>
        </w:tc>
      </w:tr>
      <w:tr w:rsidR="00DE433B" w:rsidRPr="00153785" w14:paraId="7C9C9AD7"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BE6775B" w14:textId="77777777" w:rsidR="00DE433B" w:rsidRPr="00153785" w:rsidRDefault="00DE433B"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337DCFE0" w14:textId="77777777" w:rsidR="00DE433B" w:rsidRPr="001F799B" w:rsidRDefault="00DE433B" w:rsidP="00C01C97">
            <w:pPr>
              <w:rPr>
                <w:rFonts w:cs="Arial"/>
                <w:color w:val="000000"/>
                <w:sz w:val="20"/>
                <w:szCs w:val="20"/>
              </w:rPr>
            </w:pPr>
            <w:r w:rsidRPr="001F799B">
              <w:rPr>
                <w:rFonts w:cs="Arial"/>
                <w:color w:val="000000"/>
                <w:sz w:val="20"/>
                <w:szCs w:val="20"/>
              </w:rPr>
              <w:t>N/A</w:t>
            </w:r>
          </w:p>
        </w:tc>
      </w:tr>
      <w:tr w:rsidR="001B64EE" w:rsidRPr="00153785" w14:paraId="11472998"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3D5E2DF" w14:textId="29A04360" w:rsidR="001B64EE" w:rsidRPr="00153785" w:rsidRDefault="001B64EE"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2F6D5AF5" w14:textId="10103264" w:rsidR="001B64EE" w:rsidRPr="001F799B" w:rsidRDefault="001B64EE" w:rsidP="00C01C97">
            <w:pPr>
              <w:rPr>
                <w:rFonts w:cs="Arial"/>
                <w:color w:val="000000"/>
                <w:sz w:val="20"/>
                <w:szCs w:val="20"/>
              </w:rPr>
            </w:pPr>
            <w:r w:rsidRPr="001F799B">
              <w:rPr>
                <w:rFonts w:cs="Arial"/>
                <w:color w:val="000000"/>
                <w:sz w:val="20"/>
                <w:szCs w:val="20"/>
              </w:rPr>
              <w:t>CNPJ</w:t>
            </w:r>
          </w:p>
        </w:tc>
      </w:tr>
      <w:tr w:rsidR="001B64EE" w:rsidRPr="00153785" w14:paraId="07C5116D" w14:textId="77777777" w:rsidTr="00E847F7">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EED1B79" w14:textId="77777777" w:rsidR="001B64EE" w:rsidRPr="00153785" w:rsidRDefault="001B64EE"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0943C40E" w14:textId="6F1478A1" w:rsidR="001B64EE" w:rsidRPr="001F799B" w:rsidRDefault="001B64EE" w:rsidP="00C01C97">
            <w:pPr>
              <w:rPr>
                <w:rFonts w:cs="Arial"/>
                <w:color w:val="000000"/>
                <w:sz w:val="20"/>
                <w:szCs w:val="20"/>
              </w:rPr>
            </w:pPr>
            <w:r w:rsidRPr="001F799B">
              <w:rPr>
                <w:rFonts w:cs="Arial"/>
                <w:color w:val="000000"/>
                <w:sz w:val="20"/>
                <w:szCs w:val="20"/>
              </w:rPr>
              <w:t>Full (Garantir que a carga atual tenha sido concluída com sucesso, caso contrário retorna a última carga realizada com sucesso) – Validar quantidade de registros (deve possuir no mínimo 90% do volume anterior)</w:t>
            </w:r>
            <w:r w:rsidR="001F799B">
              <w:rPr>
                <w:rFonts w:cs="Arial"/>
                <w:color w:val="000000"/>
                <w:sz w:val="20"/>
                <w:szCs w:val="20"/>
              </w:rPr>
              <w:t>.</w:t>
            </w:r>
          </w:p>
        </w:tc>
      </w:tr>
    </w:tbl>
    <w:p w14:paraId="3F0E8538" w14:textId="77777777" w:rsidR="00DE433B" w:rsidRPr="00153785" w:rsidRDefault="00DE433B" w:rsidP="00C01C97">
      <w:pPr>
        <w:ind w:left="720"/>
        <w:rPr>
          <w:rFonts w:cs="Arial"/>
          <w:sz w:val="20"/>
          <w:szCs w:val="20"/>
        </w:rPr>
      </w:pPr>
    </w:p>
    <w:p w14:paraId="3B3E97F2" w14:textId="77777777" w:rsidR="00E97B4B" w:rsidRPr="00153785" w:rsidRDefault="00E97B4B" w:rsidP="00C01C97">
      <w:pPr>
        <w:rPr>
          <w:rFonts w:cs="Arial"/>
        </w:rPr>
      </w:pPr>
    </w:p>
    <w:p w14:paraId="6B57EC03" w14:textId="77777777" w:rsidR="00E97B4B" w:rsidRPr="00153785" w:rsidRDefault="00E97B4B" w:rsidP="00C01C97">
      <w:pPr>
        <w:pStyle w:val="Heading5"/>
      </w:pPr>
      <w:r w:rsidRPr="00153785">
        <w:t>Layout do arquivo</w:t>
      </w:r>
    </w:p>
    <w:p w14:paraId="47B0C560" w14:textId="77777777" w:rsidR="00AD18AE" w:rsidRDefault="00AD18AE" w:rsidP="00C01C97">
      <w:pPr>
        <w:rPr>
          <w:rFonts w:cs="Arial"/>
        </w:rPr>
      </w:pPr>
    </w:p>
    <w:p w14:paraId="51CC27E2" w14:textId="339E0748" w:rsidR="005B0090" w:rsidRDefault="005B0090" w:rsidP="00C01C97">
      <w:pPr>
        <w:rPr>
          <w:rFonts w:cs="Arial"/>
          <w:color w:val="000000"/>
          <w:sz w:val="20"/>
          <w:szCs w:val="20"/>
        </w:rPr>
      </w:pPr>
      <w:r>
        <w:rPr>
          <w:rFonts w:cs="Arial"/>
          <w:color w:val="000000"/>
          <w:sz w:val="20"/>
          <w:szCs w:val="20"/>
        </w:rPr>
        <w:t>SERASA</w:t>
      </w:r>
      <w:r w:rsidRPr="00153785">
        <w:rPr>
          <w:rFonts w:cs="Arial"/>
          <w:color w:val="000000"/>
          <w:sz w:val="20"/>
          <w:szCs w:val="20"/>
        </w:rPr>
        <w:t xml:space="preserve"> – </w:t>
      </w:r>
      <w:r>
        <w:rPr>
          <w:rFonts w:cs="Arial"/>
          <w:color w:val="000000"/>
          <w:sz w:val="20"/>
          <w:szCs w:val="20"/>
        </w:rPr>
        <w:t>Pessoa Física:</w:t>
      </w:r>
    </w:p>
    <w:p w14:paraId="78AD8396" w14:textId="77777777" w:rsidR="005B0090" w:rsidRDefault="005B0090" w:rsidP="00C01C97">
      <w:pPr>
        <w:rPr>
          <w:rFonts w:cs="Arial"/>
        </w:rPr>
      </w:pPr>
    </w:p>
    <w:tbl>
      <w:tblPr>
        <w:tblW w:w="9751" w:type="dxa"/>
        <w:tblInd w:w="-5" w:type="dxa"/>
        <w:tblCellMar>
          <w:left w:w="70" w:type="dxa"/>
          <w:right w:w="70" w:type="dxa"/>
        </w:tblCellMar>
        <w:tblLook w:val="04A0" w:firstRow="1" w:lastRow="0" w:firstColumn="1" w:lastColumn="0" w:noHBand="0" w:noVBand="1"/>
      </w:tblPr>
      <w:tblGrid>
        <w:gridCol w:w="3194"/>
        <w:gridCol w:w="3608"/>
        <w:gridCol w:w="2949"/>
      </w:tblGrid>
      <w:tr w:rsidR="00E96AA0" w14:paraId="55DD85FB" w14:textId="77777777" w:rsidTr="00E96AA0">
        <w:trPr>
          <w:trHeight w:val="300"/>
        </w:trPr>
        <w:tc>
          <w:tcPr>
            <w:tcW w:w="3194"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60C886C" w14:textId="77777777" w:rsidR="00E96AA0" w:rsidRDefault="00E96AA0" w:rsidP="00C01C97">
            <w:pPr>
              <w:jc w:val="center"/>
              <w:rPr>
                <w:rFonts w:cs="Arial"/>
                <w:b/>
                <w:bCs/>
                <w:color w:val="000000"/>
                <w:sz w:val="20"/>
                <w:szCs w:val="20"/>
              </w:rPr>
            </w:pPr>
            <w:r>
              <w:rPr>
                <w:rFonts w:cs="Arial"/>
                <w:b/>
                <w:bCs/>
                <w:color w:val="000000"/>
                <w:sz w:val="20"/>
                <w:szCs w:val="20"/>
              </w:rPr>
              <w:t>Campo</w:t>
            </w:r>
          </w:p>
        </w:tc>
        <w:tc>
          <w:tcPr>
            <w:tcW w:w="3608" w:type="dxa"/>
            <w:tcBorders>
              <w:top w:val="single" w:sz="4" w:space="0" w:color="auto"/>
              <w:left w:val="nil"/>
              <w:bottom w:val="single" w:sz="4" w:space="0" w:color="auto"/>
              <w:right w:val="single" w:sz="4" w:space="0" w:color="auto"/>
            </w:tcBorders>
            <w:shd w:val="clear" w:color="000000" w:fill="808080"/>
            <w:noWrap/>
            <w:vAlign w:val="center"/>
            <w:hideMark/>
          </w:tcPr>
          <w:p w14:paraId="79DA43D0" w14:textId="77777777" w:rsidR="00E96AA0" w:rsidRDefault="00E96AA0" w:rsidP="00C01C97">
            <w:pPr>
              <w:jc w:val="center"/>
              <w:rPr>
                <w:rFonts w:cs="Arial"/>
                <w:b/>
                <w:bCs/>
                <w:color w:val="000000"/>
                <w:sz w:val="20"/>
                <w:szCs w:val="20"/>
              </w:rPr>
            </w:pPr>
            <w:r>
              <w:rPr>
                <w:rFonts w:cs="Arial"/>
                <w:b/>
                <w:bCs/>
                <w:color w:val="000000"/>
                <w:sz w:val="20"/>
                <w:szCs w:val="20"/>
              </w:rPr>
              <w:t>Descrição</w:t>
            </w:r>
          </w:p>
        </w:tc>
        <w:tc>
          <w:tcPr>
            <w:tcW w:w="2949" w:type="dxa"/>
            <w:tcBorders>
              <w:top w:val="single" w:sz="4" w:space="0" w:color="auto"/>
              <w:left w:val="nil"/>
              <w:bottom w:val="single" w:sz="4" w:space="0" w:color="auto"/>
              <w:right w:val="single" w:sz="4" w:space="0" w:color="auto"/>
            </w:tcBorders>
            <w:shd w:val="clear" w:color="000000" w:fill="808080"/>
            <w:noWrap/>
            <w:vAlign w:val="center"/>
            <w:hideMark/>
          </w:tcPr>
          <w:p w14:paraId="456885B0" w14:textId="77777777" w:rsidR="00E96AA0" w:rsidRDefault="00E96AA0" w:rsidP="00C01C97">
            <w:pPr>
              <w:jc w:val="center"/>
              <w:rPr>
                <w:rFonts w:cs="Arial"/>
                <w:b/>
                <w:bCs/>
                <w:color w:val="000000"/>
                <w:sz w:val="20"/>
                <w:szCs w:val="20"/>
              </w:rPr>
            </w:pPr>
            <w:r>
              <w:rPr>
                <w:rFonts w:cs="Arial"/>
                <w:b/>
                <w:bCs/>
                <w:color w:val="000000"/>
                <w:sz w:val="20"/>
                <w:szCs w:val="20"/>
              </w:rPr>
              <w:t>Exemplo</w:t>
            </w:r>
          </w:p>
        </w:tc>
      </w:tr>
      <w:tr w:rsidR="00E96AA0" w14:paraId="1932D48D"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2E69CE3E" w14:textId="18CB953E" w:rsidR="00E96AA0" w:rsidRPr="001F799B" w:rsidRDefault="00E96AA0" w:rsidP="00C01C97">
            <w:pPr>
              <w:rPr>
                <w:rFonts w:cs="Arial"/>
                <w:color w:val="000000"/>
                <w:sz w:val="20"/>
                <w:szCs w:val="20"/>
              </w:rPr>
            </w:pPr>
            <w:r w:rsidRPr="001F799B">
              <w:rPr>
                <w:rFonts w:cs="Arial"/>
                <w:color w:val="000000"/>
                <w:sz w:val="20"/>
                <w:szCs w:val="20"/>
              </w:rPr>
              <w:t>CPF</w:t>
            </w:r>
          </w:p>
        </w:tc>
        <w:tc>
          <w:tcPr>
            <w:tcW w:w="3608" w:type="dxa"/>
            <w:tcBorders>
              <w:top w:val="nil"/>
              <w:left w:val="nil"/>
              <w:bottom w:val="single" w:sz="4" w:space="0" w:color="auto"/>
              <w:right w:val="single" w:sz="4" w:space="0" w:color="auto"/>
            </w:tcBorders>
            <w:shd w:val="clear" w:color="auto" w:fill="auto"/>
            <w:noWrap/>
            <w:vAlign w:val="bottom"/>
            <w:hideMark/>
          </w:tcPr>
          <w:p w14:paraId="2C19F51E" w14:textId="77777777" w:rsidR="00E96AA0" w:rsidRPr="001F799B" w:rsidRDefault="00E96AA0" w:rsidP="00C01C97">
            <w:pPr>
              <w:rPr>
                <w:rFonts w:cs="Arial"/>
                <w:color w:val="000000"/>
                <w:sz w:val="20"/>
                <w:szCs w:val="20"/>
              </w:rPr>
            </w:pPr>
            <w:r w:rsidRPr="001F799B">
              <w:rPr>
                <w:rFonts w:cs="Arial"/>
                <w:color w:val="000000"/>
                <w:sz w:val="20"/>
                <w:szCs w:val="20"/>
              </w:rPr>
              <w:t>CPF</w:t>
            </w:r>
          </w:p>
        </w:tc>
        <w:tc>
          <w:tcPr>
            <w:tcW w:w="2949" w:type="dxa"/>
            <w:tcBorders>
              <w:top w:val="nil"/>
              <w:left w:val="nil"/>
              <w:bottom w:val="single" w:sz="4" w:space="0" w:color="auto"/>
              <w:right w:val="single" w:sz="4" w:space="0" w:color="auto"/>
            </w:tcBorders>
            <w:shd w:val="clear" w:color="auto" w:fill="auto"/>
            <w:noWrap/>
            <w:vAlign w:val="bottom"/>
            <w:hideMark/>
          </w:tcPr>
          <w:p w14:paraId="7ADD5C82" w14:textId="77777777" w:rsidR="00E96AA0" w:rsidRPr="001F799B" w:rsidRDefault="00E96AA0" w:rsidP="00C01C97">
            <w:pPr>
              <w:rPr>
                <w:rFonts w:cs="Arial"/>
                <w:color w:val="000000"/>
                <w:sz w:val="20"/>
                <w:szCs w:val="20"/>
              </w:rPr>
            </w:pPr>
            <w:r w:rsidRPr="001F799B">
              <w:rPr>
                <w:rFonts w:cs="Arial"/>
                <w:color w:val="000000"/>
                <w:sz w:val="20"/>
                <w:szCs w:val="20"/>
              </w:rPr>
              <w:t>85973245458</w:t>
            </w:r>
          </w:p>
        </w:tc>
      </w:tr>
      <w:tr w:rsidR="00E96AA0" w14:paraId="1FB8D0CC"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4E10D94C" w14:textId="552928E4" w:rsidR="00E96AA0" w:rsidRPr="001F799B" w:rsidRDefault="00E96AA0" w:rsidP="00C01C97">
            <w:pPr>
              <w:rPr>
                <w:rFonts w:cs="Arial"/>
                <w:color w:val="000000"/>
                <w:sz w:val="20"/>
                <w:szCs w:val="20"/>
              </w:rPr>
            </w:pPr>
            <w:r w:rsidRPr="001F799B">
              <w:rPr>
                <w:rFonts w:cs="Arial"/>
                <w:color w:val="000000"/>
                <w:sz w:val="20"/>
                <w:szCs w:val="20"/>
              </w:rPr>
              <w:t>NOME_ENR</w:t>
            </w:r>
          </w:p>
        </w:tc>
        <w:tc>
          <w:tcPr>
            <w:tcW w:w="3608" w:type="dxa"/>
            <w:tcBorders>
              <w:top w:val="nil"/>
              <w:left w:val="nil"/>
              <w:bottom w:val="single" w:sz="4" w:space="0" w:color="auto"/>
              <w:right w:val="single" w:sz="4" w:space="0" w:color="auto"/>
            </w:tcBorders>
            <w:shd w:val="clear" w:color="auto" w:fill="auto"/>
            <w:noWrap/>
            <w:vAlign w:val="bottom"/>
            <w:hideMark/>
          </w:tcPr>
          <w:p w14:paraId="776D1BA9" w14:textId="77777777" w:rsidR="00E96AA0" w:rsidRPr="001F799B" w:rsidRDefault="00E96AA0" w:rsidP="00C01C97">
            <w:pPr>
              <w:rPr>
                <w:rFonts w:cs="Arial"/>
                <w:color w:val="000000"/>
                <w:sz w:val="20"/>
                <w:szCs w:val="20"/>
              </w:rPr>
            </w:pPr>
            <w:r w:rsidRPr="001F799B">
              <w:rPr>
                <w:rFonts w:cs="Arial"/>
                <w:color w:val="000000"/>
                <w:sz w:val="20"/>
                <w:szCs w:val="20"/>
              </w:rPr>
              <w:t>Nome completo</w:t>
            </w:r>
          </w:p>
        </w:tc>
        <w:tc>
          <w:tcPr>
            <w:tcW w:w="2949" w:type="dxa"/>
            <w:tcBorders>
              <w:top w:val="nil"/>
              <w:left w:val="nil"/>
              <w:bottom w:val="single" w:sz="4" w:space="0" w:color="auto"/>
              <w:right w:val="single" w:sz="4" w:space="0" w:color="auto"/>
            </w:tcBorders>
            <w:shd w:val="clear" w:color="auto" w:fill="auto"/>
            <w:noWrap/>
            <w:vAlign w:val="bottom"/>
            <w:hideMark/>
          </w:tcPr>
          <w:p w14:paraId="2FCB278B" w14:textId="77777777" w:rsidR="00E96AA0" w:rsidRPr="001F799B" w:rsidRDefault="00E96AA0" w:rsidP="00C01C97">
            <w:pPr>
              <w:rPr>
                <w:rFonts w:cs="Arial"/>
                <w:color w:val="000000"/>
                <w:sz w:val="20"/>
                <w:szCs w:val="20"/>
              </w:rPr>
            </w:pPr>
            <w:r w:rsidRPr="001F799B">
              <w:rPr>
                <w:rFonts w:cs="Arial"/>
                <w:color w:val="000000"/>
                <w:sz w:val="20"/>
                <w:szCs w:val="20"/>
              </w:rPr>
              <w:t>JONAS RIBEIRO BRAGA</w:t>
            </w:r>
          </w:p>
        </w:tc>
      </w:tr>
      <w:tr w:rsidR="00E96AA0" w14:paraId="57CF6FFE"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102ED8A9" w14:textId="2712839A" w:rsidR="00E96AA0" w:rsidRPr="001F799B" w:rsidRDefault="00E96AA0" w:rsidP="00C01C97">
            <w:pPr>
              <w:rPr>
                <w:rFonts w:cs="Arial"/>
                <w:color w:val="000000"/>
                <w:sz w:val="20"/>
                <w:szCs w:val="20"/>
              </w:rPr>
            </w:pPr>
            <w:r w:rsidRPr="001F799B">
              <w:rPr>
                <w:rFonts w:cs="Arial"/>
                <w:color w:val="000000"/>
                <w:sz w:val="20"/>
                <w:szCs w:val="20"/>
              </w:rPr>
              <w:t>UF_ENR</w:t>
            </w:r>
          </w:p>
        </w:tc>
        <w:tc>
          <w:tcPr>
            <w:tcW w:w="3608" w:type="dxa"/>
            <w:tcBorders>
              <w:top w:val="nil"/>
              <w:left w:val="nil"/>
              <w:bottom w:val="single" w:sz="4" w:space="0" w:color="auto"/>
              <w:right w:val="single" w:sz="4" w:space="0" w:color="auto"/>
            </w:tcBorders>
            <w:shd w:val="clear" w:color="auto" w:fill="auto"/>
            <w:noWrap/>
            <w:vAlign w:val="bottom"/>
            <w:hideMark/>
          </w:tcPr>
          <w:p w14:paraId="703A87DC" w14:textId="77777777" w:rsidR="00E96AA0" w:rsidRPr="001F799B" w:rsidRDefault="00E96AA0" w:rsidP="00C01C97">
            <w:pPr>
              <w:rPr>
                <w:rFonts w:cs="Arial"/>
                <w:color w:val="000000"/>
                <w:sz w:val="20"/>
                <w:szCs w:val="20"/>
              </w:rPr>
            </w:pPr>
            <w:r w:rsidRPr="001F799B">
              <w:rPr>
                <w:rFonts w:cs="Arial"/>
                <w:color w:val="000000"/>
                <w:sz w:val="20"/>
                <w:szCs w:val="20"/>
              </w:rPr>
              <w:t>UF</w:t>
            </w:r>
          </w:p>
        </w:tc>
        <w:tc>
          <w:tcPr>
            <w:tcW w:w="2949" w:type="dxa"/>
            <w:tcBorders>
              <w:top w:val="nil"/>
              <w:left w:val="nil"/>
              <w:bottom w:val="single" w:sz="4" w:space="0" w:color="auto"/>
              <w:right w:val="single" w:sz="4" w:space="0" w:color="auto"/>
            </w:tcBorders>
            <w:shd w:val="clear" w:color="auto" w:fill="auto"/>
            <w:noWrap/>
            <w:vAlign w:val="bottom"/>
            <w:hideMark/>
          </w:tcPr>
          <w:p w14:paraId="107AF32B" w14:textId="77777777" w:rsidR="00E96AA0" w:rsidRPr="001F799B" w:rsidRDefault="00E96AA0" w:rsidP="00C01C97">
            <w:pPr>
              <w:rPr>
                <w:rFonts w:cs="Arial"/>
                <w:color w:val="000000"/>
                <w:sz w:val="20"/>
                <w:szCs w:val="20"/>
              </w:rPr>
            </w:pPr>
            <w:r w:rsidRPr="001F799B">
              <w:rPr>
                <w:rFonts w:cs="Arial"/>
                <w:color w:val="000000"/>
                <w:sz w:val="20"/>
                <w:szCs w:val="20"/>
              </w:rPr>
              <w:t>RJ</w:t>
            </w:r>
          </w:p>
        </w:tc>
      </w:tr>
      <w:tr w:rsidR="00E96AA0" w14:paraId="05755D4D"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4C084607" w14:textId="0C4F7D72" w:rsidR="00E96AA0" w:rsidRPr="001F799B" w:rsidRDefault="00E96AA0" w:rsidP="00C01C97">
            <w:pPr>
              <w:rPr>
                <w:rFonts w:cs="Arial"/>
                <w:color w:val="000000"/>
                <w:sz w:val="20"/>
                <w:szCs w:val="20"/>
              </w:rPr>
            </w:pPr>
            <w:r w:rsidRPr="001F799B">
              <w:rPr>
                <w:rFonts w:cs="Arial"/>
                <w:color w:val="000000"/>
                <w:sz w:val="20"/>
                <w:szCs w:val="20"/>
              </w:rPr>
              <w:t>FAIXA_RENDA_ENR</w:t>
            </w:r>
          </w:p>
        </w:tc>
        <w:tc>
          <w:tcPr>
            <w:tcW w:w="3608" w:type="dxa"/>
            <w:tcBorders>
              <w:top w:val="nil"/>
              <w:left w:val="nil"/>
              <w:bottom w:val="single" w:sz="4" w:space="0" w:color="auto"/>
              <w:right w:val="single" w:sz="4" w:space="0" w:color="auto"/>
            </w:tcBorders>
            <w:shd w:val="clear" w:color="auto" w:fill="auto"/>
            <w:noWrap/>
            <w:vAlign w:val="bottom"/>
            <w:hideMark/>
          </w:tcPr>
          <w:p w14:paraId="747363D0" w14:textId="77777777" w:rsidR="00E96AA0" w:rsidRPr="001F799B" w:rsidRDefault="00E96AA0" w:rsidP="00C01C97">
            <w:pPr>
              <w:rPr>
                <w:rFonts w:cs="Arial"/>
                <w:color w:val="000000"/>
                <w:sz w:val="20"/>
                <w:szCs w:val="20"/>
              </w:rPr>
            </w:pPr>
            <w:r w:rsidRPr="001F799B">
              <w:rPr>
                <w:rFonts w:cs="Arial"/>
                <w:color w:val="000000"/>
                <w:sz w:val="20"/>
                <w:szCs w:val="20"/>
              </w:rPr>
              <w:t>Faixa de renda</w:t>
            </w:r>
          </w:p>
        </w:tc>
        <w:tc>
          <w:tcPr>
            <w:tcW w:w="2949" w:type="dxa"/>
            <w:tcBorders>
              <w:top w:val="nil"/>
              <w:left w:val="nil"/>
              <w:bottom w:val="single" w:sz="4" w:space="0" w:color="auto"/>
              <w:right w:val="single" w:sz="4" w:space="0" w:color="auto"/>
            </w:tcBorders>
            <w:shd w:val="clear" w:color="auto" w:fill="auto"/>
            <w:noWrap/>
            <w:vAlign w:val="bottom"/>
            <w:hideMark/>
          </w:tcPr>
          <w:p w14:paraId="09C92AA3" w14:textId="77777777" w:rsidR="00E96AA0" w:rsidRPr="001F799B" w:rsidRDefault="00E96AA0" w:rsidP="00C01C97">
            <w:pPr>
              <w:rPr>
                <w:rFonts w:cs="Arial"/>
                <w:color w:val="000000"/>
                <w:sz w:val="20"/>
                <w:szCs w:val="20"/>
              </w:rPr>
            </w:pPr>
            <w:r w:rsidRPr="001F799B">
              <w:rPr>
                <w:rFonts w:cs="Arial"/>
                <w:color w:val="000000"/>
                <w:sz w:val="20"/>
                <w:szCs w:val="20"/>
              </w:rPr>
              <w:t>MAIS DE  1.000,00 A  1.500,00</w:t>
            </w:r>
          </w:p>
        </w:tc>
      </w:tr>
      <w:tr w:rsidR="00E96AA0" w14:paraId="39429CA3"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288FB4A" w14:textId="608C315D" w:rsidR="00E96AA0" w:rsidRPr="001F799B" w:rsidRDefault="00E96AA0" w:rsidP="00C01C97">
            <w:pPr>
              <w:rPr>
                <w:rFonts w:cs="Arial"/>
                <w:color w:val="000000"/>
                <w:sz w:val="20"/>
                <w:szCs w:val="20"/>
              </w:rPr>
            </w:pPr>
            <w:r w:rsidRPr="001F799B">
              <w:rPr>
                <w:rFonts w:cs="Arial"/>
                <w:color w:val="000000"/>
                <w:sz w:val="20"/>
                <w:szCs w:val="20"/>
              </w:rPr>
              <w:t>SITUACAO_CADASTRAL_ENR</w:t>
            </w:r>
          </w:p>
        </w:tc>
        <w:tc>
          <w:tcPr>
            <w:tcW w:w="3608" w:type="dxa"/>
            <w:tcBorders>
              <w:top w:val="nil"/>
              <w:left w:val="nil"/>
              <w:bottom w:val="single" w:sz="4" w:space="0" w:color="auto"/>
              <w:right w:val="single" w:sz="4" w:space="0" w:color="auto"/>
            </w:tcBorders>
            <w:shd w:val="clear" w:color="auto" w:fill="auto"/>
            <w:noWrap/>
            <w:vAlign w:val="bottom"/>
            <w:hideMark/>
          </w:tcPr>
          <w:p w14:paraId="42ED8C16" w14:textId="77777777" w:rsidR="00E96AA0" w:rsidRPr="001F799B" w:rsidRDefault="00E96AA0" w:rsidP="00C01C97">
            <w:pPr>
              <w:rPr>
                <w:rFonts w:cs="Arial"/>
                <w:color w:val="000000"/>
                <w:sz w:val="20"/>
                <w:szCs w:val="20"/>
              </w:rPr>
            </w:pPr>
            <w:r w:rsidRPr="001F799B">
              <w:rPr>
                <w:rFonts w:cs="Arial"/>
                <w:color w:val="000000"/>
                <w:sz w:val="20"/>
                <w:szCs w:val="20"/>
              </w:rPr>
              <w:t>Situação cadastral na receita</w:t>
            </w:r>
          </w:p>
          <w:p w14:paraId="5EBE9DD8" w14:textId="77777777" w:rsidR="004A3BA4" w:rsidRPr="001F799B" w:rsidRDefault="004A3BA4" w:rsidP="00C01C97">
            <w:pPr>
              <w:rPr>
                <w:rFonts w:cs="Arial"/>
                <w:color w:val="000000"/>
                <w:sz w:val="20"/>
                <w:szCs w:val="20"/>
              </w:rPr>
            </w:pPr>
          </w:p>
          <w:p w14:paraId="373C811B" w14:textId="71120940" w:rsidR="004A3BA4" w:rsidRPr="001F799B" w:rsidRDefault="004A3BA4" w:rsidP="00C01C97">
            <w:pPr>
              <w:rPr>
                <w:rFonts w:cs="Arial"/>
                <w:color w:val="000000"/>
                <w:sz w:val="20"/>
                <w:szCs w:val="20"/>
              </w:rPr>
            </w:pPr>
            <w:r w:rsidRPr="001F799B">
              <w:rPr>
                <w:rFonts w:cs="Arial"/>
                <w:b/>
                <w:color w:val="000000"/>
                <w:sz w:val="20"/>
                <w:szCs w:val="20"/>
              </w:rPr>
              <w:t>REGULAR</w:t>
            </w:r>
            <w:r w:rsidRPr="001F799B">
              <w:rPr>
                <w:rFonts w:cs="Arial"/>
                <w:color w:val="000000"/>
                <w:sz w:val="20"/>
                <w:szCs w:val="20"/>
              </w:rPr>
              <w:t xml:space="preserve"> = não há nenhuma pendência no cadastro do contribuinte.</w:t>
            </w:r>
          </w:p>
          <w:p w14:paraId="2731AD12" w14:textId="3C340BFF" w:rsidR="004A3BA4" w:rsidRPr="001F799B" w:rsidRDefault="004A3BA4" w:rsidP="00C01C97">
            <w:pPr>
              <w:rPr>
                <w:rFonts w:cs="Arial"/>
                <w:color w:val="000000"/>
                <w:sz w:val="20"/>
                <w:szCs w:val="20"/>
              </w:rPr>
            </w:pPr>
            <w:r w:rsidRPr="001F799B">
              <w:rPr>
                <w:rFonts w:cs="Arial"/>
                <w:b/>
                <w:color w:val="000000"/>
                <w:sz w:val="20"/>
                <w:szCs w:val="20"/>
              </w:rPr>
              <w:t>TITULAR</w:t>
            </w:r>
            <w:r w:rsidRPr="001F799B">
              <w:rPr>
                <w:rFonts w:cs="Arial"/>
                <w:color w:val="000000"/>
                <w:sz w:val="20"/>
                <w:szCs w:val="20"/>
              </w:rPr>
              <w:t xml:space="preserve"> </w:t>
            </w:r>
            <w:r w:rsidRPr="001F799B">
              <w:rPr>
                <w:rFonts w:cs="Arial"/>
                <w:b/>
                <w:color w:val="000000"/>
                <w:sz w:val="20"/>
                <w:szCs w:val="20"/>
              </w:rPr>
              <w:t>FALECIDO</w:t>
            </w:r>
            <w:r w:rsidRPr="001F799B">
              <w:rPr>
                <w:rFonts w:cs="Arial"/>
                <w:color w:val="000000"/>
                <w:sz w:val="20"/>
                <w:szCs w:val="20"/>
              </w:rPr>
              <w:t xml:space="preserve"> = CPF foi cancelado, em virtude de decisão administrativa ou judicial ou por falecimento do contribuinte</w:t>
            </w:r>
          </w:p>
          <w:p w14:paraId="37C95139" w14:textId="33BD01D7" w:rsidR="004A3BA4" w:rsidRPr="001F799B" w:rsidRDefault="004A3BA4" w:rsidP="00C01C97">
            <w:pPr>
              <w:rPr>
                <w:rFonts w:cs="Arial"/>
                <w:color w:val="000000"/>
                <w:sz w:val="20"/>
                <w:szCs w:val="20"/>
              </w:rPr>
            </w:pPr>
            <w:r w:rsidRPr="001F799B">
              <w:rPr>
                <w:rFonts w:cs="Arial"/>
                <w:b/>
                <w:color w:val="000000"/>
                <w:sz w:val="20"/>
                <w:szCs w:val="20"/>
              </w:rPr>
              <w:t>CANCELADA</w:t>
            </w:r>
            <w:r w:rsidRPr="001F799B">
              <w:rPr>
                <w:rFonts w:cs="Arial"/>
                <w:color w:val="000000"/>
                <w:sz w:val="20"/>
                <w:szCs w:val="20"/>
              </w:rPr>
              <w:t xml:space="preserve"> = CPF foi cancelado, em virtude de decisão administrativa ou judicial ou por falecimento do contribuinte</w:t>
            </w:r>
          </w:p>
          <w:p w14:paraId="413DCEB3" w14:textId="74FC6487" w:rsidR="004A3BA4" w:rsidRPr="001F799B" w:rsidRDefault="004A3BA4" w:rsidP="00C01C97">
            <w:pPr>
              <w:rPr>
                <w:rFonts w:cs="Arial"/>
                <w:color w:val="000000"/>
                <w:sz w:val="20"/>
                <w:szCs w:val="20"/>
              </w:rPr>
            </w:pPr>
            <w:r w:rsidRPr="001F799B">
              <w:rPr>
                <w:rFonts w:cs="Arial"/>
                <w:b/>
                <w:color w:val="000000"/>
                <w:sz w:val="20"/>
                <w:szCs w:val="20"/>
              </w:rPr>
              <w:lastRenderedPageBreak/>
              <w:t>NULA</w:t>
            </w:r>
            <w:r w:rsidRPr="001F799B">
              <w:rPr>
                <w:rFonts w:cs="Arial"/>
                <w:color w:val="000000"/>
                <w:sz w:val="20"/>
                <w:szCs w:val="20"/>
              </w:rPr>
              <w:t> = foi constatada fraude na inscrição e o CPF foi anulado</w:t>
            </w:r>
          </w:p>
          <w:p w14:paraId="7B2F7E71" w14:textId="77777777" w:rsidR="004A3BA4" w:rsidRPr="001F799B" w:rsidRDefault="004A3BA4" w:rsidP="00C01C97">
            <w:pPr>
              <w:rPr>
                <w:rFonts w:cs="Arial"/>
                <w:color w:val="000000"/>
                <w:sz w:val="20"/>
                <w:szCs w:val="20"/>
              </w:rPr>
            </w:pPr>
            <w:r w:rsidRPr="001F799B">
              <w:rPr>
                <w:rFonts w:cs="Arial"/>
                <w:b/>
                <w:color w:val="000000"/>
                <w:sz w:val="20"/>
                <w:szCs w:val="20"/>
              </w:rPr>
              <w:t>PENDENTE</w:t>
            </w:r>
            <w:r w:rsidRPr="001F799B">
              <w:rPr>
                <w:rFonts w:cs="Arial"/>
                <w:color w:val="000000"/>
                <w:sz w:val="20"/>
                <w:szCs w:val="20"/>
              </w:rPr>
              <w:t xml:space="preserve"> </w:t>
            </w:r>
            <w:r w:rsidRPr="001F799B">
              <w:rPr>
                <w:rFonts w:cs="Arial"/>
                <w:b/>
                <w:color w:val="000000"/>
                <w:sz w:val="20"/>
                <w:szCs w:val="20"/>
              </w:rPr>
              <w:t>DE</w:t>
            </w:r>
            <w:r w:rsidRPr="001F799B">
              <w:rPr>
                <w:rFonts w:cs="Arial"/>
                <w:color w:val="000000"/>
                <w:sz w:val="20"/>
                <w:szCs w:val="20"/>
              </w:rPr>
              <w:t xml:space="preserve"> </w:t>
            </w:r>
            <w:r w:rsidRPr="001F799B">
              <w:rPr>
                <w:rFonts w:cs="Arial"/>
                <w:b/>
                <w:color w:val="000000"/>
                <w:sz w:val="20"/>
                <w:szCs w:val="20"/>
              </w:rPr>
              <w:t>REGULARIZAÇÃO</w:t>
            </w:r>
            <w:r w:rsidRPr="001F799B">
              <w:rPr>
                <w:rFonts w:cs="Arial"/>
                <w:color w:val="000000"/>
                <w:sz w:val="20"/>
                <w:szCs w:val="20"/>
              </w:rPr>
              <w:t xml:space="preserve"> = o contribuinte deixou de entregar alguma Declaração do Imposto Renda da Pessoa Física (DIRPF) a que estava obrigado em pelo menos um dos últimos cinco anos.</w:t>
            </w:r>
          </w:p>
          <w:p w14:paraId="5C1CEEB8" w14:textId="77777777" w:rsidR="004A3BA4" w:rsidRPr="001F799B" w:rsidRDefault="004A3BA4" w:rsidP="00C01C97">
            <w:pPr>
              <w:rPr>
                <w:rFonts w:cs="Arial"/>
                <w:color w:val="000000"/>
                <w:sz w:val="20"/>
                <w:szCs w:val="20"/>
              </w:rPr>
            </w:pPr>
          </w:p>
        </w:tc>
        <w:tc>
          <w:tcPr>
            <w:tcW w:w="2949" w:type="dxa"/>
            <w:tcBorders>
              <w:top w:val="nil"/>
              <w:left w:val="nil"/>
              <w:bottom w:val="single" w:sz="4" w:space="0" w:color="auto"/>
              <w:right w:val="single" w:sz="4" w:space="0" w:color="auto"/>
            </w:tcBorders>
            <w:shd w:val="clear" w:color="auto" w:fill="auto"/>
            <w:noWrap/>
            <w:vAlign w:val="bottom"/>
            <w:hideMark/>
          </w:tcPr>
          <w:p w14:paraId="5CFEE275" w14:textId="77777777" w:rsidR="00E96AA0" w:rsidRPr="001F799B" w:rsidRDefault="00E96AA0" w:rsidP="00C01C97">
            <w:pPr>
              <w:rPr>
                <w:rFonts w:cs="Arial"/>
                <w:color w:val="000000"/>
                <w:sz w:val="20"/>
                <w:szCs w:val="20"/>
              </w:rPr>
            </w:pPr>
            <w:r w:rsidRPr="001F799B">
              <w:rPr>
                <w:rFonts w:cs="Arial"/>
                <w:color w:val="000000"/>
                <w:sz w:val="20"/>
                <w:szCs w:val="20"/>
              </w:rPr>
              <w:lastRenderedPageBreak/>
              <w:t>REGULAR</w:t>
            </w:r>
          </w:p>
        </w:tc>
      </w:tr>
      <w:tr w:rsidR="00E96AA0" w14:paraId="3F6DD294"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4B7FF5E7" w14:textId="7D4EAA67" w:rsidR="00E96AA0" w:rsidRPr="001F799B" w:rsidRDefault="00E96AA0" w:rsidP="00C01C97">
            <w:pPr>
              <w:rPr>
                <w:rFonts w:cs="Arial"/>
                <w:color w:val="000000"/>
                <w:sz w:val="20"/>
                <w:szCs w:val="20"/>
              </w:rPr>
            </w:pPr>
            <w:r w:rsidRPr="001F799B">
              <w:rPr>
                <w:rFonts w:cs="Arial"/>
                <w:color w:val="000000"/>
                <w:sz w:val="20"/>
                <w:szCs w:val="20"/>
              </w:rPr>
              <w:t>SCORE_CREDITO_ENR</w:t>
            </w:r>
          </w:p>
        </w:tc>
        <w:tc>
          <w:tcPr>
            <w:tcW w:w="3608" w:type="dxa"/>
            <w:tcBorders>
              <w:top w:val="nil"/>
              <w:left w:val="nil"/>
              <w:bottom w:val="single" w:sz="4" w:space="0" w:color="auto"/>
              <w:right w:val="single" w:sz="4" w:space="0" w:color="auto"/>
            </w:tcBorders>
            <w:shd w:val="clear" w:color="auto" w:fill="auto"/>
            <w:noWrap/>
            <w:vAlign w:val="bottom"/>
            <w:hideMark/>
          </w:tcPr>
          <w:p w14:paraId="07096CD9" w14:textId="77777777" w:rsidR="00E96AA0" w:rsidRPr="001F799B" w:rsidRDefault="00E96AA0" w:rsidP="00C01C97">
            <w:pPr>
              <w:rPr>
                <w:rFonts w:cs="Arial"/>
                <w:color w:val="000000"/>
                <w:sz w:val="20"/>
                <w:szCs w:val="20"/>
              </w:rPr>
            </w:pPr>
            <w:r w:rsidRPr="001F799B">
              <w:rPr>
                <w:rFonts w:cs="Arial"/>
                <w:color w:val="000000"/>
                <w:sz w:val="20"/>
                <w:szCs w:val="20"/>
              </w:rPr>
              <w:t>Score de credito</w:t>
            </w:r>
          </w:p>
        </w:tc>
        <w:tc>
          <w:tcPr>
            <w:tcW w:w="2949" w:type="dxa"/>
            <w:tcBorders>
              <w:top w:val="nil"/>
              <w:left w:val="nil"/>
              <w:bottom w:val="single" w:sz="4" w:space="0" w:color="auto"/>
              <w:right w:val="single" w:sz="4" w:space="0" w:color="auto"/>
            </w:tcBorders>
            <w:shd w:val="clear" w:color="auto" w:fill="auto"/>
            <w:noWrap/>
            <w:vAlign w:val="bottom"/>
            <w:hideMark/>
          </w:tcPr>
          <w:p w14:paraId="0FA170B7" w14:textId="77777777" w:rsidR="00E96AA0" w:rsidRPr="001F799B" w:rsidRDefault="00E96AA0" w:rsidP="00C01C97">
            <w:pPr>
              <w:rPr>
                <w:rFonts w:cs="Arial"/>
                <w:color w:val="000000"/>
                <w:sz w:val="20"/>
                <w:szCs w:val="20"/>
              </w:rPr>
            </w:pPr>
            <w:r w:rsidRPr="001F799B">
              <w:rPr>
                <w:rFonts w:cs="Arial"/>
                <w:color w:val="000000"/>
                <w:sz w:val="20"/>
                <w:szCs w:val="20"/>
              </w:rPr>
              <w:t>0625</w:t>
            </w:r>
          </w:p>
        </w:tc>
      </w:tr>
      <w:tr w:rsidR="00E96AA0" w14:paraId="70C41AA1"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73345726" w14:textId="4DEC27A8" w:rsidR="00E96AA0" w:rsidRPr="001F799B" w:rsidRDefault="00E96AA0" w:rsidP="00C01C97">
            <w:pPr>
              <w:rPr>
                <w:rFonts w:cs="Arial"/>
                <w:color w:val="000000"/>
                <w:sz w:val="20"/>
                <w:szCs w:val="20"/>
              </w:rPr>
            </w:pPr>
            <w:r w:rsidRPr="001F799B">
              <w:rPr>
                <w:rFonts w:cs="Arial"/>
                <w:color w:val="000000"/>
                <w:sz w:val="20"/>
                <w:szCs w:val="20"/>
              </w:rPr>
              <w:t>SCORE_CCO1_ENR</w:t>
            </w:r>
          </w:p>
        </w:tc>
        <w:tc>
          <w:tcPr>
            <w:tcW w:w="3608" w:type="dxa"/>
            <w:tcBorders>
              <w:top w:val="nil"/>
              <w:left w:val="nil"/>
              <w:bottom w:val="single" w:sz="4" w:space="0" w:color="auto"/>
              <w:right w:val="single" w:sz="4" w:space="0" w:color="auto"/>
            </w:tcBorders>
            <w:shd w:val="clear" w:color="auto" w:fill="auto"/>
            <w:noWrap/>
            <w:vAlign w:val="bottom"/>
            <w:hideMark/>
          </w:tcPr>
          <w:p w14:paraId="3A002F69" w14:textId="77777777" w:rsidR="00E96AA0" w:rsidRPr="001F799B" w:rsidRDefault="00E96AA0" w:rsidP="00C01C97">
            <w:pPr>
              <w:rPr>
                <w:rFonts w:cs="Arial"/>
                <w:color w:val="000000"/>
                <w:sz w:val="20"/>
                <w:szCs w:val="20"/>
              </w:rPr>
            </w:pPr>
            <w:r w:rsidRPr="001F799B">
              <w:rPr>
                <w:rFonts w:cs="Arial"/>
                <w:color w:val="000000"/>
                <w:sz w:val="20"/>
                <w:szCs w:val="20"/>
              </w:rPr>
              <w:t>Score de capacidade de compra na OI</w:t>
            </w:r>
          </w:p>
        </w:tc>
        <w:tc>
          <w:tcPr>
            <w:tcW w:w="2949" w:type="dxa"/>
            <w:tcBorders>
              <w:top w:val="nil"/>
              <w:left w:val="nil"/>
              <w:bottom w:val="single" w:sz="4" w:space="0" w:color="auto"/>
              <w:right w:val="single" w:sz="4" w:space="0" w:color="auto"/>
            </w:tcBorders>
            <w:shd w:val="clear" w:color="auto" w:fill="auto"/>
            <w:noWrap/>
            <w:vAlign w:val="bottom"/>
            <w:hideMark/>
          </w:tcPr>
          <w:p w14:paraId="3427AA7C" w14:textId="77777777" w:rsidR="00E96AA0" w:rsidRPr="001F799B" w:rsidRDefault="00E96AA0" w:rsidP="00C01C97">
            <w:pPr>
              <w:rPr>
                <w:rFonts w:cs="Arial"/>
                <w:color w:val="000000"/>
                <w:sz w:val="20"/>
                <w:szCs w:val="20"/>
              </w:rPr>
            </w:pPr>
            <w:r w:rsidRPr="001F799B">
              <w:rPr>
                <w:rFonts w:cs="Arial"/>
                <w:color w:val="000000"/>
                <w:sz w:val="20"/>
                <w:szCs w:val="20"/>
              </w:rPr>
              <w:t>0594</w:t>
            </w:r>
          </w:p>
        </w:tc>
      </w:tr>
      <w:tr w:rsidR="00E96AA0" w14:paraId="33B81A52"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2E3E8C8C" w14:textId="77BA23C8" w:rsidR="00E96AA0" w:rsidRPr="001F799B" w:rsidRDefault="00E96AA0" w:rsidP="00C01C97">
            <w:pPr>
              <w:rPr>
                <w:rFonts w:cs="Arial"/>
                <w:color w:val="000000"/>
                <w:sz w:val="20"/>
                <w:szCs w:val="20"/>
              </w:rPr>
            </w:pPr>
            <w:r w:rsidRPr="001F799B">
              <w:rPr>
                <w:rFonts w:cs="Arial"/>
                <w:color w:val="000000"/>
                <w:sz w:val="20"/>
                <w:szCs w:val="20"/>
              </w:rPr>
              <w:t>CAPACIDADE_ENR</w:t>
            </w:r>
          </w:p>
        </w:tc>
        <w:tc>
          <w:tcPr>
            <w:tcW w:w="3608" w:type="dxa"/>
            <w:tcBorders>
              <w:top w:val="nil"/>
              <w:left w:val="nil"/>
              <w:bottom w:val="single" w:sz="4" w:space="0" w:color="auto"/>
              <w:right w:val="single" w:sz="4" w:space="0" w:color="auto"/>
            </w:tcBorders>
            <w:shd w:val="clear" w:color="auto" w:fill="auto"/>
            <w:noWrap/>
            <w:vAlign w:val="bottom"/>
            <w:hideMark/>
          </w:tcPr>
          <w:p w14:paraId="30A2ACA7" w14:textId="77777777" w:rsidR="00E96AA0" w:rsidRPr="001F799B" w:rsidRDefault="00E96AA0" w:rsidP="00C01C97">
            <w:pPr>
              <w:rPr>
                <w:rFonts w:cs="Arial"/>
                <w:color w:val="000000"/>
                <w:sz w:val="20"/>
                <w:szCs w:val="20"/>
              </w:rPr>
            </w:pPr>
            <w:r w:rsidRPr="001F799B">
              <w:rPr>
                <w:rFonts w:cs="Arial"/>
                <w:color w:val="000000"/>
                <w:sz w:val="20"/>
                <w:szCs w:val="20"/>
              </w:rPr>
              <w:t>Capacidade de pagamento</w:t>
            </w:r>
          </w:p>
        </w:tc>
        <w:tc>
          <w:tcPr>
            <w:tcW w:w="2949" w:type="dxa"/>
            <w:tcBorders>
              <w:top w:val="nil"/>
              <w:left w:val="nil"/>
              <w:bottom w:val="single" w:sz="4" w:space="0" w:color="auto"/>
              <w:right w:val="single" w:sz="4" w:space="0" w:color="auto"/>
            </w:tcBorders>
            <w:shd w:val="clear" w:color="auto" w:fill="auto"/>
            <w:noWrap/>
            <w:vAlign w:val="bottom"/>
            <w:hideMark/>
          </w:tcPr>
          <w:p w14:paraId="6BC65BAE" w14:textId="77777777" w:rsidR="00E96AA0" w:rsidRPr="001F799B" w:rsidRDefault="00E96AA0" w:rsidP="00C01C97">
            <w:pPr>
              <w:rPr>
                <w:rFonts w:cs="Arial"/>
                <w:color w:val="000000"/>
                <w:sz w:val="20"/>
                <w:szCs w:val="20"/>
              </w:rPr>
            </w:pPr>
            <w:r w:rsidRPr="001F799B">
              <w:rPr>
                <w:rFonts w:cs="Arial"/>
                <w:color w:val="000000"/>
                <w:sz w:val="20"/>
                <w:szCs w:val="20"/>
              </w:rPr>
              <w:t>389</w:t>
            </w:r>
          </w:p>
        </w:tc>
      </w:tr>
      <w:tr w:rsidR="00E96AA0" w14:paraId="19328197"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38D69C39" w14:textId="3AFBA1FF" w:rsidR="00E96AA0" w:rsidRPr="001F799B" w:rsidRDefault="00E96AA0" w:rsidP="00C01C97">
            <w:pPr>
              <w:rPr>
                <w:rFonts w:cs="Arial"/>
                <w:color w:val="000000"/>
                <w:sz w:val="20"/>
                <w:szCs w:val="20"/>
              </w:rPr>
            </w:pPr>
            <w:r w:rsidRPr="001F799B">
              <w:rPr>
                <w:rFonts w:cs="Arial"/>
                <w:color w:val="000000"/>
                <w:sz w:val="20"/>
                <w:szCs w:val="20"/>
              </w:rPr>
              <w:t>FLAG_RESTRITIVO</w:t>
            </w:r>
          </w:p>
        </w:tc>
        <w:tc>
          <w:tcPr>
            <w:tcW w:w="3608" w:type="dxa"/>
            <w:tcBorders>
              <w:top w:val="nil"/>
              <w:left w:val="nil"/>
              <w:bottom w:val="single" w:sz="4" w:space="0" w:color="auto"/>
              <w:right w:val="single" w:sz="4" w:space="0" w:color="auto"/>
            </w:tcBorders>
            <w:shd w:val="clear" w:color="auto" w:fill="auto"/>
            <w:noWrap/>
            <w:vAlign w:val="bottom"/>
            <w:hideMark/>
          </w:tcPr>
          <w:p w14:paraId="1C3407C8" w14:textId="77777777" w:rsidR="00E96AA0" w:rsidRPr="001F799B" w:rsidRDefault="00E96AA0" w:rsidP="00C01C97">
            <w:pPr>
              <w:rPr>
                <w:rFonts w:cs="Arial"/>
                <w:color w:val="000000"/>
                <w:sz w:val="20"/>
                <w:szCs w:val="20"/>
              </w:rPr>
            </w:pPr>
            <w:r w:rsidRPr="001F799B">
              <w:rPr>
                <w:rFonts w:cs="Arial"/>
                <w:color w:val="000000"/>
                <w:sz w:val="20"/>
                <w:szCs w:val="20"/>
              </w:rPr>
              <w:t xml:space="preserve">Flag de restrição do individuo </w:t>
            </w:r>
          </w:p>
        </w:tc>
        <w:tc>
          <w:tcPr>
            <w:tcW w:w="2949" w:type="dxa"/>
            <w:tcBorders>
              <w:top w:val="nil"/>
              <w:left w:val="nil"/>
              <w:bottom w:val="single" w:sz="4" w:space="0" w:color="auto"/>
              <w:right w:val="single" w:sz="4" w:space="0" w:color="auto"/>
            </w:tcBorders>
            <w:shd w:val="clear" w:color="auto" w:fill="auto"/>
            <w:noWrap/>
            <w:vAlign w:val="bottom"/>
            <w:hideMark/>
          </w:tcPr>
          <w:p w14:paraId="131B4BAA" w14:textId="77777777" w:rsidR="00E96AA0" w:rsidRPr="001F799B" w:rsidRDefault="00E96AA0" w:rsidP="00C01C97">
            <w:pPr>
              <w:rPr>
                <w:rFonts w:cs="Arial"/>
                <w:color w:val="000000"/>
                <w:sz w:val="20"/>
                <w:szCs w:val="20"/>
              </w:rPr>
            </w:pPr>
            <w:r w:rsidRPr="001F799B">
              <w:rPr>
                <w:rFonts w:cs="Arial"/>
                <w:color w:val="000000"/>
                <w:sz w:val="20"/>
                <w:szCs w:val="20"/>
              </w:rPr>
              <w:t>0</w:t>
            </w:r>
          </w:p>
        </w:tc>
      </w:tr>
      <w:tr w:rsidR="00E96AA0" w14:paraId="229A93D9"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41A2469C" w14:textId="628294AB" w:rsidR="00E96AA0" w:rsidRPr="001F799B" w:rsidRDefault="00E96AA0" w:rsidP="00C01C97">
            <w:pPr>
              <w:rPr>
                <w:rFonts w:cs="Arial"/>
                <w:color w:val="000000"/>
                <w:sz w:val="20"/>
                <w:szCs w:val="20"/>
              </w:rPr>
            </w:pPr>
            <w:r w:rsidRPr="001F799B">
              <w:rPr>
                <w:rFonts w:cs="Arial"/>
                <w:color w:val="000000"/>
                <w:sz w:val="20"/>
                <w:szCs w:val="20"/>
              </w:rPr>
              <w:t>BAIRRO</w:t>
            </w:r>
          </w:p>
        </w:tc>
        <w:tc>
          <w:tcPr>
            <w:tcW w:w="3608" w:type="dxa"/>
            <w:tcBorders>
              <w:top w:val="nil"/>
              <w:left w:val="nil"/>
              <w:bottom w:val="single" w:sz="4" w:space="0" w:color="auto"/>
              <w:right w:val="single" w:sz="4" w:space="0" w:color="auto"/>
            </w:tcBorders>
            <w:shd w:val="clear" w:color="auto" w:fill="auto"/>
            <w:noWrap/>
            <w:vAlign w:val="bottom"/>
            <w:hideMark/>
          </w:tcPr>
          <w:p w14:paraId="097BB6D3" w14:textId="77777777" w:rsidR="00E96AA0" w:rsidRPr="001F799B" w:rsidRDefault="00E96AA0" w:rsidP="00C01C97">
            <w:pPr>
              <w:rPr>
                <w:rFonts w:cs="Arial"/>
                <w:color w:val="000000"/>
                <w:sz w:val="20"/>
                <w:szCs w:val="20"/>
              </w:rPr>
            </w:pPr>
            <w:r w:rsidRPr="001F799B">
              <w:rPr>
                <w:rFonts w:cs="Arial"/>
                <w:color w:val="000000"/>
                <w:sz w:val="20"/>
                <w:szCs w:val="20"/>
              </w:rPr>
              <w:t>Bairro</w:t>
            </w:r>
          </w:p>
        </w:tc>
        <w:tc>
          <w:tcPr>
            <w:tcW w:w="2949" w:type="dxa"/>
            <w:tcBorders>
              <w:top w:val="nil"/>
              <w:left w:val="nil"/>
              <w:bottom w:val="single" w:sz="4" w:space="0" w:color="auto"/>
              <w:right w:val="single" w:sz="4" w:space="0" w:color="auto"/>
            </w:tcBorders>
            <w:shd w:val="clear" w:color="auto" w:fill="auto"/>
            <w:noWrap/>
            <w:vAlign w:val="bottom"/>
            <w:hideMark/>
          </w:tcPr>
          <w:p w14:paraId="6A21828F" w14:textId="77777777" w:rsidR="00E96AA0" w:rsidRPr="001F799B" w:rsidRDefault="00E96AA0" w:rsidP="00C01C97">
            <w:pPr>
              <w:rPr>
                <w:rFonts w:cs="Arial"/>
                <w:color w:val="000000"/>
                <w:sz w:val="20"/>
                <w:szCs w:val="20"/>
              </w:rPr>
            </w:pPr>
            <w:r w:rsidRPr="001F799B">
              <w:rPr>
                <w:rFonts w:cs="Arial"/>
                <w:color w:val="000000"/>
                <w:sz w:val="20"/>
                <w:szCs w:val="20"/>
              </w:rPr>
              <w:t>CASA GRANDE</w:t>
            </w:r>
          </w:p>
        </w:tc>
      </w:tr>
      <w:tr w:rsidR="00E96AA0" w14:paraId="565B4A8A"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1F26B4E4" w14:textId="468E4694" w:rsidR="00E96AA0" w:rsidRPr="001F799B" w:rsidRDefault="00E96AA0" w:rsidP="00C01C97">
            <w:pPr>
              <w:rPr>
                <w:rFonts w:cs="Arial"/>
                <w:color w:val="000000"/>
                <w:sz w:val="20"/>
                <w:szCs w:val="20"/>
              </w:rPr>
            </w:pPr>
            <w:r w:rsidRPr="001F799B">
              <w:rPr>
                <w:rFonts w:cs="Arial"/>
                <w:color w:val="000000"/>
                <w:sz w:val="20"/>
                <w:szCs w:val="20"/>
              </w:rPr>
              <w:t>CEP</w:t>
            </w:r>
          </w:p>
        </w:tc>
        <w:tc>
          <w:tcPr>
            <w:tcW w:w="3608" w:type="dxa"/>
            <w:tcBorders>
              <w:top w:val="nil"/>
              <w:left w:val="nil"/>
              <w:bottom w:val="single" w:sz="4" w:space="0" w:color="auto"/>
              <w:right w:val="single" w:sz="4" w:space="0" w:color="auto"/>
            </w:tcBorders>
            <w:shd w:val="clear" w:color="auto" w:fill="auto"/>
            <w:noWrap/>
            <w:vAlign w:val="bottom"/>
            <w:hideMark/>
          </w:tcPr>
          <w:p w14:paraId="2AF64620" w14:textId="77777777" w:rsidR="00E96AA0" w:rsidRPr="001F799B" w:rsidRDefault="00E96AA0" w:rsidP="00C01C97">
            <w:pPr>
              <w:rPr>
                <w:rFonts w:cs="Arial"/>
                <w:color w:val="000000"/>
                <w:sz w:val="20"/>
                <w:szCs w:val="20"/>
              </w:rPr>
            </w:pPr>
            <w:r w:rsidRPr="001F799B">
              <w:rPr>
                <w:rFonts w:cs="Arial"/>
                <w:color w:val="000000"/>
                <w:sz w:val="20"/>
                <w:szCs w:val="20"/>
              </w:rPr>
              <w:t>CEP</w:t>
            </w:r>
          </w:p>
        </w:tc>
        <w:tc>
          <w:tcPr>
            <w:tcW w:w="2949" w:type="dxa"/>
            <w:tcBorders>
              <w:top w:val="nil"/>
              <w:left w:val="nil"/>
              <w:bottom w:val="single" w:sz="4" w:space="0" w:color="auto"/>
              <w:right w:val="single" w:sz="4" w:space="0" w:color="auto"/>
            </w:tcBorders>
            <w:shd w:val="clear" w:color="auto" w:fill="auto"/>
            <w:noWrap/>
            <w:vAlign w:val="bottom"/>
            <w:hideMark/>
          </w:tcPr>
          <w:p w14:paraId="44ED156A" w14:textId="77777777" w:rsidR="00E96AA0" w:rsidRPr="001F799B" w:rsidRDefault="00E96AA0" w:rsidP="00C01C97">
            <w:pPr>
              <w:rPr>
                <w:rFonts w:cs="Arial"/>
                <w:color w:val="000000"/>
                <w:sz w:val="20"/>
                <w:szCs w:val="20"/>
              </w:rPr>
            </w:pPr>
            <w:r w:rsidRPr="001F799B">
              <w:rPr>
                <w:rFonts w:cs="Arial"/>
                <w:color w:val="000000"/>
                <w:sz w:val="20"/>
                <w:szCs w:val="20"/>
              </w:rPr>
              <w:t>09961290</w:t>
            </w:r>
          </w:p>
        </w:tc>
      </w:tr>
      <w:tr w:rsidR="00E96AA0" w14:paraId="136729BE"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7477178" w14:textId="5B36692A" w:rsidR="00E96AA0" w:rsidRPr="001F799B" w:rsidRDefault="00E96AA0" w:rsidP="00C01C97">
            <w:pPr>
              <w:rPr>
                <w:rFonts w:cs="Arial"/>
                <w:color w:val="000000"/>
                <w:sz w:val="20"/>
                <w:szCs w:val="20"/>
              </w:rPr>
            </w:pPr>
            <w:r w:rsidRPr="001F799B">
              <w:rPr>
                <w:rFonts w:cs="Arial"/>
                <w:color w:val="000000"/>
                <w:sz w:val="20"/>
                <w:szCs w:val="20"/>
              </w:rPr>
              <w:t>CIDADE</w:t>
            </w:r>
          </w:p>
        </w:tc>
        <w:tc>
          <w:tcPr>
            <w:tcW w:w="3608" w:type="dxa"/>
            <w:tcBorders>
              <w:top w:val="nil"/>
              <w:left w:val="nil"/>
              <w:bottom w:val="single" w:sz="4" w:space="0" w:color="auto"/>
              <w:right w:val="single" w:sz="4" w:space="0" w:color="auto"/>
            </w:tcBorders>
            <w:shd w:val="clear" w:color="auto" w:fill="auto"/>
            <w:noWrap/>
            <w:vAlign w:val="bottom"/>
            <w:hideMark/>
          </w:tcPr>
          <w:p w14:paraId="5AD8BA32" w14:textId="77777777" w:rsidR="00E96AA0" w:rsidRPr="001F799B" w:rsidRDefault="00E96AA0" w:rsidP="00C01C97">
            <w:pPr>
              <w:rPr>
                <w:rFonts w:cs="Arial"/>
                <w:color w:val="000000"/>
                <w:sz w:val="20"/>
                <w:szCs w:val="20"/>
              </w:rPr>
            </w:pPr>
            <w:r w:rsidRPr="001F799B">
              <w:rPr>
                <w:rFonts w:cs="Arial"/>
                <w:color w:val="000000"/>
                <w:sz w:val="20"/>
                <w:szCs w:val="20"/>
              </w:rPr>
              <w:t>CIDADE</w:t>
            </w:r>
          </w:p>
        </w:tc>
        <w:tc>
          <w:tcPr>
            <w:tcW w:w="2949" w:type="dxa"/>
            <w:tcBorders>
              <w:top w:val="nil"/>
              <w:left w:val="nil"/>
              <w:bottom w:val="single" w:sz="4" w:space="0" w:color="auto"/>
              <w:right w:val="single" w:sz="4" w:space="0" w:color="auto"/>
            </w:tcBorders>
            <w:shd w:val="clear" w:color="auto" w:fill="auto"/>
            <w:noWrap/>
            <w:vAlign w:val="bottom"/>
            <w:hideMark/>
          </w:tcPr>
          <w:p w14:paraId="476BF372" w14:textId="77777777" w:rsidR="00E96AA0" w:rsidRPr="00C01695" w:rsidRDefault="00E96AA0" w:rsidP="00C01C97">
            <w:pPr>
              <w:rPr>
                <w:rFonts w:cs="Arial"/>
                <w:color w:val="000000"/>
                <w:sz w:val="20"/>
                <w:szCs w:val="20"/>
              </w:rPr>
            </w:pPr>
            <w:r w:rsidRPr="00C01695">
              <w:rPr>
                <w:rFonts w:cs="Arial"/>
                <w:color w:val="000000"/>
                <w:sz w:val="20"/>
                <w:szCs w:val="20"/>
              </w:rPr>
              <w:t>RIO DE JANEIRO</w:t>
            </w:r>
          </w:p>
        </w:tc>
      </w:tr>
      <w:tr w:rsidR="00E96AA0" w14:paraId="2C2501E3"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77B922E1" w14:textId="516D6273" w:rsidR="00E96AA0" w:rsidRPr="001F799B" w:rsidRDefault="00E96AA0" w:rsidP="00C01C97">
            <w:pPr>
              <w:rPr>
                <w:rFonts w:cs="Arial"/>
                <w:color w:val="000000"/>
                <w:sz w:val="20"/>
                <w:szCs w:val="20"/>
              </w:rPr>
            </w:pPr>
            <w:r w:rsidRPr="001F799B">
              <w:rPr>
                <w:rFonts w:cs="Arial"/>
                <w:color w:val="000000"/>
                <w:sz w:val="20"/>
                <w:szCs w:val="20"/>
              </w:rPr>
              <w:t>COMPLEMENTO</w:t>
            </w:r>
          </w:p>
        </w:tc>
        <w:tc>
          <w:tcPr>
            <w:tcW w:w="3608" w:type="dxa"/>
            <w:tcBorders>
              <w:top w:val="nil"/>
              <w:left w:val="nil"/>
              <w:bottom w:val="single" w:sz="4" w:space="0" w:color="auto"/>
              <w:right w:val="single" w:sz="4" w:space="0" w:color="auto"/>
            </w:tcBorders>
            <w:shd w:val="clear" w:color="auto" w:fill="auto"/>
            <w:noWrap/>
            <w:vAlign w:val="bottom"/>
            <w:hideMark/>
          </w:tcPr>
          <w:p w14:paraId="147C0F2C" w14:textId="77777777" w:rsidR="00E96AA0" w:rsidRPr="001F799B" w:rsidRDefault="00E96AA0" w:rsidP="00C01C97">
            <w:pPr>
              <w:rPr>
                <w:rFonts w:cs="Arial"/>
                <w:color w:val="000000"/>
                <w:sz w:val="20"/>
                <w:szCs w:val="20"/>
              </w:rPr>
            </w:pPr>
            <w:r w:rsidRPr="001F799B">
              <w:rPr>
                <w:rFonts w:cs="Arial"/>
                <w:color w:val="000000"/>
                <w:sz w:val="20"/>
                <w:szCs w:val="20"/>
              </w:rPr>
              <w:t>Complemento do endereço</w:t>
            </w:r>
          </w:p>
        </w:tc>
        <w:tc>
          <w:tcPr>
            <w:tcW w:w="2949" w:type="dxa"/>
            <w:tcBorders>
              <w:top w:val="nil"/>
              <w:left w:val="nil"/>
              <w:bottom w:val="single" w:sz="4" w:space="0" w:color="auto"/>
              <w:right w:val="single" w:sz="4" w:space="0" w:color="auto"/>
            </w:tcBorders>
            <w:shd w:val="clear" w:color="auto" w:fill="auto"/>
            <w:noWrap/>
            <w:vAlign w:val="bottom"/>
            <w:hideMark/>
          </w:tcPr>
          <w:p w14:paraId="765EC128" w14:textId="77777777" w:rsidR="00E96AA0" w:rsidRPr="00C01695" w:rsidRDefault="00E96AA0" w:rsidP="00C01C97">
            <w:pPr>
              <w:rPr>
                <w:rFonts w:cs="Arial"/>
                <w:color w:val="000000"/>
                <w:sz w:val="20"/>
                <w:szCs w:val="20"/>
              </w:rPr>
            </w:pPr>
            <w:r w:rsidRPr="00C01695">
              <w:rPr>
                <w:rFonts w:cs="Arial"/>
                <w:color w:val="000000"/>
                <w:sz w:val="20"/>
                <w:szCs w:val="20"/>
              </w:rPr>
              <w:t>0</w:t>
            </w:r>
          </w:p>
        </w:tc>
      </w:tr>
      <w:tr w:rsidR="00E96AA0" w14:paraId="261EF949" w14:textId="77777777" w:rsidTr="00C01695">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22C619BD" w14:textId="6C66A8B8" w:rsidR="00E96AA0" w:rsidRPr="001F799B" w:rsidRDefault="00E96AA0" w:rsidP="00C01C97">
            <w:pPr>
              <w:rPr>
                <w:rFonts w:cs="Arial"/>
                <w:color w:val="000000"/>
                <w:sz w:val="20"/>
                <w:szCs w:val="20"/>
              </w:rPr>
            </w:pPr>
            <w:r w:rsidRPr="001F799B">
              <w:rPr>
                <w:rFonts w:cs="Arial"/>
                <w:color w:val="000000"/>
                <w:sz w:val="20"/>
                <w:szCs w:val="20"/>
              </w:rPr>
              <w:t>DATA_DE_NASCIMENTO</w:t>
            </w:r>
          </w:p>
        </w:tc>
        <w:tc>
          <w:tcPr>
            <w:tcW w:w="3608" w:type="dxa"/>
            <w:tcBorders>
              <w:top w:val="nil"/>
              <w:left w:val="nil"/>
              <w:bottom w:val="single" w:sz="4" w:space="0" w:color="auto"/>
              <w:right w:val="single" w:sz="4" w:space="0" w:color="auto"/>
            </w:tcBorders>
            <w:shd w:val="clear" w:color="auto" w:fill="auto"/>
            <w:noWrap/>
            <w:vAlign w:val="bottom"/>
            <w:hideMark/>
          </w:tcPr>
          <w:p w14:paraId="24D62AF3" w14:textId="77777777" w:rsidR="00E96AA0" w:rsidRPr="001F799B" w:rsidRDefault="00E96AA0" w:rsidP="00C01C97">
            <w:pPr>
              <w:rPr>
                <w:rFonts w:cs="Arial"/>
                <w:color w:val="000000"/>
                <w:sz w:val="20"/>
                <w:szCs w:val="20"/>
              </w:rPr>
            </w:pPr>
            <w:r w:rsidRPr="001F799B">
              <w:rPr>
                <w:rFonts w:cs="Arial"/>
                <w:color w:val="000000"/>
                <w:sz w:val="20"/>
                <w:szCs w:val="20"/>
              </w:rPr>
              <w:t>Data de nascimento</w:t>
            </w:r>
          </w:p>
        </w:tc>
        <w:tc>
          <w:tcPr>
            <w:tcW w:w="2949" w:type="dxa"/>
            <w:tcBorders>
              <w:top w:val="nil"/>
              <w:left w:val="nil"/>
              <w:bottom w:val="single" w:sz="4" w:space="0" w:color="auto"/>
              <w:right w:val="single" w:sz="4" w:space="0" w:color="auto"/>
            </w:tcBorders>
            <w:shd w:val="clear" w:color="auto" w:fill="auto"/>
            <w:noWrap/>
            <w:vAlign w:val="bottom"/>
            <w:hideMark/>
          </w:tcPr>
          <w:p w14:paraId="473A6419" w14:textId="77777777" w:rsidR="00E96AA0" w:rsidRPr="00C01695" w:rsidRDefault="00E96AA0" w:rsidP="00C01C97">
            <w:pPr>
              <w:rPr>
                <w:rFonts w:cs="Arial"/>
                <w:color w:val="000000"/>
                <w:sz w:val="20"/>
                <w:szCs w:val="20"/>
              </w:rPr>
            </w:pPr>
            <w:r w:rsidRPr="00C01695">
              <w:rPr>
                <w:rFonts w:cs="Arial"/>
                <w:color w:val="000000"/>
                <w:sz w:val="20"/>
                <w:szCs w:val="20"/>
              </w:rPr>
              <w:t> </w:t>
            </w:r>
          </w:p>
        </w:tc>
      </w:tr>
      <w:tr w:rsidR="00E96AA0" w14:paraId="2A117F41" w14:textId="77777777" w:rsidTr="00C01695">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D4E3612" w14:textId="39639DF8" w:rsidR="00E96AA0" w:rsidRPr="001F799B" w:rsidRDefault="00E96AA0" w:rsidP="00C01C97">
            <w:pPr>
              <w:rPr>
                <w:rFonts w:cs="Arial"/>
                <w:color w:val="000000"/>
                <w:sz w:val="20"/>
                <w:szCs w:val="20"/>
              </w:rPr>
            </w:pPr>
            <w:r w:rsidRPr="001F799B">
              <w:rPr>
                <w:rFonts w:cs="Arial"/>
                <w:color w:val="000000"/>
                <w:sz w:val="20"/>
                <w:szCs w:val="20"/>
              </w:rPr>
              <w:t>ENDERECO_COMPLETO</w:t>
            </w:r>
          </w:p>
        </w:tc>
        <w:tc>
          <w:tcPr>
            <w:tcW w:w="3608" w:type="dxa"/>
            <w:tcBorders>
              <w:top w:val="nil"/>
              <w:left w:val="nil"/>
              <w:bottom w:val="single" w:sz="4" w:space="0" w:color="auto"/>
              <w:right w:val="single" w:sz="4" w:space="0" w:color="auto"/>
            </w:tcBorders>
            <w:shd w:val="clear" w:color="auto" w:fill="auto"/>
            <w:noWrap/>
            <w:vAlign w:val="bottom"/>
            <w:hideMark/>
          </w:tcPr>
          <w:p w14:paraId="0C7D0E22" w14:textId="77777777" w:rsidR="00E96AA0" w:rsidRPr="001F799B" w:rsidRDefault="00E96AA0" w:rsidP="00C01C97">
            <w:pPr>
              <w:rPr>
                <w:rFonts w:cs="Arial"/>
                <w:color w:val="000000"/>
                <w:sz w:val="20"/>
                <w:szCs w:val="20"/>
              </w:rPr>
            </w:pPr>
            <w:r w:rsidRPr="001F799B">
              <w:rPr>
                <w:rFonts w:cs="Arial"/>
                <w:color w:val="000000"/>
                <w:sz w:val="20"/>
                <w:szCs w:val="20"/>
              </w:rPr>
              <w:t>Endereço completo</w:t>
            </w:r>
          </w:p>
        </w:tc>
        <w:tc>
          <w:tcPr>
            <w:tcW w:w="2949" w:type="dxa"/>
            <w:tcBorders>
              <w:top w:val="nil"/>
              <w:left w:val="nil"/>
              <w:bottom w:val="single" w:sz="4" w:space="0" w:color="auto"/>
              <w:right w:val="single" w:sz="4" w:space="0" w:color="auto"/>
            </w:tcBorders>
            <w:shd w:val="clear" w:color="auto" w:fill="auto"/>
            <w:noWrap/>
            <w:vAlign w:val="bottom"/>
            <w:hideMark/>
          </w:tcPr>
          <w:p w14:paraId="3493EDAB" w14:textId="77777777" w:rsidR="00E96AA0" w:rsidRPr="00C01695" w:rsidRDefault="00E96AA0" w:rsidP="00C01C97">
            <w:pPr>
              <w:rPr>
                <w:rFonts w:cs="Arial"/>
                <w:color w:val="000000"/>
                <w:sz w:val="20"/>
                <w:szCs w:val="20"/>
              </w:rPr>
            </w:pPr>
            <w:r w:rsidRPr="00C01695">
              <w:rPr>
                <w:rFonts w:cs="Arial"/>
                <w:color w:val="000000"/>
                <w:sz w:val="20"/>
                <w:szCs w:val="20"/>
              </w:rPr>
              <w:t> </w:t>
            </w:r>
          </w:p>
        </w:tc>
      </w:tr>
      <w:tr w:rsidR="00E96AA0" w14:paraId="2556C13C"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7C4BBB0C" w14:textId="3DB00823" w:rsidR="00E96AA0" w:rsidRPr="001F799B" w:rsidRDefault="00E96AA0" w:rsidP="00C01C97">
            <w:pPr>
              <w:rPr>
                <w:rFonts w:cs="Arial"/>
                <w:color w:val="000000"/>
                <w:sz w:val="20"/>
                <w:szCs w:val="20"/>
              </w:rPr>
            </w:pPr>
            <w:r w:rsidRPr="001F799B">
              <w:rPr>
                <w:rFonts w:cs="Arial"/>
                <w:color w:val="000000"/>
                <w:sz w:val="20"/>
                <w:szCs w:val="20"/>
              </w:rPr>
              <w:t>ESTADO</w:t>
            </w:r>
          </w:p>
        </w:tc>
        <w:tc>
          <w:tcPr>
            <w:tcW w:w="3608" w:type="dxa"/>
            <w:tcBorders>
              <w:top w:val="nil"/>
              <w:left w:val="nil"/>
              <w:bottom w:val="single" w:sz="4" w:space="0" w:color="auto"/>
              <w:right w:val="single" w:sz="4" w:space="0" w:color="auto"/>
            </w:tcBorders>
            <w:shd w:val="clear" w:color="auto" w:fill="auto"/>
            <w:noWrap/>
            <w:vAlign w:val="bottom"/>
            <w:hideMark/>
          </w:tcPr>
          <w:p w14:paraId="0053C4C8" w14:textId="77777777" w:rsidR="00E96AA0" w:rsidRPr="001F799B" w:rsidRDefault="00E96AA0" w:rsidP="00C01C97">
            <w:pPr>
              <w:rPr>
                <w:rFonts w:cs="Arial"/>
                <w:color w:val="000000"/>
                <w:sz w:val="20"/>
                <w:szCs w:val="20"/>
              </w:rPr>
            </w:pPr>
            <w:r w:rsidRPr="001F799B">
              <w:rPr>
                <w:rFonts w:cs="Arial"/>
                <w:color w:val="000000"/>
                <w:sz w:val="20"/>
                <w:szCs w:val="20"/>
              </w:rPr>
              <w:t>UF</w:t>
            </w:r>
          </w:p>
        </w:tc>
        <w:tc>
          <w:tcPr>
            <w:tcW w:w="2949" w:type="dxa"/>
            <w:tcBorders>
              <w:top w:val="nil"/>
              <w:left w:val="nil"/>
              <w:bottom w:val="single" w:sz="4" w:space="0" w:color="auto"/>
              <w:right w:val="single" w:sz="4" w:space="0" w:color="auto"/>
            </w:tcBorders>
            <w:shd w:val="clear" w:color="auto" w:fill="auto"/>
            <w:noWrap/>
            <w:vAlign w:val="bottom"/>
            <w:hideMark/>
          </w:tcPr>
          <w:p w14:paraId="28B0E53B" w14:textId="77777777" w:rsidR="00E96AA0" w:rsidRPr="00C01695" w:rsidRDefault="00E96AA0" w:rsidP="00C01C97">
            <w:pPr>
              <w:rPr>
                <w:rFonts w:cs="Arial"/>
                <w:color w:val="000000"/>
                <w:sz w:val="20"/>
                <w:szCs w:val="20"/>
              </w:rPr>
            </w:pPr>
            <w:r w:rsidRPr="00C01695">
              <w:rPr>
                <w:rFonts w:cs="Arial"/>
                <w:color w:val="000000"/>
                <w:sz w:val="20"/>
                <w:szCs w:val="20"/>
              </w:rPr>
              <w:t>SP</w:t>
            </w:r>
          </w:p>
        </w:tc>
      </w:tr>
      <w:tr w:rsidR="00E96AA0" w14:paraId="1B36590E" w14:textId="77777777" w:rsidTr="00C01695">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C3FD086" w14:textId="253506C6" w:rsidR="00E96AA0" w:rsidRPr="001F799B" w:rsidRDefault="00E96AA0" w:rsidP="00C01C97">
            <w:pPr>
              <w:rPr>
                <w:rFonts w:cs="Arial"/>
                <w:color w:val="000000"/>
                <w:sz w:val="20"/>
                <w:szCs w:val="20"/>
              </w:rPr>
            </w:pPr>
            <w:r w:rsidRPr="001F799B">
              <w:rPr>
                <w:rFonts w:cs="Arial"/>
                <w:color w:val="000000"/>
                <w:sz w:val="20"/>
                <w:szCs w:val="20"/>
              </w:rPr>
              <w:t>LOGRADOURO</w:t>
            </w:r>
          </w:p>
        </w:tc>
        <w:tc>
          <w:tcPr>
            <w:tcW w:w="3608" w:type="dxa"/>
            <w:tcBorders>
              <w:top w:val="nil"/>
              <w:left w:val="nil"/>
              <w:bottom w:val="single" w:sz="4" w:space="0" w:color="auto"/>
              <w:right w:val="single" w:sz="4" w:space="0" w:color="auto"/>
            </w:tcBorders>
            <w:shd w:val="clear" w:color="auto" w:fill="auto"/>
            <w:noWrap/>
            <w:vAlign w:val="bottom"/>
            <w:hideMark/>
          </w:tcPr>
          <w:p w14:paraId="072F613A" w14:textId="77777777" w:rsidR="00E96AA0" w:rsidRPr="001F799B" w:rsidRDefault="00E96AA0" w:rsidP="00C01C97">
            <w:pPr>
              <w:rPr>
                <w:rFonts w:cs="Arial"/>
                <w:color w:val="000000"/>
                <w:sz w:val="20"/>
                <w:szCs w:val="20"/>
              </w:rPr>
            </w:pPr>
            <w:r w:rsidRPr="001F799B">
              <w:rPr>
                <w:rFonts w:cs="Arial"/>
                <w:color w:val="000000"/>
                <w:sz w:val="20"/>
                <w:szCs w:val="20"/>
              </w:rPr>
              <w:t>Logradouro</w:t>
            </w:r>
          </w:p>
        </w:tc>
        <w:tc>
          <w:tcPr>
            <w:tcW w:w="2949" w:type="dxa"/>
            <w:tcBorders>
              <w:top w:val="nil"/>
              <w:left w:val="nil"/>
              <w:bottom w:val="single" w:sz="4" w:space="0" w:color="auto"/>
              <w:right w:val="single" w:sz="4" w:space="0" w:color="auto"/>
            </w:tcBorders>
            <w:shd w:val="clear" w:color="auto" w:fill="auto"/>
            <w:noWrap/>
            <w:vAlign w:val="bottom"/>
            <w:hideMark/>
          </w:tcPr>
          <w:p w14:paraId="3FB1988E" w14:textId="77777777" w:rsidR="00E96AA0" w:rsidRPr="00C01695" w:rsidRDefault="00E96AA0" w:rsidP="00C01C97">
            <w:pPr>
              <w:rPr>
                <w:rFonts w:cs="Arial"/>
                <w:color w:val="000000"/>
                <w:sz w:val="20"/>
                <w:szCs w:val="20"/>
              </w:rPr>
            </w:pPr>
            <w:r w:rsidRPr="00C01695">
              <w:rPr>
                <w:rFonts w:cs="Arial"/>
                <w:color w:val="000000"/>
                <w:sz w:val="20"/>
                <w:szCs w:val="20"/>
              </w:rPr>
              <w:t> </w:t>
            </w:r>
          </w:p>
        </w:tc>
      </w:tr>
      <w:tr w:rsidR="00E96AA0" w14:paraId="30A9F6D8"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F031CEB" w14:textId="7E51AE85" w:rsidR="00E96AA0" w:rsidRPr="001F799B" w:rsidRDefault="00E96AA0" w:rsidP="00C01C97">
            <w:pPr>
              <w:rPr>
                <w:rFonts w:cs="Arial"/>
                <w:color w:val="000000"/>
                <w:sz w:val="20"/>
                <w:szCs w:val="20"/>
              </w:rPr>
            </w:pPr>
            <w:r w:rsidRPr="001F799B">
              <w:rPr>
                <w:rFonts w:cs="Arial"/>
                <w:color w:val="000000"/>
                <w:sz w:val="20"/>
                <w:szCs w:val="20"/>
              </w:rPr>
              <w:t>NOME_DA_MAE</w:t>
            </w:r>
          </w:p>
        </w:tc>
        <w:tc>
          <w:tcPr>
            <w:tcW w:w="3608" w:type="dxa"/>
            <w:tcBorders>
              <w:top w:val="nil"/>
              <w:left w:val="nil"/>
              <w:bottom w:val="single" w:sz="4" w:space="0" w:color="auto"/>
              <w:right w:val="single" w:sz="4" w:space="0" w:color="auto"/>
            </w:tcBorders>
            <w:shd w:val="clear" w:color="auto" w:fill="auto"/>
            <w:noWrap/>
            <w:vAlign w:val="bottom"/>
            <w:hideMark/>
          </w:tcPr>
          <w:p w14:paraId="05792B02" w14:textId="77777777" w:rsidR="00E96AA0" w:rsidRPr="001F799B" w:rsidRDefault="00E96AA0" w:rsidP="00C01C97">
            <w:pPr>
              <w:rPr>
                <w:rFonts w:cs="Arial"/>
                <w:color w:val="000000"/>
                <w:sz w:val="20"/>
                <w:szCs w:val="20"/>
              </w:rPr>
            </w:pPr>
            <w:r w:rsidRPr="001F799B">
              <w:rPr>
                <w:rFonts w:cs="Arial"/>
                <w:color w:val="000000"/>
                <w:sz w:val="20"/>
                <w:szCs w:val="20"/>
              </w:rPr>
              <w:t>Nome da mãe</w:t>
            </w:r>
          </w:p>
        </w:tc>
        <w:tc>
          <w:tcPr>
            <w:tcW w:w="2949" w:type="dxa"/>
            <w:tcBorders>
              <w:top w:val="nil"/>
              <w:left w:val="nil"/>
              <w:bottom w:val="single" w:sz="4" w:space="0" w:color="auto"/>
              <w:right w:val="single" w:sz="4" w:space="0" w:color="auto"/>
            </w:tcBorders>
            <w:shd w:val="clear" w:color="auto" w:fill="auto"/>
            <w:noWrap/>
            <w:vAlign w:val="bottom"/>
            <w:hideMark/>
          </w:tcPr>
          <w:p w14:paraId="147391B8" w14:textId="77777777" w:rsidR="00E96AA0" w:rsidRPr="00C01695" w:rsidRDefault="00E96AA0" w:rsidP="00C01C97">
            <w:pPr>
              <w:rPr>
                <w:rFonts w:cs="Arial"/>
                <w:color w:val="000000"/>
                <w:sz w:val="20"/>
                <w:szCs w:val="20"/>
              </w:rPr>
            </w:pPr>
            <w:r w:rsidRPr="00C01695">
              <w:rPr>
                <w:rFonts w:cs="Arial"/>
                <w:color w:val="000000"/>
                <w:sz w:val="20"/>
                <w:szCs w:val="20"/>
              </w:rPr>
              <w:t>Maria das dores</w:t>
            </w:r>
          </w:p>
        </w:tc>
      </w:tr>
      <w:tr w:rsidR="00E96AA0" w14:paraId="36C17CFD"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036F7C63" w14:textId="1EA1274B" w:rsidR="00E96AA0" w:rsidRPr="001F799B" w:rsidRDefault="00E96AA0" w:rsidP="00C01C97">
            <w:pPr>
              <w:rPr>
                <w:rFonts w:cs="Arial"/>
                <w:color w:val="000000"/>
                <w:sz w:val="20"/>
                <w:szCs w:val="20"/>
              </w:rPr>
            </w:pPr>
            <w:r w:rsidRPr="001F799B">
              <w:rPr>
                <w:rFonts w:cs="Arial"/>
                <w:color w:val="000000"/>
                <w:sz w:val="20"/>
                <w:szCs w:val="20"/>
              </w:rPr>
              <w:t>NUMERO</w:t>
            </w:r>
          </w:p>
        </w:tc>
        <w:tc>
          <w:tcPr>
            <w:tcW w:w="3608" w:type="dxa"/>
            <w:tcBorders>
              <w:top w:val="nil"/>
              <w:left w:val="nil"/>
              <w:bottom w:val="single" w:sz="4" w:space="0" w:color="auto"/>
              <w:right w:val="single" w:sz="4" w:space="0" w:color="auto"/>
            </w:tcBorders>
            <w:shd w:val="clear" w:color="auto" w:fill="auto"/>
            <w:noWrap/>
            <w:vAlign w:val="bottom"/>
            <w:hideMark/>
          </w:tcPr>
          <w:p w14:paraId="6703931E" w14:textId="77777777" w:rsidR="00E96AA0" w:rsidRPr="001F799B" w:rsidRDefault="00E96AA0" w:rsidP="00C01C97">
            <w:pPr>
              <w:rPr>
                <w:rFonts w:cs="Arial"/>
                <w:color w:val="000000"/>
                <w:sz w:val="20"/>
                <w:szCs w:val="20"/>
              </w:rPr>
            </w:pPr>
            <w:r w:rsidRPr="001F799B">
              <w:rPr>
                <w:rFonts w:cs="Arial"/>
                <w:color w:val="000000"/>
                <w:sz w:val="20"/>
                <w:szCs w:val="20"/>
              </w:rPr>
              <w:t>Número da casa</w:t>
            </w:r>
          </w:p>
        </w:tc>
        <w:tc>
          <w:tcPr>
            <w:tcW w:w="2949" w:type="dxa"/>
            <w:tcBorders>
              <w:top w:val="nil"/>
              <w:left w:val="nil"/>
              <w:bottom w:val="single" w:sz="4" w:space="0" w:color="auto"/>
              <w:right w:val="single" w:sz="4" w:space="0" w:color="auto"/>
            </w:tcBorders>
            <w:shd w:val="clear" w:color="auto" w:fill="auto"/>
            <w:noWrap/>
            <w:vAlign w:val="bottom"/>
            <w:hideMark/>
          </w:tcPr>
          <w:p w14:paraId="0F2FC5BC" w14:textId="77777777" w:rsidR="00E96AA0" w:rsidRPr="00C01695" w:rsidRDefault="00E96AA0" w:rsidP="00C01C97">
            <w:pPr>
              <w:rPr>
                <w:rFonts w:cs="Arial"/>
                <w:color w:val="000000"/>
                <w:sz w:val="20"/>
                <w:szCs w:val="20"/>
              </w:rPr>
            </w:pPr>
            <w:r w:rsidRPr="00C01695">
              <w:rPr>
                <w:rFonts w:cs="Arial"/>
                <w:color w:val="000000"/>
                <w:sz w:val="20"/>
                <w:szCs w:val="20"/>
              </w:rPr>
              <w:t>45</w:t>
            </w:r>
          </w:p>
        </w:tc>
      </w:tr>
      <w:tr w:rsidR="00E96AA0" w14:paraId="6CCA2B7D" w14:textId="77777777" w:rsidTr="00E96AA0">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37E4B886" w14:textId="276D2F34" w:rsidR="00E96AA0" w:rsidRPr="001F799B" w:rsidRDefault="00E96AA0" w:rsidP="00C01C97">
            <w:pPr>
              <w:rPr>
                <w:rFonts w:cs="Arial"/>
                <w:color w:val="000000"/>
                <w:sz w:val="20"/>
                <w:szCs w:val="20"/>
              </w:rPr>
            </w:pPr>
            <w:r w:rsidRPr="001F799B">
              <w:rPr>
                <w:rFonts w:cs="Arial"/>
                <w:color w:val="000000"/>
                <w:sz w:val="20"/>
                <w:szCs w:val="20"/>
              </w:rPr>
              <w:t>SEXO</w:t>
            </w:r>
          </w:p>
        </w:tc>
        <w:tc>
          <w:tcPr>
            <w:tcW w:w="3608" w:type="dxa"/>
            <w:tcBorders>
              <w:top w:val="nil"/>
              <w:left w:val="nil"/>
              <w:bottom w:val="single" w:sz="4" w:space="0" w:color="auto"/>
              <w:right w:val="single" w:sz="4" w:space="0" w:color="auto"/>
            </w:tcBorders>
            <w:shd w:val="clear" w:color="auto" w:fill="auto"/>
            <w:noWrap/>
            <w:vAlign w:val="bottom"/>
            <w:hideMark/>
          </w:tcPr>
          <w:p w14:paraId="5C87B283" w14:textId="77777777" w:rsidR="00E96AA0" w:rsidRPr="001F799B" w:rsidRDefault="00E96AA0" w:rsidP="00C01C97">
            <w:pPr>
              <w:rPr>
                <w:rFonts w:cs="Arial"/>
                <w:color w:val="000000"/>
                <w:sz w:val="20"/>
                <w:szCs w:val="20"/>
              </w:rPr>
            </w:pPr>
            <w:r w:rsidRPr="001F799B">
              <w:rPr>
                <w:rFonts w:cs="Arial"/>
                <w:color w:val="000000"/>
                <w:sz w:val="20"/>
                <w:szCs w:val="20"/>
              </w:rPr>
              <w:t>Sexo</w:t>
            </w:r>
          </w:p>
        </w:tc>
        <w:tc>
          <w:tcPr>
            <w:tcW w:w="2949" w:type="dxa"/>
            <w:tcBorders>
              <w:top w:val="nil"/>
              <w:left w:val="nil"/>
              <w:bottom w:val="single" w:sz="4" w:space="0" w:color="auto"/>
              <w:right w:val="single" w:sz="4" w:space="0" w:color="auto"/>
            </w:tcBorders>
            <w:shd w:val="clear" w:color="auto" w:fill="auto"/>
            <w:noWrap/>
            <w:vAlign w:val="bottom"/>
            <w:hideMark/>
          </w:tcPr>
          <w:p w14:paraId="5CD83084" w14:textId="77777777" w:rsidR="00E96AA0" w:rsidRPr="00C01695" w:rsidRDefault="00E96AA0" w:rsidP="00C01C97">
            <w:pPr>
              <w:rPr>
                <w:rFonts w:cs="Arial"/>
                <w:color w:val="000000"/>
                <w:sz w:val="20"/>
                <w:szCs w:val="20"/>
              </w:rPr>
            </w:pPr>
            <w:r w:rsidRPr="00C01695">
              <w:rPr>
                <w:rFonts w:cs="Arial"/>
                <w:color w:val="000000"/>
                <w:sz w:val="20"/>
                <w:szCs w:val="20"/>
              </w:rPr>
              <w:t>F</w:t>
            </w:r>
          </w:p>
        </w:tc>
      </w:tr>
      <w:tr w:rsidR="00E96AA0" w14:paraId="351C7BE3" w14:textId="77777777" w:rsidTr="00C01695">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22F35E10" w14:textId="22B8B842" w:rsidR="00E96AA0" w:rsidRPr="001F799B" w:rsidRDefault="00E96AA0" w:rsidP="00C01C97">
            <w:pPr>
              <w:rPr>
                <w:rFonts w:cs="Arial"/>
                <w:color w:val="000000"/>
                <w:sz w:val="20"/>
                <w:szCs w:val="20"/>
              </w:rPr>
            </w:pPr>
            <w:r w:rsidRPr="001F799B">
              <w:rPr>
                <w:rFonts w:cs="Arial"/>
                <w:color w:val="000000"/>
                <w:sz w:val="20"/>
                <w:szCs w:val="20"/>
              </w:rPr>
              <w:t>TIPO_LOGRADOURO</w:t>
            </w:r>
          </w:p>
        </w:tc>
        <w:tc>
          <w:tcPr>
            <w:tcW w:w="3608" w:type="dxa"/>
            <w:tcBorders>
              <w:top w:val="nil"/>
              <w:left w:val="nil"/>
              <w:bottom w:val="single" w:sz="4" w:space="0" w:color="auto"/>
              <w:right w:val="single" w:sz="4" w:space="0" w:color="auto"/>
            </w:tcBorders>
            <w:shd w:val="clear" w:color="auto" w:fill="auto"/>
            <w:noWrap/>
            <w:vAlign w:val="bottom"/>
            <w:hideMark/>
          </w:tcPr>
          <w:p w14:paraId="6D6C44D5" w14:textId="77777777" w:rsidR="00E96AA0" w:rsidRPr="001F799B" w:rsidRDefault="00E96AA0" w:rsidP="00C01C97">
            <w:pPr>
              <w:rPr>
                <w:rFonts w:cs="Arial"/>
                <w:color w:val="000000"/>
                <w:sz w:val="20"/>
                <w:szCs w:val="20"/>
              </w:rPr>
            </w:pPr>
            <w:r w:rsidRPr="001F799B">
              <w:rPr>
                <w:rFonts w:cs="Arial"/>
                <w:color w:val="000000"/>
                <w:sz w:val="20"/>
                <w:szCs w:val="20"/>
              </w:rPr>
              <w:t>Tipo Logradouro</w:t>
            </w:r>
          </w:p>
        </w:tc>
        <w:tc>
          <w:tcPr>
            <w:tcW w:w="2949" w:type="dxa"/>
            <w:tcBorders>
              <w:top w:val="nil"/>
              <w:left w:val="nil"/>
              <w:bottom w:val="single" w:sz="4" w:space="0" w:color="auto"/>
              <w:right w:val="single" w:sz="4" w:space="0" w:color="auto"/>
            </w:tcBorders>
            <w:shd w:val="clear" w:color="auto" w:fill="auto"/>
            <w:noWrap/>
            <w:vAlign w:val="bottom"/>
            <w:hideMark/>
          </w:tcPr>
          <w:p w14:paraId="6D9981FB" w14:textId="77777777" w:rsidR="00E96AA0" w:rsidRPr="00C01695" w:rsidRDefault="00E96AA0" w:rsidP="00C01C97">
            <w:pPr>
              <w:rPr>
                <w:rFonts w:cs="Arial"/>
                <w:color w:val="000000"/>
                <w:sz w:val="20"/>
                <w:szCs w:val="20"/>
              </w:rPr>
            </w:pPr>
            <w:r w:rsidRPr="00C01695">
              <w:rPr>
                <w:rFonts w:cs="Arial"/>
                <w:color w:val="000000"/>
                <w:sz w:val="20"/>
                <w:szCs w:val="20"/>
              </w:rPr>
              <w:t> </w:t>
            </w:r>
          </w:p>
        </w:tc>
      </w:tr>
      <w:tr w:rsidR="00E96AA0" w14:paraId="3F8F322E" w14:textId="77777777" w:rsidTr="00C01695">
        <w:trPr>
          <w:trHeight w:val="300"/>
        </w:trPr>
        <w:tc>
          <w:tcPr>
            <w:tcW w:w="3194" w:type="dxa"/>
            <w:tcBorders>
              <w:top w:val="nil"/>
              <w:left w:val="single" w:sz="4" w:space="0" w:color="auto"/>
              <w:bottom w:val="single" w:sz="4" w:space="0" w:color="auto"/>
              <w:right w:val="single" w:sz="4" w:space="0" w:color="auto"/>
            </w:tcBorders>
            <w:shd w:val="clear" w:color="auto" w:fill="auto"/>
            <w:noWrap/>
            <w:vAlign w:val="bottom"/>
            <w:hideMark/>
          </w:tcPr>
          <w:p w14:paraId="20C97721" w14:textId="238171B4" w:rsidR="00E96AA0" w:rsidRPr="001F799B" w:rsidRDefault="00E96AA0" w:rsidP="00C01C97">
            <w:pPr>
              <w:rPr>
                <w:rFonts w:cs="Arial"/>
                <w:color w:val="000000"/>
                <w:sz w:val="20"/>
                <w:szCs w:val="20"/>
              </w:rPr>
            </w:pPr>
            <w:r w:rsidRPr="001F799B">
              <w:rPr>
                <w:rFonts w:cs="Arial"/>
                <w:color w:val="000000"/>
                <w:sz w:val="20"/>
                <w:szCs w:val="20"/>
              </w:rPr>
              <w:t>TITULO_LOGRADOURO</w:t>
            </w:r>
          </w:p>
        </w:tc>
        <w:tc>
          <w:tcPr>
            <w:tcW w:w="3608" w:type="dxa"/>
            <w:tcBorders>
              <w:top w:val="nil"/>
              <w:left w:val="nil"/>
              <w:bottom w:val="single" w:sz="4" w:space="0" w:color="auto"/>
              <w:right w:val="single" w:sz="4" w:space="0" w:color="auto"/>
            </w:tcBorders>
            <w:shd w:val="clear" w:color="auto" w:fill="auto"/>
            <w:noWrap/>
            <w:vAlign w:val="bottom"/>
            <w:hideMark/>
          </w:tcPr>
          <w:p w14:paraId="6BEBE149" w14:textId="77777777" w:rsidR="00E96AA0" w:rsidRPr="001F799B" w:rsidRDefault="00E96AA0" w:rsidP="00C01C97">
            <w:pPr>
              <w:rPr>
                <w:rFonts w:cs="Arial"/>
                <w:color w:val="000000"/>
                <w:sz w:val="20"/>
                <w:szCs w:val="20"/>
              </w:rPr>
            </w:pPr>
            <w:r w:rsidRPr="001F799B">
              <w:rPr>
                <w:rFonts w:cs="Arial"/>
                <w:color w:val="000000"/>
                <w:sz w:val="20"/>
                <w:szCs w:val="20"/>
              </w:rPr>
              <w:t>Titulo Logradouro</w:t>
            </w:r>
          </w:p>
        </w:tc>
        <w:tc>
          <w:tcPr>
            <w:tcW w:w="2949" w:type="dxa"/>
            <w:tcBorders>
              <w:top w:val="nil"/>
              <w:left w:val="nil"/>
              <w:bottom w:val="single" w:sz="4" w:space="0" w:color="auto"/>
              <w:right w:val="single" w:sz="4" w:space="0" w:color="auto"/>
            </w:tcBorders>
            <w:shd w:val="clear" w:color="auto" w:fill="auto"/>
            <w:noWrap/>
            <w:vAlign w:val="bottom"/>
            <w:hideMark/>
          </w:tcPr>
          <w:p w14:paraId="532EA57B" w14:textId="77777777" w:rsidR="00E96AA0" w:rsidRPr="00C01695" w:rsidRDefault="00E96AA0" w:rsidP="00C01C97">
            <w:pPr>
              <w:rPr>
                <w:rFonts w:cs="Arial"/>
                <w:color w:val="000000"/>
                <w:sz w:val="20"/>
                <w:szCs w:val="20"/>
              </w:rPr>
            </w:pPr>
            <w:r w:rsidRPr="00C01695">
              <w:rPr>
                <w:rFonts w:cs="Arial"/>
                <w:color w:val="000000"/>
                <w:sz w:val="20"/>
                <w:szCs w:val="20"/>
              </w:rPr>
              <w:t> </w:t>
            </w:r>
          </w:p>
        </w:tc>
      </w:tr>
    </w:tbl>
    <w:p w14:paraId="2178B41E" w14:textId="77777777" w:rsidR="00E96AA0" w:rsidRDefault="00E96AA0" w:rsidP="00C01C97">
      <w:pPr>
        <w:rPr>
          <w:rFonts w:cs="Arial"/>
        </w:rPr>
      </w:pPr>
    </w:p>
    <w:p w14:paraId="14855BB1" w14:textId="7735D647" w:rsidR="005B0090" w:rsidRDefault="005B0090" w:rsidP="00C01C97">
      <w:pPr>
        <w:rPr>
          <w:rFonts w:cs="Arial"/>
          <w:color w:val="000000"/>
          <w:sz w:val="20"/>
          <w:szCs w:val="20"/>
        </w:rPr>
      </w:pPr>
      <w:r>
        <w:rPr>
          <w:rFonts w:cs="Arial"/>
          <w:color w:val="000000"/>
          <w:sz w:val="20"/>
          <w:szCs w:val="20"/>
        </w:rPr>
        <w:t>SERASA</w:t>
      </w:r>
      <w:r w:rsidRPr="00153785">
        <w:rPr>
          <w:rFonts w:cs="Arial"/>
          <w:color w:val="000000"/>
          <w:sz w:val="20"/>
          <w:szCs w:val="20"/>
        </w:rPr>
        <w:t xml:space="preserve"> – </w:t>
      </w:r>
      <w:r>
        <w:rPr>
          <w:rFonts w:cs="Arial"/>
          <w:color w:val="000000"/>
          <w:sz w:val="20"/>
          <w:szCs w:val="20"/>
        </w:rPr>
        <w:t>Pessoa Jurídica:</w:t>
      </w:r>
    </w:p>
    <w:p w14:paraId="41C68053" w14:textId="77777777" w:rsidR="005B0090" w:rsidRDefault="005B0090" w:rsidP="00C01C97">
      <w:pPr>
        <w:rPr>
          <w:rFonts w:cs="Arial"/>
          <w:color w:val="000000"/>
          <w:sz w:val="20"/>
          <w:szCs w:val="20"/>
        </w:rPr>
      </w:pPr>
    </w:p>
    <w:tbl>
      <w:tblPr>
        <w:tblW w:w="5000" w:type="pct"/>
        <w:tblLayout w:type="fixed"/>
        <w:tblCellMar>
          <w:left w:w="70" w:type="dxa"/>
          <w:right w:w="70" w:type="dxa"/>
        </w:tblCellMar>
        <w:tblLook w:val="04A0" w:firstRow="1" w:lastRow="0" w:firstColumn="1" w:lastColumn="0" w:noHBand="0" w:noVBand="1"/>
      </w:tblPr>
      <w:tblGrid>
        <w:gridCol w:w="3538"/>
        <w:gridCol w:w="3687"/>
        <w:gridCol w:w="2971"/>
      </w:tblGrid>
      <w:tr w:rsidR="0088453E" w14:paraId="668E1CD7" w14:textId="77777777" w:rsidTr="00622A9E">
        <w:trPr>
          <w:trHeight w:val="315"/>
        </w:trPr>
        <w:tc>
          <w:tcPr>
            <w:tcW w:w="1735" w:type="pct"/>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C1A59CA" w14:textId="77777777" w:rsidR="0088453E" w:rsidRPr="001F799B" w:rsidRDefault="0088453E" w:rsidP="001F799B">
            <w:pPr>
              <w:jc w:val="center"/>
              <w:rPr>
                <w:rFonts w:cs="Arial"/>
                <w:b/>
                <w:bCs/>
                <w:color w:val="000000"/>
                <w:sz w:val="20"/>
                <w:szCs w:val="20"/>
              </w:rPr>
            </w:pPr>
            <w:r w:rsidRPr="001F799B">
              <w:rPr>
                <w:rFonts w:cs="Arial"/>
                <w:b/>
                <w:bCs/>
                <w:color w:val="000000"/>
                <w:sz w:val="20"/>
                <w:szCs w:val="20"/>
              </w:rPr>
              <w:t>Campo</w:t>
            </w:r>
          </w:p>
        </w:tc>
        <w:tc>
          <w:tcPr>
            <w:tcW w:w="1808" w:type="pct"/>
            <w:tcBorders>
              <w:top w:val="single" w:sz="4" w:space="0" w:color="auto"/>
              <w:left w:val="nil"/>
              <w:bottom w:val="single" w:sz="4" w:space="0" w:color="auto"/>
              <w:right w:val="single" w:sz="4" w:space="0" w:color="auto"/>
            </w:tcBorders>
            <w:shd w:val="clear" w:color="000000" w:fill="808080"/>
            <w:noWrap/>
            <w:vAlign w:val="center"/>
            <w:hideMark/>
          </w:tcPr>
          <w:p w14:paraId="39F36A7B" w14:textId="77777777" w:rsidR="0088453E" w:rsidRPr="001F799B" w:rsidRDefault="0088453E" w:rsidP="001F799B">
            <w:pPr>
              <w:jc w:val="center"/>
              <w:rPr>
                <w:rFonts w:cs="Arial"/>
                <w:b/>
                <w:bCs/>
                <w:color w:val="000000"/>
                <w:sz w:val="20"/>
                <w:szCs w:val="20"/>
              </w:rPr>
            </w:pPr>
            <w:r w:rsidRPr="001F799B">
              <w:rPr>
                <w:rFonts w:cs="Arial"/>
                <w:b/>
                <w:bCs/>
                <w:color w:val="000000"/>
                <w:sz w:val="20"/>
                <w:szCs w:val="20"/>
              </w:rPr>
              <w:t>Descrição</w:t>
            </w:r>
          </w:p>
        </w:tc>
        <w:tc>
          <w:tcPr>
            <w:tcW w:w="1457" w:type="pct"/>
            <w:tcBorders>
              <w:top w:val="single" w:sz="4" w:space="0" w:color="auto"/>
              <w:left w:val="nil"/>
              <w:bottom w:val="single" w:sz="4" w:space="0" w:color="auto"/>
              <w:right w:val="single" w:sz="4" w:space="0" w:color="auto"/>
            </w:tcBorders>
            <w:shd w:val="clear" w:color="000000" w:fill="808080"/>
            <w:noWrap/>
            <w:vAlign w:val="center"/>
            <w:hideMark/>
          </w:tcPr>
          <w:p w14:paraId="4A48D131" w14:textId="77777777" w:rsidR="0088453E" w:rsidRPr="001F799B" w:rsidRDefault="0088453E" w:rsidP="001F799B">
            <w:pPr>
              <w:jc w:val="center"/>
              <w:rPr>
                <w:rFonts w:cs="Arial"/>
                <w:b/>
                <w:bCs/>
                <w:color w:val="000000"/>
                <w:sz w:val="20"/>
                <w:szCs w:val="20"/>
              </w:rPr>
            </w:pPr>
            <w:r w:rsidRPr="001F799B">
              <w:rPr>
                <w:rFonts w:cs="Arial"/>
                <w:b/>
                <w:bCs/>
                <w:color w:val="000000"/>
                <w:sz w:val="20"/>
                <w:szCs w:val="20"/>
              </w:rPr>
              <w:t>Exemplo</w:t>
            </w:r>
          </w:p>
        </w:tc>
      </w:tr>
      <w:tr w:rsidR="0088453E" w14:paraId="701DFD9A"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74F54E5A" w14:textId="37F3C2EF" w:rsidR="0088453E" w:rsidRPr="001F799B" w:rsidRDefault="0088453E" w:rsidP="001F799B">
            <w:pPr>
              <w:jc w:val="left"/>
              <w:rPr>
                <w:rFonts w:cs="Arial"/>
                <w:color w:val="000000"/>
                <w:sz w:val="20"/>
                <w:szCs w:val="20"/>
              </w:rPr>
            </w:pPr>
            <w:r w:rsidRPr="001F799B">
              <w:rPr>
                <w:rFonts w:cs="Arial"/>
                <w:color w:val="000000"/>
                <w:sz w:val="20"/>
                <w:szCs w:val="20"/>
              </w:rPr>
              <w:t>CNPJ</w:t>
            </w:r>
          </w:p>
        </w:tc>
        <w:tc>
          <w:tcPr>
            <w:tcW w:w="1808" w:type="pct"/>
            <w:tcBorders>
              <w:top w:val="nil"/>
              <w:left w:val="nil"/>
              <w:bottom w:val="single" w:sz="4" w:space="0" w:color="auto"/>
              <w:right w:val="single" w:sz="4" w:space="0" w:color="auto"/>
            </w:tcBorders>
            <w:shd w:val="clear" w:color="auto" w:fill="auto"/>
            <w:noWrap/>
            <w:vAlign w:val="center"/>
            <w:hideMark/>
          </w:tcPr>
          <w:p w14:paraId="01CBC245" w14:textId="70421FE9" w:rsidR="0088453E" w:rsidRPr="001F799B" w:rsidRDefault="001F799B" w:rsidP="001F799B">
            <w:pPr>
              <w:jc w:val="left"/>
              <w:rPr>
                <w:rFonts w:cs="Arial"/>
                <w:color w:val="000000"/>
                <w:sz w:val="20"/>
                <w:szCs w:val="20"/>
              </w:rPr>
            </w:pPr>
            <w:r>
              <w:rPr>
                <w:rFonts w:cs="Arial"/>
                <w:color w:val="000000"/>
                <w:sz w:val="20"/>
                <w:szCs w:val="20"/>
              </w:rPr>
              <w:t>CNPJ</w:t>
            </w:r>
          </w:p>
        </w:tc>
        <w:tc>
          <w:tcPr>
            <w:tcW w:w="1457" w:type="pct"/>
            <w:tcBorders>
              <w:top w:val="nil"/>
              <w:left w:val="nil"/>
              <w:bottom w:val="single" w:sz="4" w:space="0" w:color="auto"/>
              <w:right w:val="single" w:sz="4" w:space="0" w:color="auto"/>
            </w:tcBorders>
            <w:shd w:val="clear" w:color="auto" w:fill="auto"/>
            <w:noWrap/>
            <w:vAlign w:val="center"/>
            <w:hideMark/>
          </w:tcPr>
          <w:p w14:paraId="00E87004" w14:textId="77777777" w:rsidR="0088453E" w:rsidRPr="001F799B" w:rsidRDefault="0088453E" w:rsidP="001F799B">
            <w:pPr>
              <w:jc w:val="left"/>
              <w:rPr>
                <w:rFonts w:cs="Arial"/>
                <w:color w:val="000000"/>
                <w:sz w:val="20"/>
                <w:szCs w:val="20"/>
              </w:rPr>
            </w:pPr>
            <w:r w:rsidRPr="001F799B">
              <w:rPr>
                <w:rFonts w:cs="Arial"/>
                <w:color w:val="000000"/>
                <w:sz w:val="20"/>
                <w:szCs w:val="20"/>
              </w:rPr>
              <w:t xml:space="preserve">10377841000176 </w:t>
            </w:r>
          </w:p>
        </w:tc>
      </w:tr>
      <w:tr w:rsidR="0088453E" w14:paraId="57CE7753"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4996FDF7" w14:textId="1D8A1BAD" w:rsidR="0088453E" w:rsidRPr="001F799B" w:rsidRDefault="0088453E" w:rsidP="001F799B">
            <w:pPr>
              <w:jc w:val="left"/>
              <w:rPr>
                <w:rFonts w:cs="Arial"/>
                <w:color w:val="000000"/>
                <w:sz w:val="20"/>
                <w:szCs w:val="20"/>
              </w:rPr>
            </w:pPr>
            <w:r w:rsidRPr="001F799B">
              <w:rPr>
                <w:rFonts w:cs="Arial"/>
                <w:color w:val="000000"/>
                <w:sz w:val="20"/>
                <w:szCs w:val="20"/>
              </w:rPr>
              <w:t>RAZAO_SOCIAL_ENR</w:t>
            </w:r>
          </w:p>
        </w:tc>
        <w:tc>
          <w:tcPr>
            <w:tcW w:w="1808" w:type="pct"/>
            <w:tcBorders>
              <w:top w:val="nil"/>
              <w:left w:val="nil"/>
              <w:bottom w:val="single" w:sz="4" w:space="0" w:color="auto"/>
              <w:right w:val="single" w:sz="4" w:space="0" w:color="auto"/>
            </w:tcBorders>
            <w:shd w:val="clear" w:color="auto" w:fill="auto"/>
            <w:noWrap/>
            <w:vAlign w:val="center"/>
            <w:hideMark/>
          </w:tcPr>
          <w:p w14:paraId="4099D1A9" w14:textId="77777777" w:rsidR="0088453E" w:rsidRPr="001F799B" w:rsidRDefault="0088453E" w:rsidP="001F799B">
            <w:pPr>
              <w:jc w:val="left"/>
              <w:rPr>
                <w:rFonts w:cs="Arial"/>
                <w:color w:val="000000"/>
                <w:sz w:val="20"/>
                <w:szCs w:val="20"/>
              </w:rPr>
            </w:pPr>
            <w:r w:rsidRPr="001F799B">
              <w:rPr>
                <w:rFonts w:cs="Arial"/>
                <w:color w:val="000000"/>
                <w:sz w:val="20"/>
                <w:szCs w:val="20"/>
              </w:rPr>
              <w:t>Nome Comercial da empresa</w:t>
            </w:r>
          </w:p>
        </w:tc>
        <w:tc>
          <w:tcPr>
            <w:tcW w:w="1457" w:type="pct"/>
            <w:tcBorders>
              <w:top w:val="nil"/>
              <w:left w:val="nil"/>
              <w:bottom w:val="single" w:sz="4" w:space="0" w:color="auto"/>
              <w:right w:val="single" w:sz="4" w:space="0" w:color="auto"/>
            </w:tcBorders>
            <w:shd w:val="clear" w:color="auto" w:fill="auto"/>
            <w:noWrap/>
            <w:vAlign w:val="center"/>
            <w:hideMark/>
          </w:tcPr>
          <w:p w14:paraId="680D0D92" w14:textId="77777777" w:rsidR="0088453E" w:rsidRPr="001F799B" w:rsidRDefault="0088453E" w:rsidP="001F799B">
            <w:pPr>
              <w:jc w:val="left"/>
              <w:rPr>
                <w:rFonts w:cs="Arial"/>
                <w:color w:val="000000"/>
                <w:sz w:val="20"/>
                <w:szCs w:val="20"/>
              </w:rPr>
            </w:pPr>
            <w:r w:rsidRPr="001F799B">
              <w:rPr>
                <w:rFonts w:cs="Arial"/>
                <w:color w:val="000000"/>
                <w:sz w:val="20"/>
                <w:szCs w:val="20"/>
              </w:rPr>
              <w:t>SIRLENE DO NASCIMENTO SOUZA - ME</w:t>
            </w:r>
          </w:p>
        </w:tc>
      </w:tr>
      <w:tr w:rsidR="0088453E" w14:paraId="1607235E"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26C48A77" w14:textId="56546EF3" w:rsidR="0088453E" w:rsidRPr="001F799B" w:rsidRDefault="0088453E" w:rsidP="001F799B">
            <w:pPr>
              <w:jc w:val="left"/>
              <w:rPr>
                <w:rFonts w:cs="Arial"/>
                <w:color w:val="000000"/>
                <w:sz w:val="20"/>
                <w:szCs w:val="20"/>
              </w:rPr>
            </w:pPr>
            <w:r w:rsidRPr="001F799B">
              <w:rPr>
                <w:rFonts w:cs="Arial"/>
                <w:color w:val="000000"/>
                <w:sz w:val="20"/>
                <w:szCs w:val="20"/>
              </w:rPr>
              <w:t>CNAE_ENR</w:t>
            </w:r>
          </w:p>
        </w:tc>
        <w:tc>
          <w:tcPr>
            <w:tcW w:w="1808" w:type="pct"/>
            <w:tcBorders>
              <w:top w:val="nil"/>
              <w:left w:val="nil"/>
              <w:bottom w:val="single" w:sz="4" w:space="0" w:color="auto"/>
              <w:right w:val="single" w:sz="4" w:space="0" w:color="auto"/>
            </w:tcBorders>
            <w:shd w:val="clear" w:color="auto" w:fill="auto"/>
            <w:noWrap/>
            <w:vAlign w:val="center"/>
            <w:hideMark/>
          </w:tcPr>
          <w:p w14:paraId="5D00AC81" w14:textId="77777777" w:rsidR="0088453E" w:rsidRPr="001F799B" w:rsidRDefault="0088453E" w:rsidP="001F799B">
            <w:pPr>
              <w:jc w:val="left"/>
              <w:rPr>
                <w:rFonts w:cs="Arial"/>
                <w:color w:val="000000"/>
                <w:sz w:val="20"/>
                <w:szCs w:val="20"/>
              </w:rPr>
            </w:pPr>
            <w:r w:rsidRPr="001F799B">
              <w:rPr>
                <w:rFonts w:cs="Arial"/>
                <w:color w:val="000000"/>
                <w:sz w:val="20"/>
                <w:szCs w:val="20"/>
              </w:rPr>
              <w:t>CNAE</w:t>
            </w:r>
          </w:p>
        </w:tc>
        <w:tc>
          <w:tcPr>
            <w:tcW w:w="1457" w:type="pct"/>
            <w:tcBorders>
              <w:top w:val="nil"/>
              <w:left w:val="nil"/>
              <w:bottom w:val="single" w:sz="4" w:space="0" w:color="auto"/>
              <w:right w:val="single" w:sz="4" w:space="0" w:color="auto"/>
            </w:tcBorders>
            <w:shd w:val="clear" w:color="auto" w:fill="auto"/>
            <w:noWrap/>
            <w:vAlign w:val="center"/>
            <w:hideMark/>
          </w:tcPr>
          <w:p w14:paraId="7DE6B052" w14:textId="77777777" w:rsidR="0088453E" w:rsidRPr="001F799B" w:rsidRDefault="0088453E" w:rsidP="001F799B">
            <w:pPr>
              <w:jc w:val="left"/>
              <w:rPr>
                <w:rFonts w:cs="Arial"/>
                <w:color w:val="000000"/>
                <w:sz w:val="20"/>
                <w:szCs w:val="20"/>
              </w:rPr>
            </w:pPr>
            <w:r w:rsidRPr="001F799B">
              <w:rPr>
                <w:rFonts w:cs="Arial"/>
                <w:color w:val="000000"/>
                <w:sz w:val="20"/>
                <w:szCs w:val="20"/>
              </w:rPr>
              <w:t>4922101</w:t>
            </w:r>
          </w:p>
        </w:tc>
      </w:tr>
      <w:tr w:rsidR="0088453E" w14:paraId="44DE17D5"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2AE47E14" w14:textId="0031357A" w:rsidR="0088453E" w:rsidRPr="001F799B" w:rsidRDefault="0088453E" w:rsidP="001F799B">
            <w:pPr>
              <w:jc w:val="left"/>
              <w:rPr>
                <w:rFonts w:cs="Arial"/>
                <w:color w:val="000000"/>
                <w:sz w:val="20"/>
                <w:szCs w:val="20"/>
              </w:rPr>
            </w:pPr>
            <w:r w:rsidRPr="001F799B">
              <w:rPr>
                <w:rFonts w:cs="Arial"/>
                <w:color w:val="000000"/>
                <w:sz w:val="20"/>
                <w:szCs w:val="20"/>
              </w:rPr>
              <w:t>CNAE_DESCRICAO_ENR</w:t>
            </w:r>
          </w:p>
        </w:tc>
        <w:tc>
          <w:tcPr>
            <w:tcW w:w="1808" w:type="pct"/>
            <w:tcBorders>
              <w:top w:val="nil"/>
              <w:left w:val="nil"/>
              <w:bottom w:val="single" w:sz="4" w:space="0" w:color="auto"/>
              <w:right w:val="single" w:sz="4" w:space="0" w:color="auto"/>
            </w:tcBorders>
            <w:shd w:val="clear" w:color="auto" w:fill="auto"/>
            <w:noWrap/>
            <w:vAlign w:val="center"/>
            <w:hideMark/>
          </w:tcPr>
          <w:p w14:paraId="1AC59032" w14:textId="77777777" w:rsidR="0088453E" w:rsidRPr="001F799B" w:rsidRDefault="0088453E" w:rsidP="001F799B">
            <w:pPr>
              <w:jc w:val="left"/>
              <w:rPr>
                <w:rFonts w:cs="Arial"/>
                <w:color w:val="000000"/>
                <w:sz w:val="20"/>
                <w:szCs w:val="20"/>
              </w:rPr>
            </w:pPr>
            <w:r w:rsidRPr="001F799B">
              <w:rPr>
                <w:rFonts w:cs="Arial"/>
                <w:color w:val="000000"/>
                <w:sz w:val="20"/>
                <w:szCs w:val="20"/>
              </w:rPr>
              <w:t>Descrição do Cnae</w:t>
            </w:r>
          </w:p>
        </w:tc>
        <w:tc>
          <w:tcPr>
            <w:tcW w:w="1457" w:type="pct"/>
            <w:tcBorders>
              <w:top w:val="nil"/>
              <w:left w:val="nil"/>
              <w:bottom w:val="single" w:sz="4" w:space="0" w:color="auto"/>
              <w:right w:val="single" w:sz="4" w:space="0" w:color="auto"/>
            </w:tcBorders>
            <w:shd w:val="clear" w:color="auto" w:fill="auto"/>
            <w:noWrap/>
            <w:vAlign w:val="center"/>
            <w:hideMark/>
          </w:tcPr>
          <w:p w14:paraId="28399A38" w14:textId="77777777" w:rsidR="0088453E" w:rsidRPr="001F799B" w:rsidRDefault="0088453E" w:rsidP="001F799B">
            <w:pPr>
              <w:jc w:val="left"/>
              <w:rPr>
                <w:rFonts w:cs="Arial"/>
                <w:color w:val="000000"/>
                <w:sz w:val="20"/>
                <w:szCs w:val="20"/>
              </w:rPr>
            </w:pPr>
            <w:r w:rsidRPr="001F799B">
              <w:rPr>
                <w:rFonts w:cs="Arial"/>
                <w:color w:val="000000"/>
                <w:sz w:val="20"/>
                <w:szCs w:val="20"/>
              </w:rPr>
              <w:t>Transporte rodoviário coletivo de passageiros, com itinerário fixo, intermunicipal, exceto em região metropolitana</w:t>
            </w:r>
          </w:p>
        </w:tc>
      </w:tr>
      <w:tr w:rsidR="0088453E" w14:paraId="5A4B2325"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74516C8" w14:textId="7ADD2A96" w:rsidR="0088453E" w:rsidRPr="001F799B" w:rsidRDefault="0088453E" w:rsidP="001F799B">
            <w:pPr>
              <w:jc w:val="left"/>
              <w:rPr>
                <w:rFonts w:cs="Arial"/>
                <w:color w:val="000000"/>
                <w:sz w:val="20"/>
                <w:szCs w:val="20"/>
              </w:rPr>
            </w:pPr>
            <w:r w:rsidRPr="001F799B">
              <w:rPr>
                <w:rFonts w:cs="Arial"/>
                <w:color w:val="000000"/>
                <w:sz w:val="20"/>
                <w:szCs w:val="20"/>
              </w:rPr>
              <w:t>NATUREZA_JURIDICA_ENR</w:t>
            </w:r>
          </w:p>
        </w:tc>
        <w:tc>
          <w:tcPr>
            <w:tcW w:w="1808" w:type="pct"/>
            <w:tcBorders>
              <w:top w:val="nil"/>
              <w:left w:val="nil"/>
              <w:bottom w:val="single" w:sz="4" w:space="0" w:color="auto"/>
              <w:right w:val="single" w:sz="4" w:space="0" w:color="auto"/>
            </w:tcBorders>
            <w:shd w:val="clear" w:color="auto" w:fill="auto"/>
            <w:noWrap/>
            <w:vAlign w:val="center"/>
            <w:hideMark/>
          </w:tcPr>
          <w:p w14:paraId="5087A64F" w14:textId="77777777" w:rsidR="0088453E" w:rsidRPr="001F799B" w:rsidRDefault="0088453E" w:rsidP="001F799B">
            <w:pPr>
              <w:jc w:val="left"/>
              <w:rPr>
                <w:rFonts w:cs="Arial"/>
                <w:color w:val="000000"/>
                <w:sz w:val="20"/>
                <w:szCs w:val="20"/>
              </w:rPr>
            </w:pPr>
            <w:r w:rsidRPr="001F799B">
              <w:rPr>
                <w:rFonts w:cs="Arial"/>
                <w:color w:val="000000"/>
                <w:sz w:val="20"/>
                <w:szCs w:val="20"/>
              </w:rPr>
              <w:t>Natureza Juridica </w:t>
            </w:r>
          </w:p>
        </w:tc>
        <w:tc>
          <w:tcPr>
            <w:tcW w:w="1457" w:type="pct"/>
            <w:tcBorders>
              <w:top w:val="nil"/>
              <w:left w:val="nil"/>
              <w:bottom w:val="single" w:sz="4" w:space="0" w:color="auto"/>
              <w:right w:val="single" w:sz="4" w:space="0" w:color="auto"/>
            </w:tcBorders>
            <w:shd w:val="clear" w:color="auto" w:fill="auto"/>
            <w:noWrap/>
            <w:vAlign w:val="center"/>
            <w:hideMark/>
          </w:tcPr>
          <w:p w14:paraId="7F04129E" w14:textId="77777777" w:rsidR="0088453E" w:rsidRPr="001F799B" w:rsidRDefault="0088453E" w:rsidP="001F799B">
            <w:pPr>
              <w:jc w:val="left"/>
              <w:rPr>
                <w:rFonts w:cs="Arial"/>
                <w:color w:val="000000"/>
                <w:sz w:val="20"/>
                <w:szCs w:val="20"/>
              </w:rPr>
            </w:pPr>
            <w:r w:rsidRPr="001F799B">
              <w:rPr>
                <w:rFonts w:cs="Arial"/>
                <w:color w:val="000000"/>
                <w:sz w:val="20"/>
                <w:szCs w:val="20"/>
              </w:rPr>
              <w:t>2135</w:t>
            </w:r>
          </w:p>
        </w:tc>
      </w:tr>
      <w:tr w:rsidR="0088453E" w14:paraId="406E9E18"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0F902414" w14:textId="11B7AF36" w:rsidR="0088453E" w:rsidRPr="001F799B" w:rsidRDefault="0088453E" w:rsidP="001F799B">
            <w:pPr>
              <w:jc w:val="left"/>
              <w:rPr>
                <w:rFonts w:cs="Arial"/>
                <w:color w:val="000000"/>
                <w:sz w:val="20"/>
                <w:szCs w:val="20"/>
                <w:lang w:val="en-US"/>
              </w:rPr>
            </w:pPr>
            <w:r w:rsidRPr="001F799B">
              <w:rPr>
                <w:rFonts w:cs="Arial"/>
                <w:color w:val="000000"/>
                <w:sz w:val="20"/>
                <w:szCs w:val="20"/>
                <w:lang w:val="en-US"/>
              </w:rPr>
              <w:lastRenderedPageBreak/>
              <w:t>DESC_NAT_JUR_ENR</w:t>
            </w:r>
          </w:p>
        </w:tc>
        <w:tc>
          <w:tcPr>
            <w:tcW w:w="1808" w:type="pct"/>
            <w:tcBorders>
              <w:top w:val="nil"/>
              <w:left w:val="nil"/>
              <w:bottom w:val="single" w:sz="4" w:space="0" w:color="auto"/>
              <w:right w:val="single" w:sz="4" w:space="0" w:color="auto"/>
            </w:tcBorders>
            <w:shd w:val="clear" w:color="auto" w:fill="auto"/>
            <w:noWrap/>
            <w:vAlign w:val="center"/>
            <w:hideMark/>
          </w:tcPr>
          <w:p w14:paraId="27C4BA61" w14:textId="77777777" w:rsidR="0088453E" w:rsidRPr="001F799B" w:rsidRDefault="0088453E" w:rsidP="001F799B">
            <w:pPr>
              <w:jc w:val="left"/>
              <w:rPr>
                <w:rFonts w:cs="Arial"/>
                <w:color w:val="000000"/>
                <w:sz w:val="20"/>
                <w:szCs w:val="20"/>
              </w:rPr>
            </w:pPr>
            <w:r w:rsidRPr="001F799B">
              <w:rPr>
                <w:rFonts w:cs="Arial"/>
                <w:color w:val="000000"/>
                <w:sz w:val="20"/>
                <w:szCs w:val="20"/>
              </w:rPr>
              <w:t>Descrição da Natureza juridica</w:t>
            </w:r>
          </w:p>
        </w:tc>
        <w:tc>
          <w:tcPr>
            <w:tcW w:w="1457" w:type="pct"/>
            <w:tcBorders>
              <w:top w:val="nil"/>
              <w:left w:val="nil"/>
              <w:bottom w:val="single" w:sz="4" w:space="0" w:color="auto"/>
              <w:right w:val="single" w:sz="4" w:space="0" w:color="auto"/>
            </w:tcBorders>
            <w:shd w:val="clear" w:color="auto" w:fill="auto"/>
            <w:noWrap/>
            <w:vAlign w:val="center"/>
            <w:hideMark/>
          </w:tcPr>
          <w:p w14:paraId="412EEE09" w14:textId="77777777" w:rsidR="0088453E" w:rsidRPr="001F799B" w:rsidRDefault="0088453E" w:rsidP="001F799B">
            <w:pPr>
              <w:jc w:val="left"/>
              <w:rPr>
                <w:rFonts w:cs="Arial"/>
                <w:color w:val="000000"/>
                <w:sz w:val="20"/>
                <w:szCs w:val="20"/>
              </w:rPr>
            </w:pPr>
            <w:r w:rsidRPr="001F799B">
              <w:rPr>
                <w:rFonts w:cs="Arial"/>
                <w:color w:val="000000"/>
                <w:sz w:val="20"/>
                <w:szCs w:val="20"/>
              </w:rPr>
              <w:t>Empresário (Individual) </w:t>
            </w:r>
          </w:p>
        </w:tc>
      </w:tr>
      <w:tr w:rsidR="0088453E" w14:paraId="43E0B70E"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6EB3DBDA" w14:textId="4EC97013" w:rsidR="0088453E" w:rsidRPr="001F799B" w:rsidRDefault="0088453E" w:rsidP="001F799B">
            <w:pPr>
              <w:jc w:val="left"/>
              <w:rPr>
                <w:rFonts w:cs="Arial"/>
                <w:color w:val="000000"/>
                <w:sz w:val="20"/>
                <w:szCs w:val="20"/>
              </w:rPr>
            </w:pPr>
            <w:r w:rsidRPr="001F799B">
              <w:rPr>
                <w:rFonts w:cs="Arial"/>
                <w:color w:val="000000"/>
                <w:sz w:val="20"/>
                <w:szCs w:val="20"/>
              </w:rPr>
              <w:t>OPERACIONALIDADE_12M_ENR</w:t>
            </w:r>
          </w:p>
        </w:tc>
        <w:tc>
          <w:tcPr>
            <w:tcW w:w="1808" w:type="pct"/>
            <w:tcBorders>
              <w:top w:val="nil"/>
              <w:left w:val="nil"/>
              <w:bottom w:val="single" w:sz="4" w:space="0" w:color="auto"/>
              <w:right w:val="single" w:sz="4" w:space="0" w:color="auto"/>
            </w:tcBorders>
            <w:shd w:val="clear" w:color="auto" w:fill="auto"/>
            <w:noWrap/>
            <w:vAlign w:val="center"/>
            <w:hideMark/>
          </w:tcPr>
          <w:p w14:paraId="050631EF" w14:textId="77777777" w:rsidR="0088453E" w:rsidRPr="001F799B" w:rsidRDefault="0088453E" w:rsidP="001F799B">
            <w:pPr>
              <w:jc w:val="left"/>
              <w:rPr>
                <w:rFonts w:cs="Arial"/>
                <w:color w:val="000000"/>
                <w:sz w:val="20"/>
                <w:szCs w:val="20"/>
              </w:rPr>
            </w:pPr>
            <w:r w:rsidRPr="001F799B">
              <w:rPr>
                <w:rFonts w:cs="Arial"/>
                <w:color w:val="000000"/>
                <w:sz w:val="20"/>
                <w:szCs w:val="20"/>
              </w:rPr>
              <w:t>Indica se a empresa foi consultada ou consultou credito em instituições financeiras nos ultimos 12 meses. </w:t>
            </w:r>
          </w:p>
        </w:tc>
        <w:tc>
          <w:tcPr>
            <w:tcW w:w="1457" w:type="pct"/>
            <w:tcBorders>
              <w:top w:val="nil"/>
              <w:left w:val="nil"/>
              <w:bottom w:val="single" w:sz="4" w:space="0" w:color="auto"/>
              <w:right w:val="single" w:sz="4" w:space="0" w:color="auto"/>
            </w:tcBorders>
            <w:shd w:val="clear" w:color="auto" w:fill="auto"/>
            <w:noWrap/>
            <w:vAlign w:val="center"/>
            <w:hideMark/>
          </w:tcPr>
          <w:p w14:paraId="59B65B7D" w14:textId="77777777" w:rsidR="0088453E" w:rsidRPr="001F799B" w:rsidRDefault="0088453E" w:rsidP="001F799B">
            <w:pPr>
              <w:jc w:val="left"/>
              <w:rPr>
                <w:rFonts w:cs="Arial"/>
                <w:color w:val="000000"/>
                <w:sz w:val="20"/>
                <w:szCs w:val="20"/>
              </w:rPr>
            </w:pPr>
            <w:r w:rsidRPr="001F799B">
              <w:rPr>
                <w:rFonts w:cs="Arial"/>
                <w:color w:val="000000"/>
                <w:sz w:val="20"/>
                <w:szCs w:val="20"/>
              </w:rPr>
              <w:t>N</w:t>
            </w:r>
          </w:p>
        </w:tc>
      </w:tr>
      <w:tr w:rsidR="0088453E" w14:paraId="14835092"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EDB7C77" w14:textId="20DD715B" w:rsidR="0088453E" w:rsidRPr="001F799B" w:rsidRDefault="0088453E" w:rsidP="001F799B">
            <w:pPr>
              <w:jc w:val="left"/>
              <w:rPr>
                <w:rFonts w:cs="Arial"/>
                <w:color w:val="000000"/>
                <w:sz w:val="20"/>
                <w:szCs w:val="20"/>
              </w:rPr>
            </w:pPr>
            <w:r w:rsidRPr="001F799B">
              <w:rPr>
                <w:rFonts w:cs="Arial"/>
                <w:color w:val="000000"/>
                <w:sz w:val="20"/>
                <w:szCs w:val="20"/>
              </w:rPr>
              <w:t>CPF_REPRESENTANTE_ENR</w:t>
            </w:r>
          </w:p>
        </w:tc>
        <w:tc>
          <w:tcPr>
            <w:tcW w:w="1808" w:type="pct"/>
            <w:tcBorders>
              <w:top w:val="nil"/>
              <w:left w:val="nil"/>
              <w:bottom w:val="single" w:sz="4" w:space="0" w:color="auto"/>
              <w:right w:val="single" w:sz="4" w:space="0" w:color="auto"/>
            </w:tcBorders>
            <w:shd w:val="clear" w:color="auto" w:fill="auto"/>
            <w:noWrap/>
            <w:vAlign w:val="center"/>
            <w:hideMark/>
          </w:tcPr>
          <w:p w14:paraId="654295AE" w14:textId="77777777" w:rsidR="0088453E" w:rsidRPr="001F799B" w:rsidRDefault="0088453E" w:rsidP="001F799B">
            <w:pPr>
              <w:jc w:val="left"/>
              <w:rPr>
                <w:rFonts w:cs="Arial"/>
                <w:color w:val="000000"/>
                <w:sz w:val="20"/>
                <w:szCs w:val="20"/>
              </w:rPr>
            </w:pPr>
            <w:r w:rsidRPr="001F799B">
              <w:rPr>
                <w:rFonts w:cs="Arial"/>
                <w:color w:val="000000"/>
                <w:sz w:val="20"/>
                <w:szCs w:val="20"/>
              </w:rPr>
              <w:t>CPF do representante</w:t>
            </w:r>
          </w:p>
        </w:tc>
        <w:tc>
          <w:tcPr>
            <w:tcW w:w="1457" w:type="pct"/>
            <w:tcBorders>
              <w:top w:val="nil"/>
              <w:left w:val="nil"/>
              <w:bottom w:val="single" w:sz="4" w:space="0" w:color="auto"/>
              <w:right w:val="single" w:sz="4" w:space="0" w:color="auto"/>
            </w:tcBorders>
            <w:shd w:val="clear" w:color="auto" w:fill="auto"/>
            <w:noWrap/>
            <w:vAlign w:val="center"/>
            <w:hideMark/>
          </w:tcPr>
          <w:p w14:paraId="467513BF" w14:textId="77777777" w:rsidR="0088453E" w:rsidRPr="001F799B" w:rsidRDefault="0088453E" w:rsidP="001F799B">
            <w:pPr>
              <w:jc w:val="left"/>
              <w:rPr>
                <w:rFonts w:cs="Arial"/>
                <w:color w:val="000000"/>
                <w:sz w:val="20"/>
                <w:szCs w:val="20"/>
              </w:rPr>
            </w:pPr>
            <w:r w:rsidRPr="001F799B">
              <w:rPr>
                <w:rFonts w:cs="Arial"/>
                <w:color w:val="000000"/>
                <w:sz w:val="20"/>
                <w:szCs w:val="20"/>
              </w:rPr>
              <w:t>34582145852</w:t>
            </w:r>
          </w:p>
        </w:tc>
      </w:tr>
      <w:tr w:rsidR="0088453E" w14:paraId="663D5FED"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0CB69DC6" w14:textId="6A526B79" w:rsidR="0088453E" w:rsidRPr="001F799B" w:rsidRDefault="0088453E" w:rsidP="001F799B">
            <w:pPr>
              <w:jc w:val="left"/>
              <w:rPr>
                <w:rFonts w:cs="Arial"/>
                <w:color w:val="000000"/>
                <w:sz w:val="20"/>
                <w:szCs w:val="20"/>
              </w:rPr>
            </w:pPr>
            <w:r w:rsidRPr="001F799B">
              <w:rPr>
                <w:rFonts w:cs="Arial"/>
                <w:color w:val="000000"/>
                <w:sz w:val="20"/>
                <w:szCs w:val="20"/>
              </w:rPr>
              <w:t>NOME_REP_ENR</w:t>
            </w:r>
          </w:p>
        </w:tc>
        <w:tc>
          <w:tcPr>
            <w:tcW w:w="1808" w:type="pct"/>
            <w:tcBorders>
              <w:top w:val="nil"/>
              <w:left w:val="nil"/>
              <w:bottom w:val="single" w:sz="4" w:space="0" w:color="auto"/>
              <w:right w:val="single" w:sz="4" w:space="0" w:color="auto"/>
            </w:tcBorders>
            <w:shd w:val="clear" w:color="auto" w:fill="auto"/>
            <w:noWrap/>
            <w:vAlign w:val="center"/>
            <w:hideMark/>
          </w:tcPr>
          <w:p w14:paraId="54CF7943" w14:textId="77777777" w:rsidR="0088453E" w:rsidRPr="001F799B" w:rsidRDefault="0088453E" w:rsidP="001F799B">
            <w:pPr>
              <w:jc w:val="left"/>
              <w:rPr>
                <w:rFonts w:cs="Arial"/>
                <w:color w:val="000000"/>
                <w:sz w:val="20"/>
                <w:szCs w:val="20"/>
              </w:rPr>
            </w:pPr>
            <w:r w:rsidRPr="001F799B">
              <w:rPr>
                <w:rFonts w:cs="Arial"/>
                <w:color w:val="000000"/>
                <w:sz w:val="20"/>
                <w:szCs w:val="20"/>
              </w:rPr>
              <w:t>Nome do representante da empresa</w:t>
            </w:r>
          </w:p>
        </w:tc>
        <w:tc>
          <w:tcPr>
            <w:tcW w:w="1457" w:type="pct"/>
            <w:tcBorders>
              <w:top w:val="nil"/>
              <w:left w:val="nil"/>
              <w:bottom w:val="single" w:sz="4" w:space="0" w:color="auto"/>
              <w:right w:val="single" w:sz="4" w:space="0" w:color="auto"/>
            </w:tcBorders>
            <w:shd w:val="clear" w:color="auto" w:fill="auto"/>
            <w:noWrap/>
            <w:vAlign w:val="center"/>
            <w:hideMark/>
          </w:tcPr>
          <w:p w14:paraId="366BF25B" w14:textId="77777777" w:rsidR="0088453E" w:rsidRPr="001F799B" w:rsidRDefault="0088453E" w:rsidP="001F799B">
            <w:pPr>
              <w:jc w:val="left"/>
              <w:rPr>
                <w:rFonts w:cs="Arial"/>
                <w:color w:val="000000"/>
                <w:sz w:val="20"/>
                <w:szCs w:val="20"/>
              </w:rPr>
            </w:pPr>
            <w:r w:rsidRPr="001F799B">
              <w:rPr>
                <w:rFonts w:cs="Arial"/>
                <w:color w:val="000000"/>
                <w:sz w:val="20"/>
                <w:szCs w:val="20"/>
              </w:rPr>
              <w:t>DANIEL OLIVEIRA SILVA</w:t>
            </w:r>
          </w:p>
        </w:tc>
      </w:tr>
      <w:tr w:rsidR="0088453E" w14:paraId="442D9D28"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5B960341" w14:textId="76F202BB" w:rsidR="0088453E" w:rsidRPr="001F799B" w:rsidRDefault="0088453E" w:rsidP="001F799B">
            <w:pPr>
              <w:jc w:val="left"/>
              <w:rPr>
                <w:rFonts w:cs="Arial"/>
                <w:color w:val="000000"/>
                <w:sz w:val="20"/>
                <w:szCs w:val="20"/>
              </w:rPr>
            </w:pPr>
            <w:r w:rsidRPr="001F799B">
              <w:rPr>
                <w:rFonts w:cs="Arial"/>
                <w:color w:val="000000"/>
                <w:sz w:val="20"/>
                <w:szCs w:val="20"/>
              </w:rPr>
              <w:t>DDD1_REPRESENTANTE_ENR</w:t>
            </w:r>
          </w:p>
        </w:tc>
        <w:tc>
          <w:tcPr>
            <w:tcW w:w="1808" w:type="pct"/>
            <w:tcBorders>
              <w:top w:val="nil"/>
              <w:left w:val="nil"/>
              <w:bottom w:val="single" w:sz="4" w:space="0" w:color="auto"/>
              <w:right w:val="single" w:sz="4" w:space="0" w:color="auto"/>
            </w:tcBorders>
            <w:shd w:val="clear" w:color="auto" w:fill="auto"/>
            <w:noWrap/>
            <w:vAlign w:val="center"/>
            <w:hideMark/>
          </w:tcPr>
          <w:p w14:paraId="2507ADA1" w14:textId="77777777" w:rsidR="0088453E" w:rsidRPr="001F799B" w:rsidRDefault="0088453E" w:rsidP="001F799B">
            <w:pPr>
              <w:jc w:val="left"/>
              <w:rPr>
                <w:rFonts w:cs="Arial"/>
                <w:color w:val="000000"/>
                <w:sz w:val="20"/>
                <w:szCs w:val="20"/>
              </w:rPr>
            </w:pPr>
            <w:r w:rsidRPr="001F799B">
              <w:rPr>
                <w:rFonts w:cs="Arial"/>
                <w:color w:val="000000"/>
                <w:sz w:val="20"/>
                <w:szCs w:val="20"/>
              </w:rPr>
              <w:t>DDD do telefone (Telefone 1) </w:t>
            </w:r>
          </w:p>
        </w:tc>
        <w:tc>
          <w:tcPr>
            <w:tcW w:w="1457" w:type="pct"/>
            <w:tcBorders>
              <w:top w:val="nil"/>
              <w:left w:val="nil"/>
              <w:bottom w:val="single" w:sz="4" w:space="0" w:color="auto"/>
              <w:right w:val="single" w:sz="4" w:space="0" w:color="auto"/>
            </w:tcBorders>
            <w:shd w:val="clear" w:color="auto" w:fill="auto"/>
            <w:noWrap/>
            <w:vAlign w:val="center"/>
            <w:hideMark/>
          </w:tcPr>
          <w:p w14:paraId="329CCB3C" w14:textId="77777777" w:rsidR="0088453E" w:rsidRPr="001F799B" w:rsidRDefault="0088453E" w:rsidP="001F799B">
            <w:pPr>
              <w:jc w:val="left"/>
              <w:rPr>
                <w:rFonts w:cs="Arial"/>
                <w:color w:val="000000"/>
                <w:sz w:val="20"/>
                <w:szCs w:val="20"/>
              </w:rPr>
            </w:pPr>
            <w:r w:rsidRPr="001F799B">
              <w:rPr>
                <w:rFonts w:cs="Arial"/>
                <w:color w:val="000000"/>
                <w:sz w:val="20"/>
                <w:szCs w:val="20"/>
              </w:rPr>
              <w:t>54</w:t>
            </w:r>
          </w:p>
        </w:tc>
      </w:tr>
      <w:tr w:rsidR="0088453E" w14:paraId="4FB10FE0"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24F2D1A3" w14:textId="3D5FB0DA" w:rsidR="0088453E" w:rsidRPr="001F799B" w:rsidRDefault="0088453E" w:rsidP="001F799B">
            <w:pPr>
              <w:jc w:val="left"/>
              <w:rPr>
                <w:rFonts w:cs="Arial"/>
                <w:color w:val="000000"/>
                <w:sz w:val="20"/>
                <w:szCs w:val="20"/>
              </w:rPr>
            </w:pPr>
            <w:r w:rsidRPr="001F799B">
              <w:rPr>
                <w:rFonts w:cs="Arial"/>
                <w:color w:val="000000"/>
                <w:sz w:val="20"/>
                <w:szCs w:val="20"/>
              </w:rPr>
              <w:t>FONE1_REP_ENR</w:t>
            </w:r>
          </w:p>
        </w:tc>
        <w:tc>
          <w:tcPr>
            <w:tcW w:w="1808" w:type="pct"/>
            <w:tcBorders>
              <w:top w:val="nil"/>
              <w:left w:val="nil"/>
              <w:bottom w:val="single" w:sz="4" w:space="0" w:color="auto"/>
              <w:right w:val="single" w:sz="4" w:space="0" w:color="auto"/>
            </w:tcBorders>
            <w:shd w:val="clear" w:color="auto" w:fill="auto"/>
            <w:noWrap/>
            <w:vAlign w:val="center"/>
            <w:hideMark/>
          </w:tcPr>
          <w:p w14:paraId="12612658" w14:textId="77777777" w:rsidR="0088453E" w:rsidRPr="001F799B" w:rsidRDefault="0088453E" w:rsidP="001F799B">
            <w:pPr>
              <w:jc w:val="left"/>
              <w:rPr>
                <w:rFonts w:cs="Arial"/>
                <w:color w:val="000000"/>
                <w:sz w:val="20"/>
                <w:szCs w:val="20"/>
              </w:rPr>
            </w:pPr>
            <w:r w:rsidRPr="001F799B">
              <w:rPr>
                <w:rFonts w:cs="Arial"/>
                <w:color w:val="000000"/>
                <w:sz w:val="20"/>
                <w:szCs w:val="20"/>
              </w:rPr>
              <w:t>Telefone completo (telefone 1) </w:t>
            </w:r>
          </w:p>
        </w:tc>
        <w:tc>
          <w:tcPr>
            <w:tcW w:w="1457" w:type="pct"/>
            <w:tcBorders>
              <w:top w:val="nil"/>
              <w:left w:val="nil"/>
              <w:bottom w:val="single" w:sz="4" w:space="0" w:color="auto"/>
              <w:right w:val="single" w:sz="4" w:space="0" w:color="auto"/>
            </w:tcBorders>
            <w:shd w:val="clear" w:color="auto" w:fill="auto"/>
            <w:noWrap/>
            <w:vAlign w:val="center"/>
            <w:hideMark/>
          </w:tcPr>
          <w:p w14:paraId="3408C66D" w14:textId="77777777" w:rsidR="0088453E" w:rsidRPr="001F799B" w:rsidRDefault="0088453E" w:rsidP="001F799B">
            <w:pPr>
              <w:jc w:val="left"/>
              <w:rPr>
                <w:rFonts w:cs="Arial"/>
                <w:color w:val="000000"/>
                <w:sz w:val="20"/>
                <w:szCs w:val="20"/>
              </w:rPr>
            </w:pPr>
            <w:r w:rsidRPr="001F799B">
              <w:rPr>
                <w:rFonts w:cs="Arial"/>
                <w:color w:val="000000"/>
                <w:sz w:val="20"/>
                <w:szCs w:val="20"/>
              </w:rPr>
              <w:t>58456982</w:t>
            </w:r>
          </w:p>
        </w:tc>
      </w:tr>
      <w:tr w:rsidR="0088453E" w14:paraId="290D2159"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56BADAC4" w14:textId="1B106AD9" w:rsidR="0088453E" w:rsidRPr="001F799B" w:rsidRDefault="0088453E" w:rsidP="001F799B">
            <w:pPr>
              <w:jc w:val="left"/>
              <w:rPr>
                <w:rFonts w:cs="Arial"/>
                <w:color w:val="000000"/>
                <w:sz w:val="20"/>
                <w:szCs w:val="20"/>
              </w:rPr>
            </w:pPr>
            <w:r w:rsidRPr="001F799B">
              <w:rPr>
                <w:rFonts w:cs="Arial"/>
                <w:color w:val="000000"/>
                <w:sz w:val="20"/>
                <w:szCs w:val="20"/>
              </w:rPr>
              <w:t>DDD2_REPRESENTANTE_ENR</w:t>
            </w:r>
          </w:p>
        </w:tc>
        <w:tc>
          <w:tcPr>
            <w:tcW w:w="1808" w:type="pct"/>
            <w:tcBorders>
              <w:top w:val="nil"/>
              <w:left w:val="nil"/>
              <w:bottom w:val="single" w:sz="4" w:space="0" w:color="auto"/>
              <w:right w:val="single" w:sz="4" w:space="0" w:color="auto"/>
            </w:tcBorders>
            <w:shd w:val="clear" w:color="auto" w:fill="auto"/>
            <w:noWrap/>
            <w:vAlign w:val="center"/>
            <w:hideMark/>
          </w:tcPr>
          <w:p w14:paraId="59677B9A" w14:textId="77777777" w:rsidR="0088453E" w:rsidRPr="001F799B" w:rsidRDefault="0088453E" w:rsidP="001F799B">
            <w:pPr>
              <w:jc w:val="left"/>
              <w:rPr>
                <w:rFonts w:cs="Arial"/>
                <w:color w:val="000000"/>
                <w:sz w:val="20"/>
                <w:szCs w:val="20"/>
              </w:rPr>
            </w:pPr>
            <w:r w:rsidRPr="001F799B">
              <w:rPr>
                <w:rFonts w:cs="Arial"/>
                <w:color w:val="000000"/>
                <w:sz w:val="20"/>
                <w:szCs w:val="20"/>
              </w:rPr>
              <w:t>DDD do telefone (Telefone 2) </w:t>
            </w:r>
          </w:p>
        </w:tc>
        <w:tc>
          <w:tcPr>
            <w:tcW w:w="1457" w:type="pct"/>
            <w:tcBorders>
              <w:top w:val="nil"/>
              <w:left w:val="nil"/>
              <w:bottom w:val="single" w:sz="4" w:space="0" w:color="auto"/>
              <w:right w:val="single" w:sz="4" w:space="0" w:color="auto"/>
            </w:tcBorders>
            <w:shd w:val="clear" w:color="auto" w:fill="auto"/>
            <w:noWrap/>
            <w:vAlign w:val="center"/>
            <w:hideMark/>
          </w:tcPr>
          <w:p w14:paraId="71FD9A16" w14:textId="77777777" w:rsidR="0088453E" w:rsidRPr="001F799B" w:rsidRDefault="0088453E" w:rsidP="001F799B">
            <w:pPr>
              <w:jc w:val="left"/>
              <w:rPr>
                <w:rFonts w:cs="Arial"/>
                <w:color w:val="000000"/>
                <w:sz w:val="20"/>
                <w:szCs w:val="20"/>
              </w:rPr>
            </w:pPr>
            <w:r w:rsidRPr="001F799B">
              <w:rPr>
                <w:rFonts w:cs="Arial"/>
                <w:color w:val="000000"/>
                <w:sz w:val="20"/>
                <w:szCs w:val="20"/>
              </w:rPr>
              <w:t>55</w:t>
            </w:r>
          </w:p>
        </w:tc>
      </w:tr>
      <w:tr w:rsidR="0088453E" w14:paraId="1624AE9B"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77C527C6" w14:textId="5FDFBD87" w:rsidR="0088453E" w:rsidRPr="001F799B" w:rsidRDefault="0088453E" w:rsidP="001F799B">
            <w:pPr>
              <w:jc w:val="left"/>
              <w:rPr>
                <w:rFonts w:cs="Arial"/>
                <w:color w:val="000000"/>
                <w:sz w:val="20"/>
                <w:szCs w:val="20"/>
              </w:rPr>
            </w:pPr>
            <w:r w:rsidRPr="001F799B">
              <w:rPr>
                <w:rFonts w:cs="Arial"/>
                <w:color w:val="000000"/>
                <w:sz w:val="20"/>
                <w:szCs w:val="20"/>
              </w:rPr>
              <w:t>FONE2_REP_ENR</w:t>
            </w:r>
          </w:p>
        </w:tc>
        <w:tc>
          <w:tcPr>
            <w:tcW w:w="1808" w:type="pct"/>
            <w:tcBorders>
              <w:top w:val="nil"/>
              <w:left w:val="nil"/>
              <w:bottom w:val="single" w:sz="4" w:space="0" w:color="auto"/>
              <w:right w:val="single" w:sz="4" w:space="0" w:color="auto"/>
            </w:tcBorders>
            <w:shd w:val="clear" w:color="auto" w:fill="auto"/>
            <w:noWrap/>
            <w:vAlign w:val="center"/>
            <w:hideMark/>
          </w:tcPr>
          <w:p w14:paraId="6193CBF7" w14:textId="77777777" w:rsidR="0088453E" w:rsidRPr="001F799B" w:rsidRDefault="0088453E" w:rsidP="001F799B">
            <w:pPr>
              <w:jc w:val="left"/>
              <w:rPr>
                <w:rFonts w:cs="Arial"/>
                <w:color w:val="000000"/>
                <w:sz w:val="20"/>
                <w:szCs w:val="20"/>
              </w:rPr>
            </w:pPr>
            <w:r w:rsidRPr="001F799B">
              <w:rPr>
                <w:rFonts w:cs="Arial"/>
                <w:color w:val="000000"/>
                <w:sz w:val="20"/>
                <w:szCs w:val="20"/>
              </w:rPr>
              <w:t>Telefone completo (Telefone 2) </w:t>
            </w:r>
          </w:p>
        </w:tc>
        <w:tc>
          <w:tcPr>
            <w:tcW w:w="1457" w:type="pct"/>
            <w:tcBorders>
              <w:top w:val="nil"/>
              <w:left w:val="nil"/>
              <w:bottom w:val="single" w:sz="4" w:space="0" w:color="auto"/>
              <w:right w:val="single" w:sz="4" w:space="0" w:color="auto"/>
            </w:tcBorders>
            <w:shd w:val="clear" w:color="auto" w:fill="auto"/>
            <w:noWrap/>
            <w:vAlign w:val="center"/>
            <w:hideMark/>
          </w:tcPr>
          <w:p w14:paraId="7E04B870" w14:textId="77777777" w:rsidR="0088453E" w:rsidRPr="001F799B" w:rsidRDefault="0088453E" w:rsidP="001F799B">
            <w:pPr>
              <w:jc w:val="left"/>
              <w:rPr>
                <w:rFonts w:cs="Arial"/>
                <w:color w:val="000000"/>
                <w:sz w:val="20"/>
                <w:szCs w:val="20"/>
              </w:rPr>
            </w:pPr>
            <w:r w:rsidRPr="001F799B">
              <w:rPr>
                <w:rFonts w:cs="Arial"/>
                <w:color w:val="000000"/>
                <w:sz w:val="20"/>
                <w:szCs w:val="20"/>
              </w:rPr>
              <w:t>58456982</w:t>
            </w:r>
          </w:p>
        </w:tc>
      </w:tr>
      <w:tr w:rsidR="0088453E" w14:paraId="2309F9C6"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84B24FC" w14:textId="2576D4D0" w:rsidR="0088453E" w:rsidRPr="001F799B" w:rsidRDefault="0088453E" w:rsidP="001F799B">
            <w:pPr>
              <w:jc w:val="left"/>
              <w:rPr>
                <w:rFonts w:cs="Arial"/>
                <w:color w:val="000000"/>
                <w:sz w:val="20"/>
                <w:szCs w:val="20"/>
              </w:rPr>
            </w:pPr>
            <w:r w:rsidRPr="001F799B">
              <w:rPr>
                <w:rFonts w:cs="Arial"/>
                <w:color w:val="000000"/>
                <w:sz w:val="20"/>
                <w:szCs w:val="20"/>
              </w:rPr>
              <w:t>DDD3_REPRESENTANTE_ENR</w:t>
            </w:r>
          </w:p>
        </w:tc>
        <w:tc>
          <w:tcPr>
            <w:tcW w:w="1808" w:type="pct"/>
            <w:tcBorders>
              <w:top w:val="nil"/>
              <w:left w:val="nil"/>
              <w:bottom w:val="single" w:sz="4" w:space="0" w:color="auto"/>
              <w:right w:val="single" w:sz="4" w:space="0" w:color="auto"/>
            </w:tcBorders>
            <w:shd w:val="clear" w:color="auto" w:fill="auto"/>
            <w:noWrap/>
            <w:vAlign w:val="center"/>
            <w:hideMark/>
          </w:tcPr>
          <w:p w14:paraId="15D6A5A0" w14:textId="77777777" w:rsidR="0088453E" w:rsidRPr="001F799B" w:rsidRDefault="0088453E" w:rsidP="001F799B">
            <w:pPr>
              <w:jc w:val="left"/>
              <w:rPr>
                <w:rFonts w:cs="Arial"/>
                <w:color w:val="000000"/>
                <w:sz w:val="20"/>
                <w:szCs w:val="20"/>
              </w:rPr>
            </w:pPr>
            <w:r w:rsidRPr="001F799B">
              <w:rPr>
                <w:rFonts w:cs="Arial"/>
                <w:color w:val="000000"/>
                <w:sz w:val="20"/>
                <w:szCs w:val="20"/>
              </w:rPr>
              <w:t>DDD do telefone (Telefone 3) </w:t>
            </w:r>
          </w:p>
        </w:tc>
        <w:tc>
          <w:tcPr>
            <w:tcW w:w="1457" w:type="pct"/>
            <w:tcBorders>
              <w:top w:val="nil"/>
              <w:left w:val="nil"/>
              <w:bottom w:val="single" w:sz="4" w:space="0" w:color="auto"/>
              <w:right w:val="single" w:sz="4" w:space="0" w:color="auto"/>
            </w:tcBorders>
            <w:shd w:val="clear" w:color="auto" w:fill="auto"/>
            <w:noWrap/>
            <w:vAlign w:val="center"/>
            <w:hideMark/>
          </w:tcPr>
          <w:p w14:paraId="669CA8F0" w14:textId="77777777" w:rsidR="0088453E" w:rsidRPr="001F799B" w:rsidRDefault="0088453E" w:rsidP="001F799B">
            <w:pPr>
              <w:jc w:val="left"/>
              <w:rPr>
                <w:rFonts w:cs="Arial"/>
                <w:color w:val="000000"/>
                <w:sz w:val="20"/>
                <w:szCs w:val="20"/>
              </w:rPr>
            </w:pPr>
            <w:r w:rsidRPr="001F799B">
              <w:rPr>
                <w:rFonts w:cs="Arial"/>
                <w:color w:val="000000"/>
                <w:sz w:val="20"/>
                <w:szCs w:val="20"/>
              </w:rPr>
              <w:t>56</w:t>
            </w:r>
          </w:p>
        </w:tc>
      </w:tr>
      <w:tr w:rsidR="0088453E" w14:paraId="4E9FF2BD"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50BFDAB3" w14:textId="5ACEF133" w:rsidR="0088453E" w:rsidRPr="001F799B" w:rsidRDefault="0088453E" w:rsidP="001F799B">
            <w:pPr>
              <w:jc w:val="left"/>
              <w:rPr>
                <w:rFonts w:cs="Arial"/>
                <w:color w:val="000000"/>
                <w:sz w:val="20"/>
                <w:szCs w:val="20"/>
              </w:rPr>
            </w:pPr>
            <w:r w:rsidRPr="001F799B">
              <w:rPr>
                <w:rFonts w:cs="Arial"/>
                <w:color w:val="000000"/>
                <w:sz w:val="20"/>
                <w:szCs w:val="20"/>
              </w:rPr>
              <w:t>FONE3_REP_ENR</w:t>
            </w:r>
          </w:p>
        </w:tc>
        <w:tc>
          <w:tcPr>
            <w:tcW w:w="1808" w:type="pct"/>
            <w:tcBorders>
              <w:top w:val="nil"/>
              <w:left w:val="nil"/>
              <w:bottom w:val="single" w:sz="4" w:space="0" w:color="auto"/>
              <w:right w:val="single" w:sz="4" w:space="0" w:color="auto"/>
            </w:tcBorders>
            <w:shd w:val="clear" w:color="auto" w:fill="auto"/>
            <w:noWrap/>
            <w:vAlign w:val="center"/>
            <w:hideMark/>
          </w:tcPr>
          <w:p w14:paraId="6B35E096" w14:textId="77777777" w:rsidR="0088453E" w:rsidRPr="001F799B" w:rsidRDefault="0088453E" w:rsidP="001F799B">
            <w:pPr>
              <w:jc w:val="left"/>
              <w:rPr>
                <w:rFonts w:cs="Arial"/>
                <w:color w:val="000000"/>
                <w:sz w:val="20"/>
                <w:szCs w:val="20"/>
              </w:rPr>
            </w:pPr>
            <w:r w:rsidRPr="001F799B">
              <w:rPr>
                <w:rFonts w:cs="Arial"/>
                <w:color w:val="000000"/>
                <w:sz w:val="20"/>
                <w:szCs w:val="20"/>
              </w:rPr>
              <w:t>Telefone completo (Telefone 3) </w:t>
            </w:r>
          </w:p>
        </w:tc>
        <w:tc>
          <w:tcPr>
            <w:tcW w:w="1457" w:type="pct"/>
            <w:tcBorders>
              <w:top w:val="nil"/>
              <w:left w:val="nil"/>
              <w:bottom w:val="single" w:sz="4" w:space="0" w:color="auto"/>
              <w:right w:val="single" w:sz="4" w:space="0" w:color="auto"/>
            </w:tcBorders>
            <w:shd w:val="clear" w:color="auto" w:fill="auto"/>
            <w:noWrap/>
            <w:vAlign w:val="center"/>
            <w:hideMark/>
          </w:tcPr>
          <w:p w14:paraId="0CF5D959" w14:textId="77777777" w:rsidR="0088453E" w:rsidRPr="001F799B" w:rsidRDefault="0088453E" w:rsidP="001F799B">
            <w:pPr>
              <w:jc w:val="left"/>
              <w:rPr>
                <w:rFonts w:cs="Arial"/>
                <w:color w:val="000000"/>
                <w:sz w:val="20"/>
                <w:szCs w:val="20"/>
              </w:rPr>
            </w:pPr>
            <w:r w:rsidRPr="001F799B">
              <w:rPr>
                <w:rFonts w:cs="Arial"/>
                <w:color w:val="000000"/>
                <w:sz w:val="20"/>
                <w:szCs w:val="20"/>
              </w:rPr>
              <w:t>58456982</w:t>
            </w:r>
          </w:p>
        </w:tc>
      </w:tr>
      <w:tr w:rsidR="0088453E" w14:paraId="2FFE46FF"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69301A78" w14:textId="50080FDD" w:rsidR="0088453E" w:rsidRPr="001F799B" w:rsidRDefault="0088453E" w:rsidP="001F799B">
            <w:pPr>
              <w:jc w:val="left"/>
              <w:rPr>
                <w:rFonts w:cs="Arial"/>
                <w:color w:val="000000"/>
                <w:sz w:val="20"/>
                <w:szCs w:val="20"/>
              </w:rPr>
            </w:pPr>
            <w:r w:rsidRPr="001F799B">
              <w:rPr>
                <w:rFonts w:cs="Arial"/>
                <w:color w:val="000000"/>
                <w:sz w:val="20"/>
                <w:szCs w:val="20"/>
              </w:rPr>
              <w:t>DDDCEL1_REP_ENR</w:t>
            </w:r>
          </w:p>
        </w:tc>
        <w:tc>
          <w:tcPr>
            <w:tcW w:w="1808" w:type="pct"/>
            <w:tcBorders>
              <w:top w:val="nil"/>
              <w:left w:val="nil"/>
              <w:bottom w:val="single" w:sz="4" w:space="0" w:color="auto"/>
              <w:right w:val="single" w:sz="4" w:space="0" w:color="auto"/>
            </w:tcBorders>
            <w:shd w:val="clear" w:color="auto" w:fill="auto"/>
            <w:noWrap/>
            <w:vAlign w:val="center"/>
            <w:hideMark/>
          </w:tcPr>
          <w:p w14:paraId="75745751" w14:textId="77777777" w:rsidR="0088453E" w:rsidRPr="001F799B" w:rsidRDefault="0088453E" w:rsidP="001F799B">
            <w:pPr>
              <w:jc w:val="left"/>
              <w:rPr>
                <w:rFonts w:cs="Arial"/>
                <w:color w:val="000000"/>
                <w:sz w:val="20"/>
                <w:szCs w:val="20"/>
              </w:rPr>
            </w:pPr>
            <w:r w:rsidRPr="001F799B">
              <w:rPr>
                <w:rFonts w:cs="Arial"/>
                <w:color w:val="000000"/>
                <w:sz w:val="20"/>
                <w:szCs w:val="20"/>
              </w:rPr>
              <w:t>DDD do telefone (Celular 1) </w:t>
            </w:r>
          </w:p>
        </w:tc>
        <w:tc>
          <w:tcPr>
            <w:tcW w:w="1457" w:type="pct"/>
            <w:tcBorders>
              <w:top w:val="nil"/>
              <w:left w:val="nil"/>
              <w:bottom w:val="single" w:sz="4" w:space="0" w:color="auto"/>
              <w:right w:val="single" w:sz="4" w:space="0" w:color="auto"/>
            </w:tcBorders>
            <w:shd w:val="clear" w:color="auto" w:fill="auto"/>
            <w:noWrap/>
            <w:vAlign w:val="center"/>
            <w:hideMark/>
          </w:tcPr>
          <w:p w14:paraId="0B46A395" w14:textId="77777777" w:rsidR="0088453E" w:rsidRPr="001F799B" w:rsidRDefault="0088453E" w:rsidP="001F799B">
            <w:pPr>
              <w:jc w:val="left"/>
              <w:rPr>
                <w:rFonts w:cs="Arial"/>
                <w:color w:val="000000"/>
                <w:sz w:val="20"/>
                <w:szCs w:val="20"/>
              </w:rPr>
            </w:pPr>
            <w:r w:rsidRPr="001F799B">
              <w:rPr>
                <w:rFonts w:cs="Arial"/>
                <w:color w:val="000000"/>
                <w:sz w:val="20"/>
                <w:szCs w:val="20"/>
              </w:rPr>
              <w:t>11</w:t>
            </w:r>
          </w:p>
        </w:tc>
      </w:tr>
      <w:tr w:rsidR="0088453E" w14:paraId="29540192"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48F6837F" w14:textId="60555F0F" w:rsidR="0088453E" w:rsidRPr="001F799B" w:rsidRDefault="0088453E" w:rsidP="001F799B">
            <w:pPr>
              <w:jc w:val="left"/>
              <w:rPr>
                <w:rFonts w:cs="Arial"/>
                <w:color w:val="000000"/>
                <w:sz w:val="20"/>
                <w:szCs w:val="20"/>
              </w:rPr>
            </w:pPr>
            <w:r w:rsidRPr="001F799B">
              <w:rPr>
                <w:rFonts w:cs="Arial"/>
                <w:color w:val="000000"/>
                <w:sz w:val="20"/>
                <w:szCs w:val="20"/>
              </w:rPr>
              <w:t>FONECEL1_REP_ENR</w:t>
            </w:r>
          </w:p>
        </w:tc>
        <w:tc>
          <w:tcPr>
            <w:tcW w:w="1808" w:type="pct"/>
            <w:tcBorders>
              <w:top w:val="nil"/>
              <w:left w:val="nil"/>
              <w:bottom w:val="single" w:sz="4" w:space="0" w:color="auto"/>
              <w:right w:val="single" w:sz="4" w:space="0" w:color="auto"/>
            </w:tcBorders>
            <w:shd w:val="clear" w:color="auto" w:fill="auto"/>
            <w:noWrap/>
            <w:vAlign w:val="center"/>
            <w:hideMark/>
          </w:tcPr>
          <w:p w14:paraId="341F7754" w14:textId="77777777" w:rsidR="0088453E" w:rsidRPr="001F799B" w:rsidRDefault="0088453E" w:rsidP="001F799B">
            <w:pPr>
              <w:jc w:val="left"/>
              <w:rPr>
                <w:rFonts w:cs="Arial"/>
                <w:color w:val="000000"/>
                <w:sz w:val="20"/>
                <w:szCs w:val="20"/>
              </w:rPr>
            </w:pPr>
            <w:r w:rsidRPr="001F799B">
              <w:rPr>
                <w:rFonts w:cs="Arial"/>
                <w:color w:val="000000"/>
                <w:sz w:val="20"/>
                <w:szCs w:val="20"/>
              </w:rPr>
              <w:t>Telefone completo (Celular 1) </w:t>
            </w:r>
          </w:p>
        </w:tc>
        <w:tc>
          <w:tcPr>
            <w:tcW w:w="1457" w:type="pct"/>
            <w:tcBorders>
              <w:top w:val="nil"/>
              <w:left w:val="nil"/>
              <w:bottom w:val="single" w:sz="4" w:space="0" w:color="auto"/>
              <w:right w:val="single" w:sz="4" w:space="0" w:color="auto"/>
            </w:tcBorders>
            <w:shd w:val="clear" w:color="auto" w:fill="auto"/>
            <w:noWrap/>
            <w:vAlign w:val="center"/>
            <w:hideMark/>
          </w:tcPr>
          <w:p w14:paraId="3631A357" w14:textId="77777777" w:rsidR="0088453E" w:rsidRPr="001F799B" w:rsidRDefault="0088453E" w:rsidP="001F799B">
            <w:pPr>
              <w:jc w:val="left"/>
              <w:rPr>
                <w:rFonts w:cs="Arial"/>
                <w:color w:val="000000"/>
                <w:sz w:val="20"/>
                <w:szCs w:val="20"/>
              </w:rPr>
            </w:pPr>
            <w:r w:rsidRPr="001F799B">
              <w:rPr>
                <w:rFonts w:cs="Arial"/>
                <w:color w:val="000000"/>
                <w:sz w:val="20"/>
                <w:szCs w:val="20"/>
              </w:rPr>
              <w:t>958412587</w:t>
            </w:r>
          </w:p>
        </w:tc>
      </w:tr>
      <w:tr w:rsidR="0088453E" w14:paraId="534A7543"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6CD0406" w14:textId="462CB11E" w:rsidR="0088453E" w:rsidRPr="001F799B" w:rsidRDefault="0088453E" w:rsidP="001F799B">
            <w:pPr>
              <w:jc w:val="left"/>
              <w:rPr>
                <w:rFonts w:cs="Arial"/>
                <w:color w:val="000000"/>
                <w:sz w:val="20"/>
                <w:szCs w:val="20"/>
              </w:rPr>
            </w:pPr>
            <w:r w:rsidRPr="001F799B">
              <w:rPr>
                <w:rFonts w:cs="Arial"/>
                <w:color w:val="000000"/>
                <w:sz w:val="20"/>
                <w:szCs w:val="20"/>
              </w:rPr>
              <w:t>DATA_FUNDACAO_ENR</w:t>
            </w:r>
          </w:p>
        </w:tc>
        <w:tc>
          <w:tcPr>
            <w:tcW w:w="1808" w:type="pct"/>
            <w:tcBorders>
              <w:top w:val="nil"/>
              <w:left w:val="nil"/>
              <w:bottom w:val="single" w:sz="4" w:space="0" w:color="auto"/>
              <w:right w:val="single" w:sz="4" w:space="0" w:color="auto"/>
            </w:tcBorders>
            <w:shd w:val="clear" w:color="auto" w:fill="auto"/>
            <w:noWrap/>
            <w:vAlign w:val="center"/>
            <w:hideMark/>
          </w:tcPr>
          <w:p w14:paraId="522026AE" w14:textId="77777777" w:rsidR="0088453E" w:rsidRPr="001F799B" w:rsidRDefault="0088453E" w:rsidP="001F799B">
            <w:pPr>
              <w:jc w:val="left"/>
              <w:rPr>
                <w:rFonts w:cs="Arial"/>
                <w:color w:val="000000"/>
                <w:sz w:val="20"/>
                <w:szCs w:val="20"/>
              </w:rPr>
            </w:pPr>
            <w:r w:rsidRPr="001F799B">
              <w:rPr>
                <w:rFonts w:cs="Arial"/>
                <w:color w:val="000000"/>
                <w:sz w:val="20"/>
                <w:szCs w:val="20"/>
              </w:rPr>
              <w:t>Data de fundação da empresa</w:t>
            </w:r>
          </w:p>
        </w:tc>
        <w:tc>
          <w:tcPr>
            <w:tcW w:w="1457" w:type="pct"/>
            <w:tcBorders>
              <w:top w:val="nil"/>
              <w:left w:val="nil"/>
              <w:bottom w:val="single" w:sz="4" w:space="0" w:color="auto"/>
              <w:right w:val="single" w:sz="4" w:space="0" w:color="auto"/>
            </w:tcBorders>
            <w:shd w:val="clear" w:color="auto" w:fill="auto"/>
            <w:noWrap/>
            <w:vAlign w:val="center"/>
            <w:hideMark/>
          </w:tcPr>
          <w:p w14:paraId="3678CC82" w14:textId="77777777" w:rsidR="0088453E" w:rsidRPr="001F799B" w:rsidRDefault="0088453E" w:rsidP="001F799B">
            <w:pPr>
              <w:jc w:val="left"/>
              <w:rPr>
                <w:rFonts w:cs="Arial"/>
                <w:color w:val="000000"/>
                <w:sz w:val="20"/>
                <w:szCs w:val="20"/>
              </w:rPr>
            </w:pPr>
            <w:r w:rsidRPr="001F799B">
              <w:rPr>
                <w:rFonts w:cs="Arial"/>
                <w:color w:val="000000"/>
                <w:sz w:val="20"/>
                <w:szCs w:val="20"/>
              </w:rPr>
              <w:t>29/09/2008</w:t>
            </w:r>
          </w:p>
        </w:tc>
      </w:tr>
      <w:tr w:rsidR="0088453E" w14:paraId="4967913E"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6A81639A" w14:textId="3B93B09A" w:rsidR="0088453E" w:rsidRPr="001F799B" w:rsidRDefault="0088453E" w:rsidP="001F799B">
            <w:pPr>
              <w:jc w:val="left"/>
              <w:rPr>
                <w:rFonts w:cs="Arial"/>
                <w:color w:val="000000"/>
                <w:sz w:val="20"/>
                <w:szCs w:val="20"/>
              </w:rPr>
            </w:pPr>
            <w:r w:rsidRPr="001F799B">
              <w:rPr>
                <w:rFonts w:cs="Arial"/>
                <w:color w:val="000000"/>
                <w:sz w:val="20"/>
                <w:szCs w:val="20"/>
              </w:rPr>
              <w:t>PORTE_ENR</w:t>
            </w:r>
          </w:p>
        </w:tc>
        <w:tc>
          <w:tcPr>
            <w:tcW w:w="1808" w:type="pct"/>
            <w:tcBorders>
              <w:top w:val="nil"/>
              <w:left w:val="nil"/>
              <w:bottom w:val="single" w:sz="4" w:space="0" w:color="auto"/>
              <w:right w:val="single" w:sz="4" w:space="0" w:color="auto"/>
            </w:tcBorders>
            <w:shd w:val="clear" w:color="auto" w:fill="auto"/>
            <w:noWrap/>
            <w:vAlign w:val="center"/>
            <w:hideMark/>
          </w:tcPr>
          <w:p w14:paraId="00D70A1A" w14:textId="77777777" w:rsidR="0088453E" w:rsidRPr="001F799B" w:rsidRDefault="0088453E" w:rsidP="001F799B">
            <w:pPr>
              <w:jc w:val="left"/>
              <w:rPr>
                <w:rFonts w:cs="Arial"/>
                <w:color w:val="000000"/>
                <w:sz w:val="20"/>
                <w:szCs w:val="20"/>
              </w:rPr>
            </w:pPr>
            <w:r w:rsidRPr="001F799B">
              <w:rPr>
                <w:rFonts w:cs="Arial"/>
                <w:color w:val="000000"/>
                <w:sz w:val="20"/>
                <w:szCs w:val="20"/>
              </w:rPr>
              <w:t>Indica o porte da empresa</w:t>
            </w:r>
          </w:p>
        </w:tc>
        <w:tc>
          <w:tcPr>
            <w:tcW w:w="1457" w:type="pct"/>
            <w:tcBorders>
              <w:top w:val="nil"/>
              <w:left w:val="nil"/>
              <w:bottom w:val="single" w:sz="4" w:space="0" w:color="auto"/>
              <w:right w:val="single" w:sz="4" w:space="0" w:color="auto"/>
            </w:tcBorders>
            <w:shd w:val="clear" w:color="auto" w:fill="auto"/>
            <w:noWrap/>
            <w:vAlign w:val="center"/>
            <w:hideMark/>
          </w:tcPr>
          <w:p w14:paraId="54AB4449" w14:textId="77777777" w:rsidR="0088453E" w:rsidRPr="001F799B" w:rsidRDefault="0088453E" w:rsidP="001F799B">
            <w:pPr>
              <w:jc w:val="left"/>
              <w:rPr>
                <w:rFonts w:cs="Arial"/>
                <w:color w:val="000000"/>
                <w:sz w:val="20"/>
                <w:szCs w:val="20"/>
              </w:rPr>
            </w:pPr>
            <w:r w:rsidRPr="001F799B">
              <w:rPr>
                <w:rFonts w:cs="Arial"/>
                <w:color w:val="000000"/>
                <w:sz w:val="20"/>
                <w:szCs w:val="20"/>
              </w:rPr>
              <w:t>MICRO</w:t>
            </w:r>
          </w:p>
        </w:tc>
      </w:tr>
      <w:tr w:rsidR="0088453E" w14:paraId="4A196BD2"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253BCBF8" w14:textId="2BEAE295" w:rsidR="0088453E" w:rsidRPr="001F799B" w:rsidRDefault="0088453E" w:rsidP="001F799B">
            <w:pPr>
              <w:jc w:val="left"/>
              <w:rPr>
                <w:rFonts w:cs="Arial"/>
                <w:color w:val="000000"/>
                <w:sz w:val="20"/>
                <w:szCs w:val="20"/>
              </w:rPr>
            </w:pPr>
            <w:r w:rsidRPr="001F799B">
              <w:rPr>
                <w:rFonts w:cs="Arial"/>
                <w:color w:val="000000"/>
                <w:sz w:val="20"/>
                <w:szCs w:val="20"/>
              </w:rPr>
              <w:t>UF_ENR</w:t>
            </w:r>
          </w:p>
        </w:tc>
        <w:tc>
          <w:tcPr>
            <w:tcW w:w="1808" w:type="pct"/>
            <w:tcBorders>
              <w:top w:val="nil"/>
              <w:left w:val="nil"/>
              <w:bottom w:val="single" w:sz="4" w:space="0" w:color="auto"/>
              <w:right w:val="single" w:sz="4" w:space="0" w:color="auto"/>
            </w:tcBorders>
            <w:shd w:val="clear" w:color="auto" w:fill="auto"/>
            <w:noWrap/>
            <w:vAlign w:val="center"/>
            <w:hideMark/>
          </w:tcPr>
          <w:p w14:paraId="020CB7C6" w14:textId="77777777" w:rsidR="0088453E" w:rsidRPr="001F799B" w:rsidRDefault="0088453E" w:rsidP="001F799B">
            <w:pPr>
              <w:jc w:val="left"/>
              <w:rPr>
                <w:rFonts w:cs="Arial"/>
                <w:color w:val="000000"/>
                <w:sz w:val="20"/>
                <w:szCs w:val="20"/>
              </w:rPr>
            </w:pPr>
            <w:r w:rsidRPr="001F799B">
              <w:rPr>
                <w:rFonts w:cs="Arial"/>
                <w:color w:val="000000"/>
                <w:sz w:val="20"/>
                <w:szCs w:val="20"/>
              </w:rPr>
              <w:t>UF</w:t>
            </w:r>
          </w:p>
        </w:tc>
        <w:tc>
          <w:tcPr>
            <w:tcW w:w="1457" w:type="pct"/>
            <w:tcBorders>
              <w:top w:val="nil"/>
              <w:left w:val="nil"/>
              <w:bottom w:val="single" w:sz="4" w:space="0" w:color="auto"/>
              <w:right w:val="single" w:sz="4" w:space="0" w:color="auto"/>
            </w:tcBorders>
            <w:shd w:val="clear" w:color="auto" w:fill="auto"/>
            <w:noWrap/>
            <w:vAlign w:val="center"/>
            <w:hideMark/>
          </w:tcPr>
          <w:p w14:paraId="3CF2CFC4" w14:textId="77777777" w:rsidR="0088453E" w:rsidRPr="001F799B" w:rsidRDefault="0088453E" w:rsidP="001F799B">
            <w:pPr>
              <w:jc w:val="left"/>
              <w:rPr>
                <w:rFonts w:cs="Arial"/>
                <w:color w:val="000000"/>
                <w:sz w:val="20"/>
                <w:szCs w:val="20"/>
              </w:rPr>
            </w:pPr>
            <w:r w:rsidRPr="001F799B">
              <w:rPr>
                <w:rFonts w:cs="Arial"/>
                <w:color w:val="000000"/>
                <w:sz w:val="20"/>
                <w:szCs w:val="20"/>
              </w:rPr>
              <w:t>MG</w:t>
            </w:r>
          </w:p>
        </w:tc>
      </w:tr>
      <w:tr w:rsidR="0088453E" w14:paraId="490F98D2"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4C4A2B0F" w14:textId="6D033169" w:rsidR="0088453E" w:rsidRPr="001F799B" w:rsidRDefault="0088453E" w:rsidP="001F799B">
            <w:pPr>
              <w:jc w:val="left"/>
              <w:rPr>
                <w:rFonts w:cs="Arial"/>
                <w:color w:val="000000"/>
                <w:sz w:val="20"/>
                <w:szCs w:val="20"/>
              </w:rPr>
            </w:pPr>
            <w:r w:rsidRPr="001F799B">
              <w:rPr>
                <w:rFonts w:cs="Arial"/>
                <w:color w:val="000000"/>
                <w:sz w:val="20"/>
                <w:szCs w:val="20"/>
              </w:rPr>
              <w:t>RISK_SCORING_ENR</w:t>
            </w:r>
          </w:p>
        </w:tc>
        <w:tc>
          <w:tcPr>
            <w:tcW w:w="1808" w:type="pct"/>
            <w:tcBorders>
              <w:top w:val="nil"/>
              <w:left w:val="nil"/>
              <w:bottom w:val="single" w:sz="4" w:space="0" w:color="auto"/>
              <w:right w:val="single" w:sz="4" w:space="0" w:color="auto"/>
            </w:tcBorders>
            <w:shd w:val="clear" w:color="auto" w:fill="auto"/>
            <w:noWrap/>
            <w:vAlign w:val="center"/>
            <w:hideMark/>
          </w:tcPr>
          <w:p w14:paraId="5462BB22" w14:textId="77777777" w:rsidR="0088453E" w:rsidRPr="001F799B" w:rsidRDefault="0088453E" w:rsidP="001F799B">
            <w:pPr>
              <w:jc w:val="left"/>
              <w:rPr>
                <w:rFonts w:cs="Arial"/>
                <w:color w:val="000000"/>
                <w:sz w:val="20"/>
                <w:szCs w:val="20"/>
              </w:rPr>
            </w:pPr>
            <w:r w:rsidRPr="001F799B">
              <w:rPr>
                <w:rFonts w:cs="Arial"/>
                <w:color w:val="000000"/>
                <w:sz w:val="20"/>
                <w:szCs w:val="20"/>
              </w:rPr>
              <w:t>Score de risco a inadimplência </w:t>
            </w:r>
          </w:p>
        </w:tc>
        <w:tc>
          <w:tcPr>
            <w:tcW w:w="1457" w:type="pct"/>
            <w:tcBorders>
              <w:top w:val="nil"/>
              <w:left w:val="nil"/>
              <w:bottom w:val="single" w:sz="4" w:space="0" w:color="auto"/>
              <w:right w:val="single" w:sz="4" w:space="0" w:color="auto"/>
            </w:tcBorders>
            <w:shd w:val="clear" w:color="auto" w:fill="auto"/>
            <w:noWrap/>
            <w:vAlign w:val="center"/>
            <w:hideMark/>
          </w:tcPr>
          <w:p w14:paraId="6AB1FBA3" w14:textId="77777777" w:rsidR="0088453E" w:rsidRPr="001F799B" w:rsidRDefault="0088453E" w:rsidP="001F799B">
            <w:pPr>
              <w:jc w:val="left"/>
              <w:rPr>
                <w:rFonts w:cs="Arial"/>
                <w:color w:val="000000"/>
                <w:sz w:val="20"/>
                <w:szCs w:val="20"/>
              </w:rPr>
            </w:pPr>
            <w:r w:rsidRPr="001F799B">
              <w:rPr>
                <w:rFonts w:cs="Arial"/>
                <w:color w:val="000000"/>
                <w:sz w:val="20"/>
                <w:szCs w:val="20"/>
              </w:rPr>
              <w:t>503</w:t>
            </w:r>
          </w:p>
        </w:tc>
      </w:tr>
      <w:tr w:rsidR="0088453E" w14:paraId="1ABC8D37"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76668CBF" w14:textId="2E8B8DB2" w:rsidR="0088453E" w:rsidRPr="001F799B" w:rsidRDefault="0088453E" w:rsidP="001F799B">
            <w:pPr>
              <w:jc w:val="left"/>
              <w:rPr>
                <w:rFonts w:cs="Arial"/>
                <w:color w:val="000000"/>
                <w:sz w:val="20"/>
                <w:szCs w:val="20"/>
              </w:rPr>
            </w:pPr>
            <w:r w:rsidRPr="001F799B">
              <w:rPr>
                <w:rFonts w:cs="Arial"/>
                <w:color w:val="000000"/>
                <w:sz w:val="20"/>
                <w:szCs w:val="20"/>
              </w:rPr>
              <w:t>FAIXA_SCORING_ENR</w:t>
            </w:r>
          </w:p>
        </w:tc>
        <w:tc>
          <w:tcPr>
            <w:tcW w:w="1808" w:type="pct"/>
            <w:tcBorders>
              <w:top w:val="nil"/>
              <w:left w:val="nil"/>
              <w:bottom w:val="single" w:sz="4" w:space="0" w:color="auto"/>
              <w:right w:val="single" w:sz="4" w:space="0" w:color="auto"/>
            </w:tcBorders>
            <w:shd w:val="clear" w:color="auto" w:fill="auto"/>
            <w:noWrap/>
            <w:vAlign w:val="center"/>
            <w:hideMark/>
          </w:tcPr>
          <w:p w14:paraId="57328122" w14:textId="4276FD71" w:rsidR="0088453E" w:rsidRPr="001F799B" w:rsidRDefault="0088453E" w:rsidP="001F799B">
            <w:pPr>
              <w:jc w:val="left"/>
              <w:rPr>
                <w:rFonts w:cs="Arial"/>
                <w:color w:val="000000"/>
                <w:sz w:val="20"/>
                <w:szCs w:val="20"/>
              </w:rPr>
            </w:pPr>
            <w:r w:rsidRPr="001F799B">
              <w:rPr>
                <w:rFonts w:cs="Arial"/>
                <w:color w:val="000000"/>
                <w:sz w:val="20"/>
                <w:szCs w:val="20"/>
              </w:rPr>
              <w:t>Faixa do</w:t>
            </w:r>
            <w:r w:rsidR="005E4860" w:rsidRPr="001F799B">
              <w:rPr>
                <w:rFonts w:cs="Arial"/>
                <w:color w:val="000000"/>
                <w:sz w:val="20"/>
                <w:szCs w:val="20"/>
              </w:rPr>
              <w:t>s</w:t>
            </w:r>
            <w:r w:rsidRPr="001F799B">
              <w:rPr>
                <w:rFonts w:cs="Arial"/>
                <w:color w:val="000000"/>
                <w:sz w:val="20"/>
                <w:szCs w:val="20"/>
              </w:rPr>
              <w:t xml:space="preserve"> modelos de risco</w:t>
            </w:r>
          </w:p>
        </w:tc>
        <w:tc>
          <w:tcPr>
            <w:tcW w:w="1457" w:type="pct"/>
            <w:tcBorders>
              <w:top w:val="nil"/>
              <w:left w:val="nil"/>
              <w:bottom w:val="single" w:sz="4" w:space="0" w:color="auto"/>
              <w:right w:val="single" w:sz="4" w:space="0" w:color="auto"/>
            </w:tcBorders>
            <w:shd w:val="clear" w:color="auto" w:fill="auto"/>
            <w:noWrap/>
            <w:vAlign w:val="center"/>
            <w:hideMark/>
          </w:tcPr>
          <w:p w14:paraId="4790D808" w14:textId="77777777" w:rsidR="0088453E" w:rsidRPr="001F799B" w:rsidRDefault="0088453E" w:rsidP="001F799B">
            <w:pPr>
              <w:jc w:val="left"/>
              <w:rPr>
                <w:rFonts w:cs="Arial"/>
                <w:color w:val="000000"/>
                <w:sz w:val="20"/>
                <w:szCs w:val="20"/>
              </w:rPr>
            </w:pPr>
            <w:r w:rsidRPr="001F799B">
              <w:rPr>
                <w:rFonts w:cs="Arial"/>
                <w:color w:val="000000"/>
                <w:sz w:val="20"/>
                <w:szCs w:val="20"/>
              </w:rPr>
              <w:t>De 501 até 600</w:t>
            </w:r>
          </w:p>
        </w:tc>
      </w:tr>
      <w:tr w:rsidR="0088453E" w14:paraId="1A049868"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4E823672" w14:textId="3AC7A594" w:rsidR="0088453E" w:rsidRPr="001F799B" w:rsidRDefault="0088453E" w:rsidP="001F799B">
            <w:pPr>
              <w:jc w:val="left"/>
              <w:rPr>
                <w:rFonts w:cs="Arial"/>
                <w:color w:val="000000"/>
                <w:sz w:val="20"/>
                <w:szCs w:val="20"/>
              </w:rPr>
            </w:pPr>
            <w:r w:rsidRPr="001F799B">
              <w:rPr>
                <w:rFonts w:cs="Arial"/>
                <w:color w:val="000000"/>
                <w:sz w:val="20"/>
                <w:szCs w:val="20"/>
              </w:rPr>
              <w:t>POSSUI_FILIAIS_ENR</w:t>
            </w:r>
          </w:p>
        </w:tc>
        <w:tc>
          <w:tcPr>
            <w:tcW w:w="1808" w:type="pct"/>
            <w:tcBorders>
              <w:top w:val="nil"/>
              <w:left w:val="nil"/>
              <w:bottom w:val="single" w:sz="4" w:space="0" w:color="auto"/>
              <w:right w:val="single" w:sz="4" w:space="0" w:color="auto"/>
            </w:tcBorders>
            <w:shd w:val="clear" w:color="auto" w:fill="auto"/>
            <w:noWrap/>
            <w:vAlign w:val="center"/>
            <w:hideMark/>
          </w:tcPr>
          <w:p w14:paraId="746F877B" w14:textId="77777777" w:rsidR="0088453E" w:rsidRPr="001F799B" w:rsidRDefault="0088453E" w:rsidP="001F799B">
            <w:pPr>
              <w:jc w:val="left"/>
              <w:rPr>
                <w:rFonts w:cs="Arial"/>
                <w:color w:val="000000"/>
                <w:sz w:val="20"/>
                <w:szCs w:val="20"/>
              </w:rPr>
            </w:pPr>
            <w:r w:rsidRPr="001F799B">
              <w:rPr>
                <w:rFonts w:cs="Arial"/>
                <w:color w:val="000000"/>
                <w:sz w:val="20"/>
                <w:szCs w:val="20"/>
              </w:rPr>
              <w:t>Se a empresa possui filiais</w:t>
            </w:r>
          </w:p>
        </w:tc>
        <w:tc>
          <w:tcPr>
            <w:tcW w:w="1457" w:type="pct"/>
            <w:tcBorders>
              <w:top w:val="nil"/>
              <w:left w:val="nil"/>
              <w:bottom w:val="single" w:sz="4" w:space="0" w:color="auto"/>
              <w:right w:val="single" w:sz="4" w:space="0" w:color="auto"/>
            </w:tcBorders>
            <w:shd w:val="clear" w:color="auto" w:fill="auto"/>
            <w:noWrap/>
            <w:vAlign w:val="center"/>
            <w:hideMark/>
          </w:tcPr>
          <w:p w14:paraId="75AD723E" w14:textId="77777777" w:rsidR="0088453E" w:rsidRPr="001F799B" w:rsidRDefault="0088453E" w:rsidP="001F799B">
            <w:pPr>
              <w:jc w:val="left"/>
              <w:rPr>
                <w:rFonts w:cs="Arial"/>
                <w:color w:val="000000"/>
                <w:sz w:val="20"/>
                <w:szCs w:val="20"/>
              </w:rPr>
            </w:pPr>
            <w:r w:rsidRPr="001F799B">
              <w:rPr>
                <w:rFonts w:cs="Arial"/>
                <w:color w:val="000000"/>
                <w:sz w:val="20"/>
                <w:szCs w:val="20"/>
              </w:rPr>
              <w:t>N</w:t>
            </w:r>
          </w:p>
        </w:tc>
      </w:tr>
      <w:tr w:rsidR="0088453E" w14:paraId="60F0FF45"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3D578634" w14:textId="1827F649" w:rsidR="0088453E" w:rsidRPr="001F799B" w:rsidRDefault="0088453E" w:rsidP="001F799B">
            <w:pPr>
              <w:jc w:val="left"/>
              <w:rPr>
                <w:rFonts w:cs="Arial"/>
                <w:color w:val="000000"/>
                <w:sz w:val="20"/>
                <w:szCs w:val="20"/>
              </w:rPr>
            </w:pPr>
            <w:r w:rsidRPr="001F799B">
              <w:rPr>
                <w:rFonts w:cs="Arial"/>
                <w:color w:val="000000"/>
                <w:sz w:val="20"/>
                <w:szCs w:val="20"/>
              </w:rPr>
              <w:t>FLAG_MATRIZ_ENR</w:t>
            </w:r>
          </w:p>
        </w:tc>
        <w:tc>
          <w:tcPr>
            <w:tcW w:w="1808" w:type="pct"/>
            <w:tcBorders>
              <w:top w:val="nil"/>
              <w:left w:val="nil"/>
              <w:bottom w:val="single" w:sz="4" w:space="0" w:color="auto"/>
              <w:right w:val="single" w:sz="4" w:space="0" w:color="auto"/>
            </w:tcBorders>
            <w:shd w:val="clear" w:color="auto" w:fill="auto"/>
            <w:noWrap/>
            <w:vAlign w:val="center"/>
            <w:hideMark/>
          </w:tcPr>
          <w:p w14:paraId="61C44A1C" w14:textId="77777777" w:rsidR="0088453E" w:rsidRPr="001F799B" w:rsidRDefault="0088453E" w:rsidP="001F799B">
            <w:pPr>
              <w:jc w:val="left"/>
              <w:rPr>
                <w:rFonts w:cs="Arial"/>
                <w:color w:val="000000"/>
                <w:sz w:val="20"/>
                <w:szCs w:val="20"/>
              </w:rPr>
            </w:pPr>
            <w:r w:rsidRPr="001F799B">
              <w:rPr>
                <w:rFonts w:cs="Arial"/>
                <w:color w:val="000000"/>
                <w:sz w:val="20"/>
                <w:szCs w:val="20"/>
              </w:rPr>
              <w:t>Se a empresa é Matriz</w:t>
            </w:r>
          </w:p>
        </w:tc>
        <w:tc>
          <w:tcPr>
            <w:tcW w:w="1457" w:type="pct"/>
            <w:tcBorders>
              <w:top w:val="nil"/>
              <w:left w:val="nil"/>
              <w:bottom w:val="single" w:sz="4" w:space="0" w:color="auto"/>
              <w:right w:val="single" w:sz="4" w:space="0" w:color="auto"/>
            </w:tcBorders>
            <w:shd w:val="clear" w:color="auto" w:fill="auto"/>
            <w:noWrap/>
            <w:vAlign w:val="center"/>
            <w:hideMark/>
          </w:tcPr>
          <w:p w14:paraId="425C107A" w14:textId="77777777" w:rsidR="0088453E" w:rsidRPr="001F799B" w:rsidRDefault="0088453E" w:rsidP="001F799B">
            <w:pPr>
              <w:jc w:val="left"/>
              <w:rPr>
                <w:rFonts w:cs="Arial"/>
                <w:color w:val="000000"/>
                <w:sz w:val="20"/>
                <w:szCs w:val="20"/>
              </w:rPr>
            </w:pPr>
            <w:r w:rsidRPr="001F799B">
              <w:rPr>
                <w:rFonts w:cs="Arial"/>
                <w:color w:val="000000"/>
                <w:sz w:val="20"/>
                <w:szCs w:val="20"/>
              </w:rPr>
              <w:t>S</w:t>
            </w:r>
          </w:p>
        </w:tc>
      </w:tr>
      <w:tr w:rsidR="0088453E" w14:paraId="700BBABE"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87DE9F0" w14:textId="502007FD" w:rsidR="0088453E" w:rsidRPr="001F799B" w:rsidRDefault="0088453E" w:rsidP="001F799B">
            <w:pPr>
              <w:jc w:val="left"/>
              <w:rPr>
                <w:rFonts w:cs="Arial"/>
                <w:color w:val="000000"/>
                <w:sz w:val="20"/>
                <w:szCs w:val="20"/>
              </w:rPr>
            </w:pPr>
            <w:r w:rsidRPr="001F799B">
              <w:rPr>
                <w:rFonts w:cs="Arial"/>
                <w:color w:val="000000"/>
                <w:sz w:val="20"/>
                <w:szCs w:val="20"/>
              </w:rPr>
              <w:t>QTD_FILIAIS_ENR</w:t>
            </w:r>
          </w:p>
        </w:tc>
        <w:tc>
          <w:tcPr>
            <w:tcW w:w="1808" w:type="pct"/>
            <w:tcBorders>
              <w:top w:val="nil"/>
              <w:left w:val="nil"/>
              <w:bottom w:val="single" w:sz="4" w:space="0" w:color="auto"/>
              <w:right w:val="single" w:sz="4" w:space="0" w:color="auto"/>
            </w:tcBorders>
            <w:shd w:val="clear" w:color="auto" w:fill="auto"/>
            <w:noWrap/>
            <w:vAlign w:val="center"/>
            <w:hideMark/>
          </w:tcPr>
          <w:p w14:paraId="318456EF" w14:textId="77777777" w:rsidR="0088453E" w:rsidRPr="001F799B" w:rsidRDefault="0088453E" w:rsidP="001F799B">
            <w:pPr>
              <w:jc w:val="left"/>
              <w:rPr>
                <w:rFonts w:cs="Arial"/>
                <w:color w:val="000000"/>
                <w:sz w:val="20"/>
                <w:szCs w:val="20"/>
              </w:rPr>
            </w:pPr>
            <w:r w:rsidRPr="001F799B">
              <w:rPr>
                <w:rFonts w:cs="Arial"/>
                <w:color w:val="000000"/>
                <w:sz w:val="20"/>
                <w:szCs w:val="20"/>
              </w:rPr>
              <w:t>Se possui filiais, qual a quantidade</w:t>
            </w:r>
          </w:p>
        </w:tc>
        <w:tc>
          <w:tcPr>
            <w:tcW w:w="1457" w:type="pct"/>
            <w:tcBorders>
              <w:top w:val="nil"/>
              <w:left w:val="nil"/>
              <w:bottom w:val="single" w:sz="4" w:space="0" w:color="auto"/>
              <w:right w:val="single" w:sz="4" w:space="0" w:color="auto"/>
            </w:tcBorders>
            <w:shd w:val="clear" w:color="auto" w:fill="auto"/>
            <w:noWrap/>
            <w:vAlign w:val="center"/>
            <w:hideMark/>
          </w:tcPr>
          <w:p w14:paraId="3D07D1E3" w14:textId="77777777" w:rsidR="0088453E" w:rsidRPr="001F799B" w:rsidRDefault="0088453E" w:rsidP="001F799B">
            <w:pPr>
              <w:jc w:val="left"/>
              <w:rPr>
                <w:rFonts w:cs="Arial"/>
                <w:color w:val="000000"/>
                <w:sz w:val="20"/>
                <w:szCs w:val="20"/>
              </w:rPr>
            </w:pPr>
            <w:r w:rsidRPr="001F799B">
              <w:rPr>
                <w:rFonts w:cs="Arial"/>
                <w:color w:val="000000"/>
                <w:sz w:val="20"/>
                <w:szCs w:val="20"/>
              </w:rPr>
              <w:t>0</w:t>
            </w:r>
          </w:p>
        </w:tc>
      </w:tr>
      <w:tr w:rsidR="0088453E" w14:paraId="6EEE28B8"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0D07FD98" w14:textId="77DF5AF6" w:rsidR="0088453E" w:rsidRPr="001F799B" w:rsidRDefault="0088453E" w:rsidP="001F799B">
            <w:pPr>
              <w:jc w:val="left"/>
              <w:rPr>
                <w:rFonts w:cs="Arial"/>
                <w:color w:val="000000"/>
                <w:sz w:val="20"/>
                <w:szCs w:val="20"/>
              </w:rPr>
            </w:pPr>
            <w:r w:rsidRPr="001F799B">
              <w:rPr>
                <w:rFonts w:cs="Arial"/>
                <w:color w:val="000000"/>
                <w:sz w:val="20"/>
                <w:szCs w:val="20"/>
              </w:rPr>
              <w:t>FLAG_ALERTA_ENR</w:t>
            </w:r>
          </w:p>
        </w:tc>
        <w:tc>
          <w:tcPr>
            <w:tcW w:w="1808" w:type="pct"/>
            <w:tcBorders>
              <w:top w:val="nil"/>
              <w:left w:val="nil"/>
              <w:bottom w:val="single" w:sz="4" w:space="0" w:color="auto"/>
              <w:right w:val="single" w:sz="4" w:space="0" w:color="auto"/>
            </w:tcBorders>
            <w:shd w:val="clear" w:color="auto" w:fill="auto"/>
            <w:noWrap/>
            <w:vAlign w:val="center"/>
            <w:hideMark/>
          </w:tcPr>
          <w:p w14:paraId="0698595C" w14:textId="77777777" w:rsidR="0088453E" w:rsidRPr="001F799B" w:rsidRDefault="0088453E" w:rsidP="001F799B">
            <w:pPr>
              <w:jc w:val="left"/>
              <w:rPr>
                <w:rFonts w:cs="Arial"/>
                <w:color w:val="000000"/>
                <w:sz w:val="20"/>
                <w:szCs w:val="20"/>
              </w:rPr>
            </w:pPr>
            <w:r w:rsidRPr="001F799B">
              <w:rPr>
                <w:rFonts w:cs="Arial"/>
                <w:color w:val="000000"/>
                <w:sz w:val="20"/>
                <w:szCs w:val="20"/>
              </w:rPr>
              <w:t>Modelo de alerta de fraude</w:t>
            </w:r>
          </w:p>
        </w:tc>
        <w:tc>
          <w:tcPr>
            <w:tcW w:w="1457" w:type="pct"/>
            <w:tcBorders>
              <w:top w:val="nil"/>
              <w:left w:val="nil"/>
              <w:bottom w:val="single" w:sz="4" w:space="0" w:color="auto"/>
              <w:right w:val="single" w:sz="4" w:space="0" w:color="auto"/>
            </w:tcBorders>
            <w:shd w:val="clear" w:color="auto" w:fill="auto"/>
            <w:noWrap/>
            <w:vAlign w:val="center"/>
            <w:hideMark/>
          </w:tcPr>
          <w:p w14:paraId="1DA8C72F" w14:textId="77777777" w:rsidR="0088453E" w:rsidRPr="001F799B" w:rsidRDefault="0088453E" w:rsidP="001F799B">
            <w:pPr>
              <w:jc w:val="left"/>
              <w:rPr>
                <w:rFonts w:cs="Arial"/>
                <w:color w:val="000000"/>
                <w:sz w:val="20"/>
                <w:szCs w:val="20"/>
              </w:rPr>
            </w:pPr>
            <w:r w:rsidRPr="001F799B">
              <w:rPr>
                <w:rFonts w:cs="Arial"/>
                <w:color w:val="000000"/>
                <w:sz w:val="20"/>
                <w:szCs w:val="20"/>
              </w:rPr>
              <w:t>N</w:t>
            </w:r>
          </w:p>
        </w:tc>
      </w:tr>
      <w:tr w:rsidR="0088453E" w14:paraId="488CA318"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419D0218" w14:textId="4EB17857" w:rsidR="0088453E" w:rsidRPr="001F799B" w:rsidRDefault="0088453E" w:rsidP="001F799B">
            <w:pPr>
              <w:jc w:val="left"/>
              <w:rPr>
                <w:rFonts w:cs="Arial"/>
                <w:color w:val="000000"/>
                <w:sz w:val="20"/>
                <w:szCs w:val="20"/>
                <w:lang w:val="en-US"/>
              </w:rPr>
            </w:pPr>
            <w:r w:rsidRPr="001F799B">
              <w:rPr>
                <w:rFonts w:cs="Arial"/>
                <w:color w:val="000000"/>
                <w:sz w:val="20"/>
                <w:szCs w:val="20"/>
                <w:lang w:val="en-US"/>
              </w:rPr>
              <w:t>CAP_PGTO_RC_MOVEL_ENR</w:t>
            </w:r>
          </w:p>
        </w:tc>
        <w:tc>
          <w:tcPr>
            <w:tcW w:w="1808" w:type="pct"/>
            <w:tcBorders>
              <w:top w:val="nil"/>
              <w:left w:val="nil"/>
              <w:bottom w:val="single" w:sz="4" w:space="0" w:color="auto"/>
              <w:right w:val="single" w:sz="4" w:space="0" w:color="auto"/>
            </w:tcBorders>
            <w:shd w:val="clear" w:color="auto" w:fill="auto"/>
            <w:noWrap/>
            <w:vAlign w:val="center"/>
            <w:hideMark/>
          </w:tcPr>
          <w:p w14:paraId="3F66383F" w14:textId="77B12E20" w:rsidR="0088453E" w:rsidRPr="001F799B" w:rsidRDefault="0088453E" w:rsidP="001F799B">
            <w:pPr>
              <w:jc w:val="left"/>
              <w:rPr>
                <w:rFonts w:cs="Arial"/>
                <w:color w:val="000000"/>
                <w:sz w:val="20"/>
                <w:szCs w:val="20"/>
              </w:rPr>
            </w:pPr>
            <w:r w:rsidRPr="001F799B">
              <w:rPr>
                <w:rFonts w:cs="Arial"/>
                <w:color w:val="000000"/>
                <w:sz w:val="20"/>
                <w:szCs w:val="20"/>
              </w:rPr>
              <w:t xml:space="preserve">Modelo de capacidade de pagamento - </w:t>
            </w:r>
            <w:r w:rsidR="000C4038" w:rsidRPr="001F799B">
              <w:rPr>
                <w:rFonts w:cs="Arial"/>
                <w:color w:val="000000"/>
                <w:sz w:val="20"/>
                <w:szCs w:val="20"/>
              </w:rPr>
              <w:t>Móvel</w:t>
            </w:r>
          </w:p>
        </w:tc>
        <w:tc>
          <w:tcPr>
            <w:tcW w:w="1457" w:type="pct"/>
            <w:tcBorders>
              <w:top w:val="nil"/>
              <w:left w:val="nil"/>
              <w:bottom w:val="single" w:sz="4" w:space="0" w:color="auto"/>
              <w:right w:val="single" w:sz="4" w:space="0" w:color="auto"/>
            </w:tcBorders>
            <w:shd w:val="clear" w:color="auto" w:fill="auto"/>
            <w:noWrap/>
            <w:vAlign w:val="center"/>
            <w:hideMark/>
          </w:tcPr>
          <w:p w14:paraId="4F88A772" w14:textId="77777777" w:rsidR="0088453E" w:rsidRPr="001F799B" w:rsidRDefault="0088453E" w:rsidP="001F799B">
            <w:pPr>
              <w:jc w:val="left"/>
              <w:rPr>
                <w:rFonts w:cs="Arial"/>
                <w:color w:val="000000"/>
                <w:sz w:val="20"/>
                <w:szCs w:val="20"/>
              </w:rPr>
            </w:pPr>
            <w:r w:rsidRPr="001F799B">
              <w:rPr>
                <w:rFonts w:cs="Arial"/>
                <w:color w:val="000000"/>
                <w:sz w:val="20"/>
                <w:szCs w:val="20"/>
              </w:rPr>
              <w:t>3</w:t>
            </w:r>
          </w:p>
        </w:tc>
      </w:tr>
      <w:tr w:rsidR="0088453E" w14:paraId="7BF1AA4D"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5659B206" w14:textId="09628DE1" w:rsidR="0088453E" w:rsidRPr="001F799B" w:rsidRDefault="0088453E" w:rsidP="001F799B">
            <w:pPr>
              <w:jc w:val="left"/>
              <w:rPr>
                <w:rFonts w:cs="Arial"/>
                <w:color w:val="000000"/>
                <w:sz w:val="20"/>
                <w:szCs w:val="20"/>
              </w:rPr>
            </w:pPr>
            <w:r w:rsidRPr="001F799B">
              <w:rPr>
                <w:rFonts w:cs="Arial"/>
                <w:color w:val="000000"/>
                <w:sz w:val="20"/>
                <w:szCs w:val="20"/>
              </w:rPr>
              <w:t>CAP_PGTO_RC_FIXA_R1_ENR</w:t>
            </w:r>
          </w:p>
        </w:tc>
        <w:tc>
          <w:tcPr>
            <w:tcW w:w="1808" w:type="pct"/>
            <w:tcBorders>
              <w:top w:val="nil"/>
              <w:left w:val="nil"/>
              <w:bottom w:val="single" w:sz="4" w:space="0" w:color="auto"/>
              <w:right w:val="single" w:sz="4" w:space="0" w:color="auto"/>
            </w:tcBorders>
            <w:shd w:val="clear" w:color="auto" w:fill="auto"/>
            <w:noWrap/>
            <w:vAlign w:val="center"/>
            <w:hideMark/>
          </w:tcPr>
          <w:p w14:paraId="4A0F7602" w14:textId="77777777" w:rsidR="0088453E" w:rsidRPr="001F799B" w:rsidRDefault="0088453E" w:rsidP="001F799B">
            <w:pPr>
              <w:jc w:val="left"/>
              <w:rPr>
                <w:rFonts w:cs="Arial"/>
                <w:color w:val="000000"/>
                <w:sz w:val="20"/>
                <w:szCs w:val="20"/>
              </w:rPr>
            </w:pPr>
            <w:r w:rsidRPr="001F799B">
              <w:rPr>
                <w:rFonts w:cs="Arial"/>
                <w:color w:val="000000"/>
                <w:sz w:val="20"/>
                <w:szCs w:val="20"/>
              </w:rPr>
              <w:t>Modelo de capacidade de pagamento - R1</w:t>
            </w:r>
          </w:p>
        </w:tc>
        <w:tc>
          <w:tcPr>
            <w:tcW w:w="1457" w:type="pct"/>
            <w:tcBorders>
              <w:top w:val="nil"/>
              <w:left w:val="nil"/>
              <w:bottom w:val="single" w:sz="4" w:space="0" w:color="auto"/>
              <w:right w:val="single" w:sz="4" w:space="0" w:color="auto"/>
            </w:tcBorders>
            <w:shd w:val="clear" w:color="auto" w:fill="auto"/>
            <w:noWrap/>
            <w:vAlign w:val="center"/>
            <w:hideMark/>
          </w:tcPr>
          <w:p w14:paraId="4E2EFECC" w14:textId="77777777" w:rsidR="0088453E" w:rsidRPr="001F799B" w:rsidRDefault="0088453E" w:rsidP="001F799B">
            <w:pPr>
              <w:jc w:val="left"/>
              <w:rPr>
                <w:rFonts w:cs="Arial"/>
                <w:color w:val="000000"/>
                <w:sz w:val="20"/>
                <w:szCs w:val="20"/>
              </w:rPr>
            </w:pPr>
            <w:r w:rsidRPr="001F799B">
              <w:rPr>
                <w:rFonts w:cs="Arial"/>
                <w:color w:val="000000"/>
                <w:sz w:val="20"/>
                <w:szCs w:val="20"/>
              </w:rPr>
              <w:t>147</w:t>
            </w:r>
          </w:p>
        </w:tc>
      </w:tr>
      <w:tr w:rsidR="0088453E" w14:paraId="6B0996F2"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011F5625" w14:textId="24E9B646" w:rsidR="0088453E" w:rsidRPr="001F799B" w:rsidRDefault="0088453E" w:rsidP="001F799B">
            <w:pPr>
              <w:jc w:val="left"/>
              <w:rPr>
                <w:rFonts w:cs="Arial"/>
                <w:color w:val="000000"/>
                <w:sz w:val="20"/>
                <w:szCs w:val="20"/>
              </w:rPr>
            </w:pPr>
            <w:r w:rsidRPr="001F799B">
              <w:rPr>
                <w:rFonts w:cs="Arial"/>
                <w:color w:val="000000"/>
                <w:sz w:val="20"/>
                <w:szCs w:val="20"/>
              </w:rPr>
              <w:t>CAP_PGTO_RC_FIXA_R2_ENR</w:t>
            </w:r>
          </w:p>
        </w:tc>
        <w:tc>
          <w:tcPr>
            <w:tcW w:w="1808" w:type="pct"/>
            <w:tcBorders>
              <w:top w:val="nil"/>
              <w:left w:val="nil"/>
              <w:bottom w:val="single" w:sz="4" w:space="0" w:color="auto"/>
              <w:right w:val="single" w:sz="4" w:space="0" w:color="auto"/>
            </w:tcBorders>
            <w:shd w:val="clear" w:color="auto" w:fill="auto"/>
            <w:noWrap/>
            <w:vAlign w:val="center"/>
            <w:hideMark/>
          </w:tcPr>
          <w:p w14:paraId="2A387AD2" w14:textId="77777777" w:rsidR="0088453E" w:rsidRPr="001F799B" w:rsidRDefault="0088453E" w:rsidP="001F799B">
            <w:pPr>
              <w:jc w:val="left"/>
              <w:rPr>
                <w:rFonts w:cs="Arial"/>
                <w:color w:val="000000"/>
                <w:sz w:val="20"/>
                <w:szCs w:val="20"/>
              </w:rPr>
            </w:pPr>
            <w:r w:rsidRPr="001F799B">
              <w:rPr>
                <w:rFonts w:cs="Arial"/>
                <w:color w:val="000000"/>
                <w:sz w:val="20"/>
                <w:szCs w:val="20"/>
              </w:rPr>
              <w:t>Modelo de capacidade de pagamento - R2</w:t>
            </w:r>
          </w:p>
        </w:tc>
        <w:tc>
          <w:tcPr>
            <w:tcW w:w="1457" w:type="pct"/>
            <w:tcBorders>
              <w:top w:val="nil"/>
              <w:left w:val="nil"/>
              <w:bottom w:val="single" w:sz="4" w:space="0" w:color="auto"/>
              <w:right w:val="single" w:sz="4" w:space="0" w:color="auto"/>
            </w:tcBorders>
            <w:shd w:val="clear" w:color="auto" w:fill="auto"/>
            <w:noWrap/>
            <w:vAlign w:val="center"/>
            <w:hideMark/>
          </w:tcPr>
          <w:p w14:paraId="53CC98AA" w14:textId="77777777" w:rsidR="0088453E" w:rsidRPr="001F799B" w:rsidRDefault="0088453E" w:rsidP="001F799B">
            <w:pPr>
              <w:jc w:val="left"/>
              <w:rPr>
                <w:rFonts w:cs="Arial"/>
                <w:color w:val="000000"/>
                <w:sz w:val="20"/>
                <w:szCs w:val="20"/>
              </w:rPr>
            </w:pPr>
            <w:r w:rsidRPr="001F799B">
              <w:rPr>
                <w:rFonts w:cs="Arial"/>
                <w:color w:val="000000"/>
                <w:sz w:val="20"/>
                <w:szCs w:val="20"/>
              </w:rPr>
              <w:t>17</w:t>
            </w:r>
          </w:p>
        </w:tc>
      </w:tr>
      <w:tr w:rsidR="0088453E" w14:paraId="1FBF721D"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69F0BAB2" w14:textId="3502647C" w:rsidR="0088453E" w:rsidRPr="001F799B" w:rsidRDefault="0088453E" w:rsidP="001F799B">
            <w:pPr>
              <w:jc w:val="left"/>
              <w:rPr>
                <w:rFonts w:cs="Arial"/>
                <w:color w:val="000000"/>
                <w:sz w:val="20"/>
                <w:szCs w:val="20"/>
              </w:rPr>
            </w:pPr>
            <w:r w:rsidRPr="001F799B">
              <w:rPr>
                <w:rFonts w:cs="Arial"/>
                <w:color w:val="000000"/>
                <w:sz w:val="20"/>
                <w:szCs w:val="20"/>
              </w:rPr>
              <w:t>FLAG_RESTRITIVO_EMPRESA_ENR</w:t>
            </w:r>
          </w:p>
        </w:tc>
        <w:tc>
          <w:tcPr>
            <w:tcW w:w="1808" w:type="pct"/>
            <w:tcBorders>
              <w:top w:val="nil"/>
              <w:left w:val="nil"/>
              <w:bottom w:val="single" w:sz="4" w:space="0" w:color="auto"/>
              <w:right w:val="single" w:sz="4" w:space="0" w:color="auto"/>
            </w:tcBorders>
            <w:shd w:val="clear" w:color="auto" w:fill="auto"/>
            <w:noWrap/>
            <w:vAlign w:val="center"/>
            <w:hideMark/>
          </w:tcPr>
          <w:p w14:paraId="5337375F" w14:textId="77777777" w:rsidR="0088453E" w:rsidRPr="001F799B" w:rsidRDefault="0088453E" w:rsidP="001F799B">
            <w:pPr>
              <w:jc w:val="left"/>
              <w:rPr>
                <w:rFonts w:cs="Arial"/>
                <w:color w:val="000000"/>
                <w:sz w:val="20"/>
                <w:szCs w:val="20"/>
              </w:rPr>
            </w:pPr>
            <w:r w:rsidRPr="001F799B">
              <w:rPr>
                <w:rFonts w:cs="Arial"/>
                <w:color w:val="000000"/>
                <w:sz w:val="20"/>
                <w:szCs w:val="20"/>
              </w:rPr>
              <w:t>Se a empresa ou pessoa possui alguma restrição no mercado</w:t>
            </w:r>
          </w:p>
        </w:tc>
        <w:tc>
          <w:tcPr>
            <w:tcW w:w="1457" w:type="pct"/>
            <w:tcBorders>
              <w:top w:val="nil"/>
              <w:left w:val="nil"/>
              <w:bottom w:val="single" w:sz="4" w:space="0" w:color="auto"/>
              <w:right w:val="single" w:sz="4" w:space="0" w:color="auto"/>
            </w:tcBorders>
            <w:shd w:val="clear" w:color="auto" w:fill="auto"/>
            <w:noWrap/>
            <w:vAlign w:val="center"/>
            <w:hideMark/>
          </w:tcPr>
          <w:p w14:paraId="08542942" w14:textId="77777777" w:rsidR="0088453E" w:rsidRPr="001F799B" w:rsidRDefault="0088453E" w:rsidP="001F799B">
            <w:pPr>
              <w:jc w:val="left"/>
              <w:rPr>
                <w:rFonts w:cs="Arial"/>
                <w:color w:val="000000"/>
                <w:sz w:val="20"/>
                <w:szCs w:val="20"/>
              </w:rPr>
            </w:pPr>
            <w:r w:rsidRPr="001F799B">
              <w:rPr>
                <w:rFonts w:cs="Arial"/>
                <w:color w:val="000000"/>
                <w:sz w:val="20"/>
                <w:szCs w:val="20"/>
              </w:rPr>
              <w:t>0</w:t>
            </w:r>
          </w:p>
        </w:tc>
      </w:tr>
      <w:tr w:rsidR="0088453E" w14:paraId="2C877C7B"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0E8991AA" w14:textId="37D5C6B5" w:rsidR="0088453E" w:rsidRPr="001F799B" w:rsidRDefault="005E4860" w:rsidP="001F799B">
            <w:pPr>
              <w:jc w:val="left"/>
              <w:rPr>
                <w:rFonts w:cs="Arial"/>
                <w:color w:val="000000"/>
                <w:sz w:val="20"/>
                <w:szCs w:val="20"/>
              </w:rPr>
            </w:pPr>
            <w:r w:rsidRPr="001F799B">
              <w:rPr>
                <w:rFonts w:cs="Arial"/>
                <w:color w:val="000000"/>
                <w:sz w:val="20"/>
                <w:szCs w:val="20"/>
              </w:rPr>
              <w:t>STATUS_RF</w:t>
            </w:r>
          </w:p>
        </w:tc>
        <w:tc>
          <w:tcPr>
            <w:tcW w:w="1808" w:type="pct"/>
            <w:tcBorders>
              <w:top w:val="nil"/>
              <w:left w:val="nil"/>
              <w:bottom w:val="single" w:sz="4" w:space="0" w:color="auto"/>
              <w:right w:val="single" w:sz="4" w:space="0" w:color="auto"/>
            </w:tcBorders>
            <w:shd w:val="clear" w:color="auto" w:fill="auto"/>
            <w:noWrap/>
            <w:vAlign w:val="center"/>
            <w:hideMark/>
          </w:tcPr>
          <w:p w14:paraId="4EA5D30A" w14:textId="77777777" w:rsidR="0088453E" w:rsidRPr="001F799B" w:rsidRDefault="0088453E" w:rsidP="001F799B">
            <w:pPr>
              <w:jc w:val="left"/>
              <w:rPr>
                <w:rFonts w:cs="Arial"/>
                <w:color w:val="000000"/>
                <w:sz w:val="20"/>
                <w:szCs w:val="20"/>
              </w:rPr>
            </w:pPr>
            <w:r w:rsidRPr="001F799B">
              <w:rPr>
                <w:rFonts w:cs="Arial"/>
                <w:color w:val="000000"/>
                <w:sz w:val="20"/>
                <w:szCs w:val="20"/>
              </w:rPr>
              <w:t>Status da empresa na Receita Federal</w:t>
            </w:r>
          </w:p>
        </w:tc>
        <w:tc>
          <w:tcPr>
            <w:tcW w:w="1457" w:type="pct"/>
            <w:tcBorders>
              <w:top w:val="nil"/>
              <w:left w:val="nil"/>
              <w:bottom w:val="single" w:sz="4" w:space="0" w:color="auto"/>
              <w:right w:val="single" w:sz="4" w:space="0" w:color="auto"/>
            </w:tcBorders>
            <w:shd w:val="clear" w:color="auto" w:fill="auto"/>
            <w:noWrap/>
            <w:vAlign w:val="center"/>
            <w:hideMark/>
          </w:tcPr>
          <w:p w14:paraId="4A9E0DE2" w14:textId="77777777" w:rsidR="0088453E" w:rsidRPr="001F799B" w:rsidRDefault="0088453E" w:rsidP="001F799B">
            <w:pPr>
              <w:jc w:val="left"/>
              <w:rPr>
                <w:rFonts w:cs="Arial"/>
                <w:color w:val="000000"/>
                <w:sz w:val="20"/>
                <w:szCs w:val="20"/>
              </w:rPr>
            </w:pPr>
            <w:r w:rsidRPr="001F799B">
              <w:rPr>
                <w:rFonts w:cs="Arial"/>
                <w:color w:val="000000"/>
                <w:sz w:val="20"/>
                <w:szCs w:val="20"/>
              </w:rPr>
              <w:t> </w:t>
            </w:r>
          </w:p>
        </w:tc>
      </w:tr>
      <w:tr w:rsidR="0088453E" w14:paraId="24BA0947"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64BF4B4E" w14:textId="1F34E98B" w:rsidR="0088453E" w:rsidRPr="001F799B" w:rsidRDefault="005E4860" w:rsidP="001F799B">
            <w:pPr>
              <w:jc w:val="left"/>
              <w:rPr>
                <w:rFonts w:cs="Arial"/>
                <w:color w:val="000000"/>
                <w:sz w:val="20"/>
                <w:szCs w:val="20"/>
              </w:rPr>
            </w:pPr>
            <w:r w:rsidRPr="001F799B">
              <w:rPr>
                <w:rFonts w:cs="Arial"/>
                <w:color w:val="000000"/>
                <w:sz w:val="20"/>
                <w:szCs w:val="20"/>
              </w:rPr>
              <w:t>STATUS_RF</w:t>
            </w:r>
          </w:p>
        </w:tc>
        <w:tc>
          <w:tcPr>
            <w:tcW w:w="1808" w:type="pct"/>
            <w:tcBorders>
              <w:top w:val="nil"/>
              <w:left w:val="nil"/>
              <w:bottom w:val="single" w:sz="4" w:space="0" w:color="auto"/>
              <w:right w:val="single" w:sz="4" w:space="0" w:color="auto"/>
            </w:tcBorders>
            <w:shd w:val="clear" w:color="auto" w:fill="auto"/>
            <w:noWrap/>
            <w:vAlign w:val="center"/>
            <w:hideMark/>
          </w:tcPr>
          <w:p w14:paraId="19B8DA43" w14:textId="2E646CCB" w:rsidR="0088453E" w:rsidRPr="001F799B" w:rsidRDefault="0088453E" w:rsidP="001F799B">
            <w:pPr>
              <w:jc w:val="left"/>
              <w:rPr>
                <w:rFonts w:cs="Arial"/>
                <w:color w:val="000000"/>
                <w:sz w:val="20"/>
                <w:szCs w:val="20"/>
              </w:rPr>
            </w:pPr>
            <w:r w:rsidRPr="001F799B">
              <w:rPr>
                <w:rFonts w:cs="Arial"/>
                <w:color w:val="000000"/>
                <w:sz w:val="20"/>
                <w:szCs w:val="20"/>
              </w:rPr>
              <w:t xml:space="preserve">Retorno da chamada da </w:t>
            </w:r>
            <w:r w:rsidR="005E4860" w:rsidRPr="001F799B">
              <w:rPr>
                <w:rFonts w:cs="Arial"/>
                <w:color w:val="000000"/>
                <w:sz w:val="20"/>
                <w:szCs w:val="20"/>
              </w:rPr>
              <w:t>receita</w:t>
            </w:r>
            <w:r w:rsidRPr="001F799B">
              <w:rPr>
                <w:rFonts w:cs="Arial"/>
                <w:color w:val="000000"/>
                <w:sz w:val="20"/>
                <w:szCs w:val="20"/>
              </w:rPr>
              <w:t xml:space="preserve"> Federal para essa empresa</w:t>
            </w:r>
          </w:p>
        </w:tc>
        <w:tc>
          <w:tcPr>
            <w:tcW w:w="1457" w:type="pct"/>
            <w:tcBorders>
              <w:top w:val="nil"/>
              <w:left w:val="nil"/>
              <w:bottom w:val="single" w:sz="4" w:space="0" w:color="auto"/>
              <w:right w:val="single" w:sz="4" w:space="0" w:color="auto"/>
            </w:tcBorders>
            <w:shd w:val="clear" w:color="auto" w:fill="auto"/>
            <w:noWrap/>
            <w:vAlign w:val="center"/>
            <w:hideMark/>
          </w:tcPr>
          <w:p w14:paraId="6399F788" w14:textId="77777777" w:rsidR="0088453E" w:rsidRPr="001F799B" w:rsidRDefault="0088453E" w:rsidP="001F799B">
            <w:pPr>
              <w:jc w:val="left"/>
              <w:rPr>
                <w:rFonts w:cs="Arial"/>
                <w:color w:val="000000"/>
                <w:sz w:val="20"/>
                <w:szCs w:val="20"/>
              </w:rPr>
            </w:pPr>
            <w:r w:rsidRPr="001F799B">
              <w:rPr>
                <w:rFonts w:cs="Arial"/>
                <w:color w:val="000000"/>
                <w:sz w:val="20"/>
                <w:szCs w:val="20"/>
              </w:rPr>
              <w:t> </w:t>
            </w:r>
          </w:p>
        </w:tc>
      </w:tr>
      <w:tr w:rsidR="0088453E" w14:paraId="512F60DB" w14:textId="77777777" w:rsidTr="00622A9E">
        <w:trPr>
          <w:trHeight w:val="315"/>
        </w:trPr>
        <w:tc>
          <w:tcPr>
            <w:tcW w:w="1735" w:type="pct"/>
            <w:tcBorders>
              <w:top w:val="nil"/>
              <w:left w:val="single" w:sz="4" w:space="0" w:color="auto"/>
              <w:bottom w:val="single" w:sz="4" w:space="0" w:color="auto"/>
              <w:right w:val="single" w:sz="4" w:space="0" w:color="auto"/>
            </w:tcBorders>
            <w:shd w:val="clear" w:color="auto" w:fill="auto"/>
            <w:noWrap/>
            <w:vAlign w:val="center"/>
            <w:hideMark/>
          </w:tcPr>
          <w:p w14:paraId="1002BFB7" w14:textId="4BF04087" w:rsidR="0088453E" w:rsidRPr="001F799B" w:rsidRDefault="0088453E" w:rsidP="001F799B">
            <w:pPr>
              <w:jc w:val="left"/>
              <w:rPr>
                <w:rFonts w:cs="Arial"/>
                <w:color w:val="000000"/>
                <w:sz w:val="20"/>
                <w:szCs w:val="20"/>
              </w:rPr>
            </w:pPr>
            <w:r w:rsidRPr="001F799B">
              <w:rPr>
                <w:rFonts w:cs="Arial"/>
                <w:color w:val="000000"/>
                <w:sz w:val="20"/>
                <w:szCs w:val="20"/>
              </w:rPr>
              <w:t>NOME_FANTASIA_ENR</w:t>
            </w:r>
          </w:p>
        </w:tc>
        <w:tc>
          <w:tcPr>
            <w:tcW w:w="1808" w:type="pct"/>
            <w:tcBorders>
              <w:top w:val="nil"/>
              <w:left w:val="nil"/>
              <w:bottom w:val="single" w:sz="4" w:space="0" w:color="auto"/>
              <w:right w:val="single" w:sz="4" w:space="0" w:color="auto"/>
            </w:tcBorders>
            <w:shd w:val="clear" w:color="auto" w:fill="auto"/>
            <w:noWrap/>
            <w:vAlign w:val="center"/>
            <w:hideMark/>
          </w:tcPr>
          <w:p w14:paraId="54817791" w14:textId="6E65C490" w:rsidR="0088453E" w:rsidRPr="001F799B" w:rsidRDefault="0088453E" w:rsidP="001F799B">
            <w:pPr>
              <w:jc w:val="left"/>
              <w:rPr>
                <w:rFonts w:cs="Arial"/>
                <w:color w:val="000000"/>
                <w:sz w:val="20"/>
                <w:szCs w:val="20"/>
              </w:rPr>
            </w:pPr>
            <w:r w:rsidRPr="001F799B">
              <w:rPr>
                <w:rFonts w:cs="Arial"/>
                <w:color w:val="000000"/>
                <w:sz w:val="20"/>
                <w:szCs w:val="20"/>
              </w:rPr>
              <w:t xml:space="preserve">Nome da empresa para exposição ao </w:t>
            </w:r>
            <w:r w:rsidR="00F844E6" w:rsidRPr="001F799B">
              <w:rPr>
                <w:rFonts w:cs="Arial"/>
                <w:color w:val="000000"/>
                <w:sz w:val="20"/>
                <w:szCs w:val="20"/>
              </w:rPr>
              <w:t>público</w:t>
            </w:r>
            <w:r w:rsidRPr="001F799B">
              <w:rPr>
                <w:rFonts w:cs="Arial"/>
                <w:color w:val="000000"/>
                <w:sz w:val="20"/>
                <w:szCs w:val="20"/>
              </w:rPr>
              <w:t xml:space="preserve"> (Ida a mercado)</w:t>
            </w:r>
          </w:p>
        </w:tc>
        <w:tc>
          <w:tcPr>
            <w:tcW w:w="1457" w:type="pct"/>
            <w:tcBorders>
              <w:top w:val="nil"/>
              <w:left w:val="nil"/>
              <w:bottom w:val="single" w:sz="4" w:space="0" w:color="auto"/>
              <w:right w:val="single" w:sz="4" w:space="0" w:color="auto"/>
            </w:tcBorders>
            <w:shd w:val="clear" w:color="auto" w:fill="auto"/>
            <w:noWrap/>
            <w:vAlign w:val="center"/>
            <w:hideMark/>
          </w:tcPr>
          <w:p w14:paraId="05D4D656" w14:textId="77777777" w:rsidR="0088453E" w:rsidRPr="001F799B" w:rsidRDefault="0088453E" w:rsidP="001F799B">
            <w:pPr>
              <w:jc w:val="left"/>
              <w:rPr>
                <w:rFonts w:cs="Arial"/>
                <w:color w:val="000000"/>
                <w:sz w:val="20"/>
                <w:szCs w:val="20"/>
              </w:rPr>
            </w:pPr>
            <w:r w:rsidRPr="001F799B">
              <w:rPr>
                <w:rFonts w:cs="Arial"/>
                <w:color w:val="000000"/>
                <w:sz w:val="20"/>
                <w:szCs w:val="20"/>
              </w:rPr>
              <w:t>JS TRANSPORTES TURISMO</w:t>
            </w:r>
          </w:p>
        </w:tc>
      </w:tr>
    </w:tbl>
    <w:p w14:paraId="2DE49340" w14:textId="77777777" w:rsidR="0088453E" w:rsidRPr="00153785" w:rsidRDefault="0088453E" w:rsidP="00C01C97">
      <w:pPr>
        <w:rPr>
          <w:rFonts w:cs="Arial"/>
        </w:rPr>
      </w:pPr>
    </w:p>
    <w:p w14:paraId="21845F82" w14:textId="77777777" w:rsidR="00E97B4B" w:rsidRPr="00153785" w:rsidRDefault="00E97B4B" w:rsidP="00C01C97">
      <w:pPr>
        <w:pStyle w:val="Heading5"/>
      </w:pPr>
      <w:r w:rsidRPr="00153785">
        <w:lastRenderedPageBreak/>
        <w:t>Tabela de destino</w:t>
      </w:r>
    </w:p>
    <w:p w14:paraId="6E50CE8C" w14:textId="77777777" w:rsidR="00E97B4B" w:rsidRPr="00153785" w:rsidRDefault="00E97B4B" w:rsidP="00E97B4B">
      <w:pPr>
        <w:rPr>
          <w:rFonts w:cs="Arial"/>
        </w:rPr>
      </w:pPr>
    </w:p>
    <w:p w14:paraId="2D10C646" w14:textId="4837FBB9" w:rsidR="00E97B4B" w:rsidRPr="0043447C" w:rsidRDefault="00836EC4" w:rsidP="00E97B4B">
      <w:pPr>
        <w:rPr>
          <w:rFonts w:cs="Arial"/>
        </w:rPr>
      </w:pPr>
      <w:r w:rsidRPr="0043447C">
        <w:rPr>
          <w:rFonts w:cs="Arial"/>
        </w:rPr>
        <w:t xml:space="preserve">Nome: </w:t>
      </w:r>
      <w:r w:rsidR="00527253" w:rsidRPr="0043447C">
        <w:rPr>
          <w:rFonts w:cs="Arial"/>
        </w:rPr>
        <w:t>FMS_R</w:t>
      </w:r>
      <w:r w:rsidR="00935D86" w:rsidRPr="0043447C">
        <w:rPr>
          <w:rFonts w:cs="Arial"/>
        </w:rPr>
        <w:t>_</w:t>
      </w:r>
      <w:r w:rsidRPr="0043447C">
        <w:rPr>
          <w:rFonts w:cs="Arial"/>
        </w:rPr>
        <w:t>SERASA_PF</w:t>
      </w:r>
    </w:p>
    <w:p w14:paraId="071693F9" w14:textId="77777777" w:rsidR="005A25E5" w:rsidRPr="0043447C" w:rsidRDefault="005A25E5" w:rsidP="00E97B4B">
      <w:pPr>
        <w:rPr>
          <w:rFonts w:cs="Arial"/>
        </w:rPr>
      </w:pPr>
    </w:p>
    <w:p w14:paraId="4C9E6082" w14:textId="77777777" w:rsidR="00C01695" w:rsidRPr="0043447C" w:rsidRDefault="00C01695" w:rsidP="00E97B4B">
      <w:pPr>
        <w:rPr>
          <w:rFonts w:cs="Arial"/>
        </w:rPr>
      </w:pPr>
    </w:p>
    <w:tbl>
      <w:tblPr>
        <w:tblW w:w="5074" w:type="pct"/>
        <w:tblLayout w:type="fixed"/>
        <w:tblCellMar>
          <w:left w:w="70" w:type="dxa"/>
          <w:right w:w="70" w:type="dxa"/>
        </w:tblCellMar>
        <w:tblLook w:val="04A0" w:firstRow="1" w:lastRow="0" w:firstColumn="1" w:lastColumn="0" w:noHBand="0" w:noVBand="1"/>
      </w:tblPr>
      <w:tblGrid>
        <w:gridCol w:w="1950"/>
        <w:gridCol w:w="756"/>
        <w:gridCol w:w="837"/>
        <w:gridCol w:w="633"/>
        <w:gridCol w:w="526"/>
        <w:gridCol w:w="2382"/>
        <w:gridCol w:w="3263"/>
      </w:tblGrid>
      <w:tr w:rsidR="00822DC7" w:rsidRPr="0043447C" w14:paraId="0CB87FE8" w14:textId="77777777" w:rsidTr="003632E2">
        <w:trPr>
          <w:trHeight w:val="450"/>
        </w:trPr>
        <w:tc>
          <w:tcPr>
            <w:tcW w:w="942"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776BF914"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Campo</w:t>
            </w:r>
          </w:p>
        </w:tc>
        <w:tc>
          <w:tcPr>
            <w:tcW w:w="365" w:type="pct"/>
            <w:tcBorders>
              <w:top w:val="single" w:sz="4" w:space="0" w:color="auto"/>
              <w:left w:val="nil"/>
              <w:bottom w:val="single" w:sz="4" w:space="0" w:color="auto"/>
              <w:right w:val="single" w:sz="4" w:space="0" w:color="auto"/>
            </w:tcBorders>
            <w:shd w:val="clear" w:color="000000" w:fill="808080"/>
            <w:vAlign w:val="center"/>
            <w:hideMark/>
          </w:tcPr>
          <w:p w14:paraId="043F5E38"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Tipo</w:t>
            </w:r>
          </w:p>
        </w:tc>
        <w:tc>
          <w:tcPr>
            <w:tcW w:w="404" w:type="pct"/>
            <w:tcBorders>
              <w:top w:val="single" w:sz="4" w:space="0" w:color="auto"/>
              <w:left w:val="nil"/>
              <w:bottom w:val="single" w:sz="4" w:space="0" w:color="auto"/>
              <w:right w:val="single" w:sz="4" w:space="0" w:color="auto"/>
            </w:tcBorders>
            <w:shd w:val="clear" w:color="000000" w:fill="808080"/>
            <w:vAlign w:val="center"/>
            <w:hideMark/>
          </w:tcPr>
          <w:p w14:paraId="0E0E37D4"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Tamanho</w:t>
            </w:r>
          </w:p>
        </w:tc>
        <w:tc>
          <w:tcPr>
            <w:tcW w:w="306" w:type="pct"/>
            <w:tcBorders>
              <w:top w:val="single" w:sz="4" w:space="0" w:color="auto"/>
              <w:left w:val="nil"/>
              <w:bottom w:val="single" w:sz="4" w:space="0" w:color="auto"/>
              <w:right w:val="single" w:sz="4" w:space="0" w:color="auto"/>
            </w:tcBorders>
            <w:shd w:val="clear" w:color="000000" w:fill="808080"/>
            <w:vAlign w:val="center"/>
            <w:hideMark/>
          </w:tcPr>
          <w:p w14:paraId="52807D4E"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Chave</w:t>
            </w:r>
          </w:p>
        </w:tc>
        <w:tc>
          <w:tcPr>
            <w:tcW w:w="254" w:type="pct"/>
            <w:tcBorders>
              <w:top w:val="single" w:sz="4" w:space="0" w:color="auto"/>
              <w:left w:val="nil"/>
              <w:bottom w:val="single" w:sz="4" w:space="0" w:color="auto"/>
              <w:right w:val="single" w:sz="4" w:space="0" w:color="auto"/>
            </w:tcBorders>
            <w:shd w:val="clear" w:color="000000" w:fill="808080"/>
            <w:vAlign w:val="center"/>
            <w:hideMark/>
          </w:tcPr>
          <w:p w14:paraId="26540981"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Nulo</w:t>
            </w:r>
          </w:p>
        </w:tc>
        <w:tc>
          <w:tcPr>
            <w:tcW w:w="1151" w:type="pct"/>
            <w:tcBorders>
              <w:top w:val="single" w:sz="4" w:space="0" w:color="auto"/>
              <w:left w:val="nil"/>
              <w:bottom w:val="single" w:sz="4" w:space="0" w:color="auto"/>
              <w:right w:val="single" w:sz="4" w:space="0" w:color="auto"/>
            </w:tcBorders>
            <w:shd w:val="clear" w:color="000000" w:fill="808080"/>
            <w:vAlign w:val="center"/>
            <w:hideMark/>
          </w:tcPr>
          <w:p w14:paraId="00FD707C"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Regra para armazenamento</w:t>
            </w:r>
          </w:p>
        </w:tc>
        <w:tc>
          <w:tcPr>
            <w:tcW w:w="1577" w:type="pct"/>
            <w:tcBorders>
              <w:top w:val="single" w:sz="4" w:space="0" w:color="auto"/>
              <w:left w:val="nil"/>
              <w:bottom w:val="single" w:sz="4" w:space="0" w:color="auto"/>
              <w:right w:val="single" w:sz="4" w:space="0" w:color="auto"/>
            </w:tcBorders>
            <w:shd w:val="clear" w:color="000000" w:fill="808080"/>
            <w:vAlign w:val="center"/>
            <w:hideMark/>
          </w:tcPr>
          <w:p w14:paraId="15D0F7A0" w14:textId="77777777" w:rsidR="005A25E5" w:rsidRPr="0043447C" w:rsidRDefault="005A25E5" w:rsidP="005A25E5">
            <w:pPr>
              <w:jc w:val="center"/>
              <w:rPr>
                <w:rFonts w:cs="Arial"/>
                <w:b/>
                <w:bCs/>
                <w:color w:val="FFFFFF"/>
                <w:sz w:val="14"/>
                <w:szCs w:val="14"/>
              </w:rPr>
            </w:pPr>
            <w:r w:rsidRPr="0043447C">
              <w:rPr>
                <w:rFonts w:cs="Arial"/>
                <w:b/>
                <w:bCs/>
                <w:color w:val="FFFFFF"/>
                <w:sz w:val="14"/>
                <w:szCs w:val="14"/>
              </w:rPr>
              <w:t>Comentários</w:t>
            </w:r>
          </w:p>
        </w:tc>
      </w:tr>
      <w:tr w:rsidR="005A25E5" w:rsidRPr="0043447C" w14:paraId="6E831B26"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D0FB0E7" w14:textId="77777777" w:rsidR="005A25E5" w:rsidRPr="0043447C" w:rsidRDefault="005A25E5" w:rsidP="00206867">
            <w:pPr>
              <w:jc w:val="left"/>
              <w:rPr>
                <w:rFonts w:cs="Arial"/>
                <w:sz w:val="14"/>
                <w:szCs w:val="14"/>
              </w:rPr>
            </w:pPr>
            <w:r w:rsidRPr="0043447C">
              <w:rPr>
                <w:rFonts w:cs="Arial"/>
                <w:sz w:val="14"/>
                <w:szCs w:val="14"/>
              </w:rPr>
              <w:t>CPF_CNPJ</w:t>
            </w:r>
          </w:p>
        </w:tc>
        <w:tc>
          <w:tcPr>
            <w:tcW w:w="365" w:type="pct"/>
            <w:tcBorders>
              <w:top w:val="nil"/>
              <w:left w:val="nil"/>
              <w:bottom w:val="single" w:sz="4" w:space="0" w:color="auto"/>
              <w:right w:val="single" w:sz="4" w:space="0" w:color="auto"/>
            </w:tcBorders>
            <w:shd w:val="clear" w:color="000000" w:fill="F2F2F2"/>
            <w:noWrap/>
            <w:vAlign w:val="center"/>
            <w:hideMark/>
          </w:tcPr>
          <w:p w14:paraId="7E023FEE"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375B83E3" w14:textId="77777777" w:rsidR="005A25E5" w:rsidRPr="0043447C" w:rsidRDefault="005A25E5" w:rsidP="004763E0">
            <w:pPr>
              <w:jc w:val="center"/>
              <w:rPr>
                <w:rFonts w:cs="Arial"/>
                <w:sz w:val="14"/>
                <w:szCs w:val="14"/>
              </w:rPr>
            </w:pPr>
            <w:r w:rsidRPr="0043447C">
              <w:rPr>
                <w:rFonts w:cs="Arial"/>
                <w:sz w:val="14"/>
                <w:szCs w:val="14"/>
              </w:rPr>
              <w:t>30</w:t>
            </w:r>
          </w:p>
        </w:tc>
        <w:tc>
          <w:tcPr>
            <w:tcW w:w="306" w:type="pct"/>
            <w:tcBorders>
              <w:top w:val="nil"/>
              <w:left w:val="nil"/>
              <w:bottom w:val="single" w:sz="4" w:space="0" w:color="auto"/>
              <w:right w:val="single" w:sz="4" w:space="0" w:color="auto"/>
            </w:tcBorders>
            <w:shd w:val="clear" w:color="auto" w:fill="FFFFFF" w:themeFill="background1"/>
            <w:noWrap/>
            <w:vAlign w:val="center"/>
            <w:hideMark/>
          </w:tcPr>
          <w:p w14:paraId="4CDF656B" w14:textId="2B9D12F6" w:rsidR="005A25E5" w:rsidRPr="004763E0" w:rsidRDefault="004763E0" w:rsidP="004763E0">
            <w:pPr>
              <w:jc w:val="center"/>
              <w:rPr>
                <w:rFonts w:cs="Arial"/>
                <w:bCs/>
                <w:sz w:val="14"/>
                <w:szCs w:val="14"/>
              </w:rPr>
            </w:pPr>
            <w:r w:rsidRPr="004763E0">
              <w:rPr>
                <w:rFonts w:cs="Arial"/>
                <w:bCs/>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31429E6D" w14:textId="7E367394" w:rsidR="005A25E5" w:rsidRPr="0043447C"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noWrap/>
            <w:vAlign w:val="center"/>
            <w:hideMark/>
          </w:tcPr>
          <w:p w14:paraId="63C48C4B" w14:textId="77777777" w:rsidR="005A25E5" w:rsidRPr="0043447C" w:rsidRDefault="005A25E5" w:rsidP="005A25E5">
            <w:pPr>
              <w:jc w:val="left"/>
              <w:rPr>
                <w:rFonts w:cs="Arial"/>
                <w:sz w:val="14"/>
                <w:szCs w:val="14"/>
              </w:rPr>
            </w:pPr>
            <w:r w:rsidRPr="0043447C">
              <w:rPr>
                <w:rFonts w:cs="Arial"/>
                <w:sz w:val="14"/>
                <w:szCs w:val="14"/>
              </w:rPr>
              <w:t>CPF normalizado</w:t>
            </w:r>
          </w:p>
        </w:tc>
        <w:tc>
          <w:tcPr>
            <w:tcW w:w="1577" w:type="pct"/>
            <w:tcBorders>
              <w:top w:val="nil"/>
              <w:left w:val="nil"/>
              <w:bottom w:val="single" w:sz="4" w:space="0" w:color="auto"/>
              <w:right w:val="single" w:sz="4" w:space="0" w:color="auto"/>
            </w:tcBorders>
            <w:shd w:val="clear" w:color="auto" w:fill="auto"/>
            <w:vAlign w:val="center"/>
            <w:hideMark/>
          </w:tcPr>
          <w:p w14:paraId="06470B24" w14:textId="2D648B1D"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CPF</w:t>
              </w:r>
            </w:hyperlink>
          </w:p>
        </w:tc>
      </w:tr>
      <w:tr w:rsidR="00822DC7" w:rsidRPr="0043447C" w14:paraId="744EFB7B"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36B56E0D" w14:textId="77777777" w:rsidR="005A25E5" w:rsidRPr="0043447C" w:rsidRDefault="005A25E5" w:rsidP="00206867">
            <w:pPr>
              <w:jc w:val="left"/>
              <w:rPr>
                <w:rFonts w:cs="Arial"/>
                <w:sz w:val="14"/>
                <w:szCs w:val="14"/>
              </w:rPr>
            </w:pPr>
            <w:r w:rsidRPr="0043447C">
              <w:rPr>
                <w:rFonts w:cs="Arial"/>
                <w:sz w:val="14"/>
                <w:szCs w:val="14"/>
              </w:rPr>
              <w:t>TIPO_DOCUMENTO</w:t>
            </w:r>
          </w:p>
        </w:tc>
        <w:tc>
          <w:tcPr>
            <w:tcW w:w="365" w:type="pct"/>
            <w:tcBorders>
              <w:top w:val="nil"/>
              <w:left w:val="nil"/>
              <w:bottom w:val="single" w:sz="4" w:space="0" w:color="auto"/>
              <w:right w:val="single" w:sz="4" w:space="0" w:color="auto"/>
            </w:tcBorders>
            <w:shd w:val="clear" w:color="000000" w:fill="F2F2F2"/>
            <w:noWrap/>
            <w:vAlign w:val="center"/>
            <w:hideMark/>
          </w:tcPr>
          <w:p w14:paraId="694BBC44"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19826ADA"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3B49E11F"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C4E3762" w14:textId="13096763" w:rsidR="005A25E5" w:rsidRPr="0043447C"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FAF6B43" w14:textId="77777777" w:rsidR="005A25E5" w:rsidRPr="0043447C" w:rsidRDefault="005A25E5" w:rsidP="005A25E5">
            <w:pPr>
              <w:jc w:val="left"/>
              <w:rPr>
                <w:rFonts w:cs="Arial"/>
                <w:sz w:val="14"/>
                <w:szCs w:val="14"/>
              </w:rPr>
            </w:pPr>
            <w:r w:rsidRPr="0043447C">
              <w:rPr>
                <w:rFonts w:cs="Arial"/>
                <w:sz w:val="14"/>
                <w:szCs w:val="14"/>
              </w:rPr>
              <w:t>"CPF"</w:t>
            </w:r>
          </w:p>
        </w:tc>
        <w:tc>
          <w:tcPr>
            <w:tcW w:w="1577" w:type="pct"/>
            <w:tcBorders>
              <w:top w:val="nil"/>
              <w:left w:val="nil"/>
              <w:bottom w:val="single" w:sz="4" w:space="0" w:color="auto"/>
              <w:right w:val="single" w:sz="4" w:space="0" w:color="auto"/>
            </w:tcBorders>
            <w:shd w:val="clear" w:color="auto" w:fill="auto"/>
            <w:hideMark/>
          </w:tcPr>
          <w:p w14:paraId="07B2E02E"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73EE5A06" w14:textId="77777777" w:rsidTr="00206867">
        <w:trPr>
          <w:trHeight w:val="240"/>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512956C" w14:textId="77777777" w:rsidR="005A25E5" w:rsidRPr="0043447C" w:rsidRDefault="005A25E5" w:rsidP="00206867">
            <w:pPr>
              <w:jc w:val="left"/>
              <w:rPr>
                <w:rFonts w:cs="Arial"/>
                <w:sz w:val="14"/>
                <w:szCs w:val="14"/>
              </w:rPr>
            </w:pPr>
            <w:r w:rsidRPr="0043447C">
              <w:rPr>
                <w:rFonts w:cs="Arial"/>
                <w:sz w:val="14"/>
                <w:szCs w:val="14"/>
              </w:rPr>
              <w:t>LOGRADOURO</w:t>
            </w:r>
          </w:p>
        </w:tc>
        <w:tc>
          <w:tcPr>
            <w:tcW w:w="365" w:type="pct"/>
            <w:tcBorders>
              <w:top w:val="nil"/>
              <w:left w:val="nil"/>
              <w:bottom w:val="single" w:sz="4" w:space="0" w:color="auto"/>
              <w:right w:val="single" w:sz="4" w:space="0" w:color="auto"/>
            </w:tcBorders>
            <w:shd w:val="clear" w:color="000000" w:fill="F2F2F2"/>
            <w:noWrap/>
            <w:vAlign w:val="center"/>
            <w:hideMark/>
          </w:tcPr>
          <w:p w14:paraId="04FB0DE7"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2E511D34" w14:textId="77777777" w:rsidR="005A25E5" w:rsidRPr="0043447C" w:rsidRDefault="005A25E5" w:rsidP="004763E0">
            <w:pPr>
              <w:jc w:val="center"/>
              <w:rPr>
                <w:rFonts w:cs="Arial"/>
                <w:sz w:val="14"/>
                <w:szCs w:val="14"/>
              </w:rPr>
            </w:pPr>
            <w:r w:rsidRPr="0043447C">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78DA15E6"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18719BB"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6F2FA78" w14:textId="77777777" w:rsidR="005A25E5" w:rsidRPr="0043447C" w:rsidRDefault="005A25E5" w:rsidP="005A25E5">
            <w:pPr>
              <w:jc w:val="left"/>
              <w:rPr>
                <w:rFonts w:cs="Arial"/>
                <w:sz w:val="14"/>
                <w:szCs w:val="14"/>
              </w:rPr>
            </w:pPr>
            <w:r w:rsidRPr="0043447C">
              <w:rPr>
                <w:rFonts w:cs="Arial"/>
                <w:sz w:val="14"/>
                <w:szCs w:val="14"/>
              </w:rPr>
              <w:t>LOGRADOURO normalizado</w:t>
            </w:r>
          </w:p>
        </w:tc>
        <w:tc>
          <w:tcPr>
            <w:tcW w:w="1577" w:type="pct"/>
            <w:tcBorders>
              <w:top w:val="nil"/>
              <w:left w:val="nil"/>
              <w:bottom w:val="single" w:sz="4" w:space="0" w:color="auto"/>
              <w:right w:val="single" w:sz="4" w:space="0" w:color="auto"/>
            </w:tcBorders>
            <w:shd w:val="clear" w:color="auto" w:fill="auto"/>
            <w:vAlign w:val="center"/>
            <w:hideMark/>
          </w:tcPr>
          <w:p w14:paraId="027F97C7" w14:textId="073B3C09"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ENDREÇO</w:t>
              </w:r>
            </w:hyperlink>
          </w:p>
        </w:tc>
      </w:tr>
      <w:tr w:rsidR="00822DC7" w:rsidRPr="0043447C" w14:paraId="7C673E15"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A0082E2" w14:textId="77777777" w:rsidR="005A25E5" w:rsidRPr="0043447C" w:rsidRDefault="005A25E5" w:rsidP="00206867">
            <w:pPr>
              <w:jc w:val="left"/>
              <w:rPr>
                <w:rFonts w:cs="Arial"/>
                <w:sz w:val="14"/>
                <w:szCs w:val="14"/>
              </w:rPr>
            </w:pPr>
            <w:r w:rsidRPr="0043447C">
              <w:rPr>
                <w:rFonts w:cs="Arial"/>
                <w:sz w:val="14"/>
                <w:szCs w:val="14"/>
              </w:rPr>
              <w:t>NUMERO_ENDERECO</w:t>
            </w:r>
          </w:p>
        </w:tc>
        <w:tc>
          <w:tcPr>
            <w:tcW w:w="365" w:type="pct"/>
            <w:tcBorders>
              <w:top w:val="nil"/>
              <w:left w:val="nil"/>
              <w:bottom w:val="single" w:sz="4" w:space="0" w:color="auto"/>
              <w:right w:val="single" w:sz="4" w:space="0" w:color="auto"/>
            </w:tcBorders>
            <w:shd w:val="clear" w:color="000000" w:fill="F2F2F2"/>
            <w:noWrap/>
            <w:vAlign w:val="center"/>
            <w:hideMark/>
          </w:tcPr>
          <w:p w14:paraId="20A9D578"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2E6F2D5E" w14:textId="77777777" w:rsidR="005A25E5" w:rsidRPr="0043447C" w:rsidRDefault="005A25E5" w:rsidP="004763E0">
            <w:pPr>
              <w:jc w:val="center"/>
              <w:rPr>
                <w:rFonts w:cs="Arial"/>
                <w:sz w:val="14"/>
                <w:szCs w:val="14"/>
              </w:rPr>
            </w:pPr>
            <w:r w:rsidRPr="0043447C">
              <w:rPr>
                <w:rFonts w:cs="Arial"/>
                <w:sz w:val="14"/>
                <w:szCs w:val="14"/>
              </w:rPr>
              <w:t>20</w:t>
            </w:r>
          </w:p>
        </w:tc>
        <w:tc>
          <w:tcPr>
            <w:tcW w:w="306" w:type="pct"/>
            <w:tcBorders>
              <w:top w:val="nil"/>
              <w:left w:val="nil"/>
              <w:bottom w:val="single" w:sz="4" w:space="0" w:color="auto"/>
              <w:right w:val="single" w:sz="4" w:space="0" w:color="auto"/>
            </w:tcBorders>
            <w:shd w:val="clear" w:color="000000" w:fill="F2F2F2"/>
            <w:noWrap/>
            <w:vAlign w:val="center"/>
            <w:hideMark/>
          </w:tcPr>
          <w:p w14:paraId="7A2C41A4"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0EDF3042"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234B1B3C" w14:textId="77777777" w:rsidR="005A25E5" w:rsidRPr="0043447C" w:rsidRDefault="005A25E5" w:rsidP="005A25E5">
            <w:pPr>
              <w:jc w:val="left"/>
              <w:rPr>
                <w:rFonts w:cs="Arial"/>
                <w:sz w:val="14"/>
                <w:szCs w:val="14"/>
              </w:rPr>
            </w:pPr>
            <w:r w:rsidRPr="0043447C">
              <w:rPr>
                <w:rFonts w:cs="Arial"/>
                <w:sz w:val="14"/>
                <w:szCs w:val="14"/>
              </w:rPr>
              <w:t>NUMERO</w:t>
            </w:r>
          </w:p>
        </w:tc>
        <w:tc>
          <w:tcPr>
            <w:tcW w:w="1577" w:type="pct"/>
            <w:tcBorders>
              <w:top w:val="nil"/>
              <w:left w:val="nil"/>
              <w:bottom w:val="single" w:sz="4" w:space="0" w:color="auto"/>
              <w:right w:val="single" w:sz="4" w:space="0" w:color="auto"/>
            </w:tcBorders>
            <w:shd w:val="clear" w:color="000000" w:fill="auto"/>
            <w:noWrap/>
            <w:hideMark/>
          </w:tcPr>
          <w:p w14:paraId="13609CAC"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6191EDC6"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FC5B666" w14:textId="77777777" w:rsidR="005A25E5" w:rsidRPr="0043447C" w:rsidRDefault="005A25E5" w:rsidP="00206867">
            <w:pPr>
              <w:jc w:val="left"/>
              <w:rPr>
                <w:rFonts w:cs="Arial"/>
                <w:sz w:val="14"/>
                <w:szCs w:val="14"/>
              </w:rPr>
            </w:pPr>
            <w:r w:rsidRPr="0043447C">
              <w:rPr>
                <w:rFonts w:cs="Arial"/>
                <w:sz w:val="14"/>
                <w:szCs w:val="14"/>
              </w:rPr>
              <w:t>COMPLEMENTO_ENDERECO</w:t>
            </w:r>
          </w:p>
        </w:tc>
        <w:tc>
          <w:tcPr>
            <w:tcW w:w="365" w:type="pct"/>
            <w:tcBorders>
              <w:top w:val="nil"/>
              <w:left w:val="nil"/>
              <w:bottom w:val="single" w:sz="4" w:space="0" w:color="auto"/>
              <w:right w:val="single" w:sz="4" w:space="0" w:color="auto"/>
            </w:tcBorders>
            <w:shd w:val="clear" w:color="000000" w:fill="F2F2F2"/>
            <w:noWrap/>
            <w:vAlign w:val="center"/>
            <w:hideMark/>
          </w:tcPr>
          <w:p w14:paraId="7EF329D0"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51980AB2" w14:textId="77777777" w:rsidR="005A25E5" w:rsidRPr="0043447C" w:rsidRDefault="005A25E5" w:rsidP="004763E0">
            <w:pPr>
              <w:jc w:val="center"/>
              <w:rPr>
                <w:rFonts w:cs="Arial"/>
                <w:sz w:val="14"/>
                <w:szCs w:val="14"/>
              </w:rPr>
            </w:pPr>
            <w:r w:rsidRPr="0043447C">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50DF2B80"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C94A95D"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0E3222CA" w14:textId="77777777" w:rsidR="005A25E5" w:rsidRPr="0043447C" w:rsidRDefault="005A25E5" w:rsidP="005A25E5">
            <w:pPr>
              <w:jc w:val="left"/>
              <w:rPr>
                <w:rFonts w:cs="Arial"/>
                <w:sz w:val="14"/>
                <w:szCs w:val="14"/>
              </w:rPr>
            </w:pPr>
            <w:r w:rsidRPr="0043447C">
              <w:rPr>
                <w:rFonts w:cs="Arial"/>
                <w:sz w:val="14"/>
                <w:szCs w:val="14"/>
              </w:rPr>
              <w:t>COMPLEMENTO normalizado</w:t>
            </w:r>
          </w:p>
        </w:tc>
        <w:tc>
          <w:tcPr>
            <w:tcW w:w="1577" w:type="pct"/>
            <w:tcBorders>
              <w:top w:val="nil"/>
              <w:left w:val="nil"/>
              <w:bottom w:val="single" w:sz="4" w:space="0" w:color="auto"/>
              <w:right w:val="single" w:sz="4" w:space="0" w:color="auto"/>
            </w:tcBorders>
            <w:shd w:val="clear" w:color="auto" w:fill="auto"/>
            <w:vAlign w:val="center"/>
            <w:hideMark/>
          </w:tcPr>
          <w:p w14:paraId="346D563B" w14:textId="34D5F9E0" w:rsidR="005A25E5" w:rsidRPr="0043447C" w:rsidRDefault="00316960" w:rsidP="005A25E5">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ENDREÇO</w:t>
              </w:r>
            </w:hyperlink>
          </w:p>
        </w:tc>
      </w:tr>
      <w:tr w:rsidR="00822DC7" w:rsidRPr="0043447C" w14:paraId="3215ABB2"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365BA4B0" w14:textId="77777777" w:rsidR="005A25E5" w:rsidRPr="0043447C" w:rsidRDefault="005A25E5" w:rsidP="00206867">
            <w:pPr>
              <w:jc w:val="left"/>
              <w:rPr>
                <w:rFonts w:cs="Arial"/>
                <w:sz w:val="14"/>
                <w:szCs w:val="14"/>
              </w:rPr>
            </w:pPr>
            <w:r w:rsidRPr="0043447C">
              <w:rPr>
                <w:rFonts w:cs="Arial"/>
                <w:sz w:val="14"/>
                <w:szCs w:val="14"/>
              </w:rPr>
              <w:t>CEP</w:t>
            </w:r>
          </w:p>
        </w:tc>
        <w:tc>
          <w:tcPr>
            <w:tcW w:w="365" w:type="pct"/>
            <w:tcBorders>
              <w:top w:val="nil"/>
              <w:left w:val="nil"/>
              <w:bottom w:val="single" w:sz="4" w:space="0" w:color="auto"/>
              <w:right w:val="single" w:sz="4" w:space="0" w:color="auto"/>
            </w:tcBorders>
            <w:shd w:val="clear" w:color="000000" w:fill="F2F2F2"/>
            <w:noWrap/>
            <w:vAlign w:val="center"/>
            <w:hideMark/>
          </w:tcPr>
          <w:p w14:paraId="74C9D305"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DB153E9" w14:textId="77777777" w:rsidR="005A25E5" w:rsidRPr="0043447C" w:rsidRDefault="005A25E5" w:rsidP="004763E0">
            <w:pPr>
              <w:jc w:val="center"/>
              <w:rPr>
                <w:rFonts w:cs="Arial"/>
                <w:sz w:val="14"/>
                <w:szCs w:val="14"/>
              </w:rPr>
            </w:pPr>
            <w:r w:rsidRPr="0043447C">
              <w:rPr>
                <w:rFonts w:cs="Arial"/>
                <w:sz w:val="14"/>
                <w:szCs w:val="14"/>
              </w:rPr>
              <w:t>15</w:t>
            </w:r>
          </w:p>
        </w:tc>
        <w:tc>
          <w:tcPr>
            <w:tcW w:w="306" w:type="pct"/>
            <w:tcBorders>
              <w:top w:val="nil"/>
              <w:left w:val="nil"/>
              <w:bottom w:val="single" w:sz="4" w:space="0" w:color="auto"/>
              <w:right w:val="single" w:sz="4" w:space="0" w:color="auto"/>
            </w:tcBorders>
            <w:shd w:val="clear" w:color="000000" w:fill="F2F2F2"/>
            <w:noWrap/>
            <w:vAlign w:val="center"/>
            <w:hideMark/>
          </w:tcPr>
          <w:p w14:paraId="16ECFD78"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CC4A6C2"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3F3E22DD" w14:textId="77777777" w:rsidR="005A25E5" w:rsidRPr="0043447C" w:rsidRDefault="005A25E5" w:rsidP="005A25E5">
            <w:pPr>
              <w:jc w:val="left"/>
              <w:rPr>
                <w:rFonts w:cs="Arial"/>
                <w:sz w:val="14"/>
                <w:szCs w:val="14"/>
              </w:rPr>
            </w:pPr>
            <w:r w:rsidRPr="0043447C">
              <w:rPr>
                <w:rFonts w:cs="Arial"/>
                <w:sz w:val="14"/>
                <w:szCs w:val="14"/>
              </w:rPr>
              <w:t>CEP normalizado</w:t>
            </w:r>
          </w:p>
        </w:tc>
        <w:tc>
          <w:tcPr>
            <w:tcW w:w="1577" w:type="pct"/>
            <w:tcBorders>
              <w:top w:val="nil"/>
              <w:left w:val="nil"/>
              <w:bottom w:val="single" w:sz="4" w:space="0" w:color="auto"/>
              <w:right w:val="single" w:sz="4" w:space="0" w:color="auto"/>
            </w:tcBorders>
            <w:shd w:val="clear" w:color="auto" w:fill="auto"/>
            <w:vAlign w:val="center"/>
            <w:hideMark/>
          </w:tcPr>
          <w:p w14:paraId="4DCC4F93" w14:textId="30405B98"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CEP</w:t>
              </w:r>
            </w:hyperlink>
          </w:p>
        </w:tc>
      </w:tr>
      <w:tr w:rsidR="00316960" w:rsidRPr="0043447C" w14:paraId="77D44623"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046897B8" w14:textId="77777777" w:rsidR="00316960" w:rsidRPr="0043447C" w:rsidRDefault="00316960" w:rsidP="00206867">
            <w:pPr>
              <w:jc w:val="left"/>
              <w:rPr>
                <w:rFonts w:cs="Arial"/>
                <w:sz w:val="14"/>
                <w:szCs w:val="14"/>
              </w:rPr>
            </w:pPr>
            <w:r w:rsidRPr="0043447C">
              <w:rPr>
                <w:rFonts w:cs="Arial"/>
                <w:sz w:val="14"/>
                <w:szCs w:val="14"/>
              </w:rPr>
              <w:t>BAIRRO</w:t>
            </w:r>
          </w:p>
        </w:tc>
        <w:tc>
          <w:tcPr>
            <w:tcW w:w="365" w:type="pct"/>
            <w:tcBorders>
              <w:top w:val="nil"/>
              <w:left w:val="nil"/>
              <w:bottom w:val="single" w:sz="4" w:space="0" w:color="auto"/>
              <w:right w:val="single" w:sz="4" w:space="0" w:color="auto"/>
            </w:tcBorders>
            <w:shd w:val="clear" w:color="000000" w:fill="F2F2F2"/>
            <w:noWrap/>
            <w:vAlign w:val="center"/>
            <w:hideMark/>
          </w:tcPr>
          <w:p w14:paraId="3B912F55" w14:textId="77777777" w:rsidR="00316960" w:rsidRPr="0043447C" w:rsidRDefault="00316960"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4BD1A047" w14:textId="77777777" w:rsidR="00316960" w:rsidRPr="0043447C" w:rsidRDefault="00316960" w:rsidP="004763E0">
            <w:pPr>
              <w:jc w:val="center"/>
              <w:rPr>
                <w:rFonts w:cs="Arial"/>
                <w:sz w:val="14"/>
                <w:szCs w:val="14"/>
              </w:rPr>
            </w:pPr>
            <w:r w:rsidRPr="0043447C">
              <w:rPr>
                <w:rFonts w:cs="Arial"/>
                <w:sz w:val="14"/>
                <w:szCs w:val="14"/>
              </w:rPr>
              <w:t>100</w:t>
            </w:r>
          </w:p>
        </w:tc>
        <w:tc>
          <w:tcPr>
            <w:tcW w:w="306" w:type="pct"/>
            <w:tcBorders>
              <w:top w:val="nil"/>
              <w:left w:val="nil"/>
              <w:bottom w:val="single" w:sz="4" w:space="0" w:color="auto"/>
              <w:right w:val="single" w:sz="4" w:space="0" w:color="auto"/>
            </w:tcBorders>
            <w:shd w:val="clear" w:color="000000" w:fill="F2F2F2"/>
            <w:noWrap/>
            <w:vAlign w:val="center"/>
            <w:hideMark/>
          </w:tcPr>
          <w:p w14:paraId="43FE99D0" w14:textId="77777777" w:rsidR="00316960" w:rsidRPr="0043447C" w:rsidRDefault="00316960"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95F881F" w14:textId="77777777" w:rsidR="00316960" w:rsidRPr="0043447C" w:rsidRDefault="00316960"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00F5D2A6" w14:textId="77777777" w:rsidR="00316960" w:rsidRPr="0043447C" w:rsidRDefault="00316960" w:rsidP="00316960">
            <w:pPr>
              <w:jc w:val="left"/>
              <w:rPr>
                <w:rFonts w:cs="Arial"/>
                <w:sz w:val="14"/>
                <w:szCs w:val="14"/>
              </w:rPr>
            </w:pPr>
            <w:r w:rsidRPr="0043447C">
              <w:rPr>
                <w:rFonts w:cs="Arial"/>
                <w:sz w:val="14"/>
                <w:szCs w:val="14"/>
              </w:rPr>
              <w:t>BAIRRO normalizado</w:t>
            </w:r>
          </w:p>
        </w:tc>
        <w:tc>
          <w:tcPr>
            <w:tcW w:w="1577" w:type="pct"/>
            <w:tcBorders>
              <w:top w:val="nil"/>
              <w:left w:val="nil"/>
              <w:bottom w:val="single" w:sz="4" w:space="0" w:color="auto"/>
              <w:right w:val="single" w:sz="4" w:space="0" w:color="auto"/>
            </w:tcBorders>
            <w:shd w:val="clear" w:color="auto" w:fill="auto"/>
            <w:hideMark/>
          </w:tcPr>
          <w:p w14:paraId="719EE56C" w14:textId="1A9D96DB" w:rsidR="00316960"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ENDREÇO</w:t>
              </w:r>
            </w:hyperlink>
          </w:p>
        </w:tc>
      </w:tr>
      <w:tr w:rsidR="00316960" w:rsidRPr="0043447C" w14:paraId="4FCB2A17"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2593934B" w14:textId="77777777" w:rsidR="00316960" w:rsidRPr="0043447C" w:rsidRDefault="00316960" w:rsidP="00206867">
            <w:pPr>
              <w:jc w:val="left"/>
              <w:rPr>
                <w:rFonts w:cs="Arial"/>
                <w:sz w:val="14"/>
                <w:szCs w:val="14"/>
              </w:rPr>
            </w:pPr>
            <w:r w:rsidRPr="0043447C">
              <w:rPr>
                <w:rFonts w:cs="Arial"/>
                <w:sz w:val="14"/>
                <w:szCs w:val="14"/>
              </w:rPr>
              <w:t>CIDADE</w:t>
            </w:r>
          </w:p>
        </w:tc>
        <w:tc>
          <w:tcPr>
            <w:tcW w:w="365" w:type="pct"/>
            <w:tcBorders>
              <w:top w:val="nil"/>
              <w:left w:val="nil"/>
              <w:bottom w:val="single" w:sz="4" w:space="0" w:color="auto"/>
              <w:right w:val="single" w:sz="4" w:space="0" w:color="auto"/>
            </w:tcBorders>
            <w:shd w:val="clear" w:color="000000" w:fill="F2F2F2"/>
            <w:noWrap/>
            <w:vAlign w:val="center"/>
            <w:hideMark/>
          </w:tcPr>
          <w:p w14:paraId="29867159" w14:textId="77777777" w:rsidR="00316960" w:rsidRPr="0043447C" w:rsidRDefault="00316960"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25B739A7" w14:textId="77777777" w:rsidR="00316960" w:rsidRPr="0043447C" w:rsidRDefault="00316960" w:rsidP="004763E0">
            <w:pPr>
              <w:jc w:val="center"/>
              <w:rPr>
                <w:rFonts w:cs="Arial"/>
                <w:sz w:val="14"/>
                <w:szCs w:val="14"/>
              </w:rPr>
            </w:pPr>
            <w:r w:rsidRPr="0043447C">
              <w:rPr>
                <w:rFonts w:cs="Arial"/>
                <w:sz w:val="14"/>
                <w:szCs w:val="14"/>
              </w:rPr>
              <w:t>100</w:t>
            </w:r>
          </w:p>
        </w:tc>
        <w:tc>
          <w:tcPr>
            <w:tcW w:w="306" w:type="pct"/>
            <w:tcBorders>
              <w:top w:val="nil"/>
              <w:left w:val="nil"/>
              <w:bottom w:val="single" w:sz="4" w:space="0" w:color="auto"/>
              <w:right w:val="single" w:sz="4" w:space="0" w:color="auto"/>
            </w:tcBorders>
            <w:shd w:val="clear" w:color="000000" w:fill="F2F2F2"/>
            <w:noWrap/>
            <w:vAlign w:val="center"/>
            <w:hideMark/>
          </w:tcPr>
          <w:p w14:paraId="012B78BD" w14:textId="77777777" w:rsidR="00316960" w:rsidRPr="0043447C" w:rsidRDefault="00316960"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7BC39F8E" w14:textId="77777777" w:rsidR="00316960" w:rsidRPr="0043447C" w:rsidRDefault="00316960"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ACD13EF" w14:textId="77777777" w:rsidR="00316960" w:rsidRPr="0043447C" w:rsidRDefault="00316960" w:rsidP="00316960">
            <w:pPr>
              <w:jc w:val="left"/>
              <w:rPr>
                <w:rFonts w:cs="Arial"/>
                <w:sz w:val="14"/>
                <w:szCs w:val="14"/>
              </w:rPr>
            </w:pPr>
            <w:r w:rsidRPr="0043447C">
              <w:rPr>
                <w:rFonts w:cs="Arial"/>
                <w:sz w:val="14"/>
                <w:szCs w:val="14"/>
              </w:rPr>
              <w:t>CIDADE normalizado</w:t>
            </w:r>
          </w:p>
        </w:tc>
        <w:tc>
          <w:tcPr>
            <w:tcW w:w="1577" w:type="pct"/>
            <w:tcBorders>
              <w:top w:val="nil"/>
              <w:left w:val="nil"/>
              <w:bottom w:val="single" w:sz="4" w:space="0" w:color="auto"/>
              <w:right w:val="single" w:sz="4" w:space="0" w:color="auto"/>
            </w:tcBorders>
            <w:shd w:val="clear" w:color="auto" w:fill="auto"/>
            <w:hideMark/>
          </w:tcPr>
          <w:p w14:paraId="488274E4" w14:textId="67D353A4" w:rsidR="00316960"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ENDREÇO</w:t>
              </w:r>
            </w:hyperlink>
          </w:p>
        </w:tc>
      </w:tr>
      <w:tr w:rsidR="005A25E5" w:rsidRPr="0043447C" w14:paraId="1CBE1805"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01A9756" w14:textId="77777777" w:rsidR="005A25E5" w:rsidRPr="0043447C" w:rsidRDefault="005A25E5" w:rsidP="00206867">
            <w:pPr>
              <w:jc w:val="left"/>
              <w:rPr>
                <w:rFonts w:cs="Arial"/>
                <w:sz w:val="14"/>
                <w:szCs w:val="14"/>
              </w:rPr>
            </w:pPr>
            <w:r w:rsidRPr="0043447C">
              <w:rPr>
                <w:rFonts w:cs="Arial"/>
                <w:sz w:val="14"/>
                <w:szCs w:val="14"/>
              </w:rPr>
              <w:t>UF</w:t>
            </w:r>
          </w:p>
        </w:tc>
        <w:tc>
          <w:tcPr>
            <w:tcW w:w="365" w:type="pct"/>
            <w:tcBorders>
              <w:top w:val="nil"/>
              <w:left w:val="nil"/>
              <w:bottom w:val="single" w:sz="4" w:space="0" w:color="auto"/>
              <w:right w:val="single" w:sz="4" w:space="0" w:color="auto"/>
            </w:tcBorders>
            <w:shd w:val="clear" w:color="000000" w:fill="F2F2F2"/>
            <w:noWrap/>
            <w:vAlign w:val="center"/>
            <w:hideMark/>
          </w:tcPr>
          <w:p w14:paraId="572C960F"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648592CA" w14:textId="77777777" w:rsidR="005A25E5" w:rsidRPr="0043447C" w:rsidRDefault="005A25E5" w:rsidP="004763E0">
            <w:pPr>
              <w:jc w:val="center"/>
              <w:rPr>
                <w:rFonts w:cs="Arial"/>
                <w:sz w:val="14"/>
                <w:szCs w:val="14"/>
              </w:rPr>
            </w:pPr>
            <w:r w:rsidRPr="0043447C">
              <w:rPr>
                <w:rFonts w:cs="Arial"/>
                <w:sz w:val="14"/>
                <w:szCs w:val="14"/>
              </w:rPr>
              <w:t>5</w:t>
            </w:r>
          </w:p>
        </w:tc>
        <w:tc>
          <w:tcPr>
            <w:tcW w:w="306" w:type="pct"/>
            <w:tcBorders>
              <w:top w:val="nil"/>
              <w:left w:val="nil"/>
              <w:bottom w:val="single" w:sz="4" w:space="0" w:color="auto"/>
              <w:right w:val="single" w:sz="4" w:space="0" w:color="auto"/>
            </w:tcBorders>
            <w:shd w:val="clear" w:color="000000" w:fill="F2F2F2"/>
            <w:noWrap/>
            <w:vAlign w:val="center"/>
            <w:hideMark/>
          </w:tcPr>
          <w:p w14:paraId="735D4B50"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5D1F2689"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noWrap/>
            <w:vAlign w:val="bottom"/>
            <w:hideMark/>
          </w:tcPr>
          <w:p w14:paraId="0F1633F5" w14:textId="77777777" w:rsidR="005A25E5" w:rsidRPr="0043447C" w:rsidRDefault="005A25E5" w:rsidP="005A25E5">
            <w:pPr>
              <w:jc w:val="left"/>
              <w:rPr>
                <w:rFonts w:cs="Arial"/>
                <w:sz w:val="14"/>
                <w:szCs w:val="14"/>
              </w:rPr>
            </w:pPr>
            <w:r w:rsidRPr="0043447C">
              <w:rPr>
                <w:rFonts w:cs="Arial"/>
                <w:sz w:val="14"/>
                <w:szCs w:val="14"/>
              </w:rPr>
              <w:t>ESTADO</w:t>
            </w:r>
          </w:p>
        </w:tc>
        <w:tc>
          <w:tcPr>
            <w:tcW w:w="1577" w:type="pct"/>
            <w:tcBorders>
              <w:top w:val="nil"/>
              <w:left w:val="nil"/>
              <w:bottom w:val="single" w:sz="4" w:space="0" w:color="auto"/>
              <w:right w:val="single" w:sz="4" w:space="0" w:color="auto"/>
            </w:tcBorders>
            <w:shd w:val="clear" w:color="auto" w:fill="auto"/>
            <w:hideMark/>
          </w:tcPr>
          <w:p w14:paraId="61D3FDD7"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497C6061" w14:textId="77777777" w:rsidTr="00206867">
        <w:trPr>
          <w:trHeight w:val="360"/>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3AC3568" w14:textId="77777777" w:rsidR="005A25E5" w:rsidRPr="0043447C" w:rsidRDefault="005A25E5" w:rsidP="00206867">
            <w:pPr>
              <w:jc w:val="left"/>
              <w:rPr>
                <w:rFonts w:cs="Arial"/>
                <w:sz w:val="14"/>
                <w:szCs w:val="14"/>
              </w:rPr>
            </w:pPr>
            <w:r w:rsidRPr="0043447C">
              <w:rPr>
                <w:rFonts w:cs="Arial"/>
                <w:sz w:val="14"/>
                <w:szCs w:val="14"/>
              </w:rPr>
              <w:t>FAIXA_IDADE</w:t>
            </w:r>
          </w:p>
        </w:tc>
        <w:tc>
          <w:tcPr>
            <w:tcW w:w="365" w:type="pct"/>
            <w:tcBorders>
              <w:top w:val="nil"/>
              <w:left w:val="nil"/>
              <w:bottom w:val="single" w:sz="4" w:space="0" w:color="auto"/>
              <w:right w:val="single" w:sz="4" w:space="0" w:color="auto"/>
            </w:tcBorders>
            <w:shd w:val="clear" w:color="000000" w:fill="F2F2F2"/>
            <w:noWrap/>
            <w:vAlign w:val="center"/>
            <w:hideMark/>
          </w:tcPr>
          <w:p w14:paraId="4089BC76"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F0FC0FF"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1A6BF771"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3B0066D1"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97545AE" w14:textId="77777777" w:rsidR="005A25E5" w:rsidRPr="0043447C" w:rsidRDefault="005A25E5" w:rsidP="005A25E5">
            <w:pPr>
              <w:jc w:val="left"/>
              <w:rPr>
                <w:rFonts w:cs="Arial"/>
                <w:sz w:val="14"/>
                <w:szCs w:val="14"/>
              </w:rPr>
            </w:pPr>
            <w:r w:rsidRPr="0043447C">
              <w:rPr>
                <w:rFonts w:cs="Arial"/>
                <w:sz w:val="14"/>
                <w:szCs w:val="14"/>
              </w:rPr>
              <w:t>Com DATA_DE_NASCIMENTO Calcular IDADE</w:t>
            </w:r>
            <w:r w:rsidRPr="0043447C">
              <w:rPr>
                <w:rFonts w:cs="Arial"/>
                <w:sz w:val="14"/>
                <w:szCs w:val="14"/>
              </w:rPr>
              <w:br/>
              <w:t>LOOKUP:FAIXA_IDADE com IDADE obter FAIXA_IDADE</w:t>
            </w:r>
          </w:p>
        </w:tc>
        <w:tc>
          <w:tcPr>
            <w:tcW w:w="1577" w:type="pct"/>
            <w:tcBorders>
              <w:top w:val="nil"/>
              <w:left w:val="nil"/>
              <w:bottom w:val="single" w:sz="4" w:space="0" w:color="auto"/>
              <w:right w:val="single" w:sz="4" w:space="0" w:color="auto"/>
            </w:tcBorders>
            <w:shd w:val="clear" w:color="auto" w:fill="auto"/>
            <w:hideMark/>
          </w:tcPr>
          <w:p w14:paraId="42FEF150"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54D16735"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38A4CAB" w14:textId="77777777" w:rsidR="005A25E5" w:rsidRPr="0043447C" w:rsidRDefault="005A25E5" w:rsidP="00206867">
            <w:pPr>
              <w:jc w:val="left"/>
              <w:rPr>
                <w:rFonts w:cs="Arial"/>
                <w:sz w:val="14"/>
                <w:szCs w:val="14"/>
              </w:rPr>
            </w:pPr>
            <w:r w:rsidRPr="0043447C">
              <w:rPr>
                <w:rFonts w:cs="Arial"/>
                <w:sz w:val="14"/>
                <w:szCs w:val="14"/>
              </w:rPr>
              <w:t>FAIXA_SALARIAL</w:t>
            </w:r>
          </w:p>
        </w:tc>
        <w:tc>
          <w:tcPr>
            <w:tcW w:w="365" w:type="pct"/>
            <w:tcBorders>
              <w:top w:val="nil"/>
              <w:left w:val="nil"/>
              <w:bottom w:val="single" w:sz="4" w:space="0" w:color="auto"/>
              <w:right w:val="single" w:sz="4" w:space="0" w:color="auto"/>
            </w:tcBorders>
            <w:shd w:val="clear" w:color="000000" w:fill="F2F2F2"/>
            <w:noWrap/>
            <w:vAlign w:val="center"/>
            <w:hideMark/>
          </w:tcPr>
          <w:p w14:paraId="2BAC1763"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0409ED96"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0BEC44F3"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021DCD43"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4C58328B" w14:textId="77777777" w:rsidR="005A25E5" w:rsidRPr="0043447C" w:rsidRDefault="005A25E5" w:rsidP="005A25E5">
            <w:pPr>
              <w:jc w:val="left"/>
              <w:rPr>
                <w:rFonts w:cs="Arial"/>
                <w:sz w:val="14"/>
                <w:szCs w:val="14"/>
              </w:rPr>
            </w:pPr>
            <w:r w:rsidRPr="0043447C">
              <w:rPr>
                <w:rFonts w:cs="Arial"/>
                <w:sz w:val="14"/>
                <w:szCs w:val="14"/>
              </w:rPr>
              <w:t>FAIXA_RENDA_ENR</w:t>
            </w:r>
          </w:p>
        </w:tc>
        <w:tc>
          <w:tcPr>
            <w:tcW w:w="1577" w:type="pct"/>
            <w:tcBorders>
              <w:top w:val="nil"/>
              <w:left w:val="nil"/>
              <w:bottom w:val="single" w:sz="4" w:space="0" w:color="auto"/>
              <w:right w:val="single" w:sz="4" w:space="0" w:color="auto"/>
            </w:tcBorders>
            <w:shd w:val="clear" w:color="auto" w:fill="auto"/>
            <w:hideMark/>
          </w:tcPr>
          <w:p w14:paraId="6E97E8F8"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5BC5941B"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00713280" w14:textId="77777777" w:rsidR="005A25E5" w:rsidRPr="0043447C" w:rsidRDefault="005A25E5" w:rsidP="00206867">
            <w:pPr>
              <w:jc w:val="left"/>
              <w:rPr>
                <w:rFonts w:cs="Arial"/>
                <w:sz w:val="14"/>
                <w:szCs w:val="14"/>
              </w:rPr>
            </w:pPr>
            <w:r w:rsidRPr="0043447C">
              <w:rPr>
                <w:rFonts w:cs="Arial"/>
                <w:sz w:val="14"/>
                <w:szCs w:val="14"/>
              </w:rPr>
              <w:t>NOME_CLIENTE</w:t>
            </w:r>
          </w:p>
        </w:tc>
        <w:tc>
          <w:tcPr>
            <w:tcW w:w="365" w:type="pct"/>
            <w:tcBorders>
              <w:top w:val="nil"/>
              <w:left w:val="nil"/>
              <w:bottom w:val="single" w:sz="4" w:space="0" w:color="auto"/>
              <w:right w:val="single" w:sz="4" w:space="0" w:color="auto"/>
            </w:tcBorders>
            <w:shd w:val="clear" w:color="000000" w:fill="F2F2F2"/>
            <w:noWrap/>
            <w:vAlign w:val="center"/>
            <w:hideMark/>
          </w:tcPr>
          <w:p w14:paraId="11AB0E9A"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6A5BE2F7" w14:textId="69C01C60" w:rsidR="005A25E5" w:rsidRPr="0043447C" w:rsidRDefault="004763E0" w:rsidP="004763E0">
            <w:pPr>
              <w:jc w:val="center"/>
              <w:rPr>
                <w:rFonts w:cs="Arial"/>
                <w:sz w:val="14"/>
                <w:szCs w:val="14"/>
              </w:rPr>
            </w:pPr>
            <w:r>
              <w:rPr>
                <w:rFonts w:cs="Arial"/>
                <w:sz w:val="14"/>
                <w:szCs w:val="14"/>
              </w:rPr>
              <w:t>200</w:t>
            </w:r>
          </w:p>
        </w:tc>
        <w:tc>
          <w:tcPr>
            <w:tcW w:w="306" w:type="pct"/>
            <w:tcBorders>
              <w:top w:val="nil"/>
              <w:left w:val="nil"/>
              <w:bottom w:val="single" w:sz="4" w:space="0" w:color="auto"/>
              <w:right w:val="single" w:sz="4" w:space="0" w:color="auto"/>
            </w:tcBorders>
            <w:shd w:val="clear" w:color="000000" w:fill="F2F2F2"/>
            <w:noWrap/>
            <w:vAlign w:val="center"/>
            <w:hideMark/>
          </w:tcPr>
          <w:p w14:paraId="621F0BD6"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5C15FAB0"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523F2BFF" w14:textId="77777777" w:rsidR="005A25E5" w:rsidRPr="0043447C" w:rsidRDefault="005A25E5" w:rsidP="005A25E5">
            <w:pPr>
              <w:jc w:val="left"/>
              <w:rPr>
                <w:rFonts w:cs="Arial"/>
                <w:sz w:val="14"/>
                <w:szCs w:val="14"/>
              </w:rPr>
            </w:pPr>
            <w:r w:rsidRPr="0043447C">
              <w:rPr>
                <w:rFonts w:cs="Arial"/>
                <w:sz w:val="14"/>
                <w:szCs w:val="14"/>
              </w:rPr>
              <w:t>NOME_ENR</w:t>
            </w:r>
          </w:p>
        </w:tc>
        <w:tc>
          <w:tcPr>
            <w:tcW w:w="1577" w:type="pct"/>
            <w:tcBorders>
              <w:top w:val="nil"/>
              <w:left w:val="nil"/>
              <w:bottom w:val="single" w:sz="4" w:space="0" w:color="auto"/>
              <w:right w:val="single" w:sz="4" w:space="0" w:color="auto"/>
            </w:tcBorders>
            <w:shd w:val="clear" w:color="auto" w:fill="auto"/>
            <w:vAlign w:val="center"/>
            <w:hideMark/>
          </w:tcPr>
          <w:p w14:paraId="5C87AB5A" w14:textId="12ECE397"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NOME</w:t>
              </w:r>
            </w:hyperlink>
          </w:p>
        </w:tc>
      </w:tr>
      <w:tr w:rsidR="00822DC7" w:rsidRPr="0043447C" w14:paraId="0B60D561"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5CFA5AD" w14:textId="77777777" w:rsidR="005A25E5" w:rsidRPr="0043447C" w:rsidRDefault="005A25E5" w:rsidP="00206867">
            <w:pPr>
              <w:jc w:val="left"/>
              <w:rPr>
                <w:rFonts w:cs="Arial"/>
                <w:sz w:val="14"/>
                <w:szCs w:val="14"/>
              </w:rPr>
            </w:pPr>
            <w:r w:rsidRPr="0043447C">
              <w:rPr>
                <w:rFonts w:cs="Arial"/>
                <w:sz w:val="14"/>
                <w:szCs w:val="14"/>
              </w:rPr>
              <w:t>NOME_MAE</w:t>
            </w:r>
          </w:p>
        </w:tc>
        <w:tc>
          <w:tcPr>
            <w:tcW w:w="365" w:type="pct"/>
            <w:tcBorders>
              <w:top w:val="nil"/>
              <w:left w:val="nil"/>
              <w:bottom w:val="single" w:sz="4" w:space="0" w:color="auto"/>
              <w:right w:val="single" w:sz="4" w:space="0" w:color="auto"/>
            </w:tcBorders>
            <w:shd w:val="clear" w:color="000000" w:fill="F2F2F2"/>
            <w:noWrap/>
            <w:vAlign w:val="center"/>
            <w:hideMark/>
          </w:tcPr>
          <w:p w14:paraId="4A13BDD5"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2666200" w14:textId="78397EDB" w:rsidR="005A25E5" w:rsidRPr="0043447C" w:rsidRDefault="004763E0" w:rsidP="004763E0">
            <w:pPr>
              <w:jc w:val="center"/>
              <w:rPr>
                <w:rFonts w:cs="Arial"/>
                <w:sz w:val="14"/>
                <w:szCs w:val="14"/>
              </w:rPr>
            </w:pPr>
            <w:r>
              <w:rPr>
                <w:rFonts w:cs="Arial"/>
                <w:sz w:val="14"/>
                <w:szCs w:val="14"/>
              </w:rPr>
              <w:t>200</w:t>
            </w:r>
          </w:p>
        </w:tc>
        <w:tc>
          <w:tcPr>
            <w:tcW w:w="306" w:type="pct"/>
            <w:tcBorders>
              <w:top w:val="nil"/>
              <w:left w:val="nil"/>
              <w:bottom w:val="single" w:sz="4" w:space="0" w:color="auto"/>
              <w:right w:val="single" w:sz="4" w:space="0" w:color="auto"/>
            </w:tcBorders>
            <w:shd w:val="clear" w:color="000000" w:fill="F2F2F2"/>
            <w:noWrap/>
            <w:vAlign w:val="center"/>
            <w:hideMark/>
          </w:tcPr>
          <w:p w14:paraId="5CCAA118"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49302BD"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6DCF183" w14:textId="77777777" w:rsidR="005A25E5" w:rsidRPr="0043447C" w:rsidRDefault="005A25E5" w:rsidP="005A25E5">
            <w:pPr>
              <w:jc w:val="left"/>
              <w:rPr>
                <w:rFonts w:cs="Arial"/>
                <w:sz w:val="14"/>
                <w:szCs w:val="14"/>
              </w:rPr>
            </w:pPr>
            <w:r w:rsidRPr="0043447C">
              <w:rPr>
                <w:rFonts w:cs="Arial"/>
                <w:sz w:val="14"/>
                <w:szCs w:val="14"/>
              </w:rPr>
              <w:t>NOME_DA_MAE</w:t>
            </w:r>
          </w:p>
        </w:tc>
        <w:tc>
          <w:tcPr>
            <w:tcW w:w="1577" w:type="pct"/>
            <w:tcBorders>
              <w:top w:val="nil"/>
              <w:left w:val="nil"/>
              <w:bottom w:val="single" w:sz="4" w:space="0" w:color="auto"/>
              <w:right w:val="single" w:sz="4" w:space="0" w:color="auto"/>
            </w:tcBorders>
            <w:shd w:val="clear" w:color="auto" w:fill="auto"/>
            <w:vAlign w:val="center"/>
            <w:hideMark/>
          </w:tcPr>
          <w:p w14:paraId="152A1B2A" w14:textId="5E24E76B"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NOME DA MÃE</w:t>
              </w:r>
            </w:hyperlink>
          </w:p>
        </w:tc>
      </w:tr>
      <w:tr w:rsidR="00822DC7" w:rsidRPr="0043447C" w14:paraId="42E2570A"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CE6A9C8" w14:textId="25886B95" w:rsidR="005A25E5" w:rsidRPr="0043447C" w:rsidRDefault="005A25E5" w:rsidP="00206867">
            <w:pPr>
              <w:jc w:val="left"/>
              <w:rPr>
                <w:rFonts w:cs="Arial"/>
                <w:sz w:val="14"/>
                <w:szCs w:val="14"/>
              </w:rPr>
            </w:pPr>
            <w:r w:rsidRPr="0043447C">
              <w:rPr>
                <w:rFonts w:cs="Arial"/>
                <w:sz w:val="14"/>
                <w:szCs w:val="14"/>
              </w:rPr>
              <w:t>DATA_</w:t>
            </w:r>
            <w:r w:rsidR="00527253" w:rsidRPr="0043447C">
              <w:rPr>
                <w:rFonts w:cs="Arial"/>
                <w:sz w:val="14"/>
                <w:szCs w:val="14"/>
              </w:rPr>
              <w:t xml:space="preserve"> </w:t>
            </w:r>
            <w:r w:rsidRPr="0043447C">
              <w:rPr>
                <w:rFonts w:cs="Arial"/>
                <w:sz w:val="14"/>
                <w:szCs w:val="14"/>
              </w:rPr>
              <w:t>NASCIMENTO</w:t>
            </w:r>
          </w:p>
        </w:tc>
        <w:tc>
          <w:tcPr>
            <w:tcW w:w="365" w:type="pct"/>
            <w:tcBorders>
              <w:top w:val="nil"/>
              <w:left w:val="nil"/>
              <w:bottom w:val="single" w:sz="4" w:space="0" w:color="auto"/>
              <w:right w:val="single" w:sz="4" w:space="0" w:color="auto"/>
            </w:tcBorders>
            <w:shd w:val="clear" w:color="000000" w:fill="F2F2F2"/>
            <w:noWrap/>
            <w:vAlign w:val="center"/>
            <w:hideMark/>
          </w:tcPr>
          <w:p w14:paraId="580C1254" w14:textId="77777777" w:rsidR="005A25E5" w:rsidRPr="0043447C" w:rsidRDefault="005A25E5" w:rsidP="004763E0">
            <w:pPr>
              <w:jc w:val="center"/>
              <w:rPr>
                <w:rFonts w:cs="Arial"/>
                <w:sz w:val="14"/>
                <w:szCs w:val="14"/>
              </w:rPr>
            </w:pPr>
            <w:r w:rsidRPr="0043447C">
              <w:rPr>
                <w:rFonts w:cs="Arial"/>
                <w:sz w:val="14"/>
                <w:szCs w:val="14"/>
              </w:rPr>
              <w:t>Date</w:t>
            </w:r>
          </w:p>
        </w:tc>
        <w:tc>
          <w:tcPr>
            <w:tcW w:w="404" w:type="pct"/>
            <w:tcBorders>
              <w:top w:val="nil"/>
              <w:left w:val="nil"/>
              <w:bottom w:val="single" w:sz="4" w:space="0" w:color="auto"/>
              <w:right w:val="single" w:sz="4" w:space="0" w:color="auto"/>
            </w:tcBorders>
            <w:shd w:val="clear" w:color="000000" w:fill="F2F2F2"/>
            <w:noWrap/>
            <w:vAlign w:val="center"/>
            <w:hideMark/>
          </w:tcPr>
          <w:p w14:paraId="622814F4" w14:textId="3F854C07" w:rsidR="005A25E5" w:rsidRPr="0043447C" w:rsidRDefault="005A25E5" w:rsidP="004763E0">
            <w:pPr>
              <w:jc w:val="center"/>
              <w:rPr>
                <w:rFonts w:cs="Arial"/>
                <w:sz w:val="14"/>
                <w:szCs w:val="14"/>
              </w:rPr>
            </w:pPr>
          </w:p>
        </w:tc>
        <w:tc>
          <w:tcPr>
            <w:tcW w:w="306" w:type="pct"/>
            <w:tcBorders>
              <w:top w:val="nil"/>
              <w:left w:val="nil"/>
              <w:bottom w:val="single" w:sz="4" w:space="0" w:color="auto"/>
              <w:right w:val="single" w:sz="4" w:space="0" w:color="auto"/>
            </w:tcBorders>
            <w:shd w:val="clear" w:color="000000" w:fill="F2F2F2"/>
            <w:noWrap/>
            <w:vAlign w:val="center"/>
            <w:hideMark/>
          </w:tcPr>
          <w:p w14:paraId="36B8B8D2"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7972482" w14:textId="3478EF2F" w:rsidR="005A25E5" w:rsidRPr="0043447C"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2C606F5C" w14:textId="77777777" w:rsidR="005A25E5" w:rsidRPr="0043447C" w:rsidRDefault="005A25E5" w:rsidP="005A25E5">
            <w:pPr>
              <w:jc w:val="left"/>
              <w:rPr>
                <w:rFonts w:cs="Arial"/>
                <w:sz w:val="14"/>
                <w:szCs w:val="14"/>
              </w:rPr>
            </w:pPr>
            <w:r w:rsidRPr="0043447C">
              <w:rPr>
                <w:rFonts w:cs="Arial"/>
                <w:sz w:val="14"/>
                <w:szCs w:val="14"/>
              </w:rPr>
              <w:t>DATA_DE_NASCIMENTO</w:t>
            </w:r>
          </w:p>
        </w:tc>
        <w:tc>
          <w:tcPr>
            <w:tcW w:w="1577" w:type="pct"/>
            <w:tcBorders>
              <w:top w:val="nil"/>
              <w:left w:val="nil"/>
              <w:bottom w:val="single" w:sz="4" w:space="0" w:color="auto"/>
              <w:right w:val="single" w:sz="4" w:space="0" w:color="auto"/>
            </w:tcBorders>
            <w:shd w:val="clear" w:color="auto" w:fill="auto"/>
            <w:vAlign w:val="center"/>
            <w:hideMark/>
          </w:tcPr>
          <w:p w14:paraId="0A9CF7FD" w14:textId="2375C5DA" w:rsidR="005A25E5" w:rsidRPr="0043447C" w:rsidRDefault="00316960" w:rsidP="00316960">
            <w:pPr>
              <w:rPr>
                <w:rFonts w:cs="Arial"/>
                <w:color w:val="0000FF"/>
                <w:sz w:val="14"/>
                <w:szCs w:val="14"/>
                <w:u w:val="single"/>
              </w:rPr>
            </w:pPr>
            <w:r w:rsidRPr="0043447C">
              <w:rPr>
                <w:rFonts w:cs="Arial"/>
                <w:sz w:val="14"/>
                <w:szCs w:val="14"/>
              </w:rPr>
              <w:t xml:space="preserve">Vide item </w:t>
            </w:r>
            <w:hyperlink w:anchor="_Normalizações_de_Registros" w:history="1">
              <w:r w:rsidRPr="0043447C">
                <w:rPr>
                  <w:rStyle w:val="Hyperlink"/>
                  <w:rFonts w:cs="Arial"/>
                  <w:sz w:val="14"/>
                  <w:szCs w:val="14"/>
                </w:rPr>
                <w:t>Normalizações de Registros - DATA</w:t>
              </w:r>
            </w:hyperlink>
          </w:p>
        </w:tc>
      </w:tr>
      <w:tr w:rsidR="00822DC7" w:rsidRPr="0043447C" w14:paraId="51A71F61"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0031E1F8" w14:textId="77777777" w:rsidR="005A25E5" w:rsidRPr="0043447C" w:rsidRDefault="005A25E5" w:rsidP="00206867">
            <w:pPr>
              <w:jc w:val="left"/>
              <w:rPr>
                <w:rFonts w:cs="Arial"/>
                <w:sz w:val="14"/>
                <w:szCs w:val="14"/>
              </w:rPr>
            </w:pPr>
            <w:r w:rsidRPr="0043447C">
              <w:rPr>
                <w:rFonts w:cs="Arial"/>
                <w:sz w:val="14"/>
                <w:szCs w:val="14"/>
              </w:rPr>
              <w:t>UF_ENR</w:t>
            </w:r>
          </w:p>
        </w:tc>
        <w:tc>
          <w:tcPr>
            <w:tcW w:w="365" w:type="pct"/>
            <w:tcBorders>
              <w:top w:val="nil"/>
              <w:left w:val="nil"/>
              <w:bottom w:val="single" w:sz="4" w:space="0" w:color="auto"/>
              <w:right w:val="single" w:sz="4" w:space="0" w:color="auto"/>
            </w:tcBorders>
            <w:shd w:val="clear" w:color="000000" w:fill="F2F2F2"/>
            <w:noWrap/>
            <w:vAlign w:val="center"/>
            <w:hideMark/>
          </w:tcPr>
          <w:p w14:paraId="14B69793"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3BE1A9E3" w14:textId="77777777" w:rsidR="005A25E5" w:rsidRPr="0043447C" w:rsidRDefault="005A25E5" w:rsidP="004763E0">
            <w:pPr>
              <w:jc w:val="center"/>
              <w:rPr>
                <w:rFonts w:cs="Arial"/>
                <w:sz w:val="14"/>
                <w:szCs w:val="14"/>
              </w:rPr>
            </w:pPr>
            <w:r w:rsidRPr="0043447C">
              <w:rPr>
                <w:rFonts w:cs="Arial"/>
                <w:sz w:val="14"/>
                <w:szCs w:val="14"/>
              </w:rPr>
              <w:t>5</w:t>
            </w:r>
          </w:p>
        </w:tc>
        <w:tc>
          <w:tcPr>
            <w:tcW w:w="306" w:type="pct"/>
            <w:tcBorders>
              <w:top w:val="nil"/>
              <w:left w:val="nil"/>
              <w:bottom w:val="single" w:sz="4" w:space="0" w:color="auto"/>
              <w:right w:val="single" w:sz="4" w:space="0" w:color="auto"/>
            </w:tcBorders>
            <w:shd w:val="clear" w:color="000000" w:fill="F2F2F2"/>
            <w:noWrap/>
            <w:vAlign w:val="center"/>
            <w:hideMark/>
          </w:tcPr>
          <w:p w14:paraId="5B3F363F"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2310F790"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5CF61FA2" w14:textId="77777777" w:rsidR="005A25E5" w:rsidRPr="0043447C" w:rsidRDefault="005A25E5" w:rsidP="005A25E5">
            <w:pPr>
              <w:jc w:val="left"/>
              <w:rPr>
                <w:rFonts w:cs="Arial"/>
                <w:sz w:val="14"/>
                <w:szCs w:val="14"/>
              </w:rPr>
            </w:pPr>
            <w:r w:rsidRPr="0043447C">
              <w:rPr>
                <w:rFonts w:cs="Arial"/>
                <w:sz w:val="14"/>
                <w:szCs w:val="14"/>
              </w:rPr>
              <w:t>UF_ENR</w:t>
            </w:r>
          </w:p>
        </w:tc>
        <w:tc>
          <w:tcPr>
            <w:tcW w:w="1577" w:type="pct"/>
            <w:tcBorders>
              <w:top w:val="nil"/>
              <w:left w:val="nil"/>
              <w:bottom w:val="single" w:sz="4" w:space="0" w:color="auto"/>
              <w:right w:val="single" w:sz="4" w:space="0" w:color="auto"/>
            </w:tcBorders>
            <w:shd w:val="clear" w:color="auto" w:fill="auto"/>
            <w:hideMark/>
          </w:tcPr>
          <w:p w14:paraId="69287F43"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0459090E"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36BB79D" w14:textId="77777777" w:rsidR="005A25E5" w:rsidRPr="0043447C" w:rsidRDefault="005A25E5" w:rsidP="00206867">
            <w:pPr>
              <w:jc w:val="left"/>
              <w:rPr>
                <w:rFonts w:cs="Arial"/>
                <w:sz w:val="14"/>
                <w:szCs w:val="14"/>
              </w:rPr>
            </w:pPr>
            <w:r w:rsidRPr="0043447C">
              <w:rPr>
                <w:rFonts w:cs="Arial"/>
                <w:sz w:val="14"/>
                <w:szCs w:val="14"/>
              </w:rPr>
              <w:t>SITUACAO_CADASTRAL_ENR</w:t>
            </w:r>
          </w:p>
        </w:tc>
        <w:tc>
          <w:tcPr>
            <w:tcW w:w="365" w:type="pct"/>
            <w:tcBorders>
              <w:top w:val="nil"/>
              <w:left w:val="nil"/>
              <w:bottom w:val="single" w:sz="4" w:space="0" w:color="auto"/>
              <w:right w:val="single" w:sz="4" w:space="0" w:color="auto"/>
            </w:tcBorders>
            <w:shd w:val="clear" w:color="000000" w:fill="F2F2F2"/>
            <w:noWrap/>
            <w:vAlign w:val="center"/>
            <w:hideMark/>
          </w:tcPr>
          <w:p w14:paraId="266FC0AD"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283F80FE"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27446971"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068DCD60" w14:textId="2E21773D" w:rsidR="005A25E5" w:rsidRPr="0043447C"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090C8DA2" w14:textId="77777777" w:rsidR="005A25E5" w:rsidRPr="0043447C" w:rsidRDefault="005A25E5" w:rsidP="005A25E5">
            <w:pPr>
              <w:jc w:val="left"/>
              <w:rPr>
                <w:rFonts w:cs="Arial"/>
                <w:sz w:val="14"/>
                <w:szCs w:val="14"/>
              </w:rPr>
            </w:pPr>
            <w:r w:rsidRPr="0043447C">
              <w:rPr>
                <w:rFonts w:cs="Arial"/>
                <w:sz w:val="14"/>
                <w:szCs w:val="14"/>
              </w:rPr>
              <w:t>SITUACAO_CADASTRAL_ENR</w:t>
            </w:r>
          </w:p>
        </w:tc>
        <w:tc>
          <w:tcPr>
            <w:tcW w:w="1577" w:type="pct"/>
            <w:tcBorders>
              <w:top w:val="nil"/>
              <w:left w:val="nil"/>
              <w:bottom w:val="single" w:sz="4" w:space="0" w:color="auto"/>
              <w:right w:val="single" w:sz="4" w:space="0" w:color="auto"/>
            </w:tcBorders>
            <w:shd w:val="clear" w:color="000000" w:fill="auto"/>
            <w:vAlign w:val="bottom"/>
            <w:hideMark/>
          </w:tcPr>
          <w:p w14:paraId="41A22458"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654B74A1"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66BD23B1" w14:textId="77777777" w:rsidR="005A25E5" w:rsidRPr="0043447C" w:rsidRDefault="005A25E5" w:rsidP="00206867">
            <w:pPr>
              <w:jc w:val="left"/>
              <w:rPr>
                <w:rFonts w:cs="Arial"/>
                <w:sz w:val="14"/>
                <w:szCs w:val="14"/>
              </w:rPr>
            </w:pPr>
            <w:r w:rsidRPr="0043447C">
              <w:rPr>
                <w:rFonts w:cs="Arial"/>
                <w:sz w:val="14"/>
                <w:szCs w:val="14"/>
              </w:rPr>
              <w:t>SCORE_CREDITO_ENR</w:t>
            </w:r>
          </w:p>
        </w:tc>
        <w:tc>
          <w:tcPr>
            <w:tcW w:w="365" w:type="pct"/>
            <w:tcBorders>
              <w:top w:val="nil"/>
              <w:left w:val="nil"/>
              <w:bottom w:val="single" w:sz="4" w:space="0" w:color="auto"/>
              <w:right w:val="single" w:sz="4" w:space="0" w:color="auto"/>
            </w:tcBorders>
            <w:shd w:val="clear" w:color="000000" w:fill="F2F2F2"/>
            <w:noWrap/>
            <w:vAlign w:val="center"/>
            <w:hideMark/>
          </w:tcPr>
          <w:p w14:paraId="010F33B1"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3F3EC07A"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656AE47B"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50CC3805"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458E02E4" w14:textId="77777777" w:rsidR="005A25E5" w:rsidRPr="0043447C" w:rsidRDefault="005A25E5" w:rsidP="005A25E5">
            <w:pPr>
              <w:jc w:val="left"/>
              <w:rPr>
                <w:rFonts w:cs="Arial"/>
                <w:sz w:val="14"/>
                <w:szCs w:val="14"/>
              </w:rPr>
            </w:pPr>
            <w:r w:rsidRPr="0043447C">
              <w:rPr>
                <w:rFonts w:cs="Arial"/>
                <w:sz w:val="14"/>
                <w:szCs w:val="14"/>
              </w:rPr>
              <w:t>SCORE_CREDITO_ENR</w:t>
            </w:r>
          </w:p>
        </w:tc>
        <w:tc>
          <w:tcPr>
            <w:tcW w:w="1577" w:type="pct"/>
            <w:tcBorders>
              <w:top w:val="nil"/>
              <w:left w:val="nil"/>
              <w:bottom w:val="single" w:sz="4" w:space="0" w:color="auto"/>
              <w:right w:val="single" w:sz="4" w:space="0" w:color="auto"/>
            </w:tcBorders>
            <w:shd w:val="clear" w:color="000000" w:fill="auto"/>
            <w:vAlign w:val="bottom"/>
            <w:hideMark/>
          </w:tcPr>
          <w:p w14:paraId="7411ADF5"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43447C" w14:paraId="372F8527"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AC64298" w14:textId="77777777" w:rsidR="005A25E5" w:rsidRPr="0043447C" w:rsidRDefault="005A25E5" w:rsidP="00206867">
            <w:pPr>
              <w:jc w:val="left"/>
              <w:rPr>
                <w:rFonts w:cs="Arial"/>
                <w:sz w:val="14"/>
                <w:szCs w:val="14"/>
              </w:rPr>
            </w:pPr>
            <w:r w:rsidRPr="0043447C">
              <w:rPr>
                <w:rFonts w:cs="Arial"/>
                <w:sz w:val="14"/>
                <w:szCs w:val="14"/>
              </w:rPr>
              <w:t>SCORE_CCO1_ENR</w:t>
            </w:r>
          </w:p>
        </w:tc>
        <w:tc>
          <w:tcPr>
            <w:tcW w:w="365" w:type="pct"/>
            <w:tcBorders>
              <w:top w:val="nil"/>
              <w:left w:val="nil"/>
              <w:bottom w:val="single" w:sz="4" w:space="0" w:color="auto"/>
              <w:right w:val="single" w:sz="4" w:space="0" w:color="auto"/>
            </w:tcBorders>
            <w:shd w:val="clear" w:color="000000" w:fill="F2F2F2"/>
            <w:noWrap/>
            <w:vAlign w:val="center"/>
            <w:hideMark/>
          </w:tcPr>
          <w:p w14:paraId="42F58F98"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619293E8"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4F411561"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0EDE0BE0"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77A377C" w14:textId="77777777" w:rsidR="005A25E5" w:rsidRPr="0043447C" w:rsidRDefault="005A25E5" w:rsidP="005A25E5">
            <w:pPr>
              <w:jc w:val="left"/>
              <w:rPr>
                <w:rFonts w:cs="Arial"/>
                <w:sz w:val="14"/>
                <w:szCs w:val="14"/>
              </w:rPr>
            </w:pPr>
            <w:r w:rsidRPr="0043447C">
              <w:rPr>
                <w:rFonts w:cs="Arial"/>
                <w:sz w:val="14"/>
                <w:szCs w:val="14"/>
              </w:rPr>
              <w:t>SCORE_CCO1_ENR</w:t>
            </w:r>
          </w:p>
        </w:tc>
        <w:tc>
          <w:tcPr>
            <w:tcW w:w="1577" w:type="pct"/>
            <w:tcBorders>
              <w:top w:val="nil"/>
              <w:left w:val="nil"/>
              <w:bottom w:val="single" w:sz="4" w:space="0" w:color="auto"/>
              <w:right w:val="single" w:sz="4" w:space="0" w:color="auto"/>
            </w:tcBorders>
            <w:shd w:val="clear" w:color="000000" w:fill="auto"/>
            <w:vAlign w:val="bottom"/>
            <w:hideMark/>
          </w:tcPr>
          <w:p w14:paraId="26AF8935" w14:textId="77777777" w:rsidR="005A25E5" w:rsidRPr="0043447C" w:rsidRDefault="005A25E5" w:rsidP="005A25E5">
            <w:pPr>
              <w:jc w:val="left"/>
              <w:rPr>
                <w:rFonts w:cs="Arial"/>
                <w:sz w:val="14"/>
                <w:szCs w:val="14"/>
              </w:rPr>
            </w:pPr>
            <w:r w:rsidRPr="0043447C">
              <w:rPr>
                <w:rFonts w:cs="Arial"/>
                <w:sz w:val="14"/>
                <w:szCs w:val="14"/>
              </w:rPr>
              <w:t> </w:t>
            </w:r>
          </w:p>
        </w:tc>
      </w:tr>
      <w:tr w:rsidR="00822DC7" w:rsidRPr="005A25E5" w14:paraId="5FE5952F"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35140D46" w14:textId="77777777" w:rsidR="005A25E5" w:rsidRPr="0043447C" w:rsidRDefault="005A25E5" w:rsidP="00206867">
            <w:pPr>
              <w:jc w:val="left"/>
              <w:rPr>
                <w:rFonts w:cs="Arial"/>
                <w:sz w:val="14"/>
                <w:szCs w:val="14"/>
              </w:rPr>
            </w:pPr>
            <w:r w:rsidRPr="0043447C">
              <w:rPr>
                <w:rFonts w:cs="Arial"/>
                <w:sz w:val="14"/>
                <w:szCs w:val="14"/>
              </w:rPr>
              <w:t>CAPACIDADE_ENR</w:t>
            </w:r>
          </w:p>
        </w:tc>
        <w:tc>
          <w:tcPr>
            <w:tcW w:w="365" w:type="pct"/>
            <w:tcBorders>
              <w:top w:val="nil"/>
              <w:left w:val="nil"/>
              <w:bottom w:val="single" w:sz="4" w:space="0" w:color="auto"/>
              <w:right w:val="single" w:sz="4" w:space="0" w:color="auto"/>
            </w:tcBorders>
            <w:shd w:val="clear" w:color="000000" w:fill="F2F2F2"/>
            <w:noWrap/>
            <w:vAlign w:val="center"/>
            <w:hideMark/>
          </w:tcPr>
          <w:p w14:paraId="5D4E03AE"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14F00E78" w14:textId="77777777" w:rsidR="005A25E5" w:rsidRPr="0043447C" w:rsidRDefault="005A25E5" w:rsidP="004763E0">
            <w:pPr>
              <w:jc w:val="center"/>
              <w:rPr>
                <w:rFonts w:cs="Arial"/>
                <w:sz w:val="14"/>
                <w:szCs w:val="14"/>
              </w:rPr>
            </w:pPr>
            <w:r w:rsidRPr="0043447C">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5867C66B"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2033D2E3"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F2E0409" w14:textId="77777777" w:rsidR="005A25E5" w:rsidRPr="005A25E5" w:rsidRDefault="005A25E5" w:rsidP="005A25E5">
            <w:pPr>
              <w:jc w:val="left"/>
              <w:rPr>
                <w:rFonts w:cs="Arial"/>
                <w:sz w:val="14"/>
                <w:szCs w:val="14"/>
              </w:rPr>
            </w:pPr>
            <w:r w:rsidRPr="0043447C">
              <w:rPr>
                <w:rFonts w:cs="Arial"/>
                <w:sz w:val="14"/>
                <w:szCs w:val="14"/>
              </w:rPr>
              <w:t>CAPACIDADE_ENR</w:t>
            </w:r>
          </w:p>
        </w:tc>
        <w:tc>
          <w:tcPr>
            <w:tcW w:w="1577" w:type="pct"/>
            <w:tcBorders>
              <w:top w:val="nil"/>
              <w:left w:val="nil"/>
              <w:bottom w:val="single" w:sz="4" w:space="0" w:color="auto"/>
              <w:right w:val="single" w:sz="4" w:space="0" w:color="auto"/>
            </w:tcBorders>
            <w:shd w:val="clear" w:color="000000" w:fill="auto"/>
            <w:vAlign w:val="bottom"/>
            <w:hideMark/>
          </w:tcPr>
          <w:p w14:paraId="235DC89B" w14:textId="77777777" w:rsidR="005A25E5" w:rsidRPr="005A25E5" w:rsidRDefault="005A25E5" w:rsidP="005A25E5">
            <w:pPr>
              <w:jc w:val="left"/>
              <w:rPr>
                <w:rFonts w:cs="Arial"/>
                <w:sz w:val="14"/>
                <w:szCs w:val="14"/>
              </w:rPr>
            </w:pPr>
            <w:r w:rsidRPr="005A25E5">
              <w:rPr>
                <w:rFonts w:cs="Arial"/>
                <w:sz w:val="14"/>
                <w:szCs w:val="14"/>
              </w:rPr>
              <w:t> </w:t>
            </w:r>
          </w:p>
        </w:tc>
      </w:tr>
      <w:tr w:rsidR="00822DC7" w:rsidRPr="005A25E5" w14:paraId="1AC96174"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059912BB" w14:textId="77777777" w:rsidR="005A25E5" w:rsidRPr="005A25E5" w:rsidRDefault="005A25E5" w:rsidP="00206867">
            <w:pPr>
              <w:jc w:val="left"/>
              <w:rPr>
                <w:rFonts w:cs="Arial"/>
                <w:sz w:val="14"/>
                <w:szCs w:val="14"/>
              </w:rPr>
            </w:pPr>
            <w:r w:rsidRPr="005A25E5">
              <w:rPr>
                <w:rFonts w:cs="Arial"/>
                <w:sz w:val="14"/>
                <w:szCs w:val="14"/>
              </w:rPr>
              <w:t>FLAG_RESTRITIVO</w:t>
            </w:r>
          </w:p>
        </w:tc>
        <w:tc>
          <w:tcPr>
            <w:tcW w:w="365" w:type="pct"/>
            <w:tcBorders>
              <w:top w:val="nil"/>
              <w:left w:val="nil"/>
              <w:bottom w:val="single" w:sz="4" w:space="0" w:color="auto"/>
              <w:right w:val="single" w:sz="4" w:space="0" w:color="auto"/>
            </w:tcBorders>
            <w:shd w:val="clear" w:color="000000" w:fill="F2F2F2"/>
            <w:noWrap/>
            <w:vAlign w:val="center"/>
            <w:hideMark/>
          </w:tcPr>
          <w:p w14:paraId="5C703D90"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58F6AEE7" w14:textId="77777777" w:rsidR="005A25E5" w:rsidRPr="005A25E5" w:rsidRDefault="005A25E5" w:rsidP="004763E0">
            <w:pPr>
              <w:jc w:val="center"/>
              <w:rPr>
                <w:rFonts w:cs="Arial"/>
                <w:sz w:val="14"/>
                <w:szCs w:val="14"/>
              </w:rPr>
            </w:pPr>
            <w:r w:rsidRPr="005A25E5">
              <w:rPr>
                <w:rFonts w:cs="Arial"/>
                <w:sz w:val="14"/>
                <w:szCs w:val="14"/>
              </w:rPr>
              <w:t>50</w:t>
            </w:r>
          </w:p>
        </w:tc>
        <w:tc>
          <w:tcPr>
            <w:tcW w:w="306" w:type="pct"/>
            <w:tcBorders>
              <w:top w:val="nil"/>
              <w:left w:val="nil"/>
              <w:bottom w:val="single" w:sz="4" w:space="0" w:color="auto"/>
              <w:right w:val="single" w:sz="4" w:space="0" w:color="auto"/>
            </w:tcBorders>
            <w:shd w:val="clear" w:color="000000" w:fill="F2F2F2"/>
            <w:noWrap/>
            <w:vAlign w:val="center"/>
            <w:hideMark/>
          </w:tcPr>
          <w:p w14:paraId="0AA0BBD9"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535324D6"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37B8F7A4" w14:textId="77777777" w:rsidR="005A25E5" w:rsidRPr="005A25E5" w:rsidRDefault="005A25E5" w:rsidP="005A25E5">
            <w:pPr>
              <w:jc w:val="left"/>
              <w:rPr>
                <w:rFonts w:cs="Arial"/>
                <w:sz w:val="14"/>
                <w:szCs w:val="14"/>
              </w:rPr>
            </w:pPr>
            <w:r w:rsidRPr="005A25E5">
              <w:rPr>
                <w:rFonts w:cs="Arial"/>
                <w:sz w:val="14"/>
                <w:szCs w:val="14"/>
              </w:rPr>
              <w:t>FLAG_RESTRITIVO</w:t>
            </w:r>
          </w:p>
        </w:tc>
        <w:tc>
          <w:tcPr>
            <w:tcW w:w="1577" w:type="pct"/>
            <w:tcBorders>
              <w:top w:val="nil"/>
              <w:left w:val="nil"/>
              <w:bottom w:val="single" w:sz="4" w:space="0" w:color="auto"/>
              <w:right w:val="single" w:sz="4" w:space="0" w:color="auto"/>
            </w:tcBorders>
            <w:shd w:val="clear" w:color="000000" w:fill="auto"/>
            <w:vAlign w:val="bottom"/>
            <w:hideMark/>
          </w:tcPr>
          <w:p w14:paraId="4E011682" w14:textId="77777777" w:rsidR="005A25E5" w:rsidRPr="005A25E5" w:rsidRDefault="005A25E5" w:rsidP="005A25E5">
            <w:pPr>
              <w:jc w:val="left"/>
              <w:rPr>
                <w:rFonts w:cs="Arial"/>
                <w:sz w:val="14"/>
                <w:szCs w:val="14"/>
              </w:rPr>
            </w:pPr>
            <w:r w:rsidRPr="005A25E5">
              <w:rPr>
                <w:rFonts w:cs="Arial"/>
                <w:sz w:val="14"/>
                <w:szCs w:val="14"/>
              </w:rPr>
              <w:t> </w:t>
            </w:r>
          </w:p>
        </w:tc>
      </w:tr>
      <w:tr w:rsidR="00822DC7" w:rsidRPr="005A25E5" w14:paraId="36E08715"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3AAC6C05" w14:textId="77777777" w:rsidR="005A25E5" w:rsidRPr="005A25E5" w:rsidRDefault="005A25E5" w:rsidP="00206867">
            <w:pPr>
              <w:jc w:val="left"/>
              <w:rPr>
                <w:rFonts w:cs="Arial"/>
                <w:sz w:val="14"/>
                <w:szCs w:val="14"/>
              </w:rPr>
            </w:pPr>
            <w:r w:rsidRPr="005A25E5">
              <w:rPr>
                <w:rFonts w:cs="Arial"/>
                <w:sz w:val="14"/>
                <w:szCs w:val="14"/>
              </w:rPr>
              <w:t>SEXO</w:t>
            </w:r>
          </w:p>
        </w:tc>
        <w:tc>
          <w:tcPr>
            <w:tcW w:w="365" w:type="pct"/>
            <w:tcBorders>
              <w:top w:val="nil"/>
              <w:left w:val="nil"/>
              <w:bottom w:val="single" w:sz="4" w:space="0" w:color="auto"/>
              <w:right w:val="single" w:sz="4" w:space="0" w:color="auto"/>
            </w:tcBorders>
            <w:shd w:val="clear" w:color="000000" w:fill="F2F2F2"/>
            <w:noWrap/>
            <w:vAlign w:val="center"/>
            <w:hideMark/>
          </w:tcPr>
          <w:p w14:paraId="03B8BD3C"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614049DD" w14:textId="62F0297D" w:rsidR="005A25E5" w:rsidRPr="005A25E5" w:rsidRDefault="004763E0" w:rsidP="004763E0">
            <w:pPr>
              <w:jc w:val="center"/>
              <w:rPr>
                <w:rFonts w:cs="Arial"/>
                <w:sz w:val="14"/>
                <w:szCs w:val="14"/>
              </w:rPr>
            </w:pPr>
            <w:r>
              <w:rPr>
                <w:rFonts w:cs="Arial"/>
                <w:sz w:val="14"/>
                <w:szCs w:val="14"/>
              </w:rPr>
              <w:t>1</w:t>
            </w:r>
          </w:p>
        </w:tc>
        <w:tc>
          <w:tcPr>
            <w:tcW w:w="306" w:type="pct"/>
            <w:tcBorders>
              <w:top w:val="nil"/>
              <w:left w:val="nil"/>
              <w:bottom w:val="single" w:sz="4" w:space="0" w:color="auto"/>
              <w:right w:val="single" w:sz="4" w:space="0" w:color="auto"/>
            </w:tcBorders>
            <w:shd w:val="clear" w:color="000000" w:fill="F2F2F2"/>
            <w:noWrap/>
            <w:vAlign w:val="center"/>
            <w:hideMark/>
          </w:tcPr>
          <w:p w14:paraId="7A5E7D6C"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5FE85C8" w14:textId="3D84ECC1" w:rsidR="005A25E5" w:rsidRPr="005A25E5"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605F12B6" w14:textId="77777777" w:rsidR="005A25E5" w:rsidRPr="005A25E5" w:rsidRDefault="005A25E5" w:rsidP="005A25E5">
            <w:pPr>
              <w:jc w:val="left"/>
              <w:rPr>
                <w:rFonts w:cs="Arial"/>
                <w:sz w:val="14"/>
                <w:szCs w:val="14"/>
              </w:rPr>
            </w:pPr>
            <w:r w:rsidRPr="005A25E5">
              <w:rPr>
                <w:rFonts w:cs="Arial"/>
                <w:sz w:val="14"/>
                <w:szCs w:val="14"/>
              </w:rPr>
              <w:t>SEXO</w:t>
            </w:r>
          </w:p>
        </w:tc>
        <w:tc>
          <w:tcPr>
            <w:tcW w:w="1577" w:type="pct"/>
            <w:tcBorders>
              <w:top w:val="nil"/>
              <w:left w:val="nil"/>
              <w:bottom w:val="single" w:sz="4" w:space="0" w:color="auto"/>
              <w:right w:val="single" w:sz="4" w:space="0" w:color="auto"/>
            </w:tcBorders>
            <w:shd w:val="clear" w:color="000000" w:fill="auto"/>
            <w:vAlign w:val="bottom"/>
            <w:hideMark/>
          </w:tcPr>
          <w:p w14:paraId="3A5DADC7" w14:textId="77777777" w:rsidR="005A25E5" w:rsidRPr="005A25E5" w:rsidRDefault="005A25E5" w:rsidP="005A25E5">
            <w:pPr>
              <w:jc w:val="left"/>
              <w:rPr>
                <w:rFonts w:cs="Arial"/>
                <w:sz w:val="14"/>
                <w:szCs w:val="14"/>
              </w:rPr>
            </w:pPr>
            <w:r w:rsidRPr="005A25E5">
              <w:rPr>
                <w:rFonts w:cs="Arial"/>
                <w:sz w:val="14"/>
                <w:szCs w:val="14"/>
              </w:rPr>
              <w:t> </w:t>
            </w:r>
          </w:p>
        </w:tc>
      </w:tr>
      <w:tr w:rsidR="00822DC7" w:rsidRPr="005A25E5" w14:paraId="4520D5C1"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5EAAF7A9" w14:textId="77777777" w:rsidR="005A25E5" w:rsidRPr="005A25E5" w:rsidRDefault="005A25E5" w:rsidP="00206867">
            <w:pPr>
              <w:jc w:val="left"/>
              <w:rPr>
                <w:rFonts w:cs="Arial"/>
                <w:sz w:val="14"/>
                <w:szCs w:val="14"/>
              </w:rPr>
            </w:pPr>
            <w:r w:rsidRPr="005A25E5">
              <w:rPr>
                <w:rFonts w:cs="Arial"/>
                <w:sz w:val="14"/>
                <w:szCs w:val="14"/>
              </w:rPr>
              <w:t>ENDERECO_COMPLETO</w:t>
            </w:r>
          </w:p>
        </w:tc>
        <w:tc>
          <w:tcPr>
            <w:tcW w:w="365" w:type="pct"/>
            <w:tcBorders>
              <w:top w:val="nil"/>
              <w:left w:val="nil"/>
              <w:bottom w:val="single" w:sz="4" w:space="0" w:color="auto"/>
              <w:right w:val="single" w:sz="4" w:space="0" w:color="auto"/>
            </w:tcBorders>
            <w:shd w:val="clear" w:color="000000" w:fill="F2F2F2"/>
            <w:noWrap/>
            <w:vAlign w:val="center"/>
            <w:hideMark/>
          </w:tcPr>
          <w:p w14:paraId="5FEBEFBA"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9588A88" w14:textId="77777777" w:rsidR="005A25E5" w:rsidRPr="005A25E5" w:rsidRDefault="005A25E5" w:rsidP="004763E0">
            <w:pPr>
              <w:jc w:val="center"/>
              <w:rPr>
                <w:rFonts w:cs="Arial"/>
                <w:sz w:val="14"/>
                <w:szCs w:val="14"/>
              </w:rPr>
            </w:pPr>
            <w:r w:rsidRPr="005A25E5">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54C78D0C"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067AF921" w14:textId="1FC51711" w:rsidR="005A25E5" w:rsidRPr="005A25E5"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36B40C74" w14:textId="77777777" w:rsidR="005A25E5" w:rsidRPr="005A25E5" w:rsidRDefault="005A25E5" w:rsidP="005A25E5">
            <w:pPr>
              <w:jc w:val="left"/>
              <w:rPr>
                <w:rFonts w:cs="Arial"/>
                <w:sz w:val="14"/>
                <w:szCs w:val="14"/>
              </w:rPr>
            </w:pPr>
            <w:r w:rsidRPr="005A25E5">
              <w:rPr>
                <w:rFonts w:cs="Arial"/>
                <w:sz w:val="14"/>
                <w:szCs w:val="14"/>
              </w:rPr>
              <w:t>ENDERECO_COMPLETO normalizado</w:t>
            </w:r>
          </w:p>
        </w:tc>
        <w:tc>
          <w:tcPr>
            <w:tcW w:w="1577" w:type="pct"/>
            <w:tcBorders>
              <w:top w:val="nil"/>
              <w:left w:val="nil"/>
              <w:bottom w:val="single" w:sz="4" w:space="0" w:color="auto"/>
              <w:right w:val="single" w:sz="4" w:space="0" w:color="auto"/>
            </w:tcBorders>
            <w:shd w:val="clear" w:color="auto" w:fill="auto"/>
            <w:vAlign w:val="center"/>
            <w:hideMark/>
          </w:tcPr>
          <w:p w14:paraId="344E9116" w14:textId="1C104B48" w:rsidR="005A25E5" w:rsidRPr="005A25E5" w:rsidRDefault="00316960" w:rsidP="00316960">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ENDEREÇO</w:t>
              </w:r>
            </w:hyperlink>
          </w:p>
        </w:tc>
      </w:tr>
      <w:tr w:rsidR="00822DC7" w:rsidRPr="005A25E5" w14:paraId="66C7167F"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17B52203" w14:textId="77777777" w:rsidR="005A25E5" w:rsidRPr="005A25E5" w:rsidRDefault="005A25E5" w:rsidP="00206867">
            <w:pPr>
              <w:jc w:val="left"/>
              <w:rPr>
                <w:rFonts w:cs="Arial"/>
                <w:sz w:val="14"/>
                <w:szCs w:val="14"/>
              </w:rPr>
            </w:pPr>
            <w:r w:rsidRPr="005A25E5">
              <w:rPr>
                <w:rFonts w:cs="Arial"/>
                <w:sz w:val="14"/>
                <w:szCs w:val="14"/>
              </w:rPr>
              <w:t>TIPO_LOGRADOURO</w:t>
            </w:r>
          </w:p>
        </w:tc>
        <w:tc>
          <w:tcPr>
            <w:tcW w:w="365" w:type="pct"/>
            <w:tcBorders>
              <w:top w:val="nil"/>
              <w:left w:val="nil"/>
              <w:bottom w:val="single" w:sz="4" w:space="0" w:color="auto"/>
              <w:right w:val="single" w:sz="4" w:space="0" w:color="auto"/>
            </w:tcBorders>
            <w:shd w:val="clear" w:color="000000" w:fill="F2F2F2"/>
            <w:noWrap/>
            <w:vAlign w:val="center"/>
            <w:hideMark/>
          </w:tcPr>
          <w:p w14:paraId="1AE678DA"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16B6F9AC" w14:textId="77777777" w:rsidR="005A25E5" w:rsidRPr="005A25E5" w:rsidRDefault="005A25E5" w:rsidP="004763E0">
            <w:pPr>
              <w:jc w:val="center"/>
              <w:rPr>
                <w:rFonts w:cs="Arial"/>
                <w:sz w:val="14"/>
                <w:szCs w:val="14"/>
              </w:rPr>
            </w:pPr>
            <w:r w:rsidRPr="005A25E5">
              <w:rPr>
                <w:rFonts w:cs="Arial"/>
                <w:sz w:val="14"/>
                <w:szCs w:val="14"/>
              </w:rPr>
              <w:t>100</w:t>
            </w:r>
          </w:p>
        </w:tc>
        <w:tc>
          <w:tcPr>
            <w:tcW w:w="306" w:type="pct"/>
            <w:tcBorders>
              <w:top w:val="nil"/>
              <w:left w:val="nil"/>
              <w:bottom w:val="single" w:sz="4" w:space="0" w:color="auto"/>
              <w:right w:val="single" w:sz="4" w:space="0" w:color="auto"/>
            </w:tcBorders>
            <w:shd w:val="clear" w:color="000000" w:fill="F2F2F2"/>
            <w:noWrap/>
            <w:vAlign w:val="center"/>
            <w:hideMark/>
          </w:tcPr>
          <w:p w14:paraId="0494F0FD"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0EDC18C" w14:textId="0864FF95" w:rsidR="005A25E5" w:rsidRPr="005A25E5"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C26F513" w14:textId="77777777" w:rsidR="005A25E5" w:rsidRPr="005A25E5" w:rsidRDefault="005A25E5" w:rsidP="005A25E5">
            <w:pPr>
              <w:jc w:val="left"/>
              <w:rPr>
                <w:rFonts w:cs="Arial"/>
                <w:sz w:val="14"/>
                <w:szCs w:val="14"/>
              </w:rPr>
            </w:pPr>
            <w:r w:rsidRPr="005A25E5">
              <w:rPr>
                <w:rFonts w:cs="Arial"/>
                <w:sz w:val="14"/>
                <w:szCs w:val="14"/>
              </w:rPr>
              <w:t>TIPO_LOGRADOURO</w:t>
            </w:r>
          </w:p>
        </w:tc>
        <w:tc>
          <w:tcPr>
            <w:tcW w:w="1577" w:type="pct"/>
            <w:tcBorders>
              <w:top w:val="nil"/>
              <w:left w:val="nil"/>
              <w:bottom w:val="single" w:sz="4" w:space="0" w:color="auto"/>
              <w:right w:val="single" w:sz="4" w:space="0" w:color="auto"/>
            </w:tcBorders>
            <w:shd w:val="clear" w:color="000000" w:fill="auto"/>
            <w:vAlign w:val="bottom"/>
            <w:hideMark/>
          </w:tcPr>
          <w:p w14:paraId="1D948BE2" w14:textId="77777777" w:rsidR="005A25E5" w:rsidRPr="005A25E5" w:rsidRDefault="005A25E5" w:rsidP="005A25E5">
            <w:pPr>
              <w:jc w:val="left"/>
              <w:rPr>
                <w:rFonts w:cs="Arial"/>
                <w:sz w:val="14"/>
                <w:szCs w:val="14"/>
              </w:rPr>
            </w:pPr>
            <w:r w:rsidRPr="005A25E5">
              <w:rPr>
                <w:rFonts w:cs="Arial"/>
                <w:sz w:val="14"/>
                <w:szCs w:val="14"/>
              </w:rPr>
              <w:t> </w:t>
            </w:r>
          </w:p>
        </w:tc>
      </w:tr>
      <w:tr w:rsidR="00822DC7" w:rsidRPr="005A25E5" w14:paraId="41F09C03"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7EB6E538" w14:textId="77777777" w:rsidR="005A25E5" w:rsidRPr="005A25E5" w:rsidRDefault="005A25E5" w:rsidP="00206867">
            <w:pPr>
              <w:jc w:val="left"/>
              <w:rPr>
                <w:rFonts w:cs="Arial"/>
                <w:sz w:val="14"/>
                <w:szCs w:val="14"/>
              </w:rPr>
            </w:pPr>
            <w:r w:rsidRPr="005A25E5">
              <w:rPr>
                <w:rFonts w:cs="Arial"/>
                <w:sz w:val="14"/>
                <w:szCs w:val="14"/>
              </w:rPr>
              <w:t>TITULO_LOGRADOURO</w:t>
            </w:r>
          </w:p>
        </w:tc>
        <w:tc>
          <w:tcPr>
            <w:tcW w:w="365" w:type="pct"/>
            <w:tcBorders>
              <w:top w:val="nil"/>
              <w:left w:val="nil"/>
              <w:bottom w:val="single" w:sz="4" w:space="0" w:color="auto"/>
              <w:right w:val="single" w:sz="4" w:space="0" w:color="auto"/>
            </w:tcBorders>
            <w:shd w:val="clear" w:color="000000" w:fill="F2F2F2"/>
            <w:noWrap/>
            <w:vAlign w:val="center"/>
            <w:hideMark/>
          </w:tcPr>
          <w:p w14:paraId="49848270"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B8CEE82" w14:textId="77777777" w:rsidR="005A25E5" w:rsidRPr="005A25E5" w:rsidRDefault="005A25E5" w:rsidP="004763E0">
            <w:pPr>
              <w:jc w:val="center"/>
              <w:rPr>
                <w:rFonts w:cs="Arial"/>
                <w:sz w:val="14"/>
                <w:szCs w:val="14"/>
              </w:rPr>
            </w:pPr>
            <w:r w:rsidRPr="005A25E5">
              <w:rPr>
                <w:rFonts w:cs="Arial"/>
                <w:sz w:val="14"/>
                <w:szCs w:val="14"/>
              </w:rPr>
              <w:t>100</w:t>
            </w:r>
          </w:p>
        </w:tc>
        <w:tc>
          <w:tcPr>
            <w:tcW w:w="306" w:type="pct"/>
            <w:tcBorders>
              <w:top w:val="nil"/>
              <w:left w:val="nil"/>
              <w:bottom w:val="single" w:sz="4" w:space="0" w:color="auto"/>
              <w:right w:val="single" w:sz="4" w:space="0" w:color="auto"/>
            </w:tcBorders>
            <w:shd w:val="clear" w:color="000000" w:fill="F2F2F2"/>
            <w:noWrap/>
            <w:vAlign w:val="center"/>
            <w:hideMark/>
          </w:tcPr>
          <w:p w14:paraId="68A6D9AD"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3F9A3C7" w14:textId="7C141A5A" w:rsidR="005A25E5" w:rsidRPr="005A25E5"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B0CF2A4" w14:textId="77777777" w:rsidR="005A25E5" w:rsidRPr="005A25E5" w:rsidRDefault="005A25E5" w:rsidP="005A25E5">
            <w:pPr>
              <w:jc w:val="left"/>
              <w:rPr>
                <w:rFonts w:cs="Arial"/>
                <w:sz w:val="14"/>
                <w:szCs w:val="14"/>
              </w:rPr>
            </w:pPr>
            <w:r w:rsidRPr="005A25E5">
              <w:rPr>
                <w:rFonts w:cs="Arial"/>
                <w:sz w:val="14"/>
                <w:szCs w:val="14"/>
              </w:rPr>
              <w:t>TITULO_LOGRADOURO</w:t>
            </w:r>
          </w:p>
        </w:tc>
        <w:tc>
          <w:tcPr>
            <w:tcW w:w="1577" w:type="pct"/>
            <w:tcBorders>
              <w:top w:val="nil"/>
              <w:left w:val="nil"/>
              <w:bottom w:val="single" w:sz="4" w:space="0" w:color="auto"/>
              <w:right w:val="single" w:sz="4" w:space="0" w:color="auto"/>
            </w:tcBorders>
            <w:shd w:val="clear" w:color="000000" w:fill="auto"/>
            <w:vAlign w:val="bottom"/>
            <w:hideMark/>
          </w:tcPr>
          <w:p w14:paraId="3AC56641" w14:textId="77777777" w:rsidR="005A25E5" w:rsidRPr="005A25E5" w:rsidRDefault="005A25E5" w:rsidP="005A25E5">
            <w:pPr>
              <w:jc w:val="left"/>
              <w:rPr>
                <w:rFonts w:cs="Arial"/>
                <w:sz w:val="14"/>
                <w:szCs w:val="14"/>
              </w:rPr>
            </w:pPr>
            <w:r w:rsidRPr="005A25E5">
              <w:rPr>
                <w:rFonts w:cs="Arial"/>
                <w:sz w:val="14"/>
                <w:szCs w:val="14"/>
              </w:rPr>
              <w:t> </w:t>
            </w:r>
          </w:p>
        </w:tc>
      </w:tr>
      <w:tr w:rsidR="00822DC7" w:rsidRPr="005A25E5" w14:paraId="05979801" w14:textId="77777777" w:rsidTr="00206867">
        <w:trPr>
          <w:trHeight w:val="80"/>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69DF51C" w14:textId="77777777" w:rsidR="005A25E5" w:rsidRPr="005A25E5" w:rsidRDefault="005A25E5" w:rsidP="00206867">
            <w:pPr>
              <w:jc w:val="left"/>
              <w:rPr>
                <w:rFonts w:cs="Arial"/>
                <w:sz w:val="14"/>
                <w:szCs w:val="14"/>
              </w:rPr>
            </w:pPr>
            <w:r w:rsidRPr="005A25E5">
              <w:rPr>
                <w:rFonts w:cs="Arial"/>
                <w:sz w:val="14"/>
                <w:szCs w:val="14"/>
              </w:rPr>
              <w:t>ORIG_NOME_ENR</w:t>
            </w:r>
          </w:p>
        </w:tc>
        <w:tc>
          <w:tcPr>
            <w:tcW w:w="365" w:type="pct"/>
            <w:tcBorders>
              <w:top w:val="nil"/>
              <w:left w:val="nil"/>
              <w:bottom w:val="single" w:sz="4" w:space="0" w:color="auto"/>
              <w:right w:val="single" w:sz="4" w:space="0" w:color="auto"/>
            </w:tcBorders>
            <w:shd w:val="clear" w:color="000000" w:fill="F2F2F2"/>
            <w:noWrap/>
            <w:vAlign w:val="center"/>
            <w:hideMark/>
          </w:tcPr>
          <w:p w14:paraId="34D0FABB"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502F9D51" w14:textId="607AAEAD" w:rsidR="005A25E5" w:rsidRPr="005A25E5" w:rsidRDefault="004763E0" w:rsidP="004763E0">
            <w:pPr>
              <w:jc w:val="center"/>
              <w:rPr>
                <w:rFonts w:cs="Arial"/>
                <w:sz w:val="14"/>
                <w:szCs w:val="14"/>
              </w:rPr>
            </w:pPr>
            <w:r>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4DB30DE8"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929632E"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73CEDD1C" w14:textId="77777777" w:rsidR="005A25E5" w:rsidRPr="005A25E5" w:rsidRDefault="005A25E5" w:rsidP="005A25E5">
            <w:pPr>
              <w:jc w:val="left"/>
              <w:rPr>
                <w:rFonts w:cs="Arial"/>
                <w:sz w:val="14"/>
                <w:szCs w:val="14"/>
              </w:rPr>
            </w:pPr>
            <w:r w:rsidRPr="005A25E5">
              <w:rPr>
                <w:rFonts w:cs="Arial"/>
                <w:sz w:val="14"/>
                <w:szCs w:val="14"/>
              </w:rPr>
              <w:t>ORIG_NOME_ENR</w:t>
            </w:r>
          </w:p>
        </w:tc>
        <w:tc>
          <w:tcPr>
            <w:tcW w:w="1577" w:type="pct"/>
            <w:tcBorders>
              <w:top w:val="nil"/>
              <w:left w:val="nil"/>
              <w:bottom w:val="single" w:sz="4" w:space="0" w:color="auto"/>
              <w:right w:val="single" w:sz="4" w:space="0" w:color="auto"/>
            </w:tcBorders>
            <w:shd w:val="clear" w:color="auto" w:fill="auto"/>
            <w:hideMark/>
          </w:tcPr>
          <w:p w14:paraId="62056F9C" w14:textId="77777777" w:rsidR="005A25E5" w:rsidRPr="005A25E5" w:rsidRDefault="005A25E5" w:rsidP="005A25E5">
            <w:pPr>
              <w:jc w:val="left"/>
              <w:rPr>
                <w:rFonts w:cs="Arial"/>
                <w:sz w:val="14"/>
                <w:szCs w:val="14"/>
              </w:rPr>
            </w:pPr>
            <w:r w:rsidRPr="005A25E5">
              <w:rPr>
                <w:rFonts w:cs="Arial"/>
                <w:sz w:val="14"/>
                <w:szCs w:val="14"/>
              </w:rPr>
              <w:t>Conteúdo original</w:t>
            </w:r>
          </w:p>
        </w:tc>
      </w:tr>
      <w:tr w:rsidR="00822DC7" w:rsidRPr="005A25E5" w14:paraId="376647B6"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23AF1A28" w14:textId="77777777" w:rsidR="005A25E5" w:rsidRPr="005A25E5" w:rsidRDefault="005A25E5" w:rsidP="00206867">
            <w:pPr>
              <w:jc w:val="left"/>
              <w:rPr>
                <w:rFonts w:cs="Arial"/>
                <w:sz w:val="14"/>
                <w:szCs w:val="14"/>
              </w:rPr>
            </w:pPr>
            <w:r w:rsidRPr="005A25E5">
              <w:rPr>
                <w:rFonts w:cs="Arial"/>
                <w:sz w:val="14"/>
                <w:szCs w:val="14"/>
              </w:rPr>
              <w:t>ORIG_BAIRRO</w:t>
            </w:r>
          </w:p>
        </w:tc>
        <w:tc>
          <w:tcPr>
            <w:tcW w:w="365" w:type="pct"/>
            <w:tcBorders>
              <w:top w:val="nil"/>
              <w:left w:val="nil"/>
              <w:bottom w:val="single" w:sz="4" w:space="0" w:color="auto"/>
              <w:right w:val="single" w:sz="4" w:space="0" w:color="auto"/>
            </w:tcBorders>
            <w:shd w:val="clear" w:color="000000" w:fill="F2F2F2"/>
            <w:noWrap/>
            <w:vAlign w:val="center"/>
            <w:hideMark/>
          </w:tcPr>
          <w:p w14:paraId="0F8B486D"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6D66338B" w14:textId="21D67BF7" w:rsidR="005A25E5" w:rsidRPr="005A25E5" w:rsidRDefault="004763E0" w:rsidP="004763E0">
            <w:pPr>
              <w:jc w:val="center"/>
              <w:rPr>
                <w:rFonts w:cs="Arial"/>
                <w:sz w:val="14"/>
                <w:szCs w:val="14"/>
              </w:rPr>
            </w:pPr>
            <w:r>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04D4534F"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08CC242"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3053F89" w14:textId="77777777" w:rsidR="005A25E5" w:rsidRPr="005A25E5" w:rsidRDefault="005A25E5" w:rsidP="005A25E5">
            <w:pPr>
              <w:jc w:val="left"/>
              <w:rPr>
                <w:rFonts w:cs="Arial"/>
                <w:sz w:val="14"/>
                <w:szCs w:val="14"/>
              </w:rPr>
            </w:pPr>
            <w:r w:rsidRPr="005A25E5">
              <w:rPr>
                <w:rFonts w:cs="Arial"/>
                <w:sz w:val="14"/>
                <w:szCs w:val="14"/>
              </w:rPr>
              <w:t>ORIG_BAIRRO</w:t>
            </w:r>
          </w:p>
        </w:tc>
        <w:tc>
          <w:tcPr>
            <w:tcW w:w="1577" w:type="pct"/>
            <w:tcBorders>
              <w:top w:val="nil"/>
              <w:left w:val="nil"/>
              <w:bottom w:val="single" w:sz="4" w:space="0" w:color="auto"/>
              <w:right w:val="single" w:sz="4" w:space="0" w:color="auto"/>
            </w:tcBorders>
            <w:shd w:val="clear" w:color="auto" w:fill="auto"/>
            <w:hideMark/>
          </w:tcPr>
          <w:p w14:paraId="4B633147" w14:textId="77777777" w:rsidR="005A25E5" w:rsidRPr="005A25E5" w:rsidRDefault="005A25E5" w:rsidP="005A25E5">
            <w:pPr>
              <w:jc w:val="left"/>
              <w:rPr>
                <w:rFonts w:cs="Arial"/>
                <w:sz w:val="14"/>
                <w:szCs w:val="14"/>
              </w:rPr>
            </w:pPr>
            <w:r w:rsidRPr="005A25E5">
              <w:rPr>
                <w:rFonts w:cs="Arial"/>
                <w:sz w:val="14"/>
                <w:szCs w:val="14"/>
              </w:rPr>
              <w:t>Conteúdo original</w:t>
            </w:r>
          </w:p>
        </w:tc>
      </w:tr>
      <w:tr w:rsidR="00822DC7" w:rsidRPr="005A25E5" w14:paraId="6E836230"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69D9DF91" w14:textId="77777777" w:rsidR="005A25E5" w:rsidRPr="005A25E5" w:rsidRDefault="005A25E5" w:rsidP="00206867">
            <w:pPr>
              <w:jc w:val="left"/>
              <w:rPr>
                <w:rFonts w:cs="Arial"/>
                <w:sz w:val="14"/>
                <w:szCs w:val="14"/>
              </w:rPr>
            </w:pPr>
            <w:r w:rsidRPr="005A25E5">
              <w:rPr>
                <w:rFonts w:cs="Arial"/>
                <w:sz w:val="14"/>
                <w:szCs w:val="14"/>
              </w:rPr>
              <w:t>ORIG_CIDADE</w:t>
            </w:r>
          </w:p>
        </w:tc>
        <w:tc>
          <w:tcPr>
            <w:tcW w:w="365" w:type="pct"/>
            <w:tcBorders>
              <w:top w:val="nil"/>
              <w:left w:val="nil"/>
              <w:bottom w:val="single" w:sz="4" w:space="0" w:color="auto"/>
              <w:right w:val="single" w:sz="4" w:space="0" w:color="auto"/>
            </w:tcBorders>
            <w:shd w:val="clear" w:color="000000" w:fill="F2F2F2"/>
            <w:noWrap/>
            <w:vAlign w:val="center"/>
            <w:hideMark/>
          </w:tcPr>
          <w:p w14:paraId="66629E55"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06108DB" w14:textId="0E35DD67" w:rsidR="005A25E5" w:rsidRPr="005A25E5" w:rsidRDefault="004763E0" w:rsidP="004763E0">
            <w:pPr>
              <w:jc w:val="center"/>
              <w:rPr>
                <w:rFonts w:cs="Arial"/>
                <w:sz w:val="14"/>
                <w:szCs w:val="14"/>
              </w:rPr>
            </w:pPr>
            <w:r>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559D9B90"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A65D3A2"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4F74AC0B" w14:textId="77777777" w:rsidR="005A25E5" w:rsidRPr="005A25E5" w:rsidRDefault="005A25E5" w:rsidP="005A25E5">
            <w:pPr>
              <w:jc w:val="left"/>
              <w:rPr>
                <w:rFonts w:cs="Arial"/>
                <w:sz w:val="14"/>
                <w:szCs w:val="14"/>
              </w:rPr>
            </w:pPr>
            <w:r w:rsidRPr="005A25E5">
              <w:rPr>
                <w:rFonts w:cs="Arial"/>
                <w:sz w:val="14"/>
                <w:szCs w:val="14"/>
              </w:rPr>
              <w:t>ORIG_CIDADE</w:t>
            </w:r>
          </w:p>
        </w:tc>
        <w:tc>
          <w:tcPr>
            <w:tcW w:w="1577" w:type="pct"/>
            <w:tcBorders>
              <w:top w:val="nil"/>
              <w:left w:val="nil"/>
              <w:bottom w:val="single" w:sz="4" w:space="0" w:color="auto"/>
              <w:right w:val="single" w:sz="4" w:space="0" w:color="auto"/>
            </w:tcBorders>
            <w:shd w:val="clear" w:color="auto" w:fill="auto"/>
            <w:hideMark/>
          </w:tcPr>
          <w:p w14:paraId="49F8F2B2" w14:textId="77777777" w:rsidR="005A25E5" w:rsidRPr="005A25E5" w:rsidRDefault="005A25E5" w:rsidP="005A25E5">
            <w:pPr>
              <w:jc w:val="left"/>
              <w:rPr>
                <w:rFonts w:cs="Arial"/>
                <w:sz w:val="14"/>
                <w:szCs w:val="14"/>
              </w:rPr>
            </w:pPr>
            <w:r w:rsidRPr="005A25E5">
              <w:rPr>
                <w:rFonts w:cs="Arial"/>
                <w:sz w:val="14"/>
                <w:szCs w:val="14"/>
              </w:rPr>
              <w:t>Conteúdo original</w:t>
            </w:r>
          </w:p>
        </w:tc>
      </w:tr>
      <w:tr w:rsidR="00822DC7" w:rsidRPr="005A25E5" w14:paraId="628BFA86"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15ACF3D" w14:textId="77777777" w:rsidR="005A25E5" w:rsidRPr="005A25E5" w:rsidRDefault="005A25E5" w:rsidP="00206867">
            <w:pPr>
              <w:jc w:val="left"/>
              <w:rPr>
                <w:rFonts w:cs="Arial"/>
                <w:sz w:val="14"/>
                <w:szCs w:val="14"/>
              </w:rPr>
            </w:pPr>
            <w:r w:rsidRPr="005A25E5">
              <w:rPr>
                <w:rFonts w:cs="Arial"/>
                <w:sz w:val="14"/>
                <w:szCs w:val="14"/>
              </w:rPr>
              <w:t>ORIG_COMPLEMENTO</w:t>
            </w:r>
          </w:p>
        </w:tc>
        <w:tc>
          <w:tcPr>
            <w:tcW w:w="365" w:type="pct"/>
            <w:tcBorders>
              <w:top w:val="nil"/>
              <w:left w:val="nil"/>
              <w:bottom w:val="single" w:sz="4" w:space="0" w:color="auto"/>
              <w:right w:val="single" w:sz="4" w:space="0" w:color="auto"/>
            </w:tcBorders>
            <w:shd w:val="clear" w:color="000000" w:fill="F2F2F2"/>
            <w:noWrap/>
            <w:vAlign w:val="center"/>
            <w:hideMark/>
          </w:tcPr>
          <w:p w14:paraId="53CD1E1E"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F093F42" w14:textId="77777777" w:rsidR="005A25E5" w:rsidRPr="005A25E5" w:rsidRDefault="005A25E5" w:rsidP="004763E0">
            <w:pPr>
              <w:jc w:val="center"/>
              <w:rPr>
                <w:rFonts w:cs="Arial"/>
                <w:sz w:val="14"/>
                <w:szCs w:val="14"/>
              </w:rPr>
            </w:pPr>
            <w:r w:rsidRPr="005A25E5">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20CCC96E"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B583D93"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333F2E95" w14:textId="77777777" w:rsidR="005A25E5" w:rsidRPr="005A25E5" w:rsidRDefault="005A25E5" w:rsidP="005A25E5">
            <w:pPr>
              <w:jc w:val="left"/>
              <w:rPr>
                <w:rFonts w:cs="Arial"/>
                <w:sz w:val="14"/>
                <w:szCs w:val="14"/>
              </w:rPr>
            </w:pPr>
            <w:r w:rsidRPr="005A25E5">
              <w:rPr>
                <w:rFonts w:cs="Arial"/>
                <w:sz w:val="14"/>
                <w:szCs w:val="14"/>
              </w:rPr>
              <w:t>ORIG_COMPLEMENTO</w:t>
            </w:r>
          </w:p>
        </w:tc>
        <w:tc>
          <w:tcPr>
            <w:tcW w:w="1577" w:type="pct"/>
            <w:tcBorders>
              <w:top w:val="nil"/>
              <w:left w:val="nil"/>
              <w:bottom w:val="single" w:sz="4" w:space="0" w:color="auto"/>
              <w:right w:val="single" w:sz="4" w:space="0" w:color="auto"/>
            </w:tcBorders>
            <w:shd w:val="clear" w:color="auto" w:fill="auto"/>
            <w:hideMark/>
          </w:tcPr>
          <w:p w14:paraId="19EADF7A" w14:textId="77777777" w:rsidR="005A25E5" w:rsidRPr="005A25E5" w:rsidRDefault="005A25E5" w:rsidP="005A25E5">
            <w:pPr>
              <w:jc w:val="left"/>
              <w:rPr>
                <w:rFonts w:cs="Arial"/>
                <w:sz w:val="14"/>
                <w:szCs w:val="14"/>
              </w:rPr>
            </w:pPr>
            <w:r w:rsidRPr="005A25E5">
              <w:rPr>
                <w:rFonts w:cs="Arial"/>
                <w:sz w:val="14"/>
                <w:szCs w:val="14"/>
              </w:rPr>
              <w:t>Conteúdo original</w:t>
            </w:r>
          </w:p>
        </w:tc>
      </w:tr>
      <w:tr w:rsidR="00822DC7" w:rsidRPr="005A25E5" w14:paraId="69E798A6"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2F16D127" w14:textId="77777777" w:rsidR="005A25E5" w:rsidRPr="005A25E5" w:rsidRDefault="005A25E5" w:rsidP="00206867">
            <w:pPr>
              <w:jc w:val="left"/>
              <w:rPr>
                <w:rFonts w:cs="Arial"/>
                <w:sz w:val="14"/>
                <w:szCs w:val="14"/>
              </w:rPr>
            </w:pPr>
            <w:r w:rsidRPr="005A25E5">
              <w:rPr>
                <w:rFonts w:cs="Arial"/>
                <w:sz w:val="14"/>
                <w:szCs w:val="14"/>
              </w:rPr>
              <w:t>ORIG_ENDERECO_COMPLETO</w:t>
            </w:r>
          </w:p>
        </w:tc>
        <w:tc>
          <w:tcPr>
            <w:tcW w:w="365" w:type="pct"/>
            <w:tcBorders>
              <w:top w:val="nil"/>
              <w:left w:val="nil"/>
              <w:bottom w:val="single" w:sz="4" w:space="0" w:color="auto"/>
              <w:right w:val="single" w:sz="4" w:space="0" w:color="auto"/>
            </w:tcBorders>
            <w:shd w:val="clear" w:color="000000" w:fill="F2F2F2"/>
            <w:noWrap/>
            <w:vAlign w:val="center"/>
            <w:hideMark/>
          </w:tcPr>
          <w:p w14:paraId="1962A348" w14:textId="77777777" w:rsidR="005A25E5" w:rsidRPr="005A25E5" w:rsidRDefault="005A25E5" w:rsidP="004763E0">
            <w:pPr>
              <w:jc w:val="center"/>
              <w:rPr>
                <w:rFonts w:cs="Arial"/>
                <w:sz w:val="14"/>
                <w:szCs w:val="14"/>
              </w:rPr>
            </w:pPr>
            <w:r w:rsidRPr="005A25E5">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781EBA06" w14:textId="77777777" w:rsidR="005A25E5" w:rsidRPr="005A25E5" w:rsidRDefault="005A25E5" w:rsidP="004763E0">
            <w:pPr>
              <w:jc w:val="center"/>
              <w:rPr>
                <w:rFonts w:cs="Arial"/>
                <w:sz w:val="14"/>
                <w:szCs w:val="14"/>
              </w:rPr>
            </w:pPr>
            <w:r w:rsidRPr="005A25E5">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4DD37336"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43F7C259" w14:textId="77777777" w:rsidR="005A25E5" w:rsidRPr="005A25E5" w:rsidRDefault="005A25E5" w:rsidP="004763E0">
            <w:pPr>
              <w:jc w:val="center"/>
              <w:rPr>
                <w:rFonts w:cs="Arial"/>
                <w:sz w:val="14"/>
                <w:szCs w:val="14"/>
              </w:rPr>
            </w:pPr>
            <w:r w:rsidRPr="005A25E5">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2E7A11C" w14:textId="77777777" w:rsidR="005A25E5" w:rsidRPr="005A25E5" w:rsidRDefault="005A25E5" w:rsidP="005A25E5">
            <w:pPr>
              <w:jc w:val="left"/>
              <w:rPr>
                <w:rFonts w:cs="Arial"/>
                <w:sz w:val="14"/>
                <w:szCs w:val="14"/>
              </w:rPr>
            </w:pPr>
            <w:r w:rsidRPr="005A25E5">
              <w:rPr>
                <w:rFonts w:cs="Arial"/>
                <w:sz w:val="14"/>
                <w:szCs w:val="14"/>
              </w:rPr>
              <w:t>ORIG_ENDERECO_COMPLETO</w:t>
            </w:r>
          </w:p>
        </w:tc>
        <w:tc>
          <w:tcPr>
            <w:tcW w:w="1577" w:type="pct"/>
            <w:tcBorders>
              <w:top w:val="nil"/>
              <w:left w:val="nil"/>
              <w:bottom w:val="single" w:sz="4" w:space="0" w:color="auto"/>
              <w:right w:val="single" w:sz="4" w:space="0" w:color="auto"/>
            </w:tcBorders>
            <w:shd w:val="clear" w:color="auto" w:fill="auto"/>
            <w:hideMark/>
          </w:tcPr>
          <w:p w14:paraId="5B1C5B4E" w14:textId="77777777" w:rsidR="005A25E5" w:rsidRPr="005A25E5" w:rsidRDefault="005A25E5" w:rsidP="005A25E5">
            <w:pPr>
              <w:jc w:val="left"/>
              <w:rPr>
                <w:rFonts w:cs="Arial"/>
                <w:sz w:val="14"/>
                <w:szCs w:val="14"/>
              </w:rPr>
            </w:pPr>
            <w:r w:rsidRPr="005A25E5">
              <w:rPr>
                <w:rFonts w:cs="Arial"/>
                <w:sz w:val="14"/>
                <w:szCs w:val="14"/>
              </w:rPr>
              <w:t>Conteúdo original</w:t>
            </w:r>
          </w:p>
        </w:tc>
      </w:tr>
      <w:tr w:rsidR="00822DC7" w:rsidRPr="005A25E5" w14:paraId="0BD74EF5" w14:textId="77777777" w:rsidTr="00206867">
        <w:trPr>
          <w:trHeight w:val="389"/>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74D805EC" w14:textId="77777777" w:rsidR="005A25E5" w:rsidRPr="0043447C" w:rsidRDefault="005A25E5" w:rsidP="00206867">
            <w:pPr>
              <w:jc w:val="left"/>
              <w:rPr>
                <w:rFonts w:cs="Arial"/>
                <w:sz w:val="14"/>
                <w:szCs w:val="14"/>
              </w:rPr>
            </w:pPr>
            <w:r w:rsidRPr="0043447C">
              <w:rPr>
                <w:rFonts w:cs="Arial"/>
                <w:sz w:val="14"/>
                <w:szCs w:val="14"/>
              </w:rPr>
              <w:t>ORIG_LOGRADOURO</w:t>
            </w:r>
          </w:p>
        </w:tc>
        <w:tc>
          <w:tcPr>
            <w:tcW w:w="365" w:type="pct"/>
            <w:tcBorders>
              <w:top w:val="nil"/>
              <w:left w:val="nil"/>
              <w:bottom w:val="single" w:sz="4" w:space="0" w:color="auto"/>
              <w:right w:val="single" w:sz="4" w:space="0" w:color="auto"/>
            </w:tcBorders>
            <w:shd w:val="clear" w:color="000000" w:fill="F2F2F2"/>
            <w:noWrap/>
            <w:vAlign w:val="center"/>
            <w:hideMark/>
          </w:tcPr>
          <w:p w14:paraId="1E6824F9"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1C5F3036" w14:textId="77777777" w:rsidR="005A25E5" w:rsidRPr="0043447C" w:rsidRDefault="005A25E5" w:rsidP="004763E0">
            <w:pPr>
              <w:jc w:val="center"/>
              <w:rPr>
                <w:rFonts w:cs="Arial"/>
                <w:sz w:val="14"/>
                <w:szCs w:val="14"/>
              </w:rPr>
            </w:pPr>
            <w:r w:rsidRPr="0043447C">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0AC95399"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898CF19"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494DECF7" w14:textId="77777777" w:rsidR="005A25E5" w:rsidRPr="0043447C" w:rsidRDefault="005A25E5" w:rsidP="005A25E5">
            <w:pPr>
              <w:jc w:val="left"/>
              <w:rPr>
                <w:rFonts w:cs="Arial"/>
                <w:sz w:val="14"/>
                <w:szCs w:val="14"/>
              </w:rPr>
            </w:pPr>
            <w:r w:rsidRPr="0043447C">
              <w:rPr>
                <w:rFonts w:cs="Arial"/>
                <w:sz w:val="14"/>
                <w:szCs w:val="14"/>
              </w:rPr>
              <w:t>ORIG_LOGRADOURO</w:t>
            </w:r>
          </w:p>
        </w:tc>
        <w:tc>
          <w:tcPr>
            <w:tcW w:w="1577" w:type="pct"/>
            <w:tcBorders>
              <w:top w:val="nil"/>
              <w:left w:val="nil"/>
              <w:bottom w:val="single" w:sz="4" w:space="0" w:color="auto"/>
              <w:right w:val="single" w:sz="4" w:space="0" w:color="auto"/>
            </w:tcBorders>
            <w:shd w:val="clear" w:color="auto" w:fill="auto"/>
            <w:hideMark/>
          </w:tcPr>
          <w:p w14:paraId="4D88955F" w14:textId="77777777" w:rsidR="005A25E5" w:rsidRPr="0043447C" w:rsidRDefault="005A25E5" w:rsidP="005A25E5">
            <w:pPr>
              <w:jc w:val="left"/>
              <w:rPr>
                <w:rFonts w:cs="Arial"/>
                <w:sz w:val="14"/>
                <w:szCs w:val="14"/>
              </w:rPr>
            </w:pPr>
            <w:r w:rsidRPr="0043447C">
              <w:rPr>
                <w:rFonts w:cs="Arial"/>
                <w:sz w:val="14"/>
                <w:szCs w:val="14"/>
              </w:rPr>
              <w:t>Conteúdo original</w:t>
            </w:r>
          </w:p>
        </w:tc>
      </w:tr>
      <w:tr w:rsidR="00822DC7" w:rsidRPr="005A25E5" w14:paraId="15B14658"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5DFCC0A1" w14:textId="77777777" w:rsidR="005A25E5" w:rsidRPr="0043447C" w:rsidRDefault="005A25E5" w:rsidP="00206867">
            <w:pPr>
              <w:jc w:val="left"/>
              <w:rPr>
                <w:rFonts w:cs="Arial"/>
                <w:sz w:val="14"/>
                <w:szCs w:val="14"/>
              </w:rPr>
            </w:pPr>
            <w:r w:rsidRPr="0043447C">
              <w:rPr>
                <w:rFonts w:cs="Arial"/>
                <w:sz w:val="14"/>
                <w:szCs w:val="14"/>
              </w:rPr>
              <w:t>ORIG_NOME_DA_MAE</w:t>
            </w:r>
          </w:p>
        </w:tc>
        <w:tc>
          <w:tcPr>
            <w:tcW w:w="365" w:type="pct"/>
            <w:tcBorders>
              <w:top w:val="nil"/>
              <w:left w:val="nil"/>
              <w:bottom w:val="single" w:sz="4" w:space="0" w:color="auto"/>
              <w:right w:val="single" w:sz="4" w:space="0" w:color="auto"/>
            </w:tcBorders>
            <w:shd w:val="clear" w:color="000000" w:fill="F2F2F2"/>
            <w:noWrap/>
            <w:vAlign w:val="center"/>
            <w:hideMark/>
          </w:tcPr>
          <w:p w14:paraId="4476C019" w14:textId="77777777" w:rsidR="005A25E5" w:rsidRPr="0043447C" w:rsidRDefault="005A25E5"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hideMark/>
          </w:tcPr>
          <w:p w14:paraId="1AB4503B" w14:textId="7F555CAD" w:rsidR="005A25E5" w:rsidRPr="0043447C" w:rsidRDefault="004763E0" w:rsidP="004763E0">
            <w:pPr>
              <w:jc w:val="center"/>
              <w:rPr>
                <w:rFonts w:cs="Arial"/>
                <w:sz w:val="14"/>
                <w:szCs w:val="14"/>
              </w:rPr>
            </w:pPr>
            <w:r>
              <w:rPr>
                <w:rFonts w:cs="Arial"/>
                <w:sz w:val="14"/>
                <w:szCs w:val="14"/>
              </w:rPr>
              <w:t>500</w:t>
            </w:r>
          </w:p>
        </w:tc>
        <w:tc>
          <w:tcPr>
            <w:tcW w:w="306" w:type="pct"/>
            <w:tcBorders>
              <w:top w:val="nil"/>
              <w:left w:val="nil"/>
              <w:bottom w:val="single" w:sz="4" w:space="0" w:color="auto"/>
              <w:right w:val="single" w:sz="4" w:space="0" w:color="auto"/>
            </w:tcBorders>
            <w:shd w:val="clear" w:color="000000" w:fill="F2F2F2"/>
            <w:noWrap/>
            <w:vAlign w:val="center"/>
            <w:hideMark/>
          </w:tcPr>
          <w:p w14:paraId="1276B669" w14:textId="77777777"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F409EDA" w14:textId="77777777" w:rsidR="005A25E5" w:rsidRPr="0043447C" w:rsidRDefault="005A25E5"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hideMark/>
          </w:tcPr>
          <w:p w14:paraId="1D1B00B1" w14:textId="77777777" w:rsidR="005A25E5" w:rsidRPr="0043447C" w:rsidRDefault="005A25E5" w:rsidP="005A25E5">
            <w:pPr>
              <w:jc w:val="left"/>
              <w:rPr>
                <w:rFonts w:cs="Arial"/>
                <w:sz w:val="14"/>
                <w:szCs w:val="14"/>
              </w:rPr>
            </w:pPr>
            <w:r w:rsidRPr="0043447C">
              <w:rPr>
                <w:rFonts w:cs="Arial"/>
                <w:sz w:val="14"/>
                <w:szCs w:val="14"/>
              </w:rPr>
              <w:t>ORIG_NOME_DA_MAE</w:t>
            </w:r>
          </w:p>
        </w:tc>
        <w:tc>
          <w:tcPr>
            <w:tcW w:w="1577" w:type="pct"/>
            <w:tcBorders>
              <w:top w:val="nil"/>
              <w:left w:val="nil"/>
              <w:bottom w:val="single" w:sz="4" w:space="0" w:color="auto"/>
              <w:right w:val="single" w:sz="4" w:space="0" w:color="auto"/>
            </w:tcBorders>
            <w:shd w:val="clear" w:color="auto" w:fill="auto"/>
            <w:hideMark/>
          </w:tcPr>
          <w:p w14:paraId="2FF64491" w14:textId="77777777" w:rsidR="005A25E5" w:rsidRPr="0043447C" w:rsidRDefault="005A25E5" w:rsidP="005A25E5">
            <w:pPr>
              <w:jc w:val="left"/>
              <w:rPr>
                <w:rFonts w:cs="Arial"/>
                <w:sz w:val="14"/>
                <w:szCs w:val="14"/>
              </w:rPr>
            </w:pPr>
            <w:r w:rsidRPr="0043447C">
              <w:rPr>
                <w:rFonts w:cs="Arial"/>
                <w:sz w:val="14"/>
                <w:szCs w:val="14"/>
              </w:rPr>
              <w:t>Conteúdo original</w:t>
            </w:r>
          </w:p>
        </w:tc>
      </w:tr>
      <w:tr w:rsidR="00370377" w:rsidRPr="005A25E5" w14:paraId="1DB4D58F"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tcPr>
          <w:p w14:paraId="642F950F" w14:textId="260913A2" w:rsidR="00370377" w:rsidRPr="0043447C" w:rsidRDefault="00370377" w:rsidP="00206867">
            <w:pPr>
              <w:jc w:val="left"/>
              <w:rPr>
                <w:rFonts w:cs="Arial"/>
                <w:sz w:val="14"/>
                <w:szCs w:val="14"/>
              </w:rPr>
            </w:pPr>
            <w:r w:rsidRPr="0043447C">
              <w:rPr>
                <w:rFonts w:cs="Arial"/>
                <w:sz w:val="14"/>
                <w:szCs w:val="14"/>
              </w:rPr>
              <w:t>ORIG_FAIXA_SALARIO</w:t>
            </w:r>
          </w:p>
        </w:tc>
        <w:tc>
          <w:tcPr>
            <w:tcW w:w="365" w:type="pct"/>
            <w:tcBorders>
              <w:top w:val="nil"/>
              <w:left w:val="nil"/>
              <w:bottom w:val="single" w:sz="4" w:space="0" w:color="auto"/>
              <w:right w:val="single" w:sz="4" w:space="0" w:color="auto"/>
            </w:tcBorders>
            <w:shd w:val="clear" w:color="000000" w:fill="F2F2F2"/>
            <w:noWrap/>
            <w:vAlign w:val="center"/>
          </w:tcPr>
          <w:p w14:paraId="10765770" w14:textId="4542E659" w:rsidR="00370377" w:rsidRPr="0043447C" w:rsidRDefault="00370377" w:rsidP="004763E0">
            <w:pPr>
              <w:jc w:val="center"/>
              <w:rPr>
                <w:rFonts w:cs="Arial"/>
                <w:sz w:val="14"/>
                <w:szCs w:val="14"/>
              </w:rPr>
            </w:pPr>
            <w:r w:rsidRPr="0043447C">
              <w:rPr>
                <w:rFonts w:cs="Arial"/>
                <w:sz w:val="14"/>
                <w:szCs w:val="14"/>
              </w:rPr>
              <w:t>varchar</w:t>
            </w:r>
          </w:p>
        </w:tc>
        <w:tc>
          <w:tcPr>
            <w:tcW w:w="404" w:type="pct"/>
            <w:tcBorders>
              <w:top w:val="nil"/>
              <w:left w:val="nil"/>
              <w:bottom w:val="single" w:sz="4" w:space="0" w:color="auto"/>
              <w:right w:val="single" w:sz="4" w:space="0" w:color="auto"/>
            </w:tcBorders>
            <w:shd w:val="clear" w:color="000000" w:fill="F2F2F2"/>
            <w:noWrap/>
            <w:vAlign w:val="center"/>
          </w:tcPr>
          <w:p w14:paraId="27052840" w14:textId="6F90F140" w:rsidR="00370377" w:rsidRPr="0043447C" w:rsidRDefault="004763E0" w:rsidP="004763E0">
            <w:pPr>
              <w:jc w:val="center"/>
              <w:rPr>
                <w:rFonts w:cs="Arial"/>
                <w:sz w:val="14"/>
                <w:szCs w:val="14"/>
              </w:rPr>
            </w:pPr>
            <w:r>
              <w:rPr>
                <w:rFonts w:cs="Arial"/>
                <w:sz w:val="14"/>
                <w:szCs w:val="14"/>
              </w:rPr>
              <w:t>20</w:t>
            </w:r>
          </w:p>
        </w:tc>
        <w:tc>
          <w:tcPr>
            <w:tcW w:w="306" w:type="pct"/>
            <w:tcBorders>
              <w:top w:val="nil"/>
              <w:left w:val="nil"/>
              <w:bottom w:val="single" w:sz="4" w:space="0" w:color="auto"/>
              <w:right w:val="single" w:sz="4" w:space="0" w:color="auto"/>
            </w:tcBorders>
            <w:shd w:val="clear" w:color="000000" w:fill="F2F2F2"/>
            <w:noWrap/>
            <w:vAlign w:val="center"/>
          </w:tcPr>
          <w:p w14:paraId="0BE5DA72" w14:textId="35CC3281" w:rsidR="00370377" w:rsidRPr="0043447C" w:rsidRDefault="00370377"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tcPr>
          <w:p w14:paraId="0BFA0DED" w14:textId="75BA3FD3" w:rsidR="00370377" w:rsidRPr="0043447C" w:rsidRDefault="00370377" w:rsidP="004763E0">
            <w:pPr>
              <w:jc w:val="center"/>
              <w:rPr>
                <w:rFonts w:cs="Arial"/>
                <w:sz w:val="14"/>
                <w:szCs w:val="14"/>
              </w:rPr>
            </w:pPr>
            <w:r w:rsidRPr="0043447C">
              <w:rPr>
                <w:rFonts w:cs="Arial"/>
                <w:sz w:val="14"/>
                <w:szCs w:val="14"/>
              </w:rPr>
              <w:t>S</w:t>
            </w:r>
          </w:p>
        </w:tc>
        <w:tc>
          <w:tcPr>
            <w:tcW w:w="1151" w:type="pct"/>
            <w:tcBorders>
              <w:top w:val="nil"/>
              <w:left w:val="nil"/>
              <w:bottom w:val="single" w:sz="4" w:space="0" w:color="auto"/>
              <w:right w:val="single" w:sz="4" w:space="0" w:color="auto"/>
            </w:tcBorders>
            <w:shd w:val="clear" w:color="auto" w:fill="auto"/>
          </w:tcPr>
          <w:p w14:paraId="12F4EDA7" w14:textId="052F6E01" w:rsidR="00370377" w:rsidRPr="0043447C" w:rsidRDefault="00370377" w:rsidP="00370377">
            <w:pPr>
              <w:jc w:val="left"/>
              <w:rPr>
                <w:rFonts w:cs="Arial"/>
                <w:sz w:val="14"/>
                <w:szCs w:val="14"/>
              </w:rPr>
            </w:pPr>
            <w:r w:rsidRPr="0043447C">
              <w:rPr>
                <w:rFonts w:cs="Arial"/>
                <w:sz w:val="14"/>
                <w:szCs w:val="14"/>
              </w:rPr>
              <w:t>ORIG_FAIXA_SALARIO</w:t>
            </w:r>
          </w:p>
        </w:tc>
        <w:tc>
          <w:tcPr>
            <w:tcW w:w="1577" w:type="pct"/>
            <w:tcBorders>
              <w:top w:val="nil"/>
              <w:left w:val="nil"/>
              <w:bottom w:val="single" w:sz="4" w:space="0" w:color="auto"/>
              <w:right w:val="single" w:sz="4" w:space="0" w:color="auto"/>
            </w:tcBorders>
            <w:shd w:val="clear" w:color="auto" w:fill="auto"/>
          </w:tcPr>
          <w:p w14:paraId="594DEE1E" w14:textId="7D875389" w:rsidR="00370377" w:rsidRPr="0043447C" w:rsidRDefault="00370377" w:rsidP="00370377">
            <w:pPr>
              <w:jc w:val="left"/>
              <w:rPr>
                <w:rFonts w:cs="Arial"/>
                <w:sz w:val="14"/>
                <w:szCs w:val="14"/>
              </w:rPr>
            </w:pPr>
            <w:r w:rsidRPr="0043447C">
              <w:rPr>
                <w:rFonts w:cs="Arial"/>
                <w:sz w:val="14"/>
                <w:szCs w:val="14"/>
              </w:rPr>
              <w:t>Conteúdo original</w:t>
            </w:r>
          </w:p>
        </w:tc>
      </w:tr>
      <w:tr w:rsidR="00822DC7" w:rsidRPr="005A25E5" w14:paraId="1DB78EAD" w14:textId="77777777" w:rsidTr="00206867">
        <w:trPr>
          <w:trHeight w:val="360"/>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4CE46560" w14:textId="77777777" w:rsidR="005A25E5" w:rsidRPr="0043447C" w:rsidRDefault="005A25E5" w:rsidP="00206867">
            <w:pPr>
              <w:jc w:val="left"/>
              <w:rPr>
                <w:rFonts w:cs="Arial"/>
                <w:sz w:val="14"/>
                <w:szCs w:val="14"/>
              </w:rPr>
            </w:pPr>
            <w:r w:rsidRPr="0043447C">
              <w:rPr>
                <w:rFonts w:cs="Arial"/>
                <w:sz w:val="14"/>
                <w:szCs w:val="14"/>
              </w:rPr>
              <w:lastRenderedPageBreak/>
              <w:t>CONTADOR</w:t>
            </w:r>
          </w:p>
        </w:tc>
        <w:tc>
          <w:tcPr>
            <w:tcW w:w="365" w:type="pct"/>
            <w:tcBorders>
              <w:top w:val="nil"/>
              <w:left w:val="nil"/>
              <w:bottom w:val="single" w:sz="4" w:space="0" w:color="auto"/>
              <w:right w:val="single" w:sz="4" w:space="0" w:color="auto"/>
            </w:tcBorders>
            <w:shd w:val="clear" w:color="000000" w:fill="F2F2F2"/>
            <w:noWrap/>
            <w:vAlign w:val="center"/>
            <w:hideMark/>
          </w:tcPr>
          <w:p w14:paraId="7111F1AF" w14:textId="77C27199" w:rsidR="005A25E5" w:rsidRPr="0043447C" w:rsidRDefault="005A25E5" w:rsidP="004763E0">
            <w:pPr>
              <w:jc w:val="center"/>
              <w:rPr>
                <w:rFonts w:cs="Arial"/>
                <w:sz w:val="14"/>
                <w:szCs w:val="14"/>
              </w:rPr>
            </w:pPr>
            <w:r w:rsidRPr="0043447C">
              <w:rPr>
                <w:rFonts w:cs="Arial"/>
                <w:sz w:val="14"/>
                <w:szCs w:val="14"/>
              </w:rPr>
              <w:t>Number</w:t>
            </w:r>
          </w:p>
        </w:tc>
        <w:tc>
          <w:tcPr>
            <w:tcW w:w="404" w:type="pct"/>
            <w:tcBorders>
              <w:top w:val="nil"/>
              <w:left w:val="nil"/>
              <w:bottom w:val="single" w:sz="4" w:space="0" w:color="auto"/>
              <w:right w:val="single" w:sz="4" w:space="0" w:color="auto"/>
            </w:tcBorders>
            <w:shd w:val="clear" w:color="000000" w:fill="F2F2F2"/>
            <w:noWrap/>
            <w:vAlign w:val="center"/>
            <w:hideMark/>
          </w:tcPr>
          <w:p w14:paraId="5871B04C" w14:textId="798CEF3E" w:rsidR="005A25E5" w:rsidRPr="0043447C" w:rsidRDefault="005A25E5" w:rsidP="004763E0">
            <w:pPr>
              <w:jc w:val="center"/>
              <w:rPr>
                <w:rFonts w:cs="Arial"/>
                <w:sz w:val="14"/>
                <w:szCs w:val="14"/>
              </w:rPr>
            </w:pPr>
            <w:r w:rsidRPr="0043447C">
              <w:rPr>
                <w:rFonts w:cs="Arial"/>
                <w:sz w:val="14"/>
                <w:szCs w:val="14"/>
              </w:rPr>
              <w:t>20</w:t>
            </w:r>
          </w:p>
        </w:tc>
        <w:tc>
          <w:tcPr>
            <w:tcW w:w="306" w:type="pct"/>
            <w:tcBorders>
              <w:top w:val="nil"/>
              <w:left w:val="nil"/>
              <w:bottom w:val="single" w:sz="4" w:space="0" w:color="auto"/>
              <w:right w:val="single" w:sz="4" w:space="0" w:color="auto"/>
            </w:tcBorders>
            <w:shd w:val="clear" w:color="000000" w:fill="F2F2F2"/>
            <w:noWrap/>
            <w:vAlign w:val="center"/>
            <w:hideMark/>
          </w:tcPr>
          <w:p w14:paraId="1C8538D7" w14:textId="2EC316AF" w:rsidR="005A25E5" w:rsidRPr="0043447C" w:rsidRDefault="005A25E5" w:rsidP="004763E0">
            <w:pPr>
              <w:jc w:val="center"/>
              <w:rPr>
                <w:rFonts w:cs="Arial"/>
                <w:sz w:val="14"/>
                <w:szCs w:val="14"/>
              </w:rPr>
            </w:pPr>
            <w:r w:rsidRPr="0043447C">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3DE252CB" w14:textId="0D4A067A" w:rsidR="005A25E5" w:rsidRPr="0043447C" w:rsidRDefault="005A25E5" w:rsidP="004763E0">
            <w:pPr>
              <w:jc w:val="center"/>
              <w:rPr>
                <w:rFonts w:cs="Arial"/>
                <w:sz w:val="14"/>
                <w:szCs w:val="14"/>
              </w:rPr>
            </w:pPr>
            <w:r w:rsidRPr="0043447C">
              <w:rPr>
                <w:rFonts w:cs="Arial"/>
                <w:sz w:val="14"/>
                <w:szCs w:val="14"/>
              </w:rPr>
              <w:t>N</w:t>
            </w:r>
          </w:p>
        </w:tc>
        <w:tc>
          <w:tcPr>
            <w:tcW w:w="1151" w:type="pct"/>
            <w:tcBorders>
              <w:top w:val="nil"/>
              <w:left w:val="nil"/>
              <w:bottom w:val="single" w:sz="4" w:space="0" w:color="auto"/>
              <w:right w:val="single" w:sz="4" w:space="0" w:color="auto"/>
            </w:tcBorders>
            <w:shd w:val="clear" w:color="auto" w:fill="auto"/>
            <w:hideMark/>
          </w:tcPr>
          <w:p w14:paraId="2E8F028D" w14:textId="77777777" w:rsidR="005A25E5" w:rsidRPr="0043447C" w:rsidRDefault="005A25E5" w:rsidP="005A25E5">
            <w:pPr>
              <w:jc w:val="left"/>
              <w:rPr>
                <w:rFonts w:cs="Arial"/>
                <w:sz w:val="14"/>
                <w:szCs w:val="14"/>
              </w:rPr>
            </w:pPr>
            <w:r w:rsidRPr="0043447C">
              <w:rPr>
                <w:rFonts w:cs="Arial"/>
                <w:sz w:val="14"/>
                <w:szCs w:val="14"/>
              </w:rPr>
              <w:t>contador</w:t>
            </w:r>
          </w:p>
        </w:tc>
        <w:tc>
          <w:tcPr>
            <w:tcW w:w="1577" w:type="pct"/>
            <w:tcBorders>
              <w:top w:val="nil"/>
              <w:left w:val="nil"/>
              <w:bottom w:val="single" w:sz="4" w:space="0" w:color="auto"/>
              <w:right w:val="single" w:sz="4" w:space="0" w:color="auto"/>
            </w:tcBorders>
            <w:shd w:val="clear" w:color="auto" w:fill="auto"/>
            <w:noWrap/>
            <w:vAlign w:val="center"/>
            <w:hideMark/>
          </w:tcPr>
          <w:p w14:paraId="3F6195AB" w14:textId="77777777" w:rsidR="005A25E5" w:rsidRPr="0043447C" w:rsidRDefault="005A25E5" w:rsidP="005A25E5">
            <w:pPr>
              <w:rPr>
                <w:rFonts w:cs="Arial"/>
                <w:sz w:val="14"/>
                <w:szCs w:val="14"/>
              </w:rPr>
            </w:pPr>
            <w:r w:rsidRPr="0043447C">
              <w:rPr>
                <w:rFonts w:cs="Arial"/>
                <w:sz w:val="14"/>
                <w:szCs w:val="14"/>
              </w:rPr>
              <w:t>Vezes em que o registro é repetido no sistema, considerando sua chave</w:t>
            </w:r>
          </w:p>
        </w:tc>
      </w:tr>
      <w:tr w:rsidR="004763E0" w:rsidRPr="005A25E5" w14:paraId="4DD6C35D"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tcPr>
          <w:p w14:paraId="1989613C" w14:textId="43119349" w:rsidR="004763E0" w:rsidRPr="005A25E5" w:rsidRDefault="004763E0" w:rsidP="00206867">
            <w:pPr>
              <w:jc w:val="left"/>
              <w:rPr>
                <w:rFonts w:cs="Arial"/>
                <w:sz w:val="14"/>
                <w:szCs w:val="14"/>
              </w:rPr>
            </w:pPr>
            <w:r>
              <w:rPr>
                <w:rFonts w:cs="Arial"/>
                <w:sz w:val="14"/>
                <w:szCs w:val="14"/>
              </w:rPr>
              <w:t>ID_FAILED_EVENTS</w:t>
            </w:r>
          </w:p>
        </w:tc>
        <w:tc>
          <w:tcPr>
            <w:tcW w:w="365" w:type="pct"/>
            <w:tcBorders>
              <w:top w:val="nil"/>
              <w:left w:val="nil"/>
              <w:bottom w:val="single" w:sz="4" w:space="0" w:color="auto"/>
              <w:right w:val="single" w:sz="4" w:space="0" w:color="auto"/>
            </w:tcBorders>
            <w:shd w:val="clear" w:color="000000" w:fill="F2F2F2"/>
            <w:noWrap/>
            <w:vAlign w:val="center"/>
          </w:tcPr>
          <w:p w14:paraId="4663EB5A" w14:textId="144C42D2" w:rsidR="004763E0" w:rsidRPr="005A25E5" w:rsidRDefault="004763E0" w:rsidP="004763E0">
            <w:pPr>
              <w:jc w:val="center"/>
              <w:rPr>
                <w:rFonts w:cs="Arial"/>
                <w:sz w:val="14"/>
                <w:szCs w:val="14"/>
              </w:rPr>
            </w:pPr>
            <w:r>
              <w:rPr>
                <w:rFonts w:cs="Arial"/>
                <w:sz w:val="14"/>
                <w:szCs w:val="14"/>
              </w:rPr>
              <w:t>Number</w:t>
            </w:r>
          </w:p>
        </w:tc>
        <w:tc>
          <w:tcPr>
            <w:tcW w:w="404" w:type="pct"/>
            <w:tcBorders>
              <w:top w:val="nil"/>
              <w:left w:val="nil"/>
              <w:bottom w:val="single" w:sz="4" w:space="0" w:color="auto"/>
              <w:right w:val="single" w:sz="4" w:space="0" w:color="auto"/>
            </w:tcBorders>
            <w:shd w:val="clear" w:color="000000" w:fill="F2F2F2"/>
            <w:noWrap/>
            <w:vAlign w:val="center"/>
          </w:tcPr>
          <w:p w14:paraId="0248AA26" w14:textId="4CAC29F6" w:rsidR="004763E0" w:rsidRPr="005A25E5" w:rsidRDefault="004763E0" w:rsidP="004763E0">
            <w:pPr>
              <w:jc w:val="center"/>
              <w:rPr>
                <w:rFonts w:cs="Arial"/>
                <w:sz w:val="14"/>
                <w:szCs w:val="14"/>
              </w:rPr>
            </w:pPr>
            <w:r>
              <w:rPr>
                <w:rFonts w:cs="Arial"/>
                <w:sz w:val="14"/>
                <w:szCs w:val="14"/>
              </w:rPr>
              <w:t>18</w:t>
            </w:r>
          </w:p>
        </w:tc>
        <w:tc>
          <w:tcPr>
            <w:tcW w:w="306" w:type="pct"/>
            <w:tcBorders>
              <w:top w:val="nil"/>
              <w:left w:val="nil"/>
              <w:bottom w:val="single" w:sz="4" w:space="0" w:color="auto"/>
              <w:right w:val="single" w:sz="4" w:space="0" w:color="auto"/>
            </w:tcBorders>
            <w:shd w:val="clear" w:color="000000" w:fill="F2F2F2"/>
            <w:noWrap/>
            <w:vAlign w:val="center"/>
          </w:tcPr>
          <w:p w14:paraId="38B42E1A" w14:textId="03D29AA3" w:rsidR="004763E0" w:rsidRPr="005A25E5" w:rsidRDefault="004763E0" w:rsidP="004763E0">
            <w:pPr>
              <w:jc w:val="center"/>
              <w:rPr>
                <w:rFonts w:cs="Arial"/>
                <w:sz w:val="14"/>
                <w:szCs w:val="14"/>
              </w:rPr>
            </w:pPr>
            <w:r>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tcPr>
          <w:p w14:paraId="73595B0F" w14:textId="418311A4" w:rsidR="004763E0" w:rsidRPr="005A25E5" w:rsidRDefault="004763E0" w:rsidP="004763E0">
            <w:pPr>
              <w:jc w:val="center"/>
              <w:rPr>
                <w:rFonts w:cs="Arial"/>
                <w:sz w:val="14"/>
                <w:szCs w:val="14"/>
              </w:rPr>
            </w:pPr>
            <w:r>
              <w:rPr>
                <w:rFonts w:cs="Arial"/>
                <w:sz w:val="14"/>
                <w:szCs w:val="14"/>
              </w:rPr>
              <w:t>S</w:t>
            </w:r>
          </w:p>
        </w:tc>
        <w:tc>
          <w:tcPr>
            <w:tcW w:w="1151" w:type="pct"/>
            <w:tcBorders>
              <w:top w:val="nil"/>
              <w:left w:val="nil"/>
              <w:bottom w:val="single" w:sz="4" w:space="0" w:color="auto"/>
              <w:right w:val="single" w:sz="4" w:space="0" w:color="auto"/>
            </w:tcBorders>
            <w:shd w:val="clear" w:color="auto" w:fill="auto"/>
          </w:tcPr>
          <w:p w14:paraId="46074775" w14:textId="77777777" w:rsidR="004763E0" w:rsidRPr="005A25E5" w:rsidRDefault="004763E0" w:rsidP="005A25E5">
            <w:pPr>
              <w:jc w:val="left"/>
              <w:rPr>
                <w:rFonts w:cs="Arial"/>
                <w:sz w:val="14"/>
                <w:szCs w:val="14"/>
              </w:rPr>
            </w:pPr>
          </w:p>
        </w:tc>
        <w:tc>
          <w:tcPr>
            <w:tcW w:w="1577" w:type="pct"/>
            <w:tcBorders>
              <w:top w:val="nil"/>
              <w:left w:val="nil"/>
              <w:bottom w:val="single" w:sz="4" w:space="0" w:color="auto"/>
              <w:right w:val="single" w:sz="4" w:space="0" w:color="auto"/>
            </w:tcBorders>
            <w:shd w:val="clear" w:color="auto" w:fill="auto"/>
          </w:tcPr>
          <w:p w14:paraId="204D3AD5" w14:textId="77777777" w:rsidR="004763E0" w:rsidRPr="005A25E5" w:rsidRDefault="004763E0" w:rsidP="005A25E5">
            <w:pPr>
              <w:jc w:val="left"/>
              <w:rPr>
                <w:rFonts w:cs="Arial"/>
                <w:sz w:val="14"/>
                <w:szCs w:val="14"/>
              </w:rPr>
            </w:pPr>
          </w:p>
        </w:tc>
      </w:tr>
      <w:tr w:rsidR="00822DC7" w:rsidRPr="005A25E5" w14:paraId="08D84C8A" w14:textId="77777777" w:rsidTr="00206867">
        <w:trPr>
          <w:trHeight w:val="225"/>
        </w:trPr>
        <w:tc>
          <w:tcPr>
            <w:tcW w:w="942" w:type="pct"/>
            <w:tcBorders>
              <w:top w:val="nil"/>
              <w:left w:val="single" w:sz="4" w:space="0" w:color="auto"/>
              <w:bottom w:val="single" w:sz="4" w:space="0" w:color="auto"/>
              <w:right w:val="single" w:sz="4" w:space="0" w:color="auto"/>
            </w:tcBorders>
            <w:shd w:val="clear" w:color="000000" w:fill="F2F2F2"/>
            <w:noWrap/>
            <w:vAlign w:val="center"/>
            <w:hideMark/>
          </w:tcPr>
          <w:p w14:paraId="25E93640" w14:textId="77777777" w:rsidR="005A25E5" w:rsidRPr="005A25E5" w:rsidRDefault="005A25E5" w:rsidP="00206867">
            <w:pPr>
              <w:jc w:val="left"/>
              <w:rPr>
                <w:rFonts w:cs="Arial"/>
                <w:sz w:val="14"/>
                <w:szCs w:val="14"/>
              </w:rPr>
            </w:pPr>
            <w:r w:rsidRPr="005A25E5">
              <w:rPr>
                <w:rFonts w:cs="Arial"/>
                <w:sz w:val="14"/>
                <w:szCs w:val="14"/>
              </w:rPr>
              <w:t>INPUT_ID</w:t>
            </w:r>
          </w:p>
        </w:tc>
        <w:tc>
          <w:tcPr>
            <w:tcW w:w="365" w:type="pct"/>
            <w:tcBorders>
              <w:top w:val="nil"/>
              <w:left w:val="nil"/>
              <w:bottom w:val="single" w:sz="4" w:space="0" w:color="auto"/>
              <w:right w:val="single" w:sz="4" w:space="0" w:color="auto"/>
            </w:tcBorders>
            <w:shd w:val="clear" w:color="000000" w:fill="F2F2F2"/>
            <w:noWrap/>
            <w:vAlign w:val="center"/>
            <w:hideMark/>
          </w:tcPr>
          <w:p w14:paraId="7ED2FFF3" w14:textId="77777777" w:rsidR="005A25E5" w:rsidRPr="005A25E5" w:rsidRDefault="005A25E5" w:rsidP="004763E0">
            <w:pPr>
              <w:jc w:val="center"/>
              <w:rPr>
                <w:rFonts w:cs="Arial"/>
                <w:sz w:val="14"/>
                <w:szCs w:val="14"/>
              </w:rPr>
            </w:pPr>
            <w:r w:rsidRPr="005A25E5">
              <w:rPr>
                <w:rFonts w:cs="Arial"/>
                <w:sz w:val="14"/>
                <w:szCs w:val="14"/>
              </w:rPr>
              <w:t>Number</w:t>
            </w:r>
          </w:p>
        </w:tc>
        <w:tc>
          <w:tcPr>
            <w:tcW w:w="404" w:type="pct"/>
            <w:tcBorders>
              <w:top w:val="nil"/>
              <w:left w:val="nil"/>
              <w:bottom w:val="single" w:sz="4" w:space="0" w:color="auto"/>
              <w:right w:val="single" w:sz="4" w:space="0" w:color="auto"/>
            </w:tcBorders>
            <w:shd w:val="clear" w:color="000000" w:fill="F2F2F2"/>
            <w:noWrap/>
            <w:vAlign w:val="center"/>
            <w:hideMark/>
          </w:tcPr>
          <w:p w14:paraId="7FB21126" w14:textId="77777777" w:rsidR="005A25E5" w:rsidRPr="005A25E5" w:rsidRDefault="005A25E5" w:rsidP="004763E0">
            <w:pPr>
              <w:jc w:val="center"/>
              <w:rPr>
                <w:rFonts w:cs="Arial"/>
                <w:sz w:val="14"/>
                <w:szCs w:val="14"/>
              </w:rPr>
            </w:pPr>
            <w:r w:rsidRPr="005A25E5">
              <w:rPr>
                <w:rFonts w:cs="Arial"/>
                <w:sz w:val="14"/>
                <w:szCs w:val="14"/>
              </w:rPr>
              <w:t>20</w:t>
            </w:r>
          </w:p>
        </w:tc>
        <w:tc>
          <w:tcPr>
            <w:tcW w:w="306" w:type="pct"/>
            <w:tcBorders>
              <w:top w:val="nil"/>
              <w:left w:val="nil"/>
              <w:bottom w:val="single" w:sz="4" w:space="0" w:color="auto"/>
              <w:right w:val="single" w:sz="4" w:space="0" w:color="auto"/>
            </w:tcBorders>
            <w:shd w:val="clear" w:color="000000" w:fill="F2F2F2"/>
            <w:noWrap/>
            <w:vAlign w:val="center"/>
            <w:hideMark/>
          </w:tcPr>
          <w:p w14:paraId="6D48D304" w14:textId="77777777" w:rsidR="005A25E5" w:rsidRPr="005A25E5" w:rsidRDefault="005A25E5" w:rsidP="004763E0">
            <w:pPr>
              <w:jc w:val="center"/>
              <w:rPr>
                <w:rFonts w:cs="Arial"/>
                <w:sz w:val="14"/>
                <w:szCs w:val="14"/>
              </w:rPr>
            </w:pPr>
            <w:r w:rsidRPr="005A25E5">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1DD4362B" w14:textId="77777777" w:rsidR="005A25E5" w:rsidRPr="005A25E5" w:rsidRDefault="005A25E5" w:rsidP="004763E0">
            <w:pPr>
              <w:jc w:val="center"/>
              <w:rPr>
                <w:rFonts w:cs="Arial"/>
                <w:sz w:val="14"/>
                <w:szCs w:val="14"/>
              </w:rPr>
            </w:pPr>
            <w:r w:rsidRPr="005A25E5">
              <w:rPr>
                <w:rFonts w:cs="Arial"/>
                <w:sz w:val="14"/>
                <w:szCs w:val="14"/>
              </w:rPr>
              <w:t>N</w:t>
            </w:r>
          </w:p>
        </w:tc>
        <w:tc>
          <w:tcPr>
            <w:tcW w:w="1151" w:type="pct"/>
            <w:tcBorders>
              <w:top w:val="nil"/>
              <w:left w:val="nil"/>
              <w:bottom w:val="single" w:sz="4" w:space="0" w:color="auto"/>
              <w:right w:val="single" w:sz="4" w:space="0" w:color="auto"/>
            </w:tcBorders>
            <w:shd w:val="clear" w:color="auto" w:fill="auto"/>
            <w:hideMark/>
          </w:tcPr>
          <w:p w14:paraId="712ED0E2" w14:textId="77777777" w:rsidR="005A25E5" w:rsidRPr="005A25E5" w:rsidRDefault="005A25E5" w:rsidP="005A25E5">
            <w:pPr>
              <w:jc w:val="left"/>
              <w:rPr>
                <w:rFonts w:cs="Arial"/>
                <w:sz w:val="14"/>
                <w:szCs w:val="14"/>
              </w:rPr>
            </w:pPr>
            <w:r w:rsidRPr="005A25E5">
              <w:rPr>
                <w:rFonts w:cs="Arial"/>
                <w:sz w:val="14"/>
                <w:szCs w:val="14"/>
              </w:rPr>
              <w:t>contador</w:t>
            </w:r>
          </w:p>
        </w:tc>
        <w:tc>
          <w:tcPr>
            <w:tcW w:w="1577" w:type="pct"/>
            <w:tcBorders>
              <w:top w:val="nil"/>
              <w:left w:val="nil"/>
              <w:bottom w:val="single" w:sz="4" w:space="0" w:color="auto"/>
              <w:right w:val="single" w:sz="4" w:space="0" w:color="auto"/>
            </w:tcBorders>
            <w:shd w:val="clear" w:color="auto" w:fill="auto"/>
            <w:hideMark/>
          </w:tcPr>
          <w:p w14:paraId="2C104FF6" w14:textId="77777777" w:rsidR="005A25E5" w:rsidRPr="005A25E5" w:rsidRDefault="005A25E5" w:rsidP="005A25E5">
            <w:pPr>
              <w:jc w:val="left"/>
              <w:rPr>
                <w:rFonts w:cs="Arial"/>
                <w:sz w:val="14"/>
                <w:szCs w:val="14"/>
              </w:rPr>
            </w:pPr>
            <w:r w:rsidRPr="005A25E5">
              <w:rPr>
                <w:rFonts w:cs="Arial"/>
                <w:sz w:val="14"/>
                <w:szCs w:val="14"/>
              </w:rPr>
              <w:t>Identificação RAID do arquivo que contém o registro</w:t>
            </w:r>
          </w:p>
        </w:tc>
      </w:tr>
    </w:tbl>
    <w:p w14:paraId="083760E5" w14:textId="7D3554B5" w:rsidR="005A6910" w:rsidRDefault="005A6910" w:rsidP="00E97B4B">
      <w:pPr>
        <w:rPr>
          <w:rFonts w:cs="Arial"/>
        </w:rPr>
      </w:pPr>
    </w:p>
    <w:p w14:paraId="01FFAB27" w14:textId="77777777" w:rsidR="005A6910" w:rsidRDefault="005A6910">
      <w:pPr>
        <w:jc w:val="left"/>
        <w:rPr>
          <w:rFonts w:cs="Arial"/>
        </w:rPr>
      </w:pPr>
      <w:r>
        <w:rPr>
          <w:rFonts w:cs="Arial"/>
        </w:rPr>
        <w:br w:type="page"/>
      </w:r>
    </w:p>
    <w:p w14:paraId="6E1D3870" w14:textId="4E791A28" w:rsidR="007A671A" w:rsidRDefault="007A671A" w:rsidP="007A671A">
      <w:pPr>
        <w:rPr>
          <w:rFonts w:cs="Arial"/>
        </w:rPr>
      </w:pPr>
      <w:r>
        <w:rPr>
          <w:rFonts w:cs="Arial"/>
        </w:rPr>
        <w:lastRenderedPageBreak/>
        <w:t xml:space="preserve">Nome: </w:t>
      </w:r>
      <w:r w:rsidR="00527253" w:rsidRPr="0043447C">
        <w:rPr>
          <w:rFonts w:cs="Arial"/>
        </w:rPr>
        <w:t>FMS_R</w:t>
      </w:r>
      <w:r w:rsidR="00935D86" w:rsidRPr="0043447C">
        <w:rPr>
          <w:rFonts w:cs="Arial"/>
        </w:rPr>
        <w:t>_</w:t>
      </w:r>
      <w:r w:rsidRPr="0043447C">
        <w:rPr>
          <w:rFonts w:cs="Arial"/>
        </w:rPr>
        <w:t>SERASA_PJ</w:t>
      </w:r>
    </w:p>
    <w:p w14:paraId="3D365EE8" w14:textId="77777777" w:rsidR="001D780C" w:rsidRDefault="001D780C" w:rsidP="007A671A">
      <w:pPr>
        <w:rPr>
          <w:rFonts w:cs="Arial"/>
        </w:rPr>
      </w:pPr>
    </w:p>
    <w:p w14:paraId="72E93CB5" w14:textId="77777777" w:rsidR="00C01695" w:rsidRDefault="00C01695" w:rsidP="007A671A">
      <w:pPr>
        <w:rPr>
          <w:rFonts w:cs="Arial"/>
        </w:rPr>
      </w:pPr>
    </w:p>
    <w:tbl>
      <w:tblPr>
        <w:tblW w:w="4943" w:type="pct"/>
        <w:tblLayout w:type="fixed"/>
        <w:tblCellMar>
          <w:left w:w="70" w:type="dxa"/>
          <w:right w:w="70" w:type="dxa"/>
        </w:tblCellMar>
        <w:tblLook w:val="04A0" w:firstRow="1" w:lastRow="0" w:firstColumn="1" w:lastColumn="0" w:noHBand="0" w:noVBand="1"/>
      </w:tblPr>
      <w:tblGrid>
        <w:gridCol w:w="2129"/>
        <w:gridCol w:w="708"/>
        <w:gridCol w:w="841"/>
        <w:gridCol w:w="639"/>
        <w:gridCol w:w="528"/>
        <w:gridCol w:w="2665"/>
        <w:gridCol w:w="2570"/>
      </w:tblGrid>
      <w:tr w:rsidR="001D780C" w:rsidRPr="001D780C" w14:paraId="5EE278AE" w14:textId="77777777" w:rsidTr="00316960">
        <w:trPr>
          <w:trHeight w:val="450"/>
        </w:trPr>
        <w:tc>
          <w:tcPr>
            <w:tcW w:w="1056"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5781AAB3"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Campo</w:t>
            </w:r>
          </w:p>
        </w:tc>
        <w:tc>
          <w:tcPr>
            <w:tcW w:w="351" w:type="pct"/>
            <w:tcBorders>
              <w:top w:val="single" w:sz="4" w:space="0" w:color="auto"/>
              <w:left w:val="nil"/>
              <w:bottom w:val="single" w:sz="4" w:space="0" w:color="auto"/>
              <w:right w:val="single" w:sz="4" w:space="0" w:color="auto"/>
            </w:tcBorders>
            <w:shd w:val="clear" w:color="000000" w:fill="808080"/>
            <w:vAlign w:val="center"/>
            <w:hideMark/>
          </w:tcPr>
          <w:p w14:paraId="247E6D4B"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Tipo</w:t>
            </w:r>
          </w:p>
        </w:tc>
        <w:tc>
          <w:tcPr>
            <w:tcW w:w="417" w:type="pct"/>
            <w:tcBorders>
              <w:top w:val="single" w:sz="4" w:space="0" w:color="auto"/>
              <w:left w:val="nil"/>
              <w:bottom w:val="single" w:sz="4" w:space="0" w:color="auto"/>
              <w:right w:val="single" w:sz="4" w:space="0" w:color="auto"/>
            </w:tcBorders>
            <w:shd w:val="clear" w:color="000000" w:fill="808080"/>
            <w:vAlign w:val="center"/>
            <w:hideMark/>
          </w:tcPr>
          <w:p w14:paraId="2133AF0A"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Tamanho</w:t>
            </w:r>
          </w:p>
        </w:tc>
        <w:tc>
          <w:tcPr>
            <w:tcW w:w="317" w:type="pct"/>
            <w:tcBorders>
              <w:top w:val="single" w:sz="4" w:space="0" w:color="auto"/>
              <w:left w:val="nil"/>
              <w:bottom w:val="single" w:sz="4" w:space="0" w:color="auto"/>
              <w:right w:val="single" w:sz="4" w:space="0" w:color="auto"/>
            </w:tcBorders>
            <w:shd w:val="clear" w:color="000000" w:fill="808080"/>
            <w:vAlign w:val="center"/>
            <w:hideMark/>
          </w:tcPr>
          <w:p w14:paraId="56CECF79"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Chave</w:t>
            </w:r>
          </w:p>
        </w:tc>
        <w:tc>
          <w:tcPr>
            <w:tcW w:w="262" w:type="pct"/>
            <w:tcBorders>
              <w:top w:val="single" w:sz="4" w:space="0" w:color="auto"/>
              <w:left w:val="nil"/>
              <w:bottom w:val="single" w:sz="4" w:space="0" w:color="auto"/>
              <w:right w:val="single" w:sz="4" w:space="0" w:color="auto"/>
            </w:tcBorders>
            <w:shd w:val="clear" w:color="000000" w:fill="808080"/>
            <w:vAlign w:val="center"/>
            <w:hideMark/>
          </w:tcPr>
          <w:p w14:paraId="56FA41AD"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Nulo</w:t>
            </w:r>
          </w:p>
        </w:tc>
        <w:tc>
          <w:tcPr>
            <w:tcW w:w="1322" w:type="pct"/>
            <w:tcBorders>
              <w:top w:val="single" w:sz="4" w:space="0" w:color="auto"/>
              <w:left w:val="nil"/>
              <w:bottom w:val="single" w:sz="4" w:space="0" w:color="auto"/>
              <w:right w:val="single" w:sz="4" w:space="0" w:color="auto"/>
            </w:tcBorders>
            <w:shd w:val="clear" w:color="000000" w:fill="808080"/>
            <w:vAlign w:val="center"/>
            <w:hideMark/>
          </w:tcPr>
          <w:p w14:paraId="59B67931"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Regra para armazenamento</w:t>
            </w:r>
          </w:p>
        </w:tc>
        <w:tc>
          <w:tcPr>
            <w:tcW w:w="1275" w:type="pct"/>
            <w:tcBorders>
              <w:top w:val="single" w:sz="4" w:space="0" w:color="auto"/>
              <w:left w:val="nil"/>
              <w:bottom w:val="single" w:sz="4" w:space="0" w:color="auto"/>
              <w:right w:val="single" w:sz="4" w:space="0" w:color="auto"/>
            </w:tcBorders>
            <w:shd w:val="clear" w:color="000000" w:fill="808080"/>
            <w:vAlign w:val="center"/>
            <w:hideMark/>
          </w:tcPr>
          <w:p w14:paraId="4854237E" w14:textId="77777777" w:rsidR="001D780C" w:rsidRPr="001D780C" w:rsidRDefault="001D780C" w:rsidP="001D780C">
            <w:pPr>
              <w:jc w:val="center"/>
              <w:rPr>
                <w:rFonts w:cs="Arial"/>
                <w:b/>
                <w:bCs/>
                <w:color w:val="FFFFFF"/>
                <w:sz w:val="14"/>
                <w:szCs w:val="14"/>
              </w:rPr>
            </w:pPr>
            <w:r w:rsidRPr="001D780C">
              <w:rPr>
                <w:rFonts w:cs="Arial"/>
                <w:b/>
                <w:bCs/>
                <w:color w:val="FFFFFF"/>
                <w:sz w:val="14"/>
                <w:szCs w:val="14"/>
              </w:rPr>
              <w:t>Comentários</w:t>
            </w:r>
          </w:p>
        </w:tc>
      </w:tr>
      <w:tr w:rsidR="001D780C" w:rsidRPr="001D780C" w14:paraId="46102E6F"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13C983C" w14:textId="77777777" w:rsidR="001D780C" w:rsidRPr="001D780C" w:rsidRDefault="001D780C" w:rsidP="00206867">
            <w:pPr>
              <w:jc w:val="left"/>
              <w:rPr>
                <w:rFonts w:cs="Arial"/>
                <w:sz w:val="14"/>
                <w:szCs w:val="14"/>
              </w:rPr>
            </w:pPr>
            <w:r w:rsidRPr="001D780C">
              <w:rPr>
                <w:rFonts w:cs="Arial"/>
                <w:sz w:val="14"/>
                <w:szCs w:val="14"/>
              </w:rPr>
              <w:t>DATA_REFERENCIA</w:t>
            </w:r>
          </w:p>
        </w:tc>
        <w:tc>
          <w:tcPr>
            <w:tcW w:w="351" w:type="pct"/>
            <w:tcBorders>
              <w:top w:val="nil"/>
              <w:left w:val="nil"/>
              <w:bottom w:val="single" w:sz="4" w:space="0" w:color="auto"/>
              <w:right w:val="single" w:sz="4" w:space="0" w:color="auto"/>
            </w:tcBorders>
            <w:shd w:val="clear" w:color="000000" w:fill="F2F2F2"/>
            <w:noWrap/>
            <w:vAlign w:val="center"/>
            <w:hideMark/>
          </w:tcPr>
          <w:p w14:paraId="7CA8F449" w14:textId="2E9E3FD7" w:rsidR="001D780C" w:rsidRPr="001D780C" w:rsidRDefault="00206867" w:rsidP="00206867">
            <w:pPr>
              <w:jc w:val="center"/>
              <w:rPr>
                <w:rFonts w:cs="Arial"/>
                <w:sz w:val="14"/>
                <w:szCs w:val="14"/>
              </w:rPr>
            </w:pPr>
            <w:r>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78B08116" w14:textId="6A2EFC38" w:rsidR="001D780C" w:rsidRPr="001D780C" w:rsidRDefault="001D780C" w:rsidP="00206867">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265530D7"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single" w:sz="4" w:space="0" w:color="auto"/>
              <w:left w:val="single" w:sz="4" w:space="0" w:color="auto"/>
              <w:bottom w:val="single" w:sz="4" w:space="0" w:color="auto"/>
              <w:right w:val="nil"/>
            </w:tcBorders>
            <w:shd w:val="clear" w:color="000000" w:fill="F2F2F2"/>
            <w:noWrap/>
            <w:vAlign w:val="center"/>
            <w:hideMark/>
          </w:tcPr>
          <w:p w14:paraId="2D3F67B9"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noWrap/>
            <w:vAlign w:val="bottom"/>
            <w:hideMark/>
          </w:tcPr>
          <w:p w14:paraId="747ADFD9" w14:textId="77777777" w:rsidR="001D780C" w:rsidRPr="001D780C" w:rsidRDefault="001D780C" w:rsidP="001D780C">
            <w:pPr>
              <w:jc w:val="left"/>
              <w:rPr>
                <w:rFonts w:cs="Arial"/>
                <w:sz w:val="14"/>
                <w:szCs w:val="14"/>
              </w:rPr>
            </w:pPr>
            <w:r w:rsidRPr="001D780C">
              <w:rPr>
                <w:rFonts w:cs="Arial"/>
                <w:sz w:val="14"/>
                <w:szCs w:val="14"/>
              </w:rPr>
              <w:t>DATA_FUNDACAO_ENR</w:t>
            </w:r>
          </w:p>
        </w:tc>
        <w:tc>
          <w:tcPr>
            <w:tcW w:w="1275" w:type="pct"/>
            <w:tcBorders>
              <w:top w:val="nil"/>
              <w:left w:val="nil"/>
              <w:bottom w:val="single" w:sz="4" w:space="0" w:color="auto"/>
              <w:right w:val="single" w:sz="4" w:space="0" w:color="auto"/>
            </w:tcBorders>
            <w:shd w:val="clear" w:color="auto" w:fill="auto"/>
            <w:vAlign w:val="center"/>
            <w:hideMark/>
          </w:tcPr>
          <w:p w14:paraId="28EA7827" w14:textId="68F1F144" w:rsidR="001D780C" w:rsidRPr="001D780C" w:rsidRDefault="00316960" w:rsidP="00316960">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1D780C" w:rsidRPr="001D780C" w14:paraId="7848ECFC"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5D22FFD" w14:textId="77777777" w:rsidR="001D780C" w:rsidRPr="001D780C" w:rsidRDefault="001D780C" w:rsidP="00206867">
            <w:pPr>
              <w:jc w:val="left"/>
              <w:rPr>
                <w:rFonts w:cs="Arial"/>
                <w:sz w:val="14"/>
                <w:szCs w:val="14"/>
              </w:rPr>
            </w:pPr>
            <w:r w:rsidRPr="001D780C">
              <w:rPr>
                <w:rFonts w:cs="Arial"/>
                <w:sz w:val="14"/>
                <w:szCs w:val="14"/>
              </w:rPr>
              <w:t>CPF_CNPJ</w:t>
            </w:r>
          </w:p>
        </w:tc>
        <w:tc>
          <w:tcPr>
            <w:tcW w:w="351" w:type="pct"/>
            <w:tcBorders>
              <w:top w:val="nil"/>
              <w:left w:val="nil"/>
              <w:bottom w:val="single" w:sz="4" w:space="0" w:color="auto"/>
              <w:right w:val="single" w:sz="4" w:space="0" w:color="auto"/>
            </w:tcBorders>
            <w:shd w:val="clear" w:color="000000" w:fill="F2F2F2"/>
            <w:noWrap/>
            <w:vAlign w:val="center"/>
            <w:hideMark/>
          </w:tcPr>
          <w:p w14:paraId="1B87EAAF"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842F319" w14:textId="77777777" w:rsidR="001D780C" w:rsidRPr="001D780C" w:rsidRDefault="001D780C" w:rsidP="00206867">
            <w:pPr>
              <w:jc w:val="center"/>
              <w:rPr>
                <w:rFonts w:cs="Arial"/>
                <w:sz w:val="14"/>
                <w:szCs w:val="14"/>
              </w:rPr>
            </w:pPr>
            <w:r w:rsidRPr="001D780C">
              <w:rPr>
                <w:rFonts w:cs="Arial"/>
                <w:sz w:val="14"/>
                <w:szCs w:val="14"/>
              </w:rPr>
              <w:t>30</w:t>
            </w:r>
          </w:p>
        </w:tc>
        <w:tc>
          <w:tcPr>
            <w:tcW w:w="317" w:type="pct"/>
            <w:tcBorders>
              <w:top w:val="nil"/>
              <w:left w:val="nil"/>
              <w:bottom w:val="single" w:sz="4" w:space="0" w:color="auto"/>
              <w:right w:val="single" w:sz="4" w:space="0" w:color="auto"/>
            </w:tcBorders>
            <w:shd w:val="clear" w:color="auto" w:fill="F2F2F2" w:themeFill="background1" w:themeFillShade="F2"/>
            <w:noWrap/>
            <w:vAlign w:val="center"/>
            <w:hideMark/>
          </w:tcPr>
          <w:p w14:paraId="4B74D069" w14:textId="6851942C" w:rsidR="001D780C" w:rsidRPr="001D780C" w:rsidRDefault="00206867" w:rsidP="00206867">
            <w:pPr>
              <w:jc w:val="center"/>
              <w:rPr>
                <w:rFonts w:cs="Arial"/>
                <w:sz w:val="14"/>
                <w:szCs w:val="14"/>
              </w:rPr>
            </w:pPr>
            <w:r>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B6C2D2D" w14:textId="77777777" w:rsidR="001D780C" w:rsidRPr="001D780C" w:rsidRDefault="001D780C" w:rsidP="00206867">
            <w:pPr>
              <w:jc w:val="center"/>
              <w:rPr>
                <w:rFonts w:cs="Arial"/>
                <w:sz w:val="14"/>
                <w:szCs w:val="14"/>
              </w:rPr>
            </w:pPr>
            <w:r w:rsidRPr="001D780C">
              <w:rPr>
                <w:rFonts w:cs="Arial"/>
                <w:sz w:val="14"/>
                <w:szCs w:val="14"/>
              </w:rPr>
              <w:t>N</w:t>
            </w:r>
          </w:p>
        </w:tc>
        <w:tc>
          <w:tcPr>
            <w:tcW w:w="1322" w:type="pct"/>
            <w:tcBorders>
              <w:top w:val="nil"/>
              <w:left w:val="single" w:sz="4" w:space="0" w:color="auto"/>
              <w:bottom w:val="single" w:sz="4" w:space="0" w:color="auto"/>
              <w:right w:val="single" w:sz="4" w:space="0" w:color="auto"/>
            </w:tcBorders>
            <w:shd w:val="clear" w:color="auto" w:fill="auto"/>
            <w:noWrap/>
            <w:vAlign w:val="center"/>
            <w:hideMark/>
          </w:tcPr>
          <w:p w14:paraId="600DF9CD" w14:textId="77777777" w:rsidR="001D780C" w:rsidRPr="001D780C" w:rsidRDefault="001D780C" w:rsidP="001D780C">
            <w:pPr>
              <w:jc w:val="left"/>
              <w:rPr>
                <w:rFonts w:cs="Arial"/>
                <w:sz w:val="14"/>
                <w:szCs w:val="14"/>
              </w:rPr>
            </w:pPr>
            <w:r w:rsidRPr="001D780C">
              <w:rPr>
                <w:rFonts w:cs="Arial"/>
                <w:sz w:val="14"/>
                <w:szCs w:val="14"/>
              </w:rPr>
              <w:t>CNPJ normalizado</w:t>
            </w:r>
          </w:p>
        </w:tc>
        <w:tc>
          <w:tcPr>
            <w:tcW w:w="1275" w:type="pct"/>
            <w:tcBorders>
              <w:top w:val="nil"/>
              <w:left w:val="nil"/>
              <w:bottom w:val="single" w:sz="4" w:space="0" w:color="auto"/>
              <w:right w:val="single" w:sz="4" w:space="0" w:color="auto"/>
            </w:tcBorders>
            <w:shd w:val="clear" w:color="auto" w:fill="auto"/>
            <w:vAlign w:val="center"/>
            <w:hideMark/>
          </w:tcPr>
          <w:p w14:paraId="1335213D" w14:textId="42910C92" w:rsidR="001D780C" w:rsidRPr="001D780C" w:rsidRDefault="00316960" w:rsidP="00316960">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CPF</w:t>
              </w:r>
            </w:hyperlink>
          </w:p>
        </w:tc>
      </w:tr>
      <w:tr w:rsidR="001D780C" w:rsidRPr="001D780C" w14:paraId="19F18363"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20B878DC" w14:textId="77777777" w:rsidR="001D780C" w:rsidRPr="001D780C" w:rsidRDefault="001D780C" w:rsidP="00206867">
            <w:pPr>
              <w:jc w:val="left"/>
              <w:rPr>
                <w:rFonts w:cs="Arial"/>
                <w:sz w:val="14"/>
                <w:szCs w:val="14"/>
              </w:rPr>
            </w:pPr>
            <w:r w:rsidRPr="001D780C">
              <w:rPr>
                <w:rFonts w:cs="Arial"/>
                <w:sz w:val="14"/>
                <w:szCs w:val="14"/>
              </w:rPr>
              <w:t>TIPO_DOCUMENTO</w:t>
            </w:r>
          </w:p>
        </w:tc>
        <w:tc>
          <w:tcPr>
            <w:tcW w:w="351" w:type="pct"/>
            <w:tcBorders>
              <w:top w:val="nil"/>
              <w:left w:val="nil"/>
              <w:bottom w:val="single" w:sz="4" w:space="0" w:color="auto"/>
              <w:right w:val="single" w:sz="4" w:space="0" w:color="auto"/>
            </w:tcBorders>
            <w:shd w:val="clear" w:color="000000" w:fill="F2F2F2"/>
            <w:noWrap/>
            <w:vAlign w:val="center"/>
            <w:hideMark/>
          </w:tcPr>
          <w:p w14:paraId="60014665"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BF66C8E" w14:textId="77777777" w:rsidR="001D780C" w:rsidRPr="001D780C" w:rsidRDefault="001D780C" w:rsidP="00206867">
            <w:pPr>
              <w:jc w:val="center"/>
              <w:rPr>
                <w:rFonts w:cs="Arial"/>
                <w:sz w:val="14"/>
                <w:szCs w:val="14"/>
              </w:rPr>
            </w:pPr>
            <w:r w:rsidRPr="001D780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7AF5197"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BD9C4B5" w14:textId="4CB67207" w:rsidR="001D780C" w:rsidRPr="001D780C" w:rsidRDefault="00A97FC1" w:rsidP="00206867">
            <w:pPr>
              <w:jc w:val="center"/>
              <w:rPr>
                <w:rFonts w:cs="Arial"/>
                <w:sz w:val="14"/>
                <w:szCs w:val="14"/>
              </w:rPr>
            </w:pPr>
            <w:r>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3C5C05BB" w14:textId="77777777" w:rsidR="001D780C" w:rsidRPr="001D780C" w:rsidRDefault="001D780C" w:rsidP="001D780C">
            <w:pPr>
              <w:jc w:val="left"/>
              <w:rPr>
                <w:rFonts w:cs="Arial"/>
                <w:sz w:val="14"/>
                <w:szCs w:val="14"/>
              </w:rPr>
            </w:pPr>
            <w:r w:rsidRPr="001D780C">
              <w:rPr>
                <w:rFonts w:cs="Arial"/>
                <w:sz w:val="14"/>
                <w:szCs w:val="14"/>
              </w:rPr>
              <w:t>"CNPJ"</w:t>
            </w:r>
          </w:p>
        </w:tc>
        <w:tc>
          <w:tcPr>
            <w:tcW w:w="1275" w:type="pct"/>
            <w:tcBorders>
              <w:top w:val="nil"/>
              <w:left w:val="nil"/>
              <w:bottom w:val="single" w:sz="4" w:space="0" w:color="auto"/>
              <w:right w:val="single" w:sz="4" w:space="0" w:color="auto"/>
            </w:tcBorders>
            <w:shd w:val="clear" w:color="auto" w:fill="auto"/>
            <w:hideMark/>
          </w:tcPr>
          <w:p w14:paraId="3154B6B1"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B12D16F"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614A33B2" w14:textId="77777777" w:rsidR="001D780C" w:rsidRPr="001D780C" w:rsidRDefault="001D780C" w:rsidP="00206867">
            <w:pPr>
              <w:jc w:val="left"/>
              <w:rPr>
                <w:rFonts w:cs="Arial"/>
                <w:sz w:val="14"/>
                <w:szCs w:val="14"/>
              </w:rPr>
            </w:pPr>
            <w:r w:rsidRPr="001D780C">
              <w:rPr>
                <w:rFonts w:cs="Arial"/>
                <w:sz w:val="14"/>
                <w:szCs w:val="14"/>
              </w:rPr>
              <w:t>TEL_CONTATO</w:t>
            </w:r>
          </w:p>
        </w:tc>
        <w:tc>
          <w:tcPr>
            <w:tcW w:w="351" w:type="pct"/>
            <w:tcBorders>
              <w:top w:val="nil"/>
              <w:left w:val="nil"/>
              <w:bottom w:val="single" w:sz="4" w:space="0" w:color="auto"/>
              <w:right w:val="single" w:sz="4" w:space="0" w:color="auto"/>
            </w:tcBorders>
            <w:shd w:val="clear" w:color="000000" w:fill="F2F2F2"/>
            <w:noWrap/>
            <w:vAlign w:val="center"/>
            <w:hideMark/>
          </w:tcPr>
          <w:p w14:paraId="76AE1F7C"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0FAC080" w14:textId="77777777" w:rsidR="001D780C" w:rsidRPr="001D780C" w:rsidRDefault="001D780C" w:rsidP="00206867">
            <w:pPr>
              <w:jc w:val="center"/>
              <w:rPr>
                <w:rFonts w:cs="Arial"/>
                <w:sz w:val="14"/>
                <w:szCs w:val="14"/>
              </w:rPr>
            </w:pPr>
            <w:r w:rsidRPr="001D780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EB7AA11"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67043786" w14:textId="2D4FEFF8" w:rsidR="001D780C" w:rsidRPr="001D780C" w:rsidRDefault="00A97FC1" w:rsidP="00206867">
            <w:pPr>
              <w:jc w:val="center"/>
              <w:rPr>
                <w:rFonts w:cs="Arial"/>
                <w:sz w:val="14"/>
                <w:szCs w:val="14"/>
              </w:rPr>
            </w:pPr>
            <w:r>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27D2F882" w14:textId="77777777" w:rsidR="001D780C" w:rsidRPr="001D780C" w:rsidRDefault="001D780C" w:rsidP="001D780C">
            <w:pPr>
              <w:jc w:val="left"/>
              <w:rPr>
                <w:rFonts w:cs="Arial"/>
                <w:sz w:val="14"/>
                <w:szCs w:val="14"/>
              </w:rPr>
            </w:pPr>
            <w:r w:rsidRPr="001D780C">
              <w:rPr>
                <w:rFonts w:cs="Arial"/>
                <w:sz w:val="14"/>
                <w:szCs w:val="14"/>
              </w:rPr>
              <w:t>FONE1_REP_ENR</w:t>
            </w:r>
          </w:p>
        </w:tc>
        <w:tc>
          <w:tcPr>
            <w:tcW w:w="1275" w:type="pct"/>
            <w:tcBorders>
              <w:top w:val="nil"/>
              <w:left w:val="nil"/>
              <w:bottom w:val="single" w:sz="4" w:space="0" w:color="auto"/>
              <w:right w:val="single" w:sz="4" w:space="0" w:color="auto"/>
            </w:tcBorders>
            <w:shd w:val="clear" w:color="auto" w:fill="auto"/>
            <w:vAlign w:val="center"/>
            <w:hideMark/>
          </w:tcPr>
          <w:p w14:paraId="63944B1F" w14:textId="5E9FC269" w:rsidR="001D780C" w:rsidRPr="001D780C" w:rsidRDefault="00316960" w:rsidP="00316960">
            <w:pPr>
              <w:rPr>
                <w:rFonts w:cs="Arial"/>
                <w:color w:val="0000FF"/>
                <w:sz w:val="14"/>
                <w:szCs w:val="14"/>
                <w:u w:val="single"/>
              </w:rPr>
            </w:pPr>
            <w:r w:rsidRPr="00C91C79">
              <w:rPr>
                <w:rFonts w:cs="Arial"/>
                <w:sz w:val="14"/>
                <w:szCs w:val="14"/>
              </w:rPr>
              <w:t xml:space="preserve">Vide item </w:t>
            </w:r>
            <w:hyperlink w:anchor="_Normalizações_de_Registros" w:history="1">
              <w:r w:rsidRPr="00C91C79">
                <w:rPr>
                  <w:rStyle w:val="Hyperlink"/>
                  <w:rFonts w:cs="Arial"/>
                  <w:sz w:val="14"/>
                  <w:szCs w:val="14"/>
                </w:rPr>
                <w:t xml:space="preserve">Normalizações de Registros - </w:t>
              </w:r>
              <w:r>
                <w:rPr>
                  <w:rStyle w:val="Hyperlink"/>
                  <w:rFonts w:cs="Arial"/>
                  <w:sz w:val="14"/>
                  <w:szCs w:val="14"/>
                </w:rPr>
                <w:t>T</w:t>
              </w:r>
              <w:r w:rsidRPr="00C91C79">
                <w:rPr>
                  <w:rStyle w:val="Hyperlink"/>
                  <w:rFonts w:cs="Arial"/>
                  <w:sz w:val="14"/>
                  <w:szCs w:val="14"/>
                </w:rPr>
                <w:t>E</w:t>
              </w:r>
              <w:r>
                <w:rPr>
                  <w:rStyle w:val="Hyperlink"/>
                  <w:rFonts w:cs="Arial"/>
                  <w:sz w:val="14"/>
                  <w:szCs w:val="14"/>
                </w:rPr>
                <w:t>LEFONE</w:t>
              </w:r>
            </w:hyperlink>
          </w:p>
        </w:tc>
      </w:tr>
      <w:tr w:rsidR="001D780C" w:rsidRPr="001D780C" w14:paraId="5A51E7E3"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671949FC" w14:textId="77777777" w:rsidR="001D780C" w:rsidRPr="001D780C" w:rsidRDefault="001D780C" w:rsidP="00206867">
            <w:pPr>
              <w:jc w:val="left"/>
              <w:rPr>
                <w:rFonts w:cs="Arial"/>
                <w:sz w:val="14"/>
                <w:szCs w:val="14"/>
              </w:rPr>
            </w:pPr>
            <w:r w:rsidRPr="001D780C">
              <w:rPr>
                <w:rFonts w:cs="Arial"/>
                <w:sz w:val="14"/>
                <w:szCs w:val="14"/>
              </w:rPr>
              <w:t>UF</w:t>
            </w:r>
          </w:p>
        </w:tc>
        <w:tc>
          <w:tcPr>
            <w:tcW w:w="351" w:type="pct"/>
            <w:tcBorders>
              <w:top w:val="nil"/>
              <w:left w:val="nil"/>
              <w:bottom w:val="single" w:sz="4" w:space="0" w:color="auto"/>
              <w:right w:val="single" w:sz="4" w:space="0" w:color="auto"/>
            </w:tcBorders>
            <w:shd w:val="clear" w:color="000000" w:fill="F2F2F2"/>
            <w:noWrap/>
            <w:vAlign w:val="center"/>
            <w:hideMark/>
          </w:tcPr>
          <w:p w14:paraId="50382C33"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60490B3" w14:textId="77777777" w:rsidR="001D780C" w:rsidRPr="001D780C" w:rsidRDefault="001D780C" w:rsidP="00206867">
            <w:pPr>
              <w:jc w:val="center"/>
              <w:rPr>
                <w:rFonts w:cs="Arial"/>
                <w:sz w:val="14"/>
                <w:szCs w:val="14"/>
              </w:rPr>
            </w:pPr>
            <w:r w:rsidRPr="001D780C">
              <w:rPr>
                <w:rFonts w:cs="Arial"/>
                <w:sz w:val="14"/>
                <w:szCs w:val="14"/>
              </w:rPr>
              <w:t>5</w:t>
            </w:r>
          </w:p>
        </w:tc>
        <w:tc>
          <w:tcPr>
            <w:tcW w:w="317" w:type="pct"/>
            <w:tcBorders>
              <w:top w:val="nil"/>
              <w:left w:val="nil"/>
              <w:bottom w:val="single" w:sz="4" w:space="0" w:color="auto"/>
              <w:right w:val="single" w:sz="4" w:space="0" w:color="auto"/>
            </w:tcBorders>
            <w:shd w:val="clear" w:color="000000" w:fill="F2F2F2"/>
            <w:noWrap/>
            <w:vAlign w:val="center"/>
            <w:hideMark/>
          </w:tcPr>
          <w:p w14:paraId="482FD348"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6DC94A18"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noWrap/>
            <w:vAlign w:val="bottom"/>
            <w:hideMark/>
          </w:tcPr>
          <w:p w14:paraId="5E2C6BDC" w14:textId="77777777" w:rsidR="001D780C" w:rsidRPr="001D780C" w:rsidRDefault="001D780C" w:rsidP="001D780C">
            <w:pPr>
              <w:jc w:val="left"/>
              <w:rPr>
                <w:rFonts w:cs="Arial"/>
                <w:sz w:val="14"/>
                <w:szCs w:val="14"/>
              </w:rPr>
            </w:pPr>
            <w:r w:rsidRPr="001D780C">
              <w:rPr>
                <w:rFonts w:cs="Arial"/>
                <w:sz w:val="14"/>
                <w:szCs w:val="14"/>
              </w:rPr>
              <w:t>UF_ENR</w:t>
            </w:r>
          </w:p>
        </w:tc>
        <w:tc>
          <w:tcPr>
            <w:tcW w:w="1275" w:type="pct"/>
            <w:tcBorders>
              <w:top w:val="nil"/>
              <w:left w:val="nil"/>
              <w:bottom w:val="single" w:sz="4" w:space="0" w:color="auto"/>
              <w:right w:val="single" w:sz="4" w:space="0" w:color="auto"/>
            </w:tcBorders>
            <w:shd w:val="clear" w:color="auto" w:fill="auto"/>
            <w:hideMark/>
          </w:tcPr>
          <w:p w14:paraId="6932BB8C"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6616706C" w14:textId="77777777" w:rsidTr="00206867">
        <w:trPr>
          <w:trHeight w:val="360"/>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1339DD3D" w14:textId="77777777" w:rsidR="001D780C" w:rsidRPr="001D780C" w:rsidRDefault="001D780C" w:rsidP="00206867">
            <w:pPr>
              <w:jc w:val="left"/>
              <w:rPr>
                <w:rFonts w:cs="Arial"/>
                <w:sz w:val="14"/>
                <w:szCs w:val="14"/>
              </w:rPr>
            </w:pPr>
            <w:r w:rsidRPr="001D780C">
              <w:rPr>
                <w:rFonts w:cs="Arial"/>
                <w:sz w:val="14"/>
                <w:szCs w:val="14"/>
              </w:rPr>
              <w:t>FAIXA_IDADE</w:t>
            </w:r>
          </w:p>
        </w:tc>
        <w:tc>
          <w:tcPr>
            <w:tcW w:w="351" w:type="pct"/>
            <w:tcBorders>
              <w:top w:val="nil"/>
              <w:left w:val="nil"/>
              <w:bottom w:val="single" w:sz="4" w:space="0" w:color="auto"/>
              <w:right w:val="single" w:sz="4" w:space="0" w:color="auto"/>
            </w:tcBorders>
            <w:shd w:val="clear" w:color="000000" w:fill="F2F2F2"/>
            <w:noWrap/>
            <w:vAlign w:val="center"/>
            <w:hideMark/>
          </w:tcPr>
          <w:p w14:paraId="2DE9249C"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42E3808" w14:textId="77777777" w:rsidR="001D780C" w:rsidRPr="001D780C" w:rsidRDefault="001D780C" w:rsidP="00206867">
            <w:pPr>
              <w:jc w:val="center"/>
              <w:rPr>
                <w:rFonts w:cs="Arial"/>
                <w:sz w:val="14"/>
                <w:szCs w:val="14"/>
              </w:rPr>
            </w:pPr>
            <w:r w:rsidRPr="001D780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C28700F"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165FD189"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4F61F53" w14:textId="77777777" w:rsidR="001D780C" w:rsidRPr="001D780C" w:rsidRDefault="001D780C" w:rsidP="001D780C">
            <w:pPr>
              <w:jc w:val="left"/>
              <w:rPr>
                <w:rFonts w:cs="Arial"/>
                <w:sz w:val="14"/>
                <w:szCs w:val="14"/>
              </w:rPr>
            </w:pPr>
            <w:r w:rsidRPr="001D780C">
              <w:rPr>
                <w:rFonts w:cs="Arial"/>
                <w:sz w:val="14"/>
                <w:szCs w:val="14"/>
              </w:rPr>
              <w:t>Com DATA_FUNDACAO_ENR Calcular IDADE</w:t>
            </w:r>
            <w:r w:rsidRPr="001D780C">
              <w:rPr>
                <w:rFonts w:cs="Arial"/>
                <w:sz w:val="14"/>
                <w:szCs w:val="14"/>
              </w:rPr>
              <w:br/>
              <w:t>LOOKUP:FAIXA_IDADE com IDADE obter FAIXA_IDADE</w:t>
            </w:r>
          </w:p>
        </w:tc>
        <w:tc>
          <w:tcPr>
            <w:tcW w:w="1275" w:type="pct"/>
            <w:tcBorders>
              <w:top w:val="nil"/>
              <w:left w:val="nil"/>
              <w:bottom w:val="single" w:sz="4" w:space="0" w:color="auto"/>
              <w:right w:val="single" w:sz="4" w:space="0" w:color="auto"/>
            </w:tcBorders>
            <w:shd w:val="clear" w:color="auto" w:fill="auto"/>
            <w:hideMark/>
          </w:tcPr>
          <w:p w14:paraId="211CB9F3"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BB436D2"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5E3D493" w14:textId="77777777" w:rsidR="001D780C" w:rsidRPr="001D780C" w:rsidRDefault="001D780C" w:rsidP="00206867">
            <w:pPr>
              <w:jc w:val="left"/>
              <w:rPr>
                <w:rFonts w:cs="Arial"/>
                <w:sz w:val="14"/>
                <w:szCs w:val="14"/>
              </w:rPr>
            </w:pPr>
            <w:r w:rsidRPr="001D780C">
              <w:rPr>
                <w:rFonts w:cs="Arial"/>
                <w:sz w:val="14"/>
                <w:szCs w:val="14"/>
              </w:rPr>
              <w:t>NOME_CLIENTE</w:t>
            </w:r>
          </w:p>
        </w:tc>
        <w:tc>
          <w:tcPr>
            <w:tcW w:w="351" w:type="pct"/>
            <w:tcBorders>
              <w:top w:val="nil"/>
              <w:left w:val="nil"/>
              <w:bottom w:val="single" w:sz="4" w:space="0" w:color="auto"/>
              <w:right w:val="single" w:sz="4" w:space="0" w:color="auto"/>
            </w:tcBorders>
            <w:shd w:val="clear" w:color="000000" w:fill="F2F2F2"/>
            <w:noWrap/>
            <w:vAlign w:val="center"/>
            <w:hideMark/>
          </w:tcPr>
          <w:p w14:paraId="105ED01D"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062B1AB" w14:textId="7548081A" w:rsidR="001D780C" w:rsidRPr="001D780C" w:rsidRDefault="00A97FC1" w:rsidP="00206867">
            <w:pPr>
              <w:jc w:val="center"/>
              <w:rPr>
                <w:rFonts w:cs="Arial"/>
                <w:sz w:val="14"/>
                <w:szCs w:val="14"/>
              </w:rPr>
            </w:pPr>
            <w:r>
              <w:rPr>
                <w:rFonts w:cs="Arial"/>
                <w:sz w:val="14"/>
                <w:szCs w:val="14"/>
              </w:rPr>
              <w:t>200</w:t>
            </w:r>
          </w:p>
        </w:tc>
        <w:tc>
          <w:tcPr>
            <w:tcW w:w="317" w:type="pct"/>
            <w:tcBorders>
              <w:top w:val="nil"/>
              <w:left w:val="nil"/>
              <w:bottom w:val="single" w:sz="4" w:space="0" w:color="auto"/>
              <w:right w:val="single" w:sz="4" w:space="0" w:color="auto"/>
            </w:tcBorders>
            <w:shd w:val="clear" w:color="000000" w:fill="F2F2F2"/>
            <w:noWrap/>
            <w:vAlign w:val="center"/>
            <w:hideMark/>
          </w:tcPr>
          <w:p w14:paraId="0546AB64"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329CCA3"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59C2A41" w14:textId="77777777" w:rsidR="001D780C" w:rsidRPr="001D780C" w:rsidRDefault="001D780C" w:rsidP="001D780C">
            <w:pPr>
              <w:jc w:val="left"/>
              <w:rPr>
                <w:rFonts w:cs="Arial"/>
                <w:sz w:val="14"/>
                <w:szCs w:val="14"/>
              </w:rPr>
            </w:pPr>
            <w:r w:rsidRPr="001D780C">
              <w:rPr>
                <w:rFonts w:cs="Arial"/>
                <w:sz w:val="14"/>
                <w:szCs w:val="14"/>
              </w:rPr>
              <w:t>NOME_REP_ENR</w:t>
            </w:r>
          </w:p>
        </w:tc>
        <w:tc>
          <w:tcPr>
            <w:tcW w:w="1275" w:type="pct"/>
            <w:tcBorders>
              <w:top w:val="nil"/>
              <w:left w:val="nil"/>
              <w:bottom w:val="single" w:sz="4" w:space="0" w:color="auto"/>
              <w:right w:val="single" w:sz="4" w:space="0" w:color="auto"/>
            </w:tcBorders>
            <w:shd w:val="clear" w:color="auto" w:fill="auto"/>
            <w:vAlign w:val="center"/>
            <w:hideMark/>
          </w:tcPr>
          <w:p w14:paraId="030E03CB" w14:textId="063669DA" w:rsidR="001D780C" w:rsidRPr="001D780C" w:rsidRDefault="00316960" w:rsidP="001D780C">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1D780C" w:rsidRPr="001D780C" w14:paraId="24D96E44"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82C69B3" w14:textId="77777777" w:rsidR="001D780C" w:rsidRPr="001D780C" w:rsidRDefault="001D780C" w:rsidP="00206867">
            <w:pPr>
              <w:jc w:val="left"/>
              <w:rPr>
                <w:rFonts w:cs="Arial"/>
                <w:sz w:val="14"/>
                <w:szCs w:val="14"/>
              </w:rPr>
            </w:pPr>
            <w:r w:rsidRPr="001D780C">
              <w:rPr>
                <w:rFonts w:cs="Arial"/>
                <w:sz w:val="14"/>
                <w:szCs w:val="14"/>
              </w:rPr>
              <w:t>RAZAO_SOCIAL_ENR</w:t>
            </w:r>
          </w:p>
        </w:tc>
        <w:tc>
          <w:tcPr>
            <w:tcW w:w="351" w:type="pct"/>
            <w:tcBorders>
              <w:top w:val="nil"/>
              <w:left w:val="nil"/>
              <w:bottom w:val="single" w:sz="4" w:space="0" w:color="auto"/>
              <w:right w:val="single" w:sz="4" w:space="0" w:color="auto"/>
            </w:tcBorders>
            <w:shd w:val="clear" w:color="000000" w:fill="F2F2F2"/>
            <w:noWrap/>
            <w:vAlign w:val="center"/>
            <w:hideMark/>
          </w:tcPr>
          <w:p w14:paraId="5ADFFF32"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E4E1514"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748B7A07"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25D54F9D"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035BF143" w14:textId="77777777" w:rsidR="001D780C" w:rsidRPr="001D780C" w:rsidRDefault="001D780C" w:rsidP="001D780C">
            <w:pPr>
              <w:jc w:val="left"/>
              <w:rPr>
                <w:rFonts w:cs="Arial"/>
                <w:sz w:val="14"/>
                <w:szCs w:val="14"/>
              </w:rPr>
            </w:pPr>
            <w:r w:rsidRPr="001D780C">
              <w:rPr>
                <w:rFonts w:cs="Arial"/>
                <w:sz w:val="14"/>
                <w:szCs w:val="14"/>
              </w:rPr>
              <w:t>RAZAO_SOCIAL_ENR</w:t>
            </w:r>
          </w:p>
        </w:tc>
        <w:tc>
          <w:tcPr>
            <w:tcW w:w="1275" w:type="pct"/>
            <w:tcBorders>
              <w:top w:val="nil"/>
              <w:left w:val="nil"/>
              <w:bottom w:val="single" w:sz="4" w:space="0" w:color="auto"/>
              <w:right w:val="single" w:sz="4" w:space="0" w:color="auto"/>
            </w:tcBorders>
            <w:shd w:val="clear" w:color="auto" w:fill="auto"/>
            <w:vAlign w:val="center"/>
            <w:hideMark/>
          </w:tcPr>
          <w:p w14:paraId="794345CB" w14:textId="6C5D24F3" w:rsidR="001D780C" w:rsidRPr="001D780C" w:rsidRDefault="00316960" w:rsidP="001D780C">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1D780C" w:rsidRPr="001D780C" w14:paraId="1DAFDD8A"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4467E15F" w14:textId="77777777" w:rsidR="001D780C" w:rsidRPr="001D780C" w:rsidRDefault="001D780C" w:rsidP="00206867">
            <w:pPr>
              <w:jc w:val="left"/>
              <w:rPr>
                <w:rFonts w:cs="Arial"/>
                <w:sz w:val="14"/>
                <w:szCs w:val="14"/>
              </w:rPr>
            </w:pPr>
            <w:r w:rsidRPr="001D780C">
              <w:rPr>
                <w:rFonts w:cs="Arial"/>
                <w:sz w:val="14"/>
                <w:szCs w:val="14"/>
              </w:rPr>
              <w:t>CNAE_ENR</w:t>
            </w:r>
          </w:p>
        </w:tc>
        <w:tc>
          <w:tcPr>
            <w:tcW w:w="351" w:type="pct"/>
            <w:tcBorders>
              <w:top w:val="nil"/>
              <w:left w:val="nil"/>
              <w:bottom w:val="single" w:sz="4" w:space="0" w:color="auto"/>
              <w:right w:val="single" w:sz="4" w:space="0" w:color="auto"/>
            </w:tcBorders>
            <w:shd w:val="clear" w:color="000000" w:fill="F2F2F2"/>
            <w:noWrap/>
            <w:vAlign w:val="center"/>
            <w:hideMark/>
          </w:tcPr>
          <w:p w14:paraId="603DDBF7"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02C867F"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073081F8"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6AF6B3AC"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557D09D" w14:textId="77777777" w:rsidR="001D780C" w:rsidRPr="001D780C" w:rsidRDefault="001D780C" w:rsidP="001D780C">
            <w:pPr>
              <w:jc w:val="left"/>
              <w:rPr>
                <w:rFonts w:cs="Arial"/>
                <w:sz w:val="14"/>
                <w:szCs w:val="14"/>
              </w:rPr>
            </w:pPr>
            <w:r w:rsidRPr="001D780C">
              <w:rPr>
                <w:rFonts w:cs="Arial"/>
                <w:sz w:val="14"/>
                <w:szCs w:val="14"/>
              </w:rPr>
              <w:t>CNAE_ENR</w:t>
            </w:r>
          </w:p>
        </w:tc>
        <w:tc>
          <w:tcPr>
            <w:tcW w:w="1275" w:type="pct"/>
            <w:tcBorders>
              <w:top w:val="nil"/>
              <w:left w:val="nil"/>
              <w:bottom w:val="single" w:sz="4" w:space="0" w:color="auto"/>
              <w:right w:val="single" w:sz="4" w:space="0" w:color="auto"/>
            </w:tcBorders>
            <w:shd w:val="clear" w:color="000000" w:fill="auto"/>
            <w:vAlign w:val="bottom"/>
            <w:hideMark/>
          </w:tcPr>
          <w:p w14:paraId="64EAC5B7"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2D8FB796"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ED2CBB9" w14:textId="77777777" w:rsidR="001D780C" w:rsidRPr="001D780C" w:rsidRDefault="001D780C" w:rsidP="00206867">
            <w:pPr>
              <w:jc w:val="left"/>
              <w:rPr>
                <w:rFonts w:cs="Arial"/>
                <w:sz w:val="14"/>
                <w:szCs w:val="14"/>
              </w:rPr>
            </w:pPr>
            <w:r w:rsidRPr="001D780C">
              <w:rPr>
                <w:rFonts w:cs="Arial"/>
                <w:sz w:val="14"/>
                <w:szCs w:val="14"/>
              </w:rPr>
              <w:t>CNAE_DESCRICAO_ENR</w:t>
            </w:r>
          </w:p>
        </w:tc>
        <w:tc>
          <w:tcPr>
            <w:tcW w:w="351" w:type="pct"/>
            <w:tcBorders>
              <w:top w:val="nil"/>
              <w:left w:val="nil"/>
              <w:bottom w:val="single" w:sz="4" w:space="0" w:color="auto"/>
              <w:right w:val="single" w:sz="4" w:space="0" w:color="auto"/>
            </w:tcBorders>
            <w:shd w:val="clear" w:color="000000" w:fill="F2F2F2"/>
            <w:noWrap/>
            <w:vAlign w:val="center"/>
            <w:hideMark/>
          </w:tcPr>
          <w:p w14:paraId="77DE7B2E"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D288108" w14:textId="5D41D975" w:rsidR="001D780C" w:rsidRPr="001D780C" w:rsidRDefault="007B6688" w:rsidP="00206867">
            <w:pPr>
              <w:jc w:val="center"/>
              <w:rPr>
                <w:rFonts w:cs="Arial"/>
                <w:sz w:val="14"/>
                <w:szCs w:val="14"/>
              </w:rPr>
            </w:pPr>
            <w:r>
              <w:rPr>
                <w:rFonts w:cs="Arial"/>
                <w:sz w:val="14"/>
                <w:szCs w:val="14"/>
              </w:rPr>
              <w:t>5</w:t>
            </w:r>
            <w:r w:rsidR="001D780C" w:rsidRPr="001D780C">
              <w:rPr>
                <w:rFonts w:cs="Arial"/>
                <w:sz w:val="14"/>
                <w:szCs w:val="14"/>
              </w:rPr>
              <w:t>00</w:t>
            </w:r>
          </w:p>
        </w:tc>
        <w:tc>
          <w:tcPr>
            <w:tcW w:w="317" w:type="pct"/>
            <w:tcBorders>
              <w:top w:val="nil"/>
              <w:left w:val="nil"/>
              <w:bottom w:val="single" w:sz="4" w:space="0" w:color="auto"/>
              <w:right w:val="single" w:sz="4" w:space="0" w:color="auto"/>
            </w:tcBorders>
            <w:shd w:val="clear" w:color="000000" w:fill="F2F2F2"/>
            <w:noWrap/>
            <w:vAlign w:val="center"/>
            <w:hideMark/>
          </w:tcPr>
          <w:p w14:paraId="05EAEA59"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202D1507"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C8C65F6" w14:textId="77777777" w:rsidR="001D780C" w:rsidRPr="001D780C" w:rsidRDefault="001D780C" w:rsidP="001D780C">
            <w:pPr>
              <w:jc w:val="left"/>
              <w:rPr>
                <w:rFonts w:cs="Arial"/>
                <w:sz w:val="14"/>
                <w:szCs w:val="14"/>
              </w:rPr>
            </w:pPr>
            <w:r w:rsidRPr="001D780C">
              <w:rPr>
                <w:rFonts w:cs="Arial"/>
                <w:sz w:val="14"/>
                <w:szCs w:val="14"/>
              </w:rPr>
              <w:t>CNAE_DESCRICAO_ENR</w:t>
            </w:r>
          </w:p>
        </w:tc>
        <w:tc>
          <w:tcPr>
            <w:tcW w:w="1275" w:type="pct"/>
            <w:tcBorders>
              <w:top w:val="nil"/>
              <w:left w:val="nil"/>
              <w:bottom w:val="single" w:sz="4" w:space="0" w:color="auto"/>
              <w:right w:val="single" w:sz="4" w:space="0" w:color="auto"/>
            </w:tcBorders>
            <w:shd w:val="clear" w:color="000000" w:fill="auto"/>
            <w:vAlign w:val="bottom"/>
            <w:hideMark/>
          </w:tcPr>
          <w:p w14:paraId="313085F4"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75F625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D82B614" w14:textId="77777777" w:rsidR="001D780C" w:rsidRPr="001D780C" w:rsidRDefault="001D780C" w:rsidP="00206867">
            <w:pPr>
              <w:jc w:val="left"/>
              <w:rPr>
                <w:rFonts w:cs="Arial"/>
                <w:sz w:val="14"/>
                <w:szCs w:val="14"/>
              </w:rPr>
            </w:pPr>
            <w:r w:rsidRPr="001D780C">
              <w:rPr>
                <w:rFonts w:cs="Arial"/>
                <w:sz w:val="14"/>
                <w:szCs w:val="14"/>
              </w:rPr>
              <w:t>NATUREZA_JURIDICA_ENR</w:t>
            </w:r>
          </w:p>
        </w:tc>
        <w:tc>
          <w:tcPr>
            <w:tcW w:w="351" w:type="pct"/>
            <w:tcBorders>
              <w:top w:val="nil"/>
              <w:left w:val="nil"/>
              <w:bottom w:val="single" w:sz="4" w:space="0" w:color="auto"/>
              <w:right w:val="single" w:sz="4" w:space="0" w:color="auto"/>
            </w:tcBorders>
            <w:shd w:val="clear" w:color="000000" w:fill="F2F2F2"/>
            <w:noWrap/>
            <w:vAlign w:val="center"/>
            <w:hideMark/>
          </w:tcPr>
          <w:p w14:paraId="1A900D23"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354B289"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0351FBCD"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7B35ACA1"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552C8F6E" w14:textId="77777777" w:rsidR="001D780C" w:rsidRPr="001D780C" w:rsidRDefault="001D780C" w:rsidP="001D780C">
            <w:pPr>
              <w:jc w:val="left"/>
              <w:rPr>
                <w:rFonts w:cs="Arial"/>
                <w:sz w:val="14"/>
                <w:szCs w:val="14"/>
              </w:rPr>
            </w:pPr>
            <w:r w:rsidRPr="001D780C">
              <w:rPr>
                <w:rFonts w:cs="Arial"/>
                <w:sz w:val="14"/>
                <w:szCs w:val="14"/>
              </w:rPr>
              <w:t>NATUREZA_JURIDICA_ENR</w:t>
            </w:r>
          </w:p>
        </w:tc>
        <w:tc>
          <w:tcPr>
            <w:tcW w:w="1275" w:type="pct"/>
            <w:tcBorders>
              <w:top w:val="nil"/>
              <w:left w:val="nil"/>
              <w:bottom w:val="single" w:sz="4" w:space="0" w:color="auto"/>
              <w:right w:val="single" w:sz="4" w:space="0" w:color="auto"/>
            </w:tcBorders>
            <w:shd w:val="clear" w:color="000000" w:fill="auto"/>
            <w:vAlign w:val="bottom"/>
            <w:hideMark/>
          </w:tcPr>
          <w:p w14:paraId="298751F1"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3EBACA85"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14D857E" w14:textId="77777777" w:rsidR="001D780C" w:rsidRPr="001D780C" w:rsidRDefault="001D780C" w:rsidP="00206867">
            <w:pPr>
              <w:jc w:val="left"/>
              <w:rPr>
                <w:rFonts w:cs="Arial"/>
                <w:sz w:val="14"/>
                <w:szCs w:val="14"/>
              </w:rPr>
            </w:pPr>
            <w:r w:rsidRPr="001D780C">
              <w:rPr>
                <w:rFonts w:cs="Arial"/>
                <w:sz w:val="14"/>
                <w:szCs w:val="14"/>
              </w:rPr>
              <w:t>DESC_NAT_JUR_ENR</w:t>
            </w:r>
          </w:p>
        </w:tc>
        <w:tc>
          <w:tcPr>
            <w:tcW w:w="351" w:type="pct"/>
            <w:tcBorders>
              <w:top w:val="nil"/>
              <w:left w:val="nil"/>
              <w:bottom w:val="single" w:sz="4" w:space="0" w:color="auto"/>
              <w:right w:val="single" w:sz="4" w:space="0" w:color="auto"/>
            </w:tcBorders>
            <w:shd w:val="clear" w:color="000000" w:fill="F2F2F2"/>
            <w:noWrap/>
            <w:vAlign w:val="center"/>
            <w:hideMark/>
          </w:tcPr>
          <w:p w14:paraId="06070858"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6D7DC14"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3222C960"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7B94471B"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0278D1D8" w14:textId="77777777" w:rsidR="001D780C" w:rsidRPr="001D780C" w:rsidRDefault="001D780C" w:rsidP="001D780C">
            <w:pPr>
              <w:jc w:val="left"/>
              <w:rPr>
                <w:rFonts w:cs="Arial"/>
                <w:sz w:val="14"/>
                <w:szCs w:val="14"/>
              </w:rPr>
            </w:pPr>
            <w:r w:rsidRPr="001D780C">
              <w:rPr>
                <w:rFonts w:cs="Arial"/>
                <w:sz w:val="14"/>
                <w:szCs w:val="14"/>
              </w:rPr>
              <w:t>DESC_NAT_JUR_ENR</w:t>
            </w:r>
          </w:p>
        </w:tc>
        <w:tc>
          <w:tcPr>
            <w:tcW w:w="1275" w:type="pct"/>
            <w:tcBorders>
              <w:top w:val="nil"/>
              <w:left w:val="nil"/>
              <w:bottom w:val="single" w:sz="4" w:space="0" w:color="auto"/>
              <w:right w:val="single" w:sz="4" w:space="0" w:color="auto"/>
            </w:tcBorders>
            <w:shd w:val="clear" w:color="000000" w:fill="auto"/>
            <w:vAlign w:val="bottom"/>
            <w:hideMark/>
          </w:tcPr>
          <w:p w14:paraId="701708D5"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19782B1F"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1EF81388" w14:textId="77777777" w:rsidR="001D780C" w:rsidRPr="001D780C" w:rsidRDefault="001D780C" w:rsidP="00206867">
            <w:pPr>
              <w:jc w:val="left"/>
              <w:rPr>
                <w:rFonts w:cs="Arial"/>
                <w:sz w:val="14"/>
                <w:szCs w:val="14"/>
              </w:rPr>
            </w:pPr>
            <w:r w:rsidRPr="001D780C">
              <w:rPr>
                <w:rFonts w:cs="Arial"/>
                <w:sz w:val="14"/>
                <w:szCs w:val="14"/>
              </w:rPr>
              <w:t>OPERACIONALIDADE_12M_ENR</w:t>
            </w:r>
          </w:p>
        </w:tc>
        <w:tc>
          <w:tcPr>
            <w:tcW w:w="351" w:type="pct"/>
            <w:tcBorders>
              <w:top w:val="nil"/>
              <w:left w:val="nil"/>
              <w:bottom w:val="single" w:sz="4" w:space="0" w:color="auto"/>
              <w:right w:val="single" w:sz="4" w:space="0" w:color="auto"/>
            </w:tcBorders>
            <w:shd w:val="clear" w:color="000000" w:fill="F2F2F2"/>
            <w:noWrap/>
            <w:vAlign w:val="center"/>
            <w:hideMark/>
          </w:tcPr>
          <w:p w14:paraId="2E11F943"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294434E"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0CE6B126"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926BFEC" w14:textId="77777777" w:rsidR="001D780C" w:rsidRPr="0043447C" w:rsidRDefault="001D780C"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2E9D8549" w14:textId="77777777" w:rsidR="001D780C" w:rsidRPr="0043447C" w:rsidRDefault="001D780C" w:rsidP="001D780C">
            <w:pPr>
              <w:jc w:val="left"/>
              <w:rPr>
                <w:rFonts w:cs="Arial"/>
                <w:sz w:val="14"/>
                <w:szCs w:val="14"/>
              </w:rPr>
            </w:pPr>
            <w:r w:rsidRPr="0043447C">
              <w:rPr>
                <w:rFonts w:cs="Arial"/>
                <w:sz w:val="14"/>
                <w:szCs w:val="14"/>
              </w:rPr>
              <w:t>OPERACIONALIDADE_12M_ENR</w:t>
            </w:r>
          </w:p>
        </w:tc>
        <w:tc>
          <w:tcPr>
            <w:tcW w:w="1275" w:type="pct"/>
            <w:tcBorders>
              <w:top w:val="nil"/>
              <w:left w:val="nil"/>
              <w:bottom w:val="single" w:sz="4" w:space="0" w:color="auto"/>
              <w:right w:val="single" w:sz="4" w:space="0" w:color="auto"/>
            </w:tcBorders>
            <w:shd w:val="clear" w:color="000000" w:fill="auto"/>
            <w:vAlign w:val="bottom"/>
            <w:hideMark/>
          </w:tcPr>
          <w:p w14:paraId="6C0F13D1"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7277ADFB"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21AF0D8" w14:textId="77777777" w:rsidR="001D780C" w:rsidRPr="001D780C" w:rsidRDefault="001D780C" w:rsidP="00206867">
            <w:pPr>
              <w:jc w:val="left"/>
              <w:rPr>
                <w:rFonts w:cs="Arial"/>
                <w:sz w:val="14"/>
                <w:szCs w:val="14"/>
              </w:rPr>
            </w:pPr>
            <w:r w:rsidRPr="001D780C">
              <w:rPr>
                <w:rFonts w:cs="Arial"/>
                <w:sz w:val="14"/>
                <w:szCs w:val="14"/>
              </w:rPr>
              <w:t>CPF_REP_ENR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4E966B3B"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B9C8B53" w14:textId="77777777" w:rsidR="001D780C" w:rsidRPr="001D780C" w:rsidRDefault="001D780C" w:rsidP="00206867">
            <w:pPr>
              <w:jc w:val="center"/>
              <w:rPr>
                <w:rFonts w:cs="Arial"/>
                <w:sz w:val="14"/>
                <w:szCs w:val="14"/>
              </w:rPr>
            </w:pPr>
            <w:r w:rsidRPr="001D780C">
              <w:rPr>
                <w:rFonts w:cs="Arial"/>
                <w:sz w:val="14"/>
                <w:szCs w:val="14"/>
              </w:rPr>
              <w:t>30</w:t>
            </w:r>
          </w:p>
        </w:tc>
        <w:tc>
          <w:tcPr>
            <w:tcW w:w="317" w:type="pct"/>
            <w:tcBorders>
              <w:top w:val="nil"/>
              <w:left w:val="nil"/>
              <w:bottom w:val="single" w:sz="4" w:space="0" w:color="auto"/>
              <w:right w:val="single" w:sz="4" w:space="0" w:color="auto"/>
            </w:tcBorders>
            <w:shd w:val="clear" w:color="000000" w:fill="F2F2F2"/>
            <w:noWrap/>
            <w:vAlign w:val="center"/>
            <w:hideMark/>
          </w:tcPr>
          <w:p w14:paraId="3F99E7A3"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E58350E" w14:textId="77777777" w:rsidR="001D780C" w:rsidRPr="0043447C" w:rsidRDefault="001D780C"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8F80F95" w14:textId="5E1AE045" w:rsidR="001D780C" w:rsidRPr="0043447C" w:rsidRDefault="001D780C" w:rsidP="001D780C">
            <w:pPr>
              <w:jc w:val="left"/>
              <w:rPr>
                <w:rFonts w:cs="Arial"/>
                <w:sz w:val="14"/>
                <w:szCs w:val="14"/>
              </w:rPr>
            </w:pPr>
            <w:r w:rsidRPr="0043447C">
              <w:rPr>
                <w:rFonts w:cs="Arial"/>
                <w:sz w:val="14"/>
                <w:szCs w:val="14"/>
              </w:rPr>
              <w:t>CPF_REP</w:t>
            </w:r>
            <w:r w:rsidR="00035A15" w:rsidRPr="0043447C">
              <w:rPr>
                <w:rFonts w:cs="Arial"/>
                <w:sz w:val="14"/>
                <w:szCs w:val="14"/>
              </w:rPr>
              <w:t>RESENTANTE</w:t>
            </w:r>
            <w:r w:rsidRPr="0043447C">
              <w:rPr>
                <w:rFonts w:cs="Arial"/>
                <w:sz w:val="14"/>
                <w:szCs w:val="14"/>
              </w:rPr>
              <w:t>_ENR</w:t>
            </w:r>
          </w:p>
        </w:tc>
        <w:tc>
          <w:tcPr>
            <w:tcW w:w="1275" w:type="pct"/>
            <w:tcBorders>
              <w:top w:val="nil"/>
              <w:left w:val="nil"/>
              <w:bottom w:val="single" w:sz="4" w:space="0" w:color="auto"/>
              <w:right w:val="single" w:sz="4" w:space="0" w:color="auto"/>
            </w:tcBorders>
            <w:shd w:val="clear" w:color="auto" w:fill="auto"/>
            <w:vAlign w:val="center"/>
            <w:hideMark/>
          </w:tcPr>
          <w:p w14:paraId="0F7ABB7F" w14:textId="6829606A" w:rsidR="001D780C" w:rsidRPr="001D780C" w:rsidRDefault="00316960" w:rsidP="001D780C">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CPF</w:t>
              </w:r>
            </w:hyperlink>
          </w:p>
        </w:tc>
      </w:tr>
      <w:tr w:rsidR="00316960" w:rsidRPr="001D780C" w14:paraId="42A5F121"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45A74E2" w14:textId="77777777" w:rsidR="00316960" w:rsidRPr="001D780C" w:rsidRDefault="00316960" w:rsidP="00206867">
            <w:pPr>
              <w:jc w:val="left"/>
              <w:rPr>
                <w:rFonts w:cs="Arial"/>
                <w:sz w:val="14"/>
                <w:szCs w:val="14"/>
              </w:rPr>
            </w:pPr>
            <w:r w:rsidRPr="001D780C">
              <w:rPr>
                <w:rFonts w:cs="Arial"/>
                <w:sz w:val="14"/>
                <w:szCs w:val="14"/>
              </w:rPr>
              <w:t>FONE1_REP_ENR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4D43084C" w14:textId="77777777" w:rsidR="00316960" w:rsidRPr="001D780C" w:rsidRDefault="00316960"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1FA231BD" w14:textId="7CA81C80" w:rsidR="00316960" w:rsidRPr="001D780C" w:rsidRDefault="00A97FC1" w:rsidP="00206867">
            <w:pPr>
              <w:jc w:val="center"/>
              <w:rPr>
                <w:rFonts w:cs="Arial"/>
                <w:sz w:val="14"/>
                <w:szCs w:val="14"/>
              </w:rPr>
            </w:pPr>
            <w:r>
              <w:rPr>
                <w:rFonts w:cs="Arial"/>
                <w:sz w:val="14"/>
                <w:szCs w:val="14"/>
              </w:rPr>
              <w:t>15</w:t>
            </w:r>
          </w:p>
        </w:tc>
        <w:tc>
          <w:tcPr>
            <w:tcW w:w="317" w:type="pct"/>
            <w:tcBorders>
              <w:top w:val="nil"/>
              <w:left w:val="nil"/>
              <w:bottom w:val="single" w:sz="4" w:space="0" w:color="auto"/>
              <w:right w:val="single" w:sz="4" w:space="0" w:color="auto"/>
            </w:tcBorders>
            <w:shd w:val="clear" w:color="000000" w:fill="F2F2F2"/>
            <w:noWrap/>
            <w:vAlign w:val="center"/>
            <w:hideMark/>
          </w:tcPr>
          <w:p w14:paraId="2C5AE93E" w14:textId="77777777" w:rsidR="00316960" w:rsidRPr="001D780C" w:rsidRDefault="00316960"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6B2B13D" w14:textId="77777777" w:rsidR="00316960" w:rsidRPr="0043447C" w:rsidRDefault="00316960"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0046301B" w14:textId="139D52EA" w:rsidR="00316960" w:rsidRPr="0043447C" w:rsidRDefault="00C57990" w:rsidP="00316960">
            <w:pPr>
              <w:jc w:val="left"/>
              <w:rPr>
                <w:rFonts w:cs="Arial"/>
                <w:sz w:val="14"/>
                <w:szCs w:val="14"/>
              </w:rPr>
            </w:pPr>
            <w:r w:rsidRPr="0043447C">
              <w:rPr>
                <w:rFonts w:cs="Arial"/>
                <w:sz w:val="14"/>
                <w:szCs w:val="14"/>
              </w:rPr>
              <w:t>DDD1_REPRESENTANTE_ENR+</w:t>
            </w:r>
            <w:r w:rsidR="00316960" w:rsidRPr="0043447C">
              <w:rPr>
                <w:rFonts w:cs="Arial"/>
                <w:sz w:val="14"/>
                <w:szCs w:val="14"/>
              </w:rPr>
              <w:t>FONE1_REP_ENR</w:t>
            </w:r>
          </w:p>
        </w:tc>
        <w:tc>
          <w:tcPr>
            <w:tcW w:w="1275" w:type="pct"/>
            <w:tcBorders>
              <w:top w:val="nil"/>
              <w:left w:val="nil"/>
              <w:bottom w:val="single" w:sz="4" w:space="0" w:color="auto"/>
              <w:right w:val="single" w:sz="4" w:space="0" w:color="auto"/>
            </w:tcBorders>
            <w:shd w:val="clear" w:color="auto" w:fill="auto"/>
            <w:hideMark/>
          </w:tcPr>
          <w:p w14:paraId="1FB01F1A" w14:textId="7CE91B14" w:rsidR="00316960" w:rsidRPr="001D780C" w:rsidRDefault="00316960" w:rsidP="00316960">
            <w:pPr>
              <w:rPr>
                <w:rFonts w:cs="Arial"/>
                <w:color w:val="0000FF"/>
                <w:sz w:val="14"/>
                <w:szCs w:val="14"/>
                <w:u w:val="single"/>
              </w:rPr>
            </w:pPr>
            <w:r w:rsidRPr="00B234B0">
              <w:rPr>
                <w:rFonts w:cs="Arial"/>
                <w:sz w:val="14"/>
                <w:szCs w:val="14"/>
              </w:rPr>
              <w:t xml:space="preserve">Vide item </w:t>
            </w:r>
            <w:hyperlink w:anchor="_Normalizações_de_Registros" w:history="1">
              <w:r w:rsidRPr="00B234B0">
                <w:rPr>
                  <w:rStyle w:val="Hyperlink"/>
                  <w:rFonts w:cs="Arial"/>
                  <w:sz w:val="14"/>
                  <w:szCs w:val="14"/>
                </w:rPr>
                <w:t>Normalizações de Registros - TELEFONE</w:t>
              </w:r>
            </w:hyperlink>
          </w:p>
        </w:tc>
      </w:tr>
      <w:tr w:rsidR="00316960" w:rsidRPr="001D780C" w14:paraId="0D68EDDF"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3204831" w14:textId="77777777" w:rsidR="00316960" w:rsidRPr="001D780C" w:rsidRDefault="00316960" w:rsidP="00206867">
            <w:pPr>
              <w:jc w:val="left"/>
              <w:rPr>
                <w:rFonts w:cs="Arial"/>
                <w:sz w:val="14"/>
                <w:szCs w:val="14"/>
              </w:rPr>
            </w:pPr>
            <w:r w:rsidRPr="001D780C">
              <w:rPr>
                <w:rFonts w:cs="Arial"/>
                <w:sz w:val="14"/>
                <w:szCs w:val="14"/>
              </w:rPr>
              <w:t>FONE2_REP_ENR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387E6B66" w14:textId="77777777" w:rsidR="00316960" w:rsidRPr="001D780C" w:rsidRDefault="00316960"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64EAFB99" w14:textId="1E17148D" w:rsidR="00316960" w:rsidRPr="001D780C" w:rsidRDefault="00A97FC1" w:rsidP="00206867">
            <w:pPr>
              <w:jc w:val="center"/>
              <w:rPr>
                <w:rFonts w:cs="Arial"/>
                <w:sz w:val="14"/>
                <w:szCs w:val="14"/>
              </w:rPr>
            </w:pPr>
            <w:r>
              <w:rPr>
                <w:rFonts w:cs="Arial"/>
                <w:sz w:val="14"/>
                <w:szCs w:val="14"/>
              </w:rPr>
              <w:t>15</w:t>
            </w:r>
          </w:p>
        </w:tc>
        <w:tc>
          <w:tcPr>
            <w:tcW w:w="317" w:type="pct"/>
            <w:tcBorders>
              <w:top w:val="nil"/>
              <w:left w:val="nil"/>
              <w:bottom w:val="single" w:sz="4" w:space="0" w:color="auto"/>
              <w:right w:val="single" w:sz="4" w:space="0" w:color="auto"/>
            </w:tcBorders>
            <w:shd w:val="clear" w:color="000000" w:fill="F2F2F2"/>
            <w:noWrap/>
            <w:vAlign w:val="center"/>
            <w:hideMark/>
          </w:tcPr>
          <w:p w14:paraId="25C30ABB" w14:textId="77777777" w:rsidR="00316960" w:rsidRPr="001D780C" w:rsidRDefault="00316960"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467F5BDC" w14:textId="77777777" w:rsidR="00316960" w:rsidRPr="0043447C" w:rsidRDefault="00316960"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2AF34BA7" w14:textId="77777777" w:rsidR="00C57990" w:rsidRPr="0043447C" w:rsidRDefault="00C57990" w:rsidP="00C57990">
            <w:pPr>
              <w:jc w:val="left"/>
              <w:rPr>
                <w:rFonts w:cs="Arial"/>
                <w:sz w:val="14"/>
                <w:szCs w:val="14"/>
              </w:rPr>
            </w:pPr>
            <w:r w:rsidRPr="0043447C">
              <w:rPr>
                <w:rFonts w:cs="Arial"/>
                <w:sz w:val="14"/>
                <w:szCs w:val="14"/>
              </w:rPr>
              <w:t>DDD2_REPRESENTANTE_ENR</w:t>
            </w:r>
          </w:p>
          <w:p w14:paraId="1EF3DC0B" w14:textId="52AA171D" w:rsidR="00316960" w:rsidRPr="0043447C" w:rsidRDefault="00C57990" w:rsidP="00316960">
            <w:pPr>
              <w:jc w:val="left"/>
              <w:rPr>
                <w:rFonts w:cs="Arial"/>
                <w:sz w:val="14"/>
                <w:szCs w:val="14"/>
              </w:rPr>
            </w:pPr>
            <w:r w:rsidRPr="0043447C">
              <w:rPr>
                <w:rFonts w:cs="Arial"/>
                <w:sz w:val="14"/>
                <w:szCs w:val="14"/>
              </w:rPr>
              <w:t>+</w:t>
            </w:r>
            <w:r w:rsidR="00316960" w:rsidRPr="0043447C">
              <w:rPr>
                <w:rFonts w:cs="Arial"/>
                <w:sz w:val="14"/>
                <w:szCs w:val="14"/>
              </w:rPr>
              <w:t>FONE2_REP_ENR</w:t>
            </w:r>
          </w:p>
        </w:tc>
        <w:tc>
          <w:tcPr>
            <w:tcW w:w="1275" w:type="pct"/>
            <w:tcBorders>
              <w:top w:val="nil"/>
              <w:left w:val="nil"/>
              <w:bottom w:val="single" w:sz="4" w:space="0" w:color="auto"/>
              <w:right w:val="single" w:sz="4" w:space="0" w:color="auto"/>
            </w:tcBorders>
            <w:shd w:val="clear" w:color="auto" w:fill="auto"/>
            <w:hideMark/>
          </w:tcPr>
          <w:p w14:paraId="0C4D52AA" w14:textId="1FF46C65" w:rsidR="00316960" w:rsidRPr="001D780C" w:rsidRDefault="00316960" w:rsidP="00316960">
            <w:pPr>
              <w:rPr>
                <w:rFonts w:cs="Arial"/>
                <w:color w:val="0000FF"/>
                <w:sz w:val="14"/>
                <w:szCs w:val="14"/>
                <w:u w:val="single"/>
              </w:rPr>
            </w:pPr>
            <w:r w:rsidRPr="00B234B0">
              <w:rPr>
                <w:rFonts w:cs="Arial"/>
                <w:sz w:val="14"/>
                <w:szCs w:val="14"/>
              </w:rPr>
              <w:t xml:space="preserve">Vide item </w:t>
            </w:r>
            <w:hyperlink w:anchor="_Normalizações_de_Registros" w:history="1">
              <w:r w:rsidRPr="00B234B0">
                <w:rPr>
                  <w:rStyle w:val="Hyperlink"/>
                  <w:rFonts w:cs="Arial"/>
                  <w:sz w:val="14"/>
                  <w:szCs w:val="14"/>
                </w:rPr>
                <w:t>Normalizações de Registros - TELEFONE</w:t>
              </w:r>
            </w:hyperlink>
          </w:p>
        </w:tc>
      </w:tr>
      <w:tr w:rsidR="00316960" w:rsidRPr="001D780C" w14:paraId="4028AC81"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D7A3AA3" w14:textId="77777777" w:rsidR="00316960" w:rsidRPr="001D780C" w:rsidRDefault="00316960" w:rsidP="00206867">
            <w:pPr>
              <w:jc w:val="left"/>
              <w:rPr>
                <w:rFonts w:cs="Arial"/>
                <w:sz w:val="14"/>
                <w:szCs w:val="14"/>
              </w:rPr>
            </w:pPr>
            <w:r w:rsidRPr="001D780C">
              <w:rPr>
                <w:rFonts w:cs="Arial"/>
                <w:sz w:val="14"/>
                <w:szCs w:val="14"/>
              </w:rPr>
              <w:t>FONE3_REP_ENR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252842A7" w14:textId="77777777" w:rsidR="00316960" w:rsidRPr="001D780C" w:rsidRDefault="00316960"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1491C66E" w14:textId="12AF727C" w:rsidR="00316960" w:rsidRPr="001D780C" w:rsidRDefault="00A97FC1" w:rsidP="00206867">
            <w:pPr>
              <w:jc w:val="center"/>
              <w:rPr>
                <w:rFonts w:cs="Arial"/>
                <w:sz w:val="14"/>
                <w:szCs w:val="14"/>
              </w:rPr>
            </w:pPr>
            <w:r>
              <w:rPr>
                <w:rFonts w:cs="Arial"/>
                <w:sz w:val="14"/>
                <w:szCs w:val="14"/>
              </w:rPr>
              <w:t>15</w:t>
            </w:r>
          </w:p>
        </w:tc>
        <w:tc>
          <w:tcPr>
            <w:tcW w:w="317" w:type="pct"/>
            <w:tcBorders>
              <w:top w:val="nil"/>
              <w:left w:val="nil"/>
              <w:bottom w:val="single" w:sz="4" w:space="0" w:color="auto"/>
              <w:right w:val="single" w:sz="4" w:space="0" w:color="auto"/>
            </w:tcBorders>
            <w:shd w:val="clear" w:color="000000" w:fill="F2F2F2"/>
            <w:noWrap/>
            <w:vAlign w:val="center"/>
            <w:hideMark/>
          </w:tcPr>
          <w:p w14:paraId="3776218F" w14:textId="77777777" w:rsidR="00316960" w:rsidRPr="001D780C" w:rsidRDefault="00316960"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49F23C3F" w14:textId="77777777" w:rsidR="00316960" w:rsidRPr="0043447C" w:rsidRDefault="00316960"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CFE19CC" w14:textId="3D5B2B73" w:rsidR="00316960" w:rsidRPr="0043447C" w:rsidRDefault="007B6688" w:rsidP="00316960">
            <w:pPr>
              <w:jc w:val="left"/>
              <w:rPr>
                <w:rFonts w:cs="Arial"/>
                <w:sz w:val="14"/>
                <w:szCs w:val="14"/>
              </w:rPr>
            </w:pPr>
            <w:r w:rsidRPr="0043447C">
              <w:rPr>
                <w:rFonts w:cs="Arial"/>
                <w:sz w:val="14"/>
                <w:szCs w:val="14"/>
              </w:rPr>
              <w:t>DDD3_REPRESENTANTE_ENR+</w:t>
            </w:r>
            <w:r w:rsidR="00316960" w:rsidRPr="0043447C">
              <w:rPr>
                <w:rFonts w:cs="Arial"/>
                <w:sz w:val="14"/>
                <w:szCs w:val="14"/>
              </w:rPr>
              <w:t>FONE3_REP_ENR</w:t>
            </w:r>
          </w:p>
        </w:tc>
        <w:tc>
          <w:tcPr>
            <w:tcW w:w="1275" w:type="pct"/>
            <w:tcBorders>
              <w:top w:val="nil"/>
              <w:left w:val="nil"/>
              <w:bottom w:val="single" w:sz="4" w:space="0" w:color="auto"/>
              <w:right w:val="single" w:sz="4" w:space="0" w:color="auto"/>
            </w:tcBorders>
            <w:shd w:val="clear" w:color="auto" w:fill="auto"/>
            <w:hideMark/>
          </w:tcPr>
          <w:p w14:paraId="6B3089F0" w14:textId="388F7FA4" w:rsidR="00316960" w:rsidRPr="001D780C" w:rsidRDefault="00316960" w:rsidP="00316960">
            <w:pPr>
              <w:rPr>
                <w:rFonts w:cs="Arial"/>
                <w:color w:val="0000FF"/>
                <w:sz w:val="14"/>
                <w:szCs w:val="14"/>
                <w:u w:val="single"/>
              </w:rPr>
            </w:pPr>
            <w:r w:rsidRPr="00B234B0">
              <w:rPr>
                <w:rFonts w:cs="Arial"/>
                <w:sz w:val="14"/>
                <w:szCs w:val="14"/>
              </w:rPr>
              <w:t xml:space="preserve">Vide item </w:t>
            </w:r>
            <w:hyperlink w:anchor="_Normalizações_de_Registros" w:history="1">
              <w:r w:rsidRPr="00B234B0">
                <w:rPr>
                  <w:rStyle w:val="Hyperlink"/>
                  <w:rFonts w:cs="Arial"/>
                  <w:sz w:val="14"/>
                  <w:szCs w:val="14"/>
                </w:rPr>
                <w:t>Normalizações de Registros - TELEFONE</w:t>
              </w:r>
            </w:hyperlink>
          </w:p>
        </w:tc>
      </w:tr>
      <w:tr w:rsidR="00316960" w:rsidRPr="001D780C" w14:paraId="76F05C47"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36EB57D" w14:textId="77777777" w:rsidR="00316960" w:rsidRPr="001D780C" w:rsidRDefault="00316960" w:rsidP="00206867">
            <w:pPr>
              <w:jc w:val="left"/>
              <w:rPr>
                <w:rFonts w:cs="Arial"/>
                <w:sz w:val="14"/>
                <w:szCs w:val="14"/>
              </w:rPr>
            </w:pPr>
            <w:r w:rsidRPr="001D780C">
              <w:rPr>
                <w:rFonts w:cs="Arial"/>
                <w:sz w:val="14"/>
                <w:szCs w:val="14"/>
              </w:rPr>
              <w:t>FONECEL1_REP_ENR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79357A70" w14:textId="77777777" w:rsidR="00316960" w:rsidRPr="001D780C" w:rsidRDefault="00316960"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13A7089C" w14:textId="5DFE2EFC" w:rsidR="00316960" w:rsidRPr="001D780C" w:rsidRDefault="00A97FC1" w:rsidP="00206867">
            <w:pPr>
              <w:jc w:val="center"/>
              <w:rPr>
                <w:rFonts w:cs="Arial"/>
                <w:sz w:val="14"/>
                <w:szCs w:val="14"/>
              </w:rPr>
            </w:pPr>
            <w:r>
              <w:rPr>
                <w:rFonts w:cs="Arial"/>
                <w:sz w:val="14"/>
                <w:szCs w:val="14"/>
              </w:rPr>
              <w:t>15</w:t>
            </w:r>
          </w:p>
        </w:tc>
        <w:tc>
          <w:tcPr>
            <w:tcW w:w="317" w:type="pct"/>
            <w:tcBorders>
              <w:top w:val="nil"/>
              <w:left w:val="nil"/>
              <w:bottom w:val="single" w:sz="4" w:space="0" w:color="auto"/>
              <w:right w:val="single" w:sz="4" w:space="0" w:color="auto"/>
            </w:tcBorders>
            <w:shd w:val="clear" w:color="000000" w:fill="F2F2F2"/>
            <w:noWrap/>
            <w:vAlign w:val="center"/>
            <w:hideMark/>
          </w:tcPr>
          <w:p w14:paraId="0A020E22" w14:textId="77777777" w:rsidR="00316960" w:rsidRPr="001D780C" w:rsidRDefault="00316960"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BE4F071" w14:textId="77777777" w:rsidR="00316960" w:rsidRPr="0043447C" w:rsidRDefault="00316960"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8E8DA77" w14:textId="744F2617" w:rsidR="00316960" w:rsidRPr="0043447C" w:rsidRDefault="007B6688" w:rsidP="00316960">
            <w:pPr>
              <w:jc w:val="left"/>
              <w:rPr>
                <w:rFonts w:cs="Arial"/>
                <w:sz w:val="14"/>
                <w:szCs w:val="14"/>
                <w:lang w:val="en-US"/>
              </w:rPr>
            </w:pPr>
            <w:r w:rsidRPr="0043447C">
              <w:rPr>
                <w:rFonts w:cs="Arial"/>
                <w:sz w:val="14"/>
                <w:szCs w:val="14"/>
                <w:lang w:val="en-US"/>
              </w:rPr>
              <w:t xml:space="preserve">DDDCEL1_REP_ENR + </w:t>
            </w:r>
            <w:r w:rsidR="00316960" w:rsidRPr="0043447C">
              <w:rPr>
                <w:rFonts w:cs="Arial"/>
                <w:sz w:val="14"/>
                <w:szCs w:val="14"/>
                <w:lang w:val="en-US"/>
              </w:rPr>
              <w:t>FONECEL1_REP_ENR</w:t>
            </w:r>
          </w:p>
        </w:tc>
        <w:tc>
          <w:tcPr>
            <w:tcW w:w="1275" w:type="pct"/>
            <w:tcBorders>
              <w:top w:val="nil"/>
              <w:left w:val="nil"/>
              <w:bottom w:val="single" w:sz="4" w:space="0" w:color="auto"/>
              <w:right w:val="single" w:sz="4" w:space="0" w:color="auto"/>
            </w:tcBorders>
            <w:shd w:val="clear" w:color="auto" w:fill="auto"/>
            <w:hideMark/>
          </w:tcPr>
          <w:p w14:paraId="48120902" w14:textId="20B8A5E4" w:rsidR="00316960" w:rsidRPr="001D780C" w:rsidRDefault="00316960" w:rsidP="00316960">
            <w:pPr>
              <w:rPr>
                <w:rFonts w:cs="Arial"/>
                <w:color w:val="0000FF"/>
                <w:sz w:val="14"/>
                <w:szCs w:val="14"/>
                <w:u w:val="single"/>
              </w:rPr>
            </w:pPr>
            <w:r w:rsidRPr="00B234B0">
              <w:rPr>
                <w:rFonts w:cs="Arial"/>
                <w:sz w:val="14"/>
                <w:szCs w:val="14"/>
              </w:rPr>
              <w:t xml:space="preserve">Vide item </w:t>
            </w:r>
            <w:hyperlink w:anchor="_Normalizações_de_Registros" w:history="1">
              <w:r w:rsidRPr="00B234B0">
                <w:rPr>
                  <w:rStyle w:val="Hyperlink"/>
                  <w:rFonts w:cs="Arial"/>
                  <w:sz w:val="14"/>
                  <w:szCs w:val="14"/>
                </w:rPr>
                <w:t>Normalizações de Registros - TELEFONE</w:t>
              </w:r>
            </w:hyperlink>
          </w:p>
        </w:tc>
      </w:tr>
      <w:tr w:rsidR="001D780C" w:rsidRPr="001D780C" w14:paraId="65933E71"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E1105BA" w14:textId="77777777" w:rsidR="001D780C" w:rsidRPr="001D780C" w:rsidRDefault="001D780C" w:rsidP="00206867">
            <w:pPr>
              <w:jc w:val="left"/>
              <w:rPr>
                <w:rFonts w:cs="Arial"/>
                <w:sz w:val="14"/>
                <w:szCs w:val="14"/>
              </w:rPr>
            </w:pPr>
            <w:r w:rsidRPr="001D780C">
              <w:rPr>
                <w:rFonts w:cs="Arial"/>
                <w:sz w:val="14"/>
                <w:szCs w:val="14"/>
              </w:rPr>
              <w:t>DATA_FUNDACAO_ENR</w:t>
            </w:r>
          </w:p>
        </w:tc>
        <w:tc>
          <w:tcPr>
            <w:tcW w:w="351" w:type="pct"/>
            <w:tcBorders>
              <w:top w:val="nil"/>
              <w:left w:val="nil"/>
              <w:bottom w:val="single" w:sz="4" w:space="0" w:color="auto"/>
              <w:right w:val="single" w:sz="4" w:space="0" w:color="auto"/>
            </w:tcBorders>
            <w:shd w:val="clear" w:color="000000" w:fill="F2F2F2"/>
            <w:noWrap/>
            <w:vAlign w:val="center"/>
            <w:hideMark/>
          </w:tcPr>
          <w:p w14:paraId="6E15AD2C" w14:textId="77777777" w:rsidR="001D780C" w:rsidRPr="001D780C" w:rsidRDefault="001D780C" w:rsidP="00206867">
            <w:pPr>
              <w:jc w:val="center"/>
              <w:rPr>
                <w:rFonts w:cs="Arial"/>
                <w:sz w:val="14"/>
                <w:szCs w:val="14"/>
              </w:rPr>
            </w:pPr>
            <w:r w:rsidRPr="001D780C">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50A173E2" w14:textId="73D55BBF" w:rsidR="001D780C" w:rsidRPr="001D780C" w:rsidRDefault="001D780C" w:rsidP="00206867">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5CE78B87"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9E09F7F" w14:textId="77777777" w:rsidR="001D780C" w:rsidRPr="0043447C" w:rsidRDefault="001D780C"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953A2BA" w14:textId="77777777" w:rsidR="001D780C" w:rsidRPr="0043447C" w:rsidRDefault="001D780C" w:rsidP="001D780C">
            <w:pPr>
              <w:jc w:val="left"/>
              <w:rPr>
                <w:rFonts w:cs="Arial"/>
                <w:sz w:val="14"/>
                <w:szCs w:val="14"/>
              </w:rPr>
            </w:pPr>
            <w:r w:rsidRPr="0043447C">
              <w:rPr>
                <w:rFonts w:cs="Arial"/>
                <w:sz w:val="14"/>
                <w:szCs w:val="14"/>
              </w:rPr>
              <w:t>DATA_FUNDACAO_ENR</w:t>
            </w:r>
          </w:p>
        </w:tc>
        <w:tc>
          <w:tcPr>
            <w:tcW w:w="1275" w:type="pct"/>
            <w:tcBorders>
              <w:top w:val="nil"/>
              <w:left w:val="nil"/>
              <w:bottom w:val="single" w:sz="4" w:space="0" w:color="auto"/>
              <w:right w:val="single" w:sz="4" w:space="0" w:color="auto"/>
            </w:tcBorders>
            <w:shd w:val="clear" w:color="auto" w:fill="auto"/>
            <w:vAlign w:val="center"/>
            <w:hideMark/>
          </w:tcPr>
          <w:p w14:paraId="1896A060" w14:textId="5ADF3A17" w:rsidR="001D780C" w:rsidRPr="001D780C" w:rsidRDefault="00316960" w:rsidP="00316960">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1D780C" w:rsidRPr="001D780C" w14:paraId="7483A8F8"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5CCF5E66" w14:textId="77777777" w:rsidR="001D780C" w:rsidRPr="001D780C" w:rsidRDefault="001D780C" w:rsidP="00206867">
            <w:pPr>
              <w:jc w:val="left"/>
              <w:rPr>
                <w:rFonts w:cs="Arial"/>
                <w:sz w:val="14"/>
                <w:szCs w:val="14"/>
              </w:rPr>
            </w:pPr>
            <w:r w:rsidRPr="001D780C">
              <w:rPr>
                <w:rFonts w:cs="Arial"/>
                <w:sz w:val="14"/>
                <w:szCs w:val="14"/>
              </w:rPr>
              <w:t>PORTE_ENR</w:t>
            </w:r>
          </w:p>
        </w:tc>
        <w:tc>
          <w:tcPr>
            <w:tcW w:w="351" w:type="pct"/>
            <w:tcBorders>
              <w:top w:val="nil"/>
              <w:left w:val="nil"/>
              <w:bottom w:val="single" w:sz="4" w:space="0" w:color="auto"/>
              <w:right w:val="single" w:sz="4" w:space="0" w:color="auto"/>
            </w:tcBorders>
            <w:shd w:val="clear" w:color="000000" w:fill="F2F2F2"/>
            <w:noWrap/>
            <w:vAlign w:val="center"/>
            <w:hideMark/>
          </w:tcPr>
          <w:p w14:paraId="1A6557BB"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CE37142"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7C7CC006"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8DF9838" w14:textId="77777777" w:rsidR="001D780C" w:rsidRPr="0043447C" w:rsidRDefault="001D780C"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4DF87DE" w14:textId="77777777" w:rsidR="001D780C" w:rsidRPr="0043447C" w:rsidRDefault="001D780C" w:rsidP="001D780C">
            <w:pPr>
              <w:jc w:val="left"/>
              <w:rPr>
                <w:rFonts w:cs="Arial"/>
                <w:sz w:val="14"/>
                <w:szCs w:val="14"/>
              </w:rPr>
            </w:pPr>
            <w:r w:rsidRPr="0043447C">
              <w:rPr>
                <w:rFonts w:cs="Arial"/>
                <w:sz w:val="14"/>
                <w:szCs w:val="14"/>
              </w:rPr>
              <w:t>PORTE_ENR</w:t>
            </w:r>
          </w:p>
        </w:tc>
        <w:tc>
          <w:tcPr>
            <w:tcW w:w="1275" w:type="pct"/>
            <w:tcBorders>
              <w:top w:val="nil"/>
              <w:left w:val="nil"/>
              <w:bottom w:val="single" w:sz="4" w:space="0" w:color="auto"/>
              <w:right w:val="single" w:sz="4" w:space="0" w:color="auto"/>
            </w:tcBorders>
            <w:shd w:val="clear" w:color="auto" w:fill="auto"/>
            <w:hideMark/>
          </w:tcPr>
          <w:p w14:paraId="5E6C1C39"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0BE88D7"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9F6325E" w14:textId="77777777" w:rsidR="001D780C" w:rsidRPr="001D780C" w:rsidRDefault="001D780C" w:rsidP="00206867">
            <w:pPr>
              <w:jc w:val="left"/>
              <w:rPr>
                <w:rFonts w:cs="Arial"/>
                <w:sz w:val="14"/>
                <w:szCs w:val="14"/>
              </w:rPr>
            </w:pPr>
            <w:r w:rsidRPr="001D780C">
              <w:rPr>
                <w:rFonts w:cs="Arial"/>
                <w:sz w:val="14"/>
                <w:szCs w:val="14"/>
              </w:rPr>
              <w:t>RISK_SCORING_ENR</w:t>
            </w:r>
          </w:p>
        </w:tc>
        <w:tc>
          <w:tcPr>
            <w:tcW w:w="351" w:type="pct"/>
            <w:tcBorders>
              <w:top w:val="nil"/>
              <w:left w:val="nil"/>
              <w:bottom w:val="single" w:sz="4" w:space="0" w:color="auto"/>
              <w:right w:val="single" w:sz="4" w:space="0" w:color="auto"/>
            </w:tcBorders>
            <w:shd w:val="clear" w:color="000000" w:fill="F2F2F2"/>
            <w:noWrap/>
            <w:vAlign w:val="center"/>
            <w:hideMark/>
          </w:tcPr>
          <w:p w14:paraId="74F73F26"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C3E9083"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173AC73C"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44FA13E0" w14:textId="77777777" w:rsidR="001D780C" w:rsidRPr="0043447C" w:rsidRDefault="001D780C" w:rsidP="00206867">
            <w:pPr>
              <w:jc w:val="center"/>
              <w:rPr>
                <w:rFonts w:cs="Arial"/>
                <w:sz w:val="14"/>
                <w:szCs w:val="14"/>
              </w:rPr>
            </w:pPr>
            <w:r w:rsidRPr="0043447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48D9525D" w14:textId="77777777" w:rsidR="001D780C" w:rsidRPr="0043447C" w:rsidRDefault="001D780C" w:rsidP="001D780C">
            <w:pPr>
              <w:jc w:val="left"/>
              <w:rPr>
                <w:rFonts w:cs="Arial"/>
                <w:sz w:val="14"/>
                <w:szCs w:val="14"/>
              </w:rPr>
            </w:pPr>
            <w:r w:rsidRPr="0043447C">
              <w:rPr>
                <w:rFonts w:cs="Arial"/>
                <w:sz w:val="14"/>
                <w:szCs w:val="14"/>
              </w:rPr>
              <w:t>RISK_SCORING_ENR</w:t>
            </w:r>
          </w:p>
        </w:tc>
        <w:tc>
          <w:tcPr>
            <w:tcW w:w="1275" w:type="pct"/>
            <w:tcBorders>
              <w:top w:val="nil"/>
              <w:left w:val="nil"/>
              <w:bottom w:val="single" w:sz="4" w:space="0" w:color="auto"/>
              <w:right w:val="single" w:sz="4" w:space="0" w:color="auto"/>
            </w:tcBorders>
            <w:shd w:val="clear" w:color="auto" w:fill="auto"/>
            <w:hideMark/>
          </w:tcPr>
          <w:p w14:paraId="54399965"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76DEEA68"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68946F14" w14:textId="77777777" w:rsidR="001D780C" w:rsidRPr="001D780C" w:rsidRDefault="001D780C" w:rsidP="00206867">
            <w:pPr>
              <w:jc w:val="left"/>
              <w:rPr>
                <w:rFonts w:cs="Arial"/>
                <w:sz w:val="14"/>
                <w:szCs w:val="14"/>
              </w:rPr>
            </w:pPr>
            <w:r w:rsidRPr="001D780C">
              <w:rPr>
                <w:rFonts w:cs="Arial"/>
                <w:sz w:val="14"/>
                <w:szCs w:val="14"/>
              </w:rPr>
              <w:t>FAIXA_SCORING_ENR</w:t>
            </w:r>
          </w:p>
        </w:tc>
        <w:tc>
          <w:tcPr>
            <w:tcW w:w="351" w:type="pct"/>
            <w:tcBorders>
              <w:top w:val="nil"/>
              <w:left w:val="nil"/>
              <w:bottom w:val="single" w:sz="4" w:space="0" w:color="auto"/>
              <w:right w:val="single" w:sz="4" w:space="0" w:color="auto"/>
            </w:tcBorders>
            <w:shd w:val="clear" w:color="000000" w:fill="F2F2F2"/>
            <w:noWrap/>
            <w:vAlign w:val="center"/>
            <w:hideMark/>
          </w:tcPr>
          <w:p w14:paraId="21763D57"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01BFBBC"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5C953FED"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64C23EC3"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0AEEAC9D" w14:textId="77777777" w:rsidR="001D780C" w:rsidRPr="001D780C" w:rsidRDefault="001D780C" w:rsidP="001D780C">
            <w:pPr>
              <w:jc w:val="left"/>
              <w:rPr>
                <w:rFonts w:cs="Arial"/>
                <w:sz w:val="14"/>
                <w:szCs w:val="14"/>
              </w:rPr>
            </w:pPr>
            <w:r w:rsidRPr="001D780C">
              <w:rPr>
                <w:rFonts w:cs="Arial"/>
                <w:sz w:val="14"/>
                <w:szCs w:val="14"/>
              </w:rPr>
              <w:t>FAIXA_SCORING_ENR</w:t>
            </w:r>
          </w:p>
        </w:tc>
        <w:tc>
          <w:tcPr>
            <w:tcW w:w="1275" w:type="pct"/>
            <w:tcBorders>
              <w:top w:val="nil"/>
              <w:left w:val="nil"/>
              <w:bottom w:val="single" w:sz="4" w:space="0" w:color="auto"/>
              <w:right w:val="single" w:sz="4" w:space="0" w:color="auto"/>
            </w:tcBorders>
            <w:shd w:val="clear" w:color="auto" w:fill="auto"/>
            <w:hideMark/>
          </w:tcPr>
          <w:p w14:paraId="0160BA7C"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229327A0"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60D37CEF" w14:textId="77777777" w:rsidR="001D780C" w:rsidRPr="001D780C" w:rsidRDefault="001D780C" w:rsidP="00206867">
            <w:pPr>
              <w:jc w:val="left"/>
              <w:rPr>
                <w:rFonts w:cs="Arial"/>
                <w:sz w:val="14"/>
                <w:szCs w:val="14"/>
              </w:rPr>
            </w:pPr>
            <w:r w:rsidRPr="001D780C">
              <w:rPr>
                <w:rFonts w:cs="Arial"/>
                <w:sz w:val="14"/>
                <w:szCs w:val="14"/>
              </w:rPr>
              <w:t>POSSUI_FILIAIS_ENR</w:t>
            </w:r>
          </w:p>
        </w:tc>
        <w:tc>
          <w:tcPr>
            <w:tcW w:w="351" w:type="pct"/>
            <w:tcBorders>
              <w:top w:val="nil"/>
              <w:left w:val="nil"/>
              <w:bottom w:val="single" w:sz="4" w:space="0" w:color="auto"/>
              <w:right w:val="single" w:sz="4" w:space="0" w:color="auto"/>
            </w:tcBorders>
            <w:shd w:val="clear" w:color="000000" w:fill="F2F2F2"/>
            <w:noWrap/>
            <w:vAlign w:val="center"/>
            <w:hideMark/>
          </w:tcPr>
          <w:p w14:paraId="2C6CCA72"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49F4749"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4D7EAD7C"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FD25274"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2B1EEE8" w14:textId="77777777" w:rsidR="001D780C" w:rsidRPr="001D780C" w:rsidRDefault="001D780C" w:rsidP="001D780C">
            <w:pPr>
              <w:jc w:val="left"/>
              <w:rPr>
                <w:rFonts w:cs="Arial"/>
                <w:sz w:val="14"/>
                <w:szCs w:val="14"/>
              </w:rPr>
            </w:pPr>
            <w:r w:rsidRPr="001D780C">
              <w:rPr>
                <w:rFonts w:cs="Arial"/>
                <w:sz w:val="14"/>
                <w:szCs w:val="14"/>
              </w:rPr>
              <w:t>POSSUI_FILIAIS_ENR</w:t>
            </w:r>
          </w:p>
        </w:tc>
        <w:tc>
          <w:tcPr>
            <w:tcW w:w="1275" w:type="pct"/>
            <w:tcBorders>
              <w:top w:val="nil"/>
              <w:left w:val="nil"/>
              <w:bottom w:val="single" w:sz="4" w:space="0" w:color="auto"/>
              <w:right w:val="single" w:sz="4" w:space="0" w:color="auto"/>
            </w:tcBorders>
            <w:shd w:val="clear" w:color="auto" w:fill="auto"/>
            <w:hideMark/>
          </w:tcPr>
          <w:p w14:paraId="4F26E7B0"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678302D"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263F30E" w14:textId="77777777" w:rsidR="001D780C" w:rsidRPr="001D780C" w:rsidRDefault="001D780C" w:rsidP="00206867">
            <w:pPr>
              <w:jc w:val="left"/>
              <w:rPr>
                <w:rFonts w:cs="Arial"/>
                <w:sz w:val="14"/>
                <w:szCs w:val="14"/>
              </w:rPr>
            </w:pPr>
            <w:r w:rsidRPr="001D780C">
              <w:rPr>
                <w:rFonts w:cs="Arial"/>
                <w:sz w:val="14"/>
                <w:szCs w:val="14"/>
              </w:rPr>
              <w:t>FLAG_MATRIZ_ENR</w:t>
            </w:r>
          </w:p>
        </w:tc>
        <w:tc>
          <w:tcPr>
            <w:tcW w:w="351" w:type="pct"/>
            <w:tcBorders>
              <w:top w:val="nil"/>
              <w:left w:val="nil"/>
              <w:bottom w:val="single" w:sz="4" w:space="0" w:color="auto"/>
              <w:right w:val="single" w:sz="4" w:space="0" w:color="auto"/>
            </w:tcBorders>
            <w:shd w:val="clear" w:color="000000" w:fill="F2F2F2"/>
            <w:noWrap/>
            <w:vAlign w:val="center"/>
            <w:hideMark/>
          </w:tcPr>
          <w:p w14:paraId="4F700FF7"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9215332"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2E817530"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7798BFA"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4CFBD1FB" w14:textId="77777777" w:rsidR="001D780C" w:rsidRPr="001D780C" w:rsidRDefault="001D780C" w:rsidP="001D780C">
            <w:pPr>
              <w:jc w:val="left"/>
              <w:rPr>
                <w:rFonts w:cs="Arial"/>
                <w:sz w:val="14"/>
                <w:szCs w:val="14"/>
              </w:rPr>
            </w:pPr>
            <w:r w:rsidRPr="001D780C">
              <w:rPr>
                <w:rFonts w:cs="Arial"/>
                <w:sz w:val="14"/>
                <w:szCs w:val="14"/>
              </w:rPr>
              <w:t>FLAG_MATRIZ_ENR</w:t>
            </w:r>
          </w:p>
        </w:tc>
        <w:tc>
          <w:tcPr>
            <w:tcW w:w="1275" w:type="pct"/>
            <w:tcBorders>
              <w:top w:val="nil"/>
              <w:left w:val="nil"/>
              <w:bottom w:val="single" w:sz="4" w:space="0" w:color="auto"/>
              <w:right w:val="single" w:sz="4" w:space="0" w:color="auto"/>
            </w:tcBorders>
            <w:shd w:val="clear" w:color="auto" w:fill="auto"/>
            <w:hideMark/>
          </w:tcPr>
          <w:p w14:paraId="73B3740E"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5098A96B"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BDD0831" w14:textId="77777777" w:rsidR="001D780C" w:rsidRPr="001D780C" w:rsidRDefault="001D780C" w:rsidP="00206867">
            <w:pPr>
              <w:jc w:val="left"/>
              <w:rPr>
                <w:rFonts w:cs="Arial"/>
                <w:sz w:val="14"/>
                <w:szCs w:val="14"/>
              </w:rPr>
            </w:pPr>
            <w:r w:rsidRPr="001D780C">
              <w:rPr>
                <w:rFonts w:cs="Arial"/>
                <w:sz w:val="14"/>
                <w:szCs w:val="14"/>
              </w:rPr>
              <w:t>QTD_FILIAIS_ENR</w:t>
            </w:r>
          </w:p>
        </w:tc>
        <w:tc>
          <w:tcPr>
            <w:tcW w:w="351" w:type="pct"/>
            <w:tcBorders>
              <w:top w:val="nil"/>
              <w:left w:val="nil"/>
              <w:bottom w:val="single" w:sz="4" w:space="0" w:color="auto"/>
              <w:right w:val="single" w:sz="4" w:space="0" w:color="auto"/>
            </w:tcBorders>
            <w:shd w:val="clear" w:color="000000" w:fill="F2F2F2"/>
            <w:noWrap/>
            <w:vAlign w:val="center"/>
            <w:hideMark/>
          </w:tcPr>
          <w:p w14:paraId="398FEB1C" w14:textId="77777777" w:rsidR="001D780C" w:rsidRPr="001D780C" w:rsidRDefault="001D780C"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613B6A8F" w14:textId="77777777" w:rsidR="001D780C" w:rsidRPr="001D780C" w:rsidRDefault="001D780C" w:rsidP="00206867">
            <w:pPr>
              <w:jc w:val="center"/>
              <w:rPr>
                <w:rFonts w:cs="Arial"/>
                <w:sz w:val="14"/>
                <w:szCs w:val="14"/>
              </w:rPr>
            </w:pPr>
            <w:r w:rsidRPr="001D780C">
              <w:rPr>
                <w:rFonts w:cs="Arial"/>
                <w:sz w:val="14"/>
                <w:szCs w:val="14"/>
              </w:rPr>
              <w:t>5</w:t>
            </w:r>
          </w:p>
        </w:tc>
        <w:tc>
          <w:tcPr>
            <w:tcW w:w="317" w:type="pct"/>
            <w:tcBorders>
              <w:top w:val="nil"/>
              <w:left w:val="nil"/>
              <w:bottom w:val="single" w:sz="4" w:space="0" w:color="auto"/>
              <w:right w:val="single" w:sz="4" w:space="0" w:color="auto"/>
            </w:tcBorders>
            <w:shd w:val="clear" w:color="000000" w:fill="F2F2F2"/>
            <w:noWrap/>
            <w:vAlign w:val="center"/>
            <w:hideMark/>
          </w:tcPr>
          <w:p w14:paraId="3F73E48A"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C134DE2"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B9FC971" w14:textId="77777777" w:rsidR="001D780C" w:rsidRPr="001D780C" w:rsidRDefault="001D780C" w:rsidP="001D780C">
            <w:pPr>
              <w:jc w:val="left"/>
              <w:rPr>
                <w:rFonts w:cs="Arial"/>
                <w:sz w:val="14"/>
                <w:szCs w:val="14"/>
              </w:rPr>
            </w:pPr>
            <w:r w:rsidRPr="001D780C">
              <w:rPr>
                <w:rFonts w:cs="Arial"/>
                <w:sz w:val="14"/>
                <w:szCs w:val="14"/>
              </w:rPr>
              <w:t>QTD_FILIAIS_ENR</w:t>
            </w:r>
          </w:p>
        </w:tc>
        <w:tc>
          <w:tcPr>
            <w:tcW w:w="1275" w:type="pct"/>
            <w:tcBorders>
              <w:top w:val="nil"/>
              <w:left w:val="nil"/>
              <w:bottom w:val="single" w:sz="4" w:space="0" w:color="auto"/>
              <w:right w:val="single" w:sz="4" w:space="0" w:color="auto"/>
            </w:tcBorders>
            <w:shd w:val="clear" w:color="auto" w:fill="auto"/>
            <w:hideMark/>
          </w:tcPr>
          <w:p w14:paraId="6BFFD4EE"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6232E47D"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BA84A90" w14:textId="77777777" w:rsidR="001D780C" w:rsidRPr="001D780C" w:rsidRDefault="001D780C" w:rsidP="00206867">
            <w:pPr>
              <w:jc w:val="left"/>
              <w:rPr>
                <w:rFonts w:cs="Arial"/>
                <w:sz w:val="14"/>
                <w:szCs w:val="14"/>
              </w:rPr>
            </w:pPr>
            <w:r w:rsidRPr="001D780C">
              <w:rPr>
                <w:rFonts w:cs="Arial"/>
                <w:sz w:val="14"/>
                <w:szCs w:val="14"/>
              </w:rPr>
              <w:t>FLAG_ALERTA_ENR</w:t>
            </w:r>
          </w:p>
        </w:tc>
        <w:tc>
          <w:tcPr>
            <w:tcW w:w="351" w:type="pct"/>
            <w:tcBorders>
              <w:top w:val="nil"/>
              <w:left w:val="nil"/>
              <w:bottom w:val="single" w:sz="4" w:space="0" w:color="auto"/>
              <w:right w:val="single" w:sz="4" w:space="0" w:color="auto"/>
            </w:tcBorders>
            <w:shd w:val="clear" w:color="000000" w:fill="F2F2F2"/>
            <w:noWrap/>
            <w:vAlign w:val="center"/>
            <w:hideMark/>
          </w:tcPr>
          <w:p w14:paraId="52411DE0"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723F09F"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28D2B9DD"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7310C4E"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FB1EEF0" w14:textId="77777777" w:rsidR="001D780C" w:rsidRPr="001D780C" w:rsidRDefault="001D780C" w:rsidP="001D780C">
            <w:pPr>
              <w:jc w:val="left"/>
              <w:rPr>
                <w:rFonts w:cs="Arial"/>
                <w:sz w:val="14"/>
                <w:szCs w:val="14"/>
              </w:rPr>
            </w:pPr>
            <w:r w:rsidRPr="001D780C">
              <w:rPr>
                <w:rFonts w:cs="Arial"/>
                <w:sz w:val="14"/>
                <w:szCs w:val="14"/>
              </w:rPr>
              <w:t>FLAG_ALERTA_ENR</w:t>
            </w:r>
          </w:p>
        </w:tc>
        <w:tc>
          <w:tcPr>
            <w:tcW w:w="1275" w:type="pct"/>
            <w:tcBorders>
              <w:top w:val="nil"/>
              <w:left w:val="nil"/>
              <w:bottom w:val="single" w:sz="4" w:space="0" w:color="auto"/>
              <w:right w:val="single" w:sz="4" w:space="0" w:color="auto"/>
            </w:tcBorders>
            <w:shd w:val="clear" w:color="auto" w:fill="auto"/>
            <w:hideMark/>
          </w:tcPr>
          <w:p w14:paraId="18286EE4"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AE4ABD" w14:paraId="62A3FDCF"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55746A13" w14:textId="77777777" w:rsidR="001D780C" w:rsidRPr="001D780C" w:rsidRDefault="001D780C" w:rsidP="00206867">
            <w:pPr>
              <w:jc w:val="left"/>
              <w:rPr>
                <w:rFonts w:cs="Arial"/>
                <w:sz w:val="14"/>
                <w:szCs w:val="14"/>
                <w:lang w:val="en-US"/>
              </w:rPr>
            </w:pPr>
            <w:r w:rsidRPr="001D780C">
              <w:rPr>
                <w:rFonts w:cs="Arial"/>
                <w:sz w:val="14"/>
                <w:szCs w:val="14"/>
                <w:lang w:val="en-US"/>
              </w:rPr>
              <w:t>CAP_PGTO_RC_MOVEL_ENR</w:t>
            </w:r>
          </w:p>
        </w:tc>
        <w:tc>
          <w:tcPr>
            <w:tcW w:w="351" w:type="pct"/>
            <w:tcBorders>
              <w:top w:val="nil"/>
              <w:left w:val="nil"/>
              <w:bottom w:val="single" w:sz="4" w:space="0" w:color="auto"/>
              <w:right w:val="single" w:sz="4" w:space="0" w:color="auto"/>
            </w:tcBorders>
            <w:shd w:val="clear" w:color="000000" w:fill="F2F2F2"/>
            <w:noWrap/>
            <w:vAlign w:val="center"/>
            <w:hideMark/>
          </w:tcPr>
          <w:p w14:paraId="6E162C7F"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3B5FCEB"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57B4BC14"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4BA03D02"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5D514539" w14:textId="77777777" w:rsidR="001D780C" w:rsidRPr="001D780C" w:rsidRDefault="001D780C" w:rsidP="001D780C">
            <w:pPr>
              <w:jc w:val="left"/>
              <w:rPr>
                <w:rFonts w:cs="Arial"/>
                <w:sz w:val="14"/>
                <w:szCs w:val="14"/>
                <w:lang w:val="en-US"/>
              </w:rPr>
            </w:pPr>
            <w:r w:rsidRPr="001D780C">
              <w:rPr>
                <w:rFonts w:cs="Arial"/>
                <w:sz w:val="14"/>
                <w:szCs w:val="14"/>
                <w:lang w:val="en-US"/>
              </w:rPr>
              <w:t>CAP_PGTO_RC_MOVEL_ENR</w:t>
            </w:r>
          </w:p>
        </w:tc>
        <w:tc>
          <w:tcPr>
            <w:tcW w:w="1275" w:type="pct"/>
            <w:tcBorders>
              <w:top w:val="nil"/>
              <w:left w:val="nil"/>
              <w:bottom w:val="single" w:sz="4" w:space="0" w:color="auto"/>
              <w:right w:val="single" w:sz="4" w:space="0" w:color="auto"/>
            </w:tcBorders>
            <w:shd w:val="clear" w:color="auto" w:fill="auto"/>
            <w:hideMark/>
          </w:tcPr>
          <w:p w14:paraId="11D99133" w14:textId="77777777" w:rsidR="001D780C" w:rsidRPr="001D780C" w:rsidRDefault="001D780C" w:rsidP="001D780C">
            <w:pPr>
              <w:jc w:val="left"/>
              <w:rPr>
                <w:rFonts w:cs="Arial"/>
                <w:sz w:val="14"/>
                <w:szCs w:val="14"/>
                <w:lang w:val="en-US"/>
              </w:rPr>
            </w:pPr>
            <w:r w:rsidRPr="001D780C">
              <w:rPr>
                <w:rFonts w:cs="Arial"/>
                <w:sz w:val="14"/>
                <w:szCs w:val="14"/>
                <w:lang w:val="en-US"/>
              </w:rPr>
              <w:t> </w:t>
            </w:r>
          </w:p>
        </w:tc>
      </w:tr>
      <w:tr w:rsidR="001D780C" w:rsidRPr="001D780C" w14:paraId="14ED9577"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484CD573" w14:textId="77777777" w:rsidR="001D780C" w:rsidRPr="001D780C" w:rsidRDefault="001D780C" w:rsidP="00206867">
            <w:pPr>
              <w:jc w:val="left"/>
              <w:rPr>
                <w:rFonts w:cs="Arial"/>
                <w:sz w:val="14"/>
                <w:szCs w:val="14"/>
              </w:rPr>
            </w:pPr>
            <w:r w:rsidRPr="001D780C">
              <w:rPr>
                <w:rFonts w:cs="Arial"/>
                <w:sz w:val="14"/>
                <w:szCs w:val="14"/>
              </w:rPr>
              <w:t>CAP_PGTO_RC_FIXA_R1_ENR</w:t>
            </w:r>
          </w:p>
        </w:tc>
        <w:tc>
          <w:tcPr>
            <w:tcW w:w="351" w:type="pct"/>
            <w:tcBorders>
              <w:top w:val="nil"/>
              <w:left w:val="nil"/>
              <w:bottom w:val="single" w:sz="4" w:space="0" w:color="auto"/>
              <w:right w:val="single" w:sz="4" w:space="0" w:color="auto"/>
            </w:tcBorders>
            <w:shd w:val="clear" w:color="000000" w:fill="F2F2F2"/>
            <w:noWrap/>
            <w:vAlign w:val="center"/>
            <w:hideMark/>
          </w:tcPr>
          <w:p w14:paraId="46A58228"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67F0927"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628F0817"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24363BEA"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4FA54684" w14:textId="77777777" w:rsidR="001D780C" w:rsidRPr="001D780C" w:rsidRDefault="001D780C" w:rsidP="001D780C">
            <w:pPr>
              <w:jc w:val="left"/>
              <w:rPr>
                <w:rFonts w:cs="Arial"/>
                <w:sz w:val="14"/>
                <w:szCs w:val="14"/>
              </w:rPr>
            </w:pPr>
            <w:r w:rsidRPr="001D780C">
              <w:rPr>
                <w:rFonts w:cs="Arial"/>
                <w:sz w:val="14"/>
                <w:szCs w:val="14"/>
              </w:rPr>
              <w:t>CAP_PGTO_RC_FIXA_R1_ENR</w:t>
            </w:r>
          </w:p>
        </w:tc>
        <w:tc>
          <w:tcPr>
            <w:tcW w:w="1275" w:type="pct"/>
            <w:tcBorders>
              <w:top w:val="nil"/>
              <w:left w:val="nil"/>
              <w:bottom w:val="single" w:sz="4" w:space="0" w:color="auto"/>
              <w:right w:val="single" w:sz="4" w:space="0" w:color="auto"/>
            </w:tcBorders>
            <w:shd w:val="clear" w:color="auto" w:fill="auto"/>
            <w:hideMark/>
          </w:tcPr>
          <w:p w14:paraId="128F0CDF"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0DD86A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98BB086" w14:textId="77777777" w:rsidR="001D780C" w:rsidRPr="001D780C" w:rsidRDefault="001D780C" w:rsidP="00206867">
            <w:pPr>
              <w:jc w:val="left"/>
              <w:rPr>
                <w:rFonts w:cs="Arial"/>
                <w:sz w:val="14"/>
                <w:szCs w:val="14"/>
              </w:rPr>
            </w:pPr>
            <w:r w:rsidRPr="001D780C">
              <w:rPr>
                <w:rFonts w:cs="Arial"/>
                <w:sz w:val="14"/>
                <w:szCs w:val="14"/>
              </w:rPr>
              <w:t>CAP_PGTO_RC_FIXA_R2_ENR</w:t>
            </w:r>
          </w:p>
        </w:tc>
        <w:tc>
          <w:tcPr>
            <w:tcW w:w="351" w:type="pct"/>
            <w:tcBorders>
              <w:top w:val="nil"/>
              <w:left w:val="nil"/>
              <w:bottom w:val="single" w:sz="4" w:space="0" w:color="auto"/>
              <w:right w:val="single" w:sz="4" w:space="0" w:color="auto"/>
            </w:tcBorders>
            <w:shd w:val="clear" w:color="000000" w:fill="F2F2F2"/>
            <w:noWrap/>
            <w:vAlign w:val="center"/>
            <w:hideMark/>
          </w:tcPr>
          <w:p w14:paraId="7EFFEAA7"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ADA111D"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5ACF5688"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F3786CE"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03B8026" w14:textId="77777777" w:rsidR="001D780C" w:rsidRPr="001D780C" w:rsidRDefault="001D780C" w:rsidP="001D780C">
            <w:pPr>
              <w:jc w:val="left"/>
              <w:rPr>
                <w:rFonts w:cs="Arial"/>
                <w:sz w:val="14"/>
                <w:szCs w:val="14"/>
              </w:rPr>
            </w:pPr>
            <w:r w:rsidRPr="001D780C">
              <w:rPr>
                <w:rFonts w:cs="Arial"/>
                <w:sz w:val="14"/>
                <w:szCs w:val="14"/>
              </w:rPr>
              <w:t>CAP_PGTO_RC_FIXA_R2_ENR</w:t>
            </w:r>
          </w:p>
        </w:tc>
        <w:tc>
          <w:tcPr>
            <w:tcW w:w="1275" w:type="pct"/>
            <w:tcBorders>
              <w:top w:val="nil"/>
              <w:left w:val="nil"/>
              <w:bottom w:val="single" w:sz="4" w:space="0" w:color="auto"/>
              <w:right w:val="single" w:sz="4" w:space="0" w:color="auto"/>
            </w:tcBorders>
            <w:shd w:val="clear" w:color="auto" w:fill="auto"/>
            <w:hideMark/>
          </w:tcPr>
          <w:p w14:paraId="35B0208D"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2A1AA07B"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D84A9AA" w14:textId="77777777" w:rsidR="001D780C" w:rsidRPr="001D780C" w:rsidRDefault="001D780C" w:rsidP="00206867">
            <w:pPr>
              <w:jc w:val="left"/>
              <w:rPr>
                <w:rFonts w:cs="Arial"/>
                <w:sz w:val="14"/>
                <w:szCs w:val="14"/>
              </w:rPr>
            </w:pPr>
            <w:r w:rsidRPr="001D780C">
              <w:rPr>
                <w:rFonts w:cs="Arial"/>
                <w:sz w:val="14"/>
                <w:szCs w:val="14"/>
              </w:rPr>
              <w:t>FLAG_RESTRITIVO_EMPRESA_ENR</w:t>
            </w:r>
          </w:p>
        </w:tc>
        <w:tc>
          <w:tcPr>
            <w:tcW w:w="351" w:type="pct"/>
            <w:tcBorders>
              <w:top w:val="nil"/>
              <w:left w:val="nil"/>
              <w:bottom w:val="single" w:sz="4" w:space="0" w:color="auto"/>
              <w:right w:val="single" w:sz="4" w:space="0" w:color="auto"/>
            </w:tcBorders>
            <w:shd w:val="clear" w:color="000000" w:fill="F2F2F2"/>
            <w:noWrap/>
            <w:vAlign w:val="center"/>
            <w:hideMark/>
          </w:tcPr>
          <w:p w14:paraId="356D9A2D"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8C08BC3"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1DBE8265"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09D2C44"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8B802CC" w14:textId="77777777" w:rsidR="001D780C" w:rsidRPr="001D780C" w:rsidRDefault="001D780C" w:rsidP="001D780C">
            <w:pPr>
              <w:jc w:val="left"/>
              <w:rPr>
                <w:rFonts w:cs="Arial"/>
                <w:sz w:val="14"/>
                <w:szCs w:val="14"/>
              </w:rPr>
            </w:pPr>
            <w:r w:rsidRPr="001D780C">
              <w:rPr>
                <w:rFonts w:cs="Arial"/>
                <w:sz w:val="14"/>
                <w:szCs w:val="14"/>
              </w:rPr>
              <w:t>FLAG_RESTRITIVO_EMPRESA_ENR</w:t>
            </w:r>
          </w:p>
        </w:tc>
        <w:tc>
          <w:tcPr>
            <w:tcW w:w="1275" w:type="pct"/>
            <w:tcBorders>
              <w:top w:val="nil"/>
              <w:left w:val="nil"/>
              <w:bottom w:val="single" w:sz="4" w:space="0" w:color="auto"/>
              <w:right w:val="single" w:sz="4" w:space="0" w:color="auto"/>
            </w:tcBorders>
            <w:shd w:val="clear" w:color="auto" w:fill="auto"/>
            <w:hideMark/>
          </w:tcPr>
          <w:p w14:paraId="66501AA2"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4920D8B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5A8B4A2D" w14:textId="77777777" w:rsidR="001D780C" w:rsidRPr="001D780C" w:rsidRDefault="001D780C" w:rsidP="00206867">
            <w:pPr>
              <w:jc w:val="left"/>
              <w:rPr>
                <w:rFonts w:cs="Arial"/>
                <w:sz w:val="14"/>
                <w:szCs w:val="14"/>
              </w:rPr>
            </w:pPr>
            <w:r w:rsidRPr="001D780C">
              <w:rPr>
                <w:rFonts w:cs="Arial"/>
                <w:sz w:val="14"/>
                <w:szCs w:val="14"/>
              </w:rPr>
              <w:t>STATUS_RF</w:t>
            </w:r>
          </w:p>
        </w:tc>
        <w:tc>
          <w:tcPr>
            <w:tcW w:w="351" w:type="pct"/>
            <w:tcBorders>
              <w:top w:val="nil"/>
              <w:left w:val="nil"/>
              <w:bottom w:val="single" w:sz="4" w:space="0" w:color="auto"/>
              <w:right w:val="single" w:sz="4" w:space="0" w:color="auto"/>
            </w:tcBorders>
            <w:shd w:val="clear" w:color="000000" w:fill="F2F2F2"/>
            <w:noWrap/>
            <w:vAlign w:val="center"/>
            <w:hideMark/>
          </w:tcPr>
          <w:p w14:paraId="2CA982BB"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E09065D"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3B461419"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0A7DD5BB"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87D27D3" w14:textId="77777777" w:rsidR="001D780C" w:rsidRPr="001D780C" w:rsidRDefault="001D780C" w:rsidP="001D780C">
            <w:pPr>
              <w:jc w:val="left"/>
              <w:rPr>
                <w:rFonts w:cs="Arial"/>
                <w:sz w:val="14"/>
                <w:szCs w:val="14"/>
              </w:rPr>
            </w:pPr>
            <w:r w:rsidRPr="001D780C">
              <w:rPr>
                <w:rFonts w:cs="Arial"/>
                <w:sz w:val="14"/>
                <w:szCs w:val="14"/>
              </w:rPr>
              <w:t>STATUS_RF</w:t>
            </w:r>
          </w:p>
        </w:tc>
        <w:tc>
          <w:tcPr>
            <w:tcW w:w="1275" w:type="pct"/>
            <w:tcBorders>
              <w:top w:val="nil"/>
              <w:left w:val="nil"/>
              <w:bottom w:val="single" w:sz="4" w:space="0" w:color="auto"/>
              <w:right w:val="single" w:sz="4" w:space="0" w:color="auto"/>
            </w:tcBorders>
            <w:shd w:val="clear" w:color="auto" w:fill="auto"/>
            <w:hideMark/>
          </w:tcPr>
          <w:p w14:paraId="146D88AC"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54E7BE3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C27DBF3" w14:textId="7BAD7BA2" w:rsidR="001D780C" w:rsidRPr="0043447C" w:rsidRDefault="001D780C" w:rsidP="00206867">
            <w:pPr>
              <w:jc w:val="left"/>
              <w:rPr>
                <w:rFonts w:cs="Arial"/>
                <w:sz w:val="14"/>
                <w:szCs w:val="14"/>
              </w:rPr>
            </w:pPr>
            <w:r w:rsidRPr="0043447C">
              <w:rPr>
                <w:rFonts w:cs="Arial"/>
                <w:sz w:val="14"/>
                <w:szCs w:val="14"/>
              </w:rPr>
              <w:lastRenderedPageBreak/>
              <w:t>STATUS_RF</w:t>
            </w:r>
            <w:r w:rsidR="000D5EB1" w:rsidRPr="0043447C">
              <w:rPr>
                <w:rFonts w:cs="Arial"/>
                <w:sz w:val="14"/>
                <w:szCs w:val="14"/>
              </w:rPr>
              <w:t>_2</w:t>
            </w:r>
          </w:p>
        </w:tc>
        <w:tc>
          <w:tcPr>
            <w:tcW w:w="351" w:type="pct"/>
            <w:tcBorders>
              <w:top w:val="nil"/>
              <w:left w:val="nil"/>
              <w:bottom w:val="single" w:sz="4" w:space="0" w:color="auto"/>
              <w:right w:val="single" w:sz="4" w:space="0" w:color="auto"/>
            </w:tcBorders>
            <w:shd w:val="clear" w:color="000000" w:fill="F2F2F2"/>
            <w:noWrap/>
            <w:vAlign w:val="center"/>
            <w:hideMark/>
          </w:tcPr>
          <w:p w14:paraId="702DB478"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4714C77" w14:textId="77777777" w:rsidR="001D780C" w:rsidRPr="001D780C" w:rsidRDefault="001D780C" w:rsidP="00206867">
            <w:pPr>
              <w:jc w:val="center"/>
              <w:rPr>
                <w:rFonts w:cs="Arial"/>
                <w:sz w:val="14"/>
                <w:szCs w:val="14"/>
              </w:rPr>
            </w:pPr>
            <w:r w:rsidRPr="001D780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298F4839"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78D2881F"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3FBD1029" w14:textId="77777777" w:rsidR="001D780C" w:rsidRPr="001D780C" w:rsidRDefault="001D780C" w:rsidP="001D780C">
            <w:pPr>
              <w:jc w:val="left"/>
              <w:rPr>
                <w:rFonts w:cs="Arial"/>
                <w:sz w:val="14"/>
                <w:szCs w:val="14"/>
              </w:rPr>
            </w:pPr>
            <w:r w:rsidRPr="001D780C">
              <w:rPr>
                <w:rFonts w:cs="Arial"/>
                <w:sz w:val="14"/>
                <w:szCs w:val="14"/>
              </w:rPr>
              <w:t>STATUS_RF</w:t>
            </w:r>
          </w:p>
        </w:tc>
        <w:tc>
          <w:tcPr>
            <w:tcW w:w="1275" w:type="pct"/>
            <w:tcBorders>
              <w:top w:val="nil"/>
              <w:left w:val="nil"/>
              <w:bottom w:val="single" w:sz="4" w:space="0" w:color="auto"/>
              <w:right w:val="single" w:sz="4" w:space="0" w:color="auto"/>
            </w:tcBorders>
            <w:shd w:val="clear" w:color="auto" w:fill="auto"/>
            <w:hideMark/>
          </w:tcPr>
          <w:p w14:paraId="5321DB52" w14:textId="77777777" w:rsidR="001D780C" w:rsidRPr="001D780C" w:rsidRDefault="001D780C" w:rsidP="001D780C">
            <w:pPr>
              <w:jc w:val="left"/>
              <w:rPr>
                <w:rFonts w:cs="Arial"/>
                <w:sz w:val="14"/>
                <w:szCs w:val="14"/>
              </w:rPr>
            </w:pPr>
            <w:r w:rsidRPr="001D780C">
              <w:rPr>
                <w:rFonts w:cs="Arial"/>
                <w:sz w:val="14"/>
                <w:szCs w:val="14"/>
              </w:rPr>
              <w:t> </w:t>
            </w:r>
          </w:p>
        </w:tc>
      </w:tr>
      <w:tr w:rsidR="001D780C" w:rsidRPr="001D780C" w14:paraId="2BB21658"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597A281D" w14:textId="77777777" w:rsidR="001D780C" w:rsidRPr="0043447C" w:rsidRDefault="001D780C" w:rsidP="00206867">
            <w:pPr>
              <w:jc w:val="left"/>
              <w:rPr>
                <w:rFonts w:cs="Arial"/>
                <w:sz w:val="14"/>
                <w:szCs w:val="14"/>
              </w:rPr>
            </w:pPr>
            <w:r w:rsidRPr="0043447C">
              <w:rPr>
                <w:rFonts w:cs="Arial"/>
                <w:sz w:val="14"/>
                <w:szCs w:val="14"/>
              </w:rPr>
              <w:t>NOME_FANTASIA_ENR</w:t>
            </w:r>
          </w:p>
        </w:tc>
        <w:tc>
          <w:tcPr>
            <w:tcW w:w="351" w:type="pct"/>
            <w:tcBorders>
              <w:top w:val="nil"/>
              <w:left w:val="nil"/>
              <w:bottom w:val="single" w:sz="4" w:space="0" w:color="auto"/>
              <w:right w:val="single" w:sz="4" w:space="0" w:color="auto"/>
            </w:tcBorders>
            <w:shd w:val="clear" w:color="000000" w:fill="F2F2F2"/>
            <w:noWrap/>
            <w:vAlign w:val="center"/>
            <w:hideMark/>
          </w:tcPr>
          <w:p w14:paraId="3E61C756"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829102C"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6A5E5155"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F63128E"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56CBA1E8" w14:textId="77777777" w:rsidR="001D780C" w:rsidRPr="001D780C" w:rsidRDefault="001D780C" w:rsidP="001D780C">
            <w:pPr>
              <w:jc w:val="left"/>
              <w:rPr>
                <w:rFonts w:cs="Arial"/>
                <w:sz w:val="14"/>
                <w:szCs w:val="14"/>
              </w:rPr>
            </w:pPr>
            <w:r w:rsidRPr="001D780C">
              <w:rPr>
                <w:rFonts w:cs="Arial"/>
                <w:sz w:val="14"/>
                <w:szCs w:val="14"/>
              </w:rPr>
              <w:t>NOME_FANTASIA_ENR</w:t>
            </w:r>
          </w:p>
        </w:tc>
        <w:tc>
          <w:tcPr>
            <w:tcW w:w="1275" w:type="pct"/>
            <w:tcBorders>
              <w:top w:val="nil"/>
              <w:left w:val="nil"/>
              <w:bottom w:val="single" w:sz="4" w:space="0" w:color="auto"/>
              <w:right w:val="single" w:sz="4" w:space="0" w:color="auto"/>
            </w:tcBorders>
            <w:shd w:val="clear" w:color="auto" w:fill="auto"/>
            <w:vAlign w:val="center"/>
            <w:hideMark/>
          </w:tcPr>
          <w:p w14:paraId="5D0F36B1" w14:textId="6D60D939" w:rsidR="001D780C" w:rsidRPr="001D780C" w:rsidRDefault="00316960" w:rsidP="00316960">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1D780C" w:rsidRPr="001D780C" w14:paraId="6ACF9FB9"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6A0FF2FA" w14:textId="77777777" w:rsidR="001D780C" w:rsidRPr="001D780C" w:rsidRDefault="001D780C" w:rsidP="00206867">
            <w:pPr>
              <w:jc w:val="left"/>
              <w:rPr>
                <w:rFonts w:cs="Arial"/>
                <w:sz w:val="14"/>
                <w:szCs w:val="14"/>
              </w:rPr>
            </w:pPr>
            <w:r w:rsidRPr="001D780C">
              <w:rPr>
                <w:rFonts w:cs="Arial"/>
                <w:sz w:val="14"/>
                <w:szCs w:val="14"/>
              </w:rPr>
              <w:t>ORIG_ RAZAO_SOCIAL_ENR</w:t>
            </w:r>
          </w:p>
        </w:tc>
        <w:tc>
          <w:tcPr>
            <w:tcW w:w="351" w:type="pct"/>
            <w:tcBorders>
              <w:top w:val="nil"/>
              <w:left w:val="nil"/>
              <w:bottom w:val="single" w:sz="4" w:space="0" w:color="auto"/>
              <w:right w:val="single" w:sz="4" w:space="0" w:color="auto"/>
            </w:tcBorders>
            <w:shd w:val="clear" w:color="000000" w:fill="F2F2F2"/>
            <w:noWrap/>
            <w:vAlign w:val="center"/>
            <w:hideMark/>
          </w:tcPr>
          <w:p w14:paraId="00E945D4"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02883CD"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7D550246"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4145229D"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44DC7EA" w14:textId="77777777" w:rsidR="001D780C" w:rsidRPr="001D780C" w:rsidRDefault="001D780C" w:rsidP="001D780C">
            <w:pPr>
              <w:jc w:val="left"/>
              <w:rPr>
                <w:rFonts w:cs="Arial"/>
                <w:sz w:val="14"/>
                <w:szCs w:val="14"/>
              </w:rPr>
            </w:pPr>
            <w:r w:rsidRPr="001D780C">
              <w:rPr>
                <w:rFonts w:cs="Arial"/>
                <w:sz w:val="14"/>
                <w:szCs w:val="14"/>
              </w:rPr>
              <w:t>RAZAO_SOCIAL_ENR</w:t>
            </w:r>
          </w:p>
        </w:tc>
        <w:tc>
          <w:tcPr>
            <w:tcW w:w="1275" w:type="pct"/>
            <w:tcBorders>
              <w:top w:val="nil"/>
              <w:left w:val="nil"/>
              <w:bottom w:val="single" w:sz="4" w:space="0" w:color="auto"/>
              <w:right w:val="single" w:sz="4" w:space="0" w:color="auto"/>
            </w:tcBorders>
            <w:shd w:val="clear" w:color="auto" w:fill="auto"/>
            <w:vAlign w:val="center"/>
            <w:hideMark/>
          </w:tcPr>
          <w:p w14:paraId="06FB1E8C"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28F7903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A2F6542" w14:textId="77777777" w:rsidR="001D780C" w:rsidRPr="001D780C" w:rsidRDefault="001D780C" w:rsidP="00206867">
            <w:pPr>
              <w:jc w:val="left"/>
              <w:rPr>
                <w:rFonts w:cs="Arial"/>
                <w:sz w:val="14"/>
                <w:szCs w:val="14"/>
              </w:rPr>
            </w:pPr>
            <w:r w:rsidRPr="001D780C">
              <w:rPr>
                <w:rFonts w:cs="Arial"/>
                <w:sz w:val="14"/>
                <w:szCs w:val="14"/>
              </w:rPr>
              <w:t>ORIG_ NOME_REP_ENR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474C61EE"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855AFD7"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6A47B6C6"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C3BCACE"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CE02ADB" w14:textId="77777777" w:rsidR="001D780C" w:rsidRPr="001D780C" w:rsidRDefault="001D780C" w:rsidP="001D780C">
            <w:pPr>
              <w:jc w:val="left"/>
              <w:rPr>
                <w:rFonts w:cs="Arial"/>
                <w:sz w:val="14"/>
                <w:szCs w:val="14"/>
              </w:rPr>
            </w:pPr>
            <w:r w:rsidRPr="001D780C">
              <w:rPr>
                <w:rFonts w:cs="Arial"/>
                <w:sz w:val="14"/>
                <w:szCs w:val="14"/>
              </w:rPr>
              <w:t>NOME_REP_ENR</w:t>
            </w:r>
          </w:p>
        </w:tc>
        <w:tc>
          <w:tcPr>
            <w:tcW w:w="1275" w:type="pct"/>
            <w:tcBorders>
              <w:top w:val="nil"/>
              <w:left w:val="nil"/>
              <w:bottom w:val="single" w:sz="4" w:space="0" w:color="auto"/>
              <w:right w:val="single" w:sz="4" w:space="0" w:color="auto"/>
            </w:tcBorders>
            <w:shd w:val="clear" w:color="auto" w:fill="auto"/>
            <w:vAlign w:val="center"/>
            <w:hideMark/>
          </w:tcPr>
          <w:p w14:paraId="3ED91496"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13A557B8"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C655485" w14:textId="77777777" w:rsidR="001D780C" w:rsidRPr="001D780C" w:rsidRDefault="001D780C" w:rsidP="00206867">
            <w:pPr>
              <w:jc w:val="left"/>
              <w:rPr>
                <w:rFonts w:cs="Arial"/>
                <w:sz w:val="14"/>
                <w:szCs w:val="14"/>
              </w:rPr>
            </w:pPr>
            <w:r w:rsidRPr="001D780C">
              <w:rPr>
                <w:rFonts w:cs="Arial"/>
                <w:sz w:val="14"/>
                <w:szCs w:val="14"/>
              </w:rPr>
              <w:t>ORIG_ FONE1_REP_ENR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16683C6C"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7E2C75D"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1207033E"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2142DCD"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4B2DE7DD" w14:textId="77777777" w:rsidR="001D780C" w:rsidRPr="001D780C" w:rsidRDefault="001D780C" w:rsidP="001D780C">
            <w:pPr>
              <w:jc w:val="left"/>
              <w:rPr>
                <w:rFonts w:cs="Arial"/>
                <w:sz w:val="14"/>
                <w:szCs w:val="14"/>
              </w:rPr>
            </w:pPr>
            <w:r w:rsidRPr="001D780C">
              <w:rPr>
                <w:rFonts w:cs="Arial"/>
                <w:sz w:val="14"/>
                <w:szCs w:val="14"/>
              </w:rPr>
              <w:t>FONE1_REP_ENR</w:t>
            </w:r>
          </w:p>
        </w:tc>
        <w:tc>
          <w:tcPr>
            <w:tcW w:w="1275" w:type="pct"/>
            <w:tcBorders>
              <w:top w:val="nil"/>
              <w:left w:val="nil"/>
              <w:bottom w:val="single" w:sz="4" w:space="0" w:color="auto"/>
              <w:right w:val="single" w:sz="4" w:space="0" w:color="auto"/>
            </w:tcBorders>
            <w:shd w:val="clear" w:color="auto" w:fill="auto"/>
            <w:vAlign w:val="center"/>
            <w:hideMark/>
          </w:tcPr>
          <w:p w14:paraId="3B24F3AF"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28681092"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4922EAD6" w14:textId="77777777" w:rsidR="001D780C" w:rsidRPr="001D780C" w:rsidRDefault="001D780C" w:rsidP="00206867">
            <w:pPr>
              <w:jc w:val="left"/>
              <w:rPr>
                <w:rFonts w:cs="Arial"/>
                <w:sz w:val="14"/>
                <w:szCs w:val="14"/>
              </w:rPr>
            </w:pPr>
            <w:r w:rsidRPr="001D780C">
              <w:rPr>
                <w:rFonts w:cs="Arial"/>
                <w:sz w:val="14"/>
                <w:szCs w:val="14"/>
              </w:rPr>
              <w:t>ORIG_ FONE2_REP_ENR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5B97E809"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DAD885E"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35557BF4"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2B811895"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1298D6E9" w14:textId="77777777" w:rsidR="001D780C" w:rsidRPr="001D780C" w:rsidRDefault="001D780C" w:rsidP="001D780C">
            <w:pPr>
              <w:jc w:val="left"/>
              <w:rPr>
                <w:rFonts w:cs="Arial"/>
                <w:sz w:val="14"/>
                <w:szCs w:val="14"/>
              </w:rPr>
            </w:pPr>
            <w:r w:rsidRPr="001D780C">
              <w:rPr>
                <w:rFonts w:cs="Arial"/>
                <w:sz w:val="14"/>
                <w:szCs w:val="14"/>
              </w:rPr>
              <w:t>FONE2_REP_ENR</w:t>
            </w:r>
          </w:p>
        </w:tc>
        <w:tc>
          <w:tcPr>
            <w:tcW w:w="1275" w:type="pct"/>
            <w:tcBorders>
              <w:top w:val="nil"/>
              <w:left w:val="nil"/>
              <w:bottom w:val="single" w:sz="4" w:space="0" w:color="auto"/>
              <w:right w:val="single" w:sz="4" w:space="0" w:color="auto"/>
            </w:tcBorders>
            <w:shd w:val="clear" w:color="auto" w:fill="auto"/>
            <w:vAlign w:val="center"/>
            <w:hideMark/>
          </w:tcPr>
          <w:p w14:paraId="0C7966C3"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2B932366"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3B5080B0" w14:textId="77777777" w:rsidR="001D780C" w:rsidRPr="001D780C" w:rsidRDefault="001D780C" w:rsidP="00206867">
            <w:pPr>
              <w:jc w:val="left"/>
              <w:rPr>
                <w:rFonts w:cs="Arial"/>
                <w:sz w:val="14"/>
                <w:szCs w:val="14"/>
              </w:rPr>
            </w:pPr>
            <w:r w:rsidRPr="001D780C">
              <w:rPr>
                <w:rFonts w:cs="Arial"/>
                <w:sz w:val="14"/>
                <w:szCs w:val="14"/>
              </w:rPr>
              <w:t>ORIG_ FONE3_REP_ENR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1A65BD00"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C107367"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2E281E6B"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423CD34"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7C843807" w14:textId="77777777" w:rsidR="001D780C" w:rsidRPr="001D780C" w:rsidRDefault="001D780C" w:rsidP="001D780C">
            <w:pPr>
              <w:jc w:val="left"/>
              <w:rPr>
                <w:rFonts w:cs="Arial"/>
                <w:sz w:val="14"/>
                <w:szCs w:val="14"/>
              </w:rPr>
            </w:pPr>
            <w:r w:rsidRPr="001D780C">
              <w:rPr>
                <w:rFonts w:cs="Arial"/>
                <w:sz w:val="14"/>
                <w:szCs w:val="14"/>
              </w:rPr>
              <w:t>FONE3_REP_ENR</w:t>
            </w:r>
          </w:p>
        </w:tc>
        <w:tc>
          <w:tcPr>
            <w:tcW w:w="1275" w:type="pct"/>
            <w:tcBorders>
              <w:top w:val="nil"/>
              <w:left w:val="nil"/>
              <w:bottom w:val="single" w:sz="4" w:space="0" w:color="auto"/>
              <w:right w:val="single" w:sz="4" w:space="0" w:color="auto"/>
            </w:tcBorders>
            <w:shd w:val="clear" w:color="auto" w:fill="auto"/>
            <w:vAlign w:val="center"/>
            <w:hideMark/>
          </w:tcPr>
          <w:p w14:paraId="77665336"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3C2E034E"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46C1BF5E" w14:textId="77777777" w:rsidR="001D780C" w:rsidRPr="001D780C" w:rsidRDefault="001D780C" w:rsidP="00206867">
            <w:pPr>
              <w:jc w:val="left"/>
              <w:rPr>
                <w:rFonts w:cs="Arial"/>
                <w:sz w:val="14"/>
                <w:szCs w:val="14"/>
              </w:rPr>
            </w:pPr>
            <w:r w:rsidRPr="001D780C">
              <w:rPr>
                <w:rFonts w:cs="Arial"/>
                <w:sz w:val="14"/>
                <w:szCs w:val="14"/>
              </w:rPr>
              <w:t>ORIG_ FONECEL1_REP_ENR</w:t>
            </w:r>
          </w:p>
        </w:tc>
        <w:tc>
          <w:tcPr>
            <w:tcW w:w="351" w:type="pct"/>
            <w:tcBorders>
              <w:top w:val="nil"/>
              <w:left w:val="nil"/>
              <w:bottom w:val="single" w:sz="4" w:space="0" w:color="auto"/>
              <w:right w:val="single" w:sz="4" w:space="0" w:color="auto"/>
            </w:tcBorders>
            <w:shd w:val="clear" w:color="000000" w:fill="F2F2F2"/>
            <w:noWrap/>
            <w:vAlign w:val="center"/>
            <w:hideMark/>
          </w:tcPr>
          <w:p w14:paraId="11D765A6"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F634562"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6E697D4A"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5FF88507"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5C145534" w14:textId="77777777" w:rsidR="001D780C" w:rsidRPr="001D780C" w:rsidRDefault="001D780C" w:rsidP="001D780C">
            <w:pPr>
              <w:jc w:val="left"/>
              <w:rPr>
                <w:rFonts w:cs="Arial"/>
                <w:sz w:val="14"/>
                <w:szCs w:val="14"/>
              </w:rPr>
            </w:pPr>
            <w:r w:rsidRPr="001D780C">
              <w:rPr>
                <w:rFonts w:cs="Arial"/>
                <w:sz w:val="14"/>
                <w:szCs w:val="14"/>
              </w:rPr>
              <w:t>FONECEL1_REP_ENR</w:t>
            </w:r>
          </w:p>
        </w:tc>
        <w:tc>
          <w:tcPr>
            <w:tcW w:w="1275" w:type="pct"/>
            <w:tcBorders>
              <w:top w:val="nil"/>
              <w:left w:val="nil"/>
              <w:bottom w:val="single" w:sz="4" w:space="0" w:color="auto"/>
              <w:right w:val="single" w:sz="4" w:space="0" w:color="auto"/>
            </w:tcBorders>
            <w:shd w:val="clear" w:color="auto" w:fill="auto"/>
            <w:vAlign w:val="center"/>
            <w:hideMark/>
          </w:tcPr>
          <w:p w14:paraId="131588CE"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3384687A" w14:textId="77777777" w:rsidTr="00206867">
        <w:trPr>
          <w:trHeight w:val="25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4C419137" w14:textId="77777777" w:rsidR="001D780C" w:rsidRPr="001D780C" w:rsidRDefault="001D780C" w:rsidP="00206867">
            <w:pPr>
              <w:jc w:val="left"/>
              <w:rPr>
                <w:rFonts w:cs="Arial"/>
                <w:sz w:val="14"/>
                <w:szCs w:val="14"/>
              </w:rPr>
            </w:pPr>
            <w:r w:rsidRPr="001D780C">
              <w:rPr>
                <w:rFonts w:cs="Arial"/>
                <w:sz w:val="14"/>
                <w:szCs w:val="14"/>
              </w:rPr>
              <w:t>ORIG_ NOME_FANTASIA_ENR</w:t>
            </w:r>
          </w:p>
        </w:tc>
        <w:tc>
          <w:tcPr>
            <w:tcW w:w="351" w:type="pct"/>
            <w:tcBorders>
              <w:top w:val="nil"/>
              <w:left w:val="nil"/>
              <w:bottom w:val="single" w:sz="4" w:space="0" w:color="auto"/>
              <w:right w:val="single" w:sz="4" w:space="0" w:color="auto"/>
            </w:tcBorders>
            <w:shd w:val="clear" w:color="000000" w:fill="F2F2F2"/>
            <w:noWrap/>
            <w:vAlign w:val="center"/>
            <w:hideMark/>
          </w:tcPr>
          <w:p w14:paraId="0A6CC892" w14:textId="77777777" w:rsidR="001D780C" w:rsidRPr="001D780C" w:rsidRDefault="001D780C" w:rsidP="00206867">
            <w:pPr>
              <w:jc w:val="center"/>
              <w:rPr>
                <w:rFonts w:cs="Arial"/>
                <w:sz w:val="14"/>
                <w:szCs w:val="14"/>
              </w:rPr>
            </w:pPr>
            <w:r w:rsidRPr="001D780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A573780" w14:textId="77777777" w:rsidR="001D780C" w:rsidRPr="001D780C" w:rsidRDefault="001D780C" w:rsidP="00206867">
            <w:pPr>
              <w:jc w:val="center"/>
              <w:rPr>
                <w:rFonts w:cs="Arial"/>
                <w:sz w:val="14"/>
                <w:szCs w:val="14"/>
              </w:rPr>
            </w:pPr>
            <w:r w:rsidRPr="001D780C">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4EF8CE4A"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single" w:sz="4" w:space="0" w:color="auto"/>
              <w:bottom w:val="single" w:sz="4" w:space="0" w:color="auto"/>
              <w:right w:val="nil"/>
            </w:tcBorders>
            <w:shd w:val="clear" w:color="000000" w:fill="F2F2F2"/>
            <w:noWrap/>
            <w:vAlign w:val="center"/>
            <w:hideMark/>
          </w:tcPr>
          <w:p w14:paraId="3A0ECDD7" w14:textId="77777777" w:rsidR="001D780C" w:rsidRPr="001D780C" w:rsidRDefault="001D780C" w:rsidP="00206867">
            <w:pPr>
              <w:jc w:val="center"/>
              <w:rPr>
                <w:rFonts w:cs="Arial"/>
                <w:sz w:val="14"/>
                <w:szCs w:val="14"/>
              </w:rPr>
            </w:pPr>
            <w:r w:rsidRPr="001D780C">
              <w:rPr>
                <w:rFonts w:cs="Arial"/>
                <w:sz w:val="14"/>
                <w:szCs w:val="14"/>
              </w:rPr>
              <w:t>S</w:t>
            </w:r>
          </w:p>
        </w:tc>
        <w:tc>
          <w:tcPr>
            <w:tcW w:w="1322" w:type="pct"/>
            <w:tcBorders>
              <w:top w:val="nil"/>
              <w:left w:val="single" w:sz="4" w:space="0" w:color="auto"/>
              <w:bottom w:val="single" w:sz="4" w:space="0" w:color="auto"/>
              <w:right w:val="single" w:sz="4" w:space="0" w:color="auto"/>
            </w:tcBorders>
            <w:shd w:val="clear" w:color="auto" w:fill="auto"/>
            <w:hideMark/>
          </w:tcPr>
          <w:p w14:paraId="64FB8C97" w14:textId="77777777" w:rsidR="001D780C" w:rsidRPr="001D780C" w:rsidRDefault="001D780C" w:rsidP="001D780C">
            <w:pPr>
              <w:jc w:val="left"/>
              <w:rPr>
                <w:rFonts w:cs="Arial"/>
                <w:sz w:val="14"/>
                <w:szCs w:val="14"/>
              </w:rPr>
            </w:pPr>
            <w:r w:rsidRPr="001D780C">
              <w:rPr>
                <w:rFonts w:cs="Arial"/>
                <w:sz w:val="14"/>
                <w:szCs w:val="14"/>
              </w:rPr>
              <w:t>ORIG_ NOME_FANTASIA_ENR</w:t>
            </w:r>
          </w:p>
        </w:tc>
        <w:tc>
          <w:tcPr>
            <w:tcW w:w="1275" w:type="pct"/>
            <w:tcBorders>
              <w:top w:val="nil"/>
              <w:left w:val="nil"/>
              <w:bottom w:val="single" w:sz="4" w:space="0" w:color="auto"/>
              <w:right w:val="single" w:sz="4" w:space="0" w:color="auto"/>
            </w:tcBorders>
            <w:shd w:val="clear" w:color="auto" w:fill="auto"/>
            <w:vAlign w:val="center"/>
            <w:hideMark/>
          </w:tcPr>
          <w:p w14:paraId="214D74BE" w14:textId="77777777" w:rsidR="001D780C" w:rsidRPr="001D780C" w:rsidRDefault="001D780C" w:rsidP="001D780C">
            <w:pPr>
              <w:rPr>
                <w:rFonts w:cs="Arial"/>
                <w:sz w:val="14"/>
                <w:szCs w:val="14"/>
              </w:rPr>
            </w:pPr>
            <w:r w:rsidRPr="001D780C">
              <w:rPr>
                <w:rFonts w:cs="Arial"/>
                <w:sz w:val="14"/>
                <w:szCs w:val="14"/>
              </w:rPr>
              <w:t>Conteúdo original</w:t>
            </w:r>
          </w:p>
        </w:tc>
      </w:tr>
      <w:tr w:rsidR="001D780C" w:rsidRPr="001D780C" w14:paraId="3132E723" w14:textId="77777777" w:rsidTr="00206867">
        <w:trPr>
          <w:trHeight w:val="360"/>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79A8E6C9" w14:textId="77777777" w:rsidR="001D780C" w:rsidRPr="001D780C" w:rsidRDefault="001D780C" w:rsidP="00206867">
            <w:pPr>
              <w:jc w:val="left"/>
              <w:rPr>
                <w:rFonts w:cs="Arial"/>
                <w:sz w:val="14"/>
                <w:szCs w:val="14"/>
              </w:rPr>
            </w:pPr>
            <w:r w:rsidRPr="001D780C">
              <w:rPr>
                <w:rFonts w:cs="Arial"/>
                <w:sz w:val="14"/>
                <w:szCs w:val="14"/>
              </w:rPr>
              <w:t>CONTADOR</w:t>
            </w:r>
          </w:p>
        </w:tc>
        <w:tc>
          <w:tcPr>
            <w:tcW w:w="351" w:type="pct"/>
            <w:tcBorders>
              <w:top w:val="nil"/>
              <w:left w:val="nil"/>
              <w:bottom w:val="single" w:sz="4" w:space="0" w:color="auto"/>
              <w:right w:val="single" w:sz="4" w:space="0" w:color="auto"/>
            </w:tcBorders>
            <w:shd w:val="clear" w:color="000000" w:fill="F2F2F2"/>
            <w:noWrap/>
            <w:vAlign w:val="center"/>
            <w:hideMark/>
          </w:tcPr>
          <w:p w14:paraId="5FAA9E62" w14:textId="5B2DB4E2" w:rsidR="001D780C" w:rsidRPr="001D780C" w:rsidRDefault="001D780C"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2F8B0F10" w14:textId="03811DBE" w:rsidR="001D780C" w:rsidRPr="001D780C" w:rsidRDefault="001D780C" w:rsidP="00206867">
            <w:pPr>
              <w:jc w:val="center"/>
              <w:rPr>
                <w:rFonts w:cs="Arial"/>
                <w:sz w:val="14"/>
                <w:szCs w:val="14"/>
              </w:rPr>
            </w:pPr>
            <w:r w:rsidRPr="001D780C">
              <w:rPr>
                <w:rFonts w:cs="Arial"/>
                <w:sz w:val="14"/>
                <w:szCs w:val="14"/>
              </w:rPr>
              <w:t>20</w:t>
            </w:r>
          </w:p>
        </w:tc>
        <w:tc>
          <w:tcPr>
            <w:tcW w:w="317" w:type="pct"/>
            <w:tcBorders>
              <w:top w:val="nil"/>
              <w:left w:val="nil"/>
              <w:bottom w:val="single" w:sz="4" w:space="0" w:color="auto"/>
              <w:right w:val="single" w:sz="4" w:space="0" w:color="auto"/>
            </w:tcBorders>
            <w:shd w:val="clear" w:color="000000" w:fill="F2F2F2"/>
            <w:noWrap/>
            <w:vAlign w:val="center"/>
            <w:hideMark/>
          </w:tcPr>
          <w:p w14:paraId="04CD9D27" w14:textId="0B5EBB1F"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single" w:sz="4" w:space="0" w:color="auto"/>
              <w:left w:val="nil"/>
              <w:bottom w:val="single" w:sz="4" w:space="0" w:color="auto"/>
              <w:right w:val="single" w:sz="4" w:space="0" w:color="auto"/>
            </w:tcBorders>
            <w:shd w:val="clear" w:color="000000" w:fill="F2F2F2"/>
            <w:noWrap/>
            <w:vAlign w:val="center"/>
            <w:hideMark/>
          </w:tcPr>
          <w:p w14:paraId="5F128774" w14:textId="2A9D28B2" w:rsidR="001D780C" w:rsidRPr="001D780C" w:rsidRDefault="00206867" w:rsidP="00206867">
            <w:pPr>
              <w:jc w:val="center"/>
              <w:rPr>
                <w:rFonts w:cs="Arial"/>
                <w:sz w:val="14"/>
                <w:szCs w:val="14"/>
              </w:rPr>
            </w:pPr>
            <w:r>
              <w:rPr>
                <w:rFonts w:cs="Arial"/>
                <w:sz w:val="14"/>
                <w:szCs w:val="14"/>
              </w:rPr>
              <w:t>S</w:t>
            </w:r>
          </w:p>
        </w:tc>
        <w:tc>
          <w:tcPr>
            <w:tcW w:w="1322" w:type="pct"/>
            <w:tcBorders>
              <w:top w:val="nil"/>
              <w:left w:val="nil"/>
              <w:bottom w:val="single" w:sz="4" w:space="0" w:color="auto"/>
              <w:right w:val="single" w:sz="4" w:space="0" w:color="auto"/>
            </w:tcBorders>
            <w:shd w:val="clear" w:color="auto" w:fill="auto"/>
            <w:hideMark/>
          </w:tcPr>
          <w:p w14:paraId="64E3665F" w14:textId="77777777" w:rsidR="001D780C" w:rsidRPr="001D780C" w:rsidRDefault="001D780C" w:rsidP="001D780C">
            <w:pPr>
              <w:jc w:val="left"/>
              <w:rPr>
                <w:rFonts w:cs="Arial"/>
                <w:sz w:val="14"/>
                <w:szCs w:val="14"/>
              </w:rPr>
            </w:pPr>
            <w:r w:rsidRPr="001D780C">
              <w:rPr>
                <w:rFonts w:cs="Arial"/>
                <w:sz w:val="14"/>
                <w:szCs w:val="14"/>
              </w:rPr>
              <w:t>contador</w:t>
            </w:r>
          </w:p>
        </w:tc>
        <w:tc>
          <w:tcPr>
            <w:tcW w:w="1275" w:type="pct"/>
            <w:tcBorders>
              <w:top w:val="nil"/>
              <w:left w:val="nil"/>
              <w:bottom w:val="single" w:sz="4" w:space="0" w:color="auto"/>
              <w:right w:val="single" w:sz="4" w:space="0" w:color="auto"/>
            </w:tcBorders>
            <w:shd w:val="clear" w:color="auto" w:fill="auto"/>
            <w:noWrap/>
            <w:vAlign w:val="center"/>
            <w:hideMark/>
          </w:tcPr>
          <w:p w14:paraId="02DB46AC" w14:textId="77777777" w:rsidR="001D780C" w:rsidRPr="001D780C" w:rsidRDefault="001D780C" w:rsidP="001D780C">
            <w:pPr>
              <w:rPr>
                <w:rFonts w:cs="Arial"/>
                <w:sz w:val="14"/>
                <w:szCs w:val="14"/>
              </w:rPr>
            </w:pPr>
            <w:r w:rsidRPr="001D780C">
              <w:rPr>
                <w:rFonts w:cs="Arial"/>
                <w:sz w:val="14"/>
                <w:szCs w:val="14"/>
              </w:rPr>
              <w:t>Vezes em que o registro é repetido no sistema, considerando sua chave</w:t>
            </w:r>
          </w:p>
        </w:tc>
      </w:tr>
      <w:tr w:rsidR="00A97FC1" w:rsidRPr="001D780C" w14:paraId="709C5D05" w14:textId="77777777" w:rsidTr="00206867">
        <w:trPr>
          <w:trHeight w:val="225"/>
        </w:trPr>
        <w:tc>
          <w:tcPr>
            <w:tcW w:w="1056" w:type="pct"/>
            <w:tcBorders>
              <w:top w:val="nil"/>
              <w:left w:val="single" w:sz="4" w:space="0" w:color="auto"/>
              <w:bottom w:val="single" w:sz="4" w:space="0" w:color="auto"/>
              <w:right w:val="single" w:sz="4" w:space="0" w:color="auto"/>
            </w:tcBorders>
            <w:shd w:val="clear" w:color="000000" w:fill="F2F2F2"/>
            <w:noWrap/>
            <w:vAlign w:val="center"/>
          </w:tcPr>
          <w:p w14:paraId="6F32A892" w14:textId="59AD49EC" w:rsidR="00A97FC1" w:rsidRPr="001D780C" w:rsidRDefault="00A97FC1" w:rsidP="00206867">
            <w:pPr>
              <w:jc w:val="left"/>
              <w:rPr>
                <w:rFonts w:cs="Arial"/>
                <w:sz w:val="14"/>
                <w:szCs w:val="14"/>
              </w:rPr>
            </w:pPr>
            <w:r>
              <w:rPr>
                <w:rFonts w:cs="Arial"/>
                <w:sz w:val="14"/>
                <w:szCs w:val="14"/>
              </w:rPr>
              <w:t>ID_FAILED_EVENTS</w:t>
            </w:r>
          </w:p>
        </w:tc>
        <w:tc>
          <w:tcPr>
            <w:tcW w:w="351" w:type="pct"/>
            <w:tcBorders>
              <w:top w:val="nil"/>
              <w:left w:val="nil"/>
              <w:bottom w:val="single" w:sz="4" w:space="0" w:color="auto"/>
              <w:right w:val="single" w:sz="4" w:space="0" w:color="auto"/>
            </w:tcBorders>
            <w:shd w:val="clear" w:color="000000" w:fill="F2F2F2"/>
            <w:noWrap/>
            <w:vAlign w:val="center"/>
          </w:tcPr>
          <w:p w14:paraId="0579E9B2" w14:textId="38F18B71" w:rsidR="00A97FC1" w:rsidRPr="001D780C" w:rsidRDefault="00A97FC1" w:rsidP="00206867">
            <w:pPr>
              <w:jc w:val="center"/>
              <w:rPr>
                <w:rFonts w:cs="Arial"/>
                <w:sz w:val="14"/>
                <w:szCs w:val="14"/>
              </w:rPr>
            </w:pPr>
            <w:r>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tcPr>
          <w:p w14:paraId="3107007F" w14:textId="257F4545" w:rsidR="00A97FC1" w:rsidRPr="001D780C" w:rsidRDefault="00A97FC1" w:rsidP="00206867">
            <w:pPr>
              <w:jc w:val="center"/>
              <w:rPr>
                <w:rFonts w:cs="Arial"/>
                <w:sz w:val="14"/>
                <w:szCs w:val="14"/>
              </w:rPr>
            </w:pPr>
            <w:r>
              <w:rPr>
                <w:rFonts w:cs="Arial"/>
                <w:sz w:val="14"/>
                <w:szCs w:val="14"/>
              </w:rPr>
              <w:t>18</w:t>
            </w:r>
          </w:p>
        </w:tc>
        <w:tc>
          <w:tcPr>
            <w:tcW w:w="317" w:type="pct"/>
            <w:tcBorders>
              <w:top w:val="nil"/>
              <w:left w:val="nil"/>
              <w:bottom w:val="single" w:sz="4" w:space="0" w:color="auto"/>
              <w:right w:val="single" w:sz="4" w:space="0" w:color="auto"/>
            </w:tcBorders>
            <w:shd w:val="clear" w:color="000000" w:fill="F2F2F2"/>
            <w:noWrap/>
            <w:vAlign w:val="center"/>
          </w:tcPr>
          <w:p w14:paraId="74AACFC4" w14:textId="1E912C07" w:rsidR="00A97FC1" w:rsidRPr="001D780C" w:rsidRDefault="00A97FC1" w:rsidP="00206867">
            <w:pPr>
              <w:jc w:val="center"/>
              <w:rPr>
                <w:rFonts w:cs="Arial"/>
                <w:sz w:val="14"/>
                <w:szCs w:val="14"/>
              </w:rPr>
            </w:pPr>
            <w:r>
              <w:rPr>
                <w:rFonts w:cs="Arial"/>
                <w:sz w:val="14"/>
                <w:szCs w:val="14"/>
              </w:rPr>
              <w:t>N</w:t>
            </w:r>
          </w:p>
        </w:tc>
        <w:tc>
          <w:tcPr>
            <w:tcW w:w="262" w:type="pct"/>
            <w:tcBorders>
              <w:top w:val="nil"/>
              <w:left w:val="nil"/>
              <w:bottom w:val="single" w:sz="4" w:space="0" w:color="auto"/>
              <w:right w:val="single" w:sz="4" w:space="0" w:color="auto"/>
            </w:tcBorders>
            <w:shd w:val="clear" w:color="000000" w:fill="F2F2F2"/>
            <w:noWrap/>
            <w:vAlign w:val="center"/>
          </w:tcPr>
          <w:p w14:paraId="57F184EB" w14:textId="4252D8B7" w:rsidR="00A97FC1" w:rsidRPr="001D780C" w:rsidRDefault="00A97FC1" w:rsidP="00206867">
            <w:pPr>
              <w:jc w:val="center"/>
              <w:rPr>
                <w:rFonts w:cs="Arial"/>
                <w:sz w:val="14"/>
                <w:szCs w:val="14"/>
              </w:rPr>
            </w:pPr>
            <w:r>
              <w:rPr>
                <w:rFonts w:cs="Arial"/>
                <w:sz w:val="14"/>
                <w:szCs w:val="14"/>
              </w:rPr>
              <w:t>S</w:t>
            </w:r>
          </w:p>
        </w:tc>
        <w:tc>
          <w:tcPr>
            <w:tcW w:w="1322" w:type="pct"/>
            <w:tcBorders>
              <w:top w:val="nil"/>
              <w:left w:val="nil"/>
              <w:bottom w:val="single" w:sz="4" w:space="0" w:color="auto"/>
              <w:right w:val="single" w:sz="4" w:space="0" w:color="auto"/>
            </w:tcBorders>
            <w:shd w:val="clear" w:color="auto" w:fill="auto"/>
          </w:tcPr>
          <w:p w14:paraId="678508CE" w14:textId="77777777" w:rsidR="00A97FC1" w:rsidRPr="001D780C" w:rsidRDefault="00A97FC1" w:rsidP="001D780C">
            <w:pPr>
              <w:jc w:val="left"/>
              <w:rPr>
                <w:rFonts w:cs="Arial"/>
                <w:sz w:val="14"/>
                <w:szCs w:val="14"/>
              </w:rPr>
            </w:pPr>
          </w:p>
        </w:tc>
        <w:tc>
          <w:tcPr>
            <w:tcW w:w="1275" w:type="pct"/>
            <w:tcBorders>
              <w:top w:val="nil"/>
              <w:left w:val="nil"/>
              <w:bottom w:val="single" w:sz="4" w:space="0" w:color="auto"/>
              <w:right w:val="single" w:sz="4" w:space="0" w:color="auto"/>
            </w:tcBorders>
            <w:shd w:val="clear" w:color="auto" w:fill="auto"/>
          </w:tcPr>
          <w:p w14:paraId="75AFB414" w14:textId="77777777" w:rsidR="00A97FC1" w:rsidRPr="001D780C" w:rsidRDefault="00A97FC1" w:rsidP="001D780C">
            <w:pPr>
              <w:jc w:val="left"/>
              <w:rPr>
                <w:rFonts w:cs="Arial"/>
                <w:sz w:val="14"/>
                <w:szCs w:val="14"/>
              </w:rPr>
            </w:pPr>
          </w:p>
        </w:tc>
      </w:tr>
      <w:tr w:rsidR="001D780C" w:rsidRPr="001D780C" w14:paraId="4F30C5C7" w14:textId="77777777" w:rsidTr="00206867">
        <w:trPr>
          <w:trHeight w:val="225"/>
        </w:trPr>
        <w:tc>
          <w:tcPr>
            <w:tcW w:w="1056" w:type="pct"/>
            <w:tcBorders>
              <w:top w:val="nil"/>
              <w:left w:val="single" w:sz="4" w:space="0" w:color="auto"/>
              <w:bottom w:val="single" w:sz="4" w:space="0" w:color="auto"/>
              <w:right w:val="single" w:sz="4" w:space="0" w:color="auto"/>
            </w:tcBorders>
            <w:shd w:val="clear" w:color="000000" w:fill="F2F2F2"/>
            <w:noWrap/>
            <w:vAlign w:val="center"/>
            <w:hideMark/>
          </w:tcPr>
          <w:p w14:paraId="08D9FB78" w14:textId="77777777" w:rsidR="001D780C" w:rsidRPr="001D780C" w:rsidRDefault="001D780C" w:rsidP="00206867">
            <w:pPr>
              <w:jc w:val="left"/>
              <w:rPr>
                <w:rFonts w:cs="Arial"/>
                <w:sz w:val="14"/>
                <w:szCs w:val="14"/>
              </w:rPr>
            </w:pPr>
            <w:r w:rsidRPr="001D780C">
              <w:rPr>
                <w:rFonts w:cs="Arial"/>
                <w:sz w:val="14"/>
                <w:szCs w:val="14"/>
              </w:rPr>
              <w:t>INPUT_ID</w:t>
            </w:r>
          </w:p>
        </w:tc>
        <w:tc>
          <w:tcPr>
            <w:tcW w:w="351" w:type="pct"/>
            <w:tcBorders>
              <w:top w:val="nil"/>
              <w:left w:val="nil"/>
              <w:bottom w:val="single" w:sz="4" w:space="0" w:color="auto"/>
              <w:right w:val="single" w:sz="4" w:space="0" w:color="auto"/>
            </w:tcBorders>
            <w:shd w:val="clear" w:color="000000" w:fill="F2F2F2"/>
            <w:noWrap/>
            <w:vAlign w:val="center"/>
            <w:hideMark/>
          </w:tcPr>
          <w:p w14:paraId="2D90D53B" w14:textId="77777777" w:rsidR="001D780C" w:rsidRPr="001D780C" w:rsidRDefault="001D780C" w:rsidP="00206867">
            <w:pPr>
              <w:jc w:val="center"/>
              <w:rPr>
                <w:rFonts w:cs="Arial"/>
                <w:sz w:val="14"/>
                <w:szCs w:val="14"/>
              </w:rPr>
            </w:pPr>
            <w:r w:rsidRPr="001D780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2850F979" w14:textId="77777777" w:rsidR="001D780C" w:rsidRPr="001D780C" w:rsidRDefault="001D780C" w:rsidP="00206867">
            <w:pPr>
              <w:jc w:val="center"/>
              <w:rPr>
                <w:rFonts w:cs="Arial"/>
                <w:sz w:val="14"/>
                <w:szCs w:val="14"/>
              </w:rPr>
            </w:pPr>
            <w:r w:rsidRPr="001D780C">
              <w:rPr>
                <w:rFonts w:cs="Arial"/>
                <w:sz w:val="14"/>
                <w:szCs w:val="14"/>
              </w:rPr>
              <w:t>20</w:t>
            </w:r>
          </w:p>
        </w:tc>
        <w:tc>
          <w:tcPr>
            <w:tcW w:w="317" w:type="pct"/>
            <w:tcBorders>
              <w:top w:val="nil"/>
              <w:left w:val="nil"/>
              <w:bottom w:val="single" w:sz="4" w:space="0" w:color="auto"/>
              <w:right w:val="single" w:sz="4" w:space="0" w:color="auto"/>
            </w:tcBorders>
            <w:shd w:val="clear" w:color="000000" w:fill="F2F2F2"/>
            <w:noWrap/>
            <w:vAlign w:val="center"/>
            <w:hideMark/>
          </w:tcPr>
          <w:p w14:paraId="457F63E9" w14:textId="77777777" w:rsidR="001D780C" w:rsidRPr="001D780C" w:rsidRDefault="001D780C" w:rsidP="00206867">
            <w:pPr>
              <w:jc w:val="center"/>
              <w:rPr>
                <w:rFonts w:cs="Arial"/>
                <w:sz w:val="14"/>
                <w:szCs w:val="14"/>
              </w:rPr>
            </w:pPr>
            <w:r w:rsidRPr="001D780C">
              <w:rPr>
                <w:rFonts w:cs="Arial"/>
                <w:sz w:val="14"/>
                <w:szCs w:val="14"/>
              </w:rPr>
              <w:t>N</w:t>
            </w:r>
          </w:p>
        </w:tc>
        <w:tc>
          <w:tcPr>
            <w:tcW w:w="262" w:type="pct"/>
            <w:tcBorders>
              <w:top w:val="nil"/>
              <w:left w:val="nil"/>
              <w:bottom w:val="single" w:sz="4" w:space="0" w:color="auto"/>
              <w:right w:val="single" w:sz="4" w:space="0" w:color="auto"/>
            </w:tcBorders>
            <w:shd w:val="clear" w:color="000000" w:fill="F2F2F2"/>
            <w:noWrap/>
            <w:vAlign w:val="center"/>
            <w:hideMark/>
          </w:tcPr>
          <w:p w14:paraId="4328AA07" w14:textId="77777777" w:rsidR="001D780C" w:rsidRPr="001D780C" w:rsidRDefault="001D780C" w:rsidP="00206867">
            <w:pPr>
              <w:jc w:val="center"/>
              <w:rPr>
                <w:rFonts w:cs="Arial"/>
                <w:sz w:val="14"/>
                <w:szCs w:val="14"/>
              </w:rPr>
            </w:pPr>
            <w:r w:rsidRPr="001D780C">
              <w:rPr>
                <w:rFonts w:cs="Arial"/>
                <w:sz w:val="14"/>
                <w:szCs w:val="14"/>
              </w:rPr>
              <w:t>N</w:t>
            </w:r>
          </w:p>
        </w:tc>
        <w:tc>
          <w:tcPr>
            <w:tcW w:w="1322" w:type="pct"/>
            <w:tcBorders>
              <w:top w:val="nil"/>
              <w:left w:val="nil"/>
              <w:bottom w:val="single" w:sz="4" w:space="0" w:color="auto"/>
              <w:right w:val="single" w:sz="4" w:space="0" w:color="auto"/>
            </w:tcBorders>
            <w:shd w:val="clear" w:color="auto" w:fill="auto"/>
            <w:hideMark/>
          </w:tcPr>
          <w:p w14:paraId="0A0F93DB" w14:textId="77777777" w:rsidR="001D780C" w:rsidRPr="001D780C" w:rsidRDefault="001D780C" w:rsidP="001D780C">
            <w:pPr>
              <w:jc w:val="left"/>
              <w:rPr>
                <w:rFonts w:cs="Arial"/>
                <w:sz w:val="14"/>
                <w:szCs w:val="14"/>
              </w:rPr>
            </w:pPr>
            <w:r w:rsidRPr="001D780C">
              <w:rPr>
                <w:rFonts w:cs="Arial"/>
                <w:sz w:val="14"/>
                <w:szCs w:val="14"/>
              </w:rPr>
              <w:t>contador</w:t>
            </w:r>
          </w:p>
        </w:tc>
        <w:tc>
          <w:tcPr>
            <w:tcW w:w="1275" w:type="pct"/>
            <w:tcBorders>
              <w:top w:val="nil"/>
              <w:left w:val="nil"/>
              <w:bottom w:val="single" w:sz="4" w:space="0" w:color="auto"/>
              <w:right w:val="single" w:sz="4" w:space="0" w:color="auto"/>
            </w:tcBorders>
            <w:shd w:val="clear" w:color="auto" w:fill="auto"/>
            <w:hideMark/>
          </w:tcPr>
          <w:p w14:paraId="12A7ECB6" w14:textId="77777777" w:rsidR="001D780C" w:rsidRPr="001D780C" w:rsidRDefault="001D780C" w:rsidP="001D780C">
            <w:pPr>
              <w:jc w:val="left"/>
              <w:rPr>
                <w:rFonts w:cs="Arial"/>
                <w:sz w:val="14"/>
                <w:szCs w:val="14"/>
              </w:rPr>
            </w:pPr>
            <w:r w:rsidRPr="001D780C">
              <w:rPr>
                <w:rFonts w:cs="Arial"/>
                <w:sz w:val="14"/>
                <w:szCs w:val="14"/>
              </w:rPr>
              <w:t>Identificação RAID do arquivo que contém o registro</w:t>
            </w:r>
          </w:p>
        </w:tc>
      </w:tr>
    </w:tbl>
    <w:p w14:paraId="69E3CEC2" w14:textId="77777777" w:rsidR="001D780C" w:rsidRPr="00153785" w:rsidRDefault="001D780C" w:rsidP="007A671A">
      <w:pPr>
        <w:rPr>
          <w:rFonts w:cs="Arial"/>
        </w:rPr>
      </w:pPr>
    </w:p>
    <w:p w14:paraId="57ED741F" w14:textId="4855B356" w:rsidR="005A6910" w:rsidRDefault="005A6910">
      <w:pPr>
        <w:jc w:val="left"/>
        <w:rPr>
          <w:rFonts w:cs="Arial"/>
        </w:rPr>
      </w:pPr>
      <w:r>
        <w:rPr>
          <w:rFonts w:cs="Arial"/>
        </w:rPr>
        <w:br w:type="page"/>
      </w:r>
    </w:p>
    <w:p w14:paraId="0831CDBF" w14:textId="38BD5DAE" w:rsidR="00EC1625" w:rsidRPr="00222FCB" w:rsidRDefault="00EC1625" w:rsidP="000A0C31">
      <w:pPr>
        <w:pStyle w:val="Heading3"/>
      </w:pPr>
      <w:bookmarkStart w:id="21" w:name="_Toc499303885"/>
      <w:r w:rsidRPr="00222FCB">
        <w:lastRenderedPageBreak/>
        <w:t>RQN0</w:t>
      </w:r>
      <w:r w:rsidR="00522D75" w:rsidRPr="00222FCB">
        <w:t>4</w:t>
      </w:r>
      <w:r w:rsidRPr="00222FCB">
        <w:t xml:space="preserve"> – Carga dos arquivos </w:t>
      </w:r>
      <w:r w:rsidR="00D850D9" w:rsidRPr="00222FCB">
        <w:t>NCOI</w:t>
      </w:r>
      <w:bookmarkEnd w:id="21"/>
    </w:p>
    <w:p w14:paraId="79AECC89" w14:textId="77777777" w:rsidR="00EC1625" w:rsidRPr="00153785" w:rsidRDefault="00EC1625" w:rsidP="00C01C97">
      <w:pPr>
        <w:rPr>
          <w:rFonts w:cs="Arial"/>
        </w:rPr>
      </w:pPr>
    </w:p>
    <w:p w14:paraId="41E98DCB" w14:textId="29321B55" w:rsidR="00EC1625" w:rsidRPr="00153785" w:rsidRDefault="00EC1625" w:rsidP="00D226EA">
      <w:pPr>
        <w:pStyle w:val="Heading4"/>
      </w:pPr>
      <w:bookmarkStart w:id="22" w:name="_Toc499303886"/>
      <w:r w:rsidRPr="00153785">
        <w:t>RGN0</w:t>
      </w:r>
      <w:r w:rsidR="00D850D9">
        <w:t>6</w:t>
      </w:r>
      <w:r w:rsidRPr="00153785">
        <w:t xml:space="preserve"> – Processo de carga arquivo </w:t>
      </w:r>
      <w:r w:rsidR="00D850D9">
        <w:t>NCOI</w:t>
      </w:r>
      <w:bookmarkEnd w:id="22"/>
    </w:p>
    <w:p w14:paraId="37F17F7C" w14:textId="77777777" w:rsidR="00EC1625" w:rsidRPr="00153785" w:rsidRDefault="00EC1625" w:rsidP="00C01C97">
      <w:pPr>
        <w:rPr>
          <w:rFonts w:cs="Arial"/>
        </w:rPr>
      </w:pPr>
    </w:p>
    <w:p w14:paraId="12CD28B3" w14:textId="31B6004F" w:rsidR="00D850D9" w:rsidRPr="00D850D9" w:rsidRDefault="00D850D9" w:rsidP="00C01C97">
      <w:pPr>
        <w:rPr>
          <w:rFonts w:cs="Arial"/>
        </w:rPr>
      </w:pPr>
      <w:r w:rsidRPr="00D850D9">
        <w:rPr>
          <w:rFonts w:cs="Arial"/>
        </w:rPr>
        <w:t xml:space="preserve">Deverá ser criado um processo de carga dos arquivos NCOI, ao qual seja configurável as conexões de busca/armazenamento das fontes. A carga dos registros NCOI deverá ser diária e de forma incremental. </w:t>
      </w:r>
    </w:p>
    <w:p w14:paraId="181CA557" w14:textId="77777777" w:rsidR="00EC1625" w:rsidRPr="00153785" w:rsidRDefault="00EC1625" w:rsidP="00C01C97">
      <w:pPr>
        <w:rPr>
          <w:rFonts w:cs="Arial"/>
        </w:rPr>
      </w:pPr>
    </w:p>
    <w:p w14:paraId="1DFFA6F7" w14:textId="77777777" w:rsidR="00EC1625" w:rsidRPr="00153785" w:rsidRDefault="00EC1625" w:rsidP="00C01C97">
      <w:pPr>
        <w:rPr>
          <w:rFonts w:cs="Arial"/>
        </w:rPr>
      </w:pPr>
      <w:r w:rsidRPr="00153785">
        <w:rPr>
          <w:rFonts w:cs="Arial"/>
        </w:rPr>
        <w:t>Os detalhes do controle de carga estão descritos nas tabelas a seguir:</w:t>
      </w:r>
    </w:p>
    <w:p w14:paraId="05A370C1" w14:textId="77777777" w:rsidR="00EC1625" w:rsidRPr="00153785" w:rsidRDefault="00EC1625"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EC1625" w:rsidRPr="00153785" w14:paraId="4C91B487"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6A2946E5" w14:textId="77777777" w:rsidR="00EC1625" w:rsidRPr="00153785" w:rsidRDefault="00EC1625" w:rsidP="00C01C97">
            <w:pPr>
              <w:jc w:val="center"/>
              <w:rPr>
                <w:rFonts w:cs="Arial"/>
                <w:b/>
                <w:bCs/>
                <w:color w:val="000000"/>
                <w:sz w:val="20"/>
                <w:szCs w:val="20"/>
              </w:rPr>
            </w:pPr>
            <w:r w:rsidRPr="00153785">
              <w:rPr>
                <w:rFonts w:cs="Arial"/>
                <w:b/>
                <w:bCs/>
                <w:color w:val="000000"/>
                <w:sz w:val="20"/>
                <w:szCs w:val="20"/>
              </w:rPr>
              <w:t>Carga</w:t>
            </w:r>
          </w:p>
        </w:tc>
      </w:tr>
      <w:tr w:rsidR="00EC1625" w:rsidRPr="00153785" w14:paraId="5092732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CC78A1E"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5E0A6A07" w14:textId="6345FC94" w:rsidR="00EC1625" w:rsidRPr="001F799B" w:rsidRDefault="003278CC" w:rsidP="00C01C97">
            <w:pPr>
              <w:rPr>
                <w:rFonts w:cs="Arial"/>
                <w:color w:val="000000"/>
                <w:sz w:val="20"/>
                <w:szCs w:val="20"/>
              </w:rPr>
            </w:pPr>
            <w:r w:rsidRPr="001F799B">
              <w:rPr>
                <w:rFonts w:cs="Arial"/>
                <w:color w:val="000000"/>
                <w:sz w:val="20"/>
                <w:szCs w:val="20"/>
              </w:rPr>
              <w:t>NCOI</w:t>
            </w:r>
            <w:r w:rsidR="005B4E21" w:rsidRPr="001F799B">
              <w:rPr>
                <w:rFonts w:cs="Arial"/>
                <w:color w:val="000000"/>
                <w:sz w:val="20"/>
                <w:szCs w:val="20"/>
              </w:rPr>
              <w:t xml:space="preserve"> - Evalyser</w:t>
            </w:r>
          </w:p>
        </w:tc>
      </w:tr>
      <w:tr w:rsidR="00EC1625" w:rsidRPr="00153785" w14:paraId="4648F2B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1D5936A7"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02926C14" w14:textId="15A0D470" w:rsidR="00EC1625" w:rsidRPr="001F799B" w:rsidRDefault="008B4C5D" w:rsidP="00C01C97">
            <w:pPr>
              <w:rPr>
                <w:rFonts w:cs="Arial"/>
                <w:color w:val="000000"/>
                <w:sz w:val="20"/>
                <w:szCs w:val="20"/>
              </w:rPr>
            </w:pPr>
            <w:r w:rsidRPr="001F799B">
              <w:rPr>
                <w:rFonts w:cs="Arial"/>
                <w:color w:val="000000"/>
                <w:sz w:val="20"/>
                <w:szCs w:val="20"/>
              </w:rPr>
              <w:t>Ctrl_LD_</w:t>
            </w:r>
            <w:r w:rsidR="003278CC" w:rsidRPr="001F799B">
              <w:rPr>
                <w:rFonts w:cs="Arial"/>
                <w:color w:val="000000"/>
                <w:sz w:val="20"/>
                <w:szCs w:val="20"/>
              </w:rPr>
              <w:t>NCOI</w:t>
            </w:r>
          </w:p>
        </w:tc>
      </w:tr>
      <w:tr w:rsidR="00EC1625" w:rsidRPr="00153785" w14:paraId="10F7686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779419D7"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07B04944" w14:textId="5DAA2BA8" w:rsidR="00EC1625" w:rsidRPr="001F799B" w:rsidRDefault="00EC1625" w:rsidP="00C01C97">
            <w:pPr>
              <w:rPr>
                <w:rFonts w:cs="Arial"/>
                <w:color w:val="000000"/>
                <w:sz w:val="20"/>
                <w:szCs w:val="20"/>
              </w:rPr>
            </w:pPr>
            <w:r w:rsidRPr="001F799B">
              <w:rPr>
                <w:rFonts w:cs="Arial"/>
                <w:color w:val="000000"/>
                <w:sz w:val="20"/>
                <w:szCs w:val="20"/>
              </w:rPr>
              <w:t>LD_</w:t>
            </w:r>
            <w:r w:rsidR="005F28A4" w:rsidRPr="001F799B">
              <w:rPr>
                <w:rFonts w:cs="Arial"/>
                <w:color w:val="000000"/>
                <w:sz w:val="20"/>
                <w:szCs w:val="20"/>
              </w:rPr>
              <w:t>NCOI</w:t>
            </w:r>
          </w:p>
        </w:tc>
      </w:tr>
      <w:tr w:rsidR="00EC1625" w:rsidRPr="00153785" w14:paraId="2D1D178C"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7E6E1CAC"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614EF515" w14:textId="77777777" w:rsidR="00EC1625" w:rsidRPr="001F799B" w:rsidRDefault="00EC1625" w:rsidP="00C01C97">
            <w:pPr>
              <w:rPr>
                <w:rFonts w:cs="Arial"/>
                <w:color w:val="000000"/>
                <w:sz w:val="20"/>
                <w:szCs w:val="20"/>
              </w:rPr>
            </w:pPr>
            <w:r w:rsidRPr="001F799B">
              <w:rPr>
                <w:rFonts w:cs="Arial"/>
                <w:color w:val="000000"/>
                <w:sz w:val="20"/>
                <w:szCs w:val="20"/>
              </w:rPr>
              <w:t>Texto (CSV)</w:t>
            </w:r>
          </w:p>
        </w:tc>
      </w:tr>
      <w:tr w:rsidR="00823DF0" w:rsidRPr="00153785" w14:paraId="5AD47C65"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501D256F" w14:textId="77777777" w:rsidR="00823DF0" w:rsidRPr="00153785" w:rsidRDefault="00823DF0" w:rsidP="00823DF0">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0931E96C" w14:textId="6E0C8C3D" w:rsidR="00823DF0" w:rsidRPr="00823DF0" w:rsidRDefault="00823DF0" w:rsidP="00823DF0">
            <w:pPr>
              <w:rPr>
                <w:rFonts w:cs="Arial"/>
                <w:color w:val="000000"/>
                <w:sz w:val="20"/>
                <w:szCs w:val="20"/>
              </w:rPr>
            </w:pPr>
            <w:r w:rsidRPr="00823DF0">
              <w:rPr>
                <w:rFonts w:cs="Arial"/>
                <w:color w:val="000000"/>
                <w:sz w:val="20"/>
                <w:szCs w:val="20"/>
              </w:rPr>
              <w:t>NCOI_EVALYSER_20171023.txt</w:t>
            </w:r>
          </w:p>
        </w:tc>
      </w:tr>
      <w:tr w:rsidR="00823DF0" w:rsidRPr="00153785" w14:paraId="1758C38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4B51652" w14:textId="77777777" w:rsidR="00823DF0" w:rsidRPr="00153785" w:rsidRDefault="00823DF0" w:rsidP="00823DF0">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52260348" w14:textId="5A40C6B4" w:rsidR="00823DF0" w:rsidRPr="00823DF0" w:rsidRDefault="00823DF0" w:rsidP="00823DF0">
            <w:pPr>
              <w:rPr>
                <w:rFonts w:cs="Arial"/>
                <w:color w:val="000000"/>
                <w:sz w:val="20"/>
                <w:szCs w:val="20"/>
              </w:rPr>
            </w:pPr>
            <w:r w:rsidRPr="00823DF0">
              <w:rPr>
                <w:rFonts w:cs="Arial"/>
                <w:color w:val="000000"/>
                <w:sz w:val="20"/>
                <w:szCs w:val="20"/>
              </w:rPr>
              <w:t>NCOI_EVALYSER_YYYYMMDD.txt</w:t>
            </w:r>
          </w:p>
        </w:tc>
      </w:tr>
      <w:tr w:rsidR="00EC1625" w:rsidRPr="00153785" w14:paraId="2928D1B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3524B91"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4729C9A0" w14:textId="12ADFBB5" w:rsidR="00EC1625" w:rsidRPr="001F799B" w:rsidRDefault="00EC1625" w:rsidP="00C01C97">
            <w:pPr>
              <w:rPr>
                <w:rFonts w:cs="Arial"/>
                <w:color w:val="000000"/>
                <w:sz w:val="20"/>
                <w:szCs w:val="20"/>
              </w:rPr>
            </w:pPr>
            <w:r w:rsidRPr="001F799B">
              <w:rPr>
                <w:rFonts w:cs="Arial"/>
                <w:color w:val="000000"/>
                <w:sz w:val="20"/>
                <w:szCs w:val="20"/>
              </w:rPr>
              <w:t>${DIR_DADOS}/</w:t>
            </w:r>
            <w:r w:rsidR="00B93744" w:rsidRPr="001F799B">
              <w:rPr>
                <w:rFonts w:cs="Arial"/>
                <w:color w:val="000000"/>
                <w:sz w:val="20"/>
                <w:szCs w:val="20"/>
              </w:rPr>
              <w:t>ncoi</w:t>
            </w:r>
            <w:r w:rsidRPr="001F799B">
              <w:rPr>
                <w:rFonts w:cs="Arial"/>
                <w:color w:val="000000"/>
                <w:sz w:val="20"/>
                <w:szCs w:val="20"/>
              </w:rPr>
              <w:t>/in</w:t>
            </w:r>
          </w:p>
        </w:tc>
      </w:tr>
      <w:tr w:rsidR="00EC1625" w:rsidRPr="00153785" w14:paraId="35250CC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E0179F3"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39B0226A" w14:textId="02D3164F" w:rsidR="00EC1625" w:rsidRPr="001F799B" w:rsidRDefault="00EC1625" w:rsidP="00C01C97">
            <w:pPr>
              <w:rPr>
                <w:rFonts w:cs="Arial"/>
                <w:color w:val="000000"/>
                <w:sz w:val="20"/>
                <w:szCs w:val="20"/>
              </w:rPr>
            </w:pPr>
            <w:r w:rsidRPr="001F799B">
              <w:rPr>
                <w:rFonts w:cs="Arial"/>
                <w:color w:val="000000"/>
                <w:sz w:val="20"/>
                <w:szCs w:val="20"/>
              </w:rPr>
              <w:t>${DIR_DADOS}/</w:t>
            </w:r>
            <w:r w:rsidR="00B93744" w:rsidRPr="001F799B">
              <w:rPr>
                <w:rFonts w:cs="Arial"/>
                <w:color w:val="000000"/>
                <w:sz w:val="20"/>
                <w:szCs w:val="20"/>
              </w:rPr>
              <w:t>ncoi</w:t>
            </w:r>
            <w:r w:rsidRPr="001F799B">
              <w:rPr>
                <w:rFonts w:cs="Arial"/>
                <w:color w:val="000000"/>
                <w:sz w:val="20"/>
                <w:szCs w:val="20"/>
              </w:rPr>
              <w:t>/out</w:t>
            </w:r>
          </w:p>
        </w:tc>
      </w:tr>
      <w:tr w:rsidR="00EC1625" w:rsidRPr="00153785" w14:paraId="4A8F196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967368E"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37A4DBC0" w14:textId="0F3675A1" w:rsidR="00EC1625" w:rsidRPr="001F799B" w:rsidRDefault="00EC1625" w:rsidP="00C01C97">
            <w:pPr>
              <w:rPr>
                <w:rFonts w:cs="Arial"/>
                <w:color w:val="000000"/>
                <w:sz w:val="20"/>
                <w:szCs w:val="20"/>
              </w:rPr>
            </w:pPr>
            <w:r w:rsidRPr="001F799B">
              <w:rPr>
                <w:rFonts w:cs="Arial"/>
                <w:color w:val="000000"/>
                <w:sz w:val="20"/>
                <w:szCs w:val="20"/>
              </w:rPr>
              <w:t>${DIR_DADOS}/</w:t>
            </w:r>
            <w:r w:rsidR="00DB35FC" w:rsidRPr="001F799B">
              <w:rPr>
                <w:rFonts w:cs="Arial"/>
                <w:color w:val="000000"/>
                <w:sz w:val="20"/>
                <w:szCs w:val="20"/>
              </w:rPr>
              <w:t>ncoi/</w:t>
            </w:r>
            <w:r w:rsidRPr="001F799B">
              <w:rPr>
                <w:rFonts w:cs="Arial"/>
                <w:color w:val="000000"/>
                <w:sz w:val="20"/>
                <w:szCs w:val="20"/>
              </w:rPr>
              <w:t>err</w:t>
            </w:r>
          </w:p>
        </w:tc>
      </w:tr>
      <w:tr w:rsidR="00EC1625" w:rsidRPr="00153785" w14:paraId="7C777350"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ECDAD20"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63778D5F" w14:textId="20225C5E" w:rsidR="00EC1625" w:rsidRPr="001F799B" w:rsidRDefault="004C72E8" w:rsidP="00C01C97">
            <w:pPr>
              <w:rPr>
                <w:rFonts w:cs="Arial"/>
                <w:color w:val="000000"/>
                <w:sz w:val="20"/>
                <w:szCs w:val="20"/>
              </w:rPr>
            </w:pPr>
            <w:r w:rsidRPr="001F799B">
              <w:rPr>
                <w:rFonts w:cs="Arial"/>
                <w:color w:val="000000"/>
                <w:sz w:val="20"/>
                <w:szCs w:val="20"/>
              </w:rPr>
              <w:t>Diária</w:t>
            </w:r>
          </w:p>
        </w:tc>
      </w:tr>
      <w:tr w:rsidR="00EC1625" w:rsidRPr="00153785" w14:paraId="48CA396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D8FC34B"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5F43D834" w14:textId="77777777" w:rsidR="00EC1625" w:rsidRPr="001F799B" w:rsidRDefault="00EC1625" w:rsidP="00C01C97">
            <w:pPr>
              <w:rPr>
                <w:rFonts w:cs="Arial"/>
                <w:color w:val="000000"/>
                <w:sz w:val="20"/>
                <w:szCs w:val="20"/>
              </w:rPr>
            </w:pPr>
            <w:r w:rsidRPr="001F799B">
              <w:rPr>
                <w:rFonts w:cs="Arial"/>
                <w:color w:val="000000"/>
                <w:sz w:val="20"/>
                <w:szCs w:val="20"/>
              </w:rPr>
              <w:t>Não</w:t>
            </w:r>
          </w:p>
        </w:tc>
      </w:tr>
      <w:tr w:rsidR="00EC1625" w:rsidRPr="00153785" w14:paraId="09DEE0E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109F214"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459896D2" w14:textId="45E7846D" w:rsidR="00EC1625" w:rsidRPr="001F799B" w:rsidRDefault="00EC1625" w:rsidP="00C01C97">
            <w:pPr>
              <w:rPr>
                <w:rFonts w:cs="Arial"/>
                <w:color w:val="000000"/>
                <w:sz w:val="20"/>
                <w:szCs w:val="20"/>
              </w:rPr>
            </w:pPr>
            <w:r w:rsidRPr="001F799B">
              <w:rPr>
                <w:rFonts w:cs="Arial"/>
                <w:color w:val="000000"/>
                <w:sz w:val="20"/>
                <w:szCs w:val="20"/>
              </w:rPr>
              <w:t>Ponto e vírgula</w:t>
            </w:r>
            <w:r w:rsidR="002565DA" w:rsidRPr="001F799B">
              <w:rPr>
                <w:rFonts w:cs="Arial"/>
                <w:color w:val="000000"/>
                <w:sz w:val="20"/>
                <w:szCs w:val="20"/>
              </w:rPr>
              <w:t xml:space="preserve"> encapsulado por aspas duplas</w:t>
            </w:r>
          </w:p>
        </w:tc>
      </w:tr>
      <w:tr w:rsidR="00EC1625" w:rsidRPr="00153785" w14:paraId="141A41A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66736B1" w14:textId="77777777" w:rsidR="00EC1625" w:rsidRPr="00153785" w:rsidRDefault="00EC1625"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00A9FB4C" w14:textId="77777777" w:rsidR="00EC1625" w:rsidRPr="001F799B" w:rsidRDefault="00EC1625" w:rsidP="00C01C97">
            <w:pPr>
              <w:rPr>
                <w:rFonts w:cs="Arial"/>
                <w:color w:val="000000"/>
                <w:sz w:val="20"/>
                <w:szCs w:val="20"/>
              </w:rPr>
            </w:pPr>
            <w:r w:rsidRPr="001F799B">
              <w:rPr>
                <w:rFonts w:cs="Arial"/>
                <w:color w:val="000000"/>
                <w:sz w:val="20"/>
                <w:szCs w:val="20"/>
              </w:rPr>
              <w:t>N/A</w:t>
            </w:r>
          </w:p>
        </w:tc>
      </w:tr>
      <w:tr w:rsidR="00EC1625" w:rsidRPr="00153785" w14:paraId="4CB68A2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E55F34B" w14:textId="77777777" w:rsidR="00EC1625" w:rsidRPr="00153785" w:rsidRDefault="00EC1625"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25613A3C" w14:textId="5AE85C60" w:rsidR="00257A6A" w:rsidRPr="001F799B" w:rsidRDefault="00257A6A" w:rsidP="00C01C97">
            <w:pPr>
              <w:rPr>
                <w:rFonts w:cs="Arial"/>
                <w:color w:val="000000"/>
                <w:sz w:val="20"/>
                <w:szCs w:val="20"/>
              </w:rPr>
            </w:pPr>
            <w:r w:rsidRPr="001F799B">
              <w:rPr>
                <w:rFonts w:cs="Arial"/>
                <w:color w:val="000000"/>
                <w:sz w:val="20"/>
                <w:szCs w:val="20"/>
              </w:rPr>
              <w:t xml:space="preserve">PRODUTO = FIXA </w:t>
            </w:r>
          </w:p>
          <w:p w14:paraId="34D3D284" w14:textId="771CC84A" w:rsidR="00502B10" w:rsidRPr="001F799B" w:rsidRDefault="00257A6A" w:rsidP="00C01C97">
            <w:pPr>
              <w:rPr>
                <w:rFonts w:cs="Arial"/>
                <w:color w:val="000000"/>
                <w:sz w:val="20"/>
                <w:szCs w:val="20"/>
              </w:rPr>
            </w:pPr>
            <w:r w:rsidRPr="001F799B">
              <w:rPr>
                <w:rFonts w:cs="Arial"/>
                <w:color w:val="000000"/>
                <w:sz w:val="20"/>
                <w:szCs w:val="20"/>
              </w:rPr>
              <w:t>CPF_CNPJ /</w:t>
            </w:r>
            <w:r w:rsidR="00502B10" w:rsidRPr="001F799B">
              <w:rPr>
                <w:rFonts w:cs="Arial"/>
                <w:color w:val="000000"/>
                <w:sz w:val="20"/>
                <w:szCs w:val="20"/>
              </w:rPr>
              <w:t xml:space="preserve"> </w:t>
            </w:r>
            <w:r w:rsidRPr="001F799B">
              <w:rPr>
                <w:rFonts w:cs="Arial"/>
                <w:color w:val="000000"/>
                <w:sz w:val="20"/>
                <w:szCs w:val="20"/>
              </w:rPr>
              <w:t>TERMINAL /</w:t>
            </w:r>
            <w:r w:rsidR="00502B10" w:rsidRPr="001F799B">
              <w:rPr>
                <w:rFonts w:cs="Arial"/>
                <w:color w:val="000000"/>
                <w:sz w:val="20"/>
                <w:szCs w:val="20"/>
              </w:rPr>
              <w:t xml:space="preserve"> </w:t>
            </w:r>
            <w:r w:rsidRPr="001F799B">
              <w:rPr>
                <w:rFonts w:cs="Arial"/>
                <w:color w:val="000000"/>
                <w:sz w:val="20"/>
                <w:szCs w:val="20"/>
              </w:rPr>
              <w:t>PROTOCOLO</w:t>
            </w:r>
          </w:p>
          <w:p w14:paraId="1B42D8DA" w14:textId="77777777" w:rsidR="00257A6A" w:rsidRPr="001F799B" w:rsidRDefault="00257A6A" w:rsidP="00C01C97">
            <w:pPr>
              <w:rPr>
                <w:rFonts w:cs="Arial"/>
                <w:color w:val="000000"/>
                <w:sz w:val="20"/>
                <w:szCs w:val="20"/>
              </w:rPr>
            </w:pPr>
          </w:p>
          <w:p w14:paraId="0FAAFF27" w14:textId="263CAA1B" w:rsidR="00257A6A" w:rsidRPr="001F799B" w:rsidRDefault="00257A6A" w:rsidP="00C01C97">
            <w:pPr>
              <w:rPr>
                <w:rFonts w:cs="Arial"/>
                <w:color w:val="000000"/>
                <w:sz w:val="20"/>
                <w:szCs w:val="20"/>
              </w:rPr>
            </w:pPr>
            <w:r w:rsidRPr="001F799B">
              <w:rPr>
                <w:rFonts w:cs="Arial"/>
                <w:color w:val="000000"/>
                <w:sz w:val="20"/>
                <w:szCs w:val="20"/>
              </w:rPr>
              <w:t xml:space="preserve">PRODUTO = MOVEL </w:t>
            </w:r>
          </w:p>
          <w:p w14:paraId="3D3FF0F6" w14:textId="6496D825" w:rsidR="00502B10" w:rsidRPr="001F799B" w:rsidRDefault="00257A6A" w:rsidP="00C01C97">
            <w:pPr>
              <w:rPr>
                <w:rFonts w:cs="Arial"/>
                <w:color w:val="000000"/>
                <w:sz w:val="20"/>
                <w:szCs w:val="20"/>
              </w:rPr>
            </w:pPr>
            <w:r w:rsidRPr="001F799B">
              <w:rPr>
                <w:rFonts w:cs="Arial"/>
                <w:color w:val="000000"/>
                <w:sz w:val="20"/>
                <w:szCs w:val="20"/>
              </w:rPr>
              <w:t xml:space="preserve">CPF_CNPJ </w:t>
            </w:r>
            <w:r w:rsidR="00502B10" w:rsidRPr="001F799B">
              <w:rPr>
                <w:rFonts w:cs="Arial"/>
                <w:color w:val="000000"/>
                <w:sz w:val="20"/>
                <w:szCs w:val="20"/>
              </w:rPr>
              <w:t xml:space="preserve">+ </w:t>
            </w:r>
            <w:r w:rsidRPr="001F799B">
              <w:rPr>
                <w:rFonts w:cs="Arial"/>
                <w:color w:val="000000"/>
                <w:sz w:val="20"/>
                <w:szCs w:val="20"/>
              </w:rPr>
              <w:t xml:space="preserve">TERMINAL </w:t>
            </w:r>
            <w:r w:rsidR="00502B10" w:rsidRPr="001F799B">
              <w:rPr>
                <w:rFonts w:cs="Arial"/>
                <w:color w:val="000000"/>
                <w:sz w:val="20"/>
                <w:szCs w:val="20"/>
              </w:rPr>
              <w:t xml:space="preserve">+ </w:t>
            </w:r>
            <w:r w:rsidRPr="001F799B">
              <w:rPr>
                <w:rFonts w:cs="Arial"/>
                <w:color w:val="000000"/>
                <w:sz w:val="20"/>
                <w:szCs w:val="20"/>
              </w:rPr>
              <w:t>PROTOCOLO</w:t>
            </w:r>
          </w:p>
          <w:p w14:paraId="50E3176A" w14:textId="77777777" w:rsidR="00257A6A" w:rsidRPr="001F799B" w:rsidRDefault="00257A6A" w:rsidP="00C01C97">
            <w:pPr>
              <w:rPr>
                <w:rFonts w:cs="Arial"/>
                <w:color w:val="000000"/>
                <w:sz w:val="20"/>
                <w:szCs w:val="20"/>
              </w:rPr>
            </w:pPr>
          </w:p>
          <w:p w14:paraId="7EF7D6E0" w14:textId="09EEF8EA" w:rsidR="00257A6A" w:rsidRPr="001F799B" w:rsidRDefault="00257A6A" w:rsidP="00C01C97">
            <w:pPr>
              <w:rPr>
                <w:rFonts w:cs="Arial"/>
                <w:color w:val="000000"/>
                <w:sz w:val="20"/>
                <w:szCs w:val="20"/>
              </w:rPr>
            </w:pPr>
            <w:r w:rsidRPr="001F799B">
              <w:rPr>
                <w:rFonts w:cs="Arial"/>
                <w:color w:val="000000"/>
                <w:sz w:val="20"/>
                <w:szCs w:val="20"/>
              </w:rPr>
              <w:t xml:space="preserve">PRODUTO = TV </w:t>
            </w:r>
            <w:r w:rsidR="00502B10" w:rsidRPr="001F799B">
              <w:rPr>
                <w:rFonts w:cs="Arial"/>
                <w:color w:val="000000"/>
                <w:sz w:val="20"/>
                <w:szCs w:val="20"/>
              </w:rPr>
              <w:t xml:space="preserve"> </w:t>
            </w:r>
          </w:p>
          <w:p w14:paraId="590BF37E" w14:textId="22CDEF40" w:rsidR="00502B10" w:rsidRPr="001F799B" w:rsidRDefault="00257A6A" w:rsidP="00C01C97">
            <w:pPr>
              <w:rPr>
                <w:rFonts w:cs="Arial"/>
                <w:color w:val="000000"/>
                <w:sz w:val="20"/>
                <w:szCs w:val="20"/>
              </w:rPr>
            </w:pPr>
            <w:r w:rsidRPr="001F799B">
              <w:rPr>
                <w:rFonts w:cs="Arial"/>
                <w:color w:val="000000"/>
                <w:sz w:val="20"/>
                <w:szCs w:val="20"/>
              </w:rPr>
              <w:t xml:space="preserve">CPF_CNPJ </w:t>
            </w:r>
            <w:r w:rsidR="00502B10" w:rsidRPr="001F799B">
              <w:rPr>
                <w:rFonts w:cs="Arial"/>
                <w:color w:val="000000"/>
                <w:sz w:val="20"/>
                <w:szCs w:val="20"/>
              </w:rPr>
              <w:t xml:space="preserve">+ </w:t>
            </w:r>
            <w:r w:rsidRPr="001F799B">
              <w:rPr>
                <w:rFonts w:cs="Arial"/>
                <w:color w:val="000000"/>
                <w:sz w:val="20"/>
                <w:szCs w:val="20"/>
              </w:rPr>
              <w:t xml:space="preserve">CONTRATO_TV </w:t>
            </w:r>
            <w:r w:rsidR="00502B10" w:rsidRPr="001F799B">
              <w:rPr>
                <w:rFonts w:cs="Arial"/>
                <w:color w:val="000000"/>
                <w:sz w:val="20"/>
                <w:szCs w:val="20"/>
              </w:rPr>
              <w:t xml:space="preserve">+ </w:t>
            </w:r>
            <w:r w:rsidRPr="001F799B">
              <w:rPr>
                <w:rFonts w:cs="Arial"/>
                <w:color w:val="000000"/>
                <w:sz w:val="20"/>
                <w:szCs w:val="20"/>
              </w:rPr>
              <w:t>PROTOCOLO</w:t>
            </w:r>
          </w:p>
          <w:p w14:paraId="52637619" w14:textId="0A4FDCBC" w:rsidR="00615192" w:rsidRPr="001F799B" w:rsidRDefault="00615192" w:rsidP="00C01C97">
            <w:pPr>
              <w:rPr>
                <w:rFonts w:cs="Arial"/>
                <w:color w:val="000000"/>
                <w:sz w:val="20"/>
                <w:szCs w:val="20"/>
              </w:rPr>
            </w:pPr>
          </w:p>
        </w:tc>
      </w:tr>
      <w:tr w:rsidR="00E85348" w:rsidRPr="00153785" w14:paraId="5581C68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FB5ACCC" w14:textId="1E03DA94" w:rsidR="00E85348" w:rsidRDefault="00E85348"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67B2E82C" w14:textId="72EBFEC2" w:rsidR="00E85348" w:rsidRPr="001F799B" w:rsidRDefault="00E85348" w:rsidP="00C01C97">
            <w:pPr>
              <w:rPr>
                <w:rFonts w:cs="Arial"/>
                <w:color w:val="000000"/>
                <w:sz w:val="20"/>
                <w:szCs w:val="20"/>
                <w:highlight w:val="yellow"/>
              </w:rPr>
            </w:pPr>
            <w:r w:rsidRPr="001F799B">
              <w:rPr>
                <w:rFonts w:cs="Arial"/>
                <w:color w:val="000000"/>
                <w:sz w:val="20"/>
                <w:szCs w:val="20"/>
              </w:rPr>
              <w:t>3 anos</w:t>
            </w:r>
            <w:r w:rsidR="00FC4696" w:rsidRPr="001F799B">
              <w:rPr>
                <w:rFonts w:cs="Arial"/>
                <w:color w:val="000000"/>
                <w:sz w:val="20"/>
                <w:szCs w:val="20"/>
              </w:rPr>
              <w:t xml:space="preserve"> / por </w:t>
            </w:r>
            <w:r w:rsidR="00731676" w:rsidRPr="00731676">
              <w:rPr>
                <w:rFonts w:cs="Arial"/>
                <w:color w:val="000000"/>
                <w:sz w:val="20"/>
                <w:szCs w:val="20"/>
              </w:rPr>
              <w:t>DATA_ABERTURA_NCOI</w:t>
            </w:r>
          </w:p>
        </w:tc>
      </w:tr>
      <w:tr w:rsidR="00EC1625" w:rsidRPr="00153785" w14:paraId="46C6725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1DFCC2C" w14:textId="77777777" w:rsidR="00EC1625" w:rsidRPr="00153785" w:rsidRDefault="00EC1625"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51A87612" w14:textId="52CE65A4" w:rsidR="00EC1625" w:rsidRPr="001F799B" w:rsidRDefault="00370497" w:rsidP="00C01C97">
            <w:pPr>
              <w:rPr>
                <w:rFonts w:cs="Arial"/>
                <w:color w:val="000000"/>
                <w:sz w:val="20"/>
                <w:szCs w:val="20"/>
              </w:rPr>
            </w:pPr>
            <w:r>
              <w:rPr>
                <w:rFonts w:cs="Arial"/>
                <w:color w:val="000000"/>
                <w:sz w:val="20"/>
                <w:szCs w:val="20"/>
              </w:rPr>
              <w:t>Incremental</w:t>
            </w:r>
          </w:p>
        </w:tc>
      </w:tr>
    </w:tbl>
    <w:p w14:paraId="461C8F34" w14:textId="77777777" w:rsidR="00EC1625" w:rsidRDefault="00EC1625" w:rsidP="00C01C97">
      <w:pPr>
        <w:ind w:left="720"/>
        <w:rPr>
          <w:rFonts w:cs="Arial"/>
          <w:sz w:val="20"/>
          <w:szCs w:val="20"/>
        </w:rPr>
      </w:pPr>
    </w:p>
    <w:p w14:paraId="62166BBE" w14:textId="77777777" w:rsidR="005A6910" w:rsidRDefault="005A6910" w:rsidP="00C01C97">
      <w:pPr>
        <w:ind w:left="720"/>
        <w:rPr>
          <w:rFonts w:cs="Arial"/>
          <w:sz w:val="20"/>
          <w:szCs w:val="20"/>
        </w:rPr>
      </w:pPr>
    </w:p>
    <w:p w14:paraId="6E2F6B97" w14:textId="77777777" w:rsidR="00EC1625" w:rsidRDefault="00EC1625" w:rsidP="00C01C97">
      <w:pPr>
        <w:pStyle w:val="Heading5"/>
      </w:pPr>
      <w:r w:rsidRPr="00153785">
        <w:lastRenderedPageBreak/>
        <w:t>Layout do arquivo</w:t>
      </w:r>
    </w:p>
    <w:p w14:paraId="02CC85E7" w14:textId="77777777" w:rsidR="00BB7328" w:rsidRDefault="00BB7328" w:rsidP="00C01C97">
      <w:pPr>
        <w:rPr>
          <w:lang w:eastAsia="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079"/>
        <w:gridCol w:w="4146"/>
        <w:gridCol w:w="2971"/>
      </w:tblGrid>
      <w:tr w:rsidR="005977D5" w:rsidRPr="005977D5" w14:paraId="10582BC3" w14:textId="77777777" w:rsidTr="00C90989">
        <w:trPr>
          <w:trHeight w:val="315"/>
        </w:trPr>
        <w:tc>
          <w:tcPr>
            <w:tcW w:w="1510" w:type="pct"/>
            <w:shd w:val="clear" w:color="000000" w:fill="808080"/>
            <w:noWrap/>
            <w:vAlign w:val="center"/>
            <w:hideMark/>
          </w:tcPr>
          <w:p w14:paraId="37E21746" w14:textId="77777777" w:rsidR="005977D5" w:rsidRPr="001F799B" w:rsidRDefault="005977D5" w:rsidP="001F799B">
            <w:pPr>
              <w:jc w:val="center"/>
              <w:rPr>
                <w:rFonts w:cs="Arial"/>
                <w:b/>
                <w:color w:val="000000"/>
                <w:sz w:val="20"/>
                <w:szCs w:val="20"/>
              </w:rPr>
            </w:pPr>
            <w:r w:rsidRPr="001F799B">
              <w:rPr>
                <w:rFonts w:cs="Arial"/>
                <w:b/>
                <w:color w:val="000000"/>
                <w:sz w:val="20"/>
                <w:szCs w:val="20"/>
              </w:rPr>
              <w:t>Campo</w:t>
            </w:r>
          </w:p>
        </w:tc>
        <w:tc>
          <w:tcPr>
            <w:tcW w:w="2033" w:type="pct"/>
            <w:shd w:val="clear" w:color="000000" w:fill="808080"/>
            <w:noWrap/>
            <w:vAlign w:val="center"/>
            <w:hideMark/>
          </w:tcPr>
          <w:p w14:paraId="77A3A8F9" w14:textId="77777777" w:rsidR="005977D5" w:rsidRPr="001F799B" w:rsidRDefault="005977D5" w:rsidP="001F799B">
            <w:pPr>
              <w:jc w:val="center"/>
              <w:rPr>
                <w:rFonts w:cs="Arial"/>
                <w:b/>
                <w:color w:val="000000"/>
                <w:sz w:val="20"/>
                <w:szCs w:val="20"/>
              </w:rPr>
            </w:pPr>
            <w:r w:rsidRPr="001F799B">
              <w:rPr>
                <w:rFonts w:cs="Arial"/>
                <w:b/>
                <w:color w:val="000000"/>
                <w:sz w:val="20"/>
                <w:szCs w:val="20"/>
              </w:rPr>
              <w:t>Descrição</w:t>
            </w:r>
          </w:p>
        </w:tc>
        <w:tc>
          <w:tcPr>
            <w:tcW w:w="1457" w:type="pct"/>
            <w:shd w:val="clear" w:color="000000" w:fill="808080"/>
            <w:noWrap/>
            <w:vAlign w:val="center"/>
            <w:hideMark/>
          </w:tcPr>
          <w:p w14:paraId="5C9662C6" w14:textId="77777777" w:rsidR="005977D5" w:rsidRPr="001F799B" w:rsidRDefault="005977D5" w:rsidP="001F799B">
            <w:pPr>
              <w:jc w:val="center"/>
              <w:rPr>
                <w:rFonts w:cs="Arial"/>
                <w:b/>
                <w:color w:val="000000"/>
                <w:sz w:val="20"/>
                <w:szCs w:val="20"/>
              </w:rPr>
            </w:pPr>
            <w:r w:rsidRPr="001F799B">
              <w:rPr>
                <w:rFonts w:cs="Arial"/>
                <w:b/>
                <w:color w:val="000000"/>
                <w:sz w:val="20"/>
                <w:szCs w:val="20"/>
              </w:rPr>
              <w:t>Exemplo</w:t>
            </w:r>
          </w:p>
        </w:tc>
      </w:tr>
      <w:tr w:rsidR="005977D5" w:rsidRPr="005977D5" w14:paraId="64B51C91" w14:textId="77777777" w:rsidTr="00C90989">
        <w:trPr>
          <w:trHeight w:val="315"/>
        </w:trPr>
        <w:tc>
          <w:tcPr>
            <w:tcW w:w="1510" w:type="pct"/>
            <w:shd w:val="clear" w:color="auto" w:fill="auto"/>
            <w:noWrap/>
            <w:vAlign w:val="center"/>
            <w:hideMark/>
          </w:tcPr>
          <w:p w14:paraId="2193858C" w14:textId="73E4C640" w:rsidR="005977D5" w:rsidRPr="001F799B" w:rsidRDefault="005977D5" w:rsidP="00C01C97">
            <w:pPr>
              <w:rPr>
                <w:rFonts w:cs="Arial"/>
                <w:color w:val="000000"/>
                <w:sz w:val="20"/>
                <w:szCs w:val="20"/>
              </w:rPr>
            </w:pPr>
            <w:r w:rsidRPr="001F799B">
              <w:rPr>
                <w:rFonts w:cs="Arial"/>
                <w:color w:val="000000"/>
                <w:sz w:val="20"/>
                <w:szCs w:val="20"/>
              </w:rPr>
              <w:t>TITULAR</w:t>
            </w:r>
          </w:p>
        </w:tc>
        <w:tc>
          <w:tcPr>
            <w:tcW w:w="2033" w:type="pct"/>
            <w:shd w:val="clear" w:color="auto" w:fill="auto"/>
            <w:noWrap/>
            <w:vAlign w:val="center"/>
            <w:hideMark/>
          </w:tcPr>
          <w:p w14:paraId="33771E0F" w14:textId="77777777" w:rsidR="005977D5" w:rsidRPr="001F799B" w:rsidRDefault="005977D5" w:rsidP="00C01C97">
            <w:pPr>
              <w:rPr>
                <w:rFonts w:cs="Arial"/>
                <w:color w:val="000000"/>
                <w:sz w:val="20"/>
                <w:szCs w:val="20"/>
              </w:rPr>
            </w:pPr>
            <w:r w:rsidRPr="001F799B">
              <w:rPr>
                <w:rFonts w:cs="Arial"/>
                <w:color w:val="000000"/>
                <w:sz w:val="20"/>
                <w:szCs w:val="20"/>
              </w:rPr>
              <w:t>Titular</w:t>
            </w:r>
          </w:p>
        </w:tc>
        <w:tc>
          <w:tcPr>
            <w:tcW w:w="1457" w:type="pct"/>
            <w:shd w:val="clear" w:color="auto" w:fill="auto"/>
            <w:noWrap/>
            <w:vAlign w:val="center"/>
            <w:hideMark/>
          </w:tcPr>
          <w:p w14:paraId="7BC8E2E3" w14:textId="77777777" w:rsidR="005977D5" w:rsidRPr="001F799B" w:rsidRDefault="005977D5" w:rsidP="001F799B">
            <w:pPr>
              <w:jc w:val="left"/>
              <w:rPr>
                <w:rFonts w:cs="Arial"/>
                <w:color w:val="000000"/>
                <w:sz w:val="20"/>
                <w:szCs w:val="20"/>
              </w:rPr>
            </w:pPr>
            <w:r w:rsidRPr="001F799B">
              <w:rPr>
                <w:rFonts w:cs="Arial"/>
                <w:color w:val="000000"/>
                <w:sz w:val="20"/>
                <w:szCs w:val="20"/>
              </w:rPr>
              <w:t>NOELI BECKER RODRIGUES</w:t>
            </w:r>
          </w:p>
        </w:tc>
      </w:tr>
      <w:tr w:rsidR="005977D5" w:rsidRPr="005977D5" w14:paraId="341DE72D" w14:textId="77777777" w:rsidTr="00C90989">
        <w:trPr>
          <w:trHeight w:val="315"/>
        </w:trPr>
        <w:tc>
          <w:tcPr>
            <w:tcW w:w="1510" w:type="pct"/>
            <w:shd w:val="clear" w:color="auto" w:fill="auto"/>
            <w:noWrap/>
            <w:vAlign w:val="center"/>
            <w:hideMark/>
          </w:tcPr>
          <w:p w14:paraId="1315DB7E" w14:textId="2A967DF6" w:rsidR="005977D5" w:rsidRPr="001F799B" w:rsidRDefault="005977D5" w:rsidP="00C01C97">
            <w:pPr>
              <w:rPr>
                <w:rFonts w:cs="Arial"/>
                <w:color w:val="000000"/>
                <w:sz w:val="20"/>
                <w:szCs w:val="20"/>
              </w:rPr>
            </w:pPr>
            <w:r w:rsidRPr="001F799B">
              <w:rPr>
                <w:rFonts w:cs="Arial"/>
                <w:color w:val="000000"/>
                <w:sz w:val="20"/>
                <w:szCs w:val="20"/>
              </w:rPr>
              <w:t>CPF_CNPJ</w:t>
            </w:r>
          </w:p>
        </w:tc>
        <w:tc>
          <w:tcPr>
            <w:tcW w:w="2033" w:type="pct"/>
            <w:shd w:val="clear" w:color="auto" w:fill="auto"/>
            <w:noWrap/>
            <w:vAlign w:val="center"/>
            <w:hideMark/>
          </w:tcPr>
          <w:p w14:paraId="48922B11" w14:textId="77777777" w:rsidR="005977D5" w:rsidRPr="001F799B" w:rsidRDefault="005977D5" w:rsidP="00C01C97">
            <w:pPr>
              <w:rPr>
                <w:rFonts w:cs="Arial"/>
                <w:color w:val="000000"/>
                <w:sz w:val="20"/>
                <w:szCs w:val="20"/>
              </w:rPr>
            </w:pPr>
            <w:r w:rsidRPr="001F799B">
              <w:rPr>
                <w:rFonts w:cs="Arial"/>
                <w:color w:val="000000"/>
                <w:sz w:val="20"/>
                <w:szCs w:val="20"/>
              </w:rPr>
              <w:t>CPF/CPNJ</w:t>
            </w:r>
          </w:p>
        </w:tc>
        <w:tc>
          <w:tcPr>
            <w:tcW w:w="1457" w:type="pct"/>
            <w:shd w:val="clear" w:color="auto" w:fill="auto"/>
            <w:noWrap/>
            <w:vAlign w:val="center"/>
            <w:hideMark/>
          </w:tcPr>
          <w:p w14:paraId="2A8B1128" w14:textId="77777777" w:rsidR="005977D5" w:rsidRPr="001F799B" w:rsidRDefault="005977D5" w:rsidP="001F799B">
            <w:pPr>
              <w:jc w:val="left"/>
              <w:rPr>
                <w:rFonts w:cs="Arial"/>
                <w:color w:val="000000"/>
                <w:sz w:val="20"/>
                <w:szCs w:val="20"/>
              </w:rPr>
            </w:pPr>
            <w:r w:rsidRPr="001F799B">
              <w:rPr>
                <w:rFonts w:cs="Arial"/>
                <w:color w:val="000000"/>
                <w:sz w:val="20"/>
                <w:szCs w:val="20"/>
              </w:rPr>
              <w:t>44983646000</w:t>
            </w:r>
          </w:p>
        </w:tc>
      </w:tr>
      <w:tr w:rsidR="005977D5" w:rsidRPr="005977D5" w14:paraId="1532A04C" w14:textId="77777777" w:rsidTr="00C90989">
        <w:trPr>
          <w:trHeight w:val="315"/>
        </w:trPr>
        <w:tc>
          <w:tcPr>
            <w:tcW w:w="1510" w:type="pct"/>
            <w:shd w:val="clear" w:color="auto" w:fill="auto"/>
            <w:noWrap/>
            <w:vAlign w:val="center"/>
            <w:hideMark/>
          </w:tcPr>
          <w:p w14:paraId="7A3A734C" w14:textId="6A6B11D1" w:rsidR="005977D5" w:rsidRPr="001F799B" w:rsidRDefault="005977D5" w:rsidP="00C01C97">
            <w:pPr>
              <w:rPr>
                <w:rFonts w:cs="Arial"/>
                <w:color w:val="000000"/>
                <w:sz w:val="20"/>
                <w:szCs w:val="20"/>
              </w:rPr>
            </w:pPr>
            <w:r w:rsidRPr="001F799B">
              <w:rPr>
                <w:rFonts w:cs="Arial"/>
                <w:color w:val="000000"/>
                <w:sz w:val="20"/>
                <w:szCs w:val="20"/>
              </w:rPr>
              <w:t>DDD</w:t>
            </w:r>
          </w:p>
        </w:tc>
        <w:tc>
          <w:tcPr>
            <w:tcW w:w="2033" w:type="pct"/>
            <w:shd w:val="clear" w:color="auto" w:fill="auto"/>
            <w:noWrap/>
            <w:vAlign w:val="center"/>
            <w:hideMark/>
          </w:tcPr>
          <w:p w14:paraId="2F663587" w14:textId="77777777" w:rsidR="005977D5" w:rsidRPr="001F799B" w:rsidRDefault="005977D5" w:rsidP="00C01C97">
            <w:pPr>
              <w:rPr>
                <w:rFonts w:cs="Arial"/>
                <w:color w:val="000000"/>
                <w:sz w:val="20"/>
                <w:szCs w:val="20"/>
              </w:rPr>
            </w:pPr>
            <w:r w:rsidRPr="001F799B">
              <w:rPr>
                <w:rFonts w:cs="Arial"/>
                <w:color w:val="000000"/>
                <w:sz w:val="20"/>
                <w:szCs w:val="20"/>
              </w:rPr>
              <w:t>DDD</w:t>
            </w:r>
          </w:p>
        </w:tc>
        <w:tc>
          <w:tcPr>
            <w:tcW w:w="1457" w:type="pct"/>
            <w:shd w:val="clear" w:color="auto" w:fill="auto"/>
            <w:noWrap/>
            <w:vAlign w:val="center"/>
            <w:hideMark/>
          </w:tcPr>
          <w:p w14:paraId="7F204CE3" w14:textId="77777777" w:rsidR="005977D5" w:rsidRPr="001F799B" w:rsidRDefault="005977D5" w:rsidP="001F799B">
            <w:pPr>
              <w:jc w:val="left"/>
              <w:rPr>
                <w:rFonts w:cs="Arial"/>
                <w:color w:val="000000"/>
                <w:sz w:val="20"/>
                <w:szCs w:val="20"/>
              </w:rPr>
            </w:pPr>
            <w:r w:rsidRPr="001F799B">
              <w:rPr>
                <w:rFonts w:cs="Arial"/>
                <w:color w:val="000000"/>
                <w:sz w:val="20"/>
                <w:szCs w:val="20"/>
              </w:rPr>
              <w:t>51</w:t>
            </w:r>
          </w:p>
        </w:tc>
      </w:tr>
      <w:tr w:rsidR="005977D5" w:rsidRPr="005977D5" w14:paraId="25A2B2DE" w14:textId="77777777" w:rsidTr="00C90989">
        <w:trPr>
          <w:trHeight w:val="315"/>
        </w:trPr>
        <w:tc>
          <w:tcPr>
            <w:tcW w:w="1510" w:type="pct"/>
            <w:shd w:val="clear" w:color="auto" w:fill="auto"/>
            <w:noWrap/>
            <w:vAlign w:val="center"/>
            <w:hideMark/>
          </w:tcPr>
          <w:p w14:paraId="523C3297" w14:textId="28977BC2" w:rsidR="005977D5" w:rsidRPr="001F799B" w:rsidRDefault="005977D5" w:rsidP="00C01C97">
            <w:pPr>
              <w:rPr>
                <w:rFonts w:cs="Arial"/>
                <w:color w:val="000000"/>
                <w:sz w:val="20"/>
                <w:szCs w:val="20"/>
              </w:rPr>
            </w:pPr>
            <w:r w:rsidRPr="001F799B">
              <w:rPr>
                <w:rFonts w:cs="Arial"/>
                <w:color w:val="000000"/>
                <w:sz w:val="20"/>
                <w:szCs w:val="20"/>
              </w:rPr>
              <w:t>UF</w:t>
            </w:r>
          </w:p>
        </w:tc>
        <w:tc>
          <w:tcPr>
            <w:tcW w:w="2033" w:type="pct"/>
            <w:shd w:val="clear" w:color="auto" w:fill="auto"/>
            <w:noWrap/>
            <w:vAlign w:val="center"/>
            <w:hideMark/>
          </w:tcPr>
          <w:p w14:paraId="6A6DA06C" w14:textId="77777777" w:rsidR="005977D5" w:rsidRPr="001F799B" w:rsidRDefault="005977D5" w:rsidP="00C01C97">
            <w:pPr>
              <w:rPr>
                <w:rFonts w:cs="Arial"/>
                <w:color w:val="000000"/>
                <w:sz w:val="20"/>
                <w:szCs w:val="20"/>
              </w:rPr>
            </w:pPr>
            <w:r w:rsidRPr="001F799B">
              <w:rPr>
                <w:rFonts w:cs="Arial"/>
                <w:color w:val="000000"/>
                <w:sz w:val="20"/>
                <w:szCs w:val="20"/>
              </w:rPr>
              <w:t>UF</w:t>
            </w:r>
          </w:p>
        </w:tc>
        <w:tc>
          <w:tcPr>
            <w:tcW w:w="1457" w:type="pct"/>
            <w:shd w:val="clear" w:color="auto" w:fill="auto"/>
            <w:noWrap/>
            <w:vAlign w:val="center"/>
            <w:hideMark/>
          </w:tcPr>
          <w:p w14:paraId="0AB039B6" w14:textId="77777777" w:rsidR="005977D5" w:rsidRPr="001F799B" w:rsidRDefault="005977D5" w:rsidP="001F799B">
            <w:pPr>
              <w:jc w:val="left"/>
              <w:rPr>
                <w:rFonts w:cs="Arial"/>
                <w:color w:val="000000"/>
                <w:sz w:val="20"/>
                <w:szCs w:val="20"/>
              </w:rPr>
            </w:pPr>
            <w:r w:rsidRPr="001F799B">
              <w:rPr>
                <w:rFonts w:cs="Arial"/>
                <w:color w:val="000000"/>
                <w:sz w:val="20"/>
                <w:szCs w:val="20"/>
              </w:rPr>
              <w:t>RS</w:t>
            </w:r>
          </w:p>
        </w:tc>
      </w:tr>
      <w:tr w:rsidR="005977D5" w:rsidRPr="005977D5" w14:paraId="2739B491" w14:textId="77777777" w:rsidTr="00C90989">
        <w:trPr>
          <w:trHeight w:val="315"/>
        </w:trPr>
        <w:tc>
          <w:tcPr>
            <w:tcW w:w="1510" w:type="pct"/>
            <w:shd w:val="clear" w:color="auto" w:fill="auto"/>
            <w:noWrap/>
            <w:vAlign w:val="center"/>
            <w:hideMark/>
          </w:tcPr>
          <w:p w14:paraId="6DB4A784" w14:textId="56738C7B" w:rsidR="005977D5" w:rsidRPr="001F799B" w:rsidRDefault="005977D5" w:rsidP="00C01C97">
            <w:pPr>
              <w:rPr>
                <w:rFonts w:cs="Arial"/>
                <w:color w:val="000000"/>
                <w:sz w:val="20"/>
                <w:szCs w:val="20"/>
              </w:rPr>
            </w:pPr>
            <w:r w:rsidRPr="001F799B">
              <w:rPr>
                <w:rFonts w:cs="Arial"/>
                <w:color w:val="000000"/>
                <w:sz w:val="20"/>
                <w:szCs w:val="20"/>
              </w:rPr>
              <w:t>REGIAO</w:t>
            </w:r>
          </w:p>
        </w:tc>
        <w:tc>
          <w:tcPr>
            <w:tcW w:w="2033" w:type="pct"/>
            <w:shd w:val="clear" w:color="auto" w:fill="auto"/>
            <w:noWrap/>
            <w:vAlign w:val="center"/>
            <w:hideMark/>
          </w:tcPr>
          <w:p w14:paraId="468B6DFC" w14:textId="77777777" w:rsidR="005977D5" w:rsidRPr="001F799B" w:rsidRDefault="005977D5" w:rsidP="00C01C97">
            <w:pPr>
              <w:rPr>
                <w:rFonts w:cs="Arial"/>
                <w:color w:val="000000"/>
                <w:sz w:val="20"/>
                <w:szCs w:val="20"/>
              </w:rPr>
            </w:pPr>
            <w:r w:rsidRPr="001F799B">
              <w:rPr>
                <w:rFonts w:cs="Arial"/>
                <w:color w:val="000000"/>
                <w:sz w:val="20"/>
                <w:szCs w:val="20"/>
              </w:rPr>
              <w:t>Região</w:t>
            </w:r>
          </w:p>
        </w:tc>
        <w:tc>
          <w:tcPr>
            <w:tcW w:w="1457" w:type="pct"/>
            <w:shd w:val="clear" w:color="auto" w:fill="auto"/>
            <w:noWrap/>
            <w:vAlign w:val="center"/>
            <w:hideMark/>
          </w:tcPr>
          <w:p w14:paraId="6E074046" w14:textId="77777777" w:rsidR="005977D5" w:rsidRPr="001F799B" w:rsidRDefault="005977D5" w:rsidP="001F799B">
            <w:pPr>
              <w:jc w:val="left"/>
              <w:rPr>
                <w:rFonts w:cs="Arial"/>
                <w:color w:val="000000"/>
                <w:sz w:val="20"/>
                <w:szCs w:val="20"/>
              </w:rPr>
            </w:pPr>
            <w:r w:rsidRPr="001F799B">
              <w:rPr>
                <w:rFonts w:cs="Arial"/>
                <w:color w:val="000000"/>
                <w:sz w:val="20"/>
                <w:szCs w:val="20"/>
              </w:rPr>
              <w:t>2</w:t>
            </w:r>
          </w:p>
        </w:tc>
      </w:tr>
      <w:tr w:rsidR="005977D5" w:rsidRPr="005977D5" w14:paraId="7B9CE273" w14:textId="77777777" w:rsidTr="00C90989">
        <w:trPr>
          <w:trHeight w:val="315"/>
        </w:trPr>
        <w:tc>
          <w:tcPr>
            <w:tcW w:w="1510" w:type="pct"/>
            <w:shd w:val="clear" w:color="auto" w:fill="auto"/>
            <w:noWrap/>
            <w:vAlign w:val="center"/>
            <w:hideMark/>
          </w:tcPr>
          <w:p w14:paraId="6BD0F152" w14:textId="29E11DB5" w:rsidR="005977D5" w:rsidRPr="001F799B" w:rsidRDefault="005977D5" w:rsidP="00C01C97">
            <w:pPr>
              <w:rPr>
                <w:rFonts w:cs="Arial"/>
                <w:color w:val="000000"/>
                <w:sz w:val="20"/>
                <w:szCs w:val="20"/>
              </w:rPr>
            </w:pPr>
            <w:r w:rsidRPr="001F799B">
              <w:rPr>
                <w:rFonts w:cs="Arial"/>
                <w:color w:val="000000"/>
                <w:sz w:val="20"/>
                <w:szCs w:val="20"/>
              </w:rPr>
              <w:t>PROTOCOLO</w:t>
            </w:r>
          </w:p>
        </w:tc>
        <w:tc>
          <w:tcPr>
            <w:tcW w:w="2033" w:type="pct"/>
            <w:shd w:val="clear" w:color="auto" w:fill="auto"/>
            <w:noWrap/>
            <w:vAlign w:val="center"/>
            <w:hideMark/>
          </w:tcPr>
          <w:p w14:paraId="49C6BE0A" w14:textId="77777777" w:rsidR="005977D5" w:rsidRPr="001F799B" w:rsidRDefault="005977D5" w:rsidP="00C01C97">
            <w:pPr>
              <w:rPr>
                <w:rFonts w:cs="Arial"/>
                <w:color w:val="000000"/>
                <w:sz w:val="20"/>
                <w:szCs w:val="20"/>
              </w:rPr>
            </w:pPr>
            <w:r w:rsidRPr="001F799B">
              <w:rPr>
                <w:rFonts w:cs="Arial"/>
                <w:color w:val="000000"/>
                <w:sz w:val="20"/>
                <w:szCs w:val="20"/>
              </w:rPr>
              <w:t>Protocolo</w:t>
            </w:r>
          </w:p>
        </w:tc>
        <w:tc>
          <w:tcPr>
            <w:tcW w:w="1457" w:type="pct"/>
            <w:shd w:val="clear" w:color="auto" w:fill="auto"/>
            <w:noWrap/>
            <w:vAlign w:val="center"/>
            <w:hideMark/>
          </w:tcPr>
          <w:p w14:paraId="68756B29" w14:textId="77777777" w:rsidR="005977D5" w:rsidRPr="001F799B" w:rsidRDefault="005977D5" w:rsidP="001F799B">
            <w:pPr>
              <w:jc w:val="left"/>
              <w:rPr>
                <w:rFonts w:cs="Arial"/>
                <w:color w:val="000000"/>
                <w:sz w:val="20"/>
                <w:szCs w:val="20"/>
              </w:rPr>
            </w:pPr>
            <w:r w:rsidRPr="001F799B">
              <w:rPr>
                <w:rFonts w:cs="Arial"/>
                <w:color w:val="000000"/>
                <w:sz w:val="20"/>
                <w:szCs w:val="20"/>
              </w:rPr>
              <w:t>20170927-f192af15</w:t>
            </w:r>
          </w:p>
        </w:tc>
      </w:tr>
      <w:tr w:rsidR="005977D5" w:rsidRPr="005977D5" w14:paraId="6DF76351" w14:textId="77777777" w:rsidTr="00C90989">
        <w:trPr>
          <w:trHeight w:val="315"/>
        </w:trPr>
        <w:tc>
          <w:tcPr>
            <w:tcW w:w="1510" w:type="pct"/>
            <w:shd w:val="clear" w:color="auto" w:fill="auto"/>
            <w:noWrap/>
            <w:vAlign w:val="center"/>
            <w:hideMark/>
          </w:tcPr>
          <w:p w14:paraId="4CA85ED2" w14:textId="3C3D661F" w:rsidR="005977D5" w:rsidRPr="001F799B" w:rsidRDefault="005977D5" w:rsidP="00C01C97">
            <w:pPr>
              <w:rPr>
                <w:rFonts w:cs="Arial"/>
                <w:color w:val="000000"/>
                <w:sz w:val="20"/>
                <w:szCs w:val="20"/>
              </w:rPr>
            </w:pPr>
            <w:r w:rsidRPr="001F799B">
              <w:rPr>
                <w:rFonts w:cs="Arial"/>
                <w:color w:val="000000"/>
                <w:sz w:val="20"/>
                <w:szCs w:val="20"/>
              </w:rPr>
              <w:t>REGISTRO</w:t>
            </w:r>
          </w:p>
        </w:tc>
        <w:tc>
          <w:tcPr>
            <w:tcW w:w="2033" w:type="pct"/>
            <w:shd w:val="clear" w:color="auto" w:fill="auto"/>
            <w:noWrap/>
            <w:vAlign w:val="center"/>
            <w:hideMark/>
          </w:tcPr>
          <w:p w14:paraId="724A80AB" w14:textId="77777777" w:rsidR="005977D5" w:rsidRPr="001F799B" w:rsidRDefault="005977D5" w:rsidP="00C01C97">
            <w:pPr>
              <w:rPr>
                <w:rFonts w:cs="Arial"/>
                <w:color w:val="000000"/>
                <w:sz w:val="20"/>
                <w:szCs w:val="20"/>
              </w:rPr>
            </w:pPr>
            <w:r w:rsidRPr="001F799B">
              <w:rPr>
                <w:rFonts w:cs="Arial"/>
                <w:color w:val="000000"/>
                <w:sz w:val="20"/>
                <w:szCs w:val="20"/>
              </w:rPr>
              <w:t>Registro</w:t>
            </w:r>
          </w:p>
        </w:tc>
        <w:tc>
          <w:tcPr>
            <w:tcW w:w="1457" w:type="pct"/>
            <w:shd w:val="clear" w:color="auto" w:fill="auto"/>
            <w:noWrap/>
            <w:vAlign w:val="center"/>
            <w:hideMark/>
          </w:tcPr>
          <w:p w14:paraId="2F370CEB" w14:textId="77777777" w:rsidR="005977D5" w:rsidRPr="001F799B" w:rsidRDefault="005977D5" w:rsidP="001F799B">
            <w:pPr>
              <w:jc w:val="left"/>
              <w:rPr>
                <w:rFonts w:cs="Arial"/>
                <w:color w:val="000000"/>
                <w:sz w:val="20"/>
                <w:szCs w:val="20"/>
              </w:rPr>
            </w:pPr>
            <w:r w:rsidRPr="001F799B">
              <w:rPr>
                <w:rFonts w:cs="Arial"/>
                <w:color w:val="000000"/>
                <w:sz w:val="20"/>
                <w:szCs w:val="20"/>
              </w:rPr>
              <w:t>56089400</w:t>
            </w:r>
          </w:p>
        </w:tc>
      </w:tr>
      <w:tr w:rsidR="005977D5" w:rsidRPr="005977D5" w14:paraId="37A2F8DC" w14:textId="77777777" w:rsidTr="00C90989">
        <w:trPr>
          <w:trHeight w:val="315"/>
        </w:trPr>
        <w:tc>
          <w:tcPr>
            <w:tcW w:w="1510" w:type="pct"/>
            <w:shd w:val="clear" w:color="auto" w:fill="auto"/>
            <w:noWrap/>
            <w:vAlign w:val="center"/>
            <w:hideMark/>
          </w:tcPr>
          <w:p w14:paraId="46AA135C" w14:textId="1A838409" w:rsidR="005977D5" w:rsidRPr="001F799B" w:rsidRDefault="005977D5" w:rsidP="00C01C97">
            <w:pPr>
              <w:rPr>
                <w:rFonts w:cs="Arial"/>
                <w:color w:val="000000"/>
                <w:sz w:val="20"/>
                <w:szCs w:val="20"/>
              </w:rPr>
            </w:pPr>
            <w:r w:rsidRPr="001F799B">
              <w:rPr>
                <w:rFonts w:cs="Arial"/>
                <w:color w:val="000000"/>
                <w:sz w:val="20"/>
                <w:szCs w:val="20"/>
              </w:rPr>
              <w:t>DATA_ABERTURA</w:t>
            </w:r>
          </w:p>
        </w:tc>
        <w:tc>
          <w:tcPr>
            <w:tcW w:w="2033" w:type="pct"/>
            <w:shd w:val="clear" w:color="auto" w:fill="auto"/>
            <w:noWrap/>
            <w:vAlign w:val="center"/>
            <w:hideMark/>
          </w:tcPr>
          <w:p w14:paraId="05B590DC" w14:textId="77777777" w:rsidR="005977D5" w:rsidRPr="001F799B" w:rsidRDefault="005977D5" w:rsidP="00C01C97">
            <w:pPr>
              <w:rPr>
                <w:rFonts w:cs="Arial"/>
                <w:color w:val="000000"/>
                <w:sz w:val="20"/>
                <w:szCs w:val="20"/>
              </w:rPr>
            </w:pPr>
            <w:r w:rsidRPr="001F799B">
              <w:rPr>
                <w:rFonts w:cs="Arial"/>
                <w:color w:val="000000"/>
                <w:sz w:val="20"/>
                <w:szCs w:val="20"/>
              </w:rPr>
              <w:t>Data de Abertura</w:t>
            </w:r>
          </w:p>
        </w:tc>
        <w:tc>
          <w:tcPr>
            <w:tcW w:w="1457" w:type="pct"/>
            <w:shd w:val="clear" w:color="auto" w:fill="auto"/>
            <w:noWrap/>
            <w:vAlign w:val="center"/>
            <w:hideMark/>
          </w:tcPr>
          <w:p w14:paraId="2182F2A2" w14:textId="77777777" w:rsidR="005977D5" w:rsidRPr="001F799B" w:rsidRDefault="005977D5" w:rsidP="001F799B">
            <w:pPr>
              <w:jc w:val="left"/>
              <w:rPr>
                <w:rFonts w:cs="Arial"/>
                <w:color w:val="000000"/>
                <w:sz w:val="20"/>
                <w:szCs w:val="20"/>
              </w:rPr>
            </w:pPr>
            <w:r w:rsidRPr="001F799B">
              <w:rPr>
                <w:rFonts w:cs="Arial"/>
                <w:color w:val="000000"/>
                <w:sz w:val="20"/>
                <w:szCs w:val="20"/>
              </w:rPr>
              <w:t>14/09/2017</w:t>
            </w:r>
          </w:p>
        </w:tc>
      </w:tr>
      <w:tr w:rsidR="005977D5" w:rsidRPr="005977D5" w14:paraId="42D51D62" w14:textId="77777777" w:rsidTr="00C90989">
        <w:trPr>
          <w:trHeight w:val="315"/>
        </w:trPr>
        <w:tc>
          <w:tcPr>
            <w:tcW w:w="1510" w:type="pct"/>
            <w:shd w:val="clear" w:color="auto" w:fill="auto"/>
            <w:noWrap/>
            <w:vAlign w:val="center"/>
            <w:hideMark/>
          </w:tcPr>
          <w:p w14:paraId="0231D8C2" w14:textId="426D1FC4" w:rsidR="005977D5" w:rsidRPr="001F799B" w:rsidRDefault="005977D5" w:rsidP="00C01C97">
            <w:pPr>
              <w:rPr>
                <w:rFonts w:cs="Arial"/>
                <w:color w:val="000000"/>
                <w:sz w:val="20"/>
                <w:szCs w:val="20"/>
              </w:rPr>
            </w:pPr>
            <w:r w:rsidRPr="001F799B">
              <w:rPr>
                <w:rFonts w:cs="Arial"/>
                <w:color w:val="000000"/>
                <w:sz w:val="20"/>
                <w:szCs w:val="20"/>
              </w:rPr>
              <w:t>OS_TT_SIAC</w:t>
            </w:r>
          </w:p>
        </w:tc>
        <w:tc>
          <w:tcPr>
            <w:tcW w:w="2033" w:type="pct"/>
            <w:shd w:val="clear" w:color="auto" w:fill="auto"/>
            <w:noWrap/>
            <w:vAlign w:val="center"/>
            <w:hideMark/>
          </w:tcPr>
          <w:p w14:paraId="4D552CDE" w14:textId="77777777" w:rsidR="005977D5" w:rsidRPr="001F799B" w:rsidRDefault="005977D5" w:rsidP="00C01C97">
            <w:pPr>
              <w:rPr>
                <w:rFonts w:cs="Arial"/>
                <w:color w:val="000000"/>
                <w:sz w:val="20"/>
                <w:szCs w:val="20"/>
              </w:rPr>
            </w:pPr>
            <w:r w:rsidRPr="001F799B">
              <w:rPr>
                <w:rFonts w:cs="Arial"/>
                <w:color w:val="000000"/>
                <w:sz w:val="20"/>
                <w:szCs w:val="20"/>
              </w:rPr>
              <w:t>OS/TT/SIAC</w:t>
            </w:r>
          </w:p>
        </w:tc>
        <w:tc>
          <w:tcPr>
            <w:tcW w:w="1457" w:type="pct"/>
            <w:shd w:val="clear" w:color="auto" w:fill="auto"/>
            <w:noWrap/>
            <w:vAlign w:val="center"/>
            <w:hideMark/>
          </w:tcPr>
          <w:p w14:paraId="57A728CD" w14:textId="77777777" w:rsidR="005977D5" w:rsidRPr="001F799B" w:rsidRDefault="005977D5" w:rsidP="001F799B">
            <w:pPr>
              <w:jc w:val="left"/>
              <w:rPr>
                <w:rFonts w:cs="Arial"/>
                <w:color w:val="000000"/>
                <w:sz w:val="20"/>
                <w:szCs w:val="20"/>
              </w:rPr>
            </w:pPr>
            <w:r w:rsidRPr="001F799B">
              <w:rPr>
                <w:rFonts w:cs="Arial"/>
                <w:color w:val="000000"/>
                <w:sz w:val="20"/>
                <w:szCs w:val="20"/>
              </w:rPr>
              <w:t>56089400</w:t>
            </w:r>
          </w:p>
        </w:tc>
      </w:tr>
      <w:tr w:rsidR="005977D5" w:rsidRPr="005977D5" w14:paraId="6FA77836" w14:textId="77777777" w:rsidTr="00C90989">
        <w:trPr>
          <w:trHeight w:val="315"/>
        </w:trPr>
        <w:tc>
          <w:tcPr>
            <w:tcW w:w="1510" w:type="pct"/>
            <w:shd w:val="clear" w:color="auto" w:fill="auto"/>
            <w:noWrap/>
            <w:vAlign w:val="center"/>
            <w:hideMark/>
          </w:tcPr>
          <w:p w14:paraId="04D51B70" w14:textId="6F687B84" w:rsidR="005977D5" w:rsidRPr="001F799B" w:rsidRDefault="005977D5" w:rsidP="00C01C97">
            <w:pPr>
              <w:rPr>
                <w:rFonts w:cs="Arial"/>
                <w:color w:val="000000"/>
                <w:sz w:val="20"/>
                <w:szCs w:val="20"/>
              </w:rPr>
            </w:pPr>
            <w:r w:rsidRPr="001F799B">
              <w:rPr>
                <w:rFonts w:cs="Arial"/>
                <w:color w:val="000000"/>
                <w:sz w:val="20"/>
                <w:szCs w:val="20"/>
              </w:rPr>
              <w:t>SEGMENTACAO</w:t>
            </w:r>
          </w:p>
        </w:tc>
        <w:tc>
          <w:tcPr>
            <w:tcW w:w="2033" w:type="pct"/>
            <w:shd w:val="clear" w:color="auto" w:fill="auto"/>
            <w:noWrap/>
            <w:vAlign w:val="center"/>
            <w:hideMark/>
          </w:tcPr>
          <w:p w14:paraId="7E8A3B33" w14:textId="77777777" w:rsidR="005977D5" w:rsidRPr="001F799B" w:rsidRDefault="005977D5" w:rsidP="00C01C97">
            <w:pPr>
              <w:rPr>
                <w:rFonts w:cs="Arial"/>
                <w:color w:val="000000"/>
                <w:sz w:val="20"/>
                <w:szCs w:val="20"/>
              </w:rPr>
            </w:pPr>
            <w:r w:rsidRPr="001F799B">
              <w:rPr>
                <w:rFonts w:cs="Arial"/>
                <w:color w:val="000000"/>
                <w:sz w:val="20"/>
                <w:szCs w:val="20"/>
              </w:rPr>
              <w:t>Segmentacao</w:t>
            </w:r>
          </w:p>
        </w:tc>
        <w:tc>
          <w:tcPr>
            <w:tcW w:w="1457" w:type="pct"/>
            <w:shd w:val="clear" w:color="auto" w:fill="auto"/>
            <w:noWrap/>
            <w:vAlign w:val="center"/>
            <w:hideMark/>
          </w:tcPr>
          <w:p w14:paraId="180E177B" w14:textId="77777777" w:rsidR="005977D5" w:rsidRPr="001F799B" w:rsidRDefault="005977D5" w:rsidP="001F799B">
            <w:pPr>
              <w:jc w:val="left"/>
              <w:rPr>
                <w:rFonts w:cs="Arial"/>
                <w:color w:val="000000"/>
                <w:sz w:val="20"/>
                <w:szCs w:val="20"/>
              </w:rPr>
            </w:pPr>
            <w:r w:rsidRPr="001F799B">
              <w:rPr>
                <w:rFonts w:cs="Arial"/>
                <w:color w:val="000000"/>
                <w:sz w:val="20"/>
                <w:szCs w:val="20"/>
              </w:rPr>
              <w:t>PF</w:t>
            </w:r>
          </w:p>
        </w:tc>
      </w:tr>
      <w:tr w:rsidR="005977D5" w:rsidRPr="005977D5" w14:paraId="079575D2" w14:textId="77777777" w:rsidTr="00C90989">
        <w:trPr>
          <w:trHeight w:val="315"/>
        </w:trPr>
        <w:tc>
          <w:tcPr>
            <w:tcW w:w="1510" w:type="pct"/>
            <w:shd w:val="clear" w:color="auto" w:fill="auto"/>
            <w:noWrap/>
            <w:vAlign w:val="center"/>
            <w:hideMark/>
          </w:tcPr>
          <w:p w14:paraId="06BBA81B" w14:textId="16576493" w:rsidR="005977D5" w:rsidRPr="001F799B" w:rsidRDefault="005977D5" w:rsidP="00C01C97">
            <w:pPr>
              <w:rPr>
                <w:rFonts w:cs="Arial"/>
                <w:color w:val="000000"/>
                <w:sz w:val="20"/>
                <w:szCs w:val="20"/>
              </w:rPr>
            </w:pPr>
            <w:r w:rsidRPr="001F799B">
              <w:rPr>
                <w:rFonts w:cs="Arial"/>
                <w:color w:val="000000"/>
                <w:sz w:val="20"/>
                <w:szCs w:val="20"/>
              </w:rPr>
              <w:t>ABERTO_TT_AJUSTE</w:t>
            </w:r>
          </w:p>
        </w:tc>
        <w:tc>
          <w:tcPr>
            <w:tcW w:w="2033" w:type="pct"/>
            <w:shd w:val="clear" w:color="auto" w:fill="auto"/>
            <w:noWrap/>
            <w:vAlign w:val="center"/>
            <w:hideMark/>
          </w:tcPr>
          <w:p w14:paraId="682CCA48" w14:textId="77777777" w:rsidR="005977D5" w:rsidRPr="001F799B" w:rsidRDefault="005977D5" w:rsidP="00C01C97">
            <w:pPr>
              <w:rPr>
                <w:rFonts w:cs="Arial"/>
                <w:color w:val="000000"/>
                <w:sz w:val="20"/>
                <w:szCs w:val="20"/>
              </w:rPr>
            </w:pPr>
            <w:r w:rsidRPr="001F799B">
              <w:rPr>
                <w:rFonts w:cs="Arial"/>
                <w:color w:val="000000"/>
                <w:sz w:val="20"/>
                <w:szCs w:val="20"/>
              </w:rPr>
              <w:t>Aberto TT de Ajuste?</w:t>
            </w:r>
          </w:p>
        </w:tc>
        <w:tc>
          <w:tcPr>
            <w:tcW w:w="1457" w:type="pct"/>
            <w:shd w:val="clear" w:color="auto" w:fill="auto"/>
            <w:noWrap/>
            <w:vAlign w:val="center"/>
            <w:hideMark/>
          </w:tcPr>
          <w:p w14:paraId="19590805"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2A48D48E" w14:textId="77777777" w:rsidTr="00C90989">
        <w:trPr>
          <w:trHeight w:val="315"/>
        </w:trPr>
        <w:tc>
          <w:tcPr>
            <w:tcW w:w="1510" w:type="pct"/>
            <w:shd w:val="clear" w:color="auto" w:fill="auto"/>
            <w:noWrap/>
            <w:vAlign w:val="center"/>
            <w:hideMark/>
          </w:tcPr>
          <w:p w14:paraId="0BD5B024" w14:textId="31BA2B5A" w:rsidR="005977D5" w:rsidRPr="001F799B" w:rsidRDefault="005977D5" w:rsidP="00C01C97">
            <w:pPr>
              <w:rPr>
                <w:rFonts w:cs="Arial"/>
                <w:color w:val="000000"/>
                <w:sz w:val="20"/>
                <w:szCs w:val="20"/>
              </w:rPr>
            </w:pPr>
            <w:r w:rsidRPr="001F799B">
              <w:rPr>
                <w:rFonts w:cs="Arial"/>
                <w:color w:val="000000"/>
                <w:sz w:val="20"/>
                <w:szCs w:val="20"/>
              </w:rPr>
              <w:t>ACAO_REABERTA</w:t>
            </w:r>
          </w:p>
        </w:tc>
        <w:tc>
          <w:tcPr>
            <w:tcW w:w="2033" w:type="pct"/>
            <w:shd w:val="clear" w:color="auto" w:fill="auto"/>
            <w:noWrap/>
            <w:vAlign w:val="center"/>
            <w:hideMark/>
          </w:tcPr>
          <w:p w14:paraId="1FD3070F" w14:textId="77777777" w:rsidR="005977D5" w:rsidRPr="001F799B" w:rsidRDefault="005977D5" w:rsidP="00C01C97">
            <w:pPr>
              <w:rPr>
                <w:rFonts w:cs="Arial"/>
                <w:color w:val="000000"/>
                <w:sz w:val="20"/>
                <w:szCs w:val="20"/>
              </w:rPr>
            </w:pPr>
            <w:r w:rsidRPr="001F799B">
              <w:rPr>
                <w:rFonts w:cs="Arial"/>
                <w:color w:val="000000"/>
                <w:sz w:val="20"/>
                <w:szCs w:val="20"/>
              </w:rPr>
              <w:t>Ação reaberta?</w:t>
            </w:r>
          </w:p>
        </w:tc>
        <w:tc>
          <w:tcPr>
            <w:tcW w:w="1457" w:type="pct"/>
            <w:shd w:val="clear" w:color="auto" w:fill="auto"/>
            <w:noWrap/>
            <w:vAlign w:val="center"/>
            <w:hideMark/>
          </w:tcPr>
          <w:p w14:paraId="7DC283D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DD58B3A" w14:textId="77777777" w:rsidTr="00C90989">
        <w:trPr>
          <w:trHeight w:val="315"/>
        </w:trPr>
        <w:tc>
          <w:tcPr>
            <w:tcW w:w="1510" w:type="pct"/>
            <w:shd w:val="clear" w:color="auto" w:fill="auto"/>
            <w:noWrap/>
            <w:vAlign w:val="center"/>
            <w:hideMark/>
          </w:tcPr>
          <w:p w14:paraId="470F1265" w14:textId="4E1DEE44" w:rsidR="005977D5" w:rsidRPr="001F799B" w:rsidRDefault="005977D5" w:rsidP="00C01C97">
            <w:pPr>
              <w:rPr>
                <w:rFonts w:cs="Arial"/>
                <w:color w:val="000000"/>
                <w:sz w:val="20"/>
                <w:szCs w:val="20"/>
              </w:rPr>
            </w:pPr>
            <w:r w:rsidRPr="001F799B">
              <w:rPr>
                <w:rFonts w:cs="Arial"/>
                <w:color w:val="000000"/>
                <w:sz w:val="20"/>
                <w:szCs w:val="20"/>
              </w:rPr>
              <w:t>BLOQUEIO_INDEVIDO</w:t>
            </w:r>
          </w:p>
        </w:tc>
        <w:tc>
          <w:tcPr>
            <w:tcW w:w="2033" w:type="pct"/>
            <w:shd w:val="clear" w:color="auto" w:fill="auto"/>
            <w:noWrap/>
            <w:vAlign w:val="center"/>
            <w:hideMark/>
          </w:tcPr>
          <w:p w14:paraId="2841791F" w14:textId="77777777" w:rsidR="005977D5" w:rsidRPr="001F799B" w:rsidRDefault="005977D5" w:rsidP="00C01C97">
            <w:pPr>
              <w:rPr>
                <w:rFonts w:cs="Arial"/>
                <w:color w:val="000000"/>
                <w:sz w:val="20"/>
                <w:szCs w:val="20"/>
              </w:rPr>
            </w:pPr>
            <w:r w:rsidRPr="001F799B">
              <w:rPr>
                <w:rFonts w:cs="Arial"/>
                <w:color w:val="000000"/>
                <w:sz w:val="20"/>
                <w:szCs w:val="20"/>
              </w:rPr>
              <w:t>Bloqueio é Indevido?</w:t>
            </w:r>
          </w:p>
        </w:tc>
        <w:tc>
          <w:tcPr>
            <w:tcW w:w="1457" w:type="pct"/>
            <w:shd w:val="clear" w:color="auto" w:fill="auto"/>
            <w:noWrap/>
            <w:vAlign w:val="center"/>
            <w:hideMark/>
          </w:tcPr>
          <w:p w14:paraId="72D0583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345F04A" w14:textId="77777777" w:rsidTr="00C90989">
        <w:trPr>
          <w:trHeight w:val="315"/>
        </w:trPr>
        <w:tc>
          <w:tcPr>
            <w:tcW w:w="1510" w:type="pct"/>
            <w:shd w:val="clear" w:color="auto" w:fill="auto"/>
            <w:noWrap/>
            <w:vAlign w:val="center"/>
            <w:hideMark/>
          </w:tcPr>
          <w:p w14:paraId="444B081C" w14:textId="6D4A86FC" w:rsidR="005977D5" w:rsidRPr="001F799B" w:rsidRDefault="005977D5" w:rsidP="00C01C97">
            <w:pPr>
              <w:rPr>
                <w:rFonts w:cs="Arial"/>
                <w:color w:val="000000"/>
                <w:sz w:val="20"/>
                <w:szCs w:val="20"/>
              </w:rPr>
            </w:pPr>
            <w:r w:rsidRPr="001F799B">
              <w:rPr>
                <w:rFonts w:cs="Arial"/>
                <w:color w:val="000000"/>
                <w:sz w:val="20"/>
                <w:szCs w:val="20"/>
              </w:rPr>
              <w:t>CASO_CRIADO_RESOLVIDO</w:t>
            </w:r>
          </w:p>
        </w:tc>
        <w:tc>
          <w:tcPr>
            <w:tcW w:w="2033" w:type="pct"/>
            <w:shd w:val="clear" w:color="auto" w:fill="auto"/>
            <w:noWrap/>
            <w:vAlign w:val="center"/>
            <w:hideMark/>
          </w:tcPr>
          <w:p w14:paraId="0D83046C" w14:textId="77777777" w:rsidR="005977D5" w:rsidRPr="001F799B" w:rsidRDefault="005977D5" w:rsidP="00C01C97">
            <w:pPr>
              <w:rPr>
                <w:rFonts w:cs="Arial"/>
                <w:color w:val="000000"/>
                <w:sz w:val="20"/>
                <w:szCs w:val="20"/>
              </w:rPr>
            </w:pPr>
            <w:r w:rsidRPr="001F799B">
              <w:rPr>
                <w:rFonts w:cs="Arial"/>
                <w:color w:val="000000"/>
                <w:sz w:val="20"/>
                <w:szCs w:val="20"/>
              </w:rPr>
              <w:t>Caso criado e resolvido?</w:t>
            </w:r>
          </w:p>
        </w:tc>
        <w:tc>
          <w:tcPr>
            <w:tcW w:w="1457" w:type="pct"/>
            <w:shd w:val="clear" w:color="auto" w:fill="auto"/>
            <w:noWrap/>
            <w:vAlign w:val="center"/>
            <w:hideMark/>
          </w:tcPr>
          <w:p w14:paraId="764D6C70"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58346E1B" w14:textId="77777777" w:rsidTr="00C90989">
        <w:trPr>
          <w:trHeight w:val="315"/>
        </w:trPr>
        <w:tc>
          <w:tcPr>
            <w:tcW w:w="1510" w:type="pct"/>
            <w:shd w:val="clear" w:color="auto" w:fill="auto"/>
            <w:noWrap/>
            <w:vAlign w:val="center"/>
            <w:hideMark/>
          </w:tcPr>
          <w:p w14:paraId="7D1FF410" w14:textId="5F295B0B" w:rsidR="005977D5" w:rsidRPr="001F799B" w:rsidRDefault="005977D5" w:rsidP="00C01C97">
            <w:pPr>
              <w:rPr>
                <w:rFonts w:cs="Arial"/>
                <w:color w:val="000000"/>
                <w:sz w:val="20"/>
                <w:szCs w:val="20"/>
              </w:rPr>
            </w:pPr>
            <w:r w:rsidRPr="001F799B">
              <w:rPr>
                <w:rFonts w:cs="Arial"/>
                <w:color w:val="000000"/>
                <w:sz w:val="20"/>
                <w:szCs w:val="20"/>
              </w:rPr>
              <w:t>CJ</w:t>
            </w:r>
          </w:p>
        </w:tc>
        <w:tc>
          <w:tcPr>
            <w:tcW w:w="2033" w:type="pct"/>
            <w:shd w:val="clear" w:color="auto" w:fill="auto"/>
            <w:noWrap/>
            <w:vAlign w:val="center"/>
            <w:hideMark/>
          </w:tcPr>
          <w:p w14:paraId="4DE2F7F5" w14:textId="77777777" w:rsidR="005977D5" w:rsidRPr="001F799B" w:rsidRDefault="005977D5" w:rsidP="00C01C97">
            <w:pPr>
              <w:rPr>
                <w:rFonts w:cs="Arial"/>
                <w:color w:val="000000"/>
                <w:sz w:val="20"/>
                <w:szCs w:val="20"/>
              </w:rPr>
            </w:pPr>
            <w:r w:rsidRPr="001F799B">
              <w:rPr>
                <w:rFonts w:cs="Arial"/>
                <w:color w:val="000000"/>
                <w:sz w:val="20"/>
                <w:szCs w:val="20"/>
              </w:rPr>
              <w:t>CJ</w:t>
            </w:r>
          </w:p>
        </w:tc>
        <w:tc>
          <w:tcPr>
            <w:tcW w:w="1457" w:type="pct"/>
            <w:shd w:val="clear" w:color="auto" w:fill="auto"/>
            <w:noWrap/>
            <w:vAlign w:val="center"/>
            <w:hideMark/>
          </w:tcPr>
          <w:p w14:paraId="174F4C7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579E34D" w14:textId="77777777" w:rsidTr="00C90989">
        <w:trPr>
          <w:trHeight w:val="315"/>
        </w:trPr>
        <w:tc>
          <w:tcPr>
            <w:tcW w:w="1510" w:type="pct"/>
            <w:shd w:val="clear" w:color="auto" w:fill="auto"/>
            <w:noWrap/>
            <w:vAlign w:val="center"/>
            <w:hideMark/>
          </w:tcPr>
          <w:p w14:paraId="6E70E097" w14:textId="5096AB9B" w:rsidR="005977D5" w:rsidRPr="001F799B" w:rsidRDefault="005977D5" w:rsidP="00C01C97">
            <w:pPr>
              <w:rPr>
                <w:rFonts w:cs="Arial"/>
                <w:color w:val="000000"/>
                <w:sz w:val="20"/>
                <w:szCs w:val="20"/>
              </w:rPr>
            </w:pPr>
            <w:r w:rsidRPr="001F799B">
              <w:rPr>
                <w:rFonts w:cs="Arial"/>
                <w:color w:val="000000"/>
                <w:sz w:val="20"/>
                <w:szCs w:val="20"/>
              </w:rPr>
              <w:t>CLIENTE_CONCORDA_IMPROCEDENCIA</w:t>
            </w:r>
          </w:p>
        </w:tc>
        <w:tc>
          <w:tcPr>
            <w:tcW w:w="2033" w:type="pct"/>
            <w:shd w:val="clear" w:color="auto" w:fill="auto"/>
            <w:noWrap/>
            <w:vAlign w:val="center"/>
            <w:hideMark/>
          </w:tcPr>
          <w:p w14:paraId="7B64F870" w14:textId="77777777" w:rsidR="005977D5" w:rsidRPr="001F799B" w:rsidRDefault="005977D5" w:rsidP="00C01C97">
            <w:pPr>
              <w:rPr>
                <w:rFonts w:cs="Arial"/>
                <w:color w:val="000000"/>
                <w:sz w:val="20"/>
                <w:szCs w:val="20"/>
              </w:rPr>
            </w:pPr>
            <w:r w:rsidRPr="001F799B">
              <w:rPr>
                <w:rFonts w:cs="Arial"/>
                <w:color w:val="000000"/>
                <w:sz w:val="20"/>
                <w:szCs w:val="20"/>
              </w:rPr>
              <w:t>Cliente concorda com a Improcedência?</w:t>
            </w:r>
          </w:p>
        </w:tc>
        <w:tc>
          <w:tcPr>
            <w:tcW w:w="1457" w:type="pct"/>
            <w:shd w:val="clear" w:color="auto" w:fill="auto"/>
            <w:noWrap/>
            <w:vAlign w:val="center"/>
            <w:hideMark/>
          </w:tcPr>
          <w:p w14:paraId="6B9BDCF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9F22886" w14:textId="77777777" w:rsidTr="00C90989">
        <w:trPr>
          <w:trHeight w:val="315"/>
        </w:trPr>
        <w:tc>
          <w:tcPr>
            <w:tcW w:w="1510" w:type="pct"/>
            <w:shd w:val="clear" w:color="auto" w:fill="auto"/>
            <w:noWrap/>
            <w:vAlign w:val="center"/>
            <w:hideMark/>
          </w:tcPr>
          <w:p w14:paraId="4011D185" w14:textId="3F4247C1" w:rsidR="005977D5" w:rsidRPr="001F799B" w:rsidRDefault="005977D5" w:rsidP="00C01C97">
            <w:pPr>
              <w:rPr>
                <w:rFonts w:cs="Arial"/>
                <w:color w:val="000000"/>
                <w:sz w:val="20"/>
                <w:szCs w:val="20"/>
              </w:rPr>
            </w:pPr>
            <w:r w:rsidRPr="001F799B">
              <w:rPr>
                <w:rFonts w:cs="Arial"/>
                <w:color w:val="000000"/>
                <w:sz w:val="20"/>
                <w:szCs w:val="20"/>
              </w:rPr>
              <w:t>CLIENTE_CONHECE_LINHA_SERVICO</w:t>
            </w:r>
          </w:p>
        </w:tc>
        <w:tc>
          <w:tcPr>
            <w:tcW w:w="2033" w:type="pct"/>
            <w:shd w:val="clear" w:color="auto" w:fill="auto"/>
            <w:noWrap/>
            <w:vAlign w:val="center"/>
            <w:hideMark/>
          </w:tcPr>
          <w:p w14:paraId="069FBF46" w14:textId="77777777" w:rsidR="005977D5" w:rsidRPr="001F799B" w:rsidRDefault="005977D5" w:rsidP="00C01C97">
            <w:pPr>
              <w:rPr>
                <w:rFonts w:cs="Arial"/>
                <w:color w:val="000000"/>
                <w:sz w:val="20"/>
                <w:szCs w:val="20"/>
              </w:rPr>
            </w:pPr>
            <w:r w:rsidRPr="001F799B">
              <w:rPr>
                <w:rFonts w:cs="Arial"/>
                <w:color w:val="000000"/>
                <w:sz w:val="20"/>
                <w:szCs w:val="20"/>
              </w:rPr>
              <w:t>Cliente conhece a linha / serviço?</w:t>
            </w:r>
          </w:p>
        </w:tc>
        <w:tc>
          <w:tcPr>
            <w:tcW w:w="1457" w:type="pct"/>
            <w:shd w:val="clear" w:color="auto" w:fill="auto"/>
            <w:noWrap/>
            <w:vAlign w:val="center"/>
            <w:hideMark/>
          </w:tcPr>
          <w:p w14:paraId="39799FBF"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7A558E00" w14:textId="77777777" w:rsidTr="00C90989">
        <w:trPr>
          <w:trHeight w:val="315"/>
        </w:trPr>
        <w:tc>
          <w:tcPr>
            <w:tcW w:w="1510" w:type="pct"/>
            <w:shd w:val="clear" w:color="auto" w:fill="auto"/>
            <w:noWrap/>
            <w:vAlign w:val="center"/>
            <w:hideMark/>
          </w:tcPr>
          <w:p w14:paraId="2A0950C2" w14:textId="6CC786E9" w:rsidR="005977D5" w:rsidRPr="001F799B" w:rsidRDefault="005977D5" w:rsidP="00C01C97">
            <w:pPr>
              <w:rPr>
                <w:rFonts w:cs="Arial"/>
                <w:color w:val="000000"/>
                <w:sz w:val="20"/>
                <w:szCs w:val="20"/>
              </w:rPr>
            </w:pPr>
            <w:r w:rsidRPr="001F799B">
              <w:rPr>
                <w:rFonts w:cs="Arial"/>
                <w:color w:val="000000"/>
                <w:sz w:val="20"/>
                <w:szCs w:val="20"/>
              </w:rPr>
              <w:t>CLIENTE_CONHECE_END_COBRANCA</w:t>
            </w:r>
          </w:p>
        </w:tc>
        <w:tc>
          <w:tcPr>
            <w:tcW w:w="2033" w:type="pct"/>
            <w:shd w:val="clear" w:color="auto" w:fill="auto"/>
            <w:noWrap/>
            <w:vAlign w:val="center"/>
            <w:hideMark/>
          </w:tcPr>
          <w:p w14:paraId="426BDF2B" w14:textId="77777777" w:rsidR="005977D5" w:rsidRPr="001F799B" w:rsidRDefault="005977D5" w:rsidP="00C01C97">
            <w:pPr>
              <w:rPr>
                <w:rFonts w:cs="Arial"/>
                <w:color w:val="000000"/>
                <w:sz w:val="20"/>
                <w:szCs w:val="20"/>
              </w:rPr>
            </w:pPr>
            <w:r w:rsidRPr="001F799B">
              <w:rPr>
                <w:rFonts w:cs="Arial"/>
                <w:color w:val="000000"/>
                <w:sz w:val="20"/>
                <w:szCs w:val="20"/>
              </w:rPr>
              <w:t>Cliente conhece o endereço de cobrança?</w:t>
            </w:r>
          </w:p>
        </w:tc>
        <w:tc>
          <w:tcPr>
            <w:tcW w:w="1457" w:type="pct"/>
            <w:shd w:val="clear" w:color="auto" w:fill="auto"/>
            <w:noWrap/>
            <w:vAlign w:val="center"/>
            <w:hideMark/>
          </w:tcPr>
          <w:p w14:paraId="3F5D5368"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6F33E9F6" w14:textId="77777777" w:rsidTr="00C90989">
        <w:trPr>
          <w:trHeight w:val="315"/>
        </w:trPr>
        <w:tc>
          <w:tcPr>
            <w:tcW w:w="1510" w:type="pct"/>
            <w:shd w:val="clear" w:color="auto" w:fill="auto"/>
            <w:noWrap/>
            <w:vAlign w:val="center"/>
            <w:hideMark/>
          </w:tcPr>
          <w:p w14:paraId="3F35924E" w14:textId="3D8F83A5" w:rsidR="005977D5" w:rsidRPr="001F799B" w:rsidRDefault="005977D5" w:rsidP="00C01C97">
            <w:pPr>
              <w:rPr>
                <w:rFonts w:cs="Arial"/>
                <w:color w:val="000000"/>
                <w:sz w:val="20"/>
                <w:szCs w:val="20"/>
              </w:rPr>
            </w:pPr>
            <w:r w:rsidRPr="001F799B">
              <w:rPr>
                <w:rFonts w:cs="Arial"/>
                <w:color w:val="000000"/>
                <w:sz w:val="20"/>
                <w:szCs w:val="20"/>
              </w:rPr>
              <w:t>CLIENTE_DESEJA_REMONTAR_COMBO</w:t>
            </w:r>
          </w:p>
        </w:tc>
        <w:tc>
          <w:tcPr>
            <w:tcW w:w="2033" w:type="pct"/>
            <w:shd w:val="clear" w:color="auto" w:fill="auto"/>
            <w:noWrap/>
            <w:vAlign w:val="center"/>
            <w:hideMark/>
          </w:tcPr>
          <w:p w14:paraId="053AA15E" w14:textId="77777777" w:rsidR="005977D5" w:rsidRPr="001F799B" w:rsidRDefault="005977D5" w:rsidP="00C01C97">
            <w:pPr>
              <w:rPr>
                <w:rFonts w:cs="Arial"/>
                <w:color w:val="000000"/>
                <w:sz w:val="20"/>
                <w:szCs w:val="20"/>
              </w:rPr>
            </w:pPr>
            <w:r w:rsidRPr="001F799B">
              <w:rPr>
                <w:rFonts w:cs="Arial"/>
                <w:color w:val="000000"/>
                <w:sz w:val="20"/>
                <w:szCs w:val="20"/>
              </w:rPr>
              <w:t>Cliente deseja Remontar o Combo?</w:t>
            </w:r>
          </w:p>
        </w:tc>
        <w:tc>
          <w:tcPr>
            <w:tcW w:w="1457" w:type="pct"/>
            <w:shd w:val="clear" w:color="auto" w:fill="auto"/>
            <w:noWrap/>
            <w:vAlign w:val="center"/>
            <w:hideMark/>
          </w:tcPr>
          <w:p w14:paraId="354D3D4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C952BD3" w14:textId="77777777" w:rsidTr="00C90989">
        <w:trPr>
          <w:trHeight w:val="315"/>
        </w:trPr>
        <w:tc>
          <w:tcPr>
            <w:tcW w:w="1510" w:type="pct"/>
            <w:shd w:val="clear" w:color="auto" w:fill="auto"/>
            <w:noWrap/>
            <w:vAlign w:val="center"/>
            <w:hideMark/>
          </w:tcPr>
          <w:p w14:paraId="35A36C2B" w14:textId="45BA131A" w:rsidR="005977D5" w:rsidRPr="001F799B" w:rsidRDefault="005977D5" w:rsidP="00C01C97">
            <w:pPr>
              <w:rPr>
                <w:rFonts w:cs="Arial"/>
                <w:color w:val="000000"/>
                <w:sz w:val="20"/>
                <w:szCs w:val="20"/>
              </w:rPr>
            </w:pPr>
            <w:r w:rsidRPr="001F799B">
              <w:rPr>
                <w:rFonts w:cs="Arial"/>
                <w:color w:val="000000"/>
                <w:sz w:val="20"/>
                <w:szCs w:val="20"/>
              </w:rPr>
              <w:t>CLIENTE_IDENTIFICADO</w:t>
            </w:r>
          </w:p>
        </w:tc>
        <w:tc>
          <w:tcPr>
            <w:tcW w:w="2033" w:type="pct"/>
            <w:shd w:val="clear" w:color="auto" w:fill="auto"/>
            <w:noWrap/>
            <w:vAlign w:val="center"/>
            <w:hideMark/>
          </w:tcPr>
          <w:p w14:paraId="59797361" w14:textId="77777777" w:rsidR="005977D5" w:rsidRPr="001F799B" w:rsidRDefault="005977D5" w:rsidP="00C01C97">
            <w:pPr>
              <w:rPr>
                <w:rFonts w:cs="Arial"/>
                <w:color w:val="000000"/>
                <w:sz w:val="20"/>
                <w:szCs w:val="20"/>
              </w:rPr>
            </w:pPr>
            <w:r w:rsidRPr="001F799B">
              <w:rPr>
                <w:rFonts w:cs="Arial"/>
                <w:color w:val="000000"/>
                <w:sz w:val="20"/>
                <w:szCs w:val="20"/>
              </w:rPr>
              <w:t>Cliente identificado?</w:t>
            </w:r>
          </w:p>
        </w:tc>
        <w:tc>
          <w:tcPr>
            <w:tcW w:w="1457" w:type="pct"/>
            <w:shd w:val="clear" w:color="auto" w:fill="auto"/>
            <w:noWrap/>
            <w:vAlign w:val="center"/>
            <w:hideMark/>
          </w:tcPr>
          <w:p w14:paraId="234C2E33"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3555F960" w14:textId="77777777" w:rsidTr="00C90989">
        <w:trPr>
          <w:trHeight w:val="315"/>
        </w:trPr>
        <w:tc>
          <w:tcPr>
            <w:tcW w:w="1510" w:type="pct"/>
            <w:shd w:val="clear" w:color="auto" w:fill="auto"/>
            <w:noWrap/>
            <w:vAlign w:val="center"/>
            <w:hideMark/>
          </w:tcPr>
          <w:p w14:paraId="41BF1A90" w14:textId="0E7BB533" w:rsidR="005977D5" w:rsidRPr="001F799B" w:rsidRDefault="005977D5" w:rsidP="00C01C97">
            <w:pPr>
              <w:rPr>
                <w:rFonts w:cs="Arial"/>
                <w:color w:val="000000"/>
                <w:sz w:val="20"/>
                <w:szCs w:val="20"/>
              </w:rPr>
            </w:pPr>
            <w:r w:rsidRPr="001F799B">
              <w:rPr>
                <w:rFonts w:cs="Arial"/>
                <w:color w:val="000000"/>
                <w:sz w:val="20"/>
                <w:szCs w:val="20"/>
              </w:rPr>
              <w:t>CLIENTE_RECEBEU_TRATAMENTO_UTC</w:t>
            </w:r>
          </w:p>
        </w:tc>
        <w:tc>
          <w:tcPr>
            <w:tcW w:w="2033" w:type="pct"/>
            <w:shd w:val="clear" w:color="auto" w:fill="auto"/>
            <w:noWrap/>
            <w:vAlign w:val="center"/>
            <w:hideMark/>
          </w:tcPr>
          <w:p w14:paraId="5B6AE924" w14:textId="77777777" w:rsidR="005977D5" w:rsidRPr="001F799B" w:rsidRDefault="005977D5" w:rsidP="00C01C97">
            <w:pPr>
              <w:rPr>
                <w:rFonts w:cs="Arial"/>
                <w:color w:val="000000"/>
                <w:sz w:val="20"/>
                <w:szCs w:val="20"/>
              </w:rPr>
            </w:pPr>
            <w:r w:rsidRPr="001F799B">
              <w:rPr>
                <w:rFonts w:cs="Arial"/>
                <w:color w:val="000000"/>
                <w:sz w:val="20"/>
                <w:szCs w:val="20"/>
              </w:rPr>
              <w:t>Cliente já recebeu tratamento na UTC?</w:t>
            </w:r>
          </w:p>
        </w:tc>
        <w:tc>
          <w:tcPr>
            <w:tcW w:w="1457" w:type="pct"/>
            <w:shd w:val="clear" w:color="auto" w:fill="auto"/>
            <w:noWrap/>
            <w:vAlign w:val="center"/>
            <w:hideMark/>
          </w:tcPr>
          <w:p w14:paraId="2F7EFA52" w14:textId="77777777" w:rsidR="005977D5" w:rsidRPr="001F799B" w:rsidRDefault="005977D5" w:rsidP="001F799B">
            <w:pPr>
              <w:jc w:val="left"/>
              <w:rPr>
                <w:rFonts w:cs="Arial"/>
                <w:color w:val="000000"/>
                <w:sz w:val="20"/>
                <w:szCs w:val="20"/>
              </w:rPr>
            </w:pPr>
            <w:r w:rsidRPr="001F799B">
              <w:rPr>
                <w:rFonts w:cs="Arial"/>
                <w:color w:val="000000"/>
                <w:sz w:val="20"/>
                <w:szCs w:val="20"/>
              </w:rPr>
              <w:t xml:space="preserve">Não </w:t>
            </w:r>
          </w:p>
        </w:tc>
      </w:tr>
      <w:tr w:rsidR="005977D5" w:rsidRPr="005977D5" w14:paraId="295FAE97" w14:textId="77777777" w:rsidTr="00C90989">
        <w:trPr>
          <w:trHeight w:val="315"/>
        </w:trPr>
        <w:tc>
          <w:tcPr>
            <w:tcW w:w="1510" w:type="pct"/>
            <w:shd w:val="clear" w:color="auto" w:fill="auto"/>
            <w:noWrap/>
            <w:vAlign w:val="center"/>
            <w:hideMark/>
          </w:tcPr>
          <w:p w14:paraId="3E4CACB2" w14:textId="3AE31675" w:rsidR="005977D5" w:rsidRPr="001F799B" w:rsidRDefault="005977D5" w:rsidP="00C01C97">
            <w:pPr>
              <w:rPr>
                <w:rFonts w:cs="Arial"/>
                <w:color w:val="000000"/>
                <w:sz w:val="20"/>
                <w:szCs w:val="20"/>
              </w:rPr>
            </w:pPr>
            <w:r w:rsidRPr="001F799B">
              <w:rPr>
                <w:rFonts w:cs="Arial"/>
                <w:color w:val="000000"/>
                <w:sz w:val="20"/>
                <w:szCs w:val="20"/>
              </w:rPr>
              <w:t>CLIENTE_NEGATIVADO_A_PARTIR_DE</w:t>
            </w:r>
          </w:p>
        </w:tc>
        <w:tc>
          <w:tcPr>
            <w:tcW w:w="2033" w:type="pct"/>
            <w:shd w:val="clear" w:color="auto" w:fill="auto"/>
            <w:noWrap/>
            <w:vAlign w:val="center"/>
            <w:hideMark/>
          </w:tcPr>
          <w:p w14:paraId="1E89F3D2" w14:textId="77777777" w:rsidR="005977D5" w:rsidRPr="001F799B" w:rsidRDefault="005977D5" w:rsidP="00C01C97">
            <w:pPr>
              <w:rPr>
                <w:rFonts w:cs="Arial"/>
                <w:color w:val="000000"/>
                <w:sz w:val="20"/>
                <w:szCs w:val="20"/>
              </w:rPr>
            </w:pPr>
            <w:r w:rsidRPr="001F799B">
              <w:rPr>
                <w:rFonts w:cs="Arial"/>
                <w:color w:val="000000"/>
                <w:sz w:val="20"/>
                <w:szCs w:val="20"/>
              </w:rPr>
              <w:t>Cliente negativado a partir de</w:t>
            </w:r>
          </w:p>
        </w:tc>
        <w:tc>
          <w:tcPr>
            <w:tcW w:w="1457" w:type="pct"/>
            <w:shd w:val="clear" w:color="auto" w:fill="auto"/>
            <w:noWrap/>
            <w:vAlign w:val="center"/>
            <w:hideMark/>
          </w:tcPr>
          <w:p w14:paraId="2D5B79E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677F892" w14:textId="77777777" w:rsidTr="00C90989">
        <w:trPr>
          <w:trHeight w:val="315"/>
        </w:trPr>
        <w:tc>
          <w:tcPr>
            <w:tcW w:w="1510" w:type="pct"/>
            <w:shd w:val="clear" w:color="auto" w:fill="auto"/>
            <w:noWrap/>
            <w:vAlign w:val="center"/>
            <w:hideMark/>
          </w:tcPr>
          <w:p w14:paraId="56B9A860" w14:textId="34E1516F" w:rsidR="005977D5" w:rsidRPr="001F799B" w:rsidRDefault="005977D5" w:rsidP="00C01C97">
            <w:pPr>
              <w:rPr>
                <w:rFonts w:cs="Arial"/>
                <w:color w:val="000000"/>
                <w:sz w:val="20"/>
                <w:szCs w:val="20"/>
              </w:rPr>
            </w:pPr>
            <w:r w:rsidRPr="001F799B">
              <w:rPr>
                <w:rFonts w:cs="Arial"/>
                <w:color w:val="000000"/>
                <w:sz w:val="20"/>
                <w:szCs w:val="20"/>
              </w:rPr>
              <w:t>CLIENTE_POSSUI_OUT_LIN_MOV_ATV</w:t>
            </w:r>
          </w:p>
        </w:tc>
        <w:tc>
          <w:tcPr>
            <w:tcW w:w="2033" w:type="pct"/>
            <w:shd w:val="clear" w:color="auto" w:fill="auto"/>
            <w:noWrap/>
            <w:vAlign w:val="center"/>
            <w:hideMark/>
          </w:tcPr>
          <w:p w14:paraId="2B7D5CB1" w14:textId="77777777" w:rsidR="005977D5" w:rsidRPr="001F799B" w:rsidRDefault="005977D5" w:rsidP="00C01C97">
            <w:pPr>
              <w:rPr>
                <w:rFonts w:cs="Arial"/>
                <w:color w:val="000000"/>
                <w:sz w:val="20"/>
                <w:szCs w:val="20"/>
              </w:rPr>
            </w:pPr>
            <w:r w:rsidRPr="001F799B">
              <w:rPr>
                <w:rFonts w:cs="Arial"/>
                <w:color w:val="000000"/>
                <w:sz w:val="20"/>
                <w:szCs w:val="20"/>
              </w:rPr>
              <w:t>Cliente possui outra linha móvel ativa?</w:t>
            </w:r>
          </w:p>
        </w:tc>
        <w:tc>
          <w:tcPr>
            <w:tcW w:w="1457" w:type="pct"/>
            <w:shd w:val="clear" w:color="auto" w:fill="auto"/>
            <w:noWrap/>
            <w:vAlign w:val="center"/>
            <w:hideMark/>
          </w:tcPr>
          <w:p w14:paraId="0359C8C6"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13E69FB2" w14:textId="77777777" w:rsidTr="00C90989">
        <w:trPr>
          <w:trHeight w:val="315"/>
        </w:trPr>
        <w:tc>
          <w:tcPr>
            <w:tcW w:w="1510" w:type="pct"/>
            <w:shd w:val="clear" w:color="auto" w:fill="auto"/>
            <w:noWrap/>
            <w:vAlign w:val="center"/>
            <w:hideMark/>
          </w:tcPr>
          <w:p w14:paraId="6387CC0F" w14:textId="42FDDB60" w:rsidR="005977D5" w:rsidRPr="001F799B" w:rsidRDefault="005977D5" w:rsidP="00C01C97">
            <w:pPr>
              <w:rPr>
                <w:rFonts w:cs="Arial"/>
                <w:color w:val="000000"/>
                <w:sz w:val="20"/>
                <w:szCs w:val="20"/>
              </w:rPr>
            </w:pPr>
            <w:r w:rsidRPr="001F799B">
              <w:rPr>
                <w:rFonts w:cs="Arial"/>
                <w:color w:val="000000"/>
                <w:sz w:val="20"/>
                <w:szCs w:val="20"/>
              </w:rPr>
              <w:t>CLIENTE_SECURITIZADO</w:t>
            </w:r>
          </w:p>
        </w:tc>
        <w:tc>
          <w:tcPr>
            <w:tcW w:w="2033" w:type="pct"/>
            <w:shd w:val="clear" w:color="auto" w:fill="auto"/>
            <w:noWrap/>
            <w:vAlign w:val="center"/>
            <w:hideMark/>
          </w:tcPr>
          <w:p w14:paraId="6BAC3F2D" w14:textId="77777777" w:rsidR="005977D5" w:rsidRPr="001F799B" w:rsidRDefault="005977D5" w:rsidP="00C01C97">
            <w:pPr>
              <w:rPr>
                <w:rFonts w:cs="Arial"/>
                <w:color w:val="000000"/>
                <w:sz w:val="20"/>
                <w:szCs w:val="20"/>
              </w:rPr>
            </w:pPr>
            <w:r w:rsidRPr="001F799B">
              <w:rPr>
                <w:rFonts w:cs="Arial"/>
                <w:color w:val="000000"/>
                <w:sz w:val="20"/>
                <w:szCs w:val="20"/>
              </w:rPr>
              <w:t>Cliente Securitizado?</w:t>
            </w:r>
          </w:p>
        </w:tc>
        <w:tc>
          <w:tcPr>
            <w:tcW w:w="1457" w:type="pct"/>
            <w:shd w:val="clear" w:color="auto" w:fill="auto"/>
            <w:noWrap/>
            <w:vAlign w:val="center"/>
            <w:hideMark/>
          </w:tcPr>
          <w:p w14:paraId="4A00987C"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46571F99" w14:textId="77777777" w:rsidTr="00C90989">
        <w:trPr>
          <w:trHeight w:val="315"/>
        </w:trPr>
        <w:tc>
          <w:tcPr>
            <w:tcW w:w="1510" w:type="pct"/>
            <w:shd w:val="clear" w:color="auto" w:fill="auto"/>
            <w:noWrap/>
            <w:vAlign w:val="center"/>
            <w:hideMark/>
          </w:tcPr>
          <w:p w14:paraId="1189308E" w14:textId="1FD5D9BA" w:rsidR="005977D5" w:rsidRPr="001F799B" w:rsidRDefault="005977D5" w:rsidP="00C01C97">
            <w:pPr>
              <w:rPr>
                <w:rFonts w:cs="Arial"/>
                <w:color w:val="000000"/>
                <w:sz w:val="20"/>
                <w:szCs w:val="20"/>
              </w:rPr>
            </w:pPr>
            <w:r w:rsidRPr="001F799B">
              <w:rPr>
                <w:rFonts w:cs="Arial"/>
                <w:color w:val="000000"/>
                <w:sz w:val="20"/>
                <w:szCs w:val="20"/>
              </w:rPr>
              <w:t>CLIENTE_SOLICITOU_PRAZO_PROV</w:t>
            </w:r>
          </w:p>
        </w:tc>
        <w:tc>
          <w:tcPr>
            <w:tcW w:w="2033" w:type="pct"/>
            <w:shd w:val="clear" w:color="auto" w:fill="auto"/>
            <w:noWrap/>
            <w:vAlign w:val="center"/>
            <w:hideMark/>
          </w:tcPr>
          <w:p w14:paraId="57187699" w14:textId="77777777" w:rsidR="005977D5" w:rsidRPr="001F799B" w:rsidRDefault="005977D5" w:rsidP="00C01C97">
            <w:pPr>
              <w:rPr>
                <w:rFonts w:cs="Arial"/>
                <w:color w:val="000000"/>
                <w:sz w:val="20"/>
                <w:szCs w:val="20"/>
              </w:rPr>
            </w:pPr>
            <w:r w:rsidRPr="001F799B">
              <w:rPr>
                <w:rFonts w:cs="Arial"/>
                <w:color w:val="000000"/>
                <w:sz w:val="20"/>
                <w:szCs w:val="20"/>
              </w:rPr>
              <w:t>Cliente solicitou o prazo para providências?</w:t>
            </w:r>
          </w:p>
        </w:tc>
        <w:tc>
          <w:tcPr>
            <w:tcW w:w="1457" w:type="pct"/>
            <w:shd w:val="clear" w:color="auto" w:fill="auto"/>
            <w:noWrap/>
            <w:vAlign w:val="center"/>
            <w:hideMark/>
          </w:tcPr>
          <w:p w14:paraId="608AC291"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6DFE1498" w14:textId="77777777" w:rsidTr="00C90989">
        <w:trPr>
          <w:trHeight w:val="315"/>
        </w:trPr>
        <w:tc>
          <w:tcPr>
            <w:tcW w:w="1510" w:type="pct"/>
            <w:shd w:val="clear" w:color="auto" w:fill="auto"/>
            <w:noWrap/>
            <w:vAlign w:val="center"/>
            <w:hideMark/>
          </w:tcPr>
          <w:p w14:paraId="17641224" w14:textId="6A0E84F7" w:rsidR="005977D5" w:rsidRPr="001F799B" w:rsidRDefault="005977D5" w:rsidP="00C01C97">
            <w:pPr>
              <w:rPr>
                <w:rFonts w:cs="Arial"/>
                <w:color w:val="000000"/>
                <w:sz w:val="20"/>
                <w:szCs w:val="20"/>
              </w:rPr>
            </w:pPr>
            <w:r w:rsidRPr="001F799B">
              <w:rPr>
                <w:rFonts w:cs="Arial"/>
                <w:color w:val="000000"/>
                <w:sz w:val="20"/>
                <w:szCs w:val="20"/>
              </w:rPr>
              <w:t>CODIGO_LOCALIDADE</w:t>
            </w:r>
          </w:p>
        </w:tc>
        <w:tc>
          <w:tcPr>
            <w:tcW w:w="2033" w:type="pct"/>
            <w:shd w:val="clear" w:color="auto" w:fill="auto"/>
            <w:noWrap/>
            <w:vAlign w:val="center"/>
            <w:hideMark/>
          </w:tcPr>
          <w:p w14:paraId="7518B595" w14:textId="77777777" w:rsidR="005977D5" w:rsidRPr="001F799B" w:rsidRDefault="005977D5" w:rsidP="00C01C97">
            <w:pPr>
              <w:rPr>
                <w:rFonts w:cs="Arial"/>
                <w:color w:val="000000"/>
                <w:sz w:val="20"/>
                <w:szCs w:val="20"/>
              </w:rPr>
            </w:pPr>
            <w:r w:rsidRPr="001F799B">
              <w:rPr>
                <w:rFonts w:cs="Arial"/>
                <w:color w:val="000000"/>
                <w:sz w:val="20"/>
                <w:szCs w:val="20"/>
              </w:rPr>
              <w:t>Código da localidade</w:t>
            </w:r>
          </w:p>
        </w:tc>
        <w:tc>
          <w:tcPr>
            <w:tcW w:w="1457" w:type="pct"/>
            <w:shd w:val="clear" w:color="auto" w:fill="auto"/>
            <w:noWrap/>
            <w:vAlign w:val="center"/>
            <w:hideMark/>
          </w:tcPr>
          <w:p w14:paraId="4FFB126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637C321" w14:textId="77777777" w:rsidTr="00C90989">
        <w:trPr>
          <w:trHeight w:val="315"/>
        </w:trPr>
        <w:tc>
          <w:tcPr>
            <w:tcW w:w="1510" w:type="pct"/>
            <w:shd w:val="clear" w:color="auto" w:fill="auto"/>
            <w:noWrap/>
            <w:vAlign w:val="center"/>
            <w:hideMark/>
          </w:tcPr>
          <w:p w14:paraId="4768EBE0" w14:textId="4A0FF41C" w:rsidR="005977D5" w:rsidRPr="001F799B" w:rsidRDefault="005977D5" w:rsidP="00C01C97">
            <w:pPr>
              <w:rPr>
                <w:rFonts w:cs="Arial"/>
                <w:color w:val="000000"/>
                <w:sz w:val="20"/>
                <w:szCs w:val="20"/>
              </w:rPr>
            </w:pPr>
            <w:r w:rsidRPr="001F799B">
              <w:rPr>
                <w:rFonts w:cs="Arial"/>
                <w:color w:val="000000"/>
                <w:sz w:val="20"/>
                <w:szCs w:val="20"/>
              </w:rPr>
              <w:t>CODIGO_INTERNO</w:t>
            </w:r>
          </w:p>
        </w:tc>
        <w:tc>
          <w:tcPr>
            <w:tcW w:w="2033" w:type="pct"/>
            <w:shd w:val="clear" w:color="auto" w:fill="auto"/>
            <w:noWrap/>
            <w:vAlign w:val="center"/>
            <w:hideMark/>
          </w:tcPr>
          <w:p w14:paraId="1F2DD681" w14:textId="77777777" w:rsidR="005977D5" w:rsidRPr="001F799B" w:rsidRDefault="005977D5" w:rsidP="00C01C97">
            <w:pPr>
              <w:rPr>
                <w:rFonts w:cs="Arial"/>
                <w:color w:val="000000"/>
                <w:sz w:val="20"/>
                <w:szCs w:val="20"/>
              </w:rPr>
            </w:pPr>
            <w:r w:rsidRPr="001F799B">
              <w:rPr>
                <w:rFonts w:cs="Arial"/>
                <w:color w:val="000000"/>
                <w:sz w:val="20"/>
                <w:szCs w:val="20"/>
              </w:rPr>
              <w:t>Código Interno</w:t>
            </w:r>
          </w:p>
        </w:tc>
        <w:tc>
          <w:tcPr>
            <w:tcW w:w="1457" w:type="pct"/>
            <w:shd w:val="clear" w:color="auto" w:fill="auto"/>
            <w:noWrap/>
            <w:vAlign w:val="center"/>
            <w:hideMark/>
          </w:tcPr>
          <w:p w14:paraId="3C8ADC7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77690F3" w14:textId="77777777" w:rsidTr="00C90989">
        <w:trPr>
          <w:trHeight w:val="315"/>
        </w:trPr>
        <w:tc>
          <w:tcPr>
            <w:tcW w:w="1510" w:type="pct"/>
            <w:shd w:val="clear" w:color="auto" w:fill="auto"/>
            <w:noWrap/>
            <w:vAlign w:val="center"/>
            <w:hideMark/>
          </w:tcPr>
          <w:p w14:paraId="144587EE" w14:textId="6114C417" w:rsidR="005977D5" w:rsidRPr="001F799B" w:rsidRDefault="005977D5" w:rsidP="00C01C97">
            <w:pPr>
              <w:rPr>
                <w:rFonts w:cs="Arial"/>
                <w:color w:val="000000"/>
                <w:sz w:val="20"/>
                <w:szCs w:val="20"/>
              </w:rPr>
            </w:pPr>
            <w:r w:rsidRPr="001F799B">
              <w:rPr>
                <w:rFonts w:cs="Arial"/>
                <w:color w:val="000000"/>
                <w:sz w:val="20"/>
                <w:szCs w:val="20"/>
              </w:rPr>
              <w:lastRenderedPageBreak/>
              <w:t>CÓDIGO_SAP_LOJA</w:t>
            </w:r>
          </w:p>
        </w:tc>
        <w:tc>
          <w:tcPr>
            <w:tcW w:w="2033" w:type="pct"/>
            <w:shd w:val="clear" w:color="auto" w:fill="auto"/>
            <w:noWrap/>
            <w:vAlign w:val="center"/>
            <w:hideMark/>
          </w:tcPr>
          <w:p w14:paraId="4A7C7F1D" w14:textId="77777777" w:rsidR="005977D5" w:rsidRPr="001F799B" w:rsidRDefault="005977D5" w:rsidP="00C01C97">
            <w:pPr>
              <w:rPr>
                <w:rFonts w:cs="Arial"/>
                <w:color w:val="000000"/>
                <w:sz w:val="20"/>
                <w:szCs w:val="20"/>
              </w:rPr>
            </w:pPr>
            <w:r w:rsidRPr="001F799B">
              <w:rPr>
                <w:rFonts w:cs="Arial"/>
                <w:color w:val="000000"/>
                <w:sz w:val="20"/>
                <w:szCs w:val="20"/>
              </w:rPr>
              <w:t>Código SAP da Loja</w:t>
            </w:r>
          </w:p>
        </w:tc>
        <w:tc>
          <w:tcPr>
            <w:tcW w:w="1457" w:type="pct"/>
            <w:shd w:val="clear" w:color="auto" w:fill="auto"/>
            <w:noWrap/>
            <w:vAlign w:val="center"/>
            <w:hideMark/>
          </w:tcPr>
          <w:p w14:paraId="25256A9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BEA7568" w14:textId="77777777" w:rsidTr="00C90989">
        <w:trPr>
          <w:trHeight w:val="315"/>
        </w:trPr>
        <w:tc>
          <w:tcPr>
            <w:tcW w:w="1510" w:type="pct"/>
            <w:shd w:val="clear" w:color="auto" w:fill="auto"/>
            <w:noWrap/>
            <w:vAlign w:val="center"/>
            <w:hideMark/>
          </w:tcPr>
          <w:p w14:paraId="0AA3844F" w14:textId="74B39219" w:rsidR="005977D5" w:rsidRPr="001F799B" w:rsidRDefault="005977D5" w:rsidP="00C01C97">
            <w:pPr>
              <w:rPr>
                <w:rFonts w:cs="Arial"/>
                <w:color w:val="000000"/>
                <w:sz w:val="20"/>
                <w:szCs w:val="20"/>
              </w:rPr>
            </w:pPr>
            <w:r w:rsidRPr="001F799B">
              <w:rPr>
                <w:rFonts w:cs="Arial"/>
                <w:color w:val="000000"/>
                <w:sz w:val="20"/>
                <w:szCs w:val="20"/>
              </w:rPr>
              <w:t>COMO_DESCOBRIU_LINHA</w:t>
            </w:r>
          </w:p>
        </w:tc>
        <w:tc>
          <w:tcPr>
            <w:tcW w:w="2033" w:type="pct"/>
            <w:shd w:val="clear" w:color="auto" w:fill="auto"/>
            <w:noWrap/>
            <w:vAlign w:val="center"/>
            <w:hideMark/>
          </w:tcPr>
          <w:p w14:paraId="3E178FDC" w14:textId="77777777" w:rsidR="005977D5" w:rsidRPr="001F799B" w:rsidRDefault="005977D5" w:rsidP="00C01C97">
            <w:pPr>
              <w:rPr>
                <w:rFonts w:cs="Arial"/>
                <w:color w:val="000000"/>
                <w:sz w:val="20"/>
                <w:szCs w:val="20"/>
              </w:rPr>
            </w:pPr>
            <w:r w:rsidRPr="001F799B">
              <w:rPr>
                <w:rFonts w:cs="Arial"/>
                <w:color w:val="000000"/>
                <w:sz w:val="20"/>
                <w:szCs w:val="20"/>
              </w:rPr>
              <w:t>Como descobriu a linha?</w:t>
            </w:r>
          </w:p>
        </w:tc>
        <w:tc>
          <w:tcPr>
            <w:tcW w:w="1457" w:type="pct"/>
            <w:shd w:val="clear" w:color="auto" w:fill="auto"/>
            <w:noWrap/>
            <w:vAlign w:val="center"/>
            <w:hideMark/>
          </w:tcPr>
          <w:p w14:paraId="28F6B780" w14:textId="77777777" w:rsidR="005977D5" w:rsidRPr="001F799B" w:rsidRDefault="005977D5" w:rsidP="001F799B">
            <w:pPr>
              <w:jc w:val="left"/>
              <w:rPr>
                <w:rFonts w:cs="Arial"/>
                <w:color w:val="000000"/>
                <w:sz w:val="20"/>
                <w:szCs w:val="20"/>
              </w:rPr>
            </w:pPr>
            <w:r w:rsidRPr="001F799B">
              <w:rPr>
                <w:rFonts w:cs="Arial"/>
                <w:color w:val="000000"/>
                <w:sz w:val="20"/>
                <w:szCs w:val="20"/>
              </w:rPr>
              <w:t>Ligação de Cobrança</w:t>
            </w:r>
          </w:p>
        </w:tc>
      </w:tr>
      <w:tr w:rsidR="005977D5" w:rsidRPr="005977D5" w14:paraId="33250F3E" w14:textId="77777777" w:rsidTr="00C90989">
        <w:trPr>
          <w:trHeight w:val="315"/>
        </w:trPr>
        <w:tc>
          <w:tcPr>
            <w:tcW w:w="1510" w:type="pct"/>
            <w:shd w:val="clear" w:color="auto" w:fill="auto"/>
            <w:noWrap/>
            <w:vAlign w:val="center"/>
            <w:hideMark/>
          </w:tcPr>
          <w:p w14:paraId="0CA6CA56" w14:textId="27F8D0EE" w:rsidR="005977D5" w:rsidRPr="001F799B" w:rsidRDefault="005977D5" w:rsidP="00C01C97">
            <w:pPr>
              <w:rPr>
                <w:rFonts w:cs="Arial"/>
                <w:color w:val="000000"/>
                <w:sz w:val="20"/>
                <w:szCs w:val="20"/>
              </w:rPr>
            </w:pPr>
            <w:r w:rsidRPr="001F799B">
              <w:rPr>
                <w:rFonts w:cs="Arial"/>
                <w:color w:val="000000"/>
                <w:sz w:val="20"/>
                <w:szCs w:val="20"/>
              </w:rPr>
              <w:t>CONSTA_DOCUMENTACAO</w:t>
            </w:r>
          </w:p>
        </w:tc>
        <w:tc>
          <w:tcPr>
            <w:tcW w:w="2033" w:type="pct"/>
            <w:shd w:val="clear" w:color="auto" w:fill="auto"/>
            <w:noWrap/>
            <w:vAlign w:val="center"/>
            <w:hideMark/>
          </w:tcPr>
          <w:p w14:paraId="75ACF784" w14:textId="77777777" w:rsidR="005977D5" w:rsidRPr="001F799B" w:rsidRDefault="005977D5" w:rsidP="00C01C97">
            <w:pPr>
              <w:rPr>
                <w:rFonts w:cs="Arial"/>
                <w:color w:val="000000"/>
                <w:sz w:val="20"/>
                <w:szCs w:val="20"/>
              </w:rPr>
            </w:pPr>
            <w:r w:rsidRPr="001F799B">
              <w:rPr>
                <w:rFonts w:cs="Arial"/>
                <w:color w:val="000000"/>
                <w:sz w:val="20"/>
                <w:szCs w:val="20"/>
              </w:rPr>
              <w:t>Consta documentação?</w:t>
            </w:r>
          </w:p>
        </w:tc>
        <w:tc>
          <w:tcPr>
            <w:tcW w:w="1457" w:type="pct"/>
            <w:shd w:val="clear" w:color="auto" w:fill="auto"/>
            <w:noWrap/>
            <w:vAlign w:val="center"/>
            <w:hideMark/>
          </w:tcPr>
          <w:p w14:paraId="07A07E9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75A7E7B" w14:textId="77777777" w:rsidTr="00C90989">
        <w:trPr>
          <w:trHeight w:val="315"/>
        </w:trPr>
        <w:tc>
          <w:tcPr>
            <w:tcW w:w="1510" w:type="pct"/>
            <w:shd w:val="clear" w:color="auto" w:fill="auto"/>
            <w:noWrap/>
            <w:vAlign w:val="center"/>
            <w:hideMark/>
          </w:tcPr>
          <w:p w14:paraId="2FC693B1" w14:textId="0F73FA14" w:rsidR="005977D5" w:rsidRPr="001F799B" w:rsidRDefault="005977D5" w:rsidP="00C01C97">
            <w:pPr>
              <w:rPr>
                <w:rFonts w:cs="Arial"/>
                <w:color w:val="000000"/>
                <w:sz w:val="20"/>
                <w:szCs w:val="20"/>
              </w:rPr>
            </w:pPr>
            <w:r w:rsidRPr="001F799B">
              <w:rPr>
                <w:rFonts w:cs="Arial"/>
                <w:color w:val="000000"/>
                <w:sz w:val="20"/>
                <w:szCs w:val="20"/>
              </w:rPr>
              <w:t>CONSTA_RECIPROCIDADE_SOL_SERV</w:t>
            </w:r>
          </w:p>
        </w:tc>
        <w:tc>
          <w:tcPr>
            <w:tcW w:w="2033" w:type="pct"/>
            <w:shd w:val="clear" w:color="auto" w:fill="auto"/>
            <w:noWrap/>
            <w:vAlign w:val="center"/>
            <w:hideMark/>
          </w:tcPr>
          <w:p w14:paraId="701CC2CB" w14:textId="77777777" w:rsidR="005977D5" w:rsidRPr="001F799B" w:rsidRDefault="005977D5" w:rsidP="00C01C97">
            <w:pPr>
              <w:rPr>
                <w:rFonts w:cs="Arial"/>
                <w:color w:val="000000"/>
                <w:sz w:val="20"/>
                <w:szCs w:val="20"/>
              </w:rPr>
            </w:pPr>
            <w:r w:rsidRPr="001F799B">
              <w:rPr>
                <w:rFonts w:cs="Arial"/>
                <w:color w:val="000000"/>
                <w:sz w:val="20"/>
                <w:szCs w:val="20"/>
              </w:rPr>
              <w:t>Consta reciprocidade nas solicitações de serviços?</w:t>
            </w:r>
          </w:p>
        </w:tc>
        <w:tc>
          <w:tcPr>
            <w:tcW w:w="1457" w:type="pct"/>
            <w:shd w:val="clear" w:color="auto" w:fill="auto"/>
            <w:noWrap/>
            <w:vAlign w:val="center"/>
            <w:hideMark/>
          </w:tcPr>
          <w:p w14:paraId="1A69C94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37031CE" w14:textId="77777777" w:rsidTr="00C90989">
        <w:trPr>
          <w:trHeight w:val="315"/>
        </w:trPr>
        <w:tc>
          <w:tcPr>
            <w:tcW w:w="1510" w:type="pct"/>
            <w:shd w:val="clear" w:color="auto" w:fill="auto"/>
            <w:noWrap/>
            <w:vAlign w:val="center"/>
            <w:hideMark/>
          </w:tcPr>
          <w:p w14:paraId="15B3138C" w14:textId="6F4D8CE8" w:rsidR="005977D5" w:rsidRPr="001F799B" w:rsidRDefault="005977D5" w:rsidP="00C01C97">
            <w:pPr>
              <w:rPr>
                <w:rFonts w:cs="Arial"/>
                <w:color w:val="000000"/>
                <w:sz w:val="20"/>
                <w:szCs w:val="20"/>
              </w:rPr>
            </w:pPr>
            <w:r w:rsidRPr="001F799B">
              <w:rPr>
                <w:rFonts w:cs="Arial"/>
                <w:color w:val="000000"/>
                <w:sz w:val="20"/>
                <w:szCs w:val="20"/>
              </w:rPr>
              <w:t>CONSTA_SOLICIT_SERVICOS</w:t>
            </w:r>
          </w:p>
        </w:tc>
        <w:tc>
          <w:tcPr>
            <w:tcW w:w="2033" w:type="pct"/>
            <w:shd w:val="clear" w:color="auto" w:fill="auto"/>
            <w:noWrap/>
            <w:vAlign w:val="center"/>
            <w:hideMark/>
          </w:tcPr>
          <w:p w14:paraId="120193B1" w14:textId="77777777" w:rsidR="005977D5" w:rsidRPr="001F799B" w:rsidRDefault="005977D5" w:rsidP="00C01C97">
            <w:pPr>
              <w:rPr>
                <w:rFonts w:cs="Arial"/>
                <w:color w:val="000000"/>
                <w:sz w:val="20"/>
                <w:szCs w:val="20"/>
              </w:rPr>
            </w:pPr>
            <w:r w:rsidRPr="001F799B">
              <w:rPr>
                <w:rFonts w:cs="Arial"/>
                <w:color w:val="000000"/>
                <w:sz w:val="20"/>
                <w:szCs w:val="20"/>
              </w:rPr>
              <w:t>Consta solicitação de serviços?</w:t>
            </w:r>
          </w:p>
        </w:tc>
        <w:tc>
          <w:tcPr>
            <w:tcW w:w="1457" w:type="pct"/>
            <w:shd w:val="clear" w:color="auto" w:fill="auto"/>
            <w:noWrap/>
            <w:vAlign w:val="center"/>
            <w:hideMark/>
          </w:tcPr>
          <w:p w14:paraId="618B98C2"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4135FA3F" w14:textId="77777777" w:rsidTr="00C90989">
        <w:trPr>
          <w:trHeight w:val="315"/>
        </w:trPr>
        <w:tc>
          <w:tcPr>
            <w:tcW w:w="1510" w:type="pct"/>
            <w:shd w:val="clear" w:color="auto" w:fill="auto"/>
            <w:noWrap/>
            <w:vAlign w:val="center"/>
            <w:hideMark/>
          </w:tcPr>
          <w:p w14:paraId="423371D2" w14:textId="0D23909A" w:rsidR="005977D5" w:rsidRPr="001F799B" w:rsidRDefault="005977D5" w:rsidP="00C01C97">
            <w:pPr>
              <w:rPr>
                <w:rFonts w:cs="Arial"/>
                <w:color w:val="000000"/>
                <w:sz w:val="20"/>
                <w:szCs w:val="20"/>
              </w:rPr>
            </w:pPr>
            <w:r w:rsidRPr="001F799B">
              <w:rPr>
                <w:rFonts w:cs="Arial"/>
                <w:color w:val="000000"/>
                <w:sz w:val="20"/>
                <w:szCs w:val="20"/>
              </w:rPr>
              <w:t>CONTA_FATURA</w:t>
            </w:r>
          </w:p>
        </w:tc>
        <w:tc>
          <w:tcPr>
            <w:tcW w:w="2033" w:type="pct"/>
            <w:shd w:val="clear" w:color="auto" w:fill="auto"/>
            <w:noWrap/>
            <w:vAlign w:val="center"/>
            <w:hideMark/>
          </w:tcPr>
          <w:p w14:paraId="4AA251CA" w14:textId="77777777" w:rsidR="005977D5" w:rsidRPr="001F799B" w:rsidRDefault="005977D5" w:rsidP="00C01C97">
            <w:pPr>
              <w:rPr>
                <w:rFonts w:cs="Arial"/>
                <w:color w:val="000000"/>
                <w:sz w:val="20"/>
                <w:szCs w:val="20"/>
              </w:rPr>
            </w:pPr>
            <w:r w:rsidRPr="001F799B">
              <w:rPr>
                <w:rFonts w:cs="Arial"/>
                <w:color w:val="000000"/>
                <w:sz w:val="20"/>
                <w:szCs w:val="20"/>
              </w:rPr>
              <w:t>Conta fatura</w:t>
            </w:r>
          </w:p>
        </w:tc>
        <w:tc>
          <w:tcPr>
            <w:tcW w:w="1457" w:type="pct"/>
            <w:shd w:val="clear" w:color="auto" w:fill="auto"/>
            <w:noWrap/>
            <w:vAlign w:val="center"/>
            <w:hideMark/>
          </w:tcPr>
          <w:p w14:paraId="50289DAE" w14:textId="77777777" w:rsidR="005977D5" w:rsidRPr="001F799B" w:rsidRDefault="005977D5" w:rsidP="001F799B">
            <w:pPr>
              <w:jc w:val="left"/>
              <w:rPr>
                <w:rFonts w:cs="Arial"/>
                <w:color w:val="000000"/>
                <w:sz w:val="20"/>
                <w:szCs w:val="20"/>
              </w:rPr>
            </w:pPr>
            <w:r w:rsidRPr="001F799B">
              <w:rPr>
                <w:rFonts w:cs="Arial"/>
                <w:color w:val="000000"/>
                <w:sz w:val="20"/>
                <w:szCs w:val="20"/>
              </w:rPr>
              <w:t>2607055683</w:t>
            </w:r>
          </w:p>
        </w:tc>
      </w:tr>
      <w:tr w:rsidR="005977D5" w:rsidRPr="005977D5" w14:paraId="06B086FB" w14:textId="77777777" w:rsidTr="00C90989">
        <w:trPr>
          <w:trHeight w:val="315"/>
        </w:trPr>
        <w:tc>
          <w:tcPr>
            <w:tcW w:w="1510" w:type="pct"/>
            <w:shd w:val="clear" w:color="auto" w:fill="auto"/>
            <w:noWrap/>
            <w:vAlign w:val="center"/>
            <w:hideMark/>
          </w:tcPr>
          <w:p w14:paraId="4ECE1B27" w14:textId="286F2236" w:rsidR="005977D5" w:rsidRPr="001F799B" w:rsidRDefault="005977D5" w:rsidP="00C01C97">
            <w:pPr>
              <w:rPr>
                <w:rFonts w:cs="Arial"/>
                <w:color w:val="000000"/>
                <w:sz w:val="20"/>
                <w:szCs w:val="20"/>
              </w:rPr>
            </w:pPr>
            <w:r w:rsidRPr="001F799B">
              <w:rPr>
                <w:rFonts w:cs="Arial"/>
                <w:color w:val="000000"/>
                <w:sz w:val="20"/>
                <w:szCs w:val="20"/>
              </w:rPr>
              <w:t>CONTATO_COM_SUCESSO_DISCADOS_1</w:t>
            </w:r>
          </w:p>
        </w:tc>
        <w:tc>
          <w:tcPr>
            <w:tcW w:w="2033" w:type="pct"/>
            <w:shd w:val="clear" w:color="auto" w:fill="auto"/>
            <w:noWrap/>
            <w:vAlign w:val="center"/>
            <w:hideMark/>
          </w:tcPr>
          <w:p w14:paraId="53F47FF5" w14:textId="77777777" w:rsidR="005977D5" w:rsidRPr="001F799B" w:rsidRDefault="005977D5" w:rsidP="00C01C97">
            <w:pPr>
              <w:rPr>
                <w:rFonts w:cs="Arial"/>
                <w:color w:val="000000"/>
                <w:sz w:val="20"/>
                <w:szCs w:val="20"/>
              </w:rPr>
            </w:pPr>
            <w:r w:rsidRPr="001F799B">
              <w:rPr>
                <w:rFonts w:cs="Arial"/>
                <w:color w:val="000000"/>
                <w:sz w:val="20"/>
                <w:szCs w:val="20"/>
              </w:rPr>
              <w:t>Contato com sucesso? (Mais discados (1))</w:t>
            </w:r>
          </w:p>
        </w:tc>
        <w:tc>
          <w:tcPr>
            <w:tcW w:w="1457" w:type="pct"/>
            <w:shd w:val="clear" w:color="auto" w:fill="auto"/>
            <w:noWrap/>
            <w:vAlign w:val="center"/>
            <w:hideMark/>
          </w:tcPr>
          <w:p w14:paraId="65DDBD3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A6CBF47" w14:textId="77777777" w:rsidTr="00C90989">
        <w:trPr>
          <w:trHeight w:val="315"/>
        </w:trPr>
        <w:tc>
          <w:tcPr>
            <w:tcW w:w="1510" w:type="pct"/>
            <w:shd w:val="clear" w:color="auto" w:fill="auto"/>
            <w:noWrap/>
            <w:vAlign w:val="center"/>
            <w:hideMark/>
          </w:tcPr>
          <w:p w14:paraId="3D36EDCD" w14:textId="4A804948" w:rsidR="005977D5" w:rsidRPr="001F799B" w:rsidRDefault="005977D5" w:rsidP="00C01C97">
            <w:pPr>
              <w:rPr>
                <w:rFonts w:cs="Arial"/>
                <w:color w:val="000000"/>
                <w:sz w:val="20"/>
                <w:szCs w:val="20"/>
              </w:rPr>
            </w:pPr>
            <w:r w:rsidRPr="001F799B">
              <w:rPr>
                <w:rFonts w:cs="Arial"/>
                <w:color w:val="000000"/>
                <w:sz w:val="20"/>
                <w:szCs w:val="20"/>
              </w:rPr>
              <w:t>CONTATO_COM_SUCESSO_DISCADOS_2</w:t>
            </w:r>
          </w:p>
        </w:tc>
        <w:tc>
          <w:tcPr>
            <w:tcW w:w="2033" w:type="pct"/>
            <w:shd w:val="clear" w:color="auto" w:fill="auto"/>
            <w:noWrap/>
            <w:vAlign w:val="center"/>
            <w:hideMark/>
          </w:tcPr>
          <w:p w14:paraId="7F4DA829" w14:textId="77777777" w:rsidR="005977D5" w:rsidRPr="001F799B" w:rsidRDefault="005977D5" w:rsidP="00C01C97">
            <w:pPr>
              <w:rPr>
                <w:rFonts w:cs="Arial"/>
                <w:color w:val="000000"/>
                <w:sz w:val="20"/>
                <w:szCs w:val="20"/>
              </w:rPr>
            </w:pPr>
            <w:r w:rsidRPr="001F799B">
              <w:rPr>
                <w:rFonts w:cs="Arial"/>
                <w:color w:val="000000"/>
                <w:sz w:val="20"/>
                <w:szCs w:val="20"/>
              </w:rPr>
              <w:t>Contato com sucesso? (Mais discados (2))</w:t>
            </w:r>
          </w:p>
        </w:tc>
        <w:tc>
          <w:tcPr>
            <w:tcW w:w="1457" w:type="pct"/>
            <w:shd w:val="clear" w:color="auto" w:fill="auto"/>
            <w:noWrap/>
            <w:vAlign w:val="center"/>
            <w:hideMark/>
          </w:tcPr>
          <w:p w14:paraId="6139332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4C23C92" w14:textId="77777777" w:rsidTr="00C90989">
        <w:trPr>
          <w:trHeight w:val="315"/>
        </w:trPr>
        <w:tc>
          <w:tcPr>
            <w:tcW w:w="1510" w:type="pct"/>
            <w:shd w:val="clear" w:color="auto" w:fill="auto"/>
            <w:noWrap/>
            <w:vAlign w:val="center"/>
            <w:hideMark/>
          </w:tcPr>
          <w:p w14:paraId="68F2EBA5" w14:textId="36883CED" w:rsidR="005977D5" w:rsidRPr="001F799B" w:rsidRDefault="005977D5" w:rsidP="00C01C97">
            <w:pPr>
              <w:rPr>
                <w:rFonts w:cs="Arial"/>
                <w:color w:val="000000"/>
                <w:sz w:val="20"/>
                <w:szCs w:val="20"/>
              </w:rPr>
            </w:pPr>
            <w:r w:rsidRPr="001F799B">
              <w:rPr>
                <w:rFonts w:cs="Arial"/>
                <w:color w:val="000000"/>
                <w:sz w:val="20"/>
                <w:szCs w:val="20"/>
              </w:rPr>
              <w:t>CONTATO_COM_SUCESSO_DISCADOS_3</w:t>
            </w:r>
          </w:p>
        </w:tc>
        <w:tc>
          <w:tcPr>
            <w:tcW w:w="2033" w:type="pct"/>
            <w:shd w:val="clear" w:color="auto" w:fill="auto"/>
            <w:noWrap/>
            <w:vAlign w:val="center"/>
            <w:hideMark/>
          </w:tcPr>
          <w:p w14:paraId="4A470583" w14:textId="77777777" w:rsidR="005977D5" w:rsidRPr="001F799B" w:rsidRDefault="005977D5" w:rsidP="00C01C97">
            <w:pPr>
              <w:rPr>
                <w:rFonts w:cs="Arial"/>
                <w:color w:val="000000"/>
                <w:sz w:val="20"/>
                <w:szCs w:val="20"/>
              </w:rPr>
            </w:pPr>
            <w:r w:rsidRPr="001F799B">
              <w:rPr>
                <w:rFonts w:cs="Arial"/>
                <w:color w:val="000000"/>
                <w:sz w:val="20"/>
                <w:szCs w:val="20"/>
              </w:rPr>
              <w:t>Contato com sucesso? (Mais discados (3))</w:t>
            </w:r>
          </w:p>
        </w:tc>
        <w:tc>
          <w:tcPr>
            <w:tcW w:w="1457" w:type="pct"/>
            <w:shd w:val="clear" w:color="auto" w:fill="auto"/>
            <w:noWrap/>
            <w:vAlign w:val="center"/>
            <w:hideMark/>
          </w:tcPr>
          <w:p w14:paraId="21AB540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62EE464" w14:textId="77777777" w:rsidTr="00C90989">
        <w:trPr>
          <w:trHeight w:val="315"/>
        </w:trPr>
        <w:tc>
          <w:tcPr>
            <w:tcW w:w="1510" w:type="pct"/>
            <w:shd w:val="clear" w:color="auto" w:fill="auto"/>
            <w:noWrap/>
            <w:vAlign w:val="center"/>
            <w:hideMark/>
          </w:tcPr>
          <w:p w14:paraId="6A9A8C32" w14:textId="23962DE9" w:rsidR="005977D5" w:rsidRPr="001F799B" w:rsidRDefault="005977D5" w:rsidP="00C01C97">
            <w:pPr>
              <w:rPr>
                <w:rFonts w:cs="Arial"/>
                <w:color w:val="000000"/>
                <w:sz w:val="20"/>
                <w:szCs w:val="20"/>
              </w:rPr>
            </w:pPr>
            <w:r w:rsidRPr="001F799B">
              <w:rPr>
                <w:rFonts w:cs="Arial"/>
                <w:color w:val="000000"/>
                <w:sz w:val="20"/>
                <w:szCs w:val="20"/>
              </w:rPr>
              <w:t>CONTATO_COM_SUCESSO_DISCADOS_4</w:t>
            </w:r>
          </w:p>
        </w:tc>
        <w:tc>
          <w:tcPr>
            <w:tcW w:w="2033" w:type="pct"/>
            <w:shd w:val="clear" w:color="auto" w:fill="auto"/>
            <w:noWrap/>
            <w:vAlign w:val="center"/>
            <w:hideMark/>
          </w:tcPr>
          <w:p w14:paraId="46014E3A" w14:textId="77777777" w:rsidR="005977D5" w:rsidRPr="001F799B" w:rsidRDefault="005977D5" w:rsidP="00C01C97">
            <w:pPr>
              <w:rPr>
                <w:rFonts w:cs="Arial"/>
                <w:color w:val="000000"/>
                <w:sz w:val="20"/>
                <w:szCs w:val="20"/>
              </w:rPr>
            </w:pPr>
            <w:r w:rsidRPr="001F799B">
              <w:rPr>
                <w:rFonts w:cs="Arial"/>
                <w:color w:val="000000"/>
                <w:sz w:val="20"/>
                <w:szCs w:val="20"/>
              </w:rPr>
              <w:t>Contato com sucesso? (Mais discados (4))</w:t>
            </w:r>
          </w:p>
        </w:tc>
        <w:tc>
          <w:tcPr>
            <w:tcW w:w="1457" w:type="pct"/>
            <w:shd w:val="clear" w:color="auto" w:fill="auto"/>
            <w:noWrap/>
            <w:vAlign w:val="center"/>
            <w:hideMark/>
          </w:tcPr>
          <w:p w14:paraId="3B22EEC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315A268" w14:textId="77777777" w:rsidTr="00C90989">
        <w:trPr>
          <w:trHeight w:val="315"/>
        </w:trPr>
        <w:tc>
          <w:tcPr>
            <w:tcW w:w="1510" w:type="pct"/>
            <w:shd w:val="clear" w:color="auto" w:fill="auto"/>
            <w:noWrap/>
            <w:vAlign w:val="center"/>
            <w:hideMark/>
          </w:tcPr>
          <w:p w14:paraId="0FFCAE97" w14:textId="536C0701" w:rsidR="005977D5" w:rsidRPr="001F799B" w:rsidRDefault="005977D5" w:rsidP="00C01C97">
            <w:pPr>
              <w:rPr>
                <w:rFonts w:cs="Arial"/>
                <w:color w:val="000000"/>
                <w:sz w:val="20"/>
                <w:szCs w:val="20"/>
              </w:rPr>
            </w:pPr>
            <w:r w:rsidRPr="001F799B">
              <w:rPr>
                <w:rFonts w:cs="Arial"/>
                <w:color w:val="000000"/>
                <w:sz w:val="20"/>
                <w:szCs w:val="20"/>
              </w:rPr>
              <w:t>CONTATO_COM_SUCESSO_DISCADOS_5</w:t>
            </w:r>
          </w:p>
        </w:tc>
        <w:tc>
          <w:tcPr>
            <w:tcW w:w="2033" w:type="pct"/>
            <w:shd w:val="clear" w:color="auto" w:fill="auto"/>
            <w:noWrap/>
            <w:vAlign w:val="center"/>
            <w:hideMark/>
          </w:tcPr>
          <w:p w14:paraId="6BC29DA9" w14:textId="77777777" w:rsidR="005977D5" w:rsidRPr="001F799B" w:rsidRDefault="005977D5" w:rsidP="00C01C97">
            <w:pPr>
              <w:rPr>
                <w:rFonts w:cs="Arial"/>
                <w:color w:val="000000"/>
                <w:sz w:val="20"/>
                <w:szCs w:val="20"/>
              </w:rPr>
            </w:pPr>
            <w:r w:rsidRPr="001F799B">
              <w:rPr>
                <w:rFonts w:cs="Arial"/>
                <w:color w:val="000000"/>
                <w:sz w:val="20"/>
                <w:szCs w:val="20"/>
              </w:rPr>
              <w:t>Contato com sucesso? (Mais discados(5))</w:t>
            </w:r>
          </w:p>
        </w:tc>
        <w:tc>
          <w:tcPr>
            <w:tcW w:w="1457" w:type="pct"/>
            <w:shd w:val="clear" w:color="auto" w:fill="auto"/>
            <w:noWrap/>
            <w:vAlign w:val="center"/>
            <w:hideMark/>
          </w:tcPr>
          <w:p w14:paraId="24274F3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74A4265" w14:textId="77777777" w:rsidTr="00C90989">
        <w:trPr>
          <w:trHeight w:val="315"/>
        </w:trPr>
        <w:tc>
          <w:tcPr>
            <w:tcW w:w="1510" w:type="pct"/>
            <w:shd w:val="clear" w:color="auto" w:fill="auto"/>
            <w:noWrap/>
            <w:vAlign w:val="center"/>
            <w:hideMark/>
          </w:tcPr>
          <w:p w14:paraId="40042B93" w14:textId="72559684" w:rsidR="005977D5" w:rsidRPr="001F799B" w:rsidRDefault="005977D5" w:rsidP="00C01C97">
            <w:pPr>
              <w:rPr>
                <w:rFonts w:cs="Arial"/>
                <w:color w:val="000000"/>
                <w:sz w:val="20"/>
                <w:szCs w:val="20"/>
              </w:rPr>
            </w:pPr>
            <w:r w:rsidRPr="001F799B">
              <w:rPr>
                <w:rFonts w:cs="Arial"/>
                <w:color w:val="000000"/>
                <w:sz w:val="20"/>
                <w:szCs w:val="20"/>
              </w:rPr>
              <w:t>CONTATO_COM_VIZINHO_1</w:t>
            </w:r>
          </w:p>
        </w:tc>
        <w:tc>
          <w:tcPr>
            <w:tcW w:w="2033" w:type="pct"/>
            <w:shd w:val="clear" w:color="auto" w:fill="auto"/>
            <w:noWrap/>
            <w:vAlign w:val="center"/>
            <w:hideMark/>
          </w:tcPr>
          <w:p w14:paraId="7B087E4A"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(1))</w:t>
            </w:r>
          </w:p>
        </w:tc>
        <w:tc>
          <w:tcPr>
            <w:tcW w:w="1457" w:type="pct"/>
            <w:shd w:val="clear" w:color="auto" w:fill="auto"/>
            <w:noWrap/>
            <w:vAlign w:val="center"/>
            <w:hideMark/>
          </w:tcPr>
          <w:p w14:paraId="0FE1DF9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FF46A49" w14:textId="77777777" w:rsidTr="00C90989">
        <w:trPr>
          <w:trHeight w:val="315"/>
        </w:trPr>
        <w:tc>
          <w:tcPr>
            <w:tcW w:w="1510" w:type="pct"/>
            <w:shd w:val="clear" w:color="auto" w:fill="auto"/>
            <w:noWrap/>
            <w:vAlign w:val="center"/>
            <w:hideMark/>
          </w:tcPr>
          <w:p w14:paraId="26E2078A" w14:textId="587C2808" w:rsidR="005977D5" w:rsidRPr="001F799B" w:rsidRDefault="005977D5" w:rsidP="00C01C97">
            <w:pPr>
              <w:rPr>
                <w:rFonts w:cs="Arial"/>
                <w:color w:val="000000"/>
                <w:sz w:val="20"/>
                <w:szCs w:val="20"/>
              </w:rPr>
            </w:pPr>
            <w:r w:rsidRPr="001F799B">
              <w:rPr>
                <w:rFonts w:cs="Arial"/>
                <w:color w:val="000000"/>
                <w:sz w:val="20"/>
                <w:szCs w:val="20"/>
              </w:rPr>
              <w:t>CONTATO_COM_VIZINHO_2</w:t>
            </w:r>
          </w:p>
        </w:tc>
        <w:tc>
          <w:tcPr>
            <w:tcW w:w="2033" w:type="pct"/>
            <w:shd w:val="clear" w:color="auto" w:fill="auto"/>
            <w:noWrap/>
            <w:vAlign w:val="center"/>
            <w:hideMark/>
          </w:tcPr>
          <w:p w14:paraId="484813B9"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(2))</w:t>
            </w:r>
          </w:p>
        </w:tc>
        <w:tc>
          <w:tcPr>
            <w:tcW w:w="1457" w:type="pct"/>
            <w:shd w:val="clear" w:color="auto" w:fill="auto"/>
            <w:noWrap/>
            <w:vAlign w:val="center"/>
            <w:hideMark/>
          </w:tcPr>
          <w:p w14:paraId="10296AD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07693FA" w14:textId="77777777" w:rsidTr="00C90989">
        <w:trPr>
          <w:trHeight w:val="315"/>
        </w:trPr>
        <w:tc>
          <w:tcPr>
            <w:tcW w:w="1510" w:type="pct"/>
            <w:shd w:val="clear" w:color="auto" w:fill="auto"/>
            <w:noWrap/>
            <w:vAlign w:val="center"/>
            <w:hideMark/>
          </w:tcPr>
          <w:p w14:paraId="7E9E447D" w14:textId="2E18B245" w:rsidR="005977D5" w:rsidRPr="001F799B" w:rsidRDefault="005977D5" w:rsidP="00C01C97">
            <w:pPr>
              <w:rPr>
                <w:rFonts w:cs="Arial"/>
                <w:color w:val="000000"/>
                <w:sz w:val="20"/>
                <w:szCs w:val="20"/>
              </w:rPr>
            </w:pPr>
            <w:r w:rsidRPr="001F799B">
              <w:rPr>
                <w:rFonts w:cs="Arial"/>
                <w:color w:val="000000"/>
                <w:sz w:val="20"/>
                <w:szCs w:val="20"/>
              </w:rPr>
              <w:t>CONTATO_COM_VIZINHO_3</w:t>
            </w:r>
          </w:p>
        </w:tc>
        <w:tc>
          <w:tcPr>
            <w:tcW w:w="2033" w:type="pct"/>
            <w:shd w:val="clear" w:color="auto" w:fill="auto"/>
            <w:noWrap/>
            <w:vAlign w:val="center"/>
            <w:hideMark/>
          </w:tcPr>
          <w:p w14:paraId="18B664AD"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(3))</w:t>
            </w:r>
          </w:p>
        </w:tc>
        <w:tc>
          <w:tcPr>
            <w:tcW w:w="1457" w:type="pct"/>
            <w:shd w:val="clear" w:color="auto" w:fill="auto"/>
            <w:noWrap/>
            <w:vAlign w:val="center"/>
            <w:hideMark/>
          </w:tcPr>
          <w:p w14:paraId="2840FEA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F752AEE" w14:textId="77777777" w:rsidTr="00C90989">
        <w:trPr>
          <w:trHeight w:val="315"/>
        </w:trPr>
        <w:tc>
          <w:tcPr>
            <w:tcW w:w="1510" w:type="pct"/>
            <w:shd w:val="clear" w:color="auto" w:fill="auto"/>
            <w:noWrap/>
            <w:vAlign w:val="center"/>
            <w:hideMark/>
          </w:tcPr>
          <w:p w14:paraId="4017BDF4" w14:textId="047BC21C" w:rsidR="005977D5" w:rsidRPr="001F799B" w:rsidRDefault="005977D5" w:rsidP="00C01C97">
            <w:pPr>
              <w:rPr>
                <w:rFonts w:cs="Arial"/>
                <w:color w:val="000000"/>
                <w:sz w:val="20"/>
                <w:szCs w:val="20"/>
              </w:rPr>
            </w:pPr>
            <w:r w:rsidRPr="001F799B">
              <w:rPr>
                <w:rFonts w:cs="Arial"/>
                <w:color w:val="000000"/>
                <w:sz w:val="20"/>
                <w:szCs w:val="20"/>
              </w:rPr>
              <w:t>CONTATO_COM_VIZINHO_4</w:t>
            </w:r>
          </w:p>
        </w:tc>
        <w:tc>
          <w:tcPr>
            <w:tcW w:w="2033" w:type="pct"/>
            <w:shd w:val="clear" w:color="auto" w:fill="auto"/>
            <w:noWrap/>
            <w:vAlign w:val="center"/>
            <w:hideMark/>
          </w:tcPr>
          <w:p w14:paraId="69DF1533"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(4))</w:t>
            </w:r>
          </w:p>
        </w:tc>
        <w:tc>
          <w:tcPr>
            <w:tcW w:w="1457" w:type="pct"/>
            <w:shd w:val="clear" w:color="auto" w:fill="auto"/>
            <w:noWrap/>
            <w:vAlign w:val="center"/>
            <w:hideMark/>
          </w:tcPr>
          <w:p w14:paraId="2E3D446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27A8CB3" w14:textId="77777777" w:rsidTr="00C90989">
        <w:trPr>
          <w:trHeight w:val="315"/>
        </w:trPr>
        <w:tc>
          <w:tcPr>
            <w:tcW w:w="1510" w:type="pct"/>
            <w:shd w:val="clear" w:color="auto" w:fill="auto"/>
            <w:noWrap/>
            <w:vAlign w:val="center"/>
            <w:hideMark/>
          </w:tcPr>
          <w:p w14:paraId="4CFCE9AA" w14:textId="1AD252C3" w:rsidR="005977D5" w:rsidRPr="001F799B" w:rsidRDefault="005977D5" w:rsidP="00C01C97">
            <w:pPr>
              <w:rPr>
                <w:rFonts w:cs="Arial"/>
                <w:color w:val="000000"/>
                <w:sz w:val="20"/>
                <w:szCs w:val="20"/>
              </w:rPr>
            </w:pPr>
            <w:r w:rsidRPr="001F799B">
              <w:rPr>
                <w:rFonts w:cs="Arial"/>
                <w:color w:val="000000"/>
                <w:sz w:val="20"/>
                <w:szCs w:val="20"/>
              </w:rPr>
              <w:t>CONTATO_COM_VIZINHO_5</w:t>
            </w:r>
          </w:p>
        </w:tc>
        <w:tc>
          <w:tcPr>
            <w:tcW w:w="2033" w:type="pct"/>
            <w:shd w:val="clear" w:color="auto" w:fill="auto"/>
            <w:noWrap/>
            <w:vAlign w:val="center"/>
            <w:hideMark/>
          </w:tcPr>
          <w:p w14:paraId="1D9D0CAE"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(5))</w:t>
            </w:r>
          </w:p>
        </w:tc>
        <w:tc>
          <w:tcPr>
            <w:tcW w:w="1457" w:type="pct"/>
            <w:shd w:val="clear" w:color="auto" w:fill="auto"/>
            <w:noWrap/>
            <w:vAlign w:val="center"/>
            <w:hideMark/>
          </w:tcPr>
          <w:p w14:paraId="2CFC349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759C896" w14:textId="77777777" w:rsidTr="00C90989">
        <w:trPr>
          <w:trHeight w:val="315"/>
        </w:trPr>
        <w:tc>
          <w:tcPr>
            <w:tcW w:w="1510" w:type="pct"/>
            <w:shd w:val="clear" w:color="auto" w:fill="auto"/>
            <w:noWrap/>
            <w:vAlign w:val="center"/>
            <w:hideMark/>
          </w:tcPr>
          <w:p w14:paraId="127494EF" w14:textId="11BDCB39" w:rsidR="005977D5" w:rsidRPr="001F799B" w:rsidRDefault="005977D5" w:rsidP="00C01C97">
            <w:pPr>
              <w:rPr>
                <w:rFonts w:cs="Arial"/>
                <w:color w:val="000000"/>
                <w:sz w:val="20"/>
                <w:szCs w:val="20"/>
              </w:rPr>
            </w:pPr>
            <w:r w:rsidRPr="001F799B">
              <w:rPr>
                <w:rFonts w:cs="Arial"/>
                <w:color w:val="000000"/>
                <w:sz w:val="20"/>
                <w:szCs w:val="20"/>
              </w:rPr>
              <w:t>CONTATO_COM_VIZINHO_6</w:t>
            </w:r>
          </w:p>
        </w:tc>
        <w:tc>
          <w:tcPr>
            <w:tcW w:w="2033" w:type="pct"/>
            <w:shd w:val="clear" w:color="auto" w:fill="auto"/>
            <w:noWrap/>
            <w:vAlign w:val="center"/>
            <w:hideMark/>
          </w:tcPr>
          <w:p w14:paraId="1D824980" w14:textId="77777777" w:rsidR="005977D5" w:rsidRPr="001F799B" w:rsidRDefault="005977D5" w:rsidP="00C01C97">
            <w:pPr>
              <w:rPr>
                <w:rFonts w:cs="Arial"/>
                <w:color w:val="000000"/>
                <w:sz w:val="20"/>
                <w:szCs w:val="20"/>
              </w:rPr>
            </w:pPr>
            <w:r w:rsidRPr="001F799B">
              <w:rPr>
                <w:rFonts w:cs="Arial"/>
                <w:color w:val="000000"/>
                <w:sz w:val="20"/>
                <w:szCs w:val="20"/>
              </w:rPr>
              <w:t>Contato com sucesso? (Vizinho (6))</w:t>
            </w:r>
          </w:p>
        </w:tc>
        <w:tc>
          <w:tcPr>
            <w:tcW w:w="1457" w:type="pct"/>
            <w:shd w:val="clear" w:color="auto" w:fill="auto"/>
            <w:noWrap/>
            <w:vAlign w:val="center"/>
            <w:hideMark/>
          </w:tcPr>
          <w:p w14:paraId="2A4A819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597AA64" w14:textId="77777777" w:rsidTr="00C90989">
        <w:trPr>
          <w:trHeight w:val="315"/>
        </w:trPr>
        <w:tc>
          <w:tcPr>
            <w:tcW w:w="1510" w:type="pct"/>
            <w:shd w:val="clear" w:color="auto" w:fill="auto"/>
            <w:noWrap/>
            <w:vAlign w:val="center"/>
            <w:hideMark/>
          </w:tcPr>
          <w:p w14:paraId="1A70D05A" w14:textId="392A0F04" w:rsidR="005977D5" w:rsidRPr="001F799B" w:rsidRDefault="005977D5" w:rsidP="00C01C97">
            <w:pPr>
              <w:rPr>
                <w:rFonts w:cs="Arial"/>
                <w:color w:val="000000"/>
                <w:sz w:val="20"/>
                <w:szCs w:val="20"/>
              </w:rPr>
            </w:pPr>
            <w:r w:rsidRPr="001F799B">
              <w:rPr>
                <w:rFonts w:cs="Arial"/>
                <w:color w:val="000000"/>
                <w:sz w:val="20"/>
                <w:szCs w:val="20"/>
              </w:rPr>
              <w:t>CONTATO_REALIZADO_COM</w:t>
            </w:r>
          </w:p>
        </w:tc>
        <w:tc>
          <w:tcPr>
            <w:tcW w:w="2033" w:type="pct"/>
            <w:shd w:val="clear" w:color="auto" w:fill="auto"/>
            <w:noWrap/>
            <w:vAlign w:val="center"/>
            <w:hideMark/>
          </w:tcPr>
          <w:p w14:paraId="74F5C676" w14:textId="77777777" w:rsidR="005977D5" w:rsidRPr="001F799B" w:rsidRDefault="005977D5" w:rsidP="00C01C97">
            <w:pPr>
              <w:rPr>
                <w:rFonts w:cs="Arial"/>
                <w:color w:val="000000"/>
                <w:sz w:val="20"/>
                <w:szCs w:val="20"/>
              </w:rPr>
            </w:pPr>
            <w:r w:rsidRPr="001F799B">
              <w:rPr>
                <w:rFonts w:cs="Arial"/>
                <w:color w:val="000000"/>
                <w:sz w:val="20"/>
                <w:szCs w:val="20"/>
              </w:rPr>
              <w:t>Contato realizado com:</w:t>
            </w:r>
          </w:p>
        </w:tc>
        <w:tc>
          <w:tcPr>
            <w:tcW w:w="1457" w:type="pct"/>
            <w:shd w:val="clear" w:color="auto" w:fill="auto"/>
            <w:noWrap/>
            <w:vAlign w:val="center"/>
            <w:hideMark/>
          </w:tcPr>
          <w:p w14:paraId="13CB9EC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AE34842" w14:textId="77777777" w:rsidTr="00C90989">
        <w:trPr>
          <w:trHeight w:val="315"/>
        </w:trPr>
        <w:tc>
          <w:tcPr>
            <w:tcW w:w="1510" w:type="pct"/>
            <w:shd w:val="clear" w:color="auto" w:fill="auto"/>
            <w:noWrap/>
            <w:vAlign w:val="center"/>
            <w:hideMark/>
          </w:tcPr>
          <w:p w14:paraId="26706D3C" w14:textId="1D8EE6F8" w:rsidR="005977D5" w:rsidRPr="001F799B" w:rsidRDefault="005977D5" w:rsidP="00C01C97">
            <w:pPr>
              <w:rPr>
                <w:rFonts w:cs="Arial"/>
                <w:color w:val="000000"/>
                <w:sz w:val="20"/>
                <w:szCs w:val="20"/>
              </w:rPr>
            </w:pPr>
            <w:r w:rsidRPr="001F799B">
              <w:rPr>
                <w:rFonts w:cs="Arial"/>
                <w:color w:val="000000"/>
                <w:sz w:val="20"/>
                <w:szCs w:val="20"/>
              </w:rPr>
              <w:t>CONTATO_REALIZADO_COM_DISC_1</w:t>
            </w:r>
          </w:p>
        </w:tc>
        <w:tc>
          <w:tcPr>
            <w:tcW w:w="2033" w:type="pct"/>
            <w:shd w:val="clear" w:color="auto" w:fill="auto"/>
            <w:noWrap/>
            <w:vAlign w:val="center"/>
            <w:hideMark/>
          </w:tcPr>
          <w:p w14:paraId="421B6566"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(Mais discados (1))</w:t>
            </w:r>
          </w:p>
        </w:tc>
        <w:tc>
          <w:tcPr>
            <w:tcW w:w="1457" w:type="pct"/>
            <w:shd w:val="clear" w:color="auto" w:fill="auto"/>
            <w:noWrap/>
            <w:vAlign w:val="center"/>
            <w:hideMark/>
          </w:tcPr>
          <w:p w14:paraId="300DC24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68BE0FF" w14:textId="77777777" w:rsidTr="00C90989">
        <w:trPr>
          <w:trHeight w:val="315"/>
        </w:trPr>
        <w:tc>
          <w:tcPr>
            <w:tcW w:w="1510" w:type="pct"/>
            <w:shd w:val="clear" w:color="auto" w:fill="auto"/>
            <w:noWrap/>
            <w:vAlign w:val="center"/>
            <w:hideMark/>
          </w:tcPr>
          <w:p w14:paraId="1C57C85F" w14:textId="0E3F7BC2" w:rsidR="005977D5" w:rsidRPr="001F799B" w:rsidRDefault="005977D5" w:rsidP="00C01C97">
            <w:pPr>
              <w:rPr>
                <w:rFonts w:cs="Arial"/>
                <w:color w:val="000000"/>
                <w:sz w:val="20"/>
                <w:szCs w:val="20"/>
              </w:rPr>
            </w:pPr>
            <w:r w:rsidRPr="001F799B">
              <w:rPr>
                <w:rFonts w:cs="Arial"/>
                <w:color w:val="000000"/>
                <w:sz w:val="20"/>
                <w:szCs w:val="20"/>
              </w:rPr>
              <w:t>CONTATO_REALIZADO_COM_DISC_2</w:t>
            </w:r>
          </w:p>
        </w:tc>
        <w:tc>
          <w:tcPr>
            <w:tcW w:w="2033" w:type="pct"/>
            <w:shd w:val="clear" w:color="auto" w:fill="auto"/>
            <w:noWrap/>
            <w:vAlign w:val="center"/>
            <w:hideMark/>
          </w:tcPr>
          <w:p w14:paraId="6EAEA76C"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(Mais discados (2))</w:t>
            </w:r>
          </w:p>
        </w:tc>
        <w:tc>
          <w:tcPr>
            <w:tcW w:w="1457" w:type="pct"/>
            <w:shd w:val="clear" w:color="auto" w:fill="auto"/>
            <w:noWrap/>
            <w:vAlign w:val="center"/>
            <w:hideMark/>
          </w:tcPr>
          <w:p w14:paraId="3D59BBF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3810FC5" w14:textId="77777777" w:rsidTr="00C90989">
        <w:trPr>
          <w:trHeight w:val="315"/>
        </w:trPr>
        <w:tc>
          <w:tcPr>
            <w:tcW w:w="1510" w:type="pct"/>
            <w:shd w:val="clear" w:color="auto" w:fill="auto"/>
            <w:noWrap/>
            <w:vAlign w:val="center"/>
            <w:hideMark/>
          </w:tcPr>
          <w:p w14:paraId="2F436550" w14:textId="347B75C7" w:rsidR="005977D5" w:rsidRPr="001F799B" w:rsidRDefault="005977D5" w:rsidP="00C01C97">
            <w:pPr>
              <w:rPr>
                <w:rFonts w:cs="Arial"/>
                <w:color w:val="000000"/>
                <w:sz w:val="20"/>
                <w:szCs w:val="20"/>
              </w:rPr>
            </w:pPr>
            <w:r w:rsidRPr="001F799B">
              <w:rPr>
                <w:rFonts w:cs="Arial"/>
                <w:color w:val="000000"/>
                <w:sz w:val="20"/>
                <w:szCs w:val="20"/>
              </w:rPr>
              <w:t>CONTATO_REALIZADO_COM_DISC_3</w:t>
            </w:r>
          </w:p>
        </w:tc>
        <w:tc>
          <w:tcPr>
            <w:tcW w:w="2033" w:type="pct"/>
            <w:shd w:val="clear" w:color="auto" w:fill="auto"/>
            <w:noWrap/>
            <w:vAlign w:val="center"/>
            <w:hideMark/>
          </w:tcPr>
          <w:p w14:paraId="47927D43"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(Mais discados (3))</w:t>
            </w:r>
          </w:p>
        </w:tc>
        <w:tc>
          <w:tcPr>
            <w:tcW w:w="1457" w:type="pct"/>
            <w:shd w:val="clear" w:color="auto" w:fill="auto"/>
            <w:noWrap/>
            <w:vAlign w:val="center"/>
            <w:hideMark/>
          </w:tcPr>
          <w:p w14:paraId="59DC4CF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D9B3BCD" w14:textId="77777777" w:rsidTr="00C90989">
        <w:trPr>
          <w:trHeight w:val="315"/>
        </w:trPr>
        <w:tc>
          <w:tcPr>
            <w:tcW w:w="1510" w:type="pct"/>
            <w:shd w:val="clear" w:color="auto" w:fill="auto"/>
            <w:noWrap/>
            <w:vAlign w:val="center"/>
            <w:hideMark/>
          </w:tcPr>
          <w:p w14:paraId="3946DE52" w14:textId="7F6224E3" w:rsidR="005977D5" w:rsidRPr="001F799B" w:rsidRDefault="005977D5" w:rsidP="00C01C97">
            <w:pPr>
              <w:rPr>
                <w:rFonts w:cs="Arial"/>
                <w:color w:val="000000"/>
                <w:sz w:val="20"/>
                <w:szCs w:val="20"/>
              </w:rPr>
            </w:pPr>
            <w:r w:rsidRPr="001F799B">
              <w:rPr>
                <w:rFonts w:cs="Arial"/>
                <w:color w:val="000000"/>
                <w:sz w:val="20"/>
                <w:szCs w:val="20"/>
              </w:rPr>
              <w:t>CONTATO_REALIZADO_COM_DISC_4</w:t>
            </w:r>
          </w:p>
        </w:tc>
        <w:tc>
          <w:tcPr>
            <w:tcW w:w="2033" w:type="pct"/>
            <w:shd w:val="clear" w:color="auto" w:fill="auto"/>
            <w:noWrap/>
            <w:vAlign w:val="center"/>
            <w:hideMark/>
          </w:tcPr>
          <w:p w14:paraId="6ECBBD0A"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(Mais discados (4))</w:t>
            </w:r>
          </w:p>
        </w:tc>
        <w:tc>
          <w:tcPr>
            <w:tcW w:w="1457" w:type="pct"/>
            <w:shd w:val="clear" w:color="auto" w:fill="auto"/>
            <w:noWrap/>
            <w:vAlign w:val="center"/>
            <w:hideMark/>
          </w:tcPr>
          <w:p w14:paraId="19200CE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261F18A" w14:textId="77777777" w:rsidTr="00C90989">
        <w:trPr>
          <w:trHeight w:val="315"/>
        </w:trPr>
        <w:tc>
          <w:tcPr>
            <w:tcW w:w="1510" w:type="pct"/>
            <w:shd w:val="clear" w:color="auto" w:fill="auto"/>
            <w:noWrap/>
            <w:vAlign w:val="center"/>
            <w:hideMark/>
          </w:tcPr>
          <w:p w14:paraId="4752116C" w14:textId="732E113F" w:rsidR="005977D5" w:rsidRPr="001F799B" w:rsidRDefault="005977D5" w:rsidP="00C01C97">
            <w:pPr>
              <w:rPr>
                <w:rFonts w:cs="Arial"/>
                <w:color w:val="000000"/>
                <w:sz w:val="20"/>
                <w:szCs w:val="20"/>
              </w:rPr>
            </w:pPr>
            <w:r w:rsidRPr="001F799B">
              <w:rPr>
                <w:rFonts w:cs="Arial"/>
                <w:color w:val="000000"/>
                <w:sz w:val="20"/>
                <w:szCs w:val="20"/>
              </w:rPr>
              <w:t>CONTATO_REALIZADO_COM_DISC_5</w:t>
            </w:r>
          </w:p>
        </w:tc>
        <w:tc>
          <w:tcPr>
            <w:tcW w:w="2033" w:type="pct"/>
            <w:shd w:val="clear" w:color="auto" w:fill="auto"/>
            <w:noWrap/>
            <w:vAlign w:val="center"/>
            <w:hideMark/>
          </w:tcPr>
          <w:p w14:paraId="32733015"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(Mais discados (5))</w:t>
            </w:r>
          </w:p>
        </w:tc>
        <w:tc>
          <w:tcPr>
            <w:tcW w:w="1457" w:type="pct"/>
            <w:shd w:val="clear" w:color="auto" w:fill="auto"/>
            <w:noWrap/>
            <w:vAlign w:val="center"/>
            <w:hideMark/>
          </w:tcPr>
          <w:p w14:paraId="080852E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A65B3BE" w14:textId="77777777" w:rsidTr="00C90989">
        <w:trPr>
          <w:trHeight w:val="315"/>
        </w:trPr>
        <w:tc>
          <w:tcPr>
            <w:tcW w:w="1510" w:type="pct"/>
            <w:shd w:val="clear" w:color="auto" w:fill="auto"/>
            <w:noWrap/>
            <w:vAlign w:val="center"/>
            <w:hideMark/>
          </w:tcPr>
          <w:p w14:paraId="427C11C0" w14:textId="49589699" w:rsidR="005977D5" w:rsidRPr="001F799B" w:rsidRDefault="005977D5" w:rsidP="00C01C97">
            <w:pPr>
              <w:rPr>
                <w:rFonts w:cs="Arial"/>
                <w:color w:val="000000"/>
                <w:sz w:val="20"/>
                <w:szCs w:val="20"/>
              </w:rPr>
            </w:pPr>
            <w:r w:rsidRPr="001F799B">
              <w:rPr>
                <w:rFonts w:cs="Arial"/>
                <w:color w:val="000000"/>
                <w:sz w:val="20"/>
                <w:szCs w:val="20"/>
              </w:rPr>
              <w:t>CONTATO_REALIZADO_VIZINHO_1</w:t>
            </w:r>
          </w:p>
        </w:tc>
        <w:tc>
          <w:tcPr>
            <w:tcW w:w="2033" w:type="pct"/>
            <w:shd w:val="clear" w:color="auto" w:fill="auto"/>
            <w:noWrap/>
            <w:vAlign w:val="center"/>
            <w:hideMark/>
          </w:tcPr>
          <w:p w14:paraId="2CC1CBB1"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(1))</w:t>
            </w:r>
          </w:p>
        </w:tc>
        <w:tc>
          <w:tcPr>
            <w:tcW w:w="1457" w:type="pct"/>
            <w:shd w:val="clear" w:color="auto" w:fill="auto"/>
            <w:noWrap/>
            <w:vAlign w:val="center"/>
            <w:hideMark/>
          </w:tcPr>
          <w:p w14:paraId="21B0101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A74B123" w14:textId="77777777" w:rsidTr="00C90989">
        <w:trPr>
          <w:trHeight w:val="315"/>
        </w:trPr>
        <w:tc>
          <w:tcPr>
            <w:tcW w:w="1510" w:type="pct"/>
            <w:shd w:val="clear" w:color="auto" w:fill="auto"/>
            <w:noWrap/>
            <w:vAlign w:val="center"/>
            <w:hideMark/>
          </w:tcPr>
          <w:p w14:paraId="2AAD701E" w14:textId="66963708" w:rsidR="005977D5" w:rsidRPr="001F799B" w:rsidRDefault="005977D5" w:rsidP="00C01C97">
            <w:pPr>
              <w:rPr>
                <w:rFonts w:cs="Arial"/>
                <w:color w:val="000000"/>
                <w:sz w:val="20"/>
                <w:szCs w:val="20"/>
              </w:rPr>
            </w:pPr>
            <w:r w:rsidRPr="001F799B">
              <w:rPr>
                <w:rFonts w:cs="Arial"/>
                <w:color w:val="000000"/>
                <w:sz w:val="20"/>
                <w:szCs w:val="20"/>
              </w:rPr>
              <w:t>CONTATO_REALIZADO_VIZINHO_2</w:t>
            </w:r>
          </w:p>
        </w:tc>
        <w:tc>
          <w:tcPr>
            <w:tcW w:w="2033" w:type="pct"/>
            <w:shd w:val="clear" w:color="auto" w:fill="auto"/>
            <w:noWrap/>
            <w:vAlign w:val="center"/>
            <w:hideMark/>
          </w:tcPr>
          <w:p w14:paraId="5AB2FE8C"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(2))</w:t>
            </w:r>
          </w:p>
        </w:tc>
        <w:tc>
          <w:tcPr>
            <w:tcW w:w="1457" w:type="pct"/>
            <w:shd w:val="clear" w:color="auto" w:fill="auto"/>
            <w:noWrap/>
            <w:vAlign w:val="center"/>
            <w:hideMark/>
          </w:tcPr>
          <w:p w14:paraId="1FDC1DE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1935DB2" w14:textId="77777777" w:rsidTr="00C90989">
        <w:trPr>
          <w:trHeight w:val="315"/>
        </w:trPr>
        <w:tc>
          <w:tcPr>
            <w:tcW w:w="1510" w:type="pct"/>
            <w:shd w:val="clear" w:color="auto" w:fill="auto"/>
            <w:noWrap/>
            <w:vAlign w:val="center"/>
            <w:hideMark/>
          </w:tcPr>
          <w:p w14:paraId="49BC73B7" w14:textId="2BCA2ABD" w:rsidR="005977D5" w:rsidRPr="001F799B" w:rsidRDefault="005977D5" w:rsidP="00C01C97">
            <w:pPr>
              <w:rPr>
                <w:rFonts w:cs="Arial"/>
                <w:color w:val="000000"/>
                <w:sz w:val="20"/>
                <w:szCs w:val="20"/>
              </w:rPr>
            </w:pPr>
            <w:r w:rsidRPr="001F799B">
              <w:rPr>
                <w:rFonts w:cs="Arial"/>
                <w:color w:val="000000"/>
                <w:sz w:val="20"/>
                <w:szCs w:val="20"/>
              </w:rPr>
              <w:t>CONTATO_REALIZADO_VIZINHO_3</w:t>
            </w:r>
          </w:p>
        </w:tc>
        <w:tc>
          <w:tcPr>
            <w:tcW w:w="2033" w:type="pct"/>
            <w:shd w:val="clear" w:color="auto" w:fill="auto"/>
            <w:noWrap/>
            <w:vAlign w:val="center"/>
            <w:hideMark/>
          </w:tcPr>
          <w:p w14:paraId="5DB011D0"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(3))</w:t>
            </w:r>
          </w:p>
        </w:tc>
        <w:tc>
          <w:tcPr>
            <w:tcW w:w="1457" w:type="pct"/>
            <w:shd w:val="clear" w:color="auto" w:fill="auto"/>
            <w:noWrap/>
            <w:vAlign w:val="center"/>
            <w:hideMark/>
          </w:tcPr>
          <w:p w14:paraId="46A84CB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94DFE85" w14:textId="77777777" w:rsidTr="00C90989">
        <w:trPr>
          <w:trHeight w:val="315"/>
        </w:trPr>
        <w:tc>
          <w:tcPr>
            <w:tcW w:w="1510" w:type="pct"/>
            <w:shd w:val="clear" w:color="auto" w:fill="auto"/>
            <w:noWrap/>
            <w:vAlign w:val="center"/>
            <w:hideMark/>
          </w:tcPr>
          <w:p w14:paraId="4D7E5A5E" w14:textId="05D65FAB" w:rsidR="005977D5" w:rsidRPr="001F799B" w:rsidRDefault="005977D5" w:rsidP="00C01C97">
            <w:pPr>
              <w:rPr>
                <w:rFonts w:cs="Arial"/>
                <w:color w:val="000000"/>
                <w:sz w:val="20"/>
                <w:szCs w:val="20"/>
              </w:rPr>
            </w:pPr>
            <w:r w:rsidRPr="001F799B">
              <w:rPr>
                <w:rFonts w:cs="Arial"/>
                <w:color w:val="000000"/>
                <w:sz w:val="20"/>
                <w:szCs w:val="20"/>
              </w:rPr>
              <w:t>CONTATO_REALIZADO_VIZINHO_4</w:t>
            </w:r>
          </w:p>
        </w:tc>
        <w:tc>
          <w:tcPr>
            <w:tcW w:w="2033" w:type="pct"/>
            <w:shd w:val="clear" w:color="auto" w:fill="auto"/>
            <w:noWrap/>
            <w:vAlign w:val="center"/>
            <w:hideMark/>
          </w:tcPr>
          <w:p w14:paraId="035DA6C9"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(4))</w:t>
            </w:r>
          </w:p>
        </w:tc>
        <w:tc>
          <w:tcPr>
            <w:tcW w:w="1457" w:type="pct"/>
            <w:shd w:val="clear" w:color="auto" w:fill="auto"/>
            <w:noWrap/>
            <w:vAlign w:val="center"/>
            <w:hideMark/>
          </w:tcPr>
          <w:p w14:paraId="3AD4304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D3673D7" w14:textId="77777777" w:rsidTr="00C90989">
        <w:trPr>
          <w:trHeight w:val="315"/>
        </w:trPr>
        <w:tc>
          <w:tcPr>
            <w:tcW w:w="1510" w:type="pct"/>
            <w:shd w:val="clear" w:color="auto" w:fill="auto"/>
            <w:noWrap/>
            <w:vAlign w:val="center"/>
            <w:hideMark/>
          </w:tcPr>
          <w:p w14:paraId="402A1A85" w14:textId="0C20CFC8" w:rsidR="005977D5" w:rsidRPr="001F799B" w:rsidRDefault="005977D5" w:rsidP="00C01C97">
            <w:pPr>
              <w:rPr>
                <w:rFonts w:cs="Arial"/>
                <w:color w:val="000000"/>
                <w:sz w:val="20"/>
                <w:szCs w:val="20"/>
              </w:rPr>
            </w:pPr>
            <w:r w:rsidRPr="001F799B">
              <w:rPr>
                <w:rFonts w:cs="Arial"/>
                <w:color w:val="000000"/>
                <w:sz w:val="20"/>
                <w:szCs w:val="20"/>
              </w:rPr>
              <w:lastRenderedPageBreak/>
              <w:t>CONTATO_REALIZADO_VIZINHO_5</w:t>
            </w:r>
          </w:p>
        </w:tc>
        <w:tc>
          <w:tcPr>
            <w:tcW w:w="2033" w:type="pct"/>
            <w:shd w:val="clear" w:color="auto" w:fill="auto"/>
            <w:noWrap/>
            <w:vAlign w:val="center"/>
            <w:hideMark/>
          </w:tcPr>
          <w:p w14:paraId="2A4830DE"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(5))</w:t>
            </w:r>
          </w:p>
        </w:tc>
        <w:tc>
          <w:tcPr>
            <w:tcW w:w="1457" w:type="pct"/>
            <w:shd w:val="clear" w:color="auto" w:fill="auto"/>
            <w:noWrap/>
            <w:vAlign w:val="center"/>
            <w:hideMark/>
          </w:tcPr>
          <w:p w14:paraId="2E87723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4DC22FF" w14:textId="77777777" w:rsidTr="00C90989">
        <w:trPr>
          <w:trHeight w:val="315"/>
        </w:trPr>
        <w:tc>
          <w:tcPr>
            <w:tcW w:w="1510" w:type="pct"/>
            <w:shd w:val="clear" w:color="auto" w:fill="auto"/>
            <w:noWrap/>
            <w:vAlign w:val="center"/>
            <w:hideMark/>
          </w:tcPr>
          <w:p w14:paraId="4D06C53D" w14:textId="61CFE905" w:rsidR="005977D5" w:rsidRPr="001F799B" w:rsidRDefault="005977D5" w:rsidP="00C01C97">
            <w:pPr>
              <w:rPr>
                <w:rFonts w:cs="Arial"/>
                <w:color w:val="000000"/>
                <w:sz w:val="20"/>
                <w:szCs w:val="20"/>
              </w:rPr>
            </w:pPr>
            <w:r w:rsidRPr="001F799B">
              <w:rPr>
                <w:rFonts w:cs="Arial"/>
                <w:color w:val="000000"/>
                <w:sz w:val="20"/>
                <w:szCs w:val="20"/>
              </w:rPr>
              <w:t>CONTATO_REALIZADO_VIZINHO_6</w:t>
            </w:r>
          </w:p>
        </w:tc>
        <w:tc>
          <w:tcPr>
            <w:tcW w:w="2033" w:type="pct"/>
            <w:shd w:val="clear" w:color="auto" w:fill="auto"/>
            <w:noWrap/>
            <w:vAlign w:val="center"/>
            <w:hideMark/>
          </w:tcPr>
          <w:p w14:paraId="17C98F9A" w14:textId="77777777" w:rsidR="005977D5" w:rsidRPr="001F799B" w:rsidRDefault="005977D5" w:rsidP="00C01C97">
            <w:pPr>
              <w:rPr>
                <w:rFonts w:cs="Arial"/>
                <w:color w:val="000000"/>
                <w:sz w:val="20"/>
                <w:szCs w:val="20"/>
              </w:rPr>
            </w:pPr>
            <w:r w:rsidRPr="001F799B">
              <w:rPr>
                <w:rFonts w:cs="Arial"/>
                <w:color w:val="000000"/>
                <w:sz w:val="20"/>
                <w:szCs w:val="20"/>
              </w:rPr>
              <w:t>Contato realizado com: (Vizinho (6))</w:t>
            </w:r>
          </w:p>
        </w:tc>
        <w:tc>
          <w:tcPr>
            <w:tcW w:w="1457" w:type="pct"/>
            <w:shd w:val="clear" w:color="auto" w:fill="auto"/>
            <w:noWrap/>
            <w:vAlign w:val="center"/>
            <w:hideMark/>
          </w:tcPr>
          <w:p w14:paraId="2A96C3A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658007B" w14:textId="77777777" w:rsidTr="00C90989">
        <w:trPr>
          <w:trHeight w:val="315"/>
        </w:trPr>
        <w:tc>
          <w:tcPr>
            <w:tcW w:w="1510" w:type="pct"/>
            <w:shd w:val="clear" w:color="auto" w:fill="auto"/>
            <w:noWrap/>
            <w:vAlign w:val="center"/>
            <w:hideMark/>
          </w:tcPr>
          <w:p w14:paraId="3C378839" w14:textId="002B5BF5" w:rsidR="005977D5" w:rsidRPr="001F799B" w:rsidRDefault="005977D5" w:rsidP="00C01C97">
            <w:pPr>
              <w:rPr>
                <w:rFonts w:cs="Arial"/>
                <w:color w:val="000000"/>
                <w:sz w:val="20"/>
                <w:szCs w:val="20"/>
              </w:rPr>
            </w:pPr>
            <w:r w:rsidRPr="001F799B">
              <w:rPr>
                <w:rFonts w:cs="Arial"/>
                <w:color w:val="000000"/>
                <w:sz w:val="20"/>
                <w:szCs w:val="20"/>
              </w:rPr>
              <w:t>CONTRATO</w:t>
            </w:r>
          </w:p>
        </w:tc>
        <w:tc>
          <w:tcPr>
            <w:tcW w:w="2033" w:type="pct"/>
            <w:shd w:val="clear" w:color="auto" w:fill="auto"/>
            <w:noWrap/>
            <w:vAlign w:val="center"/>
            <w:hideMark/>
          </w:tcPr>
          <w:p w14:paraId="3971C8A7" w14:textId="77777777" w:rsidR="005977D5" w:rsidRPr="001F799B" w:rsidRDefault="005977D5" w:rsidP="00C01C97">
            <w:pPr>
              <w:rPr>
                <w:rFonts w:cs="Arial"/>
                <w:color w:val="000000"/>
                <w:sz w:val="20"/>
                <w:szCs w:val="20"/>
              </w:rPr>
            </w:pPr>
            <w:r w:rsidRPr="001F799B">
              <w:rPr>
                <w:rFonts w:cs="Arial"/>
                <w:color w:val="000000"/>
                <w:sz w:val="20"/>
                <w:szCs w:val="20"/>
              </w:rPr>
              <w:t>Contrato</w:t>
            </w:r>
          </w:p>
        </w:tc>
        <w:tc>
          <w:tcPr>
            <w:tcW w:w="1457" w:type="pct"/>
            <w:shd w:val="clear" w:color="auto" w:fill="auto"/>
            <w:noWrap/>
            <w:vAlign w:val="center"/>
            <w:hideMark/>
          </w:tcPr>
          <w:p w14:paraId="5D2B6F4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2A6BA0A" w14:textId="77777777" w:rsidTr="00C90989">
        <w:trPr>
          <w:trHeight w:val="315"/>
        </w:trPr>
        <w:tc>
          <w:tcPr>
            <w:tcW w:w="1510" w:type="pct"/>
            <w:shd w:val="clear" w:color="auto" w:fill="auto"/>
            <w:noWrap/>
            <w:vAlign w:val="center"/>
            <w:hideMark/>
          </w:tcPr>
          <w:p w14:paraId="59174FCA" w14:textId="1A737224" w:rsidR="005977D5" w:rsidRPr="001F799B" w:rsidRDefault="005977D5" w:rsidP="00C01C97">
            <w:pPr>
              <w:rPr>
                <w:rFonts w:cs="Arial"/>
                <w:color w:val="000000"/>
                <w:sz w:val="20"/>
                <w:szCs w:val="20"/>
              </w:rPr>
            </w:pPr>
            <w:r w:rsidRPr="001F799B">
              <w:rPr>
                <w:rFonts w:cs="Arial"/>
                <w:color w:val="000000"/>
                <w:sz w:val="20"/>
                <w:szCs w:val="20"/>
              </w:rPr>
              <w:t>CONTRATO_TV</w:t>
            </w:r>
          </w:p>
        </w:tc>
        <w:tc>
          <w:tcPr>
            <w:tcW w:w="2033" w:type="pct"/>
            <w:shd w:val="clear" w:color="auto" w:fill="auto"/>
            <w:noWrap/>
            <w:vAlign w:val="center"/>
            <w:hideMark/>
          </w:tcPr>
          <w:p w14:paraId="6E5CE1CE" w14:textId="77777777" w:rsidR="005977D5" w:rsidRPr="001F799B" w:rsidRDefault="005977D5" w:rsidP="00C01C97">
            <w:pPr>
              <w:rPr>
                <w:rFonts w:cs="Arial"/>
                <w:color w:val="000000"/>
                <w:sz w:val="20"/>
                <w:szCs w:val="20"/>
              </w:rPr>
            </w:pPr>
            <w:r w:rsidRPr="001F799B">
              <w:rPr>
                <w:rFonts w:cs="Arial"/>
                <w:color w:val="000000"/>
                <w:sz w:val="20"/>
                <w:szCs w:val="20"/>
              </w:rPr>
              <w:t>Contrato TV</w:t>
            </w:r>
          </w:p>
        </w:tc>
        <w:tc>
          <w:tcPr>
            <w:tcW w:w="1457" w:type="pct"/>
            <w:shd w:val="clear" w:color="auto" w:fill="auto"/>
            <w:noWrap/>
            <w:vAlign w:val="center"/>
            <w:hideMark/>
          </w:tcPr>
          <w:p w14:paraId="7C4F8B7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2B8FEE2" w14:textId="77777777" w:rsidTr="00C90989">
        <w:trPr>
          <w:trHeight w:val="315"/>
        </w:trPr>
        <w:tc>
          <w:tcPr>
            <w:tcW w:w="1510" w:type="pct"/>
            <w:shd w:val="clear" w:color="auto" w:fill="auto"/>
            <w:noWrap/>
            <w:vAlign w:val="center"/>
            <w:hideMark/>
          </w:tcPr>
          <w:p w14:paraId="213BC8B5" w14:textId="59EE8208" w:rsidR="005977D5" w:rsidRPr="001F799B" w:rsidRDefault="005977D5" w:rsidP="00C01C97">
            <w:pPr>
              <w:rPr>
                <w:rFonts w:cs="Arial"/>
                <w:color w:val="000000"/>
                <w:sz w:val="20"/>
                <w:szCs w:val="20"/>
              </w:rPr>
            </w:pPr>
            <w:r w:rsidRPr="001F799B">
              <w:rPr>
                <w:rFonts w:cs="Arial"/>
                <w:color w:val="000000"/>
                <w:sz w:val="20"/>
                <w:szCs w:val="20"/>
              </w:rPr>
              <w:t>CONTRATO_TV_VINCULADO</w:t>
            </w:r>
          </w:p>
        </w:tc>
        <w:tc>
          <w:tcPr>
            <w:tcW w:w="2033" w:type="pct"/>
            <w:shd w:val="clear" w:color="auto" w:fill="auto"/>
            <w:noWrap/>
            <w:vAlign w:val="center"/>
            <w:hideMark/>
          </w:tcPr>
          <w:p w14:paraId="0D8F8EA4" w14:textId="77777777" w:rsidR="005977D5" w:rsidRPr="001F799B" w:rsidRDefault="005977D5" w:rsidP="00C01C97">
            <w:pPr>
              <w:rPr>
                <w:rFonts w:cs="Arial"/>
                <w:color w:val="000000"/>
                <w:sz w:val="20"/>
                <w:szCs w:val="20"/>
              </w:rPr>
            </w:pPr>
            <w:r w:rsidRPr="001F799B">
              <w:rPr>
                <w:rFonts w:cs="Arial"/>
                <w:color w:val="000000"/>
                <w:sz w:val="20"/>
                <w:szCs w:val="20"/>
              </w:rPr>
              <w:t>Contrato TV vinculado</w:t>
            </w:r>
          </w:p>
        </w:tc>
        <w:tc>
          <w:tcPr>
            <w:tcW w:w="1457" w:type="pct"/>
            <w:shd w:val="clear" w:color="auto" w:fill="auto"/>
            <w:noWrap/>
            <w:vAlign w:val="center"/>
            <w:hideMark/>
          </w:tcPr>
          <w:p w14:paraId="575FD69C" w14:textId="77777777" w:rsidR="005977D5" w:rsidRPr="001F799B" w:rsidRDefault="005977D5" w:rsidP="001F799B">
            <w:pPr>
              <w:jc w:val="left"/>
              <w:rPr>
                <w:rFonts w:cs="Arial"/>
                <w:color w:val="000000"/>
                <w:sz w:val="20"/>
                <w:szCs w:val="20"/>
              </w:rPr>
            </w:pPr>
            <w:r w:rsidRPr="001F799B">
              <w:rPr>
                <w:rFonts w:cs="Arial"/>
                <w:color w:val="000000"/>
                <w:sz w:val="20"/>
                <w:szCs w:val="20"/>
              </w:rPr>
              <w:t>31371712</w:t>
            </w:r>
          </w:p>
        </w:tc>
      </w:tr>
      <w:tr w:rsidR="005977D5" w:rsidRPr="005977D5" w14:paraId="229B6904" w14:textId="77777777" w:rsidTr="00C90989">
        <w:trPr>
          <w:trHeight w:val="315"/>
        </w:trPr>
        <w:tc>
          <w:tcPr>
            <w:tcW w:w="1510" w:type="pct"/>
            <w:shd w:val="clear" w:color="auto" w:fill="auto"/>
            <w:noWrap/>
            <w:vAlign w:val="center"/>
            <w:hideMark/>
          </w:tcPr>
          <w:p w14:paraId="5E16E044" w14:textId="2DFF4288" w:rsidR="005977D5" w:rsidRPr="001F799B" w:rsidRDefault="005977D5" w:rsidP="00C01C97">
            <w:pPr>
              <w:rPr>
                <w:rFonts w:cs="Arial"/>
                <w:color w:val="000000"/>
                <w:sz w:val="20"/>
                <w:szCs w:val="20"/>
              </w:rPr>
            </w:pPr>
            <w:r w:rsidRPr="001F799B">
              <w:rPr>
                <w:rFonts w:cs="Arial"/>
                <w:color w:val="000000"/>
                <w:sz w:val="20"/>
                <w:szCs w:val="20"/>
              </w:rPr>
              <w:t>DATA_PRIMEIRA_SOLICITACAO</w:t>
            </w:r>
          </w:p>
        </w:tc>
        <w:tc>
          <w:tcPr>
            <w:tcW w:w="2033" w:type="pct"/>
            <w:shd w:val="clear" w:color="auto" w:fill="auto"/>
            <w:noWrap/>
            <w:vAlign w:val="center"/>
            <w:hideMark/>
          </w:tcPr>
          <w:p w14:paraId="2EA68B70" w14:textId="77777777" w:rsidR="005977D5" w:rsidRPr="001F799B" w:rsidRDefault="005977D5" w:rsidP="00C01C97">
            <w:pPr>
              <w:rPr>
                <w:rFonts w:cs="Arial"/>
                <w:color w:val="000000"/>
                <w:sz w:val="20"/>
                <w:szCs w:val="20"/>
              </w:rPr>
            </w:pPr>
            <w:r w:rsidRPr="001F799B">
              <w:rPr>
                <w:rFonts w:cs="Arial"/>
                <w:color w:val="000000"/>
                <w:sz w:val="20"/>
                <w:szCs w:val="20"/>
              </w:rPr>
              <w:t>Data da 1ª solicitação</w:t>
            </w:r>
          </w:p>
        </w:tc>
        <w:tc>
          <w:tcPr>
            <w:tcW w:w="1457" w:type="pct"/>
            <w:shd w:val="clear" w:color="auto" w:fill="auto"/>
            <w:noWrap/>
            <w:vAlign w:val="center"/>
            <w:hideMark/>
          </w:tcPr>
          <w:p w14:paraId="46400F6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F70E3A1" w14:textId="77777777" w:rsidTr="00C90989">
        <w:trPr>
          <w:trHeight w:val="315"/>
        </w:trPr>
        <w:tc>
          <w:tcPr>
            <w:tcW w:w="1510" w:type="pct"/>
            <w:shd w:val="clear" w:color="auto" w:fill="auto"/>
            <w:noWrap/>
            <w:vAlign w:val="center"/>
            <w:hideMark/>
          </w:tcPr>
          <w:p w14:paraId="3F187154" w14:textId="34A82E5A" w:rsidR="005977D5" w:rsidRPr="001F799B" w:rsidRDefault="005977D5" w:rsidP="00C01C97">
            <w:pPr>
              <w:rPr>
                <w:rFonts w:cs="Arial"/>
                <w:color w:val="000000"/>
                <w:sz w:val="20"/>
                <w:szCs w:val="20"/>
              </w:rPr>
            </w:pPr>
            <w:r w:rsidRPr="001F799B">
              <w:rPr>
                <w:rFonts w:cs="Arial"/>
                <w:color w:val="000000"/>
                <w:sz w:val="20"/>
                <w:szCs w:val="20"/>
              </w:rPr>
              <w:t>DATA_ABERTURA_PROTOCOLO</w:t>
            </w:r>
          </w:p>
        </w:tc>
        <w:tc>
          <w:tcPr>
            <w:tcW w:w="2033" w:type="pct"/>
            <w:shd w:val="clear" w:color="auto" w:fill="auto"/>
            <w:noWrap/>
            <w:vAlign w:val="center"/>
            <w:hideMark/>
          </w:tcPr>
          <w:p w14:paraId="27C08A2B" w14:textId="77777777" w:rsidR="005977D5" w:rsidRPr="001F799B" w:rsidRDefault="005977D5" w:rsidP="00C01C97">
            <w:pPr>
              <w:rPr>
                <w:rFonts w:cs="Arial"/>
                <w:color w:val="000000"/>
                <w:sz w:val="20"/>
                <w:szCs w:val="20"/>
              </w:rPr>
            </w:pPr>
            <w:r w:rsidRPr="001F799B">
              <w:rPr>
                <w:rFonts w:cs="Arial"/>
                <w:color w:val="000000"/>
                <w:sz w:val="20"/>
                <w:szCs w:val="20"/>
              </w:rPr>
              <w:t>Data da abertura do protocolo</w:t>
            </w:r>
          </w:p>
        </w:tc>
        <w:tc>
          <w:tcPr>
            <w:tcW w:w="1457" w:type="pct"/>
            <w:shd w:val="clear" w:color="auto" w:fill="auto"/>
            <w:noWrap/>
            <w:vAlign w:val="center"/>
            <w:hideMark/>
          </w:tcPr>
          <w:p w14:paraId="2081679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E9C908B" w14:textId="77777777" w:rsidTr="00C90989">
        <w:trPr>
          <w:trHeight w:val="315"/>
        </w:trPr>
        <w:tc>
          <w:tcPr>
            <w:tcW w:w="1510" w:type="pct"/>
            <w:shd w:val="clear" w:color="auto" w:fill="auto"/>
            <w:noWrap/>
            <w:vAlign w:val="center"/>
            <w:hideMark/>
          </w:tcPr>
          <w:p w14:paraId="48D9590D" w14:textId="33070F75" w:rsidR="005977D5" w:rsidRPr="001F799B" w:rsidRDefault="005977D5" w:rsidP="00C01C97">
            <w:pPr>
              <w:rPr>
                <w:rFonts w:cs="Arial"/>
                <w:color w:val="000000"/>
                <w:sz w:val="20"/>
                <w:szCs w:val="20"/>
              </w:rPr>
            </w:pPr>
            <w:r w:rsidRPr="001F799B">
              <w:rPr>
                <w:rFonts w:cs="Arial"/>
                <w:color w:val="000000"/>
                <w:sz w:val="20"/>
                <w:szCs w:val="20"/>
              </w:rPr>
              <w:t>DATA_ABERTURA_NCOI</w:t>
            </w:r>
          </w:p>
        </w:tc>
        <w:tc>
          <w:tcPr>
            <w:tcW w:w="2033" w:type="pct"/>
            <w:shd w:val="clear" w:color="auto" w:fill="auto"/>
            <w:noWrap/>
            <w:vAlign w:val="center"/>
            <w:hideMark/>
          </w:tcPr>
          <w:p w14:paraId="553A1F17" w14:textId="77777777" w:rsidR="005977D5" w:rsidRPr="001F799B" w:rsidRDefault="005977D5" w:rsidP="00C01C97">
            <w:pPr>
              <w:rPr>
                <w:rFonts w:cs="Arial"/>
                <w:color w:val="000000"/>
                <w:sz w:val="20"/>
                <w:szCs w:val="20"/>
              </w:rPr>
            </w:pPr>
            <w:r w:rsidRPr="001F799B">
              <w:rPr>
                <w:rFonts w:cs="Arial"/>
                <w:color w:val="000000"/>
                <w:sz w:val="20"/>
                <w:szCs w:val="20"/>
              </w:rPr>
              <w:t>Data da abertura do protocolo (NCOI)</w:t>
            </w:r>
          </w:p>
        </w:tc>
        <w:tc>
          <w:tcPr>
            <w:tcW w:w="1457" w:type="pct"/>
            <w:shd w:val="clear" w:color="auto" w:fill="auto"/>
            <w:noWrap/>
            <w:vAlign w:val="center"/>
            <w:hideMark/>
          </w:tcPr>
          <w:p w14:paraId="31C7874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BE88A37" w14:textId="77777777" w:rsidTr="00C90989">
        <w:trPr>
          <w:trHeight w:val="315"/>
        </w:trPr>
        <w:tc>
          <w:tcPr>
            <w:tcW w:w="1510" w:type="pct"/>
            <w:shd w:val="clear" w:color="auto" w:fill="auto"/>
            <w:noWrap/>
            <w:vAlign w:val="center"/>
            <w:hideMark/>
          </w:tcPr>
          <w:p w14:paraId="67620CB8" w14:textId="30E8D066" w:rsidR="005977D5" w:rsidRPr="001F799B" w:rsidRDefault="005977D5" w:rsidP="00C01C97">
            <w:pPr>
              <w:rPr>
                <w:rFonts w:cs="Arial"/>
                <w:color w:val="000000"/>
                <w:sz w:val="20"/>
                <w:szCs w:val="20"/>
              </w:rPr>
            </w:pPr>
            <w:r w:rsidRPr="001F799B">
              <w:rPr>
                <w:rFonts w:cs="Arial"/>
                <w:color w:val="000000"/>
                <w:sz w:val="20"/>
                <w:szCs w:val="20"/>
              </w:rPr>
              <w:t>DATA_ATIVACAO</w:t>
            </w:r>
          </w:p>
        </w:tc>
        <w:tc>
          <w:tcPr>
            <w:tcW w:w="2033" w:type="pct"/>
            <w:shd w:val="clear" w:color="auto" w:fill="auto"/>
            <w:noWrap/>
            <w:vAlign w:val="center"/>
            <w:hideMark/>
          </w:tcPr>
          <w:p w14:paraId="378EE216" w14:textId="77777777" w:rsidR="005977D5" w:rsidRPr="001F799B" w:rsidRDefault="005977D5" w:rsidP="00C01C97">
            <w:pPr>
              <w:rPr>
                <w:rFonts w:cs="Arial"/>
                <w:color w:val="000000"/>
                <w:sz w:val="20"/>
                <w:szCs w:val="20"/>
              </w:rPr>
            </w:pPr>
            <w:r w:rsidRPr="001F799B">
              <w:rPr>
                <w:rFonts w:cs="Arial"/>
                <w:color w:val="000000"/>
                <w:sz w:val="20"/>
                <w:szCs w:val="20"/>
              </w:rPr>
              <w:t xml:space="preserve">Data da ativação </w:t>
            </w:r>
          </w:p>
        </w:tc>
        <w:tc>
          <w:tcPr>
            <w:tcW w:w="1457" w:type="pct"/>
            <w:shd w:val="clear" w:color="auto" w:fill="auto"/>
            <w:noWrap/>
            <w:vAlign w:val="center"/>
            <w:hideMark/>
          </w:tcPr>
          <w:p w14:paraId="7F842767" w14:textId="77777777" w:rsidR="005977D5" w:rsidRPr="001F799B" w:rsidRDefault="005977D5" w:rsidP="001F799B">
            <w:pPr>
              <w:jc w:val="left"/>
              <w:rPr>
                <w:rFonts w:cs="Arial"/>
                <w:color w:val="000000"/>
                <w:sz w:val="20"/>
                <w:szCs w:val="20"/>
              </w:rPr>
            </w:pPr>
            <w:r w:rsidRPr="001F799B">
              <w:rPr>
                <w:rFonts w:cs="Arial"/>
                <w:color w:val="000000"/>
                <w:sz w:val="20"/>
                <w:szCs w:val="20"/>
              </w:rPr>
              <w:t>28/11/2016</w:t>
            </w:r>
          </w:p>
        </w:tc>
      </w:tr>
      <w:tr w:rsidR="005977D5" w:rsidRPr="005977D5" w14:paraId="4F3E0570" w14:textId="77777777" w:rsidTr="00C90989">
        <w:trPr>
          <w:trHeight w:val="315"/>
        </w:trPr>
        <w:tc>
          <w:tcPr>
            <w:tcW w:w="1510" w:type="pct"/>
            <w:shd w:val="clear" w:color="auto" w:fill="auto"/>
            <w:noWrap/>
            <w:vAlign w:val="center"/>
            <w:hideMark/>
          </w:tcPr>
          <w:p w14:paraId="730B13C1" w14:textId="6E8FAB2C" w:rsidR="005977D5" w:rsidRPr="001F799B" w:rsidRDefault="005977D5" w:rsidP="00C01C97">
            <w:pPr>
              <w:rPr>
                <w:rFonts w:cs="Arial"/>
                <w:color w:val="000000"/>
                <w:sz w:val="20"/>
                <w:szCs w:val="20"/>
              </w:rPr>
            </w:pPr>
            <w:r w:rsidRPr="001F799B">
              <w:rPr>
                <w:rFonts w:cs="Arial"/>
                <w:color w:val="000000"/>
                <w:sz w:val="20"/>
                <w:szCs w:val="20"/>
              </w:rPr>
              <w:t>DATA_SUSPENSAO</w:t>
            </w:r>
          </w:p>
        </w:tc>
        <w:tc>
          <w:tcPr>
            <w:tcW w:w="2033" w:type="pct"/>
            <w:shd w:val="clear" w:color="auto" w:fill="auto"/>
            <w:noWrap/>
            <w:vAlign w:val="center"/>
            <w:hideMark/>
          </w:tcPr>
          <w:p w14:paraId="0B01C0A9" w14:textId="77777777" w:rsidR="005977D5" w:rsidRPr="001F799B" w:rsidRDefault="005977D5" w:rsidP="00C01C97">
            <w:pPr>
              <w:rPr>
                <w:rFonts w:cs="Arial"/>
                <w:color w:val="000000"/>
                <w:sz w:val="20"/>
                <w:szCs w:val="20"/>
              </w:rPr>
            </w:pPr>
            <w:r w:rsidRPr="001F799B">
              <w:rPr>
                <w:rFonts w:cs="Arial"/>
                <w:color w:val="000000"/>
                <w:sz w:val="20"/>
                <w:szCs w:val="20"/>
              </w:rPr>
              <w:t>Data da suspensão</w:t>
            </w:r>
          </w:p>
        </w:tc>
        <w:tc>
          <w:tcPr>
            <w:tcW w:w="1457" w:type="pct"/>
            <w:shd w:val="clear" w:color="auto" w:fill="auto"/>
            <w:noWrap/>
            <w:vAlign w:val="center"/>
            <w:hideMark/>
          </w:tcPr>
          <w:p w14:paraId="5D48DC73"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9651A82" w14:textId="77777777" w:rsidTr="00C90989">
        <w:trPr>
          <w:trHeight w:val="315"/>
        </w:trPr>
        <w:tc>
          <w:tcPr>
            <w:tcW w:w="1510" w:type="pct"/>
            <w:shd w:val="clear" w:color="auto" w:fill="auto"/>
            <w:noWrap/>
            <w:vAlign w:val="center"/>
            <w:hideMark/>
          </w:tcPr>
          <w:p w14:paraId="1963757A" w14:textId="18A6BA30" w:rsidR="005977D5" w:rsidRPr="001F799B" w:rsidRDefault="005977D5" w:rsidP="00C01C97">
            <w:pPr>
              <w:rPr>
                <w:rFonts w:cs="Arial"/>
                <w:color w:val="000000"/>
                <w:sz w:val="20"/>
                <w:szCs w:val="20"/>
              </w:rPr>
            </w:pPr>
            <w:r w:rsidRPr="001F799B">
              <w:rPr>
                <w:rFonts w:cs="Arial"/>
                <w:color w:val="000000"/>
                <w:sz w:val="20"/>
                <w:szCs w:val="20"/>
              </w:rPr>
              <w:t>DATA_ULTIMA_FATURA_DEBITO</w:t>
            </w:r>
          </w:p>
        </w:tc>
        <w:tc>
          <w:tcPr>
            <w:tcW w:w="2033" w:type="pct"/>
            <w:shd w:val="clear" w:color="auto" w:fill="auto"/>
            <w:noWrap/>
            <w:vAlign w:val="center"/>
            <w:hideMark/>
          </w:tcPr>
          <w:p w14:paraId="179E905B" w14:textId="77777777" w:rsidR="005977D5" w:rsidRPr="001F799B" w:rsidRDefault="005977D5" w:rsidP="00C01C97">
            <w:pPr>
              <w:rPr>
                <w:rFonts w:cs="Arial"/>
                <w:color w:val="000000"/>
                <w:sz w:val="20"/>
                <w:szCs w:val="20"/>
              </w:rPr>
            </w:pPr>
            <w:r w:rsidRPr="001F799B">
              <w:rPr>
                <w:rFonts w:cs="Arial"/>
                <w:color w:val="000000"/>
                <w:sz w:val="20"/>
                <w:szCs w:val="20"/>
              </w:rPr>
              <w:t>Data da última fatura em débito</w:t>
            </w:r>
          </w:p>
        </w:tc>
        <w:tc>
          <w:tcPr>
            <w:tcW w:w="1457" w:type="pct"/>
            <w:shd w:val="clear" w:color="auto" w:fill="auto"/>
            <w:noWrap/>
            <w:vAlign w:val="center"/>
            <w:hideMark/>
          </w:tcPr>
          <w:p w14:paraId="3914AE0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1D6E07C" w14:textId="77777777" w:rsidTr="00C90989">
        <w:trPr>
          <w:trHeight w:val="315"/>
        </w:trPr>
        <w:tc>
          <w:tcPr>
            <w:tcW w:w="1510" w:type="pct"/>
            <w:shd w:val="clear" w:color="auto" w:fill="auto"/>
            <w:noWrap/>
            <w:vAlign w:val="center"/>
            <w:hideMark/>
          </w:tcPr>
          <w:p w14:paraId="66B6D081" w14:textId="4F417903" w:rsidR="005977D5" w:rsidRPr="001F799B" w:rsidRDefault="005977D5" w:rsidP="00C01C97">
            <w:pPr>
              <w:rPr>
                <w:rFonts w:cs="Arial"/>
                <w:color w:val="000000"/>
                <w:sz w:val="20"/>
                <w:szCs w:val="20"/>
              </w:rPr>
            </w:pPr>
            <w:r w:rsidRPr="001F799B">
              <w:rPr>
                <w:rFonts w:cs="Arial"/>
                <w:color w:val="000000"/>
                <w:sz w:val="20"/>
                <w:szCs w:val="20"/>
              </w:rPr>
              <w:t>DATA_BLOQUEIO</w:t>
            </w:r>
          </w:p>
        </w:tc>
        <w:tc>
          <w:tcPr>
            <w:tcW w:w="2033" w:type="pct"/>
            <w:shd w:val="clear" w:color="auto" w:fill="auto"/>
            <w:noWrap/>
            <w:vAlign w:val="center"/>
            <w:hideMark/>
          </w:tcPr>
          <w:p w14:paraId="0E69D88E" w14:textId="77777777" w:rsidR="005977D5" w:rsidRPr="001F799B" w:rsidRDefault="005977D5" w:rsidP="00C01C97">
            <w:pPr>
              <w:rPr>
                <w:rFonts w:cs="Arial"/>
                <w:color w:val="000000"/>
                <w:sz w:val="20"/>
                <w:szCs w:val="20"/>
              </w:rPr>
            </w:pPr>
            <w:r w:rsidRPr="001F799B">
              <w:rPr>
                <w:rFonts w:cs="Arial"/>
                <w:color w:val="000000"/>
                <w:sz w:val="20"/>
                <w:szCs w:val="20"/>
              </w:rPr>
              <w:t>Data do bloqueio</w:t>
            </w:r>
          </w:p>
        </w:tc>
        <w:tc>
          <w:tcPr>
            <w:tcW w:w="1457" w:type="pct"/>
            <w:shd w:val="clear" w:color="auto" w:fill="auto"/>
            <w:noWrap/>
            <w:vAlign w:val="center"/>
            <w:hideMark/>
          </w:tcPr>
          <w:p w14:paraId="0DA58473"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193DD2F" w14:textId="77777777" w:rsidTr="00C90989">
        <w:trPr>
          <w:trHeight w:val="315"/>
        </w:trPr>
        <w:tc>
          <w:tcPr>
            <w:tcW w:w="1510" w:type="pct"/>
            <w:shd w:val="clear" w:color="auto" w:fill="auto"/>
            <w:noWrap/>
            <w:vAlign w:val="center"/>
            <w:hideMark/>
          </w:tcPr>
          <w:p w14:paraId="4B6EAB12" w14:textId="1DCC3D10" w:rsidR="005977D5" w:rsidRPr="001F799B" w:rsidRDefault="005977D5" w:rsidP="00C01C97">
            <w:pPr>
              <w:rPr>
                <w:rFonts w:cs="Arial"/>
                <w:color w:val="000000"/>
                <w:sz w:val="20"/>
                <w:szCs w:val="20"/>
              </w:rPr>
            </w:pPr>
            <w:r w:rsidRPr="001F799B">
              <w:rPr>
                <w:rFonts w:cs="Arial"/>
                <w:color w:val="000000"/>
                <w:sz w:val="20"/>
                <w:szCs w:val="20"/>
              </w:rPr>
              <w:t>DATA_RECEBIMENTO_MAIL</w:t>
            </w:r>
          </w:p>
        </w:tc>
        <w:tc>
          <w:tcPr>
            <w:tcW w:w="2033" w:type="pct"/>
            <w:shd w:val="clear" w:color="auto" w:fill="auto"/>
            <w:noWrap/>
            <w:vAlign w:val="center"/>
            <w:hideMark/>
          </w:tcPr>
          <w:p w14:paraId="6FA5A9F4" w14:textId="77777777" w:rsidR="005977D5" w:rsidRPr="001F799B" w:rsidRDefault="005977D5" w:rsidP="00C01C97">
            <w:pPr>
              <w:rPr>
                <w:rFonts w:cs="Arial"/>
                <w:color w:val="000000"/>
                <w:sz w:val="20"/>
                <w:szCs w:val="20"/>
              </w:rPr>
            </w:pPr>
            <w:r w:rsidRPr="001F799B">
              <w:rPr>
                <w:rFonts w:cs="Arial"/>
                <w:color w:val="000000"/>
                <w:sz w:val="20"/>
                <w:szCs w:val="20"/>
              </w:rPr>
              <w:t>Data do recebimento do E-mail</w:t>
            </w:r>
          </w:p>
        </w:tc>
        <w:tc>
          <w:tcPr>
            <w:tcW w:w="1457" w:type="pct"/>
            <w:shd w:val="clear" w:color="auto" w:fill="auto"/>
            <w:noWrap/>
            <w:vAlign w:val="center"/>
            <w:hideMark/>
          </w:tcPr>
          <w:p w14:paraId="4175DC5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7BB34A7" w14:textId="77777777" w:rsidTr="00C90989">
        <w:trPr>
          <w:trHeight w:val="315"/>
        </w:trPr>
        <w:tc>
          <w:tcPr>
            <w:tcW w:w="1510" w:type="pct"/>
            <w:shd w:val="clear" w:color="auto" w:fill="auto"/>
            <w:noWrap/>
            <w:vAlign w:val="center"/>
            <w:hideMark/>
          </w:tcPr>
          <w:p w14:paraId="00994884" w14:textId="3F4F418A" w:rsidR="005977D5" w:rsidRPr="001F799B" w:rsidRDefault="005977D5" w:rsidP="00C01C97">
            <w:pPr>
              <w:rPr>
                <w:rFonts w:cs="Arial"/>
                <w:color w:val="000000"/>
                <w:sz w:val="20"/>
                <w:szCs w:val="20"/>
              </w:rPr>
            </w:pPr>
            <w:r w:rsidRPr="001F799B">
              <w:rPr>
                <w:rFonts w:cs="Arial"/>
                <w:color w:val="000000"/>
                <w:sz w:val="20"/>
                <w:szCs w:val="20"/>
              </w:rPr>
              <w:t>DDD_CHAMADOR</w:t>
            </w:r>
          </w:p>
        </w:tc>
        <w:tc>
          <w:tcPr>
            <w:tcW w:w="2033" w:type="pct"/>
            <w:shd w:val="clear" w:color="auto" w:fill="auto"/>
            <w:noWrap/>
            <w:vAlign w:val="center"/>
            <w:hideMark/>
          </w:tcPr>
          <w:p w14:paraId="137FADC6" w14:textId="77777777" w:rsidR="005977D5" w:rsidRPr="001F799B" w:rsidRDefault="005977D5" w:rsidP="00C01C97">
            <w:pPr>
              <w:rPr>
                <w:rFonts w:cs="Arial"/>
                <w:color w:val="000000"/>
                <w:sz w:val="20"/>
                <w:szCs w:val="20"/>
              </w:rPr>
            </w:pPr>
            <w:r w:rsidRPr="001F799B">
              <w:rPr>
                <w:rFonts w:cs="Arial"/>
                <w:color w:val="000000"/>
                <w:sz w:val="20"/>
                <w:szCs w:val="20"/>
              </w:rPr>
              <w:t>DDD Chamador</w:t>
            </w:r>
          </w:p>
        </w:tc>
        <w:tc>
          <w:tcPr>
            <w:tcW w:w="1457" w:type="pct"/>
            <w:shd w:val="clear" w:color="auto" w:fill="auto"/>
            <w:noWrap/>
            <w:vAlign w:val="center"/>
            <w:hideMark/>
          </w:tcPr>
          <w:p w14:paraId="243A32C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3B6E17F" w14:textId="77777777" w:rsidTr="00C90989">
        <w:trPr>
          <w:trHeight w:val="315"/>
        </w:trPr>
        <w:tc>
          <w:tcPr>
            <w:tcW w:w="1510" w:type="pct"/>
            <w:shd w:val="clear" w:color="auto" w:fill="auto"/>
            <w:noWrap/>
            <w:vAlign w:val="center"/>
            <w:hideMark/>
          </w:tcPr>
          <w:p w14:paraId="13DFD4E2" w14:textId="5E9223D9" w:rsidR="005977D5" w:rsidRPr="001F799B" w:rsidRDefault="005977D5" w:rsidP="00C01C97">
            <w:pPr>
              <w:rPr>
                <w:rFonts w:cs="Arial"/>
                <w:color w:val="000000"/>
                <w:sz w:val="20"/>
                <w:szCs w:val="20"/>
              </w:rPr>
            </w:pPr>
            <w:r w:rsidRPr="001F799B">
              <w:rPr>
                <w:rFonts w:cs="Arial"/>
                <w:color w:val="000000"/>
                <w:sz w:val="20"/>
                <w:szCs w:val="20"/>
              </w:rPr>
              <w:t>DEBITO_TOTAL_LINHA_CONTRATO</w:t>
            </w:r>
          </w:p>
        </w:tc>
        <w:tc>
          <w:tcPr>
            <w:tcW w:w="2033" w:type="pct"/>
            <w:shd w:val="clear" w:color="auto" w:fill="auto"/>
            <w:noWrap/>
            <w:vAlign w:val="center"/>
            <w:hideMark/>
          </w:tcPr>
          <w:p w14:paraId="0CF6949B" w14:textId="77777777" w:rsidR="005977D5" w:rsidRPr="001F799B" w:rsidRDefault="005977D5" w:rsidP="00C01C97">
            <w:pPr>
              <w:rPr>
                <w:rFonts w:cs="Arial"/>
                <w:color w:val="000000"/>
                <w:sz w:val="20"/>
                <w:szCs w:val="20"/>
              </w:rPr>
            </w:pPr>
            <w:r w:rsidRPr="001F799B">
              <w:rPr>
                <w:rFonts w:cs="Arial"/>
                <w:color w:val="000000"/>
                <w:sz w:val="20"/>
                <w:szCs w:val="20"/>
              </w:rPr>
              <w:t>Débito total da linha/contrato</w:t>
            </w:r>
          </w:p>
        </w:tc>
        <w:tc>
          <w:tcPr>
            <w:tcW w:w="1457" w:type="pct"/>
            <w:shd w:val="clear" w:color="auto" w:fill="auto"/>
            <w:noWrap/>
            <w:vAlign w:val="center"/>
            <w:hideMark/>
          </w:tcPr>
          <w:p w14:paraId="6AAFC21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D8C8BBC" w14:textId="77777777" w:rsidTr="00C90989">
        <w:trPr>
          <w:trHeight w:val="315"/>
        </w:trPr>
        <w:tc>
          <w:tcPr>
            <w:tcW w:w="1510" w:type="pct"/>
            <w:shd w:val="clear" w:color="auto" w:fill="auto"/>
            <w:noWrap/>
            <w:vAlign w:val="center"/>
            <w:hideMark/>
          </w:tcPr>
          <w:p w14:paraId="49F5B4DB" w14:textId="27761812" w:rsidR="005977D5" w:rsidRPr="001F799B" w:rsidRDefault="005977D5" w:rsidP="00C01C97">
            <w:pPr>
              <w:rPr>
                <w:rFonts w:cs="Arial"/>
                <w:color w:val="000000"/>
                <w:sz w:val="20"/>
                <w:szCs w:val="20"/>
              </w:rPr>
            </w:pPr>
            <w:r w:rsidRPr="001F799B">
              <w:rPr>
                <w:rFonts w:cs="Arial"/>
                <w:color w:val="000000"/>
                <w:sz w:val="20"/>
                <w:szCs w:val="20"/>
              </w:rPr>
              <w:t>DEPENDENTE_TITULAR</w:t>
            </w:r>
          </w:p>
        </w:tc>
        <w:tc>
          <w:tcPr>
            <w:tcW w:w="2033" w:type="pct"/>
            <w:shd w:val="clear" w:color="auto" w:fill="auto"/>
            <w:noWrap/>
            <w:vAlign w:val="center"/>
            <w:hideMark/>
          </w:tcPr>
          <w:p w14:paraId="722808CD" w14:textId="77777777" w:rsidR="005977D5" w:rsidRPr="001F799B" w:rsidRDefault="005977D5" w:rsidP="00C01C97">
            <w:pPr>
              <w:rPr>
                <w:rFonts w:cs="Arial"/>
                <w:color w:val="000000"/>
                <w:sz w:val="20"/>
                <w:szCs w:val="20"/>
              </w:rPr>
            </w:pPr>
            <w:r w:rsidRPr="001F799B">
              <w:rPr>
                <w:rFonts w:cs="Arial"/>
                <w:color w:val="000000"/>
                <w:sz w:val="20"/>
                <w:szCs w:val="20"/>
              </w:rPr>
              <w:t>Dependente/Titular</w:t>
            </w:r>
          </w:p>
        </w:tc>
        <w:tc>
          <w:tcPr>
            <w:tcW w:w="1457" w:type="pct"/>
            <w:shd w:val="clear" w:color="auto" w:fill="auto"/>
            <w:noWrap/>
            <w:vAlign w:val="center"/>
            <w:hideMark/>
          </w:tcPr>
          <w:p w14:paraId="04E6991C" w14:textId="77777777" w:rsidR="005977D5" w:rsidRPr="001F799B" w:rsidRDefault="005977D5" w:rsidP="001F799B">
            <w:pPr>
              <w:jc w:val="left"/>
              <w:rPr>
                <w:rFonts w:cs="Arial"/>
                <w:color w:val="000000"/>
                <w:sz w:val="20"/>
                <w:szCs w:val="20"/>
              </w:rPr>
            </w:pPr>
            <w:r w:rsidRPr="001F799B">
              <w:rPr>
                <w:rFonts w:cs="Arial"/>
                <w:color w:val="000000"/>
                <w:sz w:val="20"/>
                <w:szCs w:val="20"/>
              </w:rPr>
              <w:t>Titular</w:t>
            </w:r>
          </w:p>
        </w:tc>
      </w:tr>
      <w:tr w:rsidR="005977D5" w:rsidRPr="005977D5" w14:paraId="645D0A5A" w14:textId="77777777" w:rsidTr="00C90989">
        <w:trPr>
          <w:trHeight w:val="315"/>
        </w:trPr>
        <w:tc>
          <w:tcPr>
            <w:tcW w:w="1510" w:type="pct"/>
            <w:shd w:val="clear" w:color="auto" w:fill="auto"/>
            <w:noWrap/>
            <w:vAlign w:val="center"/>
            <w:hideMark/>
          </w:tcPr>
          <w:p w14:paraId="33D9667E" w14:textId="78863504" w:rsidR="005977D5" w:rsidRPr="001F799B" w:rsidRDefault="005977D5" w:rsidP="00C01C97">
            <w:pPr>
              <w:rPr>
                <w:rFonts w:cs="Arial"/>
                <w:color w:val="000000"/>
                <w:sz w:val="20"/>
                <w:szCs w:val="20"/>
              </w:rPr>
            </w:pPr>
            <w:r w:rsidRPr="001F799B">
              <w:rPr>
                <w:rFonts w:cs="Arial"/>
                <w:color w:val="000000"/>
                <w:sz w:val="20"/>
                <w:szCs w:val="20"/>
              </w:rPr>
              <w:t>DOCUMENTACAO</w:t>
            </w:r>
          </w:p>
        </w:tc>
        <w:tc>
          <w:tcPr>
            <w:tcW w:w="2033" w:type="pct"/>
            <w:shd w:val="clear" w:color="auto" w:fill="auto"/>
            <w:noWrap/>
            <w:vAlign w:val="center"/>
            <w:hideMark/>
          </w:tcPr>
          <w:p w14:paraId="363DB648" w14:textId="77777777" w:rsidR="005977D5" w:rsidRPr="001F799B" w:rsidRDefault="005977D5" w:rsidP="00C01C97">
            <w:pPr>
              <w:rPr>
                <w:rFonts w:cs="Arial"/>
                <w:color w:val="000000"/>
                <w:sz w:val="20"/>
                <w:szCs w:val="20"/>
              </w:rPr>
            </w:pPr>
            <w:r w:rsidRPr="001F799B">
              <w:rPr>
                <w:rFonts w:cs="Arial"/>
                <w:color w:val="000000"/>
                <w:sz w:val="20"/>
                <w:szCs w:val="20"/>
              </w:rPr>
              <w:t>Documentação</w:t>
            </w:r>
          </w:p>
        </w:tc>
        <w:tc>
          <w:tcPr>
            <w:tcW w:w="1457" w:type="pct"/>
            <w:shd w:val="clear" w:color="auto" w:fill="auto"/>
            <w:noWrap/>
            <w:vAlign w:val="center"/>
            <w:hideMark/>
          </w:tcPr>
          <w:p w14:paraId="7886BF1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E9EF0ED" w14:textId="77777777" w:rsidTr="00C90989">
        <w:trPr>
          <w:trHeight w:val="315"/>
        </w:trPr>
        <w:tc>
          <w:tcPr>
            <w:tcW w:w="1510" w:type="pct"/>
            <w:shd w:val="clear" w:color="auto" w:fill="auto"/>
            <w:noWrap/>
            <w:vAlign w:val="center"/>
            <w:hideMark/>
          </w:tcPr>
          <w:p w14:paraId="6062FF6D" w14:textId="4FACC96C" w:rsidR="005977D5" w:rsidRPr="001F799B" w:rsidRDefault="005977D5" w:rsidP="00C01C97">
            <w:pPr>
              <w:rPr>
                <w:rFonts w:cs="Arial"/>
                <w:color w:val="000000"/>
                <w:sz w:val="20"/>
                <w:szCs w:val="20"/>
              </w:rPr>
            </w:pPr>
            <w:r w:rsidRPr="001F799B">
              <w:rPr>
                <w:rFonts w:cs="Arial"/>
                <w:color w:val="000000"/>
                <w:sz w:val="20"/>
                <w:szCs w:val="20"/>
              </w:rPr>
              <w:t>NECESSARIO_ABRIR_PROTOCOLO</w:t>
            </w:r>
          </w:p>
        </w:tc>
        <w:tc>
          <w:tcPr>
            <w:tcW w:w="2033" w:type="pct"/>
            <w:shd w:val="clear" w:color="auto" w:fill="auto"/>
            <w:noWrap/>
            <w:vAlign w:val="center"/>
            <w:hideMark/>
          </w:tcPr>
          <w:p w14:paraId="50EDE58B" w14:textId="77777777" w:rsidR="005977D5" w:rsidRPr="001F799B" w:rsidRDefault="005977D5" w:rsidP="00C01C97">
            <w:pPr>
              <w:rPr>
                <w:rFonts w:cs="Arial"/>
                <w:color w:val="000000"/>
                <w:sz w:val="20"/>
                <w:szCs w:val="20"/>
              </w:rPr>
            </w:pPr>
            <w:r w:rsidRPr="001F799B">
              <w:rPr>
                <w:rFonts w:cs="Arial"/>
                <w:color w:val="000000"/>
                <w:sz w:val="20"/>
                <w:szCs w:val="20"/>
              </w:rPr>
              <w:t>É necessário abrir protocolo?</w:t>
            </w:r>
          </w:p>
        </w:tc>
        <w:tc>
          <w:tcPr>
            <w:tcW w:w="1457" w:type="pct"/>
            <w:shd w:val="clear" w:color="auto" w:fill="auto"/>
            <w:noWrap/>
            <w:vAlign w:val="center"/>
            <w:hideMark/>
          </w:tcPr>
          <w:p w14:paraId="518BE36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A296676" w14:textId="77777777" w:rsidTr="00C90989">
        <w:trPr>
          <w:trHeight w:val="315"/>
        </w:trPr>
        <w:tc>
          <w:tcPr>
            <w:tcW w:w="1510" w:type="pct"/>
            <w:shd w:val="clear" w:color="auto" w:fill="auto"/>
            <w:noWrap/>
            <w:vAlign w:val="center"/>
            <w:hideMark/>
          </w:tcPr>
          <w:p w14:paraId="328DBB7F" w14:textId="32B80E86" w:rsidR="005977D5" w:rsidRPr="001F799B" w:rsidRDefault="005977D5" w:rsidP="00C01C97">
            <w:pPr>
              <w:rPr>
                <w:rFonts w:cs="Arial"/>
                <w:color w:val="000000"/>
                <w:sz w:val="20"/>
                <w:szCs w:val="20"/>
              </w:rPr>
            </w:pPr>
            <w:r w:rsidRPr="001F799B">
              <w:rPr>
                <w:rFonts w:cs="Arial"/>
                <w:color w:val="000000"/>
                <w:sz w:val="20"/>
                <w:szCs w:val="20"/>
              </w:rPr>
              <w:t>EMAIL</w:t>
            </w:r>
          </w:p>
        </w:tc>
        <w:tc>
          <w:tcPr>
            <w:tcW w:w="2033" w:type="pct"/>
            <w:shd w:val="clear" w:color="auto" w:fill="auto"/>
            <w:noWrap/>
            <w:vAlign w:val="center"/>
            <w:hideMark/>
          </w:tcPr>
          <w:p w14:paraId="025EB34F" w14:textId="77777777" w:rsidR="005977D5" w:rsidRPr="001F799B" w:rsidRDefault="005977D5" w:rsidP="00C01C97">
            <w:pPr>
              <w:rPr>
                <w:rFonts w:cs="Arial"/>
                <w:color w:val="000000"/>
                <w:sz w:val="20"/>
                <w:szCs w:val="20"/>
              </w:rPr>
            </w:pPr>
            <w:r w:rsidRPr="001F799B">
              <w:rPr>
                <w:rFonts w:cs="Arial"/>
                <w:color w:val="000000"/>
                <w:sz w:val="20"/>
                <w:szCs w:val="20"/>
              </w:rPr>
              <w:t>Email</w:t>
            </w:r>
          </w:p>
        </w:tc>
        <w:tc>
          <w:tcPr>
            <w:tcW w:w="1457" w:type="pct"/>
            <w:shd w:val="clear" w:color="auto" w:fill="auto"/>
            <w:noWrap/>
            <w:vAlign w:val="center"/>
            <w:hideMark/>
          </w:tcPr>
          <w:p w14:paraId="06118BB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1699002" w14:textId="77777777" w:rsidTr="00C90989">
        <w:trPr>
          <w:trHeight w:val="315"/>
        </w:trPr>
        <w:tc>
          <w:tcPr>
            <w:tcW w:w="1510" w:type="pct"/>
            <w:shd w:val="clear" w:color="auto" w:fill="auto"/>
            <w:noWrap/>
            <w:vAlign w:val="center"/>
            <w:hideMark/>
          </w:tcPr>
          <w:p w14:paraId="514CA72E" w14:textId="5A11FFCC" w:rsidR="005977D5" w:rsidRPr="001F799B" w:rsidRDefault="005977D5" w:rsidP="00C01C97">
            <w:pPr>
              <w:rPr>
                <w:rFonts w:cs="Arial"/>
                <w:color w:val="000000"/>
                <w:sz w:val="20"/>
                <w:szCs w:val="20"/>
              </w:rPr>
            </w:pPr>
            <w:r w:rsidRPr="001F799B">
              <w:rPr>
                <w:rFonts w:cs="Arial"/>
                <w:color w:val="000000"/>
                <w:sz w:val="20"/>
                <w:szCs w:val="20"/>
              </w:rPr>
              <w:t>ENDERECO_COBRANCA_ALTERADO</w:t>
            </w:r>
          </w:p>
        </w:tc>
        <w:tc>
          <w:tcPr>
            <w:tcW w:w="2033" w:type="pct"/>
            <w:shd w:val="clear" w:color="auto" w:fill="auto"/>
            <w:noWrap/>
            <w:vAlign w:val="center"/>
            <w:hideMark/>
          </w:tcPr>
          <w:p w14:paraId="04B676F7" w14:textId="77777777" w:rsidR="005977D5" w:rsidRPr="001F799B" w:rsidRDefault="005977D5" w:rsidP="00C01C97">
            <w:pPr>
              <w:rPr>
                <w:rFonts w:cs="Arial"/>
                <w:color w:val="000000"/>
                <w:sz w:val="20"/>
                <w:szCs w:val="20"/>
              </w:rPr>
            </w:pPr>
            <w:r w:rsidRPr="001F799B">
              <w:rPr>
                <w:rFonts w:cs="Arial"/>
                <w:color w:val="000000"/>
                <w:sz w:val="20"/>
                <w:szCs w:val="20"/>
              </w:rPr>
              <w:t>Endereço de Cobrança Alterado?</w:t>
            </w:r>
          </w:p>
        </w:tc>
        <w:tc>
          <w:tcPr>
            <w:tcW w:w="1457" w:type="pct"/>
            <w:shd w:val="clear" w:color="auto" w:fill="auto"/>
            <w:noWrap/>
            <w:vAlign w:val="center"/>
            <w:hideMark/>
          </w:tcPr>
          <w:p w14:paraId="66FEA0BE"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192942AA" w14:textId="77777777" w:rsidTr="00C90989">
        <w:trPr>
          <w:trHeight w:val="315"/>
        </w:trPr>
        <w:tc>
          <w:tcPr>
            <w:tcW w:w="1510" w:type="pct"/>
            <w:shd w:val="clear" w:color="auto" w:fill="auto"/>
            <w:noWrap/>
            <w:vAlign w:val="center"/>
            <w:hideMark/>
          </w:tcPr>
          <w:p w14:paraId="59C687A6" w14:textId="7F8F1C22" w:rsidR="005977D5" w:rsidRPr="001F799B" w:rsidRDefault="005977D5" w:rsidP="00C01C97">
            <w:pPr>
              <w:rPr>
                <w:rFonts w:cs="Arial"/>
                <w:color w:val="000000"/>
                <w:sz w:val="20"/>
                <w:szCs w:val="20"/>
              </w:rPr>
            </w:pPr>
            <w:r w:rsidRPr="001F799B">
              <w:rPr>
                <w:rFonts w:cs="Arial"/>
                <w:color w:val="000000"/>
                <w:sz w:val="20"/>
                <w:szCs w:val="20"/>
              </w:rPr>
              <w:t>ENVIO_SMS_NECESSARIO</w:t>
            </w:r>
          </w:p>
        </w:tc>
        <w:tc>
          <w:tcPr>
            <w:tcW w:w="2033" w:type="pct"/>
            <w:shd w:val="clear" w:color="auto" w:fill="auto"/>
            <w:noWrap/>
            <w:vAlign w:val="center"/>
            <w:hideMark/>
          </w:tcPr>
          <w:p w14:paraId="304ECCDD" w14:textId="77777777" w:rsidR="005977D5" w:rsidRPr="001F799B" w:rsidRDefault="005977D5" w:rsidP="00C01C97">
            <w:pPr>
              <w:rPr>
                <w:rFonts w:cs="Arial"/>
                <w:color w:val="000000"/>
                <w:sz w:val="20"/>
                <w:szCs w:val="20"/>
              </w:rPr>
            </w:pPr>
            <w:r w:rsidRPr="001F799B">
              <w:rPr>
                <w:rFonts w:cs="Arial"/>
                <w:color w:val="000000"/>
                <w:sz w:val="20"/>
                <w:szCs w:val="20"/>
              </w:rPr>
              <w:t>Envio de SMS é necessário?</w:t>
            </w:r>
          </w:p>
        </w:tc>
        <w:tc>
          <w:tcPr>
            <w:tcW w:w="1457" w:type="pct"/>
            <w:shd w:val="clear" w:color="auto" w:fill="auto"/>
            <w:noWrap/>
            <w:vAlign w:val="center"/>
            <w:hideMark/>
          </w:tcPr>
          <w:p w14:paraId="5A1600CB"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5144A8C4" w14:textId="77777777" w:rsidTr="00C90989">
        <w:trPr>
          <w:trHeight w:val="315"/>
        </w:trPr>
        <w:tc>
          <w:tcPr>
            <w:tcW w:w="1510" w:type="pct"/>
            <w:shd w:val="clear" w:color="auto" w:fill="auto"/>
            <w:noWrap/>
            <w:vAlign w:val="center"/>
            <w:hideMark/>
          </w:tcPr>
          <w:p w14:paraId="5EEF4235" w14:textId="30373B30" w:rsidR="005977D5" w:rsidRPr="001F799B" w:rsidRDefault="005977D5" w:rsidP="00C01C97">
            <w:pPr>
              <w:rPr>
                <w:rFonts w:cs="Arial"/>
                <w:color w:val="000000"/>
                <w:sz w:val="20"/>
                <w:szCs w:val="20"/>
              </w:rPr>
            </w:pPr>
            <w:r w:rsidRPr="001F799B">
              <w:rPr>
                <w:rFonts w:cs="Arial"/>
                <w:color w:val="000000"/>
                <w:sz w:val="20"/>
                <w:szCs w:val="20"/>
              </w:rPr>
              <w:t>FECHAMENTO_SISJUR</w:t>
            </w:r>
          </w:p>
        </w:tc>
        <w:tc>
          <w:tcPr>
            <w:tcW w:w="2033" w:type="pct"/>
            <w:shd w:val="clear" w:color="auto" w:fill="auto"/>
            <w:noWrap/>
            <w:vAlign w:val="center"/>
            <w:hideMark/>
          </w:tcPr>
          <w:p w14:paraId="1BCBCBEA" w14:textId="77777777" w:rsidR="005977D5" w:rsidRPr="001F799B" w:rsidRDefault="005977D5" w:rsidP="00C01C97">
            <w:pPr>
              <w:rPr>
                <w:rFonts w:cs="Arial"/>
                <w:color w:val="000000"/>
                <w:sz w:val="20"/>
                <w:szCs w:val="20"/>
              </w:rPr>
            </w:pPr>
            <w:r w:rsidRPr="001F799B">
              <w:rPr>
                <w:rFonts w:cs="Arial"/>
                <w:color w:val="000000"/>
                <w:sz w:val="20"/>
                <w:szCs w:val="20"/>
              </w:rPr>
              <w:t>Fechamento Sisjur</w:t>
            </w:r>
          </w:p>
        </w:tc>
        <w:tc>
          <w:tcPr>
            <w:tcW w:w="1457" w:type="pct"/>
            <w:shd w:val="clear" w:color="auto" w:fill="auto"/>
            <w:noWrap/>
            <w:vAlign w:val="center"/>
            <w:hideMark/>
          </w:tcPr>
          <w:p w14:paraId="745A8F9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8B515A5" w14:textId="77777777" w:rsidTr="00C90989">
        <w:trPr>
          <w:trHeight w:val="315"/>
        </w:trPr>
        <w:tc>
          <w:tcPr>
            <w:tcW w:w="1510" w:type="pct"/>
            <w:shd w:val="clear" w:color="auto" w:fill="auto"/>
            <w:noWrap/>
            <w:vAlign w:val="center"/>
            <w:hideMark/>
          </w:tcPr>
          <w:p w14:paraId="520B5785" w14:textId="51E67D93" w:rsidR="005977D5" w:rsidRPr="001F799B" w:rsidRDefault="005977D5" w:rsidP="00C01C97">
            <w:pPr>
              <w:rPr>
                <w:rFonts w:cs="Arial"/>
                <w:color w:val="000000"/>
                <w:sz w:val="20"/>
                <w:szCs w:val="20"/>
              </w:rPr>
            </w:pPr>
            <w:r w:rsidRPr="001F799B">
              <w:rPr>
                <w:rFonts w:cs="Arial"/>
                <w:color w:val="000000"/>
                <w:sz w:val="20"/>
                <w:szCs w:val="20"/>
              </w:rPr>
              <w:t>FIXO_VINCULADO</w:t>
            </w:r>
          </w:p>
        </w:tc>
        <w:tc>
          <w:tcPr>
            <w:tcW w:w="2033" w:type="pct"/>
            <w:shd w:val="clear" w:color="auto" w:fill="auto"/>
            <w:noWrap/>
            <w:vAlign w:val="center"/>
            <w:hideMark/>
          </w:tcPr>
          <w:p w14:paraId="18296DDF" w14:textId="77777777" w:rsidR="005977D5" w:rsidRPr="001F799B" w:rsidRDefault="005977D5" w:rsidP="00C01C97">
            <w:pPr>
              <w:rPr>
                <w:rFonts w:cs="Arial"/>
                <w:color w:val="000000"/>
                <w:sz w:val="20"/>
                <w:szCs w:val="20"/>
              </w:rPr>
            </w:pPr>
            <w:r w:rsidRPr="001F799B">
              <w:rPr>
                <w:rFonts w:cs="Arial"/>
                <w:color w:val="000000"/>
                <w:sz w:val="20"/>
                <w:szCs w:val="20"/>
              </w:rPr>
              <w:t>Fixo vinculado</w:t>
            </w:r>
          </w:p>
        </w:tc>
        <w:tc>
          <w:tcPr>
            <w:tcW w:w="1457" w:type="pct"/>
            <w:shd w:val="clear" w:color="auto" w:fill="auto"/>
            <w:noWrap/>
            <w:vAlign w:val="center"/>
            <w:hideMark/>
          </w:tcPr>
          <w:p w14:paraId="0868D4B7" w14:textId="77777777" w:rsidR="005977D5" w:rsidRPr="001F799B" w:rsidRDefault="005977D5" w:rsidP="001F799B">
            <w:pPr>
              <w:jc w:val="left"/>
              <w:rPr>
                <w:rFonts w:cs="Arial"/>
                <w:color w:val="000000"/>
                <w:sz w:val="20"/>
                <w:szCs w:val="20"/>
              </w:rPr>
            </w:pPr>
            <w:r w:rsidRPr="001F799B">
              <w:rPr>
                <w:rFonts w:cs="Arial"/>
                <w:color w:val="000000"/>
                <w:sz w:val="20"/>
                <w:szCs w:val="20"/>
              </w:rPr>
              <w:t>482395380</w:t>
            </w:r>
          </w:p>
        </w:tc>
      </w:tr>
      <w:tr w:rsidR="005977D5" w:rsidRPr="005977D5" w14:paraId="4CCD8D50" w14:textId="77777777" w:rsidTr="00C90989">
        <w:trPr>
          <w:trHeight w:val="315"/>
        </w:trPr>
        <w:tc>
          <w:tcPr>
            <w:tcW w:w="1510" w:type="pct"/>
            <w:shd w:val="clear" w:color="auto" w:fill="auto"/>
            <w:noWrap/>
            <w:vAlign w:val="center"/>
            <w:hideMark/>
          </w:tcPr>
          <w:p w14:paraId="160C3861" w14:textId="126C41C7" w:rsidR="005977D5" w:rsidRPr="001F799B" w:rsidRDefault="005977D5" w:rsidP="00C01C97">
            <w:pPr>
              <w:rPr>
                <w:rFonts w:cs="Arial"/>
                <w:color w:val="000000"/>
                <w:sz w:val="20"/>
                <w:szCs w:val="20"/>
              </w:rPr>
            </w:pPr>
            <w:r w:rsidRPr="001F799B">
              <w:rPr>
                <w:rFonts w:cs="Arial"/>
                <w:color w:val="000000"/>
                <w:sz w:val="20"/>
                <w:szCs w:val="20"/>
              </w:rPr>
              <w:t>GRAU_PARENTESCO</w:t>
            </w:r>
          </w:p>
        </w:tc>
        <w:tc>
          <w:tcPr>
            <w:tcW w:w="2033" w:type="pct"/>
            <w:shd w:val="clear" w:color="auto" w:fill="auto"/>
            <w:noWrap/>
            <w:vAlign w:val="center"/>
            <w:hideMark/>
          </w:tcPr>
          <w:p w14:paraId="6DDBA81E" w14:textId="77777777" w:rsidR="005977D5" w:rsidRPr="001F799B" w:rsidRDefault="005977D5" w:rsidP="00C01C97">
            <w:pPr>
              <w:rPr>
                <w:rFonts w:cs="Arial"/>
                <w:color w:val="000000"/>
                <w:sz w:val="20"/>
                <w:szCs w:val="20"/>
              </w:rPr>
            </w:pPr>
            <w:r w:rsidRPr="001F799B">
              <w:rPr>
                <w:rFonts w:cs="Arial"/>
                <w:color w:val="000000"/>
                <w:sz w:val="20"/>
                <w:szCs w:val="20"/>
              </w:rPr>
              <w:t>Grau de parentesco</w:t>
            </w:r>
          </w:p>
        </w:tc>
        <w:tc>
          <w:tcPr>
            <w:tcW w:w="1457" w:type="pct"/>
            <w:shd w:val="clear" w:color="auto" w:fill="auto"/>
            <w:noWrap/>
            <w:vAlign w:val="center"/>
            <w:hideMark/>
          </w:tcPr>
          <w:p w14:paraId="1ECD80A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2CB7D7D" w14:textId="77777777" w:rsidTr="00C90989">
        <w:trPr>
          <w:trHeight w:val="315"/>
        </w:trPr>
        <w:tc>
          <w:tcPr>
            <w:tcW w:w="1510" w:type="pct"/>
            <w:shd w:val="clear" w:color="auto" w:fill="auto"/>
            <w:noWrap/>
            <w:vAlign w:val="center"/>
            <w:hideMark/>
          </w:tcPr>
          <w:p w14:paraId="04B31F91" w14:textId="5E242CCF" w:rsidR="005977D5" w:rsidRPr="001F799B" w:rsidRDefault="005977D5" w:rsidP="00C01C97">
            <w:pPr>
              <w:rPr>
                <w:rFonts w:cs="Arial"/>
                <w:color w:val="000000"/>
                <w:sz w:val="20"/>
                <w:szCs w:val="20"/>
              </w:rPr>
            </w:pPr>
            <w:r w:rsidRPr="001F799B">
              <w:rPr>
                <w:rFonts w:cs="Arial"/>
                <w:color w:val="000000"/>
                <w:sz w:val="20"/>
                <w:szCs w:val="20"/>
              </w:rPr>
              <w:t>CONTRATO_DE_ADESAO_PLANO</w:t>
            </w:r>
          </w:p>
        </w:tc>
        <w:tc>
          <w:tcPr>
            <w:tcW w:w="2033" w:type="pct"/>
            <w:shd w:val="clear" w:color="auto" w:fill="auto"/>
            <w:noWrap/>
            <w:vAlign w:val="center"/>
            <w:hideMark/>
          </w:tcPr>
          <w:p w14:paraId="66CEA78F" w14:textId="77777777" w:rsidR="005977D5" w:rsidRPr="001F799B" w:rsidRDefault="005977D5" w:rsidP="00C01C97">
            <w:pPr>
              <w:rPr>
                <w:rFonts w:cs="Arial"/>
                <w:color w:val="000000"/>
                <w:sz w:val="20"/>
                <w:szCs w:val="20"/>
              </w:rPr>
            </w:pPr>
            <w:r w:rsidRPr="001F799B">
              <w:rPr>
                <w:rFonts w:cs="Arial"/>
                <w:color w:val="000000"/>
                <w:sz w:val="20"/>
                <w:szCs w:val="20"/>
              </w:rPr>
              <w:t>Há contrato de adesão ao plano?</w:t>
            </w:r>
          </w:p>
        </w:tc>
        <w:tc>
          <w:tcPr>
            <w:tcW w:w="1457" w:type="pct"/>
            <w:shd w:val="clear" w:color="auto" w:fill="auto"/>
            <w:noWrap/>
            <w:vAlign w:val="center"/>
            <w:hideMark/>
          </w:tcPr>
          <w:p w14:paraId="20FF0765"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38D4F149" w14:textId="77777777" w:rsidTr="00C90989">
        <w:trPr>
          <w:trHeight w:val="315"/>
        </w:trPr>
        <w:tc>
          <w:tcPr>
            <w:tcW w:w="1510" w:type="pct"/>
            <w:shd w:val="clear" w:color="auto" w:fill="auto"/>
            <w:noWrap/>
            <w:vAlign w:val="center"/>
            <w:hideMark/>
          </w:tcPr>
          <w:p w14:paraId="039A0F69" w14:textId="2CD7DFE9" w:rsidR="005977D5" w:rsidRPr="001F799B" w:rsidRDefault="005977D5" w:rsidP="00C01C97">
            <w:pPr>
              <w:rPr>
                <w:rFonts w:cs="Arial"/>
                <w:color w:val="000000"/>
                <w:sz w:val="20"/>
                <w:szCs w:val="20"/>
              </w:rPr>
            </w:pPr>
            <w:r w:rsidRPr="001F799B">
              <w:rPr>
                <w:rFonts w:cs="Arial"/>
                <w:color w:val="000000"/>
                <w:sz w:val="20"/>
                <w:szCs w:val="20"/>
              </w:rPr>
              <w:t>FATURAS_PAGAS</w:t>
            </w:r>
          </w:p>
        </w:tc>
        <w:tc>
          <w:tcPr>
            <w:tcW w:w="2033" w:type="pct"/>
            <w:shd w:val="clear" w:color="auto" w:fill="auto"/>
            <w:noWrap/>
            <w:vAlign w:val="center"/>
            <w:hideMark/>
          </w:tcPr>
          <w:p w14:paraId="484DF14E" w14:textId="77777777" w:rsidR="005977D5" w:rsidRPr="001F799B" w:rsidRDefault="005977D5" w:rsidP="00C01C97">
            <w:pPr>
              <w:rPr>
                <w:rFonts w:cs="Arial"/>
                <w:color w:val="000000"/>
                <w:sz w:val="20"/>
                <w:szCs w:val="20"/>
              </w:rPr>
            </w:pPr>
            <w:r w:rsidRPr="001F799B">
              <w:rPr>
                <w:rFonts w:cs="Arial"/>
                <w:color w:val="000000"/>
                <w:sz w:val="20"/>
                <w:szCs w:val="20"/>
              </w:rPr>
              <w:t>Há faturas pagas?</w:t>
            </w:r>
          </w:p>
        </w:tc>
        <w:tc>
          <w:tcPr>
            <w:tcW w:w="1457" w:type="pct"/>
            <w:shd w:val="clear" w:color="auto" w:fill="auto"/>
            <w:noWrap/>
            <w:vAlign w:val="center"/>
            <w:hideMark/>
          </w:tcPr>
          <w:p w14:paraId="712F2615"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3359C840" w14:textId="77777777" w:rsidTr="00C90989">
        <w:trPr>
          <w:trHeight w:val="315"/>
        </w:trPr>
        <w:tc>
          <w:tcPr>
            <w:tcW w:w="1510" w:type="pct"/>
            <w:shd w:val="clear" w:color="auto" w:fill="auto"/>
            <w:noWrap/>
            <w:vAlign w:val="center"/>
            <w:hideMark/>
          </w:tcPr>
          <w:p w14:paraId="5C394885" w14:textId="70B5B7E5" w:rsidR="005977D5" w:rsidRPr="001F799B" w:rsidRDefault="005977D5" w:rsidP="00C01C97">
            <w:pPr>
              <w:rPr>
                <w:rFonts w:cs="Arial"/>
                <w:color w:val="000000"/>
                <w:sz w:val="20"/>
                <w:szCs w:val="20"/>
              </w:rPr>
            </w:pPr>
            <w:r w:rsidRPr="001F799B">
              <w:rPr>
                <w:rFonts w:cs="Arial"/>
                <w:color w:val="000000"/>
                <w:sz w:val="20"/>
                <w:szCs w:val="20"/>
              </w:rPr>
              <w:t>PARENTES_ENDEREÇO_COBRANCA</w:t>
            </w:r>
          </w:p>
        </w:tc>
        <w:tc>
          <w:tcPr>
            <w:tcW w:w="2033" w:type="pct"/>
            <w:shd w:val="clear" w:color="auto" w:fill="auto"/>
            <w:noWrap/>
            <w:vAlign w:val="center"/>
            <w:hideMark/>
          </w:tcPr>
          <w:p w14:paraId="1CA00FB4" w14:textId="77777777" w:rsidR="005977D5" w:rsidRPr="001F799B" w:rsidRDefault="005977D5" w:rsidP="00C01C97">
            <w:pPr>
              <w:rPr>
                <w:rFonts w:cs="Arial"/>
                <w:color w:val="000000"/>
                <w:sz w:val="20"/>
                <w:szCs w:val="20"/>
              </w:rPr>
            </w:pPr>
            <w:r w:rsidRPr="001F799B">
              <w:rPr>
                <w:rFonts w:cs="Arial"/>
                <w:color w:val="000000"/>
                <w:sz w:val="20"/>
                <w:szCs w:val="20"/>
              </w:rPr>
              <w:t>Há parentes no endereço de cobrança?</w:t>
            </w:r>
          </w:p>
        </w:tc>
        <w:tc>
          <w:tcPr>
            <w:tcW w:w="1457" w:type="pct"/>
            <w:shd w:val="clear" w:color="auto" w:fill="auto"/>
            <w:noWrap/>
            <w:vAlign w:val="center"/>
            <w:hideMark/>
          </w:tcPr>
          <w:p w14:paraId="438729C2"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7879FD2D" w14:textId="77777777" w:rsidTr="00C90989">
        <w:trPr>
          <w:trHeight w:val="315"/>
        </w:trPr>
        <w:tc>
          <w:tcPr>
            <w:tcW w:w="1510" w:type="pct"/>
            <w:shd w:val="clear" w:color="auto" w:fill="auto"/>
            <w:noWrap/>
            <w:vAlign w:val="center"/>
            <w:hideMark/>
          </w:tcPr>
          <w:p w14:paraId="166411C0" w14:textId="065CCC9F" w:rsidR="005977D5" w:rsidRPr="001F799B" w:rsidRDefault="005977D5" w:rsidP="00C01C97">
            <w:pPr>
              <w:rPr>
                <w:rFonts w:cs="Arial"/>
                <w:color w:val="000000"/>
                <w:sz w:val="20"/>
                <w:szCs w:val="20"/>
              </w:rPr>
            </w:pPr>
            <w:r w:rsidRPr="001F799B">
              <w:rPr>
                <w:rFonts w:cs="Arial"/>
                <w:color w:val="000000"/>
                <w:sz w:val="20"/>
                <w:szCs w:val="20"/>
              </w:rPr>
              <w:t>HORARIO_ABERTURA_PROTOCOLO</w:t>
            </w:r>
          </w:p>
        </w:tc>
        <w:tc>
          <w:tcPr>
            <w:tcW w:w="2033" w:type="pct"/>
            <w:shd w:val="clear" w:color="auto" w:fill="auto"/>
            <w:noWrap/>
            <w:vAlign w:val="center"/>
            <w:hideMark/>
          </w:tcPr>
          <w:p w14:paraId="1809A5B4" w14:textId="77777777" w:rsidR="005977D5" w:rsidRPr="001F799B" w:rsidRDefault="005977D5" w:rsidP="00C01C97">
            <w:pPr>
              <w:rPr>
                <w:rFonts w:cs="Arial"/>
                <w:color w:val="000000"/>
                <w:sz w:val="20"/>
                <w:szCs w:val="20"/>
              </w:rPr>
            </w:pPr>
            <w:r w:rsidRPr="001F799B">
              <w:rPr>
                <w:rFonts w:cs="Arial"/>
                <w:color w:val="000000"/>
                <w:sz w:val="20"/>
                <w:szCs w:val="20"/>
              </w:rPr>
              <w:t>Horário da abertura do protocolo</w:t>
            </w:r>
          </w:p>
        </w:tc>
        <w:tc>
          <w:tcPr>
            <w:tcW w:w="1457" w:type="pct"/>
            <w:shd w:val="clear" w:color="auto" w:fill="auto"/>
            <w:noWrap/>
            <w:vAlign w:val="center"/>
            <w:hideMark/>
          </w:tcPr>
          <w:p w14:paraId="4526B1A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0AD6C98" w14:textId="77777777" w:rsidTr="00C90989">
        <w:trPr>
          <w:trHeight w:val="315"/>
        </w:trPr>
        <w:tc>
          <w:tcPr>
            <w:tcW w:w="1510" w:type="pct"/>
            <w:shd w:val="clear" w:color="auto" w:fill="auto"/>
            <w:noWrap/>
            <w:vAlign w:val="center"/>
            <w:hideMark/>
          </w:tcPr>
          <w:p w14:paraId="7AF2994F" w14:textId="3122B020" w:rsidR="005977D5" w:rsidRPr="001F799B" w:rsidRDefault="005977D5" w:rsidP="00C01C97">
            <w:pPr>
              <w:rPr>
                <w:rFonts w:cs="Arial"/>
                <w:color w:val="000000"/>
                <w:sz w:val="20"/>
                <w:szCs w:val="20"/>
              </w:rPr>
            </w:pPr>
            <w:r w:rsidRPr="001F799B">
              <w:rPr>
                <w:rFonts w:cs="Arial"/>
                <w:color w:val="000000"/>
                <w:sz w:val="20"/>
                <w:szCs w:val="20"/>
              </w:rPr>
              <w:lastRenderedPageBreak/>
              <w:t>HOUVE_CONTATO_SUC_COM_AUTOR</w:t>
            </w:r>
          </w:p>
        </w:tc>
        <w:tc>
          <w:tcPr>
            <w:tcW w:w="2033" w:type="pct"/>
            <w:shd w:val="clear" w:color="auto" w:fill="auto"/>
            <w:noWrap/>
            <w:vAlign w:val="center"/>
            <w:hideMark/>
          </w:tcPr>
          <w:p w14:paraId="47F0768B" w14:textId="77777777" w:rsidR="005977D5" w:rsidRPr="001F799B" w:rsidRDefault="005977D5" w:rsidP="00C01C97">
            <w:pPr>
              <w:rPr>
                <w:rFonts w:cs="Arial"/>
                <w:color w:val="000000"/>
                <w:sz w:val="20"/>
                <w:szCs w:val="20"/>
              </w:rPr>
            </w:pPr>
            <w:r w:rsidRPr="001F799B">
              <w:rPr>
                <w:rFonts w:cs="Arial"/>
                <w:color w:val="000000"/>
                <w:sz w:val="20"/>
                <w:szCs w:val="20"/>
              </w:rPr>
              <w:t>Houve contato com sucesso com o autor?</w:t>
            </w:r>
          </w:p>
        </w:tc>
        <w:tc>
          <w:tcPr>
            <w:tcW w:w="1457" w:type="pct"/>
            <w:shd w:val="clear" w:color="auto" w:fill="auto"/>
            <w:noWrap/>
            <w:vAlign w:val="center"/>
            <w:hideMark/>
          </w:tcPr>
          <w:p w14:paraId="6F007C4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C9E56D4" w14:textId="77777777" w:rsidTr="00C90989">
        <w:trPr>
          <w:trHeight w:val="315"/>
        </w:trPr>
        <w:tc>
          <w:tcPr>
            <w:tcW w:w="1510" w:type="pct"/>
            <w:shd w:val="clear" w:color="auto" w:fill="auto"/>
            <w:noWrap/>
            <w:vAlign w:val="center"/>
            <w:hideMark/>
          </w:tcPr>
          <w:p w14:paraId="182BB5CC" w14:textId="1ACB9697" w:rsidR="005977D5" w:rsidRPr="001F799B" w:rsidRDefault="005977D5" w:rsidP="00C01C97">
            <w:pPr>
              <w:rPr>
                <w:rFonts w:cs="Arial"/>
                <w:color w:val="000000"/>
                <w:sz w:val="20"/>
                <w:szCs w:val="20"/>
              </w:rPr>
            </w:pPr>
            <w:r w:rsidRPr="001F799B">
              <w:rPr>
                <w:rFonts w:cs="Arial"/>
                <w:color w:val="000000"/>
                <w:sz w:val="20"/>
                <w:szCs w:val="20"/>
              </w:rPr>
              <w:t>HOUVE_ERRO_INSERIR_NOTA</w:t>
            </w:r>
          </w:p>
        </w:tc>
        <w:tc>
          <w:tcPr>
            <w:tcW w:w="2033" w:type="pct"/>
            <w:shd w:val="clear" w:color="auto" w:fill="auto"/>
            <w:noWrap/>
            <w:vAlign w:val="center"/>
            <w:hideMark/>
          </w:tcPr>
          <w:p w14:paraId="5FEA1DE3" w14:textId="77777777" w:rsidR="005977D5" w:rsidRPr="001F799B" w:rsidRDefault="005977D5" w:rsidP="00C01C97">
            <w:pPr>
              <w:rPr>
                <w:rFonts w:cs="Arial"/>
                <w:color w:val="000000"/>
                <w:sz w:val="20"/>
                <w:szCs w:val="20"/>
              </w:rPr>
            </w:pPr>
            <w:r w:rsidRPr="001F799B">
              <w:rPr>
                <w:rFonts w:cs="Arial"/>
                <w:color w:val="000000"/>
                <w:sz w:val="20"/>
                <w:szCs w:val="20"/>
              </w:rPr>
              <w:t>Houve erro a inserir a nota?</w:t>
            </w:r>
          </w:p>
        </w:tc>
        <w:tc>
          <w:tcPr>
            <w:tcW w:w="1457" w:type="pct"/>
            <w:shd w:val="clear" w:color="auto" w:fill="auto"/>
            <w:noWrap/>
            <w:vAlign w:val="center"/>
            <w:hideMark/>
          </w:tcPr>
          <w:p w14:paraId="33897D72"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15CC86C2" w14:textId="77777777" w:rsidTr="00C90989">
        <w:trPr>
          <w:trHeight w:val="315"/>
        </w:trPr>
        <w:tc>
          <w:tcPr>
            <w:tcW w:w="1510" w:type="pct"/>
            <w:shd w:val="clear" w:color="auto" w:fill="auto"/>
            <w:noWrap/>
            <w:vAlign w:val="center"/>
            <w:hideMark/>
          </w:tcPr>
          <w:p w14:paraId="2175E9BF" w14:textId="0F5CE5F7" w:rsidR="005977D5" w:rsidRPr="001F799B" w:rsidRDefault="005977D5" w:rsidP="00C01C97">
            <w:pPr>
              <w:rPr>
                <w:rFonts w:cs="Arial"/>
                <w:color w:val="000000"/>
                <w:sz w:val="20"/>
                <w:szCs w:val="20"/>
              </w:rPr>
            </w:pPr>
            <w:r w:rsidRPr="001F799B">
              <w:rPr>
                <w:rFonts w:cs="Arial"/>
                <w:color w:val="000000"/>
                <w:sz w:val="20"/>
                <w:szCs w:val="20"/>
              </w:rPr>
              <w:t>HOUVE_ERRO_INSERIR_</w:t>
            </w:r>
            <w:r w:rsidR="008D32D5" w:rsidRPr="001F799B">
              <w:rPr>
                <w:rFonts w:cs="Arial"/>
                <w:color w:val="000000"/>
                <w:sz w:val="20"/>
                <w:szCs w:val="20"/>
              </w:rPr>
              <w:t>CRIAR</w:t>
            </w:r>
            <w:r w:rsidRPr="001F799B">
              <w:rPr>
                <w:rFonts w:cs="Arial"/>
                <w:color w:val="000000"/>
                <w:sz w:val="20"/>
                <w:szCs w:val="20"/>
              </w:rPr>
              <w:t>_CASO</w:t>
            </w:r>
          </w:p>
        </w:tc>
        <w:tc>
          <w:tcPr>
            <w:tcW w:w="2033" w:type="pct"/>
            <w:shd w:val="clear" w:color="auto" w:fill="auto"/>
            <w:noWrap/>
            <w:vAlign w:val="center"/>
            <w:hideMark/>
          </w:tcPr>
          <w:p w14:paraId="4394F8FD" w14:textId="77777777" w:rsidR="005977D5" w:rsidRPr="001F799B" w:rsidRDefault="005977D5" w:rsidP="00C01C97">
            <w:pPr>
              <w:rPr>
                <w:rFonts w:cs="Arial"/>
                <w:color w:val="000000"/>
                <w:sz w:val="20"/>
                <w:szCs w:val="20"/>
              </w:rPr>
            </w:pPr>
            <w:r w:rsidRPr="001F799B">
              <w:rPr>
                <w:rFonts w:cs="Arial"/>
                <w:color w:val="000000"/>
                <w:sz w:val="20"/>
                <w:szCs w:val="20"/>
              </w:rPr>
              <w:t>Houve erro a inserir ao criar caso?</w:t>
            </w:r>
          </w:p>
        </w:tc>
        <w:tc>
          <w:tcPr>
            <w:tcW w:w="1457" w:type="pct"/>
            <w:shd w:val="clear" w:color="auto" w:fill="auto"/>
            <w:noWrap/>
            <w:vAlign w:val="center"/>
            <w:hideMark/>
          </w:tcPr>
          <w:p w14:paraId="4520C904"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66CB0F24" w14:textId="77777777" w:rsidTr="00C90989">
        <w:trPr>
          <w:trHeight w:val="315"/>
        </w:trPr>
        <w:tc>
          <w:tcPr>
            <w:tcW w:w="1510" w:type="pct"/>
            <w:shd w:val="clear" w:color="auto" w:fill="auto"/>
            <w:noWrap/>
            <w:vAlign w:val="center"/>
            <w:hideMark/>
          </w:tcPr>
          <w:p w14:paraId="625A6DF5" w14:textId="79EEF6AA" w:rsidR="005977D5" w:rsidRPr="001F799B" w:rsidRDefault="005977D5" w:rsidP="00C01C97">
            <w:pPr>
              <w:rPr>
                <w:rFonts w:cs="Arial"/>
                <w:color w:val="000000"/>
                <w:sz w:val="20"/>
                <w:szCs w:val="20"/>
              </w:rPr>
            </w:pPr>
            <w:r w:rsidRPr="001F799B">
              <w:rPr>
                <w:rFonts w:cs="Arial"/>
                <w:color w:val="000000"/>
                <w:sz w:val="20"/>
                <w:szCs w:val="20"/>
              </w:rPr>
              <w:t>HOUVE_RECIPROCIDADE_DISCADOS_1</w:t>
            </w:r>
          </w:p>
        </w:tc>
        <w:tc>
          <w:tcPr>
            <w:tcW w:w="2033" w:type="pct"/>
            <w:shd w:val="clear" w:color="auto" w:fill="auto"/>
            <w:noWrap/>
            <w:vAlign w:val="center"/>
            <w:hideMark/>
          </w:tcPr>
          <w:p w14:paraId="423933A9" w14:textId="77777777" w:rsidR="005977D5" w:rsidRPr="001F799B" w:rsidRDefault="005977D5" w:rsidP="00C01C97">
            <w:pPr>
              <w:rPr>
                <w:rFonts w:cs="Arial"/>
                <w:color w:val="000000"/>
                <w:sz w:val="20"/>
                <w:szCs w:val="20"/>
              </w:rPr>
            </w:pPr>
            <w:r w:rsidRPr="001F799B">
              <w:rPr>
                <w:rFonts w:cs="Arial"/>
                <w:color w:val="000000"/>
                <w:sz w:val="20"/>
                <w:szCs w:val="20"/>
              </w:rPr>
              <w:t>Houve reciprocidade? (Mais discados (1))</w:t>
            </w:r>
          </w:p>
        </w:tc>
        <w:tc>
          <w:tcPr>
            <w:tcW w:w="1457" w:type="pct"/>
            <w:shd w:val="clear" w:color="auto" w:fill="auto"/>
            <w:noWrap/>
            <w:vAlign w:val="center"/>
            <w:hideMark/>
          </w:tcPr>
          <w:p w14:paraId="277FA433"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E3DF2A5" w14:textId="77777777" w:rsidTr="00C90989">
        <w:trPr>
          <w:trHeight w:val="315"/>
        </w:trPr>
        <w:tc>
          <w:tcPr>
            <w:tcW w:w="1510" w:type="pct"/>
            <w:shd w:val="clear" w:color="auto" w:fill="auto"/>
            <w:noWrap/>
            <w:vAlign w:val="center"/>
            <w:hideMark/>
          </w:tcPr>
          <w:p w14:paraId="1710D762" w14:textId="5F79D1F7" w:rsidR="005977D5" w:rsidRPr="001F799B" w:rsidRDefault="005977D5" w:rsidP="00C01C97">
            <w:pPr>
              <w:rPr>
                <w:rFonts w:cs="Arial"/>
                <w:color w:val="000000"/>
                <w:sz w:val="20"/>
                <w:szCs w:val="20"/>
              </w:rPr>
            </w:pPr>
            <w:r w:rsidRPr="001F799B">
              <w:rPr>
                <w:rFonts w:cs="Arial"/>
                <w:color w:val="000000"/>
                <w:sz w:val="20"/>
                <w:szCs w:val="20"/>
              </w:rPr>
              <w:t>HOUVE_RECIPROCIDADE_DISCADOS_2</w:t>
            </w:r>
          </w:p>
        </w:tc>
        <w:tc>
          <w:tcPr>
            <w:tcW w:w="2033" w:type="pct"/>
            <w:shd w:val="clear" w:color="auto" w:fill="auto"/>
            <w:noWrap/>
            <w:vAlign w:val="center"/>
            <w:hideMark/>
          </w:tcPr>
          <w:p w14:paraId="7C239560" w14:textId="77777777" w:rsidR="005977D5" w:rsidRPr="001F799B" w:rsidRDefault="005977D5" w:rsidP="00C01C97">
            <w:pPr>
              <w:rPr>
                <w:rFonts w:cs="Arial"/>
                <w:color w:val="000000"/>
                <w:sz w:val="20"/>
                <w:szCs w:val="20"/>
              </w:rPr>
            </w:pPr>
            <w:r w:rsidRPr="001F799B">
              <w:rPr>
                <w:rFonts w:cs="Arial"/>
                <w:color w:val="000000"/>
                <w:sz w:val="20"/>
                <w:szCs w:val="20"/>
              </w:rPr>
              <w:t>Houve reciprocidade? (Mais discados (2))</w:t>
            </w:r>
          </w:p>
        </w:tc>
        <w:tc>
          <w:tcPr>
            <w:tcW w:w="1457" w:type="pct"/>
            <w:shd w:val="clear" w:color="auto" w:fill="auto"/>
            <w:noWrap/>
            <w:vAlign w:val="center"/>
            <w:hideMark/>
          </w:tcPr>
          <w:p w14:paraId="7C268EB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08799B3" w14:textId="77777777" w:rsidTr="00C90989">
        <w:trPr>
          <w:trHeight w:val="315"/>
        </w:trPr>
        <w:tc>
          <w:tcPr>
            <w:tcW w:w="1510" w:type="pct"/>
            <w:shd w:val="clear" w:color="auto" w:fill="auto"/>
            <w:noWrap/>
            <w:vAlign w:val="center"/>
            <w:hideMark/>
          </w:tcPr>
          <w:p w14:paraId="5992A0FF" w14:textId="5F78D475" w:rsidR="005977D5" w:rsidRPr="001F799B" w:rsidRDefault="005977D5" w:rsidP="00C01C97">
            <w:pPr>
              <w:rPr>
                <w:rFonts w:cs="Arial"/>
                <w:color w:val="000000"/>
                <w:sz w:val="20"/>
                <w:szCs w:val="20"/>
              </w:rPr>
            </w:pPr>
            <w:r w:rsidRPr="001F799B">
              <w:rPr>
                <w:rFonts w:cs="Arial"/>
                <w:color w:val="000000"/>
                <w:sz w:val="20"/>
                <w:szCs w:val="20"/>
              </w:rPr>
              <w:t>HOUVE_RECIPROCIDADE_DISCADOS_3</w:t>
            </w:r>
          </w:p>
        </w:tc>
        <w:tc>
          <w:tcPr>
            <w:tcW w:w="2033" w:type="pct"/>
            <w:shd w:val="clear" w:color="auto" w:fill="auto"/>
            <w:noWrap/>
            <w:vAlign w:val="center"/>
            <w:hideMark/>
          </w:tcPr>
          <w:p w14:paraId="6937369E" w14:textId="77777777" w:rsidR="005977D5" w:rsidRPr="001F799B" w:rsidRDefault="005977D5" w:rsidP="00C01C97">
            <w:pPr>
              <w:rPr>
                <w:rFonts w:cs="Arial"/>
                <w:color w:val="000000"/>
                <w:sz w:val="20"/>
                <w:szCs w:val="20"/>
              </w:rPr>
            </w:pPr>
            <w:r w:rsidRPr="001F799B">
              <w:rPr>
                <w:rFonts w:cs="Arial"/>
                <w:color w:val="000000"/>
                <w:sz w:val="20"/>
                <w:szCs w:val="20"/>
              </w:rPr>
              <w:t>Houve reciprocidade? (Mais discados (3))</w:t>
            </w:r>
          </w:p>
        </w:tc>
        <w:tc>
          <w:tcPr>
            <w:tcW w:w="1457" w:type="pct"/>
            <w:shd w:val="clear" w:color="auto" w:fill="auto"/>
            <w:noWrap/>
            <w:vAlign w:val="center"/>
            <w:hideMark/>
          </w:tcPr>
          <w:p w14:paraId="06373F6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DA170D4" w14:textId="77777777" w:rsidTr="00C90989">
        <w:trPr>
          <w:trHeight w:val="315"/>
        </w:trPr>
        <w:tc>
          <w:tcPr>
            <w:tcW w:w="1510" w:type="pct"/>
            <w:shd w:val="clear" w:color="auto" w:fill="auto"/>
            <w:noWrap/>
            <w:vAlign w:val="center"/>
            <w:hideMark/>
          </w:tcPr>
          <w:p w14:paraId="3D202E9C" w14:textId="397B83A4" w:rsidR="005977D5" w:rsidRPr="001F799B" w:rsidRDefault="005977D5" w:rsidP="00C01C97">
            <w:pPr>
              <w:rPr>
                <w:rFonts w:cs="Arial"/>
                <w:color w:val="000000"/>
                <w:sz w:val="20"/>
                <w:szCs w:val="20"/>
              </w:rPr>
            </w:pPr>
            <w:r w:rsidRPr="001F799B">
              <w:rPr>
                <w:rFonts w:cs="Arial"/>
                <w:color w:val="000000"/>
                <w:sz w:val="20"/>
                <w:szCs w:val="20"/>
              </w:rPr>
              <w:t>HOUVE_RECIPROCIDADE_DISCADOS_4</w:t>
            </w:r>
          </w:p>
        </w:tc>
        <w:tc>
          <w:tcPr>
            <w:tcW w:w="2033" w:type="pct"/>
            <w:shd w:val="clear" w:color="auto" w:fill="auto"/>
            <w:noWrap/>
            <w:vAlign w:val="center"/>
            <w:hideMark/>
          </w:tcPr>
          <w:p w14:paraId="16A8F48F" w14:textId="77777777" w:rsidR="005977D5" w:rsidRPr="001F799B" w:rsidRDefault="005977D5" w:rsidP="00C01C97">
            <w:pPr>
              <w:rPr>
                <w:rFonts w:cs="Arial"/>
                <w:color w:val="000000"/>
                <w:sz w:val="20"/>
                <w:szCs w:val="20"/>
              </w:rPr>
            </w:pPr>
            <w:r w:rsidRPr="001F799B">
              <w:rPr>
                <w:rFonts w:cs="Arial"/>
                <w:color w:val="000000"/>
                <w:sz w:val="20"/>
                <w:szCs w:val="20"/>
              </w:rPr>
              <w:t>Houve reciprocidade? (Mais discados (4))</w:t>
            </w:r>
          </w:p>
        </w:tc>
        <w:tc>
          <w:tcPr>
            <w:tcW w:w="1457" w:type="pct"/>
            <w:shd w:val="clear" w:color="auto" w:fill="auto"/>
            <w:noWrap/>
            <w:vAlign w:val="center"/>
            <w:hideMark/>
          </w:tcPr>
          <w:p w14:paraId="6ABADC4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42C7D60" w14:textId="77777777" w:rsidTr="00C90989">
        <w:trPr>
          <w:trHeight w:val="315"/>
        </w:trPr>
        <w:tc>
          <w:tcPr>
            <w:tcW w:w="1510" w:type="pct"/>
            <w:shd w:val="clear" w:color="auto" w:fill="auto"/>
            <w:noWrap/>
            <w:vAlign w:val="center"/>
            <w:hideMark/>
          </w:tcPr>
          <w:p w14:paraId="5572311B" w14:textId="5275FD13" w:rsidR="005977D5" w:rsidRPr="001F799B" w:rsidRDefault="005977D5" w:rsidP="00C01C97">
            <w:pPr>
              <w:rPr>
                <w:rFonts w:cs="Arial"/>
                <w:color w:val="000000"/>
                <w:sz w:val="20"/>
                <w:szCs w:val="20"/>
              </w:rPr>
            </w:pPr>
            <w:r w:rsidRPr="001F799B">
              <w:rPr>
                <w:rFonts w:cs="Arial"/>
                <w:color w:val="000000"/>
                <w:sz w:val="20"/>
                <w:szCs w:val="20"/>
              </w:rPr>
              <w:t>HOUVE_RECIPROCIDADE_DISCADOS_5</w:t>
            </w:r>
          </w:p>
        </w:tc>
        <w:tc>
          <w:tcPr>
            <w:tcW w:w="2033" w:type="pct"/>
            <w:shd w:val="clear" w:color="auto" w:fill="auto"/>
            <w:noWrap/>
            <w:vAlign w:val="center"/>
            <w:hideMark/>
          </w:tcPr>
          <w:p w14:paraId="18D2CC93" w14:textId="77777777" w:rsidR="005977D5" w:rsidRPr="001F799B" w:rsidRDefault="005977D5" w:rsidP="00C01C97">
            <w:pPr>
              <w:rPr>
                <w:rFonts w:cs="Arial"/>
                <w:color w:val="000000"/>
                <w:sz w:val="20"/>
                <w:szCs w:val="20"/>
              </w:rPr>
            </w:pPr>
            <w:r w:rsidRPr="001F799B">
              <w:rPr>
                <w:rFonts w:cs="Arial"/>
                <w:color w:val="000000"/>
                <w:sz w:val="20"/>
                <w:szCs w:val="20"/>
              </w:rPr>
              <w:t>Houve reciprocidade? (Mais discados(5))</w:t>
            </w:r>
          </w:p>
        </w:tc>
        <w:tc>
          <w:tcPr>
            <w:tcW w:w="1457" w:type="pct"/>
            <w:shd w:val="clear" w:color="auto" w:fill="auto"/>
            <w:noWrap/>
            <w:vAlign w:val="center"/>
            <w:hideMark/>
          </w:tcPr>
          <w:p w14:paraId="69FEEF3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863E3AF" w14:textId="77777777" w:rsidTr="00C90989">
        <w:trPr>
          <w:trHeight w:val="315"/>
        </w:trPr>
        <w:tc>
          <w:tcPr>
            <w:tcW w:w="1510" w:type="pct"/>
            <w:shd w:val="clear" w:color="auto" w:fill="auto"/>
            <w:noWrap/>
            <w:vAlign w:val="center"/>
            <w:hideMark/>
          </w:tcPr>
          <w:p w14:paraId="69D2CEFF" w14:textId="137A9B38" w:rsidR="005977D5" w:rsidRPr="001F799B" w:rsidRDefault="005977D5" w:rsidP="00C01C97">
            <w:pPr>
              <w:rPr>
                <w:rFonts w:cs="Arial"/>
                <w:color w:val="000000"/>
                <w:sz w:val="20"/>
                <w:szCs w:val="20"/>
              </w:rPr>
            </w:pPr>
            <w:r w:rsidRPr="001F799B">
              <w:rPr>
                <w:rFonts w:cs="Arial"/>
                <w:color w:val="000000"/>
                <w:sz w:val="20"/>
                <w:szCs w:val="20"/>
              </w:rPr>
              <w:t>HOUVE_RECIPROCIDADE_VIZINHO_1</w:t>
            </w:r>
          </w:p>
        </w:tc>
        <w:tc>
          <w:tcPr>
            <w:tcW w:w="2033" w:type="pct"/>
            <w:shd w:val="clear" w:color="auto" w:fill="auto"/>
            <w:noWrap/>
            <w:vAlign w:val="center"/>
            <w:hideMark/>
          </w:tcPr>
          <w:p w14:paraId="575C080B"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(1))</w:t>
            </w:r>
          </w:p>
        </w:tc>
        <w:tc>
          <w:tcPr>
            <w:tcW w:w="1457" w:type="pct"/>
            <w:shd w:val="clear" w:color="auto" w:fill="auto"/>
            <w:noWrap/>
            <w:vAlign w:val="center"/>
            <w:hideMark/>
          </w:tcPr>
          <w:p w14:paraId="00AD6E0F"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7FBDD82" w14:textId="77777777" w:rsidTr="00C90989">
        <w:trPr>
          <w:trHeight w:val="315"/>
        </w:trPr>
        <w:tc>
          <w:tcPr>
            <w:tcW w:w="1510" w:type="pct"/>
            <w:shd w:val="clear" w:color="auto" w:fill="auto"/>
            <w:noWrap/>
            <w:vAlign w:val="center"/>
            <w:hideMark/>
          </w:tcPr>
          <w:p w14:paraId="4B2266D3" w14:textId="61A17A99" w:rsidR="005977D5" w:rsidRPr="001F799B" w:rsidRDefault="005977D5" w:rsidP="00C01C97">
            <w:pPr>
              <w:rPr>
                <w:rFonts w:cs="Arial"/>
                <w:color w:val="000000"/>
                <w:sz w:val="20"/>
                <w:szCs w:val="20"/>
              </w:rPr>
            </w:pPr>
            <w:r w:rsidRPr="001F799B">
              <w:rPr>
                <w:rFonts w:cs="Arial"/>
                <w:color w:val="000000"/>
                <w:sz w:val="20"/>
                <w:szCs w:val="20"/>
              </w:rPr>
              <w:t>HOUVE_RECIPROCIDADE_VIZINHO_2</w:t>
            </w:r>
          </w:p>
        </w:tc>
        <w:tc>
          <w:tcPr>
            <w:tcW w:w="2033" w:type="pct"/>
            <w:shd w:val="clear" w:color="auto" w:fill="auto"/>
            <w:noWrap/>
            <w:vAlign w:val="center"/>
            <w:hideMark/>
          </w:tcPr>
          <w:p w14:paraId="01CF7F1D"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(2))</w:t>
            </w:r>
          </w:p>
        </w:tc>
        <w:tc>
          <w:tcPr>
            <w:tcW w:w="1457" w:type="pct"/>
            <w:shd w:val="clear" w:color="auto" w:fill="auto"/>
            <w:noWrap/>
            <w:vAlign w:val="center"/>
            <w:hideMark/>
          </w:tcPr>
          <w:p w14:paraId="104C3E3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B14AAC7" w14:textId="77777777" w:rsidTr="00C90989">
        <w:trPr>
          <w:trHeight w:val="315"/>
        </w:trPr>
        <w:tc>
          <w:tcPr>
            <w:tcW w:w="1510" w:type="pct"/>
            <w:shd w:val="clear" w:color="auto" w:fill="auto"/>
            <w:noWrap/>
            <w:vAlign w:val="center"/>
            <w:hideMark/>
          </w:tcPr>
          <w:p w14:paraId="746DBC09" w14:textId="0AE935D3" w:rsidR="005977D5" w:rsidRPr="001F799B" w:rsidRDefault="005977D5" w:rsidP="00C01C97">
            <w:pPr>
              <w:rPr>
                <w:rFonts w:cs="Arial"/>
                <w:color w:val="000000"/>
                <w:sz w:val="20"/>
                <w:szCs w:val="20"/>
              </w:rPr>
            </w:pPr>
            <w:r w:rsidRPr="001F799B">
              <w:rPr>
                <w:rFonts w:cs="Arial"/>
                <w:color w:val="000000"/>
                <w:sz w:val="20"/>
                <w:szCs w:val="20"/>
              </w:rPr>
              <w:t>HOUVE_RECIPROCIDADE_VIZINHO_3</w:t>
            </w:r>
          </w:p>
        </w:tc>
        <w:tc>
          <w:tcPr>
            <w:tcW w:w="2033" w:type="pct"/>
            <w:shd w:val="clear" w:color="auto" w:fill="auto"/>
            <w:noWrap/>
            <w:vAlign w:val="center"/>
            <w:hideMark/>
          </w:tcPr>
          <w:p w14:paraId="30D3901E"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(3))</w:t>
            </w:r>
          </w:p>
        </w:tc>
        <w:tc>
          <w:tcPr>
            <w:tcW w:w="1457" w:type="pct"/>
            <w:shd w:val="clear" w:color="auto" w:fill="auto"/>
            <w:noWrap/>
            <w:vAlign w:val="center"/>
            <w:hideMark/>
          </w:tcPr>
          <w:p w14:paraId="3F4CA9A3"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3C684BF" w14:textId="77777777" w:rsidTr="00C90989">
        <w:trPr>
          <w:trHeight w:val="315"/>
        </w:trPr>
        <w:tc>
          <w:tcPr>
            <w:tcW w:w="1510" w:type="pct"/>
            <w:shd w:val="clear" w:color="auto" w:fill="auto"/>
            <w:noWrap/>
            <w:vAlign w:val="center"/>
            <w:hideMark/>
          </w:tcPr>
          <w:p w14:paraId="62E888F4" w14:textId="2FC284E5" w:rsidR="005977D5" w:rsidRPr="001F799B" w:rsidRDefault="005977D5" w:rsidP="00C01C97">
            <w:pPr>
              <w:rPr>
                <w:rFonts w:cs="Arial"/>
                <w:color w:val="000000"/>
                <w:sz w:val="20"/>
                <w:szCs w:val="20"/>
              </w:rPr>
            </w:pPr>
            <w:r w:rsidRPr="001F799B">
              <w:rPr>
                <w:rFonts w:cs="Arial"/>
                <w:color w:val="000000"/>
                <w:sz w:val="20"/>
                <w:szCs w:val="20"/>
              </w:rPr>
              <w:t>HOUVE_RECIPROCIDADE_VIZINHO_4</w:t>
            </w:r>
          </w:p>
        </w:tc>
        <w:tc>
          <w:tcPr>
            <w:tcW w:w="2033" w:type="pct"/>
            <w:shd w:val="clear" w:color="auto" w:fill="auto"/>
            <w:noWrap/>
            <w:vAlign w:val="center"/>
            <w:hideMark/>
          </w:tcPr>
          <w:p w14:paraId="0DDAF1CE"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(4))</w:t>
            </w:r>
          </w:p>
        </w:tc>
        <w:tc>
          <w:tcPr>
            <w:tcW w:w="1457" w:type="pct"/>
            <w:shd w:val="clear" w:color="auto" w:fill="auto"/>
            <w:noWrap/>
            <w:vAlign w:val="center"/>
            <w:hideMark/>
          </w:tcPr>
          <w:p w14:paraId="237B144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6FE46D2" w14:textId="77777777" w:rsidTr="00C90989">
        <w:trPr>
          <w:trHeight w:val="315"/>
        </w:trPr>
        <w:tc>
          <w:tcPr>
            <w:tcW w:w="1510" w:type="pct"/>
            <w:shd w:val="clear" w:color="auto" w:fill="auto"/>
            <w:noWrap/>
            <w:vAlign w:val="center"/>
            <w:hideMark/>
          </w:tcPr>
          <w:p w14:paraId="31DF64C3" w14:textId="5471033B" w:rsidR="005977D5" w:rsidRPr="001F799B" w:rsidRDefault="005977D5" w:rsidP="00C01C97">
            <w:pPr>
              <w:rPr>
                <w:rFonts w:cs="Arial"/>
                <w:color w:val="000000"/>
                <w:sz w:val="20"/>
                <w:szCs w:val="20"/>
              </w:rPr>
            </w:pPr>
            <w:r w:rsidRPr="001F799B">
              <w:rPr>
                <w:rFonts w:cs="Arial"/>
                <w:color w:val="000000"/>
                <w:sz w:val="20"/>
                <w:szCs w:val="20"/>
              </w:rPr>
              <w:t>HOUVE_RECIPROCIDADE_VIZINHO_5</w:t>
            </w:r>
          </w:p>
        </w:tc>
        <w:tc>
          <w:tcPr>
            <w:tcW w:w="2033" w:type="pct"/>
            <w:shd w:val="clear" w:color="auto" w:fill="auto"/>
            <w:noWrap/>
            <w:vAlign w:val="center"/>
            <w:hideMark/>
          </w:tcPr>
          <w:p w14:paraId="62294A5B"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(5))</w:t>
            </w:r>
          </w:p>
        </w:tc>
        <w:tc>
          <w:tcPr>
            <w:tcW w:w="1457" w:type="pct"/>
            <w:shd w:val="clear" w:color="auto" w:fill="auto"/>
            <w:noWrap/>
            <w:vAlign w:val="center"/>
            <w:hideMark/>
          </w:tcPr>
          <w:p w14:paraId="651663C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90DB4DB" w14:textId="77777777" w:rsidTr="00C90989">
        <w:trPr>
          <w:trHeight w:val="315"/>
        </w:trPr>
        <w:tc>
          <w:tcPr>
            <w:tcW w:w="1510" w:type="pct"/>
            <w:shd w:val="clear" w:color="auto" w:fill="auto"/>
            <w:noWrap/>
            <w:vAlign w:val="center"/>
            <w:hideMark/>
          </w:tcPr>
          <w:p w14:paraId="03EFC05B" w14:textId="0E95D790" w:rsidR="005977D5" w:rsidRPr="001F799B" w:rsidRDefault="005977D5" w:rsidP="00C01C97">
            <w:pPr>
              <w:rPr>
                <w:rFonts w:cs="Arial"/>
                <w:color w:val="000000"/>
                <w:sz w:val="20"/>
                <w:szCs w:val="20"/>
              </w:rPr>
            </w:pPr>
            <w:r w:rsidRPr="001F799B">
              <w:rPr>
                <w:rFonts w:cs="Arial"/>
                <w:color w:val="000000"/>
                <w:sz w:val="20"/>
                <w:szCs w:val="20"/>
              </w:rPr>
              <w:t>HOUVE_RECIPROCIDADE_VIZINHO_6</w:t>
            </w:r>
          </w:p>
        </w:tc>
        <w:tc>
          <w:tcPr>
            <w:tcW w:w="2033" w:type="pct"/>
            <w:shd w:val="clear" w:color="auto" w:fill="auto"/>
            <w:noWrap/>
            <w:vAlign w:val="center"/>
            <w:hideMark/>
          </w:tcPr>
          <w:p w14:paraId="1FB32346" w14:textId="77777777" w:rsidR="005977D5" w:rsidRPr="001F799B" w:rsidRDefault="005977D5" w:rsidP="00C01C97">
            <w:pPr>
              <w:rPr>
                <w:rFonts w:cs="Arial"/>
                <w:color w:val="000000"/>
                <w:sz w:val="20"/>
                <w:szCs w:val="20"/>
              </w:rPr>
            </w:pPr>
            <w:r w:rsidRPr="001F799B">
              <w:rPr>
                <w:rFonts w:cs="Arial"/>
                <w:color w:val="000000"/>
                <w:sz w:val="20"/>
                <w:szCs w:val="20"/>
              </w:rPr>
              <w:t>Houve reciprocidade? (Vizinho (6))</w:t>
            </w:r>
          </w:p>
        </w:tc>
        <w:tc>
          <w:tcPr>
            <w:tcW w:w="1457" w:type="pct"/>
            <w:shd w:val="clear" w:color="auto" w:fill="auto"/>
            <w:noWrap/>
            <w:vAlign w:val="center"/>
            <w:hideMark/>
          </w:tcPr>
          <w:p w14:paraId="365D017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39425E1" w14:textId="77777777" w:rsidTr="00C90989">
        <w:trPr>
          <w:trHeight w:val="315"/>
        </w:trPr>
        <w:tc>
          <w:tcPr>
            <w:tcW w:w="1510" w:type="pct"/>
            <w:shd w:val="clear" w:color="auto" w:fill="auto"/>
            <w:noWrap/>
            <w:vAlign w:val="center"/>
            <w:hideMark/>
          </w:tcPr>
          <w:p w14:paraId="0DDFF6C0" w14:textId="257B5CB9" w:rsidR="005977D5" w:rsidRPr="001F799B" w:rsidRDefault="005977D5" w:rsidP="00C01C97">
            <w:pPr>
              <w:rPr>
                <w:rFonts w:cs="Arial"/>
                <w:color w:val="000000"/>
                <w:sz w:val="20"/>
                <w:szCs w:val="20"/>
              </w:rPr>
            </w:pPr>
            <w:r w:rsidRPr="001F799B">
              <w:rPr>
                <w:rFonts w:cs="Arial"/>
                <w:color w:val="000000"/>
                <w:sz w:val="20"/>
                <w:szCs w:val="20"/>
              </w:rPr>
              <w:t>ID_PROCESSO</w:t>
            </w:r>
          </w:p>
        </w:tc>
        <w:tc>
          <w:tcPr>
            <w:tcW w:w="2033" w:type="pct"/>
            <w:shd w:val="clear" w:color="auto" w:fill="auto"/>
            <w:noWrap/>
            <w:vAlign w:val="center"/>
            <w:hideMark/>
          </w:tcPr>
          <w:p w14:paraId="6409D846" w14:textId="77777777" w:rsidR="005977D5" w:rsidRPr="001F799B" w:rsidRDefault="005977D5" w:rsidP="00C01C97">
            <w:pPr>
              <w:rPr>
                <w:rFonts w:cs="Arial"/>
                <w:color w:val="000000"/>
                <w:sz w:val="20"/>
                <w:szCs w:val="20"/>
              </w:rPr>
            </w:pPr>
            <w:r w:rsidRPr="001F799B">
              <w:rPr>
                <w:rFonts w:cs="Arial"/>
                <w:color w:val="000000"/>
                <w:sz w:val="20"/>
                <w:szCs w:val="20"/>
              </w:rPr>
              <w:t>ID/Processo</w:t>
            </w:r>
          </w:p>
        </w:tc>
        <w:tc>
          <w:tcPr>
            <w:tcW w:w="1457" w:type="pct"/>
            <w:shd w:val="clear" w:color="auto" w:fill="auto"/>
            <w:noWrap/>
            <w:vAlign w:val="center"/>
            <w:hideMark/>
          </w:tcPr>
          <w:p w14:paraId="68BADBE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3ECAF13" w14:textId="77777777" w:rsidTr="00C90989">
        <w:trPr>
          <w:trHeight w:val="315"/>
        </w:trPr>
        <w:tc>
          <w:tcPr>
            <w:tcW w:w="1510" w:type="pct"/>
            <w:shd w:val="clear" w:color="auto" w:fill="auto"/>
            <w:noWrap/>
            <w:vAlign w:val="center"/>
            <w:hideMark/>
          </w:tcPr>
          <w:p w14:paraId="457E2292" w14:textId="08A0DB89" w:rsidR="005977D5" w:rsidRPr="001F799B" w:rsidRDefault="005977D5" w:rsidP="00C01C97">
            <w:pPr>
              <w:rPr>
                <w:rFonts w:cs="Arial"/>
                <w:color w:val="000000"/>
                <w:sz w:val="20"/>
                <w:szCs w:val="20"/>
              </w:rPr>
            </w:pPr>
            <w:r w:rsidRPr="001F799B">
              <w:rPr>
                <w:rFonts w:cs="Arial"/>
                <w:color w:val="000000"/>
                <w:sz w:val="20"/>
                <w:szCs w:val="20"/>
              </w:rPr>
              <w:t>ILHA_TRATAMENTO</w:t>
            </w:r>
          </w:p>
        </w:tc>
        <w:tc>
          <w:tcPr>
            <w:tcW w:w="2033" w:type="pct"/>
            <w:shd w:val="clear" w:color="auto" w:fill="auto"/>
            <w:noWrap/>
            <w:vAlign w:val="center"/>
            <w:hideMark/>
          </w:tcPr>
          <w:p w14:paraId="13012238" w14:textId="77777777" w:rsidR="005977D5" w:rsidRPr="001F799B" w:rsidRDefault="005977D5" w:rsidP="00C01C97">
            <w:pPr>
              <w:rPr>
                <w:rFonts w:cs="Arial"/>
                <w:color w:val="000000"/>
                <w:sz w:val="20"/>
                <w:szCs w:val="20"/>
              </w:rPr>
            </w:pPr>
            <w:r w:rsidRPr="001F799B">
              <w:rPr>
                <w:rFonts w:cs="Arial"/>
                <w:color w:val="000000"/>
                <w:sz w:val="20"/>
                <w:szCs w:val="20"/>
              </w:rPr>
              <w:t>Ilha de Tratamento</w:t>
            </w:r>
          </w:p>
        </w:tc>
        <w:tc>
          <w:tcPr>
            <w:tcW w:w="1457" w:type="pct"/>
            <w:shd w:val="clear" w:color="auto" w:fill="auto"/>
            <w:noWrap/>
            <w:vAlign w:val="center"/>
            <w:hideMark/>
          </w:tcPr>
          <w:p w14:paraId="2D8A7664" w14:textId="77777777" w:rsidR="005977D5" w:rsidRPr="001F799B" w:rsidRDefault="005977D5" w:rsidP="001F799B">
            <w:pPr>
              <w:jc w:val="left"/>
              <w:rPr>
                <w:rFonts w:cs="Arial"/>
                <w:color w:val="000000"/>
                <w:sz w:val="20"/>
                <w:szCs w:val="20"/>
              </w:rPr>
            </w:pPr>
            <w:r w:rsidRPr="001F799B">
              <w:rPr>
                <w:rFonts w:cs="Arial"/>
                <w:color w:val="000000"/>
                <w:sz w:val="20"/>
                <w:szCs w:val="20"/>
              </w:rPr>
              <w:t>26783-NCOI FX e MV</w:t>
            </w:r>
          </w:p>
        </w:tc>
      </w:tr>
      <w:tr w:rsidR="005977D5" w:rsidRPr="005977D5" w14:paraId="21377DB7" w14:textId="77777777" w:rsidTr="00C90989">
        <w:trPr>
          <w:trHeight w:val="315"/>
        </w:trPr>
        <w:tc>
          <w:tcPr>
            <w:tcW w:w="1510" w:type="pct"/>
            <w:shd w:val="clear" w:color="auto" w:fill="auto"/>
            <w:noWrap/>
            <w:vAlign w:val="center"/>
            <w:hideMark/>
          </w:tcPr>
          <w:p w14:paraId="1A053017" w14:textId="1E12BE56" w:rsidR="005977D5" w:rsidRPr="001F799B" w:rsidRDefault="005977D5" w:rsidP="00C01C97">
            <w:pPr>
              <w:rPr>
                <w:rFonts w:cs="Arial"/>
                <w:color w:val="000000"/>
                <w:sz w:val="20"/>
                <w:szCs w:val="20"/>
              </w:rPr>
            </w:pPr>
            <w:r w:rsidRPr="001F799B">
              <w:rPr>
                <w:rFonts w:cs="Arial"/>
                <w:color w:val="000000"/>
                <w:sz w:val="20"/>
                <w:szCs w:val="20"/>
              </w:rPr>
              <w:t>INDIQUE_EQUIPE_QUE_PERTENCE</w:t>
            </w:r>
          </w:p>
        </w:tc>
        <w:tc>
          <w:tcPr>
            <w:tcW w:w="2033" w:type="pct"/>
            <w:shd w:val="clear" w:color="auto" w:fill="auto"/>
            <w:noWrap/>
            <w:vAlign w:val="center"/>
            <w:hideMark/>
          </w:tcPr>
          <w:p w14:paraId="5412A112" w14:textId="77777777" w:rsidR="005977D5" w:rsidRPr="001F799B" w:rsidRDefault="005977D5" w:rsidP="00C01C97">
            <w:pPr>
              <w:rPr>
                <w:rFonts w:cs="Arial"/>
                <w:color w:val="000000"/>
                <w:sz w:val="20"/>
                <w:szCs w:val="20"/>
              </w:rPr>
            </w:pPr>
            <w:r w:rsidRPr="001F799B">
              <w:rPr>
                <w:rFonts w:cs="Arial"/>
                <w:color w:val="000000"/>
                <w:sz w:val="20"/>
                <w:szCs w:val="20"/>
              </w:rPr>
              <w:t>Indique a equipe que você pertence</w:t>
            </w:r>
          </w:p>
        </w:tc>
        <w:tc>
          <w:tcPr>
            <w:tcW w:w="1457" w:type="pct"/>
            <w:shd w:val="clear" w:color="auto" w:fill="auto"/>
            <w:noWrap/>
            <w:vAlign w:val="center"/>
            <w:hideMark/>
          </w:tcPr>
          <w:p w14:paraId="69BA0AA6" w14:textId="77777777" w:rsidR="005977D5" w:rsidRPr="001F799B" w:rsidRDefault="005977D5" w:rsidP="001F799B">
            <w:pPr>
              <w:jc w:val="left"/>
              <w:rPr>
                <w:rFonts w:cs="Arial"/>
                <w:color w:val="000000"/>
                <w:sz w:val="20"/>
                <w:szCs w:val="20"/>
              </w:rPr>
            </w:pPr>
            <w:r w:rsidRPr="001F799B">
              <w:rPr>
                <w:rFonts w:cs="Arial"/>
                <w:color w:val="000000"/>
                <w:sz w:val="20"/>
                <w:szCs w:val="20"/>
              </w:rPr>
              <w:t>BO NCOI</w:t>
            </w:r>
          </w:p>
        </w:tc>
      </w:tr>
      <w:tr w:rsidR="005977D5" w:rsidRPr="005977D5" w14:paraId="2D325137" w14:textId="77777777" w:rsidTr="00C90989">
        <w:trPr>
          <w:trHeight w:val="315"/>
        </w:trPr>
        <w:tc>
          <w:tcPr>
            <w:tcW w:w="1510" w:type="pct"/>
            <w:shd w:val="clear" w:color="auto" w:fill="auto"/>
            <w:noWrap/>
            <w:vAlign w:val="center"/>
            <w:hideMark/>
          </w:tcPr>
          <w:p w14:paraId="68DE8F2C" w14:textId="501C991F" w:rsidR="005977D5" w:rsidRPr="001F799B" w:rsidRDefault="005977D5" w:rsidP="00C01C97">
            <w:pPr>
              <w:rPr>
                <w:rFonts w:cs="Arial"/>
                <w:color w:val="000000"/>
                <w:sz w:val="20"/>
                <w:szCs w:val="20"/>
              </w:rPr>
            </w:pPr>
            <w:r w:rsidRPr="001F799B">
              <w:rPr>
                <w:rFonts w:cs="Arial"/>
                <w:color w:val="000000"/>
                <w:sz w:val="20"/>
                <w:szCs w:val="20"/>
              </w:rPr>
              <w:t>INFORME_TIPO_VINCULO</w:t>
            </w:r>
          </w:p>
        </w:tc>
        <w:tc>
          <w:tcPr>
            <w:tcW w:w="2033" w:type="pct"/>
            <w:shd w:val="clear" w:color="auto" w:fill="auto"/>
            <w:noWrap/>
            <w:vAlign w:val="center"/>
            <w:hideMark/>
          </w:tcPr>
          <w:p w14:paraId="3D2785F1" w14:textId="77777777" w:rsidR="005977D5" w:rsidRPr="001F799B" w:rsidRDefault="005977D5" w:rsidP="00C01C97">
            <w:pPr>
              <w:rPr>
                <w:rFonts w:cs="Arial"/>
                <w:color w:val="000000"/>
                <w:sz w:val="20"/>
                <w:szCs w:val="20"/>
              </w:rPr>
            </w:pPr>
            <w:r w:rsidRPr="001F799B">
              <w:rPr>
                <w:rFonts w:cs="Arial"/>
                <w:color w:val="000000"/>
                <w:sz w:val="20"/>
                <w:szCs w:val="20"/>
              </w:rPr>
              <w:t>Informe o tipo de vinculo</w:t>
            </w:r>
          </w:p>
        </w:tc>
        <w:tc>
          <w:tcPr>
            <w:tcW w:w="1457" w:type="pct"/>
            <w:shd w:val="clear" w:color="auto" w:fill="auto"/>
            <w:noWrap/>
            <w:vAlign w:val="center"/>
            <w:hideMark/>
          </w:tcPr>
          <w:p w14:paraId="304A4B2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E0CF4FE" w14:textId="77777777" w:rsidTr="00C90989">
        <w:trPr>
          <w:trHeight w:val="315"/>
        </w:trPr>
        <w:tc>
          <w:tcPr>
            <w:tcW w:w="1510" w:type="pct"/>
            <w:shd w:val="clear" w:color="auto" w:fill="auto"/>
            <w:noWrap/>
            <w:vAlign w:val="center"/>
            <w:hideMark/>
          </w:tcPr>
          <w:p w14:paraId="7E628557" w14:textId="742B16B8" w:rsidR="005977D5" w:rsidRPr="001F799B" w:rsidRDefault="005977D5" w:rsidP="00C01C97">
            <w:pPr>
              <w:rPr>
                <w:rFonts w:cs="Arial"/>
                <w:color w:val="000000"/>
                <w:sz w:val="20"/>
                <w:szCs w:val="20"/>
              </w:rPr>
            </w:pPr>
            <w:r w:rsidRPr="001F799B">
              <w:rPr>
                <w:rFonts w:cs="Arial"/>
                <w:color w:val="000000"/>
                <w:sz w:val="20"/>
                <w:szCs w:val="20"/>
              </w:rPr>
              <w:t>INSERIDA_NOTA_HP</w:t>
            </w:r>
          </w:p>
        </w:tc>
        <w:tc>
          <w:tcPr>
            <w:tcW w:w="2033" w:type="pct"/>
            <w:shd w:val="clear" w:color="auto" w:fill="auto"/>
            <w:noWrap/>
            <w:vAlign w:val="center"/>
            <w:hideMark/>
          </w:tcPr>
          <w:p w14:paraId="24A25D0F" w14:textId="77777777" w:rsidR="005977D5" w:rsidRPr="001F799B" w:rsidRDefault="005977D5" w:rsidP="00C01C97">
            <w:pPr>
              <w:rPr>
                <w:rFonts w:cs="Arial"/>
                <w:color w:val="000000"/>
                <w:sz w:val="20"/>
                <w:szCs w:val="20"/>
              </w:rPr>
            </w:pPr>
            <w:r w:rsidRPr="001F799B">
              <w:rPr>
                <w:rFonts w:cs="Arial"/>
                <w:color w:val="000000"/>
                <w:sz w:val="20"/>
                <w:szCs w:val="20"/>
              </w:rPr>
              <w:t>Inserida nota na HP?</w:t>
            </w:r>
          </w:p>
        </w:tc>
        <w:tc>
          <w:tcPr>
            <w:tcW w:w="1457" w:type="pct"/>
            <w:shd w:val="clear" w:color="auto" w:fill="auto"/>
            <w:noWrap/>
            <w:vAlign w:val="center"/>
            <w:hideMark/>
          </w:tcPr>
          <w:p w14:paraId="03D8C512"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7FD5DDFF" w14:textId="77777777" w:rsidTr="00C90989">
        <w:trPr>
          <w:trHeight w:val="315"/>
        </w:trPr>
        <w:tc>
          <w:tcPr>
            <w:tcW w:w="1510" w:type="pct"/>
            <w:shd w:val="clear" w:color="auto" w:fill="auto"/>
            <w:noWrap/>
            <w:vAlign w:val="center"/>
            <w:hideMark/>
          </w:tcPr>
          <w:p w14:paraId="421F899E" w14:textId="34139698" w:rsidR="005977D5" w:rsidRPr="001F799B" w:rsidRDefault="005977D5" w:rsidP="00C01C97">
            <w:pPr>
              <w:rPr>
                <w:rFonts w:cs="Arial"/>
                <w:color w:val="000000"/>
                <w:sz w:val="20"/>
                <w:szCs w:val="20"/>
              </w:rPr>
            </w:pPr>
            <w:r w:rsidRPr="001F799B">
              <w:rPr>
                <w:rFonts w:cs="Arial"/>
                <w:color w:val="000000"/>
                <w:sz w:val="20"/>
                <w:szCs w:val="20"/>
              </w:rPr>
              <w:t>INST_REALIZA_APOS_FALECIMENTO</w:t>
            </w:r>
          </w:p>
        </w:tc>
        <w:tc>
          <w:tcPr>
            <w:tcW w:w="2033" w:type="pct"/>
            <w:shd w:val="clear" w:color="auto" w:fill="auto"/>
            <w:noWrap/>
            <w:vAlign w:val="center"/>
            <w:hideMark/>
          </w:tcPr>
          <w:p w14:paraId="4EEF47F7" w14:textId="77777777" w:rsidR="005977D5" w:rsidRPr="001F799B" w:rsidRDefault="005977D5" w:rsidP="00C01C97">
            <w:pPr>
              <w:rPr>
                <w:rFonts w:cs="Arial"/>
                <w:color w:val="000000"/>
                <w:sz w:val="20"/>
                <w:szCs w:val="20"/>
              </w:rPr>
            </w:pPr>
            <w:r w:rsidRPr="001F799B">
              <w:rPr>
                <w:rFonts w:cs="Arial"/>
                <w:color w:val="000000"/>
                <w:sz w:val="20"/>
                <w:szCs w:val="20"/>
              </w:rPr>
              <w:t>Instalação realizada após o falecimento?</w:t>
            </w:r>
          </w:p>
        </w:tc>
        <w:tc>
          <w:tcPr>
            <w:tcW w:w="1457" w:type="pct"/>
            <w:shd w:val="clear" w:color="auto" w:fill="auto"/>
            <w:noWrap/>
            <w:vAlign w:val="center"/>
            <w:hideMark/>
          </w:tcPr>
          <w:p w14:paraId="4CA8B93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D7BAB4B" w14:textId="77777777" w:rsidTr="00C90989">
        <w:trPr>
          <w:trHeight w:val="315"/>
        </w:trPr>
        <w:tc>
          <w:tcPr>
            <w:tcW w:w="1510" w:type="pct"/>
            <w:shd w:val="clear" w:color="auto" w:fill="auto"/>
            <w:noWrap/>
            <w:vAlign w:val="center"/>
            <w:hideMark/>
          </w:tcPr>
          <w:p w14:paraId="4AB2853C" w14:textId="6E850189" w:rsidR="005977D5" w:rsidRPr="001F799B" w:rsidRDefault="005977D5" w:rsidP="00C01C97">
            <w:pPr>
              <w:rPr>
                <w:rFonts w:cs="Arial"/>
                <w:color w:val="000000"/>
                <w:sz w:val="20"/>
                <w:szCs w:val="20"/>
              </w:rPr>
            </w:pPr>
            <w:r w:rsidRPr="001F799B">
              <w:rPr>
                <w:rFonts w:cs="Arial"/>
                <w:color w:val="000000"/>
                <w:sz w:val="20"/>
                <w:szCs w:val="20"/>
              </w:rPr>
              <w:t>JUIZADO</w:t>
            </w:r>
          </w:p>
        </w:tc>
        <w:tc>
          <w:tcPr>
            <w:tcW w:w="2033" w:type="pct"/>
            <w:shd w:val="clear" w:color="auto" w:fill="auto"/>
            <w:noWrap/>
            <w:vAlign w:val="center"/>
            <w:hideMark/>
          </w:tcPr>
          <w:p w14:paraId="3DAE238B" w14:textId="77777777" w:rsidR="005977D5" w:rsidRPr="001F799B" w:rsidRDefault="005977D5" w:rsidP="00C01C97">
            <w:pPr>
              <w:rPr>
                <w:rFonts w:cs="Arial"/>
                <w:color w:val="000000"/>
                <w:sz w:val="20"/>
                <w:szCs w:val="20"/>
              </w:rPr>
            </w:pPr>
            <w:r w:rsidRPr="001F799B">
              <w:rPr>
                <w:rFonts w:cs="Arial"/>
                <w:color w:val="000000"/>
                <w:sz w:val="20"/>
                <w:szCs w:val="20"/>
              </w:rPr>
              <w:t>Juizado</w:t>
            </w:r>
          </w:p>
        </w:tc>
        <w:tc>
          <w:tcPr>
            <w:tcW w:w="1457" w:type="pct"/>
            <w:shd w:val="clear" w:color="auto" w:fill="auto"/>
            <w:noWrap/>
            <w:vAlign w:val="center"/>
            <w:hideMark/>
          </w:tcPr>
          <w:p w14:paraId="5C964FA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20565D0" w14:textId="77777777" w:rsidTr="00C90989">
        <w:trPr>
          <w:trHeight w:val="315"/>
        </w:trPr>
        <w:tc>
          <w:tcPr>
            <w:tcW w:w="1510" w:type="pct"/>
            <w:shd w:val="clear" w:color="auto" w:fill="auto"/>
            <w:noWrap/>
            <w:vAlign w:val="center"/>
            <w:hideMark/>
          </w:tcPr>
          <w:p w14:paraId="5C6710FF" w14:textId="7F98C712" w:rsidR="005977D5" w:rsidRPr="001F799B" w:rsidRDefault="005977D5" w:rsidP="00C01C97">
            <w:pPr>
              <w:rPr>
                <w:rFonts w:cs="Arial"/>
                <w:color w:val="000000"/>
                <w:sz w:val="20"/>
                <w:szCs w:val="20"/>
              </w:rPr>
            </w:pPr>
            <w:r w:rsidRPr="001F799B">
              <w:rPr>
                <w:rFonts w:cs="Arial"/>
                <w:color w:val="000000"/>
                <w:sz w:val="20"/>
                <w:szCs w:val="20"/>
              </w:rPr>
              <w:t>LINHA_DESBLOQUEADA_PELO</w:t>
            </w:r>
          </w:p>
        </w:tc>
        <w:tc>
          <w:tcPr>
            <w:tcW w:w="2033" w:type="pct"/>
            <w:shd w:val="clear" w:color="auto" w:fill="auto"/>
            <w:noWrap/>
            <w:vAlign w:val="center"/>
            <w:hideMark/>
          </w:tcPr>
          <w:p w14:paraId="7903DBAD" w14:textId="77777777" w:rsidR="005977D5" w:rsidRPr="001F799B" w:rsidRDefault="005977D5" w:rsidP="00C01C97">
            <w:pPr>
              <w:rPr>
                <w:rFonts w:cs="Arial"/>
                <w:color w:val="000000"/>
                <w:sz w:val="20"/>
                <w:szCs w:val="20"/>
              </w:rPr>
            </w:pPr>
            <w:r w:rsidRPr="001F799B">
              <w:rPr>
                <w:rFonts w:cs="Arial"/>
                <w:color w:val="000000"/>
                <w:sz w:val="20"/>
                <w:szCs w:val="20"/>
              </w:rPr>
              <w:t>Linha desbloqueada pelo</w:t>
            </w:r>
          </w:p>
        </w:tc>
        <w:tc>
          <w:tcPr>
            <w:tcW w:w="1457" w:type="pct"/>
            <w:shd w:val="clear" w:color="auto" w:fill="auto"/>
            <w:noWrap/>
            <w:vAlign w:val="center"/>
            <w:hideMark/>
          </w:tcPr>
          <w:p w14:paraId="240F824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67D3162" w14:textId="77777777" w:rsidTr="00C90989">
        <w:trPr>
          <w:trHeight w:val="315"/>
        </w:trPr>
        <w:tc>
          <w:tcPr>
            <w:tcW w:w="1510" w:type="pct"/>
            <w:shd w:val="clear" w:color="auto" w:fill="auto"/>
            <w:noWrap/>
            <w:vAlign w:val="center"/>
            <w:hideMark/>
          </w:tcPr>
          <w:p w14:paraId="241FA0C0" w14:textId="231A09BB" w:rsidR="005977D5" w:rsidRPr="001F799B" w:rsidRDefault="005977D5" w:rsidP="00C01C97">
            <w:pPr>
              <w:rPr>
                <w:rFonts w:cs="Arial"/>
                <w:color w:val="000000"/>
                <w:sz w:val="20"/>
                <w:szCs w:val="20"/>
              </w:rPr>
            </w:pPr>
            <w:r w:rsidRPr="001F799B">
              <w:rPr>
                <w:rFonts w:cs="Arial"/>
                <w:color w:val="000000"/>
                <w:sz w:val="20"/>
                <w:szCs w:val="20"/>
              </w:rPr>
              <w:t>LINHA_REC_POSSUI_BLOQ_FRAUDE</w:t>
            </w:r>
          </w:p>
        </w:tc>
        <w:tc>
          <w:tcPr>
            <w:tcW w:w="2033" w:type="pct"/>
            <w:shd w:val="clear" w:color="auto" w:fill="auto"/>
            <w:noWrap/>
            <w:vAlign w:val="center"/>
            <w:hideMark/>
          </w:tcPr>
          <w:p w14:paraId="6C66A477" w14:textId="77777777" w:rsidR="005977D5" w:rsidRPr="001F799B" w:rsidRDefault="005977D5" w:rsidP="00C01C97">
            <w:pPr>
              <w:rPr>
                <w:rFonts w:cs="Arial"/>
                <w:color w:val="000000"/>
                <w:sz w:val="20"/>
                <w:szCs w:val="20"/>
              </w:rPr>
            </w:pPr>
            <w:r w:rsidRPr="001F799B">
              <w:rPr>
                <w:rFonts w:cs="Arial"/>
                <w:color w:val="000000"/>
                <w:sz w:val="20"/>
                <w:szCs w:val="20"/>
              </w:rPr>
              <w:t>Linha reclamada possui bloqueio de fraude?</w:t>
            </w:r>
          </w:p>
        </w:tc>
        <w:tc>
          <w:tcPr>
            <w:tcW w:w="1457" w:type="pct"/>
            <w:shd w:val="clear" w:color="auto" w:fill="auto"/>
            <w:noWrap/>
            <w:vAlign w:val="center"/>
            <w:hideMark/>
          </w:tcPr>
          <w:p w14:paraId="38C05B59"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68E4C9B9" w14:textId="77777777" w:rsidTr="00C90989">
        <w:trPr>
          <w:trHeight w:val="315"/>
        </w:trPr>
        <w:tc>
          <w:tcPr>
            <w:tcW w:w="1510" w:type="pct"/>
            <w:shd w:val="clear" w:color="auto" w:fill="auto"/>
            <w:noWrap/>
            <w:vAlign w:val="center"/>
            <w:hideMark/>
          </w:tcPr>
          <w:p w14:paraId="4BDC6474" w14:textId="38F41F14" w:rsidR="005977D5" w:rsidRPr="001F799B" w:rsidRDefault="005977D5" w:rsidP="00C01C97">
            <w:pPr>
              <w:rPr>
                <w:rFonts w:cs="Arial"/>
                <w:color w:val="000000"/>
                <w:sz w:val="20"/>
                <w:szCs w:val="20"/>
              </w:rPr>
            </w:pPr>
            <w:r w:rsidRPr="001F799B">
              <w:rPr>
                <w:rFonts w:cs="Arial"/>
                <w:color w:val="000000"/>
                <w:sz w:val="20"/>
                <w:szCs w:val="20"/>
              </w:rPr>
              <w:t>LINHA_RECLAMADA_POSSUI_CONSUMO</w:t>
            </w:r>
          </w:p>
        </w:tc>
        <w:tc>
          <w:tcPr>
            <w:tcW w:w="2033" w:type="pct"/>
            <w:shd w:val="clear" w:color="auto" w:fill="auto"/>
            <w:noWrap/>
            <w:vAlign w:val="center"/>
            <w:hideMark/>
          </w:tcPr>
          <w:p w14:paraId="61068689" w14:textId="77777777" w:rsidR="005977D5" w:rsidRPr="001F799B" w:rsidRDefault="005977D5" w:rsidP="00C01C97">
            <w:pPr>
              <w:rPr>
                <w:rFonts w:cs="Arial"/>
                <w:color w:val="000000"/>
                <w:sz w:val="20"/>
                <w:szCs w:val="20"/>
              </w:rPr>
            </w:pPr>
            <w:r w:rsidRPr="001F799B">
              <w:rPr>
                <w:rFonts w:cs="Arial"/>
                <w:color w:val="000000"/>
                <w:sz w:val="20"/>
                <w:szCs w:val="20"/>
              </w:rPr>
              <w:t>Linha reclamada possui consumo?</w:t>
            </w:r>
          </w:p>
        </w:tc>
        <w:tc>
          <w:tcPr>
            <w:tcW w:w="1457" w:type="pct"/>
            <w:shd w:val="clear" w:color="auto" w:fill="auto"/>
            <w:noWrap/>
            <w:vAlign w:val="center"/>
            <w:hideMark/>
          </w:tcPr>
          <w:p w14:paraId="5264322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7A3744C" w14:textId="77777777" w:rsidTr="00C90989">
        <w:trPr>
          <w:trHeight w:val="315"/>
        </w:trPr>
        <w:tc>
          <w:tcPr>
            <w:tcW w:w="1510" w:type="pct"/>
            <w:shd w:val="clear" w:color="auto" w:fill="auto"/>
            <w:noWrap/>
            <w:vAlign w:val="center"/>
            <w:hideMark/>
          </w:tcPr>
          <w:p w14:paraId="2C1BA9F5" w14:textId="08591B6F" w:rsidR="005977D5" w:rsidRPr="001F799B" w:rsidRDefault="005977D5" w:rsidP="00C01C97">
            <w:pPr>
              <w:rPr>
                <w:rFonts w:cs="Arial"/>
                <w:color w:val="000000"/>
                <w:sz w:val="20"/>
                <w:szCs w:val="20"/>
              </w:rPr>
            </w:pPr>
            <w:r w:rsidRPr="001F799B">
              <w:rPr>
                <w:rFonts w:cs="Arial"/>
                <w:color w:val="000000"/>
                <w:sz w:val="20"/>
                <w:szCs w:val="20"/>
              </w:rPr>
              <w:t>LINHA_REC_POSSUI_CONTAS_PAGAS</w:t>
            </w:r>
          </w:p>
        </w:tc>
        <w:tc>
          <w:tcPr>
            <w:tcW w:w="2033" w:type="pct"/>
            <w:shd w:val="clear" w:color="auto" w:fill="auto"/>
            <w:noWrap/>
            <w:vAlign w:val="center"/>
            <w:hideMark/>
          </w:tcPr>
          <w:p w14:paraId="3C53D71F" w14:textId="77777777" w:rsidR="005977D5" w:rsidRPr="001F799B" w:rsidRDefault="005977D5" w:rsidP="00C01C97">
            <w:pPr>
              <w:rPr>
                <w:rFonts w:cs="Arial"/>
                <w:color w:val="000000"/>
                <w:sz w:val="20"/>
                <w:szCs w:val="20"/>
              </w:rPr>
            </w:pPr>
            <w:r w:rsidRPr="001F799B">
              <w:rPr>
                <w:rFonts w:cs="Arial"/>
                <w:color w:val="000000"/>
                <w:sz w:val="20"/>
                <w:szCs w:val="20"/>
              </w:rPr>
              <w:t>Linha reclamada possui contas pagas?</w:t>
            </w:r>
          </w:p>
        </w:tc>
        <w:tc>
          <w:tcPr>
            <w:tcW w:w="1457" w:type="pct"/>
            <w:shd w:val="clear" w:color="auto" w:fill="auto"/>
            <w:noWrap/>
            <w:vAlign w:val="center"/>
            <w:hideMark/>
          </w:tcPr>
          <w:p w14:paraId="7770A62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50E1B4B" w14:textId="77777777" w:rsidTr="00C90989">
        <w:trPr>
          <w:trHeight w:val="315"/>
        </w:trPr>
        <w:tc>
          <w:tcPr>
            <w:tcW w:w="1510" w:type="pct"/>
            <w:shd w:val="clear" w:color="auto" w:fill="auto"/>
            <w:noWrap/>
            <w:vAlign w:val="center"/>
            <w:hideMark/>
          </w:tcPr>
          <w:p w14:paraId="14B155C3" w14:textId="5D7E2AA5" w:rsidR="005977D5" w:rsidRPr="001F799B" w:rsidRDefault="005977D5" w:rsidP="00C01C97">
            <w:pPr>
              <w:rPr>
                <w:rFonts w:cs="Arial"/>
                <w:color w:val="000000"/>
                <w:sz w:val="20"/>
                <w:szCs w:val="20"/>
              </w:rPr>
            </w:pPr>
            <w:r w:rsidRPr="001F799B">
              <w:rPr>
                <w:rFonts w:cs="Arial"/>
                <w:color w:val="000000"/>
                <w:sz w:val="20"/>
                <w:szCs w:val="20"/>
              </w:rPr>
              <w:lastRenderedPageBreak/>
              <w:t>LINHA_REC_POSSUI_MEN_2_MES_ATV</w:t>
            </w:r>
          </w:p>
        </w:tc>
        <w:tc>
          <w:tcPr>
            <w:tcW w:w="2033" w:type="pct"/>
            <w:shd w:val="clear" w:color="auto" w:fill="auto"/>
            <w:noWrap/>
            <w:vAlign w:val="center"/>
            <w:hideMark/>
          </w:tcPr>
          <w:p w14:paraId="7233DE9F" w14:textId="77777777" w:rsidR="005977D5" w:rsidRPr="001F799B" w:rsidRDefault="005977D5" w:rsidP="00C01C97">
            <w:pPr>
              <w:rPr>
                <w:rFonts w:cs="Arial"/>
                <w:color w:val="000000"/>
                <w:sz w:val="20"/>
                <w:szCs w:val="20"/>
              </w:rPr>
            </w:pPr>
            <w:r w:rsidRPr="001F799B">
              <w:rPr>
                <w:rFonts w:cs="Arial"/>
                <w:color w:val="000000"/>
                <w:sz w:val="20"/>
                <w:szCs w:val="20"/>
              </w:rPr>
              <w:t>Linha reclamada possui menos de 2 meses de ativação?</w:t>
            </w:r>
          </w:p>
        </w:tc>
        <w:tc>
          <w:tcPr>
            <w:tcW w:w="1457" w:type="pct"/>
            <w:shd w:val="clear" w:color="auto" w:fill="auto"/>
            <w:noWrap/>
            <w:vAlign w:val="center"/>
            <w:hideMark/>
          </w:tcPr>
          <w:p w14:paraId="4AF0703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7232035" w14:textId="77777777" w:rsidTr="00C90989">
        <w:trPr>
          <w:trHeight w:val="315"/>
        </w:trPr>
        <w:tc>
          <w:tcPr>
            <w:tcW w:w="1510" w:type="pct"/>
            <w:shd w:val="clear" w:color="auto" w:fill="auto"/>
            <w:noWrap/>
            <w:vAlign w:val="center"/>
            <w:hideMark/>
          </w:tcPr>
          <w:p w14:paraId="0939C4E5" w14:textId="4C36D40F" w:rsidR="005977D5" w:rsidRPr="001F799B" w:rsidRDefault="005977D5" w:rsidP="00C01C97">
            <w:pPr>
              <w:rPr>
                <w:rFonts w:cs="Arial"/>
                <w:color w:val="000000"/>
                <w:sz w:val="20"/>
                <w:szCs w:val="20"/>
              </w:rPr>
            </w:pPr>
            <w:r w:rsidRPr="001F799B">
              <w:rPr>
                <w:rFonts w:cs="Arial"/>
                <w:color w:val="000000"/>
                <w:sz w:val="20"/>
                <w:szCs w:val="20"/>
              </w:rPr>
              <w:t>LOCALIZADA_RECIPROCIDADE</w:t>
            </w:r>
          </w:p>
        </w:tc>
        <w:tc>
          <w:tcPr>
            <w:tcW w:w="2033" w:type="pct"/>
            <w:shd w:val="clear" w:color="auto" w:fill="auto"/>
            <w:noWrap/>
            <w:vAlign w:val="center"/>
            <w:hideMark/>
          </w:tcPr>
          <w:p w14:paraId="084344F6" w14:textId="77777777" w:rsidR="005977D5" w:rsidRPr="001F799B" w:rsidRDefault="005977D5" w:rsidP="00C01C97">
            <w:pPr>
              <w:rPr>
                <w:rFonts w:cs="Arial"/>
                <w:color w:val="000000"/>
                <w:sz w:val="20"/>
                <w:szCs w:val="20"/>
              </w:rPr>
            </w:pPr>
            <w:r w:rsidRPr="001F799B">
              <w:rPr>
                <w:rFonts w:cs="Arial"/>
                <w:color w:val="000000"/>
                <w:sz w:val="20"/>
                <w:szCs w:val="20"/>
              </w:rPr>
              <w:t>Localizada reciprocidade?</w:t>
            </w:r>
          </w:p>
        </w:tc>
        <w:tc>
          <w:tcPr>
            <w:tcW w:w="1457" w:type="pct"/>
            <w:shd w:val="clear" w:color="auto" w:fill="auto"/>
            <w:noWrap/>
            <w:vAlign w:val="center"/>
            <w:hideMark/>
          </w:tcPr>
          <w:p w14:paraId="17B93496"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26909A47" w14:textId="77777777" w:rsidTr="00C90989">
        <w:trPr>
          <w:trHeight w:val="315"/>
        </w:trPr>
        <w:tc>
          <w:tcPr>
            <w:tcW w:w="1510" w:type="pct"/>
            <w:shd w:val="clear" w:color="auto" w:fill="auto"/>
            <w:noWrap/>
            <w:vAlign w:val="center"/>
            <w:hideMark/>
          </w:tcPr>
          <w:p w14:paraId="59975031" w14:textId="6E720E4D" w:rsidR="005977D5" w:rsidRPr="001F799B" w:rsidRDefault="005977D5" w:rsidP="00C01C97">
            <w:pPr>
              <w:rPr>
                <w:rFonts w:cs="Arial"/>
                <w:color w:val="000000"/>
                <w:sz w:val="20"/>
                <w:szCs w:val="20"/>
              </w:rPr>
            </w:pPr>
            <w:r w:rsidRPr="001F799B">
              <w:rPr>
                <w:rFonts w:cs="Arial"/>
                <w:color w:val="000000"/>
                <w:sz w:val="20"/>
                <w:szCs w:val="20"/>
              </w:rPr>
              <w:t>LOGIN_RESP_ABERTURA_PROT_1</w:t>
            </w:r>
          </w:p>
        </w:tc>
        <w:tc>
          <w:tcPr>
            <w:tcW w:w="2033" w:type="pct"/>
            <w:shd w:val="clear" w:color="auto" w:fill="auto"/>
            <w:noWrap/>
            <w:vAlign w:val="center"/>
            <w:hideMark/>
          </w:tcPr>
          <w:p w14:paraId="1CEC57D2" w14:textId="77777777" w:rsidR="005977D5" w:rsidRPr="001F799B" w:rsidRDefault="005977D5" w:rsidP="00C01C97">
            <w:pPr>
              <w:rPr>
                <w:rFonts w:cs="Arial"/>
                <w:color w:val="000000"/>
                <w:sz w:val="20"/>
                <w:szCs w:val="20"/>
              </w:rPr>
            </w:pPr>
            <w:r w:rsidRPr="001F799B">
              <w:rPr>
                <w:rFonts w:cs="Arial"/>
                <w:color w:val="000000"/>
                <w:sz w:val="20"/>
                <w:szCs w:val="20"/>
              </w:rPr>
              <w:t xml:space="preserve">Login do Responsável pela abertura de protocolo </w:t>
            </w:r>
          </w:p>
        </w:tc>
        <w:tc>
          <w:tcPr>
            <w:tcW w:w="1457" w:type="pct"/>
            <w:shd w:val="clear" w:color="auto" w:fill="auto"/>
            <w:noWrap/>
            <w:vAlign w:val="center"/>
            <w:hideMark/>
          </w:tcPr>
          <w:p w14:paraId="31F1DBF8"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E6CDEFC" w14:textId="77777777" w:rsidTr="00C90989">
        <w:trPr>
          <w:trHeight w:val="315"/>
        </w:trPr>
        <w:tc>
          <w:tcPr>
            <w:tcW w:w="1510" w:type="pct"/>
            <w:shd w:val="clear" w:color="auto" w:fill="auto"/>
            <w:noWrap/>
            <w:vAlign w:val="center"/>
            <w:hideMark/>
          </w:tcPr>
          <w:p w14:paraId="147B5FD3" w14:textId="289B8B6C" w:rsidR="005977D5" w:rsidRPr="001F799B" w:rsidRDefault="005977D5" w:rsidP="00C01C97">
            <w:pPr>
              <w:rPr>
                <w:rFonts w:cs="Arial"/>
                <w:color w:val="000000"/>
                <w:sz w:val="20"/>
                <w:szCs w:val="20"/>
              </w:rPr>
            </w:pPr>
            <w:r w:rsidRPr="001F799B">
              <w:rPr>
                <w:rFonts w:cs="Arial"/>
                <w:color w:val="000000"/>
                <w:sz w:val="20"/>
                <w:szCs w:val="20"/>
              </w:rPr>
              <w:t>LOGIN_RESP_ABERTURA_PROT_2</w:t>
            </w:r>
          </w:p>
        </w:tc>
        <w:tc>
          <w:tcPr>
            <w:tcW w:w="2033" w:type="pct"/>
            <w:shd w:val="clear" w:color="auto" w:fill="auto"/>
            <w:noWrap/>
            <w:vAlign w:val="center"/>
            <w:hideMark/>
          </w:tcPr>
          <w:p w14:paraId="5C17E6CF" w14:textId="77777777" w:rsidR="005977D5" w:rsidRPr="001F799B" w:rsidRDefault="005977D5" w:rsidP="00C01C97">
            <w:pPr>
              <w:rPr>
                <w:rFonts w:cs="Arial"/>
                <w:color w:val="000000"/>
                <w:sz w:val="20"/>
                <w:szCs w:val="20"/>
              </w:rPr>
            </w:pPr>
            <w:r w:rsidRPr="001F799B">
              <w:rPr>
                <w:rFonts w:cs="Arial"/>
                <w:color w:val="000000"/>
                <w:sz w:val="20"/>
                <w:szCs w:val="20"/>
              </w:rPr>
              <w:t xml:space="preserve">Login do Responsável pela abertura do protocolo  </w:t>
            </w:r>
          </w:p>
        </w:tc>
        <w:tc>
          <w:tcPr>
            <w:tcW w:w="1457" w:type="pct"/>
            <w:shd w:val="clear" w:color="auto" w:fill="auto"/>
            <w:noWrap/>
            <w:vAlign w:val="center"/>
            <w:hideMark/>
          </w:tcPr>
          <w:p w14:paraId="1BFE862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497E3ED" w14:textId="77777777" w:rsidTr="00C90989">
        <w:trPr>
          <w:trHeight w:val="315"/>
        </w:trPr>
        <w:tc>
          <w:tcPr>
            <w:tcW w:w="1510" w:type="pct"/>
            <w:shd w:val="clear" w:color="auto" w:fill="auto"/>
            <w:noWrap/>
            <w:vAlign w:val="center"/>
            <w:hideMark/>
          </w:tcPr>
          <w:p w14:paraId="01B31D1A" w14:textId="724073FD" w:rsidR="005977D5" w:rsidRPr="001F799B" w:rsidRDefault="005977D5" w:rsidP="00C01C97">
            <w:pPr>
              <w:rPr>
                <w:rFonts w:cs="Arial"/>
                <w:color w:val="000000"/>
                <w:sz w:val="20"/>
                <w:szCs w:val="20"/>
              </w:rPr>
            </w:pPr>
            <w:r w:rsidRPr="001F799B">
              <w:rPr>
                <w:rFonts w:cs="Arial"/>
                <w:color w:val="000000"/>
                <w:sz w:val="20"/>
                <w:szCs w:val="20"/>
              </w:rPr>
              <w:t>LOGIN_RESP_ABERTURA_DO_NCOI</w:t>
            </w:r>
          </w:p>
        </w:tc>
        <w:tc>
          <w:tcPr>
            <w:tcW w:w="2033" w:type="pct"/>
            <w:shd w:val="clear" w:color="auto" w:fill="auto"/>
            <w:noWrap/>
            <w:vAlign w:val="center"/>
            <w:hideMark/>
          </w:tcPr>
          <w:p w14:paraId="4F7020B9" w14:textId="77777777" w:rsidR="005977D5" w:rsidRPr="001F799B" w:rsidRDefault="005977D5" w:rsidP="00C01C97">
            <w:pPr>
              <w:rPr>
                <w:rFonts w:cs="Arial"/>
                <w:color w:val="000000"/>
                <w:sz w:val="20"/>
                <w:szCs w:val="20"/>
              </w:rPr>
            </w:pPr>
            <w:r w:rsidRPr="001F799B">
              <w:rPr>
                <w:rFonts w:cs="Arial"/>
                <w:color w:val="000000"/>
                <w:sz w:val="20"/>
                <w:szCs w:val="20"/>
              </w:rPr>
              <w:t>Login do responsável pela abertura do protocolo NCOI</w:t>
            </w:r>
          </w:p>
        </w:tc>
        <w:tc>
          <w:tcPr>
            <w:tcW w:w="1457" w:type="pct"/>
            <w:shd w:val="clear" w:color="auto" w:fill="auto"/>
            <w:noWrap/>
            <w:vAlign w:val="center"/>
            <w:hideMark/>
          </w:tcPr>
          <w:p w14:paraId="1BA42E7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A885C19" w14:textId="77777777" w:rsidTr="00C90989">
        <w:trPr>
          <w:trHeight w:val="315"/>
        </w:trPr>
        <w:tc>
          <w:tcPr>
            <w:tcW w:w="1510" w:type="pct"/>
            <w:shd w:val="clear" w:color="auto" w:fill="auto"/>
            <w:noWrap/>
            <w:vAlign w:val="center"/>
            <w:hideMark/>
          </w:tcPr>
          <w:p w14:paraId="520FBA43" w14:textId="2DAEB53C" w:rsidR="005977D5" w:rsidRPr="001F799B" w:rsidRDefault="005977D5" w:rsidP="00C01C97">
            <w:pPr>
              <w:rPr>
                <w:rFonts w:cs="Arial"/>
                <w:color w:val="000000"/>
                <w:sz w:val="20"/>
                <w:szCs w:val="20"/>
              </w:rPr>
            </w:pPr>
            <w:r w:rsidRPr="001F799B">
              <w:rPr>
                <w:rFonts w:cs="Arial"/>
                <w:color w:val="000000"/>
                <w:sz w:val="20"/>
                <w:szCs w:val="20"/>
              </w:rPr>
              <w:t>LOGIN_VENDEDOR</w:t>
            </w:r>
          </w:p>
        </w:tc>
        <w:tc>
          <w:tcPr>
            <w:tcW w:w="2033" w:type="pct"/>
            <w:shd w:val="clear" w:color="auto" w:fill="auto"/>
            <w:noWrap/>
            <w:vAlign w:val="center"/>
            <w:hideMark/>
          </w:tcPr>
          <w:p w14:paraId="40697AE6" w14:textId="77777777" w:rsidR="005977D5" w:rsidRPr="001F799B" w:rsidRDefault="005977D5" w:rsidP="00C01C97">
            <w:pPr>
              <w:rPr>
                <w:rFonts w:cs="Arial"/>
                <w:color w:val="000000"/>
                <w:sz w:val="20"/>
                <w:szCs w:val="20"/>
              </w:rPr>
            </w:pPr>
            <w:r w:rsidRPr="001F799B">
              <w:rPr>
                <w:rFonts w:cs="Arial"/>
                <w:color w:val="000000"/>
                <w:sz w:val="20"/>
                <w:szCs w:val="20"/>
              </w:rPr>
              <w:t>Login do vendedor</w:t>
            </w:r>
          </w:p>
        </w:tc>
        <w:tc>
          <w:tcPr>
            <w:tcW w:w="1457" w:type="pct"/>
            <w:shd w:val="clear" w:color="auto" w:fill="auto"/>
            <w:noWrap/>
            <w:vAlign w:val="center"/>
            <w:hideMark/>
          </w:tcPr>
          <w:p w14:paraId="299CAC3D" w14:textId="77777777" w:rsidR="005977D5" w:rsidRPr="001F799B" w:rsidRDefault="005977D5" w:rsidP="001F799B">
            <w:pPr>
              <w:jc w:val="left"/>
              <w:rPr>
                <w:rFonts w:cs="Arial"/>
                <w:color w:val="000000"/>
                <w:sz w:val="20"/>
                <w:szCs w:val="20"/>
              </w:rPr>
            </w:pPr>
            <w:r w:rsidRPr="001F799B">
              <w:rPr>
                <w:rFonts w:cs="Arial"/>
                <w:color w:val="000000"/>
                <w:sz w:val="20"/>
                <w:szCs w:val="20"/>
              </w:rPr>
              <w:t>CC285231</w:t>
            </w:r>
          </w:p>
        </w:tc>
      </w:tr>
      <w:tr w:rsidR="005977D5" w:rsidRPr="005977D5" w14:paraId="6C6CA682" w14:textId="77777777" w:rsidTr="00C90989">
        <w:trPr>
          <w:trHeight w:val="315"/>
        </w:trPr>
        <w:tc>
          <w:tcPr>
            <w:tcW w:w="1510" w:type="pct"/>
            <w:shd w:val="clear" w:color="auto" w:fill="auto"/>
            <w:noWrap/>
            <w:vAlign w:val="center"/>
            <w:hideMark/>
          </w:tcPr>
          <w:p w14:paraId="5C423745" w14:textId="226B903F" w:rsidR="005977D5" w:rsidRPr="001F799B" w:rsidRDefault="005977D5" w:rsidP="00C01C97">
            <w:pPr>
              <w:rPr>
                <w:rFonts w:cs="Arial"/>
                <w:color w:val="000000"/>
                <w:sz w:val="20"/>
                <w:szCs w:val="20"/>
              </w:rPr>
            </w:pPr>
            <w:r w:rsidRPr="001F799B">
              <w:rPr>
                <w:rFonts w:cs="Arial"/>
                <w:color w:val="000000"/>
                <w:sz w:val="20"/>
                <w:szCs w:val="20"/>
              </w:rPr>
              <w:t>LOGIN_RESP_ABERTURA_PROT_3</w:t>
            </w:r>
          </w:p>
        </w:tc>
        <w:tc>
          <w:tcPr>
            <w:tcW w:w="2033" w:type="pct"/>
            <w:shd w:val="clear" w:color="auto" w:fill="auto"/>
            <w:noWrap/>
            <w:vAlign w:val="center"/>
            <w:hideMark/>
          </w:tcPr>
          <w:p w14:paraId="734F4C92" w14:textId="77777777" w:rsidR="005977D5" w:rsidRPr="001F799B" w:rsidRDefault="005977D5" w:rsidP="00C01C97">
            <w:pPr>
              <w:rPr>
                <w:rFonts w:cs="Arial"/>
                <w:color w:val="000000"/>
                <w:sz w:val="20"/>
                <w:szCs w:val="20"/>
              </w:rPr>
            </w:pPr>
            <w:r w:rsidRPr="001F799B">
              <w:rPr>
                <w:rFonts w:cs="Arial"/>
                <w:color w:val="000000"/>
                <w:sz w:val="20"/>
                <w:szCs w:val="20"/>
              </w:rPr>
              <w:t>Login Responsável Abertura Protocolo</w:t>
            </w:r>
          </w:p>
        </w:tc>
        <w:tc>
          <w:tcPr>
            <w:tcW w:w="1457" w:type="pct"/>
            <w:shd w:val="clear" w:color="auto" w:fill="auto"/>
            <w:noWrap/>
            <w:vAlign w:val="center"/>
            <w:hideMark/>
          </w:tcPr>
          <w:p w14:paraId="44397C9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AE897E9" w14:textId="77777777" w:rsidTr="00C90989">
        <w:trPr>
          <w:trHeight w:val="315"/>
        </w:trPr>
        <w:tc>
          <w:tcPr>
            <w:tcW w:w="1510" w:type="pct"/>
            <w:shd w:val="clear" w:color="auto" w:fill="auto"/>
            <w:noWrap/>
            <w:vAlign w:val="center"/>
            <w:hideMark/>
          </w:tcPr>
          <w:p w14:paraId="1F3CAF48" w14:textId="13898560" w:rsidR="005977D5" w:rsidRPr="001F799B" w:rsidRDefault="005977D5" w:rsidP="00C01C97">
            <w:pPr>
              <w:rPr>
                <w:rFonts w:cs="Arial"/>
                <w:color w:val="000000"/>
                <w:sz w:val="20"/>
                <w:szCs w:val="20"/>
              </w:rPr>
            </w:pPr>
            <w:r w:rsidRPr="001F799B">
              <w:rPr>
                <w:rFonts w:cs="Arial"/>
                <w:color w:val="000000"/>
                <w:sz w:val="20"/>
                <w:szCs w:val="20"/>
              </w:rPr>
              <w:t>MAIS_DISCADOS_1</w:t>
            </w:r>
          </w:p>
        </w:tc>
        <w:tc>
          <w:tcPr>
            <w:tcW w:w="2033" w:type="pct"/>
            <w:shd w:val="clear" w:color="auto" w:fill="auto"/>
            <w:noWrap/>
            <w:vAlign w:val="center"/>
            <w:hideMark/>
          </w:tcPr>
          <w:p w14:paraId="761D1FEA" w14:textId="77777777" w:rsidR="005977D5" w:rsidRPr="001F799B" w:rsidRDefault="005977D5" w:rsidP="00C01C97">
            <w:pPr>
              <w:rPr>
                <w:rFonts w:cs="Arial"/>
                <w:color w:val="000000"/>
                <w:sz w:val="20"/>
                <w:szCs w:val="20"/>
              </w:rPr>
            </w:pPr>
            <w:r w:rsidRPr="001F799B">
              <w:rPr>
                <w:rFonts w:cs="Arial"/>
                <w:color w:val="000000"/>
                <w:sz w:val="20"/>
                <w:szCs w:val="20"/>
              </w:rPr>
              <w:t>Mais discados (1)</w:t>
            </w:r>
          </w:p>
        </w:tc>
        <w:tc>
          <w:tcPr>
            <w:tcW w:w="1457" w:type="pct"/>
            <w:shd w:val="clear" w:color="auto" w:fill="auto"/>
            <w:noWrap/>
            <w:vAlign w:val="center"/>
            <w:hideMark/>
          </w:tcPr>
          <w:p w14:paraId="565E4E2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CAEEA3F" w14:textId="77777777" w:rsidTr="00C90989">
        <w:trPr>
          <w:trHeight w:val="315"/>
        </w:trPr>
        <w:tc>
          <w:tcPr>
            <w:tcW w:w="1510" w:type="pct"/>
            <w:shd w:val="clear" w:color="auto" w:fill="auto"/>
            <w:noWrap/>
            <w:vAlign w:val="center"/>
            <w:hideMark/>
          </w:tcPr>
          <w:p w14:paraId="4818C7DF" w14:textId="1DCE681A" w:rsidR="005977D5" w:rsidRPr="001F799B" w:rsidRDefault="005977D5" w:rsidP="00C01C97">
            <w:pPr>
              <w:rPr>
                <w:rFonts w:cs="Arial"/>
                <w:color w:val="000000"/>
                <w:sz w:val="20"/>
                <w:szCs w:val="20"/>
              </w:rPr>
            </w:pPr>
            <w:r w:rsidRPr="001F799B">
              <w:rPr>
                <w:rFonts w:cs="Arial"/>
                <w:color w:val="000000"/>
                <w:sz w:val="20"/>
                <w:szCs w:val="20"/>
              </w:rPr>
              <w:t>MAIS_DISCADOS_2</w:t>
            </w:r>
          </w:p>
        </w:tc>
        <w:tc>
          <w:tcPr>
            <w:tcW w:w="2033" w:type="pct"/>
            <w:shd w:val="clear" w:color="auto" w:fill="auto"/>
            <w:noWrap/>
            <w:vAlign w:val="center"/>
            <w:hideMark/>
          </w:tcPr>
          <w:p w14:paraId="79B88429" w14:textId="77777777" w:rsidR="005977D5" w:rsidRPr="001F799B" w:rsidRDefault="005977D5" w:rsidP="00C01C97">
            <w:pPr>
              <w:rPr>
                <w:rFonts w:cs="Arial"/>
                <w:color w:val="000000"/>
                <w:sz w:val="20"/>
                <w:szCs w:val="20"/>
              </w:rPr>
            </w:pPr>
            <w:r w:rsidRPr="001F799B">
              <w:rPr>
                <w:rFonts w:cs="Arial"/>
                <w:color w:val="000000"/>
                <w:sz w:val="20"/>
                <w:szCs w:val="20"/>
              </w:rPr>
              <w:t>Mais discados (2)</w:t>
            </w:r>
          </w:p>
        </w:tc>
        <w:tc>
          <w:tcPr>
            <w:tcW w:w="1457" w:type="pct"/>
            <w:shd w:val="clear" w:color="auto" w:fill="auto"/>
            <w:noWrap/>
            <w:vAlign w:val="center"/>
            <w:hideMark/>
          </w:tcPr>
          <w:p w14:paraId="36B3040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498CB2E" w14:textId="77777777" w:rsidTr="00C90989">
        <w:trPr>
          <w:trHeight w:val="315"/>
        </w:trPr>
        <w:tc>
          <w:tcPr>
            <w:tcW w:w="1510" w:type="pct"/>
            <w:shd w:val="clear" w:color="auto" w:fill="auto"/>
            <w:noWrap/>
            <w:vAlign w:val="center"/>
            <w:hideMark/>
          </w:tcPr>
          <w:p w14:paraId="2D5D3AF8" w14:textId="127C7814" w:rsidR="005977D5" w:rsidRPr="001F799B" w:rsidRDefault="005977D5" w:rsidP="00C01C97">
            <w:pPr>
              <w:rPr>
                <w:rFonts w:cs="Arial"/>
                <w:color w:val="000000"/>
                <w:sz w:val="20"/>
                <w:szCs w:val="20"/>
              </w:rPr>
            </w:pPr>
            <w:r w:rsidRPr="001F799B">
              <w:rPr>
                <w:rFonts w:cs="Arial"/>
                <w:color w:val="000000"/>
                <w:sz w:val="20"/>
                <w:szCs w:val="20"/>
              </w:rPr>
              <w:t>MAIS_DISCADOS_3</w:t>
            </w:r>
          </w:p>
        </w:tc>
        <w:tc>
          <w:tcPr>
            <w:tcW w:w="2033" w:type="pct"/>
            <w:shd w:val="clear" w:color="auto" w:fill="auto"/>
            <w:noWrap/>
            <w:vAlign w:val="center"/>
            <w:hideMark/>
          </w:tcPr>
          <w:p w14:paraId="6CAC0BE4" w14:textId="77777777" w:rsidR="005977D5" w:rsidRPr="001F799B" w:rsidRDefault="005977D5" w:rsidP="00C01C97">
            <w:pPr>
              <w:rPr>
                <w:rFonts w:cs="Arial"/>
                <w:color w:val="000000"/>
                <w:sz w:val="20"/>
                <w:szCs w:val="20"/>
              </w:rPr>
            </w:pPr>
            <w:r w:rsidRPr="001F799B">
              <w:rPr>
                <w:rFonts w:cs="Arial"/>
                <w:color w:val="000000"/>
                <w:sz w:val="20"/>
                <w:szCs w:val="20"/>
              </w:rPr>
              <w:t>Mais discados (3)</w:t>
            </w:r>
          </w:p>
        </w:tc>
        <w:tc>
          <w:tcPr>
            <w:tcW w:w="1457" w:type="pct"/>
            <w:shd w:val="clear" w:color="auto" w:fill="auto"/>
            <w:noWrap/>
            <w:vAlign w:val="center"/>
            <w:hideMark/>
          </w:tcPr>
          <w:p w14:paraId="1F5114D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6C4A7C3" w14:textId="77777777" w:rsidTr="00C90989">
        <w:trPr>
          <w:trHeight w:val="315"/>
        </w:trPr>
        <w:tc>
          <w:tcPr>
            <w:tcW w:w="1510" w:type="pct"/>
            <w:shd w:val="clear" w:color="auto" w:fill="auto"/>
            <w:noWrap/>
            <w:vAlign w:val="center"/>
            <w:hideMark/>
          </w:tcPr>
          <w:p w14:paraId="74B76618" w14:textId="4C174772" w:rsidR="005977D5" w:rsidRPr="001F799B" w:rsidRDefault="005977D5" w:rsidP="00C01C97">
            <w:pPr>
              <w:rPr>
                <w:rFonts w:cs="Arial"/>
                <w:color w:val="000000"/>
                <w:sz w:val="20"/>
                <w:szCs w:val="20"/>
              </w:rPr>
            </w:pPr>
            <w:r w:rsidRPr="001F799B">
              <w:rPr>
                <w:rFonts w:cs="Arial"/>
                <w:color w:val="000000"/>
                <w:sz w:val="20"/>
                <w:szCs w:val="20"/>
              </w:rPr>
              <w:t>MAIS_DISCADOS_4</w:t>
            </w:r>
          </w:p>
        </w:tc>
        <w:tc>
          <w:tcPr>
            <w:tcW w:w="2033" w:type="pct"/>
            <w:shd w:val="clear" w:color="auto" w:fill="auto"/>
            <w:noWrap/>
            <w:vAlign w:val="center"/>
            <w:hideMark/>
          </w:tcPr>
          <w:p w14:paraId="3AD4A460" w14:textId="77777777" w:rsidR="005977D5" w:rsidRPr="001F799B" w:rsidRDefault="005977D5" w:rsidP="00C01C97">
            <w:pPr>
              <w:rPr>
                <w:rFonts w:cs="Arial"/>
                <w:color w:val="000000"/>
                <w:sz w:val="20"/>
                <w:szCs w:val="20"/>
              </w:rPr>
            </w:pPr>
            <w:r w:rsidRPr="001F799B">
              <w:rPr>
                <w:rFonts w:cs="Arial"/>
                <w:color w:val="000000"/>
                <w:sz w:val="20"/>
                <w:szCs w:val="20"/>
              </w:rPr>
              <w:t>Mais discados (4)</w:t>
            </w:r>
          </w:p>
        </w:tc>
        <w:tc>
          <w:tcPr>
            <w:tcW w:w="1457" w:type="pct"/>
            <w:shd w:val="clear" w:color="auto" w:fill="auto"/>
            <w:noWrap/>
            <w:vAlign w:val="center"/>
            <w:hideMark/>
          </w:tcPr>
          <w:p w14:paraId="0AB2C1E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A77D2F2" w14:textId="77777777" w:rsidTr="00C90989">
        <w:trPr>
          <w:trHeight w:val="315"/>
        </w:trPr>
        <w:tc>
          <w:tcPr>
            <w:tcW w:w="1510" w:type="pct"/>
            <w:shd w:val="clear" w:color="auto" w:fill="auto"/>
            <w:noWrap/>
            <w:vAlign w:val="center"/>
            <w:hideMark/>
          </w:tcPr>
          <w:p w14:paraId="4164A135" w14:textId="341CB263" w:rsidR="005977D5" w:rsidRPr="001F799B" w:rsidRDefault="005977D5" w:rsidP="00C01C97">
            <w:pPr>
              <w:rPr>
                <w:rFonts w:cs="Arial"/>
                <w:color w:val="000000"/>
                <w:sz w:val="20"/>
                <w:szCs w:val="20"/>
              </w:rPr>
            </w:pPr>
            <w:r w:rsidRPr="001F799B">
              <w:rPr>
                <w:rFonts w:cs="Arial"/>
                <w:color w:val="000000"/>
                <w:sz w:val="20"/>
                <w:szCs w:val="20"/>
              </w:rPr>
              <w:t>MAIS_DISCADOS_5</w:t>
            </w:r>
          </w:p>
        </w:tc>
        <w:tc>
          <w:tcPr>
            <w:tcW w:w="2033" w:type="pct"/>
            <w:shd w:val="clear" w:color="auto" w:fill="auto"/>
            <w:noWrap/>
            <w:vAlign w:val="center"/>
            <w:hideMark/>
          </w:tcPr>
          <w:p w14:paraId="4C893F07" w14:textId="77777777" w:rsidR="005977D5" w:rsidRPr="001F799B" w:rsidRDefault="005977D5" w:rsidP="00C01C97">
            <w:pPr>
              <w:rPr>
                <w:rFonts w:cs="Arial"/>
                <w:color w:val="000000"/>
                <w:sz w:val="20"/>
                <w:szCs w:val="20"/>
              </w:rPr>
            </w:pPr>
            <w:r w:rsidRPr="001F799B">
              <w:rPr>
                <w:rFonts w:cs="Arial"/>
                <w:color w:val="000000"/>
                <w:sz w:val="20"/>
                <w:szCs w:val="20"/>
              </w:rPr>
              <w:t>Mais discados(5)</w:t>
            </w:r>
          </w:p>
        </w:tc>
        <w:tc>
          <w:tcPr>
            <w:tcW w:w="1457" w:type="pct"/>
            <w:shd w:val="clear" w:color="auto" w:fill="auto"/>
            <w:noWrap/>
            <w:vAlign w:val="center"/>
            <w:hideMark/>
          </w:tcPr>
          <w:p w14:paraId="4843C20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777BFE7" w14:textId="77777777" w:rsidTr="00C90989">
        <w:trPr>
          <w:trHeight w:val="315"/>
        </w:trPr>
        <w:tc>
          <w:tcPr>
            <w:tcW w:w="1510" w:type="pct"/>
            <w:shd w:val="clear" w:color="auto" w:fill="auto"/>
            <w:noWrap/>
            <w:vAlign w:val="center"/>
            <w:hideMark/>
          </w:tcPr>
          <w:p w14:paraId="11E47B8A" w14:textId="4BF44EDD" w:rsidR="005977D5" w:rsidRPr="001F799B" w:rsidRDefault="005977D5" w:rsidP="00C01C97">
            <w:pPr>
              <w:rPr>
                <w:rFonts w:cs="Arial"/>
                <w:color w:val="000000"/>
                <w:sz w:val="20"/>
                <w:szCs w:val="20"/>
              </w:rPr>
            </w:pPr>
            <w:r w:rsidRPr="001F799B">
              <w:rPr>
                <w:rFonts w:cs="Arial"/>
                <w:color w:val="000000"/>
                <w:sz w:val="20"/>
                <w:szCs w:val="20"/>
              </w:rPr>
              <w:t>MEIO_COBRANCA_CONTRATO</w:t>
            </w:r>
          </w:p>
        </w:tc>
        <w:tc>
          <w:tcPr>
            <w:tcW w:w="2033" w:type="pct"/>
            <w:shd w:val="clear" w:color="auto" w:fill="auto"/>
            <w:noWrap/>
            <w:vAlign w:val="center"/>
            <w:hideMark/>
          </w:tcPr>
          <w:p w14:paraId="056406A6" w14:textId="77777777" w:rsidR="005977D5" w:rsidRPr="001F799B" w:rsidRDefault="005977D5" w:rsidP="00C01C97">
            <w:pPr>
              <w:rPr>
                <w:rFonts w:cs="Arial"/>
                <w:color w:val="000000"/>
                <w:sz w:val="20"/>
                <w:szCs w:val="20"/>
              </w:rPr>
            </w:pPr>
            <w:r w:rsidRPr="001F799B">
              <w:rPr>
                <w:rFonts w:cs="Arial"/>
                <w:color w:val="000000"/>
                <w:sz w:val="20"/>
                <w:szCs w:val="20"/>
              </w:rPr>
              <w:t>Meio de cobrança do contrato</w:t>
            </w:r>
          </w:p>
        </w:tc>
        <w:tc>
          <w:tcPr>
            <w:tcW w:w="1457" w:type="pct"/>
            <w:shd w:val="clear" w:color="auto" w:fill="auto"/>
            <w:noWrap/>
            <w:vAlign w:val="center"/>
            <w:hideMark/>
          </w:tcPr>
          <w:p w14:paraId="695FB38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F5B92EF" w14:textId="77777777" w:rsidTr="00C90989">
        <w:trPr>
          <w:trHeight w:val="315"/>
        </w:trPr>
        <w:tc>
          <w:tcPr>
            <w:tcW w:w="1510" w:type="pct"/>
            <w:shd w:val="clear" w:color="auto" w:fill="auto"/>
            <w:noWrap/>
            <w:vAlign w:val="center"/>
            <w:hideMark/>
          </w:tcPr>
          <w:p w14:paraId="6809C3AD" w14:textId="76825863" w:rsidR="005977D5" w:rsidRPr="001F799B" w:rsidRDefault="005977D5" w:rsidP="00C01C97">
            <w:pPr>
              <w:rPr>
                <w:rFonts w:cs="Arial"/>
                <w:color w:val="000000"/>
                <w:sz w:val="20"/>
                <w:szCs w:val="20"/>
              </w:rPr>
            </w:pPr>
            <w:r w:rsidRPr="001F799B">
              <w:rPr>
                <w:rFonts w:cs="Arial"/>
                <w:color w:val="000000"/>
                <w:sz w:val="20"/>
                <w:szCs w:val="20"/>
              </w:rPr>
              <w:t>MOTIVO_IMPROCEDENCIA</w:t>
            </w:r>
          </w:p>
        </w:tc>
        <w:tc>
          <w:tcPr>
            <w:tcW w:w="2033" w:type="pct"/>
            <w:shd w:val="clear" w:color="auto" w:fill="auto"/>
            <w:noWrap/>
            <w:vAlign w:val="center"/>
            <w:hideMark/>
          </w:tcPr>
          <w:p w14:paraId="59A4BDFB" w14:textId="77777777" w:rsidR="005977D5" w:rsidRPr="001F799B" w:rsidRDefault="005977D5" w:rsidP="00C01C97">
            <w:pPr>
              <w:rPr>
                <w:rFonts w:cs="Arial"/>
                <w:color w:val="000000"/>
                <w:sz w:val="20"/>
                <w:szCs w:val="20"/>
              </w:rPr>
            </w:pPr>
            <w:r w:rsidRPr="001F799B">
              <w:rPr>
                <w:rFonts w:cs="Arial"/>
                <w:color w:val="000000"/>
                <w:sz w:val="20"/>
                <w:szCs w:val="20"/>
              </w:rPr>
              <w:t>Motivo da Improcedência</w:t>
            </w:r>
          </w:p>
        </w:tc>
        <w:tc>
          <w:tcPr>
            <w:tcW w:w="1457" w:type="pct"/>
            <w:shd w:val="clear" w:color="auto" w:fill="auto"/>
            <w:noWrap/>
            <w:vAlign w:val="center"/>
            <w:hideMark/>
          </w:tcPr>
          <w:p w14:paraId="201922DF"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FAE3AC3" w14:textId="77777777" w:rsidTr="00C90989">
        <w:trPr>
          <w:trHeight w:val="315"/>
        </w:trPr>
        <w:tc>
          <w:tcPr>
            <w:tcW w:w="1510" w:type="pct"/>
            <w:shd w:val="clear" w:color="auto" w:fill="auto"/>
            <w:noWrap/>
            <w:vAlign w:val="center"/>
            <w:hideMark/>
          </w:tcPr>
          <w:p w14:paraId="7720D76D" w14:textId="0185C195" w:rsidR="005977D5" w:rsidRPr="001F799B" w:rsidRDefault="005977D5" w:rsidP="00C01C97">
            <w:pPr>
              <w:rPr>
                <w:rFonts w:cs="Arial"/>
                <w:color w:val="000000"/>
                <w:sz w:val="20"/>
                <w:szCs w:val="20"/>
              </w:rPr>
            </w:pPr>
            <w:r w:rsidRPr="001F799B">
              <w:rPr>
                <w:rFonts w:cs="Arial"/>
                <w:color w:val="000000"/>
                <w:sz w:val="20"/>
                <w:szCs w:val="20"/>
              </w:rPr>
              <w:t>MOTIVO_INDEVIDA</w:t>
            </w:r>
          </w:p>
        </w:tc>
        <w:tc>
          <w:tcPr>
            <w:tcW w:w="2033" w:type="pct"/>
            <w:shd w:val="clear" w:color="auto" w:fill="auto"/>
            <w:noWrap/>
            <w:vAlign w:val="center"/>
            <w:hideMark/>
          </w:tcPr>
          <w:p w14:paraId="41F5737F" w14:textId="77777777" w:rsidR="005977D5" w:rsidRPr="001F799B" w:rsidRDefault="005977D5" w:rsidP="00C01C97">
            <w:pPr>
              <w:rPr>
                <w:rFonts w:cs="Arial"/>
                <w:color w:val="000000"/>
                <w:sz w:val="20"/>
                <w:szCs w:val="20"/>
              </w:rPr>
            </w:pPr>
            <w:r w:rsidRPr="001F799B">
              <w:rPr>
                <w:rFonts w:cs="Arial"/>
                <w:color w:val="000000"/>
                <w:sz w:val="20"/>
                <w:szCs w:val="20"/>
              </w:rPr>
              <w:t>Motivo da Indevida</w:t>
            </w:r>
          </w:p>
        </w:tc>
        <w:tc>
          <w:tcPr>
            <w:tcW w:w="1457" w:type="pct"/>
            <w:shd w:val="clear" w:color="auto" w:fill="auto"/>
            <w:noWrap/>
            <w:vAlign w:val="center"/>
            <w:hideMark/>
          </w:tcPr>
          <w:p w14:paraId="005CB59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959B9A1" w14:textId="77777777" w:rsidTr="00C90989">
        <w:trPr>
          <w:trHeight w:val="315"/>
        </w:trPr>
        <w:tc>
          <w:tcPr>
            <w:tcW w:w="1510" w:type="pct"/>
            <w:shd w:val="clear" w:color="auto" w:fill="auto"/>
            <w:noWrap/>
            <w:vAlign w:val="center"/>
            <w:hideMark/>
          </w:tcPr>
          <w:p w14:paraId="5A1148CB" w14:textId="03602F19" w:rsidR="005977D5" w:rsidRPr="001F799B" w:rsidRDefault="005977D5" w:rsidP="00C01C97">
            <w:pPr>
              <w:rPr>
                <w:rFonts w:cs="Arial"/>
                <w:color w:val="000000"/>
                <w:sz w:val="20"/>
                <w:szCs w:val="20"/>
              </w:rPr>
            </w:pPr>
            <w:r w:rsidRPr="001F799B">
              <w:rPr>
                <w:rFonts w:cs="Arial"/>
                <w:color w:val="000000"/>
                <w:sz w:val="20"/>
                <w:szCs w:val="20"/>
              </w:rPr>
              <w:t>MOTIVO_NAO_IDENTIFICACAO_CLI</w:t>
            </w:r>
          </w:p>
        </w:tc>
        <w:tc>
          <w:tcPr>
            <w:tcW w:w="2033" w:type="pct"/>
            <w:shd w:val="clear" w:color="auto" w:fill="auto"/>
            <w:noWrap/>
            <w:vAlign w:val="center"/>
            <w:hideMark/>
          </w:tcPr>
          <w:p w14:paraId="64228902" w14:textId="77777777" w:rsidR="005977D5" w:rsidRPr="001F799B" w:rsidRDefault="005977D5" w:rsidP="00C01C97">
            <w:pPr>
              <w:rPr>
                <w:rFonts w:cs="Arial"/>
                <w:color w:val="000000"/>
                <w:sz w:val="20"/>
                <w:szCs w:val="20"/>
              </w:rPr>
            </w:pPr>
            <w:r w:rsidRPr="001F799B">
              <w:rPr>
                <w:rFonts w:cs="Arial"/>
                <w:color w:val="000000"/>
                <w:sz w:val="20"/>
                <w:szCs w:val="20"/>
              </w:rPr>
              <w:t>Motivo da não identificação do cliente</w:t>
            </w:r>
          </w:p>
        </w:tc>
        <w:tc>
          <w:tcPr>
            <w:tcW w:w="1457" w:type="pct"/>
            <w:shd w:val="clear" w:color="auto" w:fill="auto"/>
            <w:noWrap/>
            <w:vAlign w:val="center"/>
            <w:hideMark/>
          </w:tcPr>
          <w:p w14:paraId="1BEEF5D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AD2546D" w14:textId="77777777" w:rsidTr="00C90989">
        <w:trPr>
          <w:trHeight w:val="315"/>
        </w:trPr>
        <w:tc>
          <w:tcPr>
            <w:tcW w:w="1510" w:type="pct"/>
            <w:shd w:val="clear" w:color="auto" w:fill="auto"/>
            <w:noWrap/>
            <w:vAlign w:val="center"/>
            <w:hideMark/>
          </w:tcPr>
          <w:p w14:paraId="423339BE" w14:textId="1BFB8DE1" w:rsidR="005977D5" w:rsidRPr="001F799B" w:rsidRDefault="005977D5" w:rsidP="00C01C97">
            <w:pPr>
              <w:rPr>
                <w:rFonts w:cs="Arial"/>
                <w:color w:val="000000"/>
                <w:sz w:val="20"/>
                <w:szCs w:val="20"/>
              </w:rPr>
            </w:pPr>
            <w:r w:rsidRPr="001F799B">
              <w:rPr>
                <w:rFonts w:cs="Arial"/>
                <w:color w:val="000000"/>
                <w:sz w:val="20"/>
                <w:szCs w:val="20"/>
              </w:rPr>
              <w:t>MOTIVO_PRIMEIRA_RECLAMACAO_UTC</w:t>
            </w:r>
          </w:p>
        </w:tc>
        <w:tc>
          <w:tcPr>
            <w:tcW w:w="2033" w:type="pct"/>
            <w:shd w:val="clear" w:color="auto" w:fill="auto"/>
            <w:noWrap/>
            <w:vAlign w:val="center"/>
            <w:hideMark/>
          </w:tcPr>
          <w:p w14:paraId="423B0936" w14:textId="77777777" w:rsidR="005977D5" w:rsidRPr="001F799B" w:rsidRDefault="005977D5" w:rsidP="00C01C97">
            <w:pPr>
              <w:rPr>
                <w:rFonts w:cs="Arial"/>
                <w:color w:val="000000"/>
                <w:sz w:val="20"/>
                <w:szCs w:val="20"/>
              </w:rPr>
            </w:pPr>
            <w:r w:rsidRPr="001F799B">
              <w:rPr>
                <w:rFonts w:cs="Arial"/>
                <w:color w:val="000000"/>
                <w:sz w:val="20"/>
                <w:szCs w:val="20"/>
              </w:rPr>
              <w:t>Motivo da primeira Reclamação na UTC</w:t>
            </w:r>
          </w:p>
        </w:tc>
        <w:tc>
          <w:tcPr>
            <w:tcW w:w="1457" w:type="pct"/>
            <w:shd w:val="clear" w:color="auto" w:fill="auto"/>
            <w:noWrap/>
            <w:vAlign w:val="center"/>
            <w:hideMark/>
          </w:tcPr>
          <w:p w14:paraId="6DDD38A0" w14:textId="77777777" w:rsidR="005977D5" w:rsidRPr="001F799B" w:rsidRDefault="005977D5" w:rsidP="001F799B">
            <w:pPr>
              <w:jc w:val="left"/>
              <w:rPr>
                <w:rFonts w:cs="Arial"/>
                <w:color w:val="000000"/>
                <w:sz w:val="20"/>
                <w:szCs w:val="20"/>
              </w:rPr>
            </w:pPr>
            <w:r w:rsidRPr="001F799B">
              <w:rPr>
                <w:rFonts w:cs="Arial"/>
                <w:color w:val="000000"/>
                <w:sz w:val="20"/>
                <w:szCs w:val="20"/>
              </w:rPr>
              <w:t>BAD CALL</w:t>
            </w:r>
          </w:p>
        </w:tc>
      </w:tr>
      <w:tr w:rsidR="005977D5" w:rsidRPr="005977D5" w14:paraId="768D2FCF" w14:textId="77777777" w:rsidTr="00C90989">
        <w:trPr>
          <w:trHeight w:val="315"/>
        </w:trPr>
        <w:tc>
          <w:tcPr>
            <w:tcW w:w="1510" w:type="pct"/>
            <w:shd w:val="clear" w:color="auto" w:fill="auto"/>
            <w:noWrap/>
            <w:vAlign w:val="center"/>
            <w:hideMark/>
          </w:tcPr>
          <w:p w14:paraId="51FDAEA4" w14:textId="1C7EADC4" w:rsidR="005977D5" w:rsidRPr="001F799B" w:rsidRDefault="005977D5" w:rsidP="00C01C97">
            <w:pPr>
              <w:rPr>
                <w:rFonts w:cs="Arial"/>
                <w:color w:val="000000"/>
                <w:sz w:val="20"/>
                <w:szCs w:val="20"/>
              </w:rPr>
            </w:pPr>
            <w:r w:rsidRPr="001F799B">
              <w:rPr>
                <w:rFonts w:cs="Arial"/>
                <w:color w:val="000000"/>
                <w:sz w:val="20"/>
                <w:szCs w:val="20"/>
              </w:rPr>
              <w:t>MOTIVO_PROCEDENCIA</w:t>
            </w:r>
          </w:p>
        </w:tc>
        <w:tc>
          <w:tcPr>
            <w:tcW w:w="2033" w:type="pct"/>
            <w:shd w:val="clear" w:color="auto" w:fill="auto"/>
            <w:noWrap/>
            <w:vAlign w:val="center"/>
            <w:hideMark/>
          </w:tcPr>
          <w:p w14:paraId="0C21A9A4" w14:textId="77777777" w:rsidR="005977D5" w:rsidRPr="001F799B" w:rsidRDefault="005977D5" w:rsidP="00C01C97">
            <w:pPr>
              <w:rPr>
                <w:rFonts w:cs="Arial"/>
                <w:color w:val="000000"/>
                <w:sz w:val="20"/>
                <w:szCs w:val="20"/>
              </w:rPr>
            </w:pPr>
            <w:r w:rsidRPr="001F799B">
              <w:rPr>
                <w:rFonts w:cs="Arial"/>
                <w:color w:val="000000"/>
                <w:sz w:val="20"/>
                <w:szCs w:val="20"/>
              </w:rPr>
              <w:t>Motivo da Procedência</w:t>
            </w:r>
          </w:p>
        </w:tc>
        <w:tc>
          <w:tcPr>
            <w:tcW w:w="1457" w:type="pct"/>
            <w:shd w:val="clear" w:color="auto" w:fill="auto"/>
            <w:noWrap/>
            <w:vAlign w:val="center"/>
            <w:hideMark/>
          </w:tcPr>
          <w:p w14:paraId="0275A6D0" w14:textId="77777777" w:rsidR="005977D5" w:rsidRPr="001F799B" w:rsidRDefault="005977D5" w:rsidP="001F799B">
            <w:pPr>
              <w:jc w:val="left"/>
              <w:rPr>
                <w:rFonts w:cs="Arial"/>
                <w:color w:val="000000"/>
                <w:sz w:val="20"/>
                <w:szCs w:val="20"/>
              </w:rPr>
            </w:pPr>
            <w:r w:rsidRPr="001F799B">
              <w:rPr>
                <w:rFonts w:cs="Arial"/>
                <w:color w:val="000000"/>
                <w:sz w:val="20"/>
                <w:szCs w:val="20"/>
              </w:rPr>
              <w:t>Erro de Vendas procedente</w:t>
            </w:r>
          </w:p>
        </w:tc>
      </w:tr>
      <w:tr w:rsidR="005977D5" w:rsidRPr="005977D5" w14:paraId="00A536F4" w14:textId="77777777" w:rsidTr="00C90989">
        <w:trPr>
          <w:trHeight w:val="315"/>
        </w:trPr>
        <w:tc>
          <w:tcPr>
            <w:tcW w:w="1510" w:type="pct"/>
            <w:shd w:val="clear" w:color="auto" w:fill="auto"/>
            <w:noWrap/>
            <w:vAlign w:val="center"/>
            <w:hideMark/>
          </w:tcPr>
          <w:p w14:paraId="21700586" w14:textId="42DCF528" w:rsidR="005977D5" w:rsidRPr="001F799B" w:rsidRDefault="005977D5" w:rsidP="00C01C97">
            <w:pPr>
              <w:rPr>
                <w:rFonts w:cs="Arial"/>
                <w:color w:val="000000"/>
                <w:sz w:val="20"/>
                <w:szCs w:val="20"/>
              </w:rPr>
            </w:pPr>
            <w:r w:rsidRPr="001F799B">
              <w:rPr>
                <w:rFonts w:cs="Arial"/>
                <w:color w:val="000000"/>
                <w:sz w:val="20"/>
                <w:szCs w:val="20"/>
              </w:rPr>
              <w:t>MOTIVO_RECLAMACAO</w:t>
            </w:r>
          </w:p>
        </w:tc>
        <w:tc>
          <w:tcPr>
            <w:tcW w:w="2033" w:type="pct"/>
            <w:shd w:val="clear" w:color="auto" w:fill="auto"/>
            <w:noWrap/>
            <w:vAlign w:val="center"/>
            <w:hideMark/>
          </w:tcPr>
          <w:p w14:paraId="6190B0AE" w14:textId="77777777" w:rsidR="005977D5" w:rsidRPr="001F799B" w:rsidRDefault="005977D5" w:rsidP="00C01C97">
            <w:pPr>
              <w:rPr>
                <w:rFonts w:cs="Arial"/>
                <w:color w:val="000000"/>
                <w:sz w:val="20"/>
                <w:szCs w:val="20"/>
              </w:rPr>
            </w:pPr>
            <w:r w:rsidRPr="001F799B">
              <w:rPr>
                <w:rFonts w:cs="Arial"/>
                <w:color w:val="000000"/>
                <w:sz w:val="20"/>
                <w:szCs w:val="20"/>
              </w:rPr>
              <w:t>Motivo da Reclamação</w:t>
            </w:r>
          </w:p>
        </w:tc>
        <w:tc>
          <w:tcPr>
            <w:tcW w:w="1457" w:type="pct"/>
            <w:shd w:val="clear" w:color="auto" w:fill="auto"/>
            <w:noWrap/>
            <w:vAlign w:val="center"/>
            <w:hideMark/>
          </w:tcPr>
          <w:p w14:paraId="06D6FC9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A55F9DE" w14:textId="77777777" w:rsidTr="00C90989">
        <w:trPr>
          <w:trHeight w:val="315"/>
        </w:trPr>
        <w:tc>
          <w:tcPr>
            <w:tcW w:w="1510" w:type="pct"/>
            <w:shd w:val="clear" w:color="auto" w:fill="auto"/>
            <w:noWrap/>
            <w:vAlign w:val="center"/>
            <w:hideMark/>
          </w:tcPr>
          <w:p w14:paraId="5D39D90C" w14:textId="31B5E386" w:rsidR="005977D5" w:rsidRPr="001F799B" w:rsidRDefault="005977D5" w:rsidP="00C01C97">
            <w:pPr>
              <w:rPr>
                <w:rFonts w:cs="Arial"/>
                <w:color w:val="000000"/>
                <w:sz w:val="20"/>
                <w:szCs w:val="20"/>
              </w:rPr>
            </w:pPr>
            <w:r w:rsidRPr="001F799B">
              <w:rPr>
                <w:rFonts w:cs="Arial"/>
                <w:color w:val="000000"/>
                <w:sz w:val="20"/>
                <w:szCs w:val="20"/>
              </w:rPr>
              <w:t>MOTIVO_SOLICITACAO_DOC</w:t>
            </w:r>
          </w:p>
        </w:tc>
        <w:tc>
          <w:tcPr>
            <w:tcW w:w="2033" w:type="pct"/>
            <w:shd w:val="clear" w:color="auto" w:fill="auto"/>
            <w:noWrap/>
            <w:vAlign w:val="center"/>
            <w:hideMark/>
          </w:tcPr>
          <w:p w14:paraId="0F489A39" w14:textId="77777777" w:rsidR="005977D5" w:rsidRPr="001F799B" w:rsidRDefault="005977D5" w:rsidP="00C01C97">
            <w:pPr>
              <w:rPr>
                <w:rFonts w:cs="Arial"/>
                <w:color w:val="000000"/>
                <w:sz w:val="20"/>
                <w:szCs w:val="20"/>
              </w:rPr>
            </w:pPr>
            <w:r w:rsidRPr="001F799B">
              <w:rPr>
                <w:rFonts w:cs="Arial"/>
                <w:color w:val="000000"/>
                <w:sz w:val="20"/>
                <w:szCs w:val="20"/>
              </w:rPr>
              <w:t>Motivo da Solicitação de Documentação</w:t>
            </w:r>
          </w:p>
        </w:tc>
        <w:tc>
          <w:tcPr>
            <w:tcW w:w="1457" w:type="pct"/>
            <w:shd w:val="clear" w:color="auto" w:fill="auto"/>
            <w:noWrap/>
            <w:vAlign w:val="center"/>
            <w:hideMark/>
          </w:tcPr>
          <w:p w14:paraId="6F513B1F"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431FC9A" w14:textId="77777777" w:rsidTr="00C90989">
        <w:trPr>
          <w:trHeight w:val="315"/>
        </w:trPr>
        <w:tc>
          <w:tcPr>
            <w:tcW w:w="1510" w:type="pct"/>
            <w:shd w:val="clear" w:color="auto" w:fill="auto"/>
            <w:noWrap/>
            <w:vAlign w:val="center"/>
            <w:hideMark/>
          </w:tcPr>
          <w:p w14:paraId="6F5F78CF" w14:textId="29E661B3" w:rsidR="005977D5" w:rsidRPr="001F799B" w:rsidRDefault="005977D5" w:rsidP="00C01C97">
            <w:pPr>
              <w:rPr>
                <w:rFonts w:cs="Arial"/>
                <w:color w:val="000000"/>
                <w:sz w:val="20"/>
                <w:szCs w:val="20"/>
              </w:rPr>
            </w:pPr>
            <w:r w:rsidRPr="001F799B">
              <w:rPr>
                <w:rFonts w:cs="Arial"/>
                <w:color w:val="000000"/>
                <w:sz w:val="20"/>
                <w:szCs w:val="20"/>
              </w:rPr>
              <w:t>MOTIVO_FORCADA</w:t>
            </w:r>
          </w:p>
        </w:tc>
        <w:tc>
          <w:tcPr>
            <w:tcW w:w="2033" w:type="pct"/>
            <w:shd w:val="clear" w:color="auto" w:fill="auto"/>
            <w:noWrap/>
            <w:vAlign w:val="center"/>
            <w:hideMark/>
          </w:tcPr>
          <w:p w14:paraId="3CAAA21F" w14:textId="77777777" w:rsidR="005977D5" w:rsidRPr="001F799B" w:rsidRDefault="005977D5" w:rsidP="00C01C97">
            <w:pPr>
              <w:rPr>
                <w:rFonts w:cs="Arial"/>
                <w:color w:val="000000"/>
                <w:sz w:val="20"/>
                <w:szCs w:val="20"/>
              </w:rPr>
            </w:pPr>
            <w:r w:rsidRPr="001F799B">
              <w:rPr>
                <w:rFonts w:cs="Arial"/>
                <w:color w:val="000000"/>
                <w:sz w:val="20"/>
                <w:szCs w:val="20"/>
              </w:rPr>
              <w:t>Motivo da Venda Forçada</w:t>
            </w:r>
          </w:p>
        </w:tc>
        <w:tc>
          <w:tcPr>
            <w:tcW w:w="1457" w:type="pct"/>
            <w:shd w:val="clear" w:color="auto" w:fill="auto"/>
            <w:noWrap/>
            <w:vAlign w:val="center"/>
            <w:hideMark/>
          </w:tcPr>
          <w:p w14:paraId="791A621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4638753" w14:textId="77777777" w:rsidTr="00C90989">
        <w:trPr>
          <w:trHeight w:val="315"/>
        </w:trPr>
        <w:tc>
          <w:tcPr>
            <w:tcW w:w="1510" w:type="pct"/>
            <w:shd w:val="clear" w:color="auto" w:fill="auto"/>
            <w:noWrap/>
            <w:vAlign w:val="center"/>
            <w:hideMark/>
          </w:tcPr>
          <w:p w14:paraId="0CB45752" w14:textId="063ED796" w:rsidR="005977D5" w:rsidRPr="001F799B" w:rsidRDefault="005977D5" w:rsidP="00C01C97">
            <w:pPr>
              <w:rPr>
                <w:rFonts w:cs="Arial"/>
                <w:color w:val="000000"/>
                <w:sz w:val="20"/>
                <w:szCs w:val="20"/>
              </w:rPr>
            </w:pPr>
            <w:r w:rsidRPr="001F799B">
              <w:rPr>
                <w:rFonts w:cs="Arial"/>
                <w:color w:val="000000"/>
                <w:sz w:val="20"/>
                <w:szCs w:val="20"/>
              </w:rPr>
              <w:t>MOTIVO_NT_CONC_LIBERALIDADE</w:t>
            </w:r>
          </w:p>
        </w:tc>
        <w:tc>
          <w:tcPr>
            <w:tcW w:w="2033" w:type="pct"/>
            <w:shd w:val="clear" w:color="auto" w:fill="auto"/>
            <w:noWrap/>
            <w:vAlign w:val="center"/>
            <w:hideMark/>
          </w:tcPr>
          <w:p w14:paraId="7D86A12E" w14:textId="77777777" w:rsidR="005977D5" w:rsidRPr="001F799B" w:rsidRDefault="005977D5" w:rsidP="00C01C97">
            <w:pPr>
              <w:rPr>
                <w:rFonts w:cs="Arial"/>
                <w:color w:val="000000"/>
                <w:sz w:val="20"/>
                <w:szCs w:val="20"/>
              </w:rPr>
            </w:pPr>
            <w:r w:rsidRPr="001F799B">
              <w:rPr>
                <w:rFonts w:cs="Arial"/>
                <w:color w:val="000000"/>
                <w:sz w:val="20"/>
                <w:szCs w:val="20"/>
              </w:rPr>
              <w:t>Motivo de não ter concedido a liberalidade</w:t>
            </w:r>
          </w:p>
        </w:tc>
        <w:tc>
          <w:tcPr>
            <w:tcW w:w="1457" w:type="pct"/>
            <w:shd w:val="clear" w:color="auto" w:fill="auto"/>
            <w:noWrap/>
            <w:vAlign w:val="center"/>
            <w:hideMark/>
          </w:tcPr>
          <w:p w14:paraId="30E24AF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24950A3" w14:textId="77777777" w:rsidTr="00C90989">
        <w:trPr>
          <w:trHeight w:val="315"/>
        </w:trPr>
        <w:tc>
          <w:tcPr>
            <w:tcW w:w="1510" w:type="pct"/>
            <w:shd w:val="clear" w:color="auto" w:fill="auto"/>
            <w:noWrap/>
            <w:vAlign w:val="center"/>
            <w:hideMark/>
          </w:tcPr>
          <w:p w14:paraId="294B7CEE" w14:textId="33E15AE0" w:rsidR="005977D5" w:rsidRPr="001F799B" w:rsidRDefault="005977D5" w:rsidP="00C01C97">
            <w:pPr>
              <w:rPr>
                <w:rFonts w:cs="Arial"/>
                <w:color w:val="000000"/>
                <w:sz w:val="20"/>
                <w:szCs w:val="20"/>
              </w:rPr>
            </w:pPr>
            <w:r w:rsidRPr="001F799B">
              <w:rPr>
                <w:rFonts w:cs="Arial"/>
                <w:color w:val="000000"/>
                <w:sz w:val="20"/>
                <w:szCs w:val="20"/>
              </w:rPr>
              <w:t>MOTIVO_RECLAMAR_DIRETO_ODC</w:t>
            </w:r>
          </w:p>
        </w:tc>
        <w:tc>
          <w:tcPr>
            <w:tcW w:w="2033" w:type="pct"/>
            <w:shd w:val="clear" w:color="auto" w:fill="auto"/>
            <w:noWrap/>
            <w:vAlign w:val="center"/>
            <w:hideMark/>
          </w:tcPr>
          <w:p w14:paraId="50048104" w14:textId="77777777" w:rsidR="005977D5" w:rsidRPr="001F799B" w:rsidRDefault="005977D5" w:rsidP="00C01C97">
            <w:pPr>
              <w:rPr>
                <w:rFonts w:cs="Arial"/>
                <w:color w:val="000000"/>
                <w:sz w:val="20"/>
                <w:szCs w:val="20"/>
              </w:rPr>
            </w:pPr>
            <w:r w:rsidRPr="001F799B">
              <w:rPr>
                <w:rFonts w:cs="Arial"/>
                <w:color w:val="000000"/>
                <w:sz w:val="20"/>
                <w:szCs w:val="20"/>
              </w:rPr>
              <w:t>Motivo de reclamar diretamente em ODC</w:t>
            </w:r>
          </w:p>
        </w:tc>
        <w:tc>
          <w:tcPr>
            <w:tcW w:w="1457" w:type="pct"/>
            <w:shd w:val="clear" w:color="auto" w:fill="auto"/>
            <w:noWrap/>
            <w:vAlign w:val="center"/>
            <w:hideMark/>
          </w:tcPr>
          <w:p w14:paraId="57D6460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0FB9041" w14:textId="77777777" w:rsidTr="00C90989">
        <w:trPr>
          <w:trHeight w:val="315"/>
        </w:trPr>
        <w:tc>
          <w:tcPr>
            <w:tcW w:w="1510" w:type="pct"/>
            <w:shd w:val="clear" w:color="auto" w:fill="auto"/>
            <w:noWrap/>
            <w:vAlign w:val="center"/>
            <w:hideMark/>
          </w:tcPr>
          <w:p w14:paraId="61A74BBD" w14:textId="676824DB" w:rsidR="005977D5" w:rsidRPr="001F799B" w:rsidRDefault="005977D5" w:rsidP="00C01C97">
            <w:pPr>
              <w:rPr>
                <w:rFonts w:cs="Arial"/>
                <w:color w:val="000000"/>
                <w:sz w:val="20"/>
                <w:szCs w:val="20"/>
              </w:rPr>
            </w:pPr>
            <w:r w:rsidRPr="001F799B">
              <w:rPr>
                <w:rFonts w:cs="Arial"/>
                <w:color w:val="000000"/>
                <w:sz w:val="20"/>
                <w:szCs w:val="20"/>
              </w:rPr>
              <w:t>MOTIVO_BAD_CALL</w:t>
            </w:r>
          </w:p>
        </w:tc>
        <w:tc>
          <w:tcPr>
            <w:tcW w:w="2033" w:type="pct"/>
            <w:shd w:val="clear" w:color="auto" w:fill="auto"/>
            <w:noWrap/>
            <w:vAlign w:val="center"/>
            <w:hideMark/>
          </w:tcPr>
          <w:p w14:paraId="6A117949" w14:textId="77777777" w:rsidR="005977D5" w:rsidRPr="001F799B" w:rsidRDefault="005977D5" w:rsidP="00C01C97">
            <w:pPr>
              <w:rPr>
                <w:rFonts w:cs="Arial"/>
                <w:color w:val="000000"/>
                <w:sz w:val="20"/>
                <w:szCs w:val="20"/>
              </w:rPr>
            </w:pPr>
            <w:r w:rsidRPr="001F799B">
              <w:rPr>
                <w:rFonts w:cs="Arial"/>
                <w:color w:val="000000"/>
                <w:sz w:val="20"/>
                <w:szCs w:val="20"/>
              </w:rPr>
              <w:t>Motivo do Bad Call</w:t>
            </w:r>
          </w:p>
        </w:tc>
        <w:tc>
          <w:tcPr>
            <w:tcW w:w="1457" w:type="pct"/>
            <w:shd w:val="clear" w:color="auto" w:fill="auto"/>
            <w:noWrap/>
            <w:vAlign w:val="center"/>
            <w:hideMark/>
          </w:tcPr>
          <w:p w14:paraId="3B66C76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F4B8408" w14:textId="77777777" w:rsidTr="00C90989">
        <w:trPr>
          <w:trHeight w:val="315"/>
        </w:trPr>
        <w:tc>
          <w:tcPr>
            <w:tcW w:w="1510" w:type="pct"/>
            <w:shd w:val="clear" w:color="auto" w:fill="auto"/>
            <w:noWrap/>
            <w:vAlign w:val="center"/>
            <w:hideMark/>
          </w:tcPr>
          <w:p w14:paraId="7DD9FA68" w14:textId="215ACB77" w:rsidR="005977D5" w:rsidRPr="001F799B" w:rsidRDefault="005977D5" w:rsidP="00C01C97">
            <w:pPr>
              <w:rPr>
                <w:rFonts w:cs="Arial"/>
                <w:color w:val="000000"/>
                <w:sz w:val="20"/>
                <w:szCs w:val="20"/>
              </w:rPr>
            </w:pPr>
            <w:r w:rsidRPr="001F799B">
              <w:rPr>
                <w:rFonts w:cs="Arial"/>
                <w:color w:val="000000"/>
                <w:sz w:val="20"/>
                <w:szCs w:val="20"/>
              </w:rPr>
              <w:t>MOTIVO_BLOQUEIO</w:t>
            </w:r>
          </w:p>
        </w:tc>
        <w:tc>
          <w:tcPr>
            <w:tcW w:w="2033" w:type="pct"/>
            <w:shd w:val="clear" w:color="auto" w:fill="auto"/>
            <w:noWrap/>
            <w:vAlign w:val="center"/>
            <w:hideMark/>
          </w:tcPr>
          <w:p w14:paraId="2E685E18" w14:textId="77777777" w:rsidR="005977D5" w:rsidRPr="001F799B" w:rsidRDefault="005977D5" w:rsidP="00C01C97">
            <w:pPr>
              <w:rPr>
                <w:rFonts w:cs="Arial"/>
                <w:color w:val="000000"/>
                <w:sz w:val="20"/>
                <w:szCs w:val="20"/>
              </w:rPr>
            </w:pPr>
            <w:r w:rsidRPr="001F799B">
              <w:rPr>
                <w:rFonts w:cs="Arial"/>
                <w:color w:val="000000"/>
                <w:sz w:val="20"/>
                <w:szCs w:val="20"/>
              </w:rPr>
              <w:t>Motivo do bloqueio</w:t>
            </w:r>
          </w:p>
        </w:tc>
        <w:tc>
          <w:tcPr>
            <w:tcW w:w="1457" w:type="pct"/>
            <w:shd w:val="clear" w:color="auto" w:fill="auto"/>
            <w:noWrap/>
            <w:vAlign w:val="center"/>
            <w:hideMark/>
          </w:tcPr>
          <w:p w14:paraId="74EE915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50028AC" w14:textId="77777777" w:rsidTr="00C90989">
        <w:trPr>
          <w:trHeight w:val="315"/>
        </w:trPr>
        <w:tc>
          <w:tcPr>
            <w:tcW w:w="1510" w:type="pct"/>
            <w:shd w:val="clear" w:color="auto" w:fill="auto"/>
            <w:noWrap/>
            <w:vAlign w:val="center"/>
            <w:hideMark/>
          </w:tcPr>
          <w:p w14:paraId="0F1532CD" w14:textId="333C48E8" w:rsidR="005977D5" w:rsidRPr="001F799B" w:rsidRDefault="005977D5" w:rsidP="00C01C97">
            <w:pPr>
              <w:rPr>
                <w:rFonts w:cs="Arial"/>
                <w:color w:val="000000"/>
                <w:sz w:val="20"/>
                <w:szCs w:val="20"/>
              </w:rPr>
            </w:pPr>
            <w:r w:rsidRPr="001F799B">
              <w:rPr>
                <w:rFonts w:cs="Arial"/>
                <w:color w:val="000000"/>
                <w:sz w:val="20"/>
                <w:szCs w:val="20"/>
              </w:rPr>
              <w:t>MOTIVO_BLOQUEIO_MANTIDO</w:t>
            </w:r>
          </w:p>
        </w:tc>
        <w:tc>
          <w:tcPr>
            <w:tcW w:w="2033" w:type="pct"/>
            <w:shd w:val="clear" w:color="auto" w:fill="auto"/>
            <w:noWrap/>
            <w:vAlign w:val="center"/>
            <w:hideMark/>
          </w:tcPr>
          <w:p w14:paraId="3B4A9ABF" w14:textId="77777777" w:rsidR="005977D5" w:rsidRPr="001F799B" w:rsidRDefault="005977D5" w:rsidP="00C01C97">
            <w:pPr>
              <w:rPr>
                <w:rFonts w:cs="Arial"/>
                <w:color w:val="000000"/>
                <w:sz w:val="20"/>
                <w:szCs w:val="20"/>
              </w:rPr>
            </w:pPr>
            <w:r w:rsidRPr="001F799B">
              <w:rPr>
                <w:rFonts w:cs="Arial"/>
                <w:color w:val="000000"/>
                <w:sz w:val="20"/>
                <w:szCs w:val="20"/>
              </w:rPr>
              <w:t>Motivo do bloqueio mantido</w:t>
            </w:r>
          </w:p>
        </w:tc>
        <w:tc>
          <w:tcPr>
            <w:tcW w:w="1457" w:type="pct"/>
            <w:shd w:val="clear" w:color="auto" w:fill="auto"/>
            <w:noWrap/>
            <w:vAlign w:val="center"/>
            <w:hideMark/>
          </w:tcPr>
          <w:p w14:paraId="381F54A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06026DC" w14:textId="77777777" w:rsidTr="00C90989">
        <w:trPr>
          <w:trHeight w:val="315"/>
        </w:trPr>
        <w:tc>
          <w:tcPr>
            <w:tcW w:w="1510" w:type="pct"/>
            <w:shd w:val="clear" w:color="auto" w:fill="auto"/>
            <w:noWrap/>
            <w:vAlign w:val="center"/>
            <w:hideMark/>
          </w:tcPr>
          <w:p w14:paraId="12250E54" w14:textId="2AC5BA5C" w:rsidR="005977D5" w:rsidRPr="001F799B" w:rsidRDefault="005977D5" w:rsidP="00C01C97">
            <w:pPr>
              <w:rPr>
                <w:rFonts w:cs="Arial"/>
                <w:color w:val="000000"/>
                <w:sz w:val="20"/>
                <w:szCs w:val="20"/>
              </w:rPr>
            </w:pPr>
            <w:r w:rsidRPr="001F799B">
              <w:rPr>
                <w:rFonts w:cs="Arial"/>
                <w:color w:val="000000"/>
                <w:sz w:val="20"/>
                <w:szCs w:val="20"/>
              </w:rPr>
              <w:t>MOTIVO_BLOQUEIO_INDEVIDO</w:t>
            </w:r>
          </w:p>
        </w:tc>
        <w:tc>
          <w:tcPr>
            <w:tcW w:w="2033" w:type="pct"/>
            <w:shd w:val="clear" w:color="auto" w:fill="auto"/>
            <w:noWrap/>
            <w:vAlign w:val="center"/>
            <w:hideMark/>
          </w:tcPr>
          <w:p w14:paraId="32A356B4" w14:textId="77777777" w:rsidR="005977D5" w:rsidRPr="001F799B" w:rsidRDefault="005977D5" w:rsidP="00C01C97">
            <w:pPr>
              <w:rPr>
                <w:rFonts w:cs="Arial"/>
                <w:color w:val="000000"/>
                <w:sz w:val="20"/>
                <w:szCs w:val="20"/>
              </w:rPr>
            </w:pPr>
            <w:r w:rsidRPr="001F799B">
              <w:rPr>
                <w:rFonts w:cs="Arial"/>
                <w:color w:val="000000"/>
                <w:sz w:val="20"/>
                <w:szCs w:val="20"/>
              </w:rPr>
              <w:t>Motivo do bloqueio ser Indevido</w:t>
            </w:r>
          </w:p>
        </w:tc>
        <w:tc>
          <w:tcPr>
            <w:tcW w:w="1457" w:type="pct"/>
            <w:shd w:val="clear" w:color="auto" w:fill="auto"/>
            <w:noWrap/>
            <w:vAlign w:val="center"/>
            <w:hideMark/>
          </w:tcPr>
          <w:p w14:paraId="3F41F4F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4AEB4E7" w14:textId="77777777" w:rsidTr="00C90989">
        <w:trPr>
          <w:trHeight w:val="315"/>
        </w:trPr>
        <w:tc>
          <w:tcPr>
            <w:tcW w:w="1510" w:type="pct"/>
            <w:shd w:val="clear" w:color="auto" w:fill="auto"/>
            <w:noWrap/>
            <w:vAlign w:val="center"/>
            <w:hideMark/>
          </w:tcPr>
          <w:p w14:paraId="63BFB26B" w14:textId="7E8B193C" w:rsidR="005977D5" w:rsidRPr="001F799B" w:rsidRDefault="005977D5" w:rsidP="00C01C97">
            <w:pPr>
              <w:rPr>
                <w:rFonts w:cs="Arial"/>
                <w:color w:val="000000"/>
                <w:sz w:val="20"/>
                <w:szCs w:val="20"/>
              </w:rPr>
            </w:pPr>
            <w:r w:rsidRPr="001F799B">
              <w:rPr>
                <w:rFonts w:cs="Arial"/>
                <w:color w:val="000000"/>
                <w:sz w:val="20"/>
                <w:szCs w:val="20"/>
              </w:rPr>
              <w:lastRenderedPageBreak/>
              <w:t>MOTIVO_CANCEL_NAO_REALIZADO</w:t>
            </w:r>
          </w:p>
        </w:tc>
        <w:tc>
          <w:tcPr>
            <w:tcW w:w="2033" w:type="pct"/>
            <w:shd w:val="clear" w:color="auto" w:fill="auto"/>
            <w:noWrap/>
            <w:vAlign w:val="center"/>
            <w:hideMark/>
          </w:tcPr>
          <w:p w14:paraId="4C2C8D4F" w14:textId="77777777" w:rsidR="005977D5" w:rsidRPr="001F799B" w:rsidRDefault="005977D5" w:rsidP="00C01C97">
            <w:pPr>
              <w:rPr>
                <w:rFonts w:cs="Arial"/>
                <w:color w:val="000000"/>
                <w:sz w:val="20"/>
                <w:szCs w:val="20"/>
              </w:rPr>
            </w:pPr>
            <w:r w:rsidRPr="001F799B">
              <w:rPr>
                <w:rFonts w:cs="Arial"/>
                <w:color w:val="000000"/>
                <w:sz w:val="20"/>
                <w:szCs w:val="20"/>
              </w:rPr>
              <w:t>Motivo do cancelamento não ter sido realizado</w:t>
            </w:r>
          </w:p>
        </w:tc>
        <w:tc>
          <w:tcPr>
            <w:tcW w:w="1457" w:type="pct"/>
            <w:shd w:val="clear" w:color="auto" w:fill="auto"/>
            <w:noWrap/>
            <w:vAlign w:val="center"/>
            <w:hideMark/>
          </w:tcPr>
          <w:p w14:paraId="6435F2C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9B4A767" w14:textId="77777777" w:rsidTr="00C90989">
        <w:trPr>
          <w:trHeight w:val="315"/>
        </w:trPr>
        <w:tc>
          <w:tcPr>
            <w:tcW w:w="1510" w:type="pct"/>
            <w:shd w:val="clear" w:color="auto" w:fill="auto"/>
            <w:noWrap/>
            <w:vAlign w:val="center"/>
            <w:hideMark/>
          </w:tcPr>
          <w:p w14:paraId="3D5EACC7" w14:textId="39540D61" w:rsidR="005977D5" w:rsidRPr="001F799B" w:rsidRDefault="005977D5" w:rsidP="00C01C97">
            <w:pPr>
              <w:rPr>
                <w:rFonts w:cs="Arial"/>
                <w:color w:val="000000"/>
                <w:sz w:val="20"/>
                <w:szCs w:val="20"/>
              </w:rPr>
            </w:pPr>
            <w:r w:rsidRPr="001F799B">
              <w:rPr>
                <w:rFonts w:cs="Arial"/>
                <w:color w:val="000000"/>
                <w:sz w:val="20"/>
                <w:szCs w:val="20"/>
              </w:rPr>
              <w:t>MOTIVO_FLAG_MANTIDO</w:t>
            </w:r>
          </w:p>
        </w:tc>
        <w:tc>
          <w:tcPr>
            <w:tcW w:w="2033" w:type="pct"/>
            <w:shd w:val="clear" w:color="auto" w:fill="auto"/>
            <w:noWrap/>
            <w:vAlign w:val="center"/>
            <w:hideMark/>
          </w:tcPr>
          <w:p w14:paraId="7417243C" w14:textId="77777777" w:rsidR="005977D5" w:rsidRPr="001F799B" w:rsidRDefault="005977D5" w:rsidP="00C01C97">
            <w:pPr>
              <w:rPr>
                <w:rFonts w:cs="Arial"/>
                <w:color w:val="000000"/>
                <w:sz w:val="20"/>
                <w:szCs w:val="20"/>
              </w:rPr>
            </w:pPr>
            <w:r w:rsidRPr="001F799B">
              <w:rPr>
                <w:rFonts w:cs="Arial"/>
                <w:color w:val="000000"/>
                <w:sz w:val="20"/>
                <w:szCs w:val="20"/>
              </w:rPr>
              <w:t>Motivo do Flag Mantido</w:t>
            </w:r>
          </w:p>
        </w:tc>
        <w:tc>
          <w:tcPr>
            <w:tcW w:w="1457" w:type="pct"/>
            <w:shd w:val="clear" w:color="auto" w:fill="auto"/>
            <w:noWrap/>
            <w:vAlign w:val="center"/>
            <w:hideMark/>
          </w:tcPr>
          <w:p w14:paraId="36D5F8C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1663A46" w14:textId="77777777" w:rsidTr="00C90989">
        <w:trPr>
          <w:trHeight w:val="315"/>
        </w:trPr>
        <w:tc>
          <w:tcPr>
            <w:tcW w:w="1510" w:type="pct"/>
            <w:shd w:val="clear" w:color="auto" w:fill="auto"/>
            <w:noWrap/>
            <w:vAlign w:val="center"/>
            <w:hideMark/>
          </w:tcPr>
          <w:p w14:paraId="32870976" w14:textId="6892225E" w:rsidR="005977D5" w:rsidRPr="001F799B" w:rsidRDefault="005977D5" w:rsidP="00C01C97">
            <w:pPr>
              <w:rPr>
                <w:rFonts w:cs="Arial"/>
                <w:color w:val="000000"/>
                <w:sz w:val="20"/>
                <w:szCs w:val="20"/>
              </w:rPr>
            </w:pPr>
            <w:r w:rsidRPr="001F799B">
              <w:rPr>
                <w:rFonts w:cs="Arial"/>
                <w:color w:val="000000"/>
                <w:sz w:val="20"/>
                <w:szCs w:val="20"/>
              </w:rPr>
              <w:t>MOTIVO_FLAG_RETIRADO</w:t>
            </w:r>
          </w:p>
        </w:tc>
        <w:tc>
          <w:tcPr>
            <w:tcW w:w="2033" w:type="pct"/>
            <w:shd w:val="clear" w:color="auto" w:fill="auto"/>
            <w:noWrap/>
            <w:vAlign w:val="center"/>
            <w:hideMark/>
          </w:tcPr>
          <w:p w14:paraId="0182D50E" w14:textId="77777777" w:rsidR="005977D5" w:rsidRPr="001F799B" w:rsidRDefault="005977D5" w:rsidP="00C01C97">
            <w:pPr>
              <w:rPr>
                <w:rFonts w:cs="Arial"/>
                <w:color w:val="000000"/>
                <w:sz w:val="20"/>
                <w:szCs w:val="20"/>
              </w:rPr>
            </w:pPr>
            <w:r w:rsidRPr="001F799B">
              <w:rPr>
                <w:rFonts w:cs="Arial"/>
                <w:color w:val="000000"/>
                <w:sz w:val="20"/>
                <w:szCs w:val="20"/>
              </w:rPr>
              <w:t>Motivo do Flag Retirado</w:t>
            </w:r>
          </w:p>
        </w:tc>
        <w:tc>
          <w:tcPr>
            <w:tcW w:w="1457" w:type="pct"/>
            <w:shd w:val="clear" w:color="auto" w:fill="auto"/>
            <w:noWrap/>
            <w:vAlign w:val="center"/>
            <w:hideMark/>
          </w:tcPr>
          <w:p w14:paraId="13341DC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4D5A03D" w14:textId="77777777" w:rsidTr="00C90989">
        <w:trPr>
          <w:trHeight w:val="315"/>
        </w:trPr>
        <w:tc>
          <w:tcPr>
            <w:tcW w:w="1510" w:type="pct"/>
            <w:shd w:val="clear" w:color="auto" w:fill="auto"/>
            <w:noWrap/>
            <w:vAlign w:val="center"/>
            <w:hideMark/>
          </w:tcPr>
          <w:p w14:paraId="59D66782" w14:textId="493D7213" w:rsidR="005977D5" w:rsidRPr="001F799B" w:rsidRDefault="005977D5" w:rsidP="00C01C97">
            <w:pPr>
              <w:rPr>
                <w:rFonts w:cs="Arial"/>
                <w:color w:val="000000"/>
                <w:sz w:val="20"/>
                <w:szCs w:val="20"/>
              </w:rPr>
            </w:pPr>
            <w:r w:rsidRPr="001F799B">
              <w:rPr>
                <w:rFonts w:cs="Arial"/>
                <w:color w:val="000000"/>
                <w:sz w:val="20"/>
                <w:szCs w:val="20"/>
              </w:rPr>
              <w:t>MOTIVO_PENDENTE_DE_CONTATO</w:t>
            </w:r>
          </w:p>
        </w:tc>
        <w:tc>
          <w:tcPr>
            <w:tcW w:w="2033" w:type="pct"/>
            <w:shd w:val="clear" w:color="auto" w:fill="auto"/>
            <w:noWrap/>
            <w:vAlign w:val="center"/>
            <w:hideMark/>
          </w:tcPr>
          <w:p w14:paraId="114DC0BE" w14:textId="77777777" w:rsidR="005977D5" w:rsidRPr="001F799B" w:rsidRDefault="005977D5" w:rsidP="00C01C97">
            <w:pPr>
              <w:rPr>
                <w:rFonts w:cs="Arial"/>
                <w:color w:val="000000"/>
                <w:sz w:val="20"/>
                <w:szCs w:val="20"/>
              </w:rPr>
            </w:pPr>
            <w:r w:rsidRPr="001F799B">
              <w:rPr>
                <w:rFonts w:cs="Arial"/>
                <w:color w:val="000000"/>
                <w:sz w:val="20"/>
                <w:szCs w:val="20"/>
              </w:rPr>
              <w:t>Motivo do Pendente de Contato</w:t>
            </w:r>
          </w:p>
        </w:tc>
        <w:tc>
          <w:tcPr>
            <w:tcW w:w="1457" w:type="pct"/>
            <w:shd w:val="clear" w:color="auto" w:fill="auto"/>
            <w:noWrap/>
            <w:vAlign w:val="center"/>
            <w:hideMark/>
          </w:tcPr>
          <w:p w14:paraId="6EE7FCA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7A0FBB4" w14:textId="77777777" w:rsidTr="00C90989">
        <w:trPr>
          <w:trHeight w:val="315"/>
        </w:trPr>
        <w:tc>
          <w:tcPr>
            <w:tcW w:w="1510" w:type="pct"/>
            <w:shd w:val="clear" w:color="auto" w:fill="auto"/>
            <w:noWrap/>
            <w:vAlign w:val="center"/>
            <w:hideMark/>
          </w:tcPr>
          <w:p w14:paraId="227115E9" w14:textId="554E1B64" w:rsidR="005977D5" w:rsidRPr="001F799B" w:rsidRDefault="005977D5" w:rsidP="00C01C97">
            <w:pPr>
              <w:rPr>
                <w:rFonts w:cs="Arial"/>
                <w:color w:val="000000"/>
                <w:sz w:val="20"/>
                <w:szCs w:val="20"/>
              </w:rPr>
            </w:pPr>
            <w:r w:rsidRPr="001F799B">
              <w:rPr>
                <w:rFonts w:cs="Arial"/>
                <w:color w:val="000000"/>
                <w:sz w:val="20"/>
                <w:szCs w:val="20"/>
              </w:rPr>
              <w:t>MOVEL_VINCULADO</w:t>
            </w:r>
          </w:p>
        </w:tc>
        <w:tc>
          <w:tcPr>
            <w:tcW w:w="2033" w:type="pct"/>
            <w:shd w:val="clear" w:color="auto" w:fill="auto"/>
            <w:noWrap/>
            <w:vAlign w:val="center"/>
            <w:hideMark/>
          </w:tcPr>
          <w:p w14:paraId="676245A3" w14:textId="77777777" w:rsidR="005977D5" w:rsidRPr="001F799B" w:rsidRDefault="005977D5" w:rsidP="00C01C97">
            <w:pPr>
              <w:rPr>
                <w:rFonts w:cs="Arial"/>
                <w:color w:val="000000"/>
                <w:sz w:val="20"/>
                <w:szCs w:val="20"/>
              </w:rPr>
            </w:pPr>
            <w:r w:rsidRPr="001F799B">
              <w:rPr>
                <w:rFonts w:cs="Arial"/>
                <w:color w:val="000000"/>
                <w:sz w:val="20"/>
                <w:szCs w:val="20"/>
              </w:rPr>
              <w:t>Móvel vinculado</w:t>
            </w:r>
          </w:p>
        </w:tc>
        <w:tc>
          <w:tcPr>
            <w:tcW w:w="1457" w:type="pct"/>
            <w:shd w:val="clear" w:color="auto" w:fill="auto"/>
            <w:noWrap/>
            <w:vAlign w:val="center"/>
            <w:hideMark/>
          </w:tcPr>
          <w:p w14:paraId="40166EAF"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ADCAFB5" w14:textId="77777777" w:rsidTr="00C90989">
        <w:trPr>
          <w:trHeight w:val="315"/>
        </w:trPr>
        <w:tc>
          <w:tcPr>
            <w:tcW w:w="1510" w:type="pct"/>
            <w:shd w:val="clear" w:color="auto" w:fill="auto"/>
            <w:noWrap/>
            <w:vAlign w:val="center"/>
            <w:hideMark/>
          </w:tcPr>
          <w:p w14:paraId="35E4F0D9" w14:textId="307DB906" w:rsidR="005977D5" w:rsidRPr="001F799B" w:rsidRDefault="005977D5" w:rsidP="00C01C97">
            <w:pPr>
              <w:rPr>
                <w:rFonts w:cs="Arial"/>
                <w:color w:val="000000"/>
                <w:sz w:val="20"/>
                <w:szCs w:val="20"/>
              </w:rPr>
            </w:pPr>
            <w:r w:rsidRPr="001F799B">
              <w:rPr>
                <w:rFonts w:cs="Arial"/>
                <w:color w:val="000000"/>
                <w:sz w:val="20"/>
                <w:szCs w:val="20"/>
              </w:rPr>
              <w:t>NEGATIVADO_ABERTURA_PROC_OI</w:t>
            </w:r>
          </w:p>
        </w:tc>
        <w:tc>
          <w:tcPr>
            <w:tcW w:w="2033" w:type="pct"/>
            <w:shd w:val="clear" w:color="auto" w:fill="auto"/>
            <w:noWrap/>
            <w:vAlign w:val="center"/>
            <w:hideMark/>
          </w:tcPr>
          <w:p w14:paraId="2AF8811C" w14:textId="77777777" w:rsidR="005977D5" w:rsidRPr="001F799B" w:rsidRDefault="005977D5" w:rsidP="00C01C97">
            <w:pPr>
              <w:rPr>
                <w:rFonts w:cs="Arial"/>
                <w:color w:val="000000"/>
                <w:sz w:val="20"/>
                <w:szCs w:val="20"/>
              </w:rPr>
            </w:pPr>
            <w:r w:rsidRPr="001F799B">
              <w:rPr>
                <w:rFonts w:cs="Arial"/>
                <w:color w:val="000000"/>
                <w:sz w:val="20"/>
                <w:szCs w:val="20"/>
              </w:rPr>
              <w:t>Negativado na abertura do Processo pela OI?</w:t>
            </w:r>
          </w:p>
        </w:tc>
        <w:tc>
          <w:tcPr>
            <w:tcW w:w="1457" w:type="pct"/>
            <w:shd w:val="clear" w:color="auto" w:fill="auto"/>
            <w:noWrap/>
            <w:vAlign w:val="center"/>
            <w:hideMark/>
          </w:tcPr>
          <w:p w14:paraId="1A7DE59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9FB44F9" w14:textId="77777777" w:rsidTr="00C90989">
        <w:trPr>
          <w:trHeight w:val="315"/>
        </w:trPr>
        <w:tc>
          <w:tcPr>
            <w:tcW w:w="1510" w:type="pct"/>
            <w:shd w:val="clear" w:color="auto" w:fill="auto"/>
            <w:noWrap/>
            <w:vAlign w:val="center"/>
            <w:hideMark/>
          </w:tcPr>
          <w:p w14:paraId="2F4DB043" w14:textId="622FF205" w:rsidR="005977D5" w:rsidRPr="001F799B" w:rsidRDefault="005977D5" w:rsidP="00C01C97">
            <w:pPr>
              <w:rPr>
                <w:rFonts w:cs="Arial"/>
                <w:color w:val="000000"/>
                <w:sz w:val="20"/>
                <w:szCs w:val="20"/>
              </w:rPr>
            </w:pPr>
            <w:r w:rsidRPr="001F799B">
              <w:rPr>
                <w:rFonts w:cs="Arial"/>
                <w:color w:val="000000"/>
                <w:sz w:val="20"/>
                <w:szCs w:val="20"/>
              </w:rPr>
              <w:t>NUM_CONTATO_SOLIC_NOME_TITULAR</w:t>
            </w:r>
          </w:p>
        </w:tc>
        <w:tc>
          <w:tcPr>
            <w:tcW w:w="2033" w:type="pct"/>
            <w:shd w:val="clear" w:color="auto" w:fill="auto"/>
            <w:noWrap/>
            <w:vAlign w:val="center"/>
            <w:hideMark/>
          </w:tcPr>
          <w:p w14:paraId="526FB768" w14:textId="77777777" w:rsidR="005977D5" w:rsidRPr="001F799B" w:rsidRDefault="005977D5" w:rsidP="00C01C97">
            <w:pPr>
              <w:rPr>
                <w:rFonts w:cs="Arial"/>
                <w:color w:val="000000"/>
                <w:sz w:val="20"/>
                <w:szCs w:val="20"/>
              </w:rPr>
            </w:pPr>
            <w:r w:rsidRPr="001F799B">
              <w:rPr>
                <w:rFonts w:cs="Arial"/>
                <w:color w:val="000000"/>
                <w:sz w:val="20"/>
                <w:szCs w:val="20"/>
              </w:rPr>
              <w:t>Nº de Contato da solicitação está no nome do titular?</w:t>
            </w:r>
          </w:p>
        </w:tc>
        <w:tc>
          <w:tcPr>
            <w:tcW w:w="1457" w:type="pct"/>
            <w:shd w:val="clear" w:color="auto" w:fill="auto"/>
            <w:noWrap/>
            <w:vAlign w:val="center"/>
            <w:hideMark/>
          </w:tcPr>
          <w:p w14:paraId="22DBEC0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9E9E56D" w14:textId="77777777" w:rsidTr="00C90989">
        <w:trPr>
          <w:trHeight w:val="315"/>
        </w:trPr>
        <w:tc>
          <w:tcPr>
            <w:tcW w:w="1510" w:type="pct"/>
            <w:shd w:val="clear" w:color="auto" w:fill="auto"/>
            <w:noWrap/>
            <w:vAlign w:val="center"/>
            <w:hideMark/>
          </w:tcPr>
          <w:p w14:paraId="679202A2" w14:textId="646497A9" w:rsidR="005977D5" w:rsidRPr="001F799B" w:rsidRDefault="005977D5" w:rsidP="00C01C97">
            <w:pPr>
              <w:rPr>
                <w:rFonts w:cs="Arial"/>
                <w:color w:val="000000"/>
                <w:sz w:val="20"/>
                <w:szCs w:val="20"/>
              </w:rPr>
            </w:pPr>
            <w:r w:rsidRPr="001F799B">
              <w:rPr>
                <w:rFonts w:cs="Arial"/>
                <w:color w:val="000000"/>
                <w:sz w:val="20"/>
                <w:szCs w:val="20"/>
              </w:rPr>
              <w:t>NUM_PROTOCOLO</w:t>
            </w:r>
          </w:p>
        </w:tc>
        <w:tc>
          <w:tcPr>
            <w:tcW w:w="2033" w:type="pct"/>
            <w:shd w:val="clear" w:color="auto" w:fill="auto"/>
            <w:noWrap/>
            <w:vAlign w:val="center"/>
            <w:hideMark/>
          </w:tcPr>
          <w:p w14:paraId="677BFC8E" w14:textId="77777777" w:rsidR="005977D5" w:rsidRPr="001F799B" w:rsidRDefault="005977D5" w:rsidP="00C01C97">
            <w:pPr>
              <w:rPr>
                <w:rFonts w:cs="Arial"/>
                <w:color w:val="000000"/>
                <w:sz w:val="20"/>
                <w:szCs w:val="20"/>
              </w:rPr>
            </w:pPr>
            <w:r w:rsidRPr="001F799B">
              <w:rPr>
                <w:rFonts w:cs="Arial"/>
                <w:color w:val="000000"/>
                <w:sz w:val="20"/>
                <w:szCs w:val="20"/>
              </w:rPr>
              <w:t>Nº Protocolo</w:t>
            </w:r>
          </w:p>
        </w:tc>
        <w:tc>
          <w:tcPr>
            <w:tcW w:w="1457" w:type="pct"/>
            <w:shd w:val="clear" w:color="auto" w:fill="auto"/>
            <w:noWrap/>
            <w:vAlign w:val="center"/>
            <w:hideMark/>
          </w:tcPr>
          <w:p w14:paraId="1A94CF8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336594A" w14:textId="77777777" w:rsidTr="00C90989">
        <w:trPr>
          <w:trHeight w:val="315"/>
        </w:trPr>
        <w:tc>
          <w:tcPr>
            <w:tcW w:w="1510" w:type="pct"/>
            <w:shd w:val="clear" w:color="auto" w:fill="auto"/>
            <w:noWrap/>
            <w:vAlign w:val="center"/>
            <w:hideMark/>
          </w:tcPr>
          <w:p w14:paraId="7D1364B4" w14:textId="021B132D" w:rsidR="005977D5" w:rsidRPr="001F799B" w:rsidRDefault="005977D5" w:rsidP="00C01C97">
            <w:pPr>
              <w:rPr>
                <w:rFonts w:cs="Arial"/>
                <w:color w:val="000000"/>
                <w:sz w:val="20"/>
                <w:szCs w:val="20"/>
              </w:rPr>
            </w:pPr>
            <w:r w:rsidRPr="001F799B">
              <w:rPr>
                <w:rFonts w:cs="Arial"/>
                <w:color w:val="000000"/>
                <w:sz w:val="20"/>
                <w:szCs w:val="20"/>
              </w:rPr>
              <w:t>NUM_TT_AJUSTE</w:t>
            </w:r>
          </w:p>
        </w:tc>
        <w:tc>
          <w:tcPr>
            <w:tcW w:w="2033" w:type="pct"/>
            <w:shd w:val="clear" w:color="auto" w:fill="auto"/>
            <w:noWrap/>
            <w:vAlign w:val="center"/>
            <w:hideMark/>
          </w:tcPr>
          <w:p w14:paraId="6C0B52FC" w14:textId="77777777" w:rsidR="005977D5" w:rsidRPr="001F799B" w:rsidRDefault="005977D5" w:rsidP="00C01C97">
            <w:pPr>
              <w:rPr>
                <w:rFonts w:cs="Arial"/>
                <w:color w:val="000000"/>
                <w:sz w:val="20"/>
                <w:szCs w:val="20"/>
              </w:rPr>
            </w:pPr>
            <w:r w:rsidRPr="001F799B">
              <w:rPr>
                <w:rFonts w:cs="Arial"/>
                <w:color w:val="000000"/>
                <w:sz w:val="20"/>
                <w:szCs w:val="20"/>
              </w:rPr>
              <w:t>Nº TT de Ajuste</w:t>
            </w:r>
          </w:p>
        </w:tc>
        <w:tc>
          <w:tcPr>
            <w:tcW w:w="1457" w:type="pct"/>
            <w:shd w:val="clear" w:color="auto" w:fill="auto"/>
            <w:noWrap/>
            <w:vAlign w:val="center"/>
            <w:hideMark/>
          </w:tcPr>
          <w:p w14:paraId="097B88A8"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4CE417C" w14:textId="77777777" w:rsidTr="00C90989">
        <w:trPr>
          <w:trHeight w:val="315"/>
        </w:trPr>
        <w:tc>
          <w:tcPr>
            <w:tcW w:w="1510" w:type="pct"/>
            <w:shd w:val="clear" w:color="auto" w:fill="auto"/>
            <w:noWrap/>
            <w:vAlign w:val="center"/>
            <w:hideMark/>
          </w:tcPr>
          <w:p w14:paraId="370C57EE" w14:textId="63BB6496" w:rsidR="005977D5" w:rsidRPr="001F799B" w:rsidRDefault="005977D5" w:rsidP="00C01C97">
            <w:pPr>
              <w:rPr>
                <w:rFonts w:cs="Arial"/>
                <w:color w:val="000000"/>
                <w:sz w:val="20"/>
                <w:szCs w:val="20"/>
              </w:rPr>
            </w:pPr>
            <w:r w:rsidRPr="001F799B">
              <w:rPr>
                <w:rFonts w:cs="Arial"/>
                <w:color w:val="000000"/>
                <w:sz w:val="20"/>
                <w:szCs w:val="20"/>
              </w:rPr>
              <w:t>NOME_ADVOGADO</w:t>
            </w:r>
          </w:p>
        </w:tc>
        <w:tc>
          <w:tcPr>
            <w:tcW w:w="2033" w:type="pct"/>
            <w:shd w:val="clear" w:color="auto" w:fill="auto"/>
            <w:noWrap/>
            <w:vAlign w:val="center"/>
            <w:hideMark/>
          </w:tcPr>
          <w:p w14:paraId="6F961C73" w14:textId="77777777" w:rsidR="005977D5" w:rsidRPr="001F799B" w:rsidRDefault="005977D5" w:rsidP="00C01C97">
            <w:pPr>
              <w:rPr>
                <w:rFonts w:cs="Arial"/>
                <w:color w:val="000000"/>
                <w:sz w:val="20"/>
                <w:szCs w:val="20"/>
              </w:rPr>
            </w:pPr>
            <w:r w:rsidRPr="001F799B">
              <w:rPr>
                <w:rFonts w:cs="Arial"/>
                <w:color w:val="000000"/>
                <w:sz w:val="20"/>
                <w:szCs w:val="20"/>
              </w:rPr>
              <w:t>Nome do Advogado</w:t>
            </w:r>
          </w:p>
        </w:tc>
        <w:tc>
          <w:tcPr>
            <w:tcW w:w="1457" w:type="pct"/>
            <w:shd w:val="clear" w:color="auto" w:fill="auto"/>
            <w:noWrap/>
            <w:vAlign w:val="center"/>
            <w:hideMark/>
          </w:tcPr>
          <w:p w14:paraId="6CCE638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823712C" w14:textId="77777777" w:rsidTr="00C90989">
        <w:trPr>
          <w:trHeight w:val="315"/>
        </w:trPr>
        <w:tc>
          <w:tcPr>
            <w:tcW w:w="1510" w:type="pct"/>
            <w:shd w:val="clear" w:color="auto" w:fill="auto"/>
            <w:noWrap/>
            <w:vAlign w:val="center"/>
            <w:hideMark/>
          </w:tcPr>
          <w:p w14:paraId="37B3187A" w14:textId="270EB406" w:rsidR="005977D5" w:rsidRPr="001F799B" w:rsidRDefault="005977D5" w:rsidP="00C01C97">
            <w:pPr>
              <w:rPr>
                <w:rFonts w:cs="Arial"/>
                <w:color w:val="000000"/>
                <w:sz w:val="20"/>
                <w:szCs w:val="20"/>
              </w:rPr>
            </w:pPr>
            <w:r w:rsidRPr="001F799B">
              <w:rPr>
                <w:rFonts w:cs="Arial"/>
                <w:color w:val="000000"/>
                <w:sz w:val="20"/>
                <w:szCs w:val="20"/>
              </w:rPr>
              <w:t>NUMERO_SOLICITACAO_SERVICOS</w:t>
            </w:r>
          </w:p>
        </w:tc>
        <w:tc>
          <w:tcPr>
            <w:tcW w:w="2033" w:type="pct"/>
            <w:shd w:val="clear" w:color="auto" w:fill="auto"/>
            <w:noWrap/>
            <w:vAlign w:val="center"/>
            <w:hideMark/>
          </w:tcPr>
          <w:p w14:paraId="6CBEBF68" w14:textId="77777777" w:rsidR="005977D5" w:rsidRPr="001F799B" w:rsidRDefault="005977D5" w:rsidP="00C01C97">
            <w:pPr>
              <w:rPr>
                <w:rFonts w:cs="Arial"/>
                <w:color w:val="000000"/>
                <w:sz w:val="20"/>
                <w:szCs w:val="20"/>
              </w:rPr>
            </w:pPr>
            <w:r w:rsidRPr="001F799B">
              <w:rPr>
                <w:rFonts w:cs="Arial"/>
                <w:color w:val="000000"/>
                <w:sz w:val="20"/>
                <w:szCs w:val="20"/>
              </w:rPr>
              <w:t>Número da solicitação de serviços</w:t>
            </w:r>
          </w:p>
        </w:tc>
        <w:tc>
          <w:tcPr>
            <w:tcW w:w="1457" w:type="pct"/>
            <w:shd w:val="clear" w:color="auto" w:fill="auto"/>
            <w:noWrap/>
            <w:vAlign w:val="center"/>
            <w:hideMark/>
          </w:tcPr>
          <w:p w14:paraId="6CC1F6B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501D6AE" w14:textId="77777777" w:rsidTr="00C90989">
        <w:trPr>
          <w:trHeight w:val="315"/>
        </w:trPr>
        <w:tc>
          <w:tcPr>
            <w:tcW w:w="1510" w:type="pct"/>
            <w:shd w:val="clear" w:color="auto" w:fill="auto"/>
            <w:noWrap/>
            <w:vAlign w:val="center"/>
            <w:hideMark/>
          </w:tcPr>
          <w:p w14:paraId="32B98DF6" w14:textId="7A1D1960" w:rsidR="005977D5" w:rsidRPr="001F799B" w:rsidRDefault="005977D5" w:rsidP="00C01C97">
            <w:pPr>
              <w:rPr>
                <w:rFonts w:cs="Arial"/>
                <w:color w:val="000000"/>
                <w:sz w:val="20"/>
                <w:szCs w:val="20"/>
              </w:rPr>
            </w:pPr>
            <w:r w:rsidRPr="001F799B">
              <w:rPr>
                <w:rFonts w:cs="Arial"/>
                <w:color w:val="000000"/>
                <w:sz w:val="20"/>
                <w:szCs w:val="20"/>
              </w:rPr>
              <w:t>NUMERO_PROTOCOLO</w:t>
            </w:r>
          </w:p>
        </w:tc>
        <w:tc>
          <w:tcPr>
            <w:tcW w:w="2033" w:type="pct"/>
            <w:shd w:val="clear" w:color="auto" w:fill="auto"/>
            <w:noWrap/>
            <w:vAlign w:val="center"/>
            <w:hideMark/>
          </w:tcPr>
          <w:p w14:paraId="1387DC34" w14:textId="77777777" w:rsidR="005977D5" w:rsidRPr="001F799B" w:rsidRDefault="005977D5" w:rsidP="00C01C97">
            <w:pPr>
              <w:rPr>
                <w:rFonts w:cs="Arial"/>
                <w:color w:val="000000"/>
                <w:sz w:val="20"/>
                <w:szCs w:val="20"/>
              </w:rPr>
            </w:pPr>
            <w:r w:rsidRPr="001F799B">
              <w:rPr>
                <w:rFonts w:cs="Arial"/>
                <w:color w:val="000000"/>
                <w:sz w:val="20"/>
                <w:szCs w:val="20"/>
              </w:rPr>
              <w:t>Número de Protocolo</w:t>
            </w:r>
          </w:p>
        </w:tc>
        <w:tc>
          <w:tcPr>
            <w:tcW w:w="1457" w:type="pct"/>
            <w:shd w:val="clear" w:color="auto" w:fill="auto"/>
            <w:noWrap/>
            <w:vAlign w:val="center"/>
            <w:hideMark/>
          </w:tcPr>
          <w:p w14:paraId="5E17757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0292442" w14:textId="77777777" w:rsidTr="00C90989">
        <w:trPr>
          <w:trHeight w:val="315"/>
        </w:trPr>
        <w:tc>
          <w:tcPr>
            <w:tcW w:w="1510" w:type="pct"/>
            <w:shd w:val="clear" w:color="auto" w:fill="auto"/>
            <w:noWrap/>
            <w:vAlign w:val="center"/>
            <w:hideMark/>
          </w:tcPr>
          <w:p w14:paraId="7295AE7E" w14:textId="496377DA" w:rsidR="005977D5" w:rsidRPr="001F799B" w:rsidRDefault="005977D5" w:rsidP="00C01C97">
            <w:pPr>
              <w:rPr>
                <w:rFonts w:cs="Arial"/>
                <w:color w:val="000000"/>
                <w:sz w:val="20"/>
                <w:szCs w:val="20"/>
              </w:rPr>
            </w:pPr>
            <w:r w:rsidRPr="001F799B">
              <w:rPr>
                <w:rFonts w:cs="Arial"/>
                <w:color w:val="000000"/>
                <w:sz w:val="20"/>
                <w:szCs w:val="20"/>
              </w:rPr>
              <w:t>NUMERO_FICTICIO</w:t>
            </w:r>
          </w:p>
        </w:tc>
        <w:tc>
          <w:tcPr>
            <w:tcW w:w="2033" w:type="pct"/>
            <w:shd w:val="clear" w:color="auto" w:fill="auto"/>
            <w:noWrap/>
            <w:vAlign w:val="center"/>
            <w:hideMark/>
          </w:tcPr>
          <w:p w14:paraId="73541D71" w14:textId="77777777" w:rsidR="005977D5" w:rsidRPr="001F799B" w:rsidRDefault="005977D5" w:rsidP="00C01C97">
            <w:pPr>
              <w:rPr>
                <w:rFonts w:cs="Arial"/>
                <w:color w:val="000000"/>
                <w:sz w:val="20"/>
                <w:szCs w:val="20"/>
              </w:rPr>
            </w:pPr>
            <w:r w:rsidRPr="001F799B">
              <w:rPr>
                <w:rFonts w:cs="Arial"/>
                <w:color w:val="000000"/>
                <w:sz w:val="20"/>
                <w:szCs w:val="20"/>
              </w:rPr>
              <w:t>Número Fictício</w:t>
            </w:r>
          </w:p>
        </w:tc>
        <w:tc>
          <w:tcPr>
            <w:tcW w:w="1457" w:type="pct"/>
            <w:shd w:val="clear" w:color="auto" w:fill="auto"/>
            <w:noWrap/>
            <w:vAlign w:val="center"/>
            <w:hideMark/>
          </w:tcPr>
          <w:p w14:paraId="7CFA7A0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23E7283" w14:textId="77777777" w:rsidTr="00C90989">
        <w:trPr>
          <w:trHeight w:val="315"/>
        </w:trPr>
        <w:tc>
          <w:tcPr>
            <w:tcW w:w="1510" w:type="pct"/>
            <w:shd w:val="clear" w:color="auto" w:fill="auto"/>
            <w:noWrap/>
            <w:vAlign w:val="center"/>
            <w:hideMark/>
          </w:tcPr>
          <w:p w14:paraId="3560C23B" w14:textId="07F9C954" w:rsidR="005977D5" w:rsidRPr="001F799B" w:rsidRDefault="005977D5" w:rsidP="00C01C97">
            <w:pPr>
              <w:rPr>
                <w:rFonts w:cs="Arial"/>
                <w:color w:val="000000"/>
                <w:sz w:val="20"/>
                <w:szCs w:val="20"/>
              </w:rPr>
            </w:pPr>
            <w:r w:rsidRPr="001F799B">
              <w:rPr>
                <w:rFonts w:cs="Arial"/>
                <w:color w:val="000000"/>
                <w:sz w:val="20"/>
                <w:szCs w:val="20"/>
              </w:rPr>
              <w:t>NUMERO_OI_QUAL_SMS_FOI_ENVIADO</w:t>
            </w:r>
          </w:p>
        </w:tc>
        <w:tc>
          <w:tcPr>
            <w:tcW w:w="2033" w:type="pct"/>
            <w:shd w:val="clear" w:color="auto" w:fill="auto"/>
            <w:noWrap/>
            <w:vAlign w:val="center"/>
            <w:hideMark/>
          </w:tcPr>
          <w:p w14:paraId="5C082B7F" w14:textId="77777777" w:rsidR="005977D5" w:rsidRPr="001F799B" w:rsidRDefault="005977D5" w:rsidP="00C01C97">
            <w:pPr>
              <w:rPr>
                <w:rFonts w:cs="Arial"/>
                <w:color w:val="000000"/>
                <w:sz w:val="20"/>
                <w:szCs w:val="20"/>
              </w:rPr>
            </w:pPr>
            <w:r w:rsidRPr="001F799B">
              <w:rPr>
                <w:rFonts w:cs="Arial"/>
                <w:color w:val="000000"/>
                <w:sz w:val="20"/>
                <w:szCs w:val="20"/>
              </w:rPr>
              <w:t>Número OI para qual o SMS foi enviado</w:t>
            </w:r>
          </w:p>
        </w:tc>
        <w:tc>
          <w:tcPr>
            <w:tcW w:w="1457" w:type="pct"/>
            <w:shd w:val="clear" w:color="auto" w:fill="auto"/>
            <w:noWrap/>
            <w:vAlign w:val="center"/>
            <w:hideMark/>
          </w:tcPr>
          <w:p w14:paraId="40798DB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0646E03" w14:textId="77777777" w:rsidTr="00C90989">
        <w:trPr>
          <w:trHeight w:val="315"/>
        </w:trPr>
        <w:tc>
          <w:tcPr>
            <w:tcW w:w="1510" w:type="pct"/>
            <w:shd w:val="clear" w:color="auto" w:fill="auto"/>
            <w:noWrap/>
            <w:vAlign w:val="center"/>
            <w:hideMark/>
          </w:tcPr>
          <w:p w14:paraId="00BBB494" w14:textId="14AD5AE8" w:rsidR="005977D5" w:rsidRPr="001F799B" w:rsidRDefault="005977D5" w:rsidP="00C01C97">
            <w:pPr>
              <w:rPr>
                <w:rFonts w:cs="Arial"/>
                <w:color w:val="000000"/>
                <w:sz w:val="20"/>
                <w:szCs w:val="20"/>
              </w:rPr>
            </w:pPr>
            <w:r w:rsidRPr="001F799B">
              <w:rPr>
                <w:rFonts w:cs="Arial"/>
                <w:color w:val="000000"/>
                <w:sz w:val="20"/>
                <w:szCs w:val="20"/>
              </w:rPr>
              <w:t>ORIGEM_RECLAMACAO</w:t>
            </w:r>
          </w:p>
        </w:tc>
        <w:tc>
          <w:tcPr>
            <w:tcW w:w="2033" w:type="pct"/>
            <w:shd w:val="clear" w:color="auto" w:fill="auto"/>
            <w:noWrap/>
            <w:vAlign w:val="center"/>
            <w:hideMark/>
          </w:tcPr>
          <w:p w14:paraId="3C0B52F4" w14:textId="77777777" w:rsidR="005977D5" w:rsidRPr="001F799B" w:rsidRDefault="005977D5" w:rsidP="00C01C97">
            <w:pPr>
              <w:rPr>
                <w:rFonts w:cs="Arial"/>
                <w:color w:val="000000"/>
                <w:sz w:val="20"/>
                <w:szCs w:val="20"/>
              </w:rPr>
            </w:pPr>
            <w:r w:rsidRPr="001F799B">
              <w:rPr>
                <w:rFonts w:cs="Arial"/>
                <w:color w:val="000000"/>
                <w:sz w:val="20"/>
                <w:szCs w:val="20"/>
              </w:rPr>
              <w:t>Origem da Reclamação</w:t>
            </w:r>
          </w:p>
        </w:tc>
        <w:tc>
          <w:tcPr>
            <w:tcW w:w="1457" w:type="pct"/>
            <w:shd w:val="clear" w:color="auto" w:fill="auto"/>
            <w:noWrap/>
            <w:vAlign w:val="center"/>
            <w:hideMark/>
          </w:tcPr>
          <w:p w14:paraId="197A3588" w14:textId="77777777" w:rsidR="005977D5" w:rsidRPr="001F799B" w:rsidRDefault="005977D5" w:rsidP="001F799B">
            <w:pPr>
              <w:jc w:val="left"/>
              <w:rPr>
                <w:rFonts w:cs="Arial"/>
                <w:color w:val="000000"/>
                <w:sz w:val="20"/>
                <w:szCs w:val="20"/>
              </w:rPr>
            </w:pPr>
            <w:r w:rsidRPr="001F799B">
              <w:rPr>
                <w:rFonts w:cs="Arial"/>
                <w:color w:val="000000"/>
                <w:sz w:val="20"/>
                <w:szCs w:val="20"/>
              </w:rPr>
              <w:t>Outras áreas</w:t>
            </w:r>
          </w:p>
        </w:tc>
      </w:tr>
      <w:tr w:rsidR="005977D5" w:rsidRPr="005977D5" w14:paraId="06832632" w14:textId="77777777" w:rsidTr="00C90989">
        <w:trPr>
          <w:trHeight w:val="315"/>
        </w:trPr>
        <w:tc>
          <w:tcPr>
            <w:tcW w:w="1510" w:type="pct"/>
            <w:shd w:val="clear" w:color="auto" w:fill="auto"/>
            <w:noWrap/>
            <w:vAlign w:val="center"/>
            <w:hideMark/>
          </w:tcPr>
          <w:p w14:paraId="27DD2722" w14:textId="59854362" w:rsidR="005977D5" w:rsidRPr="001F799B" w:rsidRDefault="005977D5" w:rsidP="00C01C97">
            <w:pPr>
              <w:rPr>
                <w:rFonts w:cs="Arial"/>
                <w:color w:val="000000"/>
                <w:sz w:val="20"/>
                <w:szCs w:val="20"/>
              </w:rPr>
            </w:pPr>
            <w:r w:rsidRPr="001F799B">
              <w:rPr>
                <w:rFonts w:cs="Arial"/>
                <w:color w:val="000000"/>
                <w:sz w:val="20"/>
                <w:szCs w:val="20"/>
              </w:rPr>
              <w:t>OS_TT_SIAC1</w:t>
            </w:r>
          </w:p>
        </w:tc>
        <w:tc>
          <w:tcPr>
            <w:tcW w:w="2033" w:type="pct"/>
            <w:shd w:val="clear" w:color="auto" w:fill="auto"/>
            <w:noWrap/>
            <w:vAlign w:val="center"/>
            <w:hideMark/>
          </w:tcPr>
          <w:p w14:paraId="6A33061D" w14:textId="77777777" w:rsidR="005977D5" w:rsidRPr="001F799B" w:rsidRDefault="005977D5" w:rsidP="00C01C97">
            <w:pPr>
              <w:rPr>
                <w:rFonts w:cs="Arial"/>
                <w:color w:val="000000"/>
                <w:sz w:val="20"/>
                <w:szCs w:val="20"/>
              </w:rPr>
            </w:pPr>
            <w:r w:rsidRPr="001F799B">
              <w:rPr>
                <w:rFonts w:cs="Arial"/>
                <w:color w:val="000000"/>
                <w:sz w:val="20"/>
                <w:szCs w:val="20"/>
              </w:rPr>
              <w:t>OS/TT/SIAC1</w:t>
            </w:r>
          </w:p>
        </w:tc>
        <w:tc>
          <w:tcPr>
            <w:tcW w:w="1457" w:type="pct"/>
            <w:shd w:val="clear" w:color="auto" w:fill="auto"/>
            <w:noWrap/>
            <w:vAlign w:val="center"/>
            <w:hideMark/>
          </w:tcPr>
          <w:p w14:paraId="427E68B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0BB905F" w14:textId="77777777" w:rsidTr="00C90989">
        <w:trPr>
          <w:trHeight w:val="315"/>
        </w:trPr>
        <w:tc>
          <w:tcPr>
            <w:tcW w:w="1510" w:type="pct"/>
            <w:shd w:val="clear" w:color="auto" w:fill="auto"/>
            <w:noWrap/>
            <w:vAlign w:val="center"/>
            <w:hideMark/>
          </w:tcPr>
          <w:p w14:paraId="705D021C" w14:textId="6876DCEB" w:rsidR="005977D5" w:rsidRPr="001F799B" w:rsidRDefault="005977D5" w:rsidP="00C01C97">
            <w:pPr>
              <w:rPr>
                <w:rFonts w:cs="Arial"/>
                <w:color w:val="000000"/>
                <w:sz w:val="20"/>
                <w:szCs w:val="20"/>
              </w:rPr>
            </w:pPr>
            <w:r w:rsidRPr="001F799B">
              <w:rPr>
                <w:rFonts w:cs="Arial"/>
                <w:color w:val="000000"/>
                <w:sz w:val="20"/>
                <w:szCs w:val="20"/>
              </w:rPr>
              <w:t>PASSIVEL_LIBERALIDADE</w:t>
            </w:r>
          </w:p>
        </w:tc>
        <w:tc>
          <w:tcPr>
            <w:tcW w:w="2033" w:type="pct"/>
            <w:shd w:val="clear" w:color="auto" w:fill="auto"/>
            <w:noWrap/>
            <w:vAlign w:val="center"/>
            <w:hideMark/>
          </w:tcPr>
          <w:p w14:paraId="3B26E3FC" w14:textId="77777777" w:rsidR="005977D5" w:rsidRPr="001F799B" w:rsidRDefault="005977D5" w:rsidP="00C01C97">
            <w:pPr>
              <w:rPr>
                <w:rFonts w:cs="Arial"/>
                <w:color w:val="000000"/>
                <w:sz w:val="20"/>
                <w:szCs w:val="20"/>
              </w:rPr>
            </w:pPr>
            <w:r w:rsidRPr="001F799B">
              <w:rPr>
                <w:rFonts w:cs="Arial"/>
                <w:color w:val="000000"/>
                <w:sz w:val="20"/>
                <w:szCs w:val="20"/>
              </w:rPr>
              <w:t>Passivel de liberalidade?</w:t>
            </w:r>
          </w:p>
        </w:tc>
        <w:tc>
          <w:tcPr>
            <w:tcW w:w="1457" w:type="pct"/>
            <w:shd w:val="clear" w:color="auto" w:fill="auto"/>
            <w:noWrap/>
            <w:vAlign w:val="center"/>
            <w:hideMark/>
          </w:tcPr>
          <w:p w14:paraId="5E04FF1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1981B71" w14:textId="77777777" w:rsidTr="00C90989">
        <w:trPr>
          <w:trHeight w:val="315"/>
        </w:trPr>
        <w:tc>
          <w:tcPr>
            <w:tcW w:w="1510" w:type="pct"/>
            <w:shd w:val="clear" w:color="auto" w:fill="auto"/>
            <w:noWrap/>
            <w:vAlign w:val="center"/>
            <w:hideMark/>
          </w:tcPr>
          <w:p w14:paraId="369E2CA8" w14:textId="330606CD" w:rsidR="005977D5" w:rsidRPr="001F799B" w:rsidRDefault="005977D5" w:rsidP="00C01C97">
            <w:pPr>
              <w:rPr>
                <w:rFonts w:cs="Arial"/>
                <w:color w:val="000000"/>
                <w:sz w:val="20"/>
                <w:szCs w:val="20"/>
              </w:rPr>
            </w:pPr>
            <w:r w:rsidRPr="001F799B">
              <w:rPr>
                <w:rFonts w:cs="Arial"/>
                <w:color w:val="000000"/>
                <w:sz w:val="20"/>
                <w:szCs w:val="20"/>
              </w:rPr>
              <w:t>PDV</w:t>
            </w:r>
          </w:p>
        </w:tc>
        <w:tc>
          <w:tcPr>
            <w:tcW w:w="2033" w:type="pct"/>
            <w:shd w:val="clear" w:color="auto" w:fill="auto"/>
            <w:noWrap/>
            <w:vAlign w:val="center"/>
            <w:hideMark/>
          </w:tcPr>
          <w:p w14:paraId="6D23FFF2" w14:textId="77777777" w:rsidR="005977D5" w:rsidRPr="001F799B" w:rsidRDefault="005977D5" w:rsidP="00C01C97">
            <w:pPr>
              <w:rPr>
                <w:rFonts w:cs="Arial"/>
                <w:color w:val="000000"/>
                <w:sz w:val="20"/>
                <w:szCs w:val="20"/>
              </w:rPr>
            </w:pPr>
            <w:r w:rsidRPr="001F799B">
              <w:rPr>
                <w:rFonts w:cs="Arial"/>
                <w:color w:val="000000"/>
                <w:sz w:val="20"/>
                <w:szCs w:val="20"/>
              </w:rPr>
              <w:t>PDV</w:t>
            </w:r>
          </w:p>
        </w:tc>
        <w:tc>
          <w:tcPr>
            <w:tcW w:w="1457" w:type="pct"/>
            <w:shd w:val="clear" w:color="auto" w:fill="auto"/>
            <w:noWrap/>
            <w:vAlign w:val="center"/>
            <w:hideMark/>
          </w:tcPr>
          <w:p w14:paraId="191EE732" w14:textId="77777777" w:rsidR="005977D5" w:rsidRPr="001F799B" w:rsidRDefault="005977D5" w:rsidP="001F799B">
            <w:pPr>
              <w:jc w:val="left"/>
              <w:rPr>
                <w:rFonts w:cs="Arial"/>
                <w:color w:val="000000"/>
                <w:sz w:val="20"/>
                <w:szCs w:val="20"/>
              </w:rPr>
            </w:pPr>
            <w:r w:rsidRPr="001F799B">
              <w:rPr>
                <w:rFonts w:cs="Arial"/>
                <w:color w:val="000000"/>
                <w:sz w:val="20"/>
                <w:szCs w:val="20"/>
              </w:rPr>
              <w:t>1025520</w:t>
            </w:r>
          </w:p>
        </w:tc>
      </w:tr>
      <w:tr w:rsidR="005977D5" w:rsidRPr="005977D5" w14:paraId="4D7C36AF" w14:textId="77777777" w:rsidTr="00C90989">
        <w:trPr>
          <w:trHeight w:val="315"/>
        </w:trPr>
        <w:tc>
          <w:tcPr>
            <w:tcW w:w="1510" w:type="pct"/>
            <w:shd w:val="clear" w:color="auto" w:fill="auto"/>
            <w:noWrap/>
            <w:vAlign w:val="center"/>
            <w:hideMark/>
          </w:tcPr>
          <w:p w14:paraId="53619351" w14:textId="093FC1BD" w:rsidR="005977D5" w:rsidRPr="001F799B" w:rsidRDefault="005977D5" w:rsidP="00C01C97">
            <w:pPr>
              <w:rPr>
                <w:rFonts w:cs="Arial"/>
                <w:color w:val="000000"/>
                <w:sz w:val="20"/>
                <w:szCs w:val="20"/>
              </w:rPr>
            </w:pPr>
            <w:r w:rsidRPr="001F799B">
              <w:rPr>
                <w:rFonts w:cs="Arial"/>
                <w:color w:val="000000"/>
                <w:sz w:val="20"/>
                <w:szCs w:val="20"/>
              </w:rPr>
              <w:t>PLANO</w:t>
            </w:r>
          </w:p>
        </w:tc>
        <w:tc>
          <w:tcPr>
            <w:tcW w:w="2033" w:type="pct"/>
            <w:shd w:val="clear" w:color="auto" w:fill="auto"/>
            <w:noWrap/>
            <w:vAlign w:val="center"/>
            <w:hideMark/>
          </w:tcPr>
          <w:p w14:paraId="615D7F63" w14:textId="77777777" w:rsidR="005977D5" w:rsidRPr="001F799B" w:rsidRDefault="005977D5" w:rsidP="00C01C97">
            <w:pPr>
              <w:rPr>
                <w:rFonts w:cs="Arial"/>
                <w:color w:val="000000"/>
                <w:sz w:val="20"/>
                <w:szCs w:val="20"/>
              </w:rPr>
            </w:pPr>
            <w:r w:rsidRPr="001F799B">
              <w:rPr>
                <w:rFonts w:cs="Arial"/>
                <w:color w:val="000000"/>
                <w:sz w:val="20"/>
                <w:szCs w:val="20"/>
              </w:rPr>
              <w:t>Plano</w:t>
            </w:r>
          </w:p>
        </w:tc>
        <w:tc>
          <w:tcPr>
            <w:tcW w:w="1457" w:type="pct"/>
            <w:shd w:val="clear" w:color="auto" w:fill="auto"/>
            <w:noWrap/>
            <w:vAlign w:val="center"/>
            <w:hideMark/>
          </w:tcPr>
          <w:p w14:paraId="5AECE78F" w14:textId="77777777" w:rsidR="005977D5" w:rsidRPr="001F799B" w:rsidRDefault="005977D5" w:rsidP="001F799B">
            <w:pPr>
              <w:jc w:val="left"/>
              <w:rPr>
                <w:rFonts w:cs="Arial"/>
                <w:color w:val="000000"/>
                <w:sz w:val="20"/>
                <w:szCs w:val="20"/>
              </w:rPr>
            </w:pPr>
            <w:r w:rsidRPr="001F799B">
              <w:rPr>
                <w:rFonts w:cs="Arial"/>
                <w:color w:val="000000"/>
                <w:sz w:val="20"/>
                <w:szCs w:val="20"/>
              </w:rPr>
              <w:t>Oi Total 2P</w:t>
            </w:r>
          </w:p>
        </w:tc>
      </w:tr>
      <w:tr w:rsidR="005977D5" w:rsidRPr="005977D5" w14:paraId="6214CACC" w14:textId="77777777" w:rsidTr="00C90989">
        <w:trPr>
          <w:trHeight w:val="315"/>
        </w:trPr>
        <w:tc>
          <w:tcPr>
            <w:tcW w:w="1510" w:type="pct"/>
            <w:shd w:val="clear" w:color="auto" w:fill="auto"/>
            <w:noWrap/>
            <w:vAlign w:val="center"/>
            <w:hideMark/>
          </w:tcPr>
          <w:p w14:paraId="314ABA55" w14:textId="6DF82C46" w:rsidR="005977D5" w:rsidRPr="001F799B" w:rsidRDefault="005977D5" w:rsidP="00C01C97">
            <w:pPr>
              <w:rPr>
                <w:rFonts w:cs="Arial"/>
                <w:color w:val="000000"/>
                <w:sz w:val="20"/>
                <w:szCs w:val="20"/>
              </w:rPr>
            </w:pPr>
            <w:r w:rsidRPr="001F799B">
              <w:rPr>
                <w:rFonts w:cs="Arial"/>
                <w:color w:val="000000"/>
                <w:sz w:val="20"/>
                <w:szCs w:val="20"/>
              </w:rPr>
              <w:t>MOTIVO_REALIZOU_PAGAMENTO</w:t>
            </w:r>
          </w:p>
        </w:tc>
        <w:tc>
          <w:tcPr>
            <w:tcW w:w="2033" w:type="pct"/>
            <w:shd w:val="clear" w:color="auto" w:fill="auto"/>
            <w:noWrap/>
            <w:vAlign w:val="center"/>
            <w:hideMark/>
          </w:tcPr>
          <w:p w14:paraId="1ADB11CB" w14:textId="77777777" w:rsidR="005977D5" w:rsidRPr="001F799B" w:rsidRDefault="005977D5" w:rsidP="00C01C97">
            <w:pPr>
              <w:rPr>
                <w:rFonts w:cs="Arial"/>
                <w:color w:val="000000"/>
                <w:sz w:val="20"/>
                <w:szCs w:val="20"/>
              </w:rPr>
            </w:pPr>
            <w:r w:rsidRPr="001F799B">
              <w:rPr>
                <w:rFonts w:cs="Arial"/>
                <w:color w:val="000000"/>
                <w:sz w:val="20"/>
                <w:szCs w:val="20"/>
              </w:rPr>
              <w:t>Por qual motivo realizou pagamento?</w:t>
            </w:r>
          </w:p>
        </w:tc>
        <w:tc>
          <w:tcPr>
            <w:tcW w:w="1457" w:type="pct"/>
            <w:shd w:val="clear" w:color="auto" w:fill="auto"/>
            <w:noWrap/>
            <w:vAlign w:val="center"/>
            <w:hideMark/>
          </w:tcPr>
          <w:p w14:paraId="6146541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519D2F5" w14:textId="77777777" w:rsidTr="00C90989">
        <w:trPr>
          <w:trHeight w:val="315"/>
        </w:trPr>
        <w:tc>
          <w:tcPr>
            <w:tcW w:w="1510" w:type="pct"/>
            <w:shd w:val="clear" w:color="auto" w:fill="auto"/>
            <w:noWrap/>
            <w:vAlign w:val="center"/>
            <w:hideMark/>
          </w:tcPr>
          <w:p w14:paraId="52B4E926" w14:textId="64C7779B" w:rsidR="005977D5" w:rsidRPr="001F799B" w:rsidRDefault="005977D5" w:rsidP="00C01C97">
            <w:pPr>
              <w:rPr>
                <w:rFonts w:cs="Arial"/>
                <w:color w:val="000000"/>
                <w:sz w:val="20"/>
                <w:szCs w:val="20"/>
              </w:rPr>
            </w:pPr>
            <w:r w:rsidRPr="001F799B">
              <w:rPr>
                <w:rFonts w:cs="Arial"/>
                <w:color w:val="000000"/>
                <w:sz w:val="20"/>
                <w:szCs w:val="20"/>
              </w:rPr>
              <w:t>POSITIVADO_EM</w:t>
            </w:r>
          </w:p>
        </w:tc>
        <w:tc>
          <w:tcPr>
            <w:tcW w:w="2033" w:type="pct"/>
            <w:shd w:val="clear" w:color="auto" w:fill="auto"/>
            <w:noWrap/>
            <w:vAlign w:val="center"/>
            <w:hideMark/>
          </w:tcPr>
          <w:p w14:paraId="01612602" w14:textId="77777777" w:rsidR="005977D5" w:rsidRPr="001F799B" w:rsidRDefault="005977D5" w:rsidP="00C01C97">
            <w:pPr>
              <w:rPr>
                <w:rFonts w:cs="Arial"/>
                <w:color w:val="000000"/>
                <w:sz w:val="20"/>
                <w:szCs w:val="20"/>
              </w:rPr>
            </w:pPr>
            <w:r w:rsidRPr="001F799B">
              <w:rPr>
                <w:rFonts w:cs="Arial"/>
                <w:color w:val="000000"/>
                <w:sz w:val="20"/>
                <w:szCs w:val="20"/>
              </w:rPr>
              <w:t xml:space="preserve">Positivado em </w:t>
            </w:r>
          </w:p>
        </w:tc>
        <w:tc>
          <w:tcPr>
            <w:tcW w:w="1457" w:type="pct"/>
            <w:shd w:val="clear" w:color="auto" w:fill="auto"/>
            <w:noWrap/>
            <w:vAlign w:val="center"/>
            <w:hideMark/>
          </w:tcPr>
          <w:p w14:paraId="06FBCDF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C50C97C" w14:textId="77777777" w:rsidTr="00C90989">
        <w:trPr>
          <w:trHeight w:val="315"/>
        </w:trPr>
        <w:tc>
          <w:tcPr>
            <w:tcW w:w="1510" w:type="pct"/>
            <w:shd w:val="clear" w:color="auto" w:fill="auto"/>
            <w:noWrap/>
            <w:vAlign w:val="center"/>
            <w:hideMark/>
          </w:tcPr>
          <w:p w14:paraId="4ABEA588" w14:textId="53447104" w:rsidR="005977D5" w:rsidRPr="001F799B" w:rsidRDefault="005977D5" w:rsidP="00C01C97">
            <w:pPr>
              <w:rPr>
                <w:rFonts w:cs="Arial"/>
                <w:color w:val="000000"/>
                <w:sz w:val="20"/>
                <w:szCs w:val="20"/>
              </w:rPr>
            </w:pPr>
            <w:r w:rsidRPr="001F799B">
              <w:rPr>
                <w:rFonts w:cs="Arial"/>
                <w:color w:val="000000"/>
                <w:sz w:val="20"/>
                <w:szCs w:val="20"/>
              </w:rPr>
              <w:t>POSITIVAR_CPF</w:t>
            </w:r>
          </w:p>
        </w:tc>
        <w:tc>
          <w:tcPr>
            <w:tcW w:w="2033" w:type="pct"/>
            <w:shd w:val="clear" w:color="auto" w:fill="auto"/>
            <w:noWrap/>
            <w:vAlign w:val="center"/>
            <w:hideMark/>
          </w:tcPr>
          <w:p w14:paraId="0EE12E29" w14:textId="77777777" w:rsidR="005977D5" w:rsidRPr="001F799B" w:rsidRDefault="005977D5" w:rsidP="00C01C97">
            <w:pPr>
              <w:rPr>
                <w:rFonts w:cs="Arial"/>
                <w:color w:val="000000"/>
                <w:sz w:val="20"/>
                <w:szCs w:val="20"/>
              </w:rPr>
            </w:pPr>
            <w:r w:rsidRPr="001F799B">
              <w:rPr>
                <w:rFonts w:cs="Arial"/>
                <w:color w:val="000000"/>
                <w:sz w:val="20"/>
                <w:szCs w:val="20"/>
              </w:rPr>
              <w:t>Positivar CPF?</w:t>
            </w:r>
          </w:p>
        </w:tc>
        <w:tc>
          <w:tcPr>
            <w:tcW w:w="1457" w:type="pct"/>
            <w:shd w:val="clear" w:color="auto" w:fill="auto"/>
            <w:noWrap/>
            <w:vAlign w:val="center"/>
            <w:hideMark/>
          </w:tcPr>
          <w:p w14:paraId="6FB48B4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CD589E3" w14:textId="77777777" w:rsidTr="00C90989">
        <w:trPr>
          <w:trHeight w:val="315"/>
        </w:trPr>
        <w:tc>
          <w:tcPr>
            <w:tcW w:w="1510" w:type="pct"/>
            <w:shd w:val="clear" w:color="auto" w:fill="auto"/>
            <w:noWrap/>
            <w:vAlign w:val="center"/>
            <w:hideMark/>
          </w:tcPr>
          <w:p w14:paraId="424E8306" w14:textId="03B07C06" w:rsidR="005977D5" w:rsidRPr="001F799B" w:rsidRDefault="005977D5" w:rsidP="00C01C97">
            <w:pPr>
              <w:rPr>
                <w:rFonts w:cs="Arial"/>
                <w:color w:val="000000"/>
                <w:sz w:val="20"/>
                <w:szCs w:val="20"/>
              </w:rPr>
            </w:pPr>
            <w:r w:rsidRPr="001F799B">
              <w:rPr>
                <w:rFonts w:cs="Arial"/>
                <w:color w:val="000000"/>
                <w:sz w:val="20"/>
                <w:szCs w:val="20"/>
              </w:rPr>
              <w:t>POSSUI_MULTA_CONTRATO_OI_TOTAL</w:t>
            </w:r>
          </w:p>
        </w:tc>
        <w:tc>
          <w:tcPr>
            <w:tcW w:w="2033" w:type="pct"/>
            <w:shd w:val="clear" w:color="auto" w:fill="auto"/>
            <w:noWrap/>
            <w:vAlign w:val="center"/>
            <w:hideMark/>
          </w:tcPr>
          <w:p w14:paraId="59054316" w14:textId="77777777" w:rsidR="005977D5" w:rsidRPr="001F799B" w:rsidRDefault="005977D5" w:rsidP="00C01C97">
            <w:pPr>
              <w:rPr>
                <w:rFonts w:cs="Arial"/>
                <w:color w:val="000000"/>
                <w:sz w:val="20"/>
                <w:szCs w:val="20"/>
              </w:rPr>
            </w:pPr>
            <w:r w:rsidRPr="001F799B">
              <w:rPr>
                <w:rFonts w:cs="Arial"/>
                <w:color w:val="000000"/>
                <w:sz w:val="20"/>
                <w:szCs w:val="20"/>
              </w:rPr>
              <w:t>Possui multa contratual OI TOTAL?</w:t>
            </w:r>
          </w:p>
        </w:tc>
        <w:tc>
          <w:tcPr>
            <w:tcW w:w="1457" w:type="pct"/>
            <w:shd w:val="clear" w:color="auto" w:fill="auto"/>
            <w:noWrap/>
            <w:vAlign w:val="center"/>
            <w:hideMark/>
          </w:tcPr>
          <w:p w14:paraId="39EB8EE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215EEA7" w14:textId="77777777" w:rsidTr="00C90989">
        <w:trPr>
          <w:trHeight w:val="315"/>
        </w:trPr>
        <w:tc>
          <w:tcPr>
            <w:tcW w:w="1510" w:type="pct"/>
            <w:shd w:val="clear" w:color="auto" w:fill="auto"/>
            <w:noWrap/>
            <w:vAlign w:val="center"/>
            <w:hideMark/>
          </w:tcPr>
          <w:p w14:paraId="471780C3" w14:textId="2492B64B" w:rsidR="005977D5" w:rsidRPr="001F799B" w:rsidRDefault="005977D5" w:rsidP="00C01C97">
            <w:pPr>
              <w:rPr>
                <w:rFonts w:cs="Arial"/>
                <w:color w:val="000000"/>
                <w:sz w:val="20"/>
                <w:szCs w:val="20"/>
              </w:rPr>
            </w:pPr>
            <w:r w:rsidRPr="001F799B">
              <w:rPr>
                <w:rFonts w:cs="Arial"/>
                <w:color w:val="000000"/>
                <w:sz w:val="20"/>
                <w:szCs w:val="20"/>
              </w:rPr>
              <w:t>POSSUI_PARCELAMENTO_APARELHO</w:t>
            </w:r>
          </w:p>
        </w:tc>
        <w:tc>
          <w:tcPr>
            <w:tcW w:w="2033" w:type="pct"/>
            <w:shd w:val="clear" w:color="auto" w:fill="auto"/>
            <w:noWrap/>
            <w:vAlign w:val="center"/>
            <w:hideMark/>
          </w:tcPr>
          <w:p w14:paraId="6BB394A0" w14:textId="77777777" w:rsidR="005977D5" w:rsidRPr="001F799B" w:rsidRDefault="005977D5" w:rsidP="00C01C97">
            <w:pPr>
              <w:rPr>
                <w:rFonts w:cs="Arial"/>
                <w:color w:val="000000"/>
                <w:sz w:val="20"/>
                <w:szCs w:val="20"/>
              </w:rPr>
            </w:pPr>
            <w:r w:rsidRPr="001F799B">
              <w:rPr>
                <w:rFonts w:cs="Arial"/>
                <w:color w:val="000000"/>
                <w:sz w:val="20"/>
                <w:szCs w:val="20"/>
              </w:rPr>
              <w:t>Possui parcelamento de aparelho?</w:t>
            </w:r>
          </w:p>
        </w:tc>
        <w:tc>
          <w:tcPr>
            <w:tcW w:w="1457" w:type="pct"/>
            <w:shd w:val="clear" w:color="auto" w:fill="auto"/>
            <w:noWrap/>
            <w:vAlign w:val="center"/>
            <w:hideMark/>
          </w:tcPr>
          <w:p w14:paraId="6359AB85"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777DB79F" w14:textId="77777777" w:rsidTr="00C90989">
        <w:trPr>
          <w:trHeight w:val="315"/>
        </w:trPr>
        <w:tc>
          <w:tcPr>
            <w:tcW w:w="1510" w:type="pct"/>
            <w:shd w:val="clear" w:color="auto" w:fill="auto"/>
            <w:noWrap/>
            <w:vAlign w:val="center"/>
            <w:hideMark/>
          </w:tcPr>
          <w:p w14:paraId="1E712E46" w14:textId="2B6812FF" w:rsidR="005977D5" w:rsidRPr="001F799B" w:rsidRDefault="005977D5" w:rsidP="00C01C97">
            <w:pPr>
              <w:rPr>
                <w:rFonts w:cs="Arial"/>
                <w:color w:val="000000"/>
                <w:sz w:val="20"/>
                <w:szCs w:val="20"/>
              </w:rPr>
            </w:pPr>
            <w:r w:rsidRPr="001F799B">
              <w:rPr>
                <w:rFonts w:cs="Arial"/>
                <w:color w:val="000000"/>
                <w:sz w:val="20"/>
                <w:szCs w:val="20"/>
              </w:rPr>
              <w:t>POSSUI_PARCELAMENTO</w:t>
            </w:r>
          </w:p>
        </w:tc>
        <w:tc>
          <w:tcPr>
            <w:tcW w:w="2033" w:type="pct"/>
            <w:shd w:val="clear" w:color="auto" w:fill="auto"/>
            <w:noWrap/>
            <w:vAlign w:val="center"/>
            <w:hideMark/>
          </w:tcPr>
          <w:p w14:paraId="7708F058" w14:textId="77777777" w:rsidR="005977D5" w:rsidRPr="001F799B" w:rsidRDefault="005977D5" w:rsidP="00C01C97">
            <w:pPr>
              <w:rPr>
                <w:rFonts w:cs="Arial"/>
                <w:color w:val="000000"/>
                <w:sz w:val="20"/>
                <w:szCs w:val="20"/>
              </w:rPr>
            </w:pPr>
            <w:r w:rsidRPr="001F799B">
              <w:rPr>
                <w:rFonts w:cs="Arial"/>
                <w:color w:val="000000"/>
                <w:sz w:val="20"/>
                <w:szCs w:val="20"/>
              </w:rPr>
              <w:t>Possui parcelamento?</w:t>
            </w:r>
          </w:p>
        </w:tc>
        <w:tc>
          <w:tcPr>
            <w:tcW w:w="1457" w:type="pct"/>
            <w:shd w:val="clear" w:color="auto" w:fill="auto"/>
            <w:noWrap/>
            <w:vAlign w:val="center"/>
            <w:hideMark/>
          </w:tcPr>
          <w:p w14:paraId="2CF96AAA"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27DC8FCB" w14:textId="77777777" w:rsidTr="00C90989">
        <w:trPr>
          <w:trHeight w:val="315"/>
        </w:trPr>
        <w:tc>
          <w:tcPr>
            <w:tcW w:w="1510" w:type="pct"/>
            <w:shd w:val="clear" w:color="auto" w:fill="auto"/>
            <w:noWrap/>
            <w:vAlign w:val="center"/>
            <w:hideMark/>
          </w:tcPr>
          <w:p w14:paraId="2CFA53FC" w14:textId="52AD7982" w:rsidR="005977D5" w:rsidRPr="001F799B" w:rsidRDefault="005977D5" w:rsidP="00C01C97">
            <w:pPr>
              <w:rPr>
                <w:rFonts w:cs="Arial"/>
                <w:color w:val="000000"/>
                <w:sz w:val="20"/>
                <w:szCs w:val="20"/>
              </w:rPr>
            </w:pPr>
            <w:r w:rsidRPr="001F799B">
              <w:rPr>
                <w:rFonts w:cs="Arial"/>
                <w:color w:val="000000"/>
                <w:sz w:val="20"/>
                <w:szCs w:val="20"/>
              </w:rPr>
              <w:t>POSSUI_PROTOCOLO_EM_ABERTO</w:t>
            </w:r>
          </w:p>
        </w:tc>
        <w:tc>
          <w:tcPr>
            <w:tcW w:w="2033" w:type="pct"/>
            <w:shd w:val="clear" w:color="auto" w:fill="auto"/>
            <w:noWrap/>
            <w:vAlign w:val="center"/>
            <w:hideMark/>
          </w:tcPr>
          <w:p w14:paraId="1A74C2E4" w14:textId="77777777" w:rsidR="005977D5" w:rsidRPr="001F799B" w:rsidRDefault="005977D5" w:rsidP="00C01C97">
            <w:pPr>
              <w:rPr>
                <w:rFonts w:cs="Arial"/>
                <w:color w:val="000000"/>
                <w:sz w:val="20"/>
                <w:szCs w:val="20"/>
              </w:rPr>
            </w:pPr>
            <w:r w:rsidRPr="001F799B">
              <w:rPr>
                <w:rFonts w:cs="Arial"/>
                <w:color w:val="000000"/>
                <w:sz w:val="20"/>
                <w:szCs w:val="20"/>
              </w:rPr>
              <w:t>Possui protocolo em aberto?</w:t>
            </w:r>
          </w:p>
        </w:tc>
        <w:tc>
          <w:tcPr>
            <w:tcW w:w="1457" w:type="pct"/>
            <w:shd w:val="clear" w:color="auto" w:fill="auto"/>
            <w:noWrap/>
            <w:vAlign w:val="center"/>
            <w:hideMark/>
          </w:tcPr>
          <w:p w14:paraId="0C655E3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E9AA2D2" w14:textId="77777777" w:rsidTr="00C90989">
        <w:trPr>
          <w:trHeight w:val="315"/>
        </w:trPr>
        <w:tc>
          <w:tcPr>
            <w:tcW w:w="1510" w:type="pct"/>
            <w:shd w:val="clear" w:color="auto" w:fill="auto"/>
            <w:noWrap/>
            <w:vAlign w:val="center"/>
            <w:hideMark/>
          </w:tcPr>
          <w:p w14:paraId="5385257A" w14:textId="641B44E5" w:rsidR="005977D5" w:rsidRPr="001F799B" w:rsidRDefault="005977D5" w:rsidP="00C01C97">
            <w:pPr>
              <w:rPr>
                <w:rFonts w:cs="Arial"/>
                <w:color w:val="000000"/>
                <w:sz w:val="20"/>
                <w:szCs w:val="20"/>
              </w:rPr>
            </w:pPr>
            <w:r w:rsidRPr="001F799B">
              <w:rPr>
                <w:rFonts w:cs="Arial"/>
                <w:color w:val="000000"/>
                <w:sz w:val="20"/>
                <w:szCs w:val="20"/>
              </w:rPr>
              <w:t>PRAZO_PARA_PROV_FOI_INFORMADO</w:t>
            </w:r>
          </w:p>
        </w:tc>
        <w:tc>
          <w:tcPr>
            <w:tcW w:w="2033" w:type="pct"/>
            <w:shd w:val="clear" w:color="auto" w:fill="auto"/>
            <w:noWrap/>
            <w:vAlign w:val="center"/>
            <w:hideMark/>
          </w:tcPr>
          <w:p w14:paraId="35FBA525" w14:textId="77777777" w:rsidR="005977D5" w:rsidRPr="001F799B" w:rsidRDefault="005977D5" w:rsidP="00C01C97">
            <w:pPr>
              <w:rPr>
                <w:rFonts w:cs="Arial"/>
                <w:color w:val="000000"/>
                <w:sz w:val="20"/>
                <w:szCs w:val="20"/>
              </w:rPr>
            </w:pPr>
            <w:r w:rsidRPr="001F799B">
              <w:rPr>
                <w:rFonts w:cs="Arial"/>
                <w:color w:val="000000"/>
                <w:sz w:val="20"/>
                <w:szCs w:val="20"/>
              </w:rPr>
              <w:t>Prazo de 3 dias úteis para providências foi informado?</w:t>
            </w:r>
          </w:p>
        </w:tc>
        <w:tc>
          <w:tcPr>
            <w:tcW w:w="1457" w:type="pct"/>
            <w:shd w:val="clear" w:color="auto" w:fill="auto"/>
            <w:noWrap/>
            <w:vAlign w:val="center"/>
            <w:hideMark/>
          </w:tcPr>
          <w:p w14:paraId="11FB3E88"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CB6DC78" w14:textId="77777777" w:rsidTr="00C90989">
        <w:trPr>
          <w:trHeight w:val="315"/>
        </w:trPr>
        <w:tc>
          <w:tcPr>
            <w:tcW w:w="1510" w:type="pct"/>
            <w:shd w:val="clear" w:color="auto" w:fill="auto"/>
            <w:noWrap/>
            <w:vAlign w:val="center"/>
            <w:hideMark/>
          </w:tcPr>
          <w:p w14:paraId="3D655411" w14:textId="052EE8C6" w:rsidR="005977D5" w:rsidRPr="001F799B" w:rsidRDefault="005977D5" w:rsidP="00C01C97">
            <w:pPr>
              <w:rPr>
                <w:rFonts w:cs="Arial"/>
                <w:color w:val="000000"/>
                <w:sz w:val="20"/>
                <w:szCs w:val="20"/>
              </w:rPr>
            </w:pPr>
            <w:r w:rsidRPr="001F799B">
              <w:rPr>
                <w:rFonts w:cs="Arial"/>
                <w:color w:val="000000"/>
                <w:sz w:val="20"/>
                <w:szCs w:val="20"/>
              </w:rPr>
              <w:t>PRINT_ERRO_ANEXADO_REDE</w:t>
            </w:r>
          </w:p>
        </w:tc>
        <w:tc>
          <w:tcPr>
            <w:tcW w:w="2033" w:type="pct"/>
            <w:shd w:val="clear" w:color="auto" w:fill="auto"/>
            <w:noWrap/>
            <w:vAlign w:val="center"/>
            <w:hideMark/>
          </w:tcPr>
          <w:p w14:paraId="7356DABA" w14:textId="77777777" w:rsidR="005977D5" w:rsidRPr="001F799B" w:rsidRDefault="005977D5" w:rsidP="00C01C97">
            <w:pPr>
              <w:rPr>
                <w:rFonts w:cs="Arial"/>
                <w:color w:val="000000"/>
                <w:sz w:val="20"/>
                <w:szCs w:val="20"/>
              </w:rPr>
            </w:pPr>
            <w:r w:rsidRPr="001F799B">
              <w:rPr>
                <w:rFonts w:cs="Arial"/>
                <w:color w:val="000000"/>
                <w:sz w:val="20"/>
                <w:szCs w:val="20"/>
              </w:rPr>
              <w:t>Print com o erro foi anexado a rede?</w:t>
            </w:r>
          </w:p>
        </w:tc>
        <w:tc>
          <w:tcPr>
            <w:tcW w:w="1457" w:type="pct"/>
            <w:shd w:val="clear" w:color="auto" w:fill="auto"/>
            <w:noWrap/>
            <w:vAlign w:val="center"/>
            <w:hideMark/>
          </w:tcPr>
          <w:p w14:paraId="66120781"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4A4291CF" w14:textId="77777777" w:rsidTr="00C90989">
        <w:trPr>
          <w:trHeight w:val="315"/>
        </w:trPr>
        <w:tc>
          <w:tcPr>
            <w:tcW w:w="1510" w:type="pct"/>
            <w:shd w:val="clear" w:color="auto" w:fill="auto"/>
            <w:noWrap/>
            <w:vAlign w:val="center"/>
            <w:hideMark/>
          </w:tcPr>
          <w:p w14:paraId="6E34C40E" w14:textId="73A4B6C3" w:rsidR="005977D5" w:rsidRPr="001F799B" w:rsidRDefault="005977D5" w:rsidP="00C01C97">
            <w:pPr>
              <w:rPr>
                <w:rFonts w:cs="Arial"/>
                <w:color w:val="000000"/>
                <w:sz w:val="20"/>
                <w:szCs w:val="20"/>
              </w:rPr>
            </w:pPr>
            <w:r w:rsidRPr="001F799B">
              <w:rPr>
                <w:rFonts w:cs="Arial"/>
                <w:color w:val="000000"/>
                <w:sz w:val="20"/>
                <w:szCs w:val="20"/>
              </w:rPr>
              <w:lastRenderedPageBreak/>
              <w:t>PRINT_ERRO_ANEX_REDE_HOUVE_ERR</w:t>
            </w:r>
          </w:p>
        </w:tc>
        <w:tc>
          <w:tcPr>
            <w:tcW w:w="2033" w:type="pct"/>
            <w:shd w:val="clear" w:color="auto" w:fill="auto"/>
            <w:noWrap/>
            <w:vAlign w:val="center"/>
            <w:hideMark/>
          </w:tcPr>
          <w:p w14:paraId="79522C77" w14:textId="77777777" w:rsidR="005977D5" w:rsidRPr="001F799B" w:rsidRDefault="005977D5" w:rsidP="00C01C97">
            <w:pPr>
              <w:rPr>
                <w:rFonts w:cs="Arial"/>
                <w:color w:val="000000"/>
                <w:sz w:val="20"/>
                <w:szCs w:val="20"/>
              </w:rPr>
            </w:pPr>
            <w:r w:rsidRPr="001F799B">
              <w:rPr>
                <w:rFonts w:cs="Arial"/>
                <w:color w:val="000000"/>
                <w:sz w:val="20"/>
                <w:szCs w:val="20"/>
              </w:rPr>
              <w:t>Print com o erro foi anexado a rede? ( Houve erro a inserir ao criar caso? )</w:t>
            </w:r>
          </w:p>
        </w:tc>
        <w:tc>
          <w:tcPr>
            <w:tcW w:w="1457" w:type="pct"/>
            <w:shd w:val="clear" w:color="auto" w:fill="auto"/>
            <w:noWrap/>
            <w:vAlign w:val="center"/>
            <w:hideMark/>
          </w:tcPr>
          <w:p w14:paraId="6080DA4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CA3EAF7" w14:textId="77777777" w:rsidTr="00C90989">
        <w:trPr>
          <w:trHeight w:val="315"/>
        </w:trPr>
        <w:tc>
          <w:tcPr>
            <w:tcW w:w="1510" w:type="pct"/>
            <w:shd w:val="clear" w:color="auto" w:fill="auto"/>
            <w:noWrap/>
            <w:vAlign w:val="center"/>
            <w:hideMark/>
          </w:tcPr>
          <w:p w14:paraId="76E09EFE" w14:textId="110457F2" w:rsidR="005977D5" w:rsidRPr="001F799B" w:rsidRDefault="005977D5" w:rsidP="00C01C97">
            <w:pPr>
              <w:rPr>
                <w:rFonts w:cs="Arial"/>
                <w:color w:val="000000"/>
                <w:sz w:val="20"/>
                <w:szCs w:val="20"/>
              </w:rPr>
            </w:pPr>
            <w:r w:rsidRPr="001F799B">
              <w:rPr>
                <w:rFonts w:cs="Arial"/>
                <w:color w:val="000000"/>
                <w:sz w:val="20"/>
                <w:szCs w:val="20"/>
              </w:rPr>
              <w:t>PRODUTO</w:t>
            </w:r>
          </w:p>
        </w:tc>
        <w:tc>
          <w:tcPr>
            <w:tcW w:w="2033" w:type="pct"/>
            <w:shd w:val="clear" w:color="auto" w:fill="auto"/>
            <w:noWrap/>
            <w:vAlign w:val="center"/>
            <w:hideMark/>
          </w:tcPr>
          <w:p w14:paraId="22406C96" w14:textId="77777777" w:rsidR="005977D5" w:rsidRPr="001F799B" w:rsidRDefault="005977D5" w:rsidP="00C01C97">
            <w:pPr>
              <w:rPr>
                <w:rFonts w:cs="Arial"/>
                <w:color w:val="000000"/>
                <w:sz w:val="20"/>
                <w:szCs w:val="20"/>
              </w:rPr>
            </w:pPr>
            <w:r w:rsidRPr="001F799B">
              <w:rPr>
                <w:rFonts w:cs="Arial"/>
                <w:color w:val="000000"/>
                <w:sz w:val="20"/>
                <w:szCs w:val="20"/>
              </w:rPr>
              <w:t>Produto</w:t>
            </w:r>
          </w:p>
        </w:tc>
        <w:tc>
          <w:tcPr>
            <w:tcW w:w="1457" w:type="pct"/>
            <w:shd w:val="clear" w:color="auto" w:fill="auto"/>
            <w:noWrap/>
            <w:vAlign w:val="center"/>
            <w:hideMark/>
          </w:tcPr>
          <w:p w14:paraId="1C928924" w14:textId="77777777" w:rsidR="005977D5" w:rsidRPr="001F799B" w:rsidRDefault="005977D5" w:rsidP="001F799B">
            <w:pPr>
              <w:jc w:val="left"/>
              <w:rPr>
                <w:rFonts w:cs="Arial"/>
                <w:color w:val="000000"/>
                <w:sz w:val="20"/>
                <w:szCs w:val="20"/>
              </w:rPr>
            </w:pPr>
            <w:r w:rsidRPr="001F799B">
              <w:rPr>
                <w:rFonts w:cs="Arial"/>
                <w:color w:val="000000"/>
                <w:sz w:val="20"/>
                <w:szCs w:val="20"/>
              </w:rPr>
              <w:t>Móvel Pós Pago</w:t>
            </w:r>
          </w:p>
        </w:tc>
      </w:tr>
      <w:tr w:rsidR="005977D5" w:rsidRPr="005977D5" w14:paraId="7B76E8AD" w14:textId="77777777" w:rsidTr="00C90989">
        <w:trPr>
          <w:trHeight w:val="315"/>
        </w:trPr>
        <w:tc>
          <w:tcPr>
            <w:tcW w:w="1510" w:type="pct"/>
            <w:shd w:val="clear" w:color="auto" w:fill="auto"/>
            <w:noWrap/>
            <w:vAlign w:val="center"/>
            <w:hideMark/>
          </w:tcPr>
          <w:p w14:paraId="7779EB1B" w14:textId="6EAE9130" w:rsidR="005977D5" w:rsidRPr="001F799B" w:rsidRDefault="005977D5" w:rsidP="00C01C97">
            <w:pPr>
              <w:rPr>
                <w:rFonts w:cs="Arial"/>
                <w:color w:val="000000"/>
                <w:sz w:val="20"/>
                <w:szCs w:val="20"/>
              </w:rPr>
            </w:pPr>
            <w:r w:rsidRPr="001F799B">
              <w:rPr>
                <w:rFonts w:cs="Arial"/>
                <w:color w:val="000000"/>
                <w:sz w:val="20"/>
                <w:szCs w:val="20"/>
              </w:rPr>
              <w:t>PROPOSTA_LIBERADA_POR</w:t>
            </w:r>
          </w:p>
        </w:tc>
        <w:tc>
          <w:tcPr>
            <w:tcW w:w="2033" w:type="pct"/>
            <w:shd w:val="clear" w:color="auto" w:fill="auto"/>
            <w:noWrap/>
            <w:vAlign w:val="center"/>
            <w:hideMark/>
          </w:tcPr>
          <w:p w14:paraId="1B3D61CC" w14:textId="77777777" w:rsidR="005977D5" w:rsidRPr="001F799B" w:rsidRDefault="005977D5" w:rsidP="00C01C97">
            <w:pPr>
              <w:rPr>
                <w:rFonts w:cs="Arial"/>
                <w:color w:val="000000"/>
                <w:sz w:val="20"/>
                <w:szCs w:val="20"/>
              </w:rPr>
            </w:pPr>
            <w:r w:rsidRPr="001F799B">
              <w:rPr>
                <w:rFonts w:cs="Arial"/>
                <w:color w:val="000000"/>
                <w:sz w:val="20"/>
                <w:szCs w:val="20"/>
              </w:rPr>
              <w:t>Proposta liberada por</w:t>
            </w:r>
          </w:p>
        </w:tc>
        <w:tc>
          <w:tcPr>
            <w:tcW w:w="1457" w:type="pct"/>
            <w:shd w:val="clear" w:color="auto" w:fill="auto"/>
            <w:noWrap/>
            <w:vAlign w:val="center"/>
            <w:hideMark/>
          </w:tcPr>
          <w:p w14:paraId="1CDD93A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3A2026F" w14:textId="77777777" w:rsidTr="00C90989">
        <w:trPr>
          <w:trHeight w:val="315"/>
        </w:trPr>
        <w:tc>
          <w:tcPr>
            <w:tcW w:w="1510" w:type="pct"/>
            <w:shd w:val="clear" w:color="auto" w:fill="auto"/>
            <w:noWrap/>
            <w:vAlign w:val="center"/>
            <w:hideMark/>
          </w:tcPr>
          <w:p w14:paraId="1BC921B9" w14:textId="3A04DA12" w:rsidR="005977D5" w:rsidRPr="001F799B" w:rsidRDefault="005977D5" w:rsidP="00C01C97">
            <w:pPr>
              <w:rPr>
                <w:rFonts w:cs="Arial"/>
                <w:color w:val="000000"/>
                <w:sz w:val="20"/>
                <w:szCs w:val="20"/>
              </w:rPr>
            </w:pPr>
            <w:r w:rsidRPr="001F799B">
              <w:rPr>
                <w:rFonts w:cs="Arial"/>
                <w:color w:val="000000"/>
                <w:sz w:val="20"/>
                <w:szCs w:val="20"/>
              </w:rPr>
              <w:t>PROPOSTA_NEGADA_POR</w:t>
            </w:r>
          </w:p>
        </w:tc>
        <w:tc>
          <w:tcPr>
            <w:tcW w:w="2033" w:type="pct"/>
            <w:shd w:val="clear" w:color="auto" w:fill="auto"/>
            <w:noWrap/>
            <w:vAlign w:val="center"/>
            <w:hideMark/>
          </w:tcPr>
          <w:p w14:paraId="0E1F66D7" w14:textId="77777777" w:rsidR="005977D5" w:rsidRPr="001F799B" w:rsidRDefault="005977D5" w:rsidP="00C01C97">
            <w:pPr>
              <w:rPr>
                <w:rFonts w:cs="Arial"/>
                <w:color w:val="000000"/>
                <w:sz w:val="20"/>
                <w:szCs w:val="20"/>
              </w:rPr>
            </w:pPr>
            <w:r w:rsidRPr="001F799B">
              <w:rPr>
                <w:rFonts w:cs="Arial"/>
                <w:color w:val="000000"/>
                <w:sz w:val="20"/>
                <w:szCs w:val="20"/>
              </w:rPr>
              <w:t>Proposta negada por</w:t>
            </w:r>
          </w:p>
        </w:tc>
        <w:tc>
          <w:tcPr>
            <w:tcW w:w="1457" w:type="pct"/>
            <w:shd w:val="clear" w:color="auto" w:fill="auto"/>
            <w:noWrap/>
            <w:vAlign w:val="center"/>
            <w:hideMark/>
          </w:tcPr>
          <w:p w14:paraId="65B8F52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99BE457" w14:textId="77777777" w:rsidTr="00C90989">
        <w:trPr>
          <w:trHeight w:val="315"/>
        </w:trPr>
        <w:tc>
          <w:tcPr>
            <w:tcW w:w="1510" w:type="pct"/>
            <w:shd w:val="clear" w:color="auto" w:fill="auto"/>
            <w:noWrap/>
            <w:vAlign w:val="center"/>
            <w:hideMark/>
          </w:tcPr>
          <w:p w14:paraId="79441C4F" w14:textId="672EB349" w:rsidR="005977D5" w:rsidRPr="001F799B" w:rsidRDefault="005977D5" w:rsidP="00C01C97">
            <w:pPr>
              <w:rPr>
                <w:rFonts w:cs="Arial"/>
                <w:color w:val="000000"/>
                <w:sz w:val="20"/>
                <w:szCs w:val="20"/>
              </w:rPr>
            </w:pPr>
            <w:r w:rsidRPr="001F799B">
              <w:rPr>
                <w:rFonts w:cs="Arial"/>
                <w:color w:val="000000"/>
                <w:sz w:val="20"/>
                <w:szCs w:val="20"/>
              </w:rPr>
              <w:t>QUAL_SEU_RAMAL</w:t>
            </w:r>
          </w:p>
        </w:tc>
        <w:tc>
          <w:tcPr>
            <w:tcW w:w="2033" w:type="pct"/>
            <w:shd w:val="clear" w:color="auto" w:fill="auto"/>
            <w:noWrap/>
            <w:vAlign w:val="center"/>
            <w:hideMark/>
          </w:tcPr>
          <w:p w14:paraId="44FF078C" w14:textId="77777777" w:rsidR="005977D5" w:rsidRPr="001F799B" w:rsidRDefault="005977D5" w:rsidP="00C01C97">
            <w:pPr>
              <w:rPr>
                <w:rFonts w:cs="Arial"/>
                <w:color w:val="000000"/>
                <w:sz w:val="20"/>
                <w:szCs w:val="20"/>
              </w:rPr>
            </w:pPr>
            <w:r w:rsidRPr="001F799B">
              <w:rPr>
                <w:rFonts w:cs="Arial"/>
                <w:color w:val="000000"/>
                <w:sz w:val="20"/>
                <w:szCs w:val="20"/>
              </w:rPr>
              <w:t>Qual é o seu ramal?</w:t>
            </w:r>
          </w:p>
        </w:tc>
        <w:tc>
          <w:tcPr>
            <w:tcW w:w="1457" w:type="pct"/>
            <w:shd w:val="clear" w:color="auto" w:fill="auto"/>
            <w:noWrap/>
            <w:vAlign w:val="center"/>
            <w:hideMark/>
          </w:tcPr>
          <w:p w14:paraId="06D161A6" w14:textId="77777777" w:rsidR="005977D5" w:rsidRPr="001F799B" w:rsidRDefault="005977D5" w:rsidP="001F799B">
            <w:pPr>
              <w:jc w:val="left"/>
              <w:rPr>
                <w:rFonts w:cs="Arial"/>
                <w:color w:val="000000"/>
                <w:sz w:val="20"/>
                <w:szCs w:val="20"/>
              </w:rPr>
            </w:pPr>
            <w:r w:rsidRPr="001F799B">
              <w:rPr>
                <w:rFonts w:cs="Arial"/>
                <w:color w:val="000000"/>
                <w:sz w:val="20"/>
                <w:szCs w:val="20"/>
              </w:rPr>
              <w:t>39600</w:t>
            </w:r>
          </w:p>
        </w:tc>
      </w:tr>
      <w:tr w:rsidR="005977D5" w:rsidRPr="005977D5" w14:paraId="4885CD49" w14:textId="77777777" w:rsidTr="00C90989">
        <w:trPr>
          <w:trHeight w:val="315"/>
        </w:trPr>
        <w:tc>
          <w:tcPr>
            <w:tcW w:w="1510" w:type="pct"/>
            <w:shd w:val="clear" w:color="auto" w:fill="auto"/>
            <w:noWrap/>
            <w:vAlign w:val="center"/>
            <w:hideMark/>
          </w:tcPr>
          <w:p w14:paraId="5C939893" w14:textId="05A0F40E" w:rsidR="005977D5" w:rsidRPr="001F799B" w:rsidRDefault="005977D5" w:rsidP="00C01C97">
            <w:pPr>
              <w:rPr>
                <w:rFonts w:cs="Arial"/>
                <w:color w:val="000000"/>
                <w:sz w:val="20"/>
                <w:szCs w:val="20"/>
              </w:rPr>
            </w:pPr>
            <w:r w:rsidRPr="001F799B">
              <w:rPr>
                <w:rFonts w:cs="Arial"/>
                <w:color w:val="000000"/>
                <w:sz w:val="20"/>
                <w:szCs w:val="20"/>
              </w:rPr>
              <w:t>QUANTIDADE_DE_KFIS</w:t>
            </w:r>
          </w:p>
        </w:tc>
        <w:tc>
          <w:tcPr>
            <w:tcW w:w="2033" w:type="pct"/>
            <w:shd w:val="clear" w:color="auto" w:fill="auto"/>
            <w:noWrap/>
            <w:vAlign w:val="center"/>
            <w:hideMark/>
          </w:tcPr>
          <w:p w14:paraId="2551175F" w14:textId="77777777" w:rsidR="005977D5" w:rsidRPr="001F799B" w:rsidRDefault="005977D5" w:rsidP="00C01C97">
            <w:pPr>
              <w:rPr>
                <w:rFonts w:cs="Arial"/>
                <w:color w:val="000000"/>
                <w:sz w:val="20"/>
                <w:szCs w:val="20"/>
              </w:rPr>
            </w:pPr>
            <w:r w:rsidRPr="001F799B">
              <w:rPr>
                <w:rFonts w:cs="Arial"/>
                <w:color w:val="000000"/>
                <w:sz w:val="20"/>
                <w:szCs w:val="20"/>
              </w:rPr>
              <w:t>Quantidade de KFIS</w:t>
            </w:r>
          </w:p>
        </w:tc>
        <w:tc>
          <w:tcPr>
            <w:tcW w:w="1457" w:type="pct"/>
            <w:shd w:val="clear" w:color="auto" w:fill="auto"/>
            <w:noWrap/>
            <w:vAlign w:val="center"/>
            <w:hideMark/>
          </w:tcPr>
          <w:p w14:paraId="32FA546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5701B71" w14:textId="77777777" w:rsidTr="00C90989">
        <w:trPr>
          <w:trHeight w:val="315"/>
        </w:trPr>
        <w:tc>
          <w:tcPr>
            <w:tcW w:w="1510" w:type="pct"/>
            <w:shd w:val="clear" w:color="auto" w:fill="auto"/>
            <w:noWrap/>
            <w:vAlign w:val="center"/>
            <w:hideMark/>
          </w:tcPr>
          <w:p w14:paraId="502154BE" w14:textId="0ABF6C38" w:rsidR="005977D5" w:rsidRPr="001F799B" w:rsidRDefault="005977D5" w:rsidP="00C01C97">
            <w:pPr>
              <w:rPr>
                <w:rFonts w:cs="Arial"/>
                <w:color w:val="000000"/>
                <w:sz w:val="20"/>
                <w:szCs w:val="20"/>
              </w:rPr>
            </w:pPr>
            <w:r w:rsidRPr="001F799B">
              <w:rPr>
                <w:rFonts w:cs="Arial"/>
                <w:color w:val="000000"/>
                <w:sz w:val="20"/>
                <w:szCs w:val="20"/>
              </w:rPr>
              <w:t>QTD_LINHAS_CONTRAT_RECLAMADOS</w:t>
            </w:r>
          </w:p>
        </w:tc>
        <w:tc>
          <w:tcPr>
            <w:tcW w:w="2033" w:type="pct"/>
            <w:shd w:val="clear" w:color="auto" w:fill="auto"/>
            <w:noWrap/>
            <w:vAlign w:val="center"/>
            <w:hideMark/>
          </w:tcPr>
          <w:p w14:paraId="29BCD418" w14:textId="77777777" w:rsidR="005977D5" w:rsidRPr="001F799B" w:rsidRDefault="005977D5" w:rsidP="00C01C97">
            <w:pPr>
              <w:rPr>
                <w:rFonts w:cs="Arial"/>
                <w:color w:val="000000"/>
                <w:sz w:val="20"/>
                <w:szCs w:val="20"/>
              </w:rPr>
            </w:pPr>
            <w:r w:rsidRPr="001F799B">
              <w:rPr>
                <w:rFonts w:cs="Arial"/>
                <w:color w:val="000000"/>
                <w:sz w:val="20"/>
                <w:szCs w:val="20"/>
              </w:rPr>
              <w:t>Quantidade de linhas/contratos reclamados</w:t>
            </w:r>
          </w:p>
        </w:tc>
        <w:tc>
          <w:tcPr>
            <w:tcW w:w="1457" w:type="pct"/>
            <w:shd w:val="clear" w:color="auto" w:fill="auto"/>
            <w:noWrap/>
            <w:vAlign w:val="center"/>
            <w:hideMark/>
          </w:tcPr>
          <w:p w14:paraId="4C2152BE" w14:textId="77777777" w:rsidR="005977D5" w:rsidRPr="001F799B" w:rsidRDefault="005977D5" w:rsidP="001F799B">
            <w:pPr>
              <w:jc w:val="left"/>
              <w:rPr>
                <w:rFonts w:cs="Arial"/>
                <w:color w:val="000000"/>
                <w:sz w:val="20"/>
                <w:szCs w:val="20"/>
              </w:rPr>
            </w:pPr>
            <w:r w:rsidRPr="001F799B">
              <w:rPr>
                <w:rFonts w:cs="Arial"/>
                <w:color w:val="000000"/>
                <w:sz w:val="20"/>
                <w:szCs w:val="20"/>
              </w:rPr>
              <w:t>1</w:t>
            </w:r>
          </w:p>
        </w:tc>
      </w:tr>
      <w:tr w:rsidR="005977D5" w:rsidRPr="005977D5" w14:paraId="20A8CE1D" w14:textId="77777777" w:rsidTr="00C90989">
        <w:trPr>
          <w:trHeight w:val="315"/>
        </w:trPr>
        <w:tc>
          <w:tcPr>
            <w:tcW w:w="1510" w:type="pct"/>
            <w:shd w:val="clear" w:color="auto" w:fill="auto"/>
            <w:noWrap/>
            <w:vAlign w:val="center"/>
            <w:hideMark/>
          </w:tcPr>
          <w:p w14:paraId="28D97E6A" w14:textId="6CA75D7C" w:rsidR="005977D5" w:rsidRPr="001F799B" w:rsidRDefault="005977D5" w:rsidP="00C01C97">
            <w:pPr>
              <w:rPr>
                <w:rFonts w:cs="Arial"/>
                <w:color w:val="000000"/>
                <w:sz w:val="20"/>
                <w:szCs w:val="20"/>
              </w:rPr>
            </w:pPr>
            <w:r w:rsidRPr="001F799B">
              <w:rPr>
                <w:rFonts w:cs="Arial"/>
                <w:color w:val="000000"/>
                <w:sz w:val="20"/>
                <w:szCs w:val="20"/>
              </w:rPr>
              <w:t>RAZAO_RECLAMACAO</w:t>
            </w:r>
          </w:p>
        </w:tc>
        <w:tc>
          <w:tcPr>
            <w:tcW w:w="2033" w:type="pct"/>
            <w:shd w:val="clear" w:color="auto" w:fill="auto"/>
            <w:noWrap/>
            <w:vAlign w:val="center"/>
            <w:hideMark/>
          </w:tcPr>
          <w:p w14:paraId="3AD38379" w14:textId="77777777" w:rsidR="005977D5" w:rsidRPr="001F799B" w:rsidRDefault="005977D5" w:rsidP="00C01C97">
            <w:pPr>
              <w:rPr>
                <w:rFonts w:cs="Arial"/>
                <w:color w:val="000000"/>
                <w:sz w:val="20"/>
                <w:szCs w:val="20"/>
              </w:rPr>
            </w:pPr>
            <w:r w:rsidRPr="001F799B">
              <w:rPr>
                <w:rFonts w:cs="Arial"/>
                <w:color w:val="000000"/>
                <w:sz w:val="20"/>
                <w:szCs w:val="20"/>
              </w:rPr>
              <w:t>Razão da Reclamação</w:t>
            </w:r>
          </w:p>
        </w:tc>
        <w:tc>
          <w:tcPr>
            <w:tcW w:w="1457" w:type="pct"/>
            <w:shd w:val="clear" w:color="auto" w:fill="auto"/>
            <w:noWrap/>
            <w:vAlign w:val="center"/>
            <w:hideMark/>
          </w:tcPr>
          <w:p w14:paraId="5F67801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ED75555" w14:textId="77777777" w:rsidTr="00C90989">
        <w:trPr>
          <w:trHeight w:val="315"/>
        </w:trPr>
        <w:tc>
          <w:tcPr>
            <w:tcW w:w="1510" w:type="pct"/>
            <w:shd w:val="clear" w:color="auto" w:fill="auto"/>
            <w:noWrap/>
            <w:vAlign w:val="center"/>
            <w:hideMark/>
          </w:tcPr>
          <w:p w14:paraId="06F80262" w14:textId="6BBA4047" w:rsidR="005977D5" w:rsidRPr="001F799B" w:rsidRDefault="005977D5" w:rsidP="00C01C97">
            <w:pPr>
              <w:rPr>
                <w:rFonts w:cs="Arial"/>
                <w:color w:val="000000"/>
                <w:sz w:val="20"/>
                <w:szCs w:val="20"/>
              </w:rPr>
            </w:pPr>
            <w:r w:rsidRPr="001F799B">
              <w:rPr>
                <w:rFonts w:cs="Arial"/>
                <w:color w:val="000000"/>
                <w:sz w:val="20"/>
                <w:szCs w:val="20"/>
              </w:rPr>
              <w:t>RAZAO_SOCIAL_PDV</w:t>
            </w:r>
          </w:p>
        </w:tc>
        <w:tc>
          <w:tcPr>
            <w:tcW w:w="2033" w:type="pct"/>
            <w:shd w:val="clear" w:color="auto" w:fill="auto"/>
            <w:noWrap/>
            <w:vAlign w:val="center"/>
            <w:hideMark/>
          </w:tcPr>
          <w:p w14:paraId="738026E4" w14:textId="77777777" w:rsidR="005977D5" w:rsidRPr="001F799B" w:rsidRDefault="005977D5" w:rsidP="00C01C97">
            <w:pPr>
              <w:rPr>
                <w:rFonts w:cs="Arial"/>
                <w:color w:val="000000"/>
                <w:sz w:val="20"/>
                <w:szCs w:val="20"/>
              </w:rPr>
            </w:pPr>
            <w:r w:rsidRPr="001F799B">
              <w:rPr>
                <w:rFonts w:cs="Arial"/>
                <w:color w:val="000000"/>
                <w:sz w:val="20"/>
                <w:szCs w:val="20"/>
              </w:rPr>
              <w:t>Razão Social PDV</w:t>
            </w:r>
          </w:p>
        </w:tc>
        <w:tc>
          <w:tcPr>
            <w:tcW w:w="1457" w:type="pct"/>
            <w:shd w:val="clear" w:color="auto" w:fill="auto"/>
            <w:noWrap/>
            <w:vAlign w:val="center"/>
            <w:hideMark/>
          </w:tcPr>
          <w:p w14:paraId="1660E900" w14:textId="77777777" w:rsidR="005977D5" w:rsidRPr="001F799B" w:rsidRDefault="005977D5" w:rsidP="001F799B">
            <w:pPr>
              <w:jc w:val="left"/>
              <w:rPr>
                <w:rFonts w:cs="Arial"/>
                <w:color w:val="000000"/>
                <w:sz w:val="20"/>
                <w:szCs w:val="20"/>
              </w:rPr>
            </w:pPr>
            <w:r w:rsidRPr="001F799B">
              <w:rPr>
                <w:rFonts w:cs="Arial"/>
                <w:color w:val="000000"/>
                <w:sz w:val="20"/>
                <w:szCs w:val="20"/>
              </w:rPr>
              <w:t>CONTAX S A</w:t>
            </w:r>
          </w:p>
        </w:tc>
      </w:tr>
      <w:tr w:rsidR="005977D5" w:rsidRPr="005977D5" w14:paraId="18994ACE" w14:textId="77777777" w:rsidTr="00C90989">
        <w:trPr>
          <w:trHeight w:val="315"/>
        </w:trPr>
        <w:tc>
          <w:tcPr>
            <w:tcW w:w="1510" w:type="pct"/>
            <w:shd w:val="clear" w:color="auto" w:fill="auto"/>
            <w:noWrap/>
            <w:vAlign w:val="center"/>
            <w:hideMark/>
          </w:tcPr>
          <w:p w14:paraId="45F1576C" w14:textId="6340C2BA" w:rsidR="005977D5" w:rsidRPr="001F799B" w:rsidRDefault="005977D5" w:rsidP="00C01C97">
            <w:pPr>
              <w:rPr>
                <w:rFonts w:cs="Arial"/>
                <w:color w:val="000000"/>
                <w:sz w:val="20"/>
                <w:szCs w:val="20"/>
              </w:rPr>
            </w:pPr>
            <w:r w:rsidRPr="001F799B">
              <w:rPr>
                <w:rFonts w:cs="Arial"/>
                <w:color w:val="000000"/>
                <w:sz w:val="20"/>
                <w:szCs w:val="20"/>
              </w:rPr>
              <w:t>RE_RESPONSAVEL_TRANSF</w:t>
            </w:r>
          </w:p>
        </w:tc>
        <w:tc>
          <w:tcPr>
            <w:tcW w:w="2033" w:type="pct"/>
            <w:shd w:val="clear" w:color="auto" w:fill="auto"/>
            <w:noWrap/>
            <w:vAlign w:val="center"/>
            <w:hideMark/>
          </w:tcPr>
          <w:p w14:paraId="56B3B741" w14:textId="77777777" w:rsidR="005977D5" w:rsidRPr="001F799B" w:rsidRDefault="005977D5" w:rsidP="00C01C97">
            <w:pPr>
              <w:rPr>
                <w:rFonts w:cs="Arial"/>
                <w:color w:val="000000"/>
                <w:sz w:val="20"/>
                <w:szCs w:val="20"/>
              </w:rPr>
            </w:pPr>
            <w:r w:rsidRPr="001F799B">
              <w:rPr>
                <w:rFonts w:cs="Arial"/>
                <w:color w:val="000000"/>
                <w:sz w:val="20"/>
                <w:szCs w:val="20"/>
              </w:rPr>
              <w:t>RE do Responsável pela Transferência</w:t>
            </w:r>
          </w:p>
        </w:tc>
        <w:tc>
          <w:tcPr>
            <w:tcW w:w="1457" w:type="pct"/>
            <w:shd w:val="clear" w:color="auto" w:fill="auto"/>
            <w:noWrap/>
            <w:vAlign w:val="center"/>
            <w:hideMark/>
          </w:tcPr>
          <w:p w14:paraId="478A1D7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F4CA5A5" w14:textId="77777777" w:rsidTr="00C90989">
        <w:trPr>
          <w:trHeight w:val="315"/>
        </w:trPr>
        <w:tc>
          <w:tcPr>
            <w:tcW w:w="1510" w:type="pct"/>
            <w:shd w:val="clear" w:color="auto" w:fill="auto"/>
            <w:noWrap/>
            <w:vAlign w:val="center"/>
            <w:hideMark/>
          </w:tcPr>
          <w:p w14:paraId="4BD77BE1" w14:textId="467B38CE" w:rsidR="005977D5" w:rsidRPr="001F799B" w:rsidRDefault="005977D5" w:rsidP="00C01C97">
            <w:pPr>
              <w:rPr>
                <w:rFonts w:cs="Arial"/>
                <w:color w:val="000000"/>
                <w:sz w:val="20"/>
                <w:szCs w:val="20"/>
              </w:rPr>
            </w:pPr>
            <w:r w:rsidRPr="001F799B">
              <w:rPr>
                <w:rFonts w:cs="Arial"/>
                <w:color w:val="000000"/>
                <w:sz w:val="20"/>
                <w:szCs w:val="20"/>
              </w:rPr>
              <w:t>REBLOQUEADO</w:t>
            </w:r>
          </w:p>
        </w:tc>
        <w:tc>
          <w:tcPr>
            <w:tcW w:w="2033" w:type="pct"/>
            <w:shd w:val="clear" w:color="auto" w:fill="auto"/>
            <w:noWrap/>
            <w:vAlign w:val="center"/>
            <w:hideMark/>
          </w:tcPr>
          <w:p w14:paraId="24B845AD" w14:textId="77777777" w:rsidR="005977D5" w:rsidRPr="001F799B" w:rsidRDefault="005977D5" w:rsidP="00C01C97">
            <w:pPr>
              <w:rPr>
                <w:rFonts w:cs="Arial"/>
                <w:color w:val="000000"/>
                <w:sz w:val="20"/>
                <w:szCs w:val="20"/>
              </w:rPr>
            </w:pPr>
            <w:r w:rsidRPr="001F799B">
              <w:rPr>
                <w:rFonts w:cs="Arial"/>
                <w:color w:val="000000"/>
                <w:sz w:val="20"/>
                <w:szCs w:val="20"/>
              </w:rPr>
              <w:t>Rebloqueado?</w:t>
            </w:r>
          </w:p>
        </w:tc>
        <w:tc>
          <w:tcPr>
            <w:tcW w:w="1457" w:type="pct"/>
            <w:shd w:val="clear" w:color="auto" w:fill="auto"/>
            <w:noWrap/>
            <w:vAlign w:val="center"/>
            <w:hideMark/>
          </w:tcPr>
          <w:p w14:paraId="4C55B6A5"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4B0A134" w14:textId="77777777" w:rsidTr="00C90989">
        <w:trPr>
          <w:trHeight w:val="315"/>
        </w:trPr>
        <w:tc>
          <w:tcPr>
            <w:tcW w:w="1510" w:type="pct"/>
            <w:shd w:val="clear" w:color="auto" w:fill="auto"/>
            <w:noWrap/>
            <w:vAlign w:val="center"/>
            <w:hideMark/>
          </w:tcPr>
          <w:p w14:paraId="0A7B6C48" w14:textId="003F0B82" w:rsidR="005977D5" w:rsidRPr="001F799B" w:rsidRDefault="005977D5" w:rsidP="00C01C97">
            <w:pPr>
              <w:rPr>
                <w:rFonts w:cs="Arial"/>
                <w:color w:val="000000"/>
                <w:sz w:val="20"/>
                <w:szCs w:val="20"/>
              </w:rPr>
            </w:pPr>
            <w:r w:rsidRPr="001F799B">
              <w:rPr>
                <w:rFonts w:cs="Arial"/>
                <w:color w:val="000000"/>
                <w:sz w:val="20"/>
                <w:szCs w:val="20"/>
              </w:rPr>
              <w:t>RECEBEU_CHIP_OU_APARELHO</w:t>
            </w:r>
          </w:p>
        </w:tc>
        <w:tc>
          <w:tcPr>
            <w:tcW w:w="2033" w:type="pct"/>
            <w:shd w:val="clear" w:color="auto" w:fill="auto"/>
            <w:noWrap/>
            <w:vAlign w:val="center"/>
            <w:hideMark/>
          </w:tcPr>
          <w:p w14:paraId="3BF5C89E" w14:textId="77777777" w:rsidR="005977D5" w:rsidRPr="001F799B" w:rsidRDefault="005977D5" w:rsidP="00C01C97">
            <w:pPr>
              <w:rPr>
                <w:rFonts w:cs="Arial"/>
                <w:color w:val="000000"/>
                <w:sz w:val="20"/>
                <w:szCs w:val="20"/>
              </w:rPr>
            </w:pPr>
            <w:r w:rsidRPr="001F799B">
              <w:rPr>
                <w:rFonts w:cs="Arial"/>
                <w:color w:val="000000"/>
                <w:sz w:val="20"/>
                <w:szCs w:val="20"/>
              </w:rPr>
              <w:t>Recebeu chip ou aparelho?</w:t>
            </w:r>
          </w:p>
        </w:tc>
        <w:tc>
          <w:tcPr>
            <w:tcW w:w="1457" w:type="pct"/>
            <w:shd w:val="clear" w:color="auto" w:fill="auto"/>
            <w:noWrap/>
            <w:vAlign w:val="center"/>
            <w:hideMark/>
          </w:tcPr>
          <w:p w14:paraId="5F1E33A8"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5F05E7F5" w14:textId="77777777" w:rsidTr="00C90989">
        <w:trPr>
          <w:trHeight w:val="315"/>
        </w:trPr>
        <w:tc>
          <w:tcPr>
            <w:tcW w:w="1510" w:type="pct"/>
            <w:shd w:val="clear" w:color="auto" w:fill="auto"/>
            <w:noWrap/>
            <w:vAlign w:val="center"/>
            <w:hideMark/>
          </w:tcPr>
          <w:p w14:paraId="27251452" w14:textId="0DA93772" w:rsidR="005977D5" w:rsidRPr="001F799B" w:rsidRDefault="005977D5" w:rsidP="00C01C97">
            <w:pPr>
              <w:rPr>
                <w:rFonts w:cs="Arial"/>
                <w:color w:val="000000"/>
                <w:sz w:val="20"/>
                <w:szCs w:val="20"/>
              </w:rPr>
            </w:pPr>
            <w:r w:rsidRPr="001F799B">
              <w:rPr>
                <w:rFonts w:cs="Arial"/>
                <w:color w:val="000000"/>
                <w:sz w:val="20"/>
                <w:szCs w:val="20"/>
              </w:rPr>
              <w:t>RECEBEU_CONTATO_OF_PLANO_LINHA</w:t>
            </w:r>
          </w:p>
        </w:tc>
        <w:tc>
          <w:tcPr>
            <w:tcW w:w="2033" w:type="pct"/>
            <w:shd w:val="clear" w:color="auto" w:fill="auto"/>
            <w:noWrap/>
            <w:vAlign w:val="center"/>
            <w:hideMark/>
          </w:tcPr>
          <w:p w14:paraId="54894BC1" w14:textId="77777777" w:rsidR="005977D5" w:rsidRPr="001F799B" w:rsidRDefault="005977D5" w:rsidP="00C01C97">
            <w:pPr>
              <w:rPr>
                <w:rFonts w:cs="Arial"/>
                <w:color w:val="000000"/>
                <w:sz w:val="20"/>
                <w:szCs w:val="20"/>
              </w:rPr>
            </w:pPr>
            <w:r w:rsidRPr="001F799B">
              <w:rPr>
                <w:rFonts w:cs="Arial"/>
                <w:color w:val="000000"/>
                <w:sz w:val="20"/>
                <w:szCs w:val="20"/>
              </w:rPr>
              <w:t>Recebeu contato ofertando plano/linha?</w:t>
            </w:r>
          </w:p>
        </w:tc>
        <w:tc>
          <w:tcPr>
            <w:tcW w:w="1457" w:type="pct"/>
            <w:shd w:val="clear" w:color="auto" w:fill="auto"/>
            <w:noWrap/>
            <w:vAlign w:val="center"/>
            <w:hideMark/>
          </w:tcPr>
          <w:p w14:paraId="322C0D45"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59EEC903" w14:textId="77777777" w:rsidTr="00C90989">
        <w:trPr>
          <w:trHeight w:val="315"/>
        </w:trPr>
        <w:tc>
          <w:tcPr>
            <w:tcW w:w="1510" w:type="pct"/>
            <w:shd w:val="clear" w:color="auto" w:fill="auto"/>
            <w:noWrap/>
            <w:vAlign w:val="center"/>
            <w:hideMark/>
          </w:tcPr>
          <w:p w14:paraId="00A07E52" w14:textId="2FC0D341" w:rsidR="005977D5" w:rsidRPr="001F799B" w:rsidRDefault="005977D5" w:rsidP="00C01C97">
            <w:pPr>
              <w:rPr>
                <w:rFonts w:cs="Arial"/>
                <w:color w:val="000000"/>
                <w:sz w:val="20"/>
                <w:szCs w:val="20"/>
              </w:rPr>
            </w:pPr>
            <w:r w:rsidRPr="001F799B">
              <w:rPr>
                <w:rFonts w:cs="Arial"/>
                <w:color w:val="000000"/>
                <w:sz w:val="20"/>
                <w:szCs w:val="20"/>
              </w:rPr>
              <w:t>REGISTRO_OAB</w:t>
            </w:r>
          </w:p>
        </w:tc>
        <w:tc>
          <w:tcPr>
            <w:tcW w:w="2033" w:type="pct"/>
            <w:shd w:val="clear" w:color="auto" w:fill="auto"/>
            <w:noWrap/>
            <w:vAlign w:val="center"/>
            <w:hideMark/>
          </w:tcPr>
          <w:p w14:paraId="281ABAE0" w14:textId="77777777" w:rsidR="005977D5" w:rsidRPr="001F799B" w:rsidRDefault="005977D5" w:rsidP="00C01C97">
            <w:pPr>
              <w:rPr>
                <w:rFonts w:cs="Arial"/>
                <w:color w:val="000000"/>
                <w:sz w:val="20"/>
                <w:szCs w:val="20"/>
              </w:rPr>
            </w:pPr>
            <w:r w:rsidRPr="001F799B">
              <w:rPr>
                <w:rFonts w:cs="Arial"/>
                <w:color w:val="000000"/>
                <w:sz w:val="20"/>
                <w:szCs w:val="20"/>
              </w:rPr>
              <w:t>Registro OAB</w:t>
            </w:r>
          </w:p>
        </w:tc>
        <w:tc>
          <w:tcPr>
            <w:tcW w:w="1457" w:type="pct"/>
            <w:shd w:val="clear" w:color="auto" w:fill="auto"/>
            <w:noWrap/>
            <w:vAlign w:val="center"/>
            <w:hideMark/>
          </w:tcPr>
          <w:p w14:paraId="247FE7D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0A536C8" w14:textId="77777777" w:rsidTr="00C90989">
        <w:trPr>
          <w:trHeight w:val="315"/>
        </w:trPr>
        <w:tc>
          <w:tcPr>
            <w:tcW w:w="1510" w:type="pct"/>
            <w:shd w:val="clear" w:color="auto" w:fill="auto"/>
            <w:noWrap/>
            <w:vAlign w:val="center"/>
            <w:hideMark/>
          </w:tcPr>
          <w:p w14:paraId="38A2515E" w14:textId="1375275C" w:rsidR="005977D5" w:rsidRPr="001F799B" w:rsidRDefault="005977D5" w:rsidP="00C01C97">
            <w:pPr>
              <w:rPr>
                <w:rFonts w:cs="Arial"/>
                <w:color w:val="000000"/>
                <w:sz w:val="20"/>
                <w:szCs w:val="20"/>
              </w:rPr>
            </w:pPr>
            <w:r w:rsidRPr="001F799B">
              <w:rPr>
                <w:rFonts w:cs="Arial"/>
                <w:color w:val="000000"/>
                <w:sz w:val="20"/>
                <w:szCs w:val="20"/>
              </w:rPr>
              <w:t>REINSTALACAO_NAO_REALIZADA_POR</w:t>
            </w:r>
          </w:p>
        </w:tc>
        <w:tc>
          <w:tcPr>
            <w:tcW w:w="2033" w:type="pct"/>
            <w:shd w:val="clear" w:color="auto" w:fill="auto"/>
            <w:noWrap/>
            <w:vAlign w:val="center"/>
            <w:hideMark/>
          </w:tcPr>
          <w:p w14:paraId="46185A11" w14:textId="77777777" w:rsidR="005977D5" w:rsidRPr="001F799B" w:rsidRDefault="005977D5" w:rsidP="00C01C97">
            <w:pPr>
              <w:rPr>
                <w:rFonts w:cs="Arial"/>
                <w:color w:val="000000"/>
                <w:sz w:val="20"/>
                <w:szCs w:val="20"/>
              </w:rPr>
            </w:pPr>
            <w:r w:rsidRPr="001F799B">
              <w:rPr>
                <w:rFonts w:cs="Arial"/>
                <w:color w:val="000000"/>
                <w:sz w:val="20"/>
                <w:szCs w:val="20"/>
              </w:rPr>
              <w:t>Reinstalação não realizada por</w:t>
            </w:r>
          </w:p>
        </w:tc>
        <w:tc>
          <w:tcPr>
            <w:tcW w:w="1457" w:type="pct"/>
            <w:shd w:val="clear" w:color="auto" w:fill="auto"/>
            <w:noWrap/>
            <w:vAlign w:val="center"/>
            <w:hideMark/>
          </w:tcPr>
          <w:p w14:paraId="2F440CA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B096700" w14:textId="77777777" w:rsidTr="00C90989">
        <w:trPr>
          <w:trHeight w:val="315"/>
        </w:trPr>
        <w:tc>
          <w:tcPr>
            <w:tcW w:w="1510" w:type="pct"/>
            <w:shd w:val="clear" w:color="auto" w:fill="auto"/>
            <w:noWrap/>
            <w:vAlign w:val="center"/>
            <w:hideMark/>
          </w:tcPr>
          <w:p w14:paraId="3D337CA2" w14:textId="1073A9B3" w:rsidR="005977D5" w:rsidRPr="001F799B" w:rsidRDefault="005977D5" w:rsidP="00C01C97">
            <w:pPr>
              <w:rPr>
                <w:rFonts w:cs="Arial"/>
                <w:color w:val="000000"/>
                <w:sz w:val="20"/>
                <w:szCs w:val="20"/>
              </w:rPr>
            </w:pPr>
            <w:r w:rsidRPr="001F799B">
              <w:rPr>
                <w:rFonts w:cs="Arial"/>
                <w:color w:val="000000"/>
                <w:sz w:val="20"/>
                <w:szCs w:val="20"/>
              </w:rPr>
              <w:t>REINSTALACAO_REALIZADA_POR</w:t>
            </w:r>
          </w:p>
        </w:tc>
        <w:tc>
          <w:tcPr>
            <w:tcW w:w="2033" w:type="pct"/>
            <w:shd w:val="clear" w:color="auto" w:fill="auto"/>
            <w:noWrap/>
            <w:vAlign w:val="center"/>
            <w:hideMark/>
          </w:tcPr>
          <w:p w14:paraId="7B4134DB" w14:textId="77777777" w:rsidR="005977D5" w:rsidRPr="001F799B" w:rsidRDefault="005977D5" w:rsidP="00C01C97">
            <w:pPr>
              <w:rPr>
                <w:rFonts w:cs="Arial"/>
                <w:color w:val="000000"/>
                <w:sz w:val="20"/>
                <w:szCs w:val="20"/>
              </w:rPr>
            </w:pPr>
            <w:r w:rsidRPr="001F799B">
              <w:rPr>
                <w:rFonts w:cs="Arial"/>
                <w:color w:val="000000"/>
                <w:sz w:val="20"/>
                <w:szCs w:val="20"/>
              </w:rPr>
              <w:t>Reinstalação realizada por</w:t>
            </w:r>
          </w:p>
        </w:tc>
        <w:tc>
          <w:tcPr>
            <w:tcW w:w="1457" w:type="pct"/>
            <w:shd w:val="clear" w:color="auto" w:fill="auto"/>
            <w:noWrap/>
            <w:vAlign w:val="center"/>
            <w:hideMark/>
          </w:tcPr>
          <w:p w14:paraId="0F95A5E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878B185" w14:textId="77777777" w:rsidTr="00C90989">
        <w:trPr>
          <w:trHeight w:val="315"/>
        </w:trPr>
        <w:tc>
          <w:tcPr>
            <w:tcW w:w="1510" w:type="pct"/>
            <w:shd w:val="clear" w:color="auto" w:fill="auto"/>
            <w:noWrap/>
            <w:vAlign w:val="center"/>
            <w:hideMark/>
          </w:tcPr>
          <w:p w14:paraId="32C16908" w14:textId="4041F11F" w:rsidR="005977D5" w:rsidRPr="001F799B" w:rsidRDefault="005977D5" w:rsidP="00C01C97">
            <w:pPr>
              <w:rPr>
                <w:rFonts w:cs="Arial"/>
                <w:color w:val="000000"/>
                <w:sz w:val="20"/>
                <w:szCs w:val="20"/>
              </w:rPr>
            </w:pPr>
            <w:r w:rsidRPr="001F799B">
              <w:rPr>
                <w:rFonts w:cs="Arial"/>
                <w:color w:val="000000"/>
                <w:sz w:val="20"/>
                <w:szCs w:val="20"/>
              </w:rPr>
              <w:t>RESPONSAVEL_SOLICITACAO_DESBLO</w:t>
            </w:r>
          </w:p>
        </w:tc>
        <w:tc>
          <w:tcPr>
            <w:tcW w:w="2033" w:type="pct"/>
            <w:shd w:val="clear" w:color="auto" w:fill="auto"/>
            <w:noWrap/>
            <w:vAlign w:val="center"/>
            <w:hideMark/>
          </w:tcPr>
          <w:p w14:paraId="40E71F77" w14:textId="77777777" w:rsidR="005977D5" w:rsidRPr="001F799B" w:rsidRDefault="005977D5" w:rsidP="00C01C97">
            <w:pPr>
              <w:rPr>
                <w:rFonts w:cs="Arial"/>
                <w:color w:val="000000"/>
                <w:sz w:val="20"/>
                <w:szCs w:val="20"/>
              </w:rPr>
            </w:pPr>
            <w:r w:rsidRPr="001F799B">
              <w:rPr>
                <w:rFonts w:cs="Arial"/>
                <w:color w:val="000000"/>
                <w:sz w:val="20"/>
                <w:szCs w:val="20"/>
              </w:rPr>
              <w:t>Responsável pela solicitação do desbloqueio</w:t>
            </w:r>
          </w:p>
        </w:tc>
        <w:tc>
          <w:tcPr>
            <w:tcW w:w="1457" w:type="pct"/>
            <w:shd w:val="clear" w:color="auto" w:fill="auto"/>
            <w:noWrap/>
            <w:vAlign w:val="center"/>
            <w:hideMark/>
          </w:tcPr>
          <w:p w14:paraId="7DAEDD9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A923E6A" w14:textId="77777777" w:rsidTr="00C90989">
        <w:trPr>
          <w:trHeight w:val="315"/>
        </w:trPr>
        <w:tc>
          <w:tcPr>
            <w:tcW w:w="1510" w:type="pct"/>
            <w:shd w:val="clear" w:color="auto" w:fill="auto"/>
            <w:noWrap/>
            <w:vAlign w:val="center"/>
            <w:hideMark/>
          </w:tcPr>
          <w:p w14:paraId="093EFAEF" w14:textId="3CCC1BD6" w:rsidR="005977D5" w:rsidRPr="001F799B" w:rsidRDefault="005977D5" w:rsidP="00C01C97">
            <w:pPr>
              <w:rPr>
                <w:rFonts w:cs="Arial"/>
                <w:color w:val="000000"/>
                <w:sz w:val="20"/>
                <w:szCs w:val="20"/>
              </w:rPr>
            </w:pPr>
            <w:r w:rsidRPr="001F799B">
              <w:rPr>
                <w:rFonts w:cs="Arial"/>
                <w:color w:val="000000"/>
                <w:sz w:val="20"/>
                <w:szCs w:val="20"/>
              </w:rPr>
              <w:t>RESPONSAVEL_BLOQUEIO_HP</w:t>
            </w:r>
          </w:p>
        </w:tc>
        <w:tc>
          <w:tcPr>
            <w:tcW w:w="2033" w:type="pct"/>
            <w:shd w:val="clear" w:color="auto" w:fill="auto"/>
            <w:noWrap/>
            <w:vAlign w:val="center"/>
            <w:hideMark/>
          </w:tcPr>
          <w:p w14:paraId="502D5E77" w14:textId="77777777" w:rsidR="005977D5" w:rsidRPr="001F799B" w:rsidRDefault="005977D5" w:rsidP="00C01C97">
            <w:pPr>
              <w:rPr>
                <w:rFonts w:cs="Arial"/>
                <w:color w:val="000000"/>
                <w:sz w:val="20"/>
                <w:szCs w:val="20"/>
              </w:rPr>
            </w:pPr>
            <w:r w:rsidRPr="001F799B">
              <w:rPr>
                <w:rFonts w:cs="Arial"/>
                <w:color w:val="000000"/>
                <w:sz w:val="20"/>
                <w:szCs w:val="20"/>
              </w:rPr>
              <w:t>Responsável pelo Bloqueio HP</w:t>
            </w:r>
          </w:p>
        </w:tc>
        <w:tc>
          <w:tcPr>
            <w:tcW w:w="1457" w:type="pct"/>
            <w:shd w:val="clear" w:color="auto" w:fill="auto"/>
            <w:noWrap/>
            <w:vAlign w:val="center"/>
            <w:hideMark/>
          </w:tcPr>
          <w:p w14:paraId="778DEB8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6D436BF" w14:textId="77777777" w:rsidTr="00C90989">
        <w:trPr>
          <w:trHeight w:val="315"/>
        </w:trPr>
        <w:tc>
          <w:tcPr>
            <w:tcW w:w="1510" w:type="pct"/>
            <w:shd w:val="clear" w:color="auto" w:fill="auto"/>
            <w:noWrap/>
            <w:vAlign w:val="center"/>
            <w:hideMark/>
          </w:tcPr>
          <w:p w14:paraId="7771395A" w14:textId="7D54B7F5" w:rsidR="005977D5" w:rsidRPr="001F799B" w:rsidRDefault="005977D5" w:rsidP="00C01C97">
            <w:pPr>
              <w:rPr>
                <w:rFonts w:cs="Arial"/>
                <w:color w:val="000000"/>
                <w:sz w:val="20"/>
                <w:szCs w:val="20"/>
              </w:rPr>
            </w:pPr>
            <w:r w:rsidRPr="001F799B">
              <w:rPr>
                <w:rFonts w:cs="Arial"/>
                <w:color w:val="000000"/>
                <w:sz w:val="20"/>
                <w:szCs w:val="20"/>
              </w:rPr>
              <w:t>RESPONSAVEL_BLOQUEIO_CRMS</w:t>
            </w:r>
          </w:p>
        </w:tc>
        <w:tc>
          <w:tcPr>
            <w:tcW w:w="2033" w:type="pct"/>
            <w:shd w:val="clear" w:color="auto" w:fill="auto"/>
            <w:noWrap/>
            <w:vAlign w:val="center"/>
            <w:hideMark/>
          </w:tcPr>
          <w:p w14:paraId="4DB23186" w14:textId="77777777" w:rsidR="005977D5" w:rsidRPr="001F799B" w:rsidRDefault="005977D5" w:rsidP="00C01C97">
            <w:pPr>
              <w:rPr>
                <w:rFonts w:cs="Arial"/>
                <w:color w:val="000000"/>
                <w:sz w:val="20"/>
                <w:szCs w:val="20"/>
              </w:rPr>
            </w:pPr>
            <w:r w:rsidRPr="001F799B">
              <w:rPr>
                <w:rFonts w:cs="Arial"/>
                <w:color w:val="000000"/>
                <w:sz w:val="20"/>
                <w:szCs w:val="20"/>
              </w:rPr>
              <w:t>Responsável pelo Bloqueio nos CRMS</w:t>
            </w:r>
          </w:p>
        </w:tc>
        <w:tc>
          <w:tcPr>
            <w:tcW w:w="1457" w:type="pct"/>
            <w:shd w:val="clear" w:color="auto" w:fill="auto"/>
            <w:noWrap/>
            <w:vAlign w:val="center"/>
            <w:hideMark/>
          </w:tcPr>
          <w:p w14:paraId="4822B706"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6EDF6A3" w14:textId="77777777" w:rsidTr="00C90989">
        <w:trPr>
          <w:trHeight w:val="315"/>
        </w:trPr>
        <w:tc>
          <w:tcPr>
            <w:tcW w:w="1510" w:type="pct"/>
            <w:shd w:val="clear" w:color="auto" w:fill="auto"/>
            <w:noWrap/>
            <w:vAlign w:val="center"/>
            <w:hideMark/>
          </w:tcPr>
          <w:p w14:paraId="464527DC" w14:textId="36221C54" w:rsidR="005977D5" w:rsidRPr="001F799B" w:rsidRDefault="005977D5" w:rsidP="00C01C97">
            <w:pPr>
              <w:rPr>
                <w:rFonts w:cs="Arial"/>
                <w:color w:val="000000"/>
                <w:sz w:val="20"/>
                <w:szCs w:val="20"/>
              </w:rPr>
            </w:pPr>
            <w:r w:rsidRPr="001F799B">
              <w:rPr>
                <w:rFonts w:cs="Arial"/>
                <w:color w:val="000000"/>
                <w:sz w:val="20"/>
                <w:szCs w:val="20"/>
              </w:rPr>
              <w:t>RESULTADO_DA_ANALISE</w:t>
            </w:r>
          </w:p>
        </w:tc>
        <w:tc>
          <w:tcPr>
            <w:tcW w:w="2033" w:type="pct"/>
            <w:shd w:val="clear" w:color="auto" w:fill="auto"/>
            <w:noWrap/>
            <w:vAlign w:val="center"/>
            <w:hideMark/>
          </w:tcPr>
          <w:p w14:paraId="6617011B" w14:textId="77777777" w:rsidR="005977D5" w:rsidRPr="001F799B" w:rsidRDefault="005977D5" w:rsidP="00C01C97">
            <w:pPr>
              <w:rPr>
                <w:rFonts w:cs="Arial"/>
                <w:color w:val="000000"/>
                <w:sz w:val="20"/>
                <w:szCs w:val="20"/>
              </w:rPr>
            </w:pPr>
            <w:r w:rsidRPr="001F799B">
              <w:rPr>
                <w:rFonts w:cs="Arial"/>
                <w:color w:val="000000"/>
                <w:sz w:val="20"/>
                <w:szCs w:val="20"/>
              </w:rPr>
              <w:t>Resultado da análise</w:t>
            </w:r>
          </w:p>
        </w:tc>
        <w:tc>
          <w:tcPr>
            <w:tcW w:w="1457" w:type="pct"/>
            <w:shd w:val="clear" w:color="auto" w:fill="auto"/>
            <w:noWrap/>
            <w:vAlign w:val="center"/>
            <w:hideMark/>
          </w:tcPr>
          <w:p w14:paraId="1B924F03" w14:textId="77777777" w:rsidR="005977D5" w:rsidRPr="001F799B" w:rsidRDefault="005977D5" w:rsidP="001F799B">
            <w:pPr>
              <w:jc w:val="left"/>
              <w:rPr>
                <w:rFonts w:cs="Arial"/>
                <w:color w:val="000000"/>
                <w:sz w:val="20"/>
                <w:szCs w:val="20"/>
              </w:rPr>
            </w:pPr>
            <w:r w:rsidRPr="001F799B">
              <w:rPr>
                <w:rFonts w:cs="Arial"/>
                <w:color w:val="000000"/>
                <w:sz w:val="20"/>
                <w:szCs w:val="20"/>
              </w:rPr>
              <w:t>Procedente - Móvel</w:t>
            </w:r>
          </w:p>
        </w:tc>
      </w:tr>
      <w:tr w:rsidR="005977D5" w:rsidRPr="005977D5" w14:paraId="6972C753" w14:textId="77777777" w:rsidTr="00C90989">
        <w:trPr>
          <w:trHeight w:val="315"/>
        </w:trPr>
        <w:tc>
          <w:tcPr>
            <w:tcW w:w="1510" w:type="pct"/>
            <w:shd w:val="clear" w:color="auto" w:fill="auto"/>
            <w:noWrap/>
            <w:vAlign w:val="center"/>
            <w:hideMark/>
          </w:tcPr>
          <w:p w14:paraId="021BAF2C" w14:textId="55A592C3" w:rsidR="005977D5" w:rsidRPr="001F799B" w:rsidRDefault="005977D5" w:rsidP="00C01C97">
            <w:pPr>
              <w:rPr>
                <w:rFonts w:cs="Arial"/>
                <w:color w:val="000000"/>
                <w:sz w:val="20"/>
                <w:szCs w:val="20"/>
              </w:rPr>
            </w:pPr>
            <w:r w:rsidRPr="001F799B">
              <w:rPr>
                <w:rFonts w:cs="Arial"/>
                <w:color w:val="000000"/>
                <w:sz w:val="20"/>
                <w:szCs w:val="20"/>
              </w:rPr>
              <w:t>SOLICITACAO_EM_DUPLICIDADE</w:t>
            </w:r>
          </w:p>
        </w:tc>
        <w:tc>
          <w:tcPr>
            <w:tcW w:w="2033" w:type="pct"/>
            <w:shd w:val="clear" w:color="auto" w:fill="auto"/>
            <w:noWrap/>
            <w:vAlign w:val="center"/>
            <w:hideMark/>
          </w:tcPr>
          <w:p w14:paraId="7B1BEA4C" w14:textId="77777777" w:rsidR="005977D5" w:rsidRPr="001F799B" w:rsidRDefault="005977D5" w:rsidP="00C01C97">
            <w:pPr>
              <w:rPr>
                <w:rFonts w:cs="Arial"/>
                <w:color w:val="000000"/>
                <w:sz w:val="20"/>
                <w:szCs w:val="20"/>
              </w:rPr>
            </w:pPr>
            <w:r w:rsidRPr="001F799B">
              <w:rPr>
                <w:rFonts w:cs="Arial"/>
                <w:color w:val="000000"/>
                <w:sz w:val="20"/>
                <w:szCs w:val="20"/>
              </w:rPr>
              <w:t>Solicitação em duplicidade?</w:t>
            </w:r>
          </w:p>
        </w:tc>
        <w:tc>
          <w:tcPr>
            <w:tcW w:w="1457" w:type="pct"/>
            <w:shd w:val="clear" w:color="auto" w:fill="auto"/>
            <w:noWrap/>
            <w:vAlign w:val="center"/>
            <w:hideMark/>
          </w:tcPr>
          <w:p w14:paraId="78F8521B"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653D67C4" w14:textId="77777777" w:rsidTr="00C90989">
        <w:trPr>
          <w:trHeight w:val="315"/>
        </w:trPr>
        <w:tc>
          <w:tcPr>
            <w:tcW w:w="1510" w:type="pct"/>
            <w:shd w:val="clear" w:color="auto" w:fill="auto"/>
            <w:noWrap/>
            <w:vAlign w:val="center"/>
            <w:hideMark/>
          </w:tcPr>
          <w:p w14:paraId="73559C2F" w14:textId="4BFC3149" w:rsidR="005977D5" w:rsidRPr="001F799B" w:rsidRDefault="005977D5" w:rsidP="00C01C97">
            <w:pPr>
              <w:rPr>
                <w:rFonts w:cs="Arial"/>
                <w:color w:val="000000"/>
                <w:sz w:val="20"/>
                <w:szCs w:val="20"/>
              </w:rPr>
            </w:pPr>
            <w:r w:rsidRPr="001F799B">
              <w:rPr>
                <w:rFonts w:cs="Arial"/>
                <w:color w:val="000000"/>
                <w:sz w:val="20"/>
                <w:szCs w:val="20"/>
              </w:rPr>
              <w:t>SOLICITACAO_ESCOPO_TRAT_NCOI</w:t>
            </w:r>
          </w:p>
        </w:tc>
        <w:tc>
          <w:tcPr>
            <w:tcW w:w="2033" w:type="pct"/>
            <w:shd w:val="clear" w:color="auto" w:fill="auto"/>
            <w:noWrap/>
            <w:vAlign w:val="center"/>
            <w:hideMark/>
          </w:tcPr>
          <w:p w14:paraId="36559988" w14:textId="77777777" w:rsidR="005977D5" w:rsidRPr="001F799B" w:rsidRDefault="005977D5" w:rsidP="00C01C97">
            <w:pPr>
              <w:rPr>
                <w:rFonts w:cs="Arial"/>
                <w:color w:val="000000"/>
                <w:sz w:val="20"/>
                <w:szCs w:val="20"/>
              </w:rPr>
            </w:pPr>
            <w:r w:rsidRPr="001F799B">
              <w:rPr>
                <w:rFonts w:cs="Arial"/>
                <w:color w:val="000000"/>
                <w:sz w:val="20"/>
                <w:szCs w:val="20"/>
              </w:rPr>
              <w:t>Solicitação está no escopo de tratamento de NCOI?</w:t>
            </w:r>
          </w:p>
        </w:tc>
        <w:tc>
          <w:tcPr>
            <w:tcW w:w="1457" w:type="pct"/>
            <w:shd w:val="clear" w:color="auto" w:fill="auto"/>
            <w:noWrap/>
            <w:vAlign w:val="center"/>
            <w:hideMark/>
          </w:tcPr>
          <w:p w14:paraId="0CEFC3F6" w14:textId="77777777" w:rsidR="005977D5" w:rsidRPr="001F799B" w:rsidRDefault="005977D5" w:rsidP="001F799B">
            <w:pPr>
              <w:jc w:val="left"/>
              <w:rPr>
                <w:rFonts w:cs="Arial"/>
                <w:color w:val="000000"/>
                <w:sz w:val="20"/>
                <w:szCs w:val="20"/>
              </w:rPr>
            </w:pPr>
            <w:r w:rsidRPr="001F799B">
              <w:rPr>
                <w:rFonts w:cs="Arial"/>
                <w:color w:val="000000"/>
                <w:sz w:val="20"/>
                <w:szCs w:val="20"/>
              </w:rPr>
              <w:t>Sim</w:t>
            </w:r>
          </w:p>
        </w:tc>
      </w:tr>
      <w:tr w:rsidR="005977D5" w:rsidRPr="005977D5" w14:paraId="1C9D26C0" w14:textId="77777777" w:rsidTr="00C90989">
        <w:trPr>
          <w:trHeight w:val="315"/>
        </w:trPr>
        <w:tc>
          <w:tcPr>
            <w:tcW w:w="1510" w:type="pct"/>
            <w:shd w:val="clear" w:color="auto" w:fill="auto"/>
            <w:noWrap/>
            <w:vAlign w:val="center"/>
            <w:hideMark/>
          </w:tcPr>
          <w:p w14:paraId="7FC2BB44" w14:textId="24FB8D52" w:rsidR="005977D5" w:rsidRPr="001F799B" w:rsidRDefault="005977D5" w:rsidP="00C01C97">
            <w:pPr>
              <w:rPr>
                <w:rFonts w:cs="Arial"/>
                <w:color w:val="000000"/>
                <w:sz w:val="20"/>
                <w:szCs w:val="20"/>
              </w:rPr>
            </w:pPr>
            <w:r w:rsidRPr="001F799B">
              <w:rPr>
                <w:rFonts w:cs="Arial"/>
                <w:color w:val="000000"/>
                <w:sz w:val="20"/>
                <w:szCs w:val="20"/>
              </w:rPr>
              <w:t>SOLICITANTE</w:t>
            </w:r>
          </w:p>
        </w:tc>
        <w:tc>
          <w:tcPr>
            <w:tcW w:w="2033" w:type="pct"/>
            <w:shd w:val="clear" w:color="auto" w:fill="auto"/>
            <w:noWrap/>
            <w:vAlign w:val="center"/>
            <w:hideMark/>
          </w:tcPr>
          <w:p w14:paraId="6C972393" w14:textId="77777777" w:rsidR="005977D5" w:rsidRPr="001F799B" w:rsidRDefault="005977D5" w:rsidP="00C01C97">
            <w:pPr>
              <w:rPr>
                <w:rFonts w:cs="Arial"/>
                <w:color w:val="000000"/>
                <w:sz w:val="20"/>
                <w:szCs w:val="20"/>
              </w:rPr>
            </w:pPr>
            <w:r w:rsidRPr="001F799B">
              <w:rPr>
                <w:rFonts w:cs="Arial"/>
                <w:color w:val="000000"/>
                <w:sz w:val="20"/>
                <w:szCs w:val="20"/>
              </w:rPr>
              <w:t>Solicitante</w:t>
            </w:r>
          </w:p>
        </w:tc>
        <w:tc>
          <w:tcPr>
            <w:tcW w:w="1457" w:type="pct"/>
            <w:shd w:val="clear" w:color="auto" w:fill="auto"/>
            <w:noWrap/>
            <w:vAlign w:val="center"/>
            <w:hideMark/>
          </w:tcPr>
          <w:p w14:paraId="7D3CB29D"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CEF951F" w14:textId="77777777" w:rsidTr="00C90989">
        <w:trPr>
          <w:trHeight w:val="315"/>
        </w:trPr>
        <w:tc>
          <w:tcPr>
            <w:tcW w:w="1510" w:type="pct"/>
            <w:shd w:val="clear" w:color="auto" w:fill="auto"/>
            <w:noWrap/>
            <w:vAlign w:val="center"/>
            <w:hideMark/>
          </w:tcPr>
          <w:p w14:paraId="53E45503" w14:textId="6169476C" w:rsidR="005977D5" w:rsidRPr="001F799B" w:rsidRDefault="005977D5" w:rsidP="00C01C97">
            <w:pPr>
              <w:rPr>
                <w:rFonts w:cs="Arial"/>
                <w:color w:val="000000"/>
                <w:sz w:val="20"/>
                <w:szCs w:val="20"/>
              </w:rPr>
            </w:pPr>
            <w:r w:rsidRPr="001F799B">
              <w:rPr>
                <w:rFonts w:cs="Arial"/>
                <w:color w:val="000000"/>
                <w:sz w:val="20"/>
                <w:szCs w:val="20"/>
              </w:rPr>
              <w:t>STATUS_RF_CANCELADO_POR_OBITO</w:t>
            </w:r>
          </w:p>
        </w:tc>
        <w:tc>
          <w:tcPr>
            <w:tcW w:w="2033" w:type="pct"/>
            <w:shd w:val="clear" w:color="auto" w:fill="auto"/>
            <w:noWrap/>
            <w:vAlign w:val="center"/>
            <w:hideMark/>
          </w:tcPr>
          <w:p w14:paraId="799E35F1" w14:textId="77777777" w:rsidR="005977D5" w:rsidRPr="001F799B" w:rsidRDefault="005977D5" w:rsidP="00C01C97">
            <w:pPr>
              <w:rPr>
                <w:rFonts w:cs="Arial"/>
                <w:color w:val="000000"/>
                <w:sz w:val="20"/>
                <w:szCs w:val="20"/>
              </w:rPr>
            </w:pPr>
            <w:r w:rsidRPr="001F799B">
              <w:rPr>
                <w:rFonts w:cs="Arial"/>
                <w:color w:val="000000"/>
                <w:sz w:val="20"/>
                <w:szCs w:val="20"/>
              </w:rPr>
              <w:t>Status na Receita Federal está como cancelado por óbito?</w:t>
            </w:r>
          </w:p>
        </w:tc>
        <w:tc>
          <w:tcPr>
            <w:tcW w:w="1457" w:type="pct"/>
            <w:shd w:val="clear" w:color="auto" w:fill="auto"/>
            <w:noWrap/>
            <w:vAlign w:val="center"/>
            <w:hideMark/>
          </w:tcPr>
          <w:p w14:paraId="4588674B"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E8A0C63" w14:textId="77777777" w:rsidTr="00C90989">
        <w:trPr>
          <w:trHeight w:val="315"/>
        </w:trPr>
        <w:tc>
          <w:tcPr>
            <w:tcW w:w="1510" w:type="pct"/>
            <w:shd w:val="clear" w:color="auto" w:fill="auto"/>
            <w:noWrap/>
            <w:vAlign w:val="center"/>
            <w:hideMark/>
          </w:tcPr>
          <w:p w14:paraId="2E3876D1" w14:textId="1EE5E2C3" w:rsidR="005977D5" w:rsidRPr="001F799B" w:rsidRDefault="005977D5" w:rsidP="00C01C97">
            <w:pPr>
              <w:rPr>
                <w:rFonts w:cs="Arial"/>
                <w:color w:val="000000"/>
                <w:sz w:val="20"/>
                <w:szCs w:val="20"/>
              </w:rPr>
            </w:pPr>
            <w:r w:rsidRPr="001F799B">
              <w:rPr>
                <w:rFonts w:cs="Arial"/>
                <w:color w:val="000000"/>
                <w:sz w:val="20"/>
                <w:szCs w:val="20"/>
              </w:rPr>
              <w:t>SU</w:t>
            </w:r>
          </w:p>
        </w:tc>
        <w:tc>
          <w:tcPr>
            <w:tcW w:w="2033" w:type="pct"/>
            <w:shd w:val="clear" w:color="auto" w:fill="auto"/>
            <w:noWrap/>
            <w:vAlign w:val="center"/>
            <w:hideMark/>
          </w:tcPr>
          <w:p w14:paraId="4732FE60" w14:textId="77777777" w:rsidR="005977D5" w:rsidRPr="001F799B" w:rsidRDefault="005977D5" w:rsidP="00C01C97">
            <w:pPr>
              <w:rPr>
                <w:rFonts w:cs="Arial"/>
                <w:color w:val="000000"/>
                <w:sz w:val="20"/>
                <w:szCs w:val="20"/>
              </w:rPr>
            </w:pPr>
            <w:r w:rsidRPr="001F799B">
              <w:rPr>
                <w:rFonts w:cs="Arial"/>
                <w:color w:val="000000"/>
                <w:sz w:val="20"/>
                <w:szCs w:val="20"/>
              </w:rPr>
              <w:t>SU</w:t>
            </w:r>
          </w:p>
        </w:tc>
        <w:tc>
          <w:tcPr>
            <w:tcW w:w="1457" w:type="pct"/>
            <w:shd w:val="clear" w:color="auto" w:fill="auto"/>
            <w:noWrap/>
            <w:vAlign w:val="center"/>
            <w:hideMark/>
          </w:tcPr>
          <w:p w14:paraId="0A55898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64024E9" w14:textId="77777777" w:rsidTr="00C90989">
        <w:trPr>
          <w:trHeight w:val="315"/>
        </w:trPr>
        <w:tc>
          <w:tcPr>
            <w:tcW w:w="1510" w:type="pct"/>
            <w:shd w:val="clear" w:color="auto" w:fill="auto"/>
            <w:noWrap/>
            <w:vAlign w:val="center"/>
            <w:hideMark/>
          </w:tcPr>
          <w:p w14:paraId="6109ED9B" w14:textId="74391539" w:rsidR="005977D5" w:rsidRPr="001F799B" w:rsidRDefault="005977D5" w:rsidP="00C01C97">
            <w:pPr>
              <w:rPr>
                <w:rFonts w:cs="Arial"/>
                <w:color w:val="000000"/>
                <w:sz w:val="20"/>
                <w:szCs w:val="20"/>
              </w:rPr>
            </w:pPr>
            <w:r w:rsidRPr="001F799B">
              <w:rPr>
                <w:rFonts w:cs="Arial"/>
                <w:color w:val="000000"/>
                <w:sz w:val="20"/>
                <w:szCs w:val="20"/>
              </w:rPr>
              <w:t>TELEFONE_CHAMADOR</w:t>
            </w:r>
          </w:p>
        </w:tc>
        <w:tc>
          <w:tcPr>
            <w:tcW w:w="2033" w:type="pct"/>
            <w:shd w:val="clear" w:color="auto" w:fill="auto"/>
            <w:noWrap/>
            <w:vAlign w:val="center"/>
            <w:hideMark/>
          </w:tcPr>
          <w:p w14:paraId="54ED43A0" w14:textId="77777777" w:rsidR="005977D5" w:rsidRPr="001F799B" w:rsidRDefault="005977D5" w:rsidP="00C01C97">
            <w:pPr>
              <w:rPr>
                <w:rFonts w:cs="Arial"/>
                <w:color w:val="000000"/>
                <w:sz w:val="20"/>
                <w:szCs w:val="20"/>
              </w:rPr>
            </w:pPr>
            <w:r w:rsidRPr="001F799B">
              <w:rPr>
                <w:rFonts w:cs="Arial"/>
                <w:color w:val="000000"/>
                <w:sz w:val="20"/>
                <w:szCs w:val="20"/>
              </w:rPr>
              <w:t>Telefone Chamador</w:t>
            </w:r>
          </w:p>
        </w:tc>
        <w:tc>
          <w:tcPr>
            <w:tcW w:w="1457" w:type="pct"/>
            <w:shd w:val="clear" w:color="auto" w:fill="auto"/>
            <w:noWrap/>
            <w:vAlign w:val="center"/>
            <w:hideMark/>
          </w:tcPr>
          <w:p w14:paraId="2D4835A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4BA7F72" w14:textId="77777777" w:rsidTr="00C90989">
        <w:trPr>
          <w:trHeight w:val="315"/>
        </w:trPr>
        <w:tc>
          <w:tcPr>
            <w:tcW w:w="1510" w:type="pct"/>
            <w:shd w:val="clear" w:color="auto" w:fill="auto"/>
            <w:noWrap/>
            <w:vAlign w:val="center"/>
            <w:hideMark/>
          </w:tcPr>
          <w:p w14:paraId="25D4CA2D" w14:textId="4CF0295C" w:rsidR="005977D5" w:rsidRPr="001F799B" w:rsidRDefault="005977D5" w:rsidP="00C01C97">
            <w:pPr>
              <w:rPr>
                <w:rFonts w:cs="Arial"/>
                <w:color w:val="000000"/>
                <w:sz w:val="20"/>
                <w:szCs w:val="20"/>
              </w:rPr>
            </w:pPr>
            <w:r w:rsidRPr="001F799B">
              <w:rPr>
                <w:rFonts w:cs="Arial"/>
                <w:color w:val="000000"/>
                <w:sz w:val="20"/>
                <w:szCs w:val="20"/>
              </w:rPr>
              <w:t>TELEFONE_DE_CONTATO_1</w:t>
            </w:r>
          </w:p>
        </w:tc>
        <w:tc>
          <w:tcPr>
            <w:tcW w:w="2033" w:type="pct"/>
            <w:shd w:val="clear" w:color="auto" w:fill="auto"/>
            <w:noWrap/>
            <w:vAlign w:val="center"/>
            <w:hideMark/>
          </w:tcPr>
          <w:p w14:paraId="6F5CD76B" w14:textId="77777777" w:rsidR="005977D5" w:rsidRPr="001F799B" w:rsidRDefault="005977D5" w:rsidP="00C01C97">
            <w:pPr>
              <w:rPr>
                <w:rFonts w:cs="Arial"/>
                <w:color w:val="000000"/>
                <w:sz w:val="20"/>
                <w:szCs w:val="20"/>
              </w:rPr>
            </w:pPr>
            <w:r w:rsidRPr="001F799B">
              <w:rPr>
                <w:rFonts w:cs="Arial"/>
                <w:color w:val="000000"/>
                <w:sz w:val="20"/>
                <w:szCs w:val="20"/>
              </w:rPr>
              <w:t>Telefone de Contato 1</w:t>
            </w:r>
          </w:p>
        </w:tc>
        <w:tc>
          <w:tcPr>
            <w:tcW w:w="1457" w:type="pct"/>
            <w:shd w:val="clear" w:color="auto" w:fill="auto"/>
            <w:noWrap/>
            <w:vAlign w:val="center"/>
            <w:hideMark/>
          </w:tcPr>
          <w:p w14:paraId="57C1111E" w14:textId="77777777" w:rsidR="005977D5" w:rsidRPr="001F799B" w:rsidRDefault="005977D5" w:rsidP="001F799B">
            <w:pPr>
              <w:jc w:val="left"/>
              <w:rPr>
                <w:rFonts w:cs="Arial"/>
                <w:color w:val="000000"/>
                <w:sz w:val="20"/>
                <w:szCs w:val="20"/>
              </w:rPr>
            </w:pPr>
            <w:r w:rsidRPr="001F799B">
              <w:rPr>
                <w:rFonts w:cs="Arial"/>
                <w:color w:val="000000"/>
                <w:sz w:val="20"/>
                <w:szCs w:val="20"/>
              </w:rPr>
              <w:t>51993994518</w:t>
            </w:r>
          </w:p>
        </w:tc>
      </w:tr>
      <w:tr w:rsidR="005977D5" w:rsidRPr="005977D5" w14:paraId="49C3DE01" w14:textId="77777777" w:rsidTr="00C90989">
        <w:trPr>
          <w:trHeight w:val="315"/>
        </w:trPr>
        <w:tc>
          <w:tcPr>
            <w:tcW w:w="1510" w:type="pct"/>
            <w:shd w:val="clear" w:color="auto" w:fill="auto"/>
            <w:noWrap/>
            <w:vAlign w:val="center"/>
            <w:hideMark/>
          </w:tcPr>
          <w:p w14:paraId="21B80033" w14:textId="346F9FCA" w:rsidR="005977D5" w:rsidRPr="001F799B" w:rsidRDefault="005977D5" w:rsidP="00C01C97">
            <w:pPr>
              <w:rPr>
                <w:rFonts w:cs="Arial"/>
                <w:color w:val="000000"/>
                <w:sz w:val="20"/>
                <w:szCs w:val="20"/>
              </w:rPr>
            </w:pPr>
            <w:r w:rsidRPr="001F799B">
              <w:rPr>
                <w:rFonts w:cs="Arial"/>
                <w:color w:val="000000"/>
                <w:sz w:val="20"/>
                <w:szCs w:val="20"/>
              </w:rPr>
              <w:t>TELEFONE_DE_CONTATO_2</w:t>
            </w:r>
          </w:p>
        </w:tc>
        <w:tc>
          <w:tcPr>
            <w:tcW w:w="2033" w:type="pct"/>
            <w:shd w:val="clear" w:color="auto" w:fill="auto"/>
            <w:noWrap/>
            <w:vAlign w:val="center"/>
            <w:hideMark/>
          </w:tcPr>
          <w:p w14:paraId="2AEC5874" w14:textId="77777777" w:rsidR="005977D5" w:rsidRPr="001F799B" w:rsidRDefault="005977D5" w:rsidP="00C01C97">
            <w:pPr>
              <w:rPr>
                <w:rFonts w:cs="Arial"/>
                <w:color w:val="000000"/>
                <w:sz w:val="20"/>
                <w:szCs w:val="20"/>
              </w:rPr>
            </w:pPr>
            <w:r w:rsidRPr="001F799B">
              <w:rPr>
                <w:rFonts w:cs="Arial"/>
                <w:color w:val="000000"/>
                <w:sz w:val="20"/>
                <w:szCs w:val="20"/>
              </w:rPr>
              <w:t>Telefone de Contato 2</w:t>
            </w:r>
          </w:p>
        </w:tc>
        <w:tc>
          <w:tcPr>
            <w:tcW w:w="1457" w:type="pct"/>
            <w:shd w:val="clear" w:color="auto" w:fill="auto"/>
            <w:noWrap/>
            <w:vAlign w:val="center"/>
            <w:hideMark/>
          </w:tcPr>
          <w:p w14:paraId="480A2F42"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4B6CD125" w14:textId="77777777" w:rsidTr="00C90989">
        <w:trPr>
          <w:trHeight w:val="315"/>
        </w:trPr>
        <w:tc>
          <w:tcPr>
            <w:tcW w:w="1510" w:type="pct"/>
            <w:shd w:val="clear" w:color="auto" w:fill="auto"/>
            <w:noWrap/>
            <w:vAlign w:val="center"/>
            <w:hideMark/>
          </w:tcPr>
          <w:p w14:paraId="7A289CD5" w14:textId="3951DB67" w:rsidR="005977D5" w:rsidRPr="001F799B" w:rsidRDefault="005977D5" w:rsidP="00C01C97">
            <w:pPr>
              <w:rPr>
                <w:rFonts w:cs="Arial"/>
                <w:color w:val="000000"/>
                <w:sz w:val="20"/>
                <w:szCs w:val="20"/>
              </w:rPr>
            </w:pPr>
            <w:r w:rsidRPr="001F799B">
              <w:rPr>
                <w:rFonts w:cs="Arial"/>
                <w:color w:val="000000"/>
                <w:sz w:val="20"/>
                <w:szCs w:val="20"/>
              </w:rPr>
              <w:lastRenderedPageBreak/>
              <w:t>TELEFONE_DE_CONTATO_3</w:t>
            </w:r>
          </w:p>
        </w:tc>
        <w:tc>
          <w:tcPr>
            <w:tcW w:w="2033" w:type="pct"/>
            <w:shd w:val="clear" w:color="auto" w:fill="auto"/>
            <w:noWrap/>
            <w:vAlign w:val="center"/>
            <w:hideMark/>
          </w:tcPr>
          <w:p w14:paraId="03159ABB" w14:textId="77777777" w:rsidR="005977D5" w:rsidRPr="001F799B" w:rsidRDefault="005977D5" w:rsidP="00C01C97">
            <w:pPr>
              <w:rPr>
                <w:rFonts w:cs="Arial"/>
                <w:color w:val="000000"/>
                <w:sz w:val="20"/>
                <w:szCs w:val="20"/>
              </w:rPr>
            </w:pPr>
            <w:r w:rsidRPr="001F799B">
              <w:rPr>
                <w:rFonts w:cs="Arial"/>
                <w:color w:val="000000"/>
                <w:sz w:val="20"/>
                <w:szCs w:val="20"/>
              </w:rPr>
              <w:t>Telefone de Contato 3</w:t>
            </w:r>
          </w:p>
        </w:tc>
        <w:tc>
          <w:tcPr>
            <w:tcW w:w="1457" w:type="pct"/>
            <w:shd w:val="clear" w:color="auto" w:fill="auto"/>
            <w:noWrap/>
            <w:vAlign w:val="center"/>
            <w:hideMark/>
          </w:tcPr>
          <w:p w14:paraId="6EDDBB7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21F2DA4" w14:textId="77777777" w:rsidTr="00C90989">
        <w:trPr>
          <w:trHeight w:val="315"/>
        </w:trPr>
        <w:tc>
          <w:tcPr>
            <w:tcW w:w="1510" w:type="pct"/>
            <w:shd w:val="clear" w:color="auto" w:fill="auto"/>
            <w:noWrap/>
            <w:vAlign w:val="center"/>
            <w:hideMark/>
          </w:tcPr>
          <w:p w14:paraId="28A042FF" w14:textId="145AE227" w:rsidR="005977D5" w:rsidRPr="001F799B" w:rsidRDefault="005977D5" w:rsidP="00C01C97">
            <w:pPr>
              <w:rPr>
                <w:rFonts w:cs="Arial"/>
                <w:color w:val="000000"/>
                <w:sz w:val="20"/>
                <w:szCs w:val="20"/>
              </w:rPr>
            </w:pPr>
            <w:r w:rsidRPr="001F799B">
              <w:rPr>
                <w:rFonts w:cs="Arial"/>
                <w:color w:val="000000"/>
                <w:sz w:val="20"/>
                <w:szCs w:val="20"/>
              </w:rPr>
              <w:t>TERMINAL</w:t>
            </w:r>
          </w:p>
        </w:tc>
        <w:tc>
          <w:tcPr>
            <w:tcW w:w="2033" w:type="pct"/>
            <w:shd w:val="clear" w:color="auto" w:fill="auto"/>
            <w:noWrap/>
            <w:vAlign w:val="center"/>
            <w:hideMark/>
          </w:tcPr>
          <w:p w14:paraId="27370036" w14:textId="77777777" w:rsidR="005977D5" w:rsidRPr="001F799B" w:rsidRDefault="005977D5" w:rsidP="00C01C97">
            <w:pPr>
              <w:rPr>
                <w:rFonts w:cs="Arial"/>
                <w:color w:val="000000"/>
                <w:sz w:val="20"/>
                <w:szCs w:val="20"/>
              </w:rPr>
            </w:pPr>
            <w:r w:rsidRPr="001F799B">
              <w:rPr>
                <w:rFonts w:cs="Arial"/>
                <w:color w:val="000000"/>
                <w:sz w:val="20"/>
                <w:szCs w:val="20"/>
              </w:rPr>
              <w:t>Terminal</w:t>
            </w:r>
          </w:p>
        </w:tc>
        <w:tc>
          <w:tcPr>
            <w:tcW w:w="1457" w:type="pct"/>
            <w:shd w:val="clear" w:color="auto" w:fill="auto"/>
            <w:noWrap/>
            <w:vAlign w:val="center"/>
            <w:hideMark/>
          </w:tcPr>
          <w:p w14:paraId="040FEDB7" w14:textId="77777777" w:rsidR="005977D5" w:rsidRPr="001F799B" w:rsidRDefault="005977D5" w:rsidP="001F799B">
            <w:pPr>
              <w:jc w:val="left"/>
              <w:rPr>
                <w:rFonts w:cs="Arial"/>
                <w:color w:val="000000"/>
                <w:sz w:val="20"/>
                <w:szCs w:val="20"/>
              </w:rPr>
            </w:pPr>
            <w:r w:rsidRPr="001F799B">
              <w:rPr>
                <w:rFonts w:cs="Arial"/>
                <w:color w:val="000000"/>
                <w:sz w:val="20"/>
                <w:szCs w:val="20"/>
              </w:rPr>
              <w:t>910050238</w:t>
            </w:r>
          </w:p>
        </w:tc>
      </w:tr>
      <w:tr w:rsidR="005977D5" w:rsidRPr="005977D5" w14:paraId="7243C2E3" w14:textId="77777777" w:rsidTr="00C90989">
        <w:trPr>
          <w:trHeight w:val="315"/>
        </w:trPr>
        <w:tc>
          <w:tcPr>
            <w:tcW w:w="1510" w:type="pct"/>
            <w:shd w:val="clear" w:color="auto" w:fill="auto"/>
            <w:noWrap/>
            <w:vAlign w:val="center"/>
            <w:hideMark/>
          </w:tcPr>
          <w:p w14:paraId="3126D435" w14:textId="7DA29C93" w:rsidR="005977D5" w:rsidRPr="001F799B" w:rsidRDefault="005977D5" w:rsidP="00C01C97">
            <w:pPr>
              <w:rPr>
                <w:rFonts w:cs="Arial"/>
                <w:color w:val="000000"/>
                <w:sz w:val="20"/>
                <w:szCs w:val="20"/>
              </w:rPr>
            </w:pPr>
            <w:r w:rsidRPr="001F799B">
              <w:rPr>
                <w:rFonts w:cs="Arial"/>
                <w:color w:val="000000"/>
                <w:sz w:val="20"/>
                <w:szCs w:val="20"/>
              </w:rPr>
              <w:t>PERDA_EXTRAVIO_DOCUMENTOS</w:t>
            </w:r>
          </w:p>
        </w:tc>
        <w:tc>
          <w:tcPr>
            <w:tcW w:w="2033" w:type="pct"/>
            <w:shd w:val="clear" w:color="auto" w:fill="auto"/>
            <w:noWrap/>
            <w:vAlign w:val="center"/>
            <w:hideMark/>
          </w:tcPr>
          <w:p w14:paraId="39A7B0D3" w14:textId="77777777" w:rsidR="005977D5" w:rsidRPr="001F799B" w:rsidRDefault="005977D5" w:rsidP="00C01C97">
            <w:pPr>
              <w:rPr>
                <w:rFonts w:cs="Arial"/>
                <w:color w:val="000000"/>
                <w:sz w:val="20"/>
                <w:szCs w:val="20"/>
              </w:rPr>
            </w:pPr>
            <w:r w:rsidRPr="001F799B">
              <w:rPr>
                <w:rFonts w:cs="Arial"/>
                <w:color w:val="000000"/>
                <w:sz w:val="20"/>
                <w:szCs w:val="20"/>
              </w:rPr>
              <w:t>Teve perda/extravio de documentos?</w:t>
            </w:r>
          </w:p>
        </w:tc>
        <w:tc>
          <w:tcPr>
            <w:tcW w:w="1457" w:type="pct"/>
            <w:shd w:val="clear" w:color="auto" w:fill="auto"/>
            <w:noWrap/>
            <w:vAlign w:val="center"/>
            <w:hideMark/>
          </w:tcPr>
          <w:p w14:paraId="713751A3"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11C53D49" w14:textId="77777777" w:rsidTr="00C90989">
        <w:trPr>
          <w:trHeight w:val="315"/>
        </w:trPr>
        <w:tc>
          <w:tcPr>
            <w:tcW w:w="1510" w:type="pct"/>
            <w:shd w:val="clear" w:color="auto" w:fill="auto"/>
            <w:noWrap/>
            <w:vAlign w:val="center"/>
            <w:hideMark/>
          </w:tcPr>
          <w:p w14:paraId="2C98753A" w14:textId="625DAC43" w:rsidR="005977D5" w:rsidRPr="001F799B" w:rsidRDefault="005977D5" w:rsidP="00C01C97">
            <w:pPr>
              <w:rPr>
                <w:rFonts w:cs="Arial"/>
                <w:color w:val="000000"/>
                <w:sz w:val="20"/>
                <w:szCs w:val="20"/>
              </w:rPr>
            </w:pPr>
            <w:r w:rsidRPr="001F799B">
              <w:rPr>
                <w:rFonts w:cs="Arial"/>
                <w:color w:val="000000"/>
                <w:sz w:val="20"/>
                <w:szCs w:val="20"/>
              </w:rPr>
              <w:t>TIPO_DE_AJUSTE</w:t>
            </w:r>
          </w:p>
        </w:tc>
        <w:tc>
          <w:tcPr>
            <w:tcW w:w="2033" w:type="pct"/>
            <w:shd w:val="clear" w:color="auto" w:fill="auto"/>
            <w:noWrap/>
            <w:vAlign w:val="center"/>
            <w:hideMark/>
          </w:tcPr>
          <w:p w14:paraId="6FD60829" w14:textId="77777777" w:rsidR="005977D5" w:rsidRPr="001F799B" w:rsidRDefault="005977D5" w:rsidP="00C01C97">
            <w:pPr>
              <w:rPr>
                <w:rFonts w:cs="Arial"/>
                <w:color w:val="000000"/>
                <w:sz w:val="20"/>
                <w:szCs w:val="20"/>
              </w:rPr>
            </w:pPr>
            <w:r w:rsidRPr="001F799B">
              <w:rPr>
                <w:rFonts w:cs="Arial"/>
                <w:color w:val="000000"/>
                <w:sz w:val="20"/>
                <w:szCs w:val="20"/>
              </w:rPr>
              <w:t>Tipo de Ajuste</w:t>
            </w:r>
          </w:p>
        </w:tc>
        <w:tc>
          <w:tcPr>
            <w:tcW w:w="1457" w:type="pct"/>
            <w:shd w:val="clear" w:color="auto" w:fill="auto"/>
            <w:noWrap/>
            <w:vAlign w:val="center"/>
            <w:hideMark/>
          </w:tcPr>
          <w:p w14:paraId="010401C9"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2A0E86D" w14:textId="77777777" w:rsidTr="00C90989">
        <w:trPr>
          <w:trHeight w:val="315"/>
        </w:trPr>
        <w:tc>
          <w:tcPr>
            <w:tcW w:w="1510" w:type="pct"/>
            <w:shd w:val="clear" w:color="auto" w:fill="auto"/>
            <w:noWrap/>
            <w:vAlign w:val="center"/>
            <w:hideMark/>
          </w:tcPr>
          <w:p w14:paraId="56CCD503" w14:textId="3EA65FBB" w:rsidR="005977D5" w:rsidRPr="001F799B" w:rsidRDefault="005977D5" w:rsidP="00C01C97">
            <w:pPr>
              <w:rPr>
                <w:rFonts w:cs="Arial"/>
                <w:color w:val="000000"/>
                <w:sz w:val="20"/>
                <w:szCs w:val="20"/>
              </w:rPr>
            </w:pPr>
            <w:r w:rsidRPr="001F799B">
              <w:rPr>
                <w:rFonts w:cs="Arial"/>
                <w:color w:val="000000"/>
                <w:sz w:val="20"/>
                <w:szCs w:val="20"/>
              </w:rPr>
              <w:t>TIPO_DE_ATENDIMENTO</w:t>
            </w:r>
          </w:p>
        </w:tc>
        <w:tc>
          <w:tcPr>
            <w:tcW w:w="2033" w:type="pct"/>
            <w:shd w:val="clear" w:color="auto" w:fill="auto"/>
            <w:noWrap/>
            <w:vAlign w:val="center"/>
            <w:hideMark/>
          </w:tcPr>
          <w:p w14:paraId="0B14C1FA" w14:textId="77777777" w:rsidR="005977D5" w:rsidRPr="001F799B" w:rsidRDefault="005977D5" w:rsidP="00C01C97">
            <w:pPr>
              <w:rPr>
                <w:rFonts w:cs="Arial"/>
                <w:color w:val="000000"/>
                <w:sz w:val="20"/>
                <w:szCs w:val="20"/>
              </w:rPr>
            </w:pPr>
            <w:r w:rsidRPr="001F799B">
              <w:rPr>
                <w:rFonts w:cs="Arial"/>
                <w:color w:val="000000"/>
                <w:sz w:val="20"/>
                <w:szCs w:val="20"/>
              </w:rPr>
              <w:t>Tipo de Atendimento</w:t>
            </w:r>
          </w:p>
        </w:tc>
        <w:tc>
          <w:tcPr>
            <w:tcW w:w="1457" w:type="pct"/>
            <w:shd w:val="clear" w:color="auto" w:fill="auto"/>
            <w:noWrap/>
            <w:vAlign w:val="center"/>
            <w:hideMark/>
          </w:tcPr>
          <w:p w14:paraId="36624294" w14:textId="77777777" w:rsidR="005977D5" w:rsidRPr="001F799B" w:rsidRDefault="005977D5" w:rsidP="001F799B">
            <w:pPr>
              <w:jc w:val="left"/>
              <w:rPr>
                <w:rFonts w:cs="Arial"/>
                <w:color w:val="000000"/>
                <w:sz w:val="20"/>
                <w:szCs w:val="20"/>
              </w:rPr>
            </w:pPr>
            <w:r w:rsidRPr="001F799B">
              <w:rPr>
                <w:rFonts w:cs="Arial"/>
                <w:color w:val="000000"/>
                <w:sz w:val="20"/>
                <w:szCs w:val="20"/>
              </w:rPr>
              <w:t>OFF LINE</w:t>
            </w:r>
          </w:p>
        </w:tc>
      </w:tr>
      <w:tr w:rsidR="005977D5" w:rsidRPr="005977D5" w14:paraId="2FBE230A" w14:textId="77777777" w:rsidTr="00C90989">
        <w:trPr>
          <w:trHeight w:val="315"/>
        </w:trPr>
        <w:tc>
          <w:tcPr>
            <w:tcW w:w="1510" w:type="pct"/>
            <w:shd w:val="clear" w:color="auto" w:fill="auto"/>
            <w:noWrap/>
            <w:vAlign w:val="center"/>
            <w:hideMark/>
          </w:tcPr>
          <w:p w14:paraId="22019470" w14:textId="0FB35729" w:rsidR="005977D5" w:rsidRPr="001F799B" w:rsidRDefault="005977D5" w:rsidP="00C01C97">
            <w:pPr>
              <w:rPr>
                <w:rFonts w:cs="Arial"/>
                <w:color w:val="000000"/>
                <w:sz w:val="20"/>
                <w:szCs w:val="20"/>
              </w:rPr>
            </w:pPr>
            <w:r w:rsidRPr="001F799B">
              <w:rPr>
                <w:rFonts w:cs="Arial"/>
                <w:color w:val="000000"/>
                <w:sz w:val="20"/>
                <w:szCs w:val="20"/>
              </w:rPr>
              <w:t>TIPO_DE_BLOQUEIO</w:t>
            </w:r>
          </w:p>
        </w:tc>
        <w:tc>
          <w:tcPr>
            <w:tcW w:w="2033" w:type="pct"/>
            <w:shd w:val="clear" w:color="auto" w:fill="auto"/>
            <w:noWrap/>
            <w:vAlign w:val="center"/>
            <w:hideMark/>
          </w:tcPr>
          <w:p w14:paraId="31A84376" w14:textId="77777777" w:rsidR="005977D5" w:rsidRPr="001F799B" w:rsidRDefault="005977D5" w:rsidP="00C01C97">
            <w:pPr>
              <w:rPr>
                <w:rFonts w:cs="Arial"/>
                <w:color w:val="000000"/>
                <w:sz w:val="20"/>
                <w:szCs w:val="20"/>
              </w:rPr>
            </w:pPr>
            <w:r w:rsidRPr="001F799B">
              <w:rPr>
                <w:rFonts w:cs="Arial"/>
                <w:color w:val="000000"/>
                <w:sz w:val="20"/>
                <w:szCs w:val="20"/>
              </w:rPr>
              <w:t>Tipo de Bloqueio</w:t>
            </w:r>
          </w:p>
        </w:tc>
        <w:tc>
          <w:tcPr>
            <w:tcW w:w="1457" w:type="pct"/>
            <w:shd w:val="clear" w:color="auto" w:fill="auto"/>
            <w:noWrap/>
            <w:vAlign w:val="center"/>
            <w:hideMark/>
          </w:tcPr>
          <w:p w14:paraId="1F30D73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2EC67325" w14:textId="77777777" w:rsidTr="00C90989">
        <w:trPr>
          <w:trHeight w:val="315"/>
        </w:trPr>
        <w:tc>
          <w:tcPr>
            <w:tcW w:w="1510" w:type="pct"/>
            <w:shd w:val="clear" w:color="auto" w:fill="auto"/>
            <w:noWrap/>
            <w:vAlign w:val="center"/>
            <w:hideMark/>
          </w:tcPr>
          <w:p w14:paraId="2C531558" w14:textId="6E238BA5" w:rsidR="005977D5" w:rsidRPr="001F799B" w:rsidRDefault="005977D5" w:rsidP="00C01C97">
            <w:pPr>
              <w:rPr>
                <w:rFonts w:cs="Arial"/>
                <w:color w:val="000000"/>
                <w:sz w:val="20"/>
                <w:szCs w:val="20"/>
              </w:rPr>
            </w:pPr>
            <w:r w:rsidRPr="001F799B">
              <w:rPr>
                <w:rFonts w:cs="Arial"/>
                <w:color w:val="000000"/>
                <w:sz w:val="20"/>
                <w:szCs w:val="20"/>
              </w:rPr>
              <w:t>TIPO_DE_TRATAMENTO</w:t>
            </w:r>
          </w:p>
        </w:tc>
        <w:tc>
          <w:tcPr>
            <w:tcW w:w="2033" w:type="pct"/>
            <w:shd w:val="clear" w:color="auto" w:fill="auto"/>
            <w:noWrap/>
            <w:vAlign w:val="center"/>
            <w:hideMark/>
          </w:tcPr>
          <w:p w14:paraId="0A669B3A" w14:textId="77777777" w:rsidR="005977D5" w:rsidRPr="001F799B" w:rsidRDefault="005977D5" w:rsidP="00C01C97">
            <w:pPr>
              <w:rPr>
                <w:rFonts w:cs="Arial"/>
                <w:color w:val="000000"/>
                <w:sz w:val="20"/>
                <w:szCs w:val="20"/>
              </w:rPr>
            </w:pPr>
            <w:r w:rsidRPr="001F799B">
              <w:rPr>
                <w:rFonts w:cs="Arial"/>
                <w:color w:val="000000"/>
                <w:sz w:val="20"/>
                <w:szCs w:val="20"/>
              </w:rPr>
              <w:t>Tipo de Tratamento</w:t>
            </w:r>
          </w:p>
        </w:tc>
        <w:tc>
          <w:tcPr>
            <w:tcW w:w="1457" w:type="pct"/>
            <w:shd w:val="clear" w:color="auto" w:fill="auto"/>
            <w:noWrap/>
            <w:vAlign w:val="center"/>
            <w:hideMark/>
          </w:tcPr>
          <w:p w14:paraId="1D5DB3C6" w14:textId="77777777" w:rsidR="005977D5" w:rsidRPr="001F799B" w:rsidRDefault="005977D5" w:rsidP="001F799B">
            <w:pPr>
              <w:jc w:val="left"/>
              <w:rPr>
                <w:rFonts w:cs="Arial"/>
                <w:color w:val="000000"/>
                <w:sz w:val="20"/>
                <w:szCs w:val="20"/>
              </w:rPr>
            </w:pPr>
            <w:r w:rsidRPr="001F799B">
              <w:rPr>
                <w:rFonts w:cs="Arial"/>
                <w:color w:val="000000"/>
                <w:sz w:val="20"/>
                <w:szCs w:val="20"/>
              </w:rPr>
              <w:t>NCOI</w:t>
            </w:r>
          </w:p>
        </w:tc>
      </w:tr>
      <w:tr w:rsidR="005977D5" w:rsidRPr="005977D5" w14:paraId="4B50C655" w14:textId="77777777" w:rsidTr="00C90989">
        <w:trPr>
          <w:trHeight w:val="315"/>
        </w:trPr>
        <w:tc>
          <w:tcPr>
            <w:tcW w:w="1510" w:type="pct"/>
            <w:shd w:val="clear" w:color="auto" w:fill="auto"/>
            <w:noWrap/>
            <w:vAlign w:val="center"/>
            <w:hideMark/>
          </w:tcPr>
          <w:p w14:paraId="0E3C1F79" w14:textId="64B12B48" w:rsidR="005977D5" w:rsidRPr="001F799B" w:rsidRDefault="005977D5" w:rsidP="00C01C97">
            <w:pPr>
              <w:rPr>
                <w:rFonts w:cs="Arial"/>
                <w:color w:val="000000"/>
                <w:sz w:val="20"/>
                <w:szCs w:val="20"/>
              </w:rPr>
            </w:pPr>
            <w:r w:rsidRPr="001F799B">
              <w:rPr>
                <w:rFonts w:cs="Arial"/>
                <w:color w:val="000000"/>
                <w:sz w:val="20"/>
                <w:szCs w:val="20"/>
              </w:rPr>
              <w:t>TIPO_DE_VINCULO</w:t>
            </w:r>
          </w:p>
        </w:tc>
        <w:tc>
          <w:tcPr>
            <w:tcW w:w="2033" w:type="pct"/>
            <w:shd w:val="clear" w:color="auto" w:fill="auto"/>
            <w:noWrap/>
            <w:vAlign w:val="center"/>
            <w:hideMark/>
          </w:tcPr>
          <w:p w14:paraId="33900DF2" w14:textId="77777777" w:rsidR="005977D5" w:rsidRPr="001F799B" w:rsidRDefault="005977D5" w:rsidP="00C01C97">
            <w:pPr>
              <w:rPr>
                <w:rFonts w:cs="Arial"/>
                <w:color w:val="000000"/>
                <w:sz w:val="20"/>
                <w:szCs w:val="20"/>
              </w:rPr>
            </w:pPr>
            <w:r w:rsidRPr="001F799B">
              <w:rPr>
                <w:rFonts w:cs="Arial"/>
                <w:color w:val="000000"/>
                <w:sz w:val="20"/>
                <w:szCs w:val="20"/>
              </w:rPr>
              <w:t>Tipo de vinculo</w:t>
            </w:r>
          </w:p>
        </w:tc>
        <w:tc>
          <w:tcPr>
            <w:tcW w:w="1457" w:type="pct"/>
            <w:shd w:val="clear" w:color="auto" w:fill="auto"/>
            <w:noWrap/>
            <w:vAlign w:val="center"/>
            <w:hideMark/>
          </w:tcPr>
          <w:p w14:paraId="3873BE1A"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F146556" w14:textId="77777777" w:rsidTr="00C90989">
        <w:trPr>
          <w:trHeight w:val="315"/>
        </w:trPr>
        <w:tc>
          <w:tcPr>
            <w:tcW w:w="1510" w:type="pct"/>
            <w:shd w:val="clear" w:color="auto" w:fill="auto"/>
            <w:noWrap/>
            <w:vAlign w:val="center"/>
            <w:hideMark/>
          </w:tcPr>
          <w:p w14:paraId="74D59161" w14:textId="7BD64A2F" w:rsidR="005977D5" w:rsidRPr="001F799B" w:rsidRDefault="005977D5" w:rsidP="00C01C97">
            <w:pPr>
              <w:rPr>
                <w:rFonts w:cs="Arial"/>
                <w:color w:val="000000"/>
                <w:sz w:val="20"/>
                <w:szCs w:val="20"/>
              </w:rPr>
            </w:pPr>
            <w:r w:rsidRPr="001F799B">
              <w:rPr>
                <w:rFonts w:cs="Arial"/>
                <w:color w:val="000000"/>
                <w:sz w:val="20"/>
                <w:szCs w:val="20"/>
              </w:rPr>
              <w:t>TITULAR_CONHECE_NUM_SOLIC_SERV</w:t>
            </w:r>
          </w:p>
        </w:tc>
        <w:tc>
          <w:tcPr>
            <w:tcW w:w="2033" w:type="pct"/>
            <w:shd w:val="clear" w:color="auto" w:fill="auto"/>
            <w:noWrap/>
            <w:vAlign w:val="center"/>
            <w:hideMark/>
          </w:tcPr>
          <w:p w14:paraId="403722A9" w14:textId="77777777" w:rsidR="005977D5" w:rsidRPr="001F799B" w:rsidRDefault="005977D5" w:rsidP="00C01C97">
            <w:pPr>
              <w:rPr>
                <w:rFonts w:cs="Arial"/>
                <w:color w:val="000000"/>
                <w:sz w:val="20"/>
                <w:szCs w:val="20"/>
              </w:rPr>
            </w:pPr>
            <w:r w:rsidRPr="001F799B">
              <w:rPr>
                <w:rFonts w:cs="Arial"/>
                <w:color w:val="000000"/>
                <w:sz w:val="20"/>
                <w:szCs w:val="20"/>
              </w:rPr>
              <w:t>Titular conhece o nº deixado na solicitação de serviços?</w:t>
            </w:r>
          </w:p>
        </w:tc>
        <w:tc>
          <w:tcPr>
            <w:tcW w:w="1457" w:type="pct"/>
            <w:shd w:val="clear" w:color="auto" w:fill="auto"/>
            <w:noWrap/>
            <w:vAlign w:val="center"/>
            <w:hideMark/>
          </w:tcPr>
          <w:p w14:paraId="1E3980F1"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D284368" w14:textId="77777777" w:rsidTr="00C90989">
        <w:trPr>
          <w:trHeight w:val="315"/>
        </w:trPr>
        <w:tc>
          <w:tcPr>
            <w:tcW w:w="1510" w:type="pct"/>
            <w:shd w:val="clear" w:color="auto" w:fill="auto"/>
            <w:noWrap/>
            <w:vAlign w:val="center"/>
            <w:hideMark/>
          </w:tcPr>
          <w:p w14:paraId="6C80482A" w14:textId="66E8F5E4" w:rsidR="005977D5" w:rsidRPr="001F799B" w:rsidRDefault="005977D5" w:rsidP="00C01C97">
            <w:pPr>
              <w:rPr>
                <w:rFonts w:cs="Arial"/>
                <w:color w:val="000000"/>
                <w:sz w:val="20"/>
                <w:szCs w:val="20"/>
              </w:rPr>
            </w:pPr>
            <w:r w:rsidRPr="001F799B">
              <w:rPr>
                <w:rFonts w:cs="Arial"/>
                <w:color w:val="000000"/>
                <w:sz w:val="20"/>
                <w:szCs w:val="20"/>
              </w:rPr>
              <w:t>TITULAR_FALECIDO</w:t>
            </w:r>
          </w:p>
        </w:tc>
        <w:tc>
          <w:tcPr>
            <w:tcW w:w="2033" w:type="pct"/>
            <w:shd w:val="clear" w:color="auto" w:fill="auto"/>
            <w:noWrap/>
            <w:vAlign w:val="center"/>
            <w:hideMark/>
          </w:tcPr>
          <w:p w14:paraId="105D6EBE" w14:textId="77777777" w:rsidR="005977D5" w:rsidRPr="001F799B" w:rsidRDefault="005977D5" w:rsidP="00C01C97">
            <w:pPr>
              <w:rPr>
                <w:rFonts w:cs="Arial"/>
                <w:color w:val="000000"/>
                <w:sz w:val="20"/>
                <w:szCs w:val="20"/>
              </w:rPr>
            </w:pPr>
            <w:r w:rsidRPr="001F799B">
              <w:rPr>
                <w:rFonts w:cs="Arial"/>
                <w:color w:val="000000"/>
                <w:sz w:val="20"/>
                <w:szCs w:val="20"/>
              </w:rPr>
              <w:t>Titular é falecido?</w:t>
            </w:r>
          </w:p>
        </w:tc>
        <w:tc>
          <w:tcPr>
            <w:tcW w:w="1457" w:type="pct"/>
            <w:shd w:val="clear" w:color="auto" w:fill="auto"/>
            <w:noWrap/>
            <w:vAlign w:val="center"/>
            <w:hideMark/>
          </w:tcPr>
          <w:p w14:paraId="6B6E2FAF"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61D4EF55" w14:textId="77777777" w:rsidTr="00C90989">
        <w:trPr>
          <w:trHeight w:val="315"/>
        </w:trPr>
        <w:tc>
          <w:tcPr>
            <w:tcW w:w="1510" w:type="pct"/>
            <w:shd w:val="clear" w:color="auto" w:fill="auto"/>
            <w:noWrap/>
            <w:vAlign w:val="center"/>
            <w:hideMark/>
          </w:tcPr>
          <w:p w14:paraId="0CAEF049" w14:textId="122E1FBF" w:rsidR="005977D5" w:rsidRPr="001F799B" w:rsidRDefault="005977D5" w:rsidP="00C01C97">
            <w:pPr>
              <w:rPr>
                <w:rFonts w:cs="Arial"/>
                <w:color w:val="000000"/>
                <w:sz w:val="20"/>
                <w:szCs w:val="20"/>
              </w:rPr>
            </w:pPr>
            <w:r w:rsidRPr="001F799B">
              <w:rPr>
                <w:rFonts w:cs="Arial"/>
                <w:color w:val="000000"/>
                <w:sz w:val="20"/>
                <w:szCs w:val="20"/>
              </w:rPr>
              <w:t>TITULAR_REALIZOU_PAGAMENTO_FAT</w:t>
            </w:r>
          </w:p>
        </w:tc>
        <w:tc>
          <w:tcPr>
            <w:tcW w:w="2033" w:type="pct"/>
            <w:shd w:val="clear" w:color="auto" w:fill="auto"/>
            <w:noWrap/>
            <w:vAlign w:val="center"/>
            <w:hideMark/>
          </w:tcPr>
          <w:p w14:paraId="2E44CB9B" w14:textId="77777777" w:rsidR="005977D5" w:rsidRPr="001F799B" w:rsidRDefault="005977D5" w:rsidP="00C01C97">
            <w:pPr>
              <w:rPr>
                <w:rFonts w:cs="Arial"/>
                <w:color w:val="000000"/>
                <w:sz w:val="20"/>
                <w:szCs w:val="20"/>
              </w:rPr>
            </w:pPr>
            <w:r w:rsidRPr="001F799B">
              <w:rPr>
                <w:rFonts w:cs="Arial"/>
                <w:color w:val="000000"/>
                <w:sz w:val="20"/>
                <w:szCs w:val="20"/>
              </w:rPr>
              <w:t>Titular realizou o pagamento das faturas?</w:t>
            </w:r>
          </w:p>
        </w:tc>
        <w:tc>
          <w:tcPr>
            <w:tcW w:w="1457" w:type="pct"/>
            <w:shd w:val="clear" w:color="auto" w:fill="auto"/>
            <w:noWrap/>
            <w:vAlign w:val="center"/>
            <w:hideMark/>
          </w:tcPr>
          <w:p w14:paraId="2043BDCC"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1B31DADA" w14:textId="77777777" w:rsidTr="00C90989">
        <w:trPr>
          <w:trHeight w:val="315"/>
        </w:trPr>
        <w:tc>
          <w:tcPr>
            <w:tcW w:w="1510" w:type="pct"/>
            <w:shd w:val="clear" w:color="auto" w:fill="auto"/>
            <w:noWrap/>
            <w:vAlign w:val="center"/>
            <w:hideMark/>
          </w:tcPr>
          <w:p w14:paraId="40EE80DF" w14:textId="0E8495CA" w:rsidR="005977D5" w:rsidRPr="001F799B" w:rsidRDefault="005977D5" w:rsidP="00C01C97">
            <w:pPr>
              <w:rPr>
                <w:rFonts w:cs="Arial"/>
                <w:color w:val="000000"/>
                <w:sz w:val="20"/>
                <w:szCs w:val="20"/>
              </w:rPr>
            </w:pPr>
            <w:r w:rsidRPr="001F799B">
              <w:rPr>
                <w:rFonts w:cs="Arial"/>
                <w:color w:val="000000"/>
                <w:sz w:val="20"/>
                <w:szCs w:val="20"/>
              </w:rPr>
              <w:t>VENDA_FORCADA</w:t>
            </w:r>
          </w:p>
        </w:tc>
        <w:tc>
          <w:tcPr>
            <w:tcW w:w="2033" w:type="pct"/>
            <w:shd w:val="clear" w:color="auto" w:fill="auto"/>
            <w:noWrap/>
            <w:vAlign w:val="center"/>
            <w:hideMark/>
          </w:tcPr>
          <w:p w14:paraId="18D2C18E" w14:textId="77777777" w:rsidR="005977D5" w:rsidRPr="001F799B" w:rsidRDefault="005977D5" w:rsidP="00C01C97">
            <w:pPr>
              <w:rPr>
                <w:rFonts w:cs="Arial"/>
                <w:color w:val="000000"/>
                <w:sz w:val="20"/>
                <w:szCs w:val="20"/>
              </w:rPr>
            </w:pPr>
            <w:r w:rsidRPr="001F799B">
              <w:rPr>
                <w:rFonts w:cs="Arial"/>
                <w:color w:val="000000"/>
                <w:sz w:val="20"/>
                <w:szCs w:val="20"/>
              </w:rPr>
              <w:t>Trata-se de venda forçada?</w:t>
            </w:r>
          </w:p>
        </w:tc>
        <w:tc>
          <w:tcPr>
            <w:tcW w:w="1457" w:type="pct"/>
            <w:shd w:val="clear" w:color="auto" w:fill="auto"/>
            <w:noWrap/>
            <w:vAlign w:val="center"/>
            <w:hideMark/>
          </w:tcPr>
          <w:p w14:paraId="6858368E" w14:textId="77777777" w:rsidR="005977D5" w:rsidRPr="001F799B" w:rsidRDefault="005977D5" w:rsidP="001F799B">
            <w:pPr>
              <w:jc w:val="left"/>
              <w:rPr>
                <w:rFonts w:cs="Arial"/>
                <w:color w:val="000000"/>
                <w:sz w:val="20"/>
                <w:szCs w:val="20"/>
              </w:rPr>
            </w:pPr>
            <w:r w:rsidRPr="001F799B">
              <w:rPr>
                <w:rFonts w:cs="Arial"/>
                <w:color w:val="000000"/>
                <w:sz w:val="20"/>
                <w:szCs w:val="20"/>
              </w:rPr>
              <w:t>Não</w:t>
            </w:r>
          </w:p>
        </w:tc>
      </w:tr>
      <w:tr w:rsidR="005977D5" w:rsidRPr="005977D5" w14:paraId="2E0A5ABD" w14:textId="77777777" w:rsidTr="00C90989">
        <w:trPr>
          <w:trHeight w:val="315"/>
        </w:trPr>
        <w:tc>
          <w:tcPr>
            <w:tcW w:w="1510" w:type="pct"/>
            <w:shd w:val="clear" w:color="auto" w:fill="auto"/>
            <w:noWrap/>
            <w:vAlign w:val="center"/>
            <w:hideMark/>
          </w:tcPr>
          <w:p w14:paraId="62A59AEF" w14:textId="0F733117" w:rsidR="005977D5" w:rsidRPr="001F799B" w:rsidRDefault="005977D5" w:rsidP="00C01C97">
            <w:pPr>
              <w:rPr>
                <w:rFonts w:cs="Arial"/>
                <w:color w:val="000000"/>
                <w:sz w:val="20"/>
                <w:szCs w:val="20"/>
              </w:rPr>
            </w:pPr>
            <w:r w:rsidRPr="001F799B">
              <w:rPr>
                <w:rFonts w:cs="Arial"/>
                <w:color w:val="000000"/>
                <w:sz w:val="20"/>
                <w:szCs w:val="20"/>
              </w:rPr>
              <w:t>UNIDADE_DE_NEGOCIO</w:t>
            </w:r>
          </w:p>
        </w:tc>
        <w:tc>
          <w:tcPr>
            <w:tcW w:w="2033" w:type="pct"/>
            <w:shd w:val="clear" w:color="auto" w:fill="auto"/>
            <w:noWrap/>
            <w:vAlign w:val="center"/>
            <w:hideMark/>
          </w:tcPr>
          <w:p w14:paraId="0635B671" w14:textId="77777777" w:rsidR="005977D5" w:rsidRPr="001F799B" w:rsidRDefault="005977D5" w:rsidP="00C01C97">
            <w:pPr>
              <w:rPr>
                <w:rFonts w:cs="Arial"/>
                <w:color w:val="000000"/>
                <w:sz w:val="20"/>
                <w:szCs w:val="20"/>
              </w:rPr>
            </w:pPr>
            <w:r w:rsidRPr="001F799B">
              <w:rPr>
                <w:rFonts w:cs="Arial"/>
                <w:color w:val="000000"/>
                <w:sz w:val="20"/>
                <w:szCs w:val="20"/>
              </w:rPr>
              <w:t>Unidade de Negócio</w:t>
            </w:r>
          </w:p>
        </w:tc>
        <w:tc>
          <w:tcPr>
            <w:tcW w:w="1457" w:type="pct"/>
            <w:shd w:val="clear" w:color="auto" w:fill="auto"/>
            <w:noWrap/>
            <w:vAlign w:val="center"/>
            <w:hideMark/>
          </w:tcPr>
          <w:p w14:paraId="55A4CAF1" w14:textId="77777777" w:rsidR="005977D5" w:rsidRPr="001F799B" w:rsidRDefault="005977D5" w:rsidP="001F799B">
            <w:pPr>
              <w:jc w:val="left"/>
              <w:rPr>
                <w:rFonts w:cs="Arial"/>
                <w:color w:val="000000"/>
                <w:sz w:val="20"/>
                <w:szCs w:val="20"/>
              </w:rPr>
            </w:pPr>
            <w:r w:rsidRPr="001F799B">
              <w:rPr>
                <w:rFonts w:cs="Arial"/>
                <w:color w:val="000000"/>
                <w:sz w:val="20"/>
                <w:szCs w:val="20"/>
              </w:rPr>
              <w:t>Varejo</w:t>
            </w:r>
          </w:p>
        </w:tc>
      </w:tr>
      <w:tr w:rsidR="005977D5" w:rsidRPr="005977D5" w14:paraId="168DA9FC" w14:textId="77777777" w:rsidTr="00C90989">
        <w:trPr>
          <w:trHeight w:val="315"/>
        </w:trPr>
        <w:tc>
          <w:tcPr>
            <w:tcW w:w="1510" w:type="pct"/>
            <w:shd w:val="clear" w:color="auto" w:fill="auto"/>
            <w:noWrap/>
            <w:vAlign w:val="center"/>
            <w:hideMark/>
          </w:tcPr>
          <w:p w14:paraId="5E47E0AC" w14:textId="512EF681" w:rsidR="005977D5" w:rsidRPr="001F799B" w:rsidRDefault="005977D5" w:rsidP="00C01C97">
            <w:pPr>
              <w:rPr>
                <w:rFonts w:cs="Arial"/>
                <w:color w:val="000000"/>
                <w:sz w:val="20"/>
                <w:szCs w:val="20"/>
              </w:rPr>
            </w:pPr>
            <w:r w:rsidRPr="001F799B">
              <w:rPr>
                <w:rFonts w:cs="Arial"/>
                <w:color w:val="000000"/>
                <w:sz w:val="20"/>
                <w:szCs w:val="20"/>
              </w:rPr>
              <w:t>VALOR_PROCESSO_CAUSA</w:t>
            </w:r>
          </w:p>
        </w:tc>
        <w:tc>
          <w:tcPr>
            <w:tcW w:w="2033" w:type="pct"/>
            <w:shd w:val="clear" w:color="auto" w:fill="auto"/>
            <w:noWrap/>
            <w:vAlign w:val="center"/>
            <w:hideMark/>
          </w:tcPr>
          <w:p w14:paraId="0683026D" w14:textId="77777777" w:rsidR="005977D5" w:rsidRPr="001F799B" w:rsidRDefault="005977D5" w:rsidP="00C01C97">
            <w:pPr>
              <w:rPr>
                <w:rFonts w:cs="Arial"/>
                <w:color w:val="000000"/>
                <w:sz w:val="20"/>
                <w:szCs w:val="20"/>
              </w:rPr>
            </w:pPr>
            <w:r w:rsidRPr="001F799B">
              <w:rPr>
                <w:rFonts w:cs="Arial"/>
                <w:color w:val="000000"/>
                <w:sz w:val="20"/>
                <w:szCs w:val="20"/>
              </w:rPr>
              <w:t>Valor do processo / Causa</w:t>
            </w:r>
          </w:p>
        </w:tc>
        <w:tc>
          <w:tcPr>
            <w:tcW w:w="1457" w:type="pct"/>
            <w:shd w:val="clear" w:color="auto" w:fill="auto"/>
            <w:noWrap/>
            <w:vAlign w:val="center"/>
            <w:hideMark/>
          </w:tcPr>
          <w:p w14:paraId="6B00BE33"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0791D4E2" w14:textId="77777777" w:rsidTr="00C90989">
        <w:trPr>
          <w:trHeight w:val="315"/>
        </w:trPr>
        <w:tc>
          <w:tcPr>
            <w:tcW w:w="1510" w:type="pct"/>
            <w:shd w:val="clear" w:color="auto" w:fill="auto"/>
            <w:noWrap/>
            <w:vAlign w:val="center"/>
            <w:hideMark/>
          </w:tcPr>
          <w:p w14:paraId="53BEDAF9" w14:textId="11B380B8" w:rsidR="005977D5" w:rsidRPr="001F799B" w:rsidRDefault="005977D5" w:rsidP="00C01C97">
            <w:pPr>
              <w:rPr>
                <w:rFonts w:cs="Arial"/>
                <w:color w:val="000000"/>
                <w:sz w:val="20"/>
                <w:szCs w:val="20"/>
              </w:rPr>
            </w:pPr>
            <w:r w:rsidRPr="001F799B">
              <w:rPr>
                <w:rFonts w:cs="Arial"/>
                <w:color w:val="000000"/>
                <w:sz w:val="20"/>
                <w:szCs w:val="20"/>
              </w:rPr>
              <w:t>VIZINHO_1</w:t>
            </w:r>
          </w:p>
        </w:tc>
        <w:tc>
          <w:tcPr>
            <w:tcW w:w="2033" w:type="pct"/>
            <w:shd w:val="clear" w:color="auto" w:fill="auto"/>
            <w:noWrap/>
            <w:vAlign w:val="center"/>
            <w:hideMark/>
          </w:tcPr>
          <w:p w14:paraId="5BE365A9" w14:textId="77777777" w:rsidR="005977D5" w:rsidRPr="001F799B" w:rsidRDefault="005977D5" w:rsidP="00C01C97">
            <w:pPr>
              <w:rPr>
                <w:rFonts w:cs="Arial"/>
                <w:color w:val="000000"/>
                <w:sz w:val="20"/>
                <w:szCs w:val="20"/>
              </w:rPr>
            </w:pPr>
            <w:r w:rsidRPr="001F799B">
              <w:rPr>
                <w:rFonts w:cs="Arial"/>
                <w:color w:val="000000"/>
                <w:sz w:val="20"/>
                <w:szCs w:val="20"/>
              </w:rPr>
              <w:t>Vizinho (1)</w:t>
            </w:r>
          </w:p>
        </w:tc>
        <w:tc>
          <w:tcPr>
            <w:tcW w:w="1457" w:type="pct"/>
            <w:shd w:val="clear" w:color="auto" w:fill="auto"/>
            <w:noWrap/>
            <w:vAlign w:val="center"/>
            <w:hideMark/>
          </w:tcPr>
          <w:p w14:paraId="3DBFF11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7CA2AA79" w14:textId="77777777" w:rsidTr="00C90989">
        <w:trPr>
          <w:trHeight w:val="315"/>
        </w:trPr>
        <w:tc>
          <w:tcPr>
            <w:tcW w:w="1510" w:type="pct"/>
            <w:shd w:val="clear" w:color="auto" w:fill="auto"/>
            <w:noWrap/>
            <w:vAlign w:val="center"/>
            <w:hideMark/>
          </w:tcPr>
          <w:p w14:paraId="00A0926F" w14:textId="2E5DBBC2" w:rsidR="005977D5" w:rsidRPr="001F799B" w:rsidRDefault="005977D5" w:rsidP="00C01C97">
            <w:pPr>
              <w:rPr>
                <w:rFonts w:cs="Arial"/>
                <w:color w:val="000000"/>
                <w:sz w:val="20"/>
                <w:szCs w:val="20"/>
              </w:rPr>
            </w:pPr>
            <w:r w:rsidRPr="001F799B">
              <w:rPr>
                <w:rFonts w:cs="Arial"/>
                <w:color w:val="000000"/>
                <w:sz w:val="20"/>
                <w:szCs w:val="20"/>
              </w:rPr>
              <w:t>VIZINHO_2</w:t>
            </w:r>
          </w:p>
        </w:tc>
        <w:tc>
          <w:tcPr>
            <w:tcW w:w="2033" w:type="pct"/>
            <w:shd w:val="clear" w:color="auto" w:fill="auto"/>
            <w:noWrap/>
            <w:vAlign w:val="center"/>
            <w:hideMark/>
          </w:tcPr>
          <w:p w14:paraId="2B1E65DF" w14:textId="77777777" w:rsidR="005977D5" w:rsidRPr="001F799B" w:rsidRDefault="005977D5" w:rsidP="00C01C97">
            <w:pPr>
              <w:rPr>
                <w:rFonts w:cs="Arial"/>
                <w:color w:val="000000"/>
                <w:sz w:val="20"/>
                <w:szCs w:val="20"/>
              </w:rPr>
            </w:pPr>
            <w:r w:rsidRPr="001F799B">
              <w:rPr>
                <w:rFonts w:cs="Arial"/>
                <w:color w:val="000000"/>
                <w:sz w:val="20"/>
                <w:szCs w:val="20"/>
              </w:rPr>
              <w:t>Vizinho (2)</w:t>
            </w:r>
          </w:p>
        </w:tc>
        <w:tc>
          <w:tcPr>
            <w:tcW w:w="1457" w:type="pct"/>
            <w:shd w:val="clear" w:color="auto" w:fill="auto"/>
            <w:noWrap/>
            <w:vAlign w:val="center"/>
            <w:hideMark/>
          </w:tcPr>
          <w:p w14:paraId="4836E2AC"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5A7DBAD0" w14:textId="77777777" w:rsidTr="00C90989">
        <w:trPr>
          <w:trHeight w:val="315"/>
        </w:trPr>
        <w:tc>
          <w:tcPr>
            <w:tcW w:w="1510" w:type="pct"/>
            <w:shd w:val="clear" w:color="auto" w:fill="auto"/>
            <w:noWrap/>
            <w:vAlign w:val="center"/>
            <w:hideMark/>
          </w:tcPr>
          <w:p w14:paraId="0772DF25" w14:textId="5CF8BBB2" w:rsidR="005977D5" w:rsidRPr="001F799B" w:rsidRDefault="005977D5" w:rsidP="00C01C97">
            <w:pPr>
              <w:rPr>
                <w:rFonts w:cs="Arial"/>
                <w:color w:val="000000"/>
                <w:sz w:val="20"/>
                <w:szCs w:val="20"/>
              </w:rPr>
            </w:pPr>
            <w:r w:rsidRPr="001F799B">
              <w:rPr>
                <w:rFonts w:cs="Arial"/>
                <w:color w:val="000000"/>
                <w:sz w:val="20"/>
                <w:szCs w:val="20"/>
              </w:rPr>
              <w:t>VIZINHO_3</w:t>
            </w:r>
          </w:p>
        </w:tc>
        <w:tc>
          <w:tcPr>
            <w:tcW w:w="2033" w:type="pct"/>
            <w:shd w:val="clear" w:color="auto" w:fill="auto"/>
            <w:noWrap/>
            <w:vAlign w:val="center"/>
            <w:hideMark/>
          </w:tcPr>
          <w:p w14:paraId="5CE7333B" w14:textId="77777777" w:rsidR="005977D5" w:rsidRPr="001F799B" w:rsidRDefault="005977D5" w:rsidP="00C01C97">
            <w:pPr>
              <w:rPr>
                <w:rFonts w:cs="Arial"/>
                <w:color w:val="000000"/>
                <w:sz w:val="20"/>
                <w:szCs w:val="20"/>
              </w:rPr>
            </w:pPr>
            <w:r w:rsidRPr="001F799B">
              <w:rPr>
                <w:rFonts w:cs="Arial"/>
                <w:color w:val="000000"/>
                <w:sz w:val="20"/>
                <w:szCs w:val="20"/>
              </w:rPr>
              <w:t>Vizinho (3)</w:t>
            </w:r>
          </w:p>
        </w:tc>
        <w:tc>
          <w:tcPr>
            <w:tcW w:w="1457" w:type="pct"/>
            <w:shd w:val="clear" w:color="auto" w:fill="auto"/>
            <w:noWrap/>
            <w:vAlign w:val="center"/>
            <w:hideMark/>
          </w:tcPr>
          <w:p w14:paraId="2CA53F64"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B2B49EB" w14:textId="77777777" w:rsidTr="00C90989">
        <w:trPr>
          <w:trHeight w:val="315"/>
        </w:trPr>
        <w:tc>
          <w:tcPr>
            <w:tcW w:w="1510" w:type="pct"/>
            <w:shd w:val="clear" w:color="auto" w:fill="auto"/>
            <w:noWrap/>
            <w:vAlign w:val="center"/>
            <w:hideMark/>
          </w:tcPr>
          <w:p w14:paraId="2474B573" w14:textId="4D457AAC" w:rsidR="005977D5" w:rsidRPr="001F799B" w:rsidRDefault="005977D5" w:rsidP="00C01C97">
            <w:pPr>
              <w:rPr>
                <w:rFonts w:cs="Arial"/>
                <w:color w:val="000000"/>
                <w:sz w:val="20"/>
                <w:szCs w:val="20"/>
              </w:rPr>
            </w:pPr>
            <w:r w:rsidRPr="001F799B">
              <w:rPr>
                <w:rFonts w:cs="Arial"/>
                <w:color w:val="000000"/>
                <w:sz w:val="20"/>
                <w:szCs w:val="20"/>
              </w:rPr>
              <w:t>VIZINHO_4</w:t>
            </w:r>
          </w:p>
        </w:tc>
        <w:tc>
          <w:tcPr>
            <w:tcW w:w="2033" w:type="pct"/>
            <w:shd w:val="clear" w:color="auto" w:fill="auto"/>
            <w:noWrap/>
            <w:vAlign w:val="center"/>
            <w:hideMark/>
          </w:tcPr>
          <w:p w14:paraId="2C61C83B" w14:textId="77777777" w:rsidR="005977D5" w:rsidRPr="001F799B" w:rsidRDefault="005977D5" w:rsidP="00C01C97">
            <w:pPr>
              <w:rPr>
                <w:rFonts w:cs="Arial"/>
                <w:color w:val="000000"/>
                <w:sz w:val="20"/>
                <w:szCs w:val="20"/>
              </w:rPr>
            </w:pPr>
            <w:r w:rsidRPr="001F799B">
              <w:rPr>
                <w:rFonts w:cs="Arial"/>
                <w:color w:val="000000"/>
                <w:sz w:val="20"/>
                <w:szCs w:val="20"/>
              </w:rPr>
              <w:t>Vizinho (4)</w:t>
            </w:r>
          </w:p>
        </w:tc>
        <w:tc>
          <w:tcPr>
            <w:tcW w:w="1457" w:type="pct"/>
            <w:shd w:val="clear" w:color="auto" w:fill="auto"/>
            <w:noWrap/>
            <w:vAlign w:val="center"/>
            <w:hideMark/>
          </w:tcPr>
          <w:p w14:paraId="3E4B55E7"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184A1FE5" w14:textId="77777777" w:rsidTr="00C90989">
        <w:trPr>
          <w:trHeight w:val="315"/>
        </w:trPr>
        <w:tc>
          <w:tcPr>
            <w:tcW w:w="1510" w:type="pct"/>
            <w:shd w:val="clear" w:color="auto" w:fill="auto"/>
            <w:noWrap/>
            <w:vAlign w:val="center"/>
            <w:hideMark/>
          </w:tcPr>
          <w:p w14:paraId="76BFB5C0" w14:textId="7D7FFE9C" w:rsidR="005977D5" w:rsidRPr="001F799B" w:rsidRDefault="005977D5" w:rsidP="00C01C97">
            <w:pPr>
              <w:rPr>
                <w:rFonts w:cs="Arial"/>
                <w:color w:val="000000"/>
                <w:sz w:val="20"/>
                <w:szCs w:val="20"/>
              </w:rPr>
            </w:pPr>
            <w:r w:rsidRPr="001F799B">
              <w:rPr>
                <w:rFonts w:cs="Arial"/>
                <w:color w:val="000000"/>
                <w:sz w:val="20"/>
                <w:szCs w:val="20"/>
              </w:rPr>
              <w:t>VIZINHO_5</w:t>
            </w:r>
          </w:p>
        </w:tc>
        <w:tc>
          <w:tcPr>
            <w:tcW w:w="2033" w:type="pct"/>
            <w:shd w:val="clear" w:color="auto" w:fill="auto"/>
            <w:noWrap/>
            <w:vAlign w:val="center"/>
            <w:hideMark/>
          </w:tcPr>
          <w:p w14:paraId="33AC90D8" w14:textId="77777777" w:rsidR="005977D5" w:rsidRPr="001F799B" w:rsidRDefault="005977D5" w:rsidP="00C01C97">
            <w:pPr>
              <w:rPr>
                <w:rFonts w:cs="Arial"/>
                <w:color w:val="000000"/>
                <w:sz w:val="20"/>
                <w:szCs w:val="20"/>
              </w:rPr>
            </w:pPr>
            <w:r w:rsidRPr="001F799B">
              <w:rPr>
                <w:rFonts w:cs="Arial"/>
                <w:color w:val="000000"/>
                <w:sz w:val="20"/>
                <w:szCs w:val="20"/>
              </w:rPr>
              <w:t>Vizinho (5)</w:t>
            </w:r>
          </w:p>
        </w:tc>
        <w:tc>
          <w:tcPr>
            <w:tcW w:w="1457" w:type="pct"/>
            <w:shd w:val="clear" w:color="auto" w:fill="auto"/>
            <w:noWrap/>
            <w:vAlign w:val="center"/>
            <w:hideMark/>
          </w:tcPr>
          <w:p w14:paraId="7E3D7F50"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7CE2D84" w14:textId="77777777" w:rsidTr="00C90989">
        <w:trPr>
          <w:trHeight w:val="315"/>
        </w:trPr>
        <w:tc>
          <w:tcPr>
            <w:tcW w:w="1510" w:type="pct"/>
            <w:shd w:val="clear" w:color="auto" w:fill="auto"/>
            <w:noWrap/>
            <w:vAlign w:val="center"/>
            <w:hideMark/>
          </w:tcPr>
          <w:p w14:paraId="6EB6432B" w14:textId="3257969E" w:rsidR="005977D5" w:rsidRPr="001F799B" w:rsidRDefault="005977D5" w:rsidP="00C01C97">
            <w:pPr>
              <w:rPr>
                <w:rFonts w:cs="Arial"/>
                <w:color w:val="000000"/>
                <w:sz w:val="20"/>
                <w:szCs w:val="20"/>
              </w:rPr>
            </w:pPr>
            <w:r w:rsidRPr="001F799B">
              <w:rPr>
                <w:rFonts w:cs="Arial"/>
                <w:color w:val="000000"/>
                <w:sz w:val="20"/>
                <w:szCs w:val="20"/>
              </w:rPr>
              <w:t>VIZINHO_6</w:t>
            </w:r>
          </w:p>
        </w:tc>
        <w:tc>
          <w:tcPr>
            <w:tcW w:w="2033" w:type="pct"/>
            <w:shd w:val="clear" w:color="auto" w:fill="auto"/>
            <w:noWrap/>
            <w:vAlign w:val="center"/>
            <w:hideMark/>
          </w:tcPr>
          <w:p w14:paraId="613BC48D" w14:textId="77777777" w:rsidR="005977D5" w:rsidRPr="001F799B" w:rsidRDefault="005977D5" w:rsidP="00C01C97">
            <w:pPr>
              <w:rPr>
                <w:rFonts w:cs="Arial"/>
                <w:color w:val="000000"/>
                <w:sz w:val="20"/>
                <w:szCs w:val="20"/>
              </w:rPr>
            </w:pPr>
            <w:r w:rsidRPr="001F799B">
              <w:rPr>
                <w:rFonts w:cs="Arial"/>
                <w:color w:val="000000"/>
                <w:sz w:val="20"/>
                <w:szCs w:val="20"/>
              </w:rPr>
              <w:t>Vizinho (6)</w:t>
            </w:r>
          </w:p>
        </w:tc>
        <w:tc>
          <w:tcPr>
            <w:tcW w:w="1457" w:type="pct"/>
            <w:shd w:val="clear" w:color="auto" w:fill="auto"/>
            <w:noWrap/>
            <w:vAlign w:val="center"/>
            <w:hideMark/>
          </w:tcPr>
          <w:p w14:paraId="4CF03FD8"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60A1D1DC" w14:textId="77777777" w:rsidTr="00C90989">
        <w:trPr>
          <w:trHeight w:val="315"/>
        </w:trPr>
        <w:tc>
          <w:tcPr>
            <w:tcW w:w="1510" w:type="pct"/>
            <w:shd w:val="clear" w:color="auto" w:fill="auto"/>
            <w:noWrap/>
            <w:vAlign w:val="center"/>
            <w:hideMark/>
          </w:tcPr>
          <w:p w14:paraId="7BB4F7F1" w14:textId="6539ED42" w:rsidR="005977D5" w:rsidRPr="001F799B" w:rsidRDefault="005977D5" w:rsidP="00C01C97">
            <w:pPr>
              <w:rPr>
                <w:rFonts w:cs="Arial"/>
                <w:color w:val="000000"/>
                <w:sz w:val="20"/>
                <w:szCs w:val="20"/>
              </w:rPr>
            </w:pPr>
            <w:r w:rsidRPr="001F799B">
              <w:rPr>
                <w:rFonts w:cs="Arial"/>
                <w:color w:val="000000"/>
                <w:sz w:val="20"/>
                <w:szCs w:val="20"/>
              </w:rPr>
              <w:t>TRATATIVA</w:t>
            </w:r>
          </w:p>
        </w:tc>
        <w:tc>
          <w:tcPr>
            <w:tcW w:w="2033" w:type="pct"/>
            <w:shd w:val="clear" w:color="auto" w:fill="auto"/>
            <w:noWrap/>
            <w:vAlign w:val="center"/>
            <w:hideMark/>
          </w:tcPr>
          <w:p w14:paraId="6898D455" w14:textId="77777777" w:rsidR="005977D5" w:rsidRPr="001F799B" w:rsidRDefault="005977D5" w:rsidP="00C01C97">
            <w:pPr>
              <w:rPr>
                <w:rFonts w:cs="Arial"/>
                <w:color w:val="000000"/>
                <w:sz w:val="20"/>
                <w:szCs w:val="20"/>
              </w:rPr>
            </w:pPr>
            <w:r w:rsidRPr="001F799B">
              <w:rPr>
                <w:rFonts w:cs="Arial"/>
                <w:color w:val="000000"/>
                <w:sz w:val="20"/>
                <w:szCs w:val="20"/>
              </w:rPr>
              <w:t>Tratativa</w:t>
            </w:r>
          </w:p>
        </w:tc>
        <w:tc>
          <w:tcPr>
            <w:tcW w:w="1457" w:type="pct"/>
            <w:shd w:val="clear" w:color="auto" w:fill="auto"/>
            <w:noWrap/>
            <w:vAlign w:val="center"/>
            <w:hideMark/>
          </w:tcPr>
          <w:p w14:paraId="4A169D6A" w14:textId="77777777" w:rsidR="005977D5" w:rsidRPr="001F799B" w:rsidRDefault="005977D5" w:rsidP="001F799B">
            <w:pPr>
              <w:jc w:val="left"/>
              <w:rPr>
                <w:rFonts w:cs="Arial"/>
                <w:color w:val="000000"/>
                <w:sz w:val="20"/>
                <w:szCs w:val="20"/>
              </w:rPr>
            </w:pPr>
            <w:r w:rsidRPr="001F799B">
              <w:rPr>
                <w:rFonts w:cs="Arial"/>
                <w:color w:val="000000"/>
                <w:sz w:val="20"/>
                <w:szCs w:val="20"/>
              </w:rPr>
              <w:t>Procedente-Móvel</w:t>
            </w:r>
          </w:p>
        </w:tc>
      </w:tr>
      <w:tr w:rsidR="005977D5" w:rsidRPr="005977D5" w14:paraId="1D59B9FC" w14:textId="77777777" w:rsidTr="00C90989">
        <w:trPr>
          <w:trHeight w:val="315"/>
        </w:trPr>
        <w:tc>
          <w:tcPr>
            <w:tcW w:w="1510" w:type="pct"/>
            <w:shd w:val="clear" w:color="auto" w:fill="auto"/>
            <w:noWrap/>
            <w:vAlign w:val="center"/>
            <w:hideMark/>
          </w:tcPr>
          <w:p w14:paraId="3AFCC368" w14:textId="7A4FF037" w:rsidR="005977D5" w:rsidRPr="001F799B" w:rsidRDefault="005977D5" w:rsidP="00C01C97">
            <w:pPr>
              <w:rPr>
                <w:rFonts w:cs="Arial"/>
                <w:color w:val="000000"/>
                <w:sz w:val="20"/>
                <w:szCs w:val="20"/>
              </w:rPr>
            </w:pPr>
            <w:r w:rsidRPr="001F799B">
              <w:rPr>
                <w:rFonts w:cs="Arial"/>
                <w:color w:val="000000"/>
                <w:sz w:val="20"/>
                <w:szCs w:val="20"/>
              </w:rPr>
              <w:t>TRATATIVA_MOTIVO</w:t>
            </w:r>
          </w:p>
        </w:tc>
        <w:tc>
          <w:tcPr>
            <w:tcW w:w="2033" w:type="pct"/>
            <w:shd w:val="clear" w:color="auto" w:fill="auto"/>
            <w:noWrap/>
            <w:vAlign w:val="center"/>
            <w:hideMark/>
          </w:tcPr>
          <w:p w14:paraId="0DE1487F" w14:textId="77777777" w:rsidR="005977D5" w:rsidRPr="001F799B" w:rsidRDefault="005977D5" w:rsidP="00C01C97">
            <w:pPr>
              <w:rPr>
                <w:rFonts w:cs="Arial"/>
                <w:color w:val="000000"/>
                <w:sz w:val="20"/>
                <w:szCs w:val="20"/>
              </w:rPr>
            </w:pPr>
            <w:r w:rsidRPr="001F799B">
              <w:rPr>
                <w:rFonts w:cs="Arial"/>
                <w:color w:val="000000"/>
                <w:sz w:val="20"/>
                <w:szCs w:val="20"/>
              </w:rPr>
              <w:t>Tratativa Motivo</w:t>
            </w:r>
          </w:p>
        </w:tc>
        <w:tc>
          <w:tcPr>
            <w:tcW w:w="1457" w:type="pct"/>
            <w:shd w:val="clear" w:color="auto" w:fill="auto"/>
            <w:noWrap/>
            <w:vAlign w:val="center"/>
            <w:hideMark/>
          </w:tcPr>
          <w:p w14:paraId="16A6F034" w14:textId="77777777" w:rsidR="005977D5" w:rsidRPr="001F799B" w:rsidRDefault="005977D5" w:rsidP="001F799B">
            <w:pPr>
              <w:jc w:val="left"/>
              <w:rPr>
                <w:rFonts w:cs="Arial"/>
                <w:color w:val="000000"/>
                <w:sz w:val="20"/>
                <w:szCs w:val="20"/>
              </w:rPr>
            </w:pPr>
            <w:r w:rsidRPr="001F799B">
              <w:rPr>
                <w:rFonts w:cs="Arial"/>
                <w:color w:val="000000"/>
                <w:sz w:val="20"/>
                <w:szCs w:val="20"/>
              </w:rPr>
              <w:t>Erro de Vendas procedente</w:t>
            </w:r>
          </w:p>
        </w:tc>
      </w:tr>
      <w:tr w:rsidR="005977D5" w:rsidRPr="005977D5" w14:paraId="79D5E1A2" w14:textId="77777777" w:rsidTr="00C90989">
        <w:trPr>
          <w:trHeight w:val="315"/>
        </w:trPr>
        <w:tc>
          <w:tcPr>
            <w:tcW w:w="1510" w:type="pct"/>
            <w:shd w:val="clear" w:color="auto" w:fill="auto"/>
            <w:noWrap/>
            <w:vAlign w:val="center"/>
            <w:hideMark/>
          </w:tcPr>
          <w:p w14:paraId="1640A9C7" w14:textId="67BF55C1" w:rsidR="005977D5" w:rsidRPr="001F799B" w:rsidRDefault="005977D5" w:rsidP="00C01C97">
            <w:pPr>
              <w:rPr>
                <w:rFonts w:cs="Arial"/>
                <w:color w:val="000000"/>
                <w:sz w:val="20"/>
                <w:szCs w:val="20"/>
              </w:rPr>
            </w:pPr>
            <w:r w:rsidRPr="001F799B">
              <w:rPr>
                <w:rFonts w:cs="Arial"/>
                <w:color w:val="000000"/>
                <w:sz w:val="20"/>
                <w:szCs w:val="20"/>
              </w:rPr>
              <w:t>TRATATIVA_SUBMOTIVO</w:t>
            </w:r>
          </w:p>
        </w:tc>
        <w:tc>
          <w:tcPr>
            <w:tcW w:w="2033" w:type="pct"/>
            <w:shd w:val="clear" w:color="auto" w:fill="auto"/>
            <w:noWrap/>
            <w:vAlign w:val="center"/>
            <w:hideMark/>
          </w:tcPr>
          <w:p w14:paraId="49BDF7BB" w14:textId="77777777" w:rsidR="005977D5" w:rsidRPr="001F799B" w:rsidRDefault="005977D5" w:rsidP="00C01C97">
            <w:pPr>
              <w:rPr>
                <w:rFonts w:cs="Arial"/>
                <w:color w:val="000000"/>
                <w:sz w:val="20"/>
                <w:szCs w:val="20"/>
              </w:rPr>
            </w:pPr>
            <w:r w:rsidRPr="001F799B">
              <w:rPr>
                <w:rFonts w:cs="Arial"/>
                <w:color w:val="000000"/>
                <w:sz w:val="20"/>
                <w:szCs w:val="20"/>
              </w:rPr>
              <w:t>Tratativa SubMotivo</w:t>
            </w:r>
          </w:p>
        </w:tc>
        <w:tc>
          <w:tcPr>
            <w:tcW w:w="1457" w:type="pct"/>
            <w:shd w:val="clear" w:color="auto" w:fill="auto"/>
            <w:noWrap/>
            <w:vAlign w:val="center"/>
            <w:hideMark/>
          </w:tcPr>
          <w:p w14:paraId="17D5A2DE" w14:textId="77777777" w:rsidR="005977D5" w:rsidRPr="001F799B" w:rsidRDefault="005977D5" w:rsidP="001F799B">
            <w:pPr>
              <w:jc w:val="left"/>
              <w:rPr>
                <w:rFonts w:cs="Arial"/>
                <w:color w:val="000000"/>
                <w:sz w:val="20"/>
                <w:szCs w:val="20"/>
              </w:rPr>
            </w:pPr>
            <w:r w:rsidRPr="001F799B">
              <w:rPr>
                <w:rFonts w:cs="Arial"/>
                <w:color w:val="000000"/>
                <w:sz w:val="20"/>
                <w:szCs w:val="20"/>
              </w:rPr>
              <w:t> </w:t>
            </w:r>
          </w:p>
        </w:tc>
      </w:tr>
      <w:tr w:rsidR="005977D5" w:rsidRPr="005977D5" w14:paraId="3DC44A19" w14:textId="77777777" w:rsidTr="00C90989">
        <w:trPr>
          <w:trHeight w:val="315"/>
        </w:trPr>
        <w:tc>
          <w:tcPr>
            <w:tcW w:w="1510" w:type="pct"/>
            <w:shd w:val="clear" w:color="auto" w:fill="auto"/>
            <w:noWrap/>
            <w:vAlign w:val="center"/>
            <w:hideMark/>
          </w:tcPr>
          <w:p w14:paraId="1D3DEC87" w14:textId="3249BCFB" w:rsidR="005977D5" w:rsidRPr="001F799B" w:rsidRDefault="005977D5" w:rsidP="00C01C97">
            <w:pPr>
              <w:rPr>
                <w:rFonts w:cs="Arial"/>
                <w:color w:val="000000"/>
                <w:sz w:val="20"/>
                <w:szCs w:val="20"/>
              </w:rPr>
            </w:pPr>
            <w:r w:rsidRPr="001F799B">
              <w:rPr>
                <w:rFonts w:cs="Arial"/>
                <w:color w:val="000000"/>
                <w:sz w:val="20"/>
                <w:szCs w:val="20"/>
              </w:rPr>
              <w:t>INICIO_ATENDIMENTO</w:t>
            </w:r>
          </w:p>
        </w:tc>
        <w:tc>
          <w:tcPr>
            <w:tcW w:w="2033" w:type="pct"/>
            <w:shd w:val="clear" w:color="auto" w:fill="auto"/>
            <w:noWrap/>
            <w:vAlign w:val="center"/>
            <w:hideMark/>
          </w:tcPr>
          <w:p w14:paraId="6BA7C770" w14:textId="77777777" w:rsidR="005977D5" w:rsidRPr="001F799B" w:rsidRDefault="005977D5" w:rsidP="00C01C97">
            <w:pPr>
              <w:rPr>
                <w:rFonts w:cs="Arial"/>
                <w:color w:val="000000"/>
                <w:sz w:val="20"/>
                <w:szCs w:val="20"/>
              </w:rPr>
            </w:pPr>
            <w:r w:rsidRPr="001F799B">
              <w:rPr>
                <w:rFonts w:cs="Arial"/>
                <w:color w:val="000000"/>
                <w:sz w:val="20"/>
                <w:szCs w:val="20"/>
              </w:rPr>
              <w:t>Inicio Atendimento</w:t>
            </w:r>
          </w:p>
        </w:tc>
        <w:tc>
          <w:tcPr>
            <w:tcW w:w="1457" w:type="pct"/>
            <w:shd w:val="clear" w:color="auto" w:fill="auto"/>
            <w:noWrap/>
            <w:vAlign w:val="center"/>
            <w:hideMark/>
          </w:tcPr>
          <w:p w14:paraId="1E9B1012" w14:textId="77777777" w:rsidR="005977D5" w:rsidRPr="001F799B" w:rsidRDefault="005977D5" w:rsidP="001F799B">
            <w:pPr>
              <w:jc w:val="left"/>
              <w:rPr>
                <w:rFonts w:cs="Arial"/>
                <w:color w:val="000000"/>
                <w:sz w:val="20"/>
                <w:szCs w:val="20"/>
              </w:rPr>
            </w:pPr>
            <w:r w:rsidRPr="001F799B">
              <w:rPr>
                <w:rFonts w:cs="Arial"/>
                <w:color w:val="000000"/>
                <w:sz w:val="20"/>
                <w:szCs w:val="20"/>
              </w:rPr>
              <w:t>27/09/2017</w:t>
            </w:r>
          </w:p>
        </w:tc>
      </w:tr>
      <w:tr w:rsidR="005977D5" w:rsidRPr="005977D5" w14:paraId="12217ADB" w14:textId="77777777" w:rsidTr="00C90989">
        <w:trPr>
          <w:trHeight w:val="315"/>
        </w:trPr>
        <w:tc>
          <w:tcPr>
            <w:tcW w:w="1510" w:type="pct"/>
            <w:shd w:val="clear" w:color="auto" w:fill="auto"/>
            <w:noWrap/>
            <w:vAlign w:val="center"/>
            <w:hideMark/>
          </w:tcPr>
          <w:p w14:paraId="2E5B6678" w14:textId="51E3CA4A" w:rsidR="005977D5" w:rsidRPr="001F799B" w:rsidRDefault="005977D5" w:rsidP="00C01C97">
            <w:pPr>
              <w:rPr>
                <w:rFonts w:cs="Arial"/>
                <w:color w:val="000000"/>
                <w:sz w:val="20"/>
                <w:szCs w:val="20"/>
              </w:rPr>
            </w:pPr>
            <w:r w:rsidRPr="001F799B">
              <w:rPr>
                <w:rFonts w:cs="Arial"/>
                <w:color w:val="000000"/>
                <w:sz w:val="20"/>
                <w:szCs w:val="20"/>
              </w:rPr>
              <w:t>FIM_ATENDIMENTO</w:t>
            </w:r>
          </w:p>
        </w:tc>
        <w:tc>
          <w:tcPr>
            <w:tcW w:w="2033" w:type="pct"/>
            <w:shd w:val="clear" w:color="auto" w:fill="auto"/>
            <w:noWrap/>
            <w:vAlign w:val="center"/>
            <w:hideMark/>
          </w:tcPr>
          <w:p w14:paraId="0376C4B7" w14:textId="77777777" w:rsidR="005977D5" w:rsidRPr="001F799B" w:rsidRDefault="005977D5" w:rsidP="00C01C97">
            <w:pPr>
              <w:rPr>
                <w:rFonts w:cs="Arial"/>
                <w:color w:val="000000"/>
                <w:sz w:val="20"/>
                <w:szCs w:val="20"/>
              </w:rPr>
            </w:pPr>
            <w:r w:rsidRPr="001F799B">
              <w:rPr>
                <w:rFonts w:cs="Arial"/>
                <w:color w:val="000000"/>
                <w:sz w:val="20"/>
                <w:szCs w:val="20"/>
              </w:rPr>
              <w:t>Fim Atendimento</w:t>
            </w:r>
          </w:p>
        </w:tc>
        <w:tc>
          <w:tcPr>
            <w:tcW w:w="1457" w:type="pct"/>
            <w:shd w:val="clear" w:color="auto" w:fill="auto"/>
            <w:noWrap/>
            <w:vAlign w:val="center"/>
            <w:hideMark/>
          </w:tcPr>
          <w:p w14:paraId="7E656004" w14:textId="77777777" w:rsidR="005977D5" w:rsidRPr="001F799B" w:rsidRDefault="005977D5" w:rsidP="001F799B">
            <w:pPr>
              <w:jc w:val="left"/>
              <w:rPr>
                <w:rFonts w:cs="Arial"/>
                <w:color w:val="000000"/>
                <w:sz w:val="20"/>
                <w:szCs w:val="20"/>
              </w:rPr>
            </w:pPr>
            <w:r w:rsidRPr="001F799B">
              <w:rPr>
                <w:rFonts w:cs="Arial"/>
                <w:color w:val="000000"/>
                <w:sz w:val="20"/>
                <w:szCs w:val="20"/>
              </w:rPr>
              <w:t>27/09/2017</w:t>
            </w:r>
          </w:p>
        </w:tc>
      </w:tr>
      <w:tr w:rsidR="005977D5" w:rsidRPr="005977D5" w14:paraId="1BF4FEF7" w14:textId="77777777" w:rsidTr="00C90989">
        <w:trPr>
          <w:trHeight w:val="315"/>
        </w:trPr>
        <w:tc>
          <w:tcPr>
            <w:tcW w:w="1510" w:type="pct"/>
            <w:shd w:val="clear" w:color="auto" w:fill="auto"/>
            <w:noWrap/>
            <w:vAlign w:val="center"/>
            <w:hideMark/>
          </w:tcPr>
          <w:p w14:paraId="2972F1B6" w14:textId="2AD4624F" w:rsidR="005977D5" w:rsidRPr="001F799B" w:rsidRDefault="005977D5" w:rsidP="00C01C97">
            <w:pPr>
              <w:rPr>
                <w:rFonts w:cs="Arial"/>
                <w:color w:val="000000"/>
                <w:sz w:val="20"/>
                <w:szCs w:val="20"/>
              </w:rPr>
            </w:pPr>
            <w:r w:rsidRPr="001F799B">
              <w:rPr>
                <w:rFonts w:cs="Arial"/>
                <w:color w:val="000000"/>
                <w:sz w:val="20"/>
                <w:szCs w:val="20"/>
              </w:rPr>
              <w:t>RE</w:t>
            </w:r>
          </w:p>
        </w:tc>
        <w:tc>
          <w:tcPr>
            <w:tcW w:w="2033" w:type="pct"/>
            <w:shd w:val="clear" w:color="auto" w:fill="auto"/>
            <w:noWrap/>
            <w:vAlign w:val="center"/>
            <w:hideMark/>
          </w:tcPr>
          <w:p w14:paraId="39AF97E7" w14:textId="77777777" w:rsidR="005977D5" w:rsidRPr="001F799B" w:rsidRDefault="005977D5" w:rsidP="00C01C97">
            <w:pPr>
              <w:rPr>
                <w:rFonts w:cs="Arial"/>
                <w:color w:val="000000"/>
                <w:sz w:val="20"/>
                <w:szCs w:val="20"/>
              </w:rPr>
            </w:pPr>
            <w:r w:rsidRPr="001F799B">
              <w:rPr>
                <w:rFonts w:cs="Arial"/>
                <w:color w:val="000000"/>
                <w:sz w:val="20"/>
                <w:szCs w:val="20"/>
              </w:rPr>
              <w:t>RE</w:t>
            </w:r>
          </w:p>
        </w:tc>
        <w:tc>
          <w:tcPr>
            <w:tcW w:w="1457" w:type="pct"/>
            <w:shd w:val="clear" w:color="auto" w:fill="auto"/>
            <w:noWrap/>
            <w:vAlign w:val="center"/>
            <w:hideMark/>
          </w:tcPr>
          <w:p w14:paraId="20634905" w14:textId="77777777" w:rsidR="005977D5" w:rsidRPr="001F799B" w:rsidRDefault="005977D5" w:rsidP="001F799B">
            <w:pPr>
              <w:jc w:val="left"/>
              <w:rPr>
                <w:rFonts w:cs="Arial"/>
                <w:color w:val="000000"/>
                <w:sz w:val="20"/>
                <w:szCs w:val="20"/>
              </w:rPr>
            </w:pPr>
            <w:r w:rsidRPr="001F799B">
              <w:rPr>
                <w:rFonts w:cs="Arial"/>
                <w:color w:val="000000"/>
                <w:sz w:val="20"/>
                <w:szCs w:val="20"/>
              </w:rPr>
              <w:t>556943</w:t>
            </w:r>
          </w:p>
        </w:tc>
      </w:tr>
      <w:tr w:rsidR="005977D5" w:rsidRPr="005977D5" w14:paraId="080410C6" w14:textId="77777777" w:rsidTr="00C90989">
        <w:trPr>
          <w:trHeight w:val="315"/>
        </w:trPr>
        <w:tc>
          <w:tcPr>
            <w:tcW w:w="1510" w:type="pct"/>
            <w:shd w:val="clear" w:color="auto" w:fill="auto"/>
            <w:noWrap/>
            <w:vAlign w:val="center"/>
            <w:hideMark/>
          </w:tcPr>
          <w:p w14:paraId="20E5FB69" w14:textId="30CC39FB" w:rsidR="005977D5" w:rsidRPr="001F799B" w:rsidRDefault="005977D5" w:rsidP="00C01C97">
            <w:pPr>
              <w:rPr>
                <w:rFonts w:cs="Arial"/>
                <w:color w:val="000000"/>
                <w:sz w:val="20"/>
                <w:szCs w:val="20"/>
              </w:rPr>
            </w:pPr>
            <w:r w:rsidRPr="001F799B">
              <w:rPr>
                <w:rFonts w:cs="Arial"/>
                <w:color w:val="000000"/>
                <w:sz w:val="20"/>
                <w:szCs w:val="20"/>
              </w:rPr>
              <w:t>OPERADOR</w:t>
            </w:r>
          </w:p>
        </w:tc>
        <w:tc>
          <w:tcPr>
            <w:tcW w:w="2033" w:type="pct"/>
            <w:shd w:val="clear" w:color="auto" w:fill="auto"/>
            <w:noWrap/>
            <w:vAlign w:val="center"/>
            <w:hideMark/>
          </w:tcPr>
          <w:p w14:paraId="31EAAF08" w14:textId="77777777" w:rsidR="005977D5" w:rsidRPr="001F799B" w:rsidRDefault="005977D5" w:rsidP="00C01C97">
            <w:pPr>
              <w:rPr>
                <w:rFonts w:cs="Arial"/>
                <w:color w:val="000000"/>
                <w:sz w:val="20"/>
                <w:szCs w:val="20"/>
              </w:rPr>
            </w:pPr>
            <w:r w:rsidRPr="001F799B">
              <w:rPr>
                <w:rFonts w:cs="Arial"/>
                <w:color w:val="000000"/>
                <w:sz w:val="20"/>
                <w:szCs w:val="20"/>
              </w:rPr>
              <w:t>Operador</w:t>
            </w:r>
          </w:p>
        </w:tc>
        <w:tc>
          <w:tcPr>
            <w:tcW w:w="1457" w:type="pct"/>
            <w:shd w:val="clear" w:color="auto" w:fill="auto"/>
            <w:noWrap/>
            <w:vAlign w:val="center"/>
            <w:hideMark/>
          </w:tcPr>
          <w:p w14:paraId="13498F1D" w14:textId="77777777" w:rsidR="005977D5" w:rsidRPr="001F799B" w:rsidRDefault="005977D5" w:rsidP="001F799B">
            <w:pPr>
              <w:jc w:val="left"/>
              <w:rPr>
                <w:rFonts w:cs="Arial"/>
                <w:color w:val="000000"/>
                <w:sz w:val="20"/>
                <w:szCs w:val="20"/>
              </w:rPr>
            </w:pPr>
            <w:r w:rsidRPr="001F799B">
              <w:rPr>
                <w:rFonts w:cs="Arial"/>
                <w:color w:val="000000"/>
                <w:sz w:val="20"/>
                <w:szCs w:val="20"/>
              </w:rPr>
              <w:t>Luziene Dos Reis Gomes</w:t>
            </w:r>
          </w:p>
        </w:tc>
      </w:tr>
      <w:tr w:rsidR="005977D5" w:rsidRPr="005977D5" w14:paraId="13F917AD" w14:textId="77777777" w:rsidTr="00C90989">
        <w:trPr>
          <w:trHeight w:val="315"/>
        </w:trPr>
        <w:tc>
          <w:tcPr>
            <w:tcW w:w="1510" w:type="pct"/>
            <w:shd w:val="clear" w:color="auto" w:fill="auto"/>
            <w:noWrap/>
            <w:vAlign w:val="center"/>
            <w:hideMark/>
          </w:tcPr>
          <w:p w14:paraId="1F04291D" w14:textId="25D91E63" w:rsidR="005977D5" w:rsidRPr="001F799B" w:rsidRDefault="005977D5" w:rsidP="00C01C97">
            <w:pPr>
              <w:rPr>
                <w:rFonts w:cs="Arial"/>
                <w:color w:val="000000"/>
                <w:sz w:val="20"/>
                <w:szCs w:val="20"/>
              </w:rPr>
            </w:pPr>
            <w:r w:rsidRPr="001F799B">
              <w:rPr>
                <w:rFonts w:cs="Arial"/>
                <w:color w:val="000000"/>
                <w:sz w:val="20"/>
                <w:szCs w:val="20"/>
              </w:rPr>
              <w:t>EQUIPE</w:t>
            </w:r>
          </w:p>
        </w:tc>
        <w:tc>
          <w:tcPr>
            <w:tcW w:w="2033" w:type="pct"/>
            <w:shd w:val="clear" w:color="auto" w:fill="auto"/>
            <w:noWrap/>
            <w:vAlign w:val="center"/>
            <w:hideMark/>
          </w:tcPr>
          <w:p w14:paraId="7DAA0550" w14:textId="77777777" w:rsidR="005977D5" w:rsidRPr="001F799B" w:rsidRDefault="005977D5" w:rsidP="00C01C97">
            <w:pPr>
              <w:rPr>
                <w:rFonts w:cs="Arial"/>
                <w:color w:val="000000"/>
                <w:sz w:val="20"/>
                <w:szCs w:val="20"/>
              </w:rPr>
            </w:pPr>
            <w:r w:rsidRPr="001F799B">
              <w:rPr>
                <w:rFonts w:cs="Arial"/>
                <w:color w:val="000000"/>
                <w:sz w:val="20"/>
                <w:szCs w:val="20"/>
              </w:rPr>
              <w:t>Equipe</w:t>
            </w:r>
          </w:p>
        </w:tc>
        <w:tc>
          <w:tcPr>
            <w:tcW w:w="1457" w:type="pct"/>
            <w:shd w:val="clear" w:color="auto" w:fill="auto"/>
            <w:noWrap/>
            <w:vAlign w:val="center"/>
            <w:hideMark/>
          </w:tcPr>
          <w:p w14:paraId="7E9ACEB6" w14:textId="77777777" w:rsidR="005977D5" w:rsidRPr="001F799B" w:rsidRDefault="005977D5" w:rsidP="001F799B">
            <w:pPr>
              <w:jc w:val="left"/>
              <w:rPr>
                <w:rFonts w:cs="Arial"/>
                <w:color w:val="000000"/>
                <w:sz w:val="20"/>
                <w:szCs w:val="20"/>
              </w:rPr>
            </w:pPr>
            <w:r w:rsidRPr="001F799B">
              <w:rPr>
                <w:rFonts w:cs="Arial"/>
                <w:color w:val="000000"/>
                <w:sz w:val="20"/>
                <w:szCs w:val="20"/>
              </w:rPr>
              <w:t>Fraude-2N NCOI BO TV</w:t>
            </w:r>
          </w:p>
        </w:tc>
      </w:tr>
      <w:tr w:rsidR="005977D5" w:rsidRPr="005977D5" w14:paraId="74B1930A" w14:textId="77777777" w:rsidTr="00C90989">
        <w:trPr>
          <w:trHeight w:val="315"/>
        </w:trPr>
        <w:tc>
          <w:tcPr>
            <w:tcW w:w="1510" w:type="pct"/>
            <w:shd w:val="clear" w:color="auto" w:fill="auto"/>
            <w:noWrap/>
            <w:vAlign w:val="center"/>
            <w:hideMark/>
          </w:tcPr>
          <w:p w14:paraId="560E0F8E" w14:textId="156F8B64" w:rsidR="005977D5" w:rsidRPr="001F799B" w:rsidRDefault="005977D5" w:rsidP="00C01C97">
            <w:pPr>
              <w:rPr>
                <w:rFonts w:cs="Arial"/>
                <w:color w:val="000000"/>
                <w:sz w:val="20"/>
                <w:szCs w:val="20"/>
              </w:rPr>
            </w:pPr>
            <w:r w:rsidRPr="001F799B">
              <w:rPr>
                <w:rFonts w:cs="Arial"/>
                <w:color w:val="000000"/>
                <w:sz w:val="20"/>
                <w:szCs w:val="20"/>
              </w:rPr>
              <w:t>SUPERVISOR</w:t>
            </w:r>
          </w:p>
        </w:tc>
        <w:tc>
          <w:tcPr>
            <w:tcW w:w="2033" w:type="pct"/>
            <w:shd w:val="clear" w:color="auto" w:fill="auto"/>
            <w:noWrap/>
            <w:vAlign w:val="center"/>
            <w:hideMark/>
          </w:tcPr>
          <w:p w14:paraId="74778DE7" w14:textId="77777777" w:rsidR="005977D5" w:rsidRPr="001F799B" w:rsidRDefault="005977D5" w:rsidP="00C01C97">
            <w:pPr>
              <w:rPr>
                <w:rFonts w:cs="Arial"/>
                <w:color w:val="000000"/>
                <w:sz w:val="20"/>
                <w:szCs w:val="20"/>
              </w:rPr>
            </w:pPr>
            <w:r w:rsidRPr="001F799B">
              <w:rPr>
                <w:rFonts w:cs="Arial"/>
                <w:color w:val="000000"/>
                <w:sz w:val="20"/>
                <w:szCs w:val="20"/>
              </w:rPr>
              <w:t>Supervisor</w:t>
            </w:r>
          </w:p>
        </w:tc>
        <w:tc>
          <w:tcPr>
            <w:tcW w:w="1457" w:type="pct"/>
            <w:shd w:val="clear" w:color="auto" w:fill="auto"/>
            <w:noWrap/>
            <w:vAlign w:val="center"/>
            <w:hideMark/>
          </w:tcPr>
          <w:p w14:paraId="298BD686" w14:textId="77777777" w:rsidR="005977D5" w:rsidRPr="001F799B" w:rsidRDefault="005977D5" w:rsidP="001F799B">
            <w:pPr>
              <w:jc w:val="left"/>
              <w:rPr>
                <w:rFonts w:cs="Arial"/>
                <w:color w:val="000000"/>
                <w:sz w:val="20"/>
                <w:szCs w:val="20"/>
              </w:rPr>
            </w:pPr>
            <w:r w:rsidRPr="001F799B">
              <w:rPr>
                <w:rFonts w:cs="Arial"/>
                <w:color w:val="000000"/>
                <w:sz w:val="20"/>
                <w:szCs w:val="20"/>
              </w:rPr>
              <w:t>Gabriela De Souza Fontoura</w:t>
            </w:r>
          </w:p>
        </w:tc>
      </w:tr>
      <w:tr w:rsidR="005977D5" w:rsidRPr="005977D5" w14:paraId="3BDA74C1" w14:textId="77777777" w:rsidTr="00C90989">
        <w:trPr>
          <w:trHeight w:val="315"/>
        </w:trPr>
        <w:tc>
          <w:tcPr>
            <w:tcW w:w="1510" w:type="pct"/>
            <w:shd w:val="clear" w:color="auto" w:fill="auto"/>
            <w:noWrap/>
            <w:vAlign w:val="center"/>
            <w:hideMark/>
          </w:tcPr>
          <w:p w14:paraId="5B62E7F5" w14:textId="7343437B" w:rsidR="005977D5" w:rsidRPr="001F799B" w:rsidRDefault="005977D5" w:rsidP="00C01C97">
            <w:pPr>
              <w:rPr>
                <w:rFonts w:cs="Arial"/>
                <w:color w:val="000000"/>
                <w:sz w:val="20"/>
                <w:szCs w:val="20"/>
              </w:rPr>
            </w:pPr>
            <w:r w:rsidRPr="001F799B">
              <w:rPr>
                <w:rFonts w:cs="Arial"/>
                <w:color w:val="000000"/>
                <w:sz w:val="20"/>
                <w:szCs w:val="20"/>
              </w:rPr>
              <w:t>TEMPO_EDICAO</w:t>
            </w:r>
          </w:p>
        </w:tc>
        <w:tc>
          <w:tcPr>
            <w:tcW w:w="2033" w:type="pct"/>
            <w:shd w:val="clear" w:color="auto" w:fill="auto"/>
            <w:noWrap/>
            <w:vAlign w:val="center"/>
            <w:hideMark/>
          </w:tcPr>
          <w:p w14:paraId="7C698F9F" w14:textId="77777777" w:rsidR="005977D5" w:rsidRPr="001F799B" w:rsidRDefault="005977D5" w:rsidP="00C01C97">
            <w:pPr>
              <w:rPr>
                <w:rFonts w:cs="Arial"/>
                <w:color w:val="000000"/>
                <w:sz w:val="20"/>
                <w:szCs w:val="20"/>
              </w:rPr>
            </w:pPr>
            <w:r w:rsidRPr="001F799B">
              <w:rPr>
                <w:rFonts w:cs="Arial"/>
                <w:color w:val="000000"/>
                <w:sz w:val="20"/>
                <w:szCs w:val="20"/>
              </w:rPr>
              <w:t>Tempo de Edição</w:t>
            </w:r>
          </w:p>
        </w:tc>
        <w:tc>
          <w:tcPr>
            <w:tcW w:w="1457" w:type="pct"/>
            <w:shd w:val="clear" w:color="auto" w:fill="auto"/>
            <w:noWrap/>
            <w:vAlign w:val="center"/>
            <w:hideMark/>
          </w:tcPr>
          <w:p w14:paraId="78B7BCFF" w14:textId="77777777" w:rsidR="005977D5" w:rsidRPr="001F799B" w:rsidRDefault="005977D5" w:rsidP="001F799B">
            <w:pPr>
              <w:jc w:val="left"/>
              <w:rPr>
                <w:rFonts w:cs="Arial"/>
                <w:color w:val="000000"/>
                <w:sz w:val="20"/>
                <w:szCs w:val="20"/>
              </w:rPr>
            </w:pPr>
            <w:r w:rsidRPr="001F799B">
              <w:rPr>
                <w:rFonts w:cs="Arial"/>
                <w:color w:val="000000"/>
                <w:sz w:val="20"/>
                <w:szCs w:val="20"/>
              </w:rPr>
              <w:t>00:07:25</w:t>
            </w:r>
          </w:p>
        </w:tc>
      </w:tr>
      <w:tr w:rsidR="005977D5" w:rsidRPr="005977D5" w14:paraId="7BEBC821" w14:textId="77777777" w:rsidTr="00C90989">
        <w:trPr>
          <w:trHeight w:val="8192"/>
        </w:trPr>
        <w:tc>
          <w:tcPr>
            <w:tcW w:w="1510" w:type="pct"/>
            <w:shd w:val="clear" w:color="auto" w:fill="auto"/>
            <w:noWrap/>
            <w:vAlign w:val="center"/>
            <w:hideMark/>
          </w:tcPr>
          <w:p w14:paraId="46BDDC2A" w14:textId="7680C2D0" w:rsidR="005977D5" w:rsidRPr="001F799B" w:rsidRDefault="005977D5" w:rsidP="00C01C97">
            <w:pPr>
              <w:rPr>
                <w:rFonts w:cs="Arial"/>
                <w:color w:val="000000"/>
                <w:sz w:val="20"/>
                <w:szCs w:val="20"/>
              </w:rPr>
            </w:pPr>
            <w:r w:rsidRPr="001F799B">
              <w:rPr>
                <w:rFonts w:cs="Arial"/>
                <w:color w:val="000000"/>
                <w:sz w:val="20"/>
                <w:szCs w:val="20"/>
              </w:rPr>
              <w:lastRenderedPageBreak/>
              <w:t>COMENTARIOS</w:t>
            </w:r>
          </w:p>
        </w:tc>
        <w:tc>
          <w:tcPr>
            <w:tcW w:w="2033" w:type="pct"/>
            <w:shd w:val="clear" w:color="auto" w:fill="auto"/>
            <w:noWrap/>
            <w:vAlign w:val="center"/>
            <w:hideMark/>
          </w:tcPr>
          <w:p w14:paraId="7CB41F1B" w14:textId="77777777" w:rsidR="005977D5" w:rsidRPr="001F799B" w:rsidRDefault="005977D5" w:rsidP="00C01C97">
            <w:pPr>
              <w:rPr>
                <w:rFonts w:cs="Arial"/>
                <w:color w:val="000000"/>
                <w:sz w:val="20"/>
                <w:szCs w:val="20"/>
              </w:rPr>
            </w:pPr>
            <w:r w:rsidRPr="001F799B">
              <w:rPr>
                <w:rFonts w:cs="Arial"/>
                <w:color w:val="000000"/>
                <w:sz w:val="20"/>
                <w:szCs w:val="20"/>
              </w:rPr>
              <w:t>Comentários</w:t>
            </w:r>
          </w:p>
        </w:tc>
        <w:tc>
          <w:tcPr>
            <w:tcW w:w="1457" w:type="pct"/>
            <w:shd w:val="clear" w:color="auto" w:fill="auto"/>
            <w:vAlign w:val="center"/>
            <w:hideMark/>
          </w:tcPr>
          <w:p w14:paraId="251A4592" w14:textId="77777777" w:rsidR="005977D5" w:rsidRPr="001F799B" w:rsidRDefault="005977D5" w:rsidP="001F799B">
            <w:pPr>
              <w:jc w:val="left"/>
              <w:rPr>
                <w:rFonts w:cs="Arial"/>
                <w:color w:val="000000"/>
                <w:sz w:val="20"/>
                <w:szCs w:val="20"/>
              </w:rPr>
            </w:pPr>
            <w:r w:rsidRPr="001F799B">
              <w:rPr>
                <w:rFonts w:cs="Arial"/>
                <w:color w:val="000000"/>
                <w:sz w:val="20"/>
                <w:szCs w:val="20"/>
              </w:rPr>
              <w:t>Erro de vendas</w:t>
            </w:r>
            <w:r w:rsidRPr="001F799B">
              <w:rPr>
                <w:rFonts w:cs="Arial"/>
                <w:color w:val="000000"/>
                <w:sz w:val="20"/>
                <w:szCs w:val="20"/>
              </w:rPr>
              <w:br/>
            </w:r>
            <w:r w:rsidRPr="001F799B">
              <w:rPr>
                <w:rFonts w:cs="Arial"/>
                <w:color w:val="000000"/>
                <w:sz w:val="20"/>
                <w:szCs w:val="20"/>
              </w:rPr>
              <w:br/>
              <w:t>• Linhas que o cliente conhece: não</w:t>
            </w:r>
            <w:r w:rsidRPr="001F799B">
              <w:rPr>
                <w:rFonts w:cs="Arial"/>
                <w:color w:val="000000"/>
                <w:sz w:val="20"/>
                <w:szCs w:val="20"/>
              </w:rPr>
              <w:br/>
              <w:t>• Terminal reclamado tem usuário? Não possui</w:t>
            </w:r>
            <w:r w:rsidRPr="001F799B">
              <w:rPr>
                <w:rFonts w:cs="Arial"/>
                <w:color w:val="000000"/>
                <w:sz w:val="20"/>
                <w:szCs w:val="20"/>
              </w:rPr>
              <w:br/>
              <w:t>• Mais discados contato sem sucesso: não possui</w:t>
            </w:r>
            <w:r w:rsidRPr="001F799B">
              <w:rPr>
                <w:rFonts w:cs="Arial"/>
                <w:color w:val="000000"/>
                <w:sz w:val="20"/>
                <w:szCs w:val="20"/>
              </w:rPr>
              <w:br/>
            </w:r>
            <w:r w:rsidRPr="001F799B">
              <w:rPr>
                <w:rFonts w:cs="Arial"/>
                <w:color w:val="000000"/>
                <w:sz w:val="20"/>
                <w:szCs w:val="20"/>
              </w:rPr>
              <w:br/>
              <w:t xml:space="preserve">   Fechamento Padrão</w:t>
            </w:r>
            <w:r w:rsidRPr="001F799B">
              <w:rPr>
                <w:rFonts w:cs="Arial"/>
                <w:color w:val="000000"/>
                <w:sz w:val="20"/>
                <w:szCs w:val="20"/>
              </w:rPr>
              <w:br/>
            </w:r>
            <w:r w:rsidRPr="001F799B">
              <w:rPr>
                <w:rFonts w:cs="Arial"/>
                <w:color w:val="000000"/>
                <w:sz w:val="20"/>
                <w:szCs w:val="20"/>
              </w:rPr>
              <w:br/>
              <w:t xml:space="preserve">O titular do CPF/CNPJ 44983646000 não é responsável por esta(s) linha(s) 48910050238 linha vinculada ao contrato da oi TV 31371712 e o fixo ficticio 48C2395380. Cliente retirado de ações de cobrança da Oi. Em contato no terminal 51993994518 ás 14h43min atende titular ciente do prazo para providências. Titular afirma que não foi ela quem pagou as faturas.  Obs:   mudinho tem faturas pagas da oi TV mas titular afirma em atendimento que não foi ela quem pagou. </w:t>
            </w:r>
          </w:p>
        </w:tc>
      </w:tr>
    </w:tbl>
    <w:p w14:paraId="7B39AE4E" w14:textId="77777777" w:rsidR="00BB7328" w:rsidRPr="00BB7328" w:rsidRDefault="00BB7328" w:rsidP="00C01C97">
      <w:pPr>
        <w:rPr>
          <w:lang w:eastAsia="en-US"/>
        </w:rPr>
      </w:pPr>
    </w:p>
    <w:p w14:paraId="75D268C8" w14:textId="61FC9B27" w:rsidR="005A6910" w:rsidRDefault="005A6910">
      <w:pPr>
        <w:jc w:val="left"/>
        <w:rPr>
          <w:rFonts w:cs="Arial"/>
        </w:rPr>
      </w:pPr>
      <w:r>
        <w:rPr>
          <w:rFonts w:cs="Arial"/>
        </w:rPr>
        <w:br w:type="page"/>
      </w:r>
    </w:p>
    <w:p w14:paraId="240AC3C8" w14:textId="77777777" w:rsidR="00EC1625" w:rsidRPr="00153785" w:rsidRDefault="00EC1625" w:rsidP="00C01C97">
      <w:pPr>
        <w:pStyle w:val="Heading5"/>
      </w:pPr>
      <w:r w:rsidRPr="00153785">
        <w:lastRenderedPageBreak/>
        <w:t>Tabela de destino</w:t>
      </w:r>
    </w:p>
    <w:p w14:paraId="4C05A4B3" w14:textId="77777777" w:rsidR="00EC1625" w:rsidRPr="00153785" w:rsidRDefault="00EC1625" w:rsidP="00EC1625">
      <w:pPr>
        <w:rPr>
          <w:rFonts w:cs="Arial"/>
        </w:rPr>
      </w:pPr>
    </w:p>
    <w:p w14:paraId="263DDE2A" w14:textId="77777777" w:rsidR="005A6910" w:rsidRDefault="005A6910" w:rsidP="00EC1625">
      <w:pPr>
        <w:rPr>
          <w:rFonts w:cs="Arial"/>
        </w:rPr>
      </w:pPr>
    </w:p>
    <w:p w14:paraId="41FF3495" w14:textId="77777777" w:rsidR="00AA6A23" w:rsidRPr="00153785" w:rsidRDefault="00AA6A23" w:rsidP="00AA6A23">
      <w:pPr>
        <w:rPr>
          <w:rFonts w:cs="Arial"/>
        </w:rPr>
      </w:pPr>
      <w:r>
        <w:rPr>
          <w:rFonts w:cs="Arial"/>
        </w:rPr>
        <w:t>Nome: FMS_T_NCOI</w:t>
      </w:r>
    </w:p>
    <w:p w14:paraId="76911796" w14:textId="77777777" w:rsidR="00AA6A23" w:rsidRDefault="00AA6A23" w:rsidP="00AA6A23">
      <w:pPr>
        <w:rPr>
          <w:rFonts w:cs="Arial"/>
          <w:lang w:eastAsia="en-US"/>
        </w:rPr>
      </w:pPr>
    </w:p>
    <w:tbl>
      <w:tblPr>
        <w:tblW w:w="5097" w:type="pct"/>
        <w:tblLayout w:type="fixed"/>
        <w:tblCellMar>
          <w:left w:w="70" w:type="dxa"/>
          <w:right w:w="70" w:type="dxa"/>
        </w:tblCellMar>
        <w:tblLook w:val="04A0" w:firstRow="1" w:lastRow="0" w:firstColumn="1" w:lastColumn="0" w:noHBand="0" w:noVBand="1"/>
      </w:tblPr>
      <w:tblGrid>
        <w:gridCol w:w="2296"/>
        <w:gridCol w:w="713"/>
        <w:gridCol w:w="844"/>
        <w:gridCol w:w="638"/>
        <w:gridCol w:w="528"/>
        <w:gridCol w:w="2490"/>
        <w:gridCol w:w="2885"/>
      </w:tblGrid>
      <w:tr w:rsidR="00AA6A23" w:rsidRPr="003632E2" w14:paraId="4BF46462" w14:textId="77777777" w:rsidTr="00260661">
        <w:trPr>
          <w:trHeight w:val="360"/>
        </w:trPr>
        <w:tc>
          <w:tcPr>
            <w:tcW w:w="1104"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3742BF11"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Campo</w:t>
            </w:r>
          </w:p>
        </w:tc>
        <w:tc>
          <w:tcPr>
            <w:tcW w:w="343" w:type="pct"/>
            <w:tcBorders>
              <w:top w:val="single" w:sz="4" w:space="0" w:color="auto"/>
              <w:left w:val="nil"/>
              <w:bottom w:val="single" w:sz="4" w:space="0" w:color="auto"/>
              <w:right w:val="single" w:sz="4" w:space="0" w:color="auto"/>
            </w:tcBorders>
            <w:shd w:val="clear" w:color="000000" w:fill="808080"/>
            <w:vAlign w:val="center"/>
            <w:hideMark/>
          </w:tcPr>
          <w:p w14:paraId="16A8C678"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Tipo</w:t>
            </w:r>
          </w:p>
        </w:tc>
        <w:tc>
          <w:tcPr>
            <w:tcW w:w="406" w:type="pct"/>
            <w:tcBorders>
              <w:top w:val="single" w:sz="4" w:space="0" w:color="auto"/>
              <w:left w:val="nil"/>
              <w:bottom w:val="single" w:sz="4" w:space="0" w:color="auto"/>
              <w:right w:val="single" w:sz="4" w:space="0" w:color="auto"/>
            </w:tcBorders>
            <w:shd w:val="clear" w:color="000000" w:fill="808080"/>
            <w:vAlign w:val="center"/>
            <w:hideMark/>
          </w:tcPr>
          <w:p w14:paraId="63D2B485"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Tamanho</w:t>
            </w:r>
          </w:p>
        </w:tc>
        <w:tc>
          <w:tcPr>
            <w:tcW w:w="307" w:type="pct"/>
            <w:tcBorders>
              <w:top w:val="single" w:sz="4" w:space="0" w:color="auto"/>
              <w:left w:val="nil"/>
              <w:bottom w:val="single" w:sz="4" w:space="0" w:color="auto"/>
              <w:right w:val="single" w:sz="4" w:space="0" w:color="auto"/>
            </w:tcBorders>
            <w:shd w:val="clear" w:color="000000" w:fill="808080"/>
            <w:vAlign w:val="center"/>
            <w:hideMark/>
          </w:tcPr>
          <w:p w14:paraId="256444BC"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Chave</w:t>
            </w:r>
          </w:p>
        </w:tc>
        <w:tc>
          <w:tcPr>
            <w:tcW w:w="254" w:type="pct"/>
            <w:tcBorders>
              <w:top w:val="single" w:sz="4" w:space="0" w:color="auto"/>
              <w:left w:val="nil"/>
              <w:bottom w:val="single" w:sz="4" w:space="0" w:color="auto"/>
              <w:right w:val="single" w:sz="4" w:space="0" w:color="auto"/>
            </w:tcBorders>
            <w:shd w:val="clear" w:color="000000" w:fill="808080"/>
            <w:vAlign w:val="center"/>
            <w:hideMark/>
          </w:tcPr>
          <w:p w14:paraId="12ADA1CA"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Nulo</w:t>
            </w:r>
          </w:p>
        </w:tc>
        <w:tc>
          <w:tcPr>
            <w:tcW w:w="1198" w:type="pct"/>
            <w:tcBorders>
              <w:top w:val="single" w:sz="4" w:space="0" w:color="auto"/>
              <w:left w:val="nil"/>
              <w:bottom w:val="single" w:sz="4" w:space="0" w:color="auto"/>
              <w:right w:val="single" w:sz="4" w:space="0" w:color="auto"/>
            </w:tcBorders>
            <w:shd w:val="clear" w:color="000000" w:fill="808080"/>
            <w:vAlign w:val="center"/>
            <w:hideMark/>
          </w:tcPr>
          <w:p w14:paraId="2A246C6B"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Regra para armazenamento</w:t>
            </w:r>
          </w:p>
        </w:tc>
        <w:tc>
          <w:tcPr>
            <w:tcW w:w="1388" w:type="pct"/>
            <w:tcBorders>
              <w:top w:val="single" w:sz="4" w:space="0" w:color="auto"/>
              <w:left w:val="nil"/>
              <w:bottom w:val="single" w:sz="4" w:space="0" w:color="auto"/>
              <w:right w:val="single" w:sz="4" w:space="0" w:color="auto"/>
            </w:tcBorders>
            <w:shd w:val="clear" w:color="000000" w:fill="808080"/>
            <w:vAlign w:val="center"/>
            <w:hideMark/>
          </w:tcPr>
          <w:p w14:paraId="52601AE3" w14:textId="77777777" w:rsidR="00AA6A23" w:rsidRPr="003632E2" w:rsidRDefault="00AA6A23" w:rsidP="00260661">
            <w:pPr>
              <w:jc w:val="center"/>
              <w:rPr>
                <w:rFonts w:cs="Arial"/>
                <w:b/>
                <w:bCs/>
                <w:color w:val="FFFFFF"/>
                <w:sz w:val="14"/>
                <w:szCs w:val="14"/>
              </w:rPr>
            </w:pPr>
            <w:r w:rsidRPr="003632E2">
              <w:rPr>
                <w:rFonts w:cs="Arial"/>
                <w:b/>
                <w:bCs/>
                <w:color w:val="FFFFFF"/>
                <w:sz w:val="14"/>
                <w:szCs w:val="14"/>
              </w:rPr>
              <w:t>Comentários</w:t>
            </w:r>
          </w:p>
        </w:tc>
      </w:tr>
      <w:tr w:rsidR="00AA6A23" w:rsidRPr="003632E2" w14:paraId="7D37EA33"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9BBEF58" w14:textId="77777777" w:rsidR="00AA6A23" w:rsidRPr="003632E2" w:rsidRDefault="00AA6A23" w:rsidP="00260661">
            <w:pPr>
              <w:jc w:val="left"/>
              <w:rPr>
                <w:rFonts w:cs="Arial"/>
                <w:sz w:val="14"/>
                <w:szCs w:val="14"/>
              </w:rPr>
            </w:pPr>
            <w:r w:rsidRPr="003632E2">
              <w:rPr>
                <w:rFonts w:cs="Arial"/>
                <w:sz w:val="14"/>
                <w:szCs w:val="14"/>
              </w:rPr>
              <w:t>DATA_REFERENCIA</w:t>
            </w:r>
          </w:p>
        </w:tc>
        <w:tc>
          <w:tcPr>
            <w:tcW w:w="343" w:type="pct"/>
            <w:tcBorders>
              <w:top w:val="nil"/>
              <w:left w:val="nil"/>
              <w:bottom w:val="single" w:sz="4" w:space="0" w:color="auto"/>
              <w:right w:val="single" w:sz="4" w:space="0" w:color="auto"/>
            </w:tcBorders>
            <w:shd w:val="clear" w:color="000000" w:fill="F2F2F2"/>
            <w:noWrap/>
            <w:vAlign w:val="center"/>
            <w:hideMark/>
          </w:tcPr>
          <w:p w14:paraId="39DA0AD0" w14:textId="77777777" w:rsidR="00AA6A23" w:rsidRPr="003632E2" w:rsidRDefault="00AA6A23" w:rsidP="00260661">
            <w:pPr>
              <w:jc w:val="center"/>
              <w:rPr>
                <w:rFonts w:cs="Arial"/>
                <w:sz w:val="14"/>
                <w:szCs w:val="14"/>
              </w:rPr>
            </w:pPr>
            <w:r>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7CDDB389" w14:textId="77777777" w:rsidR="00AA6A23" w:rsidRPr="003632E2" w:rsidRDefault="00AA6A23" w:rsidP="00260661">
            <w:pPr>
              <w:jc w:val="center"/>
              <w:rPr>
                <w:rFonts w:cs="Arial"/>
                <w:sz w:val="14"/>
                <w:szCs w:val="14"/>
              </w:rPr>
            </w:pPr>
          </w:p>
        </w:tc>
        <w:tc>
          <w:tcPr>
            <w:tcW w:w="307" w:type="pct"/>
            <w:tcBorders>
              <w:top w:val="nil"/>
              <w:left w:val="nil"/>
              <w:bottom w:val="single" w:sz="4" w:space="0" w:color="auto"/>
              <w:right w:val="single" w:sz="4" w:space="0" w:color="auto"/>
            </w:tcBorders>
            <w:shd w:val="clear" w:color="000000" w:fill="F2F2F2"/>
            <w:noWrap/>
            <w:hideMark/>
          </w:tcPr>
          <w:p w14:paraId="603D972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5DC0A0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noWrap/>
            <w:vAlign w:val="bottom"/>
            <w:hideMark/>
          </w:tcPr>
          <w:p w14:paraId="5579B976" w14:textId="77777777" w:rsidR="00AA6A23" w:rsidRPr="003632E2" w:rsidRDefault="00AA6A23" w:rsidP="00260661">
            <w:pPr>
              <w:jc w:val="left"/>
              <w:rPr>
                <w:rFonts w:cs="Arial"/>
                <w:sz w:val="14"/>
                <w:szCs w:val="14"/>
              </w:rPr>
            </w:pPr>
            <w:r w:rsidRPr="003632E2">
              <w:rPr>
                <w:rFonts w:cs="Arial"/>
                <w:sz w:val="14"/>
                <w:szCs w:val="14"/>
              </w:rPr>
              <w:t>DATA_ABERTURA</w:t>
            </w:r>
          </w:p>
        </w:tc>
        <w:tc>
          <w:tcPr>
            <w:tcW w:w="1388" w:type="pct"/>
            <w:tcBorders>
              <w:top w:val="nil"/>
              <w:left w:val="nil"/>
              <w:bottom w:val="single" w:sz="4" w:space="0" w:color="auto"/>
              <w:right w:val="single" w:sz="4" w:space="0" w:color="auto"/>
            </w:tcBorders>
            <w:shd w:val="clear" w:color="auto" w:fill="auto"/>
            <w:vAlign w:val="center"/>
            <w:hideMark/>
          </w:tcPr>
          <w:p w14:paraId="39CCB491" w14:textId="77777777" w:rsidR="00AA6A23" w:rsidRPr="003632E2" w:rsidRDefault="00AA6A23" w:rsidP="00260661">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AA6A23" w:rsidRPr="003632E2" w14:paraId="1796BC36"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520AA53" w14:textId="77777777" w:rsidR="00AA6A23" w:rsidRPr="003632E2" w:rsidRDefault="00AA6A23" w:rsidP="00260661">
            <w:pPr>
              <w:jc w:val="left"/>
              <w:rPr>
                <w:rFonts w:cs="Arial"/>
                <w:sz w:val="14"/>
                <w:szCs w:val="14"/>
              </w:rPr>
            </w:pPr>
            <w:r w:rsidRPr="003632E2">
              <w:rPr>
                <w:rFonts w:cs="Arial"/>
                <w:sz w:val="14"/>
                <w:szCs w:val="14"/>
              </w:rPr>
              <w:t>CPF_CNPJ</w:t>
            </w:r>
          </w:p>
        </w:tc>
        <w:tc>
          <w:tcPr>
            <w:tcW w:w="343" w:type="pct"/>
            <w:tcBorders>
              <w:top w:val="nil"/>
              <w:left w:val="nil"/>
              <w:bottom w:val="single" w:sz="4" w:space="0" w:color="auto"/>
              <w:right w:val="single" w:sz="4" w:space="0" w:color="auto"/>
            </w:tcBorders>
            <w:shd w:val="clear" w:color="000000" w:fill="F2F2F2"/>
            <w:noWrap/>
            <w:vAlign w:val="center"/>
            <w:hideMark/>
          </w:tcPr>
          <w:p w14:paraId="31331F7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14B3F53" w14:textId="77777777" w:rsidR="00AA6A23" w:rsidRPr="003632E2" w:rsidRDefault="00AA6A23" w:rsidP="00260661">
            <w:pPr>
              <w:jc w:val="center"/>
              <w:rPr>
                <w:rFonts w:cs="Arial"/>
                <w:sz w:val="14"/>
                <w:szCs w:val="14"/>
              </w:rPr>
            </w:pPr>
            <w:r w:rsidRPr="003632E2">
              <w:rPr>
                <w:rFonts w:cs="Arial"/>
                <w:sz w:val="14"/>
                <w:szCs w:val="14"/>
              </w:rPr>
              <w:t>30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0EC908E1" w14:textId="77777777" w:rsidR="00AA6A23" w:rsidRPr="00184776" w:rsidRDefault="00AA6A23" w:rsidP="00260661">
            <w:pPr>
              <w:jc w:val="center"/>
              <w:rPr>
                <w:rFonts w:cs="Arial"/>
                <w:bCs/>
                <w:sz w:val="14"/>
                <w:szCs w:val="14"/>
              </w:rPr>
            </w:pPr>
            <w:r w:rsidRPr="00184776">
              <w:rPr>
                <w:rFonts w:cs="Arial"/>
                <w:bCs/>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1665C4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noWrap/>
            <w:vAlign w:val="bottom"/>
            <w:hideMark/>
          </w:tcPr>
          <w:p w14:paraId="5EEF0701" w14:textId="77777777" w:rsidR="00AA6A23" w:rsidRPr="003632E2" w:rsidRDefault="00AA6A23" w:rsidP="00260661">
            <w:pPr>
              <w:jc w:val="left"/>
              <w:rPr>
                <w:rFonts w:cs="Arial"/>
                <w:sz w:val="14"/>
                <w:szCs w:val="14"/>
              </w:rPr>
            </w:pPr>
            <w:r w:rsidRPr="003632E2">
              <w:rPr>
                <w:rFonts w:cs="Arial"/>
                <w:sz w:val="14"/>
                <w:szCs w:val="14"/>
              </w:rPr>
              <w:t>CPF_CNPJ</w:t>
            </w:r>
          </w:p>
        </w:tc>
        <w:tc>
          <w:tcPr>
            <w:tcW w:w="1388" w:type="pct"/>
            <w:tcBorders>
              <w:top w:val="nil"/>
              <w:left w:val="nil"/>
              <w:bottom w:val="single" w:sz="4" w:space="0" w:color="auto"/>
              <w:right w:val="single" w:sz="4" w:space="0" w:color="auto"/>
            </w:tcBorders>
            <w:shd w:val="clear" w:color="auto" w:fill="auto"/>
            <w:vAlign w:val="center"/>
            <w:hideMark/>
          </w:tcPr>
          <w:p w14:paraId="12EC8AD5" w14:textId="77777777" w:rsidR="00AA6A23" w:rsidRPr="003632E2" w:rsidRDefault="00AA6A23" w:rsidP="00260661">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CPF</w:t>
              </w:r>
            </w:hyperlink>
          </w:p>
        </w:tc>
      </w:tr>
      <w:tr w:rsidR="00AA6A23" w:rsidRPr="003632E2" w14:paraId="12C8E8C9" w14:textId="77777777" w:rsidTr="00260661">
        <w:trPr>
          <w:trHeight w:val="360"/>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CBF2B41" w14:textId="77777777" w:rsidR="00AA6A23" w:rsidRPr="003632E2" w:rsidRDefault="00AA6A23" w:rsidP="00260661">
            <w:pPr>
              <w:jc w:val="left"/>
              <w:rPr>
                <w:rFonts w:cs="Arial"/>
                <w:sz w:val="14"/>
                <w:szCs w:val="14"/>
              </w:rPr>
            </w:pPr>
            <w:r w:rsidRPr="003632E2">
              <w:rPr>
                <w:rFonts w:cs="Arial"/>
                <w:sz w:val="14"/>
                <w:szCs w:val="14"/>
              </w:rPr>
              <w:t>TIPO_DOCUMENTO</w:t>
            </w:r>
          </w:p>
        </w:tc>
        <w:tc>
          <w:tcPr>
            <w:tcW w:w="343" w:type="pct"/>
            <w:tcBorders>
              <w:top w:val="nil"/>
              <w:left w:val="nil"/>
              <w:bottom w:val="single" w:sz="4" w:space="0" w:color="auto"/>
              <w:right w:val="single" w:sz="4" w:space="0" w:color="auto"/>
            </w:tcBorders>
            <w:shd w:val="clear" w:color="000000" w:fill="F2F2F2"/>
            <w:noWrap/>
            <w:vAlign w:val="center"/>
            <w:hideMark/>
          </w:tcPr>
          <w:p w14:paraId="1CEB029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vAlign w:val="center"/>
            <w:hideMark/>
          </w:tcPr>
          <w:p w14:paraId="7ECFAB4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7FEBB59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0A31FA1" w14:textId="77777777" w:rsidR="00AA6A23" w:rsidRPr="003632E2" w:rsidRDefault="00AA6A23" w:rsidP="00260661">
            <w:pPr>
              <w:jc w:val="center"/>
              <w:rPr>
                <w:rFonts w:cs="Arial"/>
                <w:sz w:val="14"/>
                <w:szCs w:val="14"/>
              </w:rPr>
            </w:pPr>
            <w:r>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D012400" w14:textId="77777777" w:rsidR="00AA6A23" w:rsidRPr="003632E2" w:rsidRDefault="00AA6A23" w:rsidP="00260661">
            <w:pPr>
              <w:jc w:val="left"/>
              <w:rPr>
                <w:rFonts w:cs="Arial"/>
                <w:sz w:val="14"/>
                <w:szCs w:val="14"/>
              </w:rPr>
            </w:pPr>
            <w:r w:rsidRPr="003632E2">
              <w:rPr>
                <w:rFonts w:cs="Arial"/>
                <w:sz w:val="14"/>
                <w:szCs w:val="14"/>
              </w:rPr>
              <w:t>Se tamanho do campo DOCUMENTO_CPF_CNPJ &gt; 11 é CNPJ. Caso contrário, é CPF.</w:t>
            </w:r>
          </w:p>
        </w:tc>
        <w:tc>
          <w:tcPr>
            <w:tcW w:w="1388" w:type="pct"/>
            <w:tcBorders>
              <w:top w:val="nil"/>
              <w:left w:val="nil"/>
              <w:bottom w:val="single" w:sz="4" w:space="0" w:color="auto"/>
              <w:right w:val="single" w:sz="4" w:space="0" w:color="auto"/>
            </w:tcBorders>
            <w:shd w:val="clear" w:color="auto" w:fill="auto"/>
            <w:hideMark/>
          </w:tcPr>
          <w:p w14:paraId="0FCEFCE7" w14:textId="77777777" w:rsidR="00AA6A23" w:rsidRPr="003632E2" w:rsidRDefault="00AA6A23" w:rsidP="00260661">
            <w:pPr>
              <w:jc w:val="left"/>
              <w:rPr>
                <w:rFonts w:cs="Arial"/>
                <w:sz w:val="14"/>
                <w:szCs w:val="14"/>
              </w:rPr>
            </w:pPr>
            <w:r w:rsidRPr="003632E2">
              <w:rPr>
                <w:rFonts w:cs="Arial"/>
                <w:sz w:val="14"/>
                <w:szCs w:val="14"/>
              </w:rPr>
              <w:t>Identificação se é CPF ou CNPJ.</w:t>
            </w:r>
          </w:p>
        </w:tc>
      </w:tr>
      <w:tr w:rsidR="00AA6A23" w:rsidRPr="00A84B26" w14:paraId="57F4D876" w14:textId="77777777" w:rsidTr="00260661">
        <w:trPr>
          <w:trHeight w:val="720"/>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09729B5" w14:textId="77777777" w:rsidR="00AA6A23" w:rsidRPr="003632E2" w:rsidRDefault="00AA6A23" w:rsidP="00260661">
            <w:pPr>
              <w:jc w:val="left"/>
              <w:rPr>
                <w:rFonts w:cs="Arial"/>
                <w:sz w:val="14"/>
                <w:szCs w:val="14"/>
              </w:rPr>
            </w:pPr>
            <w:r w:rsidRPr="003632E2">
              <w:rPr>
                <w:rFonts w:cs="Arial"/>
                <w:sz w:val="14"/>
                <w:szCs w:val="14"/>
              </w:rPr>
              <w:t>TERMINAL</w:t>
            </w:r>
          </w:p>
        </w:tc>
        <w:tc>
          <w:tcPr>
            <w:tcW w:w="343" w:type="pct"/>
            <w:tcBorders>
              <w:top w:val="nil"/>
              <w:left w:val="nil"/>
              <w:bottom w:val="single" w:sz="4" w:space="0" w:color="auto"/>
              <w:right w:val="single" w:sz="4" w:space="0" w:color="auto"/>
            </w:tcBorders>
            <w:shd w:val="clear" w:color="000000" w:fill="F2F2F2"/>
            <w:noWrap/>
            <w:vAlign w:val="center"/>
            <w:hideMark/>
          </w:tcPr>
          <w:p w14:paraId="0227D18F" w14:textId="77777777" w:rsidR="00AA6A23" w:rsidRPr="003632E2" w:rsidRDefault="00AA6A23" w:rsidP="00260661">
            <w:pPr>
              <w:jc w:val="center"/>
              <w:rPr>
                <w:rFonts w:cs="Arial"/>
                <w:sz w:val="14"/>
                <w:szCs w:val="14"/>
              </w:rPr>
            </w:pPr>
            <w:r>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vAlign w:val="center"/>
            <w:hideMark/>
          </w:tcPr>
          <w:p w14:paraId="4C9F1565" w14:textId="77777777" w:rsidR="00AA6A23" w:rsidRPr="003632E2" w:rsidRDefault="00AA6A23" w:rsidP="00260661">
            <w:pPr>
              <w:jc w:val="center"/>
              <w:rPr>
                <w:rFonts w:cs="Arial"/>
                <w:sz w:val="14"/>
                <w:szCs w:val="14"/>
              </w:rPr>
            </w:pPr>
            <w:r>
              <w:rPr>
                <w:rFonts w:cs="Arial"/>
                <w:sz w:val="14"/>
                <w:szCs w:val="14"/>
              </w:rPr>
              <w:t>50</w:t>
            </w:r>
          </w:p>
        </w:tc>
        <w:tc>
          <w:tcPr>
            <w:tcW w:w="307" w:type="pct"/>
            <w:tcBorders>
              <w:top w:val="nil"/>
              <w:left w:val="nil"/>
              <w:bottom w:val="single" w:sz="4" w:space="0" w:color="auto"/>
              <w:right w:val="single" w:sz="4" w:space="0" w:color="auto"/>
            </w:tcBorders>
            <w:shd w:val="clear" w:color="auto" w:fill="F2F2F2" w:themeFill="background1" w:themeFillShade="F2"/>
            <w:noWrap/>
            <w:vAlign w:val="center"/>
            <w:hideMark/>
          </w:tcPr>
          <w:p w14:paraId="0E04913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vAlign w:val="center"/>
            <w:hideMark/>
          </w:tcPr>
          <w:p w14:paraId="6044E84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vAlign w:val="center"/>
            <w:hideMark/>
          </w:tcPr>
          <w:p w14:paraId="4E9046E2" w14:textId="77777777" w:rsidR="00AA6A23" w:rsidRPr="003632E2" w:rsidRDefault="00AA6A23" w:rsidP="00260661">
            <w:pPr>
              <w:jc w:val="center"/>
              <w:rPr>
                <w:rFonts w:cs="Arial"/>
                <w:sz w:val="14"/>
                <w:szCs w:val="14"/>
              </w:rPr>
            </w:pPr>
            <w:r w:rsidRPr="003632E2">
              <w:rPr>
                <w:rFonts w:cs="Arial"/>
                <w:sz w:val="14"/>
                <w:szCs w:val="14"/>
              </w:rPr>
              <w:t>TERMINAL normalizado</w:t>
            </w:r>
          </w:p>
        </w:tc>
        <w:tc>
          <w:tcPr>
            <w:tcW w:w="1388" w:type="pct"/>
            <w:tcBorders>
              <w:top w:val="nil"/>
              <w:left w:val="nil"/>
              <w:bottom w:val="single" w:sz="4" w:space="0" w:color="auto"/>
              <w:right w:val="single" w:sz="4" w:space="0" w:color="auto"/>
            </w:tcBorders>
            <w:shd w:val="clear" w:color="auto" w:fill="auto"/>
            <w:hideMark/>
          </w:tcPr>
          <w:p w14:paraId="0FFC2A71" w14:textId="77777777" w:rsidR="00AA6A23" w:rsidRPr="00316960" w:rsidRDefault="00AA6A23" w:rsidP="00260661">
            <w:pPr>
              <w:jc w:val="left"/>
              <w:rPr>
                <w:rFonts w:cs="Arial"/>
                <w:sz w:val="14"/>
                <w:szCs w:val="14"/>
                <w:lang w:val="en-US"/>
              </w:rPr>
            </w:pPr>
            <w:hyperlink r:id="rId40" w:anchor="Ld_NCOI!_Normalizações_de_Registros" w:history="1">
              <w:r w:rsidRPr="00316960">
                <w:rPr>
                  <w:rFonts w:cs="Arial"/>
                  <w:sz w:val="14"/>
                  <w:szCs w:val="14"/>
                  <w:lang w:val="en-US"/>
                </w:rPr>
                <w:t xml:space="preserve">Vide item </w:t>
              </w:r>
              <w:hyperlink w:anchor="_Normalizações_de_Registros" w:history="1">
                <w:r w:rsidRPr="00316960">
                  <w:rPr>
                    <w:rStyle w:val="Hyperlink"/>
                    <w:rFonts w:cs="Arial"/>
                    <w:sz w:val="14"/>
                    <w:szCs w:val="14"/>
                    <w:lang w:val="en-US"/>
                  </w:rPr>
                  <w:t xml:space="preserve">Normalizações de Registros - </w:t>
                </w:r>
                <w:r>
                  <w:rPr>
                    <w:rStyle w:val="Hyperlink"/>
                    <w:rFonts w:cs="Arial"/>
                    <w:sz w:val="14"/>
                    <w:szCs w:val="14"/>
                    <w:lang w:val="en-US"/>
                  </w:rPr>
                  <w:t>TELEFONE</w:t>
                </w:r>
              </w:hyperlink>
              <w:r w:rsidRPr="00316960">
                <w:rPr>
                  <w:rFonts w:cs="Arial"/>
                  <w:color w:val="0000FF"/>
                  <w:sz w:val="14"/>
                  <w:szCs w:val="14"/>
                  <w:u w:val="single"/>
                  <w:lang w:val="en-US"/>
                </w:rPr>
                <w:br/>
              </w:r>
              <w:r w:rsidRPr="00316960">
                <w:rPr>
                  <w:rFonts w:cs="Arial"/>
                  <w:color w:val="0000FF"/>
                  <w:sz w:val="14"/>
                  <w:szCs w:val="14"/>
                  <w:lang w:val="en-US"/>
                </w:rPr>
                <w:t>Se length(TERMINAL)=0 or TERMINAL = NULL or TERMINAL  is not NUMBER</w:t>
              </w:r>
              <w:r w:rsidRPr="00316960">
                <w:rPr>
                  <w:rFonts w:cs="Arial"/>
                  <w:color w:val="0000FF"/>
                  <w:sz w:val="14"/>
                  <w:szCs w:val="14"/>
                  <w:lang w:val="en-US"/>
                </w:rPr>
                <w:br/>
                <w:t xml:space="preserve"> - TERMINAL = 0</w:t>
              </w:r>
            </w:hyperlink>
          </w:p>
        </w:tc>
      </w:tr>
      <w:tr w:rsidR="00AA6A23" w:rsidRPr="003632E2" w14:paraId="63500772"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211589" w14:textId="77777777" w:rsidR="00AA6A23" w:rsidRPr="003632E2" w:rsidRDefault="00AA6A23" w:rsidP="00260661">
            <w:pPr>
              <w:jc w:val="left"/>
              <w:rPr>
                <w:rFonts w:cs="Arial"/>
                <w:sz w:val="14"/>
                <w:szCs w:val="14"/>
              </w:rPr>
            </w:pPr>
            <w:r w:rsidRPr="003632E2">
              <w:rPr>
                <w:rFonts w:cs="Arial"/>
                <w:sz w:val="14"/>
                <w:szCs w:val="14"/>
              </w:rPr>
              <w:t>NUM_CONTRATO</w:t>
            </w:r>
          </w:p>
        </w:tc>
        <w:tc>
          <w:tcPr>
            <w:tcW w:w="343" w:type="pct"/>
            <w:tcBorders>
              <w:top w:val="nil"/>
              <w:left w:val="nil"/>
              <w:bottom w:val="single" w:sz="4" w:space="0" w:color="auto"/>
              <w:right w:val="single" w:sz="4" w:space="0" w:color="auto"/>
            </w:tcBorders>
            <w:shd w:val="clear" w:color="000000" w:fill="F2F2F2"/>
            <w:noWrap/>
            <w:vAlign w:val="center"/>
            <w:hideMark/>
          </w:tcPr>
          <w:p w14:paraId="7B440D7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CC5B997"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486DBF94" w14:textId="77777777" w:rsidR="00AA6A23" w:rsidRPr="00184776" w:rsidRDefault="00AA6A23" w:rsidP="00260661">
            <w:pPr>
              <w:jc w:val="center"/>
              <w:rPr>
                <w:rFonts w:cs="Arial"/>
                <w:bCs/>
                <w:sz w:val="14"/>
                <w:szCs w:val="14"/>
              </w:rPr>
            </w:pPr>
            <w:r w:rsidRPr="00184776">
              <w:rPr>
                <w:rFonts w:cs="Arial"/>
                <w:bCs/>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55B75FF" w14:textId="77777777" w:rsidR="00AA6A23" w:rsidRPr="003632E2" w:rsidRDefault="00AA6A23" w:rsidP="00260661">
            <w:pPr>
              <w:jc w:val="center"/>
              <w:rPr>
                <w:rFonts w:cs="Arial"/>
                <w:sz w:val="14"/>
                <w:szCs w:val="14"/>
              </w:rPr>
            </w:pPr>
            <w:r>
              <w:rPr>
                <w:rFonts w:cs="Arial"/>
                <w:sz w:val="14"/>
                <w:szCs w:val="14"/>
              </w:rPr>
              <w:t>S</w:t>
            </w:r>
          </w:p>
        </w:tc>
        <w:tc>
          <w:tcPr>
            <w:tcW w:w="1198" w:type="pct"/>
            <w:tcBorders>
              <w:top w:val="nil"/>
              <w:left w:val="nil"/>
              <w:bottom w:val="single" w:sz="4" w:space="0" w:color="auto"/>
              <w:right w:val="single" w:sz="4" w:space="0" w:color="auto"/>
            </w:tcBorders>
            <w:shd w:val="clear" w:color="auto" w:fill="auto"/>
            <w:noWrap/>
            <w:vAlign w:val="bottom"/>
            <w:hideMark/>
          </w:tcPr>
          <w:p w14:paraId="10CA7A53" w14:textId="77777777" w:rsidR="00AA6A23" w:rsidRPr="003632E2" w:rsidRDefault="00AA6A23" w:rsidP="00260661">
            <w:pPr>
              <w:jc w:val="left"/>
              <w:rPr>
                <w:rFonts w:cs="Arial"/>
                <w:sz w:val="14"/>
                <w:szCs w:val="14"/>
              </w:rPr>
            </w:pPr>
            <w:r w:rsidRPr="003632E2">
              <w:rPr>
                <w:rFonts w:cs="Arial"/>
                <w:sz w:val="14"/>
                <w:szCs w:val="14"/>
              </w:rPr>
              <w:t>CONTRATO ou CONTRATO_TV</w:t>
            </w:r>
          </w:p>
        </w:tc>
        <w:tc>
          <w:tcPr>
            <w:tcW w:w="1388" w:type="pct"/>
            <w:tcBorders>
              <w:top w:val="nil"/>
              <w:left w:val="nil"/>
              <w:bottom w:val="single" w:sz="4" w:space="0" w:color="auto"/>
              <w:right w:val="single" w:sz="4" w:space="0" w:color="auto"/>
            </w:tcBorders>
            <w:shd w:val="clear" w:color="000000" w:fill="auto"/>
            <w:hideMark/>
          </w:tcPr>
          <w:p w14:paraId="42C38EF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D4554FA"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03A9455" w14:textId="77777777" w:rsidR="00AA6A23" w:rsidRPr="003632E2" w:rsidRDefault="00AA6A23" w:rsidP="00260661">
            <w:pPr>
              <w:jc w:val="left"/>
              <w:rPr>
                <w:rFonts w:cs="Arial"/>
                <w:sz w:val="14"/>
                <w:szCs w:val="14"/>
              </w:rPr>
            </w:pPr>
            <w:r w:rsidRPr="003632E2">
              <w:rPr>
                <w:rFonts w:cs="Arial"/>
                <w:sz w:val="14"/>
                <w:szCs w:val="14"/>
              </w:rPr>
              <w:t>TEL_CONTATO</w:t>
            </w:r>
          </w:p>
        </w:tc>
        <w:tc>
          <w:tcPr>
            <w:tcW w:w="343" w:type="pct"/>
            <w:tcBorders>
              <w:top w:val="nil"/>
              <w:left w:val="nil"/>
              <w:bottom w:val="single" w:sz="4" w:space="0" w:color="auto"/>
              <w:right w:val="single" w:sz="4" w:space="0" w:color="auto"/>
            </w:tcBorders>
            <w:shd w:val="clear" w:color="000000" w:fill="F2F2F2"/>
            <w:noWrap/>
            <w:vAlign w:val="center"/>
            <w:hideMark/>
          </w:tcPr>
          <w:p w14:paraId="3259344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33778D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22246D6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A87092C" w14:textId="77777777" w:rsidR="00AA6A23" w:rsidRPr="003632E2" w:rsidRDefault="00AA6A23" w:rsidP="00260661">
            <w:pPr>
              <w:jc w:val="center"/>
              <w:rPr>
                <w:rFonts w:cs="Arial"/>
                <w:sz w:val="14"/>
                <w:szCs w:val="14"/>
              </w:rPr>
            </w:pPr>
            <w:r>
              <w:rPr>
                <w:rFonts w:cs="Arial"/>
                <w:sz w:val="14"/>
                <w:szCs w:val="14"/>
              </w:rPr>
              <w:t>S</w:t>
            </w:r>
          </w:p>
        </w:tc>
        <w:tc>
          <w:tcPr>
            <w:tcW w:w="1198" w:type="pct"/>
            <w:tcBorders>
              <w:top w:val="nil"/>
              <w:left w:val="nil"/>
              <w:bottom w:val="single" w:sz="4" w:space="0" w:color="auto"/>
              <w:right w:val="single" w:sz="4" w:space="0" w:color="auto"/>
            </w:tcBorders>
            <w:shd w:val="clear" w:color="auto" w:fill="auto"/>
            <w:noWrap/>
            <w:vAlign w:val="bottom"/>
            <w:hideMark/>
          </w:tcPr>
          <w:p w14:paraId="5977D29F" w14:textId="77777777" w:rsidR="00AA6A23" w:rsidRPr="003632E2" w:rsidRDefault="00AA6A23" w:rsidP="00260661">
            <w:pPr>
              <w:jc w:val="left"/>
              <w:rPr>
                <w:rFonts w:cs="Arial"/>
                <w:sz w:val="14"/>
                <w:szCs w:val="14"/>
              </w:rPr>
            </w:pPr>
            <w:r w:rsidRPr="003632E2">
              <w:rPr>
                <w:rFonts w:cs="Arial"/>
                <w:sz w:val="14"/>
                <w:szCs w:val="14"/>
              </w:rPr>
              <w:t>TELEFONE_DE_CONTATO_1 normalizado</w:t>
            </w:r>
          </w:p>
        </w:tc>
        <w:tc>
          <w:tcPr>
            <w:tcW w:w="1388" w:type="pct"/>
            <w:tcBorders>
              <w:top w:val="nil"/>
              <w:left w:val="nil"/>
              <w:bottom w:val="single" w:sz="4" w:space="0" w:color="auto"/>
              <w:right w:val="single" w:sz="4" w:space="0" w:color="auto"/>
            </w:tcBorders>
            <w:shd w:val="clear" w:color="auto" w:fill="auto"/>
            <w:hideMark/>
          </w:tcPr>
          <w:p w14:paraId="64D7FE58"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TELEFONE</w:t>
              </w:r>
            </w:hyperlink>
          </w:p>
        </w:tc>
      </w:tr>
      <w:tr w:rsidR="00AA6A23" w:rsidRPr="003632E2" w14:paraId="7A69CAB5"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7D9E0F2" w14:textId="77777777" w:rsidR="00AA6A23" w:rsidRPr="003632E2" w:rsidRDefault="00AA6A23" w:rsidP="00260661">
            <w:pPr>
              <w:jc w:val="left"/>
              <w:rPr>
                <w:rFonts w:cs="Arial"/>
                <w:sz w:val="14"/>
                <w:szCs w:val="14"/>
              </w:rPr>
            </w:pPr>
            <w:r w:rsidRPr="003632E2">
              <w:rPr>
                <w:rFonts w:cs="Arial"/>
                <w:sz w:val="14"/>
                <w:szCs w:val="14"/>
              </w:rPr>
              <w:t>UF</w:t>
            </w:r>
          </w:p>
        </w:tc>
        <w:tc>
          <w:tcPr>
            <w:tcW w:w="343" w:type="pct"/>
            <w:tcBorders>
              <w:top w:val="nil"/>
              <w:left w:val="nil"/>
              <w:bottom w:val="single" w:sz="4" w:space="0" w:color="auto"/>
              <w:right w:val="single" w:sz="4" w:space="0" w:color="auto"/>
            </w:tcBorders>
            <w:shd w:val="clear" w:color="000000" w:fill="F2F2F2"/>
            <w:noWrap/>
            <w:vAlign w:val="center"/>
            <w:hideMark/>
          </w:tcPr>
          <w:p w14:paraId="7C9793D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E1020C8" w14:textId="77777777" w:rsidR="00AA6A23" w:rsidRPr="003632E2" w:rsidRDefault="00AA6A23" w:rsidP="00260661">
            <w:pPr>
              <w:jc w:val="center"/>
              <w:rPr>
                <w:rFonts w:cs="Arial"/>
                <w:sz w:val="14"/>
                <w:szCs w:val="14"/>
              </w:rPr>
            </w:pPr>
            <w:r w:rsidRPr="003632E2">
              <w:rPr>
                <w:rFonts w:cs="Arial"/>
                <w:sz w:val="14"/>
                <w:szCs w:val="14"/>
              </w:rPr>
              <w:t>5</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2BC68BF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AF497D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noWrap/>
            <w:vAlign w:val="bottom"/>
            <w:hideMark/>
          </w:tcPr>
          <w:p w14:paraId="1471D86B" w14:textId="77777777" w:rsidR="00AA6A23" w:rsidRPr="003632E2" w:rsidRDefault="00AA6A23" w:rsidP="00260661">
            <w:pPr>
              <w:jc w:val="left"/>
              <w:rPr>
                <w:rFonts w:cs="Arial"/>
                <w:sz w:val="14"/>
                <w:szCs w:val="14"/>
              </w:rPr>
            </w:pPr>
            <w:r w:rsidRPr="003632E2">
              <w:rPr>
                <w:rFonts w:cs="Arial"/>
                <w:sz w:val="14"/>
                <w:szCs w:val="14"/>
              </w:rPr>
              <w:t>UF</w:t>
            </w:r>
          </w:p>
        </w:tc>
        <w:tc>
          <w:tcPr>
            <w:tcW w:w="1388" w:type="pct"/>
            <w:tcBorders>
              <w:top w:val="nil"/>
              <w:left w:val="nil"/>
              <w:bottom w:val="single" w:sz="4" w:space="0" w:color="auto"/>
              <w:right w:val="single" w:sz="4" w:space="0" w:color="auto"/>
            </w:tcBorders>
            <w:shd w:val="clear" w:color="auto" w:fill="auto"/>
            <w:hideMark/>
          </w:tcPr>
          <w:p w14:paraId="6E88351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E3EC93F"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7927EA9" w14:textId="77777777" w:rsidR="00AA6A23" w:rsidRPr="003632E2" w:rsidRDefault="00AA6A23" w:rsidP="00260661">
            <w:pPr>
              <w:jc w:val="left"/>
              <w:rPr>
                <w:rFonts w:cs="Arial"/>
                <w:sz w:val="14"/>
                <w:szCs w:val="14"/>
              </w:rPr>
            </w:pPr>
            <w:r w:rsidRPr="003632E2">
              <w:rPr>
                <w:rFonts w:cs="Arial"/>
                <w:sz w:val="14"/>
                <w:szCs w:val="14"/>
              </w:rPr>
              <w:t>MATRICULA_VENDEDOR</w:t>
            </w:r>
          </w:p>
        </w:tc>
        <w:tc>
          <w:tcPr>
            <w:tcW w:w="343" w:type="pct"/>
            <w:tcBorders>
              <w:top w:val="nil"/>
              <w:left w:val="nil"/>
              <w:bottom w:val="single" w:sz="4" w:space="0" w:color="auto"/>
              <w:right w:val="single" w:sz="4" w:space="0" w:color="auto"/>
            </w:tcBorders>
            <w:shd w:val="clear" w:color="000000" w:fill="F2F2F2"/>
            <w:noWrap/>
            <w:vAlign w:val="center"/>
            <w:hideMark/>
          </w:tcPr>
          <w:p w14:paraId="5A11EB7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C8223E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27A8CE5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20146C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604682D" w14:textId="77777777" w:rsidR="00AA6A23" w:rsidRPr="003632E2" w:rsidRDefault="00AA6A23" w:rsidP="00260661">
            <w:pPr>
              <w:jc w:val="left"/>
              <w:rPr>
                <w:rFonts w:cs="Arial"/>
                <w:sz w:val="14"/>
                <w:szCs w:val="14"/>
              </w:rPr>
            </w:pPr>
            <w:r w:rsidRPr="003632E2">
              <w:rPr>
                <w:rFonts w:cs="Arial"/>
                <w:sz w:val="14"/>
                <w:szCs w:val="14"/>
              </w:rPr>
              <w:t>LOGIN_VENDEDOR</w:t>
            </w:r>
          </w:p>
        </w:tc>
        <w:tc>
          <w:tcPr>
            <w:tcW w:w="1388" w:type="pct"/>
            <w:tcBorders>
              <w:top w:val="nil"/>
              <w:left w:val="nil"/>
              <w:bottom w:val="single" w:sz="4" w:space="0" w:color="auto"/>
              <w:right w:val="single" w:sz="4" w:space="0" w:color="auto"/>
            </w:tcBorders>
            <w:shd w:val="clear" w:color="auto" w:fill="auto"/>
            <w:hideMark/>
          </w:tcPr>
          <w:p w14:paraId="021D6F2D"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LOGIN</w:t>
              </w:r>
            </w:hyperlink>
          </w:p>
        </w:tc>
      </w:tr>
      <w:tr w:rsidR="00AA6A23" w:rsidRPr="003632E2" w14:paraId="4BCAF98E"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9BB3CB3" w14:textId="77777777" w:rsidR="00AA6A23" w:rsidRPr="003632E2" w:rsidRDefault="00AA6A23" w:rsidP="00260661">
            <w:pPr>
              <w:jc w:val="left"/>
              <w:rPr>
                <w:rFonts w:cs="Arial"/>
                <w:sz w:val="14"/>
                <w:szCs w:val="14"/>
              </w:rPr>
            </w:pPr>
            <w:r w:rsidRPr="003632E2">
              <w:rPr>
                <w:rFonts w:cs="Arial"/>
                <w:sz w:val="14"/>
                <w:szCs w:val="14"/>
              </w:rPr>
              <w:t>PDV</w:t>
            </w:r>
          </w:p>
        </w:tc>
        <w:tc>
          <w:tcPr>
            <w:tcW w:w="343" w:type="pct"/>
            <w:tcBorders>
              <w:top w:val="nil"/>
              <w:left w:val="nil"/>
              <w:bottom w:val="single" w:sz="4" w:space="0" w:color="auto"/>
              <w:right w:val="single" w:sz="4" w:space="0" w:color="auto"/>
            </w:tcBorders>
            <w:shd w:val="clear" w:color="000000" w:fill="F2F2F2"/>
            <w:noWrap/>
            <w:vAlign w:val="center"/>
            <w:hideMark/>
          </w:tcPr>
          <w:p w14:paraId="6F145C1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B1DDFF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44268350" w14:textId="77777777" w:rsidR="00AA6A23" w:rsidRPr="003632E2" w:rsidRDefault="00AA6A23" w:rsidP="00260661">
            <w:pPr>
              <w:jc w:val="center"/>
              <w:rPr>
                <w:rFonts w:cs="Arial"/>
                <w:sz w:val="14"/>
                <w:szCs w:val="14"/>
              </w:rPr>
            </w:pPr>
            <w:r w:rsidRPr="003632E2">
              <w:rPr>
                <w:rFonts w:cs="Arial"/>
                <w:sz w:val="14"/>
                <w:szCs w:val="14"/>
              </w:rPr>
              <w:t> </w:t>
            </w:r>
          </w:p>
        </w:tc>
        <w:tc>
          <w:tcPr>
            <w:tcW w:w="254" w:type="pct"/>
            <w:tcBorders>
              <w:top w:val="nil"/>
              <w:left w:val="nil"/>
              <w:bottom w:val="single" w:sz="4" w:space="0" w:color="auto"/>
              <w:right w:val="single" w:sz="4" w:space="0" w:color="auto"/>
            </w:tcBorders>
            <w:shd w:val="clear" w:color="000000" w:fill="F2F2F2"/>
            <w:noWrap/>
            <w:hideMark/>
          </w:tcPr>
          <w:p w14:paraId="148879E5" w14:textId="77777777" w:rsidR="00AA6A23" w:rsidRPr="003632E2" w:rsidRDefault="00AA6A23" w:rsidP="00260661">
            <w:pPr>
              <w:jc w:val="center"/>
              <w:rPr>
                <w:rFonts w:cs="Arial"/>
                <w:sz w:val="14"/>
                <w:szCs w:val="14"/>
              </w:rPr>
            </w:pPr>
            <w:r w:rsidRPr="003632E2">
              <w:rPr>
                <w:rFonts w:cs="Arial"/>
                <w:sz w:val="14"/>
                <w:szCs w:val="14"/>
              </w:rPr>
              <w:t> </w:t>
            </w:r>
          </w:p>
        </w:tc>
        <w:tc>
          <w:tcPr>
            <w:tcW w:w="1198" w:type="pct"/>
            <w:tcBorders>
              <w:top w:val="nil"/>
              <w:left w:val="nil"/>
              <w:bottom w:val="single" w:sz="4" w:space="0" w:color="auto"/>
              <w:right w:val="single" w:sz="4" w:space="0" w:color="auto"/>
            </w:tcBorders>
            <w:shd w:val="clear" w:color="auto" w:fill="auto"/>
            <w:hideMark/>
          </w:tcPr>
          <w:p w14:paraId="52B8F3E6" w14:textId="77777777" w:rsidR="00AA6A23" w:rsidRPr="003632E2" w:rsidRDefault="00AA6A23" w:rsidP="00260661">
            <w:pPr>
              <w:jc w:val="left"/>
              <w:rPr>
                <w:rFonts w:cs="Arial"/>
                <w:sz w:val="14"/>
                <w:szCs w:val="14"/>
              </w:rPr>
            </w:pPr>
            <w:r w:rsidRPr="003632E2">
              <w:rPr>
                <w:rFonts w:cs="Arial"/>
                <w:sz w:val="14"/>
                <w:szCs w:val="14"/>
              </w:rPr>
              <w:t>PDV</w:t>
            </w:r>
          </w:p>
        </w:tc>
        <w:tc>
          <w:tcPr>
            <w:tcW w:w="1388" w:type="pct"/>
            <w:tcBorders>
              <w:top w:val="nil"/>
              <w:left w:val="nil"/>
              <w:bottom w:val="single" w:sz="4" w:space="0" w:color="auto"/>
              <w:right w:val="single" w:sz="4" w:space="0" w:color="auto"/>
            </w:tcBorders>
            <w:shd w:val="clear" w:color="auto" w:fill="auto"/>
            <w:hideMark/>
          </w:tcPr>
          <w:p w14:paraId="1C7190C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DDBA763"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4D49454" w14:textId="77777777" w:rsidR="00AA6A23" w:rsidRPr="003632E2" w:rsidRDefault="00AA6A23" w:rsidP="00260661">
            <w:pPr>
              <w:jc w:val="left"/>
              <w:rPr>
                <w:rFonts w:cs="Arial"/>
                <w:sz w:val="14"/>
                <w:szCs w:val="14"/>
              </w:rPr>
            </w:pPr>
            <w:r w:rsidRPr="003632E2">
              <w:rPr>
                <w:rFonts w:cs="Arial"/>
                <w:sz w:val="14"/>
                <w:szCs w:val="14"/>
              </w:rPr>
              <w:t>PLANO</w:t>
            </w:r>
          </w:p>
        </w:tc>
        <w:tc>
          <w:tcPr>
            <w:tcW w:w="343" w:type="pct"/>
            <w:tcBorders>
              <w:top w:val="nil"/>
              <w:left w:val="nil"/>
              <w:bottom w:val="single" w:sz="4" w:space="0" w:color="auto"/>
              <w:right w:val="single" w:sz="4" w:space="0" w:color="auto"/>
            </w:tcBorders>
            <w:shd w:val="clear" w:color="000000" w:fill="F2F2F2"/>
            <w:noWrap/>
            <w:vAlign w:val="center"/>
            <w:hideMark/>
          </w:tcPr>
          <w:p w14:paraId="2A4B28E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06C8C85"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7F578E0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CF16A5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489F29C" w14:textId="77777777" w:rsidR="00AA6A23" w:rsidRPr="003632E2" w:rsidRDefault="00AA6A23" w:rsidP="00260661">
            <w:pPr>
              <w:jc w:val="left"/>
              <w:rPr>
                <w:rFonts w:cs="Arial"/>
                <w:sz w:val="14"/>
                <w:szCs w:val="14"/>
              </w:rPr>
            </w:pPr>
            <w:r w:rsidRPr="003632E2">
              <w:rPr>
                <w:rFonts w:cs="Arial"/>
                <w:sz w:val="14"/>
                <w:szCs w:val="14"/>
              </w:rPr>
              <w:t>PLANO</w:t>
            </w:r>
          </w:p>
        </w:tc>
        <w:tc>
          <w:tcPr>
            <w:tcW w:w="1388" w:type="pct"/>
            <w:tcBorders>
              <w:top w:val="nil"/>
              <w:left w:val="nil"/>
              <w:bottom w:val="single" w:sz="4" w:space="0" w:color="auto"/>
              <w:right w:val="single" w:sz="4" w:space="0" w:color="auto"/>
            </w:tcBorders>
            <w:shd w:val="clear" w:color="auto" w:fill="auto"/>
            <w:hideMark/>
          </w:tcPr>
          <w:p w14:paraId="2B2D247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4426712"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EB184D6" w14:textId="77777777" w:rsidR="00AA6A23" w:rsidRPr="003632E2" w:rsidRDefault="00AA6A23" w:rsidP="00260661">
            <w:pPr>
              <w:jc w:val="left"/>
              <w:rPr>
                <w:rFonts w:cs="Arial"/>
                <w:sz w:val="14"/>
                <w:szCs w:val="14"/>
              </w:rPr>
            </w:pPr>
            <w:r w:rsidRPr="003632E2">
              <w:rPr>
                <w:rFonts w:cs="Arial"/>
                <w:sz w:val="14"/>
                <w:szCs w:val="14"/>
              </w:rPr>
              <w:t>NOME_CLIENTE</w:t>
            </w:r>
          </w:p>
        </w:tc>
        <w:tc>
          <w:tcPr>
            <w:tcW w:w="343" w:type="pct"/>
            <w:tcBorders>
              <w:top w:val="nil"/>
              <w:left w:val="nil"/>
              <w:bottom w:val="single" w:sz="4" w:space="0" w:color="auto"/>
              <w:right w:val="single" w:sz="4" w:space="0" w:color="auto"/>
            </w:tcBorders>
            <w:shd w:val="clear" w:color="000000" w:fill="F2F2F2"/>
            <w:noWrap/>
            <w:vAlign w:val="center"/>
            <w:hideMark/>
          </w:tcPr>
          <w:p w14:paraId="2B41F9F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D1EFB5B"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489D933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026B2C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7A53C6E" w14:textId="77777777" w:rsidR="00AA6A23" w:rsidRPr="003632E2" w:rsidRDefault="00AA6A23" w:rsidP="00260661">
            <w:pPr>
              <w:jc w:val="left"/>
              <w:rPr>
                <w:rFonts w:cs="Arial"/>
                <w:sz w:val="14"/>
                <w:szCs w:val="14"/>
              </w:rPr>
            </w:pPr>
            <w:r w:rsidRPr="003632E2">
              <w:rPr>
                <w:rFonts w:cs="Arial"/>
                <w:sz w:val="14"/>
                <w:szCs w:val="14"/>
              </w:rPr>
              <w:t>TITULAR</w:t>
            </w:r>
          </w:p>
        </w:tc>
        <w:tc>
          <w:tcPr>
            <w:tcW w:w="1388" w:type="pct"/>
            <w:tcBorders>
              <w:top w:val="nil"/>
              <w:left w:val="nil"/>
              <w:bottom w:val="single" w:sz="4" w:space="0" w:color="auto"/>
              <w:right w:val="single" w:sz="4" w:space="0" w:color="auto"/>
            </w:tcBorders>
            <w:shd w:val="clear" w:color="auto" w:fill="auto"/>
            <w:hideMark/>
          </w:tcPr>
          <w:p w14:paraId="290C3462"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AA6A23" w:rsidRPr="003632E2" w14:paraId="0AE00D9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27904B8" w14:textId="77777777" w:rsidR="00AA6A23" w:rsidRPr="003632E2" w:rsidRDefault="00AA6A23" w:rsidP="00260661">
            <w:pPr>
              <w:jc w:val="left"/>
              <w:rPr>
                <w:rFonts w:cs="Arial"/>
                <w:sz w:val="14"/>
                <w:szCs w:val="14"/>
              </w:rPr>
            </w:pPr>
            <w:r w:rsidRPr="003632E2">
              <w:rPr>
                <w:rFonts w:cs="Arial"/>
                <w:sz w:val="14"/>
                <w:szCs w:val="14"/>
              </w:rPr>
              <w:t>DDD</w:t>
            </w:r>
          </w:p>
        </w:tc>
        <w:tc>
          <w:tcPr>
            <w:tcW w:w="343" w:type="pct"/>
            <w:tcBorders>
              <w:top w:val="nil"/>
              <w:left w:val="nil"/>
              <w:bottom w:val="single" w:sz="4" w:space="0" w:color="auto"/>
              <w:right w:val="single" w:sz="4" w:space="0" w:color="auto"/>
            </w:tcBorders>
            <w:shd w:val="clear" w:color="000000" w:fill="F2F2F2"/>
            <w:noWrap/>
            <w:vAlign w:val="center"/>
            <w:hideMark/>
          </w:tcPr>
          <w:p w14:paraId="47B6BEE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8C60592" w14:textId="77777777" w:rsidR="00AA6A23" w:rsidRPr="003632E2" w:rsidRDefault="00AA6A23" w:rsidP="00260661">
            <w:pPr>
              <w:jc w:val="center"/>
              <w:rPr>
                <w:rFonts w:cs="Arial"/>
                <w:sz w:val="14"/>
                <w:szCs w:val="14"/>
              </w:rPr>
            </w:pPr>
            <w:r w:rsidRPr="003632E2">
              <w:rPr>
                <w:rFonts w:cs="Arial"/>
                <w:sz w:val="14"/>
                <w:szCs w:val="14"/>
              </w:rPr>
              <w:t>5</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6FD09C9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1140B9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90CBB3A" w14:textId="77777777" w:rsidR="00AA6A23" w:rsidRPr="003632E2" w:rsidRDefault="00AA6A23" w:rsidP="00260661">
            <w:pPr>
              <w:jc w:val="left"/>
              <w:rPr>
                <w:rFonts w:cs="Arial"/>
                <w:sz w:val="14"/>
                <w:szCs w:val="14"/>
              </w:rPr>
            </w:pPr>
            <w:r w:rsidRPr="003632E2">
              <w:rPr>
                <w:rFonts w:cs="Arial"/>
                <w:sz w:val="14"/>
                <w:szCs w:val="14"/>
              </w:rPr>
              <w:t>DDD</w:t>
            </w:r>
          </w:p>
        </w:tc>
        <w:tc>
          <w:tcPr>
            <w:tcW w:w="1388" w:type="pct"/>
            <w:tcBorders>
              <w:top w:val="nil"/>
              <w:left w:val="nil"/>
              <w:bottom w:val="single" w:sz="4" w:space="0" w:color="auto"/>
              <w:right w:val="single" w:sz="4" w:space="0" w:color="auto"/>
            </w:tcBorders>
            <w:shd w:val="clear" w:color="000000" w:fill="auto"/>
            <w:vAlign w:val="bottom"/>
            <w:hideMark/>
          </w:tcPr>
          <w:p w14:paraId="28777C1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D805D3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07548A5" w14:textId="77777777" w:rsidR="00AA6A23" w:rsidRPr="003632E2" w:rsidRDefault="00AA6A23" w:rsidP="00260661">
            <w:pPr>
              <w:jc w:val="left"/>
              <w:rPr>
                <w:rFonts w:cs="Arial"/>
                <w:sz w:val="14"/>
                <w:szCs w:val="14"/>
              </w:rPr>
            </w:pPr>
            <w:r w:rsidRPr="003632E2">
              <w:rPr>
                <w:rFonts w:cs="Arial"/>
                <w:sz w:val="14"/>
                <w:szCs w:val="14"/>
              </w:rPr>
              <w:t>REGIAO</w:t>
            </w:r>
          </w:p>
        </w:tc>
        <w:tc>
          <w:tcPr>
            <w:tcW w:w="343" w:type="pct"/>
            <w:tcBorders>
              <w:top w:val="nil"/>
              <w:left w:val="nil"/>
              <w:bottom w:val="single" w:sz="4" w:space="0" w:color="auto"/>
              <w:right w:val="single" w:sz="4" w:space="0" w:color="auto"/>
            </w:tcBorders>
            <w:shd w:val="clear" w:color="000000" w:fill="F2F2F2"/>
            <w:noWrap/>
            <w:vAlign w:val="center"/>
            <w:hideMark/>
          </w:tcPr>
          <w:p w14:paraId="3E70BB0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5C3FAA0" w14:textId="77777777" w:rsidR="00AA6A23" w:rsidRPr="003632E2" w:rsidRDefault="00AA6A23" w:rsidP="00260661">
            <w:pPr>
              <w:jc w:val="center"/>
              <w:rPr>
                <w:rFonts w:cs="Arial"/>
                <w:sz w:val="14"/>
                <w:szCs w:val="14"/>
              </w:rPr>
            </w:pPr>
            <w:r w:rsidRPr="003632E2">
              <w:rPr>
                <w:rFonts w:cs="Arial"/>
                <w:sz w:val="14"/>
                <w:szCs w:val="14"/>
              </w:rPr>
              <w:t> 50</w:t>
            </w:r>
          </w:p>
        </w:tc>
        <w:tc>
          <w:tcPr>
            <w:tcW w:w="307" w:type="pct"/>
            <w:tcBorders>
              <w:top w:val="nil"/>
              <w:left w:val="nil"/>
              <w:bottom w:val="single" w:sz="4" w:space="0" w:color="auto"/>
              <w:right w:val="single" w:sz="4" w:space="0" w:color="auto"/>
            </w:tcBorders>
            <w:shd w:val="clear" w:color="auto" w:fill="F2F2F2" w:themeFill="background1" w:themeFillShade="F2"/>
            <w:noWrap/>
            <w:hideMark/>
          </w:tcPr>
          <w:p w14:paraId="4A72820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5F2047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0A2AB4A" w14:textId="77777777" w:rsidR="00AA6A23" w:rsidRPr="003632E2" w:rsidRDefault="00AA6A23" w:rsidP="00260661">
            <w:pPr>
              <w:jc w:val="left"/>
              <w:rPr>
                <w:rFonts w:cs="Arial"/>
                <w:sz w:val="14"/>
                <w:szCs w:val="14"/>
              </w:rPr>
            </w:pPr>
            <w:r w:rsidRPr="003632E2">
              <w:rPr>
                <w:rFonts w:cs="Arial"/>
                <w:sz w:val="14"/>
                <w:szCs w:val="14"/>
              </w:rPr>
              <w:t>REGIAO</w:t>
            </w:r>
          </w:p>
        </w:tc>
        <w:tc>
          <w:tcPr>
            <w:tcW w:w="1388" w:type="pct"/>
            <w:tcBorders>
              <w:top w:val="nil"/>
              <w:left w:val="nil"/>
              <w:bottom w:val="single" w:sz="4" w:space="0" w:color="auto"/>
              <w:right w:val="single" w:sz="4" w:space="0" w:color="auto"/>
            </w:tcBorders>
            <w:shd w:val="clear" w:color="000000" w:fill="auto"/>
            <w:vAlign w:val="bottom"/>
            <w:hideMark/>
          </w:tcPr>
          <w:p w14:paraId="0B92101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FF03890" w14:textId="77777777" w:rsidTr="00260661">
        <w:trPr>
          <w:trHeight w:val="360"/>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0858B95" w14:textId="77777777" w:rsidR="00AA6A23" w:rsidRPr="003632E2" w:rsidRDefault="00AA6A23" w:rsidP="00260661">
            <w:pPr>
              <w:ind w:left="708" w:hanging="708"/>
              <w:jc w:val="left"/>
              <w:rPr>
                <w:rFonts w:cs="Arial"/>
                <w:sz w:val="14"/>
                <w:szCs w:val="14"/>
              </w:rPr>
            </w:pPr>
            <w:r w:rsidRPr="003632E2">
              <w:rPr>
                <w:rFonts w:cs="Arial"/>
                <w:sz w:val="14"/>
                <w:szCs w:val="14"/>
              </w:rPr>
              <w:t>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5E48A36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3B08852" w14:textId="77777777" w:rsidR="00AA6A23" w:rsidRPr="003632E2" w:rsidRDefault="00AA6A23" w:rsidP="00260661">
            <w:pPr>
              <w:jc w:val="center"/>
              <w:rPr>
                <w:rFonts w:cs="Arial"/>
                <w:sz w:val="14"/>
                <w:szCs w:val="14"/>
              </w:rPr>
            </w:pPr>
            <w:r w:rsidRPr="003632E2">
              <w:rPr>
                <w:rFonts w:cs="Arial"/>
                <w:sz w:val="14"/>
                <w:szCs w:val="14"/>
              </w:rPr>
              <w:t> 50</w:t>
            </w:r>
          </w:p>
        </w:tc>
        <w:tc>
          <w:tcPr>
            <w:tcW w:w="307" w:type="pct"/>
            <w:tcBorders>
              <w:top w:val="nil"/>
              <w:left w:val="nil"/>
              <w:bottom w:val="single" w:sz="4" w:space="0" w:color="auto"/>
              <w:right w:val="single" w:sz="4" w:space="0" w:color="auto"/>
            </w:tcBorders>
            <w:shd w:val="clear" w:color="auto" w:fill="F2F2F2" w:themeFill="background1" w:themeFillShade="F2"/>
            <w:noWrap/>
            <w:vAlign w:val="center"/>
            <w:hideMark/>
          </w:tcPr>
          <w:p w14:paraId="466A8196" w14:textId="77777777" w:rsidR="00AA6A23" w:rsidRPr="00184776" w:rsidRDefault="00AA6A23" w:rsidP="00260661">
            <w:pPr>
              <w:jc w:val="center"/>
              <w:rPr>
                <w:rFonts w:cs="Arial"/>
                <w:bCs/>
                <w:sz w:val="14"/>
                <w:szCs w:val="14"/>
              </w:rPr>
            </w:pPr>
            <w:r w:rsidRPr="00184776">
              <w:rPr>
                <w:rFonts w:cs="Arial"/>
                <w:bCs/>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EFA427C" w14:textId="77777777" w:rsidR="00AA6A23" w:rsidRPr="003632E2" w:rsidRDefault="00AA6A23" w:rsidP="00260661">
            <w:pPr>
              <w:jc w:val="center"/>
              <w:rPr>
                <w:rFonts w:cs="Arial"/>
                <w:sz w:val="14"/>
                <w:szCs w:val="14"/>
              </w:rPr>
            </w:pPr>
            <w:r>
              <w:rPr>
                <w:rFonts w:cs="Arial"/>
                <w:sz w:val="14"/>
                <w:szCs w:val="14"/>
              </w:rPr>
              <w:t> S</w:t>
            </w:r>
          </w:p>
        </w:tc>
        <w:tc>
          <w:tcPr>
            <w:tcW w:w="1198" w:type="pct"/>
            <w:tcBorders>
              <w:top w:val="nil"/>
              <w:left w:val="nil"/>
              <w:bottom w:val="single" w:sz="4" w:space="0" w:color="auto"/>
              <w:right w:val="single" w:sz="4" w:space="0" w:color="auto"/>
            </w:tcBorders>
            <w:shd w:val="clear" w:color="auto" w:fill="auto"/>
            <w:hideMark/>
          </w:tcPr>
          <w:p w14:paraId="61D59DEF" w14:textId="77777777" w:rsidR="00AA6A23" w:rsidRPr="003632E2" w:rsidRDefault="00AA6A23" w:rsidP="00260661">
            <w:pPr>
              <w:jc w:val="left"/>
              <w:rPr>
                <w:rFonts w:cs="Arial"/>
                <w:sz w:val="14"/>
                <w:szCs w:val="14"/>
              </w:rPr>
            </w:pPr>
            <w:r w:rsidRPr="003632E2">
              <w:rPr>
                <w:rFonts w:cs="Arial"/>
                <w:sz w:val="14"/>
                <w:szCs w:val="14"/>
              </w:rPr>
              <w:t>Se length(PROTOCOLO)=0 or PROTOCOLO = NULL - PROTOCOLO = _N</w:t>
            </w:r>
          </w:p>
        </w:tc>
        <w:tc>
          <w:tcPr>
            <w:tcW w:w="1388" w:type="pct"/>
            <w:tcBorders>
              <w:top w:val="nil"/>
              <w:left w:val="nil"/>
              <w:bottom w:val="single" w:sz="4" w:space="0" w:color="auto"/>
              <w:right w:val="single" w:sz="4" w:space="0" w:color="auto"/>
            </w:tcBorders>
            <w:shd w:val="clear" w:color="000000" w:fill="auto"/>
            <w:vAlign w:val="bottom"/>
            <w:hideMark/>
          </w:tcPr>
          <w:p w14:paraId="5B18C2A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960BDC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DB6D97C" w14:textId="77777777" w:rsidR="00AA6A23" w:rsidRPr="003632E2" w:rsidRDefault="00AA6A23" w:rsidP="00260661">
            <w:pPr>
              <w:jc w:val="left"/>
              <w:rPr>
                <w:rFonts w:cs="Arial"/>
                <w:sz w:val="14"/>
                <w:szCs w:val="14"/>
              </w:rPr>
            </w:pPr>
            <w:r w:rsidRPr="003632E2">
              <w:rPr>
                <w:rFonts w:cs="Arial"/>
                <w:sz w:val="14"/>
                <w:szCs w:val="14"/>
              </w:rPr>
              <w:t>REGISTRO</w:t>
            </w:r>
          </w:p>
        </w:tc>
        <w:tc>
          <w:tcPr>
            <w:tcW w:w="343" w:type="pct"/>
            <w:tcBorders>
              <w:top w:val="nil"/>
              <w:left w:val="nil"/>
              <w:bottom w:val="single" w:sz="4" w:space="0" w:color="auto"/>
              <w:right w:val="single" w:sz="4" w:space="0" w:color="auto"/>
            </w:tcBorders>
            <w:shd w:val="clear" w:color="000000" w:fill="F2F2F2"/>
            <w:noWrap/>
            <w:vAlign w:val="center"/>
            <w:hideMark/>
          </w:tcPr>
          <w:p w14:paraId="0AC2367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7B0A44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E9B66A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ABED2B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5A778F9" w14:textId="77777777" w:rsidR="00AA6A23" w:rsidRPr="003632E2" w:rsidRDefault="00AA6A23" w:rsidP="00260661">
            <w:pPr>
              <w:jc w:val="left"/>
              <w:rPr>
                <w:rFonts w:cs="Arial"/>
                <w:sz w:val="14"/>
                <w:szCs w:val="14"/>
              </w:rPr>
            </w:pPr>
            <w:r w:rsidRPr="003632E2">
              <w:rPr>
                <w:rFonts w:cs="Arial"/>
                <w:sz w:val="14"/>
                <w:szCs w:val="14"/>
              </w:rPr>
              <w:t>REGISTRO</w:t>
            </w:r>
          </w:p>
        </w:tc>
        <w:tc>
          <w:tcPr>
            <w:tcW w:w="1388" w:type="pct"/>
            <w:tcBorders>
              <w:top w:val="nil"/>
              <w:left w:val="nil"/>
              <w:bottom w:val="single" w:sz="4" w:space="0" w:color="auto"/>
              <w:right w:val="single" w:sz="4" w:space="0" w:color="auto"/>
            </w:tcBorders>
            <w:shd w:val="clear" w:color="000000" w:fill="auto"/>
            <w:vAlign w:val="bottom"/>
            <w:hideMark/>
          </w:tcPr>
          <w:p w14:paraId="24D8B9E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D6CDE8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5CE2CA" w14:textId="77777777" w:rsidR="00AA6A23" w:rsidRPr="003632E2" w:rsidRDefault="00AA6A23" w:rsidP="00260661">
            <w:pPr>
              <w:jc w:val="left"/>
              <w:rPr>
                <w:rFonts w:cs="Arial"/>
                <w:sz w:val="14"/>
                <w:szCs w:val="14"/>
              </w:rPr>
            </w:pPr>
            <w:r w:rsidRPr="003632E2">
              <w:rPr>
                <w:rFonts w:cs="Arial"/>
                <w:sz w:val="14"/>
                <w:szCs w:val="14"/>
              </w:rPr>
              <w:t>DATA_ABERTURA</w:t>
            </w:r>
          </w:p>
        </w:tc>
        <w:tc>
          <w:tcPr>
            <w:tcW w:w="343" w:type="pct"/>
            <w:tcBorders>
              <w:top w:val="nil"/>
              <w:left w:val="nil"/>
              <w:bottom w:val="single" w:sz="4" w:space="0" w:color="auto"/>
              <w:right w:val="single" w:sz="4" w:space="0" w:color="auto"/>
            </w:tcBorders>
            <w:shd w:val="clear" w:color="000000" w:fill="F2F2F2"/>
            <w:noWrap/>
            <w:vAlign w:val="center"/>
            <w:hideMark/>
          </w:tcPr>
          <w:p w14:paraId="29755060"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1499496C"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57A25FD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B43B05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ED1EA41" w14:textId="77777777" w:rsidR="00AA6A23" w:rsidRPr="003632E2" w:rsidRDefault="00AA6A23" w:rsidP="00260661">
            <w:pPr>
              <w:jc w:val="left"/>
              <w:rPr>
                <w:rFonts w:cs="Arial"/>
                <w:sz w:val="14"/>
                <w:szCs w:val="14"/>
              </w:rPr>
            </w:pPr>
            <w:r w:rsidRPr="003632E2">
              <w:rPr>
                <w:rFonts w:cs="Arial"/>
                <w:sz w:val="14"/>
                <w:szCs w:val="14"/>
              </w:rPr>
              <w:t>DATA_ABERTURA</w:t>
            </w:r>
          </w:p>
        </w:tc>
        <w:tc>
          <w:tcPr>
            <w:tcW w:w="1388" w:type="pct"/>
            <w:tcBorders>
              <w:top w:val="nil"/>
              <w:left w:val="nil"/>
              <w:bottom w:val="single" w:sz="4" w:space="0" w:color="auto"/>
              <w:right w:val="single" w:sz="4" w:space="0" w:color="auto"/>
            </w:tcBorders>
            <w:shd w:val="clear" w:color="auto" w:fill="auto"/>
            <w:hideMark/>
          </w:tcPr>
          <w:p w14:paraId="16148CDE"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AA6A23" w:rsidRPr="003632E2" w14:paraId="2C07F27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4A22F52" w14:textId="77777777" w:rsidR="00AA6A23" w:rsidRPr="003632E2" w:rsidRDefault="00AA6A23" w:rsidP="00260661">
            <w:pPr>
              <w:jc w:val="left"/>
              <w:rPr>
                <w:rFonts w:cs="Arial"/>
                <w:sz w:val="14"/>
                <w:szCs w:val="14"/>
              </w:rPr>
            </w:pPr>
            <w:r w:rsidRPr="003632E2">
              <w:rPr>
                <w:rFonts w:cs="Arial"/>
                <w:sz w:val="14"/>
                <w:szCs w:val="14"/>
              </w:rPr>
              <w:t>OS_TT_SIAC</w:t>
            </w:r>
          </w:p>
        </w:tc>
        <w:tc>
          <w:tcPr>
            <w:tcW w:w="343" w:type="pct"/>
            <w:tcBorders>
              <w:top w:val="nil"/>
              <w:left w:val="nil"/>
              <w:bottom w:val="single" w:sz="4" w:space="0" w:color="auto"/>
              <w:right w:val="single" w:sz="4" w:space="0" w:color="auto"/>
            </w:tcBorders>
            <w:shd w:val="clear" w:color="000000" w:fill="F2F2F2"/>
            <w:noWrap/>
            <w:vAlign w:val="center"/>
            <w:hideMark/>
          </w:tcPr>
          <w:p w14:paraId="1CFE38C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FD5EC6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CDB4D1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42A2A9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0B214D8" w14:textId="77777777" w:rsidR="00AA6A23" w:rsidRPr="003632E2" w:rsidRDefault="00AA6A23" w:rsidP="00260661">
            <w:pPr>
              <w:jc w:val="left"/>
              <w:rPr>
                <w:rFonts w:cs="Arial"/>
                <w:sz w:val="14"/>
                <w:szCs w:val="14"/>
              </w:rPr>
            </w:pPr>
            <w:r w:rsidRPr="003632E2">
              <w:rPr>
                <w:rFonts w:cs="Arial"/>
                <w:sz w:val="14"/>
                <w:szCs w:val="14"/>
              </w:rPr>
              <w:t>OS_TT_SIAC</w:t>
            </w:r>
          </w:p>
        </w:tc>
        <w:tc>
          <w:tcPr>
            <w:tcW w:w="1388" w:type="pct"/>
            <w:tcBorders>
              <w:top w:val="nil"/>
              <w:left w:val="nil"/>
              <w:bottom w:val="single" w:sz="4" w:space="0" w:color="auto"/>
              <w:right w:val="single" w:sz="4" w:space="0" w:color="auto"/>
            </w:tcBorders>
            <w:shd w:val="clear" w:color="000000" w:fill="auto"/>
            <w:vAlign w:val="bottom"/>
            <w:hideMark/>
          </w:tcPr>
          <w:p w14:paraId="1AD6585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882889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7ECEE62" w14:textId="77777777" w:rsidR="00AA6A23" w:rsidRPr="003632E2" w:rsidRDefault="00AA6A23" w:rsidP="00260661">
            <w:pPr>
              <w:jc w:val="left"/>
              <w:rPr>
                <w:rFonts w:cs="Arial"/>
                <w:sz w:val="14"/>
                <w:szCs w:val="14"/>
              </w:rPr>
            </w:pPr>
            <w:r w:rsidRPr="003632E2">
              <w:rPr>
                <w:rFonts w:cs="Arial"/>
                <w:sz w:val="14"/>
                <w:szCs w:val="14"/>
              </w:rPr>
              <w:t>SEGMENTACAO</w:t>
            </w:r>
          </w:p>
        </w:tc>
        <w:tc>
          <w:tcPr>
            <w:tcW w:w="343" w:type="pct"/>
            <w:tcBorders>
              <w:top w:val="nil"/>
              <w:left w:val="nil"/>
              <w:bottom w:val="single" w:sz="4" w:space="0" w:color="auto"/>
              <w:right w:val="single" w:sz="4" w:space="0" w:color="auto"/>
            </w:tcBorders>
            <w:shd w:val="clear" w:color="000000" w:fill="F2F2F2"/>
            <w:noWrap/>
            <w:vAlign w:val="center"/>
            <w:hideMark/>
          </w:tcPr>
          <w:p w14:paraId="6781FFD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13FC31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62B9B0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1E811D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F00914B" w14:textId="77777777" w:rsidR="00AA6A23" w:rsidRPr="003632E2" w:rsidRDefault="00AA6A23" w:rsidP="00260661">
            <w:pPr>
              <w:jc w:val="left"/>
              <w:rPr>
                <w:rFonts w:cs="Arial"/>
                <w:sz w:val="14"/>
                <w:szCs w:val="14"/>
              </w:rPr>
            </w:pPr>
            <w:r w:rsidRPr="003632E2">
              <w:rPr>
                <w:rFonts w:cs="Arial"/>
                <w:sz w:val="14"/>
                <w:szCs w:val="14"/>
              </w:rPr>
              <w:t>UPPER(SEGMENTACAO)</w:t>
            </w:r>
          </w:p>
        </w:tc>
        <w:tc>
          <w:tcPr>
            <w:tcW w:w="1388" w:type="pct"/>
            <w:tcBorders>
              <w:top w:val="nil"/>
              <w:left w:val="nil"/>
              <w:bottom w:val="single" w:sz="4" w:space="0" w:color="auto"/>
              <w:right w:val="single" w:sz="4" w:space="0" w:color="auto"/>
            </w:tcBorders>
            <w:shd w:val="clear" w:color="000000" w:fill="auto"/>
            <w:vAlign w:val="bottom"/>
            <w:hideMark/>
          </w:tcPr>
          <w:p w14:paraId="63D2C95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8A1E41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2BFB47F" w14:textId="77777777" w:rsidR="00AA6A23" w:rsidRPr="003632E2" w:rsidRDefault="00AA6A23" w:rsidP="00260661">
            <w:pPr>
              <w:jc w:val="left"/>
              <w:rPr>
                <w:rFonts w:cs="Arial"/>
                <w:sz w:val="14"/>
                <w:szCs w:val="14"/>
              </w:rPr>
            </w:pPr>
            <w:r w:rsidRPr="003632E2">
              <w:rPr>
                <w:rFonts w:cs="Arial"/>
                <w:sz w:val="14"/>
                <w:szCs w:val="14"/>
              </w:rPr>
              <w:t>ABERTO_TT_AJUSTE</w:t>
            </w:r>
          </w:p>
        </w:tc>
        <w:tc>
          <w:tcPr>
            <w:tcW w:w="343" w:type="pct"/>
            <w:tcBorders>
              <w:top w:val="nil"/>
              <w:left w:val="nil"/>
              <w:bottom w:val="single" w:sz="4" w:space="0" w:color="auto"/>
              <w:right w:val="single" w:sz="4" w:space="0" w:color="auto"/>
            </w:tcBorders>
            <w:shd w:val="clear" w:color="000000" w:fill="F2F2F2"/>
            <w:noWrap/>
            <w:vAlign w:val="center"/>
            <w:hideMark/>
          </w:tcPr>
          <w:p w14:paraId="7F7C2E3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A06227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865F0E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9D7791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4CBFB9" w14:textId="77777777" w:rsidR="00AA6A23" w:rsidRPr="003632E2" w:rsidRDefault="00AA6A23" w:rsidP="00260661">
            <w:pPr>
              <w:jc w:val="left"/>
              <w:rPr>
                <w:rFonts w:cs="Arial"/>
                <w:sz w:val="14"/>
                <w:szCs w:val="14"/>
              </w:rPr>
            </w:pPr>
            <w:r w:rsidRPr="003632E2">
              <w:rPr>
                <w:rFonts w:cs="Arial"/>
                <w:sz w:val="14"/>
                <w:szCs w:val="14"/>
              </w:rPr>
              <w:t>ABERTO_TT_AJUSTE</w:t>
            </w:r>
          </w:p>
        </w:tc>
        <w:tc>
          <w:tcPr>
            <w:tcW w:w="1388" w:type="pct"/>
            <w:tcBorders>
              <w:top w:val="nil"/>
              <w:left w:val="nil"/>
              <w:bottom w:val="single" w:sz="4" w:space="0" w:color="auto"/>
              <w:right w:val="single" w:sz="4" w:space="0" w:color="auto"/>
            </w:tcBorders>
            <w:shd w:val="clear" w:color="000000" w:fill="auto"/>
            <w:vAlign w:val="bottom"/>
            <w:hideMark/>
          </w:tcPr>
          <w:p w14:paraId="0D63CC5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44CB3E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5B73333" w14:textId="77777777" w:rsidR="00AA6A23" w:rsidRPr="003632E2" w:rsidRDefault="00AA6A23" w:rsidP="00260661">
            <w:pPr>
              <w:jc w:val="left"/>
              <w:rPr>
                <w:rFonts w:cs="Arial"/>
                <w:sz w:val="14"/>
                <w:szCs w:val="14"/>
              </w:rPr>
            </w:pPr>
            <w:r w:rsidRPr="003632E2">
              <w:rPr>
                <w:rFonts w:cs="Arial"/>
                <w:sz w:val="14"/>
                <w:szCs w:val="14"/>
              </w:rPr>
              <w:t>ACAO_REABERTA</w:t>
            </w:r>
          </w:p>
        </w:tc>
        <w:tc>
          <w:tcPr>
            <w:tcW w:w="343" w:type="pct"/>
            <w:tcBorders>
              <w:top w:val="nil"/>
              <w:left w:val="nil"/>
              <w:bottom w:val="single" w:sz="4" w:space="0" w:color="auto"/>
              <w:right w:val="single" w:sz="4" w:space="0" w:color="auto"/>
            </w:tcBorders>
            <w:shd w:val="clear" w:color="000000" w:fill="F2F2F2"/>
            <w:noWrap/>
            <w:vAlign w:val="center"/>
            <w:hideMark/>
          </w:tcPr>
          <w:p w14:paraId="6033E8E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27A69F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D3FFB3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A95B96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CF5D238" w14:textId="77777777" w:rsidR="00AA6A23" w:rsidRPr="003632E2" w:rsidRDefault="00AA6A23" w:rsidP="00260661">
            <w:pPr>
              <w:jc w:val="left"/>
              <w:rPr>
                <w:rFonts w:cs="Arial"/>
                <w:sz w:val="14"/>
                <w:szCs w:val="14"/>
              </w:rPr>
            </w:pPr>
            <w:r w:rsidRPr="003632E2">
              <w:rPr>
                <w:rFonts w:cs="Arial"/>
                <w:sz w:val="14"/>
                <w:szCs w:val="14"/>
              </w:rPr>
              <w:t>ACAO_REABERTA</w:t>
            </w:r>
          </w:p>
        </w:tc>
        <w:tc>
          <w:tcPr>
            <w:tcW w:w="1388" w:type="pct"/>
            <w:tcBorders>
              <w:top w:val="nil"/>
              <w:left w:val="nil"/>
              <w:bottom w:val="single" w:sz="4" w:space="0" w:color="auto"/>
              <w:right w:val="single" w:sz="4" w:space="0" w:color="auto"/>
            </w:tcBorders>
            <w:shd w:val="clear" w:color="000000" w:fill="auto"/>
            <w:vAlign w:val="bottom"/>
            <w:hideMark/>
          </w:tcPr>
          <w:p w14:paraId="2D8EA49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586132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D9DB115" w14:textId="77777777" w:rsidR="00AA6A23" w:rsidRPr="003632E2" w:rsidRDefault="00AA6A23" w:rsidP="00260661">
            <w:pPr>
              <w:jc w:val="left"/>
              <w:rPr>
                <w:rFonts w:cs="Arial"/>
                <w:sz w:val="14"/>
                <w:szCs w:val="14"/>
              </w:rPr>
            </w:pPr>
            <w:r w:rsidRPr="003632E2">
              <w:rPr>
                <w:rFonts w:cs="Arial"/>
                <w:sz w:val="14"/>
                <w:szCs w:val="14"/>
              </w:rPr>
              <w:t>BLOQUEIO_INDEVIDO</w:t>
            </w:r>
          </w:p>
        </w:tc>
        <w:tc>
          <w:tcPr>
            <w:tcW w:w="343" w:type="pct"/>
            <w:tcBorders>
              <w:top w:val="nil"/>
              <w:left w:val="nil"/>
              <w:bottom w:val="single" w:sz="4" w:space="0" w:color="auto"/>
              <w:right w:val="single" w:sz="4" w:space="0" w:color="auto"/>
            </w:tcBorders>
            <w:shd w:val="clear" w:color="000000" w:fill="F2F2F2"/>
            <w:noWrap/>
            <w:vAlign w:val="center"/>
            <w:hideMark/>
          </w:tcPr>
          <w:p w14:paraId="459F2D2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693DF54"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1EB48C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A54852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7865C93" w14:textId="77777777" w:rsidR="00AA6A23" w:rsidRPr="003632E2" w:rsidRDefault="00AA6A23" w:rsidP="00260661">
            <w:pPr>
              <w:jc w:val="left"/>
              <w:rPr>
                <w:rFonts w:cs="Arial"/>
                <w:sz w:val="14"/>
                <w:szCs w:val="14"/>
              </w:rPr>
            </w:pPr>
            <w:r w:rsidRPr="003632E2">
              <w:rPr>
                <w:rFonts w:cs="Arial"/>
                <w:sz w:val="14"/>
                <w:szCs w:val="14"/>
              </w:rPr>
              <w:t>BLOQUEIO_INDEVIDO</w:t>
            </w:r>
          </w:p>
        </w:tc>
        <w:tc>
          <w:tcPr>
            <w:tcW w:w="1388" w:type="pct"/>
            <w:tcBorders>
              <w:top w:val="nil"/>
              <w:left w:val="nil"/>
              <w:bottom w:val="single" w:sz="4" w:space="0" w:color="auto"/>
              <w:right w:val="single" w:sz="4" w:space="0" w:color="auto"/>
            </w:tcBorders>
            <w:shd w:val="clear" w:color="000000" w:fill="auto"/>
            <w:vAlign w:val="bottom"/>
            <w:hideMark/>
          </w:tcPr>
          <w:p w14:paraId="089A60F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8D01B3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39AC1CD" w14:textId="77777777" w:rsidR="00AA6A23" w:rsidRPr="003632E2" w:rsidRDefault="00AA6A23" w:rsidP="00260661">
            <w:pPr>
              <w:jc w:val="left"/>
              <w:rPr>
                <w:rFonts w:cs="Arial"/>
                <w:sz w:val="14"/>
                <w:szCs w:val="14"/>
              </w:rPr>
            </w:pPr>
            <w:r w:rsidRPr="003632E2">
              <w:rPr>
                <w:rFonts w:cs="Arial"/>
                <w:sz w:val="14"/>
                <w:szCs w:val="14"/>
              </w:rPr>
              <w:t>CASO_CRIADO_RESOLVIDO</w:t>
            </w:r>
          </w:p>
        </w:tc>
        <w:tc>
          <w:tcPr>
            <w:tcW w:w="343" w:type="pct"/>
            <w:tcBorders>
              <w:top w:val="nil"/>
              <w:left w:val="nil"/>
              <w:bottom w:val="single" w:sz="4" w:space="0" w:color="auto"/>
              <w:right w:val="single" w:sz="4" w:space="0" w:color="auto"/>
            </w:tcBorders>
            <w:shd w:val="clear" w:color="000000" w:fill="F2F2F2"/>
            <w:noWrap/>
            <w:vAlign w:val="center"/>
            <w:hideMark/>
          </w:tcPr>
          <w:p w14:paraId="0309932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15E925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421BBC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D2E72E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9FBC490" w14:textId="77777777" w:rsidR="00AA6A23" w:rsidRPr="003632E2" w:rsidRDefault="00AA6A23" w:rsidP="00260661">
            <w:pPr>
              <w:jc w:val="left"/>
              <w:rPr>
                <w:rFonts w:cs="Arial"/>
                <w:sz w:val="14"/>
                <w:szCs w:val="14"/>
              </w:rPr>
            </w:pPr>
            <w:r w:rsidRPr="003632E2">
              <w:rPr>
                <w:rFonts w:cs="Arial"/>
                <w:sz w:val="14"/>
                <w:szCs w:val="14"/>
              </w:rPr>
              <w:t>CASO_CRIADO_RESOLVIDO</w:t>
            </w:r>
          </w:p>
        </w:tc>
        <w:tc>
          <w:tcPr>
            <w:tcW w:w="1388" w:type="pct"/>
            <w:tcBorders>
              <w:top w:val="nil"/>
              <w:left w:val="nil"/>
              <w:bottom w:val="single" w:sz="4" w:space="0" w:color="auto"/>
              <w:right w:val="single" w:sz="4" w:space="0" w:color="auto"/>
            </w:tcBorders>
            <w:shd w:val="clear" w:color="000000" w:fill="auto"/>
            <w:vAlign w:val="bottom"/>
            <w:hideMark/>
          </w:tcPr>
          <w:p w14:paraId="2AB0B9A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62A770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2B18A2A" w14:textId="77777777" w:rsidR="00AA6A23" w:rsidRPr="003632E2" w:rsidRDefault="00AA6A23" w:rsidP="00260661">
            <w:pPr>
              <w:jc w:val="left"/>
              <w:rPr>
                <w:rFonts w:cs="Arial"/>
                <w:sz w:val="14"/>
                <w:szCs w:val="14"/>
              </w:rPr>
            </w:pPr>
            <w:r w:rsidRPr="003632E2">
              <w:rPr>
                <w:rFonts w:cs="Arial"/>
                <w:sz w:val="14"/>
                <w:szCs w:val="14"/>
              </w:rPr>
              <w:t>CJ</w:t>
            </w:r>
          </w:p>
        </w:tc>
        <w:tc>
          <w:tcPr>
            <w:tcW w:w="343" w:type="pct"/>
            <w:tcBorders>
              <w:top w:val="nil"/>
              <w:left w:val="nil"/>
              <w:bottom w:val="single" w:sz="4" w:space="0" w:color="auto"/>
              <w:right w:val="single" w:sz="4" w:space="0" w:color="auto"/>
            </w:tcBorders>
            <w:shd w:val="clear" w:color="000000" w:fill="F2F2F2"/>
            <w:noWrap/>
            <w:vAlign w:val="center"/>
            <w:hideMark/>
          </w:tcPr>
          <w:p w14:paraId="300E3E0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D6E8B6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4E6C7B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4893E8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0319D76" w14:textId="77777777" w:rsidR="00AA6A23" w:rsidRPr="003632E2" w:rsidRDefault="00AA6A23" w:rsidP="00260661">
            <w:pPr>
              <w:jc w:val="left"/>
              <w:rPr>
                <w:rFonts w:cs="Arial"/>
                <w:sz w:val="14"/>
                <w:szCs w:val="14"/>
              </w:rPr>
            </w:pPr>
            <w:r w:rsidRPr="003632E2">
              <w:rPr>
                <w:rFonts w:cs="Arial"/>
                <w:sz w:val="14"/>
                <w:szCs w:val="14"/>
              </w:rPr>
              <w:t>CJ</w:t>
            </w:r>
          </w:p>
        </w:tc>
        <w:tc>
          <w:tcPr>
            <w:tcW w:w="1388" w:type="pct"/>
            <w:tcBorders>
              <w:top w:val="nil"/>
              <w:left w:val="nil"/>
              <w:bottom w:val="single" w:sz="4" w:space="0" w:color="auto"/>
              <w:right w:val="single" w:sz="4" w:space="0" w:color="auto"/>
            </w:tcBorders>
            <w:shd w:val="clear" w:color="000000" w:fill="auto"/>
            <w:vAlign w:val="bottom"/>
            <w:hideMark/>
          </w:tcPr>
          <w:p w14:paraId="4A72837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F99071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623FDC3" w14:textId="77777777" w:rsidR="00AA6A23" w:rsidRPr="003632E2" w:rsidRDefault="00AA6A23" w:rsidP="00260661">
            <w:pPr>
              <w:jc w:val="left"/>
              <w:rPr>
                <w:rFonts w:cs="Arial"/>
                <w:sz w:val="14"/>
                <w:szCs w:val="14"/>
              </w:rPr>
            </w:pPr>
            <w:r w:rsidRPr="003632E2">
              <w:rPr>
                <w:rFonts w:cs="Arial"/>
                <w:sz w:val="14"/>
                <w:szCs w:val="14"/>
              </w:rPr>
              <w:t>CLIENTE_CONCORDA_IMPROCEDENCIA</w:t>
            </w:r>
          </w:p>
        </w:tc>
        <w:tc>
          <w:tcPr>
            <w:tcW w:w="343" w:type="pct"/>
            <w:tcBorders>
              <w:top w:val="nil"/>
              <w:left w:val="nil"/>
              <w:bottom w:val="single" w:sz="4" w:space="0" w:color="auto"/>
              <w:right w:val="single" w:sz="4" w:space="0" w:color="auto"/>
            </w:tcBorders>
            <w:shd w:val="clear" w:color="000000" w:fill="F2F2F2"/>
            <w:noWrap/>
            <w:vAlign w:val="center"/>
            <w:hideMark/>
          </w:tcPr>
          <w:p w14:paraId="6DCAF59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E3D3E5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E8E1D6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D0B957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0710EC1" w14:textId="77777777" w:rsidR="00AA6A23" w:rsidRPr="003632E2" w:rsidRDefault="00AA6A23" w:rsidP="00260661">
            <w:pPr>
              <w:jc w:val="left"/>
              <w:rPr>
                <w:rFonts w:cs="Arial"/>
                <w:sz w:val="14"/>
                <w:szCs w:val="14"/>
              </w:rPr>
            </w:pPr>
            <w:r w:rsidRPr="003632E2">
              <w:rPr>
                <w:rFonts w:cs="Arial"/>
                <w:sz w:val="14"/>
                <w:szCs w:val="14"/>
              </w:rPr>
              <w:t>CLIENTE_CONCORDA_IMPROCEDENCIA</w:t>
            </w:r>
          </w:p>
        </w:tc>
        <w:tc>
          <w:tcPr>
            <w:tcW w:w="1388" w:type="pct"/>
            <w:tcBorders>
              <w:top w:val="nil"/>
              <w:left w:val="nil"/>
              <w:bottom w:val="single" w:sz="4" w:space="0" w:color="auto"/>
              <w:right w:val="single" w:sz="4" w:space="0" w:color="auto"/>
            </w:tcBorders>
            <w:shd w:val="clear" w:color="000000" w:fill="auto"/>
            <w:vAlign w:val="bottom"/>
            <w:hideMark/>
          </w:tcPr>
          <w:p w14:paraId="6C4FE1D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54C6F9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CB210E4" w14:textId="77777777" w:rsidR="00AA6A23" w:rsidRPr="003632E2" w:rsidRDefault="00AA6A23" w:rsidP="00260661">
            <w:pPr>
              <w:jc w:val="left"/>
              <w:rPr>
                <w:rFonts w:cs="Arial"/>
                <w:sz w:val="14"/>
                <w:szCs w:val="14"/>
              </w:rPr>
            </w:pPr>
            <w:r w:rsidRPr="003632E2">
              <w:rPr>
                <w:rFonts w:cs="Arial"/>
                <w:sz w:val="14"/>
                <w:szCs w:val="14"/>
              </w:rPr>
              <w:t>CLIENTE_CONHECE_LINHA_SERVICO</w:t>
            </w:r>
          </w:p>
        </w:tc>
        <w:tc>
          <w:tcPr>
            <w:tcW w:w="343" w:type="pct"/>
            <w:tcBorders>
              <w:top w:val="nil"/>
              <w:left w:val="nil"/>
              <w:bottom w:val="single" w:sz="4" w:space="0" w:color="auto"/>
              <w:right w:val="single" w:sz="4" w:space="0" w:color="auto"/>
            </w:tcBorders>
            <w:shd w:val="clear" w:color="000000" w:fill="F2F2F2"/>
            <w:noWrap/>
            <w:vAlign w:val="center"/>
            <w:hideMark/>
          </w:tcPr>
          <w:p w14:paraId="163EC74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16EECF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784BBB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A21E6A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19A2FC1" w14:textId="77777777" w:rsidR="00AA6A23" w:rsidRPr="003632E2" w:rsidRDefault="00AA6A23" w:rsidP="00260661">
            <w:pPr>
              <w:jc w:val="left"/>
              <w:rPr>
                <w:rFonts w:cs="Arial"/>
                <w:sz w:val="14"/>
                <w:szCs w:val="14"/>
              </w:rPr>
            </w:pPr>
            <w:r w:rsidRPr="003632E2">
              <w:rPr>
                <w:rFonts w:cs="Arial"/>
                <w:sz w:val="14"/>
                <w:szCs w:val="14"/>
              </w:rPr>
              <w:t>CLIENTE_CONHECE_LINHA_SERVICO</w:t>
            </w:r>
          </w:p>
        </w:tc>
        <w:tc>
          <w:tcPr>
            <w:tcW w:w="1388" w:type="pct"/>
            <w:tcBorders>
              <w:top w:val="nil"/>
              <w:left w:val="nil"/>
              <w:bottom w:val="single" w:sz="4" w:space="0" w:color="auto"/>
              <w:right w:val="single" w:sz="4" w:space="0" w:color="auto"/>
            </w:tcBorders>
            <w:shd w:val="clear" w:color="000000" w:fill="auto"/>
            <w:vAlign w:val="bottom"/>
            <w:hideMark/>
          </w:tcPr>
          <w:p w14:paraId="7326DF2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1B61C4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0615D74" w14:textId="77777777" w:rsidR="00AA6A23" w:rsidRPr="003632E2" w:rsidRDefault="00AA6A23" w:rsidP="00260661">
            <w:pPr>
              <w:jc w:val="left"/>
              <w:rPr>
                <w:rFonts w:cs="Arial"/>
                <w:sz w:val="14"/>
                <w:szCs w:val="14"/>
              </w:rPr>
            </w:pPr>
            <w:r w:rsidRPr="003632E2">
              <w:rPr>
                <w:rFonts w:cs="Arial"/>
                <w:sz w:val="14"/>
                <w:szCs w:val="14"/>
              </w:rPr>
              <w:t>CLIENTE_CONHECE_END_COBRANCA</w:t>
            </w:r>
          </w:p>
        </w:tc>
        <w:tc>
          <w:tcPr>
            <w:tcW w:w="343" w:type="pct"/>
            <w:tcBorders>
              <w:top w:val="nil"/>
              <w:left w:val="nil"/>
              <w:bottom w:val="single" w:sz="4" w:space="0" w:color="auto"/>
              <w:right w:val="single" w:sz="4" w:space="0" w:color="auto"/>
            </w:tcBorders>
            <w:shd w:val="clear" w:color="000000" w:fill="F2F2F2"/>
            <w:noWrap/>
            <w:vAlign w:val="center"/>
            <w:hideMark/>
          </w:tcPr>
          <w:p w14:paraId="424AF91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141D76B"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5F2005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0039C4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58E98F1" w14:textId="77777777" w:rsidR="00AA6A23" w:rsidRPr="003632E2" w:rsidRDefault="00AA6A23" w:rsidP="00260661">
            <w:pPr>
              <w:jc w:val="left"/>
              <w:rPr>
                <w:rFonts w:cs="Arial"/>
                <w:sz w:val="14"/>
                <w:szCs w:val="14"/>
              </w:rPr>
            </w:pPr>
            <w:r w:rsidRPr="003632E2">
              <w:rPr>
                <w:rFonts w:cs="Arial"/>
                <w:sz w:val="14"/>
                <w:szCs w:val="14"/>
              </w:rPr>
              <w:t>CLIENTE_CONHECE_END_COBRANCA</w:t>
            </w:r>
          </w:p>
        </w:tc>
        <w:tc>
          <w:tcPr>
            <w:tcW w:w="1388" w:type="pct"/>
            <w:tcBorders>
              <w:top w:val="nil"/>
              <w:left w:val="nil"/>
              <w:bottom w:val="single" w:sz="4" w:space="0" w:color="auto"/>
              <w:right w:val="single" w:sz="4" w:space="0" w:color="auto"/>
            </w:tcBorders>
            <w:shd w:val="clear" w:color="000000" w:fill="auto"/>
            <w:vAlign w:val="bottom"/>
            <w:hideMark/>
          </w:tcPr>
          <w:p w14:paraId="7A8E574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50E9E6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267842C" w14:textId="77777777" w:rsidR="00AA6A23" w:rsidRPr="003632E2" w:rsidRDefault="00AA6A23" w:rsidP="00260661">
            <w:pPr>
              <w:jc w:val="left"/>
              <w:rPr>
                <w:rFonts w:cs="Arial"/>
                <w:sz w:val="14"/>
                <w:szCs w:val="14"/>
              </w:rPr>
            </w:pPr>
            <w:r w:rsidRPr="003632E2">
              <w:rPr>
                <w:rFonts w:cs="Arial"/>
                <w:sz w:val="14"/>
                <w:szCs w:val="14"/>
              </w:rPr>
              <w:t>CLIENTE_DESEJA_REMONTAR_COMBO</w:t>
            </w:r>
          </w:p>
        </w:tc>
        <w:tc>
          <w:tcPr>
            <w:tcW w:w="343" w:type="pct"/>
            <w:tcBorders>
              <w:top w:val="nil"/>
              <w:left w:val="nil"/>
              <w:bottom w:val="single" w:sz="4" w:space="0" w:color="auto"/>
              <w:right w:val="single" w:sz="4" w:space="0" w:color="auto"/>
            </w:tcBorders>
            <w:shd w:val="clear" w:color="000000" w:fill="F2F2F2"/>
            <w:noWrap/>
            <w:vAlign w:val="center"/>
            <w:hideMark/>
          </w:tcPr>
          <w:p w14:paraId="58463E2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9CC85B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6338D6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2C3CDC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CB94731" w14:textId="77777777" w:rsidR="00AA6A23" w:rsidRPr="003632E2" w:rsidRDefault="00AA6A23" w:rsidP="00260661">
            <w:pPr>
              <w:jc w:val="left"/>
              <w:rPr>
                <w:rFonts w:cs="Arial"/>
                <w:sz w:val="14"/>
                <w:szCs w:val="14"/>
              </w:rPr>
            </w:pPr>
            <w:r w:rsidRPr="003632E2">
              <w:rPr>
                <w:rFonts w:cs="Arial"/>
                <w:sz w:val="14"/>
                <w:szCs w:val="14"/>
              </w:rPr>
              <w:t>CLIENTE_DESEJA_REMONTAR_COMBO</w:t>
            </w:r>
          </w:p>
        </w:tc>
        <w:tc>
          <w:tcPr>
            <w:tcW w:w="1388" w:type="pct"/>
            <w:tcBorders>
              <w:top w:val="nil"/>
              <w:left w:val="nil"/>
              <w:bottom w:val="single" w:sz="4" w:space="0" w:color="auto"/>
              <w:right w:val="single" w:sz="4" w:space="0" w:color="auto"/>
            </w:tcBorders>
            <w:shd w:val="clear" w:color="000000" w:fill="auto"/>
            <w:vAlign w:val="bottom"/>
            <w:hideMark/>
          </w:tcPr>
          <w:p w14:paraId="6AED1A1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B5FA48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CE08CBF" w14:textId="77777777" w:rsidR="00AA6A23" w:rsidRPr="003632E2" w:rsidRDefault="00AA6A23" w:rsidP="00260661">
            <w:pPr>
              <w:jc w:val="left"/>
              <w:rPr>
                <w:rFonts w:cs="Arial"/>
                <w:sz w:val="14"/>
                <w:szCs w:val="14"/>
              </w:rPr>
            </w:pPr>
            <w:r w:rsidRPr="003632E2">
              <w:rPr>
                <w:rFonts w:cs="Arial"/>
                <w:sz w:val="14"/>
                <w:szCs w:val="14"/>
              </w:rPr>
              <w:t>CLIENTE_IDENTIFICADO</w:t>
            </w:r>
          </w:p>
        </w:tc>
        <w:tc>
          <w:tcPr>
            <w:tcW w:w="343" w:type="pct"/>
            <w:tcBorders>
              <w:top w:val="nil"/>
              <w:left w:val="nil"/>
              <w:bottom w:val="single" w:sz="4" w:space="0" w:color="auto"/>
              <w:right w:val="single" w:sz="4" w:space="0" w:color="auto"/>
            </w:tcBorders>
            <w:shd w:val="clear" w:color="000000" w:fill="F2F2F2"/>
            <w:noWrap/>
            <w:vAlign w:val="center"/>
            <w:hideMark/>
          </w:tcPr>
          <w:p w14:paraId="0D844A5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725967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80B4F4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4ECC85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ACE3C8B" w14:textId="77777777" w:rsidR="00AA6A23" w:rsidRPr="003632E2" w:rsidRDefault="00AA6A23" w:rsidP="00260661">
            <w:pPr>
              <w:jc w:val="left"/>
              <w:rPr>
                <w:rFonts w:cs="Arial"/>
                <w:sz w:val="14"/>
                <w:szCs w:val="14"/>
              </w:rPr>
            </w:pPr>
            <w:r w:rsidRPr="003632E2">
              <w:rPr>
                <w:rFonts w:cs="Arial"/>
                <w:sz w:val="14"/>
                <w:szCs w:val="14"/>
              </w:rPr>
              <w:t>CLIENTE_IDENTIFICADO</w:t>
            </w:r>
          </w:p>
        </w:tc>
        <w:tc>
          <w:tcPr>
            <w:tcW w:w="1388" w:type="pct"/>
            <w:tcBorders>
              <w:top w:val="nil"/>
              <w:left w:val="nil"/>
              <w:bottom w:val="single" w:sz="4" w:space="0" w:color="auto"/>
              <w:right w:val="single" w:sz="4" w:space="0" w:color="auto"/>
            </w:tcBorders>
            <w:shd w:val="clear" w:color="000000" w:fill="auto"/>
            <w:vAlign w:val="bottom"/>
            <w:hideMark/>
          </w:tcPr>
          <w:p w14:paraId="34F58E4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BD36E7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F371F51" w14:textId="77777777" w:rsidR="00AA6A23" w:rsidRPr="003632E2" w:rsidRDefault="00AA6A23" w:rsidP="00260661">
            <w:pPr>
              <w:jc w:val="left"/>
              <w:rPr>
                <w:rFonts w:cs="Arial"/>
                <w:sz w:val="14"/>
                <w:szCs w:val="14"/>
              </w:rPr>
            </w:pPr>
            <w:r w:rsidRPr="003632E2">
              <w:rPr>
                <w:rFonts w:cs="Arial"/>
                <w:sz w:val="14"/>
                <w:szCs w:val="14"/>
              </w:rPr>
              <w:t>CLIENTE_RECEBEU_TRATAMENTO_UTC</w:t>
            </w:r>
          </w:p>
        </w:tc>
        <w:tc>
          <w:tcPr>
            <w:tcW w:w="343" w:type="pct"/>
            <w:tcBorders>
              <w:top w:val="nil"/>
              <w:left w:val="nil"/>
              <w:bottom w:val="single" w:sz="4" w:space="0" w:color="auto"/>
              <w:right w:val="single" w:sz="4" w:space="0" w:color="auto"/>
            </w:tcBorders>
            <w:shd w:val="clear" w:color="000000" w:fill="F2F2F2"/>
            <w:noWrap/>
            <w:vAlign w:val="center"/>
            <w:hideMark/>
          </w:tcPr>
          <w:p w14:paraId="70B9253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9D59111"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12AE3C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572639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063D7E5" w14:textId="77777777" w:rsidR="00AA6A23" w:rsidRPr="003632E2" w:rsidRDefault="00AA6A23" w:rsidP="00260661">
            <w:pPr>
              <w:jc w:val="left"/>
              <w:rPr>
                <w:rFonts w:cs="Arial"/>
                <w:sz w:val="14"/>
                <w:szCs w:val="14"/>
              </w:rPr>
            </w:pPr>
            <w:r w:rsidRPr="003632E2">
              <w:rPr>
                <w:rFonts w:cs="Arial"/>
                <w:sz w:val="14"/>
                <w:szCs w:val="14"/>
              </w:rPr>
              <w:t>CLIENTE_RECEBEU_TRATAMENTO_UTC</w:t>
            </w:r>
          </w:p>
        </w:tc>
        <w:tc>
          <w:tcPr>
            <w:tcW w:w="1388" w:type="pct"/>
            <w:tcBorders>
              <w:top w:val="nil"/>
              <w:left w:val="nil"/>
              <w:bottom w:val="single" w:sz="4" w:space="0" w:color="auto"/>
              <w:right w:val="single" w:sz="4" w:space="0" w:color="auto"/>
            </w:tcBorders>
            <w:shd w:val="clear" w:color="000000" w:fill="auto"/>
            <w:vAlign w:val="bottom"/>
            <w:hideMark/>
          </w:tcPr>
          <w:p w14:paraId="215E5AF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7A1FF1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942D8A7" w14:textId="77777777" w:rsidR="00AA6A23" w:rsidRPr="003632E2" w:rsidRDefault="00AA6A23" w:rsidP="00260661">
            <w:pPr>
              <w:jc w:val="left"/>
              <w:rPr>
                <w:rFonts w:cs="Arial"/>
                <w:sz w:val="14"/>
                <w:szCs w:val="14"/>
              </w:rPr>
            </w:pPr>
            <w:r w:rsidRPr="003632E2">
              <w:rPr>
                <w:rFonts w:cs="Arial"/>
                <w:sz w:val="14"/>
                <w:szCs w:val="14"/>
              </w:rPr>
              <w:lastRenderedPageBreak/>
              <w:t>CLIENTE_NEGATIVADO_A_PARTIR_DE</w:t>
            </w:r>
          </w:p>
        </w:tc>
        <w:tc>
          <w:tcPr>
            <w:tcW w:w="343" w:type="pct"/>
            <w:tcBorders>
              <w:top w:val="nil"/>
              <w:left w:val="nil"/>
              <w:bottom w:val="single" w:sz="4" w:space="0" w:color="auto"/>
              <w:right w:val="single" w:sz="4" w:space="0" w:color="auto"/>
            </w:tcBorders>
            <w:shd w:val="clear" w:color="000000" w:fill="F2F2F2"/>
            <w:noWrap/>
            <w:vAlign w:val="center"/>
            <w:hideMark/>
          </w:tcPr>
          <w:p w14:paraId="547E425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AC36B2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5F3955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CB3CA1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85DD99C" w14:textId="77777777" w:rsidR="00AA6A23" w:rsidRPr="003632E2" w:rsidRDefault="00AA6A23" w:rsidP="00260661">
            <w:pPr>
              <w:jc w:val="left"/>
              <w:rPr>
                <w:rFonts w:cs="Arial"/>
                <w:sz w:val="14"/>
                <w:szCs w:val="14"/>
              </w:rPr>
            </w:pPr>
            <w:r w:rsidRPr="003632E2">
              <w:rPr>
                <w:rFonts w:cs="Arial"/>
                <w:sz w:val="14"/>
                <w:szCs w:val="14"/>
              </w:rPr>
              <w:t>CLIENTE_NEGATIVADO_A_PARTIR_DE</w:t>
            </w:r>
          </w:p>
        </w:tc>
        <w:tc>
          <w:tcPr>
            <w:tcW w:w="1388" w:type="pct"/>
            <w:tcBorders>
              <w:top w:val="nil"/>
              <w:left w:val="nil"/>
              <w:bottom w:val="single" w:sz="4" w:space="0" w:color="auto"/>
              <w:right w:val="single" w:sz="4" w:space="0" w:color="auto"/>
            </w:tcBorders>
            <w:shd w:val="clear" w:color="000000" w:fill="auto"/>
            <w:vAlign w:val="bottom"/>
            <w:hideMark/>
          </w:tcPr>
          <w:p w14:paraId="5372012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90D545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C406B8" w14:textId="77777777" w:rsidR="00AA6A23" w:rsidRPr="003632E2" w:rsidRDefault="00AA6A23" w:rsidP="00260661">
            <w:pPr>
              <w:jc w:val="left"/>
              <w:rPr>
                <w:rFonts w:cs="Arial"/>
                <w:sz w:val="14"/>
                <w:szCs w:val="14"/>
              </w:rPr>
            </w:pPr>
            <w:r w:rsidRPr="003632E2">
              <w:rPr>
                <w:rFonts w:cs="Arial"/>
                <w:sz w:val="14"/>
                <w:szCs w:val="14"/>
              </w:rPr>
              <w:t>CLIENTE_POSSUI_OUT_LIN_MOV_ATV</w:t>
            </w:r>
          </w:p>
        </w:tc>
        <w:tc>
          <w:tcPr>
            <w:tcW w:w="343" w:type="pct"/>
            <w:tcBorders>
              <w:top w:val="nil"/>
              <w:left w:val="nil"/>
              <w:bottom w:val="single" w:sz="4" w:space="0" w:color="auto"/>
              <w:right w:val="single" w:sz="4" w:space="0" w:color="auto"/>
            </w:tcBorders>
            <w:shd w:val="clear" w:color="000000" w:fill="F2F2F2"/>
            <w:noWrap/>
            <w:vAlign w:val="center"/>
            <w:hideMark/>
          </w:tcPr>
          <w:p w14:paraId="0742BA3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5EF26C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2B0573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20FDE6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5D32EEA" w14:textId="77777777" w:rsidR="00AA6A23" w:rsidRPr="003632E2" w:rsidRDefault="00AA6A23" w:rsidP="00260661">
            <w:pPr>
              <w:jc w:val="left"/>
              <w:rPr>
                <w:rFonts w:cs="Arial"/>
                <w:sz w:val="14"/>
                <w:szCs w:val="14"/>
              </w:rPr>
            </w:pPr>
            <w:r w:rsidRPr="003632E2">
              <w:rPr>
                <w:rFonts w:cs="Arial"/>
                <w:sz w:val="14"/>
                <w:szCs w:val="14"/>
              </w:rPr>
              <w:t>CLIENTE_POSSUI_OUT_LIN_MOV_ATV</w:t>
            </w:r>
          </w:p>
        </w:tc>
        <w:tc>
          <w:tcPr>
            <w:tcW w:w="1388" w:type="pct"/>
            <w:tcBorders>
              <w:top w:val="nil"/>
              <w:left w:val="nil"/>
              <w:bottom w:val="single" w:sz="4" w:space="0" w:color="auto"/>
              <w:right w:val="single" w:sz="4" w:space="0" w:color="auto"/>
            </w:tcBorders>
            <w:shd w:val="clear" w:color="000000" w:fill="auto"/>
            <w:vAlign w:val="bottom"/>
            <w:hideMark/>
          </w:tcPr>
          <w:p w14:paraId="21BBB4A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440FE0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F6A3F63" w14:textId="77777777" w:rsidR="00AA6A23" w:rsidRPr="003632E2" w:rsidRDefault="00AA6A23" w:rsidP="00260661">
            <w:pPr>
              <w:jc w:val="left"/>
              <w:rPr>
                <w:rFonts w:cs="Arial"/>
                <w:sz w:val="14"/>
                <w:szCs w:val="14"/>
              </w:rPr>
            </w:pPr>
            <w:r w:rsidRPr="003632E2">
              <w:rPr>
                <w:rFonts w:cs="Arial"/>
                <w:sz w:val="14"/>
                <w:szCs w:val="14"/>
              </w:rPr>
              <w:t>CLIENTE_SECURITIZADO</w:t>
            </w:r>
          </w:p>
        </w:tc>
        <w:tc>
          <w:tcPr>
            <w:tcW w:w="343" w:type="pct"/>
            <w:tcBorders>
              <w:top w:val="nil"/>
              <w:left w:val="nil"/>
              <w:bottom w:val="single" w:sz="4" w:space="0" w:color="auto"/>
              <w:right w:val="single" w:sz="4" w:space="0" w:color="auto"/>
            </w:tcBorders>
            <w:shd w:val="clear" w:color="000000" w:fill="F2F2F2"/>
            <w:noWrap/>
            <w:vAlign w:val="center"/>
            <w:hideMark/>
          </w:tcPr>
          <w:p w14:paraId="3A0E9D5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DB8084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822393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3F9363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A1A9FC" w14:textId="77777777" w:rsidR="00AA6A23" w:rsidRPr="003632E2" w:rsidRDefault="00AA6A23" w:rsidP="00260661">
            <w:pPr>
              <w:jc w:val="left"/>
              <w:rPr>
                <w:rFonts w:cs="Arial"/>
                <w:sz w:val="14"/>
                <w:szCs w:val="14"/>
              </w:rPr>
            </w:pPr>
            <w:r w:rsidRPr="003632E2">
              <w:rPr>
                <w:rFonts w:cs="Arial"/>
                <w:sz w:val="14"/>
                <w:szCs w:val="14"/>
              </w:rPr>
              <w:t>CLIENTE_SECURITIZADO</w:t>
            </w:r>
          </w:p>
        </w:tc>
        <w:tc>
          <w:tcPr>
            <w:tcW w:w="1388" w:type="pct"/>
            <w:tcBorders>
              <w:top w:val="nil"/>
              <w:left w:val="nil"/>
              <w:bottom w:val="single" w:sz="4" w:space="0" w:color="auto"/>
              <w:right w:val="single" w:sz="4" w:space="0" w:color="auto"/>
            </w:tcBorders>
            <w:shd w:val="clear" w:color="000000" w:fill="auto"/>
            <w:vAlign w:val="bottom"/>
            <w:hideMark/>
          </w:tcPr>
          <w:p w14:paraId="4702DF6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E91D16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C5E58AA" w14:textId="77777777" w:rsidR="00AA6A23" w:rsidRPr="003632E2" w:rsidRDefault="00AA6A23" w:rsidP="00260661">
            <w:pPr>
              <w:jc w:val="left"/>
              <w:rPr>
                <w:rFonts w:cs="Arial"/>
                <w:sz w:val="14"/>
                <w:szCs w:val="14"/>
              </w:rPr>
            </w:pPr>
            <w:r w:rsidRPr="003632E2">
              <w:rPr>
                <w:rFonts w:cs="Arial"/>
                <w:sz w:val="14"/>
                <w:szCs w:val="14"/>
              </w:rPr>
              <w:t>CLIENTE_SOLICITOU_PRAZO_PROV</w:t>
            </w:r>
          </w:p>
        </w:tc>
        <w:tc>
          <w:tcPr>
            <w:tcW w:w="343" w:type="pct"/>
            <w:tcBorders>
              <w:top w:val="nil"/>
              <w:left w:val="nil"/>
              <w:bottom w:val="single" w:sz="4" w:space="0" w:color="auto"/>
              <w:right w:val="single" w:sz="4" w:space="0" w:color="auto"/>
            </w:tcBorders>
            <w:shd w:val="clear" w:color="000000" w:fill="F2F2F2"/>
            <w:noWrap/>
            <w:vAlign w:val="center"/>
            <w:hideMark/>
          </w:tcPr>
          <w:p w14:paraId="2A7C50D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E36353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0A3D15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7A32BD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9D6594F" w14:textId="77777777" w:rsidR="00AA6A23" w:rsidRPr="003632E2" w:rsidRDefault="00AA6A23" w:rsidP="00260661">
            <w:pPr>
              <w:jc w:val="left"/>
              <w:rPr>
                <w:rFonts w:cs="Arial"/>
                <w:sz w:val="14"/>
                <w:szCs w:val="14"/>
              </w:rPr>
            </w:pPr>
            <w:r w:rsidRPr="003632E2">
              <w:rPr>
                <w:rFonts w:cs="Arial"/>
                <w:sz w:val="14"/>
                <w:szCs w:val="14"/>
              </w:rPr>
              <w:t>CLIENTE_SOLICITOU_PRAZO_PROV</w:t>
            </w:r>
          </w:p>
        </w:tc>
        <w:tc>
          <w:tcPr>
            <w:tcW w:w="1388" w:type="pct"/>
            <w:tcBorders>
              <w:top w:val="nil"/>
              <w:left w:val="nil"/>
              <w:bottom w:val="single" w:sz="4" w:space="0" w:color="auto"/>
              <w:right w:val="single" w:sz="4" w:space="0" w:color="auto"/>
            </w:tcBorders>
            <w:shd w:val="clear" w:color="000000" w:fill="auto"/>
            <w:vAlign w:val="bottom"/>
            <w:hideMark/>
          </w:tcPr>
          <w:p w14:paraId="6F2D0E7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860C8A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B1AA619" w14:textId="77777777" w:rsidR="00AA6A23" w:rsidRPr="003632E2" w:rsidRDefault="00AA6A23" w:rsidP="00260661">
            <w:pPr>
              <w:jc w:val="left"/>
              <w:rPr>
                <w:rFonts w:cs="Arial"/>
                <w:sz w:val="14"/>
                <w:szCs w:val="14"/>
              </w:rPr>
            </w:pPr>
            <w:r w:rsidRPr="003632E2">
              <w:rPr>
                <w:rFonts w:cs="Arial"/>
                <w:sz w:val="14"/>
                <w:szCs w:val="14"/>
              </w:rPr>
              <w:t>CODIGO_LOCALIDADE</w:t>
            </w:r>
          </w:p>
        </w:tc>
        <w:tc>
          <w:tcPr>
            <w:tcW w:w="343" w:type="pct"/>
            <w:tcBorders>
              <w:top w:val="nil"/>
              <w:left w:val="nil"/>
              <w:bottom w:val="single" w:sz="4" w:space="0" w:color="auto"/>
              <w:right w:val="single" w:sz="4" w:space="0" w:color="auto"/>
            </w:tcBorders>
            <w:shd w:val="clear" w:color="000000" w:fill="F2F2F2"/>
            <w:noWrap/>
            <w:vAlign w:val="center"/>
            <w:hideMark/>
          </w:tcPr>
          <w:p w14:paraId="3862CC7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14B0B0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6F414C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CCD86A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3B2D030" w14:textId="77777777" w:rsidR="00AA6A23" w:rsidRPr="003632E2" w:rsidRDefault="00AA6A23" w:rsidP="00260661">
            <w:pPr>
              <w:jc w:val="left"/>
              <w:rPr>
                <w:rFonts w:cs="Arial"/>
                <w:sz w:val="14"/>
                <w:szCs w:val="14"/>
              </w:rPr>
            </w:pPr>
            <w:r w:rsidRPr="003632E2">
              <w:rPr>
                <w:rFonts w:cs="Arial"/>
                <w:sz w:val="14"/>
                <w:szCs w:val="14"/>
              </w:rPr>
              <w:t>CODIGO_LOCALIDADE</w:t>
            </w:r>
          </w:p>
        </w:tc>
        <w:tc>
          <w:tcPr>
            <w:tcW w:w="1388" w:type="pct"/>
            <w:tcBorders>
              <w:top w:val="nil"/>
              <w:left w:val="nil"/>
              <w:bottom w:val="single" w:sz="4" w:space="0" w:color="auto"/>
              <w:right w:val="single" w:sz="4" w:space="0" w:color="auto"/>
            </w:tcBorders>
            <w:shd w:val="clear" w:color="000000" w:fill="auto"/>
            <w:vAlign w:val="bottom"/>
            <w:hideMark/>
          </w:tcPr>
          <w:p w14:paraId="3DE9AB6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E9358C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FED11D" w14:textId="77777777" w:rsidR="00AA6A23" w:rsidRPr="003632E2" w:rsidRDefault="00AA6A23" w:rsidP="00260661">
            <w:pPr>
              <w:jc w:val="left"/>
              <w:rPr>
                <w:rFonts w:cs="Arial"/>
                <w:sz w:val="14"/>
                <w:szCs w:val="14"/>
              </w:rPr>
            </w:pPr>
            <w:r w:rsidRPr="003632E2">
              <w:rPr>
                <w:rFonts w:cs="Arial"/>
                <w:sz w:val="14"/>
                <w:szCs w:val="14"/>
              </w:rPr>
              <w:t>CODIGO_INTERNO</w:t>
            </w:r>
          </w:p>
        </w:tc>
        <w:tc>
          <w:tcPr>
            <w:tcW w:w="343" w:type="pct"/>
            <w:tcBorders>
              <w:top w:val="nil"/>
              <w:left w:val="nil"/>
              <w:bottom w:val="single" w:sz="4" w:space="0" w:color="auto"/>
              <w:right w:val="single" w:sz="4" w:space="0" w:color="auto"/>
            </w:tcBorders>
            <w:shd w:val="clear" w:color="000000" w:fill="F2F2F2"/>
            <w:noWrap/>
            <w:vAlign w:val="center"/>
            <w:hideMark/>
          </w:tcPr>
          <w:p w14:paraId="21A9179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EFA84F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BCD0A9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41D437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1B1ED92" w14:textId="77777777" w:rsidR="00AA6A23" w:rsidRPr="003632E2" w:rsidRDefault="00AA6A23" w:rsidP="00260661">
            <w:pPr>
              <w:jc w:val="left"/>
              <w:rPr>
                <w:rFonts w:cs="Arial"/>
                <w:sz w:val="14"/>
                <w:szCs w:val="14"/>
              </w:rPr>
            </w:pPr>
            <w:r w:rsidRPr="003632E2">
              <w:rPr>
                <w:rFonts w:cs="Arial"/>
                <w:sz w:val="14"/>
                <w:szCs w:val="14"/>
              </w:rPr>
              <w:t>CODIGO_INTERNO</w:t>
            </w:r>
          </w:p>
        </w:tc>
        <w:tc>
          <w:tcPr>
            <w:tcW w:w="1388" w:type="pct"/>
            <w:tcBorders>
              <w:top w:val="nil"/>
              <w:left w:val="nil"/>
              <w:bottom w:val="single" w:sz="4" w:space="0" w:color="auto"/>
              <w:right w:val="single" w:sz="4" w:space="0" w:color="auto"/>
            </w:tcBorders>
            <w:shd w:val="clear" w:color="000000" w:fill="auto"/>
            <w:vAlign w:val="bottom"/>
            <w:hideMark/>
          </w:tcPr>
          <w:p w14:paraId="71F3BC7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6A3871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5C0F7CC" w14:textId="77777777" w:rsidR="00AA6A23" w:rsidRPr="003632E2" w:rsidRDefault="00AA6A23" w:rsidP="00260661">
            <w:pPr>
              <w:jc w:val="left"/>
              <w:rPr>
                <w:rFonts w:cs="Arial"/>
                <w:sz w:val="14"/>
                <w:szCs w:val="14"/>
              </w:rPr>
            </w:pPr>
            <w:r w:rsidRPr="003632E2">
              <w:rPr>
                <w:rFonts w:cs="Arial"/>
                <w:sz w:val="14"/>
                <w:szCs w:val="14"/>
              </w:rPr>
              <w:t>CÓDIGO_SAP_LOJA</w:t>
            </w:r>
          </w:p>
        </w:tc>
        <w:tc>
          <w:tcPr>
            <w:tcW w:w="343" w:type="pct"/>
            <w:tcBorders>
              <w:top w:val="nil"/>
              <w:left w:val="nil"/>
              <w:bottom w:val="single" w:sz="4" w:space="0" w:color="auto"/>
              <w:right w:val="single" w:sz="4" w:space="0" w:color="auto"/>
            </w:tcBorders>
            <w:shd w:val="clear" w:color="000000" w:fill="F2F2F2"/>
            <w:noWrap/>
            <w:vAlign w:val="center"/>
            <w:hideMark/>
          </w:tcPr>
          <w:p w14:paraId="36EF277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FCA290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9956DE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4A607C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084C3AC" w14:textId="77777777" w:rsidR="00AA6A23" w:rsidRPr="003632E2" w:rsidRDefault="00AA6A23" w:rsidP="00260661">
            <w:pPr>
              <w:jc w:val="left"/>
              <w:rPr>
                <w:rFonts w:cs="Arial"/>
                <w:sz w:val="14"/>
                <w:szCs w:val="14"/>
              </w:rPr>
            </w:pPr>
            <w:r w:rsidRPr="003632E2">
              <w:rPr>
                <w:rFonts w:cs="Arial"/>
                <w:sz w:val="14"/>
                <w:szCs w:val="14"/>
              </w:rPr>
              <w:t>CÓDIGO_SAP_LOJA</w:t>
            </w:r>
          </w:p>
        </w:tc>
        <w:tc>
          <w:tcPr>
            <w:tcW w:w="1388" w:type="pct"/>
            <w:tcBorders>
              <w:top w:val="nil"/>
              <w:left w:val="nil"/>
              <w:bottom w:val="single" w:sz="4" w:space="0" w:color="auto"/>
              <w:right w:val="single" w:sz="4" w:space="0" w:color="auto"/>
            </w:tcBorders>
            <w:shd w:val="clear" w:color="000000" w:fill="auto"/>
            <w:vAlign w:val="bottom"/>
            <w:hideMark/>
          </w:tcPr>
          <w:p w14:paraId="00534C5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35AED6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A81224E" w14:textId="77777777" w:rsidR="00AA6A23" w:rsidRPr="003632E2" w:rsidRDefault="00AA6A23" w:rsidP="00260661">
            <w:pPr>
              <w:jc w:val="left"/>
              <w:rPr>
                <w:rFonts w:cs="Arial"/>
                <w:sz w:val="14"/>
                <w:szCs w:val="14"/>
              </w:rPr>
            </w:pPr>
            <w:r w:rsidRPr="003632E2">
              <w:rPr>
                <w:rFonts w:cs="Arial"/>
                <w:sz w:val="14"/>
                <w:szCs w:val="14"/>
              </w:rPr>
              <w:t>COMO_DESCOBRIU_LINHA</w:t>
            </w:r>
          </w:p>
        </w:tc>
        <w:tc>
          <w:tcPr>
            <w:tcW w:w="343" w:type="pct"/>
            <w:tcBorders>
              <w:top w:val="nil"/>
              <w:left w:val="nil"/>
              <w:bottom w:val="single" w:sz="4" w:space="0" w:color="auto"/>
              <w:right w:val="single" w:sz="4" w:space="0" w:color="auto"/>
            </w:tcBorders>
            <w:shd w:val="clear" w:color="000000" w:fill="F2F2F2"/>
            <w:noWrap/>
            <w:vAlign w:val="center"/>
            <w:hideMark/>
          </w:tcPr>
          <w:p w14:paraId="670DBBD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4ECE99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FCA640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26C4B6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F9515EB" w14:textId="77777777" w:rsidR="00AA6A23" w:rsidRPr="003632E2" w:rsidRDefault="00AA6A23" w:rsidP="00260661">
            <w:pPr>
              <w:jc w:val="left"/>
              <w:rPr>
                <w:rFonts w:cs="Arial"/>
                <w:sz w:val="14"/>
                <w:szCs w:val="14"/>
              </w:rPr>
            </w:pPr>
            <w:r w:rsidRPr="003632E2">
              <w:rPr>
                <w:rFonts w:cs="Arial"/>
                <w:sz w:val="14"/>
                <w:szCs w:val="14"/>
              </w:rPr>
              <w:t>COMO_DESCOBRIU_LINHA</w:t>
            </w:r>
          </w:p>
        </w:tc>
        <w:tc>
          <w:tcPr>
            <w:tcW w:w="1388" w:type="pct"/>
            <w:tcBorders>
              <w:top w:val="nil"/>
              <w:left w:val="nil"/>
              <w:bottom w:val="single" w:sz="4" w:space="0" w:color="auto"/>
              <w:right w:val="single" w:sz="4" w:space="0" w:color="auto"/>
            </w:tcBorders>
            <w:shd w:val="clear" w:color="000000" w:fill="auto"/>
            <w:vAlign w:val="bottom"/>
            <w:hideMark/>
          </w:tcPr>
          <w:p w14:paraId="5576A31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E4BD0C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252C95D" w14:textId="77777777" w:rsidR="00AA6A23" w:rsidRPr="003632E2" w:rsidRDefault="00AA6A23" w:rsidP="00260661">
            <w:pPr>
              <w:jc w:val="left"/>
              <w:rPr>
                <w:rFonts w:cs="Arial"/>
                <w:sz w:val="14"/>
                <w:szCs w:val="14"/>
              </w:rPr>
            </w:pPr>
            <w:r w:rsidRPr="003632E2">
              <w:rPr>
                <w:rFonts w:cs="Arial"/>
                <w:sz w:val="14"/>
                <w:szCs w:val="14"/>
              </w:rPr>
              <w:t>CONSTA_DOCUMENTACAO</w:t>
            </w:r>
          </w:p>
        </w:tc>
        <w:tc>
          <w:tcPr>
            <w:tcW w:w="343" w:type="pct"/>
            <w:tcBorders>
              <w:top w:val="nil"/>
              <w:left w:val="nil"/>
              <w:bottom w:val="single" w:sz="4" w:space="0" w:color="auto"/>
              <w:right w:val="single" w:sz="4" w:space="0" w:color="auto"/>
            </w:tcBorders>
            <w:shd w:val="clear" w:color="000000" w:fill="F2F2F2"/>
            <w:noWrap/>
            <w:vAlign w:val="center"/>
            <w:hideMark/>
          </w:tcPr>
          <w:p w14:paraId="0D039DB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EC5963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D21CDE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4E4B05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44D035F" w14:textId="77777777" w:rsidR="00AA6A23" w:rsidRPr="003632E2" w:rsidRDefault="00AA6A23" w:rsidP="00260661">
            <w:pPr>
              <w:jc w:val="left"/>
              <w:rPr>
                <w:rFonts w:cs="Arial"/>
                <w:sz w:val="14"/>
                <w:szCs w:val="14"/>
              </w:rPr>
            </w:pPr>
            <w:r w:rsidRPr="003632E2">
              <w:rPr>
                <w:rFonts w:cs="Arial"/>
                <w:sz w:val="14"/>
                <w:szCs w:val="14"/>
              </w:rPr>
              <w:t>CONSTA_DOCUMENTACAO</w:t>
            </w:r>
          </w:p>
        </w:tc>
        <w:tc>
          <w:tcPr>
            <w:tcW w:w="1388" w:type="pct"/>
            <w:tcBorders>
              <w:top w:val="nil"/>
              <w:left w:val="nil"/>
              <w:bottom w:val="single" w:sz="4" w:space="0" w:color="auto"/>
              <w:right w:val="single" w:sz="4" w:space="0" w:color="auto"/>
            </w:tcBorders>
            <w:shd w:val="clear" w:color="000000" w:fill="auto"/>
            <w:vAlign w:val="bottom"/>
            <w:hideMark/>
          </w:tcPr>
          <w:p w14:paraId="1987156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FC72BE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D943D86" w14:textId="77777777" w:rsidR="00AA6A23" w:rsidRPr="003632E2" w:rsidRDefault="00AA6A23" w:rsidP="00260661">
            <w:pPr>
              <w:jc w:val="left"/>
              <w:rPr>
                <w:rFonts w:cs="Arial"/>
                <w:sz w:val="14"/>
                <w:szCs w:val="14"/>
              </w:rPr>
            </w:pPr>
            <w:r w:rsidRPr="003632E2">
              <w:rPr>
                <w:rFonts w:cs="Arial"/>
                <w:sz w:val="14"/>
                <w:szCs w:val="14"/>
              </w:rPr>
              <w:t>CONSTA_RECIPROCIDADE_SOL_SERV</w:t>
            </w:r>
          </w:p>
        </w:tc>
        <w:tc>
          <w:tcPr>
            <w:tcW w:w="343" w:type="pct"/>
            <w:tcBorders>
              <w:top w:val="nil"/>
              <w:left w:val="nil"/>
              <w:bottom w:val="single" w:sz="4" w:space="0" w:color="auto"/>
              <w:right w:val="single" w:sz="4" w:space="0" w:color="auto"/>
            </w:tcBorders>
            <w:shd w:val="clear" w:color="000000" w:fill="F2F2F2"/>
            <w:noWrap/>
            <w:vAlign w:val="center"/>
            <w:hideMark/>
          </w:tcPr>
          <w:p w14:paraId="6B092D8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A25350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070B11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E46FE9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4A115DB" w14:textId="77777777" w:rsidR="00AA6A23" w:rsidRPr="003632E2" w:rsidRDefault="00AA6A23" w:rsidP="00260661">
            <w:pPr>
              <w:jc w:val="left"/>
              <w:rPr>
                <w:rFonts w:cs="Arial"/>
                <w:sz w:val="14"/>
                <w:szCs w:val="14"/>
              </w:rPr>
            </w:pPr>
            <w:r w:rsidRPr="003632E2">
              <w:rPr>
                <w:rFonts w:cs="Arial"/>
                <w:sz w:val="14"/>
                <w:szCs w:val="14"/>
              </w:rPr>
              <w:t>CONSTA_RECIPROCIDADE_SOL_SERV</w:t>
            </w:r>
          </w:p>
        </w:tc>
        <w:tc>
          <w:tcPr>
            <w:tcW w:w="1388" w:type="pct"/>
            <w:tcBorders>
              <w:top w:val="nil"/>
              <w:left w:val="nil"/>
              <w:bottom w:val="single" w:sz="4" w:space="0" w:color="auto"/>
              <w:right w:val="single" w:sz="4" w:space="0" w:color="auto"/>
            </w:tcBorders>
            <w:shd w:val="clear" w:color="000000" w:fill="auto"/>
            <w:vAlign w:val="bottom"/>
            <w:hideMark/>
          </w:tcPr>
          <w:p w14:paraId="12D0653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24AAE1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6ECC0C4" w14:textId="77777777" w:rsidR="00AA6A23" w:rsidRPr="003632E2" w:rsidRDefault="00AA6A23" w:rsidP="00260661">
            <w:pPr>
              <w:jc w:val="left"/>
              <w:rPr>
                <w:rFonts w:cs="Arial"/>
                <w:sz w:val="14"/>
                <w:szCs w:val="14"/>
              </w:rPr>
            </w:pPr>
            <w:r w:rsidRPr="003632E2">
              <w:rPr>
                <w:rFonts w:cs="Arial"/>
                <w:sz w:val="14"/>
                <w:szCs w:val="14"/>
              </w:rPr>
              <w:t>CONSTA_SOLICIT_SERVICOS</w:t>
            </w:r>
          </w:p>
        </w:tc>
        <w:tc>
          <w:tcPr>
            <w:tcW w:w="343" w:type="pct"/>
            <w:tcBorders>
              <w:top w:val="nil"/>
              <w:left w:val="nil"/>
              <w:bottom w:val="single" w:sz="4" w:space="0" w:color="auto"/>
              <w:right w:val="single" w:sz="4" w:space="0" w:color="auto"/>
            </w:tcBorders>
            <w:shd w:val="clear" w:color="000000" w:fill="F2F2F2"/>
            <w:noWrap/>
            <w:vAlign w:val="center"/>
            <w:hideMark/>
          </w:tcPr>
          <w:p w14:paraId="73AC1CB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CD62F2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FDCF96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B591B1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4713B6A" w14:textId="77777777" w:rsidR="00AA6A23" w:rsidRPr="003632E2" w:rsidRDefault="00AA6A23" w:rsidP="00260661">
            <w:pPr>
              <w:jc w:val="left"/>
              <w:rPr>
                <w:rFonts w:cs="Arial"/>
                <w:sz w:val="14"/>
                <w:szCs w:val="14"/>
              </w:rPr>
            </w:pPr>
            <w:r w:rsidRPr="003632E2">
              <w:rPr>
                <w:rFonts w:cs="Arial"/>
                <w:sz w:val="14"/>
                <w:szCs w:val="14"/>
              </w:rPr>
              <w:t>CONSTA_SOLICIT_SERVICOS</w:t>
            </w:r>
          </w:p>
        </w:tc>
        <w:tc>
          <w:tcPr>
            <w:tcW w:w="1388" w:type="pct"/>
            <w:tcBorders>
              <w:top w:val="nil"/>
              <w:left w:val="nil"/>
              <w:bottom w:val="single" w:sz="4" w:space="0" w:color="auto"/>
              <w:right w:val="single" w:sz="4" w:space="0" w:color="auto"/>
            </w:tcBorders>
            <w:shd w:val="clear" w:color="000000" w:fill="auto"/>
            <w:vAlign w:val="bottom"/>
            <w:hideMark/>
          </w:tcPr>
          <w:p w14:paraId="7701273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67FECB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6068AD8" w14:textId="77777777" w:rsidR="00AA6A23" w:rsidRPr="003632E2" w:rsidRDefault="00AA6A23" w:rsidP="00260661">
            <w:pPr>
              <w:jc w:val="left"/>
              <w:rPr>
                <w:rFonts w:cs="Arial"/>
                <w:sz w:val="14"/>
                <w:szCs w:val="14"/>
              </w:rPr>
            </w:pPr>
            <w:r w:rsidRPr="003632E2">
              <w:rPr>
                <w:rFonts w:cs="Arial"/>
                <w:sz w:val="14"/>
                <w:szCs w:val="14"/>
              </w:rPr>
              <w:t>CONTA_FATURA</w:t>
            </w:r>
          </w:p>
        </w:tc>
        <w:tc>
          <w:tcPr>
            <w:tcW w:w="343" w:type="pct"/>
            <w:tcBorders>
              <w:top w:val="nil"/>
              <w:left w:val="nil"/>
              <w:bottom w:val="single" w:sz="4" w:space="0" w:color="auto"/>
              <w:right w:val="single" w:sz="4" w:space="0" w:color="auto"/>
            </w:tcBorders>
            <w:shd w:val="clear" w:color="000000" w:fill="F2F2F2"/>
            <w:noWrap/>
            <w:vAlign w:val="center"/>
            <w:hideMark/>
          </w:tcPr>
          <w:p w14:paraId="4409410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211BCF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D8A7F0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5383E0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9B18B83" w14:textId="77777777" w:rsidR="00AA6A23" w:rsidRPr="003632E2" w:rsidRDefault="00AA6A23" w:rsidP="00260661">
            <w:pPr>
              <w:jc w:val="left"/>
              <w:rPr>
                <w:rFonts w:cs="Arial"/>
                <w:sz w:val="14"/>
                <w:szCs w:val="14"/>
              </w:rPr>
            </w:pPr>
            <w:r w:rsidRPr="003632E2">
              <w:rPr>
                <w:rFonts w:cs="Arial"/>
                <w:sz w:val="14"/>
                <w:szCs w:val="14"/>
              </w:rPr>
              <w:t>CONTA_FATURA</w:t>
            </w:r>
          </w:p>
        </w:tc>
        <w:tc>
          <w:tcPr>
            <w:tcW w:w="1388" w:type="pct"/>
            <w:tcBorders>
              <w:top w:val="nil"/>
              <w:left w:val="nil"/>
              <w:bottom w:val="single" w:sz="4" w:space="0" w:color="auto"/>
              <w:right w:val="single" w:sz="4" w:space="0" w:color="auto"/>
            </w:tcBorders>
            <w:shd w:val="clear" w:color="000000" w:fill="auto"/>
            <w:vAlign w:val="bottom"/>
            <w:hideMark/>
          </w:tcPr>
          <w:p w14:paraId="7B41CDC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7A83AF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4A8DC8F" w14:textId="77777777" w:rsidR="00AA6A23" w:rsidRPr="003632E2" w:rsidRDefault="00AA6A23" w:rsidP="00260661">
            <w:pPr>
              <w:jc w:val="left"/>
              <w:rPr>
                <w:rFonts w:cs="Arial"/>
                <w:sz w:val="14"/>
                <w:szCs w:val="14"/>
              </w:rPr>
            </w:pPr>
            <w:r w:rsidRPr="003632E2">
              <w:rPr>
                <w:rFonts w:cs="Arial"/>
                <w:sz w:val="14"/>
                <w:szCs w:val="14"/>
              </w:rPr>
              <w:t>CONTATO_COM_SUCESSO_DISCADOS_1</w:t>
            </w:r>
          </w:p>
        </w:tc>
        <w:tc>
          <w:tcPr>
            <w:tcW w:w="343" w:type="pct"/>
            <w:tcBorders>
              <w:top w:val="nil"/>
              <w:left w:val="nil"/>
              <w:bottom w:val="single" w:sz="4" w:space="0" w:color="auto"/>
              <w:right w:val="single" w:sz="4" w:space="0" w:color="auto"/>
            </w:tcBorders>
            <w:shd w:val="clear" w:color="000000" w:fill="F2F2F2"/>
            <w:noWrap/>
            <w:vAlign w:val="center"/>
            <w:hideMark/>
          </w:tcPr>
          <w:p w14:paraId="2D2216A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FCB705E"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0AA2710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4D62FA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7EF9A12" w14:textId="77777777" w:rsidR="00AA6A23" w:rsidRPr="003632E2" w:rsidRDefault="00AA6A23" w:rsidP="00260661">
            <w:pPr>
              <w:jc w:val="left"/>
              <w:rPr>
                <w:rFonts w:cs="Arial"/>
                <w:sz w:val="14"/>
                <w:szCs w:val="14"/>
              </w:rPr>
            </w:pPr>
            <w:r w:rsidRPr="003632E2">
              <w:rPr>
                <w:rFonts w:cs="Arial"/>
                <w:sz w:val="14"/>
                <w:szCs w:val="14"/>
              </w:rPr>
              <w:t>CONTATO_COM_SUCESSO_DISCADOS_1</w:t>
            </w:r>
          </w:p>
        </w:tc>
        <w:tc>
          <w:tcPr>
            <w:tcW w:w="1388" w:type="pct"/>
            <w:tcBorders>
              <w:top w:val="nil"/>
              <w:left w:val="nil"/>
              <w:bottom w:val="single" w:sz="4" w:space="0" w:color="auto"/>
              <w:right w:val="single" w:sz="4" w:space="0" w:color="auto"/>
            </w:tcBorders>
            <w:shd w:val="clear" w:color="000000" w:fill="auto"/>
            <w:vAlign w:val="bottom"/>
            <w:hideMark/>
          </w:tcPr>
          <w:p w14:paraId="3DF6946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1385B9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BEADFC2" w14:textId="77777777" w:rsidR="00AA6A23" w:rsidRPr="003632E2" w:rsidRDefault="00AA6A23" w:rsidP="00260661">
            <w:pPr>
              <w:jc w:val="left"/>
              <w:rPr>
                <w:rFonts w:cs="Arial"/>
                <w:sz w:val="14"/>
                <w:szCs w:val="14"/>
              </w:rPr>
            </w:pPr>
            <w:r w:rsidRPr="003632E2">
              <w:rPr>
                <w:rFonts w:cs="Arial"/>
                <w:sz w:val="14"/>
                <w:szCs w:val="14"/>
              </w:rPr>
              <w:t>CONTATO_COM_SUCESSO_DISCADOS_2</w:t>
            </w:r>
          </w:p>
        </w:tc>
        <w:tc>
          <w:tcPr>
            <w:tcW w:w="343" w:type="pct"/>
            <w:tcBorders>
              <w:top w:val="nil"/>
              <w:left w:val="nil"/>
              <w:bottom w:val="single" w:sz="4" w:space="0" w:color="auto"/>
              <w:right w:val="single" w:sz="4" w:space="0" w:color="auto"/>
            </w:tcBorders>
            <w:shd w:val="clear" w:color="000000" w:fill="F2F2F2"/>
            <w:noWrap/>
            <w:vAlign w:val="center"/>
            <w:hideMark/>
          </w:tcPr>
          <w:p w14:paraId="0C97010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80E2994"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725DDEA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634200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8BDD1E8" w14:textId="77777777" w:rsidR="00AA6A23" w:rsidRPr="003632E2" w:rsidRDefault="00AA6A23" w:rsidP="00260661">
            <w:pPr>
              <w:jc w:val="left"/>
              <w:rPr>
                <w:rFonts w:cs="Arial"/>
                <w:sz w:val="14"/>
                <w:szCs w:val="14"/>
              </w:rPr>
            </w:pPr>
            <w:r w:rsidRPr="003632E2">
              <w:rPr>
                <w:rFonts w:cs="Arial"/>
                <w:sz w:val="14"/>
                <w:szCs w:val="14"/>
              </w:rPr>
              <w:t>CONTATO_COM_SUCESSO_DISCADOS_2</w:t>
            </w:r>
          </w:p>
        </w:tc>
        <w:tc>
          <w:tcPr>
            <w:tcW w:w="1388" w:type="pct"/>
            <w:tcBorders>
              <w:top w:val="nil"/>
              <w:left w:val="nil"/>
              <w:bottom w:val="single" w:sz="4" w:space="0" w:color="auto"/>
              <w:right w:val="single" w:sz="4" w:space="0" w:color="auto"/>
            </w:tcBorders>
            <w:shd w:val="clear" w:color="000000" w:fill="auto"/>
            <w:vAlign w:val="bottom"/>
            <w:hideMark/>
          </w:tcPr>
          <w:p w14:paraId="552AACE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B4CE53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A1F37E7" w14:textId="77777777" w:rsidR="00AA6A23" w:rsidRPr="003632E2" w:rsidRDefault="00AA6A23" w:rsidP="00260661">
            <w:pPr>
              <w:jc w:val="left"/>
              <w:rPr>
                <w:rFonts w:cs="Arial"/>
                <w:sz w:val="14"/>
                <w:szCs w:val="14"/>
              </w:rPr>
            </w:pPr>
            <w:r w:rsidRPr="003632E2">
              <w:rPr>
                <w:rFonts w:cs="Arial"/>
                <w:sz w:val="14"/>
                <w:szCs w:val="14"/>
              </w:rPr>
              <w:t>CONTATO_COM_SUCESSO_DISCADOS_3</w:t>
            </w:r>
          </w:p>
        </w:tc>
        <w:tc>
          <w:tcPr>
            <w:tcW w:w="343" w:type="pct"/>
            <w:tcBorders>
              <w:top w:val="nil"/>
              <w:left w:val="nil"/>
              <w:bottom w:val="single" w:sz="4" w:space="0" w:color="auto"/>
              <w:right w:val="single" w:sz="4" w:space="0" w:color="auto"/>
            </w:tcBorders>
            <w:shd w:val="clear" w:color="000000" w:fill="F2F2F2"/>
            <w:noWrap/>
            <w:vAlign w:val="center"/>
            <w:hideMark/>
          </w:tcPr>
          <w:p w14:paraId="2AB076A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EC4C76C"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6E23638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EAD53E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A79CC45" w14:textId="77777777" w:rsidR="00AA6A23" w:rsidRPr="003632E2" w:rsidRDefault="00AA6A23" w:rsidP="00260661">
            <w:pPr>
              <w:jc w:val="left"/>
              <w:rPr>
                <w:rFonts w:cs="Arial"/>
                <w:sz w:val="14"/>
                <w:szCs w:val="14"/>
              </w:rPr>
            </w:pPr>
            <w:r w:rsidRPr="003632E2">
              <w:rPr>
                <w:rFonts w:cs="Arial"/>
                <w:sz w:val="14"/>
                <w:szCs w:val="14"/>
              </w:rPr>
              <w:t>CONTATO_COM_SUCESSO_DISCADOS_3</w:t>
            </w:r>
          </w:p>
        </w:tc>
        <w:tc>
          <w:tcPr>
            <w:tcW w:w="1388" w:type="pct"/>
            <w:tcBorders>
              <w:top w:val="nil"/>
              <w:left w:val="nil"/>
              <w:bottom w:val="single" w:sz="4" w:space="0" w:color="auto"/>
              <w:right w:val="single" w:sz="4" w:space="0" w:color="auto"/>
            </w:tcBorders>
            <w:shd w:val="clear" w:color="000000" w:fill="auto"/>
            <w:vAlign w:val="bottom"/>
            <w:hideMark/>
          </w:tcPr>
          <w:p w14:paraId="6D9E41B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E1E86D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0029567" w14:textId="77777777" w:rsidR="00AA6A23" w:rsidRPr="003632E2" w:rsidRDefault="00AA6A23" w:rsidP="00260661">
            <w:pPr>
              <w:jc w:val="left"/>
              <w:rPr>
                <w:rFonts w:cs="Arial"/>
                <w:sz w:val="14"/>
                <w:szCs w:val="14"/>
              </w:rPr>
            </w:pPr>
            <w:r w:rsidRPr="003632E2">
              <w:rPr>
                <w:rFonts w:cs="Arial"/>
                <w:sz w:val="14"/>
                <w:szCs w:val="14"/>
              </w:rPr>
              <w:t>CONTATO_COM_SUCESSO_DISCADOS_4</w:t>
            </w:r>
          </w:p>
        </w:tc>
        <w:tc>
          <w:tcPr>
            <w:tcW w:w="343" w:type="pct"/>
            <w:tcBorders>
              <w:top w:val="nil"/>
              <w:left w:val="nil"/>
              <w:bottom w:val="single" w:sz="4" w:space="0" w:color="auto"/>
              <w:right w:val="single" w:sz="4" w:space="0" w:color="auto"/>
            </w:tcBorders>
            <w:shd w:val="clear" w:color="000000" w:fill="F2F2F2"/>
            <w:noWrap/>
            <w:vAlign w:val="center"/>
            <w:hideMark/>
          </w:tcPr>
          <w:p w14:paraId="7E2A2DD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32E5FE3"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15215EC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C3D036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BB878D6" w14:textId="77777777" w:rsidR="00AA6A23" w:rsidRPr="003632E2" w:rsidRDefault="00AA6A23" w:rsidP="00260661">
            <w:pPr>
              <w:jc w:val="left"/>
              <w:rPr>
                <w:rFonts w:cs="Arial"/>
                <w:sz w:val="14"/>
                <w:szCs w:val="14"/>
              </w:rPr>
            </w:pPr>
            <w:r w:rsidRPr="003632E2">
              <w:rPr>
                <w:rFonts w:cs="Arial"/>
                <w:sz w:val="14"/>
                <w:szCs w:val="14"/>
              </w:rPr>
              <w:t>CONTATO_COM_SUCESSO_DISCADOS_4</w:t>
            </w:r>
          </w:p>
        </w:tc>
        <w:tc>
          <w:tcPr>
            <w:tcW w:w="1388" w:type="pct"/>
            <w:tcBorders>
              <w:top w:val="nil"/>
              <w:left w:val="nil"/>
              <w:bottom w:val="single" w:sz="4" w:space="0" w:color="auto"/>
              <w:right w:val="single" w:sz="4" w:space="0" w:color="auto"/>
            </w:tcBorders>
            <w:shd w:val="clear" w:color="000000" w:fill="auto"/>
            <w:vAlign w:val="bottom"/>
            <w:hideMark/>
          </w:tcPr>
          <w:p w14:paraId="3F006B3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D9B75E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4276F66" w14:textId="77777777" w:rsidR="00AA6A23" w:rsidRPr="003632E2" w:rsidRDefault="00AA6A23" w:rsidP="00260661">
            <w:pPr>
              <w:jc w:val="left"/>
              <w:rPr>
                <w:rFonts w:cs="Arial"/>
                <w:sz w:val="14"/>
                <w:szCs w:val="14"/>
              </w:rPr>
            </w:pPr>
            <w:r w:rsidRPr="003632E2">
              <w:rPr>
                <w:rFonts w:cs="Arial"/>
                <w:sz w:val="14"/>
                <w:szCs w:val="14"/>
              </w:rPr>
              <w:t>CONTATO_COM_SUCESSO_DISCADOS_5</w:t>
            </w:r>
          </w:p>
        </w:tc>
        <w:tc>
          <w:tcPr>
            <w:tcW w:w="343" w:type="pct"/>
            <w:tcBorders>
              <w:top w:val="nil"/>
              <w:left w:val="nil"/>
              <w:bottom w:val="single" w:sz="4" w:space="0" w:color="auto"/>
              <w:right w:val="single" w:sz="4" w:space="0" w:color="auto"/>
            </w:tcBorders>
            <w:shd w:val="clear" w:color="000000" w:fill="F2F2F2"/>
            <w:noWrap/>
            <w:vAlign w:val="center"/>
            <w:hideMark/>
          </w:tcPr>
          <w:p w14:paraId="37E9639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F9F436C"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6BEA415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4D9FF9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A2F6BA0" w14:textId="77777777" w:rsidR="00AA6A23" w:rsidRPr="003632E2" w:rsidRDefault="00AA6A23" w:rsidP="00260661">
            <w:pPr>
              <w:jc w:val="left"/>
              <w:rPr>
                <w:rFonts w:cs="Arial"/>
                <w:sz w:val="14"/>
                <w:szCs w:val="14"/>
              </w:rPr>
            </w:pPr>
            <w:r w:rsidRPr="003632E2">
              <w:rPr>
                <w:rFonts w:cs="Arial"/>
                <w:sz w:val="14"/>
                <w:szCs w:val="14"/>
              </w:rPr>
              <w:t>CONTATO_COM_SUCESSO_DISCADOS_5</w:t>
            </w:r>
          </w:p>
        </w:tc>
        <w:tc>
          <w:tcPr>
            <w:tcW w:w="1388" w:type="pct"/>
            <w:tcBorders>
              <w:top w:val="nil"/>
              <w:left w:val="nil"/>
              <w:bottom w:val="single" w:sz="4" w:space="0" w:color="auto"/>
              <w:right w:val="single" w:sz="4" w:space="0" w:color="auto"/>
            </w:tcBorders>
            <w:shd w:val="clear" w:color="000000" w:fill="auto"/>
            <w:vAlign w:val="bottom"/>
            <w:hideMark/>
          </w:tcPr>
          <w:p w14:paraId="584080D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370056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007B2F5" w14:textId="77777777" w:rsidR="00AA6A23" w:rsidRPr="003632E2" w:rsidRDefault="00AA6A23" w:rsidP="00260661">
            <w:pPr>
              <w:jc w:val="left"/>
              <w:rPr>
                <w:rFonts w:cs="Arial"/>
                <w:sz w:val="14"/>
                <w:szCs w:val="14"/>
              </w:rPr>
            </w:pPr>
            <w:r w:rsidRPr="003632E2">
              <w:rPr>
                <w:rFonts w:cs="Arial"/>
                <w:sz w:val="14"/>
                <w:szCs w:val="14"/>
              </w:rPr>
              <w:t>CONTATO_COM_VIZINHO_1</w:t>
            </w:r>
          </w:p>
        </w:tc>
        <w:tc>
          <w:tcPr>
            <w:tcW w:w="343" w:type="pct"/>
            <w:tcBorders>
              <w:top w:val="nil"/>
              <w:left w:val="nil"/>
              <w:bottom w:val="single" w:sz="4" w:space="0" w:color="auto"/>
              <w:right w:val="single" w:sz="4" w:space="0" w:color="auto"/>
            </w:tcBorders>
            <w:shd w:val="clear" w:color="000000" w:fill="F2F2F2"/>
            <w:noWrap/>
            <w:vAlign w:val="center"/>
            <w:hideMark/>
          </w:tcPr>
          <w:p w14:paraId="12691AC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534F97D"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C542F4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4A60B0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1022F1C" w14:textId="77777777" w:rsidR="00AA6A23" w:rsidRPr="003632E2" w:rsidRDefault="00AA6A23" w:rsidP="00260661">
            <w:pPr>
              <w:jc w:val="left"/>
              <w:rPr>
                <w:rFonts w:cs="Arial"/>
                <w:sz w:val="14"/>
                <w:szCs w:val="14"/>
              </w:rPr>
            </w:pPr>
            <w:r w:rsidRPr="003632E2">
              <w:rPr>
                <w:rFonts w:cs="Arial"/>
                <w:sz w:val="14"/>
                <w:szCs w:val="14"/>
              </w:rPr>
              <w:t>CONTATO_COM_VIZINHO_1</w:t>
            </w:r>
          </w:p>
        </w:tc>
        <w:tc>
          <w:tcPr>
            <w:tcW w:w="1388" w:type="pct"/>
            <w:tcBorders>
              <w:top w:val="nil"/>
              <w:left w:val="nil"/>
              <w:bottom w:val="single" w:sz="4" w:space="0" w:color="auto"/>
              <w:right w:val="single" w:sz="4" w:space="0" w:color="auto"/>
            </w:tcBorders>
            <w:shd w:val="clear" w:color="000000" w:fill="auto"/>
            <w:vAlign w:val="bottom"/>
            <w:hideMark/>
          </w:tcPr>
          <w:p w14:paraId="7BD6330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C7DFC9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B8B4DDA" w14:textId="77777777" w:rsidR="00AA6A23" w:rsidRPr="003632E2" w:rsidRDefault="00AA6A23" w:rsidP="00260661">
            <w:pPr>
              <w:jc w:val="left"/>
              <w:rPr>
                <w:rFonts w:cs="Arial"/>
                <w:sz w:val="14"/>
                <w:szCs w:val="14"/>
              </w:rPr>
            </w:pPr>
            <w:r w:rsidRPr="003632E2">
              <w:rPr>
                <w:rFonts w:cs="Arial"/>
                <w:sz w:val="14"/>
                <w:szCs w:val="14"/>
              </w:rPr>
              <w:t>CONTATO_COM_VIZINHO_2</w:t>
            </w:r>
          </w:p>
        </w:tc>
        <w:tc>
          <w:tcPr>
            <w:tcW w:w="343" w:type="pct"/>
            <w:tcBorders>
              <w:top w:val="nil"/>
              <w:left w:val="nil"/>
              <w:bottom w:val="single" w:sz="4" w:space="0" w:color="auto"/>
              <w:right w:val="single" w:sz="4" w:space="0" w:color="auto"/>
            </w:tcBorders>
            <w:shd w:val="clear" w:color="000000" w:fill="F2F2F2"/>
            <w:noWrap/>
            <w:vAlign w:val="center"/>
            <w:hideMark/>
          </w:tcPr>
          <w:p w14:paraId="0A36887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91D7EF7"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2B9CA5B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38F45F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7BC357" w14:textId="77777777" w:rsidR="00AA6A23" w:rsidRPr="003632E2" w:rsidRDefault="00AA6A23" w:rsidP="00260661">
            <w:pPr>
              <w:jc w:val="left"/>
              <w:rPr>
                <w:rFonts w:cs="Arial"/>
                <w:sz w:val="14"/>
                <w:szCs w:val="14"/>
              </w:rPr>
            </w:pPr>
            <w:r w:rsidRPr="003632E2">
              <w:rPr>
                <w:rFonts w:cs="Arial"/>
                <w:sz w:val="14"/>
                <w:szCs w:val="14"/>
              </w:rPr>
              <w:t>CONTATO_COM_VIZINHO_2</w:t>
            </w:r>
          </w:p>
        </w:tc>
        <w:tc>
          <w:tcPr>
            <w:tcW w:w="1388" w:type="pct"/>
            <w:tcBorders>
              <w:top w:val="nil"/>
              <w:left w:val="nil"/>
              <w:bottom w:val="single" w:sz="4" w:space="0" w:color="auto"/>
              <w:right w:val="single" w:sz="4" w:space="0" w:color="auto"/>
            </w:tcBorders>
            <w:shd w:val="clear" w:color="000000" w:fill="auto"/>
            <w:vAlign w:val="bottom"/>
            <w:hideMark/>
          </w:tcPr>
          <w:p w14:paraId="1901935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283DD4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8502F75" w14:textId="77777777" w:rsidR="00AA6A23" w:rsidRPr="003632E2" w:rsidRDefault="00AA6A23" w:rsidP="00260661">
            <w:pPr>
              <w:jc w:val="left"/>
              <w:rPr>
                <w:rFonts w:cs="Arial"/>
                <w:sz w:val="14"/>
                <w:szCs w:val="14"/>
              </w:rPr>
            </w:pPr>
            <w:r w:rsidRPr="003632E2">
              <w:rPr>
                <w:rFonts w:cs="Arial"/>
                <w:sz w:val="14"/>
                <w:szCs w:val="14"/>
              </w:rPr>
              <w:t>CONTATO_COM_VIZINHO_3</w:t>
            </w:r>
          </w:p>
        </w:tc>
        <w:tc>
          <w:tcPr>
            <w:tcW w:w="343" w:type="pct"/>
            <w:tcBorders>
              <w:top w:val="nil"/>
              <w:left w:val="nil"/>
              <w:bottom w:val="single" w:sz="4" w:space="0" w:color="auto"/>
              <w:right w:val="single" w:sz="4" w:space="0" w:color="auto"/>
            </w:tcBorders>
            <w:shd w:val="clear" w:color="000000" w:fill="F2F2F2"/>
            <w:noWrap/>
            <w:vAlign w:val="center"/>
            <w:hideMark/>
          </w:tcPr>
          <w:p w14:paraId="7739660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00D1D05"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421F456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4B71CC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FD797EB" w14:textId="77777777" w:rsidR="00AA6A23" w:rsidRPr="003632E2" w:rsidRDefault="00AA6A23" w:rsidP="00260661">
            <w:pPr>
              <w:jc w:val="left"/>
              <w:rPr>
                <w:rFonts w:cs="Arial"/>
                <w:sz w:val="14"/>
                <w:szCs w:val="14"/>
              </w:rPr>
            </w:pPr>
            <w:r w:rsidRPr="003632E2">
              <w:rPr>
                <w:rFonts w:cs="Arial"/>
                <w:sz w:val="14"/>
                <w:szCs w:val="14"/>
              </w:rPr>
              <w:t>CONTATO_COM_VIZINHO_3</w:t>
            </w:r>
          </w:p>
        </w:tc>
        <w:tc>
          <w:tcPr>
            <w:tcW w:w="1388" w:type="pct"/>
            <w:tcBorders>
              <w:top w:val="nil"/>
              <w:left w:val="nil"/>
              <w:bottom w:val="single" w:sz="4" w:space="0" w:color="auto"/>
              <w:right w:val="single" w:sz="4" w:space="0" w:color="auto"/>
            </w:tcBorders>
            <w:shd w:val="clear" w:color="000000" w:fill="auto"/>
            <w:vAlign w:val="bottom"/>
            <w:hideMark/>
          </w:tcPr>
          <w:p w14:paraId="4CEBF0D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5A4004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CC867E" w14:textId="77777777" w:rsidR="00AA6A23" w:rsidRPr="003632E2" w:rsidRDefault="00AA6A23" w:rsidP="00260661">
            <w:pPr>
              <w:jc w:val="left"/>
              <w:rPr>
                <w:rFonts w:cs="Arial"/>
                <w:sz w:val="14"/>
                <w:szCs w:val="14"/>
              </w:rPr>
            </w:pPr>
            <w:r w:rsidRPr="003632E2">
              <w:rPr>
                <w:rFonts w:cs="Arial"/>
                <w:sz w:val="14"/>
                <w:szCs w:val="14"/>
              </w:rPr>
              <w:t>CONTATO_COM_VIZINHO_4</w:t>
            </w:r>
          </w:p>
        </w:tc>
        <w:tc>
          <w:tcPr>
            <w:tcW w:w="343" w:type="pct"/>
            <w:tcBorders>
              <w:top w:val="nil"/>
              <w:left w:val="nil"/>
              <w:bottom w:val="single" w:sz="4" w:space="0" w:color="auto"/>
              <w:right w:val="single" w:sz="4" w:space="0" w:color="auto"/>
            </w:tcBorders>
            <w:shd w:val="clear" w:color="000000" w:fill="F2F2F2"/>
            <w:noWrap/>
            <w:vAlign w:val="center"/>
            <w:hideMark/>
          </w:tcPr>
          <w:p w14:paraId="2C50753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5AE09AA"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20B57F3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DDD831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5FB1911" w14:textId="77777777" w:rsidR="00AA6A23" w:rsidRPr="003632E2" w:rsidRDefault="00AA6A23" w:rsidP="00260661">
            <w:pPr>
              <w:jc w:val="left"/>
              <w:rPr>
                <w:rFonts w:cs="Arial"/>
                <w:sz w:val="14"/>
                <w:szCs w:val="14"/>
              </w:rPr>
            </w:pPr>
            <w:r w:rsidRPr="003632E2">
              <w:rPr>
                <w:rFonts w:cs="Arial"/>
                <w:sz w:val="14"/>
                <w:szCs w:val="14"/>
              </w:rPr>
              <w:t>CONTATO_COM_VIZINHO_4</w:t>
            </w:r>
          </w:p>
        </w:tc>
        <w:tc>
          <w:tcPr>
            <w:tcW w:w="1388" w:type="pct"/>
            <w:tcBorders>
              <w:top w:val="nil"/>
              <w:left w:val="nil"/>
              <w:bottom w:val="single" w:sz="4" w:space="0" w:color="auto"/>
              <w:right w:val="single" w:sz="4" w:space="0" w:color="auto"/>
            </w:tcBorders>
            <w:shd w:val="clear" w:color="000000" w:fill="auto"/>
            <w:vAlign w:val="bottom"/>
            <w:hideMark/>
          </w:tcPr>
          <w:p w14:paraId="6CFD89F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0F0DE8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FAAD14D" w14:textId="77777777" w:rsidR="00AA6A23" w:rsidRPr="003632E2" w:rsidRDefault="00AA6A23" w:rsidP="00260661">
            <w:pPr>
              <w:jc w:val="left"/>
              <w:rPr>
                <w:rFonts w:cs="Arial"/>
                <w:sz w:val="14"/>
                <w:szCs w:val="14"/>
              </w:rPr>
            </w:pPr>
            <w:r w:rsidRPr="003632E2">
              <w:rPr>
                <w:rFonts w:cs="Arial"/>
                <w:sz w:val="14"/>
                <w:szCs w:val="14"/>
              </w:rPr>
              <w:t>CONTATO_COM_VIZINHO_5</w:t>
            </w:r>
          </w:p>
        </w:tc>
        <w:tc>
          <w:tcPr>
            <w:tcW w:w="343" w:type="pct"/>
            <w:tcBorders>
              <w:top w:val="nil"/>
              <w:left w:val="nil"/>
              <w:bottom w:val="single" w:sz="4" w:space="0" w:color="auto"/>
              <w:right w:val="single" w:sz="4" w:space="0" w:color="auto"/>
            </w:tcBorders>
            <w:shd w:val="clear" w:color="000000" w:fill="F2F2F2"/>
            <w:noWrap/>
            <w:vAlign w:val="center"/>
            <w:hideMark/>
          </w:tcPr>
          <w:p w14:paraId="272C2AF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4796E8B"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2192AD6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313194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EBD1F2A" w14:textId="77777777" w:rsidR="00AA6A23" w:rsidRPr="003632E2" w:rsidRDefault="00AA6A23" w:rsidP="00260661">
            <w:pPr>
              <w:jc w:val="left"/>
              <w:rPr>
                <w:rFonts w:cs="Arial"/>
                <w:sz w:val="14"/>
                <w:szCs w:val="14"/>
              </w:rPr>
            </w:pPr>
            <w:r w:rsidRPr="003632E2">
              <w:rPr>
                <w:rFonts w:cs="Arial"/>
                <w:sz w:val="14"/>
                <w:szCs w:val="14"/>
              </w:rPr>
              <w:t>CONTATO_COM_VIZINHO_5</w:t>
            </w:r>
          </w:p>
        </w:tc>
        <w:tc>
          <w:tcPr>
            <w:tcW w:w="1388" w:type="pct"/>
            <w:tcBorders>
              <w:top w:val="nil"/>
              <w:left w:val="nil"/>
              <w:bottom w:val="single" w:sz="4" w:space="0" w:color="auto"/>
              <w:right w:val="single" w:sz="4" w:space="0" w:color="auto"/>
            </w:tcBorders>
            <w:shd w:val="clear" w:color="000000" w:fill="auto"/>
            <w:vAlign w:val="bottom"/>
            <w:hideMark/>
          </w:tcPr>
          <w:p w14:paraId="186189D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BC22F2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396E04D" w14:textId="77777777" w:rsidR="00AA6A23" w:rsidRPr="003632E2" w:rsidRDefault="00AA6A23" w:rsidP="00260661">
            <w:pPr>
              <w:jc w:val="left"/>
              <w:rPr>
                <w:rFonts w:cs="Arial"/>
                <w:sz w:val="14"/>
                <w:szCs w:val="14"/>
              </w:rPr>
            </w:pPr>
            <w:r w:rsidRPr="003632E2">
              <w:rPr>
                <w:rFonts w:cs="Arial"/>
                <w:sz w:val="14"/>
                <w:szCs w:val="14"/>
              </w:rPr>
              <w:t>CONTATO_COM_VIZINHO_6</w:t>
            </w:r>
          </w:p>
        </w:tc>
        <w:tc>
          <w:tcPr>
            <w:tcW w:w="343" w:type="pct"/>
            <w:tcBorders>
              <w:top w:val="nil"/>
              <w:left w:val="nil"/>
              <w:bottom w:val="single" w:sz="4" w:space="0" w:color="auto"/>
              <w:right w:val="single" w:sz="4" w:space="0" w:color="auto"/>
            </w:tcBorders>
            <w:shd w:val="clear" w:color="000000" w:fill="F2F2F2"/>
            <w:noWrap/>
            <w:vAlign w:val="center"/>
            <w:hideMark/>
          </w:tcPr>
          <w:p w14:paraId="2E27C76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719CE07"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4401B5F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0AD986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EBC3D38" w14:textId="77777777" w:rsidR="00AA6A23" w:rsidRPr="003632E2" w:rsidRDefault="00AA6A23" w:rsidP="00260661">
            <w:pPr>
              <w:jc w:val="left"/>
              <w:rPr>
                <w:rFonts w:cs="Arial"/>
                <w:sz w:val="14"/>
                <w:szCs w:val="14"/>
              </w:rPr>
            </w:pPr>
            <w:r w:rsidRPr="003632E2">
              <w:rPr>
                <w:rFonts w:cs="Arial"/>
                <w:sz w:val="14"/>
                <w:szCs w:val="14"/>
              </w:rPr>
              <w:t>CONTATO_COM_VIZINHO_6</w:t>
            </w:r>
          </w:p>
        </w:tc>
        <w:tc>
          <w:tcPr>
            <w:tcW w:w="1388" w:type="pct"/>
            <w:tcBorders>
              <w:top w:val="nil"/>
              <w:left w:val="nil"/>
              <w:bottom w:val="single" w:sz="4" w:space="0" w:color="auto"/>
              <w:right w:val="single" w:sz="4" w:space="0" w:color="auto"/>
            </w:tcBorders>
            <w:shd w:val="clear" w:color="000000" w:fill="auto"/>
            <w:vAlign w:val="bottom"/>
            <w:hideMark/>
          </w:tcPr>
          <w:p w14:paraId="4685881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A700EED" w14:textId="77777777" w:rsidTr="00260661">
        <w:trPr>
          <w:trHeight w:val="343"/>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3969985" w14:textId="77777777" w:rsidR="00AA6A23" w:rsidRPr="003632E2" w:rsidRDefault="00AA6A23" w:rsidP="00260661">
            <w:pPr>
              <w:jc w:val="left"/>
              <w:rPr>
                <w:rFonts w:cs="Arial"/>
                <w:sz w:val="14"/>
                <w:szCs w:val="14"/>
              </w:rPr>
            </w:pPr>
            <w:r w:rsidRPr="003632E2">
              <w:rPr>
                <w:rFonts w:cs="Arial"/>
                <w:sz w:val="14"/>
                <w:szCs w:val="14"/>
              </w:rPr>
              <w:t>CONTATO_REALIZADO_COM</w:t>
            </w:r>
          </w:p>
        </w:tc>
        <w:tc>
          <w:tcPr>
            <w:tcW w:w="343" w:type="pct"/>
            <w:tcBorders>
              <w:top w:val="nil"/>
              <w:left w:val="nil"/>
              <w:bottom w:val="single" w:sz="4" w:space="0" w:color="auto"/>
              <w:right w:val="single" w:sz="4" w:space="0" w:color="auto"/>
            </w:tcBorders>
            <w:shd w:val="clear" w:color="000000" w:fill="F2F2F2"/>
            <w:noWrap/>
            <w:vAlign w:val="center"/>
            <w:hideMark/>
          </w:tcPr>
          <w:p w14:paraId="338C545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98B6877"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64336A2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37D557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442ED1" w14:textId="77777777" w:rsidR="00AA6A23" w:rsidRPr="003632E2" w:rsidRDefault="00AA6A23" w:rsidP="00260661">
            <w:pPr>
              <w:jc w:val="left"/>
              <w:rPr>
                <w:rFonts w:cs="Arial"/>
                <w:sz w:val="14"/>
                <w:szCs w:val="14"/>
              </w:rPr>
            </w:pPr>
            <w:r w:rsidRPr="003632E2">
              <w:rPr>
                <w:rFonts w:cs="Arial"/>
                <w:sz w:val="14"/>
                <w:szCs w:val="14"/>
              </w:rPr>
              <w:t>CONTATO_REALIZADO_COM</w:t>
            </w:r>
          </w:p>
        </w:tc>
        <w:tc>
          <w:tcPr>
            <w:tcW w:w="1388" w:type="pct"/>
            <w:tcBorders>
              <w:top w:val="nil"/>
              <w:left w:val="nil"/>
              <w:bottom w:val="single" w:sz="4" w:space="0" w:color="auto"/>
              <w:right w:val="single" w:sz="4" w:space="0" w:color="auto"/>
            </w:tcBorders>
            <w:shd w:val="clear" w:color="000000" w:fill="auto"/>
            <w:vAlign w:val="bottom"/>
            <w:hideMark/>
          </w:tcPr>
          <w:p w14:paraId="44C4BC1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12C3E3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7F974C3" w14:textId="77777777" w:rsidR="00AA6A23" w:rsidRPr="003632E2" w:rsidRDefault="00AA6A23" w:rsidP="00260661">
            <w:pPr>
              <w:jc w:val="left"/>
              <w:rPr>
                <w:rFonts w:cs="Arial"/>
                <w:sz w:val="14"/>
                <w:szCs w:val="14"/>
              </w:rPr>
            </w:pPr>
            <w:r w:rsidRPr="003632E2">
              <w:rPr>
                <w:rFonts w:cs="Arial"/>
                <w:sz w:val="14"/>
                <w:szCs w:val="14"/>
              </w:rPr>
              <w:t>CONTATO_REALIZADO_COM_DISC_1</w:t>
            </w:r>
          </w:p>
        </w:tc>
        <w:tc>
          <w:tcPr>
            <w:tcW w:w="343" w:type="pct"/>
            <w:tcBorders>
              <w:top w:val="nil"/>
              <w:left w:val="nil"/>
              <w:bottom w:val="single" w:sz="4" w:space="0" w:color="auto"/>
              <w:right w:val="single" w:sz="4" w:space="0" w:color="auto"/>
            </w:tcBorders>
            <w:shd w:val="clear" w:color="000000" w:fill="F2F2F2"/>
            <w:noWrap/>
            <w:vAlign w:val="center"/>
            <w:hideMark/>
          </w:tcPr>
          <w:p w14:paraId="48012E7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05F511B"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3B7718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F8AC6C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9F84A0A" w14:textId="77777777" w:rsidR="00AA6A23" w:rsidRPr="003632E2" w:rsidRDefault="00AA6A23" w:rsidP="00260661">
            <w:pPr>
              <w:jc w:val="left"/>
              <w:rPr>
                <w:rFonts w:cs="Arial"/>
                <w:sz w:val="14"/>
                <w:szCs w:val="14"/>
              </w:rPr>
            </w:pPr>
            <w:r w:rsidRPr="003632E2">
              <w:rPr>
                <w:rFonts w:cs="Arial"/>
                <w:sz w:val="14"/>
                <w:szCs w:val="14"/>
              </w:rPr>
              <w:t>CONTATO_REALIZADO_COM_DISC_1</w:t>
            </w:r>
          </w:p>
        </w:tc>
        <w:tc>
          <w:tcPr>
            <w:tcW w:w="1388" w:type="pct"/>
            <w:tcBorders>
              <w:top w:val="nil"/>
              <w:left w:val="nil"/>
              <w:bottom w:val="single" w:sz="4" w:space="0" w:color="auto"/>
              <w:right w:val="single" w:sz="4" w:space="0" w:color="auto"/>
            </w:tcBorders>
            <w:shd w:val="clear" w:color="000000" w:fill="auto"/>
            <w:vAlign w:val="bottom"/>
            <w:hideMark/>
          </w:tcPr>
          <w:p w14:paraId="153D066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665B62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95AB949" w14:textId="77777777" w:rsidR="00AA6A23" w:rsidRPr="003632E2" w:rsidRDefault="00AA6A23" w:rsidP="00260661">
            <w:pPr>
              <w:jc w:val="left"/>
              <w:rPr>
                <w:rFonts w:cs="Arial"/>
                <w:sz w:val="14"/>
                <w:szCs w:val="14"/>
              </w:rPr>
            </w:pPr>
            <w:r w:rsidRPr="003632E2">
              <w:rPr>
                <w:rFonts w:cs="Arial"/>
                <w:sz w:val="14"/>
                <w:szCs w:val="14"/>
              </w:rPr>
              <w:t>CONTATO_REALIZADO_COM_DISC_2</w:t>
            </w:r>
          </w:p>
        </w:tc>
        <w:tc>
          <w:tcPr>
            <w:tcW w:w="343" w:type="pct"/>
            <w:tcBorders>
              <w:top w:val="nil"/>
              <w:left w:val="nil"/>
              <w:bottom w:val="single" w:sz="4" w:space="0" w:color="auto"/>
              <w:right w:val="single" w:sz="4" w:space="0" w:color="auto"/>
            </w:tcBorders>
            <w:shd w:val="clear" w:color="000000" w:fill="F2F2F2"/>
            <w:noWrap/>
            <w:vAlign w:val="center"/>
            <w:hideMark/>
          </w:tcPr>
          <w:p w14:paraId="28831D6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90BEA3C"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6925D64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B99B9B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37627C7" w14:textId="77777777" w:rsidR="00AA6A23" w:rsidRPr="003632E2" w:rsidRDefault="00AA6A23" w:rsidP="00260661">
            <w:pPr>
              <w:jc w:val="left"/>
              <w:rPr>
                <w:rFonts w:cs="Arial"/>
                <w:sz w:val="14"/>
                <w:szCs w:val="14"/>
              </w:rPr>
            </w:pPr>
            <w:r w:rsidRPr="003632E2">
              <w:rPr>
                <w:rFonts w:cs="Arial"/>
                <w:sz w:val="14"/>
                <w:szCs w:val="14"/>
              </w:rPr>
              <w:t>CONTATO_REALIZADO_COM_DISC_2</w:t>
            </w:r>
          </w:p>
        </w:tc>
        <w:tc>
          <w:tcPr>
            <w:tcW w:w="1388" w:type="pct"/>
            <w:tcBorders>
              <w:top w:val="nil"/>
              <w:left w:val="nil"/>
              <w:bottom w:val="single" w:sz="4" w:space="0" w:color="auto"/>
              <w:right w:val="single" w:sz="4" w:space="0" w:color="auto"/>
            </w:tcBorders>
            <w:shd w:val="clear" w:color="000000" w:fill="auto"/>
            <w:vAlign w:val="bottom"/>
            <w:hideMark/>
          </w:tcPr>
          <w:p w14:paraId="66E0BAA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9560B9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70A621F" w14:textId="77777777" w:rsidR="00AA6A23" w:rsidRPr="003632E2" w:rsidRDefault="00AA6A23" w:rsidP="00260661">
            <w:pPr>
              <w:jc w:val="left"/>
              <w:rPr>
                <w:rFonts w:cs="Arial"/>
                <w:sz w:val="14"/>
                <w:szCs w:val="14"/>
              </w:rPr>
            </w:pPr>
            <w:r w:rsidRPr="003632E2">
              <w:rPr>
                <w:rFonts w:cs="Arial"/>
                <w:sz w:val="14"/>
                <w:szCs w:val="14"/>
              </w:rPr>
              <w:t>CONTATO_REALIZADO_COM_DISC_3</w:t>
            </w:r>
          </w:p>
        </w:tc>
        <w:tc>
          <w:tcPr>
            <w:tcW w:w="343" w:type="pct"/>
            <w:tcBorders>
              <w:top w:val="nil"/>
              <w:left w:val="nil"/>
              <w:bottom w:val="single" w:sz="4" w:space="0" w:color="auto"/>
              <w:right w:val="single" w:sz="4" w:space="0" w:color="auto"/>
            </w:tcBorders>
            <w:shd w:val="clear" w:color="000000" w:fill="F2F2F2"/>
            <w:noWrap/>
            <w:vAlign w:val="center"/>
            <w:hideMark/>
          </w:tcPr>
          <w:p w14:paraId="0462F23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2F2EF3C"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CD0C70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0706FE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480A26A" w14:textId="77777777" w:rsidR="00AA6A23" w:rsidRPr="003632E2" w:rsidRDefault="00AA6A23" w:rsidP="00260661">
            <w:pPr>
              <w:jc w:val="left"/>
              <w:rPr>
                <w:rFonts w:cs="Arial"/>
                <w:sz w:val="14"/>
                <w:szCs w:val="14"/>
              </w:rPr>
            </w:pPr>
            <w:r w:rsidRPr="003632E2">
              <w:rPr>
                <w:rFonts w:cs="Arial"/>
                <w:sz w:val="14"/>
                <w:szCs w:val="14"/>
              </w:rPr>
              <w:t>CONTATO_REALIZADO_COM_DISC_3</w:t>
            </w:r>
          </w:p>
        </w:tc>
        <w:tc>
          <w:tcPr>
            <w:tcW w:w="1388" w:type="pct"/>
            <w:tcBorders>
              <w:top w:val="nil"/>
              <w:left w:val="nil"/>
              <w:bottom w:val="single" w:sz="4" w:space="0" w:color="auto"/>
              <w:right w:val="single" w:sz="4" w:space="0" w:color="auto"/>
            </w:tcBorders>
            <w:shd w:val="clear" w:color="000000" w:fill="auto"/>
            <w:vAlign w:val="bottom"/>
            <w:hideMark/>
          </w:tcPr>
          <w:p w14:paraId="15E3A5A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C3D871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508AF72" w14:textId="77777777" w:rsidR="00AA6A23" w:rsidRPr="003632E2" w:rsidRDefault="00AA6A23" w:rsidP="00260661">
            <w:pPr>
              <w:jc w:val="left"/>
              <w:rPr>
                <w:rFonts w:cs="Arial"/>
                <w:sz w:val="14"/>
                <w:szCs w:val="14"/>
              </w:rPr>
            </w:pPr>
            <w:r w:rsidRPr="003632E2">
              <w:rPr>
                <w:rFonts w:cs="Arial"/>
                <w:sz w:val="14"/>
                <w:szCs w:val="14"/>
              </w:rPr>
              <w:t>CONTATO_REALIZADO_COM_DISC_4</w:t>
            </w:r>
          </w:p>
        </w:tc>
        <w:tc>
          <w:tcPr>
            <w:tcW w:w="343" w:type="pct"/>
            <w:tcBorders>
              <w:top w:val="nil"/>
              <w:left w:val="nil"/>
              <w:bottom w:val="single" w:sz="4" w:space="0" w:color="auto"/>
              <w:right w:val="single" w:sz="4" w:space="0" w:color="auto"/>
            </w:tcBorders>
            <w:shd w:val="clear" w:color="000000" w:fill="F2F2F2"/>
            <w:noWrap/>
            <w:vAlign w:val="center"/>
            <w:hideMark/>
          </w:tcPr>
          <w:p w14:paraId="493F9CB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86B7BA3"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E72D25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5FB267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EFEC606" w14:textId="77777777" w:rsidR="00AA6A23" w:rsidRPr="003632E2" w:rsidRDefault="00AA6A23" w:rsidP="00260661">
            <w:pPr>
              <w:jc w:val="left"/>
              <w:rPr>
                <w:rFonts w:cs="Arial"/>
                <w:sz w:val="14"/>
                <w:szCs w:val="14"/>
              </w:rPr>
            </w:pPr>
            <w:r w:rsidRPr="003632E2">
              <w:rPr>
                <w:rFonts w:cs="Arial"/>
                <w:sz w:val="14"/>
                <w:szCs w:val="14"/>
              </w:rPr>
              <w:t>CONTATO_REALIZADO_COM_DISC_4</w:t>
            </w:r>
          </w:p>
        </w:tc>
        <w:tc>
          <w:tcPr>
            <w:tcW w:w="1388" w:type="pct"/>
            <w:tcBorders>
              <w:top w:val="nil"/>
              <w:left w:val="nil"/>
              <w:bottom w:val="single" w:sz="4" w:space="0" w:color="auto"/>
              <w:right w:val="single" w:sz="4" w:space="0" w:color="auto"/>
            </w:tcBorders>
            <w:shd w:val="clear" w:color="000000" w:fill="auto"/>
            <w:vAlign w:val="bottom"/>
            <w:hideMark/>
          </w:tcPr>
          <w:p w14:paraId="2EFF892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0D34B3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755D97" w14:textId="77777777" w:rsidR="00AA6A23" w:rsidRPr="003632E2" w:rsidRDefault="00AA6A23" w:rsidP="00260661">
            <w:pPr>
              <w:jc w:val="left"/>
              <w:rPr>
                <w:rFonts w:cs="Arial"/>
                <w:sz w:val="14"/>
                <w:szCs w:val="14"/>
              </w:rPr>
            </w:pPr>
            <w:r w:rsidRPr="003632E2">
              <w:rPr>
                <w:rFonts w:cs="Arial"/>
                <w:sz w:val="14"/>
                <w:szCs w:val="14"/>
              </w:rPr>
              <w:t>CONTATO_REALIZADO_COM_DISC_5</w:t>
            </w:r>
          </w:p>
        </w:tc>
        <w:tc>
          <w:tcPr>
            <w:tcW w:w="343" w:type="pct"/>
            <w:tcBorders>
              <w:top w:val="nil"/>
              <w:left w:val="nil"/>
              <w:bottom w:val="single" w:sz="4" w:space="0" w:color="auto"/>
              <w:right w:val="single" w:sz="4" w:space="0" w:color="auto"/>
            </w:tcBorders>
            <w:shd w:val="clear" w:color="000000" w:fill="F2F2F2"/>
            <w:noWrap/>
            <w:vAlign w:val="center"/>
            <w:hideMark/>
          </w:tcPr>
          <w:p w14:paraId="549465F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C177A3C"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0BB925A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8E6CAB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8FCA8A7" w14:textId="77777777" w:rsidR="00AA6A23" w:rsidRPr="003632E2" w:rsidRDefault="00AA6A23" w:rsidP="00260661">
            <w:pPr>
              <w:jc w:val="left"/>
              <w:rPr>
                <w:rFonts w:cs="Arial"/>
                <w:sz w:val="14"/>
                <w:szCs w:val="14"/>
              </w:rPr>
            </w:pPr>
            <w:r w:rsidRPr="003632E2">
              <w:rPr>
                <w:rFonts w:cs="Arial"/>
                <w:sz w:val="14"/>
                <w:szCs w:val="14"/>
              </w:rPr>
              <w:t>CONTATO_REALIZADO_COM_DISC_5</w:t>
            </w:r>
          </w:p>
        </w:tc>
        <w:tc>
          <w:tcPr>
            <w:tcW w:w="1388" w:type="pct"/>
            <w:tcBorders>
              <w:top w:val="nil"/>
              <w:left w:val="nil"/>
              <w:bottom w:val="single" w:sz="4" w:space="0" w:color="auto"/>
              <w:right w:val="single" w:sz="4" w:space="0" w:color="auto"/>
            </w:tcBorders>
            <w:shd w:val="clear" w:color="000000" w:fill="auto"/>
            <w:vAlign w:val="bottom"/>
            <w:hideMark/>
          </w:tcPr>
          <w:p w14:paraId="7FDEC90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A9CEE5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4F95B03" w14:textId="77777777" w:rsidR="00AA6A23" w:rsidRPr="003632E2" w:rsidRDefault="00AA6A23" w:rsidP="00260661">
            <w:pPr>
              <w:jc w:val="left"/>
              <w:rPr>
                <w:rFonts w:cs="Arial"/>
                <w:sz w:val="14"/>
                <w:szCs w:val="14"/>
              </w:rPr>
            </w:pPr>
            <w:r w:rsidRPr="003632E2">
              <w:rPr>
                <w:rFonts w:cs="Arial"/>
                <w:sz w:val="14"/>
                <w:szCs w:val="14"/>
              </w:rPr>
              <w:t>CONTATO_REALIZADO_VIZINHO_1</w:t>
            </w:r>
          </w:p>
        </w:tc>
        <w:tc>
          <w:tcPr>
            <w:tcW w:w="343" w:type="pct"/>
            <w:tcBorders>
              <w:top w:val="nil"/>
              <w:left w:val="nil"/>
              <w:bottom w:val="single" w:sz="4" w:space="0" w:color="auto"/>
              <w:right w:val="single" w:sz="4" w:space="0" w:color="auto"/>
            </w:tcBorders>
            <w:shd w:val="clear" w:color="000000" w:fill="F2F2F2"/>
            <w:noWrap/>
            <w:vAlign w:val="center"/>
            <w:hideMark/>
          </w:tcPr>
          <w:p w14:paraId="4D2580B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2C7EBA3"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AA7890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841CAC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F0E302F" w14:textId="77777777" w:rsidR="00AA6A23" w:rsidRPr="003632E2" w:rsidRDefault="00AA6A23" w:rsidP="00260661">
            <w:pPr>
              <w:jc w:val="left"/>
              <w:rPr>
                <w:rFonts w:cs="Arial"/>
                <w:sz w:val="14"/>
                <w:szCs w:val="14"/>
              </w:rPr>
            </w:pPr>
            <w:r w:rsidRPr="003632E2">
              <w:rPr>
                <w:rFonts w:cs="Arial"/>
                <w:sz w:val="14"/>
                <w:szCs w:val="14"/>
              </w:rPr>
              <w:t>CONTATO_REALIZADO_VIZINHO_1</w:t>
            </w:r>
          </w:p>
        </w:tc>
        <w:tc>
          <w:tcPr>
            <w:tcW w:w="1388" w:type="pct"/>
            <w:tcBorders>
              <w:top w:val="nil"/>
              <w:left w:val="nil"/>
              <w:bottom w:val="single" w:sz="4" w:space="0" w:color="auto"/>
              <w:right w:val="single" w:sz="4" w:space="0" w:color="auto"/>
            </w:tcBorders>
            <w:shd w:val="clear" w:color="000000" w:fill="auto"/>
            <w:vAlign w:val="bottom"/>
            <w:hideMark/>
          </w:tcPr>
          <w:p w14:paraId="7E5B2B6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7AAF2C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16FD32C" w14:textId="77777777" w:rsidR="00AA6A23" w:rsidRPr="003632E2" w:rsidRDefault="00AA6A23" w:rsidP="00260661">
            <w:pPr>
              <w:jc w:val="left"/>
              <w:rPr>
                <w:rFonts w:cs="Arial"/>
                <w:sz w:val="14"/>
                <w:szCs w:val="14"/>
              </w:rPr>
            </w:pPr>
            <w:r w:rsidRPr="003632E2">
              <w:rPr>
                <w:rFonts w:cs="Arial"/>
                <w:sz w:val="14"/>
                <w:szCs w:val="14"/>
              </w:rPr>
              <w:t>CONTATO_REALIZADO_VIZINHO_2</w:t>
            </w:r>
          </w:p>
        </w:tc>
        <w:tc>
          <w:tcPr>
            <w:tcW w:w="343" w:type="pct"/>
            <w:tcBorders>
              <w:top w:val="nil"/>
              <w:left w:val="nil"/>
              <w:bottom w:val="single" w:sz="4" w:space="0" w:color="auto"/>
              <w:right w:val="single" w:sz="4" w:space="0" w:color="auto"/>
            </w:tcBorders>
            <w:shd w:val="clear" w:color="000000" w:fill="F2F2F2"/>
            <w:noWrap/>
            <w:vAlign w:val="center"/>
            <w:hideMark/>
          </w:tcPr>
          <w:p w14:paraId="7A0523D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23CB551"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5E049F8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2697D6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3FC8D17" w14:textId="77777777" w:rsidR="00AA6A23" w:rsidRPr="003632E2" w:rsidRDefault="00AA6A23" w:rsidP="00260661">
            <w:pPr>
              <w:jc w:val="left"/>
              <w:rPr>
                <w:rFonts w:cs="Arial"/>
                <w:sz w:val="14"/>
                <w:szCs w:val="14"/>
              </w:rPr>
            </w:pPr>
            <w:r w:rsidRPr="003632E2">
              <w:rPr>
                <w:rFonts w:cs="Arial"/>
                <w:sz w:val="14"/>
                <w:szCs w:val="14"/>
              </w:rPr>
              <w:t>CONTATO_REALIZADO_VIZINHO_2</w:t>
            </w:r>
          </w:p>
        </w:tc>
        <w:tc>
          <w:tcPr>
            <w:tcW w:w="1388" w:type="pct"/>
            <w:tcBorders>
              <w:top w:val="nil"/>
              <w:left w:val="nil"/>
              <w:bottom w:val="single" w:sz="4" w:space="0" w:color="auto"/>
              <w:right w:val="single" w:sz="4" w:space="0" w:color="auto"/>
            </w:tcBorders>
            <w:shd w:val="clear" w:color="000000" w:fill="auto"/>
            <w:vAlign w:val="bottom"/>
            <w:hideMark/>
          </w:tcPr>
          <w:p w14:paraId="1ABD9FD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5876A6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4314C34" w14:textId="77777777" w:rsidR="00AA6A23" w:rsidRPr="003632E2" w:rsidRDefault="00AA6A23" w:rsidP="00260661">
            <w:pPr>
              <w:jc w:val="left"/>
              <w:rPr>
                <w:rFonts w:cs="Arial"/>
                <w:sz w:val="14"/>
                <w:szCs w:val="14"/>
              </w:rPr>
            </w:pPr>
            <w:r w:rsidRPr="003632E2">
              <w:rPr>
                <w:rFonts w:cs="Arial"/>
                <w:sz w:val="14"/>
                <w:szCs w:val="14"/>
              </w:rPr>
              <w:t>CONTATO_REALIZADO_VIZINHO_3</w:t>
            </w:r>
          </w:p>
        </w:tc>
        <w:tc>
          <w:tcPr>
            <w:tcW w:w="343" w:type="pct"/>
            <w:tcBorders>
              <w:top w:val="nil"/>
              <w:left w:val="nil"/>
              <w:bottom w:val="single" w:sz="4" w:space="0" w:color="auto"/>
              <w:right w:val="single" w:sz="4" w:space="0" w:color="auto"/>
            </w:tcBorders>
            <w:shd w:val="clear" w:color="000000" w:fill="F2F2F2"/>
            <w:noWrap/>
            <w:vAlign w:val="center"/>
            <w:hideMark/>
          </w:tcPr>
          <w:p w14:paraId="22456DD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C9389D3"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231B50C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9F59B3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E5028B5" w14:textId="77777777" w:rsidR="00AA6A23" w:rsidRPr="003632E2" w:rsidRDefault="00AA6A23" w:rsidP="00260661">
            <w:pPr>
              <w:jc w:val="left"/>
              <w:rPr>
                <w:rFonts w:cs="Arial"/>
                <w:sz w:val="14"/>
                <w:szCs w:val="14"/>
              </w:rPr>
            </w:pPr>
            <w:r w:rsidRPr="003632E2">
              <w:rPr>
                <w:rFonts w:cs="Arial"/>
                <w:sz w:val="14"/>
                <w:szCs w:val="14"/>
              </w:rPr>
              <w:t>CONTATO_REALIZADO_VIZINHO_3</w:t>
            </w:r>
          </w:p>
        </w:tc>
        <w:tc>
          <w:tcPr>
            <w:tcW w:w="1388" w:type="pct"/>
            <w:tcBorders>
              <w:top w:val="nil"/>
              <w:left w:val="nil"/>
              <w:bottom w:val="single" w:sz="4" w:space="0" w:color="auto"/>
              <w:right w:val="single" w:sz="4" w:space="0" w:color="auto"/>
            </w:tcBorders>
            <w:shd w:val="clear" w:color="000000" w:fill="auto"/>
            <w:vAlign w:val="bottom"/>
            <w:hideMark/>
          </w:tcPr>
          <w:p w14:paraId="3436632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69F92E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709959B" w14:textId="77777777" w:rsidR="00AA6A23" w:rsidRPr="003632E2" w:rsidRDefault="00AA6A23" w:rsidP="00260661">
            <w:pPr>
              <w:jc w:val="left"/>
              <w:rPr>
                <w:rFonts w:cs="Arial"/>
                <w:sz w:val="14"/>
                <w:szCs w:val="14"/>
              </w:rPr>
            </w:pPr>
            <w:r w:rsidRPr="003632E2">
              <w:rPr>
                <w:rFonts w:cs="Arial"/>
                <w:sz w:val="14"/>
                <w:szCs w:val="14"/>
              </w:rPr>
              <w:t>CONTATO_REALIZADO_VIZINHO_4</w:t>
            </w:r>
          </w:p>
        </w:tc>
        <w:tc>
          <w:tcPr>
            <w:tcW w:w="343" w:type="pct"/>
            <w:tcBorders>
              <w:top w:val="nil"/>
              <w:left w:val="nil"/>
              <w:bottom w:val="single" w:sz="4" w:space="0" w:color="auto"/>
              <w:right w:val="single" w:sz="4" w:space="0" w:color="auto"/>
            </w:tcBorders>
            <w:shd w:val="clear" w:color="000000" w:fill="F2F2F2"/>
            <w:noWrap/>
            <w:vAlign w:val="center"/>
            <w:hideMark/>
          </w:tcPr>
          <w:p w14:paraId="25BD513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AE2B3FA"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61F72B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F80716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D8A7819" w14:textId="77777777" w:rsidR="00AA6A23" w:rsidRPr="003632E2" w:rsidRDefault="00AA6A23" w:rsidP="00260661">
            <w:pPr>
              <w:jc w:val="left"/>
              <w:rPr>
                <w:rFonts w:cs="Arial"/>
                <w:sz w:val="14"/>
                <w:szCs w:val="14"/>
              </w:rPr>
            </w:pPr>
            <w:r w:rsidRPr="003632E2">
              <w:rPr>
                <w:rFonts w:cs="Arial"/>
                <w:sz w:val="14"/>
                <w:szCs w:val="14"/>
              </w:rPr>
              <w:t>CONTATO_REALIZADO_VIZINHO_4</w:t>
            </w:r>
          </w:p>
        </w:tc>
        <w:tc>
          <w:tcPr>
            <w:tcW w:w="1388" w:type="pct"/>
            <w:tcBorders>
              <w:top w:val="nil"/>
              <w:left w:val="nil"/>
              <w:bottom w:val="single" w:sz="4" w:space="0" w:color="auto"/>
              <w:right w:val="single" w:sz="4" w:space="0" w:color="auto"/>
            </w:tcBorders>
            <w:shd w:val="clear" w:color="000000" w:fill="auto"/>
            <w:vAlign w:val="bottom"/>
            <w:hideMark/>
          </w:tcPr>
          <w:p w14:paraId="142E131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DF0F88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2D291AF" w14:textId="77777777" w:rsidR="00AA6A23" w:rsidRPr="003632E2" w:rsidRDefault="00AA6A23" w:rsidP="00260661">
            <w:pPr>
              <w:jc w:val="left"/>
              <w:rPr>
                <w:rFonts w:cs="Arial"/>
                <w:sz w:val="14"/>
                <w:szCs w:val="14"/>
              </w:rPr>
            </w:pPr>
            <w:r w:rsidRPr="003632E2">
              <w:rPr>
                <w:rFonts w:cs="Arial"/>
                <w:sz w:val="14"/>
                <w:szCs w:val="14"/>
              </w:rPr>
              <w:t>CONTATO_REALIZADO_VIZINHO_5</w:t>
            </w:r>
          </w:p>
        </w:tc>
        <w:tc>
          <w:tcPr>
            <w:tcW w:w="343" w:type="pct"/>
            <w:tcBorders>
              <w:top w:val="nil"/>
              <w:left w:val="nil"/>
              <w:bottom w:val="single" w:sz="4" w:space="0" w:color="auto"/>
              <w:right w:val="single" w:sz="4" w:space="0" w:color="auto"/>
            </w:tcBorders>
            <w:shd w:val="clear" w:color="000000" w:fill="F2F2F2"/>
            <w:noWrap/>
            <w:vAlign w:val="center"/>
            <w:hideMark/>
          </w:tcPr>
          <w:p w14:paraId="132BDF8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52A5EAA"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57E4A7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8FBA59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90CCDC6" w14:textId="77777777" w:rsidR="00AA6A23" w:rsidRPr="003632E2" w:rsidRDefault="00AA6A23" w:rsidP="00260661">
            <w:pPr>
              <w:jc w:val="left"/>
              <w:rPr>
                <w:rFonts w:cs="Arial"/>
                <w:sz w:val="14"/>
                <w:szCs w:val="14"/>
              </w:rPr>
            </w:pPr>
            <w:r w:rsidRPr="003632E2">
              <w:rPr>
                <w:rFonts w:cs="Arial"/>
                <w:sz w:val="14"/>
                <w:szCs w:val="14"/>
              </w:rPr>
              <w:t>CONTATO_REALIZADO_VIZINHO_5</w:t>
            </w:r>
          </w:p>
        </w:tc>
        <w:tc>
          <w:tcPr>
            <w:tcW w:w="1388" w:type="pct"/>
            <w:tcBorders>
              <w:top w:val="nil"/>
              <w:left w:val="nil"/>
              <w:bottom w:val="single" w:sz="4" w:space="0" w:color="auto"/>
              <w:right w:val="single" w:sz="4" w:space="0" w:color="auto"/>
            </w:tcBorders>
            <w:shd w:val="clear" w:color="000000" w:fill="auto"/>
            <w:vAlign w:val="bottom"/>
            <w:hideMark/>
          </w:tcPr>
          <w:p w14:paraId="5B3F140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E3389F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07A7F80" w14:textId="77777777" w:rsidR="00AA6A23" w:rsidRPr="003632E2" w:rsidRDefault="00AA6A23" w:rsidP="00260661">
            <w:pPr>
              <w:jc w:val="left"/>
              <w:rPr>
                <w:rFonts w:cs="Arial"/>
                <w:sz w:val="14"/>
                <w:szCs w:val="14"/>
              </w:rPr>
            </w:pPr>
            <w:r w:rsidRPr="003632E2">
              <w:rPr>
                <w:rFonts w:cs="Arial"/>
                <w:sz w:val="14"/>
                <w:szCs w:val="14"/>
              </w:rPr>
              <w:t>CONTATO_REALIZADO_VIZINHO_6</w:t>
            </w:r>
          </w:p>
        </w:tc>
        <w:tc>
          <w:tcPr>
            <w:tcW w:w="343" w:type="pct"/>
            <w:tcBorders>
              <w:top w:val="nil"/>
              <w:left w:val="nil"/>
              <w:bottom w:val="single" w:sz="4" w:space="0" w:color="auto"/>
              <w:right w:val="single" w:sz="4" w:space="0" w:color="auto"/>
            </w:tcBorders>
            <w:shd w:val="clear" w:color="000000" w:fill="F2F2F2"/>
            <w:noWrap/>
            <w:vAlign w:val="center"/>
            <w:hideMark/>
          </w:tcPr>
          <w:p w14:paraId="367A170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4D27D54" w14:textId="77777777" w:rsidR="00AA6A23" w:rsidRPr="003632E2" w:rsidRDefault="00AA6A23" w:rsidP="00260661">
            <w:pPr>
              <w:jc w:val="center"/>
              <w:rPr>
                <w:rFonts w:cs="Arial"/>
                <w:sz w:val="14"/>
                <w:szCs w:val="14"/>
              </w:rPr>
            </w:pPr>
            <w:r>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A1EB6D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758255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B9DB4B9" w14:textId="77777777" w:rsidR="00AA6A23" w:rsidRPr="003632E2" w:rsidRDefault="00AA6A23" w:rsidP="00260661">
            <w:pPr>
              <w:jc w:val="left"/>
              <w:rPr>
                <w:rFonts w:cs="Arial"/>
                <w:sz w:val="14"/>
                <w:szCs w:val="14"/>
              </w:rPr>
            </w:pPr>
            <w:r w:rsidRPr="003632E2">
              <w:rPr>
                <w:rFonts w:cs="Arial"/>
                <w:sz w:val="14"/>
                <w:szCs w:val="14"/>
              </w:rPr>
              <w:t>CONTATO_REALIZADO_VIZINHO_6</w:t>
            </w:r>
          </w:p>
        </w:tc>
        <w:tc>
          <w:tcPr>
            <w:tcW w:w="1388" w:type="pct"/>
            <w:tcBorders>
              <w:top w:val="nil"/>
              <w:left w:val="nil"/>
              <w:bottom w:val="single" w:sz="4" w:space="0" w:color="auto"/>
              <w:right w:val="single" w:sz="4" w:space="0" w:color="auto"/>
            </w:tcBorders>
            <w:shd w:val="clear" w:color="000000" w:fill="auto"/>
            <w:vAlign w:val="bottom"/>
            <w:hideMark/>
          </w:tcPr>
          <w:p w14:paraId="6C2B24E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12D7B3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A406654" w14:textId="77777777" w:rsidR="00AA6A23" w:rsidRPr="003632E2" w:rsidRDefault="00AA6A23" w:rsidP="00260661">
            <w:pPr>
              <w:jc w:val="left"/>
              <w:rPr>
                <w:rFonts w:cs="Arial"/>
                <w:sz w:val="14"/>
                <w:szCs w:val="14"/>
              </w:rPr>
            </w:pPr>
            <w:r w:rsidRPr="003632E2">
              <w:rPr>
                <w:rFonts w:cs="Arial"/>
                <w:sz w:val="14"/>
                <w:szCs w:val="14"/>
              </w:rPr>
              <w:t>CONTRATO</w:t>
            </w:r>
          </w:p>
        </w:tc>
        <w:tc>
          <w:tcPr>
            <w:tcW w:w="343" w:type="pct"/>
            <w:tcBorders>
              <w:top w:val="nil"/>
              <w:left w:val="nil"/>
              <w:bottom w:val="single" w:sz="4" w:space="0" w:color="auto"/>
              <w:right w:val="single" w:sz="4" w:space="0" w:color="auto"/>
            </w:tcBorders>
            <w:shd w:val="clear" w:color="000000" w:fill="F2F2F2"/>
            <w:noWrap/>
            <w:vAlign w:val="center"/>
            <w:hideMark/>
          </w:tcPr>
          <w:p w14:paraId="03A274B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A636B6B"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231C956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A9D613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2A78D64" w14:textId="77777777" w:rsidR="00AA6A23" w:rsidRPr="003632E2" w:rsidRDefault="00AA6A23" w:rsidP="00260661">
            <w:pPr>
              <w:jc w:val="left"/>
              <w:rPr>
                <w:rFonts w:cs="Arial"/>
                <w:sz w:val="14"/>
                <w:szCs w:val="14"/>
              </w:rPr>
            </w:pPr>
            <w:r w:rsidRPr="003632E2">
              <w:rPr>
                <w:rFonts w:cs="Arial"/>
                <w:sz w:val="14"/>
                <w:szCs w:val="14"/>
              </w:rPr>
              <w:t>CONTRATO</w:t>
            </w:r>
          </w:p>
        </w:tc>
        <w:tc>
          <w:tcPr>
            <w:tcW w:w="1388" w:type="pct"/>
            <w:tcBorders>
              <w:top w:val="nil"/>
              <w:left w:val="nil"/>
              <w:bottom w:val="single" w:sz="4" w:space="0" w:color="auto"/>
              <w:right w:val="single" w:sz="4" w:space="0" w:color="auto"/>
            </w:tcBorders>
            <w:shd w:val="clear" w:color="000000" w:fill="auto"/>
            <w:vAlign w:val="bottom"/>
            <w:hideMark/>
          </w:tcPr>
          <w:p w14:paraId="10E80C5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0E4917" w14:paraId="0688C1FB" w14:textId="77777777" w:rsidTr="00260661">
        <w:trPr>
          <w:trHeight w:val="5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8DC7CCB" w14:textId="77777777" w:rsidR="00AA6A23" w:rsidRPr="003632E2" w:rsidRDefault="00AA6A23" w:rsidP="00260661">
            <w:pPr>
              <w:jc w:val="left"/>
              <w:rPr>
                <w:rFonts w:cs="Arial"/>
                <w:sz w:val="14"/>
                <w:szCs w:val="14"/>
              </w:rPr>
            </w:pPr>
            <w:r w:rsidRPr="003632E2">
              <w:rPr>
                <w:rFonts w:cs="Arial"/>
                <w:sz w:val="14"/>
                <w:szCs w:val="14"/>
              </w:rPr>
              <w:lastRenderedPageBreak/>
              <w:t>CONTRATO_TV</w:t>
            </w:r>
          </w:p>
        </w:tc>
        <w:tc>
          <w:tcPr>
            <w:tcW w:w="343" w:type="pct"/>
            <w:tcBorders>
              <w:top w:val="nil"/>
              <w:left w:val="nil"/>
              <w:bottom w:val="single" w:sz="4" w:space="0" w:color="auto"/>
              <w:right w:val="single" w:sz="4" w:space="0" w:color="auto"/>
            </w:tcBorders>
            <w:shd w:val="clear" w:color="000000" w:fill="F2F2F2"/>
            <w:noWrap/>
            <w:vAlign w:val="center"/>
            <w:hideMark/>
          </w:tcPr>
          <w:p w14:paraId="7DAC37B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2E305C8" w14:textId="77777777" w:rsidR="00AA6A23" w:rsidRPr="003632E2" w:rsidRDefault="00AA6A23" w:rsidP="00260661">
            <w:pPr>
              <w:jc w:val="center"/>
              <w:rPr>
                <w:rFonts w:cs="Arial"/>
                <w:sz w:val="14"/>
                <w:szCs w:val="14"/>
              </w:rPr>
            </w:pPr>
            <w:r>
              <w:rPr>
                <w:rFonts w:cs="Arial"/>
                <w:sz w:val="14"/>
                <w:szCs w:val="14"/>
              </w:rPr>
              <w:t>50</w:t>
            </w:r>
          </w:p>
        </w:tc>
        <w:tc>
          <w:tcPr>
            <w:tcW w:w="307" w:type="pct"/>
            <w:tcBorders>
              <w:top w:val="nil"/>
              <w:left w:val="nil"/>
              <w:bottom w:val="single" w:sz="4" w:space="0" w:color="auto"/>
              <w:right w:val="single" w:sz="4" w:space="0" w:color="auto"/>
            </w:tcBorders>
            <w:shd w:val="clear" w:color="auto" w:fill="FFFFFF" w:themeFill="background1"/>
            <w:noWrap/>
            <w:hideMark/>
          </w:tcPr>
          <w:p w14:paraId="6A61A571" w14:textId="77777777" w:rsidR="00AA6A23" w:rsidRPr="00184776" w:rsidRDefault="00AA6A23" w:rsidP="00260661">
            <w:pPr>
              <w:jc w:val="center"/>
              <w:rPr>
                <w:rFonts w:cs="Arial"/>
                <w:bCs/>
                <w:sz w:val="14"/>
                <w:szCs w:val="14"/>
              </w:rPr>
            </w:pPr>
            <w:r w:rsidRPr="00184776">
              <w:rPr>
                <w:rFonts w:cs="Arial"/>
                <w:bCs/>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F14CD72" w14:textId="77777777" w:rsidR="00AA6A23" w:rsidRPr="003632E2" w:rsidRDefault="00AA6A23" w:rsidP="00260661">
            <w:pPr>
              <w:jc w:val="center"/>
              <w:rPr>
                <w:rFonts w:cs="Arial"/>
                <w:sz w:val="14"/>
                <w:szCs w:val="14"/>
              </w:rPr>
            </w:pPr>
            <w:r>
              <w:rPr>
                <w:rFonts w:cs="Arial"/>
                <w:sz w:val="14"/>
                <w:szCs w:val="14"/>
              </w:rPr>
              <w:t> S</w:t>
            </w:r>
          </w:p>
        </w:tc>
        <w:tc>
          <w:tcPr>
            <w:tcW w:w="1198" w:type="pct"/>
            <w:tcBorders>
              <w:top w:val="nil"/>
              <w:left w:val="nil"/>
              <w:bottom w:val="single" w:sz="4" w:space="0" w:color="auto"/>
              <w:right w:val="single" w:sz="4" w:space="0" w:color="auto"/>
            </w:tcBorders>
            <w:shd w:val="clear" w:color="auto" w:fill="auto"/>
            <w:hideMark/>
          </w:tcPr>
          <w:p w14:paraId="1C1A6FC0" w14:textId="77777777" w:rsidR="00AA6A23" w:rsidRPr="003632E2" w:rsidRDefault="00AA6A23" w:rsidP="00260661">
            <w:pPr>
              <w:jc w:val="left"/>
              <w:rPr>
                <w:rFonts w:cs="Arial"/>
                <w:sz w:val="14"/>
                <w:szCs w:val="14"/>
              </w:rPr>
            </w:pPr>
            <w:r w:rsidRPr="003632E2">
              <w:rPr>
                <w:rFonts w:cs="Arial"/>
                <w:sz w:val="14"/>
                <w:szCs w:val="14"/>
              </w:rPr>
              <w:t>CONTRATO_TV</w:t>
            </w:r>
          </w:p>
        </w:tc>
        <w:tc>
          <w:tcPr>
            <w:tcW w:w="1388" w:type="pct"/>
            <w:tcBorders>
              <w:top w:val="nil"/>
              <w:left w:val="nil"/>
              <w:bottom w:val="single" w:sz="4" w:space="0" w:color="auto"/>
              <w:right w:val="single" w:sz="4" w:space="0" w:color="auto"/>
            </w:tcBorders>
            <w:shd w:val="clear" w:color="000000" w:fill="auto"/>
            <w:vAlign w:val="bottom"/>
            <w:hideMark/>
          </w:tcPr>
          <w:p w14:paraId="3D3DCA5A" w14:textId="77777777" w:rsidR="00AA6A23" w:rsidRPr="003632E2" w:rsidRDefault="00AA6A23" w:rsidP="00260661">
            <w:pPr>
              <w:jc w:val="left"/>
              <w:rPr>
                <w:rFonts w:cs="Arial"/>
                <w:sz w:val="14"/>
                <w:szCs w:val="14"/>
                <w:lang w:val="en-US"/>
              </w:rPr>
            </w:pPr>
            <w:r w:rsidRPr="003632E2">
              <w:rPr>
                <w:rFonts w:cs="Arial"/>
                <w:sz w:val="14"/>
                <w:szCs w:val="14"/>
                <w:lang w:val="en-US"/>
              </w:rPr>
              <w:t>Se length(CONTRATO_TV)=0 or CONTRATO_TV = NULL or CONTRATO_TV  is not NUMBER</w:t>
            </w:r>
            <w:r w:rsidRPr="003632E2">
              <w:rPr>
                <w:rFonts w:cs="Arial"/>
                <w:sz w:val="14"/>
                <w:szCs w:val="14"/>
                <w:lang w:val="en-US"/>
              </w:rPr>
              <w:br/>
              <w:t xml:space="preserve"> - CONTRATO_TV = 0</w:t>
            </w:r>
          </w:p>
        </w:tc>
      </w:tr>
      <w:tr w:rsidR="00AA6A23" w:rsidRPr="003632E2" w14:paraId="2560D55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7866125" w14:textId="77777777" w:rsidR="00AA6A23" w:rsidRPr="003632E2" w:rsidRDefault="00AA6A23" w:rsidP="00260661">
            <w:pPr>
              <w:jc w:val="left"/>
              <w:rPr>
                <w:rFonts w:cs="Arial"/>
                <w:sz w:val="14"/>
                <w:szCs w:val="14"/>
              </w:rPr>
            </w:pPr>
            <w:r w:rsidRPr="003632E2">
              <w:rPr>
                <w:rFonts w:cs="Arial"/>
                <w:sz w:val="14"/>
                <w:szCs w:val="14"/>
              </w:rPr>
              <w:t>CONTRATO_TV_VINCULADO</w:t>
            </w:r>
          </w:p>
        </w:tc>
        <w:tc>
          <w:tcPr>
            <w:tcW w:w="343" w:type="pct"/>
            <w:tcBorders>
              <w:top w:val="nil"/>
              <w:left w:val="nil"/>
              <w:bottom w:val="single" w:sz="4" w:space="0" w:color="auto"/>
              <w:right w:val="single" w:sz="4" w:space="0" w:color="auto"/>
            </w:tcBorders>
            <w:shd w:val="clear" w:color="000000" w:fill="F2F2F2"/>
            <w:noWrap/>
            <w:vAlign w:val="center"/>
            <w:hideMark/>
          </w:tcPr>
          <w:p w14:paraId="0949B3A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B7E57D2" w14:textId="77777777" w:rsidR="00AA6A23" w:rsidRPr="003632E2" w:rsidRDefault="00AA6A23" w:rsidP="00260661">
            <w:pPr>
              <w:jc w:val="center"/>
              <w:rPr>
                <w:rFonts w:cs="Arial"/>
                <w:sz w:val="14"/>
                <w:szCs w:val="14"/>
              </w:rPr>
            </w:pPr>
            <w:r>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8FC160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9E6562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482D0F6" w14:textId="77777777" w:rsidR="00AA6A23" w:rsidRPr="003632E2" w:rsidRDefault="00AA6A23" w:rsidP="00260661">
            <w:pPr>
              <w:jc w:val="left"/>
              <w:rPr>
                <w:rFonts w:cs="Arial"/>
                <w:sz w:val="14"/>
                <w:szCs w:val="14"/>
              </w:rPr>
            </w:pPr>
            <w:r w:rsidRPr="003632E2">
              <w:rPr>
                <w:rFonts w:cs="Arial"/>
                <w:sz w:val="14"/>
                <w:szCs w:val="14"/>
              </w:rPr>
              <w:t>CONTRATO_TV_VINCULADO</w:t>
            </w:r>
          </w:p>
        </w:tc>
        <w:tc>
          <w:tcPr>
            <w:tcW w:w="1388" w:type="pct"/>
            <w:tcBorders>
              <w:top w:val="nil"/>
              <w:left w:val="nil"/>
              <w:bottom w:val="single" w:sz="4" w:space="0" w:color="auto"/>
              <w:right w:val="single" w:sz="4" w:space="0" w:color="auto"/>
            </w:tcBorders>
            <w:shd w:val="clear" w:color="000000" w:fill="auto"/>
            <w:vAlign w:val="bottom"/>
            <w:hideMark/>
          </w:tcPr>
          <w:p w14:paraId="29971DD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159AB2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EE442D8" w14:textId="77777777" w:rsidR="00AA6A23" w:rsidRPr="003632E2" w:rsidRDefault="00AA6A23" w:rsidP="00260661">
            <w:pPr>
              <w:jc w:val="left"/>
              <w:rPr>
                <w:rFonts w:cs="Arial"/>
                <w:sz w:val="14"/>
                <w:szCs w:val="14"/>
              </w:rPr>
            </w:pPr>
            <w:r w:rsidRPr="003632E2">
              <w:rPr>
                <w:rFonts w:cs="Arial"/>
                <w:sz w:val="14"/>
                <w:szCs w:val="14"/>
              </w:rPr>
              <w:t>DATA_PRIMEIRA_SOLICITACAO</w:t>
            </w:r>
          </w:p>
        </w:tc>
        <w:tc>
          <w:tcPr>
            <w:tcW w:w="343" w:type="pct"/>
            <w:tcBorders>
              <w:top w:val="nil"/>
              <w:left w:val="nil"/>
              <w:bottom w:val="single" w:sz="4" w:space="0" w:color="auto"/>
              <w:right w:val="single" w:sz="4" w:space="0" w:color="auto"/>
            </w:tcBorders>
            <w:shd w:val="clear" w:color="000000" w:fill="F2F2F2"/>
            <w:noWrap/>
            <w:vAlign w:val="center"/>
            <w:hideMark/>
          </w:tcPr>
          <w:p w14:paraId="65E517B5"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20CB6049"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353988B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B3EB72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0058234" w14:textId="77777777" w:rsidR="00AA6A23" w:rsidRPr="003632E2" w:rsidRDefault="00AA6A23" w:rsidP="00260661">
            <w:pPr>
              <w:jc w:val="left"/>
              <w:rPr>
                <w:rFonts w:cs="Arial"/>
                <w:sz w:val="14"/>
                <w:szCs w:val="14"/>
              </w:rPr>
            </w:pPr>
            <w:r w:rsidRPr="003632E2">
              <w:rPr>
                <w:rFonts w:cs="Arial"/>
                <w:sz w:val="14"/>
                <w:szCs w:val="14"/>
              </w:rPr>
              <w:t>DATA_PRIMEIRA_SOLICITACAO</w:t>
            </w:r>
          </w:p>
        </w:tc>
        <w:tc>
          <w:tcPr>
            <w:tcW w:w="1388" w:type="pct"/>
            <w:tcBorders>
              <w:top w:val="nil"/>
              <w:left w:val="nil"/>
              <w:bottom w:val="single" w:sz="4" w:space="0" w:color="auto"/>
              <w:right w:val="single" w:sz="4" w:space="0" w:color="auto"/>
            </w:tcBorders>
            <w:shd w:val="clear" w:color="auto" w:fill="auto"/>
            <w:hideMark/>
          </w:tcPr>
          <w:p w14:paraId="5E60C45A"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3AB9F6A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806E330" w14:textId="77777777" w:rsidR="00AA6A23" w:rsidRPr="003632E2" w:rsidRDefault="00AA6A23" w:rsidP="00260661">
            <w:pPr>
              <w:jc w:val="left"/>
              <w:rPr>
                <w:rFonts w:cs="Arial"/>
                <w:sz w:val="14"/>
                <w:szCs w:val="14"/>
              </w:rPr>
            </w:pPr>
            <w:r w:rsidRPr="003632E2">
              <w:rPr>
                <w:rFonts w:cs="Arial"/>
                <w:sz w:val="14"/>
                <w:szCs w:val="14"/>
              </w:rPr>
              <w:t>DATA_ABERTURA_PROTOCOLO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2B4665E1"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46BF407B"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32197D0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6DF822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79062D1" w14:textId="77777777" w:rsidR="00AA6A23" w:rsidRPr="003632E2" w:rsidRDefault="00AA6A23" w:rsidP="00260661">
            <w:pPr>
              <w:jc w:val="left"/>
              <w:rPr>
                <w:rFonts w:cs="Arial"/>
                <w:sz w:val="14"/>
                <w:szCs w:val="14"/>
              </w:rPr>
            </w:pPr>
            <w:r w:rsidRPr="003632E2">
              <w:rPr>
                <w:rFonts w:cs="Arial"/>
                <w:sz w:val="14"/>
                <w:szCs w:val="14"/>
              </w:rPr>
              <w:t>DATA_ABERTURA_PROTOCOLO</w:t>
            </w:r>
          </w:p>
        </w:tc>
        <w:tc>
          <w:tcPr>
            <w:tcW w:w="1388" w:type="pct"/>
            <w:tcBorders>
              <w:top w:val="nil"/>
              <w:left w:val="nil"/>
              <w:bottom w:val="single" w:sz="4" w:space="0" w:color="auto"/>
              <w:right w:val="single" w:sz="4" w:space="0" w:color="auto"/>
            </w:tcBorders>
            <w:shd w:val="clear" w:color="auto" w:fill="auto"/>
            <w:hideMark/>
          </w:tcPr>
          <w:p w14:paraId="192BA732"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4CAC1AB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B37C461" w14:textId="77777777" w:rsidR="00AA6A23" w:rsidRPr="003632E2" w:rsidRDefault="00AA6A23" w:rsidP="00260661">
            <w:pPr>
              <w:jc w:val="left"/>
              <w:rPr>
                <w:rFonts w:cs="Arial"/>
                <w:sz w:val="14"/>
                <w:szCs w:val="14"/>
              </w:rPr>
            </w:pPr>
            <w:r w:rsidRPr="003632E2">
              <w:rPr>
                <w:rFonts w:cs="Arial"/>
                <w:sz w:val="14"/>
                <w:szCs w:val="14"/>
              </w:rPr>
              <w:t>DATA_ABERTURA_NCOI</w:t>
            </w:r>
          </w:p>
        </w:tc>
        <w:tc>
          <w:tcPr>
            <w:tcW w:w="343" w:type="pct"/>
            <w:tcBorders>
              <w:top w:val="nil"/>
              <w:left w:val="nil"/>
              <w:bottom w:val="single" w:sz="4" w:space="0" w:color="auto"/>
              <w:right w:val="single" w:sz="4" w:space="0" w:color="auto"/>
            </w:tcBorders>
            <w:shd w:val="clear" w:color="000000" w:fill="F2F2F2"/>
            <w:noWrap/>
            <w:vAlign w:val="center"/>
            <w:hideMark/>
          </w:tcPr>
          <w:p w14:paraId="757565B2"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33CB612A"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1C5B59B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78D393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FD9B3BF" w14:textId="77777777" w:rsidR="00AA6A23" w:rsidRPr="003632E2" w:rsidRDefault="00AA6A23" w:rsidP="00260661">
            <w:pPr>
              <w:jc w:val="left"/>
              <w:rPr>
                <w:rFonts w:cs="Arial"/>
                <w:sz w:val="14"/>
                <w:szCs w:val="14"/>
              </w:rPr>
            </w:pPr>
            <w:r w:rsidRPr="003632E2">
              <w:rPr>
                <w:rFonts w:cs="Arial"/>
                <w:sz w:val="14"/>
                <w:szCs w:val="14"/>
              </w:rPr>
              <w:t>DATA_ABERTURA_NCOI</w:t>
            </w:r>
          </w:p>
        </w:tc>
        <w:tc>
          <w:tcPr>
            <w:tcW w:w="1388" w:type="pct"/>
            <w:tcBorders>
              <w:top w:val="nil"/>
              <w:left w:val="nil"/>
              <w:bottom w:val="single" w:sz="4" w:space="0" w:color="auto"/>
              <w:right w:val="single" w:sz="4" w:space="0" w:color="auto"/>
            </w:tcBorders>
            <w:shd w:val="clear" w:color="auto" w:fill="auto"/>
            <w:hideMark/>
          </w:tcPr>
          <w:p w14:paraId="5DD19774"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7783753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18A2665" w14:textId="77777777" w:rsidR="00AA6A23" w:rsidRPr="003632E2" w:rsidRDefault="00AA6A23" w:rsidP="00260661">
            <w:pPr>
              <w:jc w:val="left"/>
              <w:rPr>
                <w:rFonts w:cs="Arial"/>
                <w:sz w:val="14"/>
                <w:szCs w:val="14"/>
              </w:rPr>
            </w:pPr>
            <w:r w:rsidRPr="003632E2">
              <w:rPr>
                <w:rFonts w:cs="Arial"/>
                <w:sz w:val="14"/>
                <w:szCs w:val="14"/>
              </w:rPr>
              <w:t>DATA_ATIVACAO</w:t>
            </w:r>
          </w:p>
        </w:tc>
        <w:tc>
          <w:tcPr>
            <w:tcW w:w="343" w:type="pct"/>
            <w:tcBorders>
              <w:top w:val="nil"/>
              <w:left w:val="nil"/>
              <w:bottom w:val="single" w:sz="4" w:space="0" w:color="auto"/>
              <w:right w:val="single" w:sz="4" w:space="0" w:color="auto"/>
            </w:tcBorders>
            <w:shd w:val="clear" w:color="000000" w:fill="F2F2F2"/>
            <w:noWrap/>
            <w:vAlign w:val="center"/>
            <w:hideMark/>
          </w:tcPr>
          <w:p w14:paraId="2BEF957C"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214670A5"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265C2A9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8D9DCD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8FA3CB3" w14:textId="77777777" w:rsidR="00AA6A23" w:rsidRPr="003632E2" w:rsidRDefault="00AA6A23" w:rsidP="00260661">
            <w:pPr>
              <w:jc w:val="left"/>
              <w:rPr>
                <w:rFonts w:cs="Arial"/>
                <w:sz w:val="14"/>
                <w:szCs w:val="14"/>
              </w:rPr>
            </w:pPr>
            <w:r w:rsidRPr="003632E2">
              <w:rPr>
                <w:rFonts w:cs="Arial"/>
                <w:sz w:val="14"/>
                <w:szCs w:val="14"/>
              </w:rPr>
              <w:t>DATA_ATIVACAO</w:t>
            </w:r>
          </w:p>
        </w:tc>
        <w:tc>
          <w:tcPr>
            <w:tcW w:w="1388" w:type="pct"/>
            <w:tcBorders>
              <w:top w:val="nil"/>
              <w:left w:val="nil"/>
              <w:bottom w:val="single" w:sz="4" w:space="0" w:color="auto"/>
              <w:right w:val="single" w:sz="4" w:space="0" w:color="auto"/>
            </w:tcBorders>
            <w:shd w:val="clear" w:color="auto" w:fill="auto"/>
            <w:hideMark/>
          </w:tcPr>
          <w:p w14:paraId="52F76250"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4DE0BCE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935D818" w14:textId="77777777" w:rsidR="00AA6A23" w:rsidRPr="003632E2" w:rsidRDefault="00AA6A23" w:rsidP="00260661">
            <w:pPr>
              <w:jc w:val="left"/>
              <w:rPr>
                <w:rFonts w:cs="Arial"/>
                <w:sz w:val="14"/>
                <w:szCs w:val="14"/>
              </w:rPr>
            </w:pPr>
            <w:r w:rsidRPr="003632E2">
              <w:rPr>
                <w:rFonts w:cs="Arial"/>
                <w:sz w:val="14"/>
                <w:szCs w:val="14"/>
              </w:rPr>
              <w:t>DATA_SUSPENSAO</w:t>
            </w:r>
          </w:p>
        </w:tc>
        <w:tc>
          <w:tcPr>
            <w:tcW w:w="343" w:type="pct"/>
            <w:tcBorders>
              <w:top w:val="nil"/>
              <w:left w:val="nil"/>
              <w:bottom w:val="single" w:sz="4" w:space="0" w:color="auto"/>
              <w:right w:val="single" w:sz="4" w:space="0" w:color="auto"/>
            </w:tcBorders>
            <w:shd w:val="clear" w:color="000000" w:fill="F2F2F2"/>
            <w:noWrap/>
            <w:vAlign w:val="center"/>
            <w:hideMark/>
          </w:tcPr>
          <w:p w14:paraId="71AFBAE7"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7DA213DE"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4DE137D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428074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EAAFB6B" w14:textId="77777777" w:rsidR="00AA6A23" w:rsidRPr="003632E2" w:rsidRDefault="00AA6A23" w:rsidP="00260661">
            <w:pPr>
              <w:jc w:val="left"/>
              <w:rPr>
                <w:rFonts w:cs="Arial"/>
                <w:sz w:val="14"/>
                <w:szCs w:val="14"/>
              </w:rPr>
            </w:pPr>
            <w:r w:rsidRPr="003632E2">
              <w:rPr>
                <w:rFonts w:cs="Arial"/>
                <w:sz w:val="14"/>
                <w:szCs w:val="14"/>
              </w:rPr>
              <w:t>DATA_SUSPENSAO</w:t>
            </w:r>
          </w:p>
        </w:tc>
        <w:tc>
          <w:tcPr>
            <w:tcW w:w="1388" w:type="pct"/>
            <w:tcBorders>
              <w:top w:val="nil"/>
              <w:left w:val="nil"/>
              <w:bottom w:val="single" w:sz="4" w:space="0" w:color="auto"/>
              <w:right w:val="single" w:sz="4" w:space="0" w:color="auto"/>
            </w:tcBorders>
            <w:shd w:val="clear" w:color="auto" w:fill="auto"/>
            <w:hideMark/>
          </w:tcPr>
          <w:p w14:paraId="207BF132"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05D58BD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1BC4E3A" w14:textId="77777777" w:rsidR="00AA6A23" w:rsidRPr="003632E2" w:rsidRDefault="00AA6A23" w:rsidP="00260661">
            <w:pPr>
              <w:jc w:val="left"/>
              <w:rPr>
                <w:rFonts w:cs="Arial"/>
                <w:sz w:val="14"/>
                <w:szCs w:val="14"/>
              </w:rPr>
            </w:pPr>
            <w:r w:rsidRPr="003632E2">
              <w:rPr>
                <w:rFonts w:cs="Arial"/>
                <w:sz w:val="14"/>
                <w:szCs w:val="14"/>
              </w:rPr>
              <w:t>DATA_ULTIMA_FATURA_DEBITO</w:t>
            </w:r>
          </w:p>
        </w:tc>
        <w:tc>
          <w:tcPr>
            <w:tcW w:w="343" w:type="pct"/>
            <w:tcBorders>
              <w:top w:val="nil"/>
              <w:left w:val="nil"/>
              <w:bottom w:val="single" w:sz="4" w:space="0" w:color="auto"/>
              <w:right w:val="single" w:sz="4" w:space="0" w:color="auto"/>
            </w:tcBorders>
            <w:shd w:val="clear" w:color="000000" w:fill="F2F2F2"/>
            <w:noWrap/>
            <w:vAlign w:val="center"/>
            <w:hideMark/>
          </w:tcPr>
          <w:p w14:paraId="7011CC27"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75D1E023"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0F90952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8B7BFE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C4AEC77" w14:textId="77777777" w:rsidR="00AA6A23" w:rsidRPr="003632E2" w:rsidRDefault="00AA6A23" w:rsidP="00260661">
            <w:pPr>
              <w:jc w:val="left"/>
              <w:rPr>
                <w:rFonts w:cs="Arial"/>
                <w:sz w:val="14"/>
                <w:szCs w:val="14"/>
              </w:rPr>
            </w:pPr>
            <w:r w:rsidRPr="003632E2">
              <w:rPr>
                <w:rFonts w:cs="Arial"/>
                <w:sz w:val="14"/>
                <w:szCs w:val="14"/>
              </w:rPr>
              <w:t>DATA_ULTIMA_FATURA_DEBITO</w:t>
            </w:r>
          </w:p>
        </w:tc>
        <w:tc>
          <w:tcPr>
            <w:tcW w:w="1388" w:type="pct"/>
            <w:tcBorders>
              <w:top w:val="nil"/>
              <w:left w:val="nil"/>
              <w:bottom w:val="single" w:sz="4" w:space="0" w:color="auto"/>
              <w:right w:val="single" w:sz="4" w:space="0" w:color="auto"/>
            </w:tcBorders>
            <w:shd w:val="clear" w:color="auto" w:fill="auto"/>
            <w:hideMark/>
          </w:tcPr>
          <w:p w14:paraId="615E9DB8"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433C668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C6365F7" w14:textId="77777777" w:rsidR="00AA6A23" w:rsidRPr="003632E2" w:rsidRDefault="00AA6A23" w:rsidP="00260661">
            <w:pPr>
              <w:jc w:val="left"/>
              <w:rPr>
                <w:rFonts w:cs="Arial"/>
                <w:sz w:val="14"/>
                <w:szCs w:val="14"/>
              </w:rPr>
            </w:pPr>
            <w:r w:rsidRPr="003632E2">
              <w:rPr>
                <w:rFonts w:cs="Arial"/>
                <w:sz w:val="14"/>
                <w:szCs w:val="14"/>
              </w:rPr>
              <w:t>DATA_BLOQUEIO</w:t>
            </w:r>
          </w:p>
        </w:tc>
        <w:tc>
          <w:tcPr>
            <w:tcW w:w="343" w:type="pct"/>
            <w:tcBorders>
              <w:top w:val="nil"/>
              <w:left w:val="nil"/>
              <w:bottom w:val="single" w:sz="4" w:space="0" w:color="auto"/>
              <w:right w:val="single" w:sz="4" w:space="0" w:color="auto"/>
            </w:tcBorders>
            <w:shd w:val="clear" w:color="000000" w:fill="F2F2F2"/>
            <w:noWrap/>
            <w:vAlign w:val="center"/>
            <w:hideMark/>
          </w:tcPr>
          <w:p w14:paraId="3C4B95EA"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3AC2FC1D"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654EB0A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6DC323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87F3443" w14:textId="77777777" w:rsidR="00AA6A23" w:rsidRPr="003632E2" w:rsidRDefault="00AA6A23" w:rsidP="00260661">
            <w:pPr>
              <w:jc w:val="left"/>
              <w:rPr>
                <w:rFonts w:cs="Arial"/>
                <w:sz w:val="14"/>
                <w:szCs w:val="14"/>
              </w:rPr>
            </w:pPr>
            <w:r w:rsidRPr="003632E2">
              <w:rPr>
                <w:rFonts w:cs="Arial"/>
                <w:sz w:val="14"/>
                <w:szCs w:val="14"/>
              </w:rPr>
              <w:t>DATA_BLOQUEIO</w:t>
            </w:r>
          </w:p>
        </w:tc>
        <w:tc>
          <w:tcPr>
            <w:tcW w:w="1388" w:type="pct"/>
            <w:tcBorders>
              <w:top w:val="nil"/>
              <w:left w:val="nil"/>
              <w:bottom w:val="single" w:sz="4" w:space="0" w:color="auto"/>
              <w:right w:val="single" w:sz="4" w:space="0" w:color="auto"/>
            </w:tcBorders>
            <w:shd w:val="clear" w:color="auto" w:fill="auto"/>
            <w:hideMark/>
          </w:tcPr>
          <w:p w14:paraId="63049E5E"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23AEC2B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36DFFF" w14:textId="77777777" w:rsidR="00AA6A23" w:rsidRPr="003632E2" w:rsidRDefault="00AA6A23" w:rsidP="00260661">
            <w:pPr>
              <w:jc w:val="left"/>
              <w:rPr>
                <w:rFonts w:cs="Arial"/>
                <w:sz w:val="14"/>
                <w:szCs w:val="14"/>
              </w:rPr>
            </w:pPr>
            <w:r w:rsidRPr="003632E2">
              <w:rPr>
                <w:rFonts w:cs="Arial"/>
                <w:sz w:val="14"/>
                <w:szCs w:val="14"/>
              </w:rPr>
              <w:t>DATA_RECEBIMENTO_MAIL</w:t>
            </w:r>
          </w:p>
        </w:tc>
        <w:tc>
          <w:tcPr>
            <w:tcW w:w="343" w:type="pct"/>
            <w:tcBorders>
              <w:top w:val="nil"/>
              <w:left w:val="nil"/>
              <w:bottom w:val="single" w:sz="4" w:space="0" w:color="auto"/>
              <w:right w:val="single" w:sz="4" w:space="0" w:color="auto"/>
            </w:tcBorders>
            <w:shd w:val="clear" w:color="000000" w:fill="F2F2F2"/>
            <w:noWrap/>
            <w:vAlign w:val="center"/>
            <w:hideMark/>
          </w:tcPr>
          <w:p w14:paraId="773C435A" w14:textId="77777777" w:rsidR="00AA6A23" w:rsidRPr="003632E2" w:rsidRDefault="00AA6A23" w:rsidP="00260661">
            <w:pPr>
              <w:jc w:val="center"/>
              <w:rPr>
                <w:rFonts w:cs="Arial"/>
                <w:sz w:val="14"/>
                <w:szCs w:val="14"/>
              </w:rPr>
            </w:pPr>
            <w:r w:rsidRPr="003632E2">
              <w:rPr>
                <w:rFonts w:cs="Arial"/>
                <w:sz w:val="14"/>
                <w:szCs w:val="14"/>
              </w:rPr>
              <w:t>Date</w:t>
            </w:r>
          </w:p>
        </w:tc>
        <w:tc>
          <w:tcPr>
            <w:tcW w:w="406" w:type="pct"/>
            <w:tcBorders>
              <w:top w:val="nil"/>
              <w:left w:val="nil"/>
              <w:bottom w:val="single" w:sz="4" w:space="0" w:color="auto"/>
              <w:right w:val="single" w:sz="4" w:space="0" w:color="auto"/>
            </w:tcBorders>
            <w:shd w:val="clear" w:color="000000" w:fill="F2F2F2"/>
            <w:noWrap/>
            <w:hideMark/>
          </w:tcPr>
          <w:p w14:paraId="5DF0CE80"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7A2EF99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72AD23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0CEEA89" w14:textId="77777777" w:rsidR="00AA6A23" w:rsidRPr="003632E2" w:rsidRDefault="00AA6A23" w:rsidP="00260661">
            <w:pPr>
              <w:jc w:val="left"/>
              <w:rPr>
                <w:rFonts w:cs="Arial"/>
                <w:sz w:val="14"/>
                <w:szCs w:val="14"/>
              </w:rPr>
            </w:pPr>
            <w:r w:rsidRPr="003632E2">
              <w:rPr>
                <w:rFonts w:cs="Arial"/>
                <w:sz w:val="14"/>
                <w:szCs w:val="14"/>
              </w:rPr>
              <w:t>DATA_RECEBIMENTO_MAIL</w:t>
            </w:r>
          </w:p>
        </w:tc>
        <w:tc>
          <w:tcPr>
            <w:tcW w:w="1388" w:type="pct"/>
            <w:tcBorders>
              <w:top w:val="nil"/>
              <w:left w:val="nil"/>
              <w:bottom w:val="single" w:sz="4" w:space="0" w:color="auto"/>
              <w:right w:val="single" w:sz="4" w:space="0" w:color="auto"/>
            </w:tcBorders>
            <w:shd w:val="clear" w:color="auto" w:fill="auto"/>
            <w:hideMark/>
          </w:tcPr>
          <w:p w14:paraId="5D0854EC" w14:textId="77777777" w:rsidR="00AA6A23" w:rsidRPr="003632E2" w:rsidRDefault="00AA6A23" w:rsidP="00260661">
            <w:pPr>
              <w:jc w:val="left"/>
              <w:rPr>
                <w:rFonts w:cs="Arial"/>
                <w:sz w:val="14"/>
                <w:szCs w:val="14"/>
              </w:rPr>
            </w:pPr>
            <w:r w:rsidRPr="006C0A7C">
              <w:rPr>
                <w:rFonts w:cs="Arial"/>
                <w:sz w:val="14"/>
                <w:szCs w:val="14"/>
              </w:rPr>
              <w:t xml:space="preserve">Vide item </w:t>
            </w:r>
            <w:hyperlink w:anchor="_Normalizações_de_Registros" w:history="1">
              <w:r w:rsidRPr="006C0A7C">
                <w:rPr>
                  <w:rStyle w:val="Hyperlink"/>
                  <w:rFonts w:cs="Arial"/>
                  <w:sz w:val="14"/>
                  <w:szCs w:val="14"/>
                </w:rPr>
                <w:t>Normalizações de Registros - DATA</w:t>
              </w:r>
            </w:hyperlink>
          </w:p>
        </w:tc>
      </w:tr>
      <w:tr w:rsidR="00AA6A23" w:rsidRPr="003632E2" w14:paraId="4DA950F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26FDBCB" w14:textId="77777777" w:rsidR="00AA6A23" w:rsidRPr="003632E2" w:rsidRDefault="00AA6A23" w:rsidP="00260661">
            <w:pPr>
              <w:jc w:val="left"/>
              <w:rPr>
                <w:rFonts w:cs="Arial"/>
                <w:sz w:val="14"/>
                <w:szCs w:val="14"/>
              </w:rPr>
            </w:pPr>
            <w:r w:rsidRPr="003632E2">
              <w:rPr>
                <w:rFonts w:cs="Arial"/>
                <w:sz w:val="14"/>
                <w:szCs w:val="14"/>
              </w:rPr>
              <w:t>DDD_CHAMADOR</w:t>
            </w:r>
          </w:p>
        </w:tc>
        <w:tc>
          <w:tcPr>
            <w:tcW w:w="343" w:type="pct"/>
            <w:tcBorders>
              <w:top w:val="nil"/>
              <w:left w:val="nil"/>
              <w:bottom w:val="single" w:sz="4" w:space="0" w:color="auto"/>
              <w:right w:val="single" w:sz="4" w:space="0" w:color="auto"/>
            </w:tcBorders>
            <w:shd w:val="clear" w:color="000000" w:fill="F2F2F2"/>
            <w:noWrap/>
            <w:vAlign w:val="center"/>
            <w:hideMark/>
          </w:tcPr>
          <w:p w14:paraId="184FA5E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29C80BD" w14:textId="77777777" w:rsidR="00AA6A23" w:rsidRPr="003632E2" w:rsidRDefault="00AA6A23" w:rsidP="00260661">
            <w:pPr>
              <w:jc w:val="center"/>
              <w:rPr>
                <w:rFonts w:cs="Arial"/>
                <w:sz w:val="14"/>
                <w:szCs w:val="14"/>
              </w:rPr>
            </w:pPr>
            <w:r w:rsidRPr="003632E2">
              <w:rPr>
                <w:rFonts w:cs="Arial"/>
                <w:sz w:val="14"/>
                <w:szCs w:val="14"/>
              </w:rPr>
              <w:t>5</w:t>
            </w:r>
          </w:p>
        </w:tc>
        <w:tc>
          <w:tcPr>
            <w:tcW w:w="307" w:type="pct"/>
            <w:tcBorders>
              <w:top w:val="nil"/>
              <w:left w:val="nil"/>
              <w:bottom w:val="single" w:sz="4" w:space="0" w:color="auto"/>
              <w:right w:val="single" w:sz="4" w:space="0" w:color="auto"/>
            </w:tcBorders>
            <w:shd w:val="clear" w:color="000000" w:fill="F2F2F2"/>
            <w:noWrap/>
            <w:hideMark/>
          </w:tcPr>
          <w:p w14:paraId="090399C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A2EDC8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2CE14B6" w14:textId="77777777" w:rsidR="00AA6A23" w:rsidRPr="003632E2" w:rsidRDefault="00AA6A23" w:rsidP="00260661">
            <w:pPr>
              <w:jc w:val="left"/>
              <w:rPr>
                <w:rFonts w:cs="Arial"/>
                <w:sz w:val="14"/>
                <w:szCs w:val="14"/>
              </w:rPr>
            </w:pPr>
            <w:r w:rsidRPr="003632E2">
              <w:rPr>
                <w:rFonts w:cs="Arial"/>
                <w:sz w:val="14"/>
                <w:szCs w:val="14"/>
              </w:rPr>
              <w:t>DDD_CHAMADOR</w:t>
            </w:r>
          </w:p>
        </w:tc>
        <w:tc>
          <w:tcPr>
            <w:tcW w:w="1388" w:type="pct"/>
            <w:tcBorders>
              <w:top w:val="nil"/>
              <w:left w:val="nil"/>
              <w:bottom w:val="single" w:sz="4" w:space="0" w:color="auto"/>
              <w:right w:val="single" w:sz="4" w:space="0" w:color="auto"/>
            </w:tcBorders>
            <w:shd w:val="clear" w:color="000000" w:fill="auto"/>
            <w:vAlign w:val="bottom"/>
            <w:hideMark/>
          </w:tcPr>
          <w:p w14:paraId="56FD476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C63445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39350E4" w14:textId="77777777" w:rsidR="00AA6A23" w:rsidRPr="003632E2" w:rsidRDefault="00AA6A23" w:rsidP="00260661">
            <w:pPr>
              <w:jc w:val="left"/>
              <w:rPr>
                <w:rFonts w:cs="Arial"/>
                <w:sz w:val="14"/>
                <w:szCs w:val="14"/>
              </w:rPr>
            </w:pPr>
            <w:r w:rsidRPr="003632E2">
              <w:rPr>
                <w:rFonts w:cs="Arial"/>
                <w:sz w:val="14"/>
                <w:szCs w:val="14"/>
              </w:rPr>
              <w:t>DEBITO_TOTAL_LINHA_CONTRATO</w:t>
            </w:r>
          </w:p>
        </w:tc>
        <w:tc>
          <w:tcPr>
            <w:tcW w:w="343" w:type="pct"/>
            <w:tcBorders>
              <w:top w:val="nil"/>
              <w:left w:val="nil"/>
              <w:bottom w:val="single" w:sz="4" w:space="0" w:color="auto"/>
              <w:right w:val="single" w:sz="4" w:space="0" w:color="auto"/>
            </w:tcBorders>
            <w:shd w:val="clear" w:color="000000" w:fill="F2F2F2"/>
            <w:noWrap/>
            <w:vAlign w:val="center"/>
            <w:hideMark/>
          </w:tcPr>
          <w:p w14:paraId="75933A2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C29F53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0B0B76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6792A1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15059E6" w14:textId="77777777" w:rsidR="00AA6A23" w:rsidRPr="003632E2" w:rsidRDefault="00AA6A23" w:rsidP="00260661">
            <w:pPr>
              <w:jc w:val="left"/>
              <w:rPr>
                <w:rFonts w:cs="Arial"/>
                <w:sz w:val="14"/>
                <w:szCs w:val="14"/>
              </w:rPr>
            </w:pPr>
            <w:r w:rsidRPr="003632E2">
              <w:rPr>
                <w:rFonts w:cs="Arial"/>
                <w:sz w:val="14"/>
                <w:szCs w:val="14"/>
              </w:rPr>
              <w:t>DEBITO_TOTAL_LINHA_CONTRATO</w:t>
            </w:r>
          </w:p>
        </w:tc>
        <w:tc>
          <w:tcPr>
            <w:tcW w:w="1388" w:type="pct"/>
            <w:tcBorders>
              <w:top w:val="nil"/>
              <w:left w:val="nil"/>
              <w:bottom w:val="single" w:sz="4" w:space="0" w:color="auto"/>
              <w:right w:val="single" w:sz="4" w:space="0" w:color="auto"/>
            </w:tcBorders>
            <w:shd w:val="clear" w:color="000000" w:fill="auto"/>
            <w:vAlign w:val="bottom"/>
            <w:hideMark/>
          </w:tcPr>
          <w:p w14:paraId="2295802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B32318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40CEEF" w14:textId="77777777" w:rsidR="00AA6A23" w:rsidRPr="003632E2" w:rsidRDefault="00AA6A23" w:rsidP="00260661">
            <w:pPr>
              <w:jc w:val="left"/>
              <w:rPr>
                <w:rFonts w:cs="Arial"/>
                <w:sz w:val="14"/>
                <w:szCs w:val="14"/>
              </w:rPr>
            </w:pPr>
            <w:r w:rsidRPr="003632E2">
              <w:rPr>
                <w:rFonts w:cs="Arial"/>
                <w:sz w:val="14"/>
                <w:szCs w:val="14"/>
              </w:rPr>
              <w:t>DEPENDENTE_TITULAR</w:t>
            </w:r>
          </w:p>
        </w:tc>
        <w:tc>
          <w:tcPr>
            <w:tcW w:w="343" w:type="pct"/>
            <w:tcBorders>
              <w:top w:val="nil"/>
              <w:left w:val="nil"/>
              <w:bottom w:val="single" w:sz="4" w:space="0" w:color="auto"/>
              <w:right w:val="single" w:sz="4" w:space="0" w:color="auto"/>
            </w:tcBorders>
            <w:shd w:val="clear" w:color="000000" w:fill="F2F2F2"/>
            <w:noWrap/>
            <w:vAlign w:val="center"/>
            <w:hideMark/>
          </w:tcPr>
          <w:p w14:paraId="3C4F9C2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526BBF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A05E23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EC4895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4D57FE9" w14:textId="77777777" w:rsidR="00AA6A23" w:rsidRPr="003632E2" w:rsidRDefault="00AA6A23" w:rsidP="00260661">
            <w:pPr>
              <w:jc w:val="left"/>
              <w:rPr>
                <w:rFonts w:cs="Arial"/>
                <w:sz w:val="14"/>
                <w:szCs w:val="14"/>
              </w:rPr>
            </w:pPr>
            <w:r w:rsidRPr="003632E2">
              <w:rPr>
                <w:rFonts w:cs="Arial"/>
                <w:sz w:val="14"/>
                <w:szCs w:val="14"/>
              </w:rPr>
              <w:t>DEPENDENTE_TITULAR</w:t>
            </w:r>
          </w:p>
        </w:tc>
        <w:tc>
          <w:tcPr>
            <w:tcW w:w="1388" w:type="pct"/>
            <w:tcBorders>
              <w:top w:val="nil"/>
              <w:left w:val="nil"/>
              <w:bottom w:val="single" w:sz="4" w:space="0" w:color="auto"/>
              <w:right w:val="single" w:sz="4" w:space="0" w:color="auto"/>
            </w:tcBorders>
            <w:shd w:val="clear" w:color="000000" w:fill="auto"/>
            <w:vAlign w:val="bottom"/>
            <w:hideMark/>
          </w:tcPr>
          <w:p w14:paraId="7D98D50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4D1825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A31820" w14:textId="77777777" w:rsidR="00AA6A23" w:rsidRPr="003632E2" w:rsidRDefault="00AA6A23" w:rsidP="00260661">
            <w:pPr>
              <w:jc w:val="left"/>
              <w:rPr>
                <w:rFonts w:cs="Arial"/>
                <w:sz w:val="14"/>
                <w:szCs w:val="14"/>
              </w:rPr>
            </w:pPr>
            <w:r w:rsidRPr="003632E2">
              <w:rPr>
                <w:rFonts w:cs="Arial"/>
                <w:sz w:val="14"/>
                <w:szCs w:val="14"/>
              </w:rPr>
              <w:t>DOCUMENTACAO</w:t>
            </w:r>
          </w:p>
        </w:tc>
        <w:tc>
          <w:tcPr>
            <w:tcW w:w="343" w:type="pct"/>
            <w:tcBorders>
              <w:top w:val="nil"/>
              <w:left w:val="nil"/>
              <w:bottom w:val="single" w:sz="4" w:space="0" w:color="auto"/>
              <w:right w:val="single" w:sz="4" w:space="0" w:color="auto"/>
            </w:tcBorders>
            <w:shd w:val="clear" w:color="000000" w:fill="F2F2F2"/>
            <w:noWrap/>
            <w:vAlign w:val="center"/>
            <w:hideMark/>
          </w:tcPr>
          <w:p w14:paraId="2EE18F3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E401A1B"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C36519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AE4777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9C76B11" w14:textId="77777777" w:rsidR="00AA6A23" w:rsidRPr="003632E2" w:rsidRDefault="00AA6A23" w:rsidP="00260661">
            <w:pPr>
              <w:jc w:val="left"/>
              <w:rPr>
                <w:rFonts w:cs="Arial"/>
                <w:sz w:val="14"/>
                <w:szCs w:val="14"/>
              </w:rPr>
            </w:pPr>
            <w:r w:rsidRPr="003632E2">
              <w:rPr>
                <w:rFonts w:cs="Arial"/>
                <w:sz w:val="14"/>
                <w:szCs w:val="14"/>
              </w:rPr>
              <w:t>DOCUMENTACAO</w:t>
            </w:r>
          </w:p>
        </w:tc>
        <w:tc>
          <w:tcPr>
            <w:tcW w:w="1388" w:type="pct"/>
            <w:tcBorders>
              <w:top w:val="nil"/>
              <w:left w:val="nil"/>
              <w:bottom w:val="single" w:sz="4" w:space="0" w:color="auto"/>
              <w:right w:val="single" w:sz="4" w:space="0" w:color="auto"/>
            </w:tcBorders>
            <w:shd w:val="clear" w:color="000000" w:fill="auto"/>
            <w:vAlign w:val="bottom"/>
            <w:hideMark/>
          </w:tcPr>
          <w:p w14:paraId="5263416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527E82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481D643" w14:textId="77777777" w:rsidR="00AA6A23" w:rsidRPr="003632E2" w:rsidRDefault="00AA6A23" w:rsidP="00260661">
            <w:pPr>
              <w:jc w:val="left"/>
              <w:rPr>
                <w:rFonts w:cs="Arial"/>
                <w:sz w:val="14"/>
                <w:szCs w:val="14"/>
              </w:rPr>
            </w:pPr>
            <w:r w:rsidRPr="003632E2">
              <w:rPr>
                <w:rFonts w:cs="Arial"/>
                <w:sz w:val="14"/>
                <w:szCs w:val="14"/>
              </w:rPr>
              <w:t>NECESSARIO_ABRIR_PROTOCOLO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7405AAF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87BE141"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37D3E4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6CADE1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FB71051" w14:textId="77777777" w:rsidR="00AA6A23" w:rsidRPr="003632E2" w:rsidRDefault="00AA6A23" w:rsidP="00260661">
            <w:pPr>
              <w:jc w:val="left"/>
              <w:rPr>
                <w:rFonts w:cs="Arial"/>
                <w:sz w:val="14"/>
                <w:szCs w:val="14"/>
              </w:rPr>
            </w:pPr>
            <w:r w:rsidRPr="003632E2">
              <w:rPr>
                <w:rFonts w:cs="Arial"/>
                <w:sz w:val="14"/>
                <w:szCs w:val="14"/>
              </w:rPr>
              <w:t>NECESSARIO_ABRIR_PROTOCOLO</w:t>
            </w:r>
          </w:p>
        </w:tc>
        <w:tc>
          <w:tcPr>
            <w:tcW w:w="1388" w:type="pct"/>
            <w:tcBorders>
              <w:top w:val="nil"/>
              <w:left w:val="nil"/>
              <w:bottom w:val="single" w:sz="4" w:space="0" w:color="auto"/>
              <w:right w:val="single" w:sz="4" w:space="0" w:color="auto"/>
            </w:tcBorders>
            <w:shd w:val="clear" w:color="000000" w:fill="auto"/>
            <w:vAlign w:val="bottom"/>
            <w:hideMark/>
          </w:tcPr>
          <w:p w14:paraId="6CF9C5D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A39F2A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702F82A" w14:textId="77777777" w:rsidR="00AA6A23" w:rsidRPr="003632E2" w:rsidRDefault="00AA6A23" w:rsidP="00260661">
            <w:pPr>
              <w:jc w:val="left"/>
              <w:rPr>
                <w:rFonts w:cs="Arial"/>
                <w:sz w:val="14"/>
                <w:szCs w:val="14"/>
              </w:rPr>
            </w:pPr>
            <w:r w:rsidRPr="003632E2">
              <w:rPr>
                <w:rFonts w:cs="Arial"/>
                <w:sz w:val="14"/>
                <w:szCs w:val="14"/>
              </w:rPr>
              <w:t>EMAIL</w:t>
            </w:r>
          </w:p>
        </w:tc>
        <w:tc>
          <w:tcPr>
            <w:tcW w:w="343" w:type="pct"/>
            <w:tcBorders>
              <w:top w:val="nil"/>
              <w:left w:val="nil"/>
              <w:bottom w:val="single" w:sz="4" w:space="0" w:color="auto"/>
              <w:right w:val="single" w:sz="4" w:space="0" w:color="auto"/>
            </w:tcBorders>
            <w:shd w:val="clear" w:color="000000" w:fill="F2F2F2"/>
            <w:noWrap/>
            <w:vAlign w:val="center"/>
            <w:hideMark/>
          </w:tcPr>
          <w:p w14:paraId="37F739B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26E5F93"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7F555D6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8EDDBF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81C6394" w14:textId="77777777" w:rsidR="00AA6A23" w:rsidRPr="003632E2" w:rsidRDefault="00AA6A23" w:rsidP="00260661">
            <w:pPr>
              <w:jc w:val="left"/>
              <w:rPr>
                <w:rFonts w:cs="Arial"/>
                <w:sz w:val="14"/>
                <w:szCs w:val="14"/>
              </w:rPr>
            </w:pPr>
            <w:r w:rsidRPr="003632E2">
              <w:rPr>
                <w:rFonts w:cs="Arial"/>
                <w:sz w:val="14"/>
                <w:szCs w:val="14"/>
              </w:rPr>
              <w:t>EMAIL</w:t>
            </w:r>
          </w:p>
        </w:tc>
        <w:tc>
          <w:tcPr>
            <w:tcW w:w="1388" w:type="pct"/>
            <w:tcBorders>
              <w:top w:val="nil"/>
              <w:left w:val="nil"/>
              <w:bottom w:val="single" w:sz="4" w:space="0" w:color="auto"/>
              <w:right w:val="single" w:sz="4" w:space="0" w:color="auto"/>
            </w:tcBorders>
            <w:shd w:val="clear" w:color="000000" w:fill="auto"/>
            <w:vAlign w:val="bottom"/>
            <w:hideMark/>
          </w:tcPr>
          <w:p w14:paraId="6424FE3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FF8AFF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C1DD21F" w14:textId="77777777" w:rsidR="00AA6A23" w:rsidRPr="003632E2" w:rsidRDefault="00AA6A23" w:rsidP="00260661">
            <w:pPr>
              <w:jc w:val="left"/>
              <w:rPr>
                <w:rFonts w:cs="Arial"/>
                <w:sz w:val="14"/>
                <w:szCs w:val="14"/>
              </w:rPr>
            </w:pPr>
            <w:r w:rsidRPr="003632E2">
              <w:rPr>
                <w:rFonts w:cs="Arial"/>
                <w:sz w:val="14"/>
                <w:szCs w:val="14"/>
              </w:rPr>
              <w:t>ENDERECO_COBRANCA_ALTERADO</w:t>
            </w:r>
          </w:p>
        </w:tc>
        <w:tc>
          <w:tcPr>
            <w:tcW w:w="343" w:type="pct"/>
            <w:tcBorders>
              <w:top w:val="nil"/>
              <w:left w:val="nil"/>
              <w:bottom w:val="single" w:sz="4" w:space="0" w:color="auto"/>
              <w:right w:val="single" w:sz="4" w:space="0" w:color="auto"/>
            </w:tcBorders>
            <w:shd w:val="clear" w:color="000000" w:fill="F2F2F2"/>
            <w:noWrap/>
            <w:vAlign w:val="center"/>
            <w:hideMark/>
          </w:tcPr>
          <w:p w14:paraId="3F12BB9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CB4536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CF02FF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56D149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4BC8482" w14:textId="77777777" w:rsidR="00AA6A23" w:rsidRPr="003632E2" w:rsidRDefault="00AA6A23" w:rsidP="00260661">
            <w:pPr>
              <w:jc w:val="left"/>
              <w:rPr>
                <w:rFonts w:cs="Arial"/>
                <w:sz w:val="14"/>
                <w:szCs w:val="14"/>
              </w:rPr>
            </w:pPr>
            <w:r w:rsidRPr="003632E2">
              <w:rPr>
                <w:rFonts w:cs="Arial"/>
                <w:sz w:val="14"/>
                <w:szCs w:val="14"/>
              </w:rPr>
              <w:t>ENDERECO_COBRANCA_ALTERADO</w:t>
            </w:r>
          </w:p>
        </w:tc>
        <w:tc>
          <w:tcPr>
            <w:tcW w:w="1388" w:type="pct"/>
            <w:tcBorders>
              <w:top w:val="nil"/>
              <w:left w:val="nil"/>
              <w:bottom w:val="single" w:sz="4" w:space="0" w:color="auto"/>
              <w:right w:val="single" w:sz="4" w:space="0" w:color="auto"/>
            </w:tcBorders>
            <w:shd w:val="clear" w:color="000000" w:fill="auto"/>
            <w:vAlign w:val="bottom"/>
            <w:hideMark/>
          </w:tcPr>
          <w:p w14:paraId="6F342EE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9A4D13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2841C75" w14:textId="77777777" w:rsidR="00AA6A23" w:rsidRPr="003632E2" w:rsidRDefault="00AA6A23" w:rsidP="00260661">
            <w:pPr>
              <w:jc w:val="left"/>
              <w:rPr>
                <w:rFonts w:cs="Arial"/>
                <w:sz w:val="14"/>
                <w:szCs w:val="14"/>
              </w:rPr>
            </w:pPr>
            <w:r w:rsidRPr="003632E2">
              <w:rPr>
                <w:rFonts w:cs="Arial"/>
                <w:sz w:val="14"/>
                <w:szCs w:val="14"/>
              </w:rPr>
              <w:t>ENVIO_SMS_NECESSARIO</w:t>
            </w:r>
          </w:p>
        </w:tc>
        <w:tc>
          <w:tcPr>
            <w:tcW w:w="343" w:type="pct"/>
            <w:tcBorders>
              <w:top w:val="nil"/>
              <w:left w:val="nil"/>
              <w:bottom w:val="single" w:sz="4" w:space="0" w:color="auto"/>
              <w:right w:val="single" w:sz="4" w:space="0" w:color="auto"/>
            </w:tcBorders>
            <w:shd w:val="clear" w:color="000000" w:fill="F2F2F2"/>
            <w:noWrap/>
            <w:vAlign w:val="center"/>
            <w:hideMark/>
          </w:tcPr>
          <w:p w14:paraId="61447A0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B0A9AB1"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0DD2F9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077DC5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14DEF8B" w14:textId="77777777" w:rsidR="00AA6A23" w:rsidRPr="003632E2" w:rsidRDefault="00AA6A23" w:rsidP="00260661">
            <w:pPr>
              <w:jc w:val="left"/>
              <w:rPr>
                <w:rFonts w:cs="Arial"/>
                <w:sz w:val="14"/>
                <w:szCs w:val="14"/>
              </w:rPr>
            </w:pPr>
            <w:r w:rsidRPr="003632E2">
              <w:rPr>
                <w:rFonts w:cs="Arial"/>
                <w:sz w:val="14"/>
                <w:szCs w:val="14"/>
              </w:rPr>
              <w:t>ENVIO_SMS_NECESSARIO</w:t>
            </w:r>
          </w:p>
        </w:tc>
        <w:tc>
          <w:tcPr>
            <w:tcW w:w="1388" w:type="pct"/>
            <w:tcBorders>
              <w:top w:val="nil"/>
              <w:left w:val="nil"/>
              <w:bottom w:val="single" w:sz="4" w:space="0" w:color="auto"/>
              <w:right w:val="single" w:sz="4" w:space="0" w:color="auto"/>
            </w:tcBorders>
            <w:shd w:val="clear" w:color="000000" w:fill="auto"/>
            <w:vAlign w:val="bottom"/>
            <w:hideMark/>
          </w:tcPr>
          <w:p w14:paraId="35EB944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C529FF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2FA3DBC" w14:textId="77777777" w:rsidR="00AA6A23" w:rsidRPr="003632E2" w:rsidRDefault="00AA6A23" w:rsidP="00260661">
            <w:pPr>
              <w:jc w:val="left"/>
              <w:rPr>
                <w:rFonts w:cs="Arial"/>
                <w:sz w:val="14"/>
                <w:szCs w:val="14"/>
              </w:rPr>
            </w:pPr>
            <w:r w:rsidRPr="003632E2">
              <w:rPr>
                <w:rFonts w:cs="Arial"/>
                <w:sz w:val="14"/>
                <w:szCs w:val="14"/>
              </w:rPr>
              <w:t>FECHAMENTO_SISJUR</w:t>
            </w:r>
          </w:p>
        </w:tc>
        <w:tc>
          <w:tcPr>
            <w:tcW w:w="343" w:type="pct"/>
            <w:tcBorders>
              <w:top w:val="nil"/>
              <w:left w:val="nil"/>
              <w:bottom w:val="single" w:sz="4" w:space="0" w:color="auto"/>
              <w:right w:val="single" w:sz="4" w:space="0" w:color="auto"/>
            </w:tcBorders>
            <w:shd w:val="clear" w:color="000000" w:fill="F2F2F2"/>
            <w:noWrap/>
            <w:vAlign w:val="center"/>
            <w:hideMark/>
          </w:tcPr>
          <w:p w14:paraId="451F359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957584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6E1F8F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61870B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2A93902" w14:textId="77777777" w:rsidR="00AA6A23" w:rsidRPr="003632E2" w:rsidRDefault="00AA6A23" w:rsidP="00260661">
            <w:pPr>
              <w:jc w:val="left"/>
              <w:rPr>
                <w:rFonts w:cs="Arial"/>
                <w:sz w:val="14"/>
                <w:szCs w:val="14"/>
              </w:rPr>
            </w:pPr>
            <w:r w:rsidRPr="003632E2">
              <w:rPr>
                <w:rFonts w:cs="Arial"/>
                <w:sz w:val="14"/>
                <w:szCs w:val="14"/>
              </w:rPr>
              <w:t>FECHAMENTO_SISJUR</w:t>
            </w:r>
          </w:p>
        </w:tc>
        <w:tc>
          <w:tcPr>
            <w:tcW w:w="1388" w:type="pct"/>
            <w:tcBorders>
              <w:top w:val="nil"/>
              <w:left w:val="nil"/>
              <w:bottom w:val="single" w:sz="4" w:space="0" w:color="auto"/>
              <w:right w:val="single" w:sz="4" w:space="0" w:color="auto"/>
            </w:tcBorders>
            <w:shd w:val="clear" w:color="000000" w:fill="auto"/>
            <w:vAlign w:val="bottom"/>
            <w:hideMark/>
          </w:tcPr>
          <w:p w14:paraId="00FCC65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76F2FE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8CEEFAB" w14:textId="77777777" w:rsidR="00AA6A23" w:rsidRPr="003632E2" w:rsidRDefault="00AA6A23" w:rsidP="00260661">
            <w:pPr>
              <w:jc w:val="left"/>
              <w:rPr>
                <w:rFonts w:cs="Arial"/>
                <w:sz w:val="14"/>
                <w:szCs w:val="14"/>
              </w:rPr>
            </w:pPr>
            <w:r w:rsidRPr="003632E2">
              <w:rPr>
                <w:rFonts w:cs="Arial"/>
                <w:sz w:val="14"/>
                <w:szCs w:val="14"/>
              </w:rPr>
              <w:t>FIXO_VINCULADO</w:t>
            </w:r>
          </w:p>
        </w:tc>
        <w:tc>
          <w:tcPr>
            <w:tcW w:w="343" w:type="pct"/>
            <w:tcBorders>
              <w:top w:val="nil"/>
              <w:left w:val="nil"/>
              <w:bottom w:val="single" w:sz="4" w:space="0" w:color="auto"/>
              <w:right w:val="single" w:sz="4" w:space="0" w:color="auto"/>
            </w:tcBorders>
            <w:shd w:val="clear" w:color="000000" w:fill="F2F2F2"/>
            <w:noWrap/>
            <w:vAlign w:val="center"/>
            <w:hideMark/>
          </w:tcPr>
          <w:p w14:paraId="05CD2F9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BA77DB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38F72E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1371CE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A5D54E2" w14:textId="77777777" w:rsidR="00AA6A23" w:rsidRPr="003632E2" w:rsidRDefault="00AA6A23" w:rsidP="00260661">
            <w:pPr>
              <w:jc w:val="left"/>
              <w:rPr>
                <w:rFonts w:cs="Arial"/>
                <w:sz w:val="14"/>
                <w:szCs w:val="14"/>
              </w:rPr>
            </w:pPr>
            <w:r w:rsidRPr="003632E2">
              <w:rPr>
                <w:rFonts w:cs="Arial"/>
                <w:sz w:val="14"/>
                <w:szCs w:val="14"/>
              </w:rPr>
              <w:t>FIXO_VINCULADO</w:t>
            </w:r>
          </w:p>
        </w:tc>
        <w:tc>
          <w:tcPr>
            <w:tcW w:w="1388" w:type="pct"/>
            <w:tcBorders>
              <w:top w:val="nil"/>
              <w:left w:val="nil"/>
              <w:bottom w:val="single" w:sz="4" w:space="0" w:color="auto"/>
              <w:right w:val="single" w:sz="4" w:space="0" w:color="auto"/>
            </w:tcBorders>
            <w:shd w:val="clear" w:color="000000" w:fill="auto"/>
            <w:vAlign w:val="bottom"/>
            <w:hideMark/>
          </w:tcPr>
          <w:p w14:paraId="698E696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427518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F8C5D79" w14:textId="77777777" w:rsidR="00AA6A23" w:rsidRPr="003632E2" w:rsidRDefault="00AA6A23" w:rsidP="00260661">
            <w:pPr>
              <w:jc w:val="left"/>
              <w:rPr>
                <w:rFonts w:cs="Arial"/>
                <w:sz w:val="14"/>
                <w:szCs w:val="14"/>
              </w:rPr>
            </w:pPr>
            <w:r w:rsidRPr="003632E2">
              <w:rPr>
                <w:rFonts w:cs="Arial"/>
                <w:sz w:val="14"/>
                <w:szCs w:val="14"/>
              </w:rPr>
              <w:t>GRAU_PARENTESCO</w:t>
            </w:r>
          </w:p>
        </w:tc>
        <w:tc>
          <w:tcPr>
            <w:tcW w:w="343" w:type="pct"/>
            <w:tcBorders>
              <w:top w:val="nil"/>
              <w:left w:val="nil"/>
              <w:bottom w:val="single" w:sz="4" w:space="0" w:color="auto"/>
              <w:right w:val="single" w:sz="4" w:space="0" w:color="auto"/>
            </w:tcBorders>
            <w:shd w:val="clear" w:color="000000" w:fill="F2F2F2"/>
            <w:noWrap/>
            <w:vAlign w:val="center"/>
            <w:hideMark/>
          </w:tcPr>
          <w:p w14:paraId="66EAAE2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4287ED6"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096C21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29FD65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8EEFBCE" w14:textId="77777777" w:rsidR="00AA6A23" w:rsidRPr="003632E2" w:rsidRDefault="00AA6A23" w:rsidP="00260661">
            <w:pPr>
              <w:jc w:val="left"/>
              <w:rPr>
                <w:rFonts w:cs="Arial"/>
                <w:sz w:val="14"/>
                <w:szCs w:val="14"/>
              </w:rPr>
            </w:pPr>
            <w:r w:rsidRPr="003632E2">
              <w:rPr>
                <w:rFonts w:cs="Arial"/>
                <w:sz w:val="14"/>
                <w:szCs w:val="14"/>
              </w:rPr>
              <w:t>GRAU_PARENTESCO</w:t>
            </w:r>
          </w:p>
        </w:tc>
        <w:tc>
          <w:tcPr>
            <w:tcW w:w="1388" w:type="pct"/>
            <w:tcBorders>
              <w:top w:val="nil"/>
              <w:left w:val="nil"/>
              <w:bottom w:val="single" w:sz="4" w:space="0" w:color="auto"/>
              <w:right w:val="single" w:sz="4" w:space="0" w:color="auto"/>
            </w:tcBorders>
            <w:shd w:val="clear" w:color="000000" w:fill="auto"/>
            <w:vAlign w:val="bottom"/>
            <w:hideMark/>
          </w:tcPr>
          <w:p w14:paraId="333F081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5674E4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6F475D" w14:textId="77777777" w:rsidR="00AA6A23" w:rsidRPr="003632E2" w:rsidRDefault="00AA6A23" w:rsidP="00260661">
            <w:pPr>
              <w:jc w:val="left"/>
              <w:rPr>
                <w:rFonts w:cs="Arial"/>
                <w:sz w:val="14"/>
                <w:szCs w:val="14"/>
              </w:rPr>
            </w:pPr>
            <w:r w:rsidRPr="003632E2">
              <w:rPr>
                <w:rFonts w:cs="Arial"/>
                <w:sz w:val="14"/>
                <w:szCs w:val="14"/>
              </w:rPr>
              <w:t>CONTRATO_DE_ADESAO_PLANO</w:t>
            </w:r>
          </w:p>
        </w:tc>
        <w:tc>
          <w:tcPr>
            <w:tcW w:w="343" w:type="pct"/>
            <w:tcBorders>
              <w:top w:val="nil"/>
              <w:left w:val="nil"/>
              <w:bottom w:val="single" w:sz="4" w:space="0" w:color="auto"/>
              <w:right w:val="single" w:sz="4" w:space="0" w:color="auto"/>
            </w:tcBorders>
            <w:shd w:val="clear" w:color="000000" w:fill="F2F2F2"/>
            <w:noWrap/>
            <w:vAlign w:val="center"/>
            <w:hideMark/>
          </w:tcPr>
          <w:p w14:paraId="1F1191C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01254B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A48A6A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02E3B0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89B1AEF" w14:textId="77777777" w:rsidR="00AA6A23" w:rsidRPr="003632E2" w:rsidRDefault="00AA6A23" w:rsidP="00260661">
            <w:pPr>
              <w:jc w:val="left"/>
              <w:rPr>
                <w:rFonts w:cs="Arial"/>
                <w:sz w:val="14"/>
                <w:szCs w:val="14"/>
              </w:rPr>
            </w:pPr>
            <w:r w:rsidRPr="003632E2">
              <w:rPr>
                <w:rFonts w:cs="Arial"/>
                <w:sz w:val="14"/>
                <w:szCs w:val="14"/>
              </w:rPr>
              <w:t>CONTRATO_DE_ADESAO_PLANO</w:t>
            </w:r>
          </w:p>
        </w:tc>
        <w:tc>
          <w:tcPr>
            <w:tcW w:w="1388" w:type="pct"/>
            <w:tcBorders>
              <w:top w:val="nil"/>
              <w:left w:val="nil"/>
              <w:bottom w:val="single" w:sz="4" w:space="0" w:color="auto"/>
              <w:right w:val="single" w:sz="4" w:space="0" w:color="auto"/>
            </w:tcBorders>
            <w:shd w:val="clear" w:color="000000" w:fill="auto"/>
            <w:vAlign w:val="bottom"/>
            <w:hideMark/>
          </w:tcPr>
          <w:p w14:paraId="7165472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2B823A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731D82B" w14:textId="77777777" w:rsidR="00AA6A23" w:rsidRPr="003632E2" w:rsidRDefault="00AA6A23" w:rsidP="00260661">
            <w:pPr>
              <w:jc w:val="left"/>
              <w:rPr>
                <w:rFonts w:cs="Arial"/>
                <w:sz w:val="14"/>
                <w:szCs w:val="14"/>
              </w:rPr>
            </w:pPr>
            <w:r w:rsidRPr="003632E2">
              <w:rPr>
                <w:rFonts w:cs="Arial"/>
                <w:sz w:val="14"/>
                <w:szCs w:val="14"/>
              </w:rPr>
              <w:t>FATURAS_PAGAS</w:t>
            </w:r>
          </w:p>
        </w:tc>
        <w:tc>
          <w:tcPr>
            <w:tcW w:w="343" w:type="pct"/>
            <w:tcBorders>
              <w:top w:val="nil"/>
              <w:left w:val="nil"/>
              <w:bottom w:val="single" w:sz="4" w:space="0" w:color="auto"/>
              <w:right w:val="single" w:sz="4" w:space="0" w:color="auto"/>
            </w:tcBorders>
            <w:shd w:val="clear" w:color="000000" w:fill="F2F2F2"/>
            <w:noWrap/>
            <w:vAlign w:val="center"/>
            <w:hideMark/>
          </w:tcPr>
          <w:p w14:paraId="4E3EF18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FC5282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9A2450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13EBD6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EF4605E" w14:textId="77777777" w:rsidR="00AA6A23" w:rsidRPr="003632E2" w:rsidRDefault="00AA6A23" w:rsidP="00260661">
            <w:pPr>
              <w:jc w:val="left"/>
              <w:rPr>
                <w:rFonts w:cs="Arial"/>
                <w:sz w:val="14"/>
                <w:szCs w:val="14"/>
              </w:rPr>
            </w:pPr>
            <w:r w:rsidRPr="003632E2">
              <w:rPr>
                <w:rFonts w:cs="Arial"/>
                <w:sz w:val="14"/>
                <w:szCs w:val="14"/>
              </w:rPr>
              <w:t>FATURAS_PAGAS</w:t>
            </w:r>
          </w:p>
        </w:tc>
        <w:tc>
          <w:tcPr>
            <w:tcW w:w="1388" w:type="pct"/>
            <w:tcBorders>
              <w:top w:val="nil"/>
              <w:left w:val="nil"/>
              <w:bottom w:val="single" w:sz="4" w:space="0" w:color="auto"/>
              <w:right w:val="single" w:sz="4" w:space="0" w:color="auto"/>
            </w:tcBorders>
            <w:shd w:val="clear" w:color="000000" w:fill="auto"/>
            <w:vAlign w:val="bottom"/>
            <w:hideMark/>
          </w:tcPr>
          <w:p w14:paraId="3021FB7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B1644B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D3C6BFA" w14:textId="77777777" w:rsidR="00AA6A23" w:rsidRPr="003632E2" w:rsidRDefault="00AA6A23" w:rsidP="00260661">
            <w:pPr>
              <w:jc w:val="left"/>
              <w:rPr>
                <w:rFonts w:cs="Arial"/>
                <w:sz w:val="14"/>
                <w:szCs w:val="14"/>
              </w:rPr>
            </w:pPr>
            <w:r w:rsidRPr="003632E2">
              <w:rPr>
                <w:rFonts w:cs="Arial"/>
                <w:sz w:val="14"/>
                <w:szCs w:val="14"/>
              </w:rPr>
              <w:t>PARENTES_ENDEREÇO_COBRANCA</w:t>
            </w:r>
          </w:p>
        </w:tc>
        <w:tc>
          <w:tcPr>
            <w:tcW w:w="343" w:type="pct"/>
            <w:tcBorders>
              <w:top w:val="nil"/>
              <w:left w:val="nil"/>
              <w:bottom w:val="single" w:sz="4" w:space="0" w:color="auto"/>
              <w:right w:val="single" w:sz="4" w:space="0" w:color="auto"/>
            </w:tcBorders>
            <w:shd w:val="clear" w:color="000000" w:fill="F2F2F2"/>
            <w:noWrap/>
            <w:vAlign w:val="center"/>
            <w:hideMark/>
          </w:tcPr>
          <w:p w14:paraId="6207130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472297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AADBB5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5F8847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9FDD7B7" w14:textId="77777777" w:rsidR="00AA6A23" w:rsidRPr="003632E2" w:rsidRDefault="00AA6A23" w:rsidP="00260661">
            <w:pPr>
              <w:jc w:val="left"/>
              <w:rPr>
                <w:rFonts w:cs="Arial"/>
                <w:sz w:val="14"/>
                <w:szCs w:val="14"/>
              </w:rPr>
            </w:pPr>
            <w:r w:rsidRPr="003632E2">
              <w:rPr>
                <w:rFonts w:cs="Arial"/>
                <w:sz w:val="14"/>
                <w:szCs w:val="14"/>
              </w:rPr>
              <w:t>PARENTES_ENDEREÇO_COBRANCA</w:t>
            </w:r>
          </w:p>
        </w:tc>
        <w:tc>
          <w:tcPr>
            <w:tcW w:w="1388" w:type="pct"/>
            <w:tcBorders>
              <w:top w:val="nil"/>
              <w:left w:val="nil"/>
              <w:bottom w:val="single" w:sz="4" w:space="0" w:color="auto"/>
              <w:right w:val="single" w:sz="4" w:space="0" w:color="auto"/>
            </w:tcBorders>
            <w:shd w:val="clear" w:color="000000" w:fill="auto"/>
            <w:vAlign w:val="bottom"/>
            <w:hideMark/>
          </w:tcPr>
          <w:p w14:paraId="2A495A3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F8B6B8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05834A6" w14:textId="77777777" w:rsidR="00AA6A23" w:rsidRPr="003632E2" w:rsidRDefault="00AA6A23" w:rsidP="00260661">
            <w:pPr>
              <w:jc w:val="left"/>
              <w:rPr>
                <w:rFonts w:cs="Arial"/>
                <w:sz w:val="14"/>
                <w:szCs w:val="14"/>
              </w:rPr>
            </w:pPr>
            <w:r w:rsidRPr="003632E2">
              <w:rPr>
                <w:rFonts w:cs="Arial"/>
                <w:sz w:val="14"/>
                <w:szCs w:val="14"/>
              </w:rPr>
              <w:t>HORARIO_ABERTURA_PROTOCOLO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52E86EF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9F4D49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08C803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91EC1C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BFBB673" w14:textId="77777777" w:rsidR="00AA6A23" w:rsidRPr="003632E2" w:rsidRDefault="00AA6A23" w:rsidP="00260661">
            <w:pPr>
              <w:jc w:val="left"/>
              <w:rPr>
                <w:rFonts w:cs="Arial"/>
                <w:sz w:val="14"/>
                <w:szCs w:val="14"/>
              </w:rPr>
            </w:pPr>
            <w:r w:rsidRPr="003632E2">
              <w:rPr>
                <w:rFonts w:cs="Arial"/>
                <w:sz w:val="14"/>
                <w:szCs w:val="14"/>
              </w:rPr>
              <w:t>HORARIO_ABERTURA_PROTOCOLO</w:t>
            </w:r>
          </w:p>
        </w:tc>
        <w:tc>
          <w:tcPr>
            <w:tcW w:w="1388" w:type="pct"/>
            <w:tcBorders>
              <w:top w:val="nil"/>
              <w:left w:val="nil"/>
              <w:bottom w:val="single" w:sz="4" w:space="0" w:color="auto"/>
              <w:right w:val="single" w:sz="4" w:space="0" w:color="auto"/>
            </w:tcBorders>
            <w:shd w:val="clear" w:color="000000" w:fill="auto"/>
            <w:vAlign w:val="bottom"/>
            <w:hideMark/>
          </w:tcPr>
          <w:p w14:paraId="229314A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684AC6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2A9B024" w14:textId="77777777" w:rsidR="00AA6A23" w:rsidRPr="003632E2" w:rsidRDefault="00AA6A23" w:rsidP="00260661">
            <w:pPr>
              <w:jc w:val="left"/>
              <w:rPr>
                <w:rFonts w:cs="Arial"/>
                <w:sz w:val="14"/>
                <w:szCs w:val="14"/>
              </w:rPr>
            </w:pPr>
            <w:r w:rsidRPr="003632E2">
              <w:rPr>
                <w:rFonts w:cs="Arial"/>
                <w:sz w:val="14"/>
                <w:szCs w:val="14"/>
              </w:rPr>
              <w:t>HOUVE_CONTATO_SUC_COM_AUTOR</w:t>
            </w:r>
          </w:p>
        </w:tc>
        <w:tc>
          <w:tcPr>
            <w:tcW w:w="343" w:type="pct"/>
            <w:tcBorders>
              <w:top w:val="nil"/>
              <w:left w:val="nil"/>
              <w:bottom w:val="single" w:sz="4" w:space="0" w:color="auto"/>
              <w:right w:val="single" w:sz="4" w:space="0" w:color="auto"/>
            </w:tcBorders>
            <w:shd w:val="clear" w:color="000000" w:fill="F2F2F2"/>
            <w:noWrap/>
            <w:vAlign w:val="center"/>
            <w:hideMark/>
          </w:tcPr>
          <w:p w14:paraId="62D721E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23B958B"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2E4E96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2DB3AF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F72A74B" w14:textId="77777777" w:rsidR="00AA6A23" w:rsidRPr="003632E2" w:rsidRDefault="00AA6A23" w:rsidP="00260661">
            <w:pPr>
              <w:jc w:val="left"/>
              <w:rPr>
                <w:rFonts w:cs="Arial"/>
                <w:sz w:val="14"/>
                <w:szCs w:val="14"/>
              </w:rPr>
            </w:pPr>
            <w:r w:rsidRPr="003632E2">
              <w:rPr>
                <w:rFonts w:cs="Arial"/>
                <w:sz w:val="14"/>
                <w:szCs w:val="14"/>
              </w:rPr>
              <w:t>HOUVE_CONTATO_SUC_COM_AUTOR</w:t>
            </w:r>
          </w:p>
        </w:tc>
        <w:tc>
          <w:tcPr>
            <w:tcW w:w="1388" w:type="pct"/>
            <w:tcBorders>
              <w:top w:val="nil"/>
              <w:left w:val="nil"/>
              <w:bottom w:val="single" w:sz="4" w:space="0" w:color="auto"/>
              <w:right w:val="single" w:sz="4" w:space="0" w:color="auto"/>
            </w:tcBorders>
            <w:shd w:val="clear" w:color="000000" w:fill="auto"/>
            <w:vAlign w:val="bottom"/>
            <w:hideMark/>
          </w:tcPr>
          <w:p w14:paraId="2C88C89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5ACE9A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AD72AA2" w14:textId="77777777" w:rsidR="00AA6A23" w:rsidRPr="003632E2" w:rsidRDefault="00AA6A23" w:rsidP="00260661">
            <w:pPr>
              <w:jc w:val="left"/>
              <w:rPr>
                <w:rFonts w:cs="Arial"/>
                <w:sz w:val="14"/>
                <w:szCs w:val="14"/>
              </w:rPr>
            </w:pPr>
            <w:r w:rsidRPr="003632E2">
              <w:rPr>
                <w:rFonts w:cs="Arial"/>
                <w:sz w:val="14"/>
                <w:szCs w:val="14"/>
              </w:rPr>
              <w:t>HOUVE_ERRO_INSERIR_NOTA</w:t>
            </w:r>
          </w:p>
        </w:tc>
        <w:tc>
          <w:tcPr>
            <w:tcW w:w="343" w:type="pct"/>
            <w:tcBorders>
              <w:top w:val="nil"/>
              <w:left w:val="nil"/>
              <w:bottom w:val="single" w:sz="4" w:space="0" w:color="auto"/>
              <w:right w:val="single" w:sz="4" w:space="0" w:color="auto"/>
            </w:tcBorders>
            <w:shd w:val="clear" w:color="000000" w:fill="F2F2F2"/>
            <w:noWrap/>
            <w:vAlign w:val="center"/>
            <w:hideMark/>
          </w:tcPr>
          <w:p w14:paraId="2B8B77A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07ACDD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237681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2A193B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BACF7B9" w14:textId="77777777" w:rsidR="00AA6A23" w:rsidRPr="003632E2" w:rsidRDefault="00AA6A23" w:rsidP="00260661">
            <w:pPr>
              <w:jc w:val="left"/>
              <w:rPr>
                <w:rFonts w:cs="Arial"/>
                <w:sz w:val="14"/>
                <w:szCs w:val="14"/>
              </w:rPr>
            </w:pPr>
            <w:r w:rsidRPr="003632E2">
              <w:rPr>
                <w:rFonts w:cs="Arial"/>
                <w:sz w:val="14"/>
                <w:szCs w:val="14"/>
              </w:rPr>
              <w:t>HOUVE_ERRO_INSERIR_NOTA</w:t>
            </w:r>
          </w:p>
        </w:tc>
        <w:tc>
          <w:tcPr>
            <w:tcW w:w="1388" w:type="pct"/>
            <w:tcBorders>
              <w:top w:val="nil"/>
              <w:left w:val="nil"/>
              <w:bottom w:val="single" w:sz="4" w:space="0" w:color="auto"/>
              <w:right w:val="single" w:sz="4" w:space="0" w:color="auto"/>
            </w:tcBorders>
            <w:shd w:val="clear" w:color="000000" w:fill="auto"/>
            <w:vAlign w:val="bottom"/>
            <w:hideMark/>
          </w:tcPr>
          <w:p w14:paraId="45A8540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3D7769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58DC78D" w14:textId="77777777" w:rsidR="00AA6A23" w:rsidRPr="003632E2" w:rsidRDefault="00AA6A23" w:rsidP="00260661">
            <w:pPr>
              <w:jc w:val="left"/>
              <w:rPr>
                <w:rFonts w:cs="Arial"/>
                <w:sz w:val="14"/>
                <w:szCs w:val="14"/>
              </w:rPr>
            </w:pPr>
            <w:r w:rsidRPr="003632E2">
              <w:rPr>
                <w:rFonts w:cs="Arial"/>
                <w:sz w:val="14"/>
                <w:szCs w:val="14"/>
              </w:rPr>
              <w:t>HOUVE_ERRO_INSERIR_CRIAR_CASO</w:t>
            </w:r>
          </w:p>
        </w:tc>
        <w:tc>
          <w:tcPr>
            <w:tcW w:w="343" w:type="pct"/>
            <w:tcBorders>
              <w:top w:val="nil"/>
              <w:left w:val="nil"/>
              <w:bottom w:val="single" w:sz="4" w:space="0" w:color="auto"/>
              <w:right w:val="single" w:sz="4" w:space="0" w:color="auto"/>
            </w:tcBorders>
            <w:shd w:val="clear" w:color="000000" w:fill="F2F2F2"/>
            <w:noWrap/>
            <w:vAlign w:val="center"/>
            <w:hideMark/>
          </w:tcPr>
          <w:p w14:paraId="1B2D320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FE62804"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B99EEA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B6473C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7BA523D" w14:textId="77777777" w:rsidR="00AA6A23" w:rsidRPr="003632E2" w:rsidRDefault="00AA6A23" w:rsidP="00260661">
            <w:pPr>
              <w:jc w:val="left"/>
              <w:rPr>
                <w:rFonts w:cs="Arial"/>
                <w:sz w:val="14"/>
                <w:szCs w:val="14"/>
              </w:rPr>
            </w:pPr>
            <w:r w:rsidRPr="003632E2">
              <w:rPr>
                <w:rFonts w:cs="Arial"/>
                <w:sz w:val="14"/>
                <w:szCs w:val="14"/>
              </w:rPr>
              <w:t>HOUVE_ERRO_INSERIR_CRIAR_CASO</w:t>
            </w:r>
          </w:p>
        </w:tc>
        <w:tc>
          <w:tcPr>
            <w:tcW w:w="1388" w:type="pct"/>
            <w:tcBorders>
              <w:top w:val="nil"/>
              <w:left w:val="nil"/>
              <w:bottom w:val="single" w:sz="4" w:space="0" w:color="auto"/>
              <w:right w:val="single" w:sz="4" w:space="0" w:color="auto"/>
            </w:tcBorders>
            <w:shd w:val="clear" w:color="000000" w:fill="auto"/>
            <w:vAlign w:val="bottom"/>
            <w:hideMark/>
          </w:tcPr>
          <w:p w14:paraId="71F1C9C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AA781E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BEC8266" w14:textId="77777777" w:rsidR="00AA6A23" w:rsidRPr="003632E2" w:rsidRDefault="00AA6A23" w:rsidP="00260661">
            <w:pPr>
              <w:jc w:val="left"/>
              <w:rPr>
                <w:rFonts w:cs="Arial"/>
                <w:sz w:val="14"/>
                <w:szCs w:val="14"/>
              </w:rPr>
            </w:pPr>
            <w:r w:rsidRPr="003632E2">
              <w:rPr>
                <w:rFonts w:cs="Arial"/>
                <w:sz w:val="14"/>
                <w:szCs w:val="14"/>
              </w:rPr>
              <w:t>HOUVE_RECIPROCIDADE_DISCADOS_1</w:t>
            </w:r>
          </w:p>
        </w:tc>
        <w:tc>
          <w:tcPr>
            <w:tcW w:w="343" w:type="pct"/>
            <w:tcBorders>
              <w:top w:val="nil"/>
              <w:left w:val="nil"/>
              <w:bottom w:val="single" w:sz="4" w:space="0" w:color="auto"/>
              <w:right w:val="single" w:sz="4" w:space="0" w:color="auto"/>
            </w:tcBorders>
            <w:shd w:val="clear" w:color="000000" w:fill="F2F2F2"/>
            <w:noWrap/>
            <w:vAlign w:val="center"/>
            <w:hideMark/>
          </w:tcPr>
          <w:p w14:paraId="1B53683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9D19B5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941032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E2342B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9C2515F" w14:textId="77777777" w:rsidR="00AA6A23" w:rsidRPr="003632E2" w:rsidRDefault="00AA6A23" w:rsidP="00260661">
            <w:pPr>
              <w:jc w:val="left"/>
              <w:rPr>
                <w:rFonts w:cs="Arial"/>
                <w:sz w:val="14"/>
                <w:szCs w:val="14"/>
              </w:rPr>
            </w:pPr>
            <w:r w:rsidRPr="003632E2">
              <w:rPr>
                <w:rFonts w:cs="Arial"/>
                <w:sz w:val="14"/>
                <w:szCs w:val="14"/>
              </w:rPr>
              <w:t>HOUVE_RECIPROCIDADE_DISCADOS_1</w:t>
            </w:r>
          </w:p>
        </w:tc>
        <w:tc>
          <w:tcPr>
            <w:tcW w:w="1388" w:type="pct"/>
            <w:tcBorders>
              <w:top w:val="nil"/>
              <w:left w:val="nil"/>
              <w:bottom w:val="single" w:sz="4" w:space="0" w:color="auto"/>
              <w:right w:val="single" w:sz="4" w:space="0" w:color="auto"/>
            </w:tcBorders>
            <w:shd w:val="clear" w:color="000000" w:fill="auto"/>
            <w:vAlign w:val="bottom"/>
            <w:hideMark/>
          </w:tcPr>
          <w:p w14:paraId="5EB897E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FD2C1F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7307695" w14:textId="77777777" w:rsidR="00AA6A23" w:rsidRPr="003632E2" w:rsidRDefault="00AA6A23" w:rsidP="00260661">
            <w:pPr>
              <w:jc w:val="left"/>
              <w:rPr>
                <w:rFonts w:cs="Arial"/>
                <w:sz w:val="14"/>
                <w:szCs w:val="14"/>
              </w:rPr>
            </w:pPr>
            <w:r w:rsidRPr="003632E2">
              <w:rPr>
                <w:rFonts w:cs="Arial"/>
                <w:sz w:val="14"/>
                <w:szCs w:val="14"/>
              </w:rPr>
              <w:t>HOUVE_RECIPROCIDADE_DISCADOS_2</w:t>
            </w:r>
          </w:p>
        </w:tc>
        <w:tc>
          <w:tcPr>
            <w:tcW w:w="343" w:type="pct"/>
            <w:tcBorders>
              <w:top w:val="nil"/>
              <w:left w:val="nil"/>
              <w:bottom w:val="single" w:sz="4" w:space="0" w:color="auto"/>
              <w:right w:val="single" w:sz="4" w:space="0" w:color="auto"/>
            </w:tcBorders>
            <w:shd w:val="clear" w:color="000000" w:fill="F2F2F2"/>
            <w:noWrap/>
            <w:vAlign w:val="center"/>
            <w:hideMark/>
          </w:tcPr>
          <w:p w14:paraId="5941F3E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237444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D4343B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888A65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D62CEB7" w14:textId="77777777" w:rsidR="00AA6A23" w:rsidRPr="003632E2" w:rsidRDefault="00AA6A23" w:rsidP="00260661">
            <w:pPr>
              <w:jc w:val="left"/>
              <w:rPr>
                <w:rFonts w:cs="Arial"/>
                <w:sz w:val="14"/>
                <w:szCs w:val="14"/>
              </w:rPr>
            </w:pPr>
            <w:r w:rsidRPr="003632E2">
              <w:rPr>
                <w:rFonts w:cs="Arial"/>
                <w:sz w:val="14"/>
                <w:szCs w:val="14"/>
              </w:rPr>
              <w:t>HOUVE_RECIPROCIDADE_DISCADOS_2</w:t>
            </w:r>
          </w:p>
        </w:tc>
        <w:tc>
          <w:tcPr>
            <w:tcW w:w="1388" w:type="pct"/>
            <w:tcBorders>
              <w:top w:val="nil"/>
              <w:left w:val="nil"/>
              <w:bottom w:val="single" w:sz="4" w:space="0" w:color="auto"/>
              <w:right w:val="single" w:sz="4" w:space="0" w:color="auto"/>
            </w:tcBorders>
            <w:shd w:val="clear" w:color="000000" w:fill="auto"/>
            <w:vAlign w:val="bottom"/>
            <w:hideMark/>
          </w:tcPr>
          <w:p w14:paraId="52A144A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AE8764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367BC4E" w14:textId="77777777" w:rsidR="00AA6A23" w:rsidRPr="003632E2" w:rsidRDefault="00AA6A23" w:rsidP="00260661">
            <w:pPr>
              <w:jc w:val="left"/>
              <w:rPr>
                <w:rFonts w:cs="Arial"/>
                <w:sz w:val="14"/>
                <w:szCs w:val="14"/>
              </w:rPr>
            </w:pPr>
            <w:r w:rsidRPr="003632E2">
              <w:rPr>
                <w:rFonts w:cs="Arial"/>
                <w:sz w:val="14"/>
                <w:szCs w:val="14"/>
              </w:rPr>
              <w:t>HOUVE_RECIPROCIDADE_DISCADOS_3</w:t>
            </w:r>
          </w:p>
        </w:tc>
        <w:tc>
          <w:tcPr>
            <w:tcW w:w="343" w:type="pct"/>
            <w:tcBorders>
              <w:top w:val="nil"/>
              <w:left w:val="nil"/>
              <w:bottom w:val="single" w:sz="4" w:space="0" w:color="auto"/>
              <w:right w:val="single" w:sz="4" w:space="0" w:color="auto"/>
            </w:tcBorders>
            <w:shd w:val="clear" w:color="000000" w:fill="F2F2F2"/>
            <w:noWrap/>
            <w:vAlign w:val="center"/>
            <w:hideMark/>
          </w:tcPr>
          <w:p w14:paraId="5DAFD02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CD2585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C94D7F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52D824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DEAF6EA" w14:textId="77777777" w:rsidR="00AA6A23" w:rsidRPr="003632E2" w:rsidRDefault="00AA6A23" w:rsidP="00260661">
            <w:pPr>
              <w:jc w:val="left"/>
              <w:rPr>
                <w:rFonts w:cs="Arial"/>
                <w:sz w:val="14"/>
                <w:szCs w:val="14"/>
              </w:rPr>
            </w:pPr>
            <w:r w:rsidRPr="003632E2">
              <w:rPr>
                <w:rFonts w:cs="Arial"/>
                <w:sz w:val="14"/>
                <w:szCs w:val="14"/>
              </w:rPr>
              <w:t>HOUVE_RECIPROCIDADE_DISCADOS_3</w:t>
            </w:r>
          </w:p>
        </w:tc>
        <w:tc>
          <w:tcPr>
            <w:tcW w:w="1388" w:type="pct"/>
            <w:tcBorders>
              <w:top w:val="nil"/>
              <w:left w:val="nil"/>
              <w:bottom w:val="single" w:sz="4" w:space="0" w:color="auto"/>
              <w:right w:val="single" w:sz="4" w:space="0" w:color="auto"/>
            </w:tcBorders>
            <w:shd w:val="clear" w:color="000000" w:fill="auto"/>
            <w:vAlign w:val="bottom"/>
            <w:hideMark/>
          </w:tcPr>
          <w:p w14:paraId="1A0F602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478147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30E9840" w14:textId="77777777" w:rsidR="00AA6A23" w:rsidRPr="003632E2" w:rsidRDefault="00AA6A23" w:rsidP="00260661">
            <w:pPr>
              <w:jc w:val="left"/>
              <w:rPr>
                <w:rFonts w:cs="Arial"/>
                <w:sz w:val="14"/>
                <w:szCs w:val="14"/>
              </w:rPr>
            </w:pPr>
            <w:r w:rsidRPr="003632E2">
              <w:rPr>
                <w:rFonts w:cs="Arial"/>
                <w:sz w:val="14"/>
                <w:szCs w:val="14"/>
              </w:rPr>
              <w:t>HOUVE_RECIPROCIDADE_DISCADOS_4</w:t>
            </w:r>
          </w:p>
        </w:tc>
        <w:tc>
          <w:tcPr>
            <w:tcW w:w="343" w:type="pct"/>
            <w:tcBorders>
              <w:top w:val="nil"/>
              <w:left w:val="nil"/>
              <w:bottom w:val="single" w:sz="4" w:space="0" w:color="auto"/>
              <w:right w:val="single" w:sz="4" w:space="0" w:color="auto"/>
            </w:tcBorders>
            <w:shd w:val="clear" w:color="000000" w:fill="F2F2F2"/>
            <w:noWrap/>
            <w:vAlign w:val="center"/>
            <w:hideMark/>
          </w:tcPr>
          <w:p w14:paraId="01F39EE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A23BA9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7BB09C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D73FC7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5A9A997" w14:textId="77777777" w:rsidR="00AA6A23" w:rsidRPr="003632E2" w:rsidRDefault="00AA6A23" w:rsidP="00260661">
            <w:pPr>
              <w:jc w:val="left"/>
              <w:rPr>
                <w:rFonts w:cs="Arial"/>
                <w:sz w:val="14"/>
                <w:szCs w:val="14"/>
              </w:rPr>
            </w:pPr>
            <w:r w:rsidRPr="003632E2">
              <w:rPr>
                <w:rFonts w:cs="Arial"/>
                <w:sz w:val="14"/>
                <w:szCs w:val="14"/>
              </w:rPr>
              <w:t>HOUVE_RECIPROCIDADE_DISCADOS_4</w:t>
            </w:r>
          </w:p>
        </w:tc>
        <w:tc>
          <w:tcPr>
            <w:tcW w:w="1388" w:type="pct"/>
            <w:tcBorders>
              <w:top w:val="nil"/>
              <w:left w:val="nil"/>
              <w:bottom w:val="single" w:sz="4" w:space="0" w:color="auto"/>
              <w:right w:val="single" w:sz="4" w:space="0" w:color="auto"/>
            </w:tcBorders>
            <w:shd w:val="clear" w:color="000000" w:fill="auto"/>
            <w:vAlign w:val="bottom"/>
            <w:hideMark/>
          </w:tcPr>
          <w:p w14:paraId="28DBD49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760083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DB661D0" w14:textId="77777777" w:rsidR="00AA6A23" w:rsidRPr="003632E2" w:rsidRDefault="00AA6A23" w:rsidP="00260661">
            <w:pPr>
              <w:jc w:val="left"/>
              <w:rPr>
                <w:rFonts w:cs="Arial"/>
                <w:sz w:val="14"/>
                <w:szCs w:val="14"/>
              </w:rPr>
            </w:pPr>
            <w:r w:rsidRPr="003632E2">
              <w:rPr>
                <w:rFonts w:cs="Arial"/>
                <w:sz w:val="14"/>
                <w:szCs w:val="14"/>
              </w:rPr>
              <w:t>HOUVE_RECIPROCIDADE_DISCADOS_5</w:t>
            </w:r>
          </w:p>
        </w:tc>
        <w:tc>
          <w:tcPr>
            <w:tcW w:w="343" w:type="pct"/>
            <w:tcBorders>
              <w:top w:val="nil"/>
              <w:left w:val="nil"/>
              <w:bottom w:val="single" w:sz="4" w:space="0" w:color="auto"/>
              <w:right w:val="single" w:sz="4" w:space="0" w:color="auto"/>
            </w:tcBorders>
            <w:shd w:val="clear" w:color="000000" w:fill="F2F2F2"/>
            <w:noWrap/>
            <w:vAlign w:val="center"/>
            <w:hideMark/>
          </w:tcPr>
          <w:p w14:paraId="38D34C1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D1A0A6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B0E16A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68769C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3F17C64" w14:textId="77777777" w:rsidR="00AA6A23" w:rsidRPr="003632E2" w:rsidRDefault="00AA6A23" w:rsidP="00260661">
            <w:pPr>
              <w:jc w:val="left"/>
              <w:rPr>
                <w:rFonts w:cs="Arial"/>
                <w:sz w:val="14"/>
                <w:szCs w:val="14"/>
              </w:rPr>
            </w:pPr>
            <w:r w:rsidRPr="003632E2">
              <w:rPr>
                <w:rFonts w:cs="Arial"/>
                <w:sz w:val="14"/>
                <w:szCs w:val="14"/>
              </w:rPr>
              <w:t>HOUVE_RECIPROCIDADE_DISCADOS_5</w:t>
            </w:r>
          </w:p>
        </w:tc>
        <w:tc>
          <w:tcPr>
            <w:tcW w:w="1388" w:type="pct"/>
            <w:tcBorders>
              <w:top w:val="nil"/>
              <w:left w:val="nil"/>
              <w:bottom w:val="single" w:sz="4" w:space="0" w:color="auto"/>
              <w:right w:val="single" w:sz="4" w:space="0" w:color="auto"/>
            </w:tcBorders>
            <w:shd w:val="clear" w:color="000000" w:fill="auto"/>
            <w:vAlign w:val="bottom"/>
            <w:hideMark/>
          </w:tcPr>
          <w:p w14:paraId="623DC94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64CB1C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A288BF0" w14:textId="77777777" w:rsidR="00AA6A23" w:rsidRPr="003632E2" w:rsidRDefault="00AA6A23" w:rsidP="00260661">
            <w:pPr>
              <w:jc w:val="left"/>
              <w:rPr>
                <w:rFonts w:cs="Arial"/>
                <w:sz w:val="14"/>
                <w:szCs w:val="14"/>
              </w:rPr>
            </w:pPr>
            <w:r w:rsidRPr="003632E2">
              <w:rPr>
                <w:rFonts w:cs="Arial"/>
                <w:sz w:val="14"/>
                <w:szCs w:val="14"/>
              </w:rPr>
              <w:t>HOUVE_RECIPROCIDADE_VIZINHO_1</w:t>
            </w:r>
          </w:p>
        </w:tc>
        <w:tc>
          <w:tcPr>
            <w:tcW w:w="343" w:type="pct"/>
            <w:tcBorders>
              <w:top w:val="nil"/>
              <w:left w:val="nil"/>
              <w:bottom w:val="single" w:sz="4" w:space="0" w:color="auto"/>
              <w:right w:val="single" w:sz="4" w:space="0" w:color="auto"/>
            </w:tcBorders>
            <w:shd w:val="clear" w:color="000000" w:fill="F2F2F2"/>
            <w:noWrap/>
            <w:vAlign w:val="center"/>
            <w:hideMark/>
          </w:tcPr>
          <w:p w14:paraId="408D3B3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524D22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09F8FC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45B2B5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89B94FC" w14:textId="77777777" w:rsidR="00AA6A23" w:rsidRPr="003632E2" w:rsidRDefault="00AA6A23" w:rsidP="00260661">
            <w:pPr>
              <w:jc w:val="left"/>
              <w:rPr>
                <w:rFonts w:cs="Arial"/>
                <w:sz w:val="14"/>
                <w:szCs w:val="14"/>
              </w:rPr>
            </w:pPr>
            <w:r w:rsidRPr="003632E2">
              <w:rPr>
                <w:rFonts w:cs="Arial"/>
                <w:sz w:val="14"/>
                <w:szCs w:val="14"/>
              </w:rPr>
              <w:t>HOUVE_RECIPROCIDADE_VIZINHO_1</w:t>
            </w:r>
          </w:p>
        </w:tc>
        <w:tc>
          <w:tcPr>
            <w:tcW w:w="1388" w:type="pct"/>
            <w:tcBorders>
              <w:top w:val="nil"/>
              <w:left w:val="nil"/>
              <w:bottom w:val="single" w:sz="4" w:space="0" w:color="auto"/>
              <w:right w:val="single" w:sz="4" w:space="0" w:color="auto"/>
            </w:tcBorders>
            <w:shd w:val="clear" w:color="000000" w:fill="auto"/>
            <w:vAlign w:val="bottom"/>
            <w:hideMark/>
          </w:tcPr>
          <w:p w14:paraId="73AF473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97E951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4CBED6" w14:textId="77777777" w:rsidR="00AA6A23" w:rsidRPr="003632E2" w:rsidRDefault="00AA6A23" w:rsidP="00260661">
            <w:pPr>
              <w:jc w:val="left"/>
              <w:rPr>
                <w:rFonts w:cs="Arial"/>
                <w:sz w:val="14"/>
                <w:szCs w:val="14"/>
              </w:rPr>
            </w:pPr>
            <w:r w:rsidRPr="003632E2">
              <w:rPr>
                <w:rFonts w:cs="Arial"/>
                <w:sz w:val="14"/>
                <w:szCs w:val="14"/>
              </w:rPr>
              <w:lastRenderedPageBreak/>
              <w:t>HOUVE_RECIPROCIDADE_VIZINHO_2</w:t>
            </w:r>
          </w:p>
        </w:tc>
        <w:tc>
          <w:tcPr>
            <w:tcW w:w="343" w:type="pct"/>
            <w:tcBorders>
              <w:top w:val="nil"/>
              <w:left w:val="nil"/>
              <w:bottom w:val="single" w:sz="4" w:space="0" w:color="auto"/>
              <w:right w:val="single" w:sz="4" w:space="0" w:color="auto"/>
            </w:tcBorders>
            <w:shd w:val="clear" w:color="000000" w:fill="F2F2F2"/>
            <w:noWrap/>
            <w:vAlign w:val="center"/>
            <w:hideMark/>
          </w:tcPr>
          <w:p w14:paraId="064203A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D9273A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66AEB8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ED9DC6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6E83C44" w14:textId="77777777" w:rsidR="00AA6A23" w:rsidRPr="003632E2" w:rsidRDefault="00AA6A23" w:rsidP="00260661">
            <w:pPr>
              <w:jc w:val="left"/>
              <w:rPr>
                <w:rFonts w:cs="Arial"/>
                <w:sz w:val="14"/>
                <w:szCs w:val="14"/>
              </w:rPr>
            </w:pPr>
            <w:r w:rsidRPr="003632E2">
              <w:rPr>
                <w:rFonts w:cs="Arial"/>
                <w:sz w:val="14"/>
                <w:szCs w:val="14"/>
              </w:rPr>
              <w:t>HOUVE_RECIPROCIDADE_VIZINHO_2</w:t>
            </w:r>
          </w:p>
        </w:tc>
        <w:tc>
          <w:tcPr>
            <w:tcW w:w="1388" w:type="pct"/>
            <w:tcBorders>
              <w:top w:val="nil"/>
              <w:left w:val="nil"/>
              <w:bottom w:val="single" w:sz="4" w:space="0" w:color="auto"/>
              <w:right w:val="single" w:sz="4" w:space="0" w:color="auto"/>
            </w:tcBorders>
            <w:shd w:val="clear" w:color="000000" w:fill="auto"/>
            <w:vAlign w:val="bottom"/>
            <w:hideMark/>
          </w:tcPr>
          <w:p w14:paraId="465D046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409D79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82AA3F9" w14:textId="77777777" w:rsidR="00AA6A23" w:rsidRPr="003632E2" w:rsidRDefault="00AA6A23" w:rsidP="00260661">
            <w:pPr>
              <w:jc w:val="left"/>
              <w:rPr>
                <w:rFonts w:cs="Arial"/>
                <w:sz w:val="14"/>
                <w:szCs w:val="14"/>
              </w:rPr>
            </w:pPr>
            <w:r w:rsidRPr="003632E2">
              <w:rPr>
                <w:rFonts w:cs="Arial"/>
                <w:sz w:val="14"/>
                <w:szCs w:val="14"/>
              </w:rPr>
              <w:t>HOUVE_RECIPROCIDADE_VIZINHO_3</w:t>
            </w:r>
          </w:p>
        </w:tc>
        <w:tc>
          <w:tcPr>
            <w:tcW w:w="343" w:type="pct"/>
            <w:tcBorders>
              <w:top w:val="nil"/>
              <w:left w:val="nil"/>
              <w:bottom w:val="single" w:sz="4" w:space="0" w:color="auto"/>
              <w:right w:val="single" w:sz="4" w:space="0" w:color="auto"/>
            </w:tcBorders>
            <w:shd w:val="clear" w:color="000000" w:fill="F2F2F2"/>
            <w:noWrap/>
            <w:vAlign w:val="center"/>
            <w:hideMark/>
          </w:tcPr>
          <w:p w14:paraId="66E12A7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72650F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3FC459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0062DA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8127FA4" w14:textId="77777777" w:rsidR="00AA6A23" w:rsidRPr="003632E2" w:rsidRDefault="00AA6A23" w:rsidP="00260661">
            <w:pPr>
              <w:jc w:val="left"/>
              <w:rPr>
                <w:rFonts w:cs="Arial"/>
                <w:sz w:val="14"/>
                <w:szCs w:val="14"/>
              </w:rPr>
            </w:pPr>
            <w:r w:rsidRPr="003632E2">
              <w:rPr>
                <w:rFonts w:cs="Arial"/>
                <w:sz w:val="14"/>
                <w:szCs w:val="14"/>
              </w:rPr>
              <w:t>HOUVE_RECIPROCIDADE_VIZINHO_3</w:t>
            </w:r>
          </w:p>
        </w:tc>
        <w:tc>
          <w:tcPr>
            <w:tcW w:w="1388" w:type="pct"/>
            <w:tcBorders>
              <w:top w:val="nil"/>
              <w:left w:val="nil"/>
              <w:bottom w:val="single" w:sz="4" w:space="0" w:color="auto"/>
              <w:right w:val="single" w:sz="4" w:space="0" w:color="auto"/>
            </w:tcBorders>
            <w:shd w:val="clear" w:color="000000" w:fill="auto"/>
            <w:vAlign w:val="bottom"/>
            <w:hideMark/>
          </w:tcPr>
          <w:p w14:paraId="08B788D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158813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8A128EF" w14:textId="77777777" w:rsidR="00AA6A23" w:rsidRPr="003632E2" w:rsidRDefault="00AA6A23" w:rsidP="00260661">
            <w:pPr>
              <w:jc w:val="left"/>
              <w:rPr>
                <w:rFonts w:cs="Arial"/>
                <w:sz w:val="14"/>
                <w:szCs w:val="14"/>
              </w:rPr>
            </w:pPr>
            <w:r w:rsidRPr="003632E2">
              <w:rPr>
                <w:rFonts w:cs="Arial"/>
                <w:sz w:val="14"/>
                <w:szCs w:val="14"/>
              </w:rPr>
              <w:t>HOUVE_RECIPROCIDADE_VIZINHO_4</w:t>
            </w:r>
          </w:p>
        </w:tc>
        <w:tc>
          <w:tcPr>
            <w:tcW w:w="343" w:type="pct"/>
            <w:tcBorders>
              <w:top w:val="nil"/>
              <w:left w:val="nil"/>
              <w:bottom w:val="single" w:sz="4" w:space="0" w:color="auto"/>
              <w:right w:val="single" w:sz="4" w:space="0" w:color="auto"/>
            </w:tcBorders>
            <w:shd w:val="clear" w:color="000000" w:fill="F2F2F2"/>
            <w:noWrap/>
            <w:vAlign w:val="center"/>
            <w:hideMark/>
          </w:tcPr>
          <w:p w14:paraId="29AC013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6B74AC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0BCD68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77E431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1E0D1F3" w14:textId="77777777" w:rsidR="00AA6A23" w:rsidRPr="003632E2" w:rsidRDefault="00AA6A23" w:rsidP="00260661">
            <w:pPr>
              <w:jc w:val="left"/>
              <w:rPr>
                <w:rFonts w:cs="Arial"/>
                <w:sz w:val="14"/>
                <w:szCs w:val="14"/>
              </w:rPr>
            </w:pPr>
            <w:r w:rsidRPr="003632E2">
              <w:rPr>
                <w:rFonts w:cs="Arial"/>
                <w:sz w:val="14"/>
                <w:szCs w:val="14"/>
              </w:rPr>
              <w:t>HOUVE_RECIPROCIDADE_VIZINHO_4</w:t>
            </w:r>
          </w:p>
        </w:tc>
        <w:tc>
          <w:tcPr>
            <w:tcW w:w="1388" w:type="pct"/>
            <w:tcBorders>
              <w:top w:val="nil"/>
              <w:left w:val="nil"/>
              <w:bottom w:val="single" w:sz="4" w:space="0" w:color="auto"/>
              <w:right w:val="single" w:sz="4" w:space="0" w:color="auto"/>
            </w:tcBorders>
            <w:shd w:val="clear" w:color="000000" w:fill="auto"/>
            <w:vAlign w:val="bottom"/>
            <w:hideMark/>
          </w:tcPr>
          <w:p w14:paraId="58E3419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4449E9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B61233E" w14:textId="77777777" w:rsidR="00AA6A23" w:rsidRPr="003632E2" w:rsidRDefault="00AA6A23" w:rsidP="00260661">
            <w:pPr>
              <w:jc w:val="left"/>
              <w:rPr>
                <w:rFonts w:cs="Arial"/>
                <w:sz w:val="14"/>
                <w:szCs w:val="14"/>
              </w:rPr>
            </w:pPr>
            <w:r w:rsidRPr="003632E2">
              <w:rPr>
                <w:rFonts w:cs="Arial"/>
                <w:sz w:val="14"/>
                <w:szCs w:val="14"/>
              </w:rPr>
              <w:t>HOUVE_RECIPROCIDADE_VIZINHO_5</w:t>
            </w:r>
          </w:p>
        </w:tc>
        <w:tc>
          <w:tcPr>
            <w:tcW w:w="343" w:type="pct"/>
            <w:tcBorders>
              <w:top w:val="nil"/>
              <w:left w:val="nil"/>
              <w:bottom w:val="single" w:sz="4" w:space="0" w:color="auto"/>
              <w:right w:val="single" w:sz="4" w:space="0" w:color="auto"/>
            </w:tcBorders>
            <w:shd w:val="clear" w:color="000000" w:fill="F2F2F2"/>
            <w:noWrap/>
            <w:vAlign w:val="center"/>
            <w:hideMark/>
          </w:tcPr>
          <w:p w14:paraId="3891F7B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2D7DF9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EA8CC9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CBC990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48D21B" w14:textId="77777777" w:rsidR="00AA6A23" w:rsidRPr="003632E2" w:rsidRDefault="00AA6A23" w:rsidP="00260661">
            <w:pPr>
              <w:jc w:val="left"/>
              <w:rPr>
                <w:rFonts w:cs="Arial"/>
                <w:sz w:val="14"/>
                <w:szCs w:val="14"/>
              </w:rPr>
            </w:pPr>
            <w:r w:rsidRPr="003632E2">
              <w:rPr>
                <w:rFonts w:cs="Arial"/>
                <w:sz w:val="14"/>
                <w:szCs w:val="14"/>
              </w:rPr>
              <w:t>HOUVE_RECIPROCIDADE_VIZINHO_5</w:t>
            </w:r>
          </w:p>
        </w:tc>
        <w:tc>
          <w:tcPr>
            <w:tcW w:w="1388" w:type="pct"/>
            <w:tcBorders>
              <w:top w:val="nil"/>
              <w:left w:val="nil"/>
              <w:bottom w:val="single" w:sz="4" w:space="0" w:color="auto"/>
              <w:right w:val="single" w:sz="4" w:space="0" w:color="auto"/>
            </w:tcBorders>
            <w:shd w:val="clear" w:color="000000" w:fill="auto"/>
            <w:vAlign w:val="bottom"/>
            <w:hideMark/>
          </w:tcPr>
          <w:p w14:paraId="76B120C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98F029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7849DDB" w14:textId="77777777" w:rsidR="00AA6A23" w:rsidRPr="003632E2" w:rsidRDefault="00AA6A23" w:rsidP="00260661">
            <w:pPr>
              <w:jc w:val="left"/>
              <w:rPr>
                <w:rFonts w:cs="Arial"/>
                <w:sz w:val="14"/>
                <w:szCs w:val="14"/>
              </w:rPr>
            </w:pPr>
            <w:r w:rsidRPr="003632E2">
              <w:rPr>
                <w:rFonts w:cs="Arial"/>
                <w:sz w:val="14"/>
                <w:szCs w:val="14"/>
              </w:rPr>
              <w:t>HOUVE_RECIPROCIDADE_VIZINHO_6</w:t>
            </w:r>
          </w:p>
        </w:tc>
        <w:tc>
          <w:tcPr>
            <w:tcW w:w="343" w:type="pct"/>
            <w:tcBorders>
              <w:top w:val="nil"/>
              <w:left w:val="nil"/>
              <w:bottom w:val="single" w:sz="4" w:space="0" w:color="auto"/>
              <w:right w:val="single" w:sz="4" w:space="0" w:color="auto"/>
            </w:tcBorders>
            <w:shd w:val="clear" w:color="000000" w:fill="F2F2F2"/>
            <w:noWrap/>
            <w:vAlign w:val="center"/>
            <w:hideMark/>
          </w:tcPr>
          <w:p w14:paraId="15A8D1B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8816C2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81F3A3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108F0E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F0D9140" w14:textId="77777777" w:rsidR="00AA6A23" w:rsidRPr="003632E2" w:rsidRDefault="00AA6A23" w:rsidP="00260661">
            <w:pPr>
              <w:jc w:val="left"/>
              <w:rPr>
                <w:rFonts w:cs="Arial"/>
                <w:sz w:val="14"/>
                <w:szCs w:val="14"/>
              </w:rPr>
            </w:pPr>
            <w:r w:rsidRPr="003632E2">
              <w:rPr>
                <w:rFonts w:cs="Arial"/>
                <w:sz w:val="14"/>
                <w:szCs w:val="14"/>
              </w:rPr>
              <w:t>HOUVE_RECIPROCIDADE_VIZINHO_6</w:t>
            </w:r>
          </w:p>
        </w:tc>
        <w:tc>
          <w:tcPr>
            <w:tcW w:w="1388" w:type="pct"/>
            <w:tcBorders>
              <w:top w:val="nil"/>
              <w:left w:val="nil"/>
              <w:bottom w:val="single" w:sz="4" w:space="0" w:color="auto"/>
              <w:right w:val="single" w:sz="4" w:space="0" w:color="auto"/>
            </w:tcBorders>
            <w:shd w:val="clear" w:color="000000" w:fill="auto"/>
            <w:vAlign w:val="bottom"/>
            <w:hideMark/>
          </w:tcPr>
          <w:p w14:paraId="668A0FD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F87EB9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E6390B4" w14:textId="77777777" w:rsidR="00AA6A23" w:rsidRPr="003632E2" w:rsidRDefault="00AA6A23" w:rsidP="00260661">
            <w:pPr>
              <w:jc w:val="left"/>
              <w:rPr>
                <w:rFonts w:cs="Arial"/>
                <w:sz w:val="14"/>
                <w:szCs w:val="14"/>
              </w:rPr>
            </w:pPr>
            <w:r w:rsidRPr="003632E2">
              <w:rPr>
                <w:rFonts w:cs="Arial"/>
                <w:sz w:val="14"/>
                <w:szCs w:val="14"/>
              </w:rPr>
              <w:t>ID_PROCESSO</w:t>
            </w:r>
          </w:p>
        </w:tc>
        <w:tc>
          <w:tcPr>
            <w:tcW w:w="343" w:type="pct"/>
            <w:tcBorders>
              <w:top w:val="nil"/>
              <w:left w:val="nil"/>
              <w:bottom w:val="single" w:sz="4" w:space="0" w:color="auto"/>
              <w:right w:val="single" w:sz="4" w:space="0" w:color="auto"/>
            </w:tcBorders>
            <w:shd w:val="clear" w:color="000000" w:fill="F2F2F2"/>
            <w:noWrap/>
            <w:vAlign w:val="center"/>
            <w:hideMark/>
          </w:tcPr>
          <w:p w14:paraId="2CB3438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432485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80F0C1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44F0B2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76B66E7" w14:textId="77777777" w:rsidR="00AA6A23" w:rsidRPr="003632E2" w:rsidRDefault="00AA6A23" w:rsidP="00260661">
            <w:pPr>
              <w:jc w:val="left"/>
              <w:rPr>
                <w:rFonts w:cs="Arial"/>
                <w:sz w:val="14"/>
                <w:szCs w:val="14"/>
              </w:rPr>
            </w:pPr>
            <w:r w:rsidRPr="003632E2">
              <w:rPr>
                <w:rFonts w:cs="Arial"/>
                <w:sz w:val="14"/>
                <w:szCs w:val="14"/>
              </w:rPr>
              <w:t>ID_PROCESSO</w:t>
            </w:r>
          </w:p>
        </w:tc>
        <w:tc>
          <w:tcPr>
            <w:tcW w:w="1388" w:type="pct"/>
            <w:tcBorders>
              <w:top w:val="nil"/>
              <w:left w:val="nil"/>
              <w:bottom w:val="single" w:sz="4" w:space="0" w:color="auto"/>
              <w:right w:val="single" w:sz="4" w:space="0" w:color="auto"/>
            </w:tcBorders>
            <w:shd w:val="clear" w:color="000000" w:fill="auto"/>
            <w:vAlign w:val="bottom"/>
            <w:hideMark/>
          </w:tcPr>
          <w:p w14:paraId="1E578B4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6A4EFA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tcPr>
          <w:p w14:paraId="3C65681B" w14:textId="77777777" w:rsidR="00AA6A23" w:rsidRPr="003632E2" w:rsidRDefault="00AA6A23" w:rsidP="00260661">
            <w:pPr>
              <w:jc w:val="left"/>
              <w:rPr>
                <w:rFonts w:cs="Arial"/>
                <w:sz w:val="14"/>
                <w:szCs w:val="14"/>
              </w:rPr>
            </w:pPr>
            <w:r>
              <w:rPr>
                <w:rFonts w:cs="Arial"/>
                <w:sz w:val="14"/>
                <w:szCs w:val="14"/>
              </w:rPr>
              <w:t>ID_FAIELD_EVENTS</w:t>
            </w:r>
          </w:p>
        </w:tc>
        <w:tc>
          <w:tcPr>
            <w:tcW w:w="343" w:type="pct"/>
            <w:tcBorders>
              <w:top w:val="nil"/>
              <w:left w:val="nil"/>
              <w:bottom w:val="single" w:sz="4" w:space="0" w:color="auto"/>
              <w:right w:val="single" w:sz="4" w:space="0" w:color="auto"/>
            </w:tcBorders>
            <w:shd w:val="clear" w:color="000000" w:fill="F2F2F2"/>
            <w:noWrap/>
            <w:vAlign w:val="center"/>
          </w:tcPr>
          <w:p w14:paraId="19579766" w14:textId="77777777" w:rsidR="00AA6A23" w:rsidRPr="003632E2" w:rsidRDefault="00AA6A23" w:rsidP="00260661">
            <w:pPr>
              <w:jc w:val="center"/>
              <w:rPr>
                <w:rFonts w:cs="Arial"/>
                <w:sz w:val="14"/>
                <w:szCs w:val="14"/>
              </w:rPr>
            </w:pPr>
            <w:r>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tcPr>
          <w:p w14:paraId="5057D163" w14:textId="77777777" w:rsidR="00AA6A23" w:rsidRPr="003632E2" w:rsidRDefault="00AA6A23" w:rsidP="00260661">
            <w:pPr>
              <w:jc w:val="center"/>
              <w:rPr>
                <w:rFonts w:cs="Arial"/>
                <w:sz w:val="14"/>
                <w:szCs w:val="14"/>
              </w:rPr>
            </w:pPr>
            <w:r>
              <w:rPr>
                <w:rFonts w:cs="Arial"/>
                <w:sz w:val="14"/>
                <w:szCs w:val="14"/>
              </w:rPr>
              <w:t>18</w:t>
            </w:r>
          </w:p>
        </w:tc>
        <w:tc>
          <w:tcPr>
            <w:tcW w:w="307" w:type="pct"/>
            <w:tcBorders>
              <w:top w:val="nil"/>
              <w:left w:val="nil"/>
              <w:bottom w:val="single" w:sz="4" w:space="0" w:color="auto"/>
              <w:right w:val="single" w:sz="4" w:space="0" w:color="auto"/>
            </w:tcBorders>
            <w:shd w:val="clear" w:color="000000" w:fill="F2F2F2"/>
            <w:noWrap/>
          </w:tcPr>
          <w:p w14:paraId="540898AF" w14:textId="77777777" w:rsidR="00AA6A23" w:rsidRPr="003632E2" w:rsidRDefault="00AA6A23" w:rsidP="00260661">
            <w:pPr>
              <w:jc w:val="center"/>
              <w:rPr>
                <w:rFonts w:cs="Arial"/>
                <w:sz w:val="14"/>
                <w:szCs w:val="14"/>
              </w:rPr>
            </w:pPr>
          </w:p>
        </w:tc>
        <w:tc>
          <w:tcPr>
            <w:tcW w:w="254" w:type="pct"/>
            <w:tcBorders>
              <w:top w:val="nil"/>
              <w:left w:val="nil"/>
              <w:bottom w:val="single" w:sz="4" w:space="0" w:color="auto"/>
              <w:right w:val="single" w:sz="4" w:space="0" w:color="auto"/>
            </w:tcBorders>
            <w:shd w:val="clear" w:color="000000" w:fill="F2F2F2"/>
            <w:noWrap/>
          </w:tcPr>
          <w:p w14:paraId="68D6439E" w14:textId="77777777" w:rsidR="00AA6A23" w:rsidRPr="003632E2" w:rsidRDefault="00AA6A23" w:rsidP="00260661">
            <w:pPr>
              <w:jc w:val="center"/>
              <w:rPr>
                <w:rFonts w:cs="Arial"/>
                <w:sz w:val="14"/>
                <w:szCs w:val="14"/>
              </w:rPr>
            </w:pPr>
          </w:p>
        </w:tc>
        <w:tc>
          <w:tcPr>
            <w:tcW w:w="1198" w:type="pct"/>
            <w:tcBorders>
              <w:top w:val="nil"/>
              <w:left w:val="nil"/>
              <w:bottom w:val="single" w:sz="4" w:space="0" w:color="auto"/>
              <w:right w:val="single" w:sz="4" w:space="0" w:color="auto"/>
            </w:tcBorders>
            <w:shd w:val="clear" w:color="auto" w:fill="auto"/>
          </w:tcPr>
          <w:p w14:paraId="7EED00A0" w14:textId="77777777" w:rsidR="00AA6A23" w:rsidRPr="003632E2" w:rsidRDefault="00AA6A23" w:rsidP="00260661">
            <w:pPr>
              <w:jc w:val="left"/>
              <w:rPr>
                <w:rFonts w:cs="Arial"/>
                <w:sz w:val="14"/>
                <w:szCs w:val="14"/>
              </w:rPr>
            </w:pPr>
          </w:p>
        </w:tc>
        <w:tc>
          <w:tcPr>
            <w:tcW w:w="1388" w:type="pct"/>
            <w:tcBorders>
              <w:top w:val="nil"/>
              <w:left w:val="nil"/>
              <w:bottom w:val="single" w:sz="4" w:space="0" w:color="auto"/>
              <w:right w:val="single" w:sz="4" w:space="0" w:color="auto"/>
            </w:tcBorders>
            <w:shd w:val="clear" w:color="000000" w:fill="auto"/>
            <w:vAlign w:val="bottom"/>
          </w:tcPr>
          <w:p w14:paraId="653E0078" w14:textId="77777777" w:rsidR="00AA6A23" w:rsidRPr="003632E2" w:rsidRDefault="00AA6A23" w:rsidP="00260661">
            <w:pPr>
              <w:jc w:val="left"/>
              <w:rPr>
                <w:rFonts w:cs="Arial"/>
                <w:sz w:val="14"/>
                <w:szCs w:val="14"/>
              </w:rPr>
            </w:pPr>
          </w:p>
        </w:tc>
      </w:tr>
      <w:tr w:rsidR="00AA6A23" w:rsidRPr="003632E2" w14:paraId="40A5833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08AE7BB" w14:textId="77777777" w:rsidR="00AA6A23" w:rsidRPr="003632E2" w:rsidRDefault="00AA6A23" w:rsidP="00260661">
            <w:pPr>
              <w:jc w:val="left"/>
              <w:rPr>
                <w:rFonts w:cs="Arial"/>
                <w:sz w:val="14"/>
                <w:szCs w:val="14"/>
              </w:rPr>
            </w:pPr>
            <w:r w:rsidRPr="003632E2">
              <w:rPr>
                <w:rFonts w:cs="Arial"/>
                <w:sz w:val="14"/>
                <w:szCs w:val="14"/>
              </w:rPr>
              <w:t>ILHA_TRATAMENTO</w:t>
            </w:r>
          </w:p>
        </w:tc>
        <w:tc>
          <w:tcPr>
            <w:tcW w:w="343" w:type="pct"/>
            <w:tcBorders>
              <w:top w:val="nil"/>
              <w:left w:val="nil"/>
              <w:bottom w:val="single" w:sz="4" w:space="0" w:color="auto"/>
              <w:right w:val="single" w:sz="4" w:space="0" w:color="auto"/>
            </w:tcBorders>
            <w:shd w:val="clear" w:color="000000" w:fill="F2F2F2"/>
            <w:noWrap/>
            <w:vAlign w:val="center"/>
            <w:hideMark/>
          </w:tcPr>
          <w:p w14:paraId="7BE8D9C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EF6C5B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C0CAA9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CFA49C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8EC99ED" w14:textId="77777777" w:rsidR="00AA6A23" w:rsidRPr="003632E2" w:rsidRDefault="00AA6A23" w:rsidP="00260661">
            <w:pPr>
              <w:jc w:val="left"/>
              <w:rPr>
                <w:rFonts w:cs="Arial"/>
                <w:sz w:val="14"/>
                <w:szCs w:val="14"/>
              </w:rPr>
            </w:pPr>
            <w:r w:rsidRPr="003632E2">
              <w:rPr>
                <w:rFonts w:cs="Arial"/>
                <w:sz w:val="14"/>
                <w:szCs w:val="14"/>
              </w:rPr>
              <w:t>ILHA_TRATAMENTO</w:t>
            </w:r>
          </w:p>
        </w:tc>
        <w:tc>
          <w:tcPr>
            <w:tcW w:w="1388" w:type="pct"/>
            <w:tcBorders>
              <w:top w:val="nil"/>
              <w:left w:val="nil"/>
              <w:bottom w:val="single" w:sz="4" w:space="0" w:color="auto"/>
              <w:right w:val="single" w:sz="4" w:space="0" w:color="auto"/>
            </w:tcBorders>
            <w:shd w:val="clear" w:color="000000" w:fill="auto"/>
            <w:vAlign w:val="bottom"/>
            <w:hideMark/>
          </w:tcPr>
          <w:p w14:paraId="37D9FC0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2FC196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8A78815" w14:textId="77777777" w:rsidR="00AA6A23" w:rsidRPr="003632E2" w:rsidRDefault="00AA6A23" w:rsidP="00260661">
            <w:pPr>
              <w:jc w:val="left"/>
              <w:rPr>
                <w:rFonts w:cs="Arial"/>
                <w:sz w:val="14"/>
                <w:szCs w:val="14"/>
              </w:rPr>
            </w:pPr>
            <w:r w:rsidRPr="003632E2">
              <w:rPr>
                <w:rFonts w:cs="Arial"/>
                <w:sz w:val="14"/>
                <w:szCs w:val="14"/>
              </w:rPr>
              <w:t>INDIQUE_EQUIPE_QUE_PERTENCE</w:t>
            </w:r>
          </w:p>
        </w:tc>
        <w:tc>
          <w:tcPr>
            <w:tcW w:w="343" w:type="pct"/>
            <w:tcBorders>
              <w:top w:val="nil"/>
              <w:left w:val="nil"/>
              <w:bottom w:val="single" w:sz="4" w:space="0" w:color="auto"/>
              <w:right w:val="single" w:sz="4" w:space="0" w:color="auto"/>
            </w:tcBorders>
            <w:shd w:val="clear" w:color="000000" w:fill="F2F2F2"/>
            <w:noWrap/>
            <w:vAlign w:val="center"/>
            <w:hideMark/>
          </w:tcPr>
          <w:p w14:paraId="3E1C62D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208004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7FFBCD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8FD945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331E6CB" w14:textId="77777777" w:rsidR="00AA6A23" w:rsidRPr="003632E2" w:rsidRDefault="00AA6A23" w:rsidP="00260661">
            <w:pPr>
              <w:jc w:val="left"/>
              <w:rPr>
                <w:rFonts w:cs="Arial"/>
                <w:sz w:val="14"/>
                <w:szCs w:val="14"/>
              </w:rPr>
            </w:pPr>
            <w:r w:rsidRPr="003632E2">
              <w:rPr>
                <w:rFonts w:cs="Arial"/>
                <w:sz w:val="14"/>
                <w:szCs w:val="14"/>
              </w:rPr>
              <w:t>INDIQUE_EQUIPE_QUE_PERTENCE</w:t>
            </w:r>
          </w:p>
        </w:tc>
        <w:tc>
          <w:tcPr>
            <w:tcW w:w="1388" w:type="pct"/>
            <w:tcBorders>
              <w:top w:val="nil"/>
              <w:left w:val="nil"/>
              <w:bottom w:val="single" w:sz="4" w:space="0" w:color="auto"/>
              <w:right w:val="single" w:sz="4" w:space="0" w:color="auto"/>
            </w:tcBorders>
            <w:shd w:val="clear" w:color="000000" w:fill="auto"/>
            <w:vAlign w:val="bottom"/>
            <w:hideMark/>
          </w:tcPr>
          <w:p w14:paraId="7C6FAAE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0F1319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66D117" w14:textId="77777777" w:rsidR="00AA6A23" w:rsidRPr="003632E2" w:rsidRDefault="00AA6A23" w:rsidP="00260661">
            <w:pPr>
              <w:jc w:val="left"/>
              <w:rPr>
                <w:rFonts w:cs="Arial"/>
                <w:sz w:val="14"/>
                <w:szCs w:val="14"/>
              </w:rPr>
            </w:pPr>
            <w:r w:rsidRPr="003632E2">
              <w:rPr>
                <w:rFonts w:cs="Arial"/>
                <w:sz w:val="14"/>
                <w:szCs w:val="14"/>
              </w:rPr>
              <w:t>INFORME_TIPO_VINCULO</w:t>
            </w:r>
          </w:p>
        </w:tc>
        <w:tc>
          <w:tcPr>
            <w:tcW w:w="343" w:type="pct"/>
            <w:tcBorders>
              <w:top w:val="nil"/>
              <w:left w:val="nil"/>
              <w:bottom w:val="single" w:sz="4" w:space="0" w:color="auto"/>
              <w:right w:val="single" w:sz="4" w:space="0" w:color="auto"/>
            </w:tcBorders>
            <w:shd w:val="clear" w:color="000000" w:fill="F2F2F2"/>
            <w:noWrap/>
            <w:vAlign w:val="center"/>
            <w:hideMark/>
          </w:tcPr>
          <w:p w14:paraId="0F704F4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29EFED5" w14:textId="77777777" w:rsidR="00AA6A23" w:rsidRPr="003632E2" w:rsidRDefault="00AA6A23" w:rsidP="00260661">
            <w:pPr>
              <w:jc w:val="center"/>
              <w:rPr>
                <w:rFonts w:cs="Arial"/>
                <w:sz w:val="14"/>
                <w:szCs w:val="14"/>
              </w:rPr>
            </w:pPr>
            <w:r w:rsidRPr="003632E2">
              <w:rPr>
                <w:rFonts w:cs="Arial"/>
                <w:sz w:val="14"/>
                <w:szCs w:val="14"/>
              </w:rPr>
              <w:t>50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08A3249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5C0A92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B26ECC6" w14:textId="77777777" w:rsidR="00AA6A23" w:rsidRPr="003632E2" w:rsidRDefault="00AA6A23" w:rsidP="00260661">
            <w:pPr>
              <w:jc w:val="left"/>
              <w:rPr>
                <w:rFonts w:cs="Arial"/>
                <w:sz w:val="14"/>
                <w:szCs w:val="14"/>
              </w:rPr>
            </w:pPr>
            <w:r w:rsidRPr="003632E2">
              <w:rPr>
                <w:rFonts w:cs="Arial"/>
                <w:sz w:val="14"/>
                <w:szCs w:val="14"/>
              </w:rPr>
              <w:t>INFORME_TIPO_VINCULO</w:t>
            </w:r>
          </w:p>
        </w:tc>
        <w:tc>
          <w:tcPr>
            <w:tcW w:w="1388" w:type="pct"/>
            <w:tcBorders>
              <w:top w:val="nil"/>
              <w:left w:val="nil"/>
              <w:bottom w:val="single" w:sz="4" w:space="0" w:color="auto"/>
              <w:right w:val="single" w:sz="4" w:space="0" w:color="auto"/>
            </w:tcBorders>
            <w:shd w:val="clear" w:color="000000" w:fill="auto"/>
            <w:vAlign w:val="bottom"/>
            <w:hideMark/>
          </w:tcPr>
          <w:p w14:paraId="1F56686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5E574F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007F100" w14:textId="77777777" w:rsidR="00AA6A23" w:rsidRPr="003632E2" w:rsidRDefault="00AA6A23" w:rsidP="00260661">
            <w:pPr>
              <w:jc w:val="left"/>
              <w:rPr>
                <w:rFonts w:cs="Arial"/>
                <w:sz w:val="14"/>
                <w:szCs w:val="14"/>
              </w:rPr>
            </w:pPr>
            <w:r w:rsidRPr="003632E2">
              <w:rPr>
                <w:rFonts w:cs="Arial"/>
                <w:sz w:val="14"/>
                <w:szCs w:val="14"/>
              </w:rPr>
              <w:t>INSERIDA_NOTA_HP</w:t>
            </w:r>
          </w:p>
        </w:tc>
        <w:tc>
          <w:tcPr>
            <w:tcW w:w="343" w:type="pct"/>
            <w:tcBorders>
              <w:top w:val="nil"/>
              <w:left w:val="nil"/>
              <w:bottom w:val="single" w:sz="4" w:space="0" w:color="auto"/>
              <w:right w:val="single" w:sz="4" w:space="0" w:color="auto"/>
            </w:tcBorders>
            <w:shd w:val="clear" w:color="000000" w:fill="F2F2F2"/>
            <w:noWrap/>
            <w:vAlign w:val="center"/>
            <w:hideMark/>
          </w:tcPr>
          <w:p w14:paraId="5BB57EF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CD4AE2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629377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642171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07CAA0B" w14:textId="77777777" w:rsidR="00AA6A23" w:rsidRPr="003632E2" w:rsidRDefault="00AA6A23" w:rsidP="00260661">
            <w:pPr>
              <w:jc w:val="left"/>
              <w:rPr>
                <w:rFonts w:cs="Arial"/>
                <w:sz w:val="14"/>
                <w:szCs w:val="14"/>
              </w:rPr>
            </w:pPr>
            <w:r w:rsidRPr="003632E2">
              <w:rPr>
                <w:rFonts w:cs="Arial"/>
                <w:sz w:val="14"/>
                <w:szCs w:val="14"/>
              </w:rPr>
              <w:t>INSERIDA_NOTA_HP</w:t>
            </w:r>
          </w:p>
        </w:tc>
        <w:tc>
          <w:tcPr>
            <w:tcW w:w="1388" w:type="pct"/>
            <w:tcBorders>
              <w:top w:val="nil"/>
              <w:left w:val="nil"/>
              <w:bottom w:val="single" w:sz="4" w:space="0" w:color="auto"/>
              <w:right w:val="single" w:sz="4" w:space="0" w:color="auto"/>
            </w:tcBorders>
            <w:shd w:val="clear" w:color="000000" w:fill="auto"/>
            <w:vAlign w:val="bottom"/>
            <w:hideMark/>
          </w:tcPr>
          <w:p w14:paraId="099435E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7C78A9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EC57749" w14:textId="77777777" w:rsidR="00AA6A23" w:rsidRPr="003632E2" w:rsidRDefault="00AA6A23" w:rsidP="00260661">
            <w:pPr>
              <w:jc w:val="left"/>
              <w:rPr>
                <w:rFonts w:cs="Arial"/>
                <w:sz w:val="14"/>
                <w:szCs w:val="14"/>
              </w:rPr>
            </w:pPr>
            <w:r w:rsidRPr="003632E2">
              <w:rPr>
                <w:rFonts w:cs="Arial"/>
                <w:sz w:val="14"/>
                <w:szCs w:val="14"/>
              </w:rPr>
              <w:t>INST_REALIZA_APOS_FALECIMENTO</w:t>
            </w:r>
          </w:p>
        </w:tc>
        <w:tc>
          <w:tcPr>
            <w:tcW w:w="343" w:type="pct"/>
            <w:tcBorders>
              <w:top w:val="nil"/>
              <w:left w:val="nil"/>
              <w:bottom w:val="single" w:sz="4" w:space="0" w:color="auto"/>
              <w:right w:val="single" w:sz="4" w:space="0" w:color="auto"/>
            </w:tcBorders>
            <w:shd w:val="clear" w:color="000000" w:fill="F2F2F2"/>
            <w:noWrap/>
            <w:vAlign w:val="center"/>
            <w:hideMark/>
          </w:tcPr>
          <w:p w14:paraId="187DE48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0B564B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9E6820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B15FD9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5AE372F" w14:textId="77777777" w:rsidR="00AA6A23" w:rsidRPr="003632E2" w:rsidRDefault="00AA6A23" w:rsidP="00260661">
            <w:pPr>
              <w:jc w:val="left"/>
              <w:rPr>
                <w:rFonts w:cs="Arial"/>
                <w:sz w:val="14"/>
                <w:szCs w:val="14"/>
              </w:rPr>
            </w:pPr>
            <w:r w:rsidRPr="003632E2">
              <w:rPr>
                <w:rFonts w:cs="Arial"/>
                <w:sz w:val="14"/>
                <w:szCs w:val="14"/>
              </w:rPr>
              <w:t>INST_REALIZA_APOS_FALECIMENTO</w:t>
            </w:r>
          </w:p>
        </w:tc>
        <w:tc>
          <w:tcPr>
            <w:tcW w:w="1388" w:type="pct"/>
            <w:tcBorders>
              <w:top w:val="nil"/>
              <w:left w:val="nil"/>
              <w:bottom w:val="single" w:sz="4" w:space="0" w:color="auto"/>
              <w:right w:val="single" w:sz="4" w:space="0" w:color="auto"/>
            </w:tcBorders>
            <w:shd w:val="clear" w:color="000000" w:fill="auto"/>
            <w:vAlign w:val="bottom"/>
            <w:hideMark/>
          </w:tcPr>
          <w:p w14:paraId="3788022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7C2CE3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D1C25A2" w14:textId="77777777" w:rsidR="00AA6A23" w:rsidRPr="003632E2" w:rsidRDefault="00AA6A23" w:rsidP="00260661">
            <w:pPr>
              <w:jc w:val="left"/>
              <w:rPr>
                <w:rFonts w:cs="Arial"/>
                <w:sz w:val="14"/>
                <w:szCs w:val="14"/>
              </w:rPr>
            </w:pPr>
            <w:r w:rsidRPr="003632E2">
              <w:rPr>
                <w:rFonts w:cs="Arial"/>
                <w:sz w:val="14"/>
                <w:szCs w:val="14"/>
              </w:rPr>
              <w:t>JUIZADO</w:t>
            </w:r>
          </w:p>
        </w:tc>
        <w:tc>
          <w:tcPr>
            <w:tcW w:w="343" w:type="pct"/>
            <w:tcBorders>
              <w:top w:val="nil"/>
              <w:left w:val="nil"/>
              <w:bottom w:val="single" w:sz="4" w:space="0" w:color="auto"/>
              <w:right w:val="single" w:sz="4" w:space="0" w:color="auto"/>
            </w:tcBorders>
            <w:shd w:val="clear" w:color="000000" w:fill="F2F2F2"/>
            <w:noWrap/>
            <w:vAlign w:val="center"/>
            <w:hideMark/>
          </w:tcPr>
          <w:p w14:paraId="7BDC97F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8BF7A1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4BC5CD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9416CD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DF8F5FB" w14:textId="77777777" w:rsidR="00AA6A23" w:rsidRPr="003632E2" w:rsidRDefault="00AA6A23" w:rsidP="00260661">
            <w:pPr>
              <w:jc w:val="left"/>
              <w:rPr>
                <w:rFonts w:cs="Arial"/>
                <w:sz w:val="14"/>
                <w:szCs w:val="14"/>
              </w:rPr>
            </w:pPr>
            <w:r w:rsidRPr="003632E2">
              <w:rPr>
                <w:rFonts w:cs="Arial"/>
                <w:sz w:val="14"/>
                <w:szCs w:val="14"/>
              </w:rPr>
              <w:t>JUIZADO</w:t>
            </w:r>
          </w:p>
        </w:tc>
        <w:tc>
          <w:tcPr>
            <w:tcW w:w="1388" w:type="pct"/>
            <w:tcBorders>
              <w:top w:val="nil"/>
              <w:left w:val="nil"/>
              <w:bottom w:val="single" w:sz="4" w:space="0" w:color="auto"/>
              <w:right w:val="single" w:sz="4" w:space="0" w:color="auto"/>
            </w:tcBorders>
            <w:shd w:val="clear" w:color="000000" w:fill="auto"/>
            <w:vAlign w:val="bottom"/>
            <w:hideMark/>
          </w:tcPr>
          <w:p w14:paraId="4301666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C20C60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76F0347" w14:textId="77777777" w:rsidR="00AA6A23" w:rsidRPr="003632E2" w:rsidRDefault="00AA6A23" w:rsidP="00260661">
            <w:pPr>
              <w:jc w:val="left"/>
              <w:rPr>
                <w:rFonts w:cs="Arial"/>
                <w:sz w:val="14"/>
                <w:szCs w:val="14"/>
              </w:rPr>
            </w:pPr>
            <w:r w:rsidRPr="003632E2">
              <w:rPr>
                <w:rFonts w:cs="Arial"/>
                <w:sz w:val="14"/>
                <w:szCs w:val="14"/>
              </w:rPr>
              <w:t>LINHA_DESBLOQUEADA_PELO</w:t>
            </w:r>
          </w:p>
        </w:tc>
        <w:tc>
          <w:tcPr>
            <w:tcW w:w="343" w:type="pct"/>
            <w:tcBorders>
              <w:top w:val="nil"/>
              <w:left w:val="nil"/>
              <w:bottom w:val="single" w:sz="4" w:space="0" w:color="auto"/>
              <w:right w:val="single" w:sz="4" w:space="0" w:color="auto"/>
            </w:tcBorders>
            <w:shd w:val="clear" w:color="000000" w:fill="F2F2F2"/>
            <w:noWrap/>
            <w:vAlign w:val="center"/>
            <w:hideMark/>
          </w:tcPr>
          <w:p w14:paraId="78DDA41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9EC01F4"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E13EF7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DD7864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047DD10" w14:textId="77777777" w:rsidR="00AA6A23" w:rsidRPr="003632E2" w:rsidRDefault="00AA6A23" w:rsidP="00260661">
            <w:pPr>
              <w:jc w:val="left"/>
              <w:rPr>
                <w:rFonts w:cs="Arial"/>
                <w:sz w:val="14"/>
                <w:szCs w:val="14"/>
              </w:rPr>
            </w:pPr>
            <w:r w:rsidRPr="003632E2">
              <w:rPr>
                <w:rFonts w:cs="Arial"/>
                <w:sz w:val="14"/>
                <w:szCs w:val="14"/>
              </w:rPr>
              <w:t>LINHA_DESBLOQUEADA_PELO</w:t>
            </w:r>
          </w:p>
        </w:tc>
        <w:tc>
          <w:tcPr>
            <w:tcW w:w="1388" w:type="pct"/>
            <w:tcBorders>
              <w:top w:val="nil"/>
              <w:left w:val="nil"/>
              <w:bottom w:val="single" w:sz="4" w:space="0" w:color="auto"/>
              <w:right w:val="single" w:sz="4" w:space="0" w:color="auto"/>
            </w:tcBorders>
            <w:shd w:val="clear" w:color="000000" w:fill="auto"/>
            <w:vAlign w:val="bottom"/>
            <w:hideMark/>
          </w:tcPr>
          <w:p w14:paraId="6FF8855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B2DD03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059EFF6" w14:textId="77777777" w:rsidR="00AA6A23" w:rsidRPr="003632E2" w:rsidRDefault="00AA6A23" w:rsidP="00260661">
            <w:pPr>
              <w:jc w:val="left"/>
              <w:rPr>
                <w:rFonts w:cs="Arial"/>
                <w:sz w:val="14"/>
                <w:szCs w:val="14"/>
              </w:rPr>
            </w:pPr>
            <w:r w:rsidRPr="003632E2">
              <w:rPr>
                <w:rFonts w:cs="Arial"/>
                <w:sz w:val="14"/>
                <w:szCs w:val="14"/>
              </w:rPr>
              <w:t>LINHA_REC_POSSUI_BLOQ_FRAUDE</w:t>
            </w:r>
          </w:p>
        </w:tc>
        <w:tc>
          <w:tcPr>
            <w:tcW w:w="343" w:type="pct"/>
            <w:tcBorders>
              <w:top w:val="nil"/>
              <w:left w:val="nil"/>
              <w:bottom w:val="single" w:sz="4" w:space="0" w:color="auto"/>
              <w:right w:val="single" w:sz="4" w:space="0" w:color="auto"/>
            </w:tcBorders>
            <w:shd w:val="clear" w:color="000000" w:fill="F2F2F2"/>
            <w:noWrap/>
            <w:vAlign w:val="center"/>
            <w:hideMark/>
          </w:tcPr>
          <w:p w14:paraId="155755A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27EDF9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8544A7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4BAE7B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15841CF" w14:textId="77777777" w:rsidR="00AA6A23" w:rsidRPr="003632E2" w:rsidRDefault="00AA6A23" w:rsidP="00260661">
            <w:pPr>
              <w:jc w:val="left"/>
              <w:rPr>
                <w:rFonts w:cs="Arial"/>
                <w:sz w:val="14"/>
                <w:szCs w:val="14"/>
              </w:rPr>
            </w:pPr>
            <w:r w:rsidRPr="003632E2">
              <w:rPr>
                <w:rFonts w:cs="Arial"/>
                <w:sz w:val="14"/>
                <w:szCs w:val="14"/>
              </w:rPr>
              <w:t>LINHA_REC_POSSUI_BLOQ_FRAUDE</w:t>
            </w:r>
          </w:p>
        </w:tc>
        <w:tc>
          <w:tcPr>
            <w:tcW w:w="1388" w:type="pct"/>
            <w:tcBorders>
              <w:top w:val="nil"/>
              <w:left w:val="nil"/>
              <w:bottom w:val="single" w:sz="4" w:space="0" w:color="auto"/>
              <w:right w:val="single" w:sz="4" w:space="0" w:color="auto"/>
            </w:tcBorders>
            <w:shd w:val="clear" w:color="000000" w:fill="auto"/>
            <w:vAlign w:val="bottom"/>
            <w:hideMark/>
          </w:tcPr>
          <w:p w14:paraId="01E14C0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9ABEBD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992ED0" w14:textId="77777777" w:rsidR="00AA6A23" w:rsidRPr="003632E2" w:rsidRDefault="00AA6A23" w:rsidP="00260661">
            <w:pPr>
              <w:jc w:val="left"/>
              <w:rPr>
                <w:rFonts w:cs="Arial"/>
                <w:sz w:val="14"/>
                <w:szCs w:val="14"/>
              </w:rPr>
            </w:pPr>
            <w:r w:rsidRPr="003632E2">
              <w:rPr>
                <w:rFonts w:cs="Arial"/>
                <w:sz w:val="14"/>
                <w:szCs w:val="14"/>
              </w:rPr>
              <w:t>LINHA_RECLAMADA_POSSUI_CONSUMO</w:t>
            </w:r>
          </w:p>
        </w:tc>
        <w:tc>
          <w:tcPr>
            <w:tcW w:w="343" w:type="pct"/>
            <w:tcBorders>
              <w:top w:val="nil"/>
              <w:left w:val="nil"/>
              <w:bottom w:val="single" w:sz="4" w:space="0" w:color="auto"/>
              <w:right w:val="single" w:sz="4" w:space="0" w:color="auto"/>
            </w:tcBorders>
            <w:shd w:val="clear" w:color="000000" w:fill="F2F2F2"/>
            <w:noWrap/>
            <w:vAlign w:val="center"/>
            <w:hideMark/>
          </w:tcPr>
          <w:p w14:paraId="7AA5BCD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349CDA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16297B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E64305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49F24B1" w14:textId="77777777" w:rsidR="00AA6A23" w:rsidRPr="003632E2" w:rsidRDefault="00AA6A23" w:rsidP="00260661">
            <w:pPr>
              <w:jc w:val="left"/>
              <w:rPr>
                <w:rFonts w:cs="Arial"/>
                <w:sz w:val="14"/>
                <w:szCs w:val="14"/>
              </w:rPr>
            </w:pPr>
            <w:r w:rsidRPr="003632E2">
              <w:rPr>
                <w:rFonts w:cs="Arial"/>
                <w:sz w:val="14"/>
                <w:szCs w:val="14"/>
              </w:rPr>
              <w:t>LINHA_RECLAMADA_POSSUI_CONSUMO</w:t>
            </w:r>
          </w:p>
        </w:tc>
        <w:tc>
          <w:tcPr>
            <w:tcW w:w="1388" w:type="pct"/>
            <w:tcBorders>
              <w:top w:val="nil"/>
              <w:left w:val="nil"/>
              <w:bottom w:val="single" w:sz="4" w:space="0" w:color="auto"/>
              <w:right w:val="single" w:sz="4" w:space="0" w:color="auto"/>
            </w:tcBorders>
            <w:shd w:val="clear" w:color="000000" w:fill="auto"/>
            <w:vAlign w:val="bottom"/>
            <w:hideMark/>
          </w:tcPr>
          <w:p w14:paraId="084F6A4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FAE9BE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382B793" w14:textId="77777777" w:rsidR="00AA6A23" w:rsidRPr="003632E2" w:rsidRDefault="00AA6A23" w:rsidP="00260661">
            <w:pPr>
              <w:jc w:val="left"/>
              <w:rPr>
                <w:rFonts w:cs="Arial"/>
                <w:sz w:val="14"/>
                <w:szCs w:val="14"/>
              </w:rPr>
            </w:pPr>
            <w:r w:rsidRPr="003632E2">
              <w:rPr>
                <w:rFonts w:cs="Arial"/>
                <w:sz w:val="14"/>
                <w:szCs w:val="14"/>
              </w:rPr>
              <w:t>LINHA_REC_POSSUI_CONTAS_PAGAS</w:t>
            </w:r>
          </w:p>
        </w:tc>
        <w:tc>
          <w:tcPr>
            <w:tcW w:w="343" w:type="pct"/>
            <w:tcBorders>
              <w:top w:val="nil"/>
              <w:left w:val="nil"/>
              <w:bottom w:val="single" w:sz="4" w:space="0" w:color="auto"/>
              <w:right w:val="single" w:sz="4" w:space="0" w:color="auto"/>
            </w:tcBorders>
            <w:shd w:val="clear" w:color="000000" w:fill="F2F2F2"/>
            <w:noWrap/>
            <w:vAlign w:val="center"/>
            <w:hideMark/>
          </w:tcPr>
          <w:p w14:paraId="48C9458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C7D8F61"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7F26AA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9F38B8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F3C6641" w14:textId="77777777" w:rsidR="00AA6A23" w:rsidRPr="003632E2" w:rsidRDefault="00AA6A23" w:rsidP="00260661">
            <w:pPr>
              <w:jc w:val="left"/>
              <w:rPr>
                <w:rFonts w:cs="Arial"/>
                <w:sz w:val="14"/>
                <w:szCs w:val="14"/>
              </w:rPr>
            </w:pPr>
            <w:r w:rsidRPr="003632E2">
              <w:rPr>
                <w:rFonts w:cs="Arial"/>
                <w:sz w:val="14"/>
                <w:szCs w:val="14"/>
              </w:rPr>
              <w:t>LINHA_REC_POSSUI_CONTAS_PAGAS</w:t>
            </w:r>
          </w:p>
        </w:tc>
        <w:tc>
          <w:tcPr>
            <w:tcW w:w="1388" w:type="pct"/>
            <w:tcBorders>
              <w:top w:val="nil"/>
              <w:left w:val="nil"/>
              <w:bottom w:val="single" w:sz="4" w:space="0" w:color="auto"/>
              <w:right w:val="single" w:sz="4" w:space="0" w:color="auto"/>
            </w:tcBorders>
            <w:shd w:val="clear" w:color="000000" w:fill="auto"/>
            <w:vAlign w:val="bottom"/>
            <w:hideMark/>
          </w:tcPr>
          <w:p w14:paraId="3B2B858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7EA7B8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89FE388" w14:textId="77777777" w:rsidR="00AA6A23" w:rsidRPr="003632E2" w:rsidRDefault="00AA6A23" w:rsidP="00260661">
            <w:pPr>
              <w:jc w:val="left"/>
              <w:rPr>
                <w:rFonts w:cs="Arial"/>
                <w:sz w:val="14"/>
                <w:szCs w:val="14"/>
              </w:rPr>
            </w:pPr>
            <w:r w:rsidRPr="003632E2">
              <w:rPr>
                <w:rFonts w:cs="Arial"/>
                <w:sz w:val="14"/>
                <w:szCs w:val="14"/>
              </w:rPr>
              <w:t>LINHA_REC_POSSUI_MEN_2_MES_ATV</w:t>
            </w:r>
          </w:p>
        </w:tc>
        <w:tc>
          <w:tcPr>
            <w:tcW w:w="343" w:type="pct"/>
            <w:tcBorders>
              <w:top w:val="nil"/>
              <w:left w:val="nil"/>
              <w:bottom w:val="single" w:sz="4" w:space="0" w:color="auto"/>
              <w:right w:val="single" w:sz="4" w:space="0" w:color="auto"/>
            </w:tcBorders>
            <w:shd w:val="clear" w:color="000000" w:fill="F2F2F2"/>
            <w:noWrap/>
            <w:vAlign w:val="center"/>
            <w:hideMark/>
          </w:tcPr>
          <w:p w14:paraId="68E8A07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F61AB36"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0F1FB4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E40AEC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27DCAAF" w14:textId="77777777" w:rsidR="00AA6A23" w:rsidRPr="003632E2" w:rsidRDefault="00AA6A23" w:rsidP="00260661">
            <w:pPr>
              <w:jc w:val="left"/>
              <w:rPr>
                <w:rFonts w:cs="Arial"/>
                <w:sz w:val="14"/>
                <w:szCs w:val="14"/>
              </w:rPr>
            </w:pPr>
            <w:r w:rsidRPr="003632E2">
              <w:rPr>
                <w:rFonts w:cs="Arial"/>
                <w:sz w:val="14"/>
                <w:szCs w:val="14"/>
              </w:rPr>
              <w:t>LINHA_REC_POSSUI_MEN_2_MES_ATV</w:t>
            </w:r>
          </w:p>
        </w:tc>
        <w:tc>
          <w:tcPr>
            <w:tcW w:w="1388" w:type="pct"/>
            <w:tcBorders>
              <w:top w:val="nil"/>
              <w:left w:val="nil"/>
              <w:bottom w:val="single" w:sz="4" w:space="0" w:color="auto"/>
              <w:right w:val="single" w:sz="4" w:space="0" w:color="auto"/>
            </w:tcBorders>
            <w:shd w:val="clear" w:color="000000" w:fill="auto"/>
            <w:vAlign w:val="bottom"/>
            <w:hideMark/>
          </w:tcPr>
          <w:p w14:paraId="7ED54CA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073BA6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991FABA" w14:textId="77777777" w:rsidR="00AA6A23" w:rsidRPr="003632E2" w:rsidRDefault="00AA6A23" w:rsidP="00260661">
            <w:pPr>
              <w:jc w:val="left"/>
              <w:rPr>
                <w:rFonts w:cs="Arial"/>
                <w:sz w:val="14"/>
                <w:szCs w:val="14"/>
              </w:rPr>
            </w:pPr>
            <w:r w:rsidRPr="003632E2">
              <w:rPr>
                <w:rFonts w:cs="Arial"/>
                <w:sz w:val="14"/>
                <w:szCs w:val="14"/>
              </w:rPr>
              <w:t>LOCALIZADA_RECIPROCIDADE</w:t>
            </w:r>
          </w:p>
        </w:tc>
        <w:tc>
          <w:tcPr>
            <w:tcW w:w="343" w:type="pct"/>
            <w:tcBorders>
              <w:top w:val="nil"/>
              <w:left w:val="nil"/>
              <w:bottom w:val="single" w:sz="4" w:space="0" w:color="auto"/>
              <w:right w:val="single" w:sz="4" w:space="0" w:color="auto"/>
            </w:tcBorders>
            <w:shd w:val="clear" w:color="000000" w:fill="F2F2F2"/>
            <w:noWrap/>
            <w:vAlign w:val="center"/>
            <w:hideMark/>
          </w:tcPr>
          <w:p w14:paraId="504CA81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7D9FB4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089F37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74CFA4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F2B94D2" w14:textId="77777777" w:rsidR="00AA6A23" w:rsidRPr="003632E2" w:rsidRDefault="00AA6A23" w:rsidP="00260661">
            <w:pPr>
              <w:jc w:val="left"/>
              <w:rPr>
                <w:rFonts w:cs="Arial"/>
                <w:sz w:val="14"/>
                <w:szCs w:val="14"/>
              </w:rPr>
            </w:pPr>
            <w:r w:rsidRPr="003632E2">
              <w:rPr>
                <w:rFonts w:cs="Arial"/>
                <w:sz w:val="14"/>
                <w:szCs w:val="14"/>
              </w:rPr>
              <w:t>LOCALIZADA_RECIPROCIDADE</w:t>
            </w:r>
          </w:p>
        </w:tc>
        <w:tc>
          <w:tcPr>
            <w:tcW w:w="1388" w:type="pct"/>
            <w:tcBorders>
              <w:top w:val="nil"/>
              <w:left w:val="nil"/>
              <w:bottom w:val="single" w:sz="4" w:space="0" w:color="auto"/>
              <w:right w:val="single" w:sz="4" w:space="0" w:color="auto"/>
            </w:tcBorders>
            <w:shd w:val="clear" w:color="000000" w:fill="auto"/>
            <w:vAlign w:val="bottom"/>
            <w:hideMark/>
          </w:tcPr>
          <w:p w14:paraId="25F91A5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B21756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2C373A9" w14:textId="77777777" w:rsidR="00AA6A23" w:rsidRPr="003632E2" w:rsidRDefault="00AA6A23" w:rsidP="00260661">
            <w:pPr>
              <w:jc w:val="left"/>
              <w:rPr>
                <w:rFonts w:cs="Arial"/>
                <w:sz w:val="14"/>
                <w:szCs w:val="14"/>
              </w:rPr>
            </w:pPr>
            <w:r w:rsidRPr="003632E2">
              <w:rPr>
                <w:rFonts w:cs="Arial"/>
                <w:sz w:val="14"/>
                <w:szCs w:val="14"/>
              </w:rPr>
              <w:t>LOGIN_RESP_ABERTURA_PROT_1</w:t>
            </w:r>
          </w:p>
        </w:tc>
        <w:tc>
          <w:tcPr>
            <w:tcW w:w="343" w:type="pct"/>
            <w:tcBorders>
              <w:top w:val="nil"/>
              <w:left w:val="nil"/>
              <w:bottom w:val="single" w:sz="4" w:space="0" w:color="auto"/>
              <w:right w:val="single" w:sz="4" w:space="0" w:color="auto"/>
            </w:tcBorders>
            <w:shd w:val="clear" w:color="000000" w:fill="F2F2F2"/>
            <w:noWrap/>
            <w:vAlign w:val="center"/>
            <w:hideMark/>
          </w:tcPr>
          <w:p w14:paraId="2F38FD9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865C34E" w14:textId="77777777" w:rsidR="00AA6A23" w:rsidRPr="003632E2" w:rsidRDefault="00AA6A23" w:rsidP="00260661">
            <w:pPr>
              <w:jc w:val="center"/>
              <w:rPr>
                <w:rFonts w:cs="Arial"/>
                <w:sz w:val="14"/>
                <w:szCs w:val="14"/>
              </w:rPr>
            </w:pPr>
            <w:r w:rsidRPr="003632E2">
              <w:rPr>
                <w:rFonts w:cs="Arial"/>
                <w:sz w:val="14"/>
                <w:szCs w:val="14"/>
              </w:rPr>
              <w:t> 100</w:t>
            </w:r>
          </w:p>
        </w:tc>
        <w:tc>
          <w:tcPr>
            <w:tcW w:w="307" w:type="pct"/>
            <w:tcBorders>
              <w:top w:val="nil"/>
              <w:left w:val="nil"/>
              <w:bottom w:val="single" w:sz="4" w:space="0" w:color="auto"/>
              <w:right w:val="single" w:sz="4" w:space="0" w:color="auto"/>
            </w:tcBorders>
            <w:shd w:val="clear" w:color="000000" w:fill="F2F2F2"/>
            <w:noWrap/>
            <w:hideMark/>
          </w:tcPr>
          <w:p w14:paraId="3302505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AD00A1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2100CF" w14:textId="77777777" w:rsidR="00AA6A23" w:rsidRPr="003632E2" w:rsidRDefault="00AA6A23" w:rsidP="00260661">
            <w:pPr>
              <w:jc w:val="left"/>
              <w:rPr>
                <w:rFonts w:cs="Arial"/>
                <w:sz w:val="14"/>
                <w:szCs w:val="14"/>
              </w:rPr>
            </w:pPr>
            <w:r w:rsidRPr="003632E2">
              <w:rPr>
                <w:rFonts w:cs="Arial"/>
                <w:sz w:val="14"/>
                <w:szCs w:val="14"/>
              </w:rPr>
              <w:t>LOGIN_RESP_ABERTURA_PROT_1</w:t>
            </w:r>
          </w:p>
        </w:tc>
        <w:tc>
          <w:tcPr>
            <w:tcW w:w="1388" w:type="pct"/>
            <w:tcBorders>
              <w:top w:val="nil"/>
              <w:left w:val="nil"/>
              <w:bottom w:val="single" w:sz="4" w:space="0" w:color="auto"/>
              <w:right w:val="single" w:sz="4" w:space="0" w:color="auto"/>
            </w:tcBorders>
            <w:shd w:val="clear" w:color="auto" w:fill="auto"/>
            <w:hideMark/>
          </w:tcPr>
          <w:p w14:paraId="7F28CBDA" w14:textId="77777777" w:rsidR="00AA6A23" w:rsidRPr="003632E2" w:rsidRDefault="00AA6A23" w:rsidP="00260661">
            <w:pPr>
              <w:jc w:val="left"/>
              <w:rPr>
                <w:rFonts w:cs="Arial"/>
                <w:sz w:val="14"/>
                <w:szCs w:val="14"/>
              </w:rPr>
            </w:pPr>
            <w:r w:rsidRPr="003C6401">
              <w:rPr>
                <w:rFonts w:cs="Arial"/>
                <w:sz w:val="14"/>
                <w:szCs w:val="14"/>
              </w:rPr>
              <w:t xml:space="preserve">Vide item </w:t>
            </w:r>
            <w:hyperlink w:anchor="_Normalizações_de_Registros" w:history="1">
              <w:r w:rsidRPr="003C6401">
                <w:rPr>
                  <w:rStyle w:val="Hyperlink"/>
                  <w:rFonts w:cs="Arial"/>
                  <w:sz w:val="14"/>
                  <w:szCs w:val="14"/>
                </w:rPr>
                <w:t>Normalizações de Registros - LOGIN</w:t>
              </w:r>
            </w:hyperlink>
          </w:p>
        </w:tc>
      </w:tr>
      <w:tr w:rsidR="00AA6A23" w:rsidRPr="003632E2" w14:paraId="5AC20CB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DA229DE" w14:textId="77777777" w:rsidR="00AA6A23" w:rsidRPr="003632E2" w:rsidRDefault="00AA6A23" w:rsidP="00260661">
            <w:pPr>
              <w:jc w:val="left"/>
              <w:rPr>
                <w:rFonts w:cs="Arial"/>
                <w:sz w:val="14"/>
                <w:szCs w:val="14"/>
              </w:rPr>
            </w:pPr>
            <w:r w:rsidRPr="003632E2">
              <w:rPr>
                <w:rFonts w:cs="Arial"/>
                <w:sz w:val="14"/>
                <w:szCs w:val="14"/>
              </w:rPr>
              <w:t>LOGIN_RESP_ABERTURA_PROT_2</w:t>
            </w:r>
          </w:p>
        </w:tc>
        <w:tc>
          <w:tcPr>
            <w:tcW w:w="343" w:type="pct"/>
            <w:tcBorders>
              <w:top w:val="nil"/>
              <w:left w:val="nil"/>
              <w:bottom w:val="single" w:sz="4" w:space="0" w:color="auto"/>
              <w:right w:val="single" w:sz="4" w:space="0" w:color="auto"/>
            </w:tcBorders>
            <w:shd w:val="clear" w:color="000000" w:fill="F2F2F2"/>
            <w:noWrap/>
            <w:vAlign w:val="center"/>
            <w:hideMark/>
          </w:tcPr>
          <w:p w14:paraId="412CF2A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464E12D" w14:textId="77777777" w:rsidR="00AA6A23" w:rsidRPr="003632E2" w:rsidRDefault="00AA6A23" w:rsidP="00260661">
            <w:pPr>
              <w:jc w:val="center"/>
              <w:rPr>
                <w:rFonts w:cs="Arial"/>
                <w:sz w:val="14"/>
                <w:szCs w:val="14"/>
              </w:rPr>
            </w:pPr>
            <w:r w:rsidRPr="003632E2">
              <w:rPr>
                <w:rFonts w:cs="Arial"/>
                <w:sz w:val="14"/>
                <w:szCs w:val="14"/>
              </w:rPr>
              <w:t> 100</w:t>
            </w:r>
          </w:p>
        </w:tc>
        <w:tc>
          <w:tcPr>
            <w:tcW w:w="307" w:type="pct"/>
            <w:tcBorders>
              <w:top w:val="nil"/>
              <w:left w:val="nil"/>
              <w:bottom w:val="single" w:sz="4" w:space="0" w:color="auto"/>
              <w:right w:val="single" w:sz="4" w:space="0" w:color="auto"/>
            </w:tcBorders>
            <w:shd w:val="clear" w:color="000000" w:fill="F2F2F2"/>
            <w:noWrap/>
            <w:hideMark/>
          </w:tcPr>
          <w:p w14:paraId="5D1F819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CBC776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53E28BA" w14:textId="77777777" w:rsidR="00AA6A23" w:rsidRPr="003632E2" w:rsidRDefault="00AA6A23" w:rsidP="00260661">
            <w:pPr>
              <w:jc w:val="left"/>
              <w:rPr>
                <w:rFonts w:cs="Arial"/>
                <w:sz w:val="14"/>
                <w:szCs w:val="14"/>
              </w:rPr>
            </w:pPr>
            <w:r w:rsidRPr="003632E2">
              <w:rPr>
                <w:rFonts w:cs="Arial"/>
                <w:sz w:val="14"/>
                <w:szCs w:val="14"/>
              </w:rPr>
              <w:t>LOGIN_RESP_ABERTURA_PROT_2</w:t>
            </w:r>
          </w:p>
        </w:tc>
        <w:tc>
          <w:tcPr>
            <w:tcW w:w="1388" w:type="pct"/>
            <w:tcBorders>
              <w:top w:val="nil"/>
              <w:left w:val="nil"/>
              <w:bottom w:val="single" w:sz="4" w:space="0" w:color="auto"/>
              <w:right w:val="single" w:sz="4" w:space="0" w:color="auto"/>
            </w:tcBorders>
            <w:shd w:val="clear" w:color="auto" w:fill="auto"/>
            <w:hideMark/>
          </w:tcPr>
          <w:p w14:paraId="3CAD2DC7" w14:textId="77777777" w:rsidR="00AA6A23" w:rsidRPr="003632E2" w:rsidRDefault="00AA6A23" w:rsidP="00260661">
            <w:pPr>
              <w:jc w:val="left"/>
              <w:rPr>
                <w:rFonts w:cs="Arial"/>
                <w:sz w:val="14"/>
                <w:szCs w:val="14"/>
              </w:rPr>
            </w:pPr>
            <w:r w:rsidRPr="003C6401">
              <w:rPr>
                <w:rFonts w:cs="Arial"/>
                <w:sz w:val="14"/>
                <w:szCs w:val="14"/>
              </w:rPr>
              <w:t xml:space="preserve">Vide item </w:t>
            </w:r>
            <w:hyperlink w:anchor="_Normalizações_de_Registros" w:history="1">
              <w:r w:rsidRPr="003C6401">
                <w:rPr>
                  <w:rStyle w:val="Hyperlink"/>
                  <w:rFonts w:cs="Arial"/>
                  <w:sz w:val="14"/>
                  <w:szCs w:val="14"/>
                </w:rPr>
                <w:t>Normalizações de Registros - LOGIN</w:t>
              </w:r>
            </w:hyperlink>
          </w:p>
        </w:tc>
      </w:tr>
      <w:tr w:rsidR="00AA6A23" w:rsidRPr="003632E2" w14:paraId="39DD587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16E0DF6" w14:textId="77777777" w:rsidR="00AA6A23" w:rsidRPr="003632E2" w:rsidRDefault="00AA6A23" w:rsidP="00260661">
            <w:pPr>
              <w:jc w:val="left"/>
              <w:rPr>
                <w:rFonts w:cs="Arial"/>
                <w:sz w:val="14"/>
                <w:szCs w:val="14"/>
              </w:rPr>
            </w:pPr>
            <w:r w:rsidRPr="003632E2">
              <w:rPr>
                <w:rFonts w:cs="Arial"/>
                <w:sz w:val="14"/>
                <w:szCs w:val="14"/>
              </w:rPr>
              <w:t>LOGIN_RESP_ABERTURA_DO_NCOI</w:t>
            </w:r>
          </w:p>
        </w:tc>
        <w:tc>
          <w:tcPr>
            <w:tcW w:w="343" w:type="pct"/>
            <w:tcBorders>
              <w:top w:val="nil"/>
              <w:left w:val="nil"/>
              <w:bottom w:val="single" w:sz="4" w:space="0" w:color="auto"/>
              <w:right w:val="single" w:sz="4" w:space="0" w:color="auto"/>
            </w:tcBorders>
            <w:shd w:val="clear" w:color="000000" w:fill="F2F2F2"/>
            <w:noWrap/>
            <w:vAlign w:val="center"/>
            <w:hideMark/>
          </w:tcPr>
          <w:p w14:paraId="561A758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01B89BE" w14:textId="77777777" w:rsidR="00AA6A23" w:rsidRPr="003632E2" w:rsidRDefault="00AA6A23" w:rsidP="00260661">
            <w:pPr>
              <w:jc w:val="center"/>
              <w:rPr>
                <w:rFonts w:cs="Arial"/>
                <w:sz w:val="14"/>
                <w:szCs w:val="14"/>
              </w:rPr>
            </w:pPr>
            <w:r w:rsidRPr="003632E2">
              <w:rPr>
                <w:rFonts w:cs="Arial"/>
                <w:sz w:val="14"/>
                <w:szCs w:val="14"/>
              </w:rPr>
              <w:t> 100</w:t>
            </w:r>
          </w:p>
        </w:tc>
        <w:tc>
          <w:tcPr>
            <w:tcW w:w="307" w:type="pct"/>
            <w:tcBorders>
              <w:top w:val="nil"/>
              <w:left w:val="nil"/>
              <w:bottom w:val="single" w:sz="4" w:space="0" w:color="auto"/>
              <w:right w:val="single" w:sz="4" w:space="0" w:color="auto"/>
            </w:tcBorders>
            <w:shd w:val="clear" w:color="000000" w:fill="F2F2F2"/>
            <w:noWrap/>
            <w:hideMark/>
          </w:tcPr>
          <w:p w14:paraId="4B8025B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E34130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ECAF82A" w14:textId="77777777" w:rsidR="00AA6A23" w:rsidRPr="003632E2" w:rsidRDefault="00AA6A23" w:rsidP="00260661">
            <w:pPr>
              <w:jc w:val="left"/>
              <w:rPr>
                <w:rFonts w:cs="Arial"/>
                <w:sz w:val="14"/>
                <w:szCs w:val="14"/>
              </w:rPr>
            </w:pPr>
            <w:r w:rsidRPr="003632E2">
              <w:rPr>
                <w:rFonts w:cs="Arial"/>
                <w:sz w:val="14"/>
                <w:szCs w:val="14"/>
              </w:rPr>
              <w:t>LOGIN_RESP_ABERTURA_DO_NCOI</w:t>
            </w:r>
          </w:p>
        </w:tc>
        <w:tc>
          <w:tcPr>
            <w:tcW w:w="1388" w:type="pct"/>
            <w:tcBorders>
              <w:top w:val="nil"/>
              <w:left w:val="nil"/>
              <w:bottom w:val="single" w:sz="4" w:space="0" w:color="auto"/>
              <w:right w:val="single" w:sz="4" w:space="0" w:color="auto"/>
            </w:tcBorders>
            <w:shd w:val="clear" w:color="auto" w:fill="auto"/>
            <w:hideMark/>
          </w:tcPr>
          <w:p w14:paraId="4B9F506E" w14:textId="77777777" w:rsidR="00AA6A23" w:rsidRPr="003632E2" w:rsidRDefault="00AA6A23" w:rsidP="00260661">
            <w:pPr>
              <w:jc w:val="left"/>
              <w:rPr>
                <w:rFonts w:cs="Arial"/>
                <w:sz w:val="14"/>
                <w:szCs w:val="14"/>
              </w:rPr>
            </w:pPr>
            <w:r w:rsidRPr="003C6401">
              <w:rPr>
                <w:rFonts w:cs="Arial"/>
                <w:sz w:val="14"/>
                <w:szCs w:val="14"/>
              </w:rPr>
              <w:t xml:space="preserve">Vide item </w:t>
            </w:r>
            <w:hyperlink w:anchor="_Normalizações_de_Registros" w:history="1">
              <w:r w:rsidRPr="003C6401">
                <w:rPr>
                  <w:rStyle w:val="Hyperlink"/>
                  <w:rFonts w:cs="Arial"/>
                  <w:sz w:val="14"/>
                  <w:szCs w:val="14"/>
                </w:rPr>
                <w:t>Normalizações de Registros - LOGIN</w:t>
              </w:r>
            </w:hyperlink>
          </w:p>
        </w:tc>
      </w:tr>
      <w:tr w:rsidR="00AA6A23" w:rsidRPr="003632E2" w14:paraId="6980E46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B979229" w14:textId="77777777" w:rsidR="00AA6A23" w:rsidRPr="003632E2" w:rsidRDefault="00AA6A23" w:rsidP="00260661">
            <w:pPr>
              <w:jc w:val="left"/>
              <w:rPr>
                <w:rFonts w:cs="Arial"/>
                <w:sz w:val="14"/>
                <w:szCs w:val="14"/>
              </w:rPr>
            </w:pPr>
            <w:r w:rsidRPr="003632E2">
              <w:rPr>
                <w:rFonts w:cs="Arial"/>
                <w:sz w:val="14"/>
                <w:szCs w:val="14"/>
              </w:rPr>
              <w:t>LOGIN_RESP_ABERTURA_PROT_3</w:t>
            </w:r>
          </w:p>
        </w:tc>
        <w:tc>
          <w:tcPr>
            <w:tcW w:w="343" w:type="pct"/>
            <w:tcBorders>
              <w:top w:val="nil"/>
              <w:left w:val="nil"/>
              <w:bottom w:val="single" w:sz="4" w:space="0" w:color="auto"/>
              <w:right w:val="single" w:sz="4" w:space="0" w:color="auto"/>
            </w:tcBorders>
            <w:shd w:val="clear" w:color="000000" w:fill="F2F2F2"/>
            <w:noWrap/>
            <w:vAlign w:val="center"/>
            <w:hideMark/>
          </w:tcPr>
          <w:p w14:paraId="00CF334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7EF9C97" w14:textId="77777777" w:rsidR="00AA6A23" w:rsidRPr="003632E2" w:rsidRDefault="00AA6A23" w:rsidP="00260661">
            <w:pPr>
              <w:jc w:val="center"/>
              <w:rPr>
                <w:rFonts w:cs="Arial"/>
                <w:sz w:val="14"/>
                <w:szCs w:val="14"/>
              </w:rPr>
            </w:pPr>
            <w:r w:rsidRPr="003632E2">
              <w:rPr>
                <w:rFonts w:cs="Arial"/>
                <w:sz w:val="14"/>
                <w:szCs w:val="14"/>
              </w:rPr>
              <w:t> 100</w:t>
            </w:r>
          </w:p>
        </w:tc>
        <w:tc>
          <w:tcPr>
            <w:tcW w:w="307" w:type="pct"/>
            <w:tcBorders>
              <w:top w:val="nil"/>
              <w:left w:val="nil"/>
              <w:bottom w:val="single" w:sz="4" w:space="0" w:color="auto"/>
              <w:right w:val="single" w:sz="4" w:space="0" w:color="auto"/>
            </w:tcBorders>
            <w:shd w:val="clear" w:color="000000" w:fill="F2F2F2"/>
            <w:noWrap/>
            <w:hideMark/>
          </w:tcPr>
          <w:p w14:paraId="2E57064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B97AFD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65417A1F" w14:textId="77777777" w:rsidR="00AA6A23" w:rsidRPr="003632E2" w:rsidRDefault="00AA6A23" w:rsidP="00260661">
            <w:pPr>
              <w:jc w:val="left"/>
              <w:rPr>
                <w:rFonts w:cs="Arial"/>
                <w:sz w:val="14"/>
                <w:szCs w:val="14"/>
              </w:rPr>
            </w:pPr>
            <w:r w:rsidRPr="003632E2">
              <w:rPr>
                <w:rFonts w:cs="Arial"/>
                <w:sz w:val="14"/>
                <w:szCs w:val="14"/>
              </w:rPr>
              <w:t>LOGIN_RESP_ABERTURA_PROT_3</w:t>
            </w:r>
          </w:p>
        </w:tc>
        <w:tc>
          <w:tcPr>
            <w:tcW w:w="1388" w:type="pct"/>
            <w:tcBorders>
              <w:top w:val="nil"/>
              <w:left w:val="nil"/>
              <w:bottom w:val="single" w:sz="4" w:space="0" w:color="auto"/>
              <w:right w:val="single" w:sz="4" w:space="0" w:color="auto"/>
            </w:tcBorders>
            <w:shd w:val="clear" w:color="auto" w:fill="auto"/>
            <w:hideMark/>
          </w:tcPr>
          <w:p w14:paraId="1BF6E376"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LOGIN</w:t>
              </w:r>
            </w:hyperlink>
          </w:p>
        </w:tc>
      </w:tr>
      <w:tr w:rsidR="00AA6A23" w:rsidRPr="003632E2" w14:paraId="4CC28ED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tcPr>
          <w:p w14:paraId="10C84381" w14:textId="77777777" w:rsidR="00AA6A23" w:rsidRPr="003632E2" w:rsidRDefault="00AA6A23" w:rsidP="00260661">
            <w:pPr>
              <w:jc w:val="left"/>
              <w:rPr>
                <w:rFonts w:cs="Arial"/>
                <w:sz w:val="14"/>
                <w:szCs w:val="14"/>
              </w:rPr>
            </w:pPr>
            <w:r>
              <w:rPr>
                <w:rFonts w:cs="Arial"/>
                <w:sz w:val="14"/>
                <w:szCs w:val="14"/>
              </w:rPr>
              <w:t>LOGIN_VENDEDOR</w:t>
            </w:r>
          </w:p>
        </w:tc>
        <w:tc>
          <w:tcPr>
            <w:tcW w:w="343" w:type="pct"/>
            <w:tcBorders>
              <w:top w:val="nil"/>
              <w:left w:val="nil"/>
              <w:bottom w:val="single" w:sz="4" w:space="0" w:color="auto"/>
              <w:right w:val="single" w:sz="4" w:space="0" w:color="auto"/>
            </w:tcBorders>
            <w:shd w:val="clear" w:color="000000" w:fill="F2F2F2"/>
            <w:noWrap/>
            <w:vAlign w:val="center"/>
          </w:tcPr>
          <w:p w14:paraId="6DD262C9" w14:textId="77777777" w:rsidR="00AA6A23" w:rsidRPr="003632E2" w:rsidRDefault="00AA6A23" w:rsidP="00260661">
            <w:pPr>
              <w:rPr>
                <w:rFonts w:cs="Arial"/>
                <w:sz w:val="14"/>
                <w:szCs w:val="14"/>
              </w:rPr>
            </w:pPr>
            <w:r>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tcPr>
          <w:p w14:paraId="3B249854" w14:textId="77777777" w:rsidR="00AA6A23" w:rsidRPr="003632E2" w:rsidRDefault="00AA6A23" w:rsidP="00260661">
            <w:pPr>
              <w:jc w:val="center"/>
              <w:rPr>
                <w:rFonts w:cs="Arial"/>
                <w:sz w:val="14"/>
                <w:szCs w:val="14"/>
              </w:rPr>
            </w:pPr>
            <w:r>
              <w:rPr>
                <w:rFonts w:cs="Arial"/>
                <w:sz w:val="14"/>
                <w:szCs w:val="14"/>
              </w:rPr>
              <w:t>4000</w:t>
            </w:r>
          </w:p>
        </w:tc>
        <w:tc>
          <w:tcPr>
            <w:tcW w:w="307" w:type="pct"/>
            <w:tcBorders>
              <w:top w:val="nil"/>
              <w:left w:val="nil"/>
              <w:bottom w:val="single" w:sz="4" w:space="0" w:color="auto"/>
              <w:right w:val="single" w:sz="4" w:space="0" w:color="auto"/>
            </w:tcBorders>
            <w:shd w:val="clear" w:color="000000" w:fill="F2F2F2"/>
            <w:noWrap/>
          </w:tcPr>
          <w:p w14:paraId="05F4AA28" w14:textId="77777777" w:rsidR="00AA6A23" w:rsidRPr="003632E2" w:rsidRDefault="00AA6A23" w:rsidP="00260661">
            <w:pPr>
              <w:jc w:val="center"/>
              <w:rPr>
                <w:rFonts w:cs="Arial"/>
                <w:sz w:val="14"/>
                <w:szCs w:val="14"/>
              </w:rPr>
            </w:pPr>
          </w:p>
        </w:tc>
        <w:tc>
          <w:tcPr>
            <w:tcW w:w="254" w:type="pct"/>
            <w:tcBorders>
              <w:top w:val="nil"/>
              <w:left w:val="nil"/>
              <w:bottom w:val="single" w:sz="4" w:space="0" w:color="auto"/>
              <w:right w:val="single" w:sz="4" w:space="0" w:color="auto"/>
            </w:tcBorders>
            <w:shd w:val="clear" w:color="000000" w:fill="F2F2F2"/>
            <w:noWrap/>
          </w:tcPr>
          <w:p w14:paraId="163079A1" w14:textId="77777777" w:rsidR="00AA6A23" w:rsidRPr="003632E2" w:rsidRDefault="00AA6A23" w:rsidP="00260661">
            <w:pPr>
              <w:jc w:val="center"/>
              <w:rPr>
                <w:rFonts w:cs="Arial"/>
                <w:sz w:val="14"/>
                <w:szCs w:val="14"/>
              </w:rPr>
            </w:pPr>
          </w:p>
        </w:tc>
        <w:tc>
          <w:tcPr>
            <w:tcW w:w="1198" w:type="pct"/>
            <w:tcBorders>
              <w:top w:val="nil"/>
              <w:left w:val="nil"/>
              <w:bottom w:val="single" w:sz="4" w:space="0" w:color="auto"/>
              <w:right w:val="single" w:sz="4" w:space="0" w:color="auto"/>
            </w:tcBorders>
            <w:shd w:val="clear" w:color="000000" w:fill="auto"/>
            <w:noWrap/>
          </w:tcPr>
          <w:p w14:paraId="5CB6D8B3" w14:textId="77777777" w:rsidR="00AA6A23" w:rsidRPr="003632E2" w:rsidRDefault="00AA6A23" w:rsidP="00260661">
            <w:pPr>
              <w:jc w:val="left"/>
              <w:rPr>
                <w:rFonts w:cs="Arial"/>
                <w:sz w:val="14"/>
                <w:szCs w:val="14"/>
              </w:rPr>
            </w:pPr>
          </w:p>
        </w:tc>
        <w:tc>
          <w:tcPr>
            <w:tcW w:w="1388" w:type="pct"/>
            <w:tcBorders>
              <w:top w:val="nil"/>
              <w:left w:val="nil"/>
              <w:bottom w:val="single" w:sz="4" w:space="0" w:color="auto"/>
              <w:right w:val="single" w:sz="4" w:space="0" w:color="auto"/>
            </w:tcBorders>
            <w:shd w:val="clear" w:color="auto" w:fill="auto"/>
          </w:tcPr>
          <w:p w14:paraId="6DA4223E" w14:textId="77777777" w:rsidR="00AA6A23" w:rsidRPr="00B82B4A" w:rsidRDefault="00AA6A23" w:rsidP="00260661">
            <w:pPr>
              <w:jc w:val="left"/>
              <w:rPr>
                <w:rFonts w:cs="Arial"/>
                <w:sz w:val="14"/>
                <w:szCs w:val="14"/>
              </w:rPr>
            </w:pPr>
          </w:p>
        </w:tc>
      </w:tr>
      <w:tr w:rsidR="00AA6A23" w:rsidRPr="003632E2" w14:paraId="297B52C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EEEEB14" w14:textId="77777777" w:rsidR="00AA6A23" w:rsidRPr="003632E2" w:rsidRDefault="00AA6A23" w:rsidP="00260661">
            <w:pPr>
              <w:jc w:val="left"/>
              <w:rPr>
                <w:rFonts w:cs="Arial"/>
                <w:sz w:val="14"/>
                <w:szCs w:val="14"/>
              </w:rPr>
            </w:pPr>
            <w:r w:rsidRPr="003632E2">
              <w:rPr>
                <w:rFonts w:cs="Arial"/>
                <w:sz w:val="14"/>
                <w:szCs w:val="14"/>
              </w:rPr>
              <w:t>MAIS_DISCADOS_1</w:t>
            </w:r>
          </w:p>
        </w:tc>
        <w:tc>
          <w:tcPr>
            <w:tcW w:w="343" w:type="pct"/>
            <w:tcBorders>
              <w:top w:val="nil"/>
              <w:left w:val="nil"/>
              <w:bottom w:val="single" w:sz="4" w:space="0" w:color="auto"/>
              <w:right w:val="single" w:sz="4" w:space="0" w:color="auto"/>
            </w:tcBorders>
            <w:shd w:val="clear" w:color="000000" w:fill="F2F2F2"/>
            <w:noWrap/>
            <w:vAlign w:val="center"/>
            <w:hideMark/>
          </w:tcPr>
          <w:p w14:paraId="0EBD4CB7"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0F34B1EB"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739A490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0EF93E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0209544B" w14:textId="77777777" w:rsidR="00AA6A23" w:rsidRPr="003632E2" w:rsidRDefault="00AA6A23" w:rsidP="00260661">
            <w:pPr>
              <w:jc w:val="left"/>
              <w:rPr>
                <w:rFonts w:cs="Arial"/>
                <w:sz w:val="14"/>
                <w:szCs w:val="14"/>
              </w:rPr>
            </w:pPr>
            <w:r w:rsidRPr="003632E2">
              <w:rPr>
                <w:rFonts w:cs="Arial"/>
                <w:sz w:val="14"/>
                <w:szCs w:val="14"/>
              </w:rPr>
              <w:t>MAIS_DISCADOS_1</w:t>
            </w:r>
          </w:p>
        </w:tc>
        <w:tc>
          <w:tcPr>
            <w:tcW w:w="1388" w:type="pct"/>
            <w:tcBorders>
              <w:top w:val="nil"/>
              <w:left w:val="nil"/>
              <w:bottom w:val="single" w:sz="4" w:space="0" w:color="auto"/>
              <w:right w:val="single" w:sz="4" w:space="0" w:color="auto"/>
            </w:tcBorders>
            <w:shd w:val="clear" w:color="auto" w:fill="auto"/>
            <w:hideMark/>
          </w:tcPr>
          <w:p w14:paraId="3AF37925" w14:textId="77777777" w:rsidR="00AA6A23" w:rsidRPr="003632E2" w:rsidRDefault="00AA6A23" w:rsidP="00260661">
            <w:pPr>
              <w:jc w:val="left"/>
              <w:rPr>
                <w:rFonts w:cs="Arial"/>
                <w:sz w:val="14"/>
                <w:szCs w:val="14"/>
              </w:rPr>
            </w:pPr>
            <w:r w:rsidRPr="002A5C52">
              <w:rPr>
                <w:rFonts w:cs="Arial"/>
                <w:sz w:val="14"/>
                <w:szCs w:val="14"/>
              </w:rPr>
              <w:t xml:space="preserve">Vide item </w:t>
            </w:r>
            <w:hyperlink w:anchor="_Normalizações_de_Registros" w:history="1">
              <w:r w:rsidRPr="002A5C52">
                <w:rPr>
                  <w:rStyle w:val="Hyperlink"/>
                  <w:rFonts w:cs="Arial"/>
                  <w:sz w:val="14"/>
                  <w:szCs w:val="14"/>
                </w:rPr>
                <w:t>Normalizações de Registros - TELEFONE</w:t>
              </w:r>
            </w:hyperlink>
          </w:p>
        </w:tc>
      </w:tr>
      <w:tr w:rsidR="00AA6A23" w:rsidRPr="003632E2" w14:paraId="6844373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B2253DB" w14:textId="77777777" w:rsidR="00AA6A23" w:rsidRPr="003632E2" w:rsidRDefault="00AA6A23" w:rsidP="00260661">
            <w:pPr>
              <w:jc w:val="left"/>
              <w:rPr>
                <w:rFonts w:cs="Arial"/>
                <w:sz w:val="14"/>
                <w:szCs w:val="14"/>
              </w:rPr>
            </w:pPr>
            <w:r w:rsidRPr="003632E2">
              <w:rPr>
                <w:rFonts w:cs="Arial"/>
                <w:sz w:val="14"/>
                <w:szCs w:val="14"/>
              </w:rPr>
              <w:t>MAIS_DISCADOS_2</w:t>
            </w:r>
          </w:p>
        </w:tc>
        <w:tc>
          <w:tcPr>
            <w:tcW w:w="343" w:type="pct"/>
            <w:tcBorders>
              <w:top w:val="nil"/>
              <w:left w:val="nil"/>
              <w:bottom w:val="single" w:sz="4" w:space="0" w:color="auto"/>
              <w:right w:val="single" w:sz="4" w:space="0" w:color="auto"/>
            </w:tcBorders>
            <w:shd w:val="clear" w:color="000000" w:fill="F2F2F2"/>
            <w:noWrap/>
            <w:vAlign w:val="center"/>
            <w:hideMark/>
          </w:tcPr>
          <w:p w14:paraId="6EF7FD07"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3AB2FB24"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7F5968D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4172AD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27D338F9" w14:textId="77777777" w:rsidR="00AA6A23" w:rsidRPr="003632E2" w:rsidRDefault="00AA6A23" w:rsidP="00260661">
            <w:pPr>
              <w:jc w:val="left"/>
              <w:rPr>
                <w:rFonts w:cs="Arial"/>
                <w:sz w:val="14"/>
                <w:szCs w:val="14"/>
              </w:rPr>
            </w:pPr>
            <w:r w:rsidRPr="003632E2">
              <w:rPr>
                <w:rFonts w:cs="Arial"/>
                <w:sz w:val="14"/>
                <w:szCs w:val="14"/>
              </w:rPr>
              <w:t>MAIS_DISCADOS_2</w:t>
            </w:r>
          </w:p>
        </w:tc>
        <w:tc>
          <w:tcPr>
            <w:tcW w:w="1388" w:type="pct"/>
            <w:tcBorders>
              <w:top w:val="nil"/>
              <w:left w:val="nil"/>
              <w:bottom w:val="single" w:sz="4" w:space="0" w:color="auto"/>
              <w:right w:val="single" w:sz="4" w:space="0" w:color="auto"/>
            </w:tcBorders>
            <w:shd w:val="clear" w:color="auto" w:fill="auto"/>
            <w:hideMark/>
          </w:tcPr>
          <w:p w14:paraId="6D3D6B24" w14:textId="77777777" w:rsidR="00AA6A23" w:rsidRPr="003632E2" w:rsidRDefault="00AA6A23" w:rsidP="00260661">
            <w:pPr>
              <w:jc w:val="left"/>
              <w:rPr>
                <w:rFonts w:cs="Arial"/>
                <w:sz w:val="14"/>
                <w:szCs w:val="14"/>
              </w:rPr>
            </w:pPr>
            <w:r w:rsidRPr="002A5C52">
              <w:rPr>
                <w:rFonts w:cs="Arial"/>
                <w:sz w:val="14"/>
                <w:szCs w:val="14"/>
              </w:rPr>
              <w:t xml:space="preserve">Vide item </w:t>
            </w:r>
            <w:hyperlink w:anchor="_Normalizações_de_Registros" w:history="1">
              <w:r w:rsidRPr="002A5C52">
                <w:rPr>
                  <w:rStyle w:val="Hyperlink"/>
                  <w:rFonts w:cs="Arial"/>
                  <w:sz w:val="14"/>
                  <w:szCs w:val="14"/>
                </w:rPr>
                <w:t>Normalizações de Registros - TELEFONE</w:t>
              </w:r>
            </w:hyperlink>
          </w:p>
        </w:tc>
      </w:tr>
      <w:tr w:rsidR="00AA6A23" w:rsidRPr="003632E2" w14:paraId="522AC92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C082669" w14:textId="77777777" w:rsidR="00AA6A23" w:rsidRPr="003632E2" w:rsidRDefault="00AA6A23" w:rsidP="00260661">
            <w:pPr>
              <w:jc w:val="left"/>
              <w:rPr>
                <w:rFonts w:cs="Arial"/>
                <w:sz w:val="14"/>
                <w:szCs w:val="14"/>
              </w:rPr>
            </w:pPr>
            <w:r w:rsidRPr="003632E2">
              <w:rPr>
                <w:rFonts w:cs="Arial"/>
                <w:sz w:val="14"/>
                <w:szCs w:val="14"/>
              </w:rPr>
              <w:t>MAIS_DISCADOS_3</w:t>
            </w:r>
          </w:p>
        </w:tc>
        <w:tc>
          <w:tcPr>
            <w:tcW w:w="343" w:type="pct"/>
            <w:tcBorders>
              <w:top w:val="nil"/>
              <w:left w:val="nil"/>
              <w:bottom w:val="single" w:sz="4" w:space="0" w:color="auto"/>
              <w:right w:val="single" w:sz="4" w:space="0" w:color="auto"/>
            </w:tcBorders>
            <w:shd w:val="clear" w:color="000000" w:fill="F2F2F2"/>
            <w:noWrap/>
            <w:vAlign w:val="center"/>
            <w:hideMark/>
          </w:tcPr>
          <w:p w14:paraId="7FB6384C"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0C9AB79F"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2682F38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8C6492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39F24533" w14:textId="77777777" w:rsidR="00AA6A23" w:rsidRPr="003632E2" w:rsidRDefault="00AA6A23" w:rsidP="00260661">
            <w:pPr>
              <w:jc w:val="left"/>
              <w:rPr>
                <w:rFonts w:cs="Arial"/>
                <w:sz w:val="14"/>
                <w:szCs w:val="14"/>
              </w:rPr>
            </w:pPr>
            <w:r w:rsidRPr="003632E2">
              <w:rPr>
                <w:rFonts w:cs="Arial"/>
                <w:sz w:val="14"/>
                <w:szCs w:val="14"/>
              </w:rPr>
              <w:t>MAIS_DISCADOS_3</w:t>
            </w:r>
          </w:p>
        </w:tc>
        <w:tc>
          <w:tcPr>
            <w:tcW w:w="1388" w:type="pct"/>
            <w:tcBorders>
              <w:top w:val="nil"/>
              <w:left w:val="nil"/>
              <w:bottom w:val="single" w:sz="4" w:space="0" w:color="auto"/>
              <w:right w:val="single" w:sz="4" w:space="0" w:color="auto"/>
            </w:tcBorders>
            <w:shd w:val="clear" w:color="auto" w:fill="auto"/>
            <w:hideMark/>
          </w:tcPr>
          <w:p w14:paraId="1E55870D" w14:textId="77777777" w:rsidR="00AA6A23" w:rsidRPr="003632E2" w:rsidRDefault="00AA6A23" w:rsidP="00260661">
            <w:pPr>
              <w:jc w:val="left"/>
              <w:rPr>
                <w:rFonts w:cs="Arial"/>
                <w:sz w:val="14"/>
                <w:szCs w:val="14"/>
              </w:rPr>
            </w:pPr>
            <w:r w:rsidRPr="002A5C52">
              <w:rPr>
                <w:rFonts w:cs="Arial"/>
                <w:sz w:val="14"/>
                <w:szCs w:val="14"/>
              </w:rPr>
              <w:t xml:space="preserve">Vide item </w:t>
            </w:r>
            <w:hyperlink w:anchor="_Normalizações_de_Registros" w:history="1">
              <w:r w:rsidRPr="002A5C52">
                <w:rPr>
                  <w:rStyle w:val="Hyperlink"/>
                  <w:rFonts w:cs="Arial"/>
                  <w:sz w:val="14"/>
                  <w:szCs w:val="14"/>
                </w:rPr>
                <w:t>Normalizações de Registros - TELEFONE</w:t>
              </w:r>
            </w:hyperlink>
          </w:p>
        </w:tc>
      </w:tr>
      <w:tr w:rsidR="00AA6A23" w:rsidRPr="003632E2" w14:paraId="5C417CC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E7499D0" w14:textId="77777777" w:rsidR="00AA6A23" w:rsidRPr="003632E2" w:rsidRDefault="00AA6A23" w:rsidP="00260661">
            <w:pPr>
              <w:jc w:val="left"/>
              <w:rPr>
                <w:rFonts w:cs="Arial"/>
                <w:sz w:val="14"/>
                <w:szCs w:val="14"/>
              </w:rPr>
            </w:pPr>
            <w:r w:rsidRPr="003632E2">
              <w:rPr>
                <w:rFonts w:cs="Arial"/>
                <w:sz w:val="14"/>
                <w:szCs w:val="14"/>
              </w:rPr>
              <w:t>MAIS_DISCADOS_4</w:t>
            </w:r>
          </w:p>
        </w:tc>
        <w:tc>
          <w:tcPr>
            <w:tcW w:w="343" w:type="pct"/>
            <w:tcBorders>
              <w:top w:val="nil"/>
              <w:left w:val="nil"/>
              <w:bottom w:val="single" w:sz="4" w:space="0" w:color="auto"/>
              <w:right w:val="single" w:sz="4" w:space="0" w:color="auto"/>
            </w:tcBorders>
            <w:shd w:val="clear" w:color="000000" w:fill="F2F2F2"/>
            <w:noWrap/>
            <w:vAlign w:val="center"/>
            <w:hideMark/>
          </w:tcPr>
          <w:p w14:paraId="6A3DB1ED"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5BDFCA7B"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3367B46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C81174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6F66F7A6" w14:textId="77777777" w:rsidR="00AA6A23" w:rsidRPr="003632E2" w:rsidRDefault="00AA6A23" w:rsidP="00260661">
            <w:pPr>
              <w:jc w:val="left"/>
              <w:rPr>
                <w:rFonts w:cs="Arial"/>
                <w:sz w:val="14"/>
                <w:szCs w:val="14"/>
              </w:rPr>
            </w:pPr>
            <w:r w:rsidRPr="003632E2">
              <w:rPr>
                <w:rFonts w:cs="Arial"/>
                <w:sz w:val="14"/>
                <w:szCs w:val="14"/>
              </w:rPr>
              <w:t>MAIS_DISCADOS_4</w:t>
            </w:r>
          </w:p>
        </w:tc>
        <w:tc>
          <w:tcPr>
            <w:tcW w:w="1388" w:type="pct"/>
            <w:tcBorders>
              <w:top w:val="nil"/>
              <w:left w:val="nil"/>
              <w:bottom w:val="single" w:sz="4" w:space="0" w:color="auto"/>
              <w:right w:val="single" w:sz="4" w:space="0" w:color="auto"/>
            </w:tcBorders>
            <w:shd w:val="clear" w:color="auto" w:fill="auto"/>
            <w:hideMark/>
          </w:tcPr>
          <w:p w14:paraId="5C379AFB" w14:textId="77777777" w:rsidR="00AA6A23" w:rsidRPr="003632E2" w:rsidRDefault="00AA6A23" w:rsidP="00260661">
            <w:pPr>
              <w:jc w:val="left"/>
              <w:rPr>
                <w:rFonts w:cs="Arial"/>
                <w:sz w:val="14"/>
                <w:szCs w:val="14"/>
              </w:rPr>
            </w:pPr>
            <w:r w:rsidRPr="002A5C52">
              <w:rPr>
                <w:rFonts w:cs="Arial"/>
                <w:sz w:val="14"/>
                <w:szCs w:val="14"/>
              </w:rPr>
              <w:t xml:space="preserve">Vide item </w:t>
            </w:r>
            <w:hyperlink w:anchor="_Normalizações_de_Registros" w:history="1">
              <w:r w:rsidRPr="002A5C52">
                <w:rPr>
                  <w:rStyle w:val="Hyperlink"/>
                  <w:rFonts w:cs="Arial"/>
                  <w:sz w:val="14"/>
                  <w:szCs w:val="14"/>
                </w:rPr>
                <w:t>Normalizações de Registros - TELEFONE</w:t>
              </w:r>
            </w:hyperlink>
          </w:p>
        </w:tc>
      </w:tr>
      <w:tr w:rsidR="00AA6A23" w:rsidRPr="003632E2" w14:paraId="03FA2C0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75DBAB5" w14:textId="77777777" w:rsidR="00AA6A23" w:rsidRPr="003632E2" w:rsidRDefault="00AA6A23" w:rsidP="00260661">
            <w:pPr>
              <w:jc w:val="left"/>
              <w:rPr>
                <w:rFonts w:cs="Arial"/>
                <w:sz w:val="14"/>
                <w:szCs w:val="14"/>
              </w:rPr>
            </w:pPr>
            <w:r w:rsidRPr="003632E2">
              <w:rPr>
                <w:rFonts w:cs="Arial"/>
                <w:sz w:val="14"/>
                <w:szCs w:val="14"/>
              </w:rPr>
              <w:t>MAIS_DISCADOS_5</w:t>
            </w:r>
          </w:p>
        </w:tc>
        <w:tc>
          <w:tcPr>
            <w:tcW w:w="343" w:type="pct"/>
            <w:tcBorders>
              <w:top w:val="nil"/>
              <w:left w:val="nil"/>
              <w:bottom w:val="single" w:sz="4" w:space="0" w:color="auto"/>
              <w:right w:val="single" w:sz="4" w:space="0" w:color="auto"/>
            </w:tcBorders>
            <w:shd w:val="clear" w:color="000000" w:fill="F2F2F2"/>
            <w:noWrap/>
            <w:vAlign w:val="center"/>
            <w:hideMark/>
          </w:tcPr>
          <w:p w14:paraId="41D0A3B8"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7C25AE3F"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4C9A900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09396E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noWrap/>
            <w:hideMark/>
          </w:tcPr>
          <w:p w14:paraId="1912327B" w14:textId="77777777" w:rsidR="00AA6A23" w:rsidRPr="003632E2" w:rsidRDefault="00AA6A23" w:rsidP="00260661">
            <w:pPr>
              <w:jc w:val="left"/>
              <w:rPr>
                <w:rFonts w:cs="Arial"/>
                <w:sz w:val="14"/>
                <w:szCs w:val="14"/>
              </w:rPr>
            </w:pPr>
            <w:r w:rsidRPr="003632E2">
              <w:rPr>
                <w:rFonts w:cs="Arial"/>
                <w:sz w:val="14"/>
                <w:szCs w:val="14"/>
              </w:rPr>
              <w:t>MAIS_DISCADOS_5</w:t>
            </w:r>
          </w:p>
        </w:tc>
        <w:tc>
          <w:tcPr>
            <w:tcW w:w="1388" w:type="pct"/>
            <w:tcBorders>
              <w:top w:val="nil"/>
              <w:left w:val="nil"/>
              <w:bottom w:val="single" w:sz="4" w:space="0" w:color="auto"/>
              <w:right w:val="single" w:sz="4" w:space="0" w:color="auto"/>
            </w:tcBorders>
            <w:shd w:val="clear" w:color="auto" w:fill="auto"/>
            <w:hideMark/>
          </w:tcPr>
          <w:p w14:paraId="6A27627C"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TELEFONE</w:t>
              </w:r>
            </w:hyperlink>
          </w:p>
        </w:tc>
      </w:tr>
      <w:tr w:rsidR="00AA6A23" w:rsidRPr="003632E2" w14:paraId="0A2F2C2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F77E17C" w14:textId="77777777" w:rsidR="00AA6A23" w:rsidRPr="003632E2" w:rsidRDefault="00AA6A23" w:rsidP="00260661">
            <w:pPr>
              <w:jc w:val="left"/>
              <w:rPr>
                <w:rFonts w:cs="Arial"/>
                <w:sz w:val="14"/>
                <w:szCs w:val="14"/>
              </w:rPr>
            </w:pPr>
            <w:r w:rsidRPr="003632E2">
              <w:rPr>
                <w:rFonts w:cs="Arial"/>
                <w:sz w:val="14"/>
                <w:szCs w:val="14"/>
              </w:rPr>
              <w:t>MEIO_COBRANCA_CONTRATO</w:t>
            </w:r>
          </w:p>
        </w:tc>
        <w:tc>
          <w:tcPr>
            <w:tcW w:w="343" w:type="pct"/>
            <w:tcBorders>
              <w:top w:val="nil"/>
              <w:left w:val="nil"/>
              <w:bottom w:val="single" w:sz="4" w:space="0" w:color="auto"/>
              <w:right w:val="single" w:sz="4" w:space="0" w:color="auto"/>
            </w:tcBorders>
            <w:shd w:val="clear" w:color="000000" w:fill="F2F2F2"/>
            <w:noWrap/>
            <w:vAlign w:val="center"/>
            <w:hideMark/>
          </w:tcPr>
          <w:p w14:paraId="25121CD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2E8AF2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393751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AFF764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5695EEE" w14:textId="77777777" w:rsidR="00AA6A23" w:rsidRPr="003632E2" w:rsidRDefault="00AA6A23" w:rsidP="00260661">
            <w:pPr>
              <w:jc w:val="left"/>
              <w:rPr>
                <w:rFonts w:cs="Arial"/>
                <w:sz w:val="14"/>
                <w:szCs w:val="14"/>
              </w:rPr>
            </w:pPr>
            <w:r w:rsidRPr="003632E2">
              <w:rPr>
                <w:rFonts w:cs="Arial"/>
                <w:sz w:val="14"/>
                <w:szCs w:val="14"/>
              </w:rPr>
              <w:t>MEIO_COBRANCA_CONTRATO</w:t>
            </w:r>
          </w:p>
        </w:tc>
        <w:tc>
          <w:tcPr>
            <w:tcW w:w="1388" w:type="pct"/>
            <w:tcBorders>
              <w:top w:val="nil"/>
              <w:left w:val="nil"/>
              <w:bottom w:val="single" w:sz="4" w:space="0" w:color="auto"/>
              <w:right w:val="single" w:sz="4" w:space="0" w:color="auto"/>
            </w:tcBorders>
            <w:shd w:val="clear" w:color="000000" w:fill="auto"/>
            <w:vAlign w:val="bottom"/>
            <w:hideMark/>
          </w:tcPr>
          <w:p w14:paraId="266BA1E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DB3BF0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EBCC893" w14:textId="77777777" w:rsidR="00AA6A23" w:rsidRPr="003632E2" w:rsidRDefault="00AA6A23" w:rsidP="00260661">
            <w:pPr>
              <w:jc w:val="left"/>
              <w:rPr>
                <w:rFonts w:cs="Arial"/>
                <w:sz w:val="14"/>
                <w:szCs w:val="14"/>
              </w:rPr>
            </w:pPr>
            <w:r w:rsidRPr="003632E2">
              <w:rPr>
                <w:rFonts w:cs="Arial"/>
                <w:sz w:val="14"/>
                <w:szCs w:val="14"/>
              </w:rPr>
              <w:t>MOTIVO_IMPROCEDENCIA</w:t>
            </w:r>
          </w:p>
        </w:tc>
        <w:tc>
          <w:tcPr>
            <w:tcW w:w="343" w:type="pct"/>
            <w:tcBorders>
              <w:top w:val="nil"/>
              <w:left w:val="nil"/>
              <w:bottom w:val="single" w:sz="4" w:space="0" w:color="auto"/>
              <w:right w:val="single" w:sz="4" w:space="0" w:color="auto"/>
            </w:tcBorders>
            <w:shd w:val="clear" w:color="000000" w:fill="F2F2F2"/>
            <w:noWrap/>
            <w:vAlign w:val="center"/>
            <w:hideMark/>
          </w:tcPr>
          <w:p w14:paraId="3B67A06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181193D"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0B1E4C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3A2287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EF74155" w14:textId="77777777" w:rsidR="00AA6A23" w:rsidRPr="003632E2" w:rsidRDefault="00AA6A23" w:rsidP="00260661">
            <w:pPr>
              <w:jc w:val="left"/>
              <w:rPr>
                <w:rFonts w:cs="Arial"/>
                <w:sz w:val="14"/>
                <w:szCs w:val="14"/>
              </w:rPr>
            </w:pPr>
            <w:r w:rsidRPr="003632E2">
              <w:rPr>
                <w:rFonts w:cs="Arial"/>
                <w:sz w:val="14"/>
                <w:szCs w:val="14"/>
              </w:rPr>
              <w:t>MOTIVO_IMPROCEDENCIA</w:t>
            </w:r>
          </w:p>
        </w:tc>
        <w:tc>
          <w:tcPr>
            <w:tcW w:w="1388" w:type="pct"/>
            <w:tcBorders>
              <w:top w:val="nil"/>
              <w:left w:val="nil"/>
              <w:bottom w:val="single" w:sz="4" w:space="0" w:color="auto"/>
              <w:right w:val="single" w:sz="4" w:space="0" w:color="auto"/>
            </w:tcBorders>
            <w:shd w:val="clear" w:color="000000" w:fill="auto"/>
            <w:vAlign w:val="bottom"/>
            <w:hideMark/>
          </w:tcPr>
          <w:p w14:paraId="4E924D7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479991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3B44ABB" w14:textId="77777777" w:rsidR="00AA6A23" w:rsidRPr="003632E2" w:rsidRDefault="00AA6A23" w:rsidP="00260661">
            <w:pPr>
              <w:jc w:val="left"/>
              <w:rPr>
                <w:rFonts w:cs="Arial"/>
                <w:sz w:val="14"/>
                <w:szCs w:val="14"/>
              </w:rPr>
            </w:pPr>
            <w:r w:rsidRPr="003632E2">
              <w:rPr>
                <w:rFonts w:cs="Arial"/>
                <w:sz w:val="14"/>
                <w:szCs w:val="14"/>
              </w:rPr>
              <w:t>MOTIVO_INDEVIDA</w:t>
            </w:r>
          </w:p>
        </w:tc>
        <w:tc>
          <w:tcPr>
            <w:tcW w:w="343" w:type="pct"/>
            <w:tcBorders>
              <w:top w:val="nil"/>
              <w:left w:val="nil"/>
              <w:bottom w:val="single" w:sz="4" w:space="0" w:color="auto"/>
              <w:right w:val="single" w:sz="4" w:space="0" w:color="auto"/>
            </w:tcBorders>
            <w:shd w:val="clear" w:color="000000" w:fill="F2F2F2"/>
            <w:noWrap/>
            <w:vAlign w:val="center"/>
            <w:hideMark/>
          </w:tcPr>
          <w:p w14:paraId="46A3C3F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3A0F6D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12ADE2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499CA5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F4910D" w14:textId="77777777" w:rsidR="00AA6A23" w:rsidRPr="003632E2" w:rsidRDefault="00AA6A23" w:rsidP="00260661">
            <w:pPr>
              <w:jc w:val="left"/>
              <w:rPr>
                <w:rFonts w:cs="Arial"/>
                <w:sz w:val="14"/>
                <w:szCs w:val="14"/>
              </w:rPr>
            </w:pPr>
            <w:r w:rsidRPr="003632E2">
              <w:rPr>
                <w:rFonts w:cs="Arial"/>
                <w:sz w:val="14"/>
                <w:szCs w:val="14"/>
              </w:rPr>
              <w:t>MOTIVO_INDEVIDA</w:t>
            </w:r>
          </w:p>
        </w:tc>
        <w:tc>
          <w:tcPr>
            <w:tcW w:w="1388" w:type="pct"/>
            <w:tcBorders>
              <w:top w:val="nil"/>
              <w:left w:val="nil"/>
              <w:bottom w:val="single" w:sz="4" w:space="0" w:color="auto"/>
              <w:right w:val="single" w:sz="4" w:space="0" w:color="auto"/>
            </w:tcBorders>
            <w:shd w:val="clear" w:color="000000" w:fill="auto"/>
            <w:vAlign w:val="bottom"/>
            <w:hideMark/>
          </w:tcPr>
          <w:p w14:paraId="336D559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3D0CBD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7F1C36B" w14:textId="77777777" w:rsidR="00AA6A23" w:rsidRPr="003632E2" w:rsidRDefault="00AA6A23" w:rsidP="00260661">
            <w:pPr>
              <w:jc w:val="left"/>
              <w:rPr>
                <w:rFonts w:cs="Arial"/>
                <w:sz w:val="14"/>
                <w:szCs w:val="14"/>
              </w:rPr>
            </w:pPr>
            <w:r w:rsidRPr="003632E2">
              <w:rPr>
                <w:rFonts w:cs="Arial"/>
                <w:sz w:val="14"/>
                <w:szCs w:val="14"/>
              </w:rPr>
              <w:t>MOTIVO_NAO_IDENTIFICACAO_CLI</w:t>
            </w:r>
          </w:p>
        </w:tc>
        <w:tc>
          <w:tcPr>
            <w:tcW w:w="343" w:type="pct"/>
            <w:tcBorders>
              <w:top w:val="nil"/>
              <w:left w:val="nil"/>
              <w:bottom w:val="single" w:sz="4" w:space="0" w:color="auto"/>
              <w:right w:val="single" w:sz="4" w:space="0" w:color="auto"/>
            </w:tcBorders>
            <w:shd w:val="clear" w:color="000000" w:fill="F2F2F2"/>
            <w:noWrap/>
            <w:vAlign w:val="center"/>
            <w:hideMark/>
          </w:tcPr>
          <w:p w14:paraId="20E2BA1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509AC25"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F1DCC3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5309D2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50A5B20" w14:textId="77777777" w:rsidR="00AA6A23" w:rsidRPr="003632E2" w:rsidRDefault="00AA6A23" w:rsidP="00260661">
            <w:pPr>
              <w:jc w:val="left"/>
              <w:rPr>
                <w:rFonts w:cs="Arial"/>
                <w:sz w:val="14"/>
                <w:szCs w:val="14"/>
              </w:rPr>
            </w:pPr>
            <w:r w:rsidRPr="003632E2">
              <w:rPr>
                <w:rFonts w:cs="Arial"/>
                <w:sz w:val="14"/>
                <w:szCs w:val="14"/>
              </w:rPr>
              <w:t>MOTIVO_NAO_IDENTIFICACAO_CLI</w:t>
            </w:r>
          </w:p>
        </w:tc>
        <w:tc>
          <w:tcPr>
            <w:tcW w:w="1388" w:type="pct"/>
            <w:tcBorders>
              <w:top w:val="nil"/>
              <w:left w:val="nil"/>
              <w:bottom w:val="single" w:sz="4" w:space="0" w:color="auto"/>
              <w:right w:val="single" w:sz="4" w:space="0" w:color="auto"/>
            </w:tcBorders>
            <w:shd w:val="clear" w:color="000000" w:fill="auto"/>
            <w:vAlign w:val="bottom"/>
            <w:hideMark/>
          </w:tcPr>
          <w:p w14:paraId="2956D90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459E2D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29D3D2" w14:textId="77777777" w:rsidR="00AA6A23" w:rsidRPr="003632E2" w:rsidRDefault="00AA6A23" w:rsidP="00260661">
            <w:pPr>
              <w:jc w:val="left"/>
              <w:rPr>
                <w:rFonts w:cs="Arial"/>
                <w:sz w:val="14"/>
                <w:szCs w:val="14"/>
              </w:rPr>
            </w:pPr>
            <w:r w:rsidRPr="003632E2">
              <w:rPr>
                <w:rFonts w:cs="Arial"/>
                <w:sz w:val="14"/>
                <w:szCs w:val="14"/>
              </w:rPr>
              <w:t>MOTIVO_PRIMEIRA_RECLAMACAO_UTC</w:t>
            </w:r>
          </w:p>
        </w:tc>
        <w:tc>
          <w:tcPr>
            <w:tcW w:w="343" w:type="pct"/>
            <w:tcBorders>
              <w:top w:val="nil"/>
              <w:left w:val="nil"/>
              <w:bottom w:val="single" w:sz="4" w:space="0" w:color="auto"/>
              <w:right w:val="single" w:sz="4" w:space="0" w:color="auto"/>
            </w:tcBorders>
            <w:shd w:val="clear" w:color="000000" w:fill="F2F2F2"/>
            <w:noWrap/>
            <w:vAlign w:val="center"/>
            <w:hideMark/>
          </w:tcPr>
          <w:p w14:paraId="6BB006C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B006132"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389DACD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3FC2FE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CC6D0E4" w14:textId="77777777" w:rsidR="00AA6A23" w:rsidRPr="003632E2" w:rsidRDefault="00AA6A23" w:rsidP="00260661">
            <w:pPr>
              <w:jc w:val="left"/>
              <w:rPr>
                <w:rFonts w:cs="Arial"/>
                <w:sz w:val="14"/>
                <w:szCs w:val="14"/>
              </w:rPr>
            </w:pPr>
            <w:r w:rsidRPr="003632E2">
              <w:rPr>
                <w:rFonts w:cs="Arial"/>
                <w:sz w:val="14"/>
                <w:szCs w:val="14"/>
              </w:rPr>
              <w:t>MOTIVO_PRIMEIRA_RECLAMACAO_UTC</w:t>
            </w:r>
          </w:p>
        </w:tc>
        <w:tc>
          <w:tcPr>
            <w:tcW w:w="1388" w:type="pct"/>
            <w:tcBorders>
              <w:top w:val="nil"/>
              <w:left w:val="nil"/>
              <w:bottom w:val="single" w:sz="4" w:space="0" w:color="auto"/>
              <w:right w:val="single" w:sz="4" w:space="0" w:color="auto"/>
            </w:tcBorders>
            <w:shd w:val="clear" w:color="000000" w:fill="auto"/>
            <w:vAlign w:val="bottom"/>
            <w:hideMark/>
          </w:tcPr>
          <w:p w14:paraId="02488D1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DAB274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760BF2E" w14:textId="77777777" w:rsidR="00AA6A23" w:rsidRPr="003632E2" w:rsidRDefault="00AA6A23" w:rsidP="00260661">
            <w:pPr>
              <w:jc w:val="left"/>
              <w:rPr>
                <w:rFonts w:cs="Arial"/>
                <w:sz w:val="14"/>
                <w:szCs w:val="14"/>
              </w:rPr>
            </w:pPr>
            <w:r w:rsidRPr="003632E2">
              <w:rPr>
                <w:rFonts w:cs="Arial"/>
                <w:sz w:val="14"/>
                <w:szCs w:val="14"/>
              </w:rPr>
              <w:t>MOTIVO_PROCEDENCIA</w:t>
            </w:r>
          </w:p>
        </w:tc>
        <w:tc>
          <w:tcPr>
            <w:tcW w:w="343" w:type="pct"/>
            <w:tcBorders>
              <w:top w:val="nil"/>
              <w:left w:val="nil"/>
              <w:bottom w:val="single" w:sz="4" w:space="0" w:color="auto"/>
              <w:right w:val="single" w:sz="4" w:space="0" w:color="auto"/>
            </w:tcBorders>
            <w:shd w:val="clear" w:color="000000" w:fill="F2F2F2"/>
            <w:noWrap/>
            <w:vAlign w:val="center"/>
            <w:hideMark/>
          </w:tcPr>
          <w:p w14:paraId="55932D7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A43FB7C"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6D1381E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06CAF6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490D1F7" w14:textId="77777777" w:rsidR="00AA6A23" w:rsidRPr="003632E2" w:rsidRDefault="00AA6A23" w:rsidP="00260661">
            <w:pPr>
              <w:jc w:val="left"/>
              <w:rPr>
                <w:rFonts w:cs="Arial"/>
                <w:sz w:val="14"/>
                <w:szCs w:val="14"/>
              </w:rPr>
            </w:pPr>
            <w:r w:rsidRPr="003632E2">
              <w:rPr>
                <w:rFonts w:cs="Arial"/>
                <w:sz w:val="14"/>
                <w:szCs w:val="14"/>
              </w:rPr>
              <w:t>MOTIVO_PROCEDENCIA</w:t>
            </w:r>
          </w:p>
        </w:tc>
        <w:tc>
          <w:tcPr>
            <w:tcW w:w="1388" w:type="pct"/>
            <w:tcBorders>
              <w:top w:val="nil"/>
              <w:left w:val="nil"/>
              <w:bottom w:val="single" w:sz="4" w:space="0" w:color="auto"/>
              <w:right w:val="single" w:sz="4" w:space="0" w:color="auto"/>
            </w:tcBorders>
            <w:shd w:val="clear" w:color="000000" w:fill="auto"/>
            <w:vAlign w:val="bottom"/>
            <w:hideMark/>
          </w:tcPr>
          <w:p w14:paraId="42D3AD4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B6C73D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A0EA842" w14:textId="77777777" w:rsidR="00AA6A23" w:rsidRPr="003632E2" w:rsidRDefault="00AA6A23" w:rsidP="00260661">
            <w:pPr>
              <w:jc w:val="left"/>
              <w:rPr>
                <w:rFonts w:cs="Arial"/>
                <w:sz w:val="14"/>
                <w:szCs w:val="14"/>
              </w:rPr>
            </w:pPr>
            <w:r w:rsidRPr="003632E2">
              <w:rPr>
                <w:rFonts w:cs="Arial"/>
                <w:sz w:val="14"/>
                <w:szCs w:val="14"/>
              </w:rPr>
              <w:t>MOTIVO_RECLAMACAO</w:t>
            </w:r>
          </w:p>
        </w:tc>
        <w:tc>
          <w:tcPr>
            <w:tcW w:w="343" w:type="pct"/>
            <w:tcBorders>
              <w:top w:val="nil"/>
              <w:left w:val="nil"/>
              <w:bottom w:val="single" w:sz="4" w:space="0" w:color="auto"/>
              <w:right w:val="single" w:sz="4" w:space="0" w:color="auto"/>
            </w:tcBorders>
            <w:shd w:val="clear" w:color="000000" w:fill="F2F2F2"/>
            <w:noWrap/>
            <w:vAlign w:val="center"/>
            <w:hideMark/>
          </w:tcPr>
          <w:p w14:paraId="5F59C12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1547C9E"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713D85B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040F41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6E1BC9A" w14:textId="77777777" w:rsidR="00AA6A23" w:rsidRPr="003632E2" w:rsidRDefault="00AA6A23" w:rsidP="00260661">
            <w:pPr>
              <w:jc w:val="left"/>
              <w:rPr>
                <w:rFonts w:cs="Arial"/>
                <w:sz w:val="14"/>
                <w:szCs w:val="14"/>
              </w:rPr>
            </w:pPr>
            <w:r w:rsidRPr="003632E2">
              <w:rPr>
                <w:rFonts w:cs="Arial"/>
                <w:sz w:val="14"/>
                <w:szCs w:val="14"/>
              </w:rPr>
              <w:t>MOTIVO_RECLAMACAO</w:t>
            </w:r>
          </w:p>
        </w:tc>
        <w:tc>
          <w:tcPr>
            <w:tcW w:w="1388" w:type="pct"/>
            <w:tcBorders>
              <w:top w:val="nil"/>
              <w:left w:val="nil"/>
              <w:bottom w:val="single" w:sz="4" w:space="0" w:color="auto"/>
              <w:right w:val="single" w:sz="4" w:space="0" w:color="auto"/>
            </w:tcBorders>
            <w:shd w:val="clear" w:color="000000" w:fill="auto"/>
            <w:vAlign w:val="bottom"/>
            <w:hideMark/>
          </w:tcPr>
          <w:p w14:paraId="0D0D1F0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D34366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AA5A5BA" w14:textId="77777777" w:rsidR="00AA6A23" w:rsidRPr="003632E2" w:rsidRDefault="00AA6A23" w:rsidP="00260661">
            <w:pPr>
              <w:jc w:val="left"/>
              <w:rPr>
                <w:rFonts w:cs="Arial"/>
                <w:sz w:val="14"/>
                <w:szCs w:val="14"/>
              </w:rPr>
            </w:pPr>
            <w:r w:rsidRPr="003632E2">
              <w:rPr>
                <w:rFonts w:cs="Arial"/>
                <w:sz w:val="14"/>
                <w:szCs w:val="14"/>
              </w:rPr>
              <w:lastRenderedPageBreak/>
              <w:t>MOTIVO_SOLICITACAO_DOC</w:t>
            </w:r>
          </w:p>
        </w:tc>
        <w:tc>
          <w:tcPr>
            <w:tcW w:w="343" w:type="pct"/>
            <w:tcBorders>
              <w:top w:val="nil"/>
              <w:left w:val="nil"/>
              <w:bottom w:val="single" w:sz="4" w:space="0" w:color="auto"/>
              <w:right w:val="single" w:sz="4" w:space="0" w:color="auto"/>
            </w:tcBorders>
            <w:shd w:val="clear" w:color="000000" w:fill="F2F2F2"/>
            <w:noWrap/>
            <w:vAlign w:val="center"/>
            <w:hideMark/>
          </w:tcPr>
          <w:p w14:paraId="5FD38C2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1B40410"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20CC27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E8E05B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97ECC59" w14:textId="77777777" w:rsidR="00AA6A23" w:rsidRPr="003632E2" w:rsidRDefault="00AA6A23" w:rsidP="00260661">
            <w:pPr>
              <w:jc w:val="left"/>
              <w:rPr>
                <w:rFonts w:cs="Arial"/>
                <w:sz w:val="14"/>
                <w:szCs w:val="14"/>
              </w:rPr>
            </w:pPr>
            <w:r w:rsidRPr="003632E2">
              <w:rPr>
                <w:rFonts w:cs="Arial"/>
                <w:sz w:val="14"/>
                <w:szCs w:val="14"/>
              </w:rPr>
              <w:t>MOTIVO_SOLICITACAO_DOC</w:t>
            </w:r>
          </w:p>
        </w:tc>
        <w:tc>
          <w:tcPr>
            <w:tcW w:w="1388" w:type="pct"/>
            <w:tcBorders>
              <w:top w:val="nil"/>
              <w:left w:val="nil"/>
              <w:bottom w:val="single" w:sz="4" w:space="0" w:color="auto"/>
              <w:right w:val="single" w:sz="4" w:space="0" w:color="auto"/>
            </w:tcBorders>
            <w:shd w:val="clear" w:color="000000" w:fill="auto"/>
            <w:vAlign w:val="bottom"/>
            <w:hideMark/>
          </w:tcPr>
          <w:p w14:paraId="4072550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870A66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717A685" w14:textId="77777777" w:rsidR="00AA6A23" w:rsidRPr="003632E2" w:rsidRDefault="00AA6A23" w:rsidP="00260661">
            <w:pPr>
              <w:jc w:val="left"/>
              <w:rPr>
                <w:rFonts w:cs="Arial"/>
                <w:sz w:val="14"/>
                <w:szCs w:val="14"/>
              </w:rPr>
            </w:pPr>
            <w:r w:rsidRPr="003632E2">
              <w:rPr>
                <w:rFonts w:cs="Arial"/>
                <w:sz w:val="14"/>
                <w:szCs w:val="14"/>
              </w:rPr>
              <w:t>MOTIVO_FORCADA</w:t>
            </w:r>
          </w:p>
        </w:tc>
        <w:tc>
          <w:tcPr>
            <w:tcW w:w="343" w:type="pct"/>
            <w:tcBorders>
              <w:top w:val="nil"/>
              <w:left w:val="nil"/>
              <w:bottom w:val="single" w:sz="4" w:space="0" w:color="auto"/>
              <w:right w:val="single" w:sz="4" w:space="0" w:color="auto"/>
            </w:tcBorders>
            <w:shd w:val="clear" w:color="000000" w:fill="F2F2F2"/>
            <w:noWrap/>
            <w:vAlign w:val="center"/>
            <w:hideMark/>
          </w:tcPr>
          <w:p w14:paraId="415C107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3F05809"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366E0A9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6991AF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AAC8D50" w14:textId="77777777" w:rsidR="00AA6A23" w:rsidRPr="003632E2" w:rsidRDefault="00AA6A23" w:rsidP="00260661">
            <w:pPr>
              <w:jc w:val="left"/>
              <w:rPr>
                <w:rFonts w:cs="Arial"/>
                <w:sz w:val="14"/>
                <w:szCs w:val="14"/>
              </w:rPr>
            </w:pPr>
            <w:r w:rsidRPr="003632E2">
              <w:rPr>
                <w:rFonts w:cs="Arial"/>
                <w:sz w:val="14"/>
                <w:szCs w:val="14"/>
              </w:rPr>
              <w:t>MOTIVO_FORCADA</w:t>
            </w:r>
          </w:p>
        </w:tc>
        <w:tc>
          <w:tcPr>
            <w:tcW w:w="1388" w:type="pct"/>
            <w:tcBorders>
              <w:top w:val="nil"/>
              <w:left w:val="nil"/>
              <w:bottom w:val="single" w:sz="4" w:space="0" w:color="auto"/>
              <w:right w:val="single" w:sz="4" w:space="0" w:color="auto"/>
            </w:tcBorders>
            <w:shd w:val="clear" w:color="000000" w:fill="auto"/>
            <w:vAlign w:val="bottom"/>
            <w:hideMark/>
          </w:tcPr>
          <w:p w14:paraId="38B5FB2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6CE00C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4AD0088" w14:textId="77777777" w:rsidR="00AA6A23" w:rsidRPr="003632E2" w:rsidRDefault="00AA6A23" w:rsidP="00260661">
            <w:pPr>
              <w:jc w:val="left"/>
              <w:rPr>
                <w:rFonts w:cs="Arial"/>
                <w:sz w:val="14"/>
                <w:szCs w:val="14"/>
              </w:rPr>
            </w:pPr>
            <w:r w:rsidRPr="003632E2">
              <w:rPr>
                <w:rFonts w:cs="Arial"/>
                <w:sz w:val="14"/>
                <w:szCs w:val="14"/>
              </w:rPr>
              <w:t>MOTIVO_NT_CONC_LIBERALIDADE</w:t>
            </w:r>
          </w:p>
        </w:tc>
        <w:tc>
          <w:tcPr>
            <w:tcW w:w="343" w:type="pct"/>
            <w:tcBorders>
              <w:top w:val="nil"/>
              <w:left w:val="nil"/>
              <w:bottom w:val="single" w:sz="4" w:space="0" w:color="auto"/>
              <w:right w:val="single" w:sz="4" w:space="0" w:color="auto"/>
            </w:tcBorders>
            <w:shd w:val="clear" w:color="000000" w:fill="F2F2F2"/>
            <w:noWrap/>
            <w:vAlign w:val="center"/>
            <w:hideMark/>
          </w:tcPr>
          <w:p w14:paraId="0BFA3AF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9B43214"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30F1ECC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C155B0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A51A8A7" w14:textId="77777777" w:rsidR="00AA6A23" w:rsidRPr="003632E2" w:rsidRDefault="00AA6A23" w:rsidP="00260661">
            <w:pPr>
              <w:jc w:val="left"/>
              <w:rPr>
                <w:rFonts w:cs="Arial"/>
                <w:sz w:val="14"/>
                <w:szCs w:val="14"/>
              </w:rPr>
            </w:pPr>
            <w:r w:rsidRPr="003632E2">
              <w:rPr>
                <w:rFonts w:cs="Arial"/>
                <w:sz w:val="14"/>
                <w:szCs w:val="14"/>
              </w:rPr>
              <w:t>MOTIVO_NT_CONC_LIBERALIDADE</w:t>
            </w:r>
          </w:p>
        </w:tc>
        <w:tc>
          <w:tcPr>
            <w:tcW w:w="1388" w:type="pct"/>
            <w:tcBorders>
              <w:top w:val="nil"/>
              <w:left w:val="nil"/>
              <w:bottom w:val="single" w:sz="4" w:space="0" w:color="auto"/>
              <w:right w:val="single" w:sz="4" w:space="0" w:color="auto"/>
            </w:tcBorders>
            <w:shd w:val="clear" w:color="000000" w:fill="auto"/>
            <w:vAlign w:val="bottom"/>
            <w:hideMark/>
          </w:tcPr>
          <w:p w14:paraId="59C006B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43AB57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800C6E2" w14:textId="77777777" w:rsidR="00AA6A23" w:rsidRPr="003632E2" w:rsidRDefault="00AA6A23" w:rsidP="00260661">
            <w:pPr>
              <w:jc w:val="left"/>
              <w:rPr>
                <w:rFonts w:cs="Arial"/>
                <w:sz w:val="14"/>
                <w:szCs w:val="14"/>
              </w:rPr>
            </w:pPr>
            <w:r w:rsidRPr="003632E2">
              <w:rPr>
                <w:rFonts w:cs="Arial"/>
                <w:sz w:val="14"/>
                <w:szCs w:val="14"/>
              </w:rPr>
              <w:t>MOTIVO_RECLAMAR_DIRETO_ODC</w:t>
            </w:r>
          </w:p>
        </w:tc>
        <w:tc>
          <w:tcPr>
            <w:tcW w:w="343" w:type="pct"/>
            <w:tcBorders>
              <w:top w:val="nil"/>
              <w:left w:val="nil"/>
              <w:bottom w:val="single" w:sz="4" w:space="0" w:color="auto"/>
              <w:right w:val="single" w:sz="4" w:space="0" w:color="auto"/>
            </w:tcBorders>
            <w:shd w:val="clear" w:color="000000" w:fill="F2F2F2"/>
            <w:noWrap/>
            <w:vAlign w:val="center"/>
            <w:hideMark/>
          </w:tcPr>
          <w:p w14:paraId="70DA97D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D00788A"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661D00C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1B49AE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8A869DE" w14:textId="77777777" w:rsidR="00AA6A23" w:rsidRPr="003632E2" w:rsidRDefault="00AA6A23" w:rsidP="00260661">
            <w:pPr>
              <w:jc w:val="left"/>
              <w:rPr>
                <w:rFonts w:cs="Arial"/>
                <w:sz w:val="14"/>
                <w:szCs w:val="14"/>
              </w:rPr>
            </w:pPr>
            <w:r w:rsidRPr="003632E2">
              <w:rPr>
                <w:rFonts w:cs="Arial"/>
                <w:sz w:val="14"/>
                <w:szCs w:val="14"/>
              </w:rPr>
              <w:t>MOTIVO_RECLAMAR_DIRETO_ODC</w:t>
            </w:r>
          </w:p>
        </w:tc>
        <w:tc>
          <w:tcPr>
            <w:tcW w:w="1388" w:type="pct"/>
            <w:tcBorders>
              <w:top w:val="nil"/>
              <w:left w:val="nil"/>
              <w:bottom w:val="single" w:sz="4" w:space="0" w:color="auto"/>
              <w:right w:val="single" w:sz="4" w:space="0" w:color="auto"/>
            </w:tcBorders>
            <w:shd w:val="clear" w:color="000000" w:fill="auto"/>
            <w:vAlign w:val="bottom"/>
            <w:hideMark/>
          </w:tcPr>
          <w:p w14:paraId="3FF20F1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7A946D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B50CDBB" w14:textId="77777777" w:rsidR="00AA6A23" w:rsidRPr="003632E2" w:rsidRDefault="00AA6A23" w:rsidP="00260661">
            <w:pPr>
              <w:jc w:val="left"/>
              <w:rPr>
                <w:rFonts w:cs="Arial"/>
                <w:sz w:val="14"/>
                <w:szCs w:val="14"/>
              </w:rPr>
            </w:pPr>
            <w:r w:rsidRPr="003632E2">
              <w:rPr>
                <w:rFonts w:cs="Arial"/>
                <w:sz w:val="14"/>
                <w:szCs w:val="14"/>
              </w:rPr>
              <w:t>MOTIVO_BAD_CALL</w:t>
            </w:r>
          </w:p>
        </w:tc>
        <w:tc>
          <w:tcPr>
            <w:tcW w:w="343" w:type="pct"/>
            <w:tcBorders>
              <w:top w:val="nil"/>
              <w:left w:val="nil"/>
              <w:bottom w:val="single" w:sz="4" w:space="0" w:color="auto"/>
              <w:right w:val="single" w:sz="4" w:space="0" w:color="auto"/>
            </w:tcBorders>
            <w:shd w:val="clear" w:color="000000" w:fill="F2F2F2"/>
            <w:noWrap/>
            <w:vAlign w:val="center"/>
            <w:hideMark/>
          </w:tcPr>
          <w:p w14:paraId="05F1528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5F8E057"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7C3196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2B2A6A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AAF9EB7" w14:textId="77777777" w:rsidR="00AA6A23" w:rsidRPr="003632E2" w:rsidRDefault="00AA6A23" w:rsidP="00260661">
            <w:pPr>
              <w:jc w:val="left"/>
              <w:rPr>
                <w:rFonts w:cs="Arial"/>
                <w:sz w:val="14"/>
                <w:szCs w:val="14"/>
              </w:rPr>
            </w:pPr>
            <w:r w:rsidRPr="003632E2">
              <w:rPr>
                <w:rFonts w:cs="Arial"/>
                <w:sz w:val="14"/>
                <w:szCs w:val="14"/>
              </w:rPr>
              <w:t>MOTIVO_BAD_CALL</w:t>
            </w:r>
          </w:p>
        </w:tc>
        <w:tc>
          <w:tcPr>
            <w:tcW w:w="1388" w:type="pct"/>
            <w:tcBorders>
              <w:top w:val="nil"/>
              <w:left w:val="nil"/>
              <w:bottom w:val="single" w:sz="4" w:space="0" w:color="auto"/>
              <w:right w:val="single" w:sz="4" w:space="0" w:color="auto"/>
            </w:tcBorders>
            <w:shd w:val="clear" w:color="000000" w:fill="auto"/>
            <w:vAlign w:val="bottom"/>
            <w:hideMark/>
          </w:tcPr>
          <w:p w14:paraId="3E68DB1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1402AD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40F5EE7" w14:textId="77777777" w:rsidR="00AA6A23" w:rsidRPr="003632E2" w:rsidRDefault="00AA6A23" w:rsidP="00260661">
            <w:pPr>
              <w:jc w:val="left"/>
              <w:rPr>
                <w:rFonts w:cs="Arial"/>
                <w:sz w:val="14"/>
                <w:szCs w:val="14"/>
              </w:rPr>
            </w:pPr>
            <w:r w:rsidRPr="003632E2">
              <w:rPr>
                <w:rFonts w:cs="Arial"/>
                <w:sz w:val="14"/>
                <w:szCs w:val="14"/>
              </w:rPr>
              <w:t>MOTIVO_BLOQUEIO</w:t>
            </w:r>
          </w:p>
        </w:tc>
        <w:tc>
          <w:tcPr>
            <w:tcW w:w="343" w:type="pct"/>
            <w:tcBorders>
              <w:top w:val="nil"/>
              <w:left w:val="nil"/>
              <w:bottom w:val="single" w:sz="4" w:space="0" w:color="auto"/>
              <w:right w:val="single" w:sz="4" w:space="0" w:color="auto"/>
            </w:tcBorders>
            <w:shd w:val="clear" w:color="000000" w:fill="F2F2F2"/>
            <w:noWrap/>
            <w:vAlign w:val="center"/>
            <w:hideMark/>
          </w:tcPr>
          <w:p w14:paraId="2CB8919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FB74219"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746FA1E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9A31F8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1FDDE75" w14:textId="77777777" w:rsidR="00AA6A23" w:rsidRPr="003632E2" w:rsidRDefault="00AA6A23" w:rsidP="00260661">
            <w:pPr>
              <w:jc w:val="left"/>
              <w:rPr>
                <w:rFonts w:cs="Arial"/>
                <w:sz w:val="14"/>
                <w:szCs w:val="14"/>
              </w:rPr>
            </w:pPr>
            <w:r w:rsidRPr="003632E2">
              <w:rPr>
                <w:rFonts w:cs="Arial"/>
                <w:sz w:val="14"/>
                <w:szCs w:val="14"/>
              </w:rPr>
              <w:t>MOTIVO_BLOQUEIO</w:t>
            </w:r>
          </w:p>
        </w:tc>
        <w:tc>
          <w:tcPr>
            <w:tcW w:w="1388" w:type="pct"/>
            <w:tcBorders>
              <w:top w:val="nil"/>
              <w:left w:val="nil"/>
              <w:bottom w:val="single" w:sz="4" w:space="0" w:color="auto"/>
              <w:right w:val="single" w:sz="4" w:space="0" w:color="auto"/>
            </w:tcBorders>
            <w:shd w:val="clear" w:color="000000" w:fill="auto"/>
            <w:vAlign w:val="bottom"/>
            <w:hideMark/>
          </w:tcPr>
          <w:p w14:paraId="034BE29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8F337E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5B7B012" w14:textId="77777777" w:rsidR="00AA6A23" w:rsidRPr="003632E2" w:rsidRDefault="00AA6A23" w:rsidP="00260661">
            <w:pPr>
              <w:jc w:val="left"/>
              <w:rPr>
                <w:rFonts w:cs="Arial"/>
                <w:sz w:val="14"/>
                <w:szCs w:val="14"/>
              </w:rPr>
            </w:pPr>
            <w:r w:rsidRPr="003632E2">
              <w:rPr>
                <w:rFonts w:cs="Arial"/>
                <w:sz w:val="14"/>
                <w:szCs w:val="14"/>
              </w:rPr>
              <w:t>MOTIVO_BLOQUEIO_MANTIDO</w:t>
            </w:r>
          </w:p>
        </w:tc>
        <w:tc>
          <w:tcPr>
            <w:tcW w:w="343" w:type="pct"/>
            <w:tcBorders>
              <w:top w:val="nil"/>
              <w:left w:val="nil"/>
              <w:bottom w:val="single" w:sz="4" w:space="0" w:color="auto"/>
              <w:right w:val="single" w:sz="4" w:space="0" w:color="auto"/>
            </w:tcBorders>
            <w:shd w:val="clear" w:color="000000" w:fill="F2F2F2"/>
            <w:noWrap/>
            <w:vAlign w:val="center"/>
            <w:hideMark/>
          </w:tcPr>
          <w:p w14:paraId="52EA896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AA7485C"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E8FAD8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9006E5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09664E3" w14:textId="77777777" w:rsidR="00AA6A23" w:rsidRPr="003632E2" w:rsidRDefault="00AA6A23" w:rsidP="00260661">
            <w:pPr>
              <w:jc w:val="left"/>
              <w:rPr>
                <w:rFonts w:cs="Arial"/>
                <w:sz w:val="14"/>
                <w:szCs w:val="14"/>
              </w:rPr>
            </w:pPr>
            <w:r w:rsidRPr="003632E2">
              <w:rPr>
                <w:rFonts w:cs="Arial"/>
                <w:sz w:val="14"/>
                <w:szCs w:val="14"/>
              </w:rPr>
              <w:t>MOTIVO_BLOQUEIO_MANTIDO</w:t>
            </w:r>
          </w:p>
        </w:tc>
        <w:tc>
          <w:tcPr>
            <w:tcW w:w="1388" w:type="pct"/>
            <w:tcBorders>
              <w:top w:val="nil"/>
              <w:left w:val="nil"/>
              <w:bottom w:val="single" w:sz="4" w:space="0" w:color="auto"/>
              <w:right w:val="single" w:sz="4" w:space="0" w:color="auto"/>
            </w:tcBorders>
            <w:shd w:val="clear" w:color="000000" w:fill="auto"/>
            <w:vAlign w:val="bottom"/>
            <w:hideMark/>
          </w:tcPr>
          <w:p w14:paraId="44A92B6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976B90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5B4942E" w14:textId="77777777" w:rsidR="00AA6A23" w:rsidRPr="003632E2" w:rsidRDefault="00AA6A23" w:rsidP="00260661">
            <w:pPr>
              <w:jc w:val="left"/>
              <w:rPr>
                <w:rFonts w:cs="Arial"/>
                <w:sz w:val="14"/>
                <w:szCs w:val="14"/>
              </w:rPr>
            </w:pPr>
            <w:r w:rsidRPr="003632E2">
              <w:rPr>
                <w:rFonts w:cs="Arial"/>
                <w:sz w:val="14"/>
                <w:szCs w:val="14"/>
              </w:rPr>
              <w:t>MOTIVO_BLOQUEIO_INDEVIDO</w:t>
            </w:r>
          </w:p>
        </w:tc>
        <w:tc>
          <w:tcPr>
            <w:tcW w:w="343" w:type="pct"/>
            <w:tcBorders>
              <w:top w:val="nil"/>
              <w:left w:val="nil"/>
              <w:bottom w:val="single" w:sz="4" w:space="0" w:color="auto"/>
              <w:right w:val="single" w:sz="4" w:space="0" w:color="auto"/>
            </w:tcBorders>
            <w:shd w:val="clear" w:color="000000" w:fill="F2F2F2"/>
            <w:noWrap/>
            <w:vAlign w:val="center"/>
            <w:hideMark/>
          </w:tcPr>
          <w:p w14:paraId="4BA5547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0A65C6F"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934C3D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84943A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DB53AE1" w14:textId="77777777" w:rsidR="00AA6A23" w:rsidRPr="003632E2" w:rsidRDefault="00AA6A23" w:rsidP="00260661">
            <w:pPr>
              <w:jc w:val="left"/>
              <w:rPr>
                <w:rFonts w:cs="Arial"/>
                <w:sz w:val="14"/>
                <w:szCs w:val="14"/>
              </w:rPr>
            </w:pPr>
            <w:r w:rsidRPr="003632E2">
              <w:rPr>
                <w:rFonts w:cs="Arial"/>
                <w:sz w:val="14"/>
                <w:szCs w:val="14"/>
              </w:rPr>
              <w:t>MOTIVO_BLOQUEIO_INDEVIDO</w:t>
            </w:r>
          </w:p>
        </w:tc>
        <w:tc>
          <w:tcPr>
            <w:tcW w:w="1388" w:type="pct"/>
            <w:tcBorders>
              <w:top w:val="nil"/>
              <w:left w:val="nil"/>
              <w:bottom w:val="single" w:sz="4" w:space="0" w:color="auto"/>
              <w:right w:val="single" w:sz="4" w:space="0" w:color="auto"/>
            </w:tcBorders>
            <w:shd w:val="clear" w:color="000000" w:fill="auto"/>
            <w:vAlign w:val="bottom"/>
            <w:hideMark/>
          </w:tcPr>
          <w:p w14:paraId="0CA0A21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6DE1A7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AA4FA44" w14:textId="77777777" w:rsidR="00AA6A23" w:rsidRPr="003632E2" w:rsidRDefault="00AA6A23" w:rsidP="00260661">
            <w:pPr>
              <w:jc w:val="left"/>
              <w:rPr>
                <w:rFonts w:cs="Arial"/>
                <w:sz w:val="14"/>
                <w:szCs w:val="14"/>
              </w:rPr>
            </w:pPr>
            <w:r w:rsidRPr="003632E2">
              <w:rPr>
                <w:rFonts w:cs="Arial"/>
                <w:sz w:val="14"/>
                <w:szCs w:val="14"/>
              </w:rPr>
              <w:t>MOTIVO_CANCEL_NAO_REALIZADO</w:t>
            </w:r>
          </w:p>
        </w:tc>
        <w:tc>
          <w:tcPr>
            <w:tcW w:w="343" w:type="pct"/>
            <w:tcBorders>
              <w:top w:val="nil"/>
              <w:left w:val="nil"/>
              <w:bottom w:val="single" w:sz="4" w:space="0" w:color="auto"/>
              <w:right w:val="single" w:sz="4" w:space="0" w:color="auto"/>
            </w:tcBorders>
            <w:shd w:val="clear" w:color="000000" w:fill="F2F2F2"/>
            <w:noWrap/>
            <w:vAlign w:val="center"/>
            <w:hideMark/>
          </w:tcPr>
          <w:p w14:paraId="1621C97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9399326"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0CEDAE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AB03E9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65EC216" w14:textId="77777777" w:rsidR="00AA6A23" w:rsidRPr="003632E2" w:rsidRDefault="00AA6A23" w:rsidP="00260661">
            <w:pPr>
              <w:jc w:val="left"/>
              <w:rPr>
                <w:rFonts w:cs="Arial"/>
                <w:sz w:val="14"/>
                <w:szCs w:val="14"/>
              </w:rPr>
            </w:pPr>
            <w:r w:rsidRPr="003632E2">
              <w:rPr>
                <w:rFonts w:cs="Arial"/>
                <w:sz w:val="14"/>
                <w:szCs w:val="14"/>
              </w:rPr>
              <w:t>MOTIVO_CANCEL_NAO_REALIZADO</w:t>
            </w:r>
          </w:p>
        </w:tc>
        <w:tc>
          <w:tcPr>
            <w:tcW w:w="1388" w:type="pct"/>
            <w:tcBorders>
              <w:top w:val="nil"/>
              <w:left w:val="nil"/>
              <w:bottom w:val="single" w:sz="4" w:space="0" w:color="auto"/>
              <w:right w:val="single" w:sz="4" w:space="0" w:color="auto"/>
            </w:tcBorders>
            <w:shd w:val="clear" w:color="000000" w:fill="auto"/>
            <w:vAlign w:val="bottom"/>
            <w:hideMark/>
          </w:tcPr>
          <w:p w14:paraId="4C48908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43AE6B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1A8EA6A" w14:textId="77777777" w:rsidR="00AA6A23" w:rsidRPr="003632E2" w:rsidRDefault="00AA6A23" w:rsidP="00260661">
            <w:pPr>
              <w:jc w:val="left"/>
              <w:rPr>
                <w:rFonts w:cs="Arial"/>
                <w:sz w:val="14"/>
                <w:szCs w:val="14"/>
              </w:rPr>
            </w:pPr>
            <w:r w:rsidRPr="003632E2">
              <w:rPr>
                <w:rFonts w:cs="Arial"/>
                <w:sz w:val="14"/>
                <w:szCs w:val="14"/>
              </w:rPr>
              <w:t>MOTIVO_FLAG_MANTIDO</w:t>
            </w:r>
          </w:p>
        </w:tc>
        <w:tc>
          <w:tcPr>
            <w:tcW w:w="343" w:type="pct"/>
            <w:tcBorders>
              <w:top w:val="nil"/>
              <w:left w:val="nil"/>
              <w:bottom w:val="single" w:sz="4" w:space="0" w:color="auto"/>
              <w:right w:val="single" w:sz="4" w:space="0" w:color="auto"/>
            </w:tcBorders>
            <w:shd w:val="clear" w:color="000000" w:fill="F2F2F2"/>
            <w:noWrap/>
            <w:vAlign w:val="center"/>
            <w:hideMark/>
          </w:tcPr>
          <w:p w14:paraId="2835D96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4E1DF51"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841084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1E7948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C3A3891" w14:textId="77777777" w:rsidR="00AA6A23" w:rsidRPr="003632E2" w:rsidRDefault="00AA6A23" w:rsidP="00260661">
            <w:pPr>
              <w:jc w:val="left"/>
              <w:rPr>
                <w:rFonts w:cs="Arial"/>
                <w:sz w:val="14"/>
                <w:szCs w:val="14"/>
              </w:rPr>
            </w:pPr>
            <w:r w:rsidRPr="003632E2">
              <w:rPr>
                <w:rFonts w:cs="Arial"/>
                <w:sz w:val="14"/>
                <w:szCs w:val="14"/>
              </w:rPr>
              <w:t>MOTIVO_FLAG_MANTIDO</w:t>
            </w:r>
          </w:p>
        </w:tc>
        <w:tc>
          <w:tcPr>
            <w:tcW w:w="1388" w:type="pct"/>
            <w:tcBorders>
              <w:top w:val="nil"/>
              <w:left w:val="nil"/>
              <w:bottom w:val="single" w:sz="4" w:space="0" w:color="auto"/>
              <w:right w:val="single" w:sz="4" w:space="0" w:color="auto"/>
            </w:tcBorders>
            <w:shd w:val="clear" w:color="000000" w:fill="auto"/>
            <w:vAlign w:val="bottom"/>
            <w:hideMark/>
          </w:tcPr>
          <w:p w14:paraId="2098E2A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B7108A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2B11AF3" w14:textId="77777777" w:rsidR="00AA6A23" w:rsidRPr="003632E2" w:rsidRDefault="00AA6A23" w:rsidP="00260661">
            <w:pPr>
              <w:jc w:val="left"/>
              <w:rPr>
                <w:rFonts w:cs="Arial"/>
                <w:sz w:val="14"/>
                <w:szCs w:val="14"/>
              </w:rPr>
            </w:pPr>
            <w:r w:rsidRPr="003632E2">
              <w:rPr>
                <w:rFonts w:cs="Arial"/>
                <w:sz w:val="14"/>
                <w:szCs w:val="14"/>
              </w:rPr>
              <w:t>MOTIVO_FLAG_RETIRADO</w:t>
            </w:r>
          </w:p>
        </w:tc>
        <w:tc>
          <w:tcPr>
            <w:tcW w:w="343" w:type="pct"/>
            <w:tcBorders>
              <w:top w:val="nil"/>
              <w:left w:val="nil"/>
              <w:bottom w:val="single" w:sz="4" w:space="0" w:color="auto"/>
              <w:right w:val="single" w:sz="4" w:space="0" w:color="auto"/>
            </w:tcBorders>
            <w:shd w:val="clear" w:color="000000" w:fill="F2F2F2"/>
            <w:noWrap/>
            <w:vAlign w:val="center"/>
            <w:hideMark/>
          </w:tcPr>
          <w:p w14:paraId="5F639F6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BE775C3"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99D728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840C50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7D422D2" w14:textId="77777777" w:rsidR="00AA6A23" w:rsidRPr="003632E2" w:rsidRDefault="00AA6A23" w:rsidP="00260661">
            <w:pPr>
              <w:jc w:val="left"/>
              <w:rPr>
                <w:rFonts w:cs="Arial"/>
                <w:sz w:val="14"/>
                <w:szCs w:val="14"/>
              </w:rPr>
            </w:pPr>
            <w:r w:rsidRPr="003632E2">
              <w:rPr>
                <w:rFonts w:cs="Arial"/>
                <w:sz w:val="14"/>
                <w:szCs w:val="14"/>
              </w:rPr>
              <w:t>MOTIVO_FLAG_RETIRADO</w:t>
            </w:r>
          </w:p>
        </w:tc>
        <w:tc>
          <w:tcPr>
            <w:tcW w:w="1388" w:type="pct"/>
            <w:tcBorders>
              <w:top w:val="nil"/>
              <w:left w:val="nil"/>
              <w:bottom w:val="single" w:sz="4" w:space="0" w:color="auto"/>
              <w:right w:val="single" w:sz="4" w:space="0" w:color="auto"/>
            </w:tcBorders>
            <w:shd w:val="clear" w:color="000000" w:fill="auto"/>
            <w:vAlign w:val="bottom"/>
            <w:hideMark/>
          </w:tcPr>
          <w:p w14:paraId="1048946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7CCC61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A65F072" w14:textId="77777777" w:rsidR="00AA6A23" w:rsidRPr="003632E2" w:rsidRDefault="00AA6A23" w:rsidP="00260661">
            <w:pPr>
              <w:jc w:val="left"/>
              <w:rPr>
                <w:rFonts w:cs="Arial"/>
                <w:sz w:val="14"/>
                <w:szCs w:val="14"/>
              </w:rPr>
            </w:pPr>
            <w:r w:rsidRPr="003632E2">
              <w:rPr>
                <w:rFonts w:cs="Arial"/>
                <w:sz w:val="14"/>
                <w:szCs w:val="14"/>
              </w:rPr>
              <w:t>MOTIVO_PENDENTE_DE_CONTATO</w:t>
            </w:r>
          </w:p>
        </w:tc>
        <w:tc>
          <w:tcPr>
            <w:tcW w:w="343" w:type="pct"/>
            <w:tcBorders>
              <w:top w:val="nil"/>
              <w:left w:val="nil"/>
              <w:bottom w:val="single" w:sz="4" w:space="0" w:color="auto"/>
              <w:right w:val="single" w:sz="4" w:space="0" w:color="auto"/>
            </w:tcBorders>
            <w:shd w:val="clear" w:color="000000" w:fill="F2F2F2"/>
            <w:noWrap/>
            <w:vAlign w:val="center"/>
            <w:hideMark/>
          </w:tcPr>
          <w:p w14:paraId="43C60FF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05F6CA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7D8B23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F39B68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41B5A7E" w14:textId="77777777" w:rsidR="00AA6A23" w:rsidRPr="003632E2" w:rsidRDefault="00AA6A23" w:rsidP="00260661">
            <w:pPr>
              <w:jc w:val="left"/>
              <w:rPr>
                <w:rFonts w:cs="Arial"/>
                <w:sz w:val="14"/>
                <w:szCs w:val="14"/>
              </w:rPr>
            </w:pPr>
            <w:r w:rsidRPr="003632E2">
              <w:rPr>
                <w:rFonts w:cs="Arial"/>
                <w:sz w:val="14"/>
                <w:szCs w:val="14"/>
              </w:rPr>
              <w:t>MOTIVO_PENDENTE_DE_CONTATO</w:t>
            </w:r>
          </w:p>
        </w:tc>
        <w:tc>
          <w:tcPr>
            <w:tcW w:w="1388" w:type="pct"/>
            <w:tcBorders>
              <w:top w:val="nil"/>
              <w:left w:val="nil"/>
              <w:bottom w:val="single" w:sz="4" w:space="0" w:color="auto"/>
              <w:right w:val="single" w:sz="4" w:space="0" w:color="auto"/>
            </w:tcBorders>
            <w:shd w:val="clear" w:color="000000" w:fill="auto"/>
            <w:vAlign w:val="bottom"/>
            <w:hideMark/>
          </w:tcPr>
          <w:p w14:paraId="286B4F4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B24620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5D8006D" w14:textId="77777777" w:rsidR="00AA6A23" w:rsidRPr="003632E2" w:rsidRDefault="00AA6A23" w:rsidP="00260661">
            <w:pPr>
              <w:jc w:val="left"/>
              <w:rPr>
                <w:rFonts w:cs="Arial"/>
                <w:sz w:val="14"/>
                <w:szCs w:val="14"/>
              </w:rPr>
            </w:pPr>
            <w:r w:rsidRPr="003632E2">
              <w:rPr>
                <w:rFonts w:cs="Arial"/>
                <w:sz w:val="14"/>
                <w:szCs w:val="14"/>
              </w:rPr>
              <w:t>MOVEL_VINCULADO</w:t>
            </w:r>
          </w:p>
        </w:tc>
        <w:tc>
          <w:tcPr>
            <w:tcW w:w="343" w:type="pct"/>
            <w:tcBorders>
              <w:top w:val="nil"/>
              <w:left w:val="nil"/>
              <w:bottom w:val="single" w:sz="4" w:space="0" w:color="auto"/>
              <w:right w:val="single" w:sz="4" w:space="0" w:color="auto"/>
            </w:tcBorders>
            <w:shd w:val="clear" w:color="000000" w:fill="F2F2F2"/>
            <w:noWrap/>
            <w:vAlign w:val="center"/>
            <w:hideMark/>
          </w:tcPr>
          <w:p w14:paraId="0A95258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6CE3E6F"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13DE23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E1D4E0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5470C6F" w14:textId="77777777" w:rsidR="00AA6A23" w:rsidRPr="003632E2" w:rsidRDefault="00AA6A23" w:rsidP="00260661">
            <w:pPr>
              <w:jc w:val="left"/>
              <w:rPr>
                <w:rFonts w:cs="Arial"/>
                <w:sz w:val="14"/>
                <w:szCs w:val="14"/>
              </w:rPr>
            </w:pPr>
            <w:r w:rsidRPr="003632E2">
              <w:rPr>
                <w:rFonts w:cs="Arial"/>
                <w:sz w:val="14"/>
                <w:szCs w:val="14"/>
              </w:rPr>
              <w:t>MOVEL_VINCULADO</w:t>
            </w:r>
          </w:p>
        </w:tc>
        <w:tc>
          <w:tcPr>
            <w:tcW w:w="1388" w:type="pct"/>
            <w:tcBorders>
              <w:top w:val="nil"/>
              <w:left w:val="nil"/>
              <w:bottom w:val="single" w:sz="4" w:space="0" w:color="auto"/>
              <w:right w:val="single" w:sz="4" w:space="0" w:color="auto"/>
            </w:tcBorders>
            <w:shd w:val="clear" w:color="000000" w:fill="auto"/>
            <w:vAlign w:val="bottom"/>
            <w:hideMark/>
          </w:tcPr>
          <w:p w14:paraId="11B4AB8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547ED6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DD0C104" w14:textId="77777777" w:rsidR="00AA6A23" w:rsidRPr="003632E2" w:rsidRDefault="00AA6A23" w:rsidP="00260661">
            <w:pPr>
              <w:jc w:val="left"/>
              <w:rPr>
                <w:rFonts w:cs="Arial"/>
                <w:sz w:val="14"/>
                <w:szCs w:val="14"/>
              </w:rPr>
            </w:pPr>
            <w:r w:rsidRPr="003632E2">
              <w:rPr>
                <w:rFonts w:cs="Arial"/>
                <w:sz w:val="14"/>
                <w:szCs w:val="14"/>
              </w:rPr>
              <w:t>NEGATIVADO_ABERTURA_PROC_OI</w:t>
            </w:r>
          </w:p>
        </w:tc>
        <w:tc>
          <w:tcPr>
            <w:tcW w:w="343" w:type="pct"/>
            <w:tcBorders>
              <w:top w:val="nil"/>
              <w:left w:val="nil"/>
              <w:bottom w:val="single" w:sz="4" w:space="0" w:color="auto"/>
              <w:right w:val="single" w:sz="4" w:space="0" w:color="auto"/>
            </w:tcBorders>
            <w:shd w:val="clear" w:color="000000" w:fill="F2F2F2"/>
            <w:noWrap/>
            <w:vAlign w:val="center"/>
            <w:hideMark/>
          </w:tcPr>
          <w:p w14:paraId="6C898B9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3BC4710"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8FF27B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FA3C83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9459272" w14:textId="77777777" w:rsidR="00AA6A23" w:rsidRPr="003632E2" w:rsidRDefault="00AA6A23" w:rsidP="00260661">
            <w:pPr>
              <w:jc w:val="left"/>
              <w:rPr>
                <w:rFonts w:cs="Arial"/>
                <w:sz w:val="14"/>
                <w:szCs w:val="14"/>
              </w:rPr>
            </w:pPr>
            <w:r w:rsidRPr="003632E2">
              <w:rPr>
                <w:rFonts w:cs="Arial"/>
                <w:sz w:val="14"/>
                <w:szCs w:val="14"/>
              </w:rPr>
              <w:t>NEGATIVADO_ABERTURA_PROC_OI</w:t>
            </w:r>
          </w:p>
        </w:tc>
        <w:tc>
          <w:tcPr>
            <w:tcW w:w="1388" w:type="pct"/>
            <w:tcBorders>
              <w:top w:val="nil"/>
              <w:left w:val="nil"/>
              <w:bottom w:val="single" w:sz="4" w:space="0" w:color="auto"/>
              <w:right w:val="single" w:sz="4" w:space="0" w:color="auto"/>
            </w:tcBorders>
            <w:shd w:val="clear" w:color="000000" w:fill="auto"/>
            <w:vAlign w:val="bottom"/>
            <w:hideMark/>
          </w:tcPr>
          <w:p w14:paraId="1D0FE16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DB30C4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36BB4AE" w14:textId="77777777" w:rsidR="00AA6A23" w:rsidRPr="003632E2" w:rsidRDefault="00AA6A23" w:rsidP="00260661">
            <w:pPr>
              <w:jc w:val="left"/>
              <w:rPr>
                <w:rFonts w:cs="Arial"/>
                <w:sz w:val="14"/>
                <w:szCs w:val="14"/>
              </w:rPr>
            </w:pPr>
            <w:r w:rsidRPr="003632E2">
              <w:rPr>
                <w:rFonts w:cs="Arial"/>
                <w:sz w:val="14"/>
                <w:szCs w:val="14"/>
              </w:rPr>
              <w:t>NUM_CONTATO_SOLIC_NOME_TITULAR</w:t>
            </w:r>
          </w:p>
        </w:tc>
        <w:tc>
          <w:tcPr>
            <w:tcW w:w="343" w:type="pct"/>
            <w:tcBorders>
              <w:top w:val="nil"/>
              <w:left w:val="nil"/>
              <w:bottom w:val="single" w:sz="4" w:space="0" w:color="auto"/>
              <w:right w:val="single" w:sz="4" w:space="0" w:color="auto"/>
            </w:tcBorders>
            <w:shd w:val="clear" w:color="000000" w:fill="F2F2F2"/>
            <w:noWrap/>
            <w:vAlign w:val="center"/>
            <w:hideMark/>
          </w:tcPr>
          <w:p w14:paraId="45FF416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C7C6C6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C5855E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3E57E7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631E143" w14:textId="77777777" w:rsidR="00AA6A23" w:rsidRPr="003632E2" w:rsidRDefault="00AA6A23" w:rsidP="00260661">
            <w:pPr>
              <w:jc w:val="left"/>
              <w:rPr>
                <w:rFonts w:cs="Arial"/>
                <w:sz w:val="14"/>
                <w:szCs w:val="14"/>
              </w:rPr>
            </w:pPr>
            <w:r w:rsidRPr="003632E2">
              <w:rPr>
                <w:rFonts w:cs="Arial"/>
                <w:sz w:val="14"/>
                <w:szCs w:val="14"/>
              </w:rPr>
              <w:t>NUM_CONTATO_SOLIC_NOME_TITULAR</w:t>
            </w:r>
          </w:p>
        </w:tc>
        <w:tc>
          <w:tcPr>
            <w:tcW w:w="1388" w:type="pct"/>
            <w:tcBorders>
              <w:top w:val="nil"/>
              <w:left w:val="nil"/>
              <w:bottom w:val="single" w:sz="4" w:space="0" w:color="auto"/>
              <w:right w:val="single" w:sz="4" w:space="0" w:color="auto"/>
            </w:tcBorders>
            <w:shd w:val="clear" w:color="000000" w:fill="auto"/>
            <w:vAlign w:val="bottom"/>
            <w:hideMark/>
          </w:tcPr>
          <w:p w14:paraId="729BCA7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327EA9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8EAB990" w14:textId="77777777" w:rsidR="00AA6A23" w:rsidRPr="003632E2" w:rsidRDefault="00AA6A23" w:rsidP="00260661">
            <w:pPr>
              <w:jc w:val="left"/>
              <w:rPr>
                <w:rFonts w:cs="Arial"/>
                <w:sz w:val="14"/>
                <w:szCs w:val="14"/>
              </w:rPr>
            </w:pPr>
            <w:r w:rsidRPr="003632E2">
              <w:rPr>
                <w:rFonts w:cs="Arial"/>
                <w:sz w:val="14"/>
                <w:szCs w:val="14"/>
              </w:rPr>
              <w:t>NUM_PROTOCOLO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1FDDA4E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50AFDD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1B9F4F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5F8180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9BE8C07" w14:textId="77777777" w:rsidR="00AA6A23" w:rsidRPr="003632E2" w:rsidRDefault="00AA6A23" w:rsidP="00260661">
            <w:pPr>
              <w:jc w:val="left"/>
              <w:rPr>
                <w:rFonts w:cs="Arial"/>
                <w:sz w:val="14"/>
                <w:szCs w:val="14"/>
              </w:rPr>
            </w:pPr>
            <w:r w:rsidRPr="003632E2">
              <w:rPr>
                <w:rFonts w:cs="Arial"/>
                <w:sz w:val="14"/>
                <w:szCs w:val="14"/>
              </w:rPr>
              <w:t>NUM_PROTOCOLO</w:t>
            </w:r>
          </w:p>
        </w:tc>
        <w:tc>
          <w:tcPr>
            <w:tcW w:w="1388" w:type="pct"/>
            <w:tcBorders>
              <w:top w:val="nil"/>
              <w:left w:val="nil"/>
              <w:bottom w:val="single" w:sz="4" w:space="0" w:color="auto"/>
              <w:right w:val="single" w:sz="4" w:space="0" w:color="auto"/>
            </w:tcBorders>
            <w:shd w:val="clear" w:color="000000" w:fill="auto"/>
            <w:vAlign w:val="bottom"/>
            <w:hideMark/>
          </w:tcPr>
          <w:p w14:paraId="6E0EA6F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1019E5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D6021D5" w14:textId="77777777" w:rsidR="00AA6A23" w:rsidRPr="003632E2" w:rsidRDefault="00AA6A23" w:rsidP="00260661">
            <w:pPr>
              <w:jc w:val="left"/>
              <w:rPr>
                <w:rFonts w:cs="Arial"/>
                <w:sz w:val="14"/>
                <w:szCs w:val="14"/>
              </w:rPr>
            </w:pPr>
            <w:r w:rsidRPr="003632E2">
              <w:rPr>
                <w:rFonts w:cs="Arial"/>
                <w:sz w:val="14"/>
                <w:szCs w:val="14"/>
              </w:rPr>
              <w:t>NUM_TT_AJUSTE</w:t>
            </w:r>
          </w:p>
        </w:tc>
        <w:tc>
          <w:tcPr>
            <w:tcW w:w="343" w:type="pct"/>
            <w:tcBorders>
              <w:top w:val="nil"/>
              <w:left w:val="nil"/>
              <w:bottom w:val="single" w:sz="4" w:space="0" w:color="auto"/>
              <w:right w:val="single" w:sz="4" w:space="0" w:color="auto"/>
            </w:tcBorders>
            <w:shd w:val="clear" w:color="000000" w:fill="F2F2F2"/>
            <w:noWrap/>
            <w:vAlign w:val="center"/>
            <w:hideMark/>
          </w:tcPr>
          <w:p w14:paraId="1BFEED4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DE285C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633F9B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2FFBF1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851C400" w14:textId="77777777" w:rsidR="00AA6A23" w:rsidRPr="003632E2" w:rsidRDefault="00AA6A23" w:rsidP="00260661">
            <w:pPr>
              <w:jc w:val="left"/>
              <w:rPr>
                <w:rFonts w:cs="Arial"/>
                <w:sz w:val="14"/>
                <w:szCs w:val="14"/>
              </w:rPr>
            </w:pPr>
            <w:r w:rsidRPr="003632E2">
              <w:rPr>
                <w:rFonts w:cs="Arial"/>
                <w:sz w:val="14"/>
                <w:szCs w:val="14"/>
              </w:rPr>
              <w:t>NUM_TT_AJUSTE</w:t>
            </w:r>
          </w:p>
        </w:tc>
        <w:tc>
          <w:tcPr>
            <w:tcW w:w="1388" w:type="pct"/>
            <w:tcBorders>
              <w:top w:val="nil"/>
              <w:left w:val="nil"/>
              <w:bottom w:val="single" w:sz="4" w:space="0" w:color="auto"/>
              <w:right w:val="single" w:sz="4" w:space="0" w:color="auto"/>
            </w:tcBorders>
            <w:shd w:val="clear" w:color="000000" w:fill="auto"/>
            <w:vAlign w:val="bottom"/>
            <w:hideMark/>
          </w:tcPr>
          <w:p w14:paraId="43D8D8C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701FE3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6244B17" w14:textId="77777777" w:rsidR="00AA6A23" w:rsidRPr="003632E2" w:rsidRDefault="00AA6A23" w:rsidP="00260661">
            <w:pPr>
              <w:jc w:val="left"/>
              <w:rPr>
                <w:rFonts w:cs="Arial"/>
                <w:sz w:val="14"/>
                <w:szCs w:val="14"/>
              </w:rPr>
            </w:pPr>
            <w:r w:rsidRPr="003632E2">
              <w:rPr>
                <w:rFonts w:cs="Arial"/>
                <w:sz w:val="14"/>
                <w:szCs w:val="14"/>
              </w:rPr>
              <w:t>NOME_ADVOGADO</w:t>
            </w:r>
          </w:p>
        </w:tc>
        <w:tc>
          <w:tcPr>
            <w:tcW w:w="343" w:type="pct"/>
            <w:tcBorders>
              <w:top w:val="nil"/>
              <w:left w:val="nil"/>
              <w:bottom w:val="single" w:sz="4" w:space="0" w:color="auto"/>
              <w:right w:val="single" w:sz="4" w:space="0" w:color="auto"/>
            </w:tcBorders>
            <w:shd w:val="clear" w:color="000000" w:fill="F2F2F2"/>
            <w:noWrap/>
            <w:vAlign w:val="center"/>
            <w:hideMark/>
          </w:tcPr>
          <w:p w14:paraId="1961A95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2A95AD9"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60F092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9DFF51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FCA42DB" w14:textId="77777777" w:rsidR="00AA6A23" w:rsidRPr="003632E2" w:rsidRDefault="00AA6A23" w:rsidP="00260661">
            <w:pPr>
              <w:jc w:val="left"/>
              <w:rPr>
                <w:rFonts w:cs="Arial"/>
                <w:sz w:val="14"/>
                <w:szCs w:val="14"/>
              </w:rPr>
            </w:pPr>
            <w:r w:rsidRPr="003632E2">
              <w:rPr>
                <w:rFonts w:cs="Arial"/>
                <w:sz w:val="14"/>
                <w:szCs w:val="14"/>
              </w:rPr>
              <w:t>NOME_ADVOGADO</w:t>
            </w:r>
          </w:p>
        </w:tc>
        <w:tc>
          <w:tcPr>
            <w:tcW w:w="1388" w:type="pct"/>
            <w:tcBorders>
              <w:top w:val="nil"/>
              <w:left w:val="nil"/>
              <w:bottom w:val="single" w:sz="4" w:space="0" w:color="auto"/>
              <w:right w:val="single" w:sz="4" w:space="0" w:color="auto"/>
            </w:tcBorders>
            <w:shd w:val="clear" w:color="000000" w:fill="auto"/>
            <w:vAlign w:val="bottom"/>
            <w:hideMark/>
          </w:tcPr>
          <w:p w14:paraId="7D739AA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DD762B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28291AD" w14:textId="77777777" w:rsidR="00AA6A23" w:rsidRPr="003632E2" w:rsidRDefault="00AA6A23" w:rsidP="00260661">
            <w:pPr>
              <w:jc w:val="left"/>
              <w:rPr>
                <w:rFonts w:cs="Arial"/>
                <w:sz w:val="14"/>
                <w:szCs w:val="14"/>
              </w:rPr>
            </w:pPr>
            <w:r w:rsidRPr="003632E2">
              <w:rPr>
                <w:rFonts w:cs="Arial"/>
                <w:sz w:val="14"/>
                <w:szCs w:val="14"/>
              </w:rPr>
              <w:t>NUMERO_SOLICITACAO_SERVICOS</w:t>
            </w:r>
          </w:p>
        </w:tc>
        <w:tc>
          <w:tcPr>
            <w:tcW w:w="343" w:type="pct"/>
            <w:tcBorders>
              <w:top w:val="nil"/>
              <w:left w:val="nil"/>
              <w:bottom w:val="single" w:sz="4" w:space="0" w:color="auto"/>
              <w:right w:val="single" w:sz="4" w:space="0" w:color="auto"/>
            </w:tcBorders>
            <w:shd w:val="clear" w:color="000000" w:fill="F2F2F2"/>
            <w:noWrap/>
            <w:vAlign w:val="center"/>
            <w:hideMark/>
          </w:tcPr>
          <w:p w14:paraId="661B397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D787D1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264040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1FB08C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68CE01B" w14:textId="77777777" w:rsidR="00AA6A23" w:rsidRPr="003632E2" w:rsidRDefault="00AA6A23" w:rsidP="00260661">
            <w:pPr>
              <w:jc w:val="left"/>
              <w:rPr>
                <w:rFonts w:cs="Arial"/>
                <w:sz w:val="14"/>
                <w:szCs w:val="14"/>
              </w:rPr>
            </w:pPr>
            <w:r w:rsidRPr="003632E2">
              <w:rPr>
                <w:rFonts w:cs="Arial"/>
                <w:sz w:val="14"/>
                <w:szCs w:val="14"/>
              </w:rPr>
              <w:t>NUMERO_SOLICITACAO_SERVICOS</w:t>
            </w:r>
          </w:p>
        </w:tc>
        <w:tc>
          <w:tcPr>
            <w:tcW w:w="1388" w:type="pct"/>
            <w:tcBorders>
              <w:top w:val="nil"/>
              <w:left w:val="nil"/>
              <w:bottom w:val="single" w:sz="4" w:space="0" w:color="auto"/>
              <w:right w:val="single" w:sz="4" w:space="0" w:color="auto"/>
            </w:tcBorders>
            <w:shd w:val="clear" w:color="000000" w:fill="auto"/>
            <w:vAlign w:val="bottom"/>
            <w:hideMark/>
          </w:tcPr>
          <w:p w14:paraId="157E6AE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7C72F3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AF25DDF" w14:textId="77777777" w:rsidR="00AA6A23" w:rsidRPr="003632E2" w:rsidRDefault="00AA6A23" w:rsidP="00260661">
            <w:pPr>
              <w:jc w:val="left"/>
              <w:rPr>
                <w:rFonts w:cs="Arial"/>
                <w:sz w:val="14"/>
                <w:szCs w:val="14"/>
              </w:rPr>
            </w:pPr>
            <w:r w:rsidRPr="003632E2">
              <w:rPr>
                <w:rFonts w:cs="Arial"/>
                <w:sz w:val="14"/>
                <w:szCs w:val="14"/>
              </w:rPr>
              <w:t>NUMERO_PROTOCOLO</w:t>
            </w:r>
          </w:p>
        </w:tc>
        <w:tc>
          <w:tcPr>
            <w:tcW w:w="343" w:type="pct"/>
            <w:tcBorders>
              <w:top w:val="nil"/>
              <w:left w:val="nil"/>
              <w:bottom w:val="single" w:sz="4" w:space="0" w:color="auto"/>
              <w:right w:val="single" w:sz="4" w:space="0" w:color="auto"/>
            </w:tcBorders>
            <w:shd w:val="clear" w:color="000000" w:fill="F2F2F2"/>
            <w:noWrap/>
            <w:vAlign w:val="center"/>
            <w:hideMark/>
          </w:tcPr>
          <w:p w14:paraId="7F07FC9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073139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9C43C3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845C24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73BB4AD" w14:textId="77777777" w:rsidR="00AA6A23" w:rsidRPr="003632E2" w:rsidRDefault="00AA6A23" w:rsidP="00260661">
            <w:pPr>
              <w:jc w:val="left"/>
              <w:rPr>
                <w:rFonts w:cs="Arial"/>
                <w:sz w:val="14"/>
                <w:szCs w:val="14"/>
              </w:rPr>
            </w:pPr>
            <w:r w:rsidRPr="003632E2">
              <w:rPr>
                <w:rFonts w:cs="Arial"/>
                <w:sz w:val="14"/>
                <w:szCs w:val="14"/>
              </w:rPr>
              <w:t>NUMERO_PROTOCOLO</w:t>
            </w:r>
          </w:p>
        </w:tc>
        <w:tc>
          <w:tcPr>
            <w:tcW w:w="1388" w:type="pct"/>
            <w:tcBorders>
              <w:top w:val="nil"/>
              <w:left w:val="nil"/>
              <w:bottom w:val="single" w:sz="4" w:space="0" w:color="auto"/>
              <w:right w:val="single" w:sz="4" w:space="0" w:color="auto"/>
            </w:tcBorders>
            <w:shd w:val="clear" w:color="000000" w:fill="auto"/>
            <w:vAlign w:val="bottom"/>
            <w:hideMark/>
          </w:tcPr>
          <w:p w14:paraId="088F2D3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53494E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F6B1158" w14:textId="77777777" w:rsidR="00AA6A23" w:rsidRPr="003632E2" w:rsidRDefault="00AA6A23" w:rsidP="00260661">
            <w:pPr>
              <w:jc w:val="left"/>
              <w:rPr>
                <w:rFonts w:cs="Arial"/>
                <w:sz w:val="14"/>
                <w:szCs w:val="14"/>
              </w:rPr>
            </w:pPr>
            <w:r w:rsidRPr="003632E2">
              <w:rPr>
                <w:rFonts w:cs="Arial"/>
                <w:sz w:val="14"/>
                <w:szCs w:val="14"/>
              </w:rPr>
              <w:t>NUMERO_FICTICIO</w:t>
            </w:r>
          </w:p>
        </w:tc>
        <w:tc>
          <w:tcPr>
            <w:tcW w:w="343" w:type="pct"/>
            <w:tcBorders>
              <w:top w:val="nil"/>
              <w:left w:val="nil"/>
              <w:bottom w:val="single" w:sz="4" w:space="0" w:color="auto"/>
              <w:right w:val="single" w:sz="4" w:space="0" w:color="auto"/>
            </w:tcBorders>
            <w:shd w:val="clear" w:color="000000" w:fill="F2F2F2"/>
            <w:noWrap/>
            <w:vAlign w:val="center"/>
            <w:hideMark/>
          </w:tcPr>
          <w:p w14:paraId="3985380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6C272CD"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CBB06A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DFB08E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290CC99" w14:textId="77777777" w:rsidR="00AA6A23" w:rsidRPr="003632E2" w:rsidRDefault="00AA6A23" w:rsidP="00260661">
            <w:pPr>
              <w:jc w:val="left"/>
              <w:rPr>
                <w:rFonts w:cs="Arial"/>
                <w:sz w:val="14"/>
                <w:szCs w:val="14"/>
              </w:rPr>
            </w:pPr>
            <w:r w:rsidRPr="003632E2">
              <w:rPr>
                <w:rFonts w:cs="Arial"/>
                <w:sz w:val="14"/>
                <w:szCs w:val="14"/>
              </w:rPr>
              <w:t>NUMERO_FICTICIO</w:t>
            </w:r>
          </w:p>
        </w:tc>
        <w:tc>
          <w:tcPr>
            <w:tcW w:w="1388" w:type="pct"/>
            <w:tcBorders>
              <w:top w:val="nil"/>
              <w:left w:val="nil"/>
              <w:bottom w:val="single" w:sz="4" w:space="0" w:color="auto"/>
              <w:right w:val="single" w:sz="4" w:space="0" w:color="auto"/>
            </w:tcBorders>
            <w:shd w:val="clear" w:color="000000" w:fill="auto"/>
            <w:vAlign w:val="bottom"/>
            <w:hideMark/>
          </w:tcPr>
          <w:p w14:paraId="4805E52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BD0224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D425C27" w14:textId="77777777" w:rsidR="00AA6A23" w:rsidRPr="003632E2" w:rsidRDefault="00AA6A23" w:rsidP="00260661">
            <w:pPr>
              <w:jc w:val="left"/>
              <w:rPr>
                <w:rFonts w:cs="Arial"/>
                <w:sz w:val="14"/>
                <w:szCs w:val="14"/>
              </w:rPr>
            </w:pPr>
            <w:r w:rsidRPr="003632E2">
              <w:rPr>
                <w:rFonts w:cs="Arial"/>
                <w:sz w:val="14"/>
                <w:szCs w:val="14"/>
              </w:rPr>
              <w:t>NUMERO_OI_QUAL_SMS_FOI_ENVIADO</w:t>
            </w:r>
          </w:p>
        </w:tc>
        <w:tc>
          <w:tcPr>
            <w:tcW w:w="343" w:type="pct"/>
            <w:tcBorders>
              <w:top w:val="nil"/>
              <w:left w:val="nil"/>
              <w:bottom w:val="single" w:sz="4" w:space="0" w:color="auto"/>
              <w:right w:val="single" w:sz="4" w:space="0" w:color="auto"/>
            </w:tcBorders>
            <w:shd w:val="clear" w:color="000000" w:fill="F2F2F2"/>
            <w:noWrap/>
            <w:vAlign w:val="center"/>
            <w:hideMark/>
          </w:tcPr>
          <w:p w14:paraId="25D6416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796C76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E6DB2B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16DAB3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74F02B3" w14:textId="77777777" w:rsidR="00AA6A23" w:rsidRPr="003632E2" w:rsidRDefault="00AA6A23" w:rsidP="00260661">
            <w:pPr>
              <w:jc w:val="left"/>
              <w:rPr>
                <w:rFonts w:cs="Arial"/>
                <w:sz w:val="14"/>
                <w:szCs w:val="14"/>
              </w:rPr>
            </w:pPr>
            <w:r w:rsidRPr="003632E2">
              <w:rPr>
                <w:rFonts w:cs="Arial"/>
                <w:sz w:val="14"/>
                <w:szCs w:val="14"/>
              </w:rPr>
              <w:t>NUMERO_OI_QUAL_SMS_FOI_ENVIADO</w:t>
            </w:r>
          </w:p>
        </w:tc>
        <w:tc>
          <w:tcPr>
            <w:tcW w:w="1388" w:type="pct"/>
            <w:tcBorders>
              <w:top w:val="nil"/>
              <w:left w:val="nil"/>
              <w:bottom w:val="single" w:sz="4" w:space="0" w:color="auto"/>
              <w:right w:val="single" w:sz="4" w:space="0" w:color="auto"/>
            </w:tcBorders>
            <w:shd w:val="clear" w:color="000000" w:fill="auto"/>
            <w:vAlign w:val="bottom"/>
            <w:hideMark/>
          </w:tcPr>
          <w:p w14:paraId="0D27681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D363DA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ABED56E" w14:textId="77777777" w:rsidR="00AA6A23" w:rsidRPr="003632E2" w:rsidRDefault="00AA6A23" w:rsidP="00260661">
            <w:pPr>
              <w:jc w:val="left"/>
              <w:rPr>
                <w:rFonts w:cs="Arial"/>
                <w:sz w:val="14"/>
                <w:szCs w:val="14"/>
              </w:rPr>
            </w:pPr>
            <w:r w:rsidRPr="003632E2">
              <w:rPr>
                <w:rFonts w:cs="Arial"/>
                <w:sz w:val="14"/>
                <w:szCs w:val="14"/>
              </w:rPr>
              <w:t>ORIGEM_RECLAMACAO</w:t>
            </w:r>
          </w:p>
        </w:tc>
        <w:tc>
          <w:tcPr>
            <w:tcW w:w="343" w:type="pct"/>
            <w:tcBorders>
              <w:top w:val="nil"/>
              <w:left w:val="nil"/>
              <w:bottom w:val="single" w:sz="4" w:space="0" w:color="auto"/>
              <w:right w:val="single" w:sz="4" w:space="0" w:color="auto"/>
            </w:tcBorders>
            <w:shd w:val="clear" w:color="000000" w:fill="F2F2F2"/>
            <w:noWrap/>
            <w:vAlign w:val="center"/>
            <w:hideMark/>
          </w:tcPr>
          <w:p w14:paraId="460EB12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CB011D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9A9670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2E2766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4E4EE63" w14:textId="77777777" w:rsidR="00AA6A23" w:rsidRPr="003632E2" w:rsidRDefault="00AA6A23" w:rsidP="00260661">
            <w:pPr>
              <w:jc w:val="left"/>
              <w:rPr>
                <w:rFonts w:cs="Arial"/>
                <w:sz w:val="14"/>
                <w:szCs w:val="14"/>
              </w:rPr>
            </w:pPr>
            <w:r w:rsidRPr="003632E2">
              <w:rPr>
                <w:rFonts w:cs="Arial"/>
                <w:sz w:val="14"/>
                <w:szCs w:val="14"/>
              </w:rPr>
              <w:t>ORIGEM_RECLAMACAO</w:t>
            </w:r>
          </w:p>
        </w:tc>
        <w:tc>
          <w:tcPr>
            <w:tcW w:w="1388" w:type="pct"/>
            <w:tcBorders>
              <w:top w:val="nil"/>
              <w:left w:val="nil"/>
              <w:bottom w:val="single" w:sz="4" w:space="0" w:color="auto"/>
              <w:right w:val="single" w:sz="4" w:space="0" w:color="auto"/>
            </w:tcBorders>
            <w:shd w:val="clear" w:color="000000" w:fill="auto"/>
            <w:vAlign w:val="bottom"/>
            <w:hideMark/>
          </w:tcPr>
          <w:p w14:paraId="1D9A22D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E3EBB2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4E93E49" w14:textId="77777777" w:rsidR="00AA6A23" w:rsidRPr="003632E2" w:rsidRDefault="00AA6A23" w:rsidP="00260661">
            <w:pPr>
              <w:jc w:val="left"/>
              <w:rPr>
                <w:rFonts w:cs="Arial"/>
                <w:sz w:val="14"/>
                <w:szCs w:val="14"/>
              </w:rPr>
            </w:pPr>
            <w:r w:rsidRPr="003632E2">
              <w:rPr>
                <w:rFonts w:cs="Arial"/>
                <w:sz w:val="14"/>
                <w:szCs w:val="14"/>
              </w:rPr>
              <w:t>OS_TT_SIAC1</w:t>
            </w:r>
          </w:p>
        </w:tc>
        <w:tc>
          <w:tcPr>
            <w:tcW w:w="343" w:type="pct"/>
            <w:tcBorders>
              <w:top w:val="nil"/>
              <w:left w:val="nil"/>
              <w:bottom w:val="single" w:sz="4" w:space="0" w:color="auto"/>
              <w:right w:val="single" w:sz="4" w:space="0" w:color="auto"/>
            </w:tcBorders>
            <w:shd w:val="clear" w:color="000000" w:fill="F2F2F2"/>
            <w:noWrap/>
            <w:vAlign w:val="center"/>
            <w:hideMark/>
          </w:tcPr>
          <w:p w14:paraId="63075CF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C85955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BC00EB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2024F7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DAF43CD" w14:textId="77777777" w:rsidR="00AA6A23" w:rsidRPr="003632E2" w:rsidRDefault="00AA6A23" w:rsidP="00260661">
            <w:pPr>
              <w:jc w:val="left"/>
              <w:rPr>
                <w:rFonts w:cs="Arial"/>
                <w:sz w:val="14"/>
                <w:szCs w:val="14"/>
              </w:rPr>
            </w:pPr>
            <w:r w:rsidRPr="003632E2">
              <w:rPr>
                <w:rFonts w:cs="Arial"/>
                <w:sz w:val="14"/>
                <w:szCs w:val="14"/>
              </w:rPr>
              <w:t>OS_TT_SIAC1</w:t>
            </w:r>
          </w:p>
        </w:tc>
        <w:tc>
          <w:tcPr>
            <w:tcW w:w="1388" w:type="pct"/>
            <w:tcBorders>
              <w:top w:val="nil"/>
              <w:left w:val="nil"/>
              <w:bottom w:val="single" w:sz="4" w:space="0" w:color="auto"/>
              <w:right w:val="single" w:sz="4" w:space="0" w:color="auto"/>
            </w:tcBorders>
            <w:shd w:val="clear" w:color="000000" w:fill="auto"/>
            <w:vAlign w:val="bottom"/>
            <w:hideMark/>
          </w:tcPr>
          <w:p w14:paraId="67C8D27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C92D27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79FA408" w14:textId="77777777" w:rsidR="00AA6A23" w:rsidRPr="003632E2" w:rsidRDefault="00AA6A23" w:rsidP="00260661">
            <w:pPr>
              <w:jc w:val="left"/>
              <w:rPr>
                <w:rFonts w:cs="Arial"/>
                <w:sz w:val="14"/>
                <w:szCs w:val="14"/>
              </w:rPr>
            </w:pPr>
            <w:r w:rsidRPr="003632E2">
              <w:rPr>
                <w:rFonts w:cs="Arial"/>
                <w:sz w:val="14"/>
                <w:szCs w:val="14"/>
              </w:rPr>
              <w:t>PASSIVEL_LIBERALIDADE</w:t>
            </w:r>
          </w:p>
        </w:tc>
        <w:tc>
          <w:tcPr>
            <w:tcW w:w="343" w:type="pct"/>
            <w:tcBorders>
              <w:top w:val="nil"/>
              <w:left w:val="nil"/>
              <w:bottom w:val="single" w:sz="4" w:space="0" w:color="auto"/>
              <w:right w:val="single" w:sz="4" w:space="0" w:color="auto"/>
            </w:tcBorders>
            <w:shd w:val="clear" w:color="000000" w:fill="F2F2F2"/>
            <w:noWrap/>
            <w:vAlign w:val="center"/>
            <w:hideMark/>
          </w:tcPr>
          <w:p w14:paraId="7264BC5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D99617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03CFDC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EDFA1B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44ACF34" w14:textId="77777777" w:rsidR="00AA6A23" w:rsidRPr="003632E2" w:rsidRDefault="00AA6A23" w:rsidP="00260661">
            <w:pPr>
              <w:jc w:val="left"/>
              <w:rPr>
                <w:rFonts w:cs="Arial"/>
                <w:sz w:val="14"/>
                <w:szCs w:val="14"/>
              </w:rPr>
            </w:pPr>
            <w:r w:rsidRPr="003632E2">
              <w:rPr>
                <w:rFonts w:cs="Arial"/>
                <w:sz w:val="14"/>
                <w:szCs w:val="14"/>
              </w:rPr>
              <w:t>PASSIVEL_LIBERALIDADE</w:t>
            </w:r>
          </w:p>
        </w:tc>
        <w:tc>
          <w:tcPr>
            <w:tcW w:w="1388" w:type="pct"/>
            <w:tcBorders>
              <w:top w:val="nil"/>
              <w:left w:val="nil"/>
              <w:bottom w:val="single" w:sz="4" w:space="0" w:color="auto"/>
              <w:right w:val="single" w:sz="4" w:space="0" w:color="auto"/>
            </w:tcBorders>
            <w:shd w:val="clear" w:color="000000" w:fill="auto"/>
            <w:vAlign w:val="bottom"/>
            <w:hideMark/>
          </w:tcPr>
          <w:p w14:paraId="04FBD7C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D527F7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7A16797" w14:textId="77777777" w:rsidR="00AA6A23" w:rsidRPr="003632E2" w:rsidRDefault="00AA6A23" w:rsidP="00260661">
            <w:pPr>
              <w:jc w:val="left"/>
              <w:rPr>
                <w:rFonts w:cs="Arial"/>
                <w:sz w:val="14"/>
                <w:szCs w:val="14"/>
              </w:rPr>
            </w:pPr>
            <w:r w:rsidRPr="003632E2">
              <w:rPr>
                <w:rFonts w:cs="Arial"/>
                <w:sz w:val="14"/>
                <w:szCs w:val="14"/>
              </w:rPr>
              <w:t>MOTIVO_REALIZOU_PAGAMENTO</w:t>
            </w:r>
          </w:p>
        </w:tc>
        <w:tc>
          <w:tcPr>
            <w:tcW w:w="343" w:type="pct"/>
            <w:tcBorders>
              <w:top w:val="nil"/>
              <w:left w:val="nil"/>
              <w:bottom w:val="single" w:sz="4" w:space="0" w:color="auto"/>
              <w:right w:val="single" w:sz="4" w:space="0" w:color="auto"/>
            </w:tcBorders>
            <w:shd w:val="clear" w:color="000000" w:fill="F2F2F2"/>
            <w:noWrap/>
            <w:vAlign w:val="center"/>
            <w:hideMark/>
          </w:tcPr>
          <w:p w14:paraId="460FDA7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93C82BC" w14:textId="77777777" w:rsidR="00AA6A23" w:rsidRPr="003632E2" w:rsidRDefault="00AA6A23" w:rsidP="00260661">
            <w:pPr>
              <w:jc w:val="center"/>
              <w:rPr>
                <w:rFonts w:cs="Arial"/>
                <w:sz w:val="14"/>
                <w:szCs w:val="14"/>
              </w:rPr>
            </w:pPr>
            <w:r>
              <w:rPr>
                <w:rFonts w:cs="Arial"/>
                <w:sz w:val="14"/>
                <w:szCs w:val="14"/>
              </w:rPr>
              <w:t>10</w:t>
            </w:r>
            <w:r w:rsidRPr="003632E2">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5170440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AEEC9A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5BB41AC" w14:textId="77777777" w:rsidR="00AA6A23" w:rsidRPr="003632E2" w:rsidRDefault="00AA6A23" w:rsidP="00260661">
            <w:pPr>
              <w:jc w:val="left"/>
              <w:rPr>
                <w:rFonts w:cs="Arial"/>
                <w:sz w:val="14"/>
                <w:szCs w:val="14"/>
              </w:rPr>
            </w:pPr>
            <w:r w:rsidRPr="003632E2">
              <w:rPr>
                <w:rFonts w:cs="Arial"/>
                <w:sz w:val="14"/>
                <w:szCs w:val="14"/>
              </w:rPr>
              <w:t>MOTIVO_REALIZOU_PAGAMENTO</w:t>
            </w:r>
          </w:p>
        </w:tc>
        <w:tc>
          <w:tcPr>
            <w:tcW w:w="1388" w:type="pct"/>
            <w:tcBorders>
              <w:top w:val="nil"/>
              <w:left w:val="nil"/>
              <w:bottom w:val="single" w:sz="4" w:space="0" w:color="auto"/>
              <w:right w:val="single" w:sz="4" w:space="0" w:color="auto"/>
            </w:tcBorders>
            <w:shd w:val="clear" w:color="000000" w:fill="auto"/>
            <w:vAlign w:val="bottom"/>
            <w:hideMark/>
          </w:tcPr>
          <w:p w14:paraId="4BD31ED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034F92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0F0A08A" w14:textId="77777777" w:rsidR="00AA6A23" w:rsidRPr="003632E2" w:rsidRDefault="00AA6A23" w:rsidP="00260661">
            <w:pPr>
              <w:jc w:val="left"/>
              <w:rPr>
                <w:rFonts w:cs="Arial"/>
                <w:sz w:val="14"/>
                <w:szCs w:val="14"/>
              </w:rPr>
            </w:pPr>
            <w:r w:rsidRPr="003632E2">
              <w:rPr>
                <w:rFonts w:cs="Arial"/>
                <w:sz w:val="14"/>
                <w:szCs w:val="14"/>
              </w:rPr>
              <w:t>POSITIVADO_EM</w:t>
            </w:r>
          </w:p>
        </w:tc>
        <w:tc>
          <w:tcPr>
            <w:tcW w:w="343" w:type="pct"/>
            <w:tcBorders>
              <w:top w:val="nil"/>
              <w:left w:val="nil"/>
              <w:bottom w:val="single" w:sz="4" w:space="0" w:color="auto"/>
              <w:right w:val="single" w:sz="4" w:space="0" w:color="auto"/>
            </w:tcBorders>
            <w:shd w:val="clear" w:color="000000" w:fill="F2F2F2"/>
            <w:noWrap/>
            <w:vAlign w:val="center"/>
            <w:hideMark/>
          </w:tcPr>
          <w:p w14:paraId="0A4BC3D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7A51D06"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45723B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E0196E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E06953F" w14:textId="77777777" w:rsidR="00AA6A23" w:rsidRPr="003632E2" w:rsidRDefault="00AA6A23" w:rsidP="00260661">
            <w:pPr>
              <w:jc w:val="left"/>
              <w:rPr>
                <w:rFonts w:cs="Arial"/>
                <w:sz w:val="14"/>
                <w:szCs w:val="14"/>
              </w:rPr>
            </w:pPr>
            <w:r w:rsidRPr="003632E2">
              <w:rPr>
                <w:rFonts w:cs="Arial"/>
                <w:sz w:val="14"/>
                <w:szCs w:val="14"/>
              </w:rPr>
              <w:t>POSITIVADO_EM</w:t>
            </w:r>
          </w:p>
        </w:tc>
        <w:tc>
          <w:tcPr>
            <w:tcW w:w="1388" w:type="pct"/>
            <w:tcBorders>
              <w:top w:val="nil"/>
              <w:left w:val="nil"/>
              <w:bottom w:val="single" w:sz="4" w:space="0" w:color="auto"/>
              <w:right w:val="single" w:sz="4" w:space="0" w:color="auto"/>
            </w:tcBorders>
            <w:shd w:val="clear" w:color="000000" w:fill="auto"/>
            <w:vAlign w:val="bottom"/>
            <w:hideMark/>
          </w:tcPr>
          <w:p w14:paraId="0D988BB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0BD7BF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B47D2F7" w14:textId="77777777" w:rsidR="00AA6A23" w:rsidRPr="003632E2" w:rsidRDefault="00AA6A23" w:rsidP="00260661">
            <w:pPr>
              <w:jc w:val="left"/>
              <w:rPr>
                <w:rFonts w:cs="Arial"/>
                <w:sz w:val="14"/>
                <w:szCs w:val="14"/>
              </w:rPr>
            </w:pPr>
            <w:r w:rsidRPr="003632E2">
              <w:rPr>
                <w:rFonts w:cs="Arial"/>
                <w:sz w:val="14"/>
                <w:szCs w:val="14"/>
              </w:rPr>
              <w:t>POSITIVAR_CPF</w:t>
            </w:r>
          </w:p>
        </w:tc>
        <w:tc>
          <w:tcPr>
            <w:tcW w:w="343" w:type="pct"/>
            <w:tcBorders>
              <w:top w:val="nil"/>
              <w:left w:val="nil"/>
              <w:bottom w:val="single" w:sz="4" w:space="0" w:color="auto"/>
              <w:right w:val="single" w:sz="4" w:space="0" w:color="auto"/>
            </w:tcBorders>
            <w:shd w:val="clear" w:color="000000" w:fill="F2F2F2"/>
            <w:noWrap/>
            <w:vAlign w:val="center"/>
            <w:hideMark/>
          </w:tcPr>
          <w:p w14:paraId="0D75409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63BF29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4D66FD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18E1F1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44AA857" w14:textId="77777777" w:rsidR="00AA6A23" w:rsidRPr="003632E2" w:rsidRDefault="00AA6A23" w:rsidP="00260661">
            <w:pPr>
              <w:jc w:val="left"/>
              <w:rPr>
                <w:rFonts w:cs="Arial"/>
                <w:sz w:val="14"/>
                <w:szCs w:val="14"/>
              </w:rPr>
            </w:pPr>
            <w:r w:rsidRPr="003632E2">
              <w:rPr>
                <w:rFonts w:cs="Arial"/>
                <w:sz w:val="14"/>
                <w:szCs w:val="14"/>
              </w:rPr>
              <w:t>POSITIVAR_CPF</w:t>
            </w:r>
          </w:p>
        </w:tc>
        <w:tc>
          <w:tcPr>
            <w:tcW w:w="1388" w:type="pct"/>
            <w:tcBorders>
              <w:top w:val="nil"/>
              <w:left w:val="nil"/>
              <w:bottom w:val="single" w:sz="4" w:space="0" w:color="auto"/>
              <w:right w:val="single" w:sz="4" w:space="0" w:color="auto"/>
            </w:tcBorders>
            <w:shd w:val="clear" w:color="000000" w:fill="auto"/>
            <w:vAlign w:val="bottom"/>
            <w:hideMark/>
          </w:tcPr>
          <w:p w14:paraId="4F28F14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E58089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04AD6DB" w14:textId="77777777" w:rsidR="00AA6A23" w:rsidRPr="003632E2" w:rsidRDefault="00AA6A23" w:rsidP="00260661">
            <w:pPr>
              <w:jc w:val="left"/>
              <w:rPr>
                <w:rFonts w:cs="Arial"/>
                <w:sz w:val="14"/>
                <w:szCs w:val="14"/>
              </w:rPr>
            </w:pPr>
            <w:r w:rsidRPr="003632E2">
              <w:rPr>
                <w:rFonts w:cs="Arial"/>
                <w:sz w:val="14"/>
                <w:szCs w:val="14"/>
              </w:rPr>
              <w:t>POSSUI_MULTA_CONTRATO_OI_TOTAL</w:t>
            </w:r>
          </w:p>
        </w:tc>
        <w:tc>
          <w:tcPr>
            <w:tcW w:w="343" w:type="pct"/>
            <w:tcBorders>
              <w:top w:val="nil"/>
              <w:left w:val="nil"/>
              <w:bottom w:val="single" w:sz="4" w:space="0" w:color="auto"/>
              <w:right w:val="single" w:sz="4" w:space="0" w:color="auto"/>
            </w:tcBorders>
            <w:shd w:val="clear" w:color="000000" w:fill="F2F2F2"/>
            <w:noWrap/>
            <w:vAlign w:val="center"/>
            <w:hideMark/>
          </w:tcPr>
          <w:p w14:paraId="422154B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3BBE36C"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A10722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3F782A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95B3321" w14:textId="77777777" w:rsidR="00AA6A23" w:rsidRPr="003632E2" w:rsidRDefault="00AA6A23" w:rsidP="00260661">
            <w:pPr>
              <w:jc w:val="left"/>
              <w:rPr>
                <w:rFonts w:cs="Arial"/>
                <w:sz w:val="14"/>
                <w:szCs w:val="14"/>
              </w:rPr>
            </w:pPr>
            <w:r w:rsidRPr="003632E2">
              <w:rPr>
                <w:rFonts w:cs="Arial"/>
                <w:sz w:val="14"/>
                <w:szCs w:val="14"/>
              </w:rPr>
              <w:t>POSSUI_MULTA_CONTRATO_OI_TOTAL</w:t>
            </w:r>
          </w:p>
        </w:tc>
        <w:tc>
          <w:tcPr>
            <w:tcW w:w="1388" w:type="pct"/>
            <w:tcBorders>
              <w:top w:val="nil"/>
              <w:left w:val="nil"/>
              <w:bottom w:val="single" w:sz="4" w:space="0" w:color="auto"/>
              <w:right w:val="single" w:sz="4" w:space="0" w:color="auto"/>
            </w:tcBorders>
            <w:shd w:val="clear" w:color="000000" w:fill="auto"/>
            <w:vAlign w:val="bottom"/>
            <w:hideMark/>
          </w:tcPr>
          <w:p w14:paraId="1AC54E4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F36560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24DDDFF" w14:textId="77777777" w:rsidR="00AA6A23" w:rsidRPr="003632E2" w:rsidRDefault="00AA6A23" w:rsidP="00260661">
            <w:pPr>
              <w:jc w:val="left"/>
              <w:rPr>
                <w:rFonts w:cs="Arial"/>
                <w:sz w:val="14"/>
                <w:szCs w:val="14"/>
              </w:rPr>
            </w:pPr>
            <w:r w:rsidRPr="003632E2">
              <w:rPr>
                <w:rFonts w:cs="Arial"/>
                <w:sz w:val="14"/>
                <w:szCs w:val="14"/>
              </w:rPr>
              <w:t>POSSUI_PARCELAMENTO_APARELHO</w:t>
            </w:r>
          </w:p>
        </w:tc>
        <w:tc>
          <w:tcPr>
            <w:tcW w:w="343" w:type="pct"/>
            <w:tcBorders>
              <w:top w:val="nil"/>
              <w:left w:val="nil"/>
              <w:bottom w:val="single" w:sz="4" w:space="0" w:color="auto"/>
              <w:right w:val="single" w:sz="4" w:space="0" w:color="auto"/>
            </w:tcBorders>
            <w:shd w:val="clear" w:color="000000" w:fill="F2F2F2"/>
            <w:noWrap/>
            <w:vAlign w:val="center"/>
            <w:hideMark/>
          </w:tcPr>
          <w:p w14:paraId="704A5D5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FECE844"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E97622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09C555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882E437" w14:textId="77777777" w:rsidR="00AA6A23" w:rsidRPr="003632E2" w:rsidRDefault="00AA6A23" w:rsidP="00260661">
            <w:pPr>
              <w:jc w:val="left"/>
              <w:rPr>
                <w:rFonts w:cs="Arial"/>
                <w:sz w:val="14"/>
                <w:szCs w:val="14"/>
              </w:rPr>
            </w:pPr>
            <w:r w:rsidRPr="003632E2">
              <w:rPr>
                <w:rFonts w:cs="Arial"/>
                <w:sz w:val="14"/>
                <w:szCs w:val="14"/>
              </w:rPr>
              <w:t>POSSUI_PARCELAMENTO_APARELHO</w:t>
            </w:r>
          </w:p>
        </w:tc>
        <w:tc>
          <w:tcPr>
            <w:tcW w:w="1388" w:type="pct"/>
            <w:tcBorders>
              <w:top w:val="nil"/>
              <w:left w:val="nil"/>
              <w:bottom w:val="single" w:sz="4" w:space="0" w:color="auto"/>
              <w:right w:val="single" w:sz="4" w:space="0" w:color="auto"/>
            </w:tcBorders>
            <w:shd w:val="clear" w:color="000000" w:fill="auto"/>
            <w:vAlign w:val="bottom"/>
            <w:hideMark/>
          </w:tcPr>
          <w:p w14:paraId="6079E44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97C5E1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28EF7CD" w14:textId="77777777" w:rsidR="00AA6A23" w:rsidRPr="003632E2" w:rsidRDefault="00AA6A23" w:rsidP="00260661">
            <w:pPr>
              <w:jc w:val="left"/>
              <w:rPr>
                <w:rFonts w:cs="Arial"/>
                <w:sz w:val="14"/>
                <w:szCs w:val="14"/>
              </w:rPr>
            </w:pPr>
            <w:r w:rsidRPr="003632E2">
              <w:rPr>
                <w:rFonts w:cs="Arial"/>
                <w:sz w:val="14"/>
                <w:szCs w:val="14"/>
              </w:rPr>
              <w:t>POSSUI_PARCELAMENTO</w:t>
            </w:r>
          </w:p>
        </w:tc>
        <w:tc>
          <w:tcPr>
            <w:tcW w:w="343" w:type="pct"/>
            <w:tcBorders>
              <w:top w:val="nil"/>
              <w:left w:val="nil"/>
              <w:bottom w:val="single" w:sz="4" w:space="0" w:color="auto"/>
              <w:right w:val="single" w:sz="4" w:space="0" w:color="auto"/>
            </w:tcBorders>
            <w:shd w:val="clear" w:color="000000" w:fill="F2F2F2"/>
            <w:noWrap/>
            <w:vAlign w:val="center"/>
            <w:hideMark/>
          </w:tcPr>
          <w:p w14:paraId="61C5423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78A5AD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1CD18D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43FE02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1871A66" w14:textId="77777777" w:rsidR="00AA6A23" w:rsidRPr="003632E2" w:rsidRDefault="00AA6A23" w:rsidP="00260661">
            <w:pPr>
              <w:jc w:val="left"/>
              <w:rPr>
                <w:rFonts w:cs="Arial"/>
                <w:sz w:val="14"/>
                <w:szCs w:val="14"/>
              </w:rPr>
            </w:pPr>
            <w:r w:rsidRPr="003632E2">
              <w:rPr>
                <w:rFonts w:cs="Arial"/>
                <w:sz w:val="14"/>
                <w:szCs w:val="14"/>
              </w:rPr>
              <w:t>POSSUI_PARCELAMENTO</w:t>
            </w:r>
          </w:p>
        </w:tc>
        <w:tc>
          <w:tcPr>
            <w:tcW w:w="1388" w:type="pct"/>
            <w:tcBorders>
              <w:top w:val="nil"/>
              <w:left w:val="nil"/>
              <w:bottom w:val="single" w:sz="4" w:space="0" w:color="auto"/>
              <w:right w:val="single" w:sz="4" w:space="0" w:color="auto"/>
            </w:tcBorders>
            <w:shd w:val="clear" w:color="000000" w:fill="auto"/>
            <w:vAlign w:val="bottom"/>
            <w:hideMark/>
          </w:tcPr>
          <w:p w14:paraId="470C99F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1835B1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31A63D" w14:textId="77777777" w:rsidR="00AA6A23" w:rsidRPr="003632E2" w:rsidRDefault="00AA6A23" w:rsidP="00260661">
            <w:pPr>
              <w:jc w:val="left"/>
              <w:rPr>
                <w:rFonts w:cs="Arial"/>
                <w:sz w:val="14"/>
                <w:szCs w:val="14"/>
              </w:rPr>
            </w:pPr>
            <w:r w:rsidRPr="003632E2">
              <w:rPr>
                <w:rFonts w:cs="Arial"/>
                <w:sz w:val="14"/>
                <w:szCs w:val="14"/>
              </w:rPr>
              <w:t>POSSUI_PROTOCOLO_EM_ABERTO</w:t>
            </w:r>
          </w:p>
        </w:tc>
        <w:tc>
          <w:tcPr>
            <w:tcW w:w="343" w:type="pct"/>
            <w:tcBorders>
              <w:top w:val="nil"/>
              <w:left w:val="nil"/>
              <w:bottom w:val="single" w:sz="4" w:space="0" w:color="auto"/>
              <w:right w:val="single" w:sz="4" w:space="0" w:color="auto"/>
            </w:tcBorders>
            <w:shd w:val="clear" w:color="000000" w:fill="F2F2F2"/>
            <w:noWrap/>
            <w:vAlign w:val="center"/>
            <w:hideMark/>
          </w:tcPr>
          <w:p w14:paraId="62C359D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B5B35B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529BEA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D83AD4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F9ABDC8" w14:textId="77777777" w:rsidR="00AA6A23" w:rsidRPr="003632E2" w:rsidRDefault="00AA6A23" w:rsidP="00260661">
            <w:pPr>
              <w:jc w:val="left"/>
              <w:rPr>
                <w:rFonts w:cs="Arial"/>
                <w:sz w:val="14"/>
                <w:szCs w:val="14"/>
              </w:rPr>
            </w:pPr>
            <w:r w:rsidRPr="003632E2">
              <w:rPr>
                <w:rFonts w:cs="Arial"/>
                <w:sz w:val="14"/>
                <w:szCs w:val="14"/>
              </w:rPr>
              <w:t>POSSUI_PROTOCOLO_EM_ABERTO</w:t>
            </w:r>
          </w:p>
        </w:tc>
        <w:tc>
          <w:tcPr>
            <w:tcW w:w="1388" w:type="pct"/>
            <w:tcBorders>
              <w:top w:val="nil"/>
              <w:left w:val="nil"/>
              <w:bottom w:val="single" w:sz="4" w:space="0" w:color="auto"/>
              <w:right w:val="single" w:sz="4" w:space="0" w:color="auto"/>
            </w:tcBorders>
            <w:shd w:val="clear" w:color="000000" w:fill="auto"/>
            <w:vAlign w:val="bottom"/>
            <w:hideMark/>
          </w:tcPr>
          <w:p w14:paraId="0E6F5E5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0DCE35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74B5F20" w14:textId="77777777" w:rsidR="00AA6A23" w:rsidRPr="003632E2" w:rsidRDefault="00AA6A23" w:rsidP="00260661">
            <w:pPr>
              <w:jc w:val="left"/>
              <w:rPr>
                <w:rFonts w:cs="Arial"/>
                <w:sz w:val="14"/>
                <w:szCs w:val="14"/>
              </w:rPr>
            </w:pPr>
            <w:r w:rsidRPr="003632E2">
              <w:rPr>
                <w:rFonts w:cs="Arial"/>
                <w:sz w:val="14"/>
                <w:szCs w:val="14"/>
              </w:rPr>
              <w:t>PRAZO_PARA_PROV_FOI_INFORMADO</w:t>
            </w:r>
          </w:p>
        </w:tc>
        <w:tc>
          <w:tcPr>
            <w:tcW w:w="343" w:type="pct"/>
            <w:tcBorders>
              <w:top w:val="nil"/>
              <w:left w:val="nil"/>
              <w:bottom w:val="single" w:sz="4" w:space="0" w:color="auto"/>
              <w:right w:val="single" w:sz="4" w:space="0" w:color="auto"/>
            </w:tcBorders>
            <w:shd w:val="clear" w:color="000000" w:fill="F2F2F2"/>
            <w:noWrap/>
            <w:vAlign w:val="center"/>
            <w:hideMark/>
          </w:tcPr>
          <w:p w14:paraId="718CFE3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900F7D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530E32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F860B4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46C9084" w14:textId="77777777" w:rsidR="00AA6A23" w:rsidRPr="003632E2" w:rsidRDefault="00AA6A23" w:rsidP="00260661">
            <w:pPr>
              <w:jc w:val="left"/>
              <w:rPr>
                <w:rFonts w:cs="Arial"/>
                <w:sz w:val="14"/>
                <w:szCs w:val="14"/>
              </w:rPr>
            </w:pPr>
            <w:r w:rsidRPr="003632E2">
              <w:rPr>
                <w:rFonts w:cs="Arial"/>
                <w:sz w:val="14"/>
                <w:szCs w:val="14"/>
              </w:rPr>
              <w:t>PRAZO_PARA_PROV_FOI_INFORMADO</w:t>
            </w:r>
          </w:p>
        </w:tc>
        <w:tc>
          <w:tcPr>
            <w:tcW w:w="1388" w:type="pct"/>
            <w:tcBorders>
              <w:top w:val="nil"/>
              <w:left w:val="nil"/>
              <w:bottom w:val="single" w:sz="4" w:space="0" w:color="auto"/>
              <w:right w:val="single" w:sz="4" w:space="0" w:color="auto"/>
            </w:tcBorders>
            <w:shd w:val="clear" w:color="000000" w:fill="auto"/>
            <w:vAlign w:val="bottom"/>
            <w:hideMark/>
          </w:tcPr>
          <w:p w14:paraId="63F1086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699245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50B2F3E" w14:textId="77777777" w:rsidR="00AA6A23" w:rsidRPr="003632E2" w:rsidRDefault="00AA6A23" w:rsidP="00260661">
            <w:pPr>
              <w:jc w:val="left"/>
              <w:rPr>
                <w:rFonts w:cs="Arial"/>
                <w:sz w:val="14"/>
                <w:szCs w:val="14"/>
              </w:rPr>
            </w:pPr>
            <w:r w:rsidRPr="003632E2">
              <w:rPr>
                <w:rFonts w:cs="Arial"/>
                <w:sz w:val="14"/>
                <w:szCs w:val="14"/>
              </w:rPr>
              <w:t>PRINT_ERRO_ANEXADO_REDE</w:t>
            </w:r>
          </w:p>
        </w:tc>
        <w:tc>
          <w:tcPr>
            <w:tcW w:w="343" w:type="pct"/>
            <w:tcBorders>
              <w:top w:val="nil"/>
              <w:left w:val="nil"/>
              <w:bottom w:val="single" w:sz="4" w:space="0" w:color="auto"/>
              <w:right w:val="single" w:sz="4" w:space="0" w:color="auto"/>
            </w:tcBorders>
            <w:shd w:val="clear" w:color="000000" w:fill="F2F2F2"/>
            <w:noWrap/>
            <w:vAlign w:val="center"/>
            <w:hideMark/>
          </w:tcPr>
          <w:p w14:paraId="392029C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1F073D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099CFB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7C143B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C4FA6D5" w14:textId="77777777" w:rsidR="00AA6A23" w:rsidRPr="003632E2" w:rsidRDefault="00AA6A23" w:rsidP="00260661">
            <w:pPr>
              <w:jc w:val="left"/>
              <w:rPr>
                <w:rFonts w:cs="Arial"/>
                <w:sz w:val="14"/>
                <w:szCs w:val="14"/>
              </w:rPr>
            </w:pPr>
            <w:r w:rsidRPr="003632E2">
              <w:rPr>
                <w:rFonts w:cs="Arial"/>
                <w:sz w:val="14"/>
                <w:szCs w:val="14"/>
              </w:rPr>
              <w:t>PRINT_ERRO_ANEXADO_REDE</w:t>
            </w:r>
          </w:p>
        </w:tc>
        <w:tc>
          <w:tcPr>
            <w:tcW w:w="1388" w:type="pct"/>
            <w:tcBorders>
              <w:top w:val="nil"/>
              <w:left w:val="nil"/>
              <w:bottom w:val="single" w:sz="4" w:space="0" w:color="auto"/>
              <w:right w:val="single" w:sz="4" w:space="0" w:color="auto"/>
            </w:tcBorders>
            <w:shd w:val="clear" w:color="000000" w:fill="auto"/>
            <w:vAlign w:val="bottom"/>
            <w:hideMark/>
          </w:tcPr>
          <w:p w14:paraId="76C0340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FA06DC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1527F3" w14:textId="77777777" w:rsidR="00AA6A23" w:rsidRPr="003632E2" w:rsidRDefault="00AA6A23" w:rsidP="00260661">
            <w:pPr>
              <w:jc w:val="left"/>
              <w:rPr>
                <w:rFonts w:cs="Arial"/>
                <w:sz w:val="14"/>
                <w:szCs w:val="14"/>
              </w:rPr>
            </w:pPr>
            <w:r w:rsidRPr="003632E2">
              <w:rPr>
                <w:rFonts w:cs="Arial"/>
                <w:sz w:val="14"/>
                <w:szCs w:val="14"/>
              </w:rPr>
              <w:t>PRINT_ERRO_ANEX_REDE_HOUVE_ERR</w:t>
            </w:r>
          </w:p>
        </w:tc>
        <w:tc>
          <w:tcPr>
            <w:tcW w:w="343" w:type="pct"/>
            <w:tcBorders>
              <w:top w:val="nil"/>
              <w:left w:val="nil"/>
              <w:bottom w:val="single" w:sz="4" w:space="0" w:color="auto"/>
              <w:right w:val="single" w:sz="4" w:space="0" w:color="auto"/>
            </w:tcBorders>
            <w:shd w:val="clear" w:color="000000" w:fill="F2F2F2"/>
            <w:noWrap/>
            <w:vAlign w:val="center"/>
            <w:hideMark/>
          </w:tcPr>
          <w:p w14:paraId="52AA948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510032F"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257189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258004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5104577" w14:textId="77777777" w:rsidR="00AA6A23" w:rsidRPr="003632E2" w:rsidRDefault="00AA6A23" w:rsidP="00260661">
            <w:pPr>
              <w:jc w:val="left"/>
              <w:rPr>
                <w:rFonts w:cs="Arial"/>
                <w:sz w:val="14"/>
                <w:szCs w:val="14"/>
              </w:rPr>
            </w:pPr>
            <w:r w:rsidRPr="003632E2">
              <w:rPr>
                <w:rFonts w:cs="Arial"/>
                <w:sz w:val="14"/>
                <w:szCs w:val="14"/>
              </w:rPr>
              <w:t>PRINT_ERRO_ANEX_REDE_HOUVE_ERR</w:t>
            </w:r>
          </w:p>
        </w:tc>
        <w:tc>
          <w:tcPr>
            <w:tcW w:w="1388" w:type="pct"/>
            <w:tcBorders>
              <w:top w:val="nil"/>
              <w:left w:val="nil"/>
              <w:bottom w:val="single" w:sz="4" w:space="0" w:color="auto"/>
              <w:right w:val="single" w:sz="4" w:space="0" w:color="auto"/>
            </w:tcBorders>
            <w:shd w:val="clear" w:color="000000" w:fill="auto"/>
            <w:vAlign w:val="bottom"/>
            <w:hideMark/>
          </w:tcPr>
          <w:p w14:paraId="3C45DF9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EF5119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89FC8FA" w14:textId="77777777" w:rsidR="00AA6A23" w:rsidRPr="003632E2" w:rsidRDefault="00AA6A23" w:rsidP="00260661">
            <w:pPr>
              <w:jc w:val="left"/>
              <w:rPr>
                <w:rFonts w:cs="Arial"/>
                <w:sz w:val="14"/>
                <w:szCs w:val="14"/>
              </w:rPr>
            </w:pPr>
            <w:r w:rsidRPr="003632E2">
              <w:rPr>
                <w:rFonts w:cs="Arial"/>
                <w:sz w:val="14"/>
                <w:szCs w:val="14"/>
              </w:rPr>
              <w:t>PRODUTO</w:t>
            </w:r>
          </w:p>
        </w:tc>
        <w:tc>
          <w:tcPr>
            <w:tcW w:w="343" w:type="pct"/>
            <w:tcBorders>
              <w:top w:val="nil"/>
              <w:left w:val="nil"/>
              <w:bottom w:val="single" w:sz="4" w:space="0" w:color="auto"/>
              <w:right w:val="single" w:sz="4" w:space="0" w:color="auto"/>
            </w:tcBorders>
            <w:shd w:val="clear" w:color="000000" w:fill="F2F2F2"/>
            <w:noWrap/>
            <w:vAlign w:val="center"/>
            <w:hideMark/>
          </w:tcPr>
          <w:p w14:paraId="14EDF15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74F89BE"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1164054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52B6B0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DB5DD83" w14:textId="77777777" w:rsidR="00AA6A23" w:rsidRPr="003632E2" w:rsidRDefault="00AA6A23" w:rsidP="00260661">
            <w:pPr>
              <w:jc w:val="left"/>
              <w:rPr>
                <w:rFonts w:cs="Arial"/>
                <w:sz w:val="14"/>
                <w:szCs w:val="14"/>
              </w:rPr>
            </w:pPr>
            <w:r w:rsidRPr="003632E2">
              <w:rPr>
                <w:rFonts w:cs="Arial"/>
                <w:sz w:val="14"/>
                <w:szCs w:val="14"/>
              </w:rPr>
              <w:t>PRODUTO</w:t>
            </w:r>
          </w:p>
        </w:tc>
        <w:tc>
          <w:tcPr>
            <w:tcW w:w="1388" w:type="pct"/>
            <w:tcBorders>
              <w:top w:val="nil"/>
              <w:left w:val="nil"/>
              <w:bottom w:val="single" w:sz="4" w:space="0" w:color="auto"/>
              <w:right w:val="single" w:sz="4" w:space="0" w:color="auto"/>
            </w:tcBorders>
            <w:shd w:val="clear" w:color="000000" w:fill="auto"/>
            <w:vAlign w:val="bottom"/>
            <w:hideMark/>
          </w:tcPr>
          <w:p w14:paraId="34FFA8A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55619E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AB187CE" w14:textId="77777777" w:rsidR="00AA6A23" w:rsidRPr="003632E2" w:rsidRDefault="00AA6A23" w:rsidP="00260661">
            <w:pPr>
              <w:jc w:val="left"/>
              <w:rPr>
                <w:rFonts w:cs="Arial"/>
                <w:sz w:val="14"/>
                <w:szCs w:val="14"/>
              </w:rPr>
            </w:pPr>
            <w:r w:rsidRPr="003632E2">
              <w:rPr>
                <w:rFonts w:cs="Arial"/>
                <w:sz w:val="14"/>
                <w:szCs w:val="14"/>
              </w:rPr>
              <w:t>PROPOSTA_LIBERADA_POR</w:t>
            </w:r>
          </w:p>
        </w:tc>
        <w:tc>
          <w:tcPr>
            <w:tcW w:w="343" w:type="pct"/>
            <w:tcBorders>
              <w:top w:val="nil"/>
              <w:left w:val="nil"/>
              <w:bottom w:val="single" w:sz="4" w:space="0" w:color="auto"/>
              <w:right w:val="single" w:sz="4" w:space="0" w:color="auto"/>
            </w:tcBorders>
            <w:shd w:val="clear" w:color="000000" w:fill="F2F2F2"/>
            <w:noWrap/>
            <w:vAlign w:val="center"/>
            <w:hideMark/>
          </w:tcPr>
          <w:p w14:paraId="77B3C68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6D3D09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6F6A08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E7A1DA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DD1A1F6" w14:textId="77777777" w:rsidR="00AA6A23" w:rsidRPr="003632E2" w:rsidRDefault="00AA6A23" w:rsidP="00260661">
            <w:pPr>
              <w:jc w:val="left"/>
              <w:rPr>
                <w:rFonts w:cs="Arial"/>
                <w:sz w:val="14"/>
                <w:szCs w:val="14"/>
              </w:rPr>
            </w:pPr>
            <w:r w:rsidRPr="003632E2">
              <w:rPr>
                <w:rFonts w:cs="Arial"/>
                <w:sz w:val="14"/>
                <w:szCs w:val="14"/>
              </w:rPr>
              <w:t>PROPOSTA_LIBERADA_POR</w:t>
            </w:r>
          </w:p>
        </w:tc>
        <w:tc>
          <w:tcPr>
            <w:tcW w:w="1388" w:type="pct"/>
            <w:tcBorders>
              <w:top w:val="nil"/>
              <w:left w:val="nil"/>
              <w:bottom w:val="single" w:sz="4" w:space="0" w:color="auto"/>
              <w:right w:val="single" w:sz="4" w:space="0" w:color="auto"/>
            </w:tcBorders>
            <w:shd w:val="clear" w:color="000000" w:fill="auto"/>
            <w:vAlign w:val="bottom"/>
            <w:hideMark/>
          </w:tcPr>
          <w:p w14:paraId="5E3F16A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3596E9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2BB291" w14:textId="77777777" w:rsidR="00AA6A23" w:rsidRPr="003632E2" w:rsidRDefault="00AA6A23" w:rsidP="00260661">
            <w:pPr>
              <w:jc w:val="left"/>
              <w:rPr>
                <w:rFonts w:cs="Arial"/>
                <w:sz w:val="14"/>
                <w:szCs w:val="14"/>
              </w:rPr>
            </w:pPr>
            <w:r w:rsidRPr="003632E2">
              <w:rPr>
                <w:rFonts w:cs="Arial"/>
                <w:sz w:val="14"/>
                <w:szCs w:val="14"/>
              </w:rPr>
              <w:t>PROPOSTA_NEGADA_POR</w:t>
            </w:r>
          </w:p>
        </w:tc>
        <w:tc>
          <w:tcPr>
            <w:tcW w:w="343" w:type="pct"/>
            <w:tcBorders>
              <w:top w:val="nil"/>
              <w:left w:val="nil"/>
              <w:bottom w:val="single" w:sz="4" w:space="0" w:color="auto"/>
              <w:right w:val="single" w:sz="4" w:space="0" w:color="auto"/>
            </w:tcBorders>
            <w:shd w:val="clear" w:color="000000" w:fill="F2F2F2"/>
            <w:noWrap/>
            <w:vAlign w:val="center"/>
            <w:hideMark/>
          </w:tcPr>
          <w:p w14:paraId="7E6E38B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583C995"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BD93D0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806547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5E216F2" w14:textId="77777777" w:rsidR="00AA6A23" w:rsidRPr="003632E2" w:rsidRDefault="00AA6A23" w:rsidP="00260661">
            <w:pPr>
              <w:jc w:val="left"/>
              <w:rPr>
                <w:rFonts w:cs="Arial"/>
                <w:sz w:val="14"/>
                <w:szCs w:val="14"/>
              </w:rPr>
            </w:pPr>
            <w:r w:rsidRPr="003632E2">
              <w:rPr>
                <w:rFonts w:cs="Arial"/>
                <w:sz w:val="14"/>
                <w:szCs w:val="14"/>
              </w:rPr>
              <w:t>PROPOSTA_NEGADA_POR</w:t>
            </w:r>
          </w:p>
        </w:tc>
        <w:tc>
          <w:tcPr>
            <w:tcW w:w="1388" w:type="pct"/>
            <w:tcBorders>
              <w:top w:val="nil"/>
              <w:left w:val="nil"/>
              <w:bottom w:val="single" w:sz="4" w:space="0" w:color="auto"/>
              <w:right w:val="single" w:sz="4" w:space="0" w:color="auto"/>
            </w:tcBorders>
            <w:shd w:val="clear" w:color="000000" w:fill="auto"/>
            <w:vAlign w:val="bottom"/>
            <w:hideMark/>
          </w:tcPr>
          <w:p w14:paraId="1D96F59E"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866EC1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8F54A0F" w14:textId="77777777" w:rsidR="00AA6A23" w:rsidRPr="003632E2" w:rsidRDefault="00AA6A23" w:rsidP="00260661">
            <w:pPr>
              <w:jc w:val="left"/>
              <w:rPr>
                <w:rFonts w:cs="Arial"/>
                <w:sz w:val="14"/>
                <w:szCs w:val="14"/>
              </w:rPr>
            </w:pPr>
            <w:r w:rsidRPr="003632E2">
              <w:rPr>
                <w:rFonts w:cs="Arial"/>
                <w:sz w:val="14"/>
                <w:szCs w:val="14"/>
              </w:rPr>
              <w:lastRenderedPageBreak/>
              <w:t>QUAL_SEU_RAMAL</w:t>
            </w:r>
          </w:p>
        </w:tc>
        <w:tc>
          <w:tcPr>
            <w:tcW w:w="343" w:type="pct"/>
            <w:tcBorders>
              <w:top w:val="nil"/>
              <w:left w:val="nil"/>
              <w:bottom w:val="single" w:sz="4" w:space="0" w:color="auto"/>
              <w:right w:val="single" w:sz="4" w:space="0" w:color="auto"/>
            </w:tcBorders>
            <w:shd w:val="clear" w:color="000000" w:fill="F2F2F2"/>
            <w:noWrap/>
            <w:vAlign w:val="center"/>
            <w:hideMark/>
          </w:tcPr>
          <w:p w14:paraId="5527172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7B0677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57D5B4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5247F7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43B3160" w14:textId="77777777" w:rsidR="00AA6A23" w:rsidRPr="003632E2" w:rsidRDefault="00AA6A23" w:rsidP="00260661">
            <w:pPr>
              <w:jc w:val="left"/>
              <w:rPr>
                <w:rFonts w:cs="Arial"/>
                <w:sz w:val="14"/>
                <w:szCs w:val="14"/>
              </w:rPr>
            </w:pPr>
            <w:r w:rsidRPr="003632E2">
              <w:rPr>
                <w:rFonts w:cs="Arial"/>
                <w:sz w:val="14"/>
                <w:szCs w:val="14"/>
              </w:rPr>
              <w:t>QUAL_SEU_RAMAL</w:t>
            </w:r>
          </w:p>
        </w:tc>
        <w:tc>
          <w:tcPr>
            <w:tcW w:w="1388" w:type="pct"/>
            <w:tcBorders>
              <w:top w:val="nil"/>
              <w:left w:val="nil"/>
              <w:bottom w:val="single" w:sz="4" w:space="0" w:color="auto"/>
              <w:right w:val="single" w:sz="4" w:space="0" w:color="auto"/>
            </w:tcBorders>
            <w:shd w:val="clear" w:color="000000" w:fill="auto"/>
            <w:vAlign w:val="bottom"/>
            <w:hideMark/>
          </w:tcPr>
          <w:p w14:paraId="1DE229B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DBDAFE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F7BA79C" w14:textId="77777777" w:rsidR="00AA6A23" w:rsidRPr="003632E2" w:rsidRDefault="00AA6A23" w:rsidP="00260661">
            <w:pPr>
              <w:jc w:val="left"/>
              <w:rPr>
                <w:rFonts w:cs="Arial"/>
                <w:sz w:val="14"/>
                <w:szCs w:val="14"/>
              </w:rPr>
            </w:pPr>
            <w:r w:rsidRPr="003632E2">
              <w:rPr>
                <w:rFonts w:cs="Arial"/>
                <w:sz w:val="14"/>
                <w:szCs w:val="14"/>
              </w:rPr>
              <w:t>QUANTIDADE_DE_KFIS</w:t>
            </w:r>
          </w:p>
        </w:tc>
        <w:tc>
          <w:tcPr>
            <w:tcW w:w="343" w:type="pct"/>
            <w:tcBorders>
              <w:top w:val="nil"/>
              <w:left w:val="nil"/>
              <w:bottom w:val="single" w:sz="4" w:space="0" w:color="auto"/>
              <w:right w:val="single" w:sz="4" w:space="0" w:color="auto"/>
            </w:tcBorders>
            <w:shd w:val="clear" w:color="000000" w:fill="F2F2F2"/>
            <w:noWrap/>
            <w:vAlign w:val="center"/>
            <w:hideMark/>
          </w:tcPr>
          <w:p w14:paraId="75D9FE89"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4706B924" w14:textId="77777777" w:rsidR="00AA6A23" w:rsidRPr="003632E2" w:rsidRDefault="00AA6A23" w:rsidP="00260661">
            <w:pPr>
              <w:jc w:val="center"/>
              <w:rPr>
                <w:rFonts w:cs="Arial"/>
                <w:sz w:val="14"/>
                <w:szCs w:val="14"/>
              </w:rPr>
            </w:pPr>
            <w:r w:rsidRPr="003632E2">
              <w:rPr>
                <w:rFonts w:cs="Arial"/>
                <w:sz w:val="14"/>
                <w:szCs w:val="14"/>
              </w:rPr>
              <w:t>10</w:t>
            </w:r>
          </w:p>
        </w:tc>
        <w:tc>
          <w:tcPr>
            <w:tcW w:w="307" w:type="pct"/>
            <w:tcBorders>
              <w:top w:val="nil"/>
              <w:left w:val="nil"/>
              <w:bottom w:val="single" w:sz="4" w:space="0" w:color="auto"/>
              <w:right w:val="single" w:sz="4" w:space="0" w:color="auto"/>
            </w:tcBorders>
            <w:shd w:val="clear" w:color="000000" w:fill="F2F2F2"/>
            <w:noWrap/>
            <w:hideMark/>
          </w:tcPr>
          <w:p w14:paraId="67F97F2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98FFCA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3DC1AFC" w14:textId="77777777" w:rsidR="00AA6A23" w:rsidRPr="003632E2" w:rsidRDefault="00AA6A23" w:rsidP="00260661">
            <w:pPr>
              <w:jc w:val="left"/>
              <w:rPr>
                <w:rFonts w:cs="Arial"/>
                <w:sz w:val="14"/>
                <w:szCs w:val="14"/>
              </w:rPr>
            </w:pPr>
            <w:r w:rsidRPr="003632E2">
              <w:rPr>
                <w:rFonts w:cs="Arial"/>
                <w:sz w:val="14"/>
                <w:szCs w:val="14"/>
              </w:rPr>
              <w:t>QUANTIDADE_DE_KFIS</w:t>
            </w:r>
          </w:p>
        </w:tc>
        <w:tc>
          <w:tcPr>
            <w:tcW w:w="1388" w:type="pct"/>
            <w:tcBorders>
              <w:top w:val="nil"/>
              <w:left w:val="nil"/>
              <w:bottom w:val="single" w:sz="4" w:space="0" w:color="auto"/>
              <w:right w:val="single" w:sz="4" w:space="0" w:color="auto"/>
            </w:tcBorders>
            <w:shd w:val="clear" w:color="000000" w:fill="auto"/>
            <w:vAlign w:val="bottom"/>
            <w:hideMark/>
          </w:tcPr>
          <w:p w14:paraId="3E04159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14D3BA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1120D88" w14:textId="77777777" w:rsidR="00AA6A23" w:rsidRPr="003632E2" w:rsidRDefault="00AA6A23" w:rsidP="00260661">
            <w:pPr>
              <w:jc w:val="left"/>
              <w:rPr>
                <w:rFonts w:cs="Arial"/>
                <w:sz w:val="14"/>
                <w:szCs w:val="14"/>
              </w:rPr>
            </w:pPr>
            <w:r w:rsidRPr="003632E2">
              <w:rPr>
                <w:rFonts w:cs="Arial"/>
                <w:sz w:val="14"/>
                <w:szCs w:val="14"/>
              </w:rPr>
              <w:t>QTD_LINHAS_CONTRAT_RECLAMADOS</w:t>
            </w:r>
          </w:p>
        </w:tc>
        <w:tc>
          <w:tcPr>
            <w:tcW w:w="343" w:type="pct"/>
            <w:tcBorders>
              <w:top w:val="nil"/>
              <w:left w:val="nil"/>
              <w:bottom w:val="single" w:sz="4" w:space="0" w:color="auto"/>
              <w:right w:val="single" w:sz="4" w:space="0" w:color="auto"/>
            </w:tcBorders>
            <w:shd w:val="clear" w:color="000000" w:fill="F2F2F2"/>
            <w:noWrap/>
            <w:vAlign w:val="center"/>
            <w:hideMark/>
          </w:tcPr>
          <w:p w14:paraId="1C9DE15E"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6FDB8725" w14:textId="77777777" w:rsidR="00AA6A23" w:rsidRPr="003632E2" w:rsidRDefault="00AA6A23" w:rsidP="00260661">
            <w:pPr>
              <w:jc w:val="center"/>
              <w:rPr>
                <w:rFonts w:cs="Arial"/>
                <w:sz w:val="14"/>
                <w:szCs w:val="14"/>
              </w:rPr>
            </w:pPr>
            <w:r w:rsidRPr="003632E2">
              <w:rPr>
                <w:rFonts w:cs="Arial"/>
                <w:sz w:val="14"/>
                <w:szCs w:val="14"/>
              </w:rPr>
              <w:t>10</w:t>
            </w:r>
          </w:p>
        </w:tc>
        <w:tc>
          <w:tcPr>
            <w:tcW w:w="307" w:type="pct"/>
            <w:tcBorders>
              <w:top w:val="nil"/>
              <w:left w:val="nil"/>
              <w:bottom w:val="single" w:sz="4" w:space="0" w:color="auto"/>
              <w:right w:val="single" w:sz="4" w:space="0" w:color="auto"/>
            </w:tcBorders>
            <w:shd w:val="clear" w:color="000000" w:fill="F2F2F2"/>
            <w:noWrap/>
            <w:hideMark/>
          </w:tcPr>
          <w:p w14:paraId="53DC98E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0E245C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39CEE05" w14:textId="77777777" w:rsidR="00AA6A23" w:rsidRPr="003632E2" w:rsidRDefault="00AA6A23" w:rsidP="00260661">
            <w:pPr>
              <w:jc w:val="left"/>
              <w:rPr>
                <w:rFonts w:cs="Arial"/>
                <w:sz w:val="14"/>
                <w:szCs w:val="14"/>
              </w:rPr>
            </w:pPr>
            <w:r w:rsidRPr="003632E2">
              <w:rPr>
                <w:rFonts w:cs="Arial"/>
                <w:sz w:val="14"/>
                <w:szCs w:val="14"/>
              </w:rPr>
              <w:t>QTD_LINHAS_CONTRAT_RECLAMADOS</w:t>
            </w:r>
          </w:p>
        </w:tc>
        <w:tc>
          <w:tcPr>
            <w:tcW w:w="1388" w:type="pct"/>
            <w:tcBorders>
              <w:top w:val="nil"/>
              <w:left w:val="nil"/>
              <w:bottom w:val="single" w:sz="4" w:space="0" w:color="auto"/>
              <w:right w:val="single" w:sz="4" w:space="0" w:color="auto"/>
            </w:tcBorders>
            <w:shd w:val="clear" w:color="000000" w:fill="auto"/>
            <w:vAlign w:val="bottom"/>
            <w:hideMark/>
          </w:tcPr>
          <w:p w14:paraId="0663E4C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960D9C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AF74652" w14:textId="77777777" w:rsidR="00AA6A23" w:rsidRPr="003632E2" w:rsidRDefault="00AA6A23" w:rsidP="00260661">
            <w:pPr>
              <w:jc w:val="left"/>
              <w:rPr>
                <w:rFonts w:cs="Arial"/>
                <w:sz w:val="14"/>
                <w:szCs w:val="14"/>
              </w:rPr>
            </w:pPr>
            <w:r w:rsidRPr="003632E2">
              <w:rPr>
                <w:rFonts w:cs="Arial"/>
                <w:sz w:val="14"/>
                <w:szCs w:val="14"/>
              </w:rPr>
              <w:t>RAZAO_RECLAMACAO</w:t>
            </w:r>
          </w:p>
        </w:tc>
        <w:tc>
          <w:tcPr>
            <w:tcW w:w="343" w:type="pct"/>
            <w:tcBorders>
              <w:top w:val="nil"/>
              <w:left w:val="nil"/>
              <w:bottom w:val="single" w:sz="4" w:space="0" w:color="auto"/>
              <w:right w:val="single" w:sz="4" w:space="0" w:color="auto"/>
            </w:tcBorders>
            <w:shd w:val="clear" w:color="000000" w:fill="F2F2F2"/>
            <w:noWrap/>
            <w:vAlign w:val="center"/>
            <w:hideMark/>
          </w:tcPr>
          <w:p w14:paraId="0B5195E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3F077CA"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B30550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83BB74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5F3EE2C" w14:textId="77777777" w:rsidR="00AA6A23" w:rsidRPr="003632E2" w:rsidRDefault="00AA6A23" w:rsidP="00260661">
            <w:pPr>
              <w:jc w:val="left"/>
              <w:rPr>
                <w:rFonts w:cs="Arial"/>
                <w:sz w:val="14"/>
                <w:szCs w:val="14"/>
              </w:rPr>
            </w:pPr>
            <w:r w:rsidRPr="003632E2">
              <w:rPr>
                <w:rFonts w:cs="Arial"/>
                <w:sz w:val="14"/>
                <w:szCs w:val="14"/>
              </w:rPr>
              <w:t>RAZAO_RECLAMACAO</w:t>
            </w:r>
          </w:p>
        </w:tc>
        <w:tc>
          <w:tcPr>
            <w:tcW w:w="1388" w:type="pct"/>
            <w:tcBorders>
              <w:top w:val="nil"/>
              <w:left w:val="nil"/>
              <w:bottom w:val="single" w:sz="4" w:space="0" w:color="auto"/>
              <w:right w:val="single" w:sz="4" w:space="0" w:color="auto"/>
            </w:tcBorders>
            <w:shd w:val="clear" w:color="000000" w:fill="auto"/>
            <w:vAlign w:val="bottom"/>
            <w:hideMark/>
          </w:tcPr>
          <w:p w14:paraId="3A04E8B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3B48BF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8F4F3B" w14:textId="77777777" w:rsidR="00AA6A23" w:rsidRPr="003632E2" w:rsidRDefault="00AA6A23" w:rsidP="00260661">
            <w:pPr>
              <w:jc w:val="left"/>
              <w:rPr>
                <w:rFonts w:cs="Arial"/>
                <w:sz w:val="14"/>
                <w:szCs w:val="14"/>
              </w:rPr>
            </w:pPr>
            <w:r w:rsidRPr="003632E2">
              <w:rPr>
                <w:rFonts w:cs="Arial"/>
                <w:sz w:val="14"/>
                <w:szCs w:val="14"/>
              </w:rPr>
              <w:t>RAZAO_SOCIAL_PDV</w:t>
            </w:r>
          </w:p>
        </w:tc>
        <w:tc>
          <w:tcPr>
            <w:tcW w:w="343" w:type="pct"/>
            <w:tcBorders>
              <w:top w:val="nil"/>
              <w:left w:val="nil"/>
              <w:bottom w:val="single" w:sz="4" w:space="0" w:color="auto"/>
              <w:right w:val="single" w:sz="4" w:space="0" w:color="auto"/>
            </w:tcBorders>
            <w:shd w:val="clear" w:color="000000" w:fill="F2F2F2"/>
            <w:noWrap/>
            <w:vAlign w:val="center"/>
            <w:hideMark/>
          </w:tcPr>
          <w:p w14:paraId="6BDF5D2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3058F62"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375AAA4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C43FDA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766B38E" w14:textId="77777777" w:rsidR="00AA6A23" w:rsidRPr="003632E2" w:rsidRDefault="00AA6A23" w:rsidP="00260661">
            <w:pPr>
              <w:jc w:val="left"/>
              <w:rPr>
                <w:rFonts w:cs="Arial"/>
                <w:sz w:val="14"/>
                <w:szCs w:val="14"/>
              </w:rPr>
            </w:pPr>
            <w:r w:rsidRPr="003632E2">
              <w:rPr>
                <w:rFonts w:cs="Arial"/>
                <w:sz w:val="14"/>
                <w:szCs w:val="14"/>
              </w:rPr>
              <w:t>RAZAO_SOCIAL_PDV</w:t>
            </w:r>
          </w:p>
        </w:tc>
        <w:tc>
          <w:tcPr>
            <w:tcW w:w="1388" w:type="pct"/>
            <w:tcBorders>
              <w:top w:val="nil"/>
              <w:left w:val="nil"/>
              <w:bottom w:val="single" w:sz="4" w:space="0" w:color="auto"/>
              <w:right w:val="single" w:sz="4" w:space="0" w:color="auto"/>
            </w:tcBorders>
            <w:shd w:val="clear" w:color="000000" w:fill="auto"/>
            <w:vAlign w:val="bottom"/>
            <w:hideMark/>
          </w:tcPr>
          <w:p w14:paraId="4A0317CA" w14:textId="77777777" w:rsidR="00AA6A23" w:rsidRPr="003632E2" w:rsidRDefault="00AA6A23" w:rsidP="00260661">
            <w:pPr>
              <w:jc w:val="left"/>
              <w:rPr>
                <w:rFonts w:cs="Arial"/>
                <w:sz w:val="14"/>
                <w:szCs w:val="14"/>
              </w:rPr>
            </w:pPr>
            <w:r w:rsidRPr="003632E2">
              <w:rPr>
                <w:rFonts w:cs="Arial"/>
                <w:sz w:val="14"/>
                <w:szCs w:val="14"/>
              </w:rPr>
              <w:t> </w:t>
            </w: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AA6A23" w:rsidRPr="003632E2" w14:paraId="31B1B79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06AEFBA" w14:textId="77777777" w:rsidR="00AA6A23" w:rsidRPr="003632E2" w:rsidRDefault="00AA6A23" w:rsidP="00260661">
            <w:pPr>
              <w:jc w:val="left"/>
              <w:rPr>
                <w:rFonts w:cs="Arial"/>
                <w:sz w:val="14"/>
                <w:szCs w:val="14"/>
              </w:rPr>
            </w:pPr>
            <w:r w:rsidRPr="003632E2">
              <w:rPr>
                <w:rFonts w:cs="Arial"/>
                <w:sz w:val="14"/>
                <w:szCs w:val="14"/>
              </w:rPr>
              <w:t>RE_RESPONSAVEL_TRANSF</w:t>
            </w:r>
          </w:p>
        </w:tc>
        <w:tc>
          <w:tcPr>
            <w:tcW w:w="343" w:type="pct"/>
            <w:tcBorders>
              <w:top w:val="nil"/>
              <w:left w:val="nil"/>
              <w:bottom w:val="single" w:sz="4" w:space="0" w:color="auto"/>
              <w:right w:val="single" w:sz="4" w:space="0" w:color="auto"/>
            </w:tcBorders>
            <w:shd w:val="clear" w:color="000000" w:fill="F2F2F2"/>
            <w:noWrap/>
            <w:vAlign w:val="center"/>
            <w:hideMark/>
          </w:tcPr>
          <w:p w14:paraId="517BA0C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ED446B8"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0A9B27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92FA2B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38153FF" w14:textId="77777777" w:rsidR="00AA6A23" w:rsidRPr="003632E2" w:rsidRDefault="00AA6A23" w:rsidP="00260661">
            <w:pPr>
              <w:jc w:val="left"/>
              <w:rPr>
                <w:rFonts w:cs="Arial"/>
                <w:sz w:val="14"/>
                <w:szCs w:val="14"/>
              </w:rPr>
            </w:pPr>
            <w:r w:rsidRPr="003632E2">
              <w:rPr>
                <w:rFonts w:cs="Arial"/>
                <w:sz w:val="14"/>
                <w:szCs w:val="14"/>
              </w:rPr>
              <w:t>RE_RESPONSAVEL_TRANSF</w:t>
            </w:r>
          </w:p>
        </w:tc>
        <w:tc>
          <w:tcPr>
            <w:tcW w:w="1388" w:type="pct"/>
            <w:tcBorders>
              <w:top w:val="nil"/>
              <w:left w:val="nil"/>
              <w:bottom w:val="single" w:sz="4" w:space="0" w:color="auto"/>
              <w:right w:val="single" w:sz="4" w:space="0" w:color="auto"/>
            </w:tcBorders>
            <w:shd w:val="clear" w:color="000000" w:fill="auto"/>
            <w:vAlign w:val="bottom"/>
            <w:hideMark/>
          </w:tcPr>
          <w:p w14:paraId="138007A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002C96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9DC127A" w14:textId="77777777" w:rsidR="00AA6A23" w:rsidRPr="003632E2" w:rsidRDefault="00AA6A23" w:rsidP="00260661">
            <w:pPr>
              <w:jc w:val="left"/>
              <w:rPr>
                <w:rFonts w:cs="Arial"/>
                <w:sz w:val="14"/>
                <w:szCs w:val="14"/>
              </w:rPr>
            </w:pPr>
            <w:r w:rsidRPr="003632E2">
              <w:rPr>
                <w:rFonts w:cs="Arial"/>
                <w:sz w:val="14"/>
                <w:szCs w:val="14"/>
              </w:rPr>
              <w:t>REBLOQUEADO</w:t>
            </w:r>
          </w:p>
        </w:tc>
        <w:tc>
          <w:tcPr>
            <w:tcW w:w="343" w:type="pct"/>
            <w:tcBorders>
              <w:top w:val="nil"/>
              <w:left w:val="nil"/>
              <w:bottom w:val="single" w:sz="4" w:space="0" w:color="auto"/>
              <w:right w:val="single" w:sz="4" w:space="0" w:color="auto"/>
            </w:tcBorders>
            <w:shd w:val="clear" w:color="000000" w:fill="F2F2F2"/>
            <w:noWrap/>
            <w:vAlign w:val="center"/>
            <w:hideMark/>
          </w:tcPr>
          <w:p w14:paraId="5ABD978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66A863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FAB093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F8DC07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C1DC9F6" w14:textId="77777777" w:rsidR="00AA6A23" w:rsidRPr="003632E2" w:rsidRDefault="00AA6A23" w:rsidP="00260661">
            <w:pPr>
              <w:jc w:val="left"/>
              <w:rPr>
                <w:rFonts w:cs="Arial"/>
                <w:sz w:val="14"/>
                <w:szCs w:val="14"/>
              </w:rPr>
            </w:pPr>
            <w:r w:rsidRPr="003632E2">
              <w:rPr>
                <w:rFonts w:cs="Arial"/>
                <w:sz w:val="14"/>
                <w:szCs w:val="14"/>
              </w:rPr>
              <w:t>REBLOQUEADO</w:t>
            </w:r>
          </w:p>
        </w:tc>
        <w:tc>
          <w:tcPr>
            <w:tcW w:w="1388" w:type="pct"/>
            <w:tcBorders>
              <w:top w:val="nil"/>
              <w:left w:val="nil"/>
              <w:bottom w:val="single" w:sz="4" w:space="0" w:color="auto"/>
              <w:right w:val="single" w:sz="4" w:space="0" w:color="auto"/>
            </w:tcBorders>
            <w:shd w:val="clear" w:color="000000" w:fill="auto"/>
            <w:vAlign w:val="bottom"/>
            <w:hideMark/>
          </w:tcPr>
          <w:p w14:paraId="6DD99A5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A40058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5F47D0F" w14:textId="77777777" w:rsidR="00AA6A23" w:rsidRPr="003632E2" w:rsidRDefault="00AA6A23" w:rsidP="00260661">
            <w:pPr>
              <w:jc w:val="left"/>
              <w:rPr>
                <w:rFonts w:cs="Arial"/>
                <w:sz w:val="14"/>
                <w:szCs w:val="14"/>
              </w:rPr>
            </w:pPr>
            <w:r w:rsidRPr="003632E2">
              <w:rPr>
                <w:rFonts w:cs="Arial"/>
                <w:sz w:val="14"/>
                <w:szCs w:val="14"/>
              </w:rPr>
              <w:t>RECEBEU_CHIP_OU_APARELHO</w:t>
            </w:r>
          </w:p>
        </w:tc>
        <w:tc>
          <w:tcPr>
            <w:tcW w:w="343" w:type="pct"/>
            <w:tcBorders>
              <w:top w:val="nil"/>
              <w:left w:val="nil"/>
              <w:bottom w:val="single" w:sz="4" w:space="0" w:color="auto"/>
              <w:right w:val="single" w:sz="4" w:space="0" w:color="auto"/>
            </w:tcBorders>
            <w:shd w:val="clear" w:color="000000" w:fill="F2F2F2"/>
            <w:noWrap/>
            <w:vAlign w:val="center"/>
            <w:hideMark/>
          </w:tcPr>
          <w:p w14:paraId="5F6E74B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B80D9F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9369CC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F28E25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E802D53" w14:textId="77777777" w:rsidR="00AA6A23" w:rsidRPr="003632E2" w:rsidRDefault="00AA6A23" w:rsidP="00260661">
            <w:pPr>
              <w:jc w:val="left"/>
              <w:rPr>
                <w:rFonts w:cs="Arial"/>
                <w:sz w:val="14"/>
                <w:szCs w:val="14"/>
              </w:rPr>
            </w:pPr>
            <w:r w:rsidRPr="003632E2">
              <w:rPr>
                <w:rFonts w:cs="Arial"/>
                <w:sz w:val="14"/>
                <w:szCs w:val="14"/>
              </w:rPr>
              <w:t>RECEBEU_CHIP_OU_APARELHO</w:t>
            </w:r>
          </w:p>
        </w:tc>
        <w:tc>
          <w:tcPr>
            <w:tcW w:w="1388" w:type="pct"/>
            <w:tcBorders>
              <w:top w:val="nil"/>
              <w:left w:val="nil"/>
              <w:bottom w:val="single" w:sz="4" w:space="0" w:color="auto"/>
              <w:right w:val="single" w:sz="4" w:space="0" w:color="auto"/>
            </w:tcBorders>
            <w:shd w:val="clear" w:color="000000" w:fill="auto"/>
            <w:vAlign w:val="bottom"/>
            <w:hideMark/>
          </w:tcPr>
          <w:p w14:paraId="06579D7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DD714E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5207065" w14:textId="77777777" w:rsidR="00AA6A23" w:rsidRPr="003632E2" w:rsidRDefault="00AA6A23" w:rsidP="00260661">
            <w:pPr>
              <w:jc w:val="left"/>
              <w:rPr>
                <w:rFonts w:cs="Arial"/>
                <w:sz w:val="14"/>
                <w:szCs w:val="14"/>
              </w:rPr>
            </w:pPr>
            <w:r w:rsidRPr="003632E2">
              <w:rPr>
                <w:rFonts w:cs="Arial"/>
                <w:sz w:val="14"/>
                <w:szCs w:val="14"/>
              </w:rPr>
              <w:t>RECEBEU_CONTATO_OF_PLANO_LINHA</w:t>
            </w:r>
          </w:p>
        </w:tc>
        <w:tc>
          <w:tcPr>
            <w:tcW w:w="343" w:type="pct"/>
            <w:tcBorders>
              <w:top w:val="nil"/>
              <w:left w:val="nil"/>
              <w:bottom w:val="single" w:sz="4" w:space="0" w:color="auto"/>
              <w:right w:val="single" w:sz="4" w:space="0" w:color="auto"/>
            </w:tcBorders>
            <w:shd w:val="clear" w:color="000000" w:fill="F2F2F2"/>
            <w:noWrap/>
            <w:vAlign w:val="center"/>
            <w:hideMark/>
          </w:tcPr>
          <w:p w14:paraId="3884AB8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4B650C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1450B1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0C6C7A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4E4F201" w14:textId="77777777" w:rsidR="00AA6A23" w:rsidRPr="003632E2" w:rsidRDefault="00AA6A23" w:rsidP="00260661">
            <w:pPr>
              <w:jc w:val="left"/>
              <w:rPr>
                <w:rFonts w:cs="Arial"/>
                <w:sz w:val="14"/>
                <w:szCs w:val="14"/>
              </w:rPr>
            </w:pPr>
            <w:r w:rsidRPr="003632E2">
              <w:rPr>
                <w:rFonts w:cs="Arial"/>
                <w:sz w:val="14"/>
                <w:szCs w:val="14"/>
              </w:rPr>
              <w:t>RECEBEU_CONTATO_OF_PLANO_LINHA</w:t>
            </w:r>
          </w:p>
        </w:tc>
        <w:tc>
          <w:tcPr>
            <w:tcW w:w="1388" w:type="pct"/>
            <w:tcBorders>
              <w:top w:val="nil"/>
              <w:left w:val="nil"/>
              <w:bottom w:val="single" w:sz="4" w:space="0" w:color="auto"/>
              <w:right w:val="single" w:sz="4" w:space="0" w:color="auto"/>
            </w:tcBorders>
            <w:shd w:val="clear" w:color="000000" w:fill="auto"/>
            <w:vAlign w:val="bottom"/>
            <w:hideMark/>
          </w:tcPr>
          <w:p w14:paraId="3E25090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DD62E8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F48A0FB" w14:textId="77777777" w:rsidR="00AA6A23" w:rsidRPr="003632E2" w:rsidRDefault="00AA6A23" w:rsidP="00260661">
            <w:pPr>
              <w:jc w:val="left"/>
              <w:rPr>
                <w:rFonts w:cs="Arial"/>
                <w:sz w:val="14"/>
                <w:szCs w:val="14"/>
              </w:rPr>
            </w:pPr>
            <w:r w:rsidRPr="003632E2">
              <w:rPr>
                <w:rFonts w:cs="Arial"/>
                <w:sz w:val="14"/>
                <w:szCs w:val="14"/>
              </w:rPr>
              <w:t>REGISTRO_OAB</w:t>
            </w:r>
          </w:p>
        </w:tc>
        <w:tc>
          <w:tcPr>
            <w:tcW w:w="343" w:type="pct"/>
            <w:tcBorders>
              <w:top w:val="nil"/>
              <w:left w:val="nil"/>
              <w:bottom w:val="single" w:sz="4" w:space="0" w:color="auto"/>
              <w:right w:val="single" w:sz="4" w:space="0" w:color="auto"/>
            </w:tcBorders>
            <w:shd w:val="clear" w:color="000000" w:fill="F2F2F2"/>
            <w:noWrap/>
            <w:vAlign w:val="center"/>
            <w:hideMark/>
          </w:tcPr>
          <w:p w14:paraId="10547B3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40822D6"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72D192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82AA37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6CEE6B3" w14:textId="77777777" w:rsidR="00AA6A23" w:rsidRPr="003632E2" w:rsidRDefault="00AA6A23" w:rsidP="00260661">
            <w:pPr>
              <w:jc w:val="left"/>
              <w:rPr>
                <w:rFonts w:cs="Arial"/>
                <w:sz w:val="14"/>
                <w:szCs w:val="14"/>
              </w:rPr>
            </w:pPr>
            <w:r w:rsidRPr="003632E2">
              <w:rPr>
                <w:rFonts w:cs="Arial"/>
                <w:sz w:val="14"/>
                <w:szCs w:val="14"/>
              </w:rPr>
              <w:t>REGISTRO_OAB</w:t>
            </w:r>
          </w:p>
        </w:tc>
        <w:tc>
          <w:tcPr>
            <w:tcW w:w="1388" w:type="pct"/>
            <w:tcBorders>
              <w:top w:val="nil"/>
              <w:left w:val="nil"/>
              <w:bottom w:val="single" w:sz="4" w:space="0" w:color="auto"/>
              <w:right w:val="single" w:sz="4" w:space="0" w:color="auto"/>
            </w:tcBorders>
            <w:shd w:val="clear" w:color="000000" w:fill="auto"/>
            <w:vAlign w:val="bottom"/>
            <w:hideMark/>
          </w:tcPr>
          <w:p w14:paraId="5A75374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98A699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C3D06C" w14:textId="77777777" w:rsidR="00AA6A23" w:rsidRPr="003632E2" w:rsidRDefault="00AA6A23" w:rsidP="00260661">
            <w:pPr>
              <w:jc w:val="left"/>
              <w:rPr>
                <w:rFonts w:cs="Arial"/>
                <w:sz w:val="14"/>
                <w:szCs w:val="14"/>
              </w:rPr>
            </w:pPr>
            <w:r w:rsidRPr="003632E2">
              <w:rPr>
                <w:rFonts w:cs="Arial"/>
                <w:sz w:val="14"/>
                <w:szCs w:val="14"/>
              </w:rPr>
              <w:t>REINSTALACAO_NAO_REALIZADA_POR</w:t>
            </w:r>
          </w:p>
        </w:tc>
        <w:tc>
          <w:tcPr>
            <w:tcW w:w="343" w:type="pct"/>
            <w:tcBorders>
              <w:top w:val="nil"/>
              <w:left w:val="nil"/>
              <w:bottom w:val="single" w:sz="4" w:space="0" w:color="auto"/>
              <w:right w:val="single" w:sz="4" w:space="0" w:color="auto"/>
            </w:tcBorders>
            <w:shd w:val="clear" w:color="000000" w:fill="F2F2F2"/>
            <w:noWrap/>
            <w:vAlign w:val="center"/>
            <w:hideMark/>
          </w:tcPr>
          <w:p w14:paraId="7F1FC83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1504E3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0D5F11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A8F006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B0E8CB3" w14:textId="77777777" w:rsidR="00AA6A23" w:rsidRPr="003632E2" w:rsidRDefault="00AA6A23" w:rsidP="00260661">
            <w:pPr>
              <w:jc w:val="left"/>
              <w:rPr>
                <w:rFonts w:cs="Arial"/>
                <w:sz w:val="14"/>
                <w:szCs w:val="14"/>
              </w:rPr>
            </w:pPr>
            <w:r w:rsidRPr="003632E2">
              <w:rPr>
                <w:rFonts w:cs="Arial"/>
                <w:sz w:val="14"/>
                <w:szCs w:val="14"/>
              </w:rPr>
              <w:t>REINSTALACAO_NAO_REALIZADA_POR</w:t>
            </w:r>
          </w:p>
        </w:tc>
        <w:tc>
          <w:tcPr>
            <w:tcW w:w="1388" w:type="pct"/>
            <w:tcBorders>
              <w:top w:val="nil"/>
              <w:left w:val="nil"/>
              <w:bottom w:val="single" w:sz="4" w:space="0" w:color="auto"/>
              <w:right w:val="single" w:sz="4" w:space="0" w:color="auto"/>
            </w:tcBorders>
            <w:shd w:val="clear" w:color="000000" w:fill="auto"/>
            <w:vAlign w:val="bottom"/>
            <w:hideMark/>
          </w:tcPr>
          <w:p w14:paraId="0838791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40E8A0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E014721" w14:textId="77777777" w:rsidR="00AA6A23" w:rsidRPr="003632E2" w:rsidRDefault="00AA6A23" w:rsidP="00260661">
            <w:pPr>
              <w:jc w:val="left"/>
              <w:rPr>
                <w:rFonts w:cs="Arial"/>
                <w:sz w:val="14"/>
                <w:szCs w:val="14"/>
              </w:rPr>
            </w:pPr>
            <w:r w:rsidRPr="003632E2">
              <w:rPr>
                <w:rFonts w:cs="Arial"/>
                <w:sz w:val="14"/>
                <w:szCs w:val="14"/>
              </w:rPr>
              <w:t>REINSTALACAO_REALIZADA_POR</w:t>
            </w:r>
          </w:p>
        </w:tc>
        <w:tc>
          <w:tcPr>
            <w:tcW w:w="343" w:type="pct"/>
            <w:tcBorders>
              <w:top w:val="nil"/>
              <w:left w:val="nil"/>
              <w:bottom w:val="single" w:sz="4" w:space="0" w:color="auto"/>
              <w:right w:val="single" w:sz="4" w:space="0" w:color="auto"/>
            </w:tcBorders>
            <w:shd w:val="clear" w:color="000000" w:fill="F2F2F2"/>
            <w:noWrap/>
            <w:vAlign w:val="center"/>
            <w:hideMark/>
          </w:tcPr>
          <w:p w14:paraId="22129A4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EB54EBD"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C9A844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ED2371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19770C0" w14:textId="77777777" w:rsidR="00AA6A23" w:rsidRPr="003632E2" w:rsidRDefault="00AA6A23" w:rsidP="00260661">
            <w:pPr>
              <w:jc w:val="left"/>
              <w:rPr>
                <w:rFonts w:cs="Arial"/>
                <w:sz w:val="14"/>
                <w:szCs w:val="14"/>
              </w:rPr>
            </w:pPr>
            <w:r w:rsidRPr="003632E2">
              <w:rPr>
                <w:rFonts w:cs="Arial"/>
                <w:sz w:val="14"/>
                <w:szCs w:val="14"/>
              </w:rPr>
              <w:t>REINSTALACAO_REALIZADA_POR</w:t>
            </w:r>
          </w:p>
        </w:tc>
        <w:tc>
          <w:tcPr>
            <w:tcW w:w="1388" w:type="pct"/>
            <w:tcBorders>
              <w:top w:val="nil"/>
              <w:left w:val="nil"/>
              <w:bottom w:val="single" w:sz="4" w:space="0" w:color="auto"/>
              <w:right w:val="single" w:sz="4" w:space="0" w:color="auto"/>
            </w:tcBorders>
            <w:shd w:val="clear" w:color="000000" w:fill="auto"/>
            <w:vAlign w:val="bottom"/>
            <w:hideMark/>
          </w:tcPr>
          <w:p w14:paraId="69CD4CF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34FE4C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CD30B42" w14:textId="77777777" w:rsidR="00AA6A23" w:rsidRPr="003632E2" w:rsidRDefault="00AA6A23" w:rsidP="00260661">
            <w:pPr>
              <w:jc w:val="left"/>
              <w:rPr>
                <w:rFonts w:cs="Arial"/>
                <w:sz w:val="14"/>
                <w:szCs w:val="14"/>
              </w:rPr>
            </w:pPr>
            <w:r w:rsidRPr="003632E2">
              <w:rPr>
                <w:rFonts w:cs="Arial"/>
                <w:sz w:val="14"/>
                <w:szCs w:val="14"/>
              </w:rPr>
              <w:t>RESPONSAVEL_SOLICITACAO_DESBLO</w:t>
            </w:r>
          </w:p>
        </w:tc>
        <w:tc>
          <w:tcPr>
            <w:tcW w:w="343" w:type="pct"/>
            <w:tcBorders>
              <w:top w:val="nil"/>
              <w:left w:val="nil"/>
              <w:bottom w:val="single" w:sz="4" w:space="0" w:color="auto"/>
              <w:right w:val="single" w:sz="4" w:space="0" w:color="auto"/>
            </w:tcBorders>
            <w:shd w:val="clear" w:color="000000" w:fill="F2F2F2"/>
            <w:noWrap/>
            <w:vAlign w:val="center"/>
            <w:hideMark/>
          </w:tcPr>
          <w:p w14:paraId="0763CA7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A5A9810"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088621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B27389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AB2A97D" w14:textId="77777777" w:rsidR="00AA6A23" w:rsidRPr="003632E2" w:rsidRDefault="00AA6A23" w:rsidP="00260661">
            <w:pPr>
              <w:jc w:val="left"/>
              <w:rPr>
                <w:rFonts w:cs="Arial"/>
                <w:sz w:val="14"/>
                <w:szCs w:val="14"/>
              </w:rPr>
            </w:pPr>
            <w:r w:rsidRPr="003632E2">
              <w:rPr>
                <w:rFonts w:cs="Arial"/>
                <w:sz w:val="14"/>
                <w:szCs w:val="14"/>
              </w:rPr>
              <w:t>RESPONSAVEL_SOLICITACAO_DESBLO</w:t>
            </w:r>
          </w:p>
        </w:tc>
        <w:tc>
          <w:tcPr>
            <w:tcW w:w="1388" w:type="pct"/>
            <w:tcBorders>
              <w:top w:val="nil"/>
              <w:left w:val="nil"/>
              <w:bottom w:val="single" w:sz="4" w:space="0" w:color="auto"/>
              <w:right w:val="single" w:sz="4" w:space="0" w:color="auto"/>
            </w:tcBorders>
            <w:shd w:val="clear" w:color="000000" w:fill="auto"/>
            <w:vAlign w:val="bottom"/>
            <w:hideMark/>
          </w:tcPr>
          <w:p w14:paraId="531CCF7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E5BA46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B08198D" w14:textId="77777777" w:rsidR="00AA6A23" w:rsidRPr="003632E2" w:rsidRDefault="00AA6A23" w:rsidP="00260661">
            <w:pPr>
              <w:jc w:val="left"/>
              <w:rPr>
                <w:rFonts w:cs="Arial"/>
                <w:sz w:val="14"/>
                <w:szCs w:val="14"/>
              </w:rPr>
            </w:pPr>
            <w:r w:rsidRPr="003632E2">
              <w:rPr>
                <w:rFonts w:cs="Arial"/>
                <w:sz w:val="14"/>
                <w:szCs w:val="14"/>
              </w:rPr>
              <w:t>RESPONSAVEL_BLOQUEIO_HP</w:t>
            </w:r>
          </w:p>
        </w:tc>
        <w:tc>
          <w:tcPr>
            <w:tcW w:w="343" w:type="pct"/>
            <w:tcBorders>
              <w:top w:val="nil"/>
              <w:left w:val="nil"/>
              <w:bottom w:val="single" w:sz="4" w:space="0" w:color="auto"/>
              <w:right w:val="single" w:sz="4" w:space="0" w:color="auto"/>
            </w:tcBorders>
            <w:shd w:val="clear" w:color="000000" w:fill="F2F2F2"/>
            <w:noWrap/>
            <w:vAlign w:val="center"/>
            <w:hideMark/>
          </w:tcPr>
          <w:p w14:paraId="00C93B1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2EBFD54"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7262468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F3955A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597DDFC" w14:textId="77777777" w:rsidR="00AA6A23" w:rsidRPr="003632E2" w:rsidRDefault="00AA6A23" w:rsidP="00260661">
            <w:pPr>
              <w:jc w:val="left"/>
              <w:rPr>
                <w:rFonts w:cs="Arial"/>
                <w:sz w:val="14"/>
                <w:szCs w:val="14"/>
              </w:rPr>
            </w:pPr>
            <w:r w:rsidRPr="003632E2">
              <w:rPr>
                <w:rFonts w:cs="Arial"/>
                <w:sz w:val="14"/>
                <w:szCs w:val="14"/>
              </w:rPr>
              <w:t>RESPONSAVEL_BLOQUEIO_HP</w:t>
            </w:r>
          </w:p>
        </w:tc>
        <w:tc>
          <w:tcPr>
            <w:tcW w:w="1388" w:type="pct"/>
            <w:tcBorders>
              <w:top w:val="nil"/>
              <w:left w:val="nil"/>
              <w:bottom w:val="single" w:sz="4" w:space="0" w:color="auto"/>
              <w:right w:val="single" w:sz="4" w:space="0" w:color="auto"/>
            </w:tcBorders>
            <w:shd w:val="clear" w:color="000000" w:fill="auto"/>
            <w:vAlign w:val="bottom"/>
            <w:hideMark/>
          </w:tcPr>
          <w:p w14:paraId="7E2BB8C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E1F7A7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CBEA044" w14:textId="77777777" w:rsidR="00AA6A23" w:rsidRPr="003632E2" w:rsidRDefault="00AA6A23" w:rsidP="00260661">
            <w:pPr>
              <w:jc w:val="left"/>
              <w:rPr>
                <w:rFonts w:cs="Arial"/>
                <w:sz w:val="14"/>
                <w:szCs w:val="14"/>
              </w:rPr>
            </w:pPr>
            <w:r w:rsidRPr="003632E2">
              <w:rPr>
                <w:rFonts w:cs="Arial"/>
                <w:sz w:val="14"/>
                <w:szCs w:val="14"/>
              </w:rPr>
              <w:t>RESPONSAVEL_BLOQUEIO_CRMS</w:t>
            </w:r>
          </w:p>
        </w:tc>
        <w:tc>
          <w:tcPr>
            <w:tcW w:w="343" w:type="pct"/>
            <w:tcBorders>
              <w:top w:val="nil"/>
              <w:left w:val="nil"/>
              <w:bottom w:val="single" w:sz="4" w:space="0" w:color="auto"/>
              <w:right w:val="single" w:sz="4" w:space="0" w:color="auto"/>
            </w:tcBorders>
            <w:shd w:val="clear" w:color="000000" w:fill="F2F2F2"/>
            <w:noWrap/>
            <w:vAlign w:val="center"/>
            <w:hideMark/>
          </w:tcPr>
          <w:p w14:paraId="481727F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B662C91"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9C882B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C4C016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ADF5CA3" w14:textId="77777777" w:rsidR="00AA6A23" w:rsidRPr="003632E2" w:rsidRDefault="00AA6A23" w:rsidP="00260661">
            <w:pPr>
              <w:jc w:val="left"/>
              <w:rPr>
                <w:rFonts w:cs="Arial"/>
                <w:sz w:val="14"/>
                <w:szCs w:val="14"/>
              </w:rPr>
            </w:pPr>
            <w:r w:rsidRPr="003632E2">
              <w:rPr>
                <w:rFonts w:cs="Arial"/>
                <w:sz w:val="14"/>
                <w:szCs w:val="14"/>
              </w:rPr>
              <w:t>RESPONSAVEL_BLOQUEIO_CRMS</w:t>
            </w:r>
          </w:p>
        </w:tc>
        <w:tc>
          <w:tcPr>
            <w:tcW w:w="1388" w:type="pct"/>
            <w:tcBorders>
              <w:top w:val="nil"/>
              <w:left w:val="nil"/>
              <w:bottom w:val="single" w:sz="4" w:space="0" w:color="auto"/>
              <w:right w:val="single" w:sz="4" w:space="0" w:color="auto"/>
            </w:tcBorders>
            <w:shd w:val="clear" w:color="000000" w:fill="auto"/>
            <w:vAlign w:val="bottom"/>
            <w:hideMark/>
          </w:tcPr>
          <w:p w14:paraId="35F188F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9062F5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8A90250" w14:textId="77777777" w:rsidR="00AA6A23" w:rsidRPr="003632E2" w:rsidRDefault="00AA6A23" w:rsidP="00260661">
            <w:pPr>
              <w:jc w:val="left"/>
              <w:rPr>
                <w:rFonts w:cs="Arial"/>
                <w:sz w:val="14"/>
                <w:szCs w:val="14"/>
              </w:rPr>
            </w:pPr>
            <w:r w:rsidRPr="003632E2">
              <w:rPr>
                <w:rFonts w:cs="Arial"/>
                <w:sz w:val="14"/>
                <w:szCs w:val="14"/>
              </w:rPr>
              <w:t>RESULTADO_DA_ANALISE</w:t>
            </w:r>
          </w:p>
        </w:tc>
        <w:tc>
          <w:tcPr>
            <w:tcW w:w="343" w:type="pct"/>
            <w:tcBorders>
              <w:top w:val="nil"/>
              <w:left w:val="nil"/>
              <w:bottom w:val="single" w:sz="4" w:space="0" w:color="auto"/>
              <w:right w:val="single" w:sz="4" w:space="0" w:color="auto"/>
            </w:tcBorders>
            <w:shd w:val="clear" w:color="000000" w:fill="F2F2F2"/>
            <w:noWrap/>
            <w:vAlign w:val="center"/>
            <w:hideMark/>
          </w:tcPr>
          <w:p w14:paraId="36CA98E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55951C1"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1EA21F8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CA10DC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99B90C5" w14:textId="77777777" w:rsidR="00AA6A23" w:rsidRPr="003632E2" w:rsidRDefault="00AA6A23" w:rsidP="00260661">
            <w:pPr>
              <w:jc w:val="left"/>
              <w:rPr>
                <w:rFonts w:cs="Arial"/>
                <w:sz w:val="14"/>
                <w:szCs w:val="14"/>
              </w:rPr>
            </w:pPr>
            <w:r w:rsidRPr="003632E2">
              <w:rPr>
                <w:rFonts w:cs="Arial"/>
                <w:sz w:val="14"/>
                <w:szCs w:val="14"/>
              </w:rPr>
              <w:t>RESULTADO_DA_ANALISE</w:t>
            </w:r>
          </w:p>
        </w:tc>
        <w:tc>
          <w:tcPr>
            <w:tcW w:w="1388" w:type="pct"/>
            <w:tcBorders>
              <w:top w:val="nil"/>
              <w:left w:val="nil"/>
              <w:bottom w:val="single" w:sz="4" w:space="0" w:color="auto"/>
              <w:right w:val="single" w:sz="4" w:space="0" w:color="auto"/>
            </w:tcBorders>
            <w:shd w:val="clear" w:color="000000" w:fill="auto"/>
            <w:vAlign w:val="bottom"/>
            <w:hideMark/>
          </w:tcPr>
          <w:p w14:paraId="400DB5D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0416B5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D52A021" w14:textId="77777777" w:rsidR="00AA6A23" w:rsidRPr="003632E2" w:rsidRDefault="00AA6A23" w:rsidP="00260661">
            <w:pPr>
              <w:jc w:val="left"/>
              <w:rPr>
                <w:rFonts w:cs="Arial"/>
                <w:sz w:val="14"/>
                <w:szCs w:val="14"/>
              </w:rPr>
            </w:pPr>
            <w:r w:rsidRPr="003632E2">
              <w:rPr>
                <w:rFonts w:cs="Arial"/>
                <w:sz w:val="14"/>
                <w:szCs w:val="14"/>
              </w:rPr>
              <w:t>SOLICITACAO_EM_DUPLICIDADE</w:t>
            </w:r>
          </w:p>
        </w:tc>
        <w:tc>
          <w:tcPr>
            <w:tcW w:w="343" w:type="pct"/>
            <w:tcBorders>
              <w:top w:val="nil"/>
              <w:left w:val="nil"/>
              <w:bottom w:val="single" w:sz="4" w:space="0" w:color="auto"/>
              <w:right w:val="single" w:sz="4" w:space="0" w:color="auto"/>
            </w:tcBorders>
            <w:shd w:val="clear" w:color="000000" w:fill="F2F2F2"/>
            <w:noWrap/>
            <w:vAlign w:val="center"/>
            <w:hideMark/>
          </w:tcPr>
          <w:p w14:paraId="55D5DA1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81BB45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29E2323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5AE36A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774C052" w14:textId="77777777" w:rsidR="00AA6A23" w:rsidRPr="003632E2" w:rsidRDefault="00AA6A23" w:rsidP="00260661">
            <w:pPr>
              <w:jc w:val="left"/>
              <w:rPr>
                <w:rFonts w:cs="Arial"/>
                <w:sz w:val="14"/>
                <w:szCs w:val="14"/>
              </w:rPr>
            </w:pPr>
            <w:r w:rsidRPr="003632E2">
              <w:rPr>
                <w:rFonts w:cs="Arial"/>
                <w:sz w:val="14"/>
                <w:szCs w:val="14"/>
              </w:rPr>
              <w:t>SOLICITACAO_EM_DUPLICIDADE</w:t>
            </w:r>
          </w:p>
        </w:tc>
        <w:tc>
          <w:tcPr>
            <w:tcW w:w="1388" w:type="pct"/>
            <w:tcBorders>
              <w:top w:val="nil"/>
              <w:left w:val="nil"/>
              <w:bottom w:val="single" w:sz="4" w:space="0" w:color="auto"/>
              <w:right w:val="single" w:sz="4" w:space="0" w:color="auto"/>
            </w:tcBorders>
            <w:shd w:val="clear" w:color="000000" w:fill="auto"/>
            <w:vAlign w:val="bottom"/>
            <w:hideMark/>
          </w:tcPr>
          <w:p w14:paraId="0503077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A460BC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8BFDB05" w14:textId="77777777" w:rsidR="00AA6A23" w:rsidRPr="003632E2" w:rsidRDefault="00AA6A23" w:rsidP="00260661">
            <w:pPr>
              <w:jc w:val="left"/>
              <w:rPr>
                <w:rFonts w:cs="Arial"/>
                <w:sz w:val="14"/>
                <w:szCs w:val="14"/>
              </w:rPr>
            </w:pPr>
            <w:r w:rsidRPr="003632E2">
              <w:rPr>
                <w:rFonts w:cs="Arial"/>
                <w:sz w:val="14"/>
                <w:szCs w:val="14"/>
              </w:rPr>
              <w:t>SOLICITACAO_ESCOPO_TRAT_NCOI</w:t>
            </w:r>
          </w:p>
        </w:tc>
        <w:tc>
          <w:tcPr>
            <w:tcW w:w="343" w:type="pct"/>
            <w:tcBorders>
              <w:top w:val="nil"/>
              <w:left w:val="nil"/>
              <w:bottom w:val="single" w:sz="4" w:space="0" w:color="auto"/>
              <w:right w:val="single" w:sz="4" w:space="0" w:color="auto"/>
            </w:tcBorders>
            <w:shd w:val="clear" w:color="000000" w:fill="F2F2F2"/>
            <w:noWrap/>
            <w:vAlign w:val="center"/>
            <w:hideMark/>
          </w:tcPr>
          <w:p w14:paraId="034236A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E380E86"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791DA5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171F3C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BA2E227" w14:textId="77777777" w:rsidR="00AA6A23" w:rsidRPr="003632E2" w:rsidRDefault="00AA6A23" w:rsidP="00260661">
            <w:pPr>
              <w:jc w:val="left"/>
              <w:rPr>
                <w:rFonts w:cs="Arial"/>
                <w:sz w:val="14"/>
                <w:szCs w:val="14"/>
              </w:rPr>
            </w:pPr>
            <w:r w:rsidRPr="003632E2">
              <w:rPr>
                <w:rFonts w:cs="Arial"/>
                <w:sz w:val="14"/>
                <w:szCs w:val="14"/>
              </w:rPr>
              <w:t>SOLICITACAO_ESCOPO_TRAT_NCOI</w:t>
            </w:r>
          </w:p>
        </w:tc>
        <w:tc>
          <w:tcPr>
            <w:tcW w:w="1388" w:type="pct"/>
            <w:tcBorders>
              <w:top w:val="nil"/>
              <w:left w:val="nil"/>
              <w:bottom w:val="single" w:sz="4" w:space="0" w:color="auto"/>
              <w:right w:val="single" w:sz="4" w:space="0" w:color="auto"/>
            </w:tcBorders>
            <w:shd w:val="clear" w:color="000000" w:fill="auto"/>
            <w:vAlign w:val="bottom"/>
            <w:hideMark/>
          </w:tcPr>
          <w:p w14:paraId="62CAD479"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32CBF3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C3EF218" w14:textId="77777777" w:rsidR="00AA6A23" w:rsidRPr="003632E2" w:rsidRDefault="00AA6A23" w:rsidP="00260661">
            <w:pPr>
              <w:jc w:val="left"/>
              <w:rPr>
                <w:rFonts w:cs="Arial"/>
                <w:sz w:val="14"/>
                <w:szCs w:val="14"/>
              </w:rPr>
            </w:pPr>
            <w:r w:rsidRPr="003632E2">
              <w:rPr>
                <w:rFonts w:cs="Arial"/>
                <w:sz w:val="14"/>
                <w:szCs w:val="14"/>
              </w:rPr>
              <w:t>SOLICITANTE</w:t>
            </w:r>
          </w:p>
        </w:tc>
        <w:tc>
          <w:tcPr>
            <w:tcW w:w="343" w:type="pct"/>
            <w:tcBorders>
              <w:top w:val="nil"/>
              <w:left w:val="nil"/>
              <w:bottom w:val="single" w:sz="4" w:space="0" w:color="auto"/>
              <w:right w:val="single" w:sz="4" w:space="0" w:color="auto"/>
            </w:tcBorders>
            <w:shd w:val="clear" w:color="000000" w:fill="F2F2F2"/>
            <w:noWrap/>
            <w:vAlign w:val="center"/>
            <w:hideMark/>
          </w:tcPr>
          <w:p w14:paraId="65DA2E8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E38BB06"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616BD34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09565F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E75BBBF" w14:textId="77777777" w:rsidR="00AA6A23" w:rsidRPr="003632E2" w:rsidRDefault="00AA6A23" w:rsidP="00260661">
            <w:pPr>
              <w:jc w:val="left"/>
              <w:rPr>
                <w:rFonts w:cs="Arial"/>
                <w:sz w:val="14"/>
                <w:szCs w:val="14"/>
              </w:rPr>
            </w:pPr>
            <w:r w:rsidRPr="003632E2">
              <w:rPr>
                <w:rFonts w:cs="Arial"/>
                <w:sz w:val="14"/>
                <w:szCs w:val="14"/>
              </w:rPr>
              <w:t>SOLICITANTE</w:t>
            </w:r>
          </w:p>
        </w:tc>
        <w:tc>
          <w:tcPr>
            <w:tcW w:w="1388" w:type="pct"/>
            <w:tcBorders>
              <w:top w:val="nil"/>
              <w:left w:val="nil"/>
              <w:bottom w:val="single" w:sz="4" w:space="0" w:color="auto"/>
              <w:right w:val="single" w:sz="4" w:space="0" w:color="auto"/>
            </w:tcBorders>
            <w:shd w:val="clear" w:color="000000" w:fill="auto"/>
            <w:vAlign w:val="bottom"/>
            <w:hideMark/>
          </w:tcPr>
          <w:p w14:paraId="05B09ABC"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C11241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6AF8AAD" w14:textId="77777777" w:rsidR="00AA6A23" w:rsidRPr="003632E2" w:rsidRDefault="00AA6A23" w:rsidP="00260661">
            <w:pPr>
              <w:jc w:val="left"/>
              <w:rPr>
                <w:rFonts w:cs="Arial"/>
                <w:sz w:val="14"/>
                <w:szCs w:val="14"/>
              </w:rPr>
            </w:pPr>
            <w:r w:rsidRPr="003632E2">
              <w:rPr>
                <w:rFonts w:cs="Arial"/>
                <w:sz w:val="14"/>
                <w:szCs w:val="14"/>
              </w:rPr>
              <w:t>STATUS_RF_CANCELADO_POR_OBITO</w:t>
            </w:r>
          </w:p>
        </w:tc>
        <w:tc>
          <w:tcPr>
            <w:tcW w:w="343" w:type="pct"/>
            <w:tcBorders>
              <w:top w:val="nil"/>
              <w:left w:val="nil"/>
              <w:bottom w:val="single" w:sz="4" w:space="0" w:color="auto"/>
              <w:right w:val="single" w:sz="4" w:space="0" w:color="auto"/>
            </w:tcBorders>
            <w:shd w:val="clear" w:color="000000" w:fill="F2F2F2"/>
            <w:noWrap/>
            <w:vAlign w:val="center"/>
            <w:hideMark/>
          </w:tcPr>
          <w:p w14:paraId="5767DA7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634522E"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04197D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F6AC08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D683E47" w14:textId="77777777" w:rsidR="00AA6A23" w:rsidRPr="003632E2" w:rsidRDefault="00AA6A23" w:rsidP="00260661">
            <w:pPr>
              <w:jc w:val="left"/>
              <w:rPr>
                <w:rFonts w:cs="Arial"/>
                <w:sz w:val="14"/>
                <w:szCs w:val="14"/>
              </w:rPr>
            </w:pPr>
            <w:r w:rsidRPr="003632E2">
              <w:rPr>
                <w:rFonts w:cs="Arial"/>
                <w:sz w:val="14"/>
                <w:szCs w:val="14"/>
              </w:rPr>
              <w:t>STATUS_RF_CANCELADO_POR_OBITO</w:t>
            </w:r>
          </w:p>
        </w:tc>
        <w:tc>
          <w:tcPr>
            <w:tcW w:w="1388" w:type="pct"/>
            <w:tcBorders>
              <w:top w:val="nil"/>
              <w:left w:val="nil"/>
              <w:bottom w:val="single" w:sz="4" w:space="0" w:color="auto"/>
              <w:right w:val="single" w:sz="4" w:space="0" w:color="auto"/>
            </w:tcBorders>
            <w:shd w:val="clear" w:color="000000" w:fill="auto"/>
            <w:vAlign w:val="bottom"/>
            <w:hideMark/>
          </w:tcPr>
          <w:p w14:paraId="3329F7B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FE5CB7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8A23C74" w14:textId="77777777" w:rsidR="00AA6A23" w:rsidRPr="003632E2" w:rsidRDefault="00AA6A23" w:rsidP="00260661">
            <w:pPr>
              <w:jc w:val="left"/>
              <w:rPr>
                <w:rFonts w:cs="Arial"/>
                <w:sz w:val="14"/>
                <w:szCs w:val="14"/>
              </w:rPr>
            </w:pPr>
            <w:r w:rsidRPr="003632E2">
              <w:rPr>
                <w:rFonts w:cs="Arial"/>
                <w:sz w:val="14"/>
                <w:szCs w:val="14"/>
              </w:rPr>
              <w:t>SU</w:t>
            </w:r>
          </w:p>
        </w:tc>
        <w:tc>
          <w:tcPr>
            <w:tcW w:w="343" w:type="pct"/>
            <w:tcBorders>
              <w:top w:val="nil"/>
              <w:left w:val="nil"/>
              <w:bottom w:val="single" w:sz="4" w:space="0" w:color="auto"/>
              <w:right w:val="single" w:sz="4" w:space="0" w:color="auto"/>
            </w:tcBorders>
            <w:shd w:val="clear" w:color="000000" w:fill="F2F2F2"/>
            <w:noWrap/>
            <w:vAlign w:val="center"/>
            <w:hideMark/>
          </w:tcPr>
          <w:p w14:paraId="32F60DA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4777007"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5118FA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DC04AE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506BFA9" w14:textId="77777777" w:rsidR="00AA6A23" w:rsidRPr="003632E2" w:rsidRDefault="00AA6A23" w:rsidP="00260661">
            <w:pPr>
              <w:jc w:val="left"/>
              <w:rPr>
                <w:rFonts w:cs="Arial"/>
                <w:sz w:val="14"/>
                <w:szCs w:val="14"/>
              </w:rPr>
            </w:pPr>
            <w:r w:rsidRPr="003632E2">
              <w:rPr>
                <w:rFonts w:cs="Arial"/>
                <w:sz w:val="14"/>
                <w:szCs w:val="14"/>
              </w:rPr>
              <w:t>SU</w:t>
            </w:r>
          </w:p>
        </w:tc>
        <w:tc>
          <w:tcPr>
            <w:tcW w:w="1388" w:type="pct"/>
            <w:tcBorders>
              <w:top w:val="nil"/>
              <w:left w:val="nil"/>
              <w:bottom w:val="single" w:sz="4" w:space="0" w:color="auto"/>
              <w:right w:val="single" w:sz="4" w:space="0" w:color="auto"/>
            </w:tcBorders>
            <w:shd w:val="clear" w:color="000000" w:fill="auto"/>
            <w:vAlign w:val="bottom"/>
            <w:hideMark/>
          </w:tcPr>
          <w:p w14:paraId="5EF3894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BAB223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DBCA026" w14:textId="77777777" w:rsidR="00AA6A23" w:rsidRPr="003632E2" w:rsidRDefault="00AA6A23" w:rsidP="00260661">
            <w:pPr>
              <w:jc w:val="left"/>
              <w:rPr>
                <w:rFonts w:cs="Arial"/>
                <w:sz w:val="14"/>
                <w:szCs w:val="14"/>
              </w:rPr>
            </w:pPr>
            <w:r w:rsidRPr="003632E2">
              <w:rPr>
                <w:rFonts w:cs="Arial"/>
                <w:sz w:val="14"/>
                <w:szCs w:val="14"/>
              </w:rPr>
              <w:t>TELEFONE_CHAMADOR</w:t>
            </w:r>
          </w:p>
        </w:tc>
        <w:tc>
          <w:tcPr>
            <w:tcW w:w="343" w:type="pct"/>
            <w:tcBorders>
              <w:top w:val="nil"/>
              <w:left w:val="nil"/>
              <w:bottom w:val="single" w:sz="4" w:space="0" w:color="auto"/>
              <w:right w:val="single" w:sz="4" w:space="0" w:color="auto"/>
            </w:tcBorders>
            <w:shd w:val="clear" w:color="000000" w:fill="F2F2F2"/>
            <w:noWrap/>
            <w:vAlign w:val="center"/>
            <w:hideMark/>
          </w:tcPr>
          <w:p w14:paraId="7858C9E9"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0146F672"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1A691E33"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DB8598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344E7A13" w14:textId="77777777" w:rsidR="00AA6A23" w:rsidRPr="003632E2" w:rsidRDefault="00AA6A23" w:rsidP="00260661">
            <w:pPr>
              <w:jc w:val="left"/>
              <w:rPr>
                <w:rFonts w:cs="Arial"/>
                <w:sz w:val="14"/>
                <w:szCs w:val="14"/>
              </w:rPr>
            </w:pPr>
            <w:r w:rsidRPr="003632E2">
              <w:rPr>
                <w:rFonts w:cs="Arial"/>
                <w:sz w:val="14"/>
                <w:szCs w:val="14"/>
              </w:rPr>
              <w:t>TELEFONE_CHAMADOR</w:t>
            </w:r>
          </w:p>
        </w:tc>
        <w:tc>
          <w:tcPr>
            <w:tcW w:w="1388" w:type="pct"/>
            <w:tcBorders>
              <w:top w:val="nil"/>
              <w:left w:val="nil"/>
              <w:bottom w:val="single" w:sz="4" w:space="0" w:color="auto"/>
              <w:right w:val="single" w:sz="4" w:space="0" w:color="auto"/>
            </w:tcBorders>
            <w:shd w:val="clear" w:color="auto" w:fill="auto"/>
            <w:hideMark/>
          </w:tcPr>
          <w:p w14:paraId="41AE02B8"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TELEFONE</w:t>
              </w:r>
            </w:hyperlink>
          </w:p>
        </w:tc>
      </w:tr>
      <w:tr w:rsidR="00AA6A23" w:rsidRPr="003632E2" w14:paraId="23C9278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4B6101" w14:textId="77777777" w:rsidR="00AA6A23" w:rsidRPr="003632E2" w:rsidRDefault="00AA6A23" w:rsidP="00260661">
            <w:pPr>
              <w:jc w:val="left"/>
              <w:rPr>
                <w:rFonts w:cs="Arial"/>
                <w:sz w:val="14"/>
                <w:szCs w:val="14"/>
              </w:rPr>
            </w:pPr>
            <w:r w:rsidRPr="003632E2">
              <w:rPr>
                <w:rFonts w:cs="Arial"/>
                <w:sz w:val="14"/>
                <w:szCs w:val="14"/>
              </w:rPr>
              <w:t>TELEFONE_DE_CONTATO_1</w:t>
            </w:r>
          </w:p>
        </w:tc>
        <w:tc>
          <w:tcPr>
            <w:tcW w:w="343" w:type="pct"/>
            <w:tcBorders>
              <w:top w:val="nil"/>
              <w:left w:val="nil"/>
              <w:bottom w:val="single" w:sz="4" w:space="0" w:color="auto"/>
              <w:right w:val="single" w:sz="4" w:space="0" w:color="auto"/>
            </w:tcBorders>
            <w:shd w:val="clear" w:color="000000" w:fill="F2F2F2"/>
            <w:noWrap/>
            <w:vAlign w:val="center"/>
            <w:hideMark/>
          </w:tcPr>
          <w:p w14:paraId="09D54DD7"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5717E8ED"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4B4FB24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B78048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56524645" w14:textId="77777777" w:rsidR="00AA6A23" w:rsidRPr="003632E2" w:rsidRDefault="00AA6A23" w:rsidP="00260661">
            <w:pPr>
              <w:jc w:val="left"/>
              <w:rPr>
                <w:rFonts w:cs="Arial"/>
                <w:sz w:val="14"/>
                <w:szCs w:val="14"/>
              </w:rPr>
            </w:pPr>
            <w:r w:rsidRPr="003632E2">
              <w:rPr>
                <w:rFonts w:cs="Arial"/>
                <w:sz w:val="14"/>
                <w:szCs w:val="14"/>
              </w:rPr>
              <w:t>TELEFONE_DE_CONTATO_1</w:t>
            </w:r>
          </w:p>
        </w:tc>
        <w:tc>
          <w:tcPr>
            <w:tcW w:w="1388" w:type="pct"/>
            <w:tcBorders>
              <w:top w:val="nil"/>
              <w:left w:val="nil"/>
              <w:bottom w:val="single" w:sz="4" w:space="0" w:color="auto"/>
              <w:right w:val="single" w:sz="4" w:space="0" w:color="auto"/>
            </w:tcBorders>
            <w:shd w:val="clear" w:color="auto" w:fill="auto"/>
            <w:hideMark/>
          </w:tcPr>
          <w:p w14:paraId="2D5EAABF" w14:textId="77777777" w:rsidR="00AA6A23" w:rsidRPr="003632E2" w:rsidRDefault="00AA6A23" w:rsidP="00260661">
            <w:pPr>
              <w:jc w:val="left"/>
              <w:rPr>
                <w:rFonts w:cs="Arial"/>
                <w:sz w:val="14"/>
                <w:szCs w:val="14"/>
              </w:rPr>
            </w:pPr>
            <w:r w:rsidRPr="00A14FDF">
              <w:rPr>
                <w:rFonts w:cs="Arial"/>
                <w:sz w:val="14"/>
                <w:szCs w:val="14"/>
              </w:rPr>
              <w:t xml:space="preserve">Vide item </w:t>
            </w:r>
            <w:hyperlink w:anchor="_Normalizações_de_Registros" w:history="1">
              <w:r w:rsidRPr="00A14FDF">
                <w:rPr>
                  <w:rStyle w:val="Hyperlink"/>
                  <w:rFonts w:cs="Arial"/>
                  <w:sz w:val="14"/>
                  <w:szCs w:val="14"/>
                </w:rPr>
                <w:t>Normalizações de Registros - TELEFONE</w:t>
              </w:r>
            </w:hyperlink>
          </w:p>
        </w:tc>
      </w:tr>
      <w:tr w:rsidR="00AA6A23" w:rsidRPr="003632E2" w14:paraId="4E5ECEC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6FDF3C0" w14:textId="77777777" w:rsidR="00AA6A23" w:rsidRPr="003632E2" w:rsidRDefault="00AA6A23" w:rsidP="00260661">
            <w:pPr>
              <w:jc w:val="left"/>
              <w:rPr>
                <w:rFonts w:cs="Arial"/>
                <w:sz w:val="14"/>
                <w:szCs w:val="14"/>
              </w:rPr>
            </w:pPr>
            <w:r w:rsidRPr="003632E2">
              <w:rPr>
                <w:rFonts w:cs="Arial"/>
                <w:sz w:val="14"/>
                <w:szCs w:val="14"/>
              </w:rPr>
              <w:t>TELEFONE_DE_CONTATO_2</w:t>
            </w:r>
          </w:p>
        </w:tc>
        <w:tc>
          <w:tcPr>
            <w:tcW w:w="343" w:type="pct"/>
            <w:tcBorders>
              <w:top w:val="nil"/>
              <w:left w:val="nil"/>
              <w:bottom w:val="single" w:sz="4" w:space="0" w:color="auto"/>
              <w:right w:val="single" w:sz="4" w:space="0" w:color="auto"/>
            </w:tcBorders>
            <w:shd w:val="clear" w:color="000000" w:fill="F2F2F2"/>
            <w:noWrap/>
            <w:vAlign w:val="center"/>
            <w:hideMark/>
          </w:tcPr>
          <w:p w14:paraId="077D162C"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64C84E8E"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737A7CB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D10791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3C0228C5" w14:textId="77777777" w:rsidR="00AA6A23" w:rsidRPr="003632E2" w:rsidRDefault="00AA6A23" w:rsidP="00260661">
            <w:pPr>
              <w:jc w:val="left"/>
              <w:rPr>
                <w:rFonts w:cs="Arial"/>
                <w:sz w:val="14"/>
                <w:szCs w:val="14"/>
              </w:rPr>
            </w:pPr>
            <w:r w:rsidRPr="003632E2">
              <w:rPr>
                <w:rFonts w:cs="Arial"/>
                <w:sz w:val="14"/>
                <w:szCs w:val="14"/>
              </w:rPr>
              <w:t>TELEFONE_DE_CONTATO_2</w:t>
            </w:r>
          </w:p>
        </w:tc>
        <w:tc>
          <w:tcPr>
            <w:tcW w:w="1388" w:type="pct"/>
            <w:tcBorders>
              <w:top w:val="nil"/>
              <w:left w:val="nil"/>
              <w:bottom w:val="single" w:sz="4" w:space="0" w:color="auto"/>
              <w:right w:val="single" w:sz="4" w:space="0" w:color="auto"/>
            </w:tcBorders>
            <w:shd w:val="clear" w:color="auto" w:fill="auto"/>
            <w:hideMark/>
          </w:tcPr>
          <w:p w14:paraId="39E2D6FF" w14:textId="77777777" w:rsidR="00AA6A23" w:rsidRPr="003632E2" w:rsidRDefault="00AA6A23" w:rsidP="00260661">
            <w:pPr>
              <w:jc w:val="left"/>
              <w:rPr>
                <w:rFonts w:cs="Arial"/>
                <w:sz w:val="14"/>
                <w:szCs w:val="14"/>
              </w:rPr>
            </w:pPr>
            <w:r w:rsidRPr="00A14FDF">
              <w:rPr>
                <w:rFonts w:cs="Arial"/>
                <w:sz w:val="14"/>
                <w:szCs w:val="14"/>
              </w:rPr>
              <w:t xml:space="preserve">Vide item </w:t>
            </w:r>
            <w:hyperlink w:anchor="_Normalizações_de_Registros" w:history="1">
              <w:r w:rsidRPr="00A14FDF">
                <w:rPr>
                  <w:rStyle w:val="Hyperlink"/>
                  <w:rFonts w:cs="Arial"/>
                  <w:sz w:val="14"/>
                  <w:szCs w:val="14"/>
                </w:rPr>
                <w:t>Normalizações de Registros - TELEFONE</w:t>
              </w:r>
            </w:hyperlink>
          </w:p>
        </w:tc>
      </w:tr>
      <w:tr w:rsidR="00AA6A23" w:rsidRPr="003632E2" w14:paraId="25C2063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62F6F7A" w14:textId="77777777" w:rsidR="00AA6A23" w:rsidRPr="003632E2" w:rsidRDefault="00AA6A23" w:rsidP="00260661">
            <w:pPr>
              <w:jc w:val="left"/>
              <w:rPr>
                <w:rFonts w:cs="Arial"/>
                <w:sz w:val="14"/>
                <w:szCs w:val="14"/>
              </w:rPr>
            </w:pPr>
            <w:r w:rsidRPr="003632E2">
              <w:rPr>
                <w:rFonts w:cs="Arial"/>
                <w:sz w:val="14"/>
                <w:szCs w:val="14"/>
              </w:rPr>
              <w:t>TELEFONE_DE_CONTATO_3</w:t>
            </w:r>
          </w:p>
        </w:tc>
        <w:tc>
          <w:tcPr>
            <w:tcW w:w="343" w:type="pct"/>
            <w:tcBorders>
              <w:top w:val="nil"/>
              <w:left w:val="nil"/>
              <w:bottom w:val="single" w:sz="4" w:space="0" w:color="auto"/>
              <w:right w:val="single" w:sz="4" w:space="0" w:color="auto"/>
            </w:tcBorders>
            <w:shd w:val="clear" w:color="000000" w:fill="F2F2F2"/>
            <w:noWrap/>
            <w:vAlign w:val="center"/>
            <w:hideMark/>
          </w:tcPr>
          <w:p w14:paraId="04D4643B"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6315D4CB" w14:textId="77777777" w:rsidR="00AA6A23" w:rsidRPr="003632E2" w:rsidRDefault="00AA6A23" w:rsidP="00260661">
            <w:pPr>
              <w:jc w:val="center"/>
              <w:rPr>
                <w:rFonts w:cs="Arial"/>
                <w:sz w:val="14"/>
                <w:szCs w:val="14"/>
              </w:rPr>
            </w:pPr>
            <w:r w:rsidRPr="003632E2">
              <w:rPr>
                <w:rFonts w:cs="Arial"/>
                <w:sz w:val="14"/>
                <w:szCs w:val="14"/>
              </w:rPr>
              <w:t> 12</w:t>
            </w:r>
          </w:p>
        </w:tc>
        <w:tc>
          <w:tcPr>
            <w:tcW w:w="307" w:type="pct"/>
            <w:tcBorders>
              <w:top w:val="nil"/>
              <w:left w:val="nil"/>
              <w:bottom w:val="single" w:sz="4" w:space="0" w:color="auto"/>
              <w:right w:val="single" w:sz="4" w:space="0" w:color="auto"/>
            </w:tcBorders>
            <w:shd w:val="clear" w:color="000000" w:fill="F2F2F2"/>
            <w:noWrap/>
            <w:hideMark/>
          </w:tcPr>
          <w:p w14:paraId="579153C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D47BF9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448D52C7" w14:textId="77777777" w:rsidR="00AA6A23" w:rsidRPr="003632E2" w:rsidRDefault="00AA6A23" w:rsidP="00260661">
            <w:pPr>
              <w:jc w:val="left"/>
              <w:rPr>
                <w:rFonts w:cs="Arial"/>
                <w:sz w:val="14"/>
                <w:szCs w:val="14"/>
              </w:rPr>
            </w:pPr>
            <w:r w:rsidRPr="003632E2">
              <w:rPr>
                <w:rFonts w:cs="Arial"/>
                <w:sz w:val="14"/>
                <w:szCs w:val="14"/>
              </w:rPr>
              <w:t>TELEFONE_DE_CONTATO_3</w:t>
            </w:r>
          </w:p>
        </w:tc>
        <w:tc>
          <w:tcPr>
            <w:tcW w:w="1388" w:type="pct"/>
            <w:tcBorders>
              <w:top w:val="nil"/>
              <w:left w:val="nil"/>
              <w:bottom w:val="single" w:sz="4" w:space="0" w:color="auto"/>
              <w:right w:val="single" w:sz="4" w:space="0" w:color="auto"/>
            </w:tcBorders>
            <w:shd w:val="clear" w:color="auto" w:fill="auto"/>
            <w:hideMark/>
          </w:tcPr>
          <w:p w14:paraId="7CAD772D" w14:textId="77777777" w:rsidR="00AA6A23" w:rsidRPr="003632E2" w:rsidRDefault="00AA6A23" w:rsidP="00260661">
            <w:pPr>
              <w:jc w:val="left"/>
              <w:rPr>
                <w:rFonts w:cs="Arial"/>
                <w:sz w:val="14"/>
                <w:szCs w:val="14"/>
              </w:rPr>
            </w:pPr>
            <w:r w:rsidRPr="00A14FDF">
              <w:rPr>
                <w:rFonts w:cs="Arial"/>
                <w:sz w:val="14"/>
                <w:szCs w:val="14"/>
              </w:rPr>
              <w:t xml:space="preserve">Vide item </w:t>
            </w:r>
            <w:hyperlink w:anchor="_Normalizações_de_Registros" w:history="1">
              <w:r w:rsidRPr="00A14FDF">
                <w:rPr>
                  <w:rStyle w:val="Hyperlink"/>
                  <w:rFonts w:cs="Arial"/>
                  <w:sz w:val="14"/>
                  <w:szCs w:val="14"/>
                </w:rPr>
                <w:t>Normalizações de Registros - TELEFONE</w:t>
              </w:r>
            </w:hyperlink>
          </w:p>
        </w:tc>
      </w:tr>
      <w:tr w:rsidR="00AA6A23" w:rsidRPr="003632E2" w14:paraId="4894192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F75320A" w14:textId="77777777" w:rsidR="00AA6A23" w:rsidRPr="003632E2" w:rsidRDefault="00AA6A23" w:rsidP="00260661">
            <w:pPr>
              <w:jc w:val="left"/>
              <w:rPr>
                <w:rFonts w:cs="Arial"/>
                <w:sz w:val="14"/>
                <w:szCs w:val="14"/>
              </w:rPr>
            </w:pPr>
            <w:r w:rsidRPr="003632E2">
              <w:rPr>
                <w:rFonts w:cs="Arial"/>
                <w:sz w:val="14"/>
                <w:szCs w:val="14"/>
              </w:rPr>
              <w:t>PERDA_EXTRAVIO_DOCUMENTOS</w:t>
            </w:r>
          </w:p>
        </w:tc>
        <w:tc>
          <w:tcPr>
            <w:tcW w:w="343" w:type="pct"/>
            <w:tcBorders>
              <w:top w:val="nil"/>
              <w:left w:val="nil"/>
              <w:bottom w:val="single" w:sz="4" w:space="0" w:color="auto"/>
              <w:right w:val="single" w:sz="4" w:space="0" w:color="auto"/>
            </w:tcBorders>
            <w:shd w:val="clear" w:color="000000" w:fill="F2F2F2"/>
            <w:noWrap/>
            <w:vAlign w:val="center"/>
            <w:hideMark/>
          </w:tcPr>
          <w:p w14:paraId="6E0D7D1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68535A0"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F66F34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B8E939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7C13B03" w14:textId="77777777" w:rsidR="00AA6A23" w:rsidRPr="003632E2" w:rsidRDefault="00AA6A23" w:rsidP="00260661">
            <w:pPr>
              <w:jc w:val="left"/>
              <w:rPr>
                <w:rFonts w:cs="Arial"/>
                <w:sz w:val="14"/>
                <w:szCs w:val="14"/>
              </w:rPr>
            </w:pPr>
            <w:r w:rsidRPr="003632E2">
              <w:rPr>
                <w:rFonts w:cs="Arial"/>
                <w:sz w:val="14"/>
                <w:szCs w:val="14"/>
              </w:rPr>
              <w:t>PERDA_EXTRAVIO_DOCUMENTOS</w:t>
            </w:r>
          </w:p>
        </w:tc>
        <w:tc>
          <w:tcPr>
            <w:tcW w:w="1388" w:type="pct"/>
            <w:tcBorders>
              <w:top w:val="nil"/>
              <w:left w:val="nil"/>
              <w:bottom w:val="single" w:sz="4" w:space="0" w:color="auto"/>
              <w:right w:val="single" w:sz="4" w:space="0" w:color="auto"/>
            </w:tcBorders>
            <w:shd w:val="clear" w:color="000000" w:fill="auto"/>
            <w:vAlign w:val="bottom"/>
            <w:hideMark/>
          </w:tcPr>
          <w:p w14:paraId="3B01A14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B9E0EB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4968FA9" w14:textId="77777777" w:rsidR="00AA6A23" w:rsidRPr="003632E2" w:rsidRDefault="00AA6A23" w:rsidP="00260661">
            <w:pPr>
              <w:jc w:val="left"/>
              <w:rPr>
                <w:rFonts w:cs="Arial"/>
                <w:sz w:val="14"/>
                <w:szCs w:val="14"/>
              </w:rPr>
            </w:pPr>
            <w:r w:rsidRPr="003632E2">
              <w:rPr>
                <w:rFonts w:cs="Arial"/>
                <w:sz w:val="14"/>
                <w:szCs w:val="14"/>
              </w:rPr>
              <w:t>TIPO_DE_AJUSTE</w:t>
            </w:r>
          </w:p>
        </w:tc>
        <w:tc>
          <w:tcPr>
            <w:tcW w:w="343" w:type="pct"/>
            <w:tcBorders>
              <w:top w:val="nil"/>
              <w:left w:val="nil"/>
              <w:bottom w:val="single" w:sz="4" w:space="0" w:color="auto"/>
              <w:right w:val="single" w:sz="4" w:space="0" w:color="auto"/>
            </w:tcBorders>
            <w:shd w:val="clear" w:color="000000" w:fill="F2F2F2"/>
            <w:noWrap/>
            <w:vAlign w:val="center"/>
            <w:hideMark/>
          </w:tcPr>
          <w:p w14:paraId="4F124F1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C6FFEA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3F88ADA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97A8B7F"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D46914D" w14:textId="77777777" w:rsidR="00AA6A23" w:rsidRPr="003632E2" w:rsidRDefault="00AA6A23" w:rsidP="00260661">
            <w:pPr>
              <w:jc w:val="left"/>
              <w:rPr>
                <w:rFonts w:cs="Arial"/>
                <w:sz w:val="14"/>
                <w:szCs w:val="14"/>
              </w:rPr>
            </w:pPr>
            <w:r w:rsidRPr="003632E2">
              <w:rPr>
                <w:rFonts w:cs="Arial"/>
                <w:sz w:val="14"/>
                <w:szCs w:val="14"/>
              </w:rPr>
              <w:t>TIPO_DE_AJUSTE</w:t>
            </w:r>
          </w:p>
        </w:tc>
        <w:tc>
          <w:tcPr>
            <w:tcW w:w="1388" w:type="pct"/>
            <w:tcBorders>
              <w:top w:val="nil"/>
              <w:left w:val="nil"/>
              <w:bottom w:val="single" w:sz="4" w:space="0" w:color="auto"/>
              <w:right w:val="single" w:sz="4" w:space="0" w:color="auto"/>
            </w:tcBorders>
            <w:shd w:val="clear" w:color="000000" w:fill="auto"/>
            <w:vAlign w:val="bottom"/>
            <w:hideMark/>
          </w:tcPr>
          <w:p w14:paraId="4741351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3BD660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9A76323" w14:textId="77777777" w:rsidR="00AA6A23" w:rsidRPr="003632E2" w:rsidRDefault="00AA6A23" w:rsidP="00260661">
            <w:pPr>
              <w:jc w:val="left"/>
              <w:rPr>
                <w:rFonts w:cs="Arial"/>
                <w:sz w:val="14"/>
                <w:szCs w:val="14"/>
              </w:rPr>
            </w:pPr>
            <w:r w:rsidRPr="003632E2">
              <w:rPr>
                <w:rFonts w:cs="Arial"/>
                <w:sz w:val="14"/>
                <w:szCs w:val="14"/>
              </w:rPr>
              <w:t>TIPO_DE_ATENDIMENTO</w:t>
            </w:r>
          </w:p>
        </w:tc>
        <w:tc>
          <w:tcPr>
            <w:tcW w:w="343" w:type="pct"/>
            <w:tcBorders>
              <w:top w:val="nil"/>
              <w:left w:val="nil"/>
              <w:bottom w:val="single" w:sz="4" w:space="0" w:color="auto"/>
              <w:right w:val="single" w:sz="4" w:space="0" w:color="auto"/>
            </w:tcBorders>
            <w:shd w:val="clear" w:color="000000" w:fill="F2F2F2"/>
            <w:noWrap/>
            <w:vAlign w:val="center"/>
            <w:hideMark/>
          </w:tcPr>
          <w:p w14:paraId="55931BB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79A3750"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42489BA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6883A38"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32E6D67" w14:textId="77777777" w:rsidR="00AA6A23" w:rsidRPr="003632E2" w:rsidRDefault="00AA6A23" w:rsidP="00260661">
            <w:pPr>
              <w:jc w:val="left"/>
              <w:rPr>
                <w:rFonts w:cs="Arial"/>
                <w:sz w:val="14"/>
                <w:szCs w:val="14"/>
              </w:rPr>
            </w:pPr>
            <w:r w:rsidRPr="003632E2">
              <w:rPr>
                <w:rFonts w:cs="Arial"/>
                <w:sz w:val="14"/>
                <w:szCs w:val="14"/>
              </w:rPr>
              <w:t>TIPO_DE_ATENDIMENTO</w:t>
            </w:r>
          </w:p>
        </w:tc>
        <w:tc>
          <w:tcPr>
            <w:tcW w:w="1388" w:type="pct"/>
            <w:tcBorders>
              <w:top w:val="nil"/>
              <w:left w:val="nil"/>
              <w:bottom w:val="single" w:sz="4" w:space="0" w:color="auto"/>
              <w:right w:val="single" w:sz="4" w:space="0" w:color="auto"/>
            </w:tcBorders>
            <w:shd w:val="clear" w:color="000000" w:fill="auto"/>
            <w:vAlign w:val="bottom"/>
            <w:hideMark/>
          </w:tcPr>
          <w:p w14:paraId="0727FA6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1BC2FF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3FF1D7D" w14:textId="77777777" w:rsidR="00AA6A23" w:rsidRPr="003632E2" w:rsidRDefault="00AA6A23" w:rsidP="00260661">
            <w:pPr>
              <w:jc w:val="left"/>
              <w:rPr>
                <w:rFonts w:cs="Arial"/>
                <w:sz w:val="14"/>
                <w:szCs w:val="14"/>
              </w:rPr>
            </w:pPr>
            <w:r w:rsidRPr="003632E2">
              <w:rPr>
                <w:rFonts w:cs="Arial"/>
                <w:sz w:val="14"/>
                <w:szCs w:val="14"/>
              </w:rPr>
              <w:t>TIPO_DE_BLOQUEIO</w:t>
            </w:r>
          </w:p>
        </w:tc>
        <w:tc>
          <w:tcPr>
            <w:tcW w:w="343" w:type="pct"/>
            <w:tcBorders>
              <w:top w:val="nil"/>
              <w:left w:val="nil"/>
              <w:bottom w:val="single" w:sz="4" w:space="0" w:color="auto"/>
              <w:right w:val="single" w:sz="4" w:space="0" w:color="auto"/>
            </w:tcBorders>
            <w:shd w:val="clear" w:color="000000" w:fill="F2F2F2"/>
            <w:noWrap/>
            <w:vAlign w:val="center"/>
            <w:hideMark/>
          </w:tcPr>
          <w:p w14:paraId="5D1B182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37B796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2ED0BF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AF1726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BBF9C0F" w14:textId="77777777" w:rsidR="00AA6A23" w:rsidRPr="003632E2" w:rsidRDefault="00AA6A23" w:rsidP="00260661">
            <w:pPr>
              <w:jc w:val="left"/>
              <w:rPr>
                <w:rFonts w:cs="Arial"/>
                <w:sz w:val="14"/>
                <w:szCs w:val="14"/>
              </w:rPr>
            </w:pPr>
            <w:r w:rsidRPr="003632E2">
              <w:rPr>
                <w:rFonts w:cs="Arial"/>
                <w:sz w:val="14"/>
                <w:szCs w:val="14"/>
              </w:rPr>
              <w:t>TIPO_DE_BLOQUEIO</w:t>
            </w:r>
          </w:p>
        </w:tc>
        <w:tc>
          <w:tcPr>
            <w:tcW w:w="1388" w:type="pct"/>
            <w:tcBorders>
              <w:top w:val="nil"/>
              <w:left w:val="nil"/>
              <w:bottom w:val="single" w:sz="4" w:space="0" w:color="auto"/>
              <w:right w:val="single" w:sz="4" w:space="0" w:color="auto"/>
            </w:tcBorders>
            <w:shd w:val="clear" w:color="000000" w:fill="auto"/>
            <w:vAlign w:val="bottom"/>
            <w:hideMark/>
          </w:tcPr>
          <w:p w14:paraId="60D2CAD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AD1122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B89B1E2" w14:textId="77777777" w:rsidR="00AA6A23" w:rsidRPr="003632E2" w:rsidRDefault="00AA6A23" w:rsidP="00260661">
            <w:pPr>
              <w:jc w:val="left"/>
              <w:rPr>
                <w:rFonts w:cs="Arial"/>
                <w:sz w:val="14"/>
                <w:szCs w:val="14"/>
              </w:rPr>
            </w:pPr>
            <w:r w:rsidRPr="003632E2">
              <w:rPr>
                <w:rFonts w:cs="Arial"/>
                <w:sz w:val="14"/>
                <w:szCs w:val="14"/>
              </w:rPr>
              <w:t>TIPO_DE_TRATAMENTO</w:t>
            </w:r>
          </w:p>
        </w:tc>
        <w:tc>
          <w:tcPr>
            <w:tcW w:w="343" w:type="pct"/>
            <w:tcBorders>
              <w:top w:val="nil"/>
              <w:left w:val="nil"/>
              <w:bottom w:val="single" w:sz="4" w:space="0" w:color="auto"/>
              <w:right w:val="single" w:sz="4" w:space="0" w:color="auto"/>
            </w:tcBorders>
            <w:shd w:val="clear" w:color="000000" w:fill="F2F2F2"/>
            <w:noWrap/>
            <w:vAlign w:val="center"/>
            <w:hideMark/>
          </w:tcPr>
          <w:p w14:paraId="6C7A150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2866792"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940096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8B5AB8E"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7C833914" w14:textId="77777777" w:rsidR="00AA6A23" w:rsidRPr="003632E2" w:rsidRDefault="00AA6A23" w:rsidP="00260661">
            <w:pPr>
              <w:jc w:val="left"/>
              <w:rPr>
                <w:rFonts w:cs="Arial"/>
                <w:sz w:val="14"/>
                <w:szCs w:val="14"/>
              </w:rPr>
            </w:pPr>
            <w:r w:rsidRPr="003632E2">
              <w:rPr>
                <w:rFonts w:cs="Arial"/>
                <w:sz w:val="14"/>
                <w:szCs w:val="14"/>
              </w:rPr>
              <w:t>TIPO_DE_TRATAMENTO</w:t>
            </w:r>
          </w:p>
        </w:tc>
        <w:tc>
          <w:tcPr>
            <w:tcW w:w="1388" w:type="pct"/>
            <w:tcBorders>
              <w:top w:val="nil"/>
              <w:left w:val="nil"/>
              <w:bottom w:val="single" w:sz="4" w:space="0" w:color="auto"/>
              <w:right w:val="single" w:sz="4" w:space="0" w:color="auto"/>
            </w:tcBorders>
            <w:shd w:val="clear" w:color="000000" w:fill="auto"/>
            <w:vAlign w:val="bottom"/>
            <w:hideMark/>
          </w:tcPr>
          <w:p w14:paraId="5131B3F1"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4D99C4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1B2F1DC" w14:textId="77777777" w:rsidR="00AA6A23" w:rsidRPr="003632E2" w:rsidRDefault="00AA6A23" w:rsidP="00260661">
            <w:pPr>
              <w:jc w:val="left"/>
              <w:rPr>
                <w:rFonts w:cs="Arial"/>
                <w:sz w:val="14"/>
                <w:szCs w:val="14"/>
              </w:rPr>
            </w:pPr>
            <w:r w:rsidRPr="003632E2">
              <w:rPr>
                <w:rFonts w:cs="Arial"/>
                <w:sz w:val="14"/>
                <w:szCs w:val="14"/>
              </w:rPr>
              <w:t>TIPO_DE_VINCULO</w:t>
            </w:r>
          </w:p>
        </w:tc>
        <w:tc>
          <w:tcPr>
            <w:tcW w:w="343" w:type="pct"/>
            <w:tcBorders>
              <w:top w:val="nil"/>
              <w:left w:val="nil"/>
              <w:bottom w:val="single" w:sz="4" w:space="0" w:color="auto"/>
              <w:right w:val="single" w:sz="4" w:space="0" w:color="auto"/>
            </w:tcBorders>
            <w:shd w:val="clear" w:color="000000" w:fill="F2F2F2"/>
            <w:noWrap/>
            <w:vAlign w:val="center"/>
            <w:hideMark/>
          </w:tcPr>
          <w:p w14:paraId="08F550A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624C8D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0C39278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7AE874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D88F786" w14:textId="77777777" w:rsidR="00AA6A23" w:rsidRPr="003632E2" w:rsidRDefault="00AA6A23" w:rsidP="00260661">
            <w:pPr>
              <w:jc w:val="left"/>
              <w:rPr>
                <w:rFonts w:cs="Arial"/>
                <w:sz w:val="14"/>
                <w:szCs w:val="14"/>
              </w:rPr>
            </w:pPr>
            <w:r w:rsidRPr="003632E2">
              <w:rPr>
                <w:rFonts w:cs="Arial"/>
                <w:sz w:val="14"/>
                <w:szCs w:val="14"/>
              </w:rPr>
              <w:t>TIPO_DE_VINCULO</w:t>
            </w:r>
          </w:p>
        </w:tc>
        <w:tc>
          <w:tcPr>
            <w:tcW w:w="1388" w:type="pct"/>
            <w:tcBorders>
              <w:top w:val="nil"/>
              <w:left w:val="nil"/>
              <w:bottom w:val="single" w:sz="4" w:space="0" w:color="auto"/>
              <w:right w:val="single" w:sz="4" w:space="0" w:color="auto"/>
            </w:tcBorders>
            <w:shd w:val="clear" w:color="000000" w:fill="auto"/>
            <w:vAlign w:val="bottom"/>
            <w:hideMark/>
          </w:tcPr>
          <w:p w14:paraId="1A8CC12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5ABFC9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B4C22DC" w14:textId="77777777" w:rsidR="00AA6A23" w:rsidRPr="003632E2" w:rsidRDefault="00AA6A23" w:rsidP="00260661">
            <w:pPr>
              <w:jc w:val="left"/>
              <w:rPr>
                <w:rFonts w:cs="Arial"/>
                <w:sz w:val="14"/>
                <w:szCs w:val="14"/>
              </w:rPr>
            </w:pPr>
            <w:r w:rsidRPr="003632E2">
              <w:rPr>
                <w:rFonts w:cs="Arial"/>
                <w:sz w:val="14"/>
                <w:szCs w:val="14"/>
              </w:rPr>
              <w:t>TITULAR_CONHECE_NUM_SOLIC_SERV</w:t>
            </w:r>
          </w:p>
        </w:tc>
        <w:tc>
          <w:tcPr>
            <w:tcW w:w="343" w:type="pct"/>
            <w:tcBorders>
              <w:top w:val="nil"/>
              <w:left w:val="nil"/>
              <w:bottom w:val="single" w:sz="4" w:space="0" w:color="auto"/>
              <w:right w:val="single" w:sz="4" w:space="0" w:color="auto"/>
            </w:tcBorders>
            <w:shd w:val="clear" w:color="000000" w:fill="F2F2F2"/>
            <w:noWrap/>
            <w:vAlign w:val="center"/>
            <w:hideMark/>
          </w:tcPr>
          <w:p w14:paraId="42E2231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868388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14CE4A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DED16F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B96C6F6" w14:textId="77777777" w:rsidR="00AA6A23" w:rsidRPr="003632E2" w:rsidRDefault="00AA6A23" w:rsidP="00260661">
            <w:pPr>
              <w:jc w:val="left"/>
              <w:rPr>
                <w:rFonts w:cs="Arial"/>
                <w:sz w:val="14"/>
                <w:szCs w:val="14"/>
              </w:rPr>
            </w:pPr>
            <w:r w:rsidRPr="003632E2">
              <w:rPr>
                <w:rFonts w:cs="Arial"/>
                <w:sz w:val="14"/>
                <w:szCs w:val="14"/>
              </w:rPr>
              <w:t>TITULAR_CONHECE_NUM_SOLIC_SERV</w:t>
            </w:r>
          </w:p>
        </w:tc>
        <w:tc>
          <w:tcPr>
            <w:tcW w:w="1388" w:type="pct"/>
            <w:tcBorders>
              <w:top w:val="nil"/>
              <w:left w:val="nil"/>
              <w:bottom w:val="single" w:sz="4" w:space="0" w:color="auto"/>
              <w:right w:val="single" w:sz="4" w:space="0" w:color="auto"/>
            </w:tcBorders>
            <w:shd w:val="clear" w:color="000000" w:fill="auto"/>
            <w:vAlign w:val="bottom"/>
            <w:hideMark/>
          </w:tcPr>
          <w:p w14:paraId="425BC54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714B32D"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2056DB1" w14:textId="77777777" w:rsidR="00AA6A23" w:rsidRPr="003632E2" w:rsidRDefault="00AA6A23" w:rsidP="00260661">
            <w:pPr>
              <w:jc w:val="left"/>
              <w:rPr>
                <w:rFonts w:cs="Arial"/>
                <w:sz w:val="14"/>
                <w:szCs w:val="14"/>
              </w:rPr>
            </w:pPr>
            <w:r w:rsidRPr="003632E2">
              <w:rPr>
                <w:rFonts w:cs="Arial"/>
                <w:sz w:val="14"/>
                <w:szCs w:val="14"/>
              </w:rPr>
              <w:t>TITULAR_FALECIDO</w:t>
            </w:r>
          </w:p>
        </w:tc>
        <w:tc>
          <w:tcPr>
            <w:tcW w:w="343" w:type="pct"/>
            <w:tcBorders>
              <w:top w:val="nil"/>
              <w:left w:val="nil"/>
              <w:bottom w:val="single" w:sz="4" w:space="0" w:color="auto"/>
              <w:right w:val="single" w:sz="4" w:space="0" w:color="auto"/>
            </w:tcBorders>
            <w:shd w:val="clear" w:color="000000" w:fill="F2F2F2"/>
            <w:noWrap/>
            <w:vAlign w:val="center"/>
            <w:hideMark/>
          </w:tcPr>
          <w:p w14:paraId="654DF46B"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AA693E5"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6384AF0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43B7CA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92AF096" w14:textId="77777777" w:rsidR="00AA6A23" w:rsidRPr="003632E2" w:rsidRDefault="00AA6A23" w:rsidP="00260661">
            <w:pPr>
              <w:jc w:val="left"/>
              <w:rPr>
                <w:rFonts w:cs="Arial"/>
                <w:sz w:val="14"/>
                <w:szCs w:val="14"/>
              </w:rPr>
            </w:pPr>
            <w:r w:rsidRPr="003632E2">
              <w:rPr>
                <w:rFonts w:cs="Arial"/>
                <w:sz w:val="14"/>
                <w:szCs w:val="14"/>
              </w:rPr>
              <w:t>TITULAR_FALECIDO</w:t>
            </w:r>
          </w:p>
        </w:tc>
        <w:tc>
          <w:tcPr>
            <w:tcW w:w="1388" w:type="pct"/>
            <w:tcBorders>
              <w:top w:val="nil"/>
              <w:left w:val="nil"/>
              <w:bottom w:val="single" w:sz="4" w:space="0" w:color="auto"/>
              <w:right w:val="single" w:sz="4" w:space="0" w:color="auto"/>
            </w:tcBorders>
            <w:shd w:val="clear" w:color="000000" w:fill="auto"/>
            <w:vAlign w:val="bottom"/>
            <w:hideMark/>
          </w:tcPr>
          <w:p w14:paraId="6F5C6828"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6B2C7E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02AADE0" w14:textId="77777777" w:rsidR="00AA6A23" w:rsidRPr="003632E2" w:rsidRDefault="00AA6A23" w:rsidP="00260661">
            <w:pPr>
              <w:jc w:val="left"/>
              <w:rPr>
                <w:rFonts w:cs="Arial"/>
                <w:sz w:val="14"/>
                <w:szCs w:val="14"/>
              </w:rPr>
            </w:pPr>
            <w:r w:rsidRPr="003632E2">
              <w:rPr>
                <w:rFonts w:cs="Arial"/>
                <w:sz w:val="14"/>
                <w:szCs w:val="14"/>
              </w:rPr>
              <w:t>TITULAR_REALIZOU_PAGAMENTO_FAT</w:t>
            </w:r>
          </w:p>
        </w:tc>
        <w:tc>
          <w:tcPr>
            <w:tcW w:w="343" w:type="pct"/>
            <w:tcBorders>
              <w:top w:val="nil"/>
              <w:left w:val="nil"/>
              <w:bottom w:val="single" w:sz="4" w:space="0" w:color="auto"/>
              <w:right w:val="single" w:sz="4" w:space="0" w:color="auto"/>
            </w:tcBorders>
            <w:shd w:val="clear" w:color="000000" w:fill="F2F2F2"/>
            <w:noWrap/>
            <w:vAlign w:val="center"/>
            <w:hideMark/>
          </w:tcPr>
          <w:p w14:paraId="005D2CC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18B0C23"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1E5D4DA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C78E7A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55BB182" w14:textId="77777777" w:rsidR="00AA6A23" w:rsidRPr="003632E2" w:rsidRDefault="00AA6A23" w:rsidP="00260661">
            <w:pPr>
              <w:jc w:val="left"/>
              <w:rPr>
                <w:rFonts w:cs="Arial"/>
                <w:sz w:val="14"/>
                <w:szCs w:val="14"/>
              </w:rPr>
            </w:pPr>
            <w:r w:rsidRPr="003632E2">
              <w:rPr>
                <w:rFonts w:cs="Arial"/>
                <w:sz w:val="14"/>
                <w:szCs w:val="14"/>
              </w:rPr>
              <w:t>TITULAR_REALIZOU_PAGAMENTO_FAT</w:t>
            </w:r>
          </w:p>
        </w:tc>
        <w:tc>
          <w:tcPr>
            <w:tcW w:w="1388" w:type="pct"/>
            <w:tcBorders>
              <w:top w:val="nil"/>
              <w:left w:val="nil"/>
              <w:bottom w:val="single" w:sz="4" w:space="0" w:color="auto"/>
              <w:right w:val="single" w:sz="4" w:space="0" w:color="auto"/>
            </w:tcBorders>
            <w:shd w:val="clear" w:color="000000" w:fill="auto"/>
            <w:vAlign w:val="bottom"/>
            <w:hideMark/>
          </w:tcPr>
          <w:p w14:paraId="69B598C6"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9AE181C"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tcPr>
          <w:p w14:paraId="43AB0EC8" w14:textId="77777777" w:rsidR="00AA6A23" w:rsidRPr="003632E2" w:rsidRDefault="00AA6A23" w:rsidP="00260661">
            <w:pPr>
              <w:jc w:val="left"/>
              <w:rPr>
                <w:rFonts w:cs="Arial"/>
                <w:sz w:val="14"/>
                <w:szCs w:val="14"/>
              </w:rPr>
            </w:pPr>
            <w:r>
              <w:rPr>
                <w:rFonts w:cs="Arial"/>
                <w:sz w:val="14"/>
                <w:szCs w:val="14"/>
              </w:rPr>
              <w:t>TITULAR</w:t>
            </w:r>
          </w:p>
        </w:tc>
        <w:tc>
          <w:tcPr>
            <w:tcW w:w="343" w:type="pct"/>
            <w:tcBorders>
              <w:top w:val="nil"/>
              <w:left w:val="nil"/>
              <w:bottom w:val="single" w:sz="4" w:space="0" w:color="auto"/>
              <w:right w:val="single" w:sz="4" w:space="0" w:color="auto"/>
            </w:tcBorders>
            <w:shd w:val="clear" w:color="000000" w:fill="F2F2F2"/>
            <w:noWrap/>
            <w:vAlign w:val="center"/>
          </w:tcPr>
          <w:p w14:paraId="1462D4DE" w14:textId="77777777" w:rsidR="00AA6A23" w:rsidRPr="003632E2" w:rsidRDefault="00AA6A23" w:rsidP="00260661">
            <w:pPr>
              <w:jc w:val="center"/>
              <w:rPr>
                <w:rFonts w:cs="Arial"/>
                <w:sz w:val="14"/>
                <w:szCs w:val="14"/>
              </w:rPr>
            </w:pPr>
            <w:r>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tcPr>
          <w:p w14:paraId="2E8D03B1" w14:textId="77777777" w:rsidR="00AA6A23" w:rsidRPr="003632E2" w:rsidRDefault="00AA6A23" w:rsidP="00260661">
            <w:pPr>
              <w:jc w:val="center"/>
              <w:rPr>
                <w:rFonts w:cs="Arial"/>
                <w:sz w:val="14"/>
                <w:szCs w:val="14"/>
              </w:rPr>
            </w:pPr>
            <w:r>
              <w:rPr>
                <w:rFonts w:cs="Arial"/>
                <w:sz w:val="14"/>
                <w:szCs w:val="14"/>
              </w:rPr>
              <w:t>4000</w:t>
            </w:r>
          </w:p>
        </w:tc>
        <w:tc>
          <w:tcPr>
            <w:tcW w:w="307" w:type="pct"/>
            <w:tcBorders>
              <w:top w:val="nil"/>
              <w:left w:val="nil"/>
              <w:bottom w:val="single" w:sz="4" w:space="0" w:color="auto"/>
              <w:right w:val="single" w:sz="4" w:space="0" w:color="auto"/>
            </w:tcBorders>
            <w:shd w:val="clear" w:color="000000" w:fill="F2F2F2"/>
            <w:noWrap/>
          </w:tcPr>
          <w:p w14:paraId="72D37C3B" w14:textId="77777777" w:rsidR="00AA6A23" w:rsidRPr="003632E2" w:rsidRDefault="00AA6A23" w:rsidP="00260661">
            <w:pPr>
              <w:jc w:val="center"/>
              <w:rPr>
                <w:rFonts w:cs="Arial"/>
                <w:sz w:val="14"/>
                <w:szCs w:val="14"/>
              </w:rPr>
            </w:pPr>
          </w:p>
        </w:tc>
        <w:tc>
          <w:tcPr>
            <w:tcW w:w="254" w:type="pct"/>
            <w:tcBorders>
              <w:top w:val="nil"/>
              <w:left w:val="nil"/>
              <w:bottom w:val="single" w:sz="4" w:space="0" w:color="auto"/>
              <w:right w:val="single" w:sz="4" w:space="0" w:color="auto"/>
            </w:tcBorders>
            <w:shd w:val="clear" w:color="000000" w:fill="F2F2F2"/>
            <w:noWrap/>
          </w:tcPr>
          <w:p w14:paraId="3651E8F5" w14:textId="77777777" w:rsidR="00AA6A23" w:rsidRPr="003632E2" w:rsidRDefault="00AA6A23" w:rsidP="00260661">
            <w:pPr>
              <w:jc w:val="center"/>
              <w:rPr>
                <w:rFonts w:cs="Arial"/>
                <w:sz w:val="14"/>
                <w:szCs w:val="14"/>
              </w:rPr>
            </w:pPr>
          </w:p>
        </w:tc>
        <w:tc>
          <w:tcPr>
            <w:tcW w:w="1198" w:type="pct"/>
            <w:tcBorders>
              <w:top w:val="nil"/>
              <w:left w:val="nil"/>
              <w:bottom w:val="single" w:sz="4" w:space="0" w:color="auto"/>
              <w:right w:val="single" w:sz="4" w:space="0" w:color="auto"/>
            </w:tcBorders>
            <w:shd w:val="clear" w:color="auto" w:fill="auto"/>
          </w:tcPr>
          <w:p w14:paraId="7F62CCDA" w14:textId="77777777" w:rsidR="00AA6A23" w:rsidRPr="003632E2" w:rsidRDefault="00AA6A23" w:rsidP="00260661">
            <w:pPr>
              <w:jc w:val="left"/>
              <w:rPr>
                <w:rFonts w:cs="Arial"/>
                <w:sz w:val="14"/>
                <w:szCs w:val="14"/>
              </w:rPr>
            </w:pPr>
          </w:p>
        </w:tc>
        <w:tc>
          <w:tcPr>
            <w:tcW w:w="1388" w:type="pct"/>
            <w:tcBorders>
              <w:top w:val="nil"/>
              <w:left w:val="nil"/>
              <w:bottom w:val="single" w:sz="4" w:space="0" w:color="auto"/>
              <w:right w:val="single" w:sz="4" w:space="0" w:color="auto"/>
            </w:tcBorders>
            <w:shd w:val="clear" w:color="000000" w:fill="auto"/>
            <w:vAlign w:val="bottom"/>
          </w:tcPr>
          <w:p w14:paraId="0C59BCD6" w14:textId="77777777" w:rsidR="00AA6A23" w:rsidRPr="003632E2" w:rsidRDefault="00AA6A23" w:rsidP="00260661">
            <w:pPr>
              <w:jc w:val="left"/>
              <w:rPr>
                <w:rFonts w:cs="Arial"/>
                <w:sz w:val="14"/>
                <w:szCs w:val="14"/>
              </w:rPr>
            </w:pPr>
          </w:p>
        </w:tc>
      </w:tr>
      <w:tr w:rsidR="00AA6A23" w:rsidRPr="003632E2" w14:paraId="48E84DE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6DFD71E" w14:textId="77777777" w:rsidR="00AA6A23" w:rsidRPr="003632E2" w:rsidRDefault="00AA6A23" w:rsidP="00260661">
            <w:pPr>
              <w:jc w:val="left"/>
              <w:rPr>
                <w:rFonts w:cs="Arial"/>
                <w:sz w:val="14"/>
                <w:szCs w:val="14"/>
              </w:rPr>
            </w:pPr>
            <w:r w:rsidRPr="003632E2">
              <w:rPr>
                <w:rFonts w:cs="Arial"/>
                <w:sz w:val="14"/>
                <w:szCs w:val="14"/>
              </w:rPr>
              <w:t>VENDA_FORCADA</w:t>
            </w:r>
          </w:p>
        </w:tc>
        <w:tc>
          <w:tcPr>
            <w:tcW w:w="343" w:type="pct"/>
            <w:tcBorders>
              <w:top w:val="nil"/>
              <w:left w:val="nil"/>
              <w:bottom w:val="single" w:sz="4" w:space="0" w:color="auto"/>
              <w:right w:val="single" w:sz="4" w:space="0" w:color="auto"/>
            </w:tcBorders>
            <w:shd w:val="clear" w:color="000000" w:fill="F2F2F2"/>
            <w:noWrap/>
            <w:vAlign w:val="center"/>
            <w:hideMark/>
          </w:tcPr>
          <w:p w14:paraId="644C77C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49C2459"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52B4B5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8F7113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95D44ED" w14:textId="77777777" w:rsidR="00AA6A23" w:rsidRPr="003632E2" w:rsidRDefault="00AA6A23" w:rsidP="00260661">
            <w:pPr>
              <w:jc w:val="left"/>
              <w:rPr>
                <w:rFonts w:cs="Arial"/>
                <w:sz w:val="14"/>
                <w:szCs w:val="14"/>
              </w:rPr>
            </w:pPr>
            <w:r w:rsidRPr="003632E2">
              <w:rPr>
                <w:rFonts w:cs="Arial"/>
                <w:sz w:val="14"/>
                <w:szCs w:val="14"/>
              </w:rPr>
              <w:t>VENDA_FORCADA</w:t>
            </w:r>
          </w:p>
        </w:tc>
        <w:tc>
          <w:tcPr>
            <w:tcW w:w="1388" w:type="pct"/>
            <w:tcBorders>
              <w:top w:val="nil"/>
              <w:left w:val="nil"/>
              <w:bottom w:val="single" w:sz="4" w:space="0" w:color="auto"/>
              <w:right w:val="single" w:sz="4" w:space="0" w:color="auto"/>
            </w:tcBorders>
            <w:shd w:val="clear" w:color="000000" w:fill="auto"/>
            <w:vAlign w:val="bottom"/>
            <w:hideMark/>
          </w:tcPr>
          <w:p w14:paraId="4A2A0400"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933705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301E2A7" w14:textId="77777777" w:rsidR="00AA6A23" w:rsidRPr="003632E2" w:rsidRDefault="00AA6A23" w:rsidP="00260661">
            <w:pPr>
              <w:jc w:val="left"/>
              <w:rPr>
                <w:rFonts w:cs="Arial"/>
                <w:sz w:val="14"/>
                <w:szCs w:val="14"/>
              </w:rPr>
            </w:pPr>
            <w:r w:rsidRPr="003632E2">
              <w:rPr>
                <w:rFonts w:cs="Arial"/>
                <w:sz w:val="14"/>
                <w:szCs w:val="14"/>
              </w:rPr>
              <w:t>UNIDADE_DE_NEGOCIO</w:t>
            </w:r>
          </w:p>
        </w:tc>
        <w:tc>
          <w:tcPr>
            <w:tcW w:w="343" w:type="pct"/>
            <w:tcBorders>
              <w:top w:val="nil"/>
              <w:left w:val="nil"/>
              <w:bottom w:val="single" w:sz="4" w:space="0" w:color="auto"/>
              <w:right w:val="single" w:sz="4" w:space="0" w:color="auto"/>
            </w:tcBorders>
            <w:shd w:val="clear" w:color="000000" w:fill="F2F2F2"/>
            <w:noWrap/>
            <w:vAlign w:val="center"/>
            <w:hideMark/>
          </w:tcPr>
          <w:p w14:paraId="4A60CF93"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F080900"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724E339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D1E2BF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9891279" w14:textId="77777777" w:rsidR="00AA6A23" w:rsidRPr="003632E2" w:rsidRDefault="00AA6A23" w:rsidP="00260661">
            <w:pPr>
              <w:jc w:val="left"/>
              <w:rPr>
                <w:rFonts w:cs="Arial"/>
                <w:sz w:val="14"/>
                <w:szCs w:val="14"/>
              </w:rPr>
            </w:pPr>
            <w:r w:rsidRPr="003632E2">
              <w:rPr>
                <w:rFonts w:cs="Arial"/>
                <w:sz w:val="14"/>
                <w:szCs w:val="14"/>
              </w:rPr>
              <w:t>UNIDADE_DE_NEGOCIO</w:t>
            </w:r>
          </w:p>
        </w:tc>
        <w:tc>
          <w:tcPr>
            <w:tcW w:w="1388" w:type="pct"/>
            <w:tcBorders>
              <w:top w:val="nil"/>
              <w:left w:val="nil"/>
              <w:bottom w:val="single" w:sz="4" w:space="0" w:color="auto"/>
              <w:right w:val="single" w:sz="4" w:space="0" w:color="auto"/>
            </w:tcBorders>
            <w:shd w:val="clear" w:color="000000" w:fill="auto"/>
            <w:vAlign w:val="bottom"/>
            <w:hideMark/>
          </w:tcPr>
          <w:p w14:paraId="2A9675D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057EB0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5691B55" w14:textId="77777777" w:rsidR="00AA6A23" w:rsidRPr="003632E2" w:rsidRDefault="00AA6A23" w:rsidP="00260661">
            <w:pPr>
              <w:jc w:val="left"/>
              <w:rPr>
                <w:rFonts w:cs="Arial"/>
                <w:sz w:val="14"/>
                <w:szCs w:val="14"/>
              </w:rPr>
            </w:pPr>
            <w:r w:rsidRPr="003632E2">
              <w:rPr>
                <w:rFonts w:cs="Arial"/>
                <w:sz w:val="14"/>
                <w:szCs w:val="14"/>
              </w:rPr>
              <w:lastRenderedPageBreak/>
              <w:t>VALOR_PROCESSO_CAUSA</w:t>
            </w:r>
          </w:p>
        </w:tc>
        <w:tc>
          <w:tcPr>
            <w:tcW w:w="343" w:type="pct"/>
            <w:tcBorders>
              <w:top w:val="nil"/>
              <w:left w:val="nil"/>
              <w:bottom w:val="single" w:sz="4" w:space="0" w:color="auto"/>
              <w:right w:val="single" w:sz="4" w:space="0" w:color="auto"/>
            </w:tcBorders>
            <w:shd w:val="clear" w:color="000000" w:fill="F2F2F2"/>
            <w:noWrap/>
            <w:vAlign w:val="center"/>
            <w:hideMark/>
          </w:tcPr>
          <w:p w14:paraId="5C4A7D6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0B96CBA" w14:textId="77777777" w:rsidR="00AA6A23" w:rsidRPr="003632E2" w:rsidRDefault="00AA6A23" w:rsidP="00260661">
            <w:pPr>
              <w:jc w:val="center"/>
              <w:rPr>
                <w:rFonts w:cs="Arial"/>
                <w:sz w:val="14"/>
                <w:szCs w:val="14"/>
              </w:rPr>
            </w:pPr>
            <w:r w:rsidRPr="003632E2">
              <w:rPr>
                <w:rFonts w:cs="Arial"/>
                <w:sz w:val="14"/>
                <w:szCs w:val="14"/>
              </w:rPr>
              <w:t>50</w:t>
            </w:r>
          </w:p>
        </w:tc>
        <w:tc>
          <w:tcPr>
            <w:tcW w:w="307" w:type="pct"/>
            <w:tcBorders>
              <w:top w:val="nil"/>
              <w:left w:val="nil"/>
              <w:bottom w:val="single" w:sz="4" w:space="0" w:color="auto"/>
              <w:right w:val="single" w:sz="4" w:space="0" w:color="auto"/>
            </w:tcBorders>
            <w:shd w:val="clear" w:color="000000" w:fill="F2F2F2"/>
            <w:noWrap/>
            <w:hideMark/>
          </w:tcPr>
          <w:p w14:paraId="548CD7A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A3A622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CD48AB8" w14:textId="77777777" w:rsidR="00AA6A23" w:rsidRPr="003632E2" w:rsidRDefault="00AA6A23" w:rsidP="00260661">
            <w:pPr>
              <w:jc w:val="left"/>
              <w:rPr>
                <w:rFonts w:cs="Arial"/>
                <w:sz w:val="14"/>
                <w:szCs w:val="14"/>
              </w:rPr>
            </w:pPr>
            <w:r w:rsidRPr="003632E2">
              <w:rPr>
                <w:rFonts w:cs="Arial"/>
                <w:sz w:val="14"/>
                <w:szCs w:val="14"/>
              </w:rPr>
              <w:t>VALOR_PROCESSO_CAUSA</w:t>
            </w:r>
          </w:p>
        </w:tc>
        <w:tc>
          <w:tcPr>
            <w:tcW w:w="1388" w:type="pct"/>
            <w:tcBorders>
              <w:top w:val="nil"/>
              <w:left w:val="nil"/>
              <w:bottom w:val="single" w:sz="4" w:space="0" w:color="auto"/>
              <w:right w:val="single" w:sz="4" w:space="0" w:color="auto"/>
            </w:tcBorders>
            <w:shd w:val="clear" w:color="000000" w:fill="auto"/>
            <w:vAlign w:val="bottom"/>
            <w:hideMark/>
          </w:tcPr>
          <w:p w14:paraId="30DAAE27"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64B459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7DF6139" w14:textId="77777777" w:rsidR="00AA6A23" w:rsidRPr="003632E2" w:rsidRDefault="00AA6A23" w:rsidP="00260661">
            <w:pPr>
              <w:jc w:val="left"/>
              <w:rPr>
                <w:rFonts w:cs="Arial"/>
                <w:sz w:val="14"/>
                <w:szCs w:val="14"/>
              </w:rPr>
            </w:pPr>
            <w:r w:rsidRPr="003632E2">
              <w:rPr>
                <w:rFonts w:cs="Arial"/>
                <w:sz w:val="14"/>
                <w:szCs w:val="14"/>
              </w:rPr>
              <w:t>VIZINHO_1</w:t>
            </w:r>
          </w:p>
        </w:tc>
        <w:tc>
          <w:tcPr>
            <w:tcW w:w="343" w:type="pct"/>
            <w:tcBorders>
              <w:top w:val="nil"/>
              <w:left w:val="nil"/>
              <w:bottom w:val="single" w:sz="4" w:space="0" w:color="auto"/>
              <w:right w:val="single" w:sz="4" w:space="0" w:color="auto"/>
            </w:tcBorders>
            <w:shd w:val="clear" w:color="000000" w:fill="F2F2F2"/>
            <w:noWrap/>
            <w:vAlign w:val="center"/>
            <w:hideMark/>
          </w:tcPr>
          <w:p w14:paraId="2FA1BC12"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AB8DBBF"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0D32D17"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075AB1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D32569E" w14:textId="77777777" w:rsidR="00AA6A23" w:rsidRPr="003632E2" w:rsidRDefault="00AA6A23" w:rsidP="00260661">
            <w:pPr>
              <w:jc w:val="left"/>
              <w:rPr>
                <w:rFonts w:cs="Arial"/>
                <w:sz w:val="14"/>
                <w:szCs w:val="14"/>
              </w:rPr>
            </w:pPr>
            <w:r w:rsidRPr="003632E2">
              <w:rPr>
                <w:rFonts w:cs="Arial"/>
                <w:sz w:val="14"/>
                <w:szCs w:val="14"/>
              </w:rPr>
              <w:t>VIZINHO_1</w:t>
            </w:r>
          </w:p>
        </w:tc>
        <w:tc>
          <w:tcPr>
            <w:tcW w:w="1388" w:type="pct"/>
            <w:tcBorders>
              <w:top w:val="nil"/>
              <w:left w:val="nil"/>
              <w:bottom w:val="single" w:sz="4" w:space="0" w:color="auto"/>
              <w:right w:val="single" w:sz="4" w:space="0" w:color="auto"/>
            </w:tcBorders>
            <w:shd w:val="clear" w:color="000000" w:fill="auto"/>
            <w:vAlign w:val="bottom"/>
            <w:hideMark/>
          </w:tcPr>
          <w:p w14:paraId="1F31D87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728F21A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0B9C0AC" w14:textId="77777777" w:rsidR="00AA6A23" w:rsidRPr="003632E2" w:rsidRDefault="00AA6A23" w:rsidP="00260661">
            <w:pPr>
              <w:jc w:val="left"/>
              <w:rPr>
                <w:rFonts w:cs="Arial"/>
                <w:sz w:val="14"/>
                <w:szCs w:val="14"/>
              </w:rPr>
            </w:pPr>
            <w:r w:rsidRPr="003632E2">
              <w:rPr>
                <w:rFonts w:cs="Arial"/>
                <w:sz w:val="14"/>
                <w:szCs w:val="14"/>
              </w:rPr>
              <w:t>VIZINHO_2</w:t>
            </w:r>
          </w:p>
        </w:tc>
        <w:tc>
          <w:tcPr>
            <w:tcW w:w="343" w:type="pct"/>
            <w:tcBorders>
              <w:top w:val="nil"/>
              <w:left w:val="nil"/>
              <w:bottom w:val="single" w:sz="4" w:space="0" w:color="auto"/>
              <w:right w:val="single" w:sz="4" w:space="0" w:color="auto"/>
            </w:tcBorders>
            <w:shd w:val="clear" w:color="000000" w:fill="F2F2F2"/>
            <w:noWrap/>
            <w:vAlign w:val="center"/>
            <w:hideMark/>
          </w:tcPr>
          <w:p w14:paraId="112141E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3EA1655"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667857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C76C2E6"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31FC7A7" w14:textId="77777777" w:rsidR="00AA6A23" w:rsidRPr="003632E2" w:rsidRDefault="00AA6A23" w:rsidP="00260661">
            <w:pPr>
              <w:jc w:val="left"/>
              <w:rPr>
                <w:rFonts w:cs="Arial"/>
                <w:sz w:val="14"/>
                <w:szCs w:val="14"/>
              </w:rPr>
            </w:pPr>
            <w:r w:rsidRPr="003632E2">
              <w:rPr>
                <w:rFonts w:cs="Arial"/>
                <w:sz w:val="14"/>
                <w:szCs w:val="14"/>
              </w:rPr>
              <w:t>VIZINHO_2</w:t>
            </w:r>
          </w:p>
        </w:tc>
        <w:tc>
          <w:tcPr>
            <w:tcW w:w="1388" w:type="pct"/>
            <w:tcBorders>
              <w:top w:val="nil"/>
              <w:left w:val="nil"/>
              <w:bottom w:val="single" w:sz="4" w:space="0" w:color="auto"/>
              <w:right w:val="single" w:sz="4" w:space="0" w:color="auto"/>
            </w:tcBorders>
            <w:shd w:val="clear" w:color="000000" w:fill="auto"/>
            <w:vAlign w:val="bottom"/>
            <w:hideMark/>
          </w:tcPr>
          <w:p w14:paraId="753AF9D4"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8F6966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80A896F" w14:textId="77777777" w:rsidR="00AA6A23" w:rsidRPr="003632E2" w:rsidRDefault="00AA6A23" w:rsidP="00260661">
            <w:pPr>
              <w:jc w:val="left"/>
              <w:rPr>
                <w:rFonts w:cs="Arial"/>
                <w:sz w:val="14"/>
                <w:szCs w:val="14"/>
              </w:rPr>
            </w:pPr>
            <w:r w:rsidRPr="003632E2">
              <w:rPr>
                <w:rFonts w:cs="Arial"/>
                <w:sz w:val="14"/>
                <w:szCs w:val="14"/>
              </w:rPr>
              <w:t>VIZINHO_3</w:t>
            </w:r>
          </w:p>
        </w:tc>
        <w:tc>
          <w:tcPr>
            <w:tcW w:w="343" w:type="pct"/>
            <w:tcBorders>
              <w:top w:val="nil"/>
              <w:left w:val="nil"/>
              <w:bottom w:val="single" w:sz="4" w:space="0" w:color="auto"/>
              <w:right w:val="single" w:sz="4" w:space="0" w:color="auto"/>
            </w:tcBorders>
            <w:shd w:val="clear" w:color="000000" w:fill="F2F2F2"/>
            <w:noWrap/>
            <w:vAlign w:val="center"/>
            <w:hideMark/>
          </w:tcPr>
          <w:p w14:paraId="4747671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94A3892"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F68E565"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63541E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42E68E7" w14:textId="77777777" w:rsidR="00AA6A23" w:rsidRPr="003632E2" w:rsidRDefault="00AA6A23" w:rsidP="00260661">
            <w:pPr>
              <w:jc w:val="left"/>
              <w:rPr>
                <w:rFonts w:cs="Arial"/>
                <w:sz w:val="14"/>
                <w:szCs w:val="14"/>
              </w:rPr>
            </w:pPr>
            <w:r w:rsidRPr="003632E2">
              <w:rPr>
                <w:rFonts w:cs="Arial"/>
                <w:sz w:val="14"/>
                <w:szCs w:val="14"/>
              </w:rPr>
              <w:t>VIZINHO_3</w:t>
            </w:r>
          </w:p>
        </w:tc>
        <w:tc>
          <w:tcPr>
            <w:tcW w:w="1388" w:type="pct"/>
            <w:tcBorders>
              <w:top w:val="nil"/>
              <w:left w:val="nil"/>
              <w:bottom w:val="single" w:sz="4" w:space="0" w:color="auto"/>
              <w:right w:val="single" w:sz="4" w:space="0" w:color="auto"/>
            </w:tcBorders>
            <w:shd w:val="clear" w:color="000000" w:fill="auto"/>
            <w:vAlign w:val="bottom"/>
            <w:hideMark/>
          </w:tcPr>
          <w:p w14:paraId="437B36E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08AD664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6F50718" w14:textId="77777777" w:rsidR="00AA6A23" w:rsidRPr="003632E2" w:rsidRDefault="00AA6A23" w:rsidP="00260661">
            <w:pPr>
              <w:jc w:val="left"/>
              <w:rPr>
                <w:rFonts w:cs="Arial"/>
                <w:sz w:val="14"/>
                <w:szCs w:val="14"/>
              </w:rPr>
            </w:pPr>
            <w:r w:rsidRPr="003632E2">
              <w:rPr>
                <w:rFonts w:cs="Arial"/>
                <w:sz w:val="14"/>
                <w:szCs w:val="14"/>
              </w:rPr>
              <w:t>VIZINHO_4</w:t>
            </w:r>
          </w:p>
        </w:tc>
        <w:tc>
          <w:tcPr>
            <w:tcW w:w="343" w:type="pct"/>
            <w:tcBorders>
              <w:top w:val="nil"/>
              <w:left w:val="nil"/>
              <w:bottom w:val="single" w:sz="4" w:space="0" w:color="auto"/>
              <w:right w:val="single" w:sz="4" w:space="0" w:color="auto"/>
            </w:tcBorders>
            <w:shd w:val="clear" w:color="000000" w:fill="F2F2F2"/>
            <w:noWrap/>
            <w:vAlign w:val="center"/>
            <w:hideMark/>
          </w:tcPr>
          <w:p w14:paraId="111E127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9B7248A"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12019CA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2E34FF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57F9165" w14:textId="77777777" w:rsidR="00AA6A23" w:rsidRPr="003632E2" w:rsidRDefault="00AA6A23" w:rsidP="00260661">
            <w:pPr>
              <w:jc w:val="left"/>
              <w:rPr>
                <w:rFonts w:cs="Arial"/>
                <w:sz w:val="14"/>
                <w:szCs w:val="14"/>
              </w:rPr>
            </w:pPr>
            <w:r w:rsidRPr="003632E2">
              <w:rPr>
                <w:rFonts w:cs="Arial"/>
                <w:sz w:val="14"/>
                <w:szCs w:val="14"/>
              </w:rPr>
              <w:t>VIZINHO_4</w:t>
            </w:r>
          </w:p>
        </w:tc>
        <w:tc>
          <w:tcPr>
            <w:tcW w:w="1388" w:type="pct"/>
            <w:tcBorders>
              <w:top w:val="nil"/>
              <w:left w:val="nil"/>
              <w:bottom w:val="single" w:sz="4" w:space="0" w:color="auto"/>
              <w:right w:val="single" w:sz="4" w:space="0" w:color="auto"/>
            </w:tcBorders>
            <w:shd w:val="clear" w:color="000000" w:fill="auto"/>
            <w:vAlign w:val="bottom"/>
            <w:hideMark/>
          </w:tcPr>
          <w:p w14:paraId="49F9A14A"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8E1859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F3A90AE" w14:textId="77777777" w:rsidR="00AA6A23" w:rsidRPr="003632E2" w:rsidRDefault="00AA6A23" w:rsidP="00260661">
            <w:pPr>
              <w:jc w:val="left"/>
              <w:rPr>
                <w:rFonts w:cs="Arial"/>
                <w:sz w:val="14"/>
                <w:szCs w:val="14"/>
              </w:rPr>
            </w:pPr>
            <w:r w:rsidRPr="003632E2">
              <w:rPr>
                <w:rFonts w:cs="Arial"/>
                <w:sz w:val="14"/>
                <w:szCs w:val="14"/>
              </w:rPr>
              <w:t>VIZINHO_5</w:t>
            </w:r>
          </w:p>
        </w:tc>
        <w:tc>
          <w:tcPr>
            <w:tcW w:w="343" w:type="pct"/>
            <w:tcBorders>
              <w:top w:val="nil"/>
              <w:left w:val="nil"/>
              <w:bottom w:val="single" w:sz="4" w:space="0" w:color="auto"/>
              <w:right w:val="single" w:sz="4" w:space="0" w:color="auto"/>
            </w:tcBorders>
            <w:shd w:val="clear" w:color="000000" w:fill="F2F2F2"/>
            <w:noWrap/>
            <w:vAlign w:val="center"/>
            <w:hideMark/>
          </w:tcPr>
          <w:p w14:paraId="04CD54F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440E44A"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882C7F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C3D595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898606D" w14:textId="77777777" w:rsidR="00AA6A23" w:rsidRPr="003632E2" w:rsidRDefault="00AA6A23" w:rsidP="00260661">
            <w:pPr>
              <w:jc w:val="left"/>
              <w:rPr>
                <w:rFonts w:cs="Arial"/>
                <w:sz w:val="14"/>
                <w:szCs w:val="14"/>
              </w:rPr>
            </w:pPr>
            <w:r w:rsidRPr="003632E2">
              <w:rPr>
                <w:rFonts w:cs="Arial"/>
                <w:sz w:val="14"/>
                <w:szCs w:val="14"/>
              </w:rPr>
              <w:t>VIZINHO_5</w:t>
            </w:r>
          </w:p>
        </w:tc>
        <w:tc>
          <w:tcPr>
            <w:tcW w:w="1388" w:type="pct"/>
            <w:tcBorders>
              <w:top w:val="nil"/>
              <w:left w:val="nil"/>
              <w:bottom w:val="single" w:sz="4" w:space="0" w:color="auto"/>
              <w:right w:val="single" w:sz="4" w:space="0" w:color="auto"/>
            </w:tcBorders>
            <w:shd w:val="clear" w:color="000000" w:fill="auto"/>
            <w:vAlign w:val="bottom"/>
            <w:hideMark/>
          </w:tcPr>
          <w:p w14:paraId="18B813EF"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1E7C4AF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ECF2D41" w14:textId="77777777" w:rsidR="00AA6A23" w:rsidRPr="003632E2" w:rsidRDefault="00AA6A23" w:rsidP="00260661">
            <w:pPr>
              <w:jc w:val="left"/>
              <w:rPr>
                <w:rFonts w:cs="Arial"/>
                <w:sz w:val="14"/>
                <w:szCs w:val="14"/>
              </w:rPr>
            </w:pPr>
            <w:r w:rsidRPr="003632E2">
              <w:rPr>
                <w:rFonts w:cs="Arial"/>
                <w:sz w:val="14"/>
                <w:szCs w:val="14"/>
              </w:rPr>
              <w:t>VIZINHO_6</w:t>
            </w:r>
          </w:p>
        </w:tc>
        <w:tc>
          <w:tcPr>
            <w:tcW w:w="343" w:type="pct"/>
            <w:tcBorders>
              <w:top w:val="nil"/>
              <w:left w:val="nil"/>
              <w:bottom w:val="single" w:sz="4" w:space="0" w:color="auto"/>
              <w:right w:val="single" w:sz="4" w:space="0" w:color="auto"/>
            </w:tcBorders>
            <w:shd w:val="clear" w:color="000000" w:fill="F2F2F2"/>
            <w:noWrap/>
            <w:vAlign w:val="center"/>
            <w:hideMark/>
          </w:tcPr>
          <w:p w14:paraId="5D07D4F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0817347"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1302E1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064937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D7988FA" w14:textId="77777777" w:rsidR="00AA6A23" w:rsidRPr="003632E2" w:rsidRDefault="00AA6A23" w:rsidP="00260661">
            <w:pPr>
              <w:jc w:val="left"/>
              <w:rPr>
                <w:rFonts w:cs="Arial"/>
                <w:sz w:val="14"/>
                <w:szCs w:val="14"/>
              </w:rPr>
            </w:pPr>
            <w:r w:rsidRPr="003632E2">
              <w:rPr>
                <w:rFonts w:cs="Arial"/>
                <w:sz w:val="14"/>
                <w:szCs w:val="14"/>
              </w:rPr>
              <w:t>VIZINHO_6</w:t>
            </w:r>
          </w:p>
        </w:tc>
        <w:tc>
          <w:tcPr>
            <w:tcW w:w="1388" w:type="pct"/>
            <w:tcBorders>
              <w:top w:val="nil"/>
              <w:left w:val="nil"/>
              <w:bottom w:val="single" w:sz="4" w:space="0" w:color="auto"/>
              <w:right w:val="single" w:sz="4" w:space="0" w:color="auto"/>
            </w:tcBorders>
            <w:shd w:val="clear" w:color="000000" w:fill="auto"/>
            <w:vAlign w:val="bottom"/>
            <w:hideMark/>
          </w:tcPr>
          <w:p w14:paraId="6A88D5BB"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452F5B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154AC04" w14:textId="77777777" w:rsidR="00AA6A23" w:rsidRPr="003632E2" w:rsidRDefault="00AA6A23" w:rsidP="00260661">
            <w:pPr>
              <w:jc w:val="left"/>
              <w:rPr>
                <w:rFonts w:cs="Arial"/>
                <w:sz w:val="14"/>
                <w:szCs w:val="14"/>
              </w:rPr>
            </w:pPr>
            <w:r w:rsidRPr="003632E2">
              <w:rPr>
                <w:rFonts w:cs="Arial"/>
                <w:sz w:val="14"/>
                <w:szCs w:val="14"/>
              </w:rPr>
              <w:t>TRATATIVA</w:t>
            </w:r>
          </w:p>
        </w:tc>
        <w:tc>
          <w:tcPr>
            <w:tcW w:w="343" w:type="pct"/>
            <w:tcBorders>
              <w:top w:val="nil"/>
              <w:left w:val="nil"/>
              <w:bottom w:val="single" w:sz="4" w:space="0" w:color="auto"/>
              <w:right w:val="single" w:sz="4" w:space="0" w:color="auto"/>
            </w:tcBorders>
            <w:shd w:val="clear" w:color="000000" w:fill="F2F2F2"/>
            <w:noWrap/>
            <w:vAlign w:val="center"/>
            <w:hideMark/>
          </w:tcPr>
          <w:p w14:paraId="4857D77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CF1CB0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1307448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8DCDFA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C7D3075" w14:textId="77777777" w:rsidR="00AA6A23" w:rsidRPr="003632E2" w:rsidRDefault="00AA6A23" w:rsidP="00260661">
            <w:pPr>
              <w:jc w:val="left"/>
              <w:rPr>
                <w:rFonts w:cs="Arial"/>
                <w:sz w:val="14"/>
                <w:szCs w:val="14"/>
              </w:rPr>
            </w:pPr>
            <w:r w:rsidRPr="003632E2">
              <w:rPr>
                <w:rFonts w:cs="Arial"/>
                <w:sz w:val="14"/>
                <w:szCs w:val="14"/>
              </w:rPr>
              <w:t>TRATATIVA</w:t>
            </w:r>
          </w:p>
        </w:tc>
        <w:tc>
          <w:tcPr>
            <w:tcW w:w="1388" w:type="pct"/>
            <w:tcBorders>
              <w:top w:val="nil"/>
              <w:left w:val="nil"/>
              <w:bottom w:val="single" w:sz="4" w:space="0" w:color="auto"/>
              <w:right w:val="single" w:sz="4" w:space="0" w:color="auto"/>
            </w:tcBorders>
            <w:shd w:val="clear" w:color="000000" w:fill="auto"/>
            <w:vAlign w:val="bottom"/>
            <w:hideMark/>
          </w:tcPr>
          <w:p w14:paraId="19B8DF15"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465BF84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DA9DD40" w14:textId="77777777" w:rsidR="00AA6A23" w:rsidRPr="003632E2" w:rsidRDefault="00AA6A23" w:rsidP="00260661">
            <w:pPr>
              <w:jc w:val="left"/>
              <w:rPr>
                <w:rFonts w:cs="Arial"/>
                <w:sz w:val="14"/>
                <w:szCs w:val="14"/>
              </w:rPr>
            </w:pPr>
            <w:r w:rsidRPr="003632E2">
              <w:rPr>
                <w:rFonts w:cs="Arial"/>
                <w:sz w:val="14"/>
                <w:szCs w:val="14"/>
              </w:rPr>
              <w:t>TRATATIVA_MOTIVO</w:t>
            </w:r>
          </w:p>
        </w:tc>
        <w:tc>
          <w:tcPr>
            <w:tcW w:w="343" w:type="pct"/>
            <w:tcBorders>
              <w:top w:val="nil"/>
              <w:left w:val="nil"/>
              <w:bottom w:val="single" w:sz="4" w:space="0" w:color="auto"/>
              <w:right w:val="single" w:sz="4" w:space="0" w:color="auto"/>
            </w:tcBorders>
            <w:shd w:val="clear" w:color="000000" w:fill="F2F2F2"/>
            <w:noWrap/>
            <w:vAlign w:val="center"/>
            <w:hideMark/>
          </w:tcPr>
          <w:p w14:paraId="5899C3A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DF4C57A"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524895F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5ACF00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6802BB6" w14:textId="77777777" w:rsidR="00AA6A23" w:rsidRPr="003632E2" w:rsidRDefault="00AA6A23" w:rsidP="00260661">
            <w:pPr>
              <w:jc w:val="left"/>
              <w:rPr>
                <w:rFonts w:cs="Arial"/>
                <w:sz w:val="14"/>
                <w:szCs w:val="14"/>
              </w:rPr>
            </w:pPr>
            <w:r w:rsidRPr="003632E2">
              <w:rPr>
                <w:rFonts w:cs="Arial"/>
                <w:sz w:val="14"/>
                <w:szCs w:val="14"/>
              </w:rPr>
              <w:t>TRATATIVA_MOTIVO</w:t>
            </w:r>
          </w:p>
        </w:tc>
        <w:tc>
          <w:tcPr>
            <w:tcW w:w="1388" w:type="pct"/>
            <w:tcBorders>
              <w:top w:val="nil"/>
              <w:left w:val="nil"/>
              <w:bottom w:val="single" w:sz="4" w:space="0" w:color="auto"/>
              <w:right w:val="single" w:sz="4" w:space="0" w:color="auto"/>
            </w:tcBorders>
            <w:shd w:val="clear" w:color="000000" w:fill="auto"/>
            <w:vAlign w:val="bottom"/>
            <w:hideMark/>
          </w:tcPr>
          <w:p w14:paraId="4E19945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5FCF8FC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1500073" w14:textId="77777777" w:rsidR="00AA6A23" w:rsidRPr="003632E2" w:rsidRDefault="00AA6A23" w:rsidP="00260661">
            <w:pPr>
              <w:jc w:val="left"/>
              <w:rPr>
                <w:rFonts w:cs="Arial"/>
                <w:sz w:val="14"/>
                <w:szCs w:val="14"/>
              </w:rPr>
            </w:pPr>
            <w:r w:rsidRPr="003632E2">
              <w:rPr>
                <w:rFonts w:cs="Arial"/>
                <w:sz w:val="14"/>
                <w:szCs w:val="14"/>
              </w:rPr>
              <w:t>TRATATIVA_SUBMOTIVO</w:t>
            </w:r>
          </w:p>
        </w:tc>
        <w:tc>
          <w:tcPr>
            <w:tcW w:w="343" w:type="pct"/>
            <w:tcBorders>
              <w:top w:val="nil"/>
              <w:left w:val="nil"/>
              <w:bottom w:val="single" w:sz="4" w:space="0" w:color="auto"/>
              <w:right w:val="single" w:sz="4" w:space="0" w:color="auto"/>
            </w:tcBorders>
            <w:shd w:val="clear" w:color="000000" w:fill="F2F2F2"/>
            <w:noWrap/>
            <w:vAlign w:val="center"/>
            <w:hideMark/>
          </w:tcPr>
          <w:p w14:paraId="052E1B0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4CF16C2"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7A8F40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7A7A64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5A31943" w14:textId="77777777" w:rsidR="00AA6A23" w:rsidRPr="003632E2" w:rsidRDefault="00AA6A23" w:rsidP="00260661">
            <w:pPr>
              <w:jc w:val="left"/>
              <w:rPr>
                <w:rFonts w:cs="Arial"/>
                <w:sz w:val="14"/>
                <w:szCs w:val="14"/>
              </w:rPr>
            </w:pPr>
            <w:r w:rsidRPr="003632E2">
              <w:rPr>
                <w:rFonts w:cs="Arial"/>
                <w:sz w:val="14"/>
                <w:szCs w:val="14"/>
              </w:rPr>
              <w:t>TRATATIVA_SUBMOTIVO</w:t>
            </w:r>
          </w:p>
        </w:tc>
        <w:tc>
          <w:tcPr>
            <w:tcW w:w="1388" w:type="pct"/>
            <w:tcBorders>
              <w:top w:val="nil"/>
              <w:left w:val="nil"/>
              <w:bottom w:val="single" w:sz="4" w:space="0" w:color="auto"/>
              <w:right w:val="single" w:sz="4" w:space="0" w:color="auto"/>
            </w:tcBorders>
            <w:shd w:val="clear" w:color="000000" w:fill="auto"/>
            <w:vAlign w:val="bottom"/>
          </w:tcPr>
          <w:p w14:paraId="2D0CD18B" w14:textId="77777777" w:rsidR="00AA6A23" w:rsidRPr="003632E2" w:rsidRDefault="00AA6A23" w:rsidP="00260661">
            <w:pPr>
              <w:jc w:val="left"/>
              <w:rPr>
                <w:rFonts w:cs="Arial"/>
                <w:sz w:val="14"/>
                <w:szCs w:val="14"/>
              </w:rPr>
            </w:pPr>
          </w:p>
        </w:tc>
      </w:tr>
      <w:tr w:rsidR="00AA6A23" w:rsidRPr="003632E2" w14:paraId="20FC18D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8CC57D5" w14:textId="77777777" w:rsidR="00AA6A23" w:rsidRPr="003632E2" w:rsidRDefault="00AA6A23" w:rsidP="00260661">
            <w:pPr>
              <w:jc w:val="left"/>
              <w:rPr>
                <w:rFonts w:cs="Arial"/>
                <w:sz w:val="14"/>
                <w:szCs w:val="14"/>
              </w:rPr>
            </w:pPr>
            <w:r w:rsidRPr="003632E2">
              <w:rPr>
                <w:rFonts w:cs="Arial"/>
                <w:sz w:val="14"/>
                <w:szCs w:val="14"/>
              </w:rPr>
              <w:t>INICIO_ATENDIMENTO</w:t>
            </w:r>
          </w:p>
        </w:tc>
        <w:tc>
          <w:tcPr>
            <w:tcW w:w="343" w:type="pct"/>
            <w:tcBorders>
              <w:top w:val="nil"/>
              <w:left w:val="nil"/>
              <w:bottom w:val="single" w:sz="4" w:space="0" w:color="auto"/>
              <w:right w:val="single" w:sz="4" w:space="0" w:color="auto"/>
            </w:tcBorders>
            <w:shd w:val="clear" w:color="000000" w:fill="F2F2F2"/>
            <w:noWrap/>
            <w:vAlign w:val="center"/>
            <w:hideMark/>
          </w:tcPr>
          <w:p w14:paraId="12524E3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A90350D"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9502B1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391AC1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66845BBA" w14:textId="77777777" w:rsidR="00AA6A23" w:rsidRPr="003632E2" w:rsidRDefault="00AA6A23" w:rsidP="00260661">
            <w:pPr>
              <w:jc w:val="left"/>
              <w:rPr>
                <w:rFonts w:cs="Arial"/>
                <w:sz w:val="14"/>
                <w:szCs w:val="14"/>
              </w:rPr>
            </w:pPr>
            <w:r w:rsidRPr="003632E2">
              <w:rPr>
                <w:rFonts w:cs="Arial"/>
                <w:sz w:val="14"/>
                <w:szCs w:val="14"/>
              </w:rPr>
              <w:t>INICIO_ATENDIMENTO</w:t>
            </w:r>
          </w:p>
        </w:tc>
        <w:tc>
          <w:tcPr>
            <w:tcW w:w="1388" w:type="pct"/>
            <w:tcBorders>
              <w:top w:val="nil"/>
              <w:left w:val="nil"/>
              <w:bottom w:val="single" w:sz="4" w:space="0" w:color="auto"/>
              <w:right w:val="single" w:sz="4" w:space="0" w:color="auto"/>
            </w:tcBorders>
            <w:shd w:val="clear" w:color="auto" w:fill="auto"/>
          </w:tcPr>
          <w:p w14:paraId="7EBFD931" w14:textId="77777777" w:rsidR="00AA6A23" w:rsidRPr="003632E2" w:rsidRDefault="00AA6A23" w:rsidP="00260661">
            <w:pPr>
              <w:jc w:val="left"/>
              <w:rPr>
                <w:rFonts w:cs="Arial"/>
                <w:sz w:val="14"/>
                <w:szCs w:val="14"/>
              </w:rPr>
            </w:pPr>
          </w:p>
        </w:tc>
      </w:tr>
      <w:tr w:rsidR="00AA6A23" w:rsidRPr="003632E2" w14:paraId="265BF28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25213FA" w14:textId="77777777" w:rsidR="00AA6A23" w:rsidRPr="003632E2" w:rsidRDefault="00AA6A23" w:rsidP="00260661">
            <w:pPr>
              <w:jc w:val="left"/>
              <w:rPr>
                <w:rFonts w:cs="Arial"/>
                <w:sz w:val="14"/>
                <w:szCs w:val="14"/>
              </w:rPr>
            </w:pPr>
            <w:r w:rsidRPr="003632E2">
              <w:rPr>
                <w:rFonts w:cs="Arial"/>
                <w:sz w:val="14"/>
                <w:szCs w:val="14"/>
              </w:rPr>
              <w:t>FIM_ATENDIMENTO</w:t>
            </w:r>
          </w:p>
        </w:tc>
        <w:tc>
          <w:tcPr>
            <w:tcW w:w="343" w:type="pct"/>
            <w:tcBorders>
              <w:top w:val="nil"/>
              <w:left w:val="nil"/>
              <w:bottom w:val="single" w:sz="4" w:space="0" w:color="auto"/>
              <w:right w:val="single" w:sz="4" w:space="0" w:color="auto"/>
            </w:tcBorders>
            <w:shd w:val="clear" w:color="000000" w:fill="F2F2F2"/>
            <w:noWrap/>
            <w:vAlign w:val="center"/>
            <w:hideMark/>
          </w:tcPr>
          <w:p w14:paraId="21D51AD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77271DD"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4C86DCA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CCC342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70F8D60A" w14:textId="77777777" w:rsidR="00AA6A23" w:rsidRPr="003632E2" w:rsidRDefault="00AA6A23" w:rsidP="00260661">
            <w:pPr>
              <w:jc w:val="left"/>
              <w:rPr>
                <w:rFonts w:cs="Arial"/>
                <w:sz w:val="14"/>
                <w:szCs w:val="14"/>
              </w:rPr>
            </w:pPr>
            <w:r w:rsidRPr="003632E2">
              <w:rPr>
                <w:rFonts w:cs="Arial"/>
                <w:sz w:val="14"/>
                <w:szCs w:val="14"/>
              </w:rPr>
              <w:t>FIM_ATENDIMENTO</w:t>
            </w:r>
          </w:p>
        </w:tc>
        <w:tc>
          <w:tcPr>
            <w:tcW w:w="1388" w:type="pct"/>
            <w:tcBorders>
              <w:top w:val="nil"/>
              <w:left w:val="nil"/>
              <w:bottom w:val="single" w:sz="4" w:space="0" w:color="auto"/>
              <w:right w:val="single" w:sz="4" w:space="0" w:color="auto"/>
            </w:tcBorders>
            <w:shd w:val="clear" w:color="auto" w:fill="auto"/>
          </w:tcPr>
          <w:p w14:paraId="153827CF" w14:textId="77777777" w:rsidR="00AA6A23" w:rsidRPr="003632E2" w:rsidRDefault="00AA6A23" w:rsidP="00260661">
            <w:pPr>
              <w:jc w:val="left"/>
              <w:rPr>
                <w:rFonts w:cs="Arial"/>
                <w:sz w:val="14"/>
                <w:szCs w:val="14"/>
              </w:rPr>
            </w:pPr>
          </w:p>
        </w:tc>
      </w:tr>
      <w:tr w:rsidR="00AA6A23" w:rsidRPr="003632E2" w14:paraId="07EDA833"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0735BEA" w14:textId="77777777" w:rsidR="00AA6A23" w:rsidRPr="003632E2" w:rsidRDefault="00AA6A23" w:rsidP="00260661">
            <w:pPr>
              <w:jc w:val="left"/>
              <w:rPr>
                <w:rFonts w:cs="Arial"/>
                <w:sz w:val="14"/>
                <w:szCs w:val="14"/>
              </w:rPr>
            </w:pPr>
            <w:r w:rsidRPr="003632E2">
              <w:rPr>
                <w:rFonts w:cs="Arial"/>
                <w:sz w:val="14"/>
                <w:szCs w:val="14"/>
              </w:rPr>
              <w:t>RE</w:t>
            </w:r>
          </w:p>
        </w:tc>
        <w:tc>
          <w:tcPr>
            <w:tcW w:w="343" w:type="pct"/>
            <w:tcBorders>
              <w:top w:val="nil"/>
              <w:left w:val="nil"/>
              <w:bottom w:val="single" w:sz="4" w:space="0" w:color="auto"/>
              <w:right w:val="single" w:sz="4" w:space="0" w:color="auto"/>
            </w:tcBorders>
            <w:shd w:val="clear" w:color="000000" w:fill="F2F2F2"/>
            <w:noWrap/>
            <w:vAlign w:val="center"/>
            <w:hideMark/>
          </w:tcPr>
          <w:p w14:paraId="5499EF0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074DE21"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E7A5D0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74E87A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AB672B8" w14:textId="77777777" w:rsidR="00AA6A23" w:rsidRPr="003632E2" w:rsidRDefault="00AA6A23" w:rsidP="00260661">
            <w:pPr>
              <w:jc w:val="left"/>
              <w:rPr>
                <w:rFonts w:cs="Arial"/>
                <w:sz w:val="14"/>
                <w:szCs w:val="14"/>
              </w:rPr>
            </w:pPr>
            <w:r w:rsidRPr="003632E2">
              <w:rPr>
                <w:rFonts w:cs="Arial"/>
                <w:sz w:val="14"/>
                <w:szCs w:val="14"/>
              </w:rPr>
              <w:t>RE</w:t>
            </w:r>
          </w:p>
        </w:tc>
        <w:tc>
          <w:tcPr>
            <w:tcW w:w="1388" w:type="pct"/>
            <w:tcBorders>
              <w:top w:val="nil"/>
              <w:left w:val="nil"/>
              <w:bottom w:val="single" w:sz="4" w:space="0" w:color="auto"/>
              <w:right w:val="single" w:sz="4" w:space="0" w:color="auto"/>
            </w:tcBorders>
            <w:shd w:val="clear" w:color="000000" w:fill="auto"/>
            <w:vAlign w:val="bottom"/>
          </w:tcPr>
          <w:p w14:paraId="745BFC5E" w14:textId="77777777" w:rsidR="00AA6A23" w:rsidRPr="003632E2" w:rsidRDefault="00AA6A23" w:rsidP="00260661">
            <w:pPr>
              <w:jc w:val="left"/>
              <w:rPr>
                <w:rFonts w:cs="Arial"/>
                <w:sz w:val="14"/>
                <w:szCs w:val="14"/>
              </w:rPr>
            </w:pPr>
          </w:p>
        </w:tc>
      </w:tr>
      <w:tr w:rsidR="00AA6A23" w:rsidRPr="003632E2" w14:paraId="00C2630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5A5E5B" w14:textId="77777777" w:rsidR="00AA6A23" w:rsidRPr="003632E2" w:rsidRDefault="00AA6A23" w:rsidP="00260661">
            <w:pPr>
              <w:jc w:val="left"/>
              <w:rPr>
                <w:rFonts w:cs="Arial"/>
                <w:sz w:val="14"/>
                <w:szCs w:val="14"/>
              </w:rPr>
            </w:pPr>
            <w:r w:rsidRPr="003632E2">
              <w:rPr>
                <w:rFonts w:cs="Arial"/>
                <w:sz w:val="14"/>
                <w:szCs w:val="14"/>
              </w:rPr>
              <w:t>OPERADOR</w:t>
            </w:r>
          </w:p>
        </w:tc>
        <w:tc>
          <w:tcPr>
            <w:tcW w:w="343" w:type="pct"/>
            <w:tcBorders>
              <w:top w:val="nil"/>
              <w:left w:val="nil"/>
              <w:bottom w:val="single" w:sz="4" w:space="0" w:color="auto"/>
              <w:right w:val="single" w:sz="4" w:space="0" w:color="auto"/>
            </w:tcBorders>
            <w:shd w:val="clear" w:color="000000" w:fill="F2F2F2"/>
            <w:noWrap/>
            <w:vAlign w:val="center"/>
            <w:hideMark/>
          </w:tcPr>
          <w:p w14:paraId="7CE29AE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C5C9111"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2635FF3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08D744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4DB23BE1" w14:textId="77777777" w:rsidR="00AA6A23" w:rsidRPr="003632E2" w:rsidRDefault="00AA6A23" w:rsidP="00260661">
            <w:pPr>
              <w:jc w:val="left"/>
              <w:rPr>
                <w:rFonts w:cs="Arial"/>
                <w:sz w:val="14"/>
                <w:szCs w:val="14"/>
              </w:rPr>
            </w:pPr>
            <w:r w:rsidRPr="003632E2">
              <w:rPr>
                <w:rFonts w:cs="Arial"/>
                <w:sz w:val="14"/>
                <w:szCs w:val="14"/>
              </w:rPr>
              <w:t>OPERADOR</w:t>
            </w:r>
          </w:p>
        </w:tc>
        <w:tc>
          <w:tcPr>
            <w:tcW w:w="1388" w:type="pct"/>
            <w:tcBorders>
              <w:top w:val="nil"/>
              <w:left w:val="nil"/>
              <w:bottom w:val="single" w:sz="4" w:space="0" w:color="auto"/>
              <w:right w:val="single" w:sz="4" w:space="0" w:color="auto"/>
            </w:tcBorders>
            <w:shd w:val="clear" w:color="auto" w:fill="auto"/>
            <w:hideMark/>
          </w:tcPr>
          <w:p w14:paraId="49B00526"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AA6A23" w:rsidRPr="003632E2" w14:paraId="72C589B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C5D4C9F" w14:textId="77777777" w:rsidR="00AA6A23" w:rsidRPr="003632E2" w:rsidRDefault="00AA6A23" w:rsidP="00260661">
            <w:pPr>
              <w:jc w:val="left"/>
              <w:rPr>
                <w:rFonts w:cs="Arial"/>
                <w:sz w:val="14"/>
                <w:szCs w:val="14"/>
              </w:rPr>
            </w:pPr>
            <w:r w:rsidRPr="003632E2">
              <w:rPr>
                <w:rFonts w:cs="Arial"/>
                <w:sz w:val="14"/>
                <w:szCs w:val="14"/>
              </w:rPr>
              <w:t>EQUIPE</w:t>
            </w:r>
          </w:p>
        </w:tc>
        <w:tc>
          <w:tcPr>
            <w:tcW w:w="343" w:type="pct"/>
            <w:tcBorders>
              <w:top w:val="nil"/>
              <w:left w:val="nil"/>
              <w:bottom w:val="single" w:sz="4" w:space="0" w:color="auto"/>
              <w:right w:val="single" w:sz="4" w:space="0" w:color="auto"/>
            </w:tcBorders>
            <w:shd w:val="clear" w:color="000000" w:fill="F2F2F2"/>
            <w:noWrap/>
            <w:vAlign w:val="center"/>
            <w:hideMark/>
          </w:tcPr>
          <w:p w14:paraId="62514421"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2AF9F85"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0687A2F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1C84661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1E4CE083" w14:textId="77777777" w:rsidR="00AA6A23" w:rsidRPr="003632E2" w:rsidRDefault="00AA6A23" w:rsidP="00260661">
            <w:pPr>
              <w:jc w:val="left"/>
              <w:rPr>
                <w:rFonts w:cs="Arial"/>
                <w:sz w:val="14"/>
                <w:szCs w:val="14"/>
              </w:rPr>
            </w:pPr>
            <w:r w:rsidRPr="003632E2">
              <w:rPr>
                <w:rFonts w:cs="Arial"/>
                <w:sz w:val="14"/>
                <w:szCs w:val="14"/>
              </w:rPr>
              <w:t>EQUIPE</w:t>
            </w:r>
          </w:p>
        </w:tc>
        <w:tc>
          <w:tcPr>
            <w:tcW w:w="1388" w:type="pct"/>
            <w:tcBorders>
              <w:top w:val="nil"/>
              <w:left w:val="nil"/>
              <w:bottom w:val="single" w:sz="4" w:space="0" w:color="auto"/>
              <w:right w:val="single" w:sz="4" w:space="0" w:color="auto"/>
            </w:tcBorders>
            <w:shd w:val="clear" w:color="000000" w:fill="auto"/>
            <w:vAlign w:val="bottom"/>
            <w:hideMark/>
          </w:tcPr>
          <w:p w14:paraId="064DD3DD"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657C1C62"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F404549" w14:textId="77777777" w:rsidR="00AA6A23" w:rsidRPr="003632E2" w:rsidRDefault="00AA6A23" w:rsidP="00260661">
            <w:pPr>
              <w:jc w:val="left"/>
              <w:rPr>
                <w:rFonts w:cs="Arial"/>
                <w:sz w:val="14"/>
                <w:szCs w:val="14"/>
              </w:rPr>
            </w:pPr>
            <w:r w:rsidRPr="003632E2">
              <w:rPr>
                <w:rFonts w:cs="Arial"/>
                <w:sz w:val="14"/>
                <w:szCs w:val="14"/>
              </w:rPr>
              <w:t>SUPERVISOR</w:t>
            </w:r>
          </w:p>
        </w:tc>
        <w:tc>
          <w:tcPr>
            <w:tcW w:w="343" w:type="pct"/>
            <w:tcBorders>
              <w:top w:val="nil"/>
              <w:left w:val="nil"/>
              <w:bottom w:val="single" w:sz="4" w:space="0" w:color="auto"/>
              <w:right w:val="single" w:sz="4" w:space="0" w:color="auto"/>
            </w:tcBorders>
            <w:shd w:val="clear" w:color="000000" w:fill="F2F2F2"/>
            <w:noWrap/>
            <w:vAlign w:val="center"/>
            <w:hideMark/>
          </w:tcPr>
          <w:p w14:paraId="7FAED04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078BD3B" w14:textId="77777777" w:rsidR="00AA6A23" w:rsidRPr="003632E2" w:rsidRDefault="00AA6A23" w:rsidP="00260661">
            <w:pPr>
              <w:jc w:val="center"/>
              <w:rPr>
                <w:rFonts w:cs="Arial"/>
                <w:sz w:val="14"/>
                <w:szCs w:val="14"/>
              </w:rPr>
            </w:pPr>
            <w:r w:rsidRPr="003632E2">
              <w:rPr>
                <w:rFonts w:cs="Arial"/>
                <w:sz w:val="14"/>
                <w:szCs w:val="14"/>
              </w:rPr>
              <w:t>100</w:t>
            </w:r>
          </w:p>
        </w:tc>
        <w:tc>
          <w:tcPr>
            <w:tcW w:w="307" w:type="pct"/>
            <w:tcBorders>
              <w:top w:val="nil"/>
              <w:left w:val="nil"/>
              <w:bottom w:val="single" w:sz="4" w:space="0" w:color="auto"/>
              <w:right w:val="single" w:sz="4" w:space="0" w:color="auto"/>
            </w:tcBorders>
            <w:shd w:val="clear" w:color="000000" w:fill="F2F2F2"/>
            <w:noWrap/>
            <w:hideMark/>
          </w:tcPr>
          <w:p w14:paraId="63007C7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4B2C635"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000000" w:fill="auto"/>
            <w:hideMark/>
          </w:tcPr>
          <w:p w14:paraId="796A99D8" w14:textId="77777777" w:rsidR="00AA6A23" w:rsidRPr="003632E2" w:rsidRDefault="00AA6A23" w:rsidP="00260661">
            <w:pPr>
              <w:jc w:val="left"/>
              <w:rPr>
                <w:rFonts w:cs="Arial"/>
                <w:sz w:val="14"/>
                <w:szCs w:val="14"/>
              </w:rPr>
            </w:pPr>
            <w:r w:rsidRPr="003632E2">
              <w:rPr>
                <w:rFonts w:cs="Arial"/>
                <w:sz w:val="14"/>
                <w:szCs w:val="14"/>
              </w:rPr>
              <w:t>SUPERVISOR</w:t>
            </w:r>
          </w:p>
        </w:tc>
        <w:tc>
          <w:tcPr>
            <w:tcW w:w="1388" w:type="pct"/>
            <w:tcBorders>
              <w:top w:val="nil"/>
              <w:left w:val="nil"/>
              <w:bottom w:val="single" w:sz="4" w:space="0" w:color="auto"/>
              <w:right w:val="single" w:sz="4" w:space="0" w:color="auto"/>
            </w:tcBorders>
            <w:shd w:val="clear" w:color="auto" w:fill="auto"/>
            <w:hideMark/>
          </w:tcPr>
          <w:p w14:paraId="099CF553" w14:textId="77777777" w:rsidR="00AA6A23" w:rsidRPr="003632E2" w:rsidRDefault="00AA6A23" w:rsidP="00260661">
            <w:pPr>
              <w:jc w:val="left"/>
              <w:rPr>
                <w:rFonts w:cs="Arial"/>
                <w:sz w:val="14"/>
                <w:szCs w:val="14"/>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NOME</w:t>
              </w:r>
            </w:hyperlink>
          </w:p>
        </w:tc>
      </w:tr>
      <w:tr w:rsidR="00AA6A23" w:rsidRPr="003632E2" w14:paraId="4313E7E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559D462" w14:textId="77777777" w:rsidR="00AA6A23" w:rsidRPr="003632E2" w:rsidRDefault="00AA6A23" w:rsidP="00260661">
            <w:pPr>
              <w:jc w:val="left"/>
              <w:rPr>
                <w:rFonts w:cs="Arial"/>
                <w:sz w:val="14"/>
                <w:szCs w:val="14"/>
              </w:rPr>
            </w:pPr>
            <w:r w:rsidRPr="003632E2">
              <w:rPr>
                <w:rFonts w:cs="Arial"/>
                <w:sz w:val="14"/>
                <w:szCs w:val="14"/>
              </w:rPr>
              <w:t>TEMPO_EDICAO</w:t>
            </w:r>
          </w:p>
        </w:tc>
        <w:tc>
          <w:tcPr>
            <w:tcW w:w="343" w:type="pct"/>
            <w:tcBorders>
              <w:top w:val="nil"/>
              <w:left w:val="nil"/>
              <w:bottom w:val="single" w:sz="4" w:space="0" w:color="auto"/>
              <w:right w:val="single" w:sz="4" w:space="0" w:color="auto"/>
            </w:tcBorders>
            <w:shd w:val="clear" w:color="000000" w:fill="F2F2F2"/>
            <w:noWrap/>
            <w:vAlign w:val="center"/>
            <w:hideMark/>
          </w:tcPr>
          <w:p w14:paraId="4235AC5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0204471" w14:textId="77777777" w:rsidR="00AA6A23" w:rsidRPr="003632E2" w:rsidRDefault="00AA6A23" w:rsidP="00260661">
            <w:pPr>
              <w:jc w:val="center"/>
              <w:rPr>
                <w:rFonts w:cs="Arial"/>
                <w:sz w:val="14"/>
                <w:szCs w:val="14"/>
              </w:rPr>
            </w:pPr>
            <w:r w:rsidRPr="003632E2">
              <w:rPr>
                <w:rFonts w:cs="Arial"/>
                <w:sz w:val="14"/>
                <w:szCs w:val="14"/>
              </w:rPr>
              <w:t>10</w:t>
            </w:r>
            <w:r>
              <w:rPr>
                <w:rFonts w:cs="Arial"/>
                <w:sz w:val="14"/>
                <w:szCs w:val="14"/>
              </w:rPr>
              <w:t>0</w:t>
            </w:r>
          </w:p>
        </w:tc>
        <w:tc>
          <w:tcPr>
            <w:tcW w:w="307" w:type="pct"/>
            <w:tcBorders>
              <w:top w:val="nil"/>
              <w:left w:val="nil"/>
              <w:bottom w:val="single" w:sz="4" w:space="0" w:color="auto"/>
              <w:right w:val="single" w:sz="4" w:space="0" w:color="auto"/>
            </w:tcBorders>
            <w:shd w:val="clear" w:color="000000" w:fill="F2F2F2"/>
            <w:noWrap/>
            <w:hideMark/>
          </w:tcPr>
          <w:p w14:paraId="10EE728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6AD5A5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36FDAFA" w14:textId="77777777" w:rsidR="00AA6A23" w:rsidRPr="003632E2" w:rsidRDefault="00AA6A23" w:rsidP="00260661">
            <w:pPr>
              <w:jc w:val="left"/>
              <w:rPr>
                <w:rFonts w:cs="Arial"/>
                <w:sz w:val="14"/>
                <w:szCs w:val="14"/>
              </w:rPr>
            </w:pPr>
            <w:r w:rsidRPr="003632E2">
              <w:rPr>
                <w:rFonts w:cs="Arial"/>
                <w:sz w:val="14"/>
                <w:szCs w:val="14"/>
              </w:rPr>
              <w:t>TEMPO_EDICAO</w:t>
            </w:r>
          </w:p>
        </w:tc>
        <w:tc>
          <w:tcPr>
            <w:tcW w:w="1388" w:type="pct"/>
            <w:tcBorders>
              <w:top w:val="nil"/>
              <w:left w:val="nil"/>
              <w:bottom w:val="single" w:sz="4" w:space="0" w:color="auto"/>
              <w:right w:val="single" w:sz="4" w:space="0" w:color="auto"/>
            </w:tcBorders>
            <w:shd w:val="clear" w:color="000000" w:fill="auto"/>
            <w:vAlign w:val="bottom"/>
            <w:hideMark/>
          </w:tcPr>
          <w:p w14:paraId="55309012"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2C7BB53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DB4F2FE" w14:textId="77777777" w:rsidR="00AA6A23" w:rsidRPr="003632E2" w:rsidRDefault="00AA6A23" w:rsidP="00260661">
            <w:pPr>
              <w:jc w:val="left"/>
              <w:rPr>
                <w:rFonts w:cs="Arial"/>
                <w:sz w:val="14"/>
                <w:szCs w:val="14"/>
              </w:rPr>
            </w:pPr>
            <w:r w:rsidRPr="003632E2">
              <w:rPr>
                <w:rFonts w:cs="Arial"/>
                <w:sz w:val="14"/>
                <w:szCs w:val="14"/>
              </w:rPr>
              <w:t>COMENTARIOS</w:t>
            </w:r>
          </w:p>
        </w:tc>
        <w:tc>
          <w:tcPr>
            <w:tcW w:w="343" w:type="pct"/>
            <w:tcBorders>
              <w:top w:val="nil"/>
              <w:left w:val="nil"/>
              <w:bottom w:val="single" w:sz="4" w:space="0" w:color="auto"/>
              <w:right w:val="single" w:sz="4" w:space="0" w:color="auto"/>
            </w:tcBorders>
            <w:shd w:val="clear" w:color="000000" w:fill="F2F2F2"/>
            <w:noWrap/>
            <w:vAlign w:val="center"/>
            <w:hideMark/>
          </w:tcPr>
          <w:p w14:paraId="51DAE532" w14:textId="77777777" w:rsidR="00AA6A23" w:rsidRPr="003632E2" w:rsidRDefault="00AA6A23" w:rsidP="00260661">
            <w:pPr>
              <w:jc w:val="center"/>
              <w:rPr>
                <w:rFonts w:cs="Arial"/>
                <w:sz w:val="14"/>
                <w:szCs w:val="14"/>
              </w:rPr>
            </w:pPr>
            <w:r w:rsidRPr="003632E2">
              <w:rPr>
                <w:rFonts w:cs="Arial"/>
                <w:sz w:val="14"/>
                <w:szCs w:val="14"/>
              </w:rPr>
              <w:t>Clob</w:t>
            </w:r>
          </w:p>
        </w:tc>
        <w:tc>
          <w:tcPr>
            <w:tcW w:w="406" w:type="pct"/>
            <w:tcBorders>
              <w:top w:val="nil"/>
              <w:left w:val="nil"/>
              <w:bottom w:val="single" w:sz="4" w:space="0" w:color="auto"/>
              <w:right w:val="single" w:sz="4" w:space="0" w:color="auto"/>
            </w:tcBorders>
            <w:shd w:val="clear" w:color="000000" w:fill="F2F2F2"/>
            <w:noWrap/>
            <w:hideMark/>
          </w:tcPr>
          <w:p w14:paraId="559790CB" w14:textId="77777777" w:rsidR="00AA6A23" w:rsidRPr="003632E2" w:rsidRDefault="00AA6A23" w:rsidP="00260661">
            <w:pPr>
              <w:jc w:val="center"/>
              <w:rPr>
                <w:rFonts w:cs="Arial"/>
                <w:sz w:val="14"/>
                <w:szCs w:val="14"/>
              </w:rPr>
            </w:pPr>
            <w:r w:rsidRPr="003632E2">
              <w:rPr>
                <w:rFonts w:cs="Arial"/>
                <w:sz w:val="14"/>
                <w:szCs w:val="14"/>
              </w:rPr>
              <w:t> </w:t>
            </w:r>
          </w:p>
        </w:tc>
        <w:tc>
          <w:tcPr>
            <w:tcW w:w="307" w:type="pct"/>
            <w:tcBorders>
              <w:top w:val="nil"/>
              <w:left w:val="nil"/>
              <w:bottom w:val="single" w:sz="4" w:space="0" w:color="auto"/>
              <w:right w:val="single" w:sz="4" w:space="0" w:color="auto"/>
            </w:tcBorders>
            <w:shd w:val="clear" w:color="000000" w:fill="F2F2F2"/>
            <w:noWrap/>
            <w:hideMark/>
          </w:tcPr>
          <w:p w14:paraId="329AAF96"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734EE049"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3FF45B5" w14:textId="77777777" w:rsidR="00AA6A23" w:rsidRPr="003632E2" w:rsidRDefault="00AA6A23" w:rsidP="00260661">
            <w:pPr>
              <w:jc w:val="left"/>
              <w:rPr>
                <w:rFonts w:cs="Arial"/>
                <w:sz w:val="14"/>
                <w:szCs w:val="14"/>
              </w:rPr>
            </w:pPr>
            <w:r w:rsidRPr="003632E2">
              <w:rPr>
                <w:rFonts w:cs="Arial"/>
                <w:sz w:val="14"/>
                <w:szCs w:val="14"/>
              </w:rPr>
              <w:t>COMENTARIOS</w:t>
            </w:r>
          </w:p>
        </w:tc>
        <w:tc>
          <w:tcPr>
            <w:tcW w:w="1388" w:type="pct"/>
            <w:tcBorders>
              <w:top w:val="nil"/>
              <w:left w:val="nil"/>
              <w:bottom w:val="single" w:sz="4" w:space="0" w:color="auto"/>
              <w:right w:val="single" w:sz="4" w:space="0" w:color="auto"/>
            </w:tcBorders>
            <w:shd w:val="clear" w:color="000000" w:fill="auto"/>
            <w:vAlign w:val="bottom"/>
            <w:hideMark/>
          </w:tcPr>
          <w:p w14:paraId="63220DE3" w14:textId="77777777" w:rsidR="00AA6A23" w:rsidRPr="003632E2" w:rsidRDefault="00AA6A23" w:rsidP="00260661">
            <w:pPr>
              <w:jc w:val="left"/>
              <w:rPr>
                <w:rFonts w:cs="Arial"/>
                <w:sz w:val="14"/>
                <w:szCs w:val="14"/>
              </w:rPr>
            </w:pPr>
            <w:r w:rsidRPr="003632E2">
              <w:rPr>
                <w:rFonts w:cs="Arial"/>
                <w:sz w:val="14"/>
                <w:szCs w:val="14"/>
              </w:rPr>
              <w:t> </w:t>
            </w:r>
          </w:p>
        </w:tc>
      </w:tr>
      <w:tr w:rsidR="00AA6A23" w:rsidRPr="003632E2" w14:paraId="3456E5D0"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0E34969" w14:textId="77777777" w:rsidR="00AA6A23" w:rsidRPr="003632E2" w:rsidRDefault="00AA6A23" w:rsidP="00260661">
            <w:pPr>
              <w:jc w:val="left"/>
              <w:rPr>
                <w:rFonts w:cs="Arial"/>
                <w:sz w:val="14"/>
                <w:szCs w:val="14"/>
              </w:rPr>
            </w:pPr>
            <w:r w:rsidRPr="003632E2">
              <w:rPr>
                <w:rFonts w:cs="Arial"/>
                <w:sz w:val="14"/>
                <w:szCs w:val="14"/>
              </w:rPr>
              <w:t>ORIG_TITULAR</w:t>
            </w:r>
          </w:p>
        </w:tc>
        <w:tc>
          <w:tcPr>
            <w:tcW w:w="343" w:type="pct"/>
            <w:tcBorders>
              <w:top w:val="nil"/>
              <w:left w:val="nil"/>
              <w:bottom w:val="single" w:sz="4" w:space="0" w:color="auto"/>
              <w:right w:val="single" w:sz="4" w:space="0" w:color="auto"/>
            </w:tcBorders>
            <w:shd w:val="clear" w:color="000000" w:fill="F2F2F2"/>
            <w:noWrap/>
            <w:vAlign w:val="center"/>
            <w:hideMark/>
          </w:tcPr>
          <w:p w14:paraId="4A83F97E"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4072107"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608AE39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B4A97E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7B1AC7F" w14:textId="77777777" w:rsidR="00AA6A23" w:rsidRPr="003632E2" w:rsidRDefault="00AA6A23" w:rsidP="00260661">
            <w:pPr>
              <w:jc w:val="left"/>
              <w:rPr>
                <w:rFonts w:cs="Arial"/>
                <w:sz w:val="14"/>
                <w:szCs w:val="14"/>
              </w:rPr>
            </w:pPr>
            <w:r w:rsidRPr="003632E2">
              <w:rPr>
                <w:rFonts w:cs="Arial"/>
                <w:sz w:val="14"/>
                <w:szCs w:val="14"/>
              </w:rPr>
              <w:t>TITULAR</w:t>
            </w:r>
          </w:p>
        </w:tc>
        <w:tc>
          <w:tcPr>
            <w:tcW w:w="1388" w:type="pct"/>
            <w:tcBorders>
              <w:top w:val="nil"/>
              <w:left w:val="nil"/>
              <w:bottom w:val="single" w:sz="4" w:space="0" w:color="auto"/>
              <w:right w:val="single" w:sz="4" w:space="0" w:color="auto"/>
            </w:tcBorders>
            <w:shd w:val="clear" w:color="auto" w:fill="auto"/>
            <w:hideMark/>
          </w:tcPr>
          <w:p w14:paraId="46332D1F"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5070E1C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4BB3774" w14:textId="77777777" w:rsidR="00AA6A23" w:rsidRPr="003632E2" w:rsidRDefault="00AA6A23" w:rsidP="00260661">
            <w:pPr>
              <w:jc w:val="left"/>
              <w:rPr>
                <w:rFonts w:cs="Arial"/>
                <w:sz w:val="14"/>
                <w:szCs w:val="14"/>
              </w:rPr>
            </w:pPr>
            <w:r w:rsidRPr="003632E2">
              <w:rPr>
                <w:rFonts w:cs="Arial"/>
                <w:sz w:val="14"/>
                <w:szCs w:val="14"/>
              </w:rPr>
              <w:t>ORIG_LOGIN_RESP_ABER_PROT_1</w:t>
            </w:r>
          </w:p>
        </w:tc>
        <w:tc>
          <w:tcPr>
            <w:tcW w:w="343" w:type="pct"/>
            <w:tcBorders>
              <w:top w:val="nil"/>
              <w:left w:val="nil"/>
              <w:bottom w:val="single" w:sz="4" w:space="0" w:color="auto"/>
              <w:right w:val="single" w:sz="4" w:space="0" w:color="auto"/>
            </w:tcBorders>
            <w:shd w:val="clear" w:color="000000" w:fill="F2F2F2"/>
            <w:noWrap/>
            <w:vAlign w:val="center"/>
            <w:hideMark/>
          </w:tcPr>
          <w:p w14:paraId="1D4B1D4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5AF1936"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0967267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53AF0F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13A9F0D" w14:textId="77777777" w:rsidR="00AA6A23" w:rsidRPr="003632E2" w:rsidRDefault="00AA6A23" w:rsidP="00260661">
            <w:pPr>
              <w:jc w:val="left"/>
              <w:rPr>
                <w:rFonts w:cs="Arial"/>
                <w:sz w:val="14"/>
                <w:szCs w:val="14"/>
              </w:rPr>
            </w:pPr>
            <w:r w:rsidRPr="003632E2">
              <w:rPr>
                <w:rFonts w:cs="Arial"/>
                <w:sz w:val="14"/>
                <w:szCs w:val="14"/>
              </w:rPr>
              <w:t>LOGIN_RESP_ABER_PROT_1</w:t>
            </w:r>
          </w:p>
        </w:tc>
        <w:tc>
          <w:tcPr>
            <w:tcW w:w="1388" w:type="pct"/>
            <w:tcBorders>
              <w:top w:val="nil"/>
              <w:left w:val="nil"/>
              <w:bottom w:val="single" w:sz="4" w:space="0" w:color="auto"/>
              <w:right w:val="single" w:sz="4" w:space="0" w:color="auto"/>
            </w:tcBorders>
            <w:shd w:val="clear" w:color="auto" w:fill="auto"/>
            <w:hideMark/>
          </w:tcPr>
          <w:p w14:paraId="50F48A77"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4B939DA9"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5927460" w14:textId="77777777" w:rsidR="00AA6A23" w:rsidRPr="003632E2" w:rsidRDefault="00AA6A23" w:rsidP="00260661">
            <w:pPr>
              <w:jc w:val="left"/>
              <w:rPr>
                <w:rFonts w:cs="Arial"/>
                <w:sz w:val="14"/>
                <w:szCs w:val="14"/>
              </w:rPr>
            </w:pPr>
            <w:r w:rsidRPr="003632E2">
              <w:rPr>
                <w:rFonts w:cs="Arial"/>
                <w:sz w:val="14"/>
                <w:szCs w:val="14"/>
              </w:rPr>
              <w:t>ORIG_LOGIN_RESP_ABER_PROT_2</w:t>
            </w:r>
          </w:p>
        </w:tc>
        <w:tc>
          <w:tcPr>
            <w:tcW w:w="343" w:type="pct"/>
            <w:tcBorders>
              <w:top w:val="nil"/>
              <w:left w:val="nil"/>
              <w:bottom w:val="single" w:sz="4" w:space="0" w:color="auto"/>
              <w:right w:val="single" w:sz="4" w:space="0" w:color="auto"/>
            </w:tcBorders>
            <w:shd w:val="clear" w:color="000000" w:fill="F2F2F2"/>
            <w:noWrap/>
            <w:vAlign w:val="center"/>
            <w:hideMark/>
          </w:tcPr>
          <w:p w14:paraId="2E873BA0"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15073E2C"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51E8D7AE"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CA702C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E237572" w14:textId="77777777" w:rsidR="00AA6A23" w:rsidRPr="003632E2" w:rsidRDefault="00AA6A23" w:rsidP="00260661">
            <w:pPr>
              <w:jc w:val="left"/>
              <w:rPr>
                <w:rFonts w:cs="Arial"/>
                <w:sz w:val="14"/>
                <w:szCs w:val="14"/>
              </w:rPr>
            </w:pPr>
            <w:r w:rsidRPr="003632E2">
              <w:rPr>
                <w:rFonts w:cs="Arial"/>
                <w:sz w:val="14"/>
                <w:szCs w:val="14"/>
              </w:rPr>
              <w:t>LOGIN_RESP_ABER_PROT_2</w:t>
            </w:r>
          </w:p>
        </w:tc>
        <w:tc>
          <w:tcPr>
            <w:tcW w:w="1388" w:type="pct"/>
            <w:tcBorders>
              <w:top w:val="nil"/>
              <w:left w:val="nil"/>
              <w:bottom w:val="single" w:sz="4" w:space="0" w:color="auto"/>
              <w:right w:val="single" w:sz="4" w:space="0" w:color="auto"/>
            </w:tcBorders>
            <w:shd w:val="clear" w:color="auto" w:fill="auto"/>
            <w:hideMark/>
          </w:tcPr>
          <w:p w14:paraId="115D83BD"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0B2B680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914387A" w14:textId="77777777" w:rsidR="00AA6A23" w:rsidRPr="003632E2" w:rsidRDefault="00AA6A23" w:rsidP="00260661">
            <w:pPr>
              <w:jc w:val="left"/>
              <w:rPr>
                <w:rFonts w:cs="Arial"/>
                <w:sz w:val="14"/>
                <w:szCs w:val="14"/>
              </w:rPr>
            </w:pPr>
            <w:r w:rsidRPr="003632E2">
              <w:rPr>
                <w:rFonts w:cs="Arial"/>
                <w:sz w:val="14"/>
                <w:szCs w:val="14"/>
              </w:rPr>
              <w:t>ORIG_LOGIN_RESP_ABER_DO_NCOI</w:t>
            </w:r>
          </w:p>
        </w:tc>
        <w:tc>
          <w:tcPr>
            <w:tcW w:w="343" w:type="pct"/>
            <w:tcBorders>
              <w:top w:val="nil"/>
              <w:left w:val="nil"/>
              <w:bottom w:val="single" w:sz="4" w:space="0" w:color="auto"/>
              <w:right w:val="single" w:sz="4" w:space="0" w:color="auto"/>
            </w:tcBorders>
            <w:shd w:val="clear" w:color="000000" w:fill="F2F2F2"/>
            <w:noWrap/>
            <w:vAlign w:val="center"/>
            <w:hideMark/>
          </w:tcPr>
          <w:p w14:paraId="17C7A99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1C1D6B4"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645690D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7FFF6C0"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1AA11BE" w14:textId="77777777" w:rsidR="00AA6A23" w:rsidRPr="003632E2" w:rsidRDefault="00AA6A23" w:rsidP="00260661">
            <w:pPr>
              <w:jc w:val="left"/>
              <w:rPr>
                <w:rFonts w:cs="Arial"/>
                <w:sz w:val="14"/>
                <w:szCs w:val="14"/>
              </w:rPr>
            </w:pPr>
            <w:r w:rsidRPr="003632E2">
              <w:rPr>
                <w:rFonts w:cs="Arial"/>
                <w:sz w:val="14"/>
                <w:szCs w:val="14"/>
              </w:rPr>
              <w:t>LOGIN_RESP_ABER_DO_NCOI</w:t>
            </w:r>
          </w:p>
        </w:tc>
        <w:tc>
          <w:tcPr>
            <w:tcW w:w="1388" w:type="pct"/>
            <w:tcBorders>
              <w:top w:val="nil"/>
              <w:left w:val="nil"/>
              <w:bottom w:val="single" w:sz="4" w:space="0" w:color="auto"/>
              <w:right w:val="single" w:sz="4" w:space="0" w:color="auto"/>
            </w:tcBorders>
            <w:shd w:val="clear" w:color="auto" w:fill="auto"/>
            <w:hideMark/>
          </w:tcPr>
          <w:p w14:paraId="547798BD"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7AAF296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B426E19" w14:textId="77777777" w:rsidR="00AA6A23" w:rsidRPr="003632E2" w:rsidRDefault="00AA6A23" w:rsidP="00260661">
            <w:pPr>
              <w:jc w:val="left"/>
              <w:rPr>
                <w:rFonts w:cs="Arial"/>
                <w:sz w:val="14"/>
                <w:szCs w:val="14"/>
              </w:rPr>
            </w:pPr>
            <w:r w:rsidRPr="003632E2">
              <w:rPr>
                <w:rFonts w:cs="Arial"/>
                <w:sz w:val="14"/>
                <w:szCs w:val="14"/>
              </w:rPr>
              <w:t>ORIG_LOGIN_VENDEDOR</w:t>
            </w:r>
          </w:p>
        </w:tc>
        <w:tc>
          <w:tcPr>
            <w:tcW w:w="343" w:type="pct"/>
            <w:tcBorders>
              <w:top w:val="nil"/>
              <w:left w:val="nil"/>
              <w:bottom w:val="single" w:sz="4" w:space="0" w:color="auto"/>
              <w:right w:val="single" w:sz="4" w:space="0" w:color="auto"/>
            </w:tcBorders>
            <w:shd w:val="clear" w:color="000000" w:fill="F2F2F2"/>
            <w:noWrap/>
            <w:vAlign w:val="center"/>
            <w:hideMark/>
          </w:tcPr>
          <w:p w14:paraId="5E86663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50CEBA1"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BB8658B"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C1C481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4072001" w14:textId="77777777" w:rsidR="00AA6A23" w:rsidRPr="003632E2" w:rsidRDefault="00AA6A23" w:rsidP="00260661">
            <w:pPr>
              <w:jc w:val="left"/>
              <w:rPr>
                <w:rFonts w:cs="Arial"/>
                <w:sz w:val="14"/>
                <w:szCs w:val="14"/>
              </w:rPr>
            </w:pPr>
            <w:r w:rsidRPr="003632E2">
              <w:rPr>
                <w:rFonts w:cs="Arial"/>
                <w:sz w:val="14"/>
                <w:szCs w:val="14"/>
              </w:rPr>
              <w:t>LOGIN_VENDEDOR</w:t>
            </w:r>
          </w:p>
        </w:tc>
        <w:tc>
          <w:tcPr>
            <w:tcW w:w="1388" w:type="pct"/>
            <w:tcBorders>
              <w:top w:val="nil"/>
              <w:left w:val="nil"/>
              <w:bottom w:val="single" w:sz="4" w:space="0" w:color="auto"/>
              <w:right w:val="single" w:sz="4" w:space="0" w:color="auto"/>
            </w:tcBorders>
            <w:shd w:val="clear" w:color="auto" w:fill="auto"/>
            <w:hideMark/>
          </w:tcPr>
          <w:p w14:paraId="3063AB4B"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7FE0CED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CD4F186" w14:textId="77777777" w:rsidR="00AA6A23" w:rsidRPr="003632E2" w:rsidRDefault="00AA6A23" w:rsidP="00260661">
            <w:pPr>
              <w:jc w:val="left"/>
              <w:rPr>
                <w:rFonts w:cs="Arial"/>
                <w:sz w:val="14"/>
                <w:szCs w:val="14"/>
              </w:rPr>
            </w:pPr>
            <w:r w:rsidRPr="003632E2">
              <w:rPr>
                <w:rFonts w:cs="Arial"/>
                <w:sz w:val="14"/>
                <w:szCs w:val="14"/>
              </w:rPr>
              <w:t>ORIG_LOGIN_RESP_ABERTURA_PROT_3</w:t>
            </w:r>
          </w:p>
        </w:tc>
        <w:tc>
          <w:tcPr>
            <w:tcW w:w="343" w:type="pct"/>
            <w:tcBorders>
              <w:top w:val="nil"/>
              <w:left w:val="nil"/>
              <w:bottom w:val="single" w:sz="4" w:space="0" w:color="auto"/>
              <w:right w:val="single" w:sz="4" w:space="0" w:color="auto"/>
            </w:tcBorders>
            <w:shd w:val="clear" w:color="000000" w:fill="F2F2F2"/>
            <w:noWrap/>
            <w:vAlign w:val="center"/>
            <w:hideMark/>
          </w:tcPr>
          <w:p w14:paraId="00425AB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C9E67A3"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3FA8D3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E0762C4"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C64B8DA" w14:textId="77777777" w:rsidR="00AA6A23" w:rsidRPr="003632E2" w:rsidRDefault="00AA6A23" w:rsidP="00260661">
            <w:pPr>
              <w:jc w:val="left"/>
              <w:rPr>
                <w:rFonts w:cs="Arial"/>
                <w:sz w:val="14"/>
                <w:szCs w:val="14"/>
              </w:rPr>
            </w:pPr>
            <w:r w:rsidRPr="003632E2">
              <w:rPr>
                <w:rFonts w:cs="Arial"/>
                <w:sz w:val="14"/>
                <w:szCs w:val="14"/>
              </w:rPr>
              <w:t>LOGIN_RESP_ABERTURA_PROT_3</w:t>
            </w:r>
          </w:p>
        </w:tc>
        <w:tc>
          <w:tcPr>
            <w:tcW w:w="1388" w:type="pct"/>
            <w:tcBorders>
              <w:top w:val="nil"/>
              <w:left w:val="nil"/>
              <w:bottom w:val="single" w:sz="4" w:space="0" w:color="auto"/>
              <w:right w:val="single" w:sz="4" w:space="0" w:color="auto"/>
            </w:tcBorders>
            <w:shd w:val="clear" w:color="auto" w:fill="auto"/>
            <w:hideMark/>
          </w:tcPr>
          <w:p w14:paraId="6F147BDD"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60555061"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E6BC3D4" w14:textId="77777777" w:rsidR="00AA6A23" w:rsidRPr="003632E2" w:rsidRDefault="00AA6A23" w:rsidP="00260661">
            <w:pPr>
              <w:jc w:val="left"/>
              <w:rPr>
                <w:rFonts w:cs="Arial"/>
                <w:sz w:val="14"/>
                <w:szCs w:val="14"/>
              </w:rPr>
            </w:pPr>
            <w:r w:rsidRPr="003632E2">
              <w:rPr>
                <w:rFonts w:cs="Arial"/>
                <w:sz w:val="14"/>
                <w:szCs w:val="14"/>
              </w:rPr>
              <w:t>ORIG_MAIS_DISCADOS_1</w:t>
            </w:r>
          </w:p>
        </w:tc>
        <w:tc>
          <w:tcPr>
            <w:tcW w:w="343" w:type="pct"/>
            <w:tcBorders>
              <w:top w:val="nil"/>
              <w:left w:val="nil"/>
              <w:bottom w:val="single" w:sz="4" w:space="0" w:color="auto"/>
              <w:right w:val="single" w:sz="4" w:space="0" w:color="auto"/>
            </w:tcBorders>
            <w:shd w:val="clear" w:color="000000" w:fill="F2F2F2"/>
            <w:noWrap/>
            <w:vAlign w:val="center"/>
            <w:hideMark/>
          </w:tcPr>
          <w:p w14:paraId="37447EF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9C8D487"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088E1B5C"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EBC438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77696B6" w14:textId="77777777" w:rsidR="00AA6A23" w:rsidRPr="003632E2" w:rsidRDefault="00AA6A23" w:rsidP="00260661">
            <w:pPr>
              <w:jc w:val="left"/>
              <w:rPr>
                <w:rFonts w:cs="Arial"/>
                <w:sz w:val="14"/>
                <w:szCs w:val="14"/>
              </w:rPr>
            </w:pPr>
            <w:r w:rsidRPr="003632E2">
              <w:rPr>
                <w:rFonts w:cs="Arial"/>
                <w:sz w:val="14"/>
                <w:szCs w:val="14"/>
              </w:rPr>
              <w:t>MAIS_DISCADOS_1</w:t>
            </w:r>
          </w:p>
        </w:tc>
        <w:tc>
          <w:tcPr>
            <w:tcW w:w="1388" w:type="pct"/>
            <w:tcBorders>
              <w:top w:val="nil"/>
              <w:left w:val="nil"/>
              <w:bottom w:val="single" w:sz="4" w:space="0" w:color="auto"/>
              <w:right w:val="single" w:sz="4" w:space="0" w:color="auto"/>
            </w:tcBorders>
            <w:shd w:val="clear" w:color="auto" w:fill="auto"/>
            <w:hideMark/>
          </w:tcPr>
          <w:p w14:paraId="0B809EB6"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5E91EA0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3F99625" w14:textId="77777777" w:rsidR="00AA6A23" w:rsidRPr="003632E2" w:rsidRDefault="00AA6A23" w:rsidP="00260661">
            <w:pPr>
              <w:jc w:val="left"/>
              <w:rPr>
                <w:rFonts w:cs="Arial"/>
                <w:sz w:val="14"/>
                <w:szCs w:val="14"/>
              </w:rPr>
            </w:pPr>
            <w:r w:rsidRPr="003632E2">
              <w:rPr>
                <w:rFonts w:cs="Arial"/>
                <w:sz w:val="14"/>
                <w:szCs w:val="14"/>
              </w:rPr>
              <w:t>ORIG_MAIS_DISCADOS_2</w:t>
            </w:r>
          </w:p>
        </w:tc>
        <w:tc>
          <w:tcPr>
            <w:tcW w:w="343" w:type="pct"/>
            <w:tcBorders>
              <w:top w:val="nil"/>
              <w:left w:val="nil"/>
              <w:bottom w:val="single" w:sz="4" w:space="0" w:color="auto"/>
              <w:right w:val="single" w:sz="4" w:space="0" w:color="auto"/>
            </w:tcBorders>
            <w:shd w:val="clear" w:color="000000" w:fill="F2F2F2"/>
            <w:noWrap/>
            <w:vAlign w:val="center"/>
            <w:hideMark/>
          </w:tcPr>
          <w:p w14:paraId="5901DB69"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374B4068"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5CF2B9E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6D206B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2587EBD" w14:textId="77777777" w:rsidR="00AA6A23" w:rsidRPr="003632E2" w:rsidRDefault="00AA6A23" w:rsidP="00260661">
            <w:pPr>
              <w:jc w:val="left"/>
              <w:rPr>
                <w:rFonts w:cs="Arial"/>
                <w:sz w:val="14"/>
                <w:szCs w:val="14"/>
              </w:rPr>
            </w:pPr>
            <w:r w:rsidRPr="003632E2">
              <w:rPr>
                <w:rFonts w:cs="Arial"/>
                <w:sz w:val="14"/>
                <w:szCs w:val="14"/>
              </w:rPr>
              <w:t>MAIS_DISCADOS_2</w:t>
            </w:r>
          </w:p>
        </w:tc>
        <w:tc>
          <w:tcPr>
            <w:tcW w:w="1388" w:type="pct"/>
            <w:tcBorders>
              <w:top w:val="nil"/>
              <w:left w:val="nil"/>
              <w:bottom w:val="single" w:sz="4" w:space="0" w:color="auto"/>
              <w:right w:val="single" w:sz="4" w:space="0" w:color="auto"/>
            </w:tcBorders>
            <w:shd w:val="clear" w:color="auto" w:fill="auto"/>
            <w:hideMark/>
          </w:tcPr>
          <w:p w14:paraId="3802CD7C"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4F2C943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ECD1D63" w14:textId="77777777" w:rsidR="00AA6A23" w:rsidRPr="003632E2" w:rsidRDefault="00AA6A23" w:rsidP="00260661">
            <w:pPr>
              <w:jc w:val="left"/>
              <w:rPr>
                <w:rFonts w:cs="Arial"/>
                <w:sz w:val="14"/>
                <w:szCs w:val="14"/>
              </w:rPr>
            </w:pPr>
            <w:r w:rsidRPr="003632E2">
              <w:rPr>
                <w:rFonts w:cs="Arial"/>
                <w:sz w:val="14"/>
                <w:szCs w:val="14"/>
              </w:rPr>
              <w:t>ORIG_MAIS_DISCADOS_3</w:t>
            </w:r>
          </w:p>
        </w:tc>
        <w:tc>
          <w:tcPr>
            <w:tcW w:w="343" w:type="pct"/>
            <w:tcBorders>
              <w:top w:val="nil"/>
              <w:left w:val="nil"/>
              <w:bottom w:val="single" w:sz="4" w:space="0" w:color="auto"/>
              <w:right w:val="single" w:sz="4" w:space="0" w:color="auto"/>
            </w:tcBorders>
            <w:shd w:val="clear" w:color="000000" w:fill="F2F2F2"/>
            <w:noWrap/>
            <w:vAlign w:val="center"/>
            <w:hideMark/>
          </w:tcPr>
          <w:p w14:paraId="3DED33EF"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FEE30EA"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7FD759B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399EA7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2C3E1F8" w14:textId="77777777" w:rsidR="00AA6A23" w:rsidRPr="003632E2" w:rsidRDefault="00AA6A23" w:rsidP="00260661">
            <w:pPr>
              <w:jc w:val="left"/>
              <w:rPr>
                <w:rFonts w:cs="Arial"/>
                <w:sz w:val="14"/>
                <w:szCs w:val="14"/>
              </w:rPr>
            </w:pPr>
            <w:r w:rsidRPr="003632E2">
              <w:rPr>
                <w:rFonts w:cs="Arial"/>
                <w:sz w:val="14"/>
                <w:szCs w:val="14"/>
              </w:rPr>
              <w:t>MAIS_DISCADOS_3</w:t>
            </w:r>
          </w:p>
        </w:tc>
        <w:tc>
          <w:tcPr>
            <w:tcW w:w="1388" w:type="pct"/>
            <w:tcBorders>
              <w:top w:val="nil"/>
              <w:left w:val="nil"/>
              <w:bottom w:val="single" w:sz="4" w:space="0" w:color="auto"/>
              <w:right w:val="single" w:sz="4" w:space="0" w:color="auto"/>
            </w:tcBorders>
            <w:shd w:val="clear" w:color="auto" w:fill="auto"/>
            <w:hideMark/>
          </w:tcPr>
          <w:p w14:paraId="6FC0B6AA"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6F051B0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7C3ED094" w14:textId="77777777" w:rsidR="00AA6A23" w:rsidRPr="003632E2" w:rsidRDefault="00AA6A23" w:rsidP="00260661">
            <w:pPr>
              <w:jc w:val="left"/>
              <w:rPr>
                <w:rFonts w:cs="Arial"/>
                <w:sz w:val="14"/>
                <w:szCs w:val="14"/>
              </w:rPr>
            </w:pPr>
            <w:r w:rsidRPr="003632E2">
              <w:rPr>
                <w:rFonts w:cs="Arial"/>
                <w:sz w:val="14"/>
                <w:szCs w:val="14"/>
              </w:rPr>
              <w:t>ORIG_MAIS_DISCADOS_4</w:t>
            </w:r>
          </w:p>
        </w:tc>
        <w:tc>
          <w:tcPr>
            <w:tcW w:w="343" w:type="pct"/>
            <w:tcBorders>
              <w:top w:val="nil"/>
              <w:left w:val="nil"/>
              <w:bottom w:val="single" w:sz="4" w:space="0" w:color="auto"/>
              <w:right w:val="single" w:sz="4" w:space="0" w:color="auto"/>
            </w:tcBorders>
            <w:shd w:val="clear" w:color="000000" w:fill="F2F2F2"/>
            <w:noWrap/>
            <w:vAlign w:val="center"/>
            <w:hideMark/>
          </w:tcPr>
          <w:p w14:paraId="10D4AC5D"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9E52328"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76829849"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B1911C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BCC7A87" w14:textId="77777777" w:rsidR="00AA6A23" w:rsidRPr="003632E2" w:rsidRDefault="00AA6A23" w:rsidP="00260661">
            <w:pPr>
              <w:jc w:val="left"/>
              <w:rPr>
                <w:rFonts w:cs="Arial"/>
                <w:sz w:val="14"/>
                <w:szCs w:val="14"/>
              </w:rPr>
            </w:pPr>
            <w:r w:rsidRPr="003632E2">
              <w:rPr>
                <w:rFonts w:cs="Arial"/>
                <w:sz w:val="14"/>
                <w:szCs w:val="14"/>
              </w:rPr>
              <w:t>MAIS_DISCADOS_4</w:t>
            </w:r>
          </w:p>
        </w:tc>
        <w:tc>
          <w:tcPr>
            <w:tcW w:w="1388" w:type="pct"/>
            <w:tcBorders>
              <w:top w:val="nil"/>
              <w:left w:val="nil"/>
              <w:bottom w:val="single" w:sz="4" w:space="0" w:color="auto"/>
              <w:right w:val="single" w:sz="4" w:space="0" w:color="auto"/>
            </w:tcBorders>
            <w:shd w:val="clear" w:color="auto" w:fill="auto"/>
            <w:hideMark/>
          </w:tcPr>
          <w:p w14:paraId="4E856874"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0C0B578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31EBDE06" w14:textId="77777777" w:rsidR="00AA6A23" w:rsidRPr="003632E2" w:rsidRDefault="00AA6A23" w:rsidP="00260661">
            <w:pPr>
              <w:jc w:val="left"/>
              <w:rPr>
                <w:rFonts w:cs="Arial"/>
                <w:sz w:val="14"/>
                <w:szCs w:val="14"/>
              </w:rPr>
            </w:pPr>
            <w:r w:rsidRPr="003632E2">
              <w:rPr>
                <w:rFonts w:cs="Arial"/>
                <w:sz w:val="14"/>
                <w:szCs w:val="14"/>
              </w:rPr>
              <w:t>ORIG_MAIS_DISCADOS_5</w:t>
            </w:r>
          </w:p>
        </w:tc>
        <w:tc>
          <w:tcPr>
            <w:tcW w:w="343" w:type="pct"/>
            <w:tcBorders>
              <w:top w:val="nil"/>
              <w:left w:val="nil"/>
              <w:bottom w:val="single" w:sz="4" w:space="0" w:color="auto"/>
              <w:right w:val="single" w:sz="4" w:space="0" w:color="auto"/>
            </w:tcBorders>
            <w:shd w:val="clear" w:color="000000" w:fill="F2F2F2"/>
            <w:noWrap/>
            <w:vAlign w:val="center"/>
            <w:hideMark/>
          </w:tcPr>
          <w:p w14:paraId="40B1626C"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019A5B1"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22F67D0D"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528180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E2F19F0" w14:textId="77777777" w:rsidR="00AA6A23" w:rsidRPr="003632E2" w:rsidRDefault="00AA6A23" w:rsidP="00260661">
            <w:pPr>
              <w:jc w:val="left"/>
              <w:rPr>
                <w:rFonts w:cs="Arial"/>
                <w:sz w:val="14"/>
                <w:szCs w:val="14"/>
              </w:rPr>
            </w:pPr>
            <w:r w:rsidRPr="003632E2">
              <w:rPr>
                <w:rFonts w:cs="Arial"/>
                <w:sz w:val="14"/>
                <w:szCs w:val="14"/>
              </w:rPr>
              <w:t>MAIS_DISCADOS_5</w:t>
            </w:r>
          </w:p>
        </w:tc>
        <w:tc>
          <w:tcPr>
            <w:tcW w:w="1388" w:type="pct"/>
            <w:tcBorders>
              <w:top w:val="nil"/>
              <w:left w:val="nil"/>
              <w:bottom w:val="single" w:sz="4" w:space="0" w:color="auto"/>
              <w:right w:val="single" w:sz="4" w:space="0" w:color="auto"/>
            </w:tcBorders>
            <w:shd w:val="clear" w:color="auto" w:fill="auto"/>
            <w:hideMark/>
          </w:tcPr>
          <w:p w14:paraId="0002F205"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22D9A60E"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A2981E1" w14:textId="77777777" w:rsidR="00AA6A23" w:rsidRPr="003632E2" w:rsidRDefault="00AA6A23" w:rsidP="00260661">
            <w:pPr>
              <w:jc w:val="left"/>
              <w:rPr>
                <w:rFonts w:cs="Arial"/>
                <w:sz w:val="14"/>
                <w:szCs w:val="14"/>
              </w:rPr>
            </w:pPr>
            <w:r w:rsidRPr="003632E2">
              <w:rPr>
                <w:rFonts w:cs="Arial"/>
                <w:sz w:val="14"/>
                <w:szCs w:val="14"/>
              </w:rPr>
              <w:t>ORIG_RAZAO_SOCIAL_PDV</w:t>
            </w:r>
          </w:p>
        </w:tc>
        <w:tc>
          <w:tcPr>
            <w:tcW w:w="343" w:type="pct"/>
            <w:tcBorders>
              <w:top w:val="nil"/>
              <w:left w:val="nil"/>
              <w:bottom w:val="single" w:sz="4" w:space="0" w:color="auto"/>
              <w:right w:val="single" w:sz="4" w:space="0" w:color="auto"/>
            </w:tcBorders>
            <w:shd w:val="clear" w:color="000000" w:fill="F2F2F2"/>
            <w:noWrap/>
            <w:vAlign w:val="center"/>
            <w:hideMark/>
          </w:tcPr>
          <w:p w14:paraId="1568600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0383A90"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682BA09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6CBCD1D7"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2CB1127" w14:textId="77777777" w:rsidR="00AA6A23" w:rsidRPr="003632E2" w:rsidRDefault="00AA6A23" w:rsidP="00260661">
            <w:pPr>
              <w:jc w:val="left"/>
              <w:rPr>
                <w:rFonts w:cs="Arial"/>
                <w:sz w:val="14"/>
                <w:szCs w:val="14"/>
              </w:rPr>
            </w:pPr>
            <w:r w:rsidRPr="003632E2">
              <w:rPr>
                <w:rFonts w:cs="Arial"/>
                <w:sz w:val="14"/>
                <w:szCs w:val="14"/>
              </w:rPr>
              <w:t>RAZAO_SOCIAL_PDV</w:t>
            </w:r>
          </w:p>
        </w:tc>
        <w:tc>
          <w:tcPr>
            <w:tcW w:w="1388" w:type="pct"/>
            <w:tcBorders>
              <w:top w:val="nil"/>
              <w:left w:val="nil"/>
              <w:bottom w:val="single" w:sz="4" w:space="0" w:color="auto"/>
              <w:right w:val="single" w:sz="4" w:space="0" w:color="auto"/>
            </w:tcBorders>
            <w:shd w:val="clear" w:color="auto" w:fill="auto"/>
            <w:hideMark/>
          </w:tcPr>
          <w:p w14:paraId="635DDC4F"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2D0AA78A"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2C43B62" w14:textId="77777777" w:rsidR="00AA6A23" w:rsidRPr="003632E2" w:rsidRDefault="00AA6A23" w:rsidP="00260661">
            <w:pPr>
              <w:jc w:val="left"/>
              <w:rPr>
                <w:rFonts w:cs="Arial"/>
                <w:sz w:val="14"/>
                <w:szCs w:val="14"/>
              </w:rPr>
            </w:pPr>
            <w:r w:rsidRPr="003632E2">
              <w:rPr>
                <w:rFonts w:cs="Arial"/>
                <w:sz w:val="14"/>
                <w:szCs w:val="14"/>
              </w:rPr>
              <w:t>ORIG_TELEFONE_CHAMADOR</w:t>
            </w:r>
          </w:p>
        </w:tc>
        <w:tc>
          <w:tcPr>
            <w:tcW w:w="343" w:type="pct"/>
            <w:tcBorders>
              <w:top w:val="nil"/>
              <w:left w:val="nil"/>
              <w:bottom w:val="single" w:sz="4" w:space="0" w:color="auto"/>
              <w:right w:val="single" w:sz="4" w:space="0" w:color="auto"/>
            </w:tcBorders>
            <w:shd w:val="clear" w:color="000000" w:fill="F2F2F2"/>
            <w:noWrap/>
            <w:vAlign w:val="center"/>
            <w:hideMark/>
          </w:tcPr>
          <w:p w14:paraId="0D26DF58"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752E40C"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203793A"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A4E69E1"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3D40C557" w14:textId="77777777" w:rsidR="00AA6A23" w:rsidRPr="003632E2" w:rsidRDefault="00AA6A23" w:rsidP="00260661">
            <w:pPr>
              <w:jc w:val="left"/>
              <w:rPr>
                <w:rFonts w:cs="Arial"/>
                <w:sz w:val="14"/>
                <w:szCs w:val="14"/>
              </w:rPr>
            </w:pPr>
            <w:r w:rsidRPr="003632E2">
              <w:rPr>
                <w:rFonts w:cs="Arial"/>
                <w:sz w:val="14"/>
                <w:szCs w:val="14"/>
              </w:rPr>
              <w:t>TELEFONE_CHAMADOR</w:t>
            </w:r>
          </w:p>
        </w:tc>
        <w:tc>
          <w:tcPr>
            <w:tcW w:w="1388" w:type="pct"/>
            <w:tcBorders>
              <w:top w:val="nil"/>
              <w:left w:val="nil"/>
              <w:bottom w:val="single" w:sz="4" w:space="0" w:color="auto"/>
              <w:right w:val="single" w:sz="4" w:space="0" w:color="auto"/>
            </w:tcBorders>
            <w:shd w:val="clear" w:color="auto" w:fill="auto"/>
            <w:hideMark/>
          </w:tcPr>
          <w:p w14:paraId="78DF63F5"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5DFF8198"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CCA2497" w14:textId="77777777" w:rsidR="00AA6A23" w:rsidRPr="003632E2" w:rsidRDefault="00AA6A23" w:rsidP="00260661">
            <w:pPr>
              <w:jc w:val="left"/>
              <w:rPr>
                <w:rFonts w:cs="Arial"/>
                <w:sz w:val="14"/>
                <w:szCs w:val="14"/>
              </w:rPr>
            </w:pPr>
            <w:r w:rsidRPr="003632E2">
              <w:rPr>
                <w:rFonts w:cs="Arial"/>
                <w:sz w:val="14"/>
                <w:szCs w:val="14"/>
              </w:rPr>
              <w:t>ORIG_TELEFONE_DE_CONTATO_1</w:t>
            </w:r>
          </w:p>
        </w:tc>
        <w:tc>
          <w:tcPr>
            <w:tcW w:w="343" w:type="pct"/>
            <w:tcBorders>
              <w:top w:val="nil"/>
              <w:left w:val="nil"/>
              <w:bottom w:val="single" w:sz="4" w:space="0" w:color="auto"/>
              <w:right w:val="single" w:sz="4" w:space="0" w:color="auto"/>
            </w:tcBorders>
            <w:shd w:val="clear" w:color="000000" w:fill="F2F2F2"/>
            <w:noWrap/>
            <w:vAlign w:val="center"/>
            <w:hideMark/>
          </w:tcPr>
          <w:p w14:paraId="41EA64F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82FFC5F"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43F19B8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26E8942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387D37D" w14:textId="77777777" w:rsidR="00AA6A23" w:rsidRPr="003632E2" w:rsidRDefault="00AA6A23" w:rsidP="00260661">
            <w:pPr>
              <w:jc w:val="left"/>
              <w:rPr>
                <w:rFonts w:cs="Arial"/>
                <w:sz w:val="14"/>
                <w:szCs w:val="14"/>
              </w:rPr>
            </w:pPr>
            <w:r w:rsidRPr="003632E2">
              <w:rPr>
                <w:rFonts w:cs="Arial"/>
                <w:sz w:val="14"/>
                <w:szCs w:val="14"/>
              </w:rPr>
              <w:t>TELEFONE_DE_CONTATO_1</w:t>
            </w:r>
          </w:p>
        </w:tc>
        <w:tc>
          <w:tcPr>
            <w:tcW w:w="1388" w:type="pct"/>
            <w:tcBorders>
              <w:top w:val="nil"/>
              <w:left w:val="nil"/>
              <w:bottom w:val="single" w:sz="4" w:space="0" w:color="auto"/>
              <w:right w:val="single" w:sz="4" w:space="0" w:color="auto"/>
            </w:tcBorders>
            <w:shd w:val="clear" w:color="auto" w:fill="auto"/>
            <w:hideMark/>
          </w:tcPr>
          <w:p w14:paraId="4CC934E8"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7B6350B4"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E1B91D7" w14:textId="77777777" w:rsidR="00AA6A23" w:rsidRPr="003632E2" w:rsidRDefault="00AA6A23" w:rsidP="00260661">
            <w:pPr>
              <w:jc w:val="left"/>
              <w:rPr>
                <w:rFonts w:cs="Arial"/>
                <w:sz w:val="14"/>
                <w:szCs w:val="14"/>
              </w:rPr>
            </w:pPr>
            <w:r w:rsidRPr="003632E2">
              <w:rPr>
                <w:rFonts w:cs="Arial"/>
                <w:sz w:val="14"/>
                <w:szCs w:val="14"/>
              </w:rPr>
              <w:t>ORIG_TELEFONE_DE_CONTATO_2</w:t>
            </w:r>
          </w:p>
        </w:tc>
        <w:tc>
          <w:tcPr>
            <w:tcW w:w="343" w:type="pct"/>
            <w:tcBorders>
              <w:top w:val="nil"/>
              <w:left w:val="nil"/>
              <w:bottom w:val="single" w:sz="4" w:space="0" w:color="auto"/>
              <w:right w:val="single" w:sz="4" w:space="0" w:color="auto"/>
            </w:tcBorders>
            <w:shd w:val="clear" w:color="000000" w:fill="F2F2F2"/>
            <w:noWrap/>
            <w:vAlign w:val="center"/>
            <w:hideMark/>
          </w:tcPr>
          <w:p w14:paraId="72B6B4F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6649CCC9"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38421F8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BBF3B3A"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2501615" w14:textId="77777777" w:rsidR="00AA6A23" w:rsidRPr="003632E2" w:rsidRDefault="00AA6A23" w:rsidP="00260661">
            <w:pPr>
              <w:jc w:val="left"/>
              <w:rPr>
                <w:rFonts w:cs="Arial"/>
                <w:sz w:val="14"/>
                <w:szCs w:val="14"/>
              </w:rPr>
            </w:pPr>
            <w:r w:rsidRPr="003632E2">
              <w:rPr>
                <w:rFonts w:cs="Arial"/>
                <w:sz w:val="14"/>
                <w:szCs w:val="14"/>
              </w:rPr>
              <w:t>TELEFONE_DE_CONTATO_2</w:t>
            </w:r>
          </w:p>
        </w:tc>
        <w:tc>
          <w:tcPr>
            <w:tcW w:w="1388" w:type="pct"/>
            <w:tcBorders>
              <w:top w:val="nil"/>
              <w:left w:val="nil"/>
              <w:bottom w:val="single" w:sz="4" w:space="0" w:color="auto"/>
              <w:right w:val="single" w:sz="4" w:space="0" w:color="auto"/>
            </w:tcBorders>
            <w:shd w:val="clear" w:color="auto" w:fill="auto"/>
            <w:hideMark/>
          </w:tcPr>
          <w:p w14:paraId="656C00B0"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0E6BB0B7"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C1BF165" w14:textId="77777777" w:rsidR="00AA6A23" w:rsidRPr="003632E2" w:rsidRDefault="00AA6A23" w:rsidP="00260661">
            <w:pPr>
              <w:jc w:val="left"/>
              <w:rPr>
                <w:rFonts w:cs="Arial"/>
                <w:sz w:val="14"/>
                <w:szCs w:val="14"/>
              </w:rPr>
            </w:pPr>
            <w:r w:rsidRPr="003632E2">
              <w:rPr>
                <w:rFonts w:cs="Arial"/>
                <w:sz w:val="14"/>
                <w:szCs w:val="14"/>
              </w:rPr>
              <w:t>ORIG_TELEFONE_DE_CONTATO_3</w:t>
            </w:r>
          </w:p>
        </w:tc>
        <w:tc>
          <w:tcPr>
            <w:tcW w:w="343" w:type="pct"/>
            <w:tcBorders>
              <w:top w:val="nil"/>
              <w:left w:val="nil"/>
              <w:bottom w:val="single" w:sz="4" w:space="0" w:color="auto"/>
              <w:right w:val="single" w:sz="4" w:space="0" w:color="auto"/>
            </w:tcBorders>
            <w:shd w:val="clear" w:color="000000" w:fill="F2F2F2"/>
            <w:noWrap/>
            <w:vAlign w:val="center"/>
            <w:hideMark/>
          </w:tcPr>
          <w:p w14:paraId="470867AA"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287DB289"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7936FA12"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D248F9B"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0EA60BF2" w14:textId="77777777" w:rsidR="00AA6A23" w:rsidRPr="003632E2" w:rsidRDefault="00AA6A23" w:rsidP="00260661">
            <w:pPr>
              <w:jc w:val="left"/>
              <w:rPr>
                <w:rFonts w:cs="Arial"/>
                <w:sz w:val="14"/>
                <w:szCs w:val="14"/>
              </w:rPr>
            </w:pPr>
            <w:r w:rsidRPr="003632E2">
              <w:rPr>
                <w:rFonts w:cs="Arial"/>
                <w:sz w:val="14"/>
                <w:szCs w:val="14"/>
              </w:rPr>
              <w:t>TELEFONE_DE_CONTATO_3</w:t>
            </w:r>
          </w:p>
        </w:tc>
        <w:tc>
          <w:tcPr>
            <w:tcW w:w="1388" w:type="pct"/>
            <w:tcBorders>
              <w:top w:val="nil"/>
              <w:left w:val="nil"/>
              <w:bottom w:val="single" w:sz="4" w:space="0" w:color="auto"/>
              <w:right w:val="single" w:sz="4" w:space="0" w:color="auto"/>
            </w:tcBorders>
            <w:shd w:val="clear" w:color="auto" w:fill="auto"/>
            <w:hideMark/>
          </w:tcPr>
          <w:p w14:paraId="13250634"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3037DC05"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54671C52" w14:textId="77777777" w:rsidR="00AA6A23" w:rsidRPr="003632E2" w:rsidRDefault="00AA6A23" w:rsidP="00260661">
            <w:pPr>
              <w:jc w:val="left"/>
              <w:rPr>
                <w:rFonts w:cs="Arial"/>
                <w:sz w:val="14"/>
                <w:szCs w:val="14"/>
              </w:rPr>
            </w:pPr>
            <w:r w:rsidRPr="003632E2">
              <w:rPr>
                <w:rFonts w:cs="Arial"/>
                <w:sz w:val="14"/>
                <w:szCs w:val="14"/>
              </w:rPr>
              <w:t>ORIG_TERMINAL</w:t>
            </w:r>
          </w:p>
        </w:tc>
        <w:tc>
          <w:tcPr>
            <w:tcW w:w="343" w:type="pct"/>
            <w:tcBorders>
              <w:top w:val="nil"/>
              <w:left w:val="nil"/>
              <w:bottom w:val="single" w:sz="4" w:space="0" w:color="auto"/>
              <w:right w:val="single" w:sz="4" w:space="0" w:color="auto"/>
            </w:tcBorders>
            <w:shd w:val="clear" w:color="000000" w:fill="F2F2F2"/>
            <w:noWrap/>
            <w:vAlign w:val="center"/>
            <w:hideMark/>
          </w:tcPr>
          <w:p w14:paraId="12B64657"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75B53532"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43C6A4D8"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6AEB8AD"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67EFA641" w14:textId="77777777" w:rsidR="00AA6A23" w:rsidRPr="003632E2" w:rsidRDefault="00AA6A23" w:rsidP="00260661">
            <w:pPr>
              <w:jc w:val="left"/>
              <w:rPr>
                <w:rFonts w:cs="Arial"/>
                <w:sz w:val="14"/>
                <w:szCs w:val="14"/>
              </w:rPr>
            </w:pPr>
            <w:r w:rsidRPr="003632E2">
              <w:rPr>
                <w:rFonts w:cs="Arial"/>
                <w:sz w:val="14"/>
                <w:szCs w:val="14"/>
              </w:rPr>
              <w:t>TERMINAL</w:t>
            </w:r>
          </w:p>
        </w:tc>
        <w:tc>
          <w:tcPr>
            <w:tcW w:w="1388" w:type="pct"/>
            <w:tcBorders>
              <w:top w:val="nil"/>
              <w:left w:val="nil"/>
              <w:bottom w:val="single" w:sz="4" w:space="0" w:color="auto"/>
              <w:right w:val="single" w:sz="4" w:space="0" w:color="auto"/>
            </w:tcBorders>
            <w:shd w:val="clear" w:color="auto" w:fill="auto"/>
            <w:hideMark/>
          </w:tcPr>
          <w:p w14:paraId="6FC9EA8B"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076DE87F"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6A0079AA" w14:textId="77777777" w:rsidR="00AA6A23" w:rsidRPr="003632E2" w:rsidRDefault="00AA6A23" w:rsidP="00260661">
            <w:pPr>
              <w:jc w:val="left"/>
              <w:rPr>
                <w:rFonts w:cs="Arial"/>
                <w:sz w:val="14"/>
                <w:szCs w:val="14"/>
              </w:rPr>
            </w:pPr>
            <w:r w:rsidRPr="003632E2">
              <w:rPr>
                <w:rFonts w:cs="Arial"/>
                <w:sz w:val="14"/>
                <w:szCs w:val="14"/>
              </w:rPr>
              <w:t>ORIG_OPERADOR</w:t>
            </w:r>
          </w:p>
        </w:tc>
        <w:tc>
          <w:tcPr>
            <w:tcW w:w="343" w:type="pct"/>
            <w:tcBorders>
              <w:top w:val="nil"/>
              <w:left w:val="nil"/>
              <w:bottom w:val="single" w:sz="4" w:space="0" w:color="auto"/>
              <w:right w:val="single" w:sz="4" w:space="0" w:color="auto"/>
            </w:tcBorders>
            <w:shd w:val="clear" w:color="000000" w:fill="F2F2F2"/>
            <w:noWrap/>
            <w:vAlign w:val="center"/>
            <w:hideMark/>
          </w:tcPr>
          <w:p w14:paraId="2F486466"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07405747"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4A60F770"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050169D2"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2454082" w14:textId="77777777" w:rsidR="00AA6A23" w:rsidRPr="003632E2" w:rsidRDefault="00AA6A23" w:rsidP="00260661">
            <w:pPr>
              <w:jc w:val="left"/>
              <w:rPr>
                <w:rFonts w:cs="Arial"/>
                <w:sz w:val="14"/>
                <w:szCs w:val="14"/>
              </w:rPr>
            </w:pPr>
            <w:r w:rsidRPr="003632E2">
              <w:rPr>
                <w:rFonts w:cs="Arial"/>
                <w:sz w:val="14"/>
                <w:szCs w:val="14"/>
              </w:rPr>
              <w:t>OPERADOR</w:t>
            </w:r>
          </w:p>
        </w:tc>
        <w:tc>
          <w:tcPr>
            <w:tcW w:w="1388" w:type="pct"/>
            <w:tcBorders>
              <w:top w:val="nil"/>
              <w:left w:val="nil"/>
              <w:bottom w:val="single" w:sz="4" w:space="0" w:color="auto"/>
              <w:right w:val="single" w:sz="4" w:space="0" w:color="auto"/>
            </w:tcBorders>
            <w:shd w:val="clear" w:color="auto" w:fill="auto"/>
            <w:hideMark/>
          </w:tcPr>
          <w:p w14:paraId="55C87CF0"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0C9504E6"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1E7CF36E" w14:textId="77777777" w:rsidR="00AA6A23" w:rsidRPr="003632E2" w:rsidRDefault="00AA6A23" w:rsidP="00260661">
            <w:pPr>
              <w:jc w:val="left"/>
              <w:rPr>
                <w:rFonts w:cs="Arial"/>
                <w:sz w:val="14"/>
                <w:szCs w:val="14"/>
              </w:rPr>
            </w:pPr>
            <w:r w:rsidRPr="003632E2">
              <w:rPr>
                <w:rFonts w:cs="Arial"/>
                <w:sz w:val="14"/>
                <w:szCs w:val="14"/>
              </w:rPr>
              <w:t>ORIG_SUPERVISOR</w:t>
            </w:r>
          </w:p>
        </w:tc>
        <w:tc>
          <w:tcPr>
            <w:tcW w:w="343" w:type="pct"/>
            <w:tcBorders>
              <w:top w:val="nil"/>
              <w:left w:val="nil"/>
              <w:bottom w:val="single" w:sz="4" w:space="0" w:color="auto"/>
              <w:right w:val="single" w:sz="4" w:space="0" w:color="auto"/>
            </w:tcBorders>
            <w:shd w:val="clear" w:color="000000" w:fill="F2F2F2"/>
            <w:noWrap/>
            <w:vAlign w:val="center"/>
            <w:hideMark/>
          </w:tcPr>
          <w:p w14:paraId="3A938BA4"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4960F3C3"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277449DF"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3342B52C"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212D2590" w14:textId="77777777" w:rsidR="00AA6A23" w:rsidRPr="003632E2" w:rsidRDefault="00AA6A23" w:rsidP="00260661">
            <w:pPr>
              <w:jc w:val="left"/>
              <w:rPr>
                <w:rFonts w:cs="Arial"/>
                <w:sz w:val="14"/>
                <w:szCs w:val="14"/>
              </w:rPr>
            </w:pPr>
            <w:r w:rsidRPr="003632E2">
              <w:rPr>
                <w:rFonts w:cs="Arial"/>
                <w:sz w:val="14"/>
                <w:szCs w:val="14"/>
              </w:rPr>
              <w:t>SUPERVISOR</w:t>
            </w:r>
          </w:p>
        </w:tc>
        <w:tc>
          <w:tcPr>
            <w:tcW w:w="1388" w:type="pct"/>
            <w:tcBorders>
              <w:top w:val="nil"/>
              <w:left w:val="nil"/>
              <w:bottom w:val="single" w:sz="4" w:space="0" w:color="auto"/>
              <w:right w:val="single" w:sz="4" w:space="0" w:color="auto"/>
            </w:tcBorders>
            <w:shd w:val="clear" w:color="auto" w:fill="auto"/>
            <w:hideMark/>
          </w:tcPr>
          <w:p w14:paraId="5C06D137"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4732E24B" w14:textId="77777777" w:rsidTr="00260661">
        <w:trPr>
          <w:trHeight w:val="25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4BE99DD5" w14:textId="77777777" w:rsidR="00AA6A23" w:rsidRPr="003632E2" w:rsidRDefault="00AA6A23" w:rsidP="00260661">
            <w:pPr>
              <w:jc w:val="left"/>
              <w:rPr>
                <w:rFonts w:cs="Arial"/>
                <w:sz w:val="14"/>
                <w:szCs w:val="14"/>
              </w:rPr>
            </w:pPr>
            <w:r w:rsidRPr="003632E2">
              <w:rPr>
                <w:rFonts w:cs="Arial"/>
                <w:sz w:val="14"/>
                <w:szCs w:val="14"/>
              </w:rPr>
              <w:t>ORIG_CONTRATO_TV</w:t>
            </w:r>
          </w:p>
        </w:tc>
        <w:tc>
          <w:tcPr>
            <w:tcW w:w="343" w:type="pct"/>
            <w:tcBorders>
              <w:top w:val="nil"/>
              <w:left w:val="nil"/>
              <w:bottom w:val="single" w:sz="4" w:space="0" w:color="auto"/>
              <w:right w:val="single" w:sz="4" w:space="0" w:color="auto"/>
            </w:tcBorders>
            <w:shd w:val="clear" w:color="000000" w:fill="F2F2F2"/>
            <w:noWrap/>
            <w:vAlign w:val="center"/>
            <w:hideMark/>
          </w:tcPr>
          <w:p w14:paraId="5C58C9A5" w14:textId="77777777" w:rsidR="00AA6A23" w:rsidRPr="003632E2" w:rsidRDefault="00AA6A23" w:rsidP="00260661">
            <w:pPr>
              <w:jc w:val="center"/>
              <w:rPr>
                <w:rFonts w:cs="Arial"/>
                <w:sz w:val="14"/>
                <w:szCs w:val="14"/>
              </w:rPr>
            </w:pPr>
            <w:r w:rsidRPr="003632E2">
              <w:rPr>
                <w:rFonts w:cs="Arial"/>
                <w:sz w:val="14"/>
                <w:szCs w:val="14"/>
              </w:rPr>
              <w:t>varchar</w:t>
            </w:r>
          </w:p>
        </w:tc>
        <w:tc>
          <w:tcPr>
            <w:tcW w:w="406" w:type="pct"/>
            <w:tcBorders>
              <w:top w:val="nil"/>
              <w:left w:val="nil"/>
              <w:bottom w:val="single" w:sz="4" w:space="0" w:color="auto"/>
              <w:right w:val="single" w:sz="4" w:space="0" w:color="auto"/>
            </w:tcBorders>
            <w:shd w:val="clear" w:color="000000" w:fill="F2F2F2"/>
            <w:noWrap/>
            <w:hideMark/>
          </w:tcPr>
          <w:p w14:paraId="553CB3E7" w14:textId="77777777" w:rsidR="00AA6A23" w:rsidRPr="003632E2" w:rsidRDefault="00AA6A23" w:rsidP="00260661">
            <w:pPr>
              <w:jc w:val="center"/>
              <w:rPr>
                <w:rFonts w:cs="Arial"/>
                <w:sz w:val="14"/>
                <w:szCs w:val="14"/>
              </w:rPr>
            </w:pPr>
            <w:r w:rsidRPr="003632E2">
              <w:rPr>
                <w:rFonts w:cs="Arial"/>
                <w:sz w:val="14"/>
                <w:szCs w:val="14"/>
              </w:rPr>
              <w:t>500</w:t>
            </w:r>
          </w:p>
        </w:tc>
        <w:tc>
          <w:tcPr>
            <w:tcW w:w="307" w:type="pct"/>
            <w:tcBorders>
              <w:top w:val="nil"/>
              <w:left w:val="nil"/>
              <w:bottom w:val="single" w:sz="4" w:space="0" w:color="auto"/>
              <w:right w:val="single" w:sz="4" w:space="0" w:color="auto"/>
            </w:tcBorders>
            <w:shd w:val="clear" w:color="000000" w:fill="F2F2F2"/>
            <w:noWrap/>
            <w:hideMark/>
          </w:tcPr>
          <w:p w14:paraId="14CE9384"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53FDE653" w14:textId="77777777" w:rsidR="00AA6A23" w:rsidRPr="003632E2" w:rsidRDefault="00AA6A23" w:rsidP="00260661">
            <w:pPr>
              <w:jc w:val="center"/>
              <w:rPr>
                <w:rFonts w:cs="Arial"/>
                <w:sz w:val="14"/>
                <w:szCs w:val="14"/>
              </w:rPr>
            </w:pPr>
            <w:r w:rsidRPr="003632E2">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E79E0E8" w14:textId="77777777" w:rsidR="00AA6A23" w:rsidRPr="003632E2" w:rsidRDefault="00AA6A23" w:rsidP="00260661">
            <w:pPr>
              <w:jc w:val="left"/>
              <w:rPr>
                <w:rFonts w:cs="Arial"/>
                <w:sz w:val="14"/>
                <w:szCs w:val="14"/>
              </w:rPr>
            </w:pPr>
            <w:r w:rsidRPr="003632E2">
              <w:rPr>
                <w:rFonts w:cs="Arial"/>
                <w:sz w:val="14"/>
                <w:szCs w:val="14"/>
              </w:rPr>
              <w:t>CONTRATO_TV</w:t>
            </w:r>
          </w:p>
        </w:tc>
        <w:tc>
          <w:tcPr>
            <w:tcW w:w="1388" w:type="pct"/>
            <w:tcBorders>
              <w:top w:val="nil"/>
              <w:left w:val="nil"/>
              <w:bottom w:val="single" w:sz="4" w:space="0" w:color="auto"/>
              <w:right w:val="single" w:sz="4" w:space="0" w:color="auto"/>
            </w:tcBorders>
            <w:shd w:val="clear" w:color="auto" w:fill="auto"/>
            <w:hideMark/>
          </w:tcPr>
          <w:p w14:paraId="34B60D8E" w14:textId="77777777" w:rsidR="00AA6A23" w:rsidRPr="003632E2" w:rsidRDefault="00AA6A23" w:rsidP="00260661">
            <w:pPr>
              <w:jc w:val="left"/>
              <w:rPr>
                <w:rFonts w:cs="Arial"/>
                <w:sz w:val="14"/>
                <w:szCs w:val="14"/>
              </w:rPr>
            </w:pPr>
            <w:r w:rsidRPr="003632E2">
              <w:rPr>
                <w:rFonts w:cs="Arial"/>
                <w:sz w:val="14"/>
                <w:szCs w:val="14"/>
              </w:rPr>
              <w:t>Conteúdo original</w:t>
            </w:r>
          </w:p>
        </w:tc>
      </w:tr>
      <w:tr w:rsidR="00AA6A23" w:rsidRPr="003632E2" w14:paraId="3E571B7D" w14:textId="77777777" w:rsidTr="00260661">
        <w:trPr>
          <w:trHeight w:val="360"/>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06202BB2" w14:textId="77777777" w:rsidR="00AA6A23" w:rsidRPr="003632E2" w:rsidRDefault="00AA6A23" w:rsidP="00260661">
            <w:pPr>
              <w:jc w:val="left"/>
              <w:rPr>
                <w:rFonts w:cs="Arial"/>
                <w:sz w:val="14"/>
                <w:szCs w:val="14"/>
              </w:rPr>
            </w:pPr>
            <w:r w:rsidRPr="003632E2">
              <w:rPr>
                <w:rFonts w:cs="Arial"/>
                <w:sz w:val="14"/>
                <w:szCs w:val="14"/>
              </w:rPr>
              <w:t>CONTADOR</w:t>
            </w:r>
          </w:p>
        </w:tc>
        <w:tc>
          <w:tcPr>
            <w:tcW w:w="343" w:type="pct"/>
            <w:tcBorders>
              <w:top w:val="nil"/>
              <w:left w:val="nil"/>
              <w:bottom w:val="single" w:sz="4" w:space="0" w:color="auto"/>
              <w:right w:val="single" w:sz="4" w:space="0" w:color="auto"/>
            </w:tcBorders>
            <w:shd w:val="clear" w:color="000000" w:fill="F2F2F2"/>
            <w:noWrap/>
            <w:vAlign w:val="center"/>
            <w:hideMark/>
          </w:tcPr>
          <w:p w14:paraId="1B38F3FA"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72F48D04" w14:textId="77777777" w:rsidR="00AA6A23" w:rsidRPr="003632E2" w:rsidRDefault="00AA6A23" w:rsidP="00260661">
            <w:pPr>
              <w:jc w:val="center"/>
              <w:rPr>
                <w:rFonts w:cs="Arial"/>
                <w:sz w:val="14"/>
                <w:szCs w:val="14"/>
              </w:rPr>
            </w:pPr>
            <w:r w:rsidRPr="003632E2">
              <w:rPr>
                <w:rFonts w:cs="Arial"/>
                <w:sz w:val="14"/>
                <w:szCs w:val="14"/>
              </w:rPr>
              <w:t> 20</w:t>
            </w:r>
          </w:p>
        </w:tc>
        <w:tc>
          <w:tcPr>
            <w:tcW w:w="307" w:type="pct"/>
            <w:tcBorders>
              <w:top w:val="nil"/>
              <w:left w:val="nil"/>
              <w:bottom w:val="single" w:sz="4" w:space="0" w:color="auto"/>
              <w:right w:val="single" w:sz="4" w:space="0" w:color="auto"/>
            </w:tcBorders>
            <w:shd w:val="clear" w:color="000000" w:fill="F2F2F2"/>
            <w:noWrap/>
            <w:hideMark/>
          </w:tcPr>
          <w:p w14:paraId="2AD2D26F" w14:textId="77777777" w:rsidR="00AA6A23" w:rsidRPr="003632E2" w:rsidRDefault="00AA6A23" w:rsidP="00260661">
            <w:pPr>
              <w:jc w:val="center"/>
              <w:rPr>
                <w:rFonts w:cs="Arial"/>
                <w:sz w:val="14"/>
                <w:szCs w:val="14"/>
              </w:rPr>
            </w:pPr>
            <w:r w:rsidRPr="003632E2">
              <w:rPr>
                <w:rFonts w:cs="Arial"/>
                <w:sz w:val="14"/>
                <w:szCs w:val="14"/>
              </w:rPr>
              <w:t> N</w:t>
            </w:r>
          </w:p>
        </w:tc>
        <w:tc>
          <w:tcPr>
            <w:tcW w:w="254" w:type="pct"/>
            <w:tcBorders>
              <w:top w:val="nil"/>
              <w:left w:val="nil"/>
              <w:bottom w:val="single" w:sz="4" w:space="0" w:color="auto"/>
              <w:right w:val="single" w:sz="4" w:space="0" w:color="auto"/>
            </w:tcBorders>
            <w:shd w:val="clear" w:color="000000" w:fill="F2F2F2"/>
            <w:noWrap/>
            <w:hideMark/>
          </w:tcPr>
          <w:p w14:paraId="74DFA917" w14:textId="77777777" w:rsidR="00AA6A23" w:rsidRPr="003632E2" w:rsidRDefault="00AA6A23" w:rsidP="00260661">
            <w:pPr>
              <w:jc w:val="center"/>
              <w:rPr>
                <w:rFonts w:cs="Arial"/>
                <w:sz w:val="14"/>
                <w:szCs w:val="14"/>
              </w:rPr>
            </w:pPr>
            <w:r>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4366BD1C" w14:textId="77777777" w:rsidR="00AA6A23" w:rsidRPr="003632E2" w:rsidRDefault="00AA6A23" w:rsidP="00260661">
            <w:pPr>
              <w:jc w:val="left"/>
              <w:rPr>
                <w:rFonts w:cs="Arial"/>
                <w:sz w:val="14"/>
                <w:szCs w:val="14"/>
              </w:rPr>
            </w:pPr>
            <w:r w:rsidRPr="003632E2">
              <w:rPr>
                <w:rFonts w:cs="Arial"/>
                <w:sz w:val="14"/>
                <w:szCs w:val="14"/>
              </w:rPr>
              <w:t>contador</w:t>
            </w:r>
          </w:p>
        </w:tc>
        <w:tc>
          <w:tcPr>
            <w:tcW w:w="1388" w:type="pct"/>
            <w:tcBorders>
              <w:top w:val="nil"/>
              <w:left w:val="nil"/>
              <w:bottom w:val="single" w:sz="4" w:space="0" w:color="auto"/>
              <w:right w:val="single" w:sz="4" w:space="0" w:color="auto"/>
            </w:tcBorders>
            <w:shd w:val="clear" w:color="auto" w:fill="auto"/>
            <w:noWrap/>
            <w:vAlign w:val="center"/>
            <w:hideMark/>
          </w:tcPr>
          <w:p w14:paraId="5771A86C" w14:textId="77777777" w:rsidR="00AA6A23" w:rsidRPr="003632E2" w:rsidRDefault="00AA6A23" w:rsidP="00260661">
            <w:pPr>
              <w:rPr>
                <w:rFonts w:cs="Arial"/>
                <w:sz w:val="14"/>
                <w:szCs w:val="14"/>
              </w:rPr>
            </w:pPr>
            <w:r w:rsidRPr="003632E2">
              <w:rPr>
                <w:rFonts w:cs="Arial"/>
                <w:sz w:val="14"/>
                <w:szCs w:val="14"/>
              </w:rPr>
              <w:t>Vezes em que o registro é repetido no sistema, considerando sua chave</w:t>
            </w:r>
          </w:p>
        </w:tc>
      </w:tr>
      <w:tr w:rsidR="00AA6A23" w:rsidRPr="003632E2" w14:paraId="10404F46" w14:textId="77777777" w:rsidTr="00260661">
        <w:trPr>
          <w:trHeight w:val="225"/>
        </w:trPr>
        <w:tc>
          <w:tcPr>
            <w:tcW w:w="1104" w:type="pct"/>
            <w:tcBorders>
              <w:top w:val="nil"/>
              <w:left w:val="single" w:sz="4" w:space="0" w:color="auto"/>
              <w:bottom w:val="single" w:sz="4" w:space="0" w:color="auto"/>
              <w:right w:val="single" w:sz="4" w:space="0" w:color="auto"/>
            </w:tcBorders>
            <w:shd w:val="clear" w:color="000000" w:fill="F2F2F2"/>
            <w:noWrap/>
            <w:vAlign w:val="center"/>
            <w:hideMark/>
          </w:tcPr>
          <w:p w14:paraId="2EC66599" w14:textId="77777777" w:rsidR="00AA6A23" w:rsidRPr="003632E2" w:rsidRDefault="00AA6A23" w:rsidP="00260661">
            <w:pPr>
              <w:jc w:val="left"/>
              <w:rPr>
                <w:rFonts w:cs="Arial"/>
                <w:sz w:val="14"/>
                <w:szCs w:val="14"/>
              </w:rPr>
            </w:pPr>
            <w:r w:rsidRPr="003632E2">
              <w:rPr>
                <w:rFonts w:cs="Arial"/>
                <w:sz w:val="14"/>
                <w:szCs w:val="14"/>
              </w:rPr>
              <w:lastRenderedPageBreak/>
              <w:t>INPUT_ID</w:t>
            </w:r>
          </w:p>
        </w:tc>
        <w:tc>
          <w:tcPr>
            <w:tcW w:w="343" w:type="pct"/>
            <w:tcBorders>
              <w:top w:val="nil"/>
              <w:left w:val="nil"/>
              <w:bottom w:val="single" w:sz="4" w:space="0" w:color="auto"/>
              <w:right w:val="single" w:sz="4" w:space="0" w:color="auto"/>
            </w:tcBorders>
            <w:shd w:val="clear" w:color="000000" w:fill="F2F2F2"/>
            <w:noWrap/>
            <w:vAlign w:val="center"/>
            <w:hideMark/>
          </w:tcPr>
          <w:p w14:paraId="0C347A99" w14:textId="77777777" w:rsidR="00AA6A23" w:rsidRPr="003632E2" w:rsidRDefault="00AA6A23" w:rsidP="00260661">
            <w:pPr>
              <w:jc w:val="center"/>
              <w:rPr>
                <w:rFonts w:cs="Arial"/>
                <w:sz w:val="14"/>
                <w:szCs w:val="14"/>
              </w:rPr>
            </w:pPr>
            <w:r w:rsidRPr="003632E2">
              <w:rPr>
                <w:rFonts w:cs="Arial"/>
                <w:sz w:val="14"/>
                <w:szCs w:val="14"/>
              </w:rPr>
              <w:t>Number</w:t>
            </w:r>
          </w:p>
        </w:tc>
        <w:tc>
          <w:tcPr>
            <w:tcW w:w="406" w:type="pct"/>
            <w:tcBorders>
              <w:top w:val="nil"/>
              <w:left w:val="nil"/>
              <w:bottom w:val="single" w:sz="4" w:space="0" w:color="auto"/>
              <w:right w:val="single" w:sz="4" w:space="0" w:color="auto"/>
            </w:tcBorders>
            <w:shd w:val="clear" w:color="000000" w:fill="F2F2F2"/>
            <w:noWrap/>
            <w:hideMark/>
          </w:tcPr>
          <w:p w14:paraId="544FF528" w14:textId="77777777" w:rsidR="00AA6A23" w:rsidRPr="003632E2" w:rsidRDefault="00AA6A23" w:rsidP="00260661">
            <w:pPr>
              <w:jc w:val="center"/>
              <w:rPr>
                <w:rFonts w:cs="Arial"/>
                <w:sz w:val="14"/>
                <w:szCs w:val="14"/>
              </w:rPr>
            </w:pPr>
            <w:r w:rsidRPr="003632E2">
              <w:rPr>
                <w:rFonts w:cs="Arial"/>
                <w:sz w:val="14"/>
                <w:szCs w:val="14"/>
              </w:rPr>
              <w:t>20</w:t>
            </w:r>
          </w:p>
        </w:tc>
        <w:tc>
          <w:tcPr>
            <w:tcW w:w="307" w:type="pct"/>
            <w:tcBorders>
              <w:top w:val="nil"/>
              <w:left w:val="nil"/>
              <w:bottom w:val="single" w:sz="4" w:space="0" w:color="auto"/>
              <w:right w:val="single" w:sz="4" w:space="0" w:color="auto"/>
            </w:tcBorders>
            <w:shd w:val="clear" w:color="000000" w:fill="F2F2F2"/>
            <w:noWrap/>
            <w:hideMark/>
          </w:tcPr>
          <w:p w14:paraId="1A7CD481" w14:textId="77777777" w:rsidR="00AA6A23" w:rsidRPr="003632E2" w:rsidRDefault="00AA6A23" w:rsidP="00260661">
            <w:pPr>
              <w:jc w:val="center"/>
              <w:rPr>
                <w:rFonts w:cs="Arial"/>
                <w:sz w:val="14"/>
                <w:szCs w:val="14"/>
              </w:rPr>
            </w:pPr>
            <w:r w:rsidRPr="003632E2">
              <w:rPr>
                <w:rFonts w:cs="Arial"/>
                <w:sz w:val="14"/>
                <w:szCs w:val="14"/>
              </w:rPr>
              <w:t>N</w:t>
            </w:r>
          </w:p>
        </w:tc>
        <w:tc>
          <w:tcPr>
            <w:tcW w:w="254" w:type="pct"/>
            <w:tcBorders>
              <w:top w:val="nil"/>
              <w:left w:val="nil"/>
              <w:bottom w:val="single" w:sz="4" w:space="0" w:color="auto"/>
              <w:right w:val="single" w:sz="4" w:space="0" w:color="auto"/>
            </w:tcBorders>
            <w:shd w:val="clear" w:color="000000" w:fill="F2F2F2"/>
            <w:noWrap/>
            <w:hideMark/>
          </w:tcPr>
          <w:p w14:paraId="41F10B97" w14:textId="77777777" w:rsidR="00AA6A23" w:rsidRPr="003632E2" w:rsidRDefault="00AA6A23" w:rsidP="00260661">
            <w:pPr>
              <w:jc w:val="center"/>
              <w:rPr>
                <w:rFonts w:cs="Arial"/>
                <w:sz w:val="14"/>
                <w:szCs w:val="14"/>
              </w:rPr>
            </w:pPr>
            <w:r>
              <w:rPr>
                <w:rFonts w:cs="Arial"/>
                <w:sz w:val="14"/>
                <w:szCs w:val="14"/>
              </w:rPr>
              <w:t>S</w:t>
            </w:r>
          </w:p>
        </w:tc>
        <w:tc>
          <w:tcPr>
            <w:tcW w:w="1198" w:type="pct"/>
            <w:tcBorders>
              <w:top w:val="nil"/>
              <w:left w:val="nil"/>
              <w:bottom w:val="single" w:sz="4" w:space="0" w:color="auto"/>
              <w:right w:val="single" w:sz="4" w:space="0" w:color="auto"/>
            </w:tcBorders>
            <w:shd w:val="clear" w:color="auto" w:fill="auto"/>
            <w:hideMark/>
          </w:tcPr>
          <w:p w14:paraId="57567892" w14:textId="77777777" w:rsidR="00AA6A23" w:rsidRPr="003632E2" w:rsidRDefault="00AA6A23" w:rsidP="00260661">
            <w:pPr>
              <w:jc w:val="left"/>
              <w:rPr>
                <w:rFonts w:cs="Arial"/>
                <w:sz w:val="14"/>
                <w:szCs w:val="14"/>
              </w:rPr>
            </w:pPr>
            <w:r w:rsidRPr="003632E2">
              <w:rPr>
                <w:rFonts w:cs="Arial"/>
                <w:sz w:val="14"/>
                <w:szCs w:val="14"/>
              </w:rPr>
              <w:t>contador</w:t>
            </w:r>
          </w:p>
        </w:tc>
        <w:tc>
          <w:tcPr>
            <w:tcW w:w="1388" w:type="pct"/>
            <w:tcBorders>
              <w:top w:val="nil"/>
              <w:left w:val="nil"/>
              <w:bottom w:val="single" w:sz="4" w:space="0" w:color="auto"/>
              <w:right w:val="single" w:sz="4" w:space="0" w:color="auto"/>
            </w:tcBorders>
            <w:shd w:val="clear" w:color="auto" w:fill="auto"/>
            <w:hideMark/>
          </w:tcPr>
          <w:p w14:paraId="2B5C5547" w14:textId="77777777" w:rsidR="00AA6A23" w:rsidRPr="003632E2" w:rsidRDefault="00AA6A23" w:rsidP="00260661">
            <w:pPr>
              <w:jc w:val="left"/>
              <w:rPr>
                <w:rFonts w:cs="Arial"/>
                <w:sz w:val="14"/>
                <w:szCs w:val="14"/>
              </w:rPr>
            </w:pPr>
            <w:r w:rsidRPr="003632E2">
              <w:rPr>
                <w:rFonts w:cs="Arial"/>
                <w:sz w:val="14"/>
                <w:szCs w:val="14"/>
              </w:rPr>
              <w:t>Identificação RAID do arquivo que contém o registro</w:t>
            </w:r>
          </w:p>
        </w:tc>
      </w:tr>
    </w:tbl>
    <w:p w14:paraId="0E2DF90A" w14:textId="77777777" w:rsidR="00AA6A23" w:rsidRDefault="00AA6A23" w:rsidP="00AA6A23">
      <w:pPr>
        <w:rPr>
          <w:rFonts w:cs="Arial"/>
          <w:lang w:eastAsia="en-US"/>
        </w:rPr>
      </w:pPr>
    </w:p>
    <w:p w14:paraId="14B7A87C" w14:textId="77777777" w:rsidR="00AA6A23" w:rsidRDefault="00AA6A23" w:rsidP="00AA6A23">
      <w:pPr>
        <w:rPr>
          <w:rFonts w:cs="Arial"/>
          <w:lang w:eastAsia="en-US"/>
        </w:rPr>
      </w:pPr>
    </w:p>
    <w:p w14:paraId="64C76B32" w14:textId="77777777" w:rsidR="00AA6A23" w:rsidRDefault="00AA6A23" w:rsidP="00AA6A23">
      <w:pPr>
        <w:rPr>
          <w:rFonts w:cs="Arial"/>
          <w:lang w:eastAsia="en-US"/>
        </w:rPr>
      </w:pPr>
    </w:p>
    <w:p w14:paraId="1F6A099B" w14:textId="77777777" w:rsidR="00AA6A23" w:rsidRDefault="00AA6A23" w:rsidP="00EC1625">
      <w:pPr>
        <w:rPr>
          <w:rFonts w:cs="Arial"/>
          <w:lang w:eastAsia="en-US"/>
        </w:rPr>
      </w:pPr>
    </w:p>
    <w:p w14:paraId="2E80A5C9" w14:textId="77777777" w:rsidR="005A6910" w:rsidRDefault="005A6910" w:rsidP="00EC1625">
      <w:pPr>
        <w:rPr>
          <w:rFonts w:cs="Arial"/>
          <w:lang w:eastAsia="en-US"/>
        </w:rPr>
      </w:pPr>
    </w:p>
    <w:p w14:paraId="523C1835" w14:textId="5189C4B9" w:rsidR="002565DA" w:rsidRPr="00522D75" w:rsidRDefault="002565DA" w:rsidP="000A0C31">
      <w:pPr>
        <w:pStyle w:val="Heading3"/>
      </w:pPr>
      <w:bookmarkStart w:id="23" w:name="_Toc499303887"/>
      <w:r w:rsidRPr="00522D75">
        <w:t>RQN0</w:t>
      </w:r>
      <w:r w:rsidR="00522D75" w:rsidRPr="00522D75">
        <w:t>5</w:t>
      </w:r>
      <w:r w:rsidRPr="00522D75">
        <w:t xml:space="preserve"> – Carga dos arquivos </w:t>
      </w:r>
      <w:r w:rsidR="00522D75">
        <w:t>JEC</w:t>
      </w:r>
      <w:bookmarkEnd w:id="23"/>
    </w:p>
    <w:p w14:paraId="66799B4B" w14:textId="77777777" w:rsidR="002565DA" w:rsidRPr="00153785" w:rsidRDefault="002565DA" w:rsidP="00C01C97">
      <w:pPr>
        <w:rPr>
          <w:rFonts w:cs="Arial"/>
        </w:rPr>
      </w:pPr>
    </w:p>
    <w:p w14:paraId="6247779E" w14:textId="5D828963" w:rsidR="002565DA" w:rsidRPr="00153785" w:rsidRDefault="002565DA" w:rsidP="00D226EA">
      <w:pPr>
        <w:pStyle w:val="Heading4"/>
      </w:pPr>
      <w:bookmarkStart w:id="24" w:name="_Toc499303888"/>
      <w:r w:rsidRPr="00153785">
        <w:t>RGN0</w:t>
      </w:r>
      <w:r w:rsidR="00522D75">
        <w:t>7</w:t>
      </w:r>
      <w:r w:rsidRPr="00153785">
        <w:t xml:space="preserve"> – Processo de carga arquivo </w:t>
      </w:r>
      <w:r w:rsidR="00FC79E0">
        <w:t>JEC</w:t>
      </w:r>
      <w:bookmarkEnd w:id="24"/>
    </w:p>
    <w:p w14:paraId="6AC4CD66" w14:textId="77777777" w:rsidR="002565DA" w:rsidRPr="00153785" w:rsidRDefault="002565DA" w:rsidP="00C01C97">
      <w:pPr>
        <w:rPr>
          <w:rFonts w:cs="Arial"/>
        </w:rPr>
      </w:pPr>
    </w:p>
    <w:p w14:paraId="09A68084" w14:textId="4EC967DE" w:rsidR="00FC79E0" w:rsidRPr="00FC79E0" w:rsidRDefault="00FC79E0" w:rsidP="00C01C97">
      <w:pPr>
        <w:rPr>
          <w:rFonts w:cs="Arial"/>
        </w:rPr>
      </w:pPr>
      <w:r w:rsidRPr="00FC79E0">
        <w:rPr>
          <w:rFonts w:cs="Arial"/>
        </w:rPr>
        <w:t>Deverá ser criado um processo de carga do arquivos JEC, ao qual seja configurável as conexões de busca/armazenamento das fontes. A carga dos registros JEC deverá ser semanal e de forma incremental</w:t>
      </w:r>
      <w:r w:rsidR="00A1210B">
        <w:rPr>
          <w:rFonts w:cs="Arial"/>
        </w:rPr>
        <w:t>.</w:t>
      </w:r>
    </w:p>
    <w:p w14:paraId="3936B98E" w14:textId="77777777" w:rsidR="002565DA" w:rsidRPr="00153785" w:rsidRDefault="002565DA" w:rsidP="00C01C97">
      <w:pPr>
        <w:rPr>
          <w:rFonts w:cs="Arial"/>
        </w:rPr>
      </w:pPr>
    </w:p>
    <w:p w14:paraId="03793CE1" w14:textId="77777777" w:rsidR="002565DA" w:rsidRPr="00153785" w:rsidRDefault="002565DA" w:rsidP="00C01C97">
      <w:pPr>
        <w:rPr>
          <w:rFonts w:cs="Arial"/>
        </w:rPr>
      </w:pPr>
      <w:r w:rsidRPr="00153785">
        <w:rPr>
          <w:rFonts w:cs="Arial"/>
        </w:rPr>
        <w:t>Os detalhes do controle de carga estão descritos nas tabelas a seguir:</w:t>
      </w:r>
    </w:p>
    <w:p w14:paraId="5D21315E" w14:textId="77777777" w:rsidR="002565DA" w:rsidRPr="00153785" w:rsidRDefault="002565DA" w:rsidP="00C01C97">
      <w:pPr>
        <w:rPr>
          <w:rFonts w:cs="Arial"/>
        </w:rPr>
      </w:pPr>
    </w:p>
    <w:p w14:paraId="5D6FD4BD" w14:textId="77777777" w:rsidR="002565DA" w:rsidRPr="00153785" w:rsidRDefault="002565DA"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2565DA" w:rsidRPr="00153785" w14:paraId="300AD7DC"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26413E96" w14:textId="77777777" w:rsidR="002565DA" w:rsidRPr="00153785" w:rsidRDefault="002565DA" w:rsidP="00C01C97">
            <w:pPr>
              <w:jc w:val="center"/>
              <w:rPr>
                <w:rFonts w:cs="Arial"/>
                <w:b/>
                <w:bCs/>
                <w:color w:val="000000"/>
                <w:sz w:val="20"/>
                <w:szCs w:val="20"/>
              </w:rPr>
            </w:pPr>
            <w:r w:rsidRPr="00153785">
              <w:rPr>
                <w:rFonts w:cs="Arial"/>
                <w:b/>
                <w:bCs/>
                <w:color w:val="000000"/>
                <w:sz w:val="20"/>
                <w:szCs w:val="20"/>
              </w:rPr>
              <w:t>Carga</w:t>
            </w:r>
          </w:p>
        </w:tc>
      </w:tr>
      <w:tr w:rsidR="002565DA" w:rsidRPr="00153785" w14:paraId="442E909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2B07E4D2"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68E21438" w14:textId="3E532901" w:rsidR="002565DA" w:rsidRPr="00153785" w:rsidRDefault="005259C6" w:rsidP="00C01C97">
            <w:pPr>
              <w:rPr>
                <w:rFonts w:cs="Arial"/>
                <w:color w:val="000000"/>
                <w:sz w:val="20"/>
                <w:szCs w:val="20"/>
              </w:rPr>
            </w:pPr>
            <w:r>
              <w:rPr>
                <w:rFonts w:cs="Arial"/>
                <w:color w:val="000000"/>
                <w:sz w:val="20"/>
                <w:szCs w:val="20"/>
              </w:rPr>
              <w:t>JEC</w:t>
            </w:r>
          </w:p>
        </w:tc>
      </w:tr>
      <w:tr w:rsidR="002565DA" w:rsidRPr="00153785" w14:paraId="7AC3A57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496CFDEA"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7555E1C8" w14:textId="3C4B96C7" w:rsidR="002565DA" w:rsidRPr="00153785" w:rsidRDefault="008B4C5D" w:rsidP="00C01C97">
            <w:pPr>
              <w:rPr>
                <w:rFonts w:cs="Arial"/>
                <w:color w:val="000000"/>
                <w:sz w:val="20"/>
                <w:szCs w:val="20"/>
              </w:rPr>
            </w:pPr>
            <w:r>
              <w:rPr>
                <w:rFonts w:cs="Arial"/>
                <w:color w:val="000000"/>
                <w:sz w:val="20"/>
                <w:szCs w:val="20"/>
              </w:rPr>
              <w:t>Ctrl_LD_</w:t>
            </w:r>
            <w:r w:rsidR="008C6D5C">
              <w:rPr>
                <w:rFonts w:cs="Arial"/>
                <w:color w:val="000000"/>
                <w:sz w:val="20"/>
                <w:szCs w:val="20"/>
              </w:rPr>
              <w:t>JEC</w:t>
            </w:r>
          </w:p>
        </w:tc>
      </w:tr>
      <w:tr w:rsidR="002565DA" w:rsidRPr="00153785" w14:paraId="0421EC5E"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EAF06EB"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5BA92CA0" w14:textId="1540186D" w:rsidR="002565DA" w:rsidRPr="00153785" w:rsidRDefault="002565DA" w:rsidP="00C01C97">
            <w:pPr>
              <w:rPr>
                <w:rFonts w:cs="Arial"/>
                <w:color w:val="000000"/>
                <w:sz w:val="20"/>
                <w:szCs w:val="20"/>
              </w:rPr>
            </w:pPr>
            <w:r w:rsidRPr="00153785">
              <w:rPr>
                <w:rFonts w:cs="Arial"/>
                <w:color w:val="000000"/>
                <w:sz w:val="20"/>
                <w:szCs w:val="20"/>
              </w:rPr>
              <w:t>LD_</w:t>
            </w:r>
            <w:r w:rsidR="008C6D5C">
              <w:rPr>
                <w:rFonts w:cs="Arial"/>
                <w:color w:val="000000"/>
                <w:sz w:val="20"/>
                <w:szCs w:val="20"/>
              </w:rPr>
              <w:t>JEC</w:t>
            </w:r>
          </w:p>
        </w:tc>
      </w:tr>
      <w:tr w:rsidR="002565DA" w:rsidRPr="00153785" w14:paraId="33DF0046"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24757764" w14:textId="1195E686" w:rsidR="002565DA" w:rsidRPr="00153785" w:rsidRDefault="002565DA"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4971F55E" w14:textId="77777777" w:rsidR="002565DA" w:rsidRPr="00153785" w:rsidRDefault="002565DA" w:rsidP="00C01C97">
            <w:pPr>
              <w:rPr>
                <w:rFonts w:cs="Arial"/>
                <w:color w:val="000000"/>
                <w:sz w:val="20"/>
                <w:szCs w:val="20"/>
              </w:rPr>
            </w:pPr>
            <w:r w:rsidRPr="00153785">
              <w:rPr>
                <w:rFonts w:cs="Arial"/>
                <w:color w:val="000000"/>
                <w:sz w:val="20"/>
                <w:szCs w:val="20"/>
              </w:rPr>
              <w:t>Texto (CSV)</w:t>
            </w:r>
          </w:p>
        </w:tc>
      </w:tr>
      <w:tr w:rsidR="002565DA" w:rsidRPr="00153785" w14:paraId="232481E8"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0D1A5134"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45A9EE37" w14:textId="04D1D387" w:rsidR="002565DA" w:rsidRPr="005F1533" w:rsidRDefault="005F1533" w:rsidP="00C01C97">
            <w:pPr>
              <w:rPr>
                <w:rFonts w:ascii="Calibri" w:hAnsi="Calibri" w:cs="Calibri"/>
                <w:color w:val="000000"/>
                <w:sz w:val="18"/>
                <w:szCs w:val="18"/>
              </w:rPr>
            </w:pPr>
            <w:r>
              <w:rPr>
                <w:rFonts w:ascii="Calibri" w:hAnsi="Calibri" w:cs="Calibri"/>
                <w:color w:val="000000"/>
                <w:sz w:val="18"/>
                <w:szCs w:val="18"/>
              </w:rPr>
              <w:t>JEC_Base_Entradas_Estratificadas_JEC_VC_YYYYMMDD.csv</w:t>
            </w:r>
          </w:p>
        </w:tc>
      </w:tr>
      <w:tr w:rsidR="002565DA" w:rsidRPr="00153785" w14:paraId="4460407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A987786"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562E2C24" w14:textId="73F022C1" w:rsidR="002565DA" w:rsidRPr="006D1368" w:rsidRDefault="005F1533" w:rsidP="00C01C97">
            <w:pPr>
              <w:rPr>
                <w:rFonts w:cs="Arial"/>
                <w:color w:val="000000"/>
                <w:sz w:val="20"/>
                <w:szCs w:val="20"/>
                <w:highlight w:val="yellow"/>
              </w:rPr>
            </w:pPr>
            <w:r>
              <w:rPr>
                <w:rFonts w:ascii="Calibri" w:hAnsi="Calibri" w:cs="Calibri"/>
                <w:color w:val="000000"/>
                <w:sz w:val="18"/>
                <w:szCs w:val="18"/>
              </w:rPr>
              <w:t>JEC_Base_Entradas_Estratificadas_JEC_VC_20171007.csv</w:t>
            </w:r>
          </w:p>
        </w:tc>
      </w:tr>
      <w:tr w:rsidR="002565DA" w:rsidRPr="00153785" w14:paraId="61D62931"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B95D179"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7D91EA4B" w14:textId="6E509F46" w:rsidR="002565DA" w:rsidRPr="00153785" w:rsidRDefault="002565DA" w:rsidP="00C01C97">
            <w:pPr>
              <w:rPr>
                <w:rFonts w:cs="Arial"/>
                <w:color w:val="000000"/>
                <w:sz w:val="20"/>
                <w:szCs w:val="20"/>
              </w:rPr>
            </w:pPr>
            <w:r>
              <w:rPr>
                <w:rFonts w:cs="Arial"/>
                <w:color w:val="000000"/>
                <w:sz w:val="20"/>
                <w:szCs w:val="20"/>
              </w:rPr>
              <w:t>${DIR_DADOS}/</w:t>
            </w:r>
            <w:r w:rsidR="006C3FF2">
              <w:rPr>
                <w:rFonts w:cs="Arial"/>
                <w:color w:val="000000"/>
                <w:sz w:val="20"/>
                <w:szCs w:val="20"/>
              </w:rPr>
              <w:t>jec</w:t>
            </w:r>
            <w:r w:rsidRPr="00153785">
              <w:rPr>
                <w:rFonts w:cs="Arial"/>
                <w:color w:val="000000"/>
                <w:sz w:val="20"/>
                <w:szCs w:val="20"/>
              </w:rPr>
              <w:t>/in</w:t>
            </w:r>
          </w:p>
        </w:tc>
      </w:tr>
      <w:tr w:rsidR="002565DA" w:rsidRPr="00153785" w14:paraId="59BB188E"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FF73702"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7A062B61" w14:textId="5CFB5F9D" w:rsidR="002565DA" w:rsidRPr="00153785" w:rsidRDefault="002565DA" w:rsidP="00C01C97">
            <w:pPr>
              <w:rPr>
                <w:rFonts w:cs="Arial"/>
                <w:color w:val="000000"/>
                <w:sz w:val="20"/>
                <w:szCs w:val="20"/>
              </w:rPr>
            </w:pPr>
            <w:r w:rsidRPr="00153785">
              <w:rPr>
                <w:rFonts w:cs="Arial"/>
                <w:color w:val="000000"/>
                <w:sz w:val="20"/>
                <w:szCs w:val="20"/>
              </w:rPr>
              <w:t>${DIR_DADOS}/</w:t>
            </w:r>
            <w:r w:rsidR="006C3FF2">
              <w:rPr>
                <w:rFonts w:cs="Arial"/>
                <w:color w:val="000000"/>
                <w:sz w:val="20"/>
                <w:szCs w:val="20"/>
              </w:rPr>
              <w:t>jec</w:t>
            </w:r>
            <w:r w:rsidRPr="00153785">
              <w:rPr>
                <w:rFonts w:cs="Arial"/>
                <w:color w:val="000000"/>
                <w:sz w:val="20"/>
                <w:szCs w:val="20"/>
              </w:rPr>
              <w:t>/out</w:t>
            </w:r>
          </w:p>
        </w:tc>
      </w:tr>
      <w:tr w:rsidR="002565DA" w:rsidRPr="00153785" w14:paraId="22A44CD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9A9E436"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05A4E9A7" w14:textId="06221B2C" w:rsidR="002565DA" w:rsidRPr="00153785" w:rsidRDefault="002565DA" w:rsidP="00C01C97">
            <w:pPr>
              <w:rPr>
                <w:rFonts w:cs="Arial"/>
                <w:color w:val="000000"/>
                <w:sz w:val="20"/>
                <w:szCs w:val="20"/>
              </w:rPr>
            </w:pPr>
            <w:r w:rsidRPr="00153785">
              <w:rPr>
                <w:rFonts w:cs="Arial"/>
                <w:color w:val="000000"/>
                <w:sz w:val="20"/>
                <w:szCs w:val="20"/>
              </w:rPr>
              <w:t>${DIR_DADOS}/</w:t>
            </w:r>
            <w:r w:rsidR="006C3FF2">
              <w:rPr>
                <w:rFonts w:cs="Arial"/>
                <w:color w:val="000000"/>
                <w:sz w:val="20"/>
                <w:szCs w:val="20"/>
              </w:rPr>
              <w:t>jec</w:t>
            </w:r>
            <w:r w:rsidRPr="00153785">
              <w:rPr>
                <w:rFonts w:cs="Arial"/>
                <w:color w:val="000000"/>
                <w:sz w:val="20"/>
                <w:szCs w:val="20"/>
              </w:rPr>
              <w:t>/err</w:t>
            </w:r>
          </w:p>
        </w:tc>
      </w:tr>
      <w:tr w:rsidR="002565DA" w:rsidRPr="00153785" w14:paraId="707A8DD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4257FAC"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7D9FA499" w14:textId="7C5B22AC" w:rsidR="002565DA" w:rsidRPr="00153785" w:rsidRDefault="008C6D5C" w:rsidP="00C01C97">
            <w:pPr>
              <w:rPr>
                <w:rFonts w:cs="Arial"/>
                <w:color w:val="000000"/>
                <w:sz w:val="20"/>
                <w:szCs w:val="20"/>
              </w:rPr>
            </w:pPr>
            <w:r>
              <w:rPr>
                <w:rFonts w:cs="Arial"/>
                <w:color w:val="000000"/>
                <w:sz w:val="20"/>
                <w:szCs w:val="20"/>
              </w:rPr>
              <w:t>Semanal</w:t>
            </w:r>
          </w:p>
        </w:tc>
      </w:tr>
      <w:tr w:rsidR="002565DA" w:rsidRPr="00153785" w14:paraId="35A31D0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8A098DF"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3415712A" w14:textId="77777777" w:rsidR="002565DA" w:rsidRPr="00153785" w:rsidRDefault="002565DA" w:rsidP="00C01C97">
            <w:pPr>
              <w:rPr>
                <w:rFonts w:cs="Arial"/>
                <w:color w:val="000000"/>
                <w:sz w:val="20"/>
                <w:szCs w:val="20"/>
              </w:rPr>
            </w:pPr>
            <w:r w:rsidRPr="00153785">
              <w:rPr>
                <w:rFonts w:cs="Arial"/>
                <w:color w:val="000000"/>
                <w:sz w:val="20"/>
                <w:szCs w:val="20"/>
              </w:rPr>
              <w:t>Não</w:t>
            </w:r>
          </w:p>
        </w:tc>
      </w:tr>
      <w:tr w:rsidR="002565DA" w:rsidRPr="00153785" w14:paraId="3957B51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D9DFF18"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41501C3A" w14:textId="77777777" w:rsidR="002565DA" w:rsidRPr="00153785" w:rsidRDefault="002565DA" w:rsidP="00C01C97">
            <w:pPr>
              <w:rPr>
                <w:rFonts w:cs="Arial"/>
                <w:color w:val="000000"/>
                <w:sz w:val="20"/>
                <w:szCs w:val="20"/>
              </w:rPr>
            </w:pPr>
            <w:r w:rsidRPr="00153785">
              <w:rPr>
                <w:rFonts w:cs="Arial"/>
                <w:color w:val="000000"/>
                <w:sz w:val="20"/>
                <w:szCs w:val="20"/>
              </w:rPr>
              <w:t>Ponto e vírgula</w:t>
            </w:r>
          </w:p>
        </w:tc>
      </w:tr>
      <w:tr w:rsidR="002565DA" w:rsidRPr="00153785" w14:paraId="5AAD515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4CBDD6B" w14:textId="77777777" w:rsidR="002565DA" w:rsidRPr="00153785" w:rsidRDefault="002565DA"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4BFA4170" w14:textId="77777777" w:rsidR="002565DA" w:rsidRPr="00153785" w:rsidRDefault="002565DA" w:rsidP="00C01C97">
            <w:pPr>
              <w:rPr>
                <w:rFonts w:cs="Arial"/>
                <w:color w:val="000000"/>
                <w:sz w:val="20"/>
                <w:szCs w:val="20"/>
              </w:rPr>
            </w:pPr>
            <w:r w:rsidRPr="00153785">
              <w:rPr>
                <w:rFonts w:cs="Arial"/>
                <w:color w:val="000000"/>
                <w:sz w:val="20"/>
                <w:szCs w:val="20"/>
              </w:rPr>
              <w:t>N/A</w:t>
            </w:r>
          </w:p>
        </w:tc>
      </w:tr>
      <w:tr w:rsidR="002565DA" w:rsidRPr="00153785" w14:paraId="295664F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61710EF" w14:textId="77777777" w:rsidR="002565DA" w:rsidRPr="00153785" w:rsidRDefault="002565DA"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4E40DC75" w14:textId="44BE8C97" w:rsidR="002565DA" w:rsidRPr="00153785" w:rsidRDefault="002565DA" w:rsidP="00C01C97">
            <w:pPr>
              <w:rPr>
                <w:rFonts w:cs="Arial"/>
                <w:color w:val="000000"/>
                <w:sz w:val="20"/>
                <w:szCs w:val="20"/>
              </w:rPr>
            </w:pPr>
            <w:r w:rsidRPr="006D53D4">
              <w:rPr>
                <w:rFonts w:cs="Arial"/>
                <w:color w:val="000000"/>
                <w:sz w:val="20"/>
                <w:szCs w:val="20"/>
              </w:rPr>
              <w:t>CODIGO_INTERNO</w:t>
            </w:r>
          </w:p>
        </w:tc>
      </w:tr>
      <w:tr w:rsidR="008579CA" w:rsidRPr="00153785" w14:paraId="78D16795"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D6650A2" w14:textId="01F067AB" w:rsidR="008579CA" w:rsidRDefault="008579CA"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693030EA" w14:textId="72EDBEDA" w:rsidR="008579CA" w:rsidRDefault="00731676" w:rsidP="00C01C97">
            <w:pPr>
              <w:rPr>
                <w:rFonts w:cs="Arial"/>
                <w:color w:val="000000"/>
                <w:sz w:val="20"/>
                <w:szCs w:val="20"/>
              </w:rPr>
            </w:pPr>
            <w:r>
              <w:rPr>
                <w:rFonts w:cs="Arial"/>
                <w:color w:val="000000"/>
                <w:sz w:val="20"/>
                <w:szCs w:val="20"/>
              </w:rPr>
              <w:t>5</w:t>
            </w:r>
            <w:r w:rsidR="008579CA">
              <w:rPr>
                <w:rFonts w:cs="Arial"/>
                <w:color w:val="000000"/>
                <w:sz w:val="20"/>
                <w:szCs w:val="20"/>
              </w:rPr>
              <w:t xml:space="preserve"> anos / por </w:t>
            </w:r>
            <w:r w:rsidR="008579CA" w:rsidRPr="008579CA">
              <w:rPr>
                <w:rFonts w:cs="Arial"/>
                <w:color w:val="000000"/>
                <w:sz w:val="20"/>
                <w:szCs w:val="20"/>
              </w:rPr>
              <w:t>DATA_CADASTRO</w:t>
            </w:r>
          </w:p>
        </w:tc>
      </w:tr>
      <w:tr w:rsidR="002565DA" w:rsidRPr="00153785" w14:paraId="28A020A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26C7095" w14:textId="77777777" w:rsidR="002565DA" w:rsidRPr="00153785" w:rsidRDefault="002565DA"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4527F2F3" w14:textId="4916B74A" w:rsidR="002565DA" w:rsidRPr="00153785" w:rsidRDefault="00370497" w:rsidP="00C01C97">
            <w:pPr>
              <w:rPr>
                <w:rFonts w:cs="Arial"/>
                <w:color w:val="000000"/>
                <w:sz w:val="20"/>
                <w:szCs w:val="20"/>
              </w:rPr>
            </w:pPr>
            <w:r>
              <w:rPr>
                <w:rFonts w:cs="Arial"/>
                <w:color w:val="000000"/>
                <w:sz w:val="20"/>
                <w:szCs w:val="20"/>
              </w:rPr>
              <w:t>Incremental</w:t>
            </w:r>
          </w:p>
        </w:tc>
      </w:tr>
    </w:tbl>
    <w:p w14:paraId="22109DDA" w14:textId="77777777" w:rsidR="002565DA" w:rsidRDefault="002565DA" w:rsidP="00C01C97">
      <w:pPr>
        <w:ind w:left="720"/>
        <w:rPr>
          <w:rFonts w:cs="Arial"/>
          <w:sz w:val="20"/>
          <w:szCs w:val="20"/>
        </w:rPr>
      </w:pPr>
    </w:p>
    <w:p w14:paraId="7284741B" w14:textId="1864D029" w:rsidR="005A6910" w:rsidRDefault="005A6910">
      <w:pPr>
        <w:jc w:val="left"/>
        <w:rPr>
          <w:rFonts w:cs="Arial"/>
        </w:rPr>
      </w:pPr>
      <w:r>
        <w:rPr>
          <w:rFonts w:cs="Arial"/>
        </w:rPr>
        <w:br w:type="page"/>
      </w:r>
    </w:p>
    <w:p w14:paraId="5E672DB0" w14:textId="77777777" w:rsidR="002565DA" w:rsidRPr="00153785" w:rsidRDefault="002565DA" w:rsidP="00C01C97">
      <w:pPr>
        <w:pStyle w:val="Heading5"/>
      </w:pPr>
      <w:r w:rsidRPr="00153785">
        <w:lastRenderedPageBreak/>
        <w:t>Layout do arquivo</w:t>
      </w:r>
    </w:p>
    <w:p w14:paraId="50811549" w14:textId="77777777" w:rsidR="002565DA" w:rsidRDefault="002565DA" w:rsidP="00C01C97">
      <w:pPr>
        <w:rPr>
          <w:rFonts w:cs="Arial"/>
        </w:rPr>
      </w:pPr>
    </w:p>
    <w:tbl>
      <w:tblPr>
        <w:tblW w:w="5000" w:type="pct"/>
        <w:tblCellMar>
          <w:left w:w="70" w:type="dxa"/>
          <w:right w:w="70" w:type="dxa"/>
        </w:tblCellMar>
        <w:tblLook w:val="04A0" w:firstRow="1" w:lastRow="0" w:firstColumn="1" w:lastColumn="0" w:noHBand="0" w:noVBand="1"/>
      </w:tblPr>
      <w:tblGrid>
        <w:gridCol w:w="3316"/>
        <w:gridCol w:w="4070"/>
        <w:gridCol w:w="2810"/>
      </w:tblGrid>
      <w:tr w:rsidR="008D58D7" w14:paraId="04D1BEB8" w14:textId="77777777" w:rsidTr="008D58D7">
        <w:trPr>
          <w:trHeight w:val="300"/>
        </w:trPr>
        <w:tc>
          <w:tcPr>
            <w:tcW w:w="1614"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2359766" w14:textId="77777777" w:rsidR="008D58D7" w:rsidRPr="00E035EA" w:rsidRDefault="008D58D7" w:rsidP="00E035EA">
            <w:pPr>
              <w:jc w:val="center"/>
              <w:rPr>
                <w:rFonts w:cs="Arial"/>
                <w:b/>
                <w:color w:val="000000"/>
                <w:sz w:val="20"/>
                <w:szCs w:val="20"/>
              </w:rPr>
            </w:pPr>
            <w:r w:rsidRPr="00E035EA">
              <w:rPr>
                <w:rFonts w:cs="Arial"/>
                <w:b/>
                <w:color w:val="000000"/>
                <w:sz w:val="20"/>
                <w:szCs w:val="20"/>
              </w:rPr>
              <w:t>Campo</w:t>
            </w:r>
          </w:p>
        </w:tc>
        <w:tc>
          <w:tcPr>
            <w:tcW w:w="2103" w:type="pct"/>
            <w:tcBorders>
              <w:top w:val="single" w:sz="4" w:space="0" w:color="auto"/>
              <w:left w:val="nil"/>
              <w:bottom w:val="single" w:sz="4" w:space="0" w:color="auto"/>
              <w:right w:val="single" w:sz="4" w:space="0" w:color="auto"/>
            </w:tcBorders>
            <w:shd w:val="clear" w:color="000000" w:fill="808080"/>
            <w:noWrap/>
            <w:vAlign w:val="bottom"/>
            <w:hideMark/>
          </w:tcPr>
          <w:p w14:paraId="5CFDCBD7" w14:textId="77777777" w:rsidR="008D58D7" w:rsidRPr="00E035EA" w:rsidRDefault="008D58D7" w:rsidP="00E035EA">
            <w:pPr>
              <w:jc w:val="center"/>
              <w:rPr>
                <w:rFonts w:cs="Arial"/>
                <w:b/>
                <w:color w:val="000000"/>
                <w:sz w:val="20"/>
                <w:szCs w:val="20"/>
              </w:rPr>
            </w:pPr>
            <w:r w:rsidRPr="00E035EA">
              <w:rPr>
                <w:rFonts w:cs="Arial"/>
                <w:b/>
                <w:color w:val="000000"/>
                <w:sz w:val="20"/>
                <w:szCs w:val="20"/>
              </w:rPr>
              <w:t>Descrção</w:t>
            </w:r>
          </w:p>
        </w:tc>
        <w:tc>
          <w:tcPr>
            <w:tcW w:w="1283" w:type="pct"/>
            <w:tcBorders>
              <w:top w:val="single" w:sz="4" w:space="0" w:color="auto"/>
              <w:left w:val="nil"/>
              <w:bottom w:val="single" w:sz="4" w:space="0" w:color="auto"/>
              <w:right w:val="single" w:sz="4" w:space="0" w:color="auto"/>
            </w:tcBorders>
            <w:shd w:val="clear" w:color="000000" w:fill="808080"/>
            <w:noWrap/>
            <w:vAlign w:val="bottom"/>
            <w:hideMark/>
          </w:tcPr>
          <w:p w14:paraId="0F81E242" w14:textId="77777777" w:rsidR="008D58D7" w:rsidRPr="00E035EA" w:rsidRDefault="008D58D7" w:rsidP="00E035EA">
            <w:pPr>
              <w:jc w:val="center"/>
              <w:rPr>
                <w:rFonts w:cs="Arial"/>
                <w:b/>
                <w:color w:val="000000"/>
                <w:sz w:val="20"/>
                <w:szCs w:val="20"/>
              </w:rPr>
            </w:pPr>
            <w:r w:rsidRPr="00E035EA">
              <w:rPr>
                <w:rFonts w:cs="Arial"/>
                <w:b/>
                <w:color w:val="000000"/>
                <w:sz w:val="20"/>
                <w:szCs w:val="20"/>
              </w:rPr>
              <w:t>Exemplo</w:t>
            </w:r>
          </w:p>
        </w:tc>
      </w:tr>
      <w:tr w:rsidR="008D58D7" w14:paraId="4BA68274"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7D8E49EB" w14:textId="54BA4C5F" w:rsidR="008D58D7" w:rsidRPr="00E035EA" w:rsidRDefault="008D58D7" w:rsidP="00E035EA">
            <w:pPr>
              <w:jc w:val="left"/>
              <w:rPr>
                <w:rFonts w:cs="Arial"/>
                <w:color w:val="000000"/>
                <w:sz w:val="20"/>
                <w:szCs w:val="20"/>
              </w:rPr>
            </w:pPr>
            <w:r w:rsidRPr="00E035EA">
              <w:rPr>
                <w:rFonts w:cs="Arial"/>
                <w:color w:val="000000"/>
                <w:sz w:val="20"/>
                <w:szCs w:val="20"/>
              </w:rPr>
              <w:t>CODIGO_INTERNO</w:t>
            </w:r>
          </w:p>
        </w:tc>
        <w:tc>
          <w:tcPr>
            <w:tcW w:w="2103" w:type="pct"/>
            <w:tcBorders>
              <w:top w:val="nil"/>
              <w:left w:val="nil"/>
              <w:bottom w:val="single" w:sz="4" w:space="0" w:color="auto"/>
              <w:right w:val="single" w:sz="4" w:space="0" w:color="auto"/>
            </w:tcBorders>
            <w:shd w:val="clear" w:color="auto" w:fill="auto"/>
            <w:noWrap/>
            <w:vAlign w:val="bottom"/>
            <w:hideMark/>
          </w:tcPr>
          <w:p w14:paraId="56B6BB99" w14:textId="77777777" w:rsidR="008D58D7" w:rsidRPr="00E035EA" w:rsidRDefault="008D58D7" w:rsidP="00E035EA">
            <w:pPr>
              <w:jc w:val="left"/>
              <w:rPr>
                <w:rFonts w:cs="Arial"/>
                <w:color w:val="000000"/>
                <w:sz w:val="20"/>
                <w:szCs w:val="20"/>
              </w:rPr>
            </w:pPr>
            <w:r w:rsidRPr="00E035EA">
              <w:rPr>
                <w:rFonts w:cs="Arial"/>
                <w:color w:val="000000"/>
                <w:sz w:val="20"/>
                <w:szCs w:val="20"/>
              </w:rPr>
              <w:t>Código Interno</w:t>
            </w:r>
          </w:p>
        </w:tc>
        <w:tc>
          <w:tcPr>
            <w:tcW w:w="1283" w:type="pct"/>
            <w:tcBorders>
              <w:top w:val="nil"/>
              <w:left w:val="nil"/>
              <w:bottom w:val="single" w:sz="4" w:space="0" w:color="auto"/>
              <w:right w:val="single" w:sz="4" w:space="0" w:color="auto"/>
            </w:tcBorders>
            <w:shd w:val="clear" w:color="auto" w:fill="auto"/>
            <w:noWrap/>
            <w:vAlign w:val="bottom"/>
            <w:hideMark/>
          </w:tcPr>
          <w:p w14:paraId="3B47C6E8" w14:textId="77777777" w:rsidR="008D58D7" w:rsidRPr="00E035EA" w:rsidRDefault="008D58D7" w:rsidP="00E035EA">
            <w:pPr>
              <w:jc w:val="left"/>
              <w:rPr>
                <w:rFonts w:cs="Arial"/>
                <w:color w:val="000000"/>
                <w:sz w:val="20"/>
                <w:szCs w:val="20"/>
              </w:rPr>
            </w:pPr>
            <w:r w:rsidRPr="00E035EA">
              <w:rPr>
                <w:rFonts w:cs="Arial"/>
                <w:color w:val="000000"/>
                <w:sz w:val="20"/>
                <w:szCs w:val="20"/>
              </w:rPr>
              <w:t>5846095</w:t>
            </w:r>
          </w:p>
        </w:tc>
      </w:tr>
      <w:tr w:rsidR="008D58D7" w14:paraId="0A00A669"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4DE7839E" w14:textId="0A10BE31" w:rsidR="008D58D7" w:rsidRPr="00E035EA" w:rsidRDefault="008D58D7" w:rsidP="00E035EA">
            <w:pPr>
              <w:jc w:val="left"/>
              <w:rPr>
                <w:rFonts w:cs="Arial"/>
                <w:color w:val="000000"/>
                <w:sz w:val="20"/>
                <w:szCs w:val="20"/>
              </w:rPr>
            </w:pPr>
            <w:r w:rsidRPr="00E035EA">
              <w:rPr>
                <w:rFonts w:cs="Arial"/>
                <w:color w:val="000000"/>
                <w:sz w:val="20"/>
                <w:szCs w:val="20"/>
              </w:rPr>
              <w:t>TIPO_PROCESSO</w:t>
            </w:r>
          </w:p>
        </w:tc>
        <w:tc>
          <w:tcPr>
            <w:tcW w:w="2103" w:type="pct"/>
            <w:tcBorders>
              <w:top w:val="nil"/>
              <w:left w:val="nil"/>
              <w:bottom w:val="single" w:sz="4" w:space="0" w:color="auto"/>
              <w:right w:val="single" w:sz="4" w:space="0" w:color="auto"/>
            </w:tcBorders>
            <w:shd w:val="clear" w:color="auto" w:fill="auto"/>
            <w:noWrap/>
            <w:vAlign w:val="bottom"/>
            <w:hideMark/>
          </w:tcPr>
          <w:p w14:paraId="45B11851" w14:textId="77777777" w:rsidR="008D58D7" w:rsidRPr="00E035EA" w:rsidRDefault="008D58D7" w:rsidP="00E035EA">
            <w:pPr>
              <w:jc w:val="left"/>
              <w:rPr>
                <w:rFonts w:cs="Arial"/>
                <w:color w:val="000000"/>
                <w:sz w:val="20"/>
                <w:szCs w:val="20"/>
              </w:rPr>
            </w:pPr>
            <w:r w:rsidRPr="00E035EA">
              <w:rPr>
                <w:rFonts w:cs="Arial"/>
                <w:color w:val="000000"/>
                <w:sz w:val="20"/>
                <w:szCs w:val="20"/>
              </w:rPr>
              <w:t>Tipo de Processo</w:t>
            </w:r>
          </w:p>
        </w:tc>
        <w:tc>
          <w:tcPr>
            <w:tcW w:w="1283" w:type="pct"/>
            <w:tcBorders>
              <w:top w:val="nil"/>
              <w:left w:val="nil"/>
              <w:bottom w:val="single" w:sz="4" w:space="0" w:color="auto"/>
              <w:right w:val="single" w:sz="4" w:space="0" w:color="auto"/>
            </w:tcBorders>
            <w:shd w:val="clear" w:color="auto" w:fill="auto"/>
            <w:noWrap/>
            <w:vAlign w:val="bottom"/>
            <w:hideMark/>
          </w:tcPr>
          <w:p w14:paraId="35FEC60D" w14:textId="77777777" w:rsidR="008D58D7" w:rsidRPr="0043447C" w:rsidRDefault="008D58D7" w:rsidP="00E035EA">
            <w:pPr>
              <w:jc w:val="left"/>
              <w:rPr>
                <w:rFonts w:cs="Arial"/>
                <w:color w:val="000000"/>
                <w:sz w:val="20"/>
                <w:szCs w:val="20"/>
              </w:rPr>
            </w:pPr>
            <w:r w:rsidRPr="0043447C">
              <w:rPr>
                <w:rFonts w:cs="Arial"/>
                <w:color w:val="000000"/>
                <w:sz w:val="20"/>
                <w:szCs w:val="20"/>
              </w:rPr>
              <w:t>CIVEL CONSUMIDOR</w:t>
            </w:r>
          </w:p>
        </w:tc>
      </w:tr>
      <w:tr w:rsidR="008D58D7" w14:paraId="38FA4000"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55FCBAC6" w14:textId="3F5D23EF" w:rsidR="008D58D7" w:rsidRPr="00E035EA" w:rsidRDefault="008D58D7" w:rsidP="00E035EA">
            <w:pPr>
              <w:jc w:val="left"/>
              <w:rPr>
                <w:rFonts w:cs="Arial"/>
                <w:color w:val="000000"/>
                <w:sz w:val="20"/>
                <w:szCs w:val="20"/>
              </w:rPr>
            </w:pPr>
            <w:r w:rsidRPr="00E035EA">
              <w:rPr>
                <w:rFonts w:cs="Arial"/>
                <w:color w:val="000000"/>
                <w:sz w:val="20"/>
                <w:szCs w:val="20"/>
              </w:rPr>
              <w:t>DATA_CADASTRO</w:t>
            </w:r>
          </w:p>
        </w:tc>
        <w:tc>
          <w:tcPr>
            <w:tcW w:w="2103" w:type="pct"/>
            <w:tcBorders>
              <w:top w:val="nil"/>
              <w:left w:val="nil"/>
              <w:bottom w:val="single" w:sz="4" w:space="0" w:color="auto"/>
              <w:right w:val="single" w:sz="4" w:space="0" w:color="auto"/>
            </w:tcBorders>
            <w:shd w:val="clear" w:color="auto" w:fill="auto"/>
            <w:noWrap/>
            <w:vAlign w:val="bottom"/>
            <w:hideMark/>
          </w:tcPr>
          <w:p w14:paraId="5B961359" w14:textId="77777777" w:rsidR="008D58D7" w:rsidRPr="00E035EA" w:rsidRDefault="008D58D7" w:rsidP="00E035EA">
            <w:pPr>
              <w:jc w:val="left"/>
              <w:rPr>
                <w:rFonts w:cs="Arial"/>
                <w:color w:val="000000"/>
                <w:sz w:val="20"/>
                <w:szCs w:val="20"/>
              </w:rPr>
            </w:pPr>
            <w:r w:rsidRPr="00E035EA">
              <w:rPr>
                <w:rFonts w:cs="Arial"/>
                <w:color w:val="000000"/>
                <w:sz w:val="20"/>
                <w:szCs w:val="20"/>
              </w:rPr>
              <w:t>Data de Cadastro</w:t>
            </w:r>
          </w:p>
        </w:tc>
        <w:tc>
          <w:tcPr>
            <w:tcW w:w="1283" w:type="pct"/>
            <w:tcBorders>
              <w:top w:val="nil"/>
              <w:left w:val="nil"/>
              <w:bottom w:val="single" w:sz="4" w:space="0" w:color="auto"/>
              <w:right w:val="single" w:sz="4" w:space="0" w:color="auto"/>
            </w:tcBorders>
            <w:shd w:val="clear" w:color="auto" w:fill="auto"/>
            <w:noWrap/>
            <w:vAlign w:val="bottom"/>
            <w:hideMark/>
          </w:tcPr>
          <w:p w14:paraId="277119DF" w14:textId="5E8D4C30" w:rsidR="008D58D7" w:rsidRPr="0043447C" w:rsidRDefault="00F8313C" w:rsidP="00E035EA">
            <w:pPr>
              <w:jc w:val="left"/>
              <w:rPr>
                <w:rFonts w:cs="Arial"/>
                <w:color w:val="000000"/>
                <w:sz w:val="20"/>
                <w:szCs w:val="20"/>
              </w:rPr>
            </w:pPr>
            <w:r w:rsidRPr="0043447C">
              <w:rPr>
                <w:rFonts w:cs="Arial"/>
                <w:color w:val="000000"/>
                <w:sz w:val="20"/>
                <w:szCs w:val="20"/>
              </w:rPr>
              <w:t>01/08/2015</w:t>
            </w:r>
          </w:p>
        </w:tc>
      </w:tr>
      <w:tr w:rsidR="008D58D7" w14:paraId="085C2160"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73761E7B" w14:textId="73386243" w:rsidR="008D58D7" w:rsidRPr="00E035EA" w:rsidRDefault="008D58D7" w:rsidP="00E035EA">
            <w:pPr>
              <w:jc w:val="left"/>
              <w:rPr>
                <w:rFonts w:cs="Arial"/>
                <w:color w:val="000000"/>
                <w:sz w:val="20"/>
                <w:szCs w:val="20"/>
              </w:rPr>
            </w:pPr>
            <w:r w:rsidRPr="00E035EA">
              <w:rPr>
                <w:rFonts w:cs="Arial"/>
                <w:color w:val="000000"/>
                <w:sz w:val="20"/>
                <w:szCs w:val="20"/>
              </w:rPr>
              <w:t>DATA_ESTRATIFICACAO</w:t>
            </w:r>
          </w:p>
        </w:tc>
        <w:tc>
          <w:tcPr>
            <w:tcW w:w="2103" w:type="pct"/>
            <w:tcBorders>
              <w:top w:val="nil"/>
              <w:left w:val="nil"/>
              <w:bottom w:val="single" w:sz="4" w:space="0" w:color="auto"/>
              <w:right w:val="single" w:sz="4" w:space="0" w:color="auto"/>
            </w:tcBorders>
            <w:shd w:val="clear" w:color="auto" w:fill="auto"/>
            <w:noWrap/>
            <w:vAlign w:val="bottom"/>
            <w:hideMark/>
          </w:tcPr>
          <w:p w14:paraId="157C56C3" w14:textId="77777777" w:rsidR="008D58D7" w:rsidRPr="00E035EA" w:rsidRDefault="008D58D7" w:rsidP="00E035EA">
            <w:pPr>
              <w:jc w:val="left"/>
              <w:rPr>
                <w:rFonts w:cs="Arial"/>
                <w:color w:val="000000"/>
                <w:sz w:val="20"/>
                <w:szCs w:val="20"/>
              </w:rPr>
            </w:pPr>
            <w:r w:rsidRPr="00E035EA">
              <w:rPr>
                <w:rFonts w:cs="Arial"/>
                <w:color w:val="000000"/>
                <w:sz w:val="20"/>
                <w:szCs w:val="20"/>
              </w:rPr>
              <w:t>Data de Estratificação</w:t>
            </w:r>
          </w:p>
        </w:tc>
        <w:tc>
          <w:tcPr>
            <w:tcW w:w="1283" w:type="pct"/>
            <w:tcBorders>
              <w:top w:val="nil"/>
              <w:left w:val="nil"/>
              <w:bottom w:val="single" w:sz="4" w:space="0" w:color="auto"/>
              <w:right w:val="single" w:sz="4" w:space="0" w:color="auto"/>
            </w:tcBorders>
            <w:shd w:val="clear" w:color="auto" w:fill="auto"/>
            <w:noWrap/>
            <w:vAlign w:val="bottom"/>
            <w:hideMark/>
          </w:tcPr>
          <w:p w14:paraId="5E1936E7" w14:textId="3C9296AB" w:rsidR="008D58D7" w:rsidRPr="0043447C" w:rsidRDefault="00F8313C" w:rsidP="00E035EA">
            <w:pPr>
              <w:jc w:val="left"/>
              <w:rPr>
                <w:rFonts w:cs="Arial"/>
                <w:color w:val="000000"/>
                <w:sz w:val="20"/>
                <w:szCs w:val="20"/>
              </w:rPr>
            </w:pPr>
            <w:r w:rsidRPr="0043447C">
              <w:rPr>
                <w:rFonts w:cs="Arial"/>
                <w:color w:val="000000"/>
                <w:sz w:val="20"/>
                <w:szCs w:val="20"/>
              </w:rPr>
              <w:t>01/08/2015</w:t>
            </w:r>
          </w:p>
        </w:tc>
      </w:tr>
      <w:tr w:rsidR="008D58D7" w14:paraId="4CE58646"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5179111A" w14:textId="551E8765" w:rsidR="008D58D7" w:rsidRPr="00E035EA" w:rsidRDefault="008D58D7" w:rsidP="00E035EA">
            <w:pPr>
              <w:jc w:val="left"/>
              <w:rPr>
                <w:rFonts w:cs="Arial"/>
                <w:color w:val="000000"/>
                <w:sz w:val="20"/>
                <w:szCs w:val="20"/>
              </w:rPr>
            </w:pPr>
            <w:r w:rsidRPr="00E035EA">
              <w:rPr>
                <w:rFonts w:cs="Arial"/>
                <w:color w:val="000000"/>
                <w:sz w:val="20"/>
                <w:szCs w:val="20"/>
              </w:rPr>
              <w:t>SEGMENTO</w:t>
            </w:r>
          </w:p>
        </w:tc>
        <w:tc>
          <w:tcPr>
            <w:tcW w:w="2103" w:type="pct"/>
            <w:tcBorders>
              <w:top w:val="nil"/>
              <w:left w:val="nil"/>
              <w:bottom w:val="single" w:sz="4" w:space="0" w:color="auto"/>
              <w:right w:val="single" w:sz="4" w:space="0" w:color="auto"/>
            </w:tcBorders>
            <w:shd w:val="clear" w:color="auto" w:fill="auto"/>
            <w:noWrap/>
            <w:vAlign w:val="bottom"/>
            <w:hideMark/>
          </w:tcPr>
          <w:p w14:paraId="2C91F940" w14:textId="77777777" w:rsidR="008D58D7" w:rsidRPr="00E035EA" w:rsidRDefault="008D58D7" w:rsidP="00E035EA">
            <w:pPr>
              <w:jc w:val="left"/>
              <w:rPr>
                <w:rFonts w:cs="Arial"/>
                <w:color w:val="000000"/>
                <w:sz w:val="20"/>
                <w:szCs w:val="20"/>
              </w:rPr>
            </w:pPr>
            <w:r w:rsidRPr="00E035EA">
              <w:rPr>
                <w:rFonts w:cs="Arial"/>
                <w:color w:val="000000"/>
                <w:sz w:val="20"/>
                <w:szCs w:val="20"/>
              </w:rPr>
              <w:t>Segmento (CPF/CNPJ)</w:t>
            </w:r>
          </w:p>
        </w:tc>
        <w:tc>
          <w:tcPr>
            <w:tcW w:w="1283" w:type="pct"/>
            <w:tcBorders>
              <w:top w:val="nil"/>
              <w:left w:val="nil"/>
              <w:bottom w:val="single" w:sz="4" w:space="0" w:color="auto"/>
              <w:right w:val="single" w:sz="4" w:space="0" w:color="auto"/>
            </w:tcBorders>
            <w:shd w:val="clear" w:color="auto" w:fill="auto"/>
            <w:noWrap/>
            <w:vAlign w:val="bottom"/>
            <w:hideMark/>
          </w:tcPr>
          <w:p w14:paraId="7713C7D1" w14:textId="77777777" w:rsidR="008D58D7" w:rsidRPr="0043447C" w:rsidRDefault="008D58D7" w:rsidP="00E035EA">
            <w:pPr>
              <w:jc w:val="left"/>
              <w:rPr>
                <w:rFonts w:cs="Arial"/>
                <w:color w:val="000000"/>
                <w:sz w:val="20"/>
                <w:szCs w:val="20"/>
              </w:rPr>
            </w:pPr>
            <w:r w:rsidRPr="0043447C">
              <w:rPr>
                <w:rFonts w:cs="Arial"/>
                <w:color w:val="000000"/>
                <w:sz w:val="20"/>
                <w:szCs w:val="20"/>
              </w:rPr>
              <w:t>VAREJO</w:t>
            </w:r>
          </w:p>
        </w:tc>
      </w:tr>
      <w:tr w:rsidR="008D58D7" w14:paraId="3799E680"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1C5D1442" w14:textId="0F3D0CA1" w:rsidR="008D58D7" w:rsidRPr="00E035EA" w:rsidRDefault="008D58D7" w:rsidP="00E035EA">
            <w:pPr>
              <w:jc w:val="left"/>
              <w:rPr>
                <w:rFonts w:cs="Arial"/>
                <w:color w:val="000000"/>
                <w:sz w:val="20"/>
                <w:szCs w:val="20"/>
              </w:rPr>
            </w:pPr>
            <w:r w:rsidRPr="00E035EA">
              <w:rPr>
                <w:rFonts w:cs="Arial"/>
                <w:color w:val="000000"/>
                <w:sz w:val="20"/>
                <w:szCs w:val="20"/>
              </w:rPr>
              <w:t>SERVICO</w:t>
            </w:r>
          </w:p>
        </w:tc>
        <w:tc>
          <w:tcPr>
            <w:tcW w:w="2103" w:type="pct"/>
            <w:tcBorders>
              <w:top w:val="nil"/>
              <w:left w:val="nil"/>
              <w:bottom w:val="single" w:sz="4" w:space="0" w:color="auto"/>
              <w:right w:val="single" w:sz="4" w:space="0" w:color="auto"/>
            </w:tcBorders>
            <w:shd w:val="clear" w:color="auto" w:fill="auto"/>
            <w:noWrap/>
            <w:vAlign w:val="bottom"/>
            <w:hideMark/>
          </w:tcPr>
          <w:p w14:paraId="39DEDFE0" w14:textId="77777777" w:rsidR="008D58D7" w:rsidRPr="00E035EA" w:rsidRDefault="008D58D7" w:rsidP="00E035EA">
            <w:pPr>
              <w:jc w:val="left"/>
              <w:rPr>
                <w:rFonts w:cs="Arial"/>
                <w:color w:val="000000"/>
                <w:sz w:val="20"/>
                <w:szCs w:val="20"/>
              </w:rPr>
            </w:pPr>
            <w:r w:rsidRPr="00E035EA">
              <w:rPr>
                <w:rFonts w:cs="Arial"/>
                <w:color w:val="000000"/>
                <w:sz w:val="20"/>
                <w:szCs w:val="20"/>
              </w:rPr>
              <w:t>Serviço</w:t>
            </w:r>
          </w:p>
        </w:tc>
        <w:tc>
          <w:tcPr>
            <w:tcW w:w="1283" w:type="pct"/>
            <w:tcBorders>
              <w:top w:val="nil"/>
              <w:left w:val="nil"/>
              <w:bottom w:val="single" w:sz="4" w:space="0" w:color="auto"/>
              <w:right w:val="single" w:sz="4" w:space="0" w:color="auto"/>
            </w:tcBorders>
            <w:shd w:val="clear" w:color="auto" w:fill="auto"/>
            <w:noWrap/>
            <w:vAlign w:val="bottom"/>
            <w:hideMark/>
          </w:tcPr>
          <w:p w14:paraId="363F5B2F" w14:textId="77777777" w:rsidR="008D58D7" w:rsidRPr="00E035EA" w:rsidRDefault="008D58D7" w:rsidP="00E035EA">
            <w:pPr>
              <w:jc w:val="left"/>
              <w:rPr>
                <w:rFonts w:cs="Arial"/>
                <w:color w:val="000000"/>
                <w:sz w:val="20"/>
                <w:szCs w:val="20"/>
              </w:rPr>
            </w:pPr>
            <w:r w:rsidRPr="00E035EA">
              <w:rPr>
                <w:rFonts w:cs="Arial"/>
                <w:color w:val="000000"/>
                <w:sz w:val="20"/>
                <w:szCs w:val="20"/>
              </w:rPr>
              <w:t>STFC</w:t>
            </w:r>
          </w:p>
        </w:tc>
      </w:tr>
      <w:tr w:rsidR="008D58D7" w14:paraId="35F0FFB0"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262CA0D5" w14:textId="341A3549" w:rsidR="008D58D7" w:rsidRPr="00E035EA" w:rsidRDefault="008D58D7" w:rsidP="00E035EA">
            <w:pPr>
              <w:jc w:val="left"/>
              <w:rPr>
                <w:rFonts w:cs="Arial"/>
                <w:color w:val="000000"/>
                <w:sz w:val="20"/>
                <w:szCs w:val="20"/>
              </w:rPr>
            </w:pPr>
            <w:r w:rsidRPr="00E035EA">
              <w:rPr>
                <w:rFonts w:cs="Arial"/>
                <w:color w:val="000000"/>
                <w:sz w:val="20"/>
                <w:szCs w:val="20"/>
              </w:rPr>
              <w:t>MACRO_PROCESSO</w:t>
            </w:r>
          </w:p>
        </w:tc>
        <w:tc>
          <w:tcPr>
            <w:tcW w:w="2103" w:type="pct"/>
            <w:tcBorders>
              <w:top w:val="nil"/>
              <w:left w:val="nil"/>
              <w:bottom w:val="single" w:sz="4" w:space="0" w:color="auto"/>
              <w:right w:val="single" w:sz="4" w:space="0" w:color="auto"/>
            </w:tcBorders>
            <w:shd w:val="clear" w:color="auto" w:fill="auto"/>
            <w:noWrap/>
            <w:vAlign w:val="bottom"/>
            <w:hideMark/>
          </w:tcPr>
          <w:p w14:paraId="1922C72D" w14:textId="77777777" w:rsidR="008D58D7" w:rsidRPr="00E035EA" w:rsidRDefault="008D58D7" w:rsidP="00E035EA">
            <w:pPr>
              <w:jc w:val="left"/>
              <w:rPr>
                <w:rFonts w:cs="Arial"/>
                <w:color w:val="000000"/>
                <w:sz w:val="20"/>
                <w:szCs w:val="20"/>
              </w:rPr>
            </w:pPr>
            <w:r w:rsidRPr="00E035EA">
              <w:rPr>
                <w:rFonts w:cs="Arial"/>
                <w:color w:val="000000"/>
                <w:sz w:val="20"/>
                <w:szCs w:val="20"/>
              </w:rPr>
              <w:t>Macro processo</w:t>
            </w:r>
          </w:p>
        </w:tc>
        <w:tc>
          <w:tcPr>
            <w:tcW w:w="1283" w:type="pct"/>
            <w:tcBorders>
              <w:top w:val="nil"/>
              <w:left w:val="nil"/>
              <w:bottom w:val="single" w:sz="4" w:space="0" w:color="auto"/>
              <w:right w:val="single" w:sz="4" w:space="0" w:color="auto"/>
            </w:tcBorders>
            <w:shd w:val="clear" w:color="auto" w:fill="auto"/>
            <w:noWrap/>
            <w:vAlign w:val="bottom"/>
            <w:hideMark/>
          </w:tcPr>
          <w:p w14:paraId="663FBAE0" w14:textId="77777777" w:rsidR="008D58D7" w:rsidRPr="00E035EA" w:rsidRDefault="008D58D7" w:rsidP="00E035EA">
            <w:pPr>
              <w:jc w:val="left"/>
              <w:rPr>
                <w:rFonts w:cs="Arial"/>
                <w:color w:val="000000"/>
                <w:sz w:val="20"/>
                <w:szCs w:val="20"/>
              </w:rPr>
            </w:pPr>
            <w:r w:rsidRPr="00E035EA">
              <w:rPr>
                <w:rFonts w:cs="Arial"/>
                <w:color w:val="000000"/>
                <w:sz w:val="20"/>
                <w:szCs w:val="20"/>
              </w:rPr>
              <w:t>MANUTENÇÃO</w:t>
            </w:r>
          </w:p>
        </w:tc>
      </w:tr>
      <w:tr w:rsidR="008D58D7" w14:paraId="6515AC84"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798DD462" w14:textId="6C7AFF38" w:rsidR="008D58D7" w:rsidRPr="00E035EA" w:rsidRDefault="008D58D7" w:rsidP="00E035EA">
            <w:pPr>
              <w:jc w:val="left"/>
              <w:rPr>
                <w:rFonts w:cs="Arial"/>
                <w:color w:val="000000"/>
                <w:sz w:val="20"/>
                <w:szCs w:val="20"/>
              </w:rPr>
            </w:pPr>
            <w:r w:rsidRPr="00E035EA">
              <w:rPr>
                <w:rFonts w:cs="Arial"/>
                <w:color w:val="000000"/>
                <w:sz w:val="20"/>
                <w:szCs w:val="20"/>
              </w:rPr>
              <w:t>MOTIVO</w:t>
            </w:r>
          </w:p>
        </w:tc>
        <w:tc>
          <w:tcPr>
            <w:tcW w:w="2103" w:type="pct"/>
            <w:tcBorders>
              <w:top w:val="nil"/>
              <w:left w:val="nil"/>
              <w:bottom w:val="single" w:sz="4" w:space="0" w:color="auto"/>
              <w:right w:val="single" w:sz="4" w:space="0" w:color="auto"/>
            </w:tcBorders>
            <w:shd w:val="clear" w:color="auto" w:fill="auto"/>
            <w:noWrap/>
            <w:vAlign w:val="bottom"/>
            <w:hideMark/>
          </w:tcPr>
          <w:p w14:paraId="51199E73" w14:textId="77777777" w:rsidR="008D58D7" w:rsidRPr="00E035EA" w:rsidRDefault="008D58D7" w:rsidP="00E035EA">
            <w:pPr>
              <w:jc w:val="left"/>
              <w:rPr>
                <w:rFonts w:cs="Arial"/>
                <w:color w:val="000000"/>
                <w:sz w:val="20"/>
                <w:szCs w:val="20"/>
              </w:rPr>
            </w:pPr>
            <w:r w:rsidRPr="00E035EA">
              <w:rPr>
                <w:rFonts w:cs="Arial"/>
                <w:color w:val="000000"/>
                <w:sz w:val="20"/>
                <w:szCs w:val="20"/>
              </w:rPr>
              <w:t>Motivo</w:t>
            </w:r>
          </w:p>
        </w:tc>
        <w:tc>
          <w:tcPr>
            <w:tcW w:w="1283" w:type="pct"/>
            <w:tcBorders>
              <w:top w:val="nil"/>
              <w:left w:val="nil"/>
              <w:bottom w:val="single" w:sz="4" w:space="0" w:color="auto"/>
              <w:right w:val="single" w:sz="4" w:space="0" w:color="auto"/>
            </w:tcBorders>
            <w:shd w:val="clear" w:color="auto" w:fill="auto"/>
            <w:noWrap/>
            <w:vAlign w:val="bottom"/>
            <w:hideMark/>
          </w:tcPr>
          <w:p w14:paraId="5EE07C84" w14:textId="77777777" w:rsidR="008D58D7" w:rsidRPr="00E035EA" w:rsidRDefault="008D58D7" w:rsidP="00E035EA">
            <w:pPr>
              <w:jc w:val="left"/>
              <w:rPr>
                <w:rFonts w:cs="Arial"/>
                <w:color w:val="000000"/>
                <w:sz w:val="20"/>
                <w:szCs w:val="20"/>
              </w:rPr>
            </w:pPr>
            <w:r w:rsidRPr="00E035EA">
              <w:rPr>
                <w:rFonts w:cs="Arial"/>
                <w:color w:val="000000"/>
                <w:sz w:val="20"/>
                <w:szCs w:val="20"/>
              </w:rPr>
              <w:t>REPARO</w:t>
            </w:r>
          </w:p>
        </w:tc>
      </w:tr>
      <w:tr w:rsidR="008D58D7" w14:paraId="16259129"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0B88389F" w14:textId="459DEF0B" w:rsidR="008D58D7" w:rsidRPr="00E035EA" w:rsidRDefault="008D58D7" w:rsidP="00E035EA">
            <w:pPr>
              <w:jc w:val="left"/>
              <w:rPr>
                <w:rFonts w:cs="Arial"/>
                <w:color w:val="000000"/>
                <w:sz w:val="20"/>
                <w:szCs w:val="20"/>
              </w:rPr>
            </w:pPr>
            <w:r w:rsidRPr="00E035EA">
              <w:rPr>
                <w:rFonts w:cs="Arial"/>
                <w:color w:val="000000"/>
                <w:sz w:val="20"/>
                <w:szCs w:val="20"/>
              </w:rPr>
              <w:t>SUBMOTIVO</w:t>
            </w:r>
          </w:p>
        </w:tc>
        <w:tc>
          <w:tcPr>
            <w:tcW w:w="2103" w:type="pct"/>
            <w:tcBorders>
              <w:top w:val="nil"/>
              <w:left w:val="nil"/>
              <w:bottom w:val="single" w:sz="4" w:space="0" w:color="auto"/>
              <w:right w:val="single" w:sz="4" w:space="0" w:color="auto"/>
            </w:tcBorders>
            <w:shd w:val="clear" w:color="auto" w:fill="auto"/>
            <w:noWrap/>
            <w:vAlign w:val="bottom"/>
            <w:hideMark/>
          </w:tcPr>
          <w:p w14:paraId="03F0D820" w14:textId="77777777" w:rsidR="008D58D7" w:rsidRPr="00E035EA" w:rsidRDefault="008D58D7" w:rsidP="00E035EA">
            <w:pPr>
              <w:jc w:val="left"/>
              <w:rPr>
                <w:rFonts w:cs="Arial"/>
                <w:color w:val="000000"/>
                <w:sz w:val="20"/>
                <w:szCs w:val="20"/>
              </w:rPr>
            </w:pPr>
            <w:r w:rsidRPr="00E035EA">
              <w:rPr>
                <w:rFonts w:cs="Arial"/>
                <w:color w:val="000000"/>
                <w:sz w:val="20"/>
                <w:szCs w:val="20"/>
              </w:rPr>
              <w:t>Submotivo</w:t>
            </w:r>
          </w:p>
        </w:tc>
        <w:tc>
          <w:tcPr>
            <w:tcW w:w="1283" w:type="pct"/>
            <w:tcBorders>
              <w:top w:val="nil"/>
              <w:left w:val="nil"/>
              <w:bottom w:val="single" w:sz="4" w:space="0" w:color="auto"/>
              <w:right w:val="single" w:sz="4" w:space="0" w:color="auto"/>
            </w:tcBorders>
            <w:shd w:val="clear" w:color="auto" w:fill="auto"/>
            <w:noWrap/>
            <w:vAlign w:val="bottom"/>
            <w:hideMark/>
          </w:tcPr>
          <w:p w14:paraId="499FE51E" w14:textId="77777777" w:rsidR="008D58D7" w:rsidRPr="00E035EA" w:rsidRDefault="008D58D7" w:rsidP="00E035EA">
            <w:pPr>
              <w:jc w:val="left"/>
              <w:rPr>
                <w:rFonts w:cs="Arial"/>
                <w:color w:val="000000"/>
                <w:sz w:val="20"/>
                <w:szCs w:val="20"/>
              </w:rPr>
            </w:pPr>
            <w:r w:rsidRPr="00E035EA">
              <w:rPr>
                <w:rFonts w:cs="Arial"/>
                <w:color w:val="000000"/>
                <w:sz w:val="20"/>
                <w:szCs w:val="20"/>
              </w:rPr>
              <w:t>EVENTO NA LOCALIDADE</w:t>
            </w:r>
          </w:p>
        </w:tc>
      </w:tr>
      <w:tr w:rsidR="008D58D7" w14:paraId="2DB81688"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3A3E7C88" w14:textId="56E861D2" w:rsidR="008D58D7" w:rsidRPr="00E035EA" w:rsidRDefault="008D58D7" w:rsidP="00E035EA">
            <w:pPr>
              <w:jc w:val="left"/>
              <w:rPr>
                <w:rFonts w:cs="Arial"/>
                <w:color w:val="000000"/>
                <w:sz w:val="20"/>
                <w:szCs w:val="20"/>
              </w:rPr>
            </w:pPr>
            <w:r w:rsidRPr="00E035EA">
              <w:rPr>
                <w:rFonts w:cs="Arial"/>
                <w:color w:val="000000"/>
                <w:sz w:val="20"/>
                <w:szCs w:val="20"/>
              </w:rPr>
              <w:t>ELO</w:t>
            </w:r>
          </w:p>
        </w:tc>
        <w:tc>
          <w:tcPr>
            <w:tcW w:w="2103" w:type="pct"/>
            <w:tcBorders>
              <w:top w:val="nil"/>
              <w:left w:val="nil"/>
              <w:bottom w:val="single" w:sz="4" w:space="0" w:color="auto"/>
              <w:right w:val="single" w:sz="4" w:space="0" w:color="auto"/>
            </w:tcBorders>
            <w:shd w:val="clear" w:color="auto" w:fill="auto"/>
            <w:noWrap/>
            <w:vAlign w:val="bottom"/>
            <w:hideMark/>
          </w:tcPr>
          <w:p w14:paraId="0A3C2E73" w14:textId="77777777" w:rsidR="008D58D7" w:rsidRPr="00E035EA" w:rsidRDefault="008D58D7" w:rsidP="00E035EA">
            <w:pPr>
              <w:jc w:val="left"/>
              <w:rPr>
                <w:rFonts w:cs="Arial"/>
                <w:color w:val="000000"/>
                <w:sz w:val="20"/>
                <w:szCs w:val="20"/>
              </w:rPr>
            </w:pPr>
            <w:r w:rsidRPr="00E035EA">
              <w:rPr>
                <w:rFonts w:cs="Arial"/>
                <w:color w:val="000000"/>
                <w:sz w:val="20"/>
                <w:szCs w:val="20"/>
              </w:rPr>
              <w:t>Elo</w:t>
            </w:r>
          </w:p>
        </w:tc>
        <w:tc>
          <w:tcPr>
            <w:tcW w:w="1283" w:type="pct"/>
            <w:tcBorders>
              <w:top w:val="nil"/>
              <w:left w:val="nil"/>
              <w:bottom w:val="single" w:sz="4" w:space="0" w:color="auto"/>
              <w:right w:val="single" w:sz="4" w:space="0" w:color="auto"/>
            </w:tcBorders>
            <w:shd w:val="clear" w:color="auto" w:fill="auto"/>
            <w:noWrap/>
            <w:vAlign w:val="bottom"/>
            <w:hideMark/>
          </w:tcPr>
          <w:p w14:paraId="41CE985E" w14:textId="77777777" w:rsidR="008D58D7" w:rsidRPr="00E035EA" w:rsidRDefault="008D58D7" w:rsidP="00E035EA">
            <w:pPr>
              <w:jc w:val="left"/>
              <w:rPr>
                <w:rFonts w:cs="Arial"/>
                <w:color w:val="000000"/>
                <w:sz w:val="20"/>
                <w:szCs w:val="20"/>
              </w:rPr>
            </w:pPr>
            <w:r w:rsidRPr="00E035EA">
              <w:rPr>
                <w:rFonts w:cs="Arial"/>
                <w:color w:val="000000"/>
                <w:sz w:val="20"/>
                <w:szCs w:val="20"/>
              </w:rPr>
              <w:t>MANUTENÇÃO</w:t>
            </w:r>
          </w:p>
        </w:tc>
      </w:tr>
      <w:tr w:rsidR="008D58D7" w14:paraId="397FBA46"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0A4524B8" w14:textId="2BFD938D" w:rsidR="008D58D7" w:rsidRPr="00E035EA" w:rsidRDefault="008D58D7" w:rsidP="00E035EA">
            <w:pPr>
              <w:jc w:val="left"/>
              <w:rPr>
                <w:rFonts w:cs="Arial"/>
                <w:color w:val="000000"/>
                <w:sz w:val="20"/>
                <w:szCs w:val="20"/>
              </w:rPr>
            </w:pPr>
            <w:r w:rsidRPr="00E035EA">
              <w:rPr>
                <w:rFonts w:cs="Arial"/>
                <w:color w:val="000000"/>
                <w:sz w:val="20"/>
                <w:szCs w:val="20"/>
              </w:rPr>
              <w:t>DIRETORIA</w:t>
            </w:r>
          </w:p>
        </w:tc>
        <w:tc>
          <w:tcPr>
            <w:tcW w:w="2103" w:type="pct"/>
            <w:tcBorders>
              <w:top w:val="nil"/>
              <w:left w:val="nil"/>
              <w:bottom w:val="single" w:sz="4" w:space="0" w:color="auto"/>
              <w:right w:val="single" w:sz="4" w:space="0" w:color="auto"/>
            </w:tcBorders>
            <w:shd w:val="clear" w:color="auto" w:fill="auto"/>
            <w:noWrap/>
            <w:vAlign w:val="bottom"/>
            <w:hideMark/>
          </w:tcPr>
          <w:p w14:paraId="199E5AFF" w14:textId="77777777" w:rsidR="008D58D7" w:rsidRPr="00E035EA" w:rsidRDefault="008D58D7" w:rsidP="00E035EA">
            <w:pPr>
              <w:jc w:val="left"/>
              <w:rPr>
                <w:rFonts w:cs="Arial"/>
                <w:color w:val="000000"/>
                <w:sz w:val="20"/>
                <w:szCs w:val="20"/>
              </w:rPr>
            </w:pPr>
            <w:r w:rsidRPr="00E035EA">
              <w:rPr>
                <w:rFonts w:cs="Arial"/>
                <w:color w:val="000000"/>
                <w:sz w:val="20"/>
                <w:szCs w:val="20"/>
              </w:rPr>
              <w:t>Diretoria</w:t>
            </w:r>
          </w:p>
        </w:tc>
        <w:tc>
          <w:tcPr>
            <w:tcW w:w="1283" w:type="pct"/>
            <w:tcBorders>
              <w:top w:val="nil"/>
              <w:left w:val="nil"/>
              <w:bottom w:val="single" w:sz="4" w:space="0" w:color="auto"/>
              <w:right w:val="single" w:sz="4" w:space="0" w:color="auto"/>
            </w:tcBorders>
            <w:shd w:val="clear" w:color="auto" w:fill="auto"/>
            <w:noWrap/>
            <w:vAlign w:val="bottom"/>
            <w:hideMark/>
          </w:tcPr>
          <w:p w14:paraId="6B15AC4B" w14:textId="77777777" w:rsidR="008D58D7" w:rsidRPr="00E035EA" w:rsidRDefault="008D58D7" w:rsidP="00E035EA">
            <w:pPr>
              <w:jc w:val="left"/>
              <w:rPr>
                <w:rFonts w:cs="Arial"/>
                <w:color w:val="000000"/>
                <w:sz w:val="20"/>
                <w:szCs w:val="20"/>
              </w:rPr>
            </w:pPr>
            <w:r w:rsidRPr="00E035EA">
              <w:rPr>
                <w:rFonts w:cs="Arial"/>
                <w:color w:val="000000"/>
                <w:sz w:val="20"/>
                <w:szCs w:val="20"/>
              </w:rPr>
              <w:t>OPERAÇÕES</w:t>
            </w:r>
          </w:p>
        </w:tc>
      </w:tr>
      <w:tr w:rsidR="008D58D7" w14:paraId="749F9BCA"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7419E12C" w14:textId="3A124F08" w:rsidR="008D58D7" w:rsidRPr="00E035EA" w:rsidRDefault="008D58D7" w:rsidP="00E035EA">
            <w:pPr>
              <w:jc w:val="left"/>
              <w:rPr>
                <w:rFonts w:cs="Arial"/>
                <w:color w:val="000000"/>
                <w:sz w:val="20"/>
                <w:szCs w:val="20"/>
              </w:rPr>
            </w:pPr>
            <w:r w:rsidRPr="00E035EA">
              <w:rPr>
                <w:rFonts w:cs="Arial"/>
                <w:color w:val="000000"/>
                <w:sz w:val="20"/>
                <w:szCs w:val="20"/>
              </w:rPr>
              <w:t>UF</w:t>
            </w:r>
          </w:p>
        </w:tc>
        <w:tc>
          <w:tcPr>
            <w:tcW w:w="2103" w:type="pct"/>
            <w:tcBorders>
              <w:top w:val="nil"/>
              <w:left w:val="nil"/>
              <w:bottom w:val="single" w:sz="4" w:space="0" w:color="auto"/>
              <w:right w:val="single" w:sz="4" w:space="0" w:color="auto"/>
            </w:tcBorders>
            <w:shd w:val="clear" w:color="auto" w:fill="auto"/>
            <w:noWrap/>
            <w:vAlign w:val="bottom"/>
            <w:hideMark/>
          </w:tcPr>
          <w:p w14:paraId="1FE05BB5" w14:textId="77777777" w:rsidR="008D58D7" w:rsidRPr="00E035EA" w:rsidRDefault="008D58D7" w:rsidP="00E035EA">
            <w:pPr>
              <w:jc w:val="left"/>
              <w:rPr>
                <w:rFonts w:cs="Arial"/>
                <w:color w:val="000000"/>
                <w:sz w:val="20"/>
                <w:szCs w:val="20"/>
              </w:rPr>
            </w:pPr>
            <w:r w:rsidRPr="00E035EA">
              <w:rPr>
                <w:rFonts w:cs="Arial"/>
                <w:color w:val="000000"/>
                <w:sz w:val="20"/>
                <w:szCs w:val="20"/>
              </w:rPr>
              <w:t>UF</w:t>
            </w:r>
          </w:p>
        </w:tc>
        <w:tc>
          <w:tcPr>
            <w:tcW w:w="1283" w:type="pct"/>
            <w:tcBorders>
              <w:top w:val="nil"/>
              <w:left w:val="nil"/>
              <w:bottom w:val="single" w:sz="4" w:space="0" w:color="auto"/>
              <w:right w:val="single" w:sz="4" w:space="0" w:color="auto"/>
            </w:tcBorders>
            <w:shd w:val="clear" w:color="auto" w:fill="auto"/>
            <w:noWrap/>
            <w:vAlign w:val="bottom"/>
            <w:hideMark/>
          </w:tcPr>
          <w:p w14:paraId="7D2AF901" w14:textId="77777777" w:rsidR="008D58D7" w:rsidRPr="00E035EA" w:rsidRDefault="008D58D7" w:rsidP="00E035EA">
            <w:pPr>
              <w:jc w:val="left"/>
              <w:rPr>
                <w:rFonts w:cs="Arial"/>
                <w:color w:val="000000"/>
                <w:sz w:val="20"/>
                <w:szCs w:val="20"/>
              </w:rPr>
            </w:pPr>
            <w:r w:rsidRPr="00E035EA">
              <w:rPr>
                <w:rFonts w:cs="Arial"/>
                <w:color w:val="000000"/>
                <w:sz w:val="20"/>
                <w:szCs w:val="20"/>
              </w:rPr>
              <w:t>RJ</w:t>
            </w:r>
          </w:p>
        </w:tc>
      </w:tr>
      <w:tr w:rsidR="008D58D7" w14:paraId="699B37A1"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2A287B1C" w14:textId="6B6EB255" w:rsidR="008D58D7" w:rsidRPr="00E035EA" w:rsidRDefault="008D58D7" w:rsidP="00E035EA">
            <w:pPr>
              <w:jc w:val="left"/>
              <w:rPr>
                <w:rFonts w:cs="Arial"/>
                <w:color w:val="000000"/>
                <w:sz w:val="20"/>
                <w:szCs w:val="20"/>
              </w:rPr>
            </w:pPr>
            <w:r w:rsidRPr="00E035EA">
              <w:rPr>
                <w:rFonts w:cs="Arial"/>
                <w:color w:val="000000"/>
                <w:sz w:val="20"/>
                <w:szCs w:val="20"/>
              </w:rPr>
              <w:t>COMARCA</w:t>
            </w:r>
          </w:p>
        </w:tc>
        <w:tc>
          <w:tcPr>
            <w:tcW w:w="2103" w:type="pct"/>
            <w:tcBorders>
              <w:top w:val="nil"/>
              <w:left w:val="nil"/>
              <w:bottom w:val="single" w:sz="4" w:space="0" w:color="auto"/>
              <w:right w:val="single" w:sz="4" w:space="0" w:color="auto"/>
            </w:tcBorders>
            <w:shd w:val="clear" w:color="auto" w:fill="auto"/>
            <w:noWrap/>
            <w:vAlign w:val="bottom"/>
            <w:hideMark/>
          </w:tcPr>
          <w:p w14:paraId="6E07BC35" w14:textId="77777777" w:rsidR="008D58D7" w:rsidRPr="00E035EA" w:rsidRDefault="008D58D7" w:rsidP="00E035EA">
            <w:pPr>
              <w:jc w:val="left"/>
              <w:rPr>
                <w:rFonts w:cs="Arial"/>
                <w:color w:val="000000"/>
                <w:sz w:val="20"/>
                <w:szCs w:val="20"/>
              </w:rPr>
            </w:pPr>
            <w:r w:rsidRPr="00E035EA">
              <w:rPr>
                <w:rFonts w:cs="Arial"/>
                <w:color w:val="000000"/>
                <w:sz w:val="20"/>
                <w:szCs w:val="20"/>
              </w:rPr>
              <w:t>Comarca</w:t>
            </w:r>
          </w:p>
        </w:tc>
        <w:tc>
          <w:tcPr>
            <w:tcW w:w="1283" w:type="pct"/>
            <w:tcBorders>
              <w:top w:val="nil"/>
              <w:left w:val="nil"/>
              <w:bottom w:val="single" w:sz="4" w:space="0" w:color="auto"/>
              <w:right w:val="single" w:sz="4" w:space="0" w:color="auto"/>
            </w:tcBorders>
            <w:shd w:val="clear" w:color="auto" w:fill="auto"/>
            <w:noWrap/>
            <w:vAlign w:val="bottom"/>
            <w:hideMark/>
          </w:tcPr>
          <w:p w14:paraId="39CC31B1" w14:textId="77777777" w:rsidR="008D58D7" w:rsidRPr="00E035EA" w:rsidRDefault="008D58D7" w:rsidP="00E035EA">
            <w:pPr>
              <w:jc w:val="left"/>
              <w:rPr>
                <w:rFonts w:cs="Arial"/>
                <w:color w:val="000000"/>
                <w:sz w:val="20"/>
                <w:szCs w:val="20"/>
              </w:rPr>
            </w:pPr>
            <w:r w:rsidRPr="00E035EA">
              <w:rPr>
                <w:rFonts w:cs="Arial"/>
                <w:color w:val="000000"/>
                <w:sz w:val="20"/>
                <w:szCs w:val="20"/>
              </w:rPr>
              <w:t>RIO DE JANEIRO</w:t>
            </w:r>
          </w:p>
        </w:tc>
      </w:tr>
      <w:tr w:rsidR="008D58D7" w14:paraId="7DA383BE"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02B1FDA6" w14:textId="10BC4B36" w:rsidR="008D58D7" w:rsidRPr="00E035EA" w:rsidRDefault="008D58D7" w:rsidP="00E035EA">
            <w:pPr>
              <w:jc w:val="left"/>
              <w:rPr>
                <w:rFonts w:cs="Arial"/>
                <w:color w:val="000000"/>
                <w:sz w:val="20"/>
                <w:szCs w:val="20"/>
              </w:rPr>
            </w:pPr>
            <w:r w:rsidRPr="00E035EA">
              <w:rPr>
                <w:rFonts w:cs="Arial"/>
                <w:color w:val="000000"/>
                <w:sz w:val="20"/>
                <w:szCs w:val="20"/>
              </w:rPr>
              <w:t>NN_DDD</w:t>
            </w:r>
          </w:p>
        </w:tc>
        <w:tc>
          <w:tcPr>
            <w:tcW w:w="2103" w:type="pct"/>
            <w:tcBorders>
              <w:top w:val="nil"/>
              <w:left w:val="nil"/>
              <w:bottom w:val="single" w:sz="4" w:space="0" w:color="auto"/>
              <w:right w:val="single" w:sz="4" w:space="0" w:color="auto"/>
            </w:tcBorders>
            <w:shd w:val="clear" w:color="auto" w:fill="auto"/>
            <w:noWrap/>
            <w:vAlign w:val="bottom"/>
            <w:hideMark/>
          </w:tcPr>
          <w:p w14:paraId="015C7AD6" w14:textId="77777777" w:rsidR="008D58D7" w:rsidRPr="00E035EA" w:rsidRDefault="008D58D7" w:rsidP="00E035EA">
            <w:pPr>
              <w:jc w:val="left"/>
              <w:rPr>
                <w:rFonts w:cs="Arial"/>
                <w:color w:val="000000"/>
                <w:sz w:val="20"/>
                <w:szCs w:val="20"/>
              </w:rPr>
            </w:pPr>
            <w:r w:rsidRPr="00E035EA">
              <w:rPr>
                <w:rFonts w:cs="Arial"/>
                <w:color w:val="000000"/>
                <w:sz w:val="20"/>
                <w:szCs w:val="20"/>
              </w:rPr>
              <w:t>CN (ddd)</w:t>
            </w:r>
          </w:p>
        </w:tc>
        <w:tc>
          <w:tcPr>
            <w:tcW w:w="1283" w:type="pct"/>
            <w:tcBorders>
              <w:top w:val="nil"/>
              <w:left w:val="nil"/>
              <w:bottom w:val="single" w:sz="4" w:space="0" w:color="auto"/>
              <w:right w:val="single" w:sz="4" w:space="0" w:color="auto"/>
            </w:tcBorders>
            <w:shd w:val="clear" w:color="auto" w:fill="auto"/>
            <w:noWrap/>
            <w:vAlign w:val="bottom"/>
            <w:hideMark/>
          </w:tcPr>
          <w:p w14:paraId="53E119B1" w14:textId="77777777" w:rsidR="008D58D7" w:rsidRPr="00E035EA" w:rsidRDefault="008D58D7" w:rsidP="00E035EA">
            <w:pPr>
              <w:jc w:val="left"/>
              <w:rPr>
                <w:rFonts w:cs="Arial"/>
                <w:color w:val="000000"/>
                <w:sz w:val="20"/>
                <w:szCs w:val="20"/>
              </w:rPr>
            </w:pPr>
            <w:r w:rsidRPr="00E035EA">
              <w:rPr>
                <w:rFonts w:cs="Arial"/>
                <w:color w:val="000000"/>
                <w:sz w:val="20"/>
                <w:szCs w:val="20"/>
              </w:rPr>
              <w:t>21</w:t>
            </w:r>
          </w:p>
        </w:tc>
      </w:tr>
      <w:tr w:rsidR="008D58D7" w14:paraId="14D5024E"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05020511" w14:textId="229E127D" w:rsidR="008D58D7" w:rsidRPr="00E035EA" w:rsidRDefault="008D58D7" w:rsidP="00E035EA">
            <w:pPr>
              <w:jc w:val="left"/>
              <w:rPr>
                <w:rFonts w:cs="Arial"/>
                <w:color w:val="000000"/>
                <w:sz w:val="20"/>
                <w:szCs w:val="20"/>
              </w:rPr>
            </w:pPr>
            <w:r w:rsidRPr="00E035EA">
              <w:rPr>
                <w:rFonts w:cs="Arial"/>
                <w:color w:val="000000"/>
                <w:sz w:val="20"/>
                <w:szCs w:val="20"/>
              </w:rPr>
              <w:t>AUTOR</w:t>
            </w:r>
          </w:p>
        </w:tc>
        <w:tc>
          <w:tcPr>
            <w:tcW w:w="2103" w:type="pct"/>
            <w:tcBorders>
              <w:top w:val="nil"/>
              <w:left w:val="nil"/>
              <w:bottom w:val="single" w:sz="4" w:space="0" w:color="auto"/>
              <w:right w:val="single" w:sz="4" w:space="0" w:color="auto"/>
            </w:tcBorders>
            <w:shd w:val="clear" w:color="auto" w:fill="auto"/>
            <w:noWrap/>
            <w:vAlign w:val="bottom"/>
            <w:hideMark/>
          </w:tcPr>
          <w:p w14:paraId="3989062A" w14:textId="77777777" w:rsidR="008D58D7" w:rsidRPr="00E035EA" w:rsidRDefault="008D58D7" w:rsidP="00E035EA">
            <w:pPr>
              <w:jc w:val="left"/>
              <w:rPr>
                <w:rFonts w:cs="Arial"/>
                <w:color w:val="000000"/>
                <w:sz w:val="20"/>
                <w:szCs w:val="20"/>
              </w:rPr>
            </w:pPr>
            <w:r w:rsidRPr="00E035EA">
              <w:rPr>
                <w:rFonts w:cs="Arial"/>
                <w:color w:val="000000"/>
                <w:sz w:val="20"/>
                <w:szCs w:val="20"/>
              </w:rPr>
              <w:t>Autor</w:t>
            </w:r>
          </w:p>
        </w:tc>
        <w:tc>
          <w:tcPr>
            <w:tcW w:w="1283" w:type="pct"/>
            <w:tcBorders>
              <w:top w:val="nil"/>
              <w:left w:val="nil"/>
              <w:bottom w:val="single" w:sz="4" w:space="0" w:color="auto"/>
              <w:right w:val="single" w:sz="4" w:space="0" w:color="auto"/>
            </w:tcBorders>
            <w:shd w:val="clear" w:color="auto" w:fill="auto"/>
            <w:noWrap/>
            <w:vAlign w:val="bottom"/>
            <w:hideMark/>
          </w:tcPr>
          <w:p w14:paraId="58BE3A72" w14:textId="77777777" w:rsidR="008D58D7" w:rsidRPr="00E035EA" w:rsidRDefault="008D58D7" w:rsidP="00E035EA">
            <w:pPr>
              <w:jc w:val="left"/>
              <w:rPr>
                <w:rFonts w:cs="Arial"/>
                <w:color w:val="000000"/>
                <w:sz w:val="20"/>
                <w:szCs w:val="20"/>
              </w:rPr>
            </w:pPr>
            <w:r w:rsidRPr="00E035EA">
              <w:rPr>
                <w:rFonts w:cs="Arial"/>
                <w:color w:val="000000"/>
                <w:sz w:val="20"/>
                <w:szCs w:val="20"/>
              </w:rPr>
              <w:t>MARIA ANGELA ALVES DA SILVA</w:t>
            </w:r>
          </w:p>
        </w:tc>
      </w:tr>
      <w:tr w:rsidR="008D58D7" w14:paraId="132742EF"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4AC62A79" w14:textId="2537FDE8" w:rsidR="008D58D7" w:rsidRPr="00E035EA" w:rsidRDefault="008D58D7" w:rsidP="00E035EA">
            <w:pPr>
              <w:jc w:val="left"/>
              <w:rPr>
                <w:rFonts w:cs="Arial"/>
                <w:color w:val="000000"/>
                <w:sz w:val="20"/>
                <w:szCs w:val="20"/>
              </w:rPr>
            </w:pPr>
            <w:r w:rsidRPr="00E035EA">
              <w:rPr>
                <w:rFonts w:cs="Arial"/>
                <w:color w:val="000000"/>
                <w:sz w:val="20"/>
                <w:szCs w:val="20"/>
              </w:rPr>
              <w:t>CPF_CNPJ_AUTOR</w:t>
            </w:r>
          </w:p>
        </w:tc>
        <w:tc>
          <w:tcPr>
            <w:tcW w:w="2103" w:type="pct"/>
            <w:tcBorders>
              <w:top w:val="nil"/>
              <w:left w:val="nil"/>
              <w:bottom w:val="single" w:sz="4" w:space="0" w:color="auto"/>
              <w:right w:val="single" w:sz="4" w:space="0" w:color="auto"/>
            </w:tcBorders>
            <w:shd w:val="clear" w:color="auto" w:fill="auto"/>
            <w:noWrap/>
            <w:vAlign w:val="bottom"/>
            <w:hideMark/>
          </w:tcPr>
          <w:p w14:paraId="2F585061" w14:textId="77777777" w:rsidR="008D58D7" w:rsidRPr="00E035EA" w:rsidRDefault="008D58D7" w:rsidP="00E035EA">
            <w:pPr>
              <w:jc w:val="left"/>
              <w:rPr>
                <w:rFonts w:cs="Arial"/>
                <w:color w:val="000000"/>
                <w:sz w:val="20"/>
                <w:szCs w:val="20"/>
              </w:rPr>
            </w:pPr>
            <w:r w:rsidRPr="00E035EA">
              <w:rPr>
                <w:rFonts w:cs="Arial"/>
                <w:color w:val="000000"/>
                <w:sz w:val="20"/>
                <w:szCs w:val="20"/>
              </w:rPr>
              <w:t>CPF / CNPJ Autor</w:t>
            </w:r>
          </w:p>
        </w:tc>
        <w:tc>
          <w:tcPr>
            <w:tcW w:w="1283" w:type="pct"/>
            <w:tcBorders>
              <w:top w:val="nil"/>
              <w:left w:val="nil"/>
              <w:bottom w:val="single" w:sz="4" w:space="0" w:color="auto"/>
              <w:right w:val="single" w:sz="4" w:space="0" w:color="auto"/>
            </w:tcBorders>
            <w:shd w:val="clear" w:color="auto" w:fill="auto"/>
            <w:noWrap/>
            <w:vAlign w:val="bottom"/>
            <w:hideMark/>
          </w:tcPr>
          <w:p w14:paraId="6A106CB5" w14:textId="77777777" w:rsidR="008D58D7" w:rsidRPr="00E035EA" w:rsidRDefault="008D58D7" w:rsidP="00E035EA">
            <w:pPr>
              <w:jc w:val="left"/>
              <w:rPr>
                <w:rFonts w:cs="Arial"/>
                <w:color w:val="000000"/>
                <w:sz w:val="20"/>
                <w:szCs w:val="20"/>
              </w:rPr>
            </w:pPr>
            <w:r w:rsidRPr="00E035EA">
              <w:rPr>
                <w:rFonts w:cs="Arial"/>
                <w:color w:val="000000"/>
                <w:sz w:val="20"/>
                <w:szCs w:val="20"/>
              </w:rPr>
              <w:t>2746172771</w:t>
            </w:r>
          </w:p>
        </w:tc>
      </w:tr>
      <w:tr w:rsidR="008D58D7" w14:paraId="64BCF79F"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643F82DE" w14:textId="70148578" w:rsidR="008D58D7" w:rsidRPr="00E035EA" w:rsidRDefault="008D58D7" w:rsidP="00E035EA">
            <w:pPr>
              <w:jc w:val="left"/>
              <w:rPr>
                <w:rFonts w:cs="Arial"/>
                <w:color w:val="000000"/>
                <w:sz w:val="20"/>
                <w:szCs w:val="20"/>
              </w:rPr>
            </w:pPr>
            <w:r w:rsidRPr="00E035EA">
              <w:rPr>
                <w:rFonts w:cs="Arial"/>
                <w:color w:val="000000"/>
                <w:sz w:val="20"/>
                <w:szCs w:val="20"/>
              </w:rPr>
              <w:t>TEL_RECLAMADO</w:t>
            </w:r>
          </w:p>
        </w:tc>
        <w:tc>
          <w:tcPr>
            <w:tcW w:w="2103" w:type="pct"/>
            <w:tcBorders>
              <w:top w:val="nil"/>
              <w:left w:val="nil"/>
              <w:bottom w:val="single" w:sz="4" w:space="0" w:color="auto"/>
              <w:right w:val="single" w:sz="4" w:space="0" w:color="auto"/>
            </w:tcBorders>
            <w:shd w:val="clear" w:color="auto" w:fill="auto"/>
            <w:noWrap/>
            <w:vAlign w:val="bottom"/>
            <w:hideMark/>
          </w:tcPr>
          <w:p w14:paraId="738C79C1" w14:textId="77777777" w:rsidR="008D58D7" w:rsidRPr="00E035EA" w:rsidRDefault="008D58D7" w:rsidP="00E035EA">
            <w:pPr>
              <w:jc w:val="left"/>
              <w:rPr>
                <w:rFonts w:cs="Arial"/>
                <w:color w:val="000000"/>
                <w:sz w:val="20"/>
                <w:szCs w:val="20"/>
              </w:rPr>
            </w:pPr>
            <w:r w:rsidRPr="00E035EA">
              <w:rPr>
                <w:rFonts w:cs="Arial"/>
                <w:color w:val="000000"/>
                <w:sz w:val="20"/>
                <w:szCs w:val="20"/>
              </w:rPr>
              <w:t>Telefone Reclamado</w:t>
            </w:r>
          </w:p>
        </w:tc>
        <w:tc>
          <w:tcPr>
            <w:tcW w:w="1283" w:type="pct"/>
            <w:tcBorders>
              <w:top w:val="nil"/>
              <w:left w:val="nil"/>
              <w:bottom w:val="single" w:sz="4" w:space="0" w:color="auto"/>
              <w:right w:val="single" w:sz="4" w:space="0" w:color="auto"/>
            </w:tcBorders>
            <w:shd w:val="clear" w:color="auto" w:fill="auto"/>
            <w:noWrap/>
            <w:vAlign w:val="bottom"/>
            <w:hideMark/>
          </w:tcPr>
          <w:p w14:paraId="6F27CBA9" w14:textId="77777777" w:rsidR="008D58D7" w:rsidRPr="00E035EA" w:rsidRDefault="008D58D7" w:rsidP="00E035EA">
            <w:pPr>
              <w:jc w:val="left"/>
              <w:rPr>
                <w:rFonts w:cs="Arial"/>
                <w:color w:val="000000"/>
                <w:sz w:val="20"/>
                <w:szCs w:val="20"/>
              </w:rPr>
            </w:pPr>
            <w:r w:rsidRPr="00E035EA">
              <w:rPr>
                <w:rFonts w:cs="Arial"/>
                <w:color w:val="000000"/>
                <w:sz w:val="20"/>
                <w:szCs w:val="20"/>
              </w:rPr>
              <w:t> </w:t>
            </w:r>
          </w:p>
        </w:tc>
      </w:tr>
      <w:tr w:rsidR="008D58D7" w14:paraId="19E97FFA"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407477E3" w14:textId="5E5144C7" w:rsidR="008D58D7" w:rsidRPr="00E035EA" w:rsidRDefault="008D58D7" w:rsidP="00E035EA">
            <w:pPr>
              <w:jc w:val="left"/>
              <w:rPr>
                <w:rFonts w:cs="Arial"/>
                <w:color w:val="000000"/>
                <w:sz w:val="20"/>
                <w:szCs w:val="20"/>
              </w:rPr>
            </w:pPr>
            <w:r w:rsidRPr="00E035EA">
              <w:rPr>
                <w:rFonts w:cs="Arial"/>
                <w:color w:val="000000"/>
                <w:sz w:val="20"/>
                <w:szCs w:val="20"/>
              </w:rPr>
              <w:t>MES</w:t>
            </w:r>
          </w:p>
        </w:tc>
        <w:tc>
          <w:tcPr>
            <w:tcW w:w="2103" w:type="pct"/>
            <w:tcBorders>
              <w:top w:val="nil"/>
              <w:left w:val="nil"/>
              <w:bottom w:val="single" w:sz="4" w:space="0" w:color="auto"/>
              <w:right w:val="single" w:sz="4" w:space="0" w:color="auto"/>
            </w:tcBorders>
            <w:shd w:val="clear" w:color="auto" w:fill="auto"/>
            <w:noWrap/>
            <w:vAlign w:val="bottom"/>
            <w:hideMark/>
          </w:tcPr>
          <w:p w14:paraId="4F28133C" w14:textId="77777777" w:rsidR="008D58D7" w:rsidRPr="00E035EA" w:rsidRDefault="008D58D7" w:rsidP="00E035EA">
            <w:pPr>
              <w:jc w:val="left"/>
              <w:rPr>
                <w:rFonts w:cs="Arial"/>
                <w:color w:val="000000"/>
                <w:sz w:val="20"/>
                <w:szCs w:val="20"/>
              </w:rPr>
            </w:pPr>
            <w:r w:rsidRPr="00E035EA">
              <w:rPr>
                <w:rFonts w:cs="Arial"/>
                <w:color w:val="000000"/>
                <w:sz w:val="20"/>
                <w:szCs w:val="20"/>
              </w:rPr>
              <w:t>Mês</w:t>
            </w:r>
          </w:p>
        </w:tc>
        <w:tc>
          <w:tcPr>
            <w:tcW w:w="1283" w:type="pct"/>
            <w:tcBorders>
              <w:top w:val="nil"/>
              <w:left w:val="nil"/>
              <w:bottom w:val="single" w:sz="4" w:space="0" w:color="auto"/>
              <w:right w:val="single" w:sz="4" w:space="0" w:color="auto"/>
            </w:tcBorders>
            <w:shd w:val="clear" w:color="auto" w:fill="auto"/>
            <w:noWrap/>
            <w:vAlign w:val="bottom"/>
            <w:hideMark/>
          </w:tcPr>
          <w:p w14:paraId="4F76C17C" w14:textId="77777777" w:rsidR="008D58D7" w:rsidRPr="00E035EA" w:rsidRDefault="008D58D7" w:rsidP="00E035EA">
            <w:pPr>
              <w:jc w:val="left"/>
              <w:rPr>
                <w:rFonts w:cs="Arial"/>
                <w:color w:val="000000"/>
                <w:sz w:val="20"/>
                <w:szCs w:val="20"/>
              </w:rPr>
            </w:pPr>
            <w:r w:rsidRPr="00E035EA">
              <w:rPr>
                <w:rFonts w:cs="Arial"/>
                <w:color w:val="000000"/>
                <w:sz w:val="20"/>
                <w:szCs w:val="20"/>
              </w:rPr>
              <w:t>2015/08</w:t>
            </w:r>
          </w:p>
        </w:tc>
      </w:tr>
      <w:tr w:rsidR="008D58D7" w14:paraId="5742145A"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2DDF49B3" w14:textId="6EC86D9E" w:rsidR="008D58D7" w:rsidRPr="00E035EA" w:rsidRDefault="008D58D7" w:rsidP="00E035EA">
            <w:pPr>
              <w:jc w:val="left"/>
              <w:rPr>
                <w:rFonts w:cs="Arial"/>
                <w:color w:val="000000"/>
                <w:sz w:val="20"/>
                <w:szCs w:val="20"/>
              </w:rPr>
            </w:pPr>
            <w:r w:rsidRPr="00E035EA">
              <w:rPr>
                <w:rFonts w:cs="Arial"/>
                <w:color w:val="000000"/>
                <w:sz w:val="20"/>
                <w:szCs w:val="20"/>
              </w:rPr>
              <w:t>NU_PROTOCOLO_JURIDICO_SIST_ORI</w:t>
            </w:r>
          </w:p>
        </w:tc>
        <w:tc>
          <w:tcPr>
            <w:tcW w:w="2103" w:type="pct"/>
            <w:tcBorders>
              <w:top w:val="nil"/>
              <w:left w:val="nil"/>
              <w:bottom w:val="single" w:sz="4" w:space="0" w:color="auto"/>
              <w:right w:val="single" w:sz="4" w:space="0" w:color="auto"/>
            </w:tcBorders>
            <w:shd w:val="clear" w:color="auto" w:fill="auto"/>
            <w:noWrap/>
            <w:vAlign w:val="bottom"/>
            <w:hideMark/>
          </w:tcPr>
          <w:p w14:paraId="6A1B347D" w14:textId="77777777" w:rsidR="008D58D7" w:rsidRPr="00E035EA" w:rsidRDefault="008D58D7" w:rsidP="00E035EA">
            <w:pPr>
              <w:jc w:val="left"/>
              <w:rPr>
                <w:rFonts w:cs="Arial"/>
                <w:color w:val="000000"/>
                <w:sz w:val="20"/>
                <w:szCs w:val="20"/>
              </w:rPr>
            </w:pPr>
            <w:r w:rsidRPr="00E035EA">
              <w:rPr>
                <w:rFonts w:cs="Arial"/>
                <w:color w:val="000000"/>
                <w:sz w:val="20"/>
                <w:szCs w:val="20"/>
              </w:rPr>
              <w:t>Número do Protocolo Juridico do sistema de Origem</w:t>
            </w:r>
          </w:p>
        </w:tc>
        <w:tc>
          <w:tcPr>
            <w:tcW w:w="1283" w:type="pct"/>
            <w:tcBorders>
              <w:top w:val="nil"/>
              <w:left w:val="nil"/>
              <w:bottom w:val="single" w:sz="4" w:space="0" w:color="auto"/>
              <w:right w:val="single" w:sz="4" w:space="0" w:color="auto"/>
            </w:tcBorders>
            <w:shd w:val="clear" w:color="auto" w:fill="auto"/>
            <w:noWrap/>
            <w:vAlign w:val="bottom"/>
            <w:hideMark/>
          </w:tcPr>
          <w:p w14:paraId="30B97ECC" w14:textId="77777777" w:rsidR="008D58D7" w:rsidRPr="00E035EA" w:rsidRDefault="008D58D7" w:rsidP="00E035EA">
            <w:pPr>
              <w:jc w:val="left"/>
              <w:rPr>
                <w:rFonts w:cs="Arial"/>
                <w:color w:val="000000"/>
                <w:sz w:val="20"/>
                <w:szCs w:val="20"/>
              </w:rPr>
            </w:pPr>
            <w:r w:rsidRPr="00E035EA">
              <w:rPr>
                <w:rFonts w:cs="Arial"/>
                <w:color w:val="000000"/>
                <w:sz w:val="20"/>
                <w:szCs w:val="20"/>
              </w:rPr>
              <w:t> </w:t>
            </w:r>
          </w:p>
        </w:tc>
      </w:tr>
      <w:tr w:rsidR="008D58D7" w14:paraId="452B8C55"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1D139C09" w14:textId="1A2232BF" w:rsidR="008D58D7" w:rsidRPr="00E035EA" w:rsidRDefault="008D58D7" w:rsidP="00E035EA">
            <w:pPr>
              <w:jc w:val="left"/>
              <w:rPr>
                <w:rFonts w:cs="Arial"/>
                <w:color w:val="000000"/>
                <w:sz w:val="20"/>
                <w:szCs w:val="20"/>
              </w:rPr>
            </w:pPr>
            <w:r w:rsidRPr="00E035EA">
              <w:rPr>
                <w:rFonts w:cs="Arial"/>
                <w:color w:val="000000"/>
                <w:sz w:val="20"/>
                <w:szCs w:val="20"/>
              </w:rPr>
              <w:t>TIPO_CPF_CNPJ</w:t>
            </w:r>
          </w:p>
        </w:tc>
        <w:tc>
          <w:tcPr>
            <w:tcW w:w="2103" w:type="pct"/>
            <w:tcBorders>
              <w:top w:val="nil"/>
              <w:left w:val="nil"/>
              <w:bottom w:val="single" w:sz="4" w:space="0" w:color="auto"/>
              <w:right w:val="single" w:sz="4" w:space="0" w:color="auto"/>
            </w:tcBorders>
            <w:shd w:val="clear" w:color="auto" w:fill="auto"/>
            <w:noWrap/>
            <w:vAlign w:val="bottom"/>
            <w:hideMark/>
          </w:tcPr>
          <w:p w14:paraId="1455C8DC" w14:textId="77777777" w:rsidR="008D58D7" w:rsidRPr="00E035EA" w:rsidRDefault="008D58D7" w:rsidP="00E035EA">
            <w:pPr>
              <w:jc w:val="left"/>
              <w:rPr>
                <w:rFonts w:cs="Arial"/>
                <w:color w:val="000000"/>
                <w:sz w:val="20"/>
                <w:szCs w:val="20"/>
              </w:rPr>
            </w:pPr>
            <w:r w:rsidRPr="00E035EA">
              <w:rPr>
                <w:rFonts w:cs="Arial"/>
                <w:color w:val="000000"/>
                <w:sz w:val="20"/>
                <w:szCs w:val="20"/>
              </w:rPr>
              <w:t>Tipo do documento CPF Ou CNPJ</w:t>
            </w:r>
          </w:p>
        </w:tc>
        <w:tc>
          <w:tcPr>
            <w:tcW w:w="1283" w:type="pct"/>
            <w:tcBorders>
              <w:top w:val="nil"/>
              <w:left w:val="nil"/>
              <w:bottom w:val="single" w:sz="4" w:space="0" w:color="auto"/>
              <w:right w:val="single" w:sz="4" w:space="0" w:color="auto"/>
            </w:tcBorders>
            <w:shd w:val="clear" w:color="auto" w:fill="auto"/>
            <w:noWrap/>
            <w:vAlign w:val="bottom"/>
            <w:hideMark/>
          </w:tcPr>
          <w:p w14:paraId="3A074D41" w14:textId="77777777" w:rsidR="008D58D7" w:rsidRPr="00E035EA" w:rsidRDefault="008D58D7" w:rsidP="00E035EA">
            <w:pPr>
              <w:jc w:val="left"/>
              <w:rPr>
                <w:rFonts w:cs="Arial"/>
                <w:color w:val="000000"/>
                <w:sz w:val="20"/>
                <w:szCs w:val="20"/>
              </w:rPr>
            </w:pPr>
            <w:r w:rsidRPr="00E035EA">
              <w:rPr>
                <w:rFonts w:cs="Arial"/>
                <w:color w:val="000000"/>
                <w:sz w:val="20"/>
                <w:szCs w:val="20"/>
              </w:rPr>
              <w:t>11</w:t>
            </w:r>
          </w:p>
        </w:tc>
      </w:tr>
      <w:tr w:rsidR="008D58D7" w14:paraId="5BF5A41B"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32B36AED" w14:textId="2D01960A" w:rsidR="008D58D7" w:rsidRPr="00E035EA" w:rsidRDefault="008D58D7" w:rsidP="00E035EA">
            <w:pPr>
              <w:jc w:val="left"/>
              <w:rPr>
                <w:rFonts w:cs="Arial"/>
                <w:color w:val="000000"/>
                <w:sz w:val="20"/>
                <w:szCs w:val="20"/>
              </w:rPr>
            </w:pPr>
            <w:r w:rsidRPr="00E035EA">
              <w:rPr>
                <w:rFonts w:cs="Arial"/>
                <w:color w:val="000000"/>
                <w:sz w:val="20"/>
                <w:szCs w:val="20"/>
              </w:rPr>
              <w:t>PRODUTO</w:t>
            </w:r>
          </w:p>
        </w:tc>
        <w:tc>
          <w:tcPr>
            <w:tcW w:w="2103" w:type="pct"/>
            <w:tcBorders>
              <w:top w:val="nil"/>
              <w:left w:val="nil"/>
              <w:bottom w:val="single" w:sz="4" w:space="0" w:color="auto"/>
              <w:right w:val="single" w:sz="4" w:space="0" w:color="auto"/>
            </w:tcBorders>
            <w:shd w:val="clear" w:color="auto" w:fill="auto"/>
            <w:noWrap/>
            <w:vAlign w:val="bottom"/>
            <w:hideMark/>
          </w:tcPr>
          <w:p w14:paraId="2819DBF8" w14:textId="77777777" w:rsidR="008D58D7" w:rsidRPr="00E035EA" w:rsidRDefault="008D58D7" w:rsidP="00E035EA">
            <w:pPr>
              <w:jc w:val="left"/>
              <w:rPr>
                <w:rFonts w:cs="Arial"/>
                <w:color w:val="000000"/>
                <w:sz w:val="20"/>
                <w:szCs w:val="20"/>
              </w:rPr>
            </w:pPr>
            <w:r w:rsidRPr="00E035EA">
              <w:rPr>
                <w:rFonts w:cs="Arial"/>
                <w:color w:val="000000"/>
                <w:sz w:val="20"/>
                <w:szCs w:val="20"/>
              </w:rPr>
              <w:t>Produto</w:t>
            </w:r>
          </w:p>
        </w:tc>
        <w:tc>
          <w:tcPr>
            <w:tcW w:w="1283" w:type="pct"/>
            <w:tcBorders>
              <w:top w:val="nil"/>
              <w:left w:val="nil"/>
              <w:bottom w:val="single" w:sz="4" w:space="0" w:color="auto"/>
              <w:right w:val="single" w:sz="4" w:space="0" w:color="auto"/>
            </w:tcBorders>
            <w:shd w:val="clear" w:color="auto" w:fill="auto"/>
            <w:noWrap/>
            <w:vAlign w:val="bottom"/>
            <w:hideMark/>
          </w:tcPr>
          <w:p w14:paraId="031872B8" w14:textId="77777777" w:rsidR="008D58D7" w:rsidRPr="00E035EA" w:rsidRDefault="008D58D7" w:rsidP="00E035EA">
            <w:pPr>
              <w:jc w:val="left"/>
              <w:rPr>
                <w:rFonts w:cs="Arial"/>
                <w:color w:val="000000"/>
                <w:sz w:val="20"/>
                <w:szCs w:val="20"/>
              </w:rPr>
            </w:pPr>
            <w:r w:rsidRPr="00E035EA">
              <w:rPr>
                <w:rFonts w:cs="Arial"/>
                <w:color w:val="000000"/>
                <w:sz w:val="20"/>
                <w:szCs w:val="20"/>
              </w:rPr>
              <w:t>TV</w:t>
            </w:r>
          </w:p>
        </w:tc>
      </w:tr>
      <w:tr w:rsidR="008D58D7" w14:paraId="7724FACC" w14:textId="77777777" w:rsidTr="008D58D7">
        <w:trPr>
          <w:trHeight w:val="300"/>
        </w:trPr>
        <w:tc>
          <w:tcPr>
            <w:tcW w:w="1614" w:type="pct"/>
            <w:tcBorders>
              <w:top w:val="nil"/>
              <w:left w:val="single" w:sz="4" w:space="0" w:color="auto"/>
              <w:bottom w:val="single" w:sz="4" w:space="0" w:color="auto"/>
              <w:right w:val="single" w:sz="4" w:space="0" w:color="auto"/>
            </w:tcBorders>
            <w:shd w:val="clear" w:color="auto" w:fill="auto"/>
            <w:noWrap/>
            <w:vAlign w:val="bottom"/>
            <w:hideMark/>
          </w:tcPr>
          <w:p w14:paraId="79A5808A" w14:textId="30E5D081" w:rsidR="008D58D7" w:rsidRPr="00E035EA" w:rsidRDefault="008D58D7" w:rsidP="00E035EA">
            <w:pPr>
              <w:jc w:val="left"/>
              <w:rPr>
                <w:rFonts w:cs="Arial"/>
                <w:color w:val="000000"/>
                <w:sz w:val="20"/>
                <w:szCs w:val="20"/>
              </w:rPr>
            </w:pPr>
            <w:r w:rsidRPr="00E035EA">
              <w:rPr>
                <w:rFonts w:cs="Arial"/>
                <w:color w:val="000000"/>
                <w:sz w:val="20"/>
                <w:szCs w:val="20"/>
              </w:rPr>
              <w:t>CONTRATO</w:t>
            </w:r>
          </w:p>
        </w:tc>
        <w:tc>
          <w:tcPr>
            <w:tcW w:w="2103" w:type="pct"/>
            <w:tcBorders>
              <w:top w:val="nil"/>
              <w:left w:val="nil"/>
              <w:bottom w:val="single" w:sz="4" w:space="0" w:color="auto"/>
              <w:right w:val="single" w:sz="4" w:space="0" w:color="auto"/>
            </w:tcBorders>
            <w:shd w:val="clear" w:color="auto" w:fill="auto"/>
            <w:noWrap/>
            <w:vAlign w:val="bottom"/>
            <w:hideMark/>
          </w:tcPr>
          <w:p w14:paraId="5D413214" w14:textId="77777777" w:rsidR="008D58D7" w:rsidRPr="00E035EA" w:rsidRDefault="008D58D7" w:rsidP="00E035EA">
            <w:pPr>
              <w:jc w:val="left"/>
              <w:rPr>
                <w:rFonts w:cs="Arial"/>
                <w:color w:val="000000"/>
                <w:sz w:val="20"/>
                <w:szCs w:val="20"/>
              </w:rPr>
            </w:pPr>
            <w:r w:rsidRPr="00E035EA">
              <w:rPr>
                <w:rFonts w:cs="Arial"/>
                <w:color w:val="000000"/>
                <w:sz w:val="20"/>
                <w:szCs w:val="20"/>
              </w:rPr>
              <w:t>Contrato</w:t>
            </w:r>
          </w:p>
        </w:tc>
        <w:tc>
          <w:tcPr>
            <w:tcW w:w="1283" w:type="pct"/>
            <w:tcBorders>
              <w:top w:val="nil"/>
              <w:left w:val="nil"/>
              <w:bottom w:val="single" w:sz="4" w:space="0" w:color="auto"/>
              <w:right w:val="single" w:sz="4" w:space="0" w:color="auto"/>
            </w:tcBorders>
            <w:shd w:val="clear" w:color="auto" w:fill="auto"/>
            <w:noWrap/>
            <w:vAlign w:val="bottom"/>
            <w:hideMark/>
          </w:tcPr>
          <w:p w14:paraId="292B2486" w14:textId="77777777" w:rsidR="008D58D7" w:rsidRPr="00E035EA" w:rsidRDefault="008D58D7" w:rsidP="00E035EA">
            <w:pPr>
              <w:jc w:val="left"/>
              <w:rPr>
                <w:rFonts w:cs="Arial"/>
                <w:color w:val="000000"/>
                <w:sz w:val="20"/>
                <w:szCs w:val="20"/>
              </w:rPr>
            </w:pPr>
            <w:r w:rsidRPr="00E035EA">
              <w:rPr>
                <w:rFonts w:cs="Arial"/>
                <w:color w:val="000000"/>
                <w:sz w:val="20"/>
                <w:szCs w:val="20"/>
              </w:rPr>
              <w:t>65468721</w:t>
            </w:r>
          </w:p>
        </w:tc>
      </w:tr>
    </w:tbl>
    <w:p w14:paraId="07FA34A0" w14:textId="77777777" w:rsidR="008D58D7" w:rsidRDefault="008D58D7" w:rsidP="00C01C97">
      <w:pPr>
        <w:rPr>
          <w:rFonts w:cs="Arial"/>
        </w:rPr>
      </w:pPr>
    </w:p>
    <w:p w14:paraId="6D7F67E3" w14:textId="77777777" w:rsidR="009F6C6A" w:rsidRDefault="009F6C6A" w:rsidP="00C01C97">
      <w:pPr>
        <w:rPr>
          <w:rFonts w:cs="Arial"/>
        </w:rPr>
      </w:pPr>
    </w:p>
    <w:p w14:paraId="4BC1543E" w14:textId="77777777" w:rsidR="009F6C6A" w:rsidRDefault="009F6C6A" w:rsidP="00C01C97">
      <w:pPr>
        <w:rPr>
          <w:rFonts w:cs="Arial"/>
        </w:rPr>
      </w:pPr>
    </w:p>
    <w:p w14:paraId="52C9B433" w14:textId="77777777" w:rsidR="009F6C6A" w:rsidRDefault="009F6C6A" w:rsidP="00C01C97">
      <w:pPr>
        <w:rPr>
          <w:rFonts w:cs="Arial"/>
        </w:rPr>
      </w:pPr>
    </w:p>
    <w:p w14:paraId="1F12F507" w14:textId="77777777" w:rsidR="009F6C6A" w:rsidRDefault="009F6C6A" w:rsidP="00C01C97">
      <w:pPr>
        <w:rPr>
          <w:rFonts w:cs="Arial"/>
        </w:rPr>
      </w:pPr>
    </w:p>
    <w:p w14:paraId="354EC19E" w14:textId="77777777" w:rsidR="009F6C6A" w:rsidRDefault="009F6C6A" w:rsidP="00C01C97">
      <w:pPr>
        <w:rPr>
          <w:rFonts w:cs="Arial"/>
        </w:rPr>
      </w:pPr>
    </w:p>
    <w:p w14:paraId="2966AD75" w14:textId="77777777" w:rsidR="009F6C6A" w:rsidRDefault="009F6C6A" w:rsidP="00C01C97">
      <w:pPr>
        <w:rPr>
          <w:rFonts w:cs="Arial"/>
        </w:rPr>
      </w:pPr>
    </w:p>
    <w:p w14:paraId="631919EC" w14:textId="77777777" w:rsidR="009F6C6A" w:rsidRDefault="009F6C6A" w:rsidP="00C01C97">
      <w:pPr>
        <w:rPr>
          <w:rFonts w:cs="Arial"/>
        </w:rPr>
      </w:pPr>
    </w:p>
    <w:p w14:paraId="55046A52" w14:textId="77777777" w:rsidR="009F6C6A" w:rsidRDefault="009F6C6A" w:rsidP="00C01C97">
      <w:pPr>
        <w:rPr>
          <w:rFonts w:cs="Arial"/>
        </w:rPr>
      </w:pPr>
    </w:p>
    <w:p w14:paraId="256FA1BC" w14:textId="77777777" w:rsidR="009F6C6A" w:rsidRPr="00153785" w:rsidRDefault="009F6C6A" w:rsidP="00C01C97">
      <w:pPr>
        <w:rPr>
          <w:rFonts w:cs="Arial"/>
        </w:rPr>
      </w:pPr>
    </w:p>
    <w:p w14:paraId="031A7507" w14:textId="77777777" w:rsidR="002565DA" w:rsidRPr="00153785" w:rsidRDefault="002565DA" w:rsidP="00C01C97">
      <w:pPr>
        <w:pStyle w:val="Heading5"/>
      </w:pPr>
      <w:r w:rsidRPr="00153785">
        <w:lastRenderedPageBreak/>
        <w:t>Tabela de destino</w:t>
      </w:r>
    </w:p>
    <w:p w14:paraId="2908496A" w14:textId="77777777" w:rsidR="002565DA" w:rsidRPr="00153785" w:rsidRDefault="002565DA" w:rsidP="002565DA">
      <w:pPr>
        <w:rPr>
          <w:rFonts w:cs="Arial"/>
        </w:rPr>
      </w:pPr>
    </w:p>
    <w:p w14:paraId="3DF52002" w14:textId="5B703918" w:rsidR="002565DA" w:rsidRDefault="002565DA" w:rsidP="002565DA">
      <w:pPr>
        <w:rPr>
          <w:rFonts w:cs="Arial"/>
        </w:rPr>
      </w:pPr>
      <w:r>
        <w:rPr>
          <w:rFonts w:cs="Arial"/>
        </w:rPr>
        <w:t xml:space="preserve">Nome: </w:t>
      </w:r>
      <w:r w:rsidR="00935D86">
        <w:rPr>
          <w:rFonts w:cs="Arial"/>
        </w:rPr>
        <w:t>FMS_T_</w:t>
      </w:r>
      <w:r w:rsidR="00E02285">
        <w:rPr>
          <w:rFonts w:cs="Arial"/>
        </w:rPr>
        <w:t>JEC</w:t>
      </w:r>
    </w:p>
    <w:p w14:paraId="156625C6" w14:textId="77777777" w:rsidR="003D5A25" w:rsidRDefault="003D5A25" w:rsidP="002565DA">
      <w:pPr>
        <w:rPr>
          <w:rFonts w:cs="Arial"/>
        </w:rPr>
      </w:pPr>
    </w:p>
    <w:tbl>
      <w:tblPr>
        <w:tblW w:w="5011" w:type="pct"/>
        <w:tblLayout w:type="fixed"/>
        <w:tblCellMar>
          <w:left w:w="70" w:type="dxa"/>
          <w:right w:w="70" w:type="dxa"/>
        </w:tblCellMar>
        <w:tblLook w:val="04A0" w:firstRow="1" w:lastRow="0" w:firstColumn="1" w:lastColumn="0" w:noHBand="0" w:noVBand="1"/>
      </w:tblPr>
      <w:tblGrid>
        <w:gridCol w:w="2212"/>
        <w:gridCol w:w="762"/>
        <w:gridCol w:w="838"/>
        <w:gridCol w:w="640"/>
        <w:gridCol w:w="529"/>
        <w:gridCol w:w="2125"/>
        <w:gridCol w:w="3112"/>
      </w:tblGrid>
      <w:tr w:rsidR="003D5A25" w:rsidRPr="003D5A25" w14:paraId="3950A674" w14:textId="77777777" w:rsidTr="00BE1048">
        <w:trPr>
          <w:trHeight w:val="450"/>
        </w:trPr>
        <w:tc>
          <w:tcPr>
            <w:tcW w:w="1082"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63A5B310"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Campo</w:t>
            </w:r>
          </w:p>
        </w:tc>
        <w:tc>
          <w:tcPr>
            <w:tcW w:w="373" w:type="pct"/>
            <w:tcBorders>
              <w:top w:val="single" w:sz="4" w:space="0" w:color="auto"/>
              <w:left w:val="nil"/>
              <w:bottom w:val="single" w:sz="4" w:space="0" w:color="auto"/>
              <w:right w:val="single" w:sz="4" w:space="0" w:color="auto"/>
            </w:tcBorders>
            <w:shd w:val="clear" w:color="000000" w:fill="808080"/>
            <w:vAlign w:val="center"/>
            <w:hideMark/>
          </w:tcPr>
          <w:p w14:paraId="66D3697E"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Tipo</w:t>
            </w:r>
          </w:p>
        </w:tc>
        <w:tc>
          <w:tcPr>
            <w:tcW w:w="410" w:type="pct"/>
            <w:tcBorders>
              <w:top w:val="single" w:sz="4" w:space="0" w:color="auto"/>
              <w:left w:val="nil"/>
              <w:bottom w:val="single" w:sz="4" w:space="0" w:color="auto"/>
              <w:right w:val="single" w:sz="4" w:space="0" w:color="auto"/>
            </w:tcBorders>
            <w:shd w:val="clear" w:color="000000" w:fill="808080"/>
            <w:vAlign w:val="center"/>
            <w:hideMark/>
          </w:tcPr>
          <w:p w14:paraId="5782EA34"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Tamanho</w:t>
            </w:r>
          </w:p>
        </w:tc>
        <w:tc>
          <w:tcPr>
            <w:tcW w:w="313" w:type="pct"/>
            <w:tcBorders>
              <w:top w:val="single" w:sz="4" w:space="0" w:color="auto"/>
              <w:left w:val="nil"/>
              <w:bottom w:val="single" w:sz="4" w:space="0" w:color="auto"/>
              <w:right w:val="single" w:sz="4" w:space="0" w:color="auto"/>
            </w:tcBorders>
            <w:shd w:val="clear" w:color="000000" w:fill="808080"/>
            <w:vAlign w:val="center"/>
            <w:hideMark/>
          </w:tcPr>
          <w:p w14:paraId="545FA827"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Chave</w:t>
            </w:r>
          </w:p>
        </w:tc>
        <w:tc>
          <w:tcPr>
            <w:tcW w:w="259" w:type="pct"/>
            <w:tcBorders>
              <w:top w:val="single" w:sz="4" w:space="0" w:color="auto"/>
              <w:left w:val="nil"/>
              <w:bottom w:val="single" w:sz="4" w:space="0" w:color="auto"/>
              <w:right w:val="single" w:sz="4" w:space="0" w:color="auto"/>
            </w:tcBorders>
            <w:shd w:val="clear" w:color="000000" w:fill="808080"/>
            <w:vAlign w:val="center"/>
            <w:hideMark/>
          </w:tcPr>
          <w:p w14:paraId="74C2C325"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Nulo</w:t>
            </w:r>
          </w:p>
        </w:tc>
        <w:tc>
          <w:tcPr>
            <w:tcW w:w="1040" w:type="pct"/>
            <w:tcBorders>
              <w:top w:val="single" w:sz="4" w:space="0" w:color="auto"/>
              <w:left w:val="nil"/>
              <w:bottom w:val="single" w:sz="4" w:space="0" w:color="auto"/>
              <w:right w:val="single" w:sz="4" w:space="0" w:color="auto"/>
            </w:tcBorders>
            <w:shd w:val="clear" w:color="000000" w:fill="808080"/>
            <w:vAlign w:val="center"/>
            <w:hideMark/>
          </w:tcPr>
          <w:p w14:paraId="6EC5609E"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Regra para armazenamento</w:t>
            </w:r>
          </w:p>
        </w:tc>
        <w:tc>
          <w:tcPr>
            <w:tcW w:w="1523" w:type="pct"/>
            <w:tcBorders>
              <w:top w:val="single" w:sz="4" w:space="0" w:color="auto"/>
              <w:left w:val="nil"/>
              <w:bottom w:val="single" w:sz="4" w:space="0" w:color="auto"/>
              <w:right w:val="single" w:sz="4" w:space="0" w:color="auto"/>
            </w:tcBorders>
            <w:shd w:val="clear" w:color="000000" w:fill="808080"/>
            <w:vAlign w:val="center"/>
            <w:hideMark/>
          </w:tcPr>
          <w:p w14:paraId="2518891B" w14:textId="77777777" w:rsidR="003D5A25" w:rsidRPr="003D5A25" w:rsidRDefault="003D5A25" w:rsidP="003D5A25">
            <w:pPr>
              <w:jc w:val="center"/>
              <w:rPr>
                <w:rFonts w:cs="Arial"/>
                <w:b/>
                <w:bCs/>
                <w:color w:val="FFFFFF"/>
                <w:sz w:val="14"/>
                <w:szCs w:val="14"/>
              </w:rPr>
            </w:pPr>
            <w:r w:rsidRPr="003D5A25">
              <w:rPr>
                <w:rFonts w:cs="Arial"/>
                <w:b/>
                <w:bCs/>
                <w:color w:val="FFFFFF"/>
                <w:sz w:val="14"/>
                <w:szCs w:val="14"/>
              </w:rPr>
              <w:t>Comentários</w:t>
            </w:r>
          </w:p>
        </w:tc>
      </w:tr>
      <w:tr w:rsidR="003D5A25" w:rsidRPr="003D5A25" w14:paraId="2328C204"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660E7B37" w14:textId="77777777" w:rsidR="003D5A25" w:rsidRPr="003D5A25" w:rsidRDefault="003D5A25" w:rsidP="0083429F">
            <w:pPr>
              <w:jc w:val="left"/>
              <w:rPr>
                <w:rFonts w:cs="Arial"/>
                <w:sz w:val="14"/>
                <w:szCs w:val="14"/>
              </w:rPr>
            </w:pPr>
            <w:r w:rsidRPr="003D5A25">
              <w:rPr>
                <w:rFonts w:cs="Arial"/>
                <w:sz w:val="14"/>
                <w:szCs w:val="14"/>
              </w:rPr>
              <w:t>DATA_REFERENCIA</w:t>
            </w:r>
          </w:p>
        </w:tc>
        <w:tc>
          <w:tcPr>
            <w:tcW w:w="373" w:type="pct"/>
            <w:tcBorders>
              <w:top w:val="nil"/>
              <w:left w:val="nil"/>
              <w:bottom w:val="single" w:sz="4" w:space="0" w:color="auto"/>
              <w:right w:val="single" w:sz="4" w:space="0" w:color="auto"/>
            </w:tcBorders>
            <w:shd w:val="clear" w:color="000000" w:fill="F2F2F2"/>
            <w:noWrap/>
            <w:vAlign w:val="center"/>
            <w:hideMark/>
          </w:tcPr>
          <w:p w14:paraId="5499ED55" w14:textId="0F6F0D2D" w:rsidR="003D5A25" w:rsidRPr="003D5A25" w:rsidRDefault="0083429F" w:rsidP="0083429F">
            <w:pPr>
              <w:jc w:val="center"/>
              <w:rPr>
                <w:rFonts w:cs="Arial"/>
                <w:sz w:val="14"/>
                <w:szCs w:val="14"/>
              </w:rPr>
            </w:pPr>
            <w:r>
              <w:rPr>
                <w:rFonts w:cs="Arial"/>
                <w:sz w:val="14"/>
                <w:szCs w:val="14"/>
              </w:rPr>
              <w:t>Date</w:t>
            </w:r>
          </w:p>
        </w:tc>
        <w:tc>
          <w:tcPr>
            <w:tcW w:w="410" w:type="pct"/>
            <w:tcBorders>
              <w:top w:val="nil"/>
              <w:left w:val="nil"/>
              <w:bottom w:val="single" w:sz="4" w:space="0" w:color="auto"/>
              <w:right w:val="single" w:sz="4" w:space="0" w:color="auto"/>
            </w:tcBorders>
            <w:shd w:val="clear" w:color="000000" w:fill="F2F2F2"/>
            <w:noWrap/>
            <w:vAlign w:val="center"/>
            <w:hideMark/>
          </w:tcPr>
          <w:p w14:paraId="3032B57D" w14:textId="25E81F2B" w:rsidR="003D5A25" w:rsidRPr="003D5A25" w:rsidRDefault="003D5A25" w:rsidP="0083429F">
            <w:pPr>
              <w:jc w:val="center"/>
              <w:rPr>
                <w:rFonts w:cs="Arial"/>
                <w:sz w:val="14"/>
                <w:szCs w:val="14"/>
              </w:rPr>
            </w:pPr>
          </w:p>
        </w:tc>
        <w:tc>
          <w:tcPr>
            <w:tcW w:w="313" w:type="pct"/>
            <w:tcBorders>
              <w:top w:val="nil"/>
              <w:left w:val="nil"/>
              <w:bottom w:val="single" w:sz="4" w:space="0" w:color="auto"/>
              <w:right w:val="single" w:sz="4" w:space="0" w:color="auto"/>
            </w:tcBorders>
            <w:shd w:val="clear" w:color="000000" w:fill="F2F2F2"/>
            <w:noWrap/>
            <w:vAlign w:val="center"/>
            <w:hideMark/>
          </w:tcPr>
          <w:p w14:paraId="24694D8F" w14:textId="77777777"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76D135EC"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noWrap/>
            <w:vAlign w:val="bottom"/>
            <w:hideMark/>
          </w:tcPr>
          <w:p w14:paraId="530E89CE" w14:textId="77777777" w:rsidR="003D5A25" w:rsidRPr="003D5A25" w:rsidRDefault="003D5A25" w:rsidP="003D5A25">
            <w:pPr>
              <w:jc w:val="left"/>
              <w:rPr>
                <w:rFonts w:cs="Arial"/>
                <w:sz w:val="14"/>
                <w:szCs w:val="14"/>
              </w:rPr>
            </w:pPr>
            <w:r w:rsidRPr="003D5A25">
              <w:rPr>
                <w:rFonts w:cs="Arial"/>
                <w:sz w:val="14"/>
                <w:szCs w:val="14"/>
              </w:rPr>
              <w:t>DATA_CADASTRO</w:t>
            </w:r>
          </w:p>
        </w:tc>
        <w:tc>
          <w:tcPr>
            <w:tcW w:w="1523" w:type="pct"/>
            <w:tcBorders>
              <w:top w:val="nil"/>
              <w:left w:val="nil"/>
              <w:bottom w:val="single" w:sz="4" w:space="0" w:color="auto"/>
              <w:right w:val="single" w:sz="4" w:space="0" w:color="auto"/>
            </w:tcBorders>
            <w:shd w:val="clear" w:color="auto" w:fill="auto"/>
            <w:vAlign w:val="center"/>
            <w:hideMark/>
          </w:tcPr>
          <w:p w14:paraId="6FC99367" w14:textId="7AF0217E" w:rsidR="003D5A25" w:rsidRPr="003D5A25" w:rsidRDefault="00407B43" w:rsidP="00407B43">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DATA</w:t>
              </w:r>
            </w:hyperlink>
          </w:p>
        </w:tc>
      </w:tr>
      <w:tr w:rsidR="003D5A25" w:rsidRPr="003D5A25" w14:paraId="431891D5"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6DA7E6FF" w14:textId="77777777" w:rsidR="003D5A25" w:rsidRPr="003D5A25" w:rsidRDefault="003D5A25" w:rsidP="0083429F">
            <w:pPr>
              <w:jc w:val="left"/>
              <w:rPr>
                <w:rFonts w:cs="Arial"/>
                <w:sz w:val="14"/>
                <w:szCs w:val="14"/>
              </w:rPr>
            </w:pPr>
            <w:r w:rsidRPr="003D5A25">
              <w:rPr>
                <w:rFonts w:cs="Arial"/>
                <w:sz w:val="14"/>
                <w:szCs w:val="14"/>
              </w:rPr>
              <w:t>CPF_CNPJ</w:t>
            </w:r>
          </w:p>
        </w:tc>
        <w:tc>
          <w:tcPr>
            <w:tcW w:w="373" w:type="pct"/>
            <w:tcBorders>
              <w:top w:val="nil"/>
              <w:left w:val="nil"/>
              <w:bottom w:val="single" w:sz="4" w:space="0" w:color="auto"/>
              <w:right w:val="single" w:sz="4" w:space="0" w:color="auto"/>
            </w:tcBorders>
            <w:shd w:val="clear" w:color="000000" w:fill="F2F2F2"/>
            <w:noWrap/>
            <w:vAlign w:val="center"/>
            <w:hideMark/>
          </w:tcPr>
          <w:p w14:paraId="5D55B2C8"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3BB87D18" w14:textId="77777777" w:rsidR="003D5A25" w:rsidRPr="003D5A25" w:rsidRDefault="003D5A25" w:rsidP="0083429F">
            <w:pPr>
              <w:jc w:val="center"/>
              <w:rPr>
                <w:rFonts w:cs="Arial"/>
                <w:sz w:val="14"/>
                <w:szCs w:val="14"/>
              </w:rPr>
            </w:pPr>
            <w:r w:rsidRPr="003D5A25">
              <w:rPr>
                <w:rFonts w:cs="Arial"/>
                <w:sz w:val="14"/>
                <w:szCs w:val="14"/>
              </w:rPr>
              <w:t>30</w:t>
            </w:r>
          </w:p>
        </w:tc>
        <w:tc>
          <w:tcPr>
            <w:tcW w:w="313" w:type="pct"/>
            <w:tcBorders>
              <w:top w:val="nil"/>
              <w:left w:val="nil"/>
              <w:bottom w:val="single" w:sz="4" w:space="0" w:color="auto"/>
              <w:right w:val="single" w:sz="4" w:space="0" w:color="auto"/>
            </w:tcBorders>
            <w:shd w:val="clear" w:color="auto" w:fill="F2F2F2" w:themeFill="background1" w:themeFillShade="F2"/>
            <w:noWrap/>
            <w:vAlign w:val="center"/>
            <w:hideMark/>
          </w:tcPr>
          <w:p w14:paraId="2FA3E4C6" w14:textId="48B6BFC7" w:rsidR="003D5A25" w:rsidRPr="0083429F" w:rsidRDefault="0083429F" w:rsidP="0083429F">
            <w:pPr>
              <w:jc w:val="center"/>
              <w:rPr>
                <w:rFonts w:cs="Arial"/>
                <w:bCs/>
                <w:sz w:val="14"/>
                <w:szCs w:val="14"/>
              </w:rPr>
            </w:pPr>
            <w:r w:rsidRPr="0083429F">
              <w:rPr>
                <w:rFonts w:cs="Arial"/>
                <w:bCs/>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3D8C5EB7" w14:textId="37CBEA9C" w:rsidR="003D5A25" w:rsidRPr="003D5A25" w:rsidRDefault="0083429F" w:rsidP="0083429F">
            <w:pPr>
              <w:jc w:val="center"/>
              <w:rPr>
                <w:rFonts w:cs="Arial"/>
                <w:sz w:val="14"/>
                <w:szCs w:val="14"/>
              </w:rPr>
            </w:pPr>
            <w:r>
              <w:rPr>
                <w:rFonts w:cs="Arial"/>
                <w:sz w:val="14"/>
                <w:szCs w:val="14"/>
              </w:rPr>
              <w:t>N</w:t>
            </w:r>
          </w:p>
        </w:tc>
        <w:tc>
          <w:tcPr>
            <w:tcW w:w="1040" w:type="pct"/>
            <w:tcBorders>
              <w:top w:val="nil"/>
              <w:left w:val="nil"/>
              <w:bottom w:val="single" w:sz="4" w:space="0" w:color="auto"/>
              <w:right w:val="single" w:sz="4" w:space="0" w:color="auto"/>
            </w:tcBorders>
            <w:shd w:val="clear" w:color="auto" w:fill="auto"/>
            <w:noWrap/>
            <w:vAlign w:val="center"/>
            <w:hideMark/>
          </w:tcPr>
          <w:p w14:paraId="4D1A63B4" w14:textId="77777777" w:rsidR="003D5A25" w:rsidRPr="003D5A25" w:rsidRDefault="003D5A25" w:rsidP="003D5A25">
            <w:pPr>
              <w:jc w:val="left"/>
              <w:rPr>
                <w:rFonts w:cs="Arial"/>
                <w:sz w:val="14"/>
                <w:szCs w:val="14"/>
              </w:rPr>
            </w:pPr>
            <w:r w:rsidRPr="003D5A25">
              <w:rPr>
                <w:rFonts w:cs="Arial"/>
                <w:sz w:val="14"/>
                <w:szCs w:val="14"/>
              </w:rPr>
              <w:t>CPF_CNPJ_AUTOR</w:t>
            </w:r>
          </w:p>
        </w:tc>
        <w:tc>
          <w:tcPr>
            <w:tcW w:w="1523" w:type="pct"/>
            <w:tcBorders>
              <w:top w:val="nil"/>
              <w:left w:val="nil"/>
              <w:bottom w:val="single" w:sz="4" w:space="0" w:color="auto"/>
              <w:right w:val="single" w:sz="4" w:space="0" w:color="auto"/>
            </w:tcBorders>
            <w:shd w:val="clear" w:color="auto" w:fill="auto"/>
            <w:vAlign w:val="center"/>
            <w:hideMark/>
          </w:tcPr>
          <w:p w14:paraId="086FC656" w14:textId="2C40DBD4" w:rsidR="003D5A25" w:rsidRPr="003D5A25" w:rsidRDefault="00407B43" w:rsidP="00407B43">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CPF</w:t>
              </w:r>
            </w:hyperlink>
          </w:p>
        </w:tc>
      </w:tr>
      <w:tr w:rsidR="003D5A25" w:rsidRPr="003D5A25" w14:paraId="5230FCA7"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209F61E3" w14:textId="77777777" w:rsidR="003D5A25" w:rsidRPr="003D5A25" w:rsidRDefault="003D5A25" w:rsidP="0083429F">
            <w:pPr>
              <w:jc w:val="left"/>
              <w:rPr>
                <w:rFonts w:cs="Arial"/>
                <w:sz w:val="14"/>
                <w:szCs w:val="14"/>
              </w:rPr>
            </w:pPr>
            <w:r w:rsidRPr="003D5A25">
              <w:rPr>
                <w:rFonts w:cs="Arial"/>
                <w:sz w:val="14"/>
                <w:szCs w:val="14"/>
              </w:rPr>
              <w:t>TIPO_DOCUMENTO</w:t>
            </w:r>
          </w:p>
        </w:tc>
        <w:tc>
          <w:tcPr>
            <w:tcW w:w="373" w:type="pct"/>
            <w:tcBorders>
              <w:top w:val="nil"/>
              <w:left w:val="nil"/>
              <w:bottom w:val="single" w:sz="4" w:space="0" w:color="auto"/>
              <w:right w:val="single" w:sz="4" w:space="0" w:color="auto"/>
            </w:tcBorders>
            <w:shd w:val="clear" w:color="000000" w:fill="F2F2F2"/>
            <w:noWrap/>
            <w:vAlign w:val="center"/>
            <w:hideMark/>
          </w:tcPr>
          <w:p w14:paraId="1D7AFC36"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122A66AE" w14:textId="77777777" w:rsidR="003D5A25" w:rsidRPr="003D5A25" w:rsidRDefault="003D5A25" w:rsidP="0083429F">
            <w:pPr>
              <w:jc w:val="center"/>
              <w:rPr>
                <w:rFonts w:cs="Arial"/>
                <w:sz w:val="14"/>
                <w:szCs w:val="14"/>
              </w:rPr>
            </w:pPr>
            <w:r w:rsidRPr="003D5A25">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7FB1EA7D" w14:textId="77777777"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677DAFF9" w14:textId="77777777" w:rsidR="003D5A25" w:rsidRPr="003D5A25" w:rsidRDefault="003D5A25" w:rsidP="0083429F">
            <w:pPr>
              <w:jc w:val="center"/>
              <w:rPr>
                <w:rFonts w:cs="Arial"/>
                <w:sz w:val="14"/>
                <w:szCs w:val="14"/>
              </w:rPr>
            </w:pPr>
            <w:r w:rsidRPr="003D5A25">
              <w:rPr>
                <w:rFonts w:cs="Arial"/>
                <w:sz w:val="14"/>
                <w:szCs w:val="14"/>
              </w:rPr>
              <w:t>N</w:t>
            </w:r>
          </w:p>
        </w:tc>
        <w:tc>
          <w:tcPr>
            <w:tcW w:w="1040" w:type="pct"/>
            <w:tcBorders>
              <w:top w:val="nil"/>
              <w:left w:val="nil"/>
              <w:bottom w:val="single" w:sz="4" w:space="0" w:color="auto"/>
              <w:right w:val="single" w:sz="4" w:space="0" w:color="auto"/>
            </w:tcBorders>
            <w:shd w:val="clear" w:color="auto" w:fill="auto"/>
            <w:hideMark/>
          </w:tcPr>
          <w:p w14:paraId="5BD4D951" w14:textId="77777777" w:rsidR="003D5A25" w:rsidRPr="003D5A25" w:rsidRDefault="003D5A25" w:rsidP="003D5A25">
            <w:pPr>
              <w:jc w:val="left"/>
              <w:rPr>
                <w:rFonts w:cs="Arial"/>
                <w:sz w:val="14"/>
                <w:szCs w:val="14"/>
              </w:rPr>
            </w:pPr>
            <w:r w:rsidRPr="003D5A25">
              <w:rPr>
                <w:rFonts w:cs="Arial"/>
                <w:sz w:val="14"/>
                <w:szCs w:val="14"/>
              </w:rPr>
              <w:t>TIPO_DOCUMENTO</w:t>
            </w:r>
          </w:p>
        </w:tc>
        <w:tc>
          <w:tcPr>
            <w:tcW w:w="1523" w:type="pct"/>
            <w:tcBorders>
              <w:top w:val="nil"/>
              <w:left w:val="nil"/>
              <w:bottom w:val="single" w:sz="4" w:space="0" w:color="auto"/>
              <w:right w:val="single" w:sz="4" w:space="0" w:color="auto"/>
            </w:tcBorders>
            <w:shd w:val="clear" w:color="auto" w:fill="auto"/>
            <w:hideMark/>
          </w:tcPr>
          <w:p w14:paraId="0FA1EDEB"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74B81B4D"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3C5979EB" w14:textId="77777777" w:rsidR="003D5A25" w:rsidRPr="003D5A25" w:rsidRDefault="003D5A25" w:rsidP="0083429F">
            <w:pPr>
              <w:jc w:val="left"/>
              <w:rPr>
                <w:rFonts w:cs="Arial"/>
                <w:sz w:val="14"/>
                <w:szCs w:val="14"/>
              </w:rPr>
            </w:pPr>
            <w:r w:rsidRPr="003D5A25">
              <w:rPr>
                <w:rFonts w:cs="Arial"/>
                <w:sz w:val="14"/>
                <w:szCs w:val="14"/>
              </w:rPr>
              <w:t>TERMINAL</w:t>
            </w:r>
          </w:p>
        </w:tc>
        <w:tc>
          <w:tcPr>
            <w:tcW w:w="373" w:type="pct"/>
            <w:tcBorders>
              <w:top w:val="nil"/>
              <w:left w:val="nil"/>
              <w:bottom w:val="single" w:sz="4" w:space="0" w:color="auto"/>
              <w:right w:val="single" w:sz="4" w:space="0" w:color="auto"/>
            </w:tcBorders>
            <w:shd w:val="clear" w:color="000000" w:fill="F2F2F2"/>
            <w:noWrap/>
            <w:vAlign w:val="center"/>
            <w:hideMark/>
          </w:tcPr>
          <w:p w14:paraId="4FA711C0"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5760C35F" w14:textId="77777777" w:rsidR="003D5A25" w:rsidRPr="003D5A25" w:rsidRDefault="003D5A25" w:rsidP="0083429F">
            <w:pPr>
              <w:jc w:val="center"/>
              <w:rPr>
                <w:rFonts w:cs="Arial"/>
                <w:sz w:val="14"/>
                <w:szCs w:val="14"/>
              </w:rPr>
            </w:pPr>
            <w:r w:rsidRPr="003D5A25">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3633FE6F" w14:textId="77777777"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3B4C9E3"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noWrap/>
            <w:vAlign w:val="center"/>
            <w:hideMark/>
          </w:tcPr>
          <w:p w14:paraId="49B1A99C" w14:textId="77777777" w:rsidR="003D5A25" w:rsidRPr="003D5A25" w:rsidRDefault="003D5A25" w:rsidP="003D5A25">
            <w:pPr>
              <w:jc w:val="left"/>
              <w:rPr>
                <w:rFonts w:cs="Arial"/>
                <w:sz w:val="14"/>
                <w:szCs w:val="14"/>
              </w:rPr>
            </w:pPr>
            <w:r w:rsidRPr="003D5A25">
              <w:rPr>
                <w:rFonts w:cs="Arial"/>
                <w:sz w:val="14"/>
                <w:szCs w:val="14"/>
              </w:rPr>
              <w:t>TEL_RECLAMADO</w:t>
            </w:r>
          </w:p>
        </w:tc>
        <w:tc>
          <w:tcPr>
            <w:tcW w:w="1523" w:type="pct"/>
            <w:tcBorders>
              <w:top w:val="nil"/>
              <w:left w:val="nil"/>
              <w:bottom w:val="single" w:sz="4" w:space="0" w:color="auto"/>
              <w:right w:val="single" w:sz="4" w:space="0" w:color="auto"/>
            </w:tcBorders>
            <w:shd w:val="clear" w:color="auto" w:fill="auto"/>
            <w:vAlign w:val="center"/>
            <w:hideMark/>
          </w:tcPr>
          <w:p w14:paraId="3FC49C97" w14:textId="22CB7B2B" w:rsidR="003D5A25" w:rsidRPr="003D5A25" w:rsidRDefault="00407B43" w:rsidP="00407B43">
            <w:pPr>
              <w:rPr>
                <w:rFonts w:cs="Arial"/>
                <w:color w:val="0000FF"/>
                <w:sz w:val="14"/>
                <w:szCs w:val="14"/>
                <w:u w:val="single"/>
              </w:rPr>
            </w:pPr>
            <w:r w:rsidRPr="00B82B4A">
              <w:rPr>
                <w:rFonts w:cs="Arial"/>
                <w:sz w:val="14"/>
                <w:szCs w:val="14"/>
              </w:rPr>
              <w:t xml:space="preserve">Vide item </w:t>
            </w:r>
            <w:hyperlink w:anchor="_Normalizações_de_Registros" w:history="1">
              <w:r w:rsidRPr="0047791A">
                <w:rPr>
                  <w:rStyle w:val="Hyperlink"/>
                  <w:rFonts w:cs="Arial"/>
                  <w:sz w:val="14"/>
                  <w:szCs w:val="14"/>
                </w:rPr>
                <w:t xml:space="preserve">Normalizações de Registros - </w:t>
              </w:r>
              <w:r>
                <w:rPr>
                  <w:rStyle w:val="Hyperlink"/>
                  <w:rFonts w:cs="Arial"/>
                  <w:sz w:val="14"/>
                  <w:szCs w:val="14"/>
                </w:rPr>
                <w:t>TELEFONE</w:t>
              </w:r>
            </w:hyperlink>
          </w:p>
        </w:tc>
      </w:tr>
      <w:tr w:rsidR="003D5A25" w:rsidRPr="003D5A25" w14:paraId="37645969"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5FC5FFE" w14:textId="77777777" w:rsidR="003D5A25" w:rsidRPr="003D5A25" w:rsidRDefault="003D5A25" w:rsidP="0083429F">
            <w:pPr>
              <w:jc w:val="left"/>
              <w:rPr>
                <w:rFonts w:cs="Arial"/>
                <w:sz w:val="14"/>
                <w:szCs w:val="14"/>
              </w:rPr>
            </w:pPr>
            <w:r w:rsidRPr="003D5A25">
              <w:rPr>
                <w:rFonts w:cs="Arial"/>
                <w:sz w:val="14"/>
                <w:szCs w:val="14"/>
              </w:rPr>
              <w:t>NUM_CONTRATO</w:t>
            </w:r>
          </w:p>
        </w:tc>
        <w:tc>
          <w:tcPr>
            <w:tcW w:w="373" w:type="pct"/>
            <w:tcBorders>
              <w:top w:val="nil"/>
              <w:left w:val="nil"/>
              <w:bottom w:val="single" w:sz="4" w:space="0" w:color="auto"/>
              <w:right w:val="single" w:sz="4" w:space="0" w:color="auto"/>
            </w:tcBorders>
            <w:shd w:val="clear" w:color="000000" w:fill="F2F2F2"/>
            <w:noWrap/>
            <w:vAlign w:val="center"/>
            <w:hideMark/>
          </w:tcPr>
          <w:p w14:paraId="4DFB7966"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436D2DFF" w14:textId="77777777" w:rsidR="003D5A25" w:rsidRPr="003D5A25" w:rsidRDefault="003D5A25" w:rsidP="0083429F">
            <w:pPr>
              <w:jc w:val="center"/>
              <w:rPr>
                <w:rFonts w:cs="Arial"/>
                <w:sz w:val="14"/>
                <w:szCs w:val="14"/>
              </w:rPr>
            </w:pPr>
            <w:r w:rsidRPr="003D5A25">
              <w:rPr>
                <w:rFonts w:cs="Arial"/>
                <w:sz w:val="14"/>
                <w:szCs w:val="14"/>
              </w:rPr>
              <w:t>50</w:t>
            </w:r>
          </w:p>
        </w:tc>
        <w:tc>
          <w:tcPr>
            <w:tcW w:w="313" w:type="pct"/>
            <w:tcBorders>
              <w:top w:val="nil"/>
              <w:left w:val="nil"/>
              <w:bottom w:val="single" w:sz="4" w:space="0" w:color="auto"/>
              <w:right w:val="single" w:sz="4" w:space="0" w:color="auto"/>
            </w:tcBorders>
            <w:shd w:val="clear" w:color="auto" w:fill="F2F2F2" w:themeFill="background1" w:themeFillShade="F2"/>
            <w:noWrap/>
            <w:vAlign w:val="center"/>
            <w:hideMark/>
          </w:tcPr>
          <w:p w14:paraId="4E8A77B6" w14:textId="5D96AFF7" w:rsidR="003D5A25" w:rsidRPr="0083429F" w:rsidRDefault="0083429F" w:rsidP="0083429F">
            <w:pPr>
              <w:jc w:val="center"/>
              <w:rPr>
                <w:rFonts w:cs="Arial"/>
                <w:bCs/>
                <w:sz w:val="14"/>
                <w:szCs w:val="14"/>
              </w:rPr>
            </w:pPr>
            <w:r w:rsidRPr="0083429F">
              <w:rPr>
                <w:rFonts w:cs="Arial"/>
                <w:bCs/>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311F666C" w14:textId="300CFEBD" w:rsidR="003D5A25" w:rsidRPr="003D5A25" w:rsidRDefault="0083429F" w:rsidP="0083429F">
            <w:pPr>
              <w:jc w:val="center"/>
              <w:rPr>
                <w:rFonts w:cs="Arial"/>
                <w:sz w:val="14"/>
                <w:szCs w:val="14"/>
              </w:rPr>
            </w:pPr>
            <w:r>
              <w:rPr>
                <w:rFonts w:cs="Arial"/>
                <w:sz w:val="14"/>
                <w:szCs w:val="14"/>
              </w:rPr>
              <w:t>S</w:t>
            </w:r>
          </w:p>
        </w:tc>
        <w:tc>
          <w:tcPr>
            <w:tcW w:w="1040" w:type="pct"/>
            <w:tcBorders>
              <w:top w:val="nil"/>
              <w:left w:val="nil"/>
              <w:bottom w:val="single" w:sz="4" w:space="0" w:color="auto"/>
              <w:right w:val="single" w:sz="4" w:space="0" w:color="auto"/>
            </w:tcBorders>
            <w:shd w:val="clear" w:color="auto" w:fill="auto"/>
            <w:noWrap/>
            <w:vAlign w:val="bottom"/>
            <w:hideMark/>
          </w:tcPr>
          <w:p w14:paraId="1CA906E4" w14:textId="77777777" w:rsidR="003D5A25" w:rsidRPr="003D5A25" w:rsidRDefault="003D5A25" w:rsidP="003D5A25">
            <w:pPr>
              <w:jc w:val="left"/>
              <w:rPr>
                <w:rFonts w:cs="Arial"/>
                <w:sz w:val="14"/>
                <w:szCs w:val="14"/>
              </w:rPr>
            </w:pPr>
            <w:r w:rsidRPr="003D5A25">
              <w:rPr>
                <w:rFonts w:cs="Arial"/>
                <w:sz w:val="14"/>
                <w:szCs w:val="14"/>
              </w:rPr>
              <w:t>CONTRATO</w:t>
            </w:r>
          </w:p>
        </w:tc>
        <w:tc>
          <w:tcPr>
            <w:tcW w:w="1523" w:type="pct"/>
            <w:tcBorders>
              <w:top w:val="nil"/>
              <w:left w:val="nil"/>
              <w:bottom w:val="single" w:sz="4" w:space="0" w:color="auto"/>
              <w:right w:val="single" w:sz="4" w:space="0" w:color="auto"/>
            </w:tcBorders>
            <w:shd w:val="clear" w:color="000000" w:fill="auto"/>
            <w:hideMark/>
          </w:tcPr>
          <w:p w14:paraId="1B7A2183"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57260181"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1FC6DB2D" w14:textId="77777777" w:rsidR="003D5A25" w:rsidRPr="003D5A25" w:rsidRDefault="003D5A25" w:rsidP="0083429F">
            <w:pPr>
              <w:jc w:val="left"/>
              <w:rPr>
                <w:rFonts w:cs="Arial"/>
                <w:sz w:val="14"/>
                <w:szCs w:val="14"/>
              </w:rPr>
            </w:pPr>
            <w:r w:rsidRPr="003D5A25">
              <w:rPr>
                <w:rFonts w:cs="Arial"/>
                <w:sz w:val="14"/>
                <w:szCs w:val="14"/>
              </w:rPr>
              <w:t>UF</w:t>
            </w:r>
          </w:p>
        </w:tc>
        <w:tc>
          <w:tcPr>
            <w:tcW w:w="373" w:type="pct"/>
            <w:tcBorders>
              <w:top w:val="nil"/>
              <w:left w:val="nil"/>
              <w:bottom w:val="single" w:sz="4" w:space="0" w:color="auto"/>
              <w:right w:val="single" w:sz="4" w:space="0" w:color="auto"/>
            </w:tcBorders>
            <w:shd w:val="clear" w:color="000000" w:fill="F2F2F2"/>
            <w:noWrap/>
            <w:vAlign w:val="center"/>
            <w:hideMark/>
          </w:tcPr>
          <w:p w14:paraId="2AD31282"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7E79D1CD" w14:textId="77777777" w:rsidR="003D5A25" w:rsidRPr="003D5A25" w:rsidRDefault="003D5A25" w:rsidP="0083429F">
            <w:pPr>
              <w:jc w:val="center"/>
              <w:rPr>
                <w:rFonts w:cs="Arial"/>
                <w:sz w:val="14"/>
                <w:szCs w:val="14"/>
              </w:rPr>
            </w:pPr>
            <w:r w:rsidRPr="003D5A25">
              <w:rPr>
                <w:rFonts w:cs="Arial"/>
                <w:sz w:val="14"/>
                <w:szCs w:val="14"/>
              </w:rPr>
              <w:t>5</w:t>
            </w:r>
          </w:p>
        </w:tc>
        <w:tc>
          <w:tcPr>
            <w:tcW w:w="313" w:type="pct"/>
            <w:tcBorders>
              <w:top w:val="nil"/>
              <w:left w:val="nil"/>
              <w:bottom w:val="single" w:sz="4" w:space="0" w:color="auto"/>
              <w:right w:val="single" w:sz="4" w:space="0" w:color="auto"/>
            </w:tcBorders>
            <w:shd w:val="clear" w:color="auto" w:fill="F2F2F2" w:themeFill="background1" w:themeFillShade="F2"/>
            <w:noWrap/>
            <w:vAlign w:val="center"/>
            <w:hideMark/>
          </w:tcPr>
          <w:p w14:paraId="227297BE" w14:textId="77777777" w:rsidR="003D5A25" w:rsidRPr="0083429F" w:rsidRDefault="003D5A25" w:rsidP="0083429F">
            <w:pPr>
              <w:jc w:val="center"/>
              <w:rPr>
                <w:rFonts w:cs="Arial"/>
                <w:sz w:val="14"/>
                <w:szCs w:val="14"/>
              </w:rPr>
            </w:pPr>
            <w:r w:rsidRPr="0083429F">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213407A7"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noWrap/>
            <w:vAlign w:val="bottom"/>
            <w:hideMark/>
          </w:tcPr>
          <w:p w14:paraId="64164AE9" w14:textId="77777777" w:rsidR="003D5A25" w:rsidRPr="003D5A25" w:rsidRDefault="003D5A25" w:rsidP="003D5A25">
            <w:pPr>
              <w:jc w:val="left"/>
              <w:rPr>
                <w:rFonts w:cs="Arial"/>
                <w:sz w:val="14"/>
                <w:szCs w:val="14"/>
              </w:rPr>
            </w:pPr>
            <w:r w:rsidRPr="003D5A25">
              <w:rPr>
                <w:rFonts w:cs="Arial"/>
                <w:sz w:val="14"/>
                <w:szCs w:val="14"/>
              </w:rPr>
              <w:t>UF</w:t>
            </w:r>
          </w:p>
        </w:tc>
        <w:tc>
          <w:tcPr>
            <w:tcW w:w="1523" w:type="pct"/>
            <w:tcBorders>
              <w:top w:val="nil"/>
              <w:left w:val="nil"/>
              <w:bottom w:val="single" w:sz="4" w:space="0" w:color="auto"/>
              <w:right w:val="single" w:sz="4" w:space="0" w:color="auto"/>
            </w:tcBorders>
            <w:shd w:val="clear" w:color="auto" w:fill="auto"/>
            <w:hideMark/>
          </w:tcPr>
          <w:p w14:paraId="4644C428"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3BFF4DB7" w14:textId="77777777" w:rsidTr="0083429F">
        <w:trPr>
          <w:trHeight w:val="55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68149CEF" w14:textId="77777777" w:rsidR="003D5A25" w:rsidRPr="003D5A25" w:rsidRDefault="003D5A25" w:rsidP="0083429F">
            <w:pPr>
              <w:jc w:val="left"/>
              <w:rPr>
                <w:rFonts w:cs="Arial"/>
                <w:sz w:val="14"/>
                <w:szCs w:val="14"/>
              </w:rPr>
            </w:pPr>
            <w:r w:rsidRPr="003D5A25">
              <w:rPr>
                <w:rFonts w:cs="Arial"/>
                <w:sz w:val="14"/>
                <w:szCs w:val="14"/>
              </w:rPr>
              <w:t>CODIGO_INTERNO</w:t>
            </w:r>
          </w:p>
        </w:tc>
        <w:tc>
          <w:tcPr>
            <w:tcW w:w="373" w:type="pct"/>
            <w:tcBorders>
              <w:top w:val="nil"/>
              <w:left w:val="nil"/>
              <w:bottom w:val="single" w:sz="4" w:space="0" w:color="auto"/>
              <w:right w:val="single" w:sz="4" w:space="0" w:color="auto"/>
            </w:tcBorders>
            <w:shd w:val="clear" w:color="000000" w:fill="F2F2F2"/>
            <w:noWrap/>
            <w:vAlign w:val="center"/>
            <w:hideMark/>
          </w:tcPr>
          <w:p w14:paraId="79D56C50" w14:textId="77777777" w:rsidR="003D5A25" w:rsidRPr="0043447C" w:rsidRDefault="003D5A25" w:rsidP="0083429F">
            <w:pPr>
              <w:jc w:val="center"/>
              <w:rPr>
                <w:rFonts w:cs="Arial"/>
                <w:sz w:val="14"/>
                <w:szCs w:val="14"/>
              </w:rPr>
            </w:pPr>
            <w:r w:rsidRPr="0043447C">
              <w:rPr>
                <w:rFonts w:cs="Arial"/>
                <w:sz w:val="14"/>
                <w:szCs w:val="14"/>
              </w:rPr>
              <w:t>Number</w:t>
            </w:r>
          </w:p>
        </w:tc>
        <w:tc>
          <w:tcPr>
            <w:tcW w:w="410" w:type="pct"/>
            <w:tcBorders>
              <w:top w:val="nil"/>
              <w:left w:val="nil"/>
              <w:bottom w:val="single" w:sz="4" w:space="0" w:color="auto"/>
              <w:right w:val="single" w:sz="4" w:space="0" w:color="auto"/>
            </w:tcBorders>
            <w:shd w:val="clear" w:color="000000" w:fill="F2F2F2"/>
            <w:noWrap/>
            <w:vAlign w:val="center"/>
            <w:hideMark/>
          </w:tcPr>
          <w:p w14:paraId="0BA9440F" w14:textId="6FDE1045" w:rsidR="003D5A25" w:rsidRPr="0043447C" w:rsidRDefault="0083429F" w:rsidP="0083429F">
            <w:pPr>
              <w:jc w:val="center"/>
              <w:rPr>
                <w:rFonts w:cs="Arial"/>
                <w:sz w:val="14"/>
                <w:szCs w:val="14"/>
              </w:rPr>
            </w:pPr>
            <w:r>
              <w:rPr>
                <w:rFonts w:cs="Arial"/>
                <w:sz w:val="14"/>
                <w:szCs w:val="14"/>
              </w:rPr>
              <w:t>2</w:t>
            </w:r>
            <w:r w:rsidR="003D5A25" w:rsidRPr="0043447C">
              <w:rPr>
                <w:rFonts w:cs="Arial"/>
                <w:sz w:val="14"/>
                <w:szCs w:val="14"/>
              </w:rPr>
              <w:t>0</w:t>
            </w:r>
          </w:p>
        </w:tc>
        <w:tc>
          <w:tcPr>
            <w:tcW w:w="313" w:type="pct"/>
            <w:tcBorders>
              <w:top w:val="nil"/>
              <w:left w:val="nil"/>
              <w:bottom w:val="single" w:sz="4" w:space="0" w:color="auto"/>
              <w:right w:val="single" w:sz="4" w:space="0" w:color="auto"/>
            </w:tcBorders>
            <w:shd w:val="clear" w:color="auto" w:fill="F2F2F2" w:themeFill="background1" w:themeFillShade="F2"/>
            <w:noWrap/>
            <w:vAlign w:val="center"/>
            <w:hideMark/>
          </w:tcPr>
          <w:p w14:paraId="77A4A4D3" w14:textId="1CA9E1A7" w:rsidR="003D5A25" w:rsidRPr="0083429F" w:rsidRDefault="0083429F" w:rsidP="0083429F">
            <w:pPr>
              <w:jc w:val="center"/>
              <w:rPr>
                <w:rFonts w:cs="Arial"/>
                <w:bCs/>
                <w:sz w:val="14"/>
                <w:szCs w:val="14"/>
              </w:rPr>
            </w:pPr>
            <w:r w:rsidRPr="0083429F">
              <w:rPr>
                <w:rFonts w:cs="Arial"/>
                <w:bCs/>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2542765" w14:textId="77777777" w:rsidR="003D5A25" w:rsidRPr="0043447C" w:rsidRDefault="003D5A25" w:rsidP="0083429F">
            <w:pPr>
              <w:jc w:val="center"/>
              <w:rPr>
                <w:rFonts w:cs="Arial"/>
                <w:sz w:val="14"/>
                <w:szCs w:val="14"/>
              </w:rPr>
            </w:pPr>
            <w:r w:rsidRPr="0043447C">
              <w:rPr>
                <w:rFonts w:cs="Arial"/>
                <w:sz w:val="14"/>
                <w:szCs w:val="14"/>
              </w:rPr>
              <w:t>N</w:t>
            </w:r>
          </w:p>
        </w:tc>
        <w:tc>
          <w:tcPr>
            <w:tcW w:w="1040" w:type="pct"/>
            <w:tcBorders>
              <w:top w:val="nil"/>
              <w:left w:val="nil"/>
              <w:bottom w:val="single" w:sz="4" w:space="0" w:color="auto"/>
              <w:right w:val="single" w:sz="4" w:space="0" w:color="auto"/>
            </w:tcBorders>
            <w:shd w:val="clear" w:color="auto" w:fill="auto"/>
            <w:hideMark/>
          </w:tcPr>
          <w:p w14:paraId="7178012A" w14:textId="77777777" w:rsidR="003D5A25" w:rsidRPr="003D5A25" w:rsidRDefault="003D5A25" w:rsidP="003D5A25">
            <w:pPr>
              <w:jc w:val="left"/>
              <w:rPr>
                <w:rFonts w:cs="Arial"/>
                <w:sz w:val="14"/>
                <w:szCs w:val="14"/>
              </w:rPr>
            </w:pPr>
            <w:r w:rsidRPr="003D5A25">
              <w:rPr>
                <w:rFonts w:cs="Arial"/>
                <w:sz w:val="14"/>
                <w:szCs w:val="14"/>
              </w:rPr>
              <w:t>Se length(CODIGO_INTERNO)=0 or CODIGO_INTERNO=NULL  or CODIGO_INTERNO</w:t>
            </w:r>
            <w:r w:rsidRPr="003D5A25">
              <w:rPr>
                <w:rFonts w:cs="Arial"/>
                <w:color w:val="000000"/>
                <w:sz w:val="14"/>
                <w:szCs w:val="14"/>
              </w:rPr>
              <w:t xml:space="preserve">  is not NUMBER CODIGO_INTERNO=0</w:t>
            </w:r>
          </w:p>
        </w:tc>
        <w:tc>
          <w:tcPr>
            <w:tcW w:w="1523" w:type="pct"/>
            <w:tcBorders>
              <w:top w:val="nil"/>
              <w:left w:val="nil"/>
              <w:bottom w:val="single" w:sz="4" w:space="0" w:color="auto"/>
              <w:right w:val="single" w:sz="4" w:space="0" w:color="auto"/>
            </w:tcBorders>
            <w:shd w:val="clear" w:color="000000" w:fill="auto"/>
            <w:vAlign w:val="bottom"/>
            <w:hideMark/>
          </w:tcPr>
          <w:p w14:paraId="23D1A04C" w14:textId="77777777" w:rsidR="003D5A25" w:rsidRPr="003D5A25" w:rsidRDefault="003D5A25" w:rsidP="003D5A25">
            <w:pPr>
              <w:jc w:val="left"/>
              <w:rPr>
                <w:rFonts w:cs="Arial"/>
                <w:sz w:val="14"/>
                <w:szCs w:val="14"/>
              </w:rPr>
            </w:pPr>
            <w:r w:rsidRPr="003D5A25">
              <w:rPr>
                <w:rFonts w:cs="Arial"/>
                <w:sz w:val="14"/>
                <w:szCs w:val="14"/>
              </w:rPr>
              <w:t xml:space="preserve">Se length(CODIGO_INTERNO)=0 or CODIGO_INTERNO=NULL  or CODIGO_INTERNO  is not NUMBER </w:t>
            </w:r>
            <w:r w:rsidRPr="003D5A25">
              <w:rPr>
                <w:rFonts w:cs="Arial"/>
                <w:sz w:val="14"/>
                <w:szCs w:val="14"/>
              </w:rPr>
              <w:br/>
              <w:t xml:space="preserve"> - Armazena registro na tabela de erro</w:t>
            </w:r>
          </w:p>
        </w:tc>
      </w:tr>
      <w:tr w:rsidR="003D5A25" w:rsidRPr="003D5A25" w14:paraId="1B85BEF2"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4C55319B" w14:textId="77777777" w:rsidR="003D5A25" w:rsidRPr="003D5A25" w:rsidRDefault="003D5A25" w:rsidP="0083429F">
            <w:pPr>
              <w:jc w:val="left"/>
              <w:rPr>
                <w:rFonts w:cs="Arial"/>
                <w:sz w:val="14"/>
                <w:szCs w:val="14"/>
              </w:rPr>
            </w:pPr>
            <w:r w:rsidRPr="003D5A25">
              <w:rPr>
                <w:rFonts w:cs="Arial"/>
                <w:sz w:val="14"/>
                <w:szCs w:val="14"/>
              </w:rPr>
              <w:t>TIPO_PROCESSO</w:t>
            </w:r>
          </w:p>
        </w:tc>
        <w:tc>
          <w:tcPr>
            <w:tcW w:w="373" w:type="pct"/>
            <w:tcBorders>
              <w:top w:val="nil"/>
              <w:left w:val="nil"/>
              <w:bottom w:val="single" w:sz="4" w:space="0" w:color="auto"/>
              <w:right w:val="single" w:sz="4" w:space="0" w:color="auto"/>
            </w:tcBorders>
            <w:shd w:val="clear" w:color="000000" w:fill="F2F2F2"/>
            <w:noWrap/>
            <w:vAlign w:val="center"/>
            <w:hideMark/>
          </w:tcPr>
          <w:p w14:paraId="7B5CF620"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385B1C44"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1A58333F" w14:textId="7D9564EF"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44B2C9DC"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9F6CBD3" w14:textId="77777777" w:rsidR="003D5A25" w:rsidRPr="003D5A25" w:rsidRDefault="003D5A25" w:rsidP="003D5A25">
            <w:pPr>
              <w:jc w:val="left"/>
              <w:rPr>
                <w:rFonts w:cs="Arial"/>
                <w:sz w:val="14"/>
                <w:szCs w:val="14"/>
              </w:rPr>
            </w:pPr>
            <w:r w:rsidRPr="003D5A25">
              <w:rPr>
                <w:rFonts w:cs="Arial"/>
                <w:sz w:val="14"/>
                <w:szCs w:val="14"/>
              </w:rPr>
              <w:t>TIPO_PROCESSO</w:t>
            </w:r>
          </w:p>
        </w:tc>
        <w:tc>
          <w:tcPr>
            <w:tcW w:w="1523" w:type="pct"/>
            <w:tcBorders>
              <w:top w:val="nil"/>
              <w:left w:val="nil"/>
              <w:bottom w:val="single" w:sz="4" w:space="0" w:color="auto"/>
              <w:right w:val="single" w:sz="4" w:space="0" w:color="auto"/>
            </w:tcBorders>
            <w:shd w:val="clear" w:color="000000" w:fill="auto"/>
            <w:vAlign w:val="bottom"/>
            <w:hideMark/>
          </w:tcPr>
          <w:p w14:paraId="2BF61B65" w14:textId="77777777" w:rsidR="003D5A25" w:rsidRPr="003D5A25" w:rsidRDefault="003D5A25" w:rsidP="003D5A25">
            <w:pPr>
              <w:jc w:val="left"/>
              <w:rPr>
                <w:rFonts w:cs="Arial"/>
                <w:sz w:val="14"/>
                <w:szCs w:val="14"/>
              </w:rPr>
            </w:pPr>
            <w:r w:rsidRPr="003D5A25">
              <w:rPr>
                <w:rFonts w:cs="Arial"/>
                <w:sz w:val="14"/>
                <w:szCs w:val="14"/>
              </w:rPr>
              <w:t> </w:t>
            </w:r>
          </w:p>
        </w:tc>
      </w:tr>
      <w:tr w:rsidR="00407B43" w:rsidRPr="003D5A25" w14:paraId="26A1F9E7"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74FB07CD" w14:textId="77777777" w:rsidR="00407B43" w:rsidRPr="003D5A25" w:rsidRDefault="00407B43" w:rsidP="0083429F">
            <w:pPr>
              <w:jc w:val="left"/>
              <w:rPr>
                <w:rFonts w:cs="Arial"/>
                <w:sz w:val="14"/>
                <w:szCs w:val="14"/>
              </w:rPr>
            </w:pPr>
            <w:r w:rsidRPr="003D5A25">
              <w:rPr>
                <w:rFonts w:cs="Arial"/>
                <w:sz w:val="14"/>
                <w:szCs w:val="14"/>
              </w:rPr>
              <w:t>DATA_CADASTRO</w:t>
            </w:r>
          </w:p>
        </w:tc>
        <w:tc>
          <w:tcPr>
            <w:tcW w:w="373" w:type="pct"/>
            <w:tcBorders>
              <w:top w:val="nil"/>
              <w:left w:val="nil"/>
              <w:bottom w:val="single" w:sz="4" w:space="0" w:color="auto"/>
              <w:right w:val="single" w:sz="4" w:space="0" w:color="auto"/>
            </w:tcBorders>
            <w:shd w:val="clear" w:color="000000" w:fill="F2F2F2"/>
            <w:noWrap/>
            <w:vAlign w:val="center"/>
            <w:hideMark/>
          </w:tcPr>
          <w:p w14:paraId="5D674506" w14:textId="77777777" w:rsidR="00407B43" w:rsidRPr="0043447C" w:rsidRDefault="00407B43" w:rsidP="0083429F">
            <w:pPr>
              <w:jc w:val="center"/>
              <w:rPr>
                <w:rFonts w:cs="Arial"/>
                <w:sz w:val="14"/>
                <w:szCs w:val="14"/>
              </w:rPr>
            </w:pPr>
            <w:r w:rsidRPr="0043447C">
              <w:rPr>
                <w:rFonts w:cs="Arial"/>
                <w:sz w:val="14"/>
                <w:szCs w:val="14"/>
              </w:rPr>
              <w:t>Date</w:t>
            </w:r>
          </w:p>
        </w:tc>
        <w:tc>
          <w:tcPr>
            <w:tcW w:w="410" w:type="pct"/>
            <w:tcBorders>
              <w:top w:val="nil"/>
              <w:left w:val="nil"/>
              <w:bottom w:val="single" w:sz="4" w:space="0" w:color="auto"/>
              <w:right w:val="single" w:sz="4" w:space="0" w:color="auto"/>
            </w:tcBorders>
            <w:shd w:val="clear" w:color="000000" w:fill="F2F2F2"/>
            <w:noWrap/>
            <w:vAlign w:val="center"/>
            <w:hideMark/>
          </w:tcPr>
          <w:p w14:paraId="5DCFD344" w14:textId="674E2194" w:rsidR="00407B43" w:rsidRPr="0043447C" w:rsidRDefault="00407B43" w:rsidP="0083429F">
            <w:pPr>
              <w:jc w:val="center"/>
              <w:rPr>
                <w:rFonts w:cs="Arial"/>
                <w:sz w:val="14"/>
                <w:szCs w:val="14"/>
              </w:rPr>
            </w:pPr>
          </w:p>
        </w:tc>
        <w:tc>
          <w:tcPr>
            <w:tcW w:w="313" w:type="pct"/>
            <w:tcBorders>
              <w:top w:val="nil"/>
              <w:left w:val="nil"/>
              <w:bottom w:val="single" w:sz="4" w:space="0" w:color="auto"/>
              <w:right w:val="single" w:sz="4" w:space="0" w:color="auto"/>
            </w:tcBorders>
            <w:shd w:val="clear" w:color="000000" w:fill="F2F2F2"/>
            <w:noWrap/>
            <w:vAlign w:val="center"/>
            <w:hideMark/>
          </w:tcPr>
          <w:p w14:paraId="08E8BA9D" w14:textId="3B6B153D" w:rsidR="00407B43" w:rsidRPr="0043447C" w:rsidRDefault="00407B43"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634BC385" w14:textId="77777777" w:rsidR="00407B43" w:rsidRPr="0043447C" w:rsidRDefault="00407B43"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6C989EC7" w14:textId="77777777" w:rsidR="00407B43" w:rsidRPr="003D5A25" w:rsidRDefault="00407B43" w:rsidP="00407B43">
            <w:pPr>
              <w:jc w:val="left"/>
              <w:rPr>
                <w:rFonts w:cs="Arial"/>
                <w:sz w:val="14"/>
                <w:szCs w:val="14"/>
              </w:rPr>
            </w:pPr>
            <w:r w:rsidRPr="003D5A25">
              <w:rPr>
                <w:rFonts w:cs="Arial"/>
                <w:sz w:val="14"/>
                <w:szCs w:val="14"/>
              </w:rPr>
              <w:t>DATA_CADASTRO</w:t>
            </w:r>
          </w:p>
        </w:tc>
        <w:tc>
          <w:tcPr>
            <w:tcW w:w="1523" w:type="pct"/>
            <w:tcBorders>
              <w:top w:val="nil"/>
              <w:left w:val="nil"/>
              <w:bottom w:val="single" w:sz="4" w:space="0" w:color="auto"/>
              <w:right w:val="single" w:sz="4" w:space="0" w:color="auto"/>
            </w:tcBorders>
            <w:shd w:val="clear" w:color="auto" w:fill="auto"/>
            <w:hideMark/>
          </w:tcPr>
          <w:p w14:paraId="361033DA" w14:textId="167CDD19" w:rsidR="00407B43" w:rsidRPr="003D5A25"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07B43" w:rsidRPr="003D5A25" w14:paraId="326BB303"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2EFCE63D" w14:textId="77777777" w:rsidR="00407B43" w:rsidRPr="003D5A25" w:rsidRDefault="00407B43" w:rsidP="0083429F">
            <w:pPr>
              <w:jc w:val="left"/>
              <w:rPr>
                <w:rFonts w:cs="Arial"/>
                <w:sz w:val="14"/>
                <w:szCs w:val="14"/>
              </w:rPr>
            </w:pPr>
            <w:r w:rsidRPr="003D5A25">
              <w:rPr>
                <w:rFonts w:cs="Arial"/>
                <w:sz w:val="14"/>
                <w:szCs w:val="14"/>
              </w:rPr>
              <w:t>DATA_ESTRATIFICACAO</w:t>
            </w:r>
          </w:p>
        </w:tc>
        <w:tc>
          <w:tcPr>
            <w:tcW w:w="373" w:type="pct"/>
            <w:tcBorders>
              <w:top w:val="nil"/>
              <w:left w:val="nil"/>
              <w:bottom w:val="single" w:sz="4" w:space="0" w:color="auto"/>
              <w:right w:val="single" w:sz="4" w:space="0" w:color="auto"/>
            </w:tcBorders>
            <w:shd w:val="clear" w:color="000000" w:fill="F2F2F2"/>
            <w:noWrap/>
            <w:vAlign w:val="center"/>
            <w:hideMark/>
          </w:tcPr>
          <w:p w14:paraId="37198B67" w14:textId="77777777" w:rsidR="00407B43" w:rsidRPr="0043447C" w:rsidRDefault="00407B43" w:rsidP="0083429F">
            <w:pPr>
              <w:jc w:val="center"/>
              <w:rPr>
                <w:rFonts w:cs="Arial"/>
                <w:sz w:val="14"/>
                <w:szCs w:val="14"/>
              </w:rPr>
            </w:pPr>
            <w:r w:rsidRPr="0043447C">
              <w:rPr>
                <w:rFonts w:cs="Arial"/>
                <w:sz w:val="14"/>
                <w:szCs w:val="14"/>
              </w:rPr>
              <w:t>Date</w:t>
            </w:r>
          </w:p>
        </w:tc>
        <w:tc>
          <w:tcPr>
            <w:tcW w:w="410" w:type="pct"/>
            <w:tcBorders>
              <w:top w:val="nil"/>
              <w:left w:val="nil"/>
              <w:bottom w:val="single" w:sz="4" w:space="0" w:color="auto"/>
              <w:right w:val="single" w:sz="4" w:space="0" w:color="auto"/>
            </w:tcBorders>
            <w:shd w:val="clear" w:color="000000" w:fill="F2F2F2"/>
            <w:noWrap/>
            <w:vAlign w:val="center"/>
            <w:hideMark/>
          </w:tcPr>
          <w:p w14:paraId="6A05AEB4" w14:textId="161AA346" w:rsidR="00407B43" w:rsidRPr="0043447C" w:rsidRDefault="00407B43" w:rsidP="0083429F">
            <w:pPr>
              <w:jc w:val="center"/>
              <w:rPr>
                <w:rFonts w:cs="Arial"/>
                <w:sz w:val="14"/>
                <w:szCs w:val="14"/>
              </w:rPr>
            </w:pPr>
          </w:p>
        </w:tc>
        <w:tc>
          <w:tcPr>
            <w:tcW w:w="313" w:type="pct"/>
            <w:tcBorders>
              <w:top w:val="nil"/>
              <w:left w:val="nil"/>
              <w:bottom w:val="single" w:sz="4" w:space="0" w:color="auto"/>
              <w:right w:val="single" w:sz="4" w:space="0" w:color="auto"/>
            </w:tcBorders>
            <w:shd w:val="clear" w:color="000000" w:fill="F2F2F2"/>
            <w:noWrap/>
            <w:vAlign w:val="center"/>
            <w:hideMark/>
          </w:tcPr>
          <w:p w14:paraId="770C29BF" w14:textId="16F66D4E" w:rsidR="00407B43" w:rsidRPr="0043447C" w:rsidRDefault="00407B43"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28AA75FB" w14:textId="77777777" w:rsidR="00407B43" w:rsidRPr="0043447C" w:rsidRDefault="00407B43"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2E7CDFBF" w14:textId="77777777" w:rsidR="00407B43" w:rsidRPr="003D5A25" w:rsidRDefault="00407B43" w:rsidP="00407B43">
            <w:pPr>
              <w:jc w:val="left"/>
              <w:rPr>
                <w:rFonts w:cs="Arial"/>
                <w:sz w:val="14"/>
                <w:szCs w:val="14"/>
              </w:rPr>
            </w:pPr>
            <w:r w:rsidRPr="003D5A25">
              <w:rPr>
                <w:rFonts w:cs="Arial"/>
                <w:sz w:val="14"/>
                <w:szCs w:val="14"/>
              </w:rPr>
              <w:t>DATA_ESTRATIFICACAO</w:t>
            </w:r>
          </w:p>
        </w:tc>
        <w:tc>
          <w:tcPr>
            <w:tcW w:w="1523" w:type="pct"/>
            <w:tcBorders>
              <w:top w:val="nil"/>
              <w:left w:val="nil"/>
              <w:bottom w:val="single" w:sz="4" w:space="0" w:color="auto"/>
              <w:right w:val="single" w:sz="4" w:space="0" w:color="auto"/>
            </w:tcBorders>
            <w:shd w:val="clear" w:color="auto" w:fill="auto"/>
            <w:hideMark/>
          </w:tcPr>
          <w:p w14:paraId="07A079C2" w14:textId="078194B7" w:rsidR="00407B43" w:rsidRPr="003D5A25"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3D5A25" w:rsidRPr="003D5A25" w14:paraId="7DE6114E"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68BF4205" w14:textId="77777777" w:rsidR="003D5A25" w:rsidRPr="003D5A25" w:rsidRDefault="003D5A25" w:rsidP="0083429F">
            <w:pPr>
              <w:jc w:val="left"/>
              <w:rPr>
                <w:rFonts w:cs="Arial"/>
                <w:sz w:val="14"/>
                <w:szCs w:val="14"/>
              </w:rPr>
            </w:pPr>
            <w:r w:rsidRPr="003D5A25">
              <w:rPr>
                <w:rFonts w:cs="Arial"/>
                <w:sz w:val="14"/>
                <w:szCs w:val="14"/>
              </w:rPr>
              <w:t>SEGMENTO</w:t>
            </w:r>
          </w:p>
        </w:tc>
        <w:tc>
          <w:tcPr>
            <w:tcW w:w="373" w:type="pct"/>
            <w:tcBorders>
              <w:top w:val="nil"/>
              <w:left w:val="nil"/>
              <w:bottom w:val="single" w:sz="4" w:space="0" w:color="auto"/>
              <w:right w:val="single" w:sz="4" w:space="0" w:color="auto"/>
            </w:tcBorders>
            <w:shd w:val="clear" w:color="000000" w:fill="F2F2F2"/>
            <w:noWrap/>
            <w:vAlign w:val="center"/>
            <w:hideMark/>
          </w:tcPr>
          <w:p w14:paraId="0C54A20C"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25D94CE0"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1C66EECA" w14:textId="06CBF7A5"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33E384D0"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3A6AF9B4" w14:textId="77777777" w:rsidR="003D5A25" w:rsidRPr="003D5A25" w:rsidRDefault="003D5A25" w:rsidP="003D5A25">
            <w:pPr>
              <w:jc w:val="left"/>
              <w:rPr>
                <w:rFonts w:cs="Arial"/>
                <w:sz w:val="14"/>
                <w:szCs w:val="14"/>
              </w:rPr>
            </w:pPr>
            <w:r w:rsidRPr="003D5A25">
              <w:rPr>
                <w:rFonts w:cs="Arial"/>
                <w:sz w:val="14"/>
                <w:szCs w:val="14"/>
              </w:rPr>
              <w:t>SEGMENTO</w:t>
            </w:r>
          </w:p>
        </w:tc>
        <w:tc>
          <w:tcPr>
            <w:tcW w:w="1523" w:type="pct"/>
            <w:tcBorders>
              <w:top w:val="nil"/>
              <w:left w:val="nil"/>
              <w:bottom w:val="single" w:sz="4" w:space="0" w:color="auto"/>
              <w:right w:val="single" w:sz="4" w:space="0" w:color="auto"/>
            </w:tcBorders>
            <w:shd w:val="clear" w:color="000000" w:fill="auto"/>
            <w:vAlign w:val="bottom"/>
            <w:hideMark/>
          </w:tcPr>
          <w:p w14:paraId="34FA3593"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7F3FB953"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7E32D36B" w14:textId="77777777" w:rsidR="003D5A25" w:rsidRPr="003D5A25" w:rsidRDefault="003D5A25" w:rsidP="0083429F">
            <w:pPr>
              <w:jc w:val="left"/>
              <w:rPr>
                <w:rFonts w:cs="Arial"/>
                <w:sz w:val="14"/>
                <w:szCs w:val="14"/>
              </w:rPr>
            </w:pPr>
            <w:r w:rsidRPr="003D5A25">
              <w:rPr>
                <w:rFonts w:cs="Arial"/>
                <w:sz w:val="14"/>
                <w:szCs w:val="14"/>
              </w:rPr>
              <w:t>SERVICO</w:t>
            </w:r>
          </w:p>
        </w:tc>
        <w:tc>
          <w:tcPr>
            <w:tcW w:w="373" w:type="pct"/>
            <w:tcBorders>
              <w:top w:val="nil"/>
              <w:left w:val="nil"/>
              <w:bottom w:val="single" w:sz="4" w:space="0" w:color="auto"/>
              <w:right w:val="single" w:sz="4" w:space="0" w:color="auto"/>
            </w:tcBorders>
            <w:shd w:val="clear" w:color="000000" w:fill="F2F2F2"/>
            <w:noWrap/>
            <w:vAlign w:val="center"/>
            <w:hideMark/>
          </w:tcPr>
          <w:p w14:paraId="7EE5BA43"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4E27890F"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5DC1F3DE" w14:textId="59E83228"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74B5694E"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6E95D77C" w14:textId="77777777" w:rsidR="003D5A25" w:rsidRPr="003D5A25" w:rsidRDefault="003D5A25" w:rsidP="003D5A25">
            <w:pPr>
              <w:jc w:val="left"/>
              <w:rPr>
                <w:rFonts w:cs="Arial"/>
                <w:sz w:val="14"/>
                <w:szCs w:val="14"/>
              </w:rPr>
            </w:pPr>
            <w:r w:rsidRPr="003D5A25">
              <w:rPr>
                <w:rFonts w:cs="Arial"/>
                <w:sz w:val="14"/>
                <w:szCs w:val="14"/>
              </w:rPr>
              <w:t>SERVICO</w:t>
            </w:r>
          </w:p>
        </w:tc>
        <w:tc>
          <w:tcPr>
            <w:tcW w:w="1523" w:type="pct"/>
            <w:tcBorders>
              <w:top w:val="nil"/>
              <w:left w:val="nil"/>
              <w:bottom w:val="single" w:sz="4" w:space="0" w:color="auto"/>
              <w:right w:val="single" w:sz="4" w:space="0" w:color="auto"/>
            </w:tcBorders>
            <w:shd w:val="clear" w:color="000000" w:fill="auto"/>
            <w:vAlign w:val="bottom"/>
            <w:hideMark/>
          </w:tcPr>
          <w:p w14:paraId="05789D85"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192C7ABF"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4AB5A654" w14:textId="77777777" w:rsidR="003D5A25" w:rsidRPr="003D5A25" w:rsidRDefault="003D5A25" w:rsidP="0083429F">
            <w:pPr>
              <w:jc w:val="left"/>
              <w:rPr>
                <w:rFonts w:cs="Arial"/>
                <w:sz w:val="14"/>
                <w:szCs w:val="14"/>
              </w:rPr>
            </w:pPr>
            <w:r w:rsidRPr="003D5A25">
              <w:rPr>
                <w:rFonts w:cs="Arial"/>
                <w:sz w:val="14"/>
                <w:szCs w:val="14"/>
              </w:rPr>
              <w:t>MACRO_PROCESSO</w:t>
            </w:r>
          </w:p>
        </w:tc>
        <w:tc>
          <w:tcPr>
            <w:tcW w:w="373" w:type="pct"/>
            <w:tcBorders>
              <w:top w:val="nil"/>
              <w:left w:val="nil"/>
              <w:bottom w:val="single" w:sz="4" w:space="0" w:color="auto"/>
              <w:right w:val="single" w:sz="4" w:space="0" w:color="auto"/>
            </w:tcBorders>
            <w:shd w:val="clear" w:color="000000" w:fill="F2F2F2"/>
            <w:noWrap/>
            <w:vAlign w:val="center"/>
            <w:hideMark/>
          </w:tcPr>
          <w:p w14:paraId="35BAC40D"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58FFF0E7"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6DC9A103" w14:textId="3BD911BB"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6B32DAC9"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900440A" w14:textId="77777777" w:rsidR="003D5A25" w:rsidRPr="003D5A25" w:rsidRDefault="003D5A25" w:rsidP="003D5A25">
            <w:pPr>
              <w:jc w:val="left"/>
              <w:rPr>
                <w:rFonts w:cs="Arial"/>
                <w:sz w:val="14"/>
                <w:szCs w:val="14"/>
              </w:rPr>
            </w:pPr>
            <w:r w:rsidRPr="003D5A25">
              <w:rPr>
                <w:rFonts w:cs="Arial"/>
                <w:sz w:val="14"/>
                <w:szCs w:val="14"/>
              </w:rPr>
              <w:t>MACRO_PROCESSO</w:t>
            </w:r>
          </w:p>
        </w:tc>
        <w:tc>
          <w:tcPr>
            <w:tcW w:w="1523" w:type="pct"/>
            <w:tcBorders>
              <w:top w:val="nil"/>
              <w:left w:val="nil"/>
              <w:bottom w:val="single" w:sz="4" w:space="0" w:color="auto"/>
              <w:right w:val="single" w:sz="4" w:space="0" w:color="auto"/>
            </w:tcBorders>
            <w:shd w:val="clear" w:color="000000" w:fill="auto"/>
            <w:vAlign w:val="bottom"/>
            <w:hideMark/>
          </w:tcPr>
          <w:p w14:paraId="3A3EE037"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1444519D"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A6D9FEA" w14:textId="77777777" w:rsidR="003D5A25" w:rsidRPr="003D5A25" w:rsidRDefault="003D5A25" w:rsidP="0083429F">
            <w:pPr>
              <w:jc w:val="left"/>
              <w:rPr>
                <w:rFonts w:cs="Arial"/>
                <w:sz w:val="14"/>
                <w:szCs w:val="14"/>
              </w:rPr>
            </w:pPr>
            <w:r w:rsidRPr="003D5A25">
              <w:rPr>
                <w:rFonts w:cs="Arial"/>
                <w:sz w:val="14"/>
                <w:szCs w:val="14"/>
              </w:rPr>
              <w:t>MOTIVO</w:t>
            </w:r>
          </w:p>
        </w:tc>
        <w:tc>
          <w:tcPr>
            <w:tcW w:w="373" w:type="pct"/>
            <w:tcBorders>
              <w:top w:val="nil"/>
              <w:left w:val="nil"/>
              <w:bottom w:val="single" w:sz="4" w:space="0" w:color="auto"/>
              <w:right w:val="single" w:sz="4" w:space="0" w:color="auto"/>
            </w:tcBorders>
            <w:shd w:val="clear" w:color="000000" w:fill="F2F2F2"/>
            <w:noWrap/>
            <w:vAlign w:val="center"/>
            <w:hideMark/>
          </w:tcPr>
          <w:p w14:paraId="3A9CCC7E"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2C5DDA9C" w14:textId="43465E5D" w:rsidR="003D5A25" w:rsidRPr="0043447C" w:rsidRDefault="007D2CDC" w:rsidP="0083429F">
            <w:pPr>
              <w:jc w:val="center"/>
              <w:rPr>
                <w:rFonts w:cs="Arial"/>
                <w:sz w:val="14"/>
                <w:szCs w:val="14"/>
              </w:rPr>
            </w:pPr>
            <w:r w:rsidRPr="0043447C">
              <w:rPr>
                <w:rFonts w:cs="Arial"/>
                <w:sz w:val="14"/>
                <w:szCs w:val="14"/>
              </w:rPr>
              <w:t>200</w:t>
            </w:r>
          </w:p>
        </w:tc>
        <w:tc>
          <w:tcPr>
            <w:tcW w:w="313" w:type="pct"/>
            <w:tcBorders>
              <w:top w:val="nil"/>
              <w:left w:val="nil"/>
              <w:bottom w:val="single" w:sz="4" w:space="0" w:color="auto"/>
              <w:right w:val="single" w:sz="4" w:space="0" w:color="auto"/>
            </w:tcBorders>
            <w:shd w:val="clear" w:color="000000" w:fill="F2F2F2"/>
            <w:noWrap/>
            <w:vAlign w:val="center"/>
            <w:hideMark/>
          </w:tcPr>
          <w:p w14:paraId="27986E89" w14:textId="118A0DAD"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1DD54BC6"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AC8A1C8" w14:textId="77777777" w:rsidR="003D5A25" w:rsidRPr="003D5A25" w:rsidRDefault="003D5A25" w:rsidP="003D5A25">
            <w:pPr>
              <w:jc w:val="left"/>
              <w:rPr>
                <w:rFonts w:cs="Arial"/>
                <w:sz w:val="14"/>
                <w:szCs w:val="14"/>
              </w:rPr>
            </w:pPr>
            <w:r w:rsidRPr="003D5A25">
              <w:rPr>
                <w:rFonts w:cs="Arial"/>
                <w:sz w:val="14"/>
                <w:szCs w:val="14"/>
              </w:rPr>
              <w:t>MOTIVO</w:t>
            </w:r>
          </w:p>
        </w:tc>
        <w:tc>
          <w:tcPr>
            <w:tcW w:w="1523" w:type="pct"/>
            <w:tcBorders>
              <w:top w:val="nil"/>
              <w:left w:val="nil"/>
              <w:bottom w:val="single" w:sz="4" w:space="0" w:color="auto"/>
              <w:right w:val="single" w:sz="4" w:space="0" w:color="auto"/>
            </w:tcBorders>
            <w:shd w:val="clear" w:color="000000" w:fill="auto"/>
            <w:vAlign w:val="bottom"/>
            <w:hideMark/>
          </w:tcPr>
          <w:p w14:paraId="1DF327A3"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110FB7C6"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1BFBACC2" w14:textId="77777777" w:rsidR="003D5A25" w:rsidRPr="003D5A25" w:rsidRDefault="003D5A25" w:rsidP="0083429F">
            <w:pPr>
              <w:jc w:val="left"/>
              <w:rPr>
                <w:rFonts w:cs="Arial"/>
                <w:sz w:val="14"/>
                <w:szCs w:val="14"/>
              </w:rPr>
            </w:pPr>
            <w:r w:rsidRPr="003D5A25">
              <w:rPr>
                <w:rFonts w:cs="Arial"/>
                <w:sz w:val="14"/>
                <w:szCs w:val="14"/>
              </w:rPr>
              <w:t>SUBMOTIVO</w:t>
            </w:r>
          </w:p>
        </w:tc>
        <w:tc>
          <w:tcPr>
            <w:tcW w:w="373" w:type="pct"/>
            <w:tcBorders>
              <w:top w:val="nil"/>
              <w:left w:val="nil"/>
              <w:bottom w:val="single" w:sz="4" w:space="0" w:color="auto"/>
              <w:right w:val="single" w:sz="4" w:space="0" w:color="auto"/>
            </w:tcBorders>
            <w:shd w:val="clear" w:color="000000" w:fill="F2F2F2"/>
            <w:noWrap/>
            <w:vAlign w:val="center"/>
            <w:hideMark/>
          </w:tcPr>
          <w:p w14:paraId="211F5536"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4A14BE13" w14:textId="2670F31E" w:rsidR="003D5A25" w:rsidRPr="0043447C" w:rsidRDefault="007D2CDC" w:rsidP="0083429F">
            <w:pPr>
              <w:jc w:val="center"/>
              <w:rPr>
                <w:rFonts w:cs="Arial"/>
                <w:sz w:val="14"/>
                <w:szCs w:val="14"/>
              </w:rPr>
            </w:pPr>
            <w:r w:rsidRPr="0043447C">
              <w:rPr>
                <w:rFonts w:cs="Arial"/>
                <w:sz w:val="14"/>
                <w:szCs w:val="14"/>
              </w:rPr>
              <w:t>2</w:t>
            </w:r>
            <w:r w:rsidR="00EE0B77" w:rsidRPr="0043447C">
              <w:rPr>
                <w:rFonts w:cs="Arial"/>
                <w:sz w:val="14"/>
                <w:szCs w:val="14"/>
              </w:rPr>
              <w:t>00</w:t>
            </w:r>
          </w:p>
        </w:tc>
        <w:tc>
          <w:tcPr>
            <w:tcW w:w="313" w:type="pct"/>
            <w:tcBorders>
              <w:top w:val="nil"/>
              <w:left w:val="nil"/>
              <w:bottom w:val="single" w:sz="4" w:space="0" w:color="auto"/>
              <w:right w:val="single" w:sz="4" w:space="0" w:color="auto"/>
            </w:tcBorders>
            <w:shd w:val="clear" w:color="000000" w:fill="F2F2F2"/>
            <w:noWrap/>
            <w:vAlign w:val="center"/>
            <w:hideMark/>
          </w:tcPr>
          <w:p w14:paraId="18CCC75B" w14:textId="783B580C"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308A97B"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7E5A88BB" w14:textId="77777777" w:rsidR="003D5A25" w:rsidRPr="003D5A25" w:rsidRDefault="003D5A25" w:rsidP="003D5A25">
            <w:pPr>
              <w:jc w:val="left"/>
              <w:rPr>
                <w:rFonts w:cs="Arial"/>
                <w:sz w:val="14"/>
                <w:szCs w:val="14"/>
              </w:rPr>
            </w:pPr>
            <w:r w:rsidRPr="003D5A25">
              <w:rPr>
                <w:rFonts w:cs="Arial"/>
                <w:sz w:val="14"/>
                <w:szCs w:val="14"/>
              </w:rPr>
              <w:t>SUBMOTIVO</w:t>
            </w:r>
          </w:p>
        </w:tc>
        <w:tc>
          <w:tcPr>
            <w:tcW w:w="1523" w:type="pct"/>
            <w:tcBorders>
              <w:top w:val="nil"/>
              <w:left w:val="nil"/>
              <w:bottom w:val="single" w:sz="4" w:space="0" w:color="auto"/>
              <w:right w:val="single" w:sz="4" w:space="0" w:color="auto"/>
            </w:tcBorders>
            <w:shd w:val="clear" w:color="000000" w:fill="auto"/>
            <w:vAlign w:val="bottom"/>
            <w:hideMark/>
          </w:tcPr>
          <w:p w14:paraId="723C5EDA"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6DAED40B"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2309F408" w14:textId="77777777" w:rsidR="003D5A25" w:rsidRPr="003D5A25" w:rsidRDefault="003D5A25" w:rsidP="0083429F">
            <w:pPr>
              <w:jc w:val="left"/>
              <w:rPr>
                <w:rFonts w:cs="Arial"/>
                <w:sz w:val="14"/>
                <w:szCs w:val="14"/>
              </w:rPr>
            </w:pPr>
            <w:r w:rsidRPr="003D5A25">
              <w:rPr>
                <w:rFonts w:cs="Arial"/>
                <w:sz w:val="14"/>
                <w:szCs w:val="14"/>
              </w:rPr>
              <w:t>ELO</w:t>
            </w:r>
          </w:p>
        </w:tc>
        <w:tc>
          <w:tcPr>
            <w:tcW w:w="373" w:type="pct"/>
            <w:tcBorders>
              <w:top w:val="nil"/>
              <w:left w:val="nil"/>
              <w:bottom w:val="single" w:sz="4" w:space="0" w:color="auto"/>
              <w:right w:val="single" w:sz="4" w:space="0" w:color="auto"/>
            </w:tcBorders>
            <w:shd w:val="clear" w:color="000000" w:fill="F2F2F2"/>
            <w:noWrap/>
            <w:vAlign w:val="center"/>
            <w:hideMark/>
          </w:tcPr>
          <w:p w14:paraId="4FE3AD39"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6C794722"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03AAE4FB" w14:textId="17ADB907"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4E1F2DF3"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D32A908" w14:textId="77777777" w:rsidR="003D5A25" w:rsidRPr="003D5A25" w:rsidRDefault="003D5A25" w:rsidP="003D5A25">
            <w:pPr>
              <w:jc w:val="left"/>
              <w:rPr>
                <w:rFonts w:cs="Arial"/>
                <w:sz w:val="14"/>
                <w:szCs w:val="14"/>
              </w:rPr>
            </w:pPr>
            <w:r w:rsidRPr="003D5A25">
              <w:rPr>
                <w:rFonts w:cs="Arial"/>
                <w:sz w:val="14"/>
                <w:szCs w:val="14"/>
              </w:rPr>
              <w:t>ELO</w:t>
            </w:r>
          </w:p>
        </w:tc>
        <w:tc>
          <w:tcPr>
            <w:tcW w:w="1523" w:type="pct"/>
            <w:tcBorders>
              <w:top w:val="nil"/>
              <w:left w:val="nil"/>
              <w:bottom w:val="single" w:sz="4" w:space="0" w:color="auto"/>
              <w:right w:val="single" w:sz="4" w:space="0" w:color="auto"/>
            </w:tcBorders>
            <w:shd w:val="clear" w:color="000000" w:fill="auto"/>
            <w:vAlign w:val="bottom"/>
            <w:hideMark/>
          </w:tcPr>
          <w:p w14:paraId="3B8B6502"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01E03D38"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67098D6D" w14:textId="77777777" w:rsidR="003D5A25" w:rsidRPr="003D5A25" w:rsidRDefault="003D5A25" w:rsidP="0083429F">
            <w:pPr>
              <w:jc w:val="left"/>
              <w:rPr>
                <w:rFonts w:cs="Arial"/>
                <w:sz w:val="14"/>
                <w:szCs w:val="14"/>
              </w:rPr>
            </w:pPr>
            <w:r w:rsidRPr="003D5A25">
              <w:rPr>
                <w:rFonts w:cs="Arial"/>
                <w:sz w:val="14"/>
                <w:szCs w:val="14"/>
              </w:rPr>
              <w:t>DIRETORIA</w:t>
            </w:r>
          </w:p>
        </w:tc>
        <w:tc>
          <w:tcPr>
            <w:tcW w:w="373" w:type="pct"/>
            <w:tcBorders>
              <w:top w:val="nil"/>
              <w:left w:val="nil"/>
              <w:bottom w:val="single" w:sz="4" w:space="0" w:color="auto"/>
              <w:right w:val="single" w:sz="4" w:space="0" w:color="auto"/>
            </w:tcBorders>
            <w:shd w:val="clear" w:color="000000" w:fill="F2F2F2"/>
            <w:noWrap/>
            <w:vAlign w:val="center"/>
            <w:hideMark/>
          </w:tcPr>
          <w:p w14:paraId="748369EF"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7083DFC5"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0E2C82C7" w14:textId="7E9FEDF9"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5CA1C9A8"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45C2292B" w14:textId="77777777" w:rsidR="003D5A25" w:rsidRPr="003D5A25" w:rsidRDefault="003D5A25" w:rsidP="003D5A25">
            <w:pPr>
              <w:jc w:val="left"/>
              <w:rPr>
                <w:rFonts w:cs="Arial"/>
                <w:sz w:val="14"/>
                <w:szCs w:val="14"/>
              </w:rPr>
            </w:pPr>
            <w:r w:rsidRPr="003D5A25">
              <w:rPr>
                <w:rFonts w:cs="Arial"/>
                <w:sz w:val="14"/>
                <w:szCs w:val="14"/>
              </w:rPr>
              <w:t>DIRETORIA</w:t>
            </w:r>
          </w:p>
        </w:tc>
        <w:tc>
          <w:tcPr>
            <w:tcW w:w="1523" w:type="pct"/>
            <w:tcBorders>
              <w:top w:val="nil"/>
              <w:left w:val="nil"/>
              <w:bottom w:val="single" w:sz="4" w:space="0" w:color="auto"/>
              <w:right w:val="single" w:sz="4" w:space="0" w:color="auto"/>
            </w:tcBorders>
            <w:shd w:val="clear" w:color="000000" w:fill="auto"/>
            <w:vAlign w:val="bottom"/>
            <w:hideMark/>
          </w:tcPr>
          <w:p w14:paraId="44B2291E"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51F8E3DA"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12992E3E" w14:textId="77777777" w:rsidR="003D5A25" w:rsidRPr="003D5A25" w:rsidRDefault="003D5A25" w:rsidP="0083429F">
            <w:pPr>
              <w:jc w:val="left"/>
              <w:rPr>
                <w:rFonts w:cs="Arial"/>
                <w:sz w:val="14"/>
                <w:szCs w:val="14"/>
              </w:rPr>
            </w:pPr>
            <w:r w:rsidRPr="003D5A25">
              <w:rPr>
                <w:rFonts w:cs="Arial"/>
                <w:sz w:val="14"/>
                <w:szCs w:val="14"/>
              </w:rPr>
              <w:t>COMARCA</w:t>
            </w:r>
          </w:p>
        </w:tc>
        <w:tc>
          <w:tcPr>
            <w:tcW w:w="373" w:type="pct"/>
            <w:tcBorders>
              <w:top w:val="nil"/>
              <w:left w:val="nil"/>
              <w:bottom w:val="single" w:sz="4" w:space="0" w:color="auto"/>
              <w:right w:val="single" w:sz="4" w:space="0" w:color="auto"/>
            </w:tcBorders>
            <w:shd w:val="clear" w:color="000000" w:fill="F2F2F2"/>
            <w:noWrap/>
            <w:vAlign w:val="center"/>
            <w:hideMark/>
          </w:tcPr>
          <w:p w14:paraId="198FAA0A"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377AFDE0"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046A55B7" w14:textId="58795EA5"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7E671110"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53068CDF" w14:textId="77777777" w:rsidR="003D5A25" w:rsidRPr="003D5A25" w:rsidRDefault="003D5A25" w:rsidP="003D5A25">
            <w:pPr>
              <w:jc w:val="left"/>
              <w:rPr>
                <w:rFonts w:cs="Arial"/>
                <w:sz w:val="14"/>
                <w:szCs w:val="14"/>
              </w:rPr>
            </w:pPr>
            <w:r w:rsidRPr="003D5A25">
              <w:rPr>
                <w:rFonts w:cs="Arial"/>
                <w:sz w:val="14"/>
                <w:szCs w:val="14"/>
              </w:rPr>
              <w:t>COMARCA</w:t>
            </w:r>
          </w:p>
        </w:tc>
        <w:tc>
          <w:tcPr>
            <w:tcW w:w="1523" w:type="pct"/>
            <w:tcBorders>
              <w:top w:val="nil"/>
              <w:left w:val="nil"/>
              <w:bottom w:val="single" w:sz="4" w:space="0" w:color="auto"/>
              <w:right w:val="single" w:sz="4" w:space="0" w:color="auto"/>
            </w:tcBorders>
            <w:shd w:val="clear" w:color="000000" w:fill="auto"/>
            <w:vAlign w:val="bottom"/>
            <w:hideMark/>
          </w:tcPr>
          <w:p w14:paraId="3D571CCE"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63ABAD72"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449F3F1" w14:textId="77777777" w:rsidR="003D5A25" w:rsidRPr="003D5A25" w:rsidRDefault="003D5A25" w:rsidP="0083429F">
            <w:pPr>
              <w:jc w:val="left"/>
              <w:rPr>
                <w:rFonts w:cs="Arial"/>
                <w:sz w:val="14"/>
                <w:szCs w:val="14"/>
              </w:rPr>
            </w:pPr>
            <w:r w:rsidRPr="003D5A25">
              <w:rPr>
                <w:rFonts w:cs="Arial"/>
                <w:sz w:val="14"/>
                <w:szCs w:val="14"/>
              </w:rPr>
              <w:t>NN_DDD</w:t>
            </w:r>
          </w:p>
        </w:tc>
        <w:tc>
          <w:tcPr>
            <w:tcW w:w="373" w:type="pct"/>
            <w:tcBorders>
              <w:top w:val="nil"/>
              <w:left w:val="nil"/>
              <w:bottom w:val="single" w:sz="4" w:space="0" w:color="auto"/>
              <w:right w:val="single" w:sz="4" w:space="0" w:color="auto"/>
            </w:tcBorders>
            <w:shd w:val="clear" w:color="000000" w:fill="F2F2F2"/>
            <w:noWrap/>
            <w:vAlign w:val="center"/>
            <w:hideMark/>
          </w:tcPr>
          <w:p w14:paraId="342044E9"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550068BF" w14:textId="6BD13E83" w:rsidR="003D5A25" w:rsidRPr="0043447C" w:rsidRDefault="003D5A25" w:rsidP="0083429F">
            <w:pPr>
              <w:jc w:val="center"/>
              <w:rPr>
                <w:rFonts w:cs="Arial"/>
                <w:sz w:val="14"/>
                <w:szCs w:val="14"/>
              </w:rPr>
            </w:pPr>
            <w:r w:rsidRPr="0043447C">
              <w:rPr>
                <w:rFonts w:cs="Arial"/>
                <w:sz w:val="14"/>
                <w:szCs w:val="14"/>
              </w:rPr>
              <w:t>5</w:t>
            </w:r>
          </w:p>
        </w:tc>
        <w:tc>
          <w:tcPr>
            <w:tcW w:w="313" w:type="pct"/>
            <w:tcBorders>
              <w:top w:val="nil"/>
              <w:left w:val="nil"/>
              <w:bottom w:val="single" w:sz="4" w:space="0" w:color="auto"/>
              <w:right w:val="single" w:sz="4" w:space="0" w:color="auto"/>
            </w:tcBorders>
            <w:shd w:val="clear" w:color="000000" w:fill="F2F2F2"/>
            <w:noWrap/>
            <w:vAlign w:val="center"/>
            <w:hideMark/>
          </w:tcPr>
          <w:p w14:paraId="0BBF59E1" w14:textId="4330BD14"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46E7D532"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46EAAB71" w14:textId="77777777" w:rsidR="003D5A25" w:rsidRPr="003D5A25" w:rsidRDefault="003D5A25" w:rsidP="003D5A25">
            <w:pPr>
              <w:jc w:val="left"/>
              <w:rPr>
                <w:rFonts w:cs="Arial"/>
                <w:sz w:val="14"/>
                <w:szCs w:val="14"/>
              </w:rPr>
            </w:pPr>
            <w:r w:rsidRPr="003D5A25">
              <w:rPr>
                <w:rFonts w:cs="Arial"/>
                <w:sz w:val="14"/>
                <w:szCs w:val="14"/>
              </w:rPr>
              <w:t>NN_DDD</w:t>
            </w:r>
          </w:p>
        </w:tc>
        <w:tc>
          <w:tcPr>
            <w:tcW w:w="1523" w:type="pct"/>
            <w:tcBorders>
              <w:top w:val="nil"/>
              <w:left w:val="nil"/>
              <w:bottom w:val="single" w:sz="4" w:space="0" w:color="auto"/>
              <w:right w:val="single" w:sz="4" w:space="0" w:color="auto"/>
            </w:tcBorders>
            <w:shd w:val="clear" w:color="000000" w:fill="auto"/>
            <w:vAlign w:val="bottom"/>
            <w:hideMark/>
          </w:tcPr>
          <w:p w14:paraId="33BFE472"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1F700882"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4C29EBEB" w14:textId="77777777" w:rsidR="003D5A25" w:rsidRPr="003D5A25" w:rsidRDefault="003D5A25" w:rsidP="0083429F">
            <w:pPr>
              <w:jc w:val="left"/>
              <w:rPr>
                <w:rFonts w:cs="Arial"/>
                <w:sz w:val="14"/>
                <w:szCs w:val="14"/>
              </w:rPr>
            </w:pPr>
            <w:r w:rsidRPr="003D5A25">
              <w:rPr>
                <w:rFonts w:cs="Arial"/>
                <w:sz w:val="14"/>
                <w:szCs w:val="14"/>
              </w:rPr>
              <w:t>AUTOR</w:t>
            </w:r>
          </w:p>
        </w:tc>
        <w:tc>
          <w:tcPr>
            <w:tcW w:w="373" w:type="pct"/>
            <w:tcBorders>
              <w:top w:val="nil"/>
              <w:left w:val="nil"/>
              <w:bottom w:val="single" w:sz="4" w:space="0" w:color="auto"/>
              <w:right w:val="single" w:sz="4" w:space="0" w:color="auto"/>
            </w:tcBorders>
            <w:shd w:val="clear" w:color="000000" w:fill="F2F2F2"/>
            <w:noWrap/>
            <w:vAlign w:val="center"/>
            <w:hideMark/>
          </w:tcPr>
          <w:p w14:paraId="7F4C79B9"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33E6A8DE" w14:textId="28369ED7" w:rsidR="003D5A25" w:rsidRPr="0043447C" w:rsidRDefault="0083429F" w:rsidP="0083429F">
            <w:pPr>
              <w:jc w:val="center"/>
              <w:rPr>
                <w:rFonts w:cs="Arial"/>
                <w:sz w:val="14"/>
                <w:szCs w:val="14"/>
              </w:rPr>
            </w:pPr>
            <w:r>
              <w:rPr>
                <w:rFonts w:cs="Arial"/>
                <w:sz w:val="14"/>
                <w:szCs w:val="14"/>
              </w:rPr>
              <w:t>2</w:t>
            </w:r>
            <w:r w:rsidR="003D5A25" w:rsidRPr="0043447C">
              <w:rPr>
                <w:rFonts w:cs="Arial"/>
                <w:sz w:val="14"/>
                <w:szCs w:val="14"/>
              </w:rPr>
              <w:t>00</w:t>
            </w:r>
          </w:p>
        </w:tc>
        <w:tc>
          <w:tcPr>
            <w:tcW w:w="313" w:type="pct"/>
            <w:tcBorders>
              <w:top w:val="nil"/>
              <w:left w:val="nil"/>
              <w:bottom w:val="single" w:sz="4" w:space="0" w:color="auto"/>
              <w:right w:val="single" w:sz="4" w:space="0" w:color="auto"/>
            </w:tcBorders>
            <w:shd w:val="clear" w:color="000000" w:fill="F2F2F2"/>
            <w:noWrap/>
            <w:vAlign w:val="center"/>
            <w:hideMark/>
          </w:tcPr>
          <w:p w14:paraId="32E90D76" w14:textId="3FD279A3"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31B64647"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38B2E68A" w14:textId="77777777" w:rsidR="003D5A25" w:rsidRPr="003D5A25" w:rsidRDefault="003D5A25" w:rsidP="003D5A25">
            <w:pPr>
              <w:jc w:val="left"/>
              <w:rPr>
                <w:rFonts w:cs="Arial"/>
                <w:sz w:val="14"/>
                <w:szCs w:val="14"/>
              </w:rPr>
            </w:pPr>
            <w:r w:rsidRPr="003D5A25">
              <w:rPr>
                <w:rFonts w:cs="Arial"/>
                <w:sz w:val="14"/>
                <w:szCs w:val="14"/>
              </w:rPr>
              <w:t>AUTOR</w:t>
            </w:r>
          </w:p>
        </w:tc>
        <w:tc>
          <w:tcPr>
            <w:tcW w:w="1523" w:type="pct"/>
            <w:tcBorders>
              <w:top w:val="nil"/>
              <w:left w:val="nil"/>
              <w:bottom w:val="single" w:sz="4" w:space="0" w:color="auto"/>
              <w:right w:val="single" w:sz="4" w:space="0" w:color="auto"/>
            </w:tcBorders>
            <w:shd w:val="clear" w:color="000000" w:fill="auto"/>
            <w:vAlign w:val="bottom"/>
            <w:hideMark/>
          </w:tcPr>
          <w:p w14:paraId="42430051"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403D11DD"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280317FA" w14:textId="77777777" w:rsidR="003D5A25" w:rsidRPr="003D5A25" w:rsidRDefault="003D5A25" w:rsidP="0083429F">
            <w:pPr>
              <w:jc w:val="left"/>
              <w:rPr>
                <w:rFonts w:cs="Arial"/>
                <w:sz w:val="14"/>
                <w:szCs w:val="14"/>
              </w:rPr>
            </w:pPr>
            <w:r w:rsidRPr="003D5A25">
              <w:rPr>
                <w:rFonts w:cs="Arial"/>
                <w:sz w:val="14"/>
                <w:szCs w:val="14"/>
              </w:rPr>
              <w:t>MES</w:t>
            </w:r>
          </w:p>
        </w:tc>
        <w:tc>
          <w:tcPr>
            <w:tcW w:w="373" w:type="pct"/>
            <w:tcBorders>
              <w:top w:val="nil"/>
              <w:left w:val="nil"/>
              <w:bottom w:val="single" w:sz="4" w:space="0" w:color="auto"/>
              <w:right w:val="single" w:sz="4" w:space="0" w:color="auto"/>
            </w:tcBorders>
            <w:shd w:val="clear" w:color="000000" w:fill="F2F2F2"/>
            <w:noWrap/>
            <w:vAlign w:val="center"/>
            <w:hideMark/>
          </w:tcPr>
          <w:p w14:paraId="19BBA6DE" w14:textId="77777777" w:rsidR="003D5A25" w:rsidRPr="0043447C" w:rsidRDefault="003D5A25" w:rsidP="0083429F">
            <w:pPr>
              <w:jc w:val="center"/>
              <w:rPr>
                <w:rFonts w:cs="Arial"/>
                <w:sz w:val="14"/>
                <w:szCs w:val="14"/>
              </w:rPr>
            </w:pPr>
            <w:r w:rsidRPr="0043447C">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4EFD4C58" w14:textId="77777777" w:rsidR="003D5A25" w:rsidRPr="0043447C" w:rsidRDefault="003D5A25" w:rsidP="0083429F">
            <w:pPr>
              <w:jc w:val="center"/>
              <w:rPr>
                <w:rFonts w:cs="Arial"/>
                <w:sz w:val="14"/>
                <w:szCs w:val="14"/>
              </w:rPr>
            </w:pPr>
            <w:r w:rsidRPr="0043447C">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6666A090" w14:textId="08914619" w:rsidR="003D5A25" w:rsidRPr="0043447C" w:rsidRDefault="003D5A25" w:rsidP="0083429F">
            <w:pPr>
              <w:jc w:val="center"/>
              <w:rPr>
                <w:rFonts w:cs="Arial"/>
                <w:sz w:val="14"/>
                <w:szCs w:val="14"/>
              </w:rPr>
            </w:pPr>
            <w:r w:rsidRPr="0043447C">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A2A90ED" w14:textId="77777777" w:rsidR="003D5A25" w:rsidRPr="0043447C" w:rsidRDefault="003D5A25" w:rsidP="0083429F">
            <w:pPr>
              <w:jc w:val="center"/>
              <w:rPr>
                <w:rFonts w:cs="Arial"/>
                <w:sz w:val="14"/>
                <w:szCs w:val="14"/>
              </w:rPr>
            </w:pPr>
            <w:r w:rsidRPr="0043447C">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E069B0F" w14:textId="77777777" w:rsidR="003D5A25" w:rsidRPr="003D5A25" w:rsidRDefault="003D5A25" w:rsidP="003D5A25">
            <w:pPr>
              <w:jc w:val="left"/>
              <w:rPr>
                <w:rFonts w:cs="Arial"/>
                <w:sz w:val="14"/>
                <w:szCs w:val="14"/>
              </w:rPr>
            </w:pPr>
            <w:r w:rsidRPr="003D5A25">
              <w:rPr>
                <w:rFonts w:cs="Arial"/>
                <w:sz w:val="14"/>
                <w:szCs w:val="14"/>
              </w:rPr>
              <w:t>MES</w:t>
            </w:r>
          </w:p>
        </w:tc>
        <w:tc>
          <w:tcPr>
            <w:tcW w:w="1523" w:type="pct"/>
            <w:tcBorders>
              <w:top w:val="nil"/>
              <w:left w:val="nil"/>
              <w:bottom w:val="single" w:sz="4" w:space="0" w:color="auto"/>
              <w:right w:val="single" w:sz="4" w:space="0" w:color="auto"/>
            </w:tcBorders>
            <w:shd w:val="clear" w:color="000000" w:fill="auto"/>
            <w:vAlign w:val="bottom"/>
            <w:hideMark/>
          </w:tcPr>
          <w:p w14:paraId="7E774272"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327BD60D"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01E32E45" w14:textId="77777777" w:rsidR="003D5A25" w:rsidRPr="003D5A25" w:rsidRDefault="003D5A25" w:rsidP="0083429F">
            <w:pPr>
              <w:jc w:val="left"/>
              <w:rPr>
                <w:rFonts w:cs="Arial"/>
                <w:sz w:val="14"/>
                <w:szCs w:val="14"/>
              </w:rPr>
            </w:pPr>
            <w:r w:rsidRPr="003D5A25">
              <w:rPr>
                <w:rFonts w:cs="Arial"/>
                <w:sz w:val="14"/>
                <w:szCs w:val="14"/>
              </w:rPr>
              <w:t>NU_PROTOCOLO_JURIDICO_SIST_ORI</w:t>
            </w:r>
          </w:p>
        </w:tc>
        <w:tc>
          <w:tcPr>
            <w:tcW w:w="373" w:type="pct"/>
            <w:tcBorders>
              <w:top w:val="nil"/>
              <w:left w:val="nil"/>
              <w:bottom w:val="single" w:sz="4" w:space="0" w:color="auto"/>
              <w:right w:val="single" w:sz="4" w:space="0" w:color="auto"/>
            </w:tcBorders>
            <w:shd w:val="clear" w:color="000000" w:fill="F2F2F2"/>
            <w:noWrap/>
            <w:vAlign w:val="center"/>
            <w:hideMark/>
          </w:tcPr>
          <w:p w14:paraId="0372BE86"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6403C9A9" w14:textId="77777777" w:rsidR="003D5A25" w:rsidRPr="003D5A25" w:rsidRDefault="003D5A25" w:rsidP="0083429F">
            <w:pPr>
              <w:jc w:val="center"/>
              <w:rPr>
                <w:rFonts w:cs="Arial"/>
                <w:sz w:val="14"/>
                <w:szCs w:val="14"/>
              </w:rPr>
            </w:pPr>
            <w:r w:rsidRPr="003D5A25">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005C44F6" w14:textId="483AE56E"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6ECE3D1F"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790BD176" w14:textId="77777777" w:rsidR="003D5A25" w:rsidRPr="003D5A25" w:rsidRDefault="003D5A25" w:rsidP="003D5A25">
            <w:pPr>
              <w:jc w:val="left"/>
              <w:rPr>
                <w:rFonts w:cs="Arial"/>
                <w:sz w:val="14"/>
                <w:szCs w:val="14"/>
              </w:rPr>
            </w:pPr>
            <w:r w:rsidRPr="003D5A25">
              <w:rPr>
                <w:rFonts w:cs="Arial"/>
                <w:sz w:val="14"/>
                <w:szCs w:val="14"/>
              </w:rPr>
              <w:t>NU_PROTOCOLO_JURIDICO_SIST_ORI</w:t>
            </w:r>
          </w:p>
        </w:tc>
        <w:tc>
          <w:tcPr>
            <w:tcW w:w="1523" w:type="pct"/>
            <w:tcBorders>
              <w:top w:val="nil"/>
              <w:left w:val="nil"/>
              <w:bottom w:val="single" w:sz="4" w:space="0" w:color="auto"/>
              <w:right w:val="single" w:sz="4" w:space="0" w:color="auto"/>
            </w:tcBorders>
            <w:shd w:val="clear" w:color="000000" w:fill="auto"/>
            <w:vAlign w:val="bottom"/>
            <w:hideMark/>
          </w:tcPr>
          <w:p w14:paraId="556F8631"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238234A6"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3CF78CE" w14:textId="77777777" w:rsidR="003D5A25" w:rsidRPr="003D5A25" w:rsidRDefault="003D5A25" w:rsidP="0083429F">
            <w:pPr>
              <w:jc w:val="left"/>
              <w:rPr>
                <w:rFonts w:cs="Arial"/>
                <w:sz w:val="14"/>
                <w:szCs w:val="14"/>
              </w:rPr>
            </w:pPr>
            <w:r w:rsidRPr="003D5A25">
              <w:rPr>
                <w:rFonts w:cs="Arial"/>
                <w:sz w:val="14"/>
                <w:szCs w:val="14"/>
              </w:rPr>
              <w:t>TIPO_CPF_CNPJ</w:t>
            </w:r>
          </w:p>
        </w:tc>
        <w:tc>
          <w:tcPr>
            <w:tcW w:w="373" w:type="pct"/>
            <w:tcBorders>
              <w:top w:val="nil"/>
              <w:left w:val="nil"/>
              <w:bottom w:val="single" w:sz="4" w:space="0" w:color="auto"/>
              <w:right w:val="single" w:sz="4" w:space="0" w:color="auto"/>
            </w:tcBorders>
            <w:shd w:val="clear" w:color="000000" w:fill="F2F2F2"/>
            <w:noWrap/>
            <w:vAlign w:val="center"/>
            <w:hideMark/>
          </w:tcPr>
          <w:p w14:paraId="595A46A2"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77549FD9" w14:textId="77777777" w:rsidR="003D5A25" w:rsidRPr="003D5A25" w:rsidRDefault="003D5A25" w:rsidP="0083429F">
            <w:pPr>
              <w:jc w:val="center"/>
              <w:rPr>
                <w:rFonts w:cs="Arial"/>
                <w:sz w:val="14"/>
                <w:szCs w:val="14"/>
              </w:rPr>
            </w:pPr>
            <w:r w:rsidRPr="003D5A25">
              <w:rPr>
                <w:rFonts w:cs="Arial"/>
                <w:sz w:val="14"/>
                <w:szCs w:val="14"/>
              </w:rPr>
              <w:t>50</w:t>
            </w:r>
          </w:p>
        </w:tc>
        <w:tc>
          <w:tcPr>
            <w:tcW w:w="313" w:type="pct"/>
            <w:tcBorders>
              <w:top w:val="nil"/>
              <w:left w:val="nil"/>
              <w:bottom w:val="single" w:sz="4" w:space="0" w:color="auto"/>
              <w:right w:val="single" w:sz="4" w:space="0" w:color="auto"/>
            </w:tcBorders>
            <w:shd w:val="clear" w:color="000000" w:fill="F2F2F2"/>
            <w:noWrap/>
            <w:vAlign w:val="center"/>
            <w:hideMark/>
          </w:tcPr>
          <w:p w14:paraId="0485305C" w14:textId="16807738"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49CFBE3"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1577EB5D" w14:textId="77777777" w:rsidR="003D5A25" w:rsidRPr="003D5A25" w:rsidRDefault="003D5A25" w:rsidP="003D5A25">
            <w:pPr>
              <w:jc w:val="left"/>
              <w:rPr>
                <w:rFonts w:cs="Arial"/>
                <w:sz w:val="14"/>
                <w:szCs w:val="14"/>
              </w:rPr>
            </w:pPr>
            <w:r w:rsidRPr="003D5A25">
              <w:rPr>
                <w:rFonts w:cs="Arial"/>
                <w:sz w:val="14"/>
                <w:szCs w:val="14"/>
              </w:rPr>
              <w:t>TIPO_CPF_CNPJ</w:t>
            </w:r>
          </w:p>
        </w:tc>
        <w:tc>
          <w:tcPr>
            <w:tcW w:w="1523" w:type="pct"/>
            <w:tcBorders>
              <w:top w:val="nil"/>
              <w:left w:val="nil"/>
              <w:bottom w:val="single" w:sz="4" w:space="0" w:color="auto"/>
              <w:right w:val="single" w:sz="4" w:space="0" w:color="auto"/>
            </w:tcBorders>
            <w:shd w:val="clear" w:color="000000" w:fill="auto"/>
            <w:vAlign w:val="bottom"/>
            <w:hideMark/>
          </w:tcPr>
          <w:p w14:paraId="348D1598"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69FB09C9"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52A8245" w14:textId="77777777" w:rsidR="003D5A25" w:rsidRPr="003D5A25" w:rsidRDefault="003D5A25" w:rsidP="0083429F">
            <w:pPr>
              <w:jc w:val="left"/>
              <w:rPr>
                <w:rFonts w:cs="Arial"/>
                <w:sz w:val="14"/>
                <w:szCs w:val="14"/>
              </w:rPr>
            </w:pPr>
            <w:r w:rsidRPr="003D5A25">
              <w:rPr>
                <w:rFonts w:cs="Arial"/>
                <w:sz w:val="14"/>
                <w:szCs w:val="14"/>
              </w:rPr>
              <w:t>PRODUTO</w:t>
            </w:r>
          </w:p>
        </w:tc>
        <w:tc>
          <w:tcPr>
            <w:tcW w:w="373" w:type="pct"/>
            <w:tcBorders>
              <w:top w:val="nil"/>
              <w:left w:val="nil"/>
              <w:bottom w:val="single" w:sz="4" w:space="0" w:color="auto"/>
              <w:right w:val="single" w:sz="4" w:space="0" w:color="auto"/>
            </w:tcBorders>
            <w:shd w:val="clear" w:color="000000" w:fill="F2F2F2"/>
            <w:noWrap/>
            <w:vAlign w:val="center"/>
            <w:hideMark/>
          </w:tcPr>
          <w:p w14:paraId="5AD47339"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2355299A" w14:textId="77777777" w:rsidR="003D5A25" w:rsidRPr="003D5A25" w:rsidRDefault="003D5A25" w:rsidP="0083429F">
            <w:pPr>
              <w:jc w:val="center"/>
              <w:rPr>
                <w:rFonts w:cs="Arial"/>
                <w:sz w:val="14"/>
                <w:szCs w:val="14"/>
              </w:rPr>
            </w:pPr>
            <w:r w:rsidRPr="003D5A25">
              <w:rPr>
                <w:rFonts w:cs="Arial"/>
                <w:sz w:val="14"/>
                <w:szCs w:val="14"/>
              </w:rPr>
              <w:t>100</w:t>
            </w:r>
          </w:p>
        </w:tc>
        <w:tc>
          <w:tcPr>
            <w:tcW w:w="313" w:type="pct"/>
            <w:tcBorders>
              <w:top w:val="nil"/>
              <w:left w:val="nil"/>
              <w:bottom w:val="single" w:sz="4" w:space="0" w:color="auto"/>
              <w:right w:val="single" w:sz="4" w:space="0" w:color="auto"/>
            </w:tcBorders>
            <w:shd w:val="clear" w:color="000000" w:fill="F2F2F2"/>
            <w:noWrap/>
            <w:vAlign w:val="center"/>
            <w:hideMark/>
          </w:tcPr>
          <w:p w14:paraId="1529AEE6" w14:textId="596A530B"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7B2758A3"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2F805010" w14:textId="77777777" w:rsidR="003D5A25" w:rsidRPr="003D5A25" w:rsidRDefault="003D5A25" w:rsidP="003D5A25">
            <w:pPr>
              <w:jc w:val="left"/>
              <w:rPr>
                <w:rFonts w:cs="Arial"/>
                <w:sz w:val="14"/>
                <w:szCs w:val="14"/>
              </w:rPr>
            </w:pPr>
            <w:r w:rsidRPr="003D5A25">
              <w:rPr>
                <w:rFonts w:cs="Arial"/>
                <w:sz w:val="14"/>
                <w:szCs w:val="14"/>
              </w:rPr>
              <w:t>PRODUTO</w:t>
            </w:r>
          </w:p>
        </w:tc>
        <w:tc>
          <w:tcPr>
            <w:tcW w:w="1523" w:type="pct"/>
            <w:tcBorders>
              <w:top w:val="nil"/>
              <w:left w:val="nil"/>
              <w:bottom w:val="single" w:sz="4" w:space="0" w:color="auto"/>
              <w:right w:val="single" w:sz="4" w:space="0" w:color="auto"/>
            </w:tcBorders>
            <w:shd w:val="clear" w:color="000000" w:fill="auto"/>
            <w:vAlign w:val="bottom"/>
            <w:hideMark/>
          </w:tcPr>
          <w:p w14:paraId="688C508C"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10A6F6ED"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EB358AE" w14:textId="77777777" w:rsidR="003D5A25" w:rsidRPr="003D5A25" w:rsidRDefault="003D5A25" w:rsidP="0083429F">
            <w:pPr>
              <w:jc w:val="left"/>
              <w:rPr>
                <w:rFonts w:cs="Arial"/>
                <w:sz w:val="14"/>
                <w:szCs w:val="14"/>
              </w:rPr>
            </w:pPr>
            <w:r w:rsidRPr="003D5A25">
              <w:rPr>
                <w:rFonts w:cs="Arial"/>
                <w:sz w:val="14"/>
                <w:szCs w:val="14"/>
              </w:rPr>
              <w:t>ORIG_TEL_RECLAMADO</w:t>
            </w:r>
          </w:p>
        </w:tc>
        <w:tc>
          <w:tcPr>
            <w:tcW w:w="373" w:type="pct"/>
            <w:tcBorders>
              <w:top w:val="nil"/>
              <w:left w:val="nil"/>
              <w:bottom w:val="single" w:sz="4" w:space="0" w:color="auto"/>
              <w:right w:val="single" w:sz="4" w:space="0" w:color="auto"/>
            </w:tcBorders>
            <w:shd w:val="clear" w:color="000000" w:fill="F2F2F2"/>
            <w:noWrap/>
            <w:vAlign w:val="center"/>
            <w:hideMark/>
          </w:tcPr>
          <w:p w14:paraId="215E044C" w14:textId="77777777" w:rsidR="003D5A25" w:rsidRPr="003D5A25" w:rsidRDefault="003D5A25" w:rsidP="0083429F">
            <w:pPr>
              <w:jc w:val="center"/>
              <w:rPr>
                <w:rFonts w:cs="Arial"/>
                <w:sz w:val="14"/>
                <w:szCs w:val="14"/>
              </w:rPr>
            </w:pPr>
            <w:r w:rsidRPr="003D5A25">
              <w:rPr>
                <w:rFonts w:cs="Arial"/>
                <w:sz w:val="14"/>
                <w:szCs w:val="14"/>
              </w:rPr>
              <w:t>varchar</w:t>
            </w:r>
          </w:p>
        </w:tc>
        <w:tc>
          <w:tcPr>
            <w:tcW w:w="410" w:type="pct"/>
            <w:tcBorders>
              <w:top w:val="nil"/>
              <w:left w:val="nil"/>
              <w:bottom w:val="single" w:sz="4" w:space="0" w:color="auto"/>
              <w:right w:val="single" w:sz="4" w:space="0" w:color="auto"/>
            </w:tcBorders>
            <w:shd w:val="clear" w:color="000000" w:fill="F2F2F2"/>
            <w:noWrap/>
            <w:vAlign w:val="center"/>
            <w:hideMark/>
          </w:tcPr>
          <w:p w14:paraId="2ED79F78" w14:textId="77777777" w:rsidR="003D5A25" w:rsidRPr="003D5A25" w:rsidRDefault="003D5A25" w:rsidP="0083429F">
            <w:pPr>
              <w:jc w:val="center"/>
              <w:rPr>
                <w:rFonts w:cs="Arial"/>
                <w:sz w:val="14"/>
                <w:szCs w:val="14"/>
              </w:rPr>
            </w:pPr>
            <w:r w:rsidRPr="003D5A25">
              <w:rPr>
                <w:rFonts w:cs="Arial"/>
                <w:sz w:val="14"/>
                <w:szCs w:val="14"/>
              </w:rPr>
              <w:t>500</w:t>
            </w:r>
          </w:p>
        </w:tc>
        <w:tc>
          <w:tcPr>
            <w:tcW w:w="313" w:type="pct"/>
            <w:tcBorders>
              <w:top w:val="nil"/>
              <w:left w:val="nil"/>
              <w:bottom w:val="single" w:sz="4" w:space="0" w:color="auto"/>
              <w:right w:val="single" w:sz="4" w:space="0" w:color="auto"/>
            </w:tcBorders>
            <w:shd w:val="clear" w:color="000000" w:fill="F2F2F2"/>
            <w:noWrap/>
            <w:vAlign w:val="center"/>
            <w:hideMark/>
          </w:tcPr>
          <w:p w14:paraId="210D797D" w14:textId="5F00B392"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1CFA8169" w14:textId="77777777" w:rsidR="003D5A25" w:rsidRPr="003D5A25" w:rsidRDefault="003D5A25" w:rsidP="0083429F">
            <w:pPr>
              <w:jc w:val="center"/>
              <w:rPr>
                <w:rFonts w:cs="Arial"/>
                <w:sz w:val="14"/>
                <w:szCs w:val="14"/>
              </w:rPr>
            </w:pPr>
            <w:r w:rsidRPr="003D5A25">
              <w:rPr>
                <w:rFonts w:cs="Arial"/>
                <w:sz w:val="14"/>
                <w:szCs w:val="14"/>
              </w:rPr>
              <w:t>S</w:t>
            </w:r>
          </w:p>
        </w:tc>
        <w:tc>
          <w:tcPr>
            <w:tcW w:w="1040" w:type="pct"/>
            <w:tcBorders>
              <w:top w:val="nil"/>
              <w:left w:val="nil"/>
              <w:bottom w:val="single" w:sz="4" w:space="0" w:color="auto"/>
              <w:right w:val="single" w:sz="4" w:space="0" w:color="auto"/>
            </w:tcBorders>
            <w:shd w:val="clear" w:color="auto" w:fill="auto"/>
            <w:hideMark/>
          </w:tcPr>
          <w:p w14:paraId="51435A2E" w14:textId="77777777" w:rsidR="003D5A25" w:rsidRPr="003D5A25" w:rsidRDefault="003D5A25" w:rsidP="003D5A25">
            <w:pPr>
              <w:jc w:val="left"/>
              <w:rPr>
                <w:rFonts w:cs="Arial"/>
                <w:sz w:val="14"/>
                <w:szCs w:val="14"/>
              </w:rPr>
            </w:pPr>
            <w:r w:rsidRPr="003D5A25">
              <w:rPr>
                <w:rFonts w:cs="Arial"/>
                <w:sz w:val="14"/>
                <w:szCs w:val="14"/>
              </w:rPr>
              <w:t>TEL_RECLAMADO</w:t>
            </w:r>
          </w:p>
        </w:tc>
        <w:tc>
          <w:tcPr>
            <w:tcW w:w="1523" w:type="pct"/>
            <w:tcBorders>
              <w:top w:val="nil"/>
              <w:left w:val="nil"/>
              <w:bottom w:val="single" w:sz="4" w:space="0" w:color="auto"/>
              <w:right w:val="single" w:sz="4" w:space="0" w:color="auto"/>
            </w:tcBorders>
            <w:shd w:val="clear" w:color="000000" w:fill="auto"/>
            <w:vAlign w:val="bottom"/>
            <w:hideMark/>
          </w:tcPr>
          <w:p w14:paraId="1FE78A07" w14:textId="77777777" w:rsidR="003D5A25" w:rsidRPr="003D5A25" w:rsidRDefault="003D5A25" w:rsidP="003D5A25">
            <w:pPr>
              <w:jc w:val="left"/>
              <w:rPr>
                <w:rFonts w:cs="Arial"/>
                <w:sz w:val="14"/>
                <w:szCs w:val="14"/>
              </w:rPr>
            </w:pPr>
            <w:r w:rsidRPr="003D5A25">
              <w:rPr>
                <w:rFonts w:cs="Arial"/>
                <w:sz w:val="14"/>
                <w:szCs w:val="14"/>
              </w:rPr>
              <w:t> </w:t>
            </w:r>
          </w:p>
        </w:tc>
      </w:tr>
      <w:tr w:rsidR="003D5A25" w:rsidRPr="003D5A25" w14:paraId="71AE933C" w14:textId="77777777" w:rsidTr="0083429F">
        <w:trPr>
          <w:trHeight w:val="360"/>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705BA767" w14:textId="77777777" w:rsidR="003D5A25" w:rsidRPr="003D5A25" w:rsidRDefault="003D5A25" w:rsidP="0083429F">
            <w:pPr>
              <w:jc w:val="left"/>
              <w:rPr>
                <w:rFonts w:cs="Arial"/>
                <w:sz w:val="14"/>
                <w:szCs w:val="14"/>
              </w:rPr>
            </w:pPr>
            <w:r w:rsidRPr="003D5A25">
              <w:rPr>
                <w:rFonts w:cs="Arial"/>
                <w:sz w:val="14"/>
                <w:szCs w:val="14"/>
              </w:rPr>
              <w:t>CONTADOR</w:t>
            </w:r>
          </w:p>
        </w:tc>
        <w:tc>
          <w:tcPr>
            <w:tcW w:w="373" w:type="pct"/>
            <w:tcBorders>
              <w:top w:val="nil"/>
              <w:left w:val="nil"/>
              <w:bottom w:val="single" w:sz="4" w:space="0" w:color="auto"/>
              <w:right w:val="single" w:sz="4" w:space="0" w:color="auto"/>
            </w:tcBorders>
            <w:shd w:val="clear" w:color="000000" w:fill="F2F2F2"/>
            <w:noWrap/>
            <w:vAlign w:val="center"/>
            <w:hideMark/>
          </w:tcPr>
          <w:p w14:paraId="07321B4C" w14:textId="38F5DB6E" w:rsidR="003D5A25" w:rsidRPr="003D5A25" w:rsidRDefault="003D5A25" w:rsidP="0083429F">
            <w:pPr>
              <w:jc w:val="center"/>
              <w:rPr>
                <w:rFonts w:cs="Arial"/>
                <w:sz w:val="14"/>
                <w:szCs w:val="14"/>
              </w:rPr>
            </w:pPr>
            <w:r w:rsidRPr="003D5A25">
              <w:rPr>
                <w:rFonts w:cs="Arial"/>
                <w:sz w:val="14"/>
                <w:szCs w:val="14"/>
              </w:rPr>
              <w:t>Number</w:t>
            </w:r>
          </w:p>
        </w:tc>
        <w:tc>
          <w:tcPr>
            <w:tcW w:w="410" w:type="pct"/>
            <w:tcBorders>
              <w:top w:val="nil"/>
              <w:left w:val="nil"/>
              <w:bottom w:val="single" w:sz="4" w:space="0" w:color="auto"/>
              <w:right w:val="single" w:sz="4" w:space="0" w:color="auto"/>
            </w:tcBorders>
            <w:shd w:val="clear" w:color="000000" w:fill="F2F2F2"/>
            <w:noWrap/>
            <w:vAlign w:val="center"/>
            <w:hideMark/>
          </w:tcPr>
          <w:p w14:paraId="284DF645" w14:textId="4AEFDA4F" w:rsidR="003D5A25" w:rsidRPr="003D5A25" w:rsidRDefault="003D5A25" w:rsidP="0083429F">
            <w:pPr>
              <w:jc w:val="center"/>
              <w:rPr>
                <w:rFonts w:cs="Arial"/>
                <w:sz w:val="14"/>
                <w:szCs w:val="14"/>
              </w:rPr>
            </w:pPr>
            <w:r w:rsidRPr="003D5A25">
              <w:rPr>
                <w:rFonts w:cs="Arial"/>
                <w:sz w:val="14"/>
                <w:szCs w:val="14"/>
              </w:rPr>
              <w:t>20</w:t>
            </w:r>
          </w:p>
        </w:tc>
        <w:tc>
          <w:tcPr>
            <w:tcW w:w="313" w:type="pct"/>
            <w:tcBorders>
              <w:top w:val="nil"/>
              <w:left w:val="nil"/>
              <w:bottom w:val="single" w:sz="4" w:space="0" w:color="auto"/>
              <w:right w:val="single" w:sz="4" w:space="0" w:color="auto"/>
            </w:tcBorders>
            <w:shd w:val="clear" w:color="000000" w:fill="F2F2F2"/>
            <w:noWrap/>
            <w:vAlign w:val="center"/>
            <w:hideMark/>
          </w:tcPr>
          <w:p w14:paraId="51ED8FBB" w14:textId="6E96F03F"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21AFCA88" w14:textId="2F8BA224" w:rsidR="003D5A25" w:rsidRPr="003D5A25" w:rsidRDefault="003D5A25" w:rsidP="0083429F">
            <w:pPr>
              <w:jc w:val="center"/>
              <w:rPr>
                <w:rFonts w:cs="Arial"/>
                <w:sz w:val="14"/>
                <w:szCs w:val="14"/>
              </w:rPr>
            </w:pPr>
            <w:r w:rsidRPr="003D5A25">
              <w:rPr>
                <w:rFonts w:cs="Arial"/>
                <w:sz w:val="14"/>
                <w:szCs w:val="14"/>
              </w:rPr>
              <w:t>N</w:t>
            </w:r>
          </w:p>
        </w:tc>
        <w:tc>
          <w:tcPr>
            <w:tcW w:w="1040" w:type="pct"/>
            <w:tcBorders>
              <w:top w:val="nil"/>
              <w:left w:val="nil"/>
              <w:bottom w:val="single" w:sz="4" w:space="0" w:color="auto"/>
              <w:right w:val="single" w:sz="4" w:space="0" w:color="auto"/>
            </w:tcBorders>
            <w:shd w:val="clear" w:color="auto" w:fill="auto"/>
            <w:hideMark/>
          </w:tcPr>
          <w:p w14:paraId="6FF995D3" w14:textId="77777777" w:rsidR="003D5A25" w:rsidRPr="003D5A25" w:rsidRDefault="003D5A25" w:rsidP="003D5A25">
            <w:pPr>
              <w:jc w:val="left"/>
              <w:rPr>
                <w:rFonts w:cs="Arial"/>
                <w:sz w:val="14"/>
                <w:szCs w:val="14"/>
              </w:rPr>
            </w:pPr>
            <w:r w:rsidRPr="003D5A25">
              <w:rPr>
                <w:rFonts w:cs="Arial"/>
                <w:sz w:val="14"/>
                <w:szCs w:val="14"/>
              </w:rPr>
              <w:t>contador</w:t>
            </w:r>
          </w:p>
        </w:tc>
        <w:tc>
          <w:tcPr>
            <w:tcW w:w="1523" w:type="pct"/>
            <w:tcBorders>
              <w:top w:val="nil"/>
              <w:left w:val="nil"/>
              <w:bottom w:val="single" w:sz="4" w:space="0" w:color="auto"/>
              <w:right w:val="single" w:sz="4" w:space="0" w:color="auto"/>
            </w:tcBorders>
            <w:shd w:val="clear" w:color="auto" w:fill="auto"/>
            <w:noWrap/>
            <w:vAlign w:val="center"/>
            <w:hideMark/>
          </w:tcPr>
          <w:p w14:paraId="54F5B85C" w14:textId="77777777" w:rsidR="003D5A25" w:rsidRPr="003D5A25" w:rsidRDefault="003D5A25" w:rsidP="003D5A25">
            <w:pPr>
              <w:rPr>
                <w:rFonts w:cs="Arial"/>
                <w:sz w:val="14"/>
                <w:szCs w:val="14"/>
              </w:rPr>
            </w:pPr>
            <w:r w:rsidRPr="003D5A25">
              <w:rPr>
                <w:rFonts w:cs="Arial"/>
                <w:sz w:val="14"/>
                <w:szCs w:val="14"/>
              </w:rPr>
              <w:t>Vezes em que o registro é repetido no sistema, considerando sua chave</w:t>
            </w:r>
          </w:p>
        </w:tc>
      </w:tr>
      <w:tr w:rsidR="0083429F" w:rsidRPr="003D5A25" w14:paraId="676389F0"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tcPr>
          <w:p w14:paraId="3E4B2D19" w14:textId="70AFA7C8" w:rsidR="0083429F" w:rsidRPr="003D5A25" w:rsidRDefault="0083429F" w:rsidP="0083429F">
            <w:pPr>
              <w:jc w:val="left"/>
              <w:rPr>
                <w:rFonts w:cs="Arial"/>
                <w:sz w:val="14"/>
                <w:szCs w:val="14"/>
              </w:rPr>
            </w:pPr>
            <w:r>
              <w:rPr>
                <w:rFonts w:cs="Arial"/>
                <w:sz w:val="14"/>
                <w:szCs w:val="14"/>
              </w:rPr>
              <w:t>ID_FAILED_EVENTS</w:t>
            </w:r>
          </w:p>
        </w:tc>
        <w:tc>
          <w:tcPr>
            <w:tcW w:w="373" w:type="pct"/>
            <w:tcBorders>
              <w:top w:val="nil"/>
              <w:left w:val="nil"/>
              <w:bottom w:val="single" w:sz="4" w:space="0" w:color="auto"/>
              <w:right w:val="single" w:sz="4" w:space="0" w:color="auto"/>
            </w:tcBorders>
            <w:shd w:val="clear" w:color="000000" w:fill="F2F2F2"/>
            <w:noWrap/>
            <w:vAlign w:val="center"/>
          </w:tcPr>
          <w:p w14:paraId="650DE329" w14:textId="1DC49D91" w:rsidR="0083429F" w:rsidRPr="003D5A25" w:rsidRDefault="0083429F" w:rsidP="0083429F">
            <w:pPr>
              <w:jc w:val="center"/>
              <w:rPr>
                <w:rFonts w:cs="Arial"/>
                <w:sz w:val="14"/>
                <w:szCs w:val="14"/>
              </w:rPr>
            </w:pPr>
            <w:r>
              <w:rPr>
                <w:rFonts w:cs="Arial"/>
                <w:sz w:val="14"/>
                <w:szCs w:val="14"/>
              </w:rPr>
              <w:t>Number</w:t>
            </w:r>
          </w:p>
        </w:tc>
        <w:tc>
          <w:tcPr>
            <w:tcW w:w="410" w:type="pct"/>
            <w:tcBorders>
              <w:top w:val="nil"/>
              <w:left w:val="nil"/>
              <w:bottom w:val="single" w:sz="4" w:space="0" w:color="auto"/>
              <w:right w:val="single" w:sz="4" w:space="0" w:color="auto"/>
            </w:tcBorders>
            <w:shd w:val="clear" w:color="000000" w:fill="F2F2F2"/>
            <w:noWrap/>
            <w:vAlign w:val="center"/>
          </w:tcPr>
          <w:p w14:paraId="60D075E2" w14:textId="1ADD8B89" w:rsidR="0083429F" w:rsidRPr="003D5A25" w:rsidRDefault="0083429F" w:rsidP="0083429F">
            <w:pPr>
              <w:jc w:val="center"/>
              <w:rPr>
                <w:rFonts w:cs="Arial"/>
                <w:sz w:val="14"/>
                <w:szCs w:val="14"/>
              </w:rPr>
            </w:pPr>
            <w:r>
              <w:rPr>
                <w:rFonts w:cs="Arial"/>
                <w:sz w:val="14"/>
                <w:szCs w:val="14"/>
              </w:rPr>
              <w:t>18</w:t>
            </w:r>
          </w:p>
        </w:tc>
        <w:tc>
          <w:tcPr>
            <w:tcW w:w="313" w:type="pct"/>
            <w:tcBorders>
              <w:top w:val="nil"/>
              <w:left w:val="nil"/>
              <w:bottom w:val="single" w:sz="4" w:space="0" w:color="auto"/>
              <w:right w:val="single" w:sz="4" w:space="0" w:color="auto"/>
            </w:tcBorders>
            <w:shd w:val="clear" w:color="000000" w:fill="F2F2F2"/>
            <w:noWrap/>
            <w:vAlign w:val="center"/>
          </w:tcPr>
          <w:p w14:paraId="38473EB6" w14:textId="429867C1" w:rsidR="0083429F" w:rsidRPr="003D5A25" w:rsidRDefault="0083429F" w:rsidP="0083429F">
            <w:pPr>
              <w:jc w:val="center"/>
              <w:rPr>
                <w:rFonts w:cs="Arial"/>
                <w:sz w:val="14"/>
                <w:szCs w:val="14"/>
              </w:rPr>
            </w:pPr>
            <w:r>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tcPr>
          <w:p w14:paraId="203D9D44" w14:textId="403EC1AA" w:rsidR="0083429F" w:rsidRPr="003D5A25" w:rsidRDefault="0083429F" w:rsidP="0083429F">
            <w:pPr>
              <w:jc w:val="center"/>
              <w:rPr>
                <w:rFonts w:cs="Arial"/>
                <w:sz w:val="14"/>
                <w:szCs w:val="14"/>
              </w:rPr>
            </w:pPr>
            <w:r>
              <w:rPr>
                <w:rFonts w:cs="Arial"/>
                <w:sz w:val="14"/>
                <w:szCs w:val="14"/>
              </w:rPr>
              <w:t>S</w:t>
            </w:r>
          </w:p>
        </w:tc>
        <w:tc>
          <w:tcPr>
            <w:tcW w:w="1040" w:type="pct"/>
            <w:tcBorders>
              <w:top w:val="nil"/>
              <w:left w:val="nil"/>
              <w:bottom w:val="single" w:sz="4" w:space="0" w:color="auto"/>
              <w:right w:val="single" w:sz="4" w:space="0" w:color="auto"/>
            </w:tcBorders>
            <w:shd w:val="clear" w:color="auto" w:fill="auto"/>
          </w:tcPr>
          <w:p w14:paraId="76C708AD" w14:textId="77777777" w:rsidR="0083429F" w:rsidRPr="003D5A25" w:rsidRDefault="0083429F" w:rsidP="003D5A25">
            <w:pPr>
              <w:jc w:val="left"/>
              <w:rPr>
                <w:rFonts w:cs="Arial"/>
                <w:sz w:val="14"/>
                <w:szCs w:val="14"/>
              </w:rPr>
            </w:pPr>
          </w:p>
        </w:tc>
        <w:tc>
          <w:tcPr>
            <w:tcW w:w="1523" w:type="pct"/>
            <w:tcBorders>
              <w:top w:val="nil"/>
              <w:left w:val="nil"/>
              <w:bottom w:val="single" w:sz="4" w:space="0" w:color="auto"/>
              <w:right w:val="single" w:sz="4" w:space="0" w:color="auto"/>
            </w:tcBorders>
            <w:shd w:val="clear" w:color="auto" w:fill="auto"/>
          </w:tcPr>
          <w:p w14:paraId="4CA4BFEB" w14:textId="77777777" w:rsidR="0083429F" w:rsidRPr="003D5A25" w:rsidRDefault="0083429F" w:rsidP="003D5A25">
            <w:pPr>
              <w:jc w:val="left"/>
              <w:rPr>
                <w:rFonts w:cs="Arial"/>
                <w:sz w:val="14"/>
                <w:szCs w:val="14"/>
              </w:rPr>
            </w:pPr>
          </w:p>
        </w:tc>
      </w:tr>
      <w:tr w:rsidR="003D5A25" w:rsidRPr="003D5A25" w14:paraId="065A912E" w14:textId="77777777" w:rsidTr="0083429F">
        <w:trPr>
          <w:trHeight w:val="225"/>
        </w:trPr>
        <w:tc>
          <w:tcPr>
            <w:tcW w:w="1082" w:type="pct"/>
            <w:tcBorders>
              <w:top w:val="nil"/>
              <w:left w:val="single" w:sz="4" w:space="0" w:color="auto"/>
              <w:bottom w:val="single" w:sz="4" w:space="0" w:color="auto"/>
              <w:right w:val="single" w:sz="4" w:space="0" w:color="auto"/>
            </w:tcBorders>
            <w:shd w:val="clear" w:color="000000" w:fill="F2F2F2"/>
            <w:noWrap/>
            <w:vAlign w:val="center"/>
            <w:hideMark/>
          </w:tcPr>
          <w:p w14:paraId="515361A0" w14:textId="77777777" w:rsidR="003D5A25" w:rsidRPr="003D5A25" w:rsidRDefault="003D5A25" w:rsidP="0083429F">
            <w:pPr>
              <w:jc w:val="left"/>
              <w:rPr>
                <w:rFonts w:cs="Arial"/>
                <w:sz w:val="14"/>
                <w:szCs w:val="14"/>
              </w:rPr>
            </w:pPr>
            <w:r w:rsidRPr="003D5A25">
              <w:rPr>
                <w:rFonts w:cs="Arial"/>
                <w:sz w:val="14"/>
                <w:szCs w:val="14"/>
              </w:rPr>
              <w:t>INPUT_ID</w:t>
            </w:r>
          </w:p>
        </w:tc>
        <w:tc>
          <w:tcPr>
            <w:tcW w:w="373" w:type="pct"/>
            <w:tcBorders>
              <w:top w:val="nil"/>
              <w:left w:val="nil"/>
              <w:bottom w:val="single" w:sz="4" w:space="0" w:color="auto"/>
              <w:right w:val="single" w:sz="4" w:space="0" w:color="auto"/>
            </w:tcBorders>
            <w:shd w:val="clear" w:color="000000" w:fill="F2F2F2"/>
            <w:noWrap/>
            <w:vAlign w:val="center"/>
            <w:hideMark/>
          </w:tcPr>
          <w:p w14:paraId="06D528A5" w14:textId="77777777" w:rsidR="003D5A25" w:rsidRPr="003D5A25" w:rsidRDefault="003D5A25" w:rsidP="0083429F">
            <w:pPr>
              <w:jc w:val="center"/>
              <w:rPr>
                <w:rFonts w:cs="Arial"/>
                <w:sz w:val="14"/>
                <w:szCs w:val="14"/>
              </w:rPr>
            </w:pPr>
            <w:r w:rsidRPr="003D5A25">
              <w:rPr>
                <w:rFonts w:cs="Arial"/>
                <w:sz w:val="14"/>
                <w:szCs w:val="14"/>
              </w:rPr>
              <w:t>Number</w:t>
            </w:r>
          </w:p>
        </w:tc>
        <w:tc>
          <w:tcPr>
            <w:tcW w:w="410" w:type="pct"/>
            <w:tcBorders>
              <w:top w:val="nil"/>
              <w:left w:val="nil"/>
              <w:bottom w:val="single" w:sz="4" w:space="0" w:color="auto"/>
              <w:right w:val="single" w:sz="4" w:space="0" w:color="auto"/>
            </w:tcBorders>
            <w:shd w:val="clear" w:color="000000" w:fill="F2F2F2"/>
            <w:noWrap/>
            <w:vAlign w:val="center"/>
            <w:hideMark/>
          </w:tcPr>
          <w:p w14:paraId="3A84FC89" w14:textId="77777777" w:rsidR="003D5A25" w:rsidRPr="003D5A25" w:rsidRDefault="003D5A25" w:rsidP="0083429F">
            <w:pPr>
              <w:jc w:val="center"/>
              <w:rPr>
                <w:rFonts w:cs="Arial"/>
                <w:sz w:val="14"/>
                <w:szCs w:val="14"/>
              </w:rPr>
            </w:pPr>
            <w:r w:rsidRPr="003D5A25">
              <w:rPr>
                <w:rFonts w:cs="Arial"/>
                <w:sz w:val="14"/>
                <w:szCs w:val="14"/>
              </w:rPr>
              <w:t>20</w:t>
            </w:r>
          </w:p>
        </w:tc>
        <w:tc>
          <w:tcPr>
            <w:tcW w:w="313" w:type="pct"/>
            <w:tcBorders>
              <w:top w:val="nil"/>
              <w:left w:val="nil"/>
              <w:bottom w:val="single" w:sz="4" w:space="0" w:color="auto"/>
              <w:right w:val="single" w:sz="4" w:space="0" w:color="auto"/>
            </w:tcBorders>
            <w:shd w:val="clear" w:color="000000" w:fill="F2F2F2"/>
            <w:noWrap/>
            <w:vAlign w:val="center"/>
            <w:hideMark/>
          </w:tcPr>
          <w:p w14:paraId="1AD8EF42" w14:textId="77777777" w:rsidR="003D5A25" w:rsidRPr="003D5A25" w:rsidRDefault="003D5A25" w:rsidP="0083429F">
            <w:pPr>
              <w:jc w:val="center"/>
              <w:rPr>
                <w:rFonts w:cs="Arial"/>
                <w:sz w:val="14"/>
                <w:szCs w:val="14"/>
              </w:rPr>
            </w:pPr>
            <w:r w:rsidRPr="003D5A25">
              <w:rPr>
                <w:rFonts w:cs="Arial"/>
                <w:sz w:val="14"/>
                <w:szCs w:val="14"/>
              </w:rPr>
              <w:t>N</w:t>
            </w:r>
          </w:p>
        </w:tc>
        <w:tc>
          <w:tcPr>
            <w:tcW w:w="259" w:type="pct"/>
            <w:tcBorders>
              <w:top w:val="nil"/>
              <w:left w:val="nil"/>
              <w:bottom w:val="single" w:sz="4" w:space="0" w:color="auto"/>
              <w:right w:val="single" w:sz="4" w:space="0" w:color="auto"/>
            </w:tcBorders>
            <w:shd w:val="clear" w:color="000000" w:fill="F2F2F2"/>
            <w:noWrap/>
            <w:vAlign w:val="center"/>
            <w:hideMark/>
          </w:tcPr>
          <w:p w14:paraId="0F5F8880" w14:textId="77777777" w:rsidR="003D5A25" w:rsidRPr="003D5A25" w:rsidRDefault="003D5A25" w:rsidP="0083429F">
            <w:pPr>
              <w:jc w:val="center"/>
              <w:rPr>
                <w:rFonts w:cs="Arial"/>
                <w:sz w:val="14"/>
                <w:szCs w:val="14"/>
              </w:rPr>
            </w:pPr>
            <w:r w:rsidRPr="003D5A25">
              <w:rPr>
                <w:rFonts w:cs="Arial"/>
                <w:sz w:val="14"/>
                <w:szCs w:val="14"/>
              </w:rPr>
              <w:t>N</w:t>
            </w:r>
          </w:p>
        </w:tc>
        <w:tc>
          <w:tcPr>
            <w:tcW w:w="1040" w:type="pct"/>
            <w:tcBorders>
              <w:top w:val="nil"/>
              <w:left w:val="nil"/>
              <w:bottom w:val="single" w:sz="4" w:space="0" w:color="auto"/>
              <w:right w:val="single" w:sz="4" w:space="0" w:color="auto"/>
            </w:tcBorders>
            <w:shd w:val="clear" w:color="auto" w:fill="auto"/>
            <w:hideMark/>
          </w:tcPr>
          <w:p w14:paraId="5F0461F4" w14:textId="77777777" w:rsidR="003D5A25" w:rsidRPr="003D5A25" w:rsidRDefault="003D5A25" w:rsidP="003D5A25">
            <w:pPr>
              <w:jc w:val="left"/>
              <w:rPr>
                <w:rFonts w:cs="Arial"/>
                <w:sz w:val="14"/>
                <w:szCs w:val="14"/>
              </w:rPr>
            </w:pPr>
            <w:r w:rsidRPr="003D5A25">
              <w:rPr>
                <w:rFonts w:cs="Arial"/>
                <w:sz w:val="14"/>
                <w:szCs w:val="14"/>
              </w:rPr>
              <w:t>contador</w:t>
            </w:r>
          </w:p>
        </w:tc>
        <w:tc>
          <w:tcPr>
            <w:tcW w:w="1523" w:type="pct"/>
            <w:tcBorders>
              <w:top w:val="nil"/>
              <w:left w:val="nil"/>
              <w:bottom w:val="single" w:sz="4" w:space="0" w:color="auto"/>
              <w:right w:val="single" w:sz="4" w:space="0" w:color="auto"/>
            </w:tcBorders>
            <w:shd w:val="clear" w:color="auto" w:fill="auto"/>
            <w:hideMark/>
          </w:tcPr>
          <w:p w14:paraId="462EA41C" w14:textId="77777777" w:rsidR="003D5A25" w:rsidRPr="003D5A25" w:rsidRDefault="003D5A25" w:rsidP="003D5A25">
            <w:pPr>
              <w:jc w:val="left"/>
              <w:rPr>
                <w:rFonts w:cs="Arial"/>
                <w:sz w:val="14"/>
                <w:szCs w:val="14"/>
              </w:rPr>
            </w:pPr>
            <w:r w:rsidRPr="003D5A25">
              <w:rPr>
                <w:rFonts w:cs="Arial"/>
                <w:sz w:val="14"/>
                <w:szCs w:val="14"/>
              </w:rPr>
              <w:t>Identificação RAID do arquivo que contém o registro</w:t>
            </w:r>
          </w:p>
        </w:tc>
      </w:tr>
    </w:tbl>
    <w:p w14:paraId="0AC3E3AA" w14:textId="78C7CA27" w:rsidR="005A6910" w:rsidRDefault="005A6910" w:rsidP="002565DA">
      <w:pPr>
        <w:rPr>
          <w:rFonts w:cs="Arial"/>
        </w:rPr>
      </w:pPr>
    </w:p>
    <w:p w14:paraId="23A33E91" w14:textId="77777777" w:rsidR="005A6910" w:rsidRDefault="005A6910">
      <w:pPr>
        <w:jc w:val="left"/>
        <w:rPr>
          <w:rFonts w:cs="Arial"/>
        </w:rPr>
      </w:pPr>
      <w:r>
        <w:rPr>
          <w:rFonts w:cs="Arial"/>
        </w:rPr>
        <w:br w:type="page"/>
      </w:r>
    </w:p>
    <w:p w14:paraId="20D563DA" w14:textId="756BA9CE" w:rsidR="00D521DC" w:rsidRPr="00D521DC" w:rsidRDefault="00D521DC" w:rsidP="000A0C31">
      <w:pPr>
        <w:pStyle w:val="Heading3"/>
      </w:pPr>
      <w:bookmarkStart w:id="25" w:name="_Toc499303889"/>
      <w:r w:rsidRPr="00D521DC">
        <w:lastRenderedPageBreak/>
        <w:t xml:space="preserve">RQN06 – Carga dos arquivos </w:t>
      </w:r>
      <w:r w:rsidR="008B681F">
        <w:t>TRANSACT</w:t>
      </w:r>
      <w:bookmarkEnd w:id="25"/>
    </w:p>
    <w:p w14:paraId="35646D93" w14:textId="77777777" w:rsidR="00D521DC" w:rsidRPr="00153785" w:rsidRDefault="00D521DC" w:rsidP="00C01C97">
      <w:pPr>
        <w:rPr>
          <w:rFonts w:cs="Arial"/>
        </w:rPr>
      </w:pPr>
    </w:p>
    <w:p w14:paraId="68CC6FE6" w14:textId="5F09DADF" w:rsidR="00D521DC" w:rsidRPr="00153785" w:rsidRDefault="00D521DC" w:rsidP="00D226EA">
      <w:pPr>
        <w:pStyle w:val="Heading4"/>
      </w:pPr>
      <w:bookmarkStart w:id="26" w:name="_Toc499303890"/>
      <w:r w:rsidRPr="00153785">
        <w:t>RGN0</w:t>
      </w:r>
      <w:r>
        <w:t>8</w:t>
      </w:r>
      <w:r w:rsidRPr="00153785">
        <w:t xml:space="preserve"> – Processo de carga arquivo </w:t>
      </w:r>
      <w:r w:rsidR="008B681F">
        <w:t>TRANSACT</w:t>
      </w:r>
      <w:bookmarkEnd w:id="26"/>
    </w:p>
    <w:p w14:paraId="05EDC00C" w14:textId="77777777" w:rsidR="00D521DC" w:rsidRPr="00153785" w:rsidRDefault="00D521DC" w:rsidP="00C01C97">
      <w:pPr>
        <w:rPr>
          <w:rFonts w:cs="Arial"/>
        </w:rPr>
      </w:pPr>
    </w:p>
    <w:p w14:paraId="41A5E391" w14:textId="77777777" w:rsidR="00351DF7" w:rsidRPr="00370497" w:rsidRDefault="00D521DC" w:rsidP="00C01C97">
      <w:pPr>
        <w:rPr>
          <w:rFonts w:cs="Arial"/>
          <w:color w:val="000000"/>
        </w:rPr>
      </w:pPr>
      <w:r w:rsidRPr="00370497">
        <w:rPr>
          <w:rFonts w:cs="Arial"/>
          <w:color w:val="000000"/>
        </w:rPr>
        <w:t>Deverá ser criado um processo de carga do arquivos Transact, ao qual seja configurável as conexões de busca/armazenamento das fontes. A carga dos registros deverá ser diária, iniciando após as 07:00, e de forma incremental, mantendo o histórico dos ultimos 180 dias. O arquivo está disponível no diretorio ftp ftp://ftp01.telemar/TRANSACT/Relatorios_Transact/ com nomeclatura: extract_propostas_estrategia_diario.txt</w:t>
      </w:r>
    </w:p>
    <w:p w14:paraId="78EBFF38" w14:textId="77777777" w:rsidR="00351DF7" w:rsidRPr="00370497" w:rsidRDefault="00351DF7" w:rsidP="00C01C97">
      <w:pPr>
        <w:rPr>
          <w:rFonts w:cs="Arial"/>
          <w:color w:val="000000"/>
        </w:rPr>
      </w:pPr>
    </w:p>
    <w:p w14:paraId="3F489DB1" w14:textId="141807B2" w:rsidR="00351DF7" w:rsidRPr="00370497" w:rsidRDefault="00D521DC" w:rsidP="00C01C97">
      <w:pPr>
        <w:rPr>
          <w:rFonts w:cs="Arial"/>
          <w:color w:val="000000"/>
        </w:rPr>
      </w:pPr>
      <w:r w:rsidRPr="00370497">
        <w:rPr>
          <w:rFonts w:cs="Arial"/>
          <w:color w:val="000000"/>
        </w:rPr>
        <w:br/>
      </w:r>
      <w:r w:rsidRPr="00370497">
        <w:rPr>
          <w:rFonts w:cs="Arial"/>
          <w:b/>
          <w:bCs/>
          <w:color w:val="000000"/>
        </w:rPr>
        <w:t>Os campos a serem carregados são</w:t>
      </w:r>
      <w:r w:rsidRPr="00370497">
        <w:rPr>
          <w:rFonts w:cs="Arial"/>
          <w:color w:val="000000"/>
        </w:rPr>
        <w:t>:</w:t>
      </w:r>
    </w:p>
    <w:p w14:paraId="5B7CD433" w14:textId="5FD67726" w:rsidR="00D521DC" w:rsidRPr="00370497" w:rsidRDefault="00D521DC" w:rsidP="00C01C97">
      <w:pPr>
        <w:rPr>
          <w:rFonts w:cs="Arial"/>
          <w:color w:val="000000"/>
        </w:rPr>
      </w:pPr>
      <w:r w:rsidRPr="00370497">
        <w:rPr>
          <w:rFonts w:cs="Arial"/>
          <w:color w:val="000000"/>
        </w:rPr>
        <w:br/>
        <w:t>t_4192_pcs_days_arrears</w:t>
      </w:r>
      <w:r w:rsidRPr="00370497">
        <w:rPr>
          <w:rFonts w:cs="Arial"/>
          <w:color w:val="000000"/>
        </w:rPr>
        <w:br/>
        <w:t>t_4193_pcs_amount_arrears</w:t>
      </w:r>
      <w:r w:rsidRPr="00370497">
        <w:rPr>
          <w:rFonts w:cs="Arial"/>
          <w:color w:val="000000"/>
        </w:rPr>
        <w:br/>
        <w:t>t_4194_pcs_num_lines_arrears</w:t>
      </w:r>
      <w:r w:rsidRPr="00370497">
        <w:rPr>
          <w:rFonts w:cs="Arial"/>
          <w:color w:val="000000"/>
        </w:rPr>
        <w:br/>
        <w:t>t_3480_datanascimento</w:t>
      </w:r>
      <w:r w:rsidRPr="00370497">
        <w:rPr>
          <w:rFonts w:cs="Arial"/>
          <w:color w:val="000000"/>
        </w:rPr>
        <w:br/>
        <w:t>t_3483_id</w:t>
      </w:r>
      <w:r w:rsidRPr="00370497">
        <w:rPr>
          <w:rFonts w:cs="Arial"/>
          <w:color w:val="000000"/>
        </w:rPr>
        <w:br/>
        <w:t>t_3498_dadosprincipais_pf_sexo</w:t>
      </w:r>
      <w:r w:rsidRPr="00370497">
        <w:rPr>
          <w:rFonts w:cs="Arial"/>
          <w:color w:val="000000"/>
        </w:rPr>
        <w:br/>
        <w:t>t_3519_dadosprofissionais_pf_e</w:t>
      </w:r>
      <w:r w:rsidRPr="00370497">
        <w:rPr>
          <w:rFonts w:cs="Arial"/>
          <w:color w:val="000000"/>
        </w:rPr>
        <w:br/>
        <w:t>t_2885_qtdepropant</w:t>
      </w:r>
      <w:r w:rsidRPr="00370497">
        <w:rPr>
          <w:rFonts w:cs="Arial"/>
          <w:color w:val="000000"/>
        </w:rPr>
        <w:br/>
        <w:t>t_3557_endereco_cliente_lograd</w:t>
      </w:r>
      <w:r w:rsidRPr="00370497">
        <w:rPr>
          <w:rFonts w:cs="Arial"/>
          <w:color w:val="000000"/>
        </w:rPr>
        <w:br/>
        <w:t>t_3558_endereco_cliente_aglome</w:t>
      </w:r>
      <w:r w:rsidRPr="00370497">
        <w:rPr>
          <w:rFonts w:cs="Arial"/>
          <w:color w:val="000000"/>
        </w:rPr>
        <w:br/>
        <w:t>t_3560_endereco_cliente_comple</w:t>
      </w:r>
      <w:r w:rsidRPr="00370497">
        <w:rPr>
          <w:rFonts w:cs="Arial"/>
          <w:color w:val="000000"/>
        </w:rPr>
        <w:br/>
        <w:t>t_3561_endereco_cliente_bairro</w:t>
      </w:r>
      <w:r w:rsidRPr="00370497">
        <w:rPr>
          <w:rFonts w:cs="Arial"/>
          <w:color w:val="000000"/>
        </w:rPr>
        <w:br/>
        <w:t>t_3562_endereco_cliente_cidade</w:t>
      </w:r>
      <w:r w:rsidRPr="00370497">
        <w:rPr>
          <w:rFonts w:cs="Arial"/>
          <w:color w:val="000000"/>
        </w:rPr>
        <w:br/>
        <w:t>t_3563_endereco_cliente_cep</w:t>
      </w:r>
      <w:r w:rsidRPr="00370497">
        <w:rPr>
          <w:rFonts w:cs="Arial"/>
          <w:color w:val="000000"/>
        </w:rPr>
        <w:br/>
        <w:t>t_3564_endereco_cliente_uf</w:t>
      </w:r>
      <w:r w:rsidRPr="00370497">
        <w:rPr>
          <w:rFonts w:cs="Arial"/>
          <w:color w:val="000000"/>
        </w:rPr>
        <w:br/>
        <w:t>t_3811_tipoid</w:t>
      </w:r>
      <w:r w:rsidRPr="00370497">
        <w:rPr>
          <w:rFonts w:cs="Arial"/>
          <w:color w:val="000000"/>
        </w:rPr>
        <w:br/>
        <w:t>t_2723_diasatraso</w:t>
      </w:r>
      <w:r w:rsidRPr="00370497">
        <w:rPr>
          <w:rFonts w:cs="Arial"/>
          <w:color w:val="000000"/>
        </w:rPr>
        <w:br/>
        <w:t>t_2736_quantidadelinhassolicit</w:t>
      </w:r>
      <w:r w:rsidRPr="00370497">
        <w:rPr>
          <w:rFonts w:cs="Arial"/>
          <w:color w:val="000000"/>
        </w:rPr>
        <w:br/>
        <w:t>t_3971_pontovenda</w:t>
      </w:r>
      <w:r w:rsidRPr="00370497">
        <w:rPr>
          <w:rFonts w:cs="Arial"/>
          <w:color w:val="000000"/>
        </w:rPr>
        <w:br/>
        <w:t>t_209_numproposta</w:t>
      </w:r>
      <w:r w:rsidRPr="00370497">
        <w:rPr>
          <w:rFonts w:cs="Arial"/>
          <w:color w:val="000000"/>
        </w:rPr>
        <w:br/>
        <w:t>t_215_dataatualizacao</w:t>
      </w:r>
      <w:r w:rsidRPr="00370497">
        <w:rPr>
          <w:rFonts w:cs="Arial"/>
          <w:color w:val="000000"/>
        </w:rPr>
        <w:br/>
        <w:t>t_217_dataproposta</w:t>
      </w:r>
      <w:r w:rsidRPr="00370497">
        <w:rPr>
          <w:rFonts w:cs="Arial"/>
          <w:color w:val="000000"/>
        </w:rPr>
        <w:br/>
        <w:t>t_4062_negocio</w:t>
      </w:r>
      <w:r w:rsidRPr="00370497">
        <w:rPr>
          <w:rFonts w:cs="Arial"/>
          <w:color w:val="000000"/>
        </w:rPr>
        <w:br/>
        <w:t>t_4064_numerostc</w:t>
      </w:r>
      <w:r w:rsidRPr="00370497">
        <w:rPr>
          <w:rFonts w:cs="Arial"/>
          <w:color w:val="000000"/>
        </w:rPr>
        <w:br/>
        <w:t>t_4122_numlinhaativassolic</w:t>
      </w:r>
      <w:r w:rsidRPr="00370497">
        <w:rPr>
          <w:rFonts w:cs="Arial"/>
          <w:color w:val="000000"/>
        </w:rPr>
        <w:br/>
      </w:r>
      <w:r w:rsidRPr="00370497">
        <w:rPr>
          <w:rFonts w:cs="Arial"/>
          <w:color w:val="000000"/>
        </w:rPr>
        <w:lastRenderedPageBreak/>
        <w:t>t_3745_decisaofinal_finalmerge</w:t>
      </w:r>
      <w:r w:rsidRPr="00370497">
        <w:rPr>
          <w:rFonts w:cs="Arial"/>
          <w:color w:val="000000"/>
        </w:rPr>
        <w:br/>
        <w:t>t_156_ultimadecisaosistema</w:t>
      </w:r>
      <w:r w:rsidRPr="00370497">
        <w:rPr>
          <w:rFonts w:cs="Arial"/>
          <w:color w:val="000000"/>
        </w:rPr>
        <w:br/>
        <w:t>T_4538_PCS_DAYS_ARREARS_R2</w:t>
      </w:r>
      <w:r w:rsidRPr="00370497">
        <w:rPr>
          <w:rFonts w:cs="Arial"/>
          <w:color w:val="000000"/>
        </w:rPr>
        <w:br/>
        <w:t>T_4540_PCS_AMOUNT_ARREARS_R2</w:t>
      </w:r>
      <w:r w:rsidRPr="00370497">
        <w:rPr>
          <w:rFonts w:cs="Arial"/>
          <w:color w:val="000000"/>
        </w:rPr>
        <w:br/>
        <w:t>T_4604_O002_ID_STATUS_RF</w:t>
      </w:r>
      <w:r w:rsidRPr="00370497">
        <w:rPr>
          <w:rFonts w:cs="Arial"/>
          <w:color w:val="000000"/>
        </w:rPr>
        <w:br/>
        <w:t>T_4605_O002_STATUS_REC_FED__</w:t>
      </w:r>
      <w:r w:rsidRPr="00370497">
        <w:rPr>
          <w:rFonts w:cs="Arial"/>
          <w:color w:val="000000"/>
        </w:rPr>
        <w:br/>
        <w:t>T_4624_O007_FX_RENDA_ESTIMADA</w:t>
      </w:r>
      <w:r w:rsidRPr="00370497">
        <w:rPr>
          <w:rFonts w:cs="Arial"/>
          <w:color w:val="000000"/>
        </w:rPr>
        <w:br/>
        <w:t>T_4635_O008_FX_REND_DOM</w:t>
      </w:r>
      <w:r w:rsidRPr="00370497">
        <w:rPr>
          <w:rFonts w:cs="Arial"/>
          <w:color w:val="000000"/>
        </w:rPr>
        <w:br/>
        <w:t>T_5008_O010CCO1_SCORE</w:t>
      </w:r>
      <w:r w:rsidRPr="00370497">
        <w:rPr>
          <w:rFonts w:cs="Arial"/>
          <w:color w:val="000000"/>
        </w:rPr>
        <w:br/>
        <w:t>T_5022_PLANOINCLUITV</w:t>
      </w:r>
      <w:r w:rsidRPr="00370497">
        <w:rPr>
          <w:rFonts w:cs="Arial"/>
          <w:color w:val="000000"/>
        </w:rPr>
        <w:br/>
        <w:t>T_5028_FUNCOES_FLAGINADTV</w:t>
      </w:r>
      <w:r w:rsidRPr="00370497">
        <w:rPr>
          <w:rFonts w:cs="Arial"/>
          <w:color w:val="000000"/>
        </w:rPr>
        <w:br/>
        <w:t>T_2722_PORTABILIDADE</w:t>
      </w:r>
      <w:r w:rsidRPr="00370497">
        <w:rPr>
          <w:rFonts w:cs="Arial"/>
          <w:color w:val="000000"/>
        </w:rPr>
        <w:br/>
        <w:t>t_3550_dadosprincipais_contato</w:t>
      </w:r>
      <w:r w:rsidRPr="00370497">
        <w:rPr>
          <w:rFonts w:cs="Arial"/>
          <w:color w:val="000000"/>
        </w:rPr>
        <w:br/>
        <w:t>T_5088_PCS_NUM_LINES_ARREARS_C</w:t>
      </w:r>
      <w:r w:rsidRPr="00370497">
        <w:rPr>
          <w:rFonts w:cs="Arial"/>
          <w:color w:val="000000"/>
        </w:rPr>
        <w:br/>
        <w:t>T_5087_PCS_AMOUNT_ARREARS_CONS</w:t>
      </w:r>
      <w:r w:rsidRPr="00370497">
        <w:rPr>
          <w:rFonts w:cs="Arial"/>
          <w:color w:val="000000"/>
        </w:rPr>
        <w:br/>
        <w:t>T_5089_PCS_DAYS_ARREARS_CONSOL</w:t>
      </w:r>
      <w:r w:rsidRPr="00370497">
        <w:rPr>
          <w:rFonts w:cs="Arial"/>
          <w:color w:val="000000"/>
        </w:rPr>
        <w:br/>
        <w:t>T_4602_O001_DT_NASCTO</w:t>
      </w:r>
      <w:r w:rsidRPr="00370497">
        <w:rPr>
          <w:rFonts w:cs="Arial"/>
          <w:color w:val="000000"/>
        </w:rPr>
        <w:br/>
        <w:t>T_4603_O002_NOME_MAE</w:t>
      </w:r>
      <w:r w:rsidRPr="00370497">
        <w:rPr>
          <w:rFonts w:cs="Arial"/>
          <w:color w:val="000000"/>
        </w:rPr>
        <w:br/>
        <w:t>T_4600_O001_NOME</w:t>
      </w:r>
      <w:r w:rsidRPr="00370497">
        <w:rPr>
          <w:rFonts w:cs="Arial"/>
          <w:color w:val="000000"/>
        </w:rPr>
        <w:br/>
        <w:t>T_4606_O003_TIPO_END</w:t>
      </w:r>
      <w:r w:rsidRPr="00370497">
        <w:rPr>
          <w:rFonts w:cs="Arial"/>
          <w:color w:val="000000"/>
        </w:rPr>
        <w:br/>
        <w:t>T_4608_O003_LOGRADOURO</w:t>
      </w:r>
      <w:r w:rsidRPr="00370497">
        <w:rPr>
          <w:rFonts w:cs="Arial"/>
          <w:color w:val="000000"/>
        </w:rPr>
        <w:br/>
        <w:t>T_4609_O003_N_MERO</w:t>
      </w:r>
      <w:r w:rsidRPr="00370497">
        <w:rPr>
          <w:rFonts w:cs="Arial"/>
          <w:color w:val="000000"/>
        </w:rPr>
        <w:br/>
        <w:t>T_4610_O004_COMPLEMENTO</w:t>
      </w:r>
      <w:r w:rsidRPr="00370497">
        <w:rPr>
          <w:rFonts w:cs="Arial"/>
          <w:color w:val="000000"/>
        </w:rPr>
        <w:br/>
        <w:t>T_4611_O004_BAIRRO</w:t>
      </w:r>
      <w:r w:rsidRPr="00370497">
        <w:rPr>
          <w:rFonts w:cs="Arial"/>
          <w:color w:val="000000"/>
        </w:rPr>
        <w:br/>
        <w:t>T_4612_O005_CIDADE</w:t>
      </w:r>
      <w:r w:rsidRPr="00370497">
        <w:rPr>
          <w:rFonts w:cs="Arial"/>
          <w:color w:val="000000"/>
        </w:rPr>
        <w:br/>
        <w:t>T_4613_O005_UF</w:t>
      </w:r>
      <w:r w:rsidRPr="00370497">
        <w:rPr>
          <w:rFonts w:cs="Arial"/>
          <w:color w:val="000000"/>
        </w:rPr>
        <w:br/>
        <w:t>T_4614_O005_CEP</w:t>
      </w:r>
    </w:p>
    <w:p w14:paraId="03A2D2D5" w14:textId="77777777" w:rsidR="00D521DC" w:rsidRPr="00153785" w:rsidRDefault="00D521DC" w:rsidP="00C01C97">
      <w:pPr>
        <w:rPr>
          <w:rFonts w:cs="Arial"/>
        </w:rPr>
      </w:pPr>
    </w:p>
    <w:p w14:paraId="187EF465" w14:textId="77777777" w:rsidR="00D521DC" w:rsidRPr="00153785" w:rsidRDefault="00D521DC" w:rsidP="00C01C97">
      <w:pPr>
        <w:rPr>
          <w:rFonts w:cs="Arial"/>
        </w:rPr>
      </w:pPr>
      <w:r w:rsidRPr="00153785">
        <w:rPr>
          <w:rFonts w:cs="Arial"/>
        </w:rPr>
        <w:t>Os detalhes do controle de carga estão descritos nas tabelas a seguir:</w:t>
      </w:r>
    </w:p>
    <w:p w14:paraId="1C23C2FD" w14:textId="77777777" w:rsidR="00D521DC" w:rsidRDefault="00D521DC" w:rsidP="00C01C97">
      <w:pPr>
        <w:rPr>
          <w:rFonts w:cs="Arial"/>
        </w:rPr>
      </w:pPr>
    </w:p>
    <w:p w14:paraId="348B97CA" w14:textId="77777777" w:rsidR="0081563D" w:rsidRPr="00153785" w:rsidRDefault="0081563D"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085"/>
        <w:gridCol w:w="6043"/>
      </w:tblGrid>
      <w:tr w:rsidR="00D521DC" w:rsidRPr="00153785" w14:paraId="3D421551"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22FC1F1B" w14:textId="77777777" w:rsidR="00D521DC" w:rsidRPr="00153785" w:rsidRDefault="00D521DC" w:rsidP="00C01C97">
            <w:pPr>
              <w:jc w:val="center"/>
              <w:rPr>
                <w:rFonts w:cs="Arial"/>
                <w:b/>
                <w:bCs/>
                <w:color w:val="000000"/>
                <w:sz w:val="20"/>
                <w:szCs w:val="20"/>
              </w:rPr>
            </w:pPr>
            <w:r w:rsidRPr="00153785">
              <w:rPr>
                <w:rFonts w:cs="Arial"/>
                <w:b/>
                <w:bCs/>
                <w:color w:val="000000"/>
                <w:sz w:val="20"/>
                <w:szCs w:val="20"/>
              </w:rPr>
              <w:t>Carga</w:t>
            </w:r>
          </w:p>
        </w:tc>
      </w:tr>
      <w:tr w:rsidR="00D521DC" w:rsidRPr="00153785" w14:paraId="2E22E28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2B389B58"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35AC4D6B" w14:textId="59604540" w:rsidR="00D521DC" w:rsidRPr="00153785" w:rsidRDefault="004F0F6C" w:rsidP="00C01C97">
            <w:pPr>
              <w:rPr>
                <w:rFonts w:cs="Arial"/>
                <w:color w:val="000000"/>
                <w:sz w:val="20"/>
                <w:szCs w:val="20"/>
              </w:rPr>
            </w:pPr>
            <w:r>
              <w:rPr>
                <w:rFonts w:cs="Arial"/>
                <w:color w:val="000000"/>
                <w:sz w:val="20"/>
                <w:szCs w:val="20"/>
              </w:rPr>
              <w:t>TRANSACT</w:t>
            </w:r>
            <w:r w:rsidR="00B46650">
              <w:rPr>
                <w:rFonts w:cs="Arial"/>
                <w:color w:val="000000"/>
                <w:sz w:val="20"/>
                <w:szCs w:val="20"/>
              </w:rPr>
              <w:t xml:space="preserve"> Offline</w:t>
            </w:r>
          </w:p>
        </w:tc>
      </w:tr>
      <w:tr w:rsidR="00D521DC" w:rsidRPr="00153785" w14:paraId="43A4389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B593B06"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793A10D2" w14:textId="5FE8F83C" w:rsidR="00D521DC" w:rsidRPr="00153785" w:rsidRDefault="008B4C5D" w:rsidP="00C01C97">
            <w:pPr>
              <w:rPr>
                <w:rFonts w:cs="Arial"/>
                <w:color w:val="000000"/>
                <w:sz w:val="20"/>
                <w:szCs w:val="20"/>
              </w:rPr>
            </w:pPr>
            <w:r>
              <w:rPr>
                <w:rFonts w:cs="Arial"/>
                <w:color w:val="000000"/>
                <w:sz w:val="20"/>
                <w:szCs w:val="20"/>
              </w:rPr>
              <w:t>Ctrl_LD_</w:t>
            </w:r>
            <w:r w:rsidR="004F0F6C">
              <w:rPr>
                <w:rFonts w:cs="Arial"/>
                <w:color w:val="000000"/>
                <w:sz w:val="20"/>
                <w:szCs w:val="20"/>
              </w:rPr>
              <w:t>TRANSACT</w:t>
            </w:r>
            <w:r w:rsidR="00B71255">
              <w:rPr>
                <w:rFonts w:cs="Arial"/>
                <w:color w:val="000000"/>
                <w:sz w:val="20"/>
                <w:szCs w:val="20"/>
              </w:rPr>
              <w:t>_OFFLINE</w:t>
            </w:r>
          </w:p>
        </w:tc>
      </w:tr>
      <w:tr w:rsidR="00D521DC" w:rsidRPr="00153785" w14:paraId="5BF314F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E1C76F1"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750BACDA" w14:textId="703F27D6" w:rsidR="00D521DC" w:rsidRPr="00153785" w:rsidRDefault="00D521DC" w:rsidP="00C01C97">
            <w:pPr>
              <w:rPr>
                <w:rFonts w:cs="Arial"/>
                <w:color w:val="000000"/>
                <w:sz w:val="20"/>
                <w:szCs w:val="20"/>
              </w:rPr>
            </w:pPr>
            <w:r w:rsidRPr="00153785">
              <w:rPr>
                <w:rFonts w:cs="Arial"/>
                <w:color w:val="000000"/>
                <w:sz w:val="20"/>
                <w:szCs w:val="20"/>
              </w:rPr>
              <w:t>LD_</w:t>
            </w:r>
            <w:r w:rsidR="004F0F6C">
              <w:rPr>
                <w:rFonts w:cs="Arial"/>
                <w:color w:val="000000"/>
                <w:sz w:val="20"/>
                <w:szCs w:val="20"/>
              </w:rPr>
              <w:t>TRANSACT</w:t>
            </w:r>
            <w:r w:rsidR="00B71255">
              <w:rPr>
                <w:rFonts w:cs="Arial"/>
                <w:color w:val="000000"/>
                <w:sz w:val="20"/>
                <w:szCs w:val="20"/>
              </w:rPr>
              <w:t>_OFFLINE</w:t>
            </w:r>
          </w:p>
        </w:tc>
      </w:tr>
      <w:tr w:rsidR="00D521DC" w:rsidRPr="00153785" w14:paraId="1CB8089B"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1778259E"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7747E8B9" w14:textId="77777777" w:rsidR="00D521DC" w:rsidRPr="00153785" w:rsidRDefault="00D521DC" w:rsidP="00C01C97">
            <w:pPr>
              <w:rPr>
                <w:rFonts w:cs="Arial"/>
                <w:color w:val="000000"/>
                <w:sz w:val="20"/>
                <w:szCs w:val="20"/>
              </w:rPr>
            </w:pPr>
            <w:r w:rsidRPr="00153785">
              <w:rPr>
                <w:rFonts w:cs="Arial"/>
                <w:color w:val="000000"/>
                <w:sz w:val="20"/>
                <w:szCs w:val="20"/>
              </w:rPr>
              <w:t>Texto (CSV)</w:t>
            </w:r>
          </w:p>
        </w:tc>
      </w:tr>
      <w:tr w:rsidR="00D521DC" w:rsidRPr="00153785" w14:paraId="674EC801"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5B2EDE7A"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3019C2B1" w14:textId="7E1B6CA0" w:rsidR="00D521DC" w:rsidRPr="00CD21BA" w:rsidRDefault="00231ED9" w:rsidP="00C01C97">
            <w:pPr>
              <w:rPr>
                <w:rFonts w:cs="Arial"/>
                <w:color w:val="000000"/>
                <w:sz w:val="20"/>
                <w:szCs w:val="20"/>
              </w:rPr>
            </w:pPr>
            <w:r w:rsidRPr="00CD21BA">
              <w:rPr>
                <w:rFonts w:cs="Arial"/>
                <w:color w:val="000000"/>
                <w:sz w:val="20"/>
                <w:szCs w:val="20"/>
              </w:rPr>
              <w:t>TRANSACT_extract_propostas_estrategia_diario_YYYYMMDD.</w:t>
            </w:r>
            <w:r w:rsidR="0055616F" w:rsidRPr="00CD21BA">
              <w:rPr>
                <w:rFonts w:cs="Arial"/>
                <w:color w:val="000000"/>
                <w:sz w:val="20"/>
                <w:szCs w:val="20"/>
              </w:rPr>
              <w:t>txt</w:t>
            </w:r>
          </w:p>
        </w:tc>
      </w:tr>
      <w:tr w:rsidR="00D521DC" w:rsidRPr="00153785" w14:paraId="52ABCD3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45BC80C"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lastRenderedPageBreak/>
              <w:t>Exemplo de nome</w:t>
            </w:r>
          </w:p>
        </w:tc>
        <w:tc>
          <w:tcPr>
            <w:tcW w:w="4877" w:type="dxa"/>
            <w:tcBorders>
              <w:top w:val="nil"/>
              <w:left w:val="nil"/>
              <w:bottom w:val="single" w:sz="8" w:space="0" w:color="auto"/>
              <w:right w:val="single" w:sz="8" w:space="0" w:color="auto"/>
            </w:tcBorders>
            <w:shd w:val="clear" w:color="auto" w:fill="auto"/>
            <w:vAlign w:val="center"/>
          </w:tcPr>
          <w:p w14:paraId="60164D99" w14:textId="4B77BFCC" w:rsidR="00D521DC" w:rsidRPr="00CD21BA" w:rsidRDefault="00231ED9" w:rsidP="00C01C97">
            <w:pPr>
              <w:rPr>
                <w:rFonts w:cs="Arial"/>
                <w:color w:val="000000"/>
                <w:sz w:val="20"/>
                <w:szCs w:val="20"/>
              </w:rPr>
            </w:pPr>
            <w:r w:rsidRPr="00CD21BA">
              <w:rPr>
                <w:rFonts w:cs="Arial"/>
                <w:color w:val="000000"/>
                <w:sz w:val="20"/>
                <w:szCs w:val="20"/>
              </w:rPr>
              <w:t>TRANSACT_extract_propostas_estrategia_diario_20171023.</w:t>
            </w:r>
            <w:r w:rsidR="0055616F" w:rsidRPr="00CD21BA">
              <w:rPr>
                <w:rFonts w:cs="Arial"/>
                <w:color w:val="000000"/>
                <w:sz w:val="20"/>
                <w:szCs w:val="20"/>
              </w:rPr>
              <w:t>txt</w:t>
            </w:r>
          </w:p>
        </w:tc>
      </w:tr>
      <w:tr w:rsidR="00D521DC" w:rsidRPr="00D972D6" w14:paraId="7ED9F061"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3ED4ACB"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615B18F9" w14:textId="127B50B4" w:rsidR="00D521DC" w:rsidRPr="00B46650" w:rsidRDefault="00D521DC" w:rsidP="00C01C97">
            <w:pPr>
              <w:rPr>
                <w:rFonts w:cs="Arial"/>
                <w:color w:val="000000"/>
                <w:sz w:val="20"/>
                <w:szCs w:val="20"/>
                <w:lang w:val="en-US"/>
              </w:rPr>
            </w:pPr>
            <w:r w:rsidRPr="00B46650">
              <w:rPr>
                <w:rFonts w:cs="Arial"/>
                <w:color w:val="000000"/>
                <w:sz w:val="20"/>
                <w:szCs w:val="20"/>
                <w:lang w:val="en-US"/>
              </w:rPr>
              <w:t>${DIR_DADOS}/</w:t>
            </w:r>
            <w:r w:rsidR="00374CDB" w:rsidRPr="00B46650">
              <w:rPr>
                <w:rFonts w:cs="Arial"/>
                <w:color w:val="000000"/>
                <w:sz w:val="20"/>
                <w:szCs w:val="20"/>
                <w:lang w:val="en-US"/>
              </w:rPr>
              <w:t>transact</w:t>
            </w:r>
            <w:r w:rsidRPr="00B46650">
              <w:rPr>
                <w:rFonts w:cs="Arial"/>
                <w:color w:val="000000"/>
                <w:sz w:val="20"/>
                <w:szCs w:val="20"/>
                <w:lang w:val="en-US"/>
              </w:rPr>
              <w:t>/</w:t>
            </w:r>
            <w:r w:rsidR="005F4BB6" w:rsidRPr="00B46650">
              <w:rPr>
                <w:rFonts w:cs="Arial"/>
                <w:color w:val="000000"/>
                <w:sz w:val="20"/>
                <w:szCs w:val="20"/>
                <w:lang w:val="en-US"/>
              </w:rPr>
              <w:t>offline/</w:t>
            </w:r>
            <w:r w:rsidRPr="00B46650">
              <w:rPr>
                <w:rFonts w:cs="Arial"/>
                <w:color w:val="000000"/>
                <w:sz w:val="20"/>
                <w:szCs w:val="20"/>
                <w:lang w:val="en-US"/>
              </w:rPr>
              <w:t>in</w:t>
            </w:r>
          </w:p>
        </w:tc>
      </w:tr>
      <w:tr w:rsidR="00D521DC" w:rsidRPr="00D972D6" w14:paraId="09EEACF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9E7B6F9"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19631A25" w14:textId="60FA9DBA" w:rsidR="00D521DC" w:rsidRPr="00B46650" w:rsidRDefault="00D521DC" w:rsidP="00C01C97">
            <w:pPr>
              <w:rPr>
                <w:rFonts w:cs="Arial"/>
                <w:color w:val="000000"/>
                <w:sz w:val="20"/>
                <w:szCs w:val="20"/>
                <w:lang w:val="en-US"/>
              </w:rPr>
            </w:pPr>
            <w:r w:rsidRPr="00B46650">
              <w:rPr>
                <w:rFonts w:cs="Arial"/>
                <w:color w:val="000000"/>
                <w:sz w:val="20"/>
                <w:szCs w:val="20"/>
                <w:lang w:val="en-US"/>
              </w:rPr>
              <w:t>${DIR_DADOS}/</w:t>
            </w:r>
            <w:r w:rsidR="00374CDB" w:rsidRPr="00B46650">
              <w:rPr>
                <w:rFonts w:cs="Arial"/>
                <w:color w:val="000000"/>
                <w:sz w:val="20"/>
                <w:szCs w:val="20"/>
                <w:lang w:val="en-US"/>
              </w:rPr>
              <w:t>transact</w:t>
            </w:r>
            <w:r w:rsidRPr="00B46650">
              <w:rPr>
                <w:rFonts w:cs="Arial"/>
                <w:color w:val="000000"/>
                <w:sz w:val="20"/>
                <w:szCs w:val="20"/>
                <w:lang w:val="en-US"/>
              </w:rPr>
              <w:t>/</w:t>
            </w:r>
            <w:r w:rsidR="005F4BB6" w:rsidRPr="00B46650">
              <w:rPr>
                <w:rFonts w:cs="Arial"/>
                <w:color w:val="000000"/>
                <w:sz w:val="20"/>
                <w:szCs w:val="20"/>
                <w:lang w:val="en-US"/>
              </w:rPr>
              <w:t>offline/</w:t>
            </w:r>
            <w:r w:rsidRPr="00B46650">
              <w:rPr>
                <w:rFonts w:cs="Arial"/>
                <w:color w:val="000000"/>
                <w:sz w:val="20"/>
                <w:szCs w:val="20"/>
                <w:lang w:val="en-US"/>
              </w:rPr>
              <w:t>out</w:t>
            </w:r>
          </w:p>
        </w:tc>
      </w:tr>
      <w:tr w:rsidR="00D521DC" w:rsidRPr="00153785" w14:paraId="28F2AD7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46D9FE6"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1C9C082F" w14:textId="591AFC05" w:rsidR="00D521DC" w:rsidRPr="00153785" w:rsidRDefault="00D521DC" w:rsidP="00C01C97">
            <w:pPr>
              <w:rPr>
                <w:rFonts w:cs="Arial"/>
                <w:color w:val="000000"/>
                <w:sz w:val="20"/>
                <w:szCs w:val="20"/>
              </w:rPr>
            </w:pPr>
            <w:r w:rsidRPr="00153785">
              <w:rPr>
                <w:rFonts w:cs="Arial"/>
                <w:color w:val="000000"/>
                <w:sz w:val="20"/>
                <w:szCs w:val="20"/>
              </w:rPr>
              <w:t>${DIR_DADOS}</w:t>
            </w:r>
            <w:r w:rsidR="00171DB9">
              <w:rPr>
                <w:rFonts w:cs="Arial"/>
                <w:color w:val="000000"/>
                <w:sz w:val="20"/>
                <w:szCs w:val="20"/>
              </w:rPr>
              <w:t>/</w:t>
            </w:r>
            <w:r w:rsidR="00374CDB">
              <w:rPr>
                <w:rFonts w:cs="Arial"/>
                <w:color w:val="000000"/>
                <w:sz w:val="20"/>
                <w:szCs w:val="20"/>
              </w:rPr>
              <w:t>transact</w:t>
            </w:r>
            <w:r w:rsidRPr="00153785">
              <w:rPr>
                <w:rFonts w:cs="Arial"/>
                <w:color w:val="000000"/>
                <w:sz w:val="20"/>
                <w:szCs w:val="20"/>
              </w:rPr>
              <w:t>/</w:t>
            </w:r>
            <w:r w:rsidR="005F4BB6">
              <w:rPr>
                <w:rFonts w:cs="Arial"/>
                <w:color w:val="000000"/>
                <w:sz w:val="20"/>
                <w:szCs w:val="20"/>
              </w:rPr>
              <w:t>offline/</w:t>
            </w:r>
            <w:r w:rsidRPr="00153785">
              <w:rPr>
                <w:rFonts w:cs="Arial"/>
                <w:color w:val="000000"/>
                <w:sz w:val="20"/>
                <w:szCs w:val="20"/>
              </w:rPr>
              <w:t>err</w:t>
            </w:r>
          </w:p>
        </w:tc>
      </w:tr>
      <w:tr w:rsidR="00D521DC" w:rsidRPr="00153785" w14:paraId="46AC770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0F4B500"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46D07886" w14:textId="6C5AC909" w:rsidR="00D521DC" w:rsidRPr="00153785" w:rsidRDefault="00374CDB" w:rsidP="00C01C97">
            <w:pPr>
              <w:rPr>
                <w:rFonts w:cs="Arial"/>
                <w:color w:val="000000"/>
                <w:sz w:val="20"/>
                <w:szCs w:val="20"/>
              </w:rPr>
            </w:pPr>
            <w:r>
              <w:rPr>
                <w:rFonts w:cs="Arial"/>
                <w:color w:val="000000"/>
                <w:sz w:val="20"/>
                <w:szCs w:val="20"/>
              </w:rPr>
              <w:t>Diário</w:t>
            </w:r>
          </w:p>
        </w:tc>
      </w:tr>
      <w:tr w:rsidR="00D521DC" w:rsidRPr="00153785" w14:paraId="59A3337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15E7439"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7F9D8924" w14:textId="77777777" w:rsidR="00D521DC" w:rsidRPr="00153785" w:rsidRDefault="00D521DC" w:rsidP="00C01C97">
            <w:pPr>
              <w:rPr>
                <w:rFonts w:cs="Arial"/>
                <w:color w:val="000000"/>
                <w:sz w:val="20"/>
                <w:szCs w:val="20"/>
              </w:rPr>
            </w:pPr>
            <w:r w:rsidRPr="00153785">
              <w:rPr>
                <w:rFonts w:cs="Arial"/>
                <w:color w:val="000000"/>
                <w:sz w:val="20"/>
                <w:szCs w:val="20"/>
              </w:rPr>
              <w:t>Não</w:t>
            </w:r>
          </w:p>
        </w:tc>
      </w:tr>
      <w:tr w:rsidR="00D521DC" w:rsidRPr="00153785" w14:paraId="3AF4ABB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4FB6E12"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1CBA87B3" w14:textId="77777777" w:rsidR="00D521DC" w:rsidRPr="00153785" w:rsidRDefault="00D521DC" w:rsidP="00C01C97">
            <w:pPr>
              <w:rPr>
                <w:rFonts w:cs="Arial"/>
                <w:color w:val="000000"/>
                <w:sz w:val="20"/>
                <w:szCs w:val="20"/>
              </w:rPr>
            </w:pPr>
            <w:r w:rsidRPr="00153785">
              <w:rPr>
                <w:rFonts w:cs="Arial"/>
                <w:color w:val="000000"/>
                <w:sz w:val="20"/>
                <w:szCs w:val="20"/>
              </w:rPr>
              <w:t>Ponto e vírgula</w:t>
            </w:r>
          </w:p>
        </w:tc>
      </w:tr>
      <w:tr w:rsidR="00D521DC" w:rsidRPr="00153785" w14:paraId="0A49821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76CE645" w14:textId="77777777" w:rsidR="00D521DC" w:rsidRPr="00153785" w:rsidRDefault="00D521DC"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3AFA6857" w14:textId="3381B2CA" w:rsidR="00EE3212" w:rsidRPr="0081563D" w:rsidRDefault="00EE3212" w:rsidP="00C01C97">
            <w:pPr>
              <w:rPr>
                <w:rFonts w:cs="Arial"/>
                <w:b/>
                <w:color w:val="000000"/>
                <w:sz w:val="20"/>
                <w:szCs w:val="20"/>
              </w:rPr>
            </w:pPr>
            <w:r w:rsidRPr="00E44010">
              <w:rPr>
                <w:rFonts w:cs="Arial"/>
                <w:color w:val="000000"/>
                <w:sz w:val="20"/>
                <w:szCs w:val="20"/>
              </w:rPr>
              <w:t>- Normalizar Nome e Endereço</w:t>
            </w:r>
            <w:r w:rsidR="00053388" w:rsidRPr="00E44010">
              <w:rPr>
                <w:rFonts w:cs="Arial"/>
                <w:color w:val="000000"/>
                <w:sz w:val="20"/>
                <w:szCs w:val="20"/>
              </w:rPr>
              <w:t xml:space="preserve"> </w:t>
            </w:r>
            <w:r w:rsidR="00921AAF" w:rsidRPr="00E44010">
              <w:rPr>
                <w:rFonts w:cs="Arial"/>
                <w:color w:val="000000"/>
                <w:sz w:val="20"/>
                <w:szCs w:val="20"/>
              </w:rPr>
              <w:t>(</w:t>
            </w:r>
            <w:r w:rsidR="00921AAF">
              <w:rPr>
                <w:rFonts w:cs="Arial"/>
                <w:color w:val="000000"/>
                <w:sz w:val="20"/>
                <w:szCs w:val="20"/>
              </w:rPr>
              <w:t>todos os campos de Endereço e Nome)</w:t>
            </w:r>
          </w:p>
          <w:p w14:paraId="439D1F99" w14:textId="77777777" w:rsidR="0081563D" w:rsidRDefault="0081563D" w:rsidP="00C01C97">
            <w:pPr>
              <w:rPr>
                <w:rFonts w:cs="Arial"/>
                <w:b/>
                <w:color w:val="000000"/>
                <w:sz w:val="20"/>
                <w:szCs w:val="20"/>
              </w:rPr>
            </w:pPr>
          </w:p>
          <w:p w14:paraId="07CACDE5" w14:textId="7DD2100A" w:rsidR="00661BDB" w:rsidRPr="00153785" w:rsidRDefault="00B27002" w:rsidP="00C01C97">
            <w:pPr>
              <w:rPr>
                <w:rFonts w:cs="Arial"/>
                <w:color w:val="000000"/>
                <w:sz w:val="20"/>
                <w:szCs w:val="20"/>
              </w:rPr>
            </w:pPr>
            <w:r w:rsidRPr="0081563D">
              <w:rPr>
                <w:rFonts w:cs="Arial"/>
                <w:color w:val="000000"/>
                <w:sz w:val="20"/>
                <w:szCs w:val="20"/>
              </w:rPr>
              <w:t>Deve atualizar os demais campos para a mesma chave por causa do status final da proposta</w:t>
            </w:r>
            <w:r w:rsidR="0081563D">
              <w:rPr>
                <w:rFonts w:cs="Arial"/>
                <w:color w:val="000000"/>
                <w:sz w:val="20"/>
                <w:szCs w:val="20"/>
              </w:rPr>
              <w:t>.</w:t>
            </w:r>
          </w:p>
        </w:tc>
      </w:tr>
      <w:tr w:rsidR="00D521DC" w:rsidRPr="00153785" w14:paraId="4E51C3E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110732A" w14:textId="77777777" w:rsidR="00D521DC" w:rsidRPr="00153785" w:rsidRDefault="00D521DC"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4B6B4909" w14:textId="77777777" w:rsidR="00D521DC" w:rsidRPr="00E90D71" w:rsidRDefault="00B4471E" w:rsidP="00C01C97">
            <w:pPr>
              <w:rPr>
                <w:rFonts w:cs="Arial"/>
                <w:color w:val="000000"/>
                <w:sz w:val="20"/>
                <w:szCs w:val="20"/>
              </w:rPr>
            </w:pPr>
            <w:r w:rsidRPr="00E90D71">
              <w:rPr>
                <w:rFonts w:cs="Arial"/>
                <w:color w:val="000000"/>
                <w:sz w:val="20"/>
                <w:szCs w:val="20"/>
              </w:rPr>
              <w:t>T_209_NUMPROPOSTA / T_3483_ID</w:t>
            </w:r>
            <w:r w:rsidR="00B40D56" w:rsidRPr="00E90D71">
              <w:rPr>
                <w:rFonts w:cs="Arial"/>
                <w:color w:val="000000"/>
                <w:sz w:val="20"/>
                <w:szCs w:val="20"/>
              </w:rPr>
              <w:t xml:space="preserve"> (Cpf/CNPJ)</w:t>
            </w:r>
          </w:p>
          <w:p w14:paraId="7DFA5046" w14:textId="77777777" w:rsidR="00B40D56" w:rsidRPr="00E90D71" w:rsidRDefault="00B40D56" w:rsidP="00C01C97">
            <w:pPr>
              <w:rPr>
                <w:rFonts w:cs="Arial"/>
                <w:color w:val="000000"/>
                <w:sz w:val="20"/>
                <w:szCs w:val="20"/>
              </w:rPr>
            </w:pPr>
            <w:r w:rsidRPr="00E90D71">
              <w:rPr>
                <w:rFonts w:cs="Arial"/>
                <w:color w:val="000000"/>
                <w:sz w:val="20"/>
                <w:szCs w:val="20"/>
              </w:rPr>
              <w:t>Identificação se é CPF e CNPJ:</w:t>
            </w:r>
          </w:p>
          <w:p w14:paraId="2F1EDEB0" w14:textId="3E859976" w:rsidR="00B40D56" w:rsidRPr="00153785" w:rsidRDefault="00B40D56" w:rsidP="00C01C97">
            <w:pPr>
              <w:rPr>
                <w:rFonts w:cs="Arial"/>
                <w:color w:val="000000"/>
                <w:sz w:val="20"/>
                <w:szCs w:val="20"/>
              </w:rPr>
            </w:pPr>
            <w:r w:rsidRPr="00B40D56">
              <w:rPr>
                <w:rFonts w:cs="Arial"/>
                <w:color w:val="000000"/>
                <w:sz w:val="20"/>
                <w:szCs w:val="20"/>
              </w:rPr>
              <w:t>T_3811_TIPOID</w:t>
            </w:r>
            <w:r>
              <w:rPr>
                <w:rFonts w:cs="Arial"/>
                <w:color w:val="000000"/>
                <w:sz w:val="20"/>
                <w:szCs w:val="20"/>
              </w:rPr>
              <w:t xml:space="preserve"> (</w:t>
            </w:r>
            <w:r w:rsidRPr="00B40D56">
              <w:rPr>
                <w:rFonts w:cs="Arial"/>
                <w:color w:val="000000"/>
                <w:sz w:val="20"/>
                <w:szCs w:val="20"/>
              </w:rPr>
              <w:t>1-CPF / 2-CNPJ</w:t>
            </w:r>
            <w:r>
              <w:rPr>
                <w:rFonts w:cs="Arial"/>
                <w:color w:val="000000"/>
                <w:sz w:val="20"/>
                <w:szCs w:val="20"/>
              </w:rPr>
              <w:t>)</w:t>
            </w:r>
          </w:p>
        </w:tc>
      </w:tr>
      <w:tr w:rsidR="00731676" w:rsidRPr="00153785" w14:paraId="3BD891B0"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912E657" w14:textId="5698D8C3" w:rsidR="00731676" w:rsidRDefault="00731676"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751B855F" w14:textId="6D14F7B5" w:rsidR="00731676" w:rsidRPr="00E90D71" w:rsidRDefault="00731676" w:rsidP="00C01C97">
            <w:pPr>
              <w:rPr>
                <w:rFonts w:cs="Arial"/>
                <w:color w:val="000000"/>
                <w:sz w:val="20"/>
                <w:szCs w:val="20"/>
              </w:rPr>
            </w:pPr>
            <w:r>
              <w:rPr>
                <w:rFonts w:cs="Arial"/>
                <w:color w:val="000000"/>
                <w:sz w:val="20"/>
                <w:szCs w:val="20"/>
              </w:rPr>
              <w:t xml:space="preserve">5 anos / por </w:t>
            </w:r>
            <w:r w:rsidRPr="00121809">
              <w:rPr>
                <w:rFonts w:cs="Arial"/>
                <w:color w:val="000000"/>
                <w:sz w:val="20"/>
                <w:szCs w:val="20"/>
              </w:rPr>
              <w:t>T_217_DATAPROPOSTA</w:t>
            </w:r>
          </w:p>
        </w:tc>
      </w:tr>
      <w:tr w:rsidR="00D521DC" w:rsidRPr="00153785" w14:paraId="4EBA870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1D55713" w14:textId="06E68445" w:rsidR="00D521DC" w:rsidRPr="00153785" w:rsidRDefault="00D521DC"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607A4BCB" w14:textId="7DBC1137" w:rsidR="00D521DC" w:rsidRPr="00153785" w:rsidRDefault="00370497" w:rsidP="00C01C97">
            <w:pPr>
              <w:rPr>
                <w:rFonts w:cs="Arial"/>
                <w:color w:val="000000"/>
                <w:sz w:val="20"/>
                <w:szCs w:val="20"/>
              </w:rPr>
            </w:pPr>
            <w:r>
              <w:rPr>
                <w:rFonts w:cs="Arial"/>
                <w:color w:val="000000"/>
                <w:sz w:val="20"/>
                <w:szCs w:val="20"/>
              </w:rPr>
              <w:t>Incremental</w:t>
            </w:r>
          </w:p>
        </w:tc>
      </w:tr>
    </w:tbl>
    <w:p w14:paraId="64DC1BE5" w14:textId="77777777" w:rsidR="00D521DC" w:rsidRDefault="00D521DC" w:rsidP="00C01C97">
      <w:pPr>
        <w:ind w:left="720"/>
        <w:rPr>
          <w:rFonts w:cs="Arial"/>
          <w:sz w:val="20"/>
          <w:szCs w:val="20"/>
        </w:rPr>
      </w:pPr>
    </w:p>
    <w:p w14:paraId="7D504A9E" w14:textId="77777777" w:rsidR="00C708BF" w:rsidRPr="00153785" w:rsidRDefault="00C708BF" w:rsidP="00C01C97">
      <w:pPr>
        <w:rPr>
          <w:rFonts w:cs="Arial"/>
        </w:rPr>
      </w:pPr>
    </w:p>
    <w:p w14:paraId="53DF5938" w14:textId="77777777" w:rsidR="00D521DC" w:rsidRPr="0094316A" w:rsidRDefault="00D521DC" w:rsidP="00C01C97">
      <w:pPr>
        <w:pStyle w:val="Heading5"/>
      </w:pPr>
      <w:r w:rsidRPr="0094316A">
        <w:t>Layout do arquivo</w:t>
      </w:r>
    </w:p>
    <w:p w14:paraId="3A6EAA69" w14:textId="77777777" w:rsidR="00D521DC" w:rsidRDefault="00D521DC" w:rsidP="00C01C97">
      <w:pPr>
        <w:rPr>
          <w:rFonts w:cs="Arial"/>
          <w:b/>
          <w:color w:val="000000"/>
          <w:sz w:val="20"/>
          <w:szCs w:val="20"/>
        </w:rPr>
      </w:pPr>
    </w:p>
    <w:tbl>
      <w:tblPr>
        <w:tblW w:w="47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207"/>
        <w:gridCol w:w="2743"/>
        <w:gridCol w:w="2268"/>
        <w:gridCol w:w="1558"/>
      </w:tblGrid>
      <w:tr w:rsidR="00C80566" w:rsidRPr="00C80566" w14:paraId="7AB6599D" w14:textId="77777777" w:rsidTr="00121809">
        <w:trPr>
          <w:trHeight w:val="300"/>
        </w:trPr>
        <w:tc>
          <w:tcPr>
            <w:tcW w:w="1640" w:type="pct"/>
            <w:shd w:val="clear" w:color="000000" w:fill="808080"/>
            <w:noWrap/>
            <w:vAlign w:val="bottom"/>
            <w:hideMark/>
          </w:tcPr>
          <w:p w14:paraId="629F91FE" w14:textId="77777777" w:rsidR="00C80566" w:rsidRPr="00121809" w:rsidRDefault="00C80566" w:rsidP="00935D86">
            <w:pPr>
              <w:jc w:val="center"/>
              <w:rPr>
                <w:rFonts w:cs="Arial"/>
                <w:b/>
                <w:color w:val="000000"/>
                <w:sz w:val="20"/>
                <w:szCs w:val="20"/>
              </w:rPr>
            </w:pPr>
            <w:r w:rsidRPr="00121809">
              <w:rPr>
                <w:rFonts w:cs="Arial"/>
                <w:b/>
                <w:color w:val="000000"/>
                <w:sz w:val="20"/>
                <w:szCs w:val="20"/>
              </w:rPr>
              <w:t>Campo</w:t>
            </w:r>
          </w:p>
        </w:tc>
        <w:tc>
          <w:tcPr>
            <w:tcW w:w="1403" w:type="pct"/>
            <w:shd w:val="clear" w:color="000000" w:fill="808080"/>
            <w:noWrap/>
            <w:vAlign w:val="bottom"/>
            <w:hideMark/>
          </w:tcPr>
          <w:p w14:paraId="1EB09DEF" w14:textId="77777777" w:rsidR="00C80566" w:rsidRPr="00121809" w:rsidRDefault="00C80566" w:rsidP="00935D86">
            <w:pPr>
              <w:jc w:val="center"/>
              <w:rPr>
                <w:rFonts w:cs="Arial"/>
                <w:b/>
                <w:color w:val="000000"/>
                <w:sz w:val="20"/>
                <w:szCs w:val="20"/>
              </w:rPr>
            </w:pPr>
            <w:r w:rsidRPr="00121809">
              <w:rPr>
                <w:rFonts w:cs="Arial"/>
                <w:b/>
                <w:color w:val="000000"/>
                <w:sz w:val="20"/>
                <w:szCs w:val="20"/>
              </w:rPr>
              <w:t>Descrição</w:t>
            </w:r>
          </w:p>
        </w:tc>
        <w:tc>
          <w:tcPr>
            <w:tcW w:w="1160" w:type="pct"/>
            <w:shd w:val="clear" w:color="000000" w:fill="808080"/>
            <w:noWrap/>
            <w:vAlign w:val="bottom"/>
            <w:hideMark/>
          </w:tcPr>
          <w:p w14:paraId="78A7996F" w14:textId="77777777" w:rsidR="00C80566" w:rsidRPr="00121809" w:rsidRDefault="00C80566" w:rsidP="00935D86">
            <w:pPr>
              <w:jc w:val="center"/>
              <w:rPr>
                <w:rFonts w:cs="Arial"/>
                <w:b/>
                <w:color w:val="000000"/>
                <w:sz w:val="20"/>
                <w:szCs w:val="20"/>
              </w:rPr>
            </w:pPr>
            <w:r w:rsidRPr="00121809">
              <w:rPr>
                <w:rFonts w:cs="Arial"/>
                <w:b/>
                <w:color w:val="000000"/>
                <w:sz w:val="20"/>
                <w:szCs w:val="20"/>
              </w:rPr>
              <w:t>Exemplo</w:t>
            </w:r>
          </w:p>
        </w:tc>
        <w:tc>
          <w:tcPr>
            <w:tcW w:w="797" w:type="pct"/>
            <w:shd w:val="clear" w:color="000000" w:fill="808080"/>
            <w:noWrap/>
            <w:vAlign w:val="bottom"/>
            <w:hideMark/>
          </w:tcPr>
          <w:p w14:paraId="50B63FB1" w14:textId="07396CE5" w:rsidR="00C80566" w:rsidRPr="00121809" w:rsidRDefault="00935D86" w:rsidP="00935D86">
            <w:pPr>
              <w:jc w:val="center"/>
              <w:rPr>
                <w:rFonts w:cs="Arial"/>
                <w:b/>
                <w:color w:val="000000"/>
                <w:sz w:val="20"/>
                <w:szCs w:val="20"/>
              </w:rPr>
            </w:pPr>
            <w:r w:rsidRPr="00121809">
              <w:rPr>
                <w:rFonts w:cs="Arial"/>
                <w:b/>
                <w:color w:val="000000"/>
                <w:sz w:val="20"/>
                <w:szCs w:val="20"/>
              </w:rPr>
              <w:t>Utilizado</w:t>
            </w:r>
          </w:p>
        </w:tc>
      </w:tr>
      <w:tr w:rsidR="00C80566" w:rsidRPr="00C80566" w14:paraId="764D95AB" w14:textId="77777777" w:rsidTr="00121809">
        <w:trPr>
          <w:trHeight w:val="300"/>
        </w:trPr>
        <w:tc>
          <w:tcPr>
            <w:tcW w:w="1640" w:type="pct"/>
            <w:shd w:val="clear" w:color="auto" w:fill="auto"/>
            <w:noWrap/>
            <w:vAlign w:val="bottom"/>
            <w:hideMark/>
          </w:tcPr>
          <w:p w14:paraId="4098E6F4" w14:textId="7B7CBAA7"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T_4249_MP_DELINQ_ADD_FINAL</w:t>
            </w:r>
          </w:p>
        </w:tc>
        <w:tc>
          <w:tcPr>
            <w:tcW w:w="1403" w:type="pct"/>
            <w:shd w:val="clear" w:color="auto" w:fill="auto"/>
            <w:noWrap/>
            <w:vAlign w:val="bottom"/>
            <w:hideMark/>
          </w:tcPr>
          <w:p w14:paraId="44E0EF7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45067E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BADD19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0B26A3E" w14:textId="77777777" w:rsidTr="00121809">
        <w:trPr>
          <w:trHeight w:val="300"/>
        </w:trPr>
        <w:tc>
          <w:tcPr>
            <w:tcW w:w="1640" w:type="pct"/>
            <w:shd w:val="clear" w:color="auto" w:fill="auto"/>
            <w:noWrap/>
            <w:vAlign w:val="bottom"/>
            <w:hideMark/>
          </w:tcPr>
          <w:p w14:paraId="1973B3D7" w14:textId="7B11980B"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T_4259_MP_MAN_CHECK_LOGIN</w:t>
            </w:r>
          </w:p>
        </w:tc>
        <w:tc>
          <w:tcPr>
            <w:tcW w:w="1403" w:type="pct"/>
            <w:shd w:val="clear" w:color="auto" w:fill="auto"/>
            <w:noWrap/>
            <w:vAlign w:val="bottom"/>
            <w:hideMark/>
          </w:tcPr>
          <w:p w14:paraId="06C6F62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9DF099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C7FDF9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35B72A2" w14:textId="77777777" w:rsidTr="00121809">
        <w:trPr>
          <w:trHeight w:val="300"/>
        </w:trPr>
        <w:tc>
          <w:tcPr>
            <w:tcW w:w="1640" w:type="pct"/>
            <w:shd w:val="clear" w:color="auto" w:fill="auto"/>
            <w:noWrap/>
            <w:vAlign w:val="bottom"/>
            <w:hideMark/>
          </w:tcPr>
          <w:p w14:paraId="07A2AF0F" w14:textId="6D02D61B" w:rsidR="00C80566" w:rsidRPr="00121809" w:rsidRDefault="00C80566" w:rsidP="00121809">
            <w:pPr>
              <w:jc w:val="left"/>
              <w:rPr>
                <w:rFonts w:cs="Arial"/>
                <w:color w:val="000000"/>
                <w:sz w:val="20"/>
                <w:szCs w:val="20"/>
              </w:rPr>
            </w:pPr>
            <w:r w:rsidRPr="00121809">
              <w:rPr>
                <w:rFonts w:cs="Arial"/>
                <w:color w:val="000000"/>
                <w:sz w:val="20"/>
                <w:szCs w:val="20"/>
              </w:rPr>
              <w:t>T_4260_MP_NUM_AVULSO_RECOMEND</w:t>
            </w:r>
          </w:p>
        </w:tc>
        <w:tc>
          <w:tcPr>
            <w:tcW w:w="1403" w:type="pct"/>
            <w:shd w:val="clear" w:color="auto" w:fill="auto"/>
            <w:noWrap/>
            <w:vAlign w:val="bottom"/>
            <w:hideMark/>
          </w:tcPr>
          <w:p w14:paraId="0722808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1A9B01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5D4E4D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4055507" w14:textId="77777777" w:rsidTr="00121809">
        <w:trPr>
          <w:trHeight w:val="300"/>
        </w:trPr>
        <w:tc>
          <w:tcPr>
            <w:tcW w:w="1640" w:type="pct"/>
            <w:shd w:val="clear" w:color="auto" w:fill="auto"/>
            <w:noWrap/>
            <w:vAlign w:val="bottom"/>
            <w:hideMark/>
          </w:tcPr>
          <w:p w14:paraId="66496D9E" w14:textId="20DCAA3E"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T_4263_MP_OVERRIDE_LOGIN</w:t>
            </w:r>
          </w:p>
        </w:tc>
        <w:tc>
          <w:tcPr>
            <w:tcW w:w="1403" w:type="pct"/>
            <w:shd w:val="clear" w:color="auto" w:fill="auto"/>
            <w:noWrap/>
            <w:vAlign w:val="bottom"/>
            <w:hideMark/>
          </w:tcPr>
          <w:p w14:paraId="29FF2C2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D4DA145" w14:textId="77777777" w:rsidR="00C80566" w:rsidRPr="00121809" w:rsidRDefault="00C80566" w:rsidP="00121809">
            <w:pPr>
              <w:jc w:val="left"/>
              <w:rPr>
                <w:rFonts w:cs="Arial"/>
                <w:color w:val="000000"/>
                <w:sz w:val="20"/>
                <w:szCs w:val="20"/>
              </w:rPr>
            </w:pPr>
            <w:r w:rsidRPr="00121809">
              <w:rPr>
                <w:rFonts w:cs="Arial"/>
                <w:color w:val="000000"/>
                <w:sz w:val="20"/>
                <w:szCs w:val="20"/>
              </w:rPr>
              <w:t>SOAP</w:t>
            </w:r>
          </w:p>
        </w:tc>
        <w:tc>
          <w:tcPr>
            <w:tcW w:w="797" w:type="pct"/>
            <w:shd w:val="clear" w:color="auto" w:fill="auto"/>
            <w:noWrap/>
            <w:vAlign w:val="bottom"/>
            <w:hideMark/>
          </w:tcPr>
          <w:p w14:paraId="6630AA6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B379CCA" w14:textId="77777777" w:rsidTr="00121809">
        <w:trPr>
          <w:trHeight w:val="300"/>
        </w:trPr>
        <w:tc>
          <w:tcPr>
            <w:tcW w:w="1640" w:type="pct"/>
            <w:shd w:val="clear" w:color="auto" w:fill="auto"/>
            <w:noWrap/>
            <w:vAlign w:val="bottom"/>
            <w:hideMark/>
          </w:tcPr>
          <w:p w14:paraId="0B9BEF2C" w14:textId="4C7BDDAC"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T_4272_MP_RISK_GRADE</w:t>
            </w:r>
          </w:p>
        </w:tc>
        <w:tc>
          <w:tcPr>
            <w:tcW w:w="1403" w:type="pct"/>
            <w:shd w:val="clear" w:color="auto" w:fill="auto"/>
            <w:noWrap/>
            <w:vAlign w:val="bottom"/>
            <w:hideMark/>
          </w:tcPr>
          <w:p w14:paraId="783327C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D88D68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599E01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C162BD2" w14:textId="77777777" w:rsidTr="00121809">
        <w:trPr>
          <w:trHeight w:val="300"/>
        </w:trPr>
        <w:tc>
          <w:tcPr>
            <w:tcW w:w="1640" w:type="pct"/>
            <w:shd w:val="clear" w:color="auto" w:fill="auto"/>
            <w:noWrap/>
            <w:vAlign w:val="bottom"/>
            <w:hideMark/>
          </w:tcPr>
          <w:p w14:paraId="7F86CC91" w14:textId="46F3DE75"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T_4273_MP_RISK_SCORE</w:t>
            </w:r>
          </w:p>
        </w:tc>
        <w:tc>
          <w:tcPr>
            <w:tcW w:w="1403" w:type="pct"/>
            <w:shd w:val="clear" w:color="auto" w:fill="auto"/>
            <w:noWrap/>
            <w:vAlign w:val="bottom"/>
            <w:hideMark/>
          </w:tcPr>
          <w:p w14:paraId="7162D90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82DA3A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9EC5F7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BBBCB34" w14:textId="77777777" w:rsidTr="00121809">
        <w:trPr>
          <w:trHeight w:val="300"/>
        </w:trPr>
        <w:tc>
          <w:tcPr>
            <w:tcW w:w="1640" w:type="pct"/>
            <w:shd w:val="clear" w:color="auto" w:fill="auto"/>
            <w:noWrap/>
            <w:vAlign w:val="bottom"/>
            <w:hideMark/>
          </w:tcPr>
          <w:p w14:paraId="099BF2DB" w14:textId="14AA1994"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T_4288_MP_UNDWRIT_CRED_LIMIT</w:t>
            </w:r>
          </w:p>
        </w:tc>
        <w:tc>
          <w:tcPr>
            <w:tcW w:w="1403" w:type="pct"/>
            <w:shd w:val="clear" w:color="auto" w:fill="auto"/>
            <w:noWrap/>
            <w:vAlign w:val="bottom"/>
            <w:hideMark/>
          </w:tcPr>
          <w:p w14:paraId="3EC06DB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73CC04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0A8EDE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C602301" w14:textId="77777777" w:rsidTr="00121809">
        <w:trPr>
          <w:trHeight w:val="300"/>
        </w:trPr>
        <w:tc>
          <w:tcPr>
            <w:tcW w:w="1640" w:type="pct"/>
            <w:shd w:val="clear" w:color="auto" w:fill="auto"/>
            <w:noWrap/>
            <w:vAlign w:val="bottom"/>
            <w:hideMark/>
          </w:tcPr>
          <w:p w14:paraId="0E6F4F5A" w14:textId="5CA40BE5"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T_4290_MP_UNDWRIT_DEC_REAS</w:t>
            </w:r>
          </w:p>
        </w:tc>
        <w:tc>
          <w:tcPr>
            <w:tcW w:w="1403" w:type="pct"/>
            <w:shd w:val="clear" w:color="auto" w:fill="auto"/>
            <w:noWrap/>
            <w:vAlign w:val="bottom"/>
            <w:hideMark/>
          </w:tcPr>
          <w:p w14:paraId="5F43F1C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C9F677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A500F1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C78CDBF" w14:textId="77777777" w:rsidTr="00121809">
        <w:trPr>
          <w:trHeight w:val="300"/>
        </w:trPr>
        <w:tc>
          <w:tcPr>
            <w:tcW w:w="1640" w:type="pct"/>
            <w:shd w:val="clear" w:color="auto" w:fill="auto"/>
            <w:noWrap/>
            <w:vAlign w:val="bottom"/>
            <w:hideMark/>
          </w:tcPr>
          <w:p w14:paraId="5F2B8693" w14:textId="1C6934D3"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T_4291_MP_UNDWRIT_DEC_REAS_CD</w:t>
            </w:r>
          </w:p>
        </w:tc>
        <w:tc>
          <w:tcPr>
            <w:tcW w:w="1403" w:type="pct"/>
            <w:shd w:val="clear" w:color="auto" w:fill="auto"/>
            <w:noWrap/>
            <w:vAlign w:val="bottom"/>
            <w:hideMark/>
          </w:tcPr>
          <w:p w14:paraId="23D68B7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8B255A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C8D1C0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F93BE77" w14:textId="77777777" w:rsidTr="00121809">
        <w:trPr>
          <w:trHeight w:val="300"/>
        </w:trPr>
        <w:tc>
          <w:tcPr>
            <w:tcW w:w="1640" w:type="pct"/>
            <w:shd w:val="clear" w:color="auto" w:fill="auto"/>
            <w:noWrap/>
            <w:vAlign w:val="bottom"/>
            <w:hideMark/>
          </w:tcPr>
          <w:p w14:paraId="417A01D0" w14:textId="0B1C33F5"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lastRenderedPageBreak/>
              <w:t>T_4298_MP_UNDWRIT_NUM_LINES</w:t>
            </w:r>
          </w:p>
        </w:tc>
        <w:tc>
          <w:tcPr>
            <w:tcW w:w="1403" w:type="pct"/>
            <w:shd w:val="clear" w:color="auto" w:fill="auto"/>
            <w:noWrap/>
            <w:vAlign w:val="bottom"/>
            <w:hideMark/>
          </w:tcPr>
          <w:p w14:paraId="00A451E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AE7778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CE1DAC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C8B105E" w14:textId="77777777" w:rsidTr="00121809">
        <w:trPr>
          <w:trHeight w:val="300"/>
        </w:trPr>
        <w:tc>
          <w:tcPr>
            <w:tcW w:w="1640" w:type="pct"/>
            <w:shd w:val="clear" w:color="auto" w:fill="auto"/>
            <w:noWrap/>
            <w:vAlign w:val="bottom"/>
            <w:hideMark/>
          </w:tcPr>
          <w:p w14:paraId="41FECCD2" w14:textId="54020569"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T_4299_MP_UNDWRIT_PRICE_PLAN</w:t>
            </w:r>
          </w:p>
        </w:tc>
        <w:tc>
          <w:tcPr>
            <w:tcW w:w="1403" w:type="pct"/>
            <w:shd w:val="clear" w:color="auto" w:fill="auto"/>
            <w:noWrap/>
            <w:vAlign w:val="bottom"/>
            <w:hideMark/>
          </w:tcPr>
          <w:p w14:paraId="67047C3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21E215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8F2253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171A12C" w14:textId="77777777" w:rsidTr="00121809">
        <w:trPr>
          <w:trHeight w:val="300"/>
        </w:trPr>
        <w:tc>
          <w:tcPr>
            <w:tcW w:w="1640" w:type="pct"/>
            <w:shd w:val="clear" w:color="auto" w:fill="auto"/>
            <w:noWrap/>
            <w:vAlign w:val="bottom"/>
            <w:hideMark/>
          </w:tcPr>
          <w:p w14:paraId="4DFFA803" w14:textId="6C966AF4"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T_4192_PCS_DAYS_ARREARS</w:t>
            </w:r>
          </w:p>
        </w:tc>
        <w:tc>
          <w:tcPr>
            <w:tcW w:w="1403" w:type="pct"/>
            <w:shd w:val="clear" w:color="auto" w:fill="auto"/>
            <w:noWrap/>
            <w:vAlign w:val="bottom"/>
            <w:hideMark/>
          </w:tcPr>
          <w:p w14:paraId="63DD47F7" w14:textId="77777777" w:rsidR="00C80566" w:rsidRPr="00121809" w:rsidRDefault="00C80566" w:rsidP="00121809">
            <w:pPr>
              <w:jc w:val="left"/>
              <w:rPr>
                <w:rFonts w:cs="Arial"/>
                <w:color w:val="000000"/>
                <w:sz w:val="20"/>
                <w:szCs w:val="20"/>
              </w:rPr>
            </w:pPr>
            <w:r w:rsidRPr="00121809">
              <w:rPr>
                <w:rFonts w:cs="Arial"/>
                <w:color w:val="000000"/>
                <w:sz w:val="20"/>
                <w:szCs w:val="20"/>
              </w:rPr>
              <w:t>Dias de atraso na Fixa R1</w:t>
            </w:r>
          </w:p>
        </w:tc>
        <w:tc>
          <w:tcPr>
            <w:tcW w:w="1160" w:type="pct"/>
            <w:shd w:val="clear" w:color="auto" w:fill="auto"/>
            <w:noWrap/>
            <w:vAlign w:val="bottom"/>
            <w:hideMark/>
          </w:tcPr>
          <w:p w14:paraId="3B1EB68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44C62A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5DDCB314" w14:textId="77777777" w:rsidTr="00121809">
        <w:trPr>
          <w:trHeight w:val="300"/>
        </w:trPr>
        <w:tc>
          <w:tcPr>
            <w:tcW w:w="1640" w:type="pct"/>
            <w:shd w:val="clear" w:color="auto" w:fill="auto"/>
            <w:noWrap/>
            <w:vAlign w:val="bottom"/>
            <w:hideMark/>
          </w:tcPr>
          <w:p w14:paraId="1F40DC2B" w14:textId="6191FC5D"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T_4193_PCS_AMOUNT_ARREARS</w:t>
            </w:r>
          </w:p>
        </w:tc>
        <w:tc>
          <w:tcPr>
            <w:tcW w:w="1403" w:type="pct"/>
            <w:shd w:val="clear" w:color="auto" w:fill="auto"/>
            <w:noWrap/>
            <w:vAlign w:val="bottom"/>
            <w:hideMark/>
          </w:tcPr>
          <w:p w14:paraId="164B2687" w14:textId="77777777" w:rsidR="00C80566" w:rsidRPr="00121809" w:rsidRDefault="00C80566" w:rsidP="00121809">
            <w:pPr>
              <w:jc w:val="left"/>
              <w:rPr>
                <w:rFonts w:cs="Arial"/>
                <w:color w:val="000000"/>
                <w:sz w:val="20"/>
                <w:szCs w:val="20"/>
              </w:rPr>
            </w:pPr>
            <w:r w:rsidRPr="00121809">
              <w:rPr>
                <w:rFonts w:cs="Arial"/>
                <w:color w:val="000000"/>
                <w:sz w:val="20"/>
                <w:szCs w:val="20"/>
              </w:rPr>
              <w:t>Valor em reais atrasado na Fixa R1</w:t>
            </w:r>
          </w:p>
        </w:tc>
        <w:tc>
          <w:tcPr>
            <w:tcW w:w="1160" w:type="pct"/>
            <w:shd w:val="clear" w:color="auto" w:fill="auto"/>
            <w:noWrap/>
            <w:vAlign w:val="bottom"/>
            <w:hideMark/>
          </w:tcPr>
          <w:p w14:paraId="5C11D8C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3B5BB3C"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A2A3732" w14:textId="77777777" w:rsidTr="00121809">
        <w:trPr>
          <w:trHeight w:val="300"/>
        </w:trPr>
        <w:tc>
          <w:tcPr>
            <w:tcW w:w="1640" w:type="pct"/>
            <w:shd w:val="clear" w:color="auto" w:fill="auto"/>
            <w:noWrap/>
            <w:vAlign w:val="bottom"/>
            <w:hideMark/>
          </w:tcPr>
          <w:p w14:paraId="76CEEEA3" w14:textId="388B6104" w:rsidR="00C80566" w:rsidRPr="00121809" w:rsidRDefault="00C80566" w:rsidP="00121809">
            <w:pPr>
              <w:jc w:val="left"/>
              <w:rPr>
                <w:rFonts w:cs="Arial"/>
                <w:color w:val="000000"/>
                <w:sz w:val="20"/>
                <w:szCs w:val="20"/>
              </w:rPr>
            </w:pPr>
            <w:r w:rsidRPr="00121809">
              <w:rPr>
                <w:rFonts w:cs="Arial"/>
                <w:color w:val="000000"/>
                <w:sz w:val="20"/>
                <w:szCs w:val="20"/>
              </w:rPr>
              <w:t>T_4194_PCS_NUM_LINES_ARREARS</w:t>
            </w:r>
          </w:p>
        </w:tc>
        <w:tc>
          <w:tcPr>
            <w:tcW w:w="1403" w:type="pct"/>
            <w:shd w:val="clear" w:color="auto" w:fill="auto"/>
            <w:noWrap/>
            <w:vAlign w:val="bottom"/>
            <w:hideMark/>
          </w:tcPr>
          <w:p w14:paraId="7BA5E463"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de contratos em atraso na Fixa R1</w:t>
            </w:r>
          </w:p>
        </w:tc>
        <w:tc>
          <w:tcPr>
            <w:tcW w:w="1160" w:type="pct"/>
            <w:shd w:val="clear" w:color="auto" w:fill="auto"/>
            <w:noWrap/>
            <w:vAlign w:val="bottom"/>
            <w:hideMark/>
          </w:tcPr>
          <w:p w14:paraId="2637AFD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1627B8A"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98CCE72" w14:textId="77777777" w:rsidTr="00121809">
        <w:trPr>
          <w:trHeight w:val="300"/>
        </w:trPr>
        <w:tc>
          <w:tcPr>
            <w:tcW w:w="1640" w:type="pct"/>
            <w:shd w:val="clear" w:color="auto" w:fill="auto"/>
            <w:noWrap/>
            <w:vAlign w:val="bottom"/>
            <w:hideMark/>
          </w:tcPr>
          <w:p w14:paraId="40945FBE" w14:textId="56159923"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T_4195_CP_CLASSIFICATION_CODE</w:t>
            </w:r>
          </w:p>
        </w:tc>
        <w:tc>
          <w:tcPr>
            <w:tcW w:w="1403" w:type="pct"/>
            <w:shd w:val="clear" w:color="auto" w:fill="auto"/>
            <w:noWrap/>
            <w:vAlign w:val="bottom"/>
            <w:hideMark/>
          </w:tcPr>
          <w:p w14:paraId="1729C92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915A6F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EB24EF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AF402A7" w14:textId="77777777" w:rsidTr="00121809">
        <w:trPr>
          <w:trHeight w:val="300"/>
        </w:trPr>
        <w:tc>
          <w:tcPr>
            <w:tcW w:w="1640" w:type="pct"/>
            <w:shd w:val="clear" w:color="auto" w:fill="auto"/>
            <w:noWrap/>
            <w:vAlign w:val="bottom"/>
            <w:hideMark/>
          </w:tcPr>
          <w:p w14:paraId="59D8CE65" w14:textId="15A0C6E2" w:rsidR="00C80566" w:rsidRPr="00121809" w:rsidRDefault="00C80566" w:rsidP="00121809">
            <w:pPr>
              <w:jc w:val="left"/>
              <w:rPr>
                <w:rFonts w:cs="Arial"/>
                <w:color w:val="000000"/>
                <w:sz w:val="20"/>
                <w:szCs w:val="20"/>
              </w:rPr>
            </w:pPr>
            <w:r w:rsidRPr="00121809">
              <w:rPr>
                <w:rFonts w:cs="Arial"/>
                <w:color w:val="000000"/>
                <w:sz w:val="20"/>
                <w:szCs w:val="20"/>
              </w:rPr>
              <w:t>T_4199_LETRA_CEP</w:t>
            </w:r>
          </w:p>
        </w:tc>
        <w:tc>
          <w:tcPr>
            <w:tcW w:w="1403" w:type="pct"/>
            <w:shd w:val="clear" w:color="auto" w:fill="auto"/>
            <w:noWrap/>
            <w:vAlign w:val="bottom"/>
            <w:hideMark/>
          </w:tcPr>
          <w:p w14:paraId="6D72D08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8B5E09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47516A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7746FB8" w14:textId="77777777" w:rsidTr="00121809">
        <w:trPr>
          <w:trHeight w:val="300"/>
        </w:trPr>
        <w:tc>
          <w:tcPr>
            <w:tcW w:w="1640" w:type="pct"/>
            <w:shd w:val="clear" w:color="auto" w:fill="auto"/>
            <w:noWrap/>
            <w:vAlign w:val="bottom"/>
            <w:hideMark/>
          </w:tcPr>
          <w:p w14:paraId="3E169AA8" w14:textId="53FA868B" w:rsidR="00C80566" w:rsidRPr="00121809" w:rsidRDefault="00C80566" w:rsidP="00121809">
            <w:pPr>
              <w:jc w:val="left"/>
              <w:rPr>
                <w:rFonts w:cs="Arial"/>
                <w:color w:val="000000"/>
                <w:sz w:val="20"/>
                <w:szCs w:val="20"/>
              </w:rPr>
            </w:pPr>
            <w:r w:rsidRPr="00121809">
              <w:rPr>
                <w:rFonts w:cs="Arial"/>
                <w:color w:val="000000"/>
                <w:sz w:val="20"/>
                <w:szCs w:val="20"/>
              </w:rPr>
              <w:t>T_4232_SUBSC_PONTREGMAN</w:t>
            </w:r>
          </w:p>
        </w:tc>
        <w:tc>
          <w:tcPr>
            <w:tcW w:w="1403" w:type="pct"/>
            <w:shd w:val="clear" w:color="auto" w:fill="auto"/>
            <w:noWrap/>
            <w:vAlign w:val="bottom"/>
            <w:hideMark/>
          </w:tcPr>
          <w:p w14:paraId="0437FEA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330AAB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D12708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A7F14EB" w14:textId="77777777" w:rsidTr="00121809">
        <w:trPr>
          <w:trHeight w:val="300"/>
        </w:trPr>
        <w:tc>
          <w:tcPr>
            <w:tcW w:w="1640" w:type="pct"/>
            <w:shd w:val="clear" w:color="auto" w:fill="auto"/>
            <w:noWrap/>
            <w:vAlign w:val="bottom"/>
            <w:hideMark/>
          </w:tcPr>
          <w:p w14:paraId="08EEBCEA" w14:textId="4D087669" w:rsidR="00C80566" w:rsidRPr="00121809" w:rsidRDefault="00C80566" w:rsidP="00121809">
            <w:pPr>
              <w:jc w:val="left"/>
              <w:rPr>
                <w:rFonts w:cs="Arial"/>
                <w:color w:val="000000"/>
                <w:sz w:val="20"/>
                <w:szCs w:val="20"/>
              </w:rPr>
            </w:pPr>
            <w:r w:rsidRPr="00121809">
              <w:rPr>
                <w:rFonts w:cs="Arial"/>
                <w:color w:val="000000"/>
                <w:sz w:val="20"/>
                <w:szCs w:val="20"/>
              </w:rPr>
              <w:t>T_4233_SUBSC_PONTSPSS</w:t>
            </w:r>
          </w:p>
        </w:tc>
        <w:tc>
          <w:tcPr>
            <w:tcW w:w="1403" w:type="pct"/>
            <w:shd w:val="clear" w:color="auto" w:fill="auto"/>
            <w:noWrap/>
            <w:vAlign w:val="bottom"/>
            <w:hideMark/>
          </w:tcPr>
          <w:p w14:paraId="49D2130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B30F25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FCD1A8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482478A" w14:textId="77777777" w:rsidTr="00121809">
        <w:trPr>
          <w:trHeight w:val="300"/>
        </w:trPr>
        <w:tc>
          <w:tcPr>
            <w:tcW w:w="1640" w:type="pct"/>
            <w:shd w:val="clear" w:color="auto" w:fill="auto"/>
            <w:noWrap/>
            <w:vAlign w:val="bottom"/>
            <w:hideMark/>
          </w:tcPr>
          <w:p w14:paraId="3852427B" w14:textId="58B373E8" w:rsidR="00C80566" w:rsidRPr="00121809" w:rsidRDefault="00C80566" w:rsidP="00121809">
            <w:pPr>
              <w:jc w:val="left"/>
              <w:rPr>
                <w:rFonts w:cs="Arial"/>
                <w:color w:val="000000"/>
                <w:sz w:val="20"/>
                <w:szCs w:val="20"/>
              </w:rPr>
            </w:pPr>
            <w:r w:rsidRPr="00121809">
              <w:rPr>
                <w:rFonts w:cs="Arial"/>
                <w:color w:val="000000"/>
                <w:sz w:val="20"/>
                <w:szCs w:val="20"/>
              </w:rPr>
              <w:t>T_4234_SUBSC_RECREGMAN</w:t>
            </w:r>
          </w:p>
        </w:tc>
        <w:tc>
          <w:tcPr>
            <w:tcW w:w="1403" w:type="pct"/>
            <w:shd w:val="clear" w:color="auto" w:fill="auto"/>
            <w:noWrap/>
            <w:vAlign w:val="bottom"/>
            <w:hideMark/>
          </w:tcPr>
          <w:p w14:paraId="46CD2A9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7E8E99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D56C2F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4165131" w14:textId="77777777" w:rsidTr="00121809">
        <w:trPr>
          <w:trHeight w:val="300"/>
        </w:trPr>
        <w:tc>
          <w:tcPr>
            <w:tcW w:w="1640" w:type="pct"/>
            <w:shd w:val="clear" w:color="auto" w:fill="auto"/>
            <w:noWrap/>
            <w:vAlign w:val="bottom"/>
            <w:hideMark/>
          </w:tcPr>
          <w:p w14:paraId="64FF2962" w14:textId="77727C58" w:rsidR="00C80566" w:rsidRPr="00121809" w:rsidRDefault="00C80566" w:rsidP="00121809">
            <w:pPr>
              <w:jc w:val="left"/>
              <w:rPr>
                <w:rFonts w:cs="Arial"/>
                <w:color w:val="000000"/>
                <w:sz w:val="20"/>
                <w:szCs w:val="20"/>
              </w:rPr>
            </w:pPr>
            <w:r w:rsidRPr="00121809">
              <w:rPr>
                <w:rFonts w:cs="Arial"/>
                <w:color w:val="000000"/>
                <w:sz w:val="20"/>
                <w:szCs w:val="20"/>
              </w:rPr>
              <w:t>T_4235_SUBSC_RECSPSS</w:t>
            </w:r>
          </w:p>
        </w:tc>
        <w:tc>
          <w:tcPr>
            <w:tcW w:w="1403" w:type="pct"/>
            <w:shd w:val="clear" w:color="auto" w:fill="auto"/>
            <w:noWrap/>
            <w:vAlign w:val="bottom"/>
            <w:hideMark/>
          </w:tcPr>
          <w:p w14:paraId="2BE393E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4ADF60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0C581E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6FC6468" w14:textId="77777777" w:rsidTr="00121809">
        <w:trPr>
          <w:trHeight w:val="300"/>
        </w:trPr>
        <w:tc>
          <w:tcPr>
            <w:tcW w:w="1640" w:type="pct"/>
            <w:shd w:val="clear" w:color="auto" w:fill="auto"/>
            <w:noWrap/>
            <w:vAlign w:val="bottom"/>
            <w:hideMark/>
          </w:tcPr>
          <w:p w14:paraId="07359474" w14:textId="7E193FD7" w:rsidR="00C80566" w:rsidRPr="00121809" w:rsidRDefault="00C80566" w:rsidP="00121809">
            <w:pPr>
              <w:jc w:val="left"/>
              <w:rPr>
                <w:rFonts w:cs="Arial"/>
                <w:color w:val="000000"/>
                <w:sz w:val="20"/>
                <w:szCs w:val="20"/>
              </w:rPr>
            </w:pPr>
            <w:r w:rsidRPr="00121809">
              <w:rPr>
                <w:rFonts w:cs="Arial"/>
                <w:color w:val="000000"/>
                <w:sz w:val="20"/>
                <w:szCs w:val="20"/>
              </w:rPr>
              <w:t>T_268_NUMEROALEATORIO1</w:t>
            </w:r>
          </w:p>
        </w:tc>
        <w:tc>
          <w:tcPr>
            <w:tcW w:w="1403" w:type="pct"/>
            <w:shd w:val="clear" w:color="auto" w:fill="auto"/>
            <w:noWrap/>
            <w:vAlign w:val="bottom"/>
            <w:hideMark/>
          </w:tcPr>
          <w:p w14:paraId="2D8CDCD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000EE83" w14:textId="77777777" w:rsidR="00C80566" w:rsidRPr="00121809" w:rsidRDefault="00C80566" w:rsidP="00121809">
            <w:pPr>
              <w:jc w:val="left"/>
              <w:rPr>
                <w:rFonts w:cs="Arial"/>
                <w:color w:val="000000"/>
                <w:sz w:val="20"/>
                <w:szCs w:val="20"/>
              </w:rPr>
            </w:pPr>
            <w:r w:rsidRPr="00121809">
              <w:rPr>
                <w:rFonts w:cs="Arial"/>
                <w:color w:val="000000"/>
                <w:sz w:val="20"/>
                <w:szCs w:val="20"/>
              </w:rPr>
              <w:t>246</w:t>
            </w:r>
          </w:p>
        </w:tc>
        <w:tc>
          <w:tcPr>
            <w:tcW w:w="797" w:type="pct"/>
            <w:shd w:val="clear" w:color="auto" w:fill="auto"/>
            <w:noWrap/>
            <w:vAlign w:val="bottom"/>
            <w:hideMark/>
          </w:tcPr>
          <w:p w14:paraId="0ECAD93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B0BF3FD" w14:textId="77777777" w:rsidTr="00121809">
        <w:trPr>
          <w:trHeight w:val="300"/>
        </w:trPr>
        <w:tc>
          <w:tcPr>
            <w:tcW w:w="1640" w:type="pct"/>
            <w:shd w:val="clear" w:color="auto" w:fill="auto"/>
            <w:noWrap/>
            <w:vAlign w:val="bottom"/>
            <w:hideMark/>
          </w:tcPr>
          <w:p w14:paraId="6BA4B78E" w14:textId="29B30F52" w:rsidR="00C80566" w:rsidRPr="00121809" w:rsidRDefault="00C80566" w:rsidP="00121809">
            <w:pPr>
              <w:jc w:val="left"/>
              <w:rPr>
                <w:rFonts w:cs="Arial"/>
                <w:color w:val="000000"/>
                <w:sz w:val="20"/>
                <w:szCs w:val="20"/>
              </w:rPr>
            </w:pPr>
            <w:r w:rsidRPr="00121809">
              <w:rPr>
                <w:rFonts w:cs="Arial"/>
                <w:color w:val="000000"/>
                <w:sz w:val="20"/>
                <w:szCs w:val="20"/>
              </w:rPr>
              <w:t>T_269_NUMEROALEATORIO2</w:t>
            </w:r>
          </w:p>
        </w:tc>
        <w:tc>
          <w:tcPr>
            <w:tcW w:w="1403" w:type="pct"/>
            <w:shd w:val="clear" w:color="auto" w:fill="auto"/>
            <w:noWrap/>
            <w:vAlign w:val="bottom"/>
            <w:hideMark/>
          </w:tcPr>
          <w:p w14:paraId="2922B14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2F6EF65"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464AB4E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5A16CB2" w14:textId="77777777" w:rsidTr="00121809">
        <w:trPr>
          <w:trHeight w:val="300"/>
        </w:trPr>
        <w:tc>
          <w:tcPr>
            <w:tcW w:w="1640" w:type="pct"/>
            <w:shd w:val="clear" w:color="auto" w:fill="auto"/>
            <w:noWrap/>
            <w:vAlign w:val="bottom"/>
            <w:hideMark/>
          </w:tcPr>
          <w:p w14:paraId="549C0F78" w14:textId="555F8C23" w:rsidR="00C80566" w:rsidRPr="00121809" w:rsidRDefault="00C80566" w:rsidP="00121809">
            <w:pPr>
              <w:jc w:val="left"/>
              <w:rPr>
                <w:rFonts w:cs="Arial"/>
                <w:color w:val="000000"/>
                <w:sz w:val="20"/>
                <w:szCs w:val="20"/>
              </w:rPr>
            </w:pPr>
            <w:r w:rsidRPr="00121809">
              <w:rPr>
                <w:rFonts w:cs="Arial"/>
                <w:color w:val="000000"/>
                <w:sz w:val="20"/>
                <w:szCs w:val="20"/>
              </w:rPr>
              <w:t>T_2895_STATUS_CPF</w:t>
            </w:r>
          </w:p>
        </w:tc>
        <w:tc>
          <w:tcPr>
            <w:tcW w:w="1403" w:type="pct"/>
            <w:shd w:val="clear" w:color="auto" w:fill="auto"/>
            <w:noWrap/>
            <w:vAlign w:val="bottom"/>
            <w:hideMark/>
          </w:tcPr>
          <w:p w14:paraId="020A514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0DCCCB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1A72E2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0AB22BB" w14:textId="77777777" w:rsidTr="00121809">
        <w:trPr>
          <w:trHeight w:val="300"/>
        </w:trPr>
        <w:tc>
          <w:tcPr>
            <w:tcW w:w="1640" w:type="pct"/>
            <w:shd w:val="clear" w:color="auto" w:fill="auto"/>
            <w:noWrap/>
            <w:vAlign w:val="bottom"/>
            <w:hideMark/>
          </w:tcPr>
          <w:p w14:paraId="2CD3D829" w14:textId="4D900244" w:rsidR="00C80566" w:rsidRPr="00121809" w:rsidRDefault="00C80566" w:rsidP="00121809">
            <w:pPr>
              <w:jc w:val="left"/>
              <w:rPr>
                <w:rFonts w:cs="Arial"/>
                <w:color w:val="000000"/>
                <w:sz w:val="20"/>
                <w:szCs w:val="20"/>
              </w:rPr>
            </w:pPr>
            <w:r w:rsidRPr="00121809">
              <w:rPr>
                <w:rFonts w:cs="Arial"/>
                <w:color w:val="000000"/>
                <w:sz w:val="20"/>
                <w:szCs w:val="20"/>
              </w:rPr>
              <w:t>T_2915_NUM_CONSULTAS</w:t>
            </w:r>
          </w:p>
        </w:tc>
        <w:tc>
          <w:tcPr>
            <w:tcW w:w="1403" w:type="pct"/>
            <w:shd w:val="clear" w:color="auto" w:fill="auto"/>
            <w:noWrap/>
            <w:vAlign w:val="bottom"/>
            <w:hideMark/>
          </w:tcPr>
          <w:p w14:paraId="56185B2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F6E0B8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BBE5AB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5D3FDF8" w14:textId="77777777" w:rsidTr="00121809">
        <w:trPr>
          <w:trHeight w:val="300"/>
        </w:trPr>
        <w:tc>
          <w:tcPr>
            <w:tcW w:w="1640" w:type="pct"/>
            <w:shd w:val="clear" w:color="auto" w:fill="auto"/>
            <w:noWrap/>
            <w:vAlign w:val="bottom"/>
            <w:hideMark/>
          </w:tcPr>
          <w:p w14:paraId="10602A44" w14:textId="28B3C598" w:rsidR="00C80566" w:rsidRPr="00121809" w:rsidRDefault="00C80566" w:rsidP="00121809">
            <w:pPr>
              <w:jc w:val="left"/>
              <w:rPr>
                <w:rFonts w:cs="Arial"/>
                <w:color w:val="000000"/>
                <w:sz w:val="20"/>
                <w:szCs w:val="20"/>
              </w:rPr>
            </w:pPr>
            <w:r w:rsidRPr="00121809">
              <w:rPr>
                <w:rFonts w:cs="Arial"/>
                <w:color w:val="000000"/>
                <w:sz w:val="20"/>
                <w:szCs w:val="20"/>
              </w:rPr>
              <w:t>T_4491_QTDE_PROTESTOS</w:t>
            </w:r>
          </w:p>
        </w:tc>
        <w:tc>
          <w:tcPr>
            <w:tcW w:w="1403" w:type="pct"/>
            <w:shd w:val="clear" w:color="auto" w:fill="auto"/>
            <w:noWrap/>
            <w:vAlign w:val="bottom"/>
            <w:hideMark/>
          </w:tcPr>
          <w:p w14:paraId="54422D5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9D377F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0AE327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6AFC3F2" w14:textId="77777777" w:rsidTr="00121809">
        <w:trPr>
          <w:trHeight w:val="300"/>
        </w:trPr>
        <w:tc>
          <w:tcPr>
            <w:tcW w:w="1640" w:type="pct"/>
            <w:shd w:val="clear" w:color="auto" w:fill="auto"/>
            <w:noWrap/>
            <w:vAlign w:val="bottom"/>
            <w:hideMark/>
          </w:tcPr>
          <w:p w14:paraId="30C2BFAD" w14:textId="13B0185C" w:rsidR="00C80566" w:rsidRPr="00121809" w:rsidRDefault="00C80566" w:rsidP="00121809">
            <w:pPr>
              <w:jc w:val="left"/>
              <w:rPr>
                <w:rFonts w:cs="Arial"/>
                <w:color w:val="000000"/>
                <w:sz w:val="20"/>
                <w:szCs w:val="20"/>
              </w:rPr>
            </w:pPr>
            <w:r w:rsidRPr="00121809">
              <w:rPr>
                <w:rFonts w:cs="Arial"/>
                <w:color w:val="000000"/>
                <w:sz w:val="20"/>
                <w:szCs w:val="20"/>
              </w:rPr>
              <w:t>T_2939_QTDE_PROTESTOS</w:t>
            </w:r>
          </w:p>
        </w:tc>
        <w:tc>
          <w:tcPr>
            <w:tcW w:w="1403" w:type="pct"/>
            <w:shd w:val="clear" w:color="auto" w:fill="auto"/>
            <w:noWrap/>
            <w:vAlign w:val="bottom"/>
            <w:hideMark/>
          </w:tcPr>
          <w:p w14:paraId="3A402C9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AFC319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80659C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7E87E3A" w14:textId="77777777" w:rsidTr="00121809">
        <w:trPr>
          <w:trHeight w:val="300"/>
        </w:trPr>
        <w:tc>
          <w:tcPr>
            <w:tcW w:w="1640" w:type="pct"/>
            <w:shd w:val="clear" w:color="auto" w:fill="auto"/>
            <w:noWrap/>
            <w:vAlign w:val="bottom"/>
            <w:hideMark/>
          </w:tcPr>
          <w:p w14:paraId="0FFCF6C8" w14:textId="65A3477A" w:rsidR="00C80566" w:rsidRPr="00121809" w:rsidRDefault="00C80566" w:rsidP="00121809">
            <w:pPr>
              <w:jc w:val="left"/>
              <w:rPr>
                <w:rFonts w:cs="Arial"/>
                <w:color w:val="000000"/>
                <w:sz w:val="20"/>
                <w:szCs w:val="20"/>
              </w:rPr>
            </w:pPr>
            <w:r w:rsidRPr="00121809">
              <w:rPr>
                <w:rFonts w:cs="Arial"/>
                <w:color w:val="000000"/>
                <w:sz w:val="20"/>
                <w:szCs w:val="20"/>
              </w:rPr>
              <w:t>T_4486_QTDE_ACOES</w:t>
            </w:r>
          </w:p>
        </w:tc>
        <w:tc>
          <w:tcPr>
            <w:tcW w:w="1403" w:type="pct"/>
            <w:shd w:val="clear" w:color="auto" w:fill="auto"/>
            <w:noWrap/>
            <w:vAlign w:val="bottom"/>
            <w:hideMark/>
          </w:tcPr>
          <w:p w14:paraId="7693FE4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68F607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57440D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42DFFE7" w14:textId="77777777" w:rsidTr="00121809">
        <w:trPr>
          <w:trHeight w:val="300"/>
        </w:trPr>
        <w:tc>
          <w:tcPr>
            <w:tcW w:w="1640" w:type="pct"/>
            <w:shd w:val="clear" w:color="auto" w:fill="auto"/>
            <w:noWrap/>
            <w:vAlign w:val="bottom"/>
            <w:hideMark/>
          </w:tcPr>
          <w:p w14:paraId="6D3F5627" w14:textId="43FA0D27" w:rsidR="00C80566" w:rsidRPr="00121809" w:rsidRDefault="00C80566" w:rsidP="00121809">
            <w:pPr>
              <w:jc w:val="left"/>
              <w:rPr>
                <w:rFonts w:cs="Arial"/>
                <w:color w:val="000000"/>
                <w:sz w:val="20"/>
                <w:szCs w:val="20"/>
              </w:rPr>
            </w:pPr>
            <w:r w:rsidRPr="00121809">
              <w:rPr>
                <w:rFonts w:cs="Arial"/>
                <w:color w:val="000000"/>
                <w:sz w:val="20"/>
                <w:szCs w:val="20"/>
              </w:rPr>
              <w:t>T_2945_QTDE_ACOES_JUD</w:t>
            </w:r>
          </w:p>
        </w:tc>
        <w:tc>
          <w:tcPr>
            <w:tcW w:w="1403" w:type="pct"/>
            <w:shd w:val="clear" w:color="auto" w:fill="auto"/>
            <w:noWrap/>
            <w:vAlign w:val="bottom"/>
            <w:hideMark/>
          </w:tcPr>
          <w:p w14:paraId="31D9034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D5F0D2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288C65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9EA5FB0" w14:textId="77777777" w:rsidTr="00121809">
        <w:trPr>
          <w:trHeight w:val="300"/>
        </w:trPr>
        <w:tc>
          <w:tcPr>
            <w:tcW w:w="1640" w:type="pct"/>
            <w:shd w:val="clear" w:color="auto" w:fill="auto"/>
            <w:noWrap/>
            <w:vAlign w:val="bottom"/>
            <w:hideMark/>
          </w:tcPr>
          <w:p w14:paraId="73BF03FA" w14:textId="6AD77858" w:rsidR="00C80566" w:rsidRPr="00121809" w:rsidRDefault="00C80566" w:rsidP="00121809">
            <w:pPr>
              <w:jc w:val="left"/>
              <w:rPr>
                <w:rFonts w:cs="Arial"/>
                <w:color w:val="000000"/>
                <w:sz w:val="20"/>
                <w:szCs w:val="20"/>
              </w:rPr>
            </w:pPr>
            <w:r w:rsidRPr="00121809">
              <w:rPr>
                <w:rFonts w:cs="Arial"/>
                <w:color w:val="000000"/>
                <w:sz w:val="20"/>
                <w:szCs w:val="20"/>
              </w:rPr>
              <w:t>T_4393_FLAG_CH_S_FUNDO</w:t>
            </w:r>
          </w:p>
        </w:tc>
        <w:tc>
          <w:tcPr>
            <w:tcW w:w="1403" w:type="pct"/>
            <w:shd w:val="clear" w:color="auto" w:fill="auto"/>
            <w:noWrap/>
            <w:vAlign w:val="bottom"/>
            <w:hideMark/>
          </w:tcPr>
          <w:p w14:paraId="02087D7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AC20A9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11CD37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7E65B00" w14:textId="77777777" w:rsidTr="00121809">
        <w:trPr>
          <w:trHeight w:val="300"/>
        </w:trPr>
        <w:tc>
          <w:tcPr>
            <w:tcW w:w="1640" w:type="pct"/>
            <w:shd w:val="clear" w:color="auto" w:fill="auto"/>
            <w:noWrap/>
            <w:vAlign w:val="bottom"/>
            <w:hideMark/>
          </w:tcPr>
          <w:p w14:paraId="5F65D7C0" w14:textId="6730A660" w:rsidR="00C80566" w:rsidRPr="00121809" w:rsidRDefault="00C80566" w:rsidP="00121809">
            <w:pPr>
              <w:jc w:val="left"/>
              <w:rPr>
                <w:rFonts w:cs="Arial"/>
                <w:color w:val="000000"/>
                <w:sz w:val="20"/>
                <w:szCs w:val="20"/>
              </w:rPr>
            </w:pPr>
            <w:r w:rsidRPr="00121809">
              <w:rPr>
                <w:rFonts w:cs="Arial"/>
                <w:color w:val="000000"/>
                <w:sz w:val="20"/>
                <w:szCs w:val="20"/>
              </w:rPr>
              <w:t>T_4395_FLAG_PEFIIN</w:t>
            </w:r>
          </w:p>
        </w:tc>
        <w:tc>
          <w:tcPr>
            <w:tcW w:w="1403" w:type="pct"/>
            <w:shd w:val="clear" w:color="auto" w:fill="auto"/>
            <w:noWrap/>
            <w:vAlign w:val="bottom"/>
            <w:hideMark/>
          </w:tcPr>
          <w:p w14:paraId="6112C16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79298C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DFB2C7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8C634FF" w14:textId="77777777" w:rsidTr="00121809">
        <w:trPr>
          <w:trHeight w:val="300"/>
        </w:trPr>
        <w:tc>
          <w:tcPr>
            <w:tcW w:w="1640" w:type="pct"/>
            <w:shd w:val="clear" w:color="auto" w:fill="auto"/>
            <w:noWrap/>
            <w:vAlign w:val="bottom"/>
            <w:hideMark/>
          </w:tcPr>
          <w:p w14:paraId="0B3DF38F" w14:textId="506BABFB"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T_4396_FLAG_PEFIN_TELCO</w:t>
            </w:r>
          </w:p>
        </w:tc>
        <w:tc>
          <w:tcPr>
            <w:tcW w:w="1403" w:type="pct"/>
            <w:shd w:val="clear" w:color="auto" w:fill="auto"/>
            <w:noWrap/>
            <w:vAlign w:val="bottom"/>
            <w:hideMark/>
          </w:tcPr>
          <w:p w14:paraId="62B55F4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3153F0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1208CC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6DCE5A3" w14:textId="77777777" w:rsidTr="00121809">
        <w:trPr>
          <w:trHeight w:val="300"/>
        </w:trPr>
        <w:tc>
          <w:tcPr>
            <w:tcW w:w="1640" w:type="pct"/>
            <w:shd w:val="clear" w:color="auto" w:fill="auto"/>
            <w:noWrap/>
            <w:vAlign w:val="bottom"/>
            <w:hideMark/>
          </w:tcPr>
          <w:p w14:paraId="06EBC7AC" w14:textId="4DB1A6BB" w:rsidR="00C80566" w:rsidRPr="00121809" w:rsidRDefault="00C80566" w:rsidP="00121809">
            <w:pPr>
              <w:jc w:val="left"/>
              <w:rPr>
                <w:rFonts w:cs="Arial"/>
                <w:color w:val="000000"/>
                <w:sz w:val="20"/>
                <w:szCs w:val="20"/>
              </w:rPr>
            </w:pPr>
            <w:r w:rsidRPr="00121809">
              <w:rPr>
                <w:rFonts w:cs="Arial"/>
                <w:color w:val="000000"/>
                <w:sz w:val="20"/>
                <w:szCs w:val="20"/>
              </w:rPr>
              <w:t>T_2958_STATUS_CNPJ</w:t>
            </w:r>
          </w:p>
        </w:tc>
        <w:tc>
          <w:tcPr>
            <w:tcW w:w="1403" w:type="pct"/>
            <w:shd w:val="clear" w:color="auto" w:fill="auto"/>
            <w:noWrap/>
            <w:vAlign w:val="bottom"/>
            <w:hideMark/>
          </w:tcPr>
          <w:p w14:paraId="1E57CB5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920380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412F8B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BCB7FF3" w14:textId="77777777" w:rsidTr="00121809">
        <w:trPr>
          <w:trHeight w:val="300"/>
        </w:trPr>
        <w:tc>
          <w:tcPr>
            <w:tcW w:w="1640" w:type="pct"/>
            <w:shd w:val="clear" w:color="auto" w:fill="auto"/>
            <w:noWrap/>
            <w:vAlign w:val="bottom"/>
            <w:hideMark/>
          </w:tcPr>
          <w:p w14:paraId="136297E7" w14:textId="33563903" w:rsidR="00C80566" w:rsidRPr="00121809" w:rsidRDefault="00C80566" w:rsidP="00121809">
            <w:pPr>
              <w:jc w:val="left"/>
              <w:rPr>
                <w:rFonts w:cs="Arial"/>
                <w:color w:val="000000"/>
                <w:sz w:val="20"/>
                <w:szCs w:val="20"/>
              </w:rPr>
            </w:pPr>
            <w:r w:rsidRPr="00121809">
              <w:rPr>
                <w:rFonts w:cs="Arial"/>
                <w:color w:val="000000"/>
                <w:sz w:val="20"/>
                <w:szCs w:val="20"/>
              </w:rPr>
              <w:t>T_2960_DATA_FUNDACAO</w:t>
            </w:r>
          </w:p>
        </w:tc>
        <w:tc>
          <w:tcPr>
            <w:tcW w:w="1403" w:type="pct"/>
            <w:shd w:val="clear" w:color="auto" w:fill="auto"/>
            <w:noWrap/>
            <w:vAlign w:val="bottom"/>
            <w:hideMark/>
          </w:tcPr>
          <w:p w14:paraId="486A2BC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C1EF16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A1FAA0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7115386" w14:textId="77777777" w:rsidTr="00121809">
        <w:trPr>
          <w:trHeight w:val="300"/>
        </w:trPr>
        <w:tc>
          <w:tcPr>
            <w:tcW w:w="1640" w:type="pct"/>
            <w:shd w:val="clear" w:color="auto" w:fill="auto"/>
            <w:noWrap/>
            <w:vAlign w:val="bottom"/>
            <w:hideMark/>
          </w:tcPr>
          <w:p w14:paraId="78F87533" w14:textId="0DD60335" w:rsidR="00C80566" w:rsidRPr="00121809" w:rsidRDefault="00C80566" w:rsidP="00121809">
            <w:pPr>
              <w:jc w:val="left"/>
              <w:rPr>
                <w:rFonts w:cs="Arial"/>
                <w:color w:val="000000"/>
                <w:sz w:val="20"/>
                <w:szCs w:val="20"/>
              </w:rPr>
            </w:pPr>
            <w:r w:rsidRPr="00121809">
              <w:rPr>
                <w:rFonts w:cs="Arial"/>
                <w:color w:val="000000"/>
                <w:sz w:val="20"/>
                <w:szCs w:val="20"/>
              </w:rPr>
              <w:t>T_3003_IDADE_EMPRESA</w:t>
            </w:r>
          </w:p>
        </w:tc>
        <w:tc>
          <w:tcPr>
            <w:tcW w:w="1403" w:type="pct"/>
            <w:shd w:val="clear" w:color="auto" w:fill="auto"/>
            <w:noWrap/>
            <w:vAlign w:val="bottom"/>
            <w:hideMark/>
          </w:tcPr>
          <w:p w14:paraId="6EB5235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6194CD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3A4DF2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3580866" w14:textId="77777777" w:rsidTr="00121809">
        <w:trPr>
          <w:trHeight w:val="300"/>
        </w:trPr>
        <w:tc>
          <w:tcPr>
            <w:tcW w:w="1640" w:type="pct"/>
            <w:shd w:val="clear" w:color="auto" w:fill="auto"/>
            <w:noWrap/>
            <w:vAlign w:val="bottom"/>
            <w:hideMark/>
          </w:tcPr>
          <w:p w14:paraId="1EBE27A7" w14:textId="6645B6EF" w:rsidR="00C80566" w:rsidRPr="00121809" w:rsidRDefault="00C80566" w:rsidP="00121809">
            <w:pPr>
              <w:jc w:val="left"/>
              <w:rPr>
                <w:rFonts w:cs="Arial"/>
                <w:color w:val="000000"/>
                <w:sz w:val="20"/>
                <w:szCs w:val="20"/>
              </w:rPr>
            </w:pPr>
            <w:r w:rsidRPr="00121809">
              <w:rPr>
                <w:rFonts w:cs="Arial"/>
                <w:color w:val="000000"/>
                <w:sz w:val="20"/>
                <w:szCs w:val="20"/>
              </w:rPr>
              <w:t>T_4465_NUM_CONSULTAS_MES_1</w:t>
            </w:r>
          </w:p>
        </w:tc>
        <w:tc>
          <w:tcPr>
            <w:tcW w:w="1403" w:type="pct"/>
            <w:shd w:val="clear" w:color="auto" w:fill="auto"/>
            <w:noWrap/>
            <w:vAlign w:val="bottom"/>
            <w:hideMark/>
          </w:tcPr>
          <w:p w14:paraId="000401B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4C1BCD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776604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04D7A02" w14:textId="77777777" w:rsidTr="00121809">
        <w:trPr>
          <w:trHeight w:val="300"/>
        </w:trPr>
        <w:tc>
          <w:tcPr>
            <w:tcW w:w="1640" w:type="pct"/>
            <w:shd w:val="clear" w:color="auto" w:fill="auto"/>
            <w:noWrap/>
            <w:vAlign w:val="bottom"/>
            <w:hideMark/>
          </w:tcPr>
          <w:p w14:paraId="434724A2" w14:textId="1B87CEE3" w:rsidR="00C80566" w:rsidRPr="00121809" w:rsidRDefault="00C80566" w:rsidP="00121809">
            <w:pPr>
              <w:jc w:val="left"/>
              <w:rPr>
                <w:rFonts w:cs="Arial"/>
                <w:color w:val="000000"/>
                <w:sz w:val="20"/>
                <w:szCs w:val="20"/>
              </w:rPr>
            </w:pPr>
            <w:r w:rsidRPr="00121809">
              <w:rPr>
                <w:rFonts w:cs="Arial"/>
                <w:color w:val="000000"/>
                <w:sz w:val="20"/>
                <w:szCs w:val="20"/>
              </w:rPr>
              <w:t>T_4474_FLAG_FALENCIAS</w:t>
            </w:r>
          </w:p>
        </w:tc>
        <w:tc>
          <w:tcPr>
            <w:tcW w:w="1403" w:type="pct"/>
            <w:shd w:val="clear" w:color="auto" w:fill="auto"/>
            <w:noWrap/>
            <w:vAlign w:val="bottom"/>
            <w:hideMark/>
          </w:tcPr>
          <w:p w14:paraId="1B55287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CFEB10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1DB2CA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078EEB2" w14:textId="77777777" w:rsidTr="00121809">
        <w:trPr>
          <w:trHeight w:val="300"/>
        </w:trPr>
        <w:tc>
          <w:tcPr>
            <w:tcW w:w="1640" w:type="pct"/>
            <w:shd w:val="clear" w:color="auto" w:fill="auto"/>
            <w:noWrap/>
            <w:vAlign w:val="bottom"/>
            <w:hideMark/>
          </w:tcPr>
          <w:p w14:paraId="074E690F" w14:textId="441888B2" w:rsidR="00C80566" w:rsidRPr="00121809" w:rsidRDefault="00C80566" w:rsidP="00121809">
            <w:pPr>
              <w:jc w:val="left"/>
              <w:rPr>
                <w:rFonts w:cs="Arial"/>
                <w:color w:val="000000"/>
                <w:sz w:val="20"/>
                <w:szCs w:val="20"/>
              </w:rPr>
            </w:pPr>
            <w:r w:rsidRPr="00121809">
              <w:rPr>
                <w:rFonts w:cs="Arial"/>
                <w:color w:val="000000"/>
                <w:sz w:val="20"/>
                <w:szCs w:val="20"/>
              </w:rPr>
              <w:t>T_4485_FLAG_ACOES</w:t>
            </w:r>
          </w:p>
        </w:tc>
        <w:tc>
          <w:tcPr>
            <w:tcW w:w="1403" w:type="pct"/>
            <w:shd w:val="clear" w:color="auto" w:fill="auto"/>
            <w:noWrap/>
            <w:vAlign w:val="bottom"/>
            <w:hideMark/>
          </w:tcPr>
          <w:p w14:paraId="66211F1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FB3A45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9B5047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8D2C900" w14:textId="77777777" w:rsidTr="00121809">
        <w:trPr>
          <w:trHeight w:val="300"/>
        </w:trPr>
        <w:tc>
          <w:tcPr>
            <w:tcW w:w="1640" w:type="pct"/>
            <w:shd w:val="clear" w:color="auto" w:fill="auto"/>
            <w:noWrap/>
            <w:vAlign w:val="bottom"/>
            <w:hideMark/>
          </w:tcPr>
          <w:p w14:paraId="7A69F59B" w14:textId="7C40F146" w:rsidR="00C80566" w:rsidRPr="00121809" w:rsidRDefault="00C80566" w:rsidP="00121809">
            <w:pPr>
              <w:jc w:val="left"/>
              <w:rPr>
                <w:rFonts w:cs="Arial"/>
                <w:color w:val="000000"/>
                <w:sz w:val="20"/>
                <w:szCs w:val="20"/>
              </w:rPr>
            </w:pPr>
            <w:r w:rsidRPr="00121809">
              <w:rPr>
                <w:rFonts w:cs="Arial"/>
                <w:color w:val="000000"/>
                <w:sz w:val="20"/>
                <w:szCs w:val="20"/>
              </w:rPr>
              <w:t>T_4490_FLAG_PROTESTOS</w:t>
            </w:r>
          </w:p>
        </w:tc>
        <w:tc>
          <w:tcPr>
            <w:tcW w:w="1403" w:type="pct"/>
            <w:shd w:val="clear" w:color="auto" w:fill="auto"/>
            <w:noWrap/>
            <w:vAlign w:val="bottom"/>
            <w:hideMark/>
          </w:tcPr>
          <w:p w14:paraId="4E003E6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A67FD5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26FDF3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D88C9D7" w14:textId="77777777" w:rsidTr="00121809">
        <w:trPr>
          <w:trHeight w:val="300"/>
        </w:trPr>
        <w:tc>
          <w:tcPr>
            <w:tcW w:w="1640" w:type="pct"/>
            <w:shd w:val="clear" w:color="auto" w:fill="auto"/>
            <w:noWrap/>
            <w:vAlign w:val="bottom"/>
            <w:hideMark/>
          </w:tcPr>
          <w:p w14:paraId="6975C92F" w14:textId="6274F7C0" w:rsidR="00C80566" w:rsidRPr="00121809" w:rsidRDefault="00C80566" w:rsidP="00121809">
            <w:pPr>
              <w:jc w:val="left"/>
              <w:rPr>
                <w:rFonts w:cs="Arial"/>
                <w:color w:val="000000"/>
                <w:sz w:val="20"/>
                <w:szCs w:val="20"/>
              </w:rPr>
            </w:pPr>
            <w:r w:rsidRPr="00121809">
              <w:rPr>
                <w:rFonts w:cs="Arial"/>
                <w:color w:val="000000"/>
                <w:sz w:val="20"/>
                <w:szCs w:val="20"/>
              </w:rPr>
              <w:t>T_3480_DATANASCIMENTO</w:t>
            </w:r>
          </w:p>
        </w:tc>
        <w:tc>
          <w:tcPr>
            <w:tcW w:w="1403" w:type="pct"/>
            <w:shd w:val="clear" w:color="auto" w:fill="auto"/>
            <w:noWrap/>
            <w:vAlign w:val="bottom"/>
            <w:hideMark/>
          </w:tcPr>
          <w:p w14:paraId="66B40C27" w14:textId="77777777" w:rsidR="00C80566" w:rsidRPr="00121809" w:rsidRDefault="00C80566" w:rsidP="00121809">
            <w:pPr>
              <w:jc w:val="left"/>
              <w:rPr>
                <w:rFonts w:cs="Arial"/>
                <w:color w:val="000000"/>
                <w:sz w:val="20"/>
                <w:szCs w:val="20"/>
              </w:rPr>
            </w:pPr>
            <w:r w:rsidRPr="00121809">
              <w:rPr>
                <w:rFonts w:cs="Arial"/>
                <w:color w:val="000000"/>
                <w:sz w:val="20"/>
                <w:szCs w:val="20"/>
              </w:rPr>
              <w:t>Data de nascimento informada pelo vendedor</w:t>
            </w:r>
          </w:p>
        </w:tc>
        <w:tc>
          <w:tcPr>
            <w:tcW w:w="1160" w:type="pct"/>
            <w:shd w:val="clear" w:color="auto" w:fill="auto"/>
            <w:noWrap/>
            <w:vAlign w:val="bottom"/>
            <w:hideMark/>
          </w:tcPr>
          <w:p w14:paraId="24432C94" w14:textId="77777777" w:rsidR="00C80566" w:rsidRPr="00121809" w:rsidRDefault="00C80566" w:rsidP="00121809">
            <w:pPr>
              <w:jc w:val="left"/>
              <w:rPr>
                <w:rFonts w:cs="Arial"/>
                <w:color w:val="000000"/>
                <w:sz w:val="20"/>
                <w:szCs w:val="20"/>
              </w:rPr>
            </w:pPr>
            <w:r w:rsidRPr="00121809">
              <w:rPr>
                <w:rFonts w:cs="Arial"/>
                <w:color w:val="000000"/>
                <w:sz w:val="20"/>
                <w:szCs w:val="20"/>
              </w:rPr>
              <w:t>12081982</w:t>
            </w:r>
          </w:p>
        </w:tc>
        <w:tc>
          <w:tcPr>
            <w:tcW w:w="797" w:type="pct"/>
            <w:shd w:val="clear" w:color="auto" w:fill="auto"/>
            <w:noWrap/>
            <w:vAlign w:val="bottom"/>
            <w:hideMark/>
          </w:tcPr>
          <w:p w14:paraId="4011FFA2"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8BE8A31" w14:textId="77777777" w:rsidTr="00121809">
        <w:trPr>
          <w:trHeight w:val="300"/>
        </w:trPr>
        <w:tc>
          <w:tcPr>
            <w:tcW w:w="1640" w:type="pct"/>
            <w:shd w:val="clear" w:color="auto" w:fill="auto"/>
            <w:noWrap/>
            <w:vAlign w:val="bottom"/>
            <w:hideMark/>
          </w:tcPr>
          <w:p w14:paraId="53B3E45E" w14:textId="3C515B30" w:rsidR="00C80566" w:rsidRPr="00121809" w:rsidRDefault="00C80566" w:rsidP="00121809">
            <w:pPr>
              <w:jc w:val="left"/>
              <w:rPr>
                <w:rFonts w:cs="Arial"/>
                <w:color w:val="000000"/>
                <w:sz w:val="20"/>
                <w:szCs w:val="20"/>
              </w:rPr>
            </w:pPr>
            <w:r w:rsidRPr="00121809">
              <w:rPr>
                <w:rFonts w:cs="Arial"/>
                <w:color w:val="000000"/>
                <w:sz w:val="20"/>
                <w:szCs w:val="20"/>
              </w:rPr>
              <w:t>T_3481_IDADE</w:t>
            </w:r>
          </w:p>
        </w:tc>
        <w:tc>
          <w:tcPr>
            <w:tcW w:w="1403" w:type="pct"/>
            <w:shd w:val="clear" w:color="auto" w:fill="auto"/>
            <w:noWrap/>
            <w:vAlign w:val="bottom"/>
            <w:hideMark/>
          </w:tcPr>
          <w:p w14:paraId="374CCAE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81006B0" w14:textId="77777777" w:rsidR="00C80566" w:rsidRPr="00121809" w:rsidRDefault="00C80566" w:rsidP="00121809">
            <w:pPr>
              <w:jc w:val="left"/>
              <w:rPr>
                <w:rFonts w:cs="Arial"/>
                <w:color w:val="000000"/>
                <w:sz w:val="20"/>
                <w:szCs w:val="20"/>
              </w:rPr>
            </w:pPr>
            <w:r w:rsidRPr="00121809">
              <w:rPr>
                <w:rFonts w:cs="Arial"/>
                <w:color w:val="000000"/>
                <w:sz w:val="20"/>
                <w:szCs w:val="20"/>
              </w:rPr>
              <w:t>35</w:t>
            </w:r>
          </w:p>
        </w:tc>
        <w:tc>
          <w:tcPr>
            <w:tcW w:w="797" w:type="pct"/>
            <w:shd w:val="clear" w:color="auto" w:fill="auto"/>
            <w:noWrap/>
            <w:vAlign w:val="bottom"/>
            <w:hideMark/>
          </w:tcPr>
          <w:p w14:paraId="39DD457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5536425" w14:textId="77777777" w:rsidTr="00121809">
        <w:trPr>
          <w:trHeight w:val="300"/>
        </w:trPr>
        <w:tc>
          <w:tcPr>
            <w:tcW w:w="1640" w:type="pct"/>
            <w:shd w:val="clear" w:color="auto" w:fill="auto"/>
            <w:noWrap/>
            <w:vAlign w:val="bottom"/>
            <w:hideMark/>
          </w:tcPr>
          <w:p w14:paraId="40C88132" w14:textId="1824237F" w:rsidR="00C80566" w:rsidRPr="00121809" w:rsidRDefault="00C80566" w:rsidP="00121809">
            <w:pPr>
              <w:jc w:val="left"/>
              <w:rPr>
                <w:rFonts w:cs="Arial"/>
                <w:color w:val="000000"/>
                <w:sz w:val="20"/>
                <w:szCs w:val="20"/>
              </w:rPr>
            </w:pPr>
            <w:r w:rsidRPr="00121809">
              <w:rPr>
                <w:rFonts w:cs="Arial"/>
                <w:color w:val="000000"/>
                <w:sz w:val="20"/>
                <w:szCs w:val="20"/>
              </w:rPr>
              <w:t>T_3483_ID</w:t>
            </w:r>
          </w:p>
        </w:tc>
        <w:tc>
          <w:tcPr>
            <w:tcW w:w="1403" w:type="pct"/>
            <w:shd w:val="clear" w:color="auto" w:fill="auto"/>
            <w:noWrap/>
            <w:vAlign w:val="bottom"/>
            <w:hideMark/>
          </w:tcPr>
          <w:p w14:paraId="67113DB1" w14:textId="77777777" w:rsidR="00C80566" w:rsidRPr="00121809" w:rsidRDefault="00C80566" w:rsidP="00121809">
            <w:pPr>
              <w:jc w:val="left"/>
              <w:rPr>
                <w:rFonts w:cs="Arial"/>
                <w:color w:val="000000"/>
                <w:sz w:val="20"/>
                <w:szCs w:val="20"/>
              </w:rPr>
            </w:pPr>
            <w:r w:rsidRPr="00121809">
              <w:rPr>
                <w:rFonts w:cs="Arial"/>
                <w:color w:val="000000"/>
                <w:sz w:val="20"/>
                <w:szCs w:val="20"/>
              </w:rPr>
              <w:t>CPF ou CNPJ do cliente</w:t>
            </w:r>
          </w:p>
        </w:tc>
        <w:tc>
          <w:tcPr>
            <w:tcW w:w="1160" w:type="pct"/>
            <w:shd w:val="clear" w:color="auto" w:fill="auto"/>
            <w:noWrap/>
            <w:vAlign w:val="bottom"/>
            <w:hideMark/>
          </w:tcPr>
          <w:p w14:paraId="1B78AA09" w14:textId="77777777" w:rsidR="00C80566" w:rsidRPr="00121809" w:rsidRDefault="00C80566" w:rsidP="00121809">
            <w:pPr>
              <w:jc w:val="left"/>
              <w:rPr>
                <w:rFonts w:cs="Arial"/>
                <w:color w:val="000000"/>
                <w:sz w:val="20"/>
                <w:szCs w:val="20"/>
              </w:rPr>
            </w:pPr>
            <w:r w:rsidRPr="00121809">
              <w:rPr>
                <w:rFonts w:cs="Arial"/>
                <w:color w:val="000000"/>
                <w:sz w:val="20"/>
                <w:szCs w:val="20"/>
              </w:rPr>
              <w:t>30131423835</w:t>
            </w:r>
          </w:p>
        </w:tc>
        <w:tc>
          <w:tcPr>
            <w:tcW w:w="797" w:type="pct"/>
            <w:shd w:val="clear" w:color="auto" w:fill="auto"/>
            <w:noWrap/>
            <w:vAlign w:val="bottom"/>
            <w:hideMark/>
          </w:tcPr>
          <w:p w14:paraId="7F1FE2F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793F1D9" w14:textId="77777777" w:rsidTr="00121809">
        <w:trPr>
          <w:trHeight w:val="300"/>
        </w:trPr>
        <w:tc>
          <w:tcPr>
            <w:tcW w:w="1640" w:type="pct"/>
            <w:shd w:val="clear" w:color="auto" w:fill="auto"/>
            <w:noWrap/>
            <w:vAlign w:val="bottom"/>
            <w:hideMark/>
          </w:tcPr>
          <w:p w14:paraId="6B359251" w14:textId="3D72778F" w:rsidR="00C80566" w:rsidRPr="00121809" w:rsidRDefault="00C80566" w:rsidP="00121809">
            <w:pPr>
              <w:jc w:val="left"/>
              <w:rPr>
                <w:rFonts w:cs="Arial"/>
                <w:color w:val="000000"/>
                <w:sz w:val="20"/>
                <w:szCs w:val="20"/>
              </w:rPr>
            </w:pPr>
            <w:r w:rsidRPr="00121809">
              <w:rPr>
                <w:rFonts w:cs="Arial"/>
                <w:color w:val="000000"/>
                <w:sz w:val="20"/>
                <w:szCs w:val="20"/>
              </w:rPr>
              <w:lastRenderedPageBreak/>
              <w:t>T_3498_DADOSPRINCIPAIS_PF_SEXO</w:t>
            </w:r>
          </w:p>
        </w:tc>
        <w:tc>
          <w:tcPr>
            <w:tcW w:w="1403" w:type="pct"/>
            <w:shd w:val="clear" w:color="auto" w:fill="auto"/>
            <w:noWrap/>
            <w:vAlign w:val="bottom"/>
            <w:hideMark/>
          </w:tcPr>
          <w:p w14:paraId="013B1415" w14:textId="77777777" w:rsidR="00C80566" w:rsidRPr="00121809" w:rsidRDefault="00C80566" w:rsidP="00121809">
            <w:pPr>
              <w:jc w:val="left"/>
              <w:rPr>
                <w:rFonts w:cs="Arial"/>
                <w:color w:val="000000"/>
                <w:sz w:val="20"/>
                <w:szCs w:val="20"/>
              </w:rPr>
            </w:pPr>
            <w:r w:rsidRPr="00121809">
              <w:rPr>
                <w:rFonts w:cs="Arial"/>
                <w:color w:val="000000"/>
                <w:sz w:val="20"/>
                <w:szCs w:val="20"/>
              </w:rPr>
              <w:t>Sexo do cliente</w:t>
            </w:r>
          </w:p>
        </w:tc>
        <w:tc>
          <w:tcPr>
            <w:tcW w:w="1160" w:type="pct"/>
            <w:shd w:val="clear" w:color="auto" w:fill="auto"/>
            <w:noWrap/>
            <w:vAlign w:val="bottom"/>
            <w:hideMark/>
          </w:tcPr>
          <w:p w14:paraId="527E1769" w14:textId="77777777" w:rsidR="00C80566" w:rsidRPr="00121809" w:rsidRDefault="00C80566" w:rsidP="00121809">
            <w:pPr>
              <w:jc w:val="left"/>
              <w:rPr>
                <w:rFonts w:cs="Arial"/>
                <w:color w:val="000000"/>
                <w:sz w:val="20"/>
                <w:szCs w:val="20"/>
              </w:rPr>
            </w:pPr>
            <w:r w:rsidRPr="00121809">
              <w:rPr>
                <w:rFonts w:cs="Arial"/>
                <w:color w:val="000000"/>
                <w:sz w:val="20"/>
                <w:szCs w:val="20"/>
              </w:rPr>
              <w:t>M</w:t>
            </w:r>
          </w:p>
        </w:tc>
        <w:tc>
          <w:tcPr>
            <w:tcW w:w="797" w:type="pct"/>
            <w:shd w:val="clear" w:color="auto" w:fill="auto"/>
            <w:noWrap/>
            <w:vAlign w:val="bottom"/>
            <w:hideMark/>
          </w:tcPr>
          <w:p w14:paraId="4A54F04F"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63A8C4C" w14:textId="77777777" w:rsidTr="00121809">
        <w:trPr>
          <w:trHeight w:val="300"/>
        </w:trPr>
        <w:tc>
          <w:tcPr>
            <w:tcW w:w="1640" w:type="pct"/>
            <w:shd w:val="clear" w:color="auto" w:fill="auto"/>
            <w:noWrap/>
            <w:vAlign w:val="bottom"/>
            <w:hideMark/>
          </w:tcPr>
          <w:p w14:paraId="41B1E1EE" w14:textId="6B617A2B" w:rsidR="00C80566" w:rsidRPr="00121809" w:rsidRDefault="00C80566" w:rsidP="00121809">
            <w:pPr>
              <w:jc w:val="left"/>
              <w:rPr>
                <w:rFonts w:cs="Arial"/>
                <w:color w:val="000000"/>
                <w:sz w:val="20"/>
                <w:szCs w:val="20"/>
              </w:rPr>
            </w:pPr>
            <w:r w:rsidRPr="00121809">
              <w:rPr>
                <w:rFonts w:cs="Arial"/>
                <w:color w:val="000000"/>
                <w:sz w:val="20"/>
                <w:szCs w:val="20"/>
              </w:rPr>
              <w:t>T_3518_DADOSPROFISSIONAIS_PF_O</w:t>
            </w:r>
          </w:p>
        </w:tc>
        <w:tc>
          <w:tcPr>
            <w:tcW w:w="1403" w:type="pct"/>
            <w:shd w:val="clear" w:color="auto" w:fill="auto"/>
            <w:noWrap/>
            <w:vAlign w:val="bottom"/>
            <w:hideMark/>
          </w:tcPr>
          <w:p w14:paraId="603547F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716CD22" w14:textId="77777777" w:rsidR="00C80566" w:rsidRPr="00121809" w:rsidRDefault="00C80566" w:rsidP="00121809">
            <w:pPr>
              <w:jc w:val="left"/>
              <w:rPr>
                <w:rFonts w:cs="Arial"/>
                <w:color w:val="000000"/>
                <w:sz w:val="20"/>
                <w:szCs w:val="20"/>
              </w:rPr>
            </w:pPr>
            <w:r w:rsidRPr="00121809">
              <w:rPr>
                <w:rFonts w:cs="Arial"/>
                <w:color w:val="000000"/>
                <w:sz w:val="20"/>
                <w:szCs w:val="20"/>
              </w:rPr>
              <w:t>M</w:t>
            </w:r>
          </w:p>
        </w:tc>
        <w:tc>
          <w:tcPr>
            <w:tcW w:w="797" w:type="pct"/>
            <w:shd w:val="clear" w:color="auto" w:fill="auto"/>
            <w:noWrap/>
            <w:vAlign w:val="bottom"/>
            <w:hideMark/>
          </w:tcPr>
          <w:p w14:paraId="40C87B9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CC5B8A3" w14:textId="77777777" w:rsidTr="00121809">
        <w:trPr>
          <w:trHeight w:val="300"/>
        </w:trPr>
        <w:tc>
          <w:tcPr>
            <w:tcW w:w="1640" w:type="pct"/>
            <w:shd w:val="clear" w:color="auto" w:fill="auto"/>
            <w:noWrap/>
            <w:vAlign w:val="bottom"/>
            <w:hideMark/>
          </w:tcPr>
          <w:p w14:paraId="6F253924" w14:textId="1598BFEE" w:rsidR="00C80566" w:rsidRPr="00121809" w:rsidRDefault="00C80566" w:rsidP="00121809">
            <w:pPr>
              <w:jc w:val="left"/>
              <w:rPr>
                <w:rFonts w:cs="Arial"/>
                <w:color w:val="000000"/>
                <w:sz w:val="20"/>
                <w:szCs w:val="20"/>
              </w:rPr>
            </w:pPr>
            <w:r w:rsidRPr="00121809">
              <w:rPr>
                <w:rFonts w:cs="Arial"/>
                <w:color w:val="000000"/>
                <w:sz w:val="20"/>
                <w:szCs w:val="20"/>
              </w:rPr>
              <w:t>T_3519_DADOSPROFISSIONAIS_PF_E</w:t>
            </w:r>
          </w:p>
        </w:tc>
        <w:tc>
          <w:tcPr>
            <w:tcW w:w="1403" w:type="pct"/>
            <w:shd w:val="clear" w:color="auto" w:fill="auto"/>
            <w:noWrap/>
            <w:vAlign w:val="bottom"/>
            <w:hideMark/>
          </w:tcPr>
          <w:p w14:paraId="020E0BC0" w14:textId="77777777" w:rsidR="00C80566" w:rsidRPr="00121809" w:rsidRDefault="00C80566" w:rsidP="00121809">
            <w:pPr>
              <w:jc w:val="left"/>
              <w:rPr>
                <w:rFonts w:cs="Arial"/>
                <w:color w:val="000000"/>
                <w:sz w:val="20"/>
                <w:szCs w:val="20"/>
              </w:rPr>
            </w:pPr>
            <w:r w:rsidRPr="00121809">
              <w:rPr>
                <w:rFonts w:cs="Arial"/>
                <w:color w:val="000000"/>
                <w:sz w:val="20"/>
                <w:szCs w:val="20"/>
              </w:rPr>
              <w:t>Nome do cliente informado na proposta</w:t>
            </w:r>
          </w:p>
        </w:tc>
        <w:tc>
          <w:tcPr>
            <w:tcW w:w="1160" w:type="pct"/>
            <w:shd w:val="clear" w:color="auto" w:fill="auto"/>
            <w:noWrap/>
            <w:vAlign w:val="bottom"/>
            <w:hideMark/>
          </w:tcPr>
          <w:p w14:paraId="6FE566FD" w14:textId="77777777" w:rsidR="00C80566" w:rsidRPr="00121809" w:rsidRDefault="00C80566" w:rsidP="00121809">
            <w:pPr>
              <w:jc w:val="left"/>
              <w:rPr>
                <w:rFonts w:cs="Arial"/>
                <w:color w:val="000000"/>
                <w:sz w:val="20"/>
                <w:szCs w:val="20"/>
              </w:rPr>
            </w:pPr>
            <w:r w:rsidRPr="00121809">
              <w:rPr>
                <w:rFonts w:cs="Arial"/>
                <w:color w:val="000000"/>
                <w:sz w:val="20"/>
                <w:szCs w:val="20"/>
              </w:rPr>
              <w:t>MARCELO JOSE DE ASSIS</w:t>
            </w:r>
          </w:p>
        </w:tc>
        <w:tc>
          <w:tcPr>
            <w:tcW w:w="797" w:type="pct"/>
            <w:shd w:val="clear" w:color="auto" w:fill="auto"/>
            <w:noWrap/>
            <w:vAlign w:val="bottom"/>
            <w:hideMark/>
          </w:tcPr>
          <w:p w14:paraId="4EACF87D"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9D01308" w14:textId="77777777" w:rsidTr="00121809">
        <w:trPr>
          <w:trHeight w:val="300"/>
        </w:trPr>
        <w:tc>
          <w:tcPr>
            <w:tcW w:w="1640" w:type="pct"/>
            <w:shd w:val="clear" w:color="auto" w:fill="auto"/>
            <w:noWrap/>
            <w:vAlign w:val="bottom"/>
            <w:hideMark/>
          </w:tcPr>
          <w:p w14:paraId="28492E44" w14:textId="2007CE20" w:rsidR="00C80566" w:rsidRPr="00121809" w:rsidRDefault="00C80566" w:rsidP="00121809">
            <w:pPr>
              <w:jc w:val="left"/>
              <w:rPr>
                <w:rFonts w:cs="Arial"/>
                <w:color w:val="000000"/>
                <w:sz w:val="20"/>
                <w:szCs w:val="20"/>
              </w:rPr>
            </w:pPr>
            <w:r w:rsidRPr="00121809">
              <w:rPr>
                <w:rFonts w:cs="Arial"/>
                <w:color w:val="000000"/>
                <w:sz w:val="20"/>
                <w:szCs w:val="20"/>
              </w:rPr>
              <w:t>T_2649_ORIGEM</w:t>
            </w:r>
          </w:p>
        </w:tc>
        <w:tc>
          <w:tcPr>
            <w:tcW w:w="1403" w:type="pct"/>
            <w:shd w:val="clear" w:color="auto" w:fill="auto"/>
            <w:noWrap/>
            <w:vAlign w:val="bottom"/>
            <w:hideMark/>
          </w:tcPr>
          <w:p w14:paraId="1A80B38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6733CAB" w14:textId="77777777" w:rsidR="00C80566" w:rsidRPr="00121809" w:rsidRDefault="00C80566" w:rsidP="00121809">
            <w:pPr>
              <w:jc w:val="left"/>
              <w:rPr>
                <w:rFonts w:cs="Arial"/>
                <w:color w:val="000000"/>
                <w:sz w:val="20"/>
                <w:szCs w:val="20"/>
              </w:rPr>
            </w:pPr>
            <w:r w:rsidRPr="00121809">
              <w:rPr>
                <w:rFonts w:cs="Arial"/>
                <w:color w:val="000000"/>
                <w:sz w:val="20"/>
                <w:szCs w:val="20"/>
              </w:rPr>
              <w:t>SBL6</w:t>
            </w:r>
          </w:p>
        </w:tc>
        <w:tc>
          <w:tcPr>
            <w:tcW w:w="797" w:type="pct"/>
            <w:shd w:val="clear" w:color="auto" w:fill="auto"/>
            <w:noWrap/>
            <w:vAlign w:val="bottom"/>
            <w:hideMark/>
          </w:tcPr>
          <w:p w14:paraId="1DEB600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1A7F305" w14:textId="77777777" w:rsidTr="00121809">
        <w:trPr>
          <w:trHeight w:val="300"/>
        </w:trPr>
        <w:tc>
          <w:tcPr>
            <w:tcW w:w="1640" w:type="pct"/>
            <w:shd w:val="clear" w:color="auto" w:fill="auto"/>
            <w:noWrap/>
            <w:vAlign w:val="bottom"/>
            <w:hideMark/>
          </w:tcPr>
          <w:p w14:paraId="6E770AF8" w14:textId="667B7219" w:rsidR="00C80566" w:rsidRPr="00121809" w:rsidRDefault="00C80566" w:rsidP="00121809">
            <w:pPr>
              <w:jc w:val="left"/>
              <w:rPr>
                <w:rFonts w:cs="Arial"/>
                <w:color w:val="000000"/>
                <w:sz w:val="20"/>
                <w:szCs w:val="20"/>
              </w:rPr>
            </w:pPr>
            <w:r w:rsidRPr="00121809">
              <w:rPr>
                <w:rFonts w:cs="Arial"/>
                <w:color w:val="000000"/>
                <w:sz w:val="20"/>
                <w:szCs w:val="20"/>
              </w:rPr>
              <w:t>T_4061_DECISAOFINAL</w:t>
            </w:r>
          </w:p>
        </w:tc>
        <w:tc>
          <w:tcPr>
            <w:tcW w:w="1403" w:type="pct"/>
            <w:shd w:val="clear" w:color="auto" w:fill="auto"/>
            <w:noWrap/>
            <w:vAlign w:val="bottom"/>
            <w:hideMark/>
          </w:tcPr>
          <w:p w14:paraId="67ECCFF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2F32AF3" w14:textId="77777777" w:rsidR="00C80566" w:rsidRPr="00121809" w:rsidRDefault="00C80566" w:rsidP="00121809">
            <w:pPr>
              <w:jc w:val="left"/>
              <w:rPr>
                <w:rFonts w:cs="Arial"/>
                <w:color w:val="000000"/>
                <w:sz w:val="20"/>
                <w:szCs w:val="20"/>
              </w:rPr>
            </w:pPr>
            <w:r w:rsidRPr="00121809">
              <w:rPr>
                <w:rFonts w:cs="Arial"/>
                <w:color w:val="000000"/>
                <w:sz w:val="20"/>
                <w:szCs w:val="20"/>
              </w:rPr>
              <w:t>PRE PAY</w:t>
            </w:r>
          </w:p>
        </w:tc>
        <w:tc>
          <w:tcPr>
            <w:tcW w:w="797" w:type="pct"/>
            <w:shd w:val="clear" w:color="auto" w:fill="auto"/>
            <w:noWrap/>
            <w:vAlign w:val="bottom"/>
            <w:hideMark/>
          </w:tcPr>
          <w:p w14:paraId="45C3553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0BA012F" w14:textId="77777777" w:rsidTr="00121809">
        <w:trPr>
          <w:trHeight w:val="300"/>
        </w:trPr>
        <w:tc>
          <w:tcPr>
            <w:tcW w:w="1640" w:type="pct"/>
            <w:shd w:val="clear" w:color="auto" w:fill="auto"/>
            <w:noWrap/>
            <w:vAlign w:val="bottom"/>
            <w:hideMark/>
          </w:tcPr>
          <w:p w14:paraId="5322FCD4" w14:textId="28D50612" w:rsidR="00C80566" w:rsidRPr="00121809" w:rsidRDefault="00C80566" w:rsidP="00121809">
            <w:pPr>
              <w:jc w:val="left"/>
              <w:rPr>
                <w:rFonts w:cs="Arial"/>
                <w:color w:val="000000"/>
                <w:sz w:val="20"/>
                <w:szCs w:val="20"/>
              </w:rPr>
            </w:pPr>
            <w:r w:rsidRPr="00121809">
              <w:rPr>
                <w:rFonts w:cs="Arial"/>
                <w:color w:val="000000"/>
                <w:sz w:val="20"/>
                <w:szCs w:val="20"/>
              </w:rPr>
              <w:t>T_157_DECISAOFINAL</w:t>
            </w:r>
          </w:p>
        </w:tc>
        <w:tc>
          <w:tcPr>
            <w:tcW w:w="1403" w:type="pct"/>
            <w:shd w:val="clear" w:color="auto" w:fill="auto"/>
            <w:noWrap/>
            <w:vAlign w:val="bottom"/>
            <w:hideMark/>
          </w:tcPr>
          <w:p w14:paraId="004A2E2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8D95F8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633150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BF73D3E" w14:textId="77777777" w:rsidTr="00121809">
        <w:trPr>
          <w:trHeight w:val="300"/>
        </w:trPr>
        <w:tc>
          <w:tcPr>
            <w:tcW w:w="1640" w:type="pct"/>
            <w:shd w:val="clear" w:color="auto" w:fill="auto"/>
            <w:noWrap/>
            <w:vAlign w:val="bottom"/>
            <w:hideMark/>
          </w:tcPr>
          <w:p w14:paraId="2ACC53E6" w14:textId="0F56A3FA" w:rsidR="00C80566" w:rsidRPr="00121809" w:rsidRDefault="00C80566" w:rsidP="00121809">
            <w:pPr>
              <w:jc w:val="left"/>
              <w:rPr>
                <w:rFonts w:cs="Arial"/>
                <w:color w:val="000000"/>
                <w:sz w:val="20"/>
                <w:szCs w:val="20"/>
              </w:rPr>
            </w:pPr>
            <w:r w:rsidRPr="00121809">
              <w:rPr>
                <w:rFonts w:cs="Arial"/>
                <w:color w:val="000000"/>
                <w:sz w:val="20"/>
                <w:szCs w:val="20"/>
              </w:rPr>
              <w:t>T_4378_GRAUDERISCO_GRAUDERISCO</w:t>
            </w:r>
          </w:p>
        </w:tc>
        <w:tc>
          <w:tcPr>
            <w:tcW w:w="1403" w:type="pct"/>
            <w:shd w:val="clear" w:color="auto" w:fill="auto"/>
            <w:noWrap/>
            <w:vAlign w:val="bottom"/>
            <w:hideMark/>
          </w:tcPr>
          <w:p w14:paraId="7BBB60B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E7A353B" w14:textId="77777777" w:rsidR="00C80566" w:rsidRPr="00121809" w:rsidRDefault="00C80566" w:rsidP="00121809">
            <w:pPr>
              <w:jc w:val="left"/>
              <w:rPr>
                <w:rFonts w:cs="Arial"/>
                <w:color w:val="000000"/>
                <w:sz w:val="20"/>
                <w:szCs w:val="20"/>
              </w:rPr>
            </w:pPr>
            <w:r w:rsidRPr="00121809">
              <w:rPr>
                <w:rFonts w:cs="Arial"/>
                <w:color w:val="000000"/>
                <w:sz w:val="20"/>
                <w:szCs w:val="20"/>
              </w:rPr>
              <w:t>F</w:t>
            </w:r>
          </w:p>
        </w:tc>
        <w:tc>
          <w:tcPr>
            <w:tcW w:w="797" w:type="pct"/>
            <w:shd w:val="clear" w:color="auto" w:fill="auto"/>
            <w:noWrap/>
            <w:vAlign w:val="bottom"/>
            <w:hideMark/>
          </w:tcPr>
          <w:p w14:paraId="1158EFE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6218C23" w14:textId="77777777" w:rsidTr="00121809">
        <w:trPr>
          <w:trHeight w:val="300"/>
        </w:trPr>
        <w:tc>
          <w:tcPr>
            <w:tcW w:w="1640" w:type="pct"/>
            <w:shd w:val="clear" w:color="auto" w:fill="auto"/>
            <w:noWrap/>
            <w:vAlign w:val="bottom"/>
            <w:hideMark/>
          </w:tcPr>
          <w:p w14:paraId="76F53755" w14:textId="09DD7395" w:rsidR="00C80566" w:rsidRPr="00121809" w:rsidRDefault="00C80566" w:rsidP="00121809">
            <w:pPr>
              <w:jc w:val="left"/>
              <w:rPr>
                <w:rFonts w:cs="Arial"/>
                <w:color w:val="000000"/>
                <w:sz w:val="20"/>
                <w:szCs w:val="20"/>
              </w:rPr>
            </w:pPr>
            <w:r w:rsidRPr="00121809">
              <w:rPr>
                <w:rFonts w:cs="Arial"/>
                <w:color w:val="000000"/>
                <w:sz w:val="20"/>
                <w:szCs w:val="20"/>
              </w:rPr>
              <w:t>T_3962_DECISAOFINAL_CREDITTERM</w:t>
            </w:r>
          </w:p>
        </w:tc>
        <w:tc>
          <w:tcPr>
            <w:tcW w:w="1403" w:type="pct"/>
            <w:shd w:val="clear" w:color="auto" w:fill="auto"/>
            <w:noWrap/>
            <w:vAlign w:val="bottom"/>
            <w:hideMark/>
          </w:tcPr>
          <w:p w14:paraId="3858A07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B11580A" w14:textId="77777777" w:rsidR="00C80566" w:rsidRPr="00121809" w:rsidRDefault="00C80566" w:rsidP="00121809">
            <w:pPr>
              <w:jc w:val="left"/>
              <w:rPr>
                <w:rFonts w:cs="Arial"/>
                <w:color w:val="000000"/>
                <w:sz w:val="20"/>
                <w:szCs w:val="20"/>
              </w:rPr>
            </w:pPr>
            <w:r w:rsidRPr="00121809">
              <w:rPr>
                <w:rFonts w:cs="Arial"/>
                <w:color w:val="000000"/>
                <w:sz w:val="20"/>
                <w:szCs w:val="20"/>
              </w:rPr>
              <w:t>Z</w:t>
            </w:r>
          </w:p>
        </w:tc>
        <w:tc>
          <w:tcPr>
            <w:tcW w:w="797" w:type="pct"/>
            <w:shd w:val="clear" w:color="auto" w:fill="auto"/>
            <w:noWrap/>
            <w:vAlign w:val="bottom"/>
            <w:hideMark/>
          </w:tcPr>
          <w:p w14:paraId="236B4AC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9267F51" w14:textId="77777777" w:rsidTr="00121809">
        <w:trPr>
          <w:trHeight w:val="300"/>
        </w:trPr>
        <w:tc>
          <w:tcPr>
            <w:tcW w:w="1640" w:type="pct"/>
            <w:shd w:val="clear" w:color="auto" w:fill="auto"/>
            <w:noWrap/>
            <w:vAlign w:val="bottom"/>
            <w:hideMark/>
          </w:tcPr>
          <w:p w14:paraId="300A099C" w14:textId="0FA7D2BB" w:rsidR="00C80566" w:rsidRPr="00121809" w:rsidRDefault="00C80566" w:rsidP="00121809">
            <w:pPr>
              <w:jc w:val="left"/>
              <w:rPr>
                <w:rFonts w:cs="Arial"/>
                <w:color w:val="000000"/>
                <w:sz w:val="20"/>
                <w:szCs w:val="20"/>
                <w:lang w:val="es-ES"/>
              </w:rPr>
            </w:pPr>
            <w:r w:rsidRPr="00121809">
              <w:rPr>
                <w:rFonts w:cs="Arial"/>
                <w:color w:val="000000"/>
                <w:sz w:val="20"/>
                <w:szCs w:val="20"/>
                <w:lang w:val="es-ES"/>
              </w:rPr>
              <w:t>T_2972_QTDE_PEFIN_REFIN</w:t>
            </w:r>
          </w:p>
        </w:tc>
        <w:tc>
          <w:tcPr>
            <w:tcW w:w="1403" w:type="pct"/>
            <w:shd w:val="clear" w:color="auto" w:fill="auto"/>
            <w:noWrap/>
            <w:vAlign w:val="bottom"/>
            <w:hideMark/>
          </w:tcPr>
          <w:p w14:paraId="0C1F78E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E6EA1A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53BFB5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30C7F99" w14:textId="77777777" w:rsidTr="00121809">
        <w:trPr>
          <w:trHeight w:val="300"/>
        </w:trPr>
        <w:tc>
          <w:tcPr>
            <w:tcW w:w="1640" w:type="pct"/>
            <w:shd w:val="clear" w:color="auto" w:fill="auto"/>
            <w:noWrap/>
            <w:vAlign w:val="bottom"/>
            <w:hideMark/>
          </w:tcPr>
          <w:p w14:paraId="64EF152C" w14:textId="344BFADE" w:rsidR="00C80566" w:rsidRPr="00121809" w:rsidRDefault="00C80566" w:rsidP="00121809">
            <w:pPr>
              <w:jc w:val="left"/>
              <w:rPr>
                <w:rFonts w:cs="Arial"/>
                <w:color w:val="000000"/>
                <w:sz w:val="20"/>
                <w:szCs w:val="20"/>
              </w:rPr>
            </w:pPr>
            <w:r w:rsidRPr="00121809">
              <w:rPr>
                <w:rFonts w:cs="Arial"/>
                <w:color w:val="000000"/>
                <w:sz w:val="20"/>
                <w:szCs w:val="20"/>
              </w:rPr>
              <w:t>T_4399_FLAG_REFIN</w:t>
            </w:r>
          </w:p>
        </w:tc>
        <w:tc>
          <w:tcPr>
            <w:tcW w:w="1403" w:type="pct"/>
            <w:shd w:val="clear" w:color="auto" w:fill="auto"/>
            <w:noWrap/>
            <w:vAlign w:val="bottom"/>
            <w:hideMark/>
          </w:tcPr>
          <w:p w14:paraId="430C358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66DDE7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FFB9EE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AD06729" w14:textId="77777777" w:rsidTr="00121809">
        <w:trPr>
          <w:trHeight w:val="300"/>
        </w:trPr>
        <w:tc>
          <w:tcPr>
            <w:tcW w:w="1640" w:type="pct"/>
            <w:shd w:val="clear" w:color="auto" w:fill="auto"/>
            <w:noWrap/>
            <w:vAlign w:val="bottom"/>
            <w:hideMark/>
          </w:tcPr>
          <w:p w14:paraId="418815E1" w14:textId="61E3F38F" w:rsidR="00C80566" w:rsidRPr="00121809" w:rsidRDefault="00C80566" w:rsidP="00121809">
            <w:pPr>
              <w:jc w:val="left"/>
              <w:rPr>
                <w:rFonts w:cs="Arial"/>
                <w:color w:val="000000"/>
                <w:sz w:val="20"/>
                <w:szCs w:val="20"/>
              </w:rPr>
            </w:pPr>
            <w:r w:rsidRPr="00121809">
              <w:rPr>
                <w:rFonts w:cs="Arial"/>
                <w:color w:val="000000"/>
                <w:sz w:val="20"/>
                <w:szCs w:val="20"/>
              </w:rPr>
              <w:t>T_2885_QTDEPROPANT</w:t>
            </w:r>
          </w:p>
        </w:tc>
        <w:tc>
          <w:tcPr>
            <w:tcW w:w="1403" w:type="pct"/>
            <w:shd w:val="clear" w:color="auto" w:fill="auto"/>
            <w:noWrap/>
            <w:vAlign w:val="bottom"/>
            <w:hideMark/>
          </w:tcPr>
          <w:p w14:paraId="1CBC37FA" w14:textId="77777777" w:rsidR="00C80566" w:rsidRPr="00121809" w:rsidRDefault="00C80566" w:rsidP="00121809">
            <w:pPr>
              <w:jc w:val="left"/>
              <w:rPr>
                <w:rFonts w:cs="Arial"/>
                <w:color w:val="000000"/>
                <w:sz w:val="20"/>
                <w:szCs w:val="20"/>
              </w:rPr>
            </w:pPr>
            <w:r w:rsidRPr="00121809">
              <w:rPr>
                <w:rFonts w:cs="Arial"/>
                <w:color w:val="000000"/>
                <w:sz w:val="20"/>
                <w:szCs w:val="20"/>
              </w:rPr>
              <w:t>Quantidade de propostas anteriores</w:t>
            </w:r>
          </w:p>
        </w:tc>
        <w:tc>
          <w:tcPr>
            <w:tcW w:w="1160" w:type="pct"/>
            <w:shd w:val="clear" w:color="auto" w:fill="auto"/>
            <w:noWrap/>
            <w:vAlign w:val="bottom"/>
            <w:hideMark/>
          </w:tcPr>
          <w:p w14:paraId="7BBC201F" w14:textId="77777777" w:rsidR="00C80566" w:rsidRPr="00121809" w:rsidRDefault="00C80566" w:rsidP="00121809">
            <w:pPr>
              <w:jc w:val="left"/>
              <w:rPr>
                <w:rFonts w:cs="Arial"/>
                <w:color w:val="000000"/>
                <w:sz w:val="20"/>
                <w:szCs w:val="20"/>
              </w:rPr>
            </w:pPr>
            <w:r w:rsidRPr="00121809">
              <w:rPr>
                <w:rFonts w:cs="Arial"/>
                <w:color w:val="000000"/>
                <w:sz w:val="20"/>
                <w:szCs w:val="20"/>
              </w:rPr>
              <w:t>9</w:t>
            </w:r>
          </w:p>
        </w:tc>
        <w:tc>
          <w:tcPr>
            <w:tcW w:w="797" w:type="pct"/>
            <w:shd w:val="clear" w:color="auto" w:fill="auto"/>
            <w:noWrap/>
            <w:vAlign w:val="bottom"/>
            <w:hideMark/>
          </w:tcPr>
          <w:p w14:paraId="7B294F34"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8FB7F6C" w14:textId="77777777" w:rsidTr="00121809">
        <w:trPr>
          <w:trHeight w:val="300"/>
        </w:trPr>
        <w:tc>
          <w:tcPr>
            <w:tcW w:w="1640" w:type="pct"/>
            <w:shd w:val="clear" w:color="auto" w:fill="auto"/>
            <w:noWrap/>
            <w:vAlign w:val="bottom"/>
            <w:hideMark/>
          </w:tcPr>
          <w:p w14:paraId="2812980B" w14:textId="010397C9" w:rsidR="00C80566" w:rsidRPr="00121809" w:rsidRDefault="00C80566" w:rsidP="00121809">
            <w:pPr>
              <w:jc w:val="left"/>
              <w:rPr>
                <w:rFonts w:cs="Arial"/>
                <w:color w:val="000000"/>
                <w:sz w:val="20"/>
                <w:szCs w:val="20"/>
                <w:lang w:val="es-ES"/>
              </w:rPr>
            </w:pPr>
            <w:r w:rsidRPr="00121809">
              <w:rPr>
                <w:rFonts w:cs="Arial"/>
                <w:color w:val="000000"/>
                <w:sz w:val="20"/>
                <w:szCs w:val="20"/>
                <w:lang w:val="es-ES"/>
              </w:rPr>
              <w:t>T_3557_ENDERECO_CLIENTE_LOGRAD</w:t>
            </w:r>
          </w:p>
        </w:tc>
        <w:tc>
          <w:tcPr>
            <w:tcW w:w="1403" w:type="pct"/>
            <w:shd w:val="clear" w:color="auto" w:fill="auto"/>
            <w:noWrap/>
            <w:vAlign w:val="bottom"/>
            <w:hideMark/>
          </w:tcPr>
          <w:p w14:paraId="6C5F931E" w14:textId="77777777" w:rsidR="00C80566" w:rsidRPr="00121809" w:rsidRDefault="00C80566" w:rsidP="00121809">
            <w:pPr>
              <w:jc w:val="left"/>
              <w:rPr>
                <w:rFonts w:cs="Arial"/>
                <w:color w:val="000000"/>
                <w:sz w:val="20"/>
                <w:szCs w:val="20"/>
              </w:rPr>
            </w:pPr>
            <w:r w:rsidRPr="00121809">
              <w:rPr>
                <w:rFonts w:cs="Arial"/>
                <w:color w:val="000000"/>
                <w:sz w:val="20"/>
                <w:szCs w:val="20"/>
              </w:rPr>
              <w:t>Endereço informado pelo cliente</w:t>
            </w:r>
          </w:p>
        </w:tc>
        <w:tc>
          <w:tcPr>
            <w:tcW w:w="1160" w:type="pct"/>
            <w:shd w:val="clear" w:color="auto" w:fill="auto"/>
            <w:noWrap/>
            <w:vAlign w:val="bottom"/>
            <w:hideMark/>
          </w:tcPr>
          <w:p w14:paraId="299BDDC9" w14:textId="77777777" w:rsidR="00C80566" w:rsidRPr="00121809" w:rsidRDefault="00C80566" w:rsidP="00121809">
            <w:pPr>
              <w:jc w:val="left"/>
              <w:rPr>
                <w:rFonts w:cs="Arial"/>
                <w:color w:val="000000"/>
                <w:sz w:val="20"/>
                <w:szCs w:val="20"/>
              </w:rPr>
            </w:pPr>
            <w:r w:rsidRPr="00121809">
              <w:rPr>
                <w:rFonts w:cs="Arial"/>
                <w:color w:val="000000"/>
                <w:sz w:val="20"/>
                <w:szCs w:val="20"/>
              </w:rPr>
              <w:t>ANA MARIA TEIXEIRA</w:t>
            </w:r>
          </w:p>
        </w:tc>
        <w:tc>
          <w:tcPr>
            <w:tcW w:w="797" w:type="pct"/>
            <w:shd w:val="clear" w:color="auto" w:fill="auto"/>
            <w:noWrap/>
            <w:vAlign w:val="bottom"/>
            <w:hideMark/>
          </w:tcPr>
          <w:p w14:paraId="5B98337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0E3C695B" w14:textId="77777777" w:rsidTr="00121809">
        <w:trPr>
          <w:trHeight w:val="300"/>
        </w:trPr>
        <w:tc>
          <w:tcPr>
            <w:tcW w:w="1640" w:type="pct"/>
            <w:shd w:val="clear" w:color="auto" w:fill="auto"/>
            <w:noWrap/>
            <w:vAlign w:val="bottom"/>
            <w:hideMark/>
          </w:tcPr>
          <w:p w14:paraId="63544399" w14:textId="01E29D8A" w:rsidR="00C80566" w:rsidRPr="00121809" w:rsidRDefault="00C80566" w:rsidP="00121809">
            <w:pPr>
              <w:jc w:val="left"/>
              <w:rPr>
                <w:rFonts w:cs="Arial"/>
                <w:color w:val="000000"/>
                <w:sz w:val="20"/>
                <w:szCs w:val="20"/>
              </w:rPr>
            </w:pPr>
            <w:r w:rsidRPr="00121809">
              <w:rPr>
                <w:rFonts w:cs="Arial"/>
                <w:color w:val="000000"/>
                <w:sz w:val="20"/>
                <w:szCs w:val="20"/>
              </w:rPr>
              <w:t>T_3558_ENDERECO_CLIENTE_AGLOME</w:t>
            </w:r>
          </w:p>
        </w:tc>
        <w:tc>
          <w:tcPr>
            <w:tcW w:w="1403" w:type="pct"/>
            <w:shd w:val="clear" w:color="auto" w:fill="auto"/>
            <w:noWrap/>
            <w:vAlign w:val="bottom"/>
            <w:hideMark/>
          </w:tcPr>
          <w:p w14:paraId="32B23E0B"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do endereço informado pelo cliente</w:t>
            </w:r>
          </w:p>
        </w:tc>
        <w:tc>
          <w:tcPr>
            <w:tcW w:w="1160" w:type="pct"/>
            <w:shd w:val="clear" w:color="auto" w:fill="auto"/>
            <w:noWrap/>
            <w:vAlign w:val="bottom"/>
            <w:hideMark/>
          </w:tcPr>
          <w:p w14:paraId="7B02F054" w14:textId="77777777" w:rsidR="00C80566" w:rsidRPr="00121809" w:rsidRDefault="00C80566" w:rsidP="00121809">
            <w:pPr>
              <w:jc w:val="left"/>
              <w:rPr>
                <w:rFonts w:cs="Arial"/>
                <w:color w:val="000000"/>
                <w:sz w:val="20"/>
                <w:szCs w:val="20"/>
              </w:rPr>
            </w:pPr>
            <w:r w:rsidRPr="00121809">
              <w:rPr>
                <w:rFonts w:cs="Arial"/>
                <w:color w:val="000000"/>
                <w:sz w:val="20"/>
                <w:szCs w:val="20"/>
              </w:rPr>
              <w:t>100</w:t>
            </w:r>
          </w:p>
        </w:tc>
        <w:tc>
          <w:tcPr>
            <w:tcW w:w="797" w:type="pct"/>
            <w:shd w:val="clear" w:color="auto" w:fill="auto"/>
            <w:noWrap/>
            <w:vAlign w:val="bottom"/>
            <w:hideMark/>
          </w:tcPr>
          <w:p w14:paraId="3ACAB988"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2D017F0" w14:textId="77777777" w:rsidTr="00121809">
        <w:trPr>
          <w:trHeight w:val="300"/>
        </w:trPr>
        <w:tc>
          <w:tcPr>
            <w:tcW w:w="1640" w:type="pct"/>
            <w:shd w:val="clear" w:color="auto" w:fill="auto"/>
            <w:noWrap/>
            <w:vAlign w:val="bottom"/>
            <w:hideMark/>
          </w:tcPr>
          <w:p w14:paraId="3EA27E75" w14:textId="6DC26E5B" w:rsidR="00C80566" w:rsidRPr="00121809" w:rsidRDefault="00C80566" w:rsidP="00121809">
            <w:pPr>
              <w:jc w:val="left"/>
              <w:rPr>
                <w:rFonts w:cs="Arial"/>
                <w:color w:val="000000"/>
                <w:sz w:val="20"/>
                <w:szCs w:val="20"/>
              </w:rPr>
            </w:pPr>
            <w:r w:rsidRPr="00121809">
              <w:rPr>
                <w:rFonts w:cs="Arial"/>
                <w:color w:val="000000"/>
                <w:sz w:val="20"/>
                <w:szCs w:val="20"/>
              </w:rPr>
              <w:t>T_3560_ENDERECO_CLIENTE_COMPLE</w:t>
            </w:r>
          </w:p>
        </w:tc>
        <w:tc>
          <w:tcPr>
            <w:tcW w:w="1403" w:type="pct"/>
            <w:shd w:val="clear" w:color="auto" w:fill="auto"/>
            <w:noWrap/>
            <w:vAlign w:val="bottom"/>
            <w:hideMark/>
          </w:tcPr>
          <w:p w14:paraId="7ADA2365" w14:textId="77777777" w:rsidR="00C80566" w:rsidRPr="00121809" w:rsidRDefault="00C80566" w:rsidP="00121809">
            <w:pPr>
              <w:jc w:val="left"/>
              <w:rPr>
                <w:rFonts w:cs="Arial"/>
                <w:color w:val="000000"/>
                <w:sz w:val="20"/>
                <w:szCs w:val="20"/>
              </w:rPr>
            </w:pPr>
            <w:r w:rsidRPr="00121809">
              <w:rPr>
                <w:rFonts w:cs="Arial"/>
                <w:color w:val="000000"/>
                <w:sz w:val="20"/>
                <w:szCs w:val="20"/>
              </w:rPr>
              <w:t>Complemento informado pelo cliente</w:t>
            </w:r>
          </w:p>
        </w:tc>
        <w:tc>
          <w:tcPr>
            <w:tcW w:w="1160" w:type="pct"/>
            <w:shd w:val="clear" w:color="auto" w:fill="auto"/>
            <w:noWrap/>
            <w:vAlign w:val="bottom"/>
            <w:hideMark/>
          </w:tcPr>
          <w:p w14:paraId="1D8CD22E"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3E67E52F"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9ED251D" w14:textId="77777777" w:rsidTr="00121809">
        <w:trPr>
          <w:trHeight w:val="300"/>
        </w:trPr>
        <w:tc>
          <w:tcPr>
            <w:tcW w:w="1640" w:type="pct"/>
            <w:shd w:val="clear" w:color="auto" w:fill="auto"/>
            <w:noWrap/>
            <w:vAlign w:val="bottom"/>
            <w:hideMark/>
          </w:tcPr>
          <w:p w14:paraId="7433202F" w14:textId="57107960" w:rsidR="00C80566" w:rsidRPr="00121809" w:rsidRDefault="00C80566" w:rsidP="00121809">
            <w:pPr>
              <w:jc w:val="left"/>
              <w:rPr>
                <w:rFonts w:cs="Arial"/>
                <w:color w:val="000000"/>
                <w:sz w:val="20"/>
                <w:szCs w:val="20"/>
              </w:rPr>
            </w:pPr>
            <w:r w:rsidRPr="00121809">
              <w:rPr>
                <w:rFonts w:cs="Arial"/>
                <w:color w:val="000000"/>
                <w:sz w:val="20"/>
                <w:szCs w:val="20"/>
              </w:rPr>
              <w:t>T_3561_ENDERECO_CLIENTE_BAIRRO</w:t>
            </w:r>
          </w:p>
        </w:tc>
        <w:tc>
          <w:tcPr>
            <w:tcW w:w="1403" w:type="pct"/>
            <w:shd w:val="clear" w:color="auto" w:fill="auto"/>
            <w:noWrap/>
            <w:vAlign w:val="bottom"/>
            <w:hideMark/>
          </w:tcPr>
          <w:p w14:paraId="6866AEA5" w14:textId="77777777" w:rsidR="00C80566" w:rsidRPr="00121809" w:rsidRDefault="00C80566" w:rsidP="00121809">
            <w:pPr>
              <w:jc w:val="left"/>
              <w:rPr>
                <w:rFonts w:cs="Arial"/>
                <w:color w:val="000000"/>
                <w:sz w:val="20"/>
                <w:szCs w:val="20"/>
              </w:rPr>
            </w:pPr>
            <w:r w:rsidRPr="00121809">
              <w:rPr>
                <w:rFonts w:cs="Arial"/>
                <w:color w:val="000000"/>
                <w:sz w:val="20"/>
                <w:szCs w:val="20"/>
              </w:rPr>
              <w:t>Bairro informado pelo cliente</w:t>
            </w:r>
          </w:p>
        </w:tc>
        <w:tc>
          <w:tcPr>
            <w:tcW w:w="1160" w:type="pct"/>
            <w:shd w:val="clear" w:color="auto" w:fill="auto"/>
            <w:noWrap/>
            <w:vAlign w:val="bottom"/>
            <w:hideMark/>
          </w:tcPr>
          <w:p w14:paraId="4646EEA5" w14:textId="77777777" w:rsidR="00C80566" w:rsidRPr="00121809" w:rsidRDefault="00C80566" w:rsidP="00121809">
            <w:pPr>
              <w:jc w:val="left"/>
              <w:rPr>
                <w:rFonts w:cs="Arial"/>
                <w:color w:val="000000"/>
                <w:sz w:val="20"/>
                <w:szCs w:val="20"/>
              </w:rPr>
            </w:pPr>
            <w:r w:rsidRPr="00121809">
              <w:rPr>
                <w:rFonts w:cs="Arial"/>
                <w:color w:val="000000"/>
                <w:sz w:val="20"/>
                <w:szCs w:val="20"/>
              </w:rPr>
              <w:t>SANTA EFIGENIA</w:t>
            </w:r>
          </w:p>
        </w:tc>
        <w:tc>
          <w:tcPr>
            <w:tcW w:w="797" w:type="pct"/>
            <w:shd w:val="clear" w:color="auto" w:fill="auto"/>
            <w:noWrap/>
            <w:vAlign w:val="bottom"/>
            <w:hideMark/>
          </w:tcPr>
          <w:p w14:paraId="2A3E0FB4"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423C90E" w14:textId="77777777" w:rsidTr="00121809">
        <w:trPr>
          <w:trHeight w:val="300"/>
        </w:trPr>
        <w:tc>
          <w:tcPr>
            <w:tcW w:w="1640" w:type="pct"/>
            <w:shd w:val="clear" w:color="auto" w:fill="auto"/>
            <w:noWrap/>
            <w:vAlign w:val="bottom"/>
            <w:hideMark/>
          </w:tcPr>
          <w:p w14:paraId="09B59045" w14:textId="2E0D4127" w:rsidR="00C80566" w:rsidRPr="00121809" w:rsidRDefault="00C80566" w:rsidP="00121809">
            <w:pPr>
              <w:jc w:val="left"/>
              <w:rPr>
                <w:rFonts w:cs="Arial"/>
                <w:color w:val="000000"/>
                <w:sz w:val="20"/>
                <w:szCs w:val="20"/>
              </w:rPr>
            </w:pPr>
            <w:r w:rsidRPr="00121809">
              <w:rPr>
                <w:rFonts w:cs="Arial"/>
                <w:color w:val="000000"/>
                <w:sz w:val="20"/>
                <w:szCs w:val="20"/>
              </w:rPr>
              <w:t>T_3562_ENDERECO_CLIENTE_CIDADE</w:t>
            </w:r>
          </w:p>
        </w:tc>
        <w:tc>
          <w:tcPr>
            <w:tcW w:w="1403" w:type="pct"/>
            <w:shd w:val="clear" w:color="auto" w:fill="auto"/>
            <w:noWrap/>
            <w:vAlign w:val="bottom"/>
            <w:hideMark/>
          </w:tcPr>
          <w:p w14:paraId="156C6C87" w14:textId="77777777" w:rsidR="00C80566" w:rsidRPr="00121809" w:rsidRDefault="00C80566" w:rsidP="00121809">
            <w:pPr>
              <w:jc w:val="left"/>
              <w:rPr>
                <w:rFonts w:cs="Arial"/>
                <w:color w:val="000000"/>
                <w:sz w:val="20"/>
                <w:szCs w:val="20"/>
              </w:rPr>
            </w:pPr>
            <w:r w:rsidRPr="00121809">
              <w:rPr>
                <w:rFonts w:cs="Arial"/>
                <w:color w:val="000000"/>
                <w:sz w:val="20"/>
                <w:szCs w:val="20"/>
              </w:rPr>
              <w:t>Cidade informada pelo cliente</w:t>
            </w:r>
          </w:p>
        </w:tc>
        <w:tc>
          <w:tcPr>
            <w:tcW w:w="1160" w:type="pct"/>
            <w:shd w:val="clear" w:color="auto" w:fill="auto"/>
            <w:noWrap/>
            <w:vAlign w:val="bottom"/>
            <w:hideMark/>
          </w:tcPr>
          <w:p w14:paraId="7B8C3920" w14:textId="77777777" w:rsidR="00C80566" w:rsidRPr="00121809" w:rsidRDefault="00C80566" w:rsidP="00121809">
            <w:pPr>
              <w:jc w:val="left"/>
              <w:rPr>
                <w:rFonts w:cs="Arial"/>
                <w:color w:val="000000"/>
                <w:sz w:val="20"/>
                <w:szCs w:val="20"/>
              </w:rPr>
            </w:pPr>
            <w:r w:rsidRPr="00121809">
              <w:rPr>
                <w:rFonts w:cs="Arial"/>
                <w:color w:val="000000"/>
                <w:sz w:val="20"/>
                <w:szCs w:val="20"/>
              </w:rPr>
              <w:t>ITABIRITO</w:t>
            </w:r>
          </w:p>
        </w:tc>
        <w:tc>
          <w:tcPr>
            <w:tcW w:w="797" w:type="pct"/>
            <w:shd w:val="clear" w:color="auto" w:fill="auto"/>
            <w:noWrap/>
            <w:vAlign w:val="bottom"/>
            <w:hideMark/>
          </w:tcPr>
          <w:p w14:paraId="4D7888C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4265B03B" w14:textId="77777777" w:rsidTr="00121809">
        <w:trPr>
          <w:trHeight w:val="300"/>
        </w:trPr>
        <w:tc>
          <w:tcPr>
            <w:tcW w:w="1640" w:type="pct"/>
            <w:shd w:val="clear" w:color="auto" w:fill="auto"/>
            <w:noWrap/>
            <w:vAlign w:val="bottom"/>
            <w:hideMark/>
          </w:tcPr>
          <w:p w14:paraId="0BE4EF9D" w14:textId="4D893083" w:rsidR="00C80566" w:rsidRPr="00121809" w:rsidRDefault="00C80566" w:rsidP="00121809">
            <w:pPr>
              <w:jc w:val="left"/>
              <w:rPr>
                <w:rFonts w:cs="Arial"/>
                <w:color w:val="000000"/>
                <w:sz w:val="20"/>
                <w:szCs w:val="20"/>
              </w:rPr>
            </w:pPr>
            <w:r w:rsidRPr="00121809">
              <w:rPr>
                <w:rFonts w:cs="Arial"/>
                <w:color w:val="000000"/>
                <w:sz w:val="20"/>
                <w:szCs w:val="20"/>
              </w:rPr>
              <w:t>T_3563_ENDERECO_CLIENTE_CEP</w:t>
            </w:r>
          </w:p>
        </w:tc>
        <w:tc>
          <w:tcPr>
            <w:tcW w:w="1403" w:type="pct"/>
            <w:shd w:val="clear" w:color="auto" w:fill="auto"/>
            <w:noWrap/>
            <w:vAlign w:val="bottom"/>
            <w:hideMark/>
          </w:tcPr>
          <w:p w14:paraId="68C8FF1F" w14:textId="77777777" w:rsidR="00C80566" w:rsidRPr="00121809" w:rsidRDefault="00C80566" w:rsidP="00121809">
            <w:pPr>
              <w:jc w:val="left"/>
              <w:rPr>
                <w:rFonts w:cs="Arial"/>
                <w:color w:val="000000"/>
                <w:sz w:val="20"/>
                <w:szCs w:val="20"/>
              </w:rPr>
            </w:pPr>
            <w:r w:rsidRPr="00121809">
              <w:rPr>
                <w:rFonts w:cs="Arial"/>
                <w:color w:val="000000"/>
                <w:sz w:val="20"/>
                <w:szCs w:val="20"/>
              </w:rPr>
              <w:t>CEP informado pelo cliente</w:t>
            </w:r>
          </w:p>
        </w:tc>
        <w:tc>
          <w:tcPr>
            <w:tcW w:w="1160" w:type="pct"/>
            <w:shd w:val="clear" w:color="auto" w:fill="auto"/>
            <w:noWrap/>
            <w:vAlign w:val="bottom"/>
            <w:hideMark/>
          </w:tcPr>
          <w:p w14:paraId="01F04519" w14:textId="77777777" w:rsidR="00C80566" w:rsidRPr="00121809" w:rsidRDefault="00C80566" w:rsidP="00121809">
            <w:pPr>
              <w:jc w:val="left"/>
              <w:rPr>
                <w:rFonts w:cs="Arial"/>
                <w:color w:val="000000"/>
                <w:sz w:val="20"/>
                <w:szCs w:val="20"/>
              </w:rPr>
            </w:pPr>
            <w:r w:rsidRPr="00121809">
              <w:rPr>
                <w:rFonts w:cs="Arial"/>
                <w:color w:val="000000"/>
                <w:sz w:val="20"/>
                <w:szCs w:val="20"/>
              </w:rPr>
              <w:t>35450000</w:t>
            </w:r>
          </w:p>
        </w:tc>
        <w:tc>
          <w:tcPr>
            <w:tcW w:w="797" w:type="pct"/>
            <w:shd w:val="clear" w:color="auto" w:fill="auto"/>
            <w:noWrap/>
            <w:vAlign w:val="bottom"/>
            <w:hideMark/>
          </w:tcPr>
          <w:p w14:paraId="799774B8"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B449047" w14:textId="77777777" w:rsidTr="00121809">
        <w:trPr>
          <w:trHeight w:val="300"/>
        </w:trPr>
        <w:tc>
          <w:tcPr>
            <w:tcW w:w="1640" w:type="pct"/>
            <w:shd w:val="clear" w:color="auto" w:fill="auto"/>
            <w:noWrap/>
            <w:vAlign w:val="bottom"/>
            <w:hideMark/>
          </w:tcPr>
          <w:p w14:paraId="52269BE1" w14:textId="2316E609" w:rsidR="00C80566" w:rsidRPr="00121809" w:rsidRDefault="00C80566" w:rsidP="00121809">
            <w:pPr>
              <w:jc w:val="left"/>
              <w:rPr>
                <w:rFonts w:cs="Arial"/>
                <w:color w:val="000000"/>
                <w:sz w:val="20"/>
                <w:szCs w:val="20"/>
              </w:rPr>
            </w:pPr>
            <w:r w:rsidRPr="00121809">
              <w:rPr>
                <w:rFonts w:cs="Arial"/>
                <w:color w:val="000000"/>
                <w:sz w:val="20"/>
                <w:szCs w:val="20"/>
              </w:rPr>
              <w:t>T_3564_ENDERECO_CLIENTE_UF</w:t>
            </w:r>
          </w:p>
        </w:tc>
        <w:tc>
          <w:tcPr>
            <w:tcW w:w="1403" w:type="pct"/>
            <w:shd w:val="clear" w:color="auto" w:fill="auto"/>
            <w:noWrap/>
            <w:vAlign w:val="bottom"/>
            <w:hideMark/>
          </w:tcPr>
          <w:p w14:paraId="2E36D56A" w14:textId="77777777" w:rsidR="00C80566" w:rsidRPr="00121809" w:rsidRDefault="00C80566" w:rsidP="00121809">
            <w:pPr>
              <w:jc w:val="left"/>
              <w:rPr>
                <w:rFonts w:cs="Arial"/>
                <w:color w:val="000000"/>
                <w:sz w:val="20"/>
                <w:szCs w:val="20"/>
              </w:rPr>
            </w:pPr>
            <w:r w:rsidRPr="00121809">
              <w:rPr>
                <w:rFonts w:cs="Arial"/>
                <w:color w:val="000000"/>
                <w:sz w:val="20"/>
                <w:szCs w:val="20"/>
              </w:rPr>
              <w:t>UF informada pelo cliente</w:t>
            </w:r>
          </w:p>
        </w:tc>
        <w:tc>
          <w:tcPr>
            <w:tcW w:w="1160" w:type="pct"/>
            <w:shd w:val="clear" w:color="auto" w:fill="auto"/>
            <w:noWrap/>
            <w:vAlign w:val="bottom"/>
            <w:hideMark/>
          </w:tcPr>
          <w:p w14:paraId="08A612B6" w14:textId="77777777" w:rsidR="00C80566" w:rsidRPr="00121809" w:rsidRDefault="00C80566" w:rsidP="00121809">
            <w:pPr>
              <w:jc w:val="left"/>
              <w:rPr>
                <w:rFonts w:cs="Arial"/>
                <w:color w:val="000000"/>
                <w:sz w:val="20"/>
                <w:szCs w:val="20"/>
              </w:rPr>
            </w:pPr>
            <w:r w:rsidRPr="00121809">
              <w:rPr>
                <w:rFonts w:cs="Arial"/>
                <w:color w:val="000000"/>
                <w:sz w:val="20"/>
                <w:szCs w:val="20"/>
              </w:rPr>
              <w:t>MG</w:t>
            </w:r>
          </w:p>
        </w:tc>
        <w:tc>
          <w:tcPr>
            <w:tcW w:w="797" w:type="pct"/>
            <w:shd w:val="clear" w:color="auto" w:fill="auto"/>
            <w:noWrap/>
            <w:vAlign w:val="bottom"/>
            <w:hideMark/>
          </w:tcPr>
          <w:p w14:paraId="6628835E"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D6D21A1" w14:textId="77777777" w:rsidTr="00121809">
        <w:trPr>
          <w:trHeight w:val="300"/>
        </w:trPr>
        <w:tc>
          <w:tcPr>
            <w:tcW w:w="1640" w:type="pct"/>
            <w:shd w:val="clear" w:color="auto" w:fill="auto"/>
            <w:noWrap/>
            <w:vAlign w:val="bottom"/>
            <w:hideMark/>
          </w:tcPr>
          <w:p w14:paraId="505FD98B" w14:textId="4083B5F2" w:rsidR="00C80566" w:rsidRPr="00121809" w:rsidRDefault="00C80566" w:rsidP="00121809">
            <w:pPr>
              <w:jc w:val="left"/>
              <w:rPr>
                <w:rFonts w:cs="Arial"/>
                <w:color w:val="000000"/>
                <w:sz w:val="20"/>
                <w:szCs w:val="20"/>
              </w:rPr>
            </w:pPr>
            <w:r w:rsidRPr="00121809">
              <w:rPr>
                <w:rFonts w:cs="Arial"/>
                <w:color w:val="000000"/>
                <w:sz w:val="20"/>
                <w:szCs w:val="20"/>
              </w:rPr>
              <w:t>T_3811_TIPOID</w:t>
            </w:r>
          </w:p>
        </w:tc>
        <w:tc>
          <w:tcPr>
            <w:tcW w:w="1403" w:type="pct"/>
            <w:shd w:val="clear" w:color="auto" w:fill="auto"/>
            <w:noWrap/>
            <w:vAlign w:val="bottom"/>
            <w:hideMark/>
          </w:tcPr>
          <w:p w14:paraId="08299CF7" w14:textId="77777777" w:rsidR="00C80566" w:rsidRPr="00121809" w:rsidRDefault="00C80566" w:rsidP="00121809">
            <w:pPr>
              <w:jc w:val="left"/>
              <w:rPr>
                <w:rFonts w:cs="Arial"/>
                <w:color w:val="000000"/>
                <w:sz w:val="20"/>
                <w:szCs w:val="20"/>
              </w:rPr>
            </w:pPr>
            <w:r w:rsidRPr="00121809">
              <w:rPr>
                <w:rFonts w:cs="Arial"/>
                <w:color w:val="000000"/>
                <w:sz w:val="20"/>
                <w:szCs w:val="20"/>
              </w:rPr>
              <w:t>Tipo de pessoa (F=1/J)</w:t>
            </w:r>
          </w:p>
        </w:tc>
        <w:tc>
          <w:tcPr>
            <w:tcW w:w="1160" w:type="pct"/>
            <w:shd w:val="clear" w:color="auto" w:fill="auto"/>
            <w:noWrap/>
            <w:vAlign w:val="bottom"/>
            <w:hideMark/>
          </w:tcPr>
          <w:p w14:paraId="3F775FAF"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619EA001"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5F7EC5E" w14:textId="77777777" w:rsidTr="00121809">
        <w:trPr>
          <w:trHeight w:val="300"/>
        </w:trPr>
        <w:tc>
          <w:tcPr>
            <w:tcW w:w="1640" w:type="pct"/>
            <w:shd w:val="clear" w:color="auto" w:fill="auto"/>
            <w:noWrap/>
            <w:vAlign w:val="bottom"/>
            <w:hideMark/>
          </w:tcPr>
          <w:p w14:paraId="7EAFDA1A" w14:textId="17E7D41E" w:rsidR="00C80566" w:rsidRPr="00121809" w:rsidRDefault="00C80566" w:rsidP="00121809">
            <w:pPr>
              <w:jc w:val="left"/>
              <w:rPr>
                <w:rFonts w:cs="Arial"/>
                <w:color w:val="000000"/>
                <w:sz w:val="20"/>
                <w:szCs w:val="20"/>
              </w:rPr>
            </w:pPr>
            <w:r w:rsidRPr="00121809">
              <w:rPr>
                <w:rFonts w:cs="Arial"/>
                <w:color w:val="000000"/>
                <w:sz w:val="20"/>
                <w:szCs w:val="20"/>
              </w:rPr>
              <w:t>T_2718_CODPRODUTO</w:t>
            </w:r>
          </w:p>
        </w:tc>
        <w:tc>
          <w:tcPr>
            <w:tcW w:w="1403" w:type="pct"/>
            <w:shd w:val="clear" w:color="auto" w:fill="auto"/>
            <w:noWrap/>
            <w:vAlign w:val="bottom"/>
            <w:hideMark/>
          </w:tcPr>
          <w:p w14:paraId="3B4F15A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3FD7077" w14:textId="77777777" w:rsidR="00C80566" w:rsidRPr="00121809" w:rsidRDefault="00C80566" w:rsidP="00121809">
            <w:pPr>
              <w:jc w:val="left"/>
              <w:rPr>
                <w:rFonts w:cs="Arial"/>
                <w:color w:val="000000"/>
                <w:sz w:val="20"/>
                <w:szCs w:val="20"/>
              </w:rPr>
            </w:pPr>
            <w:r w:rsidRPr="00121809">
              <w:rPr>
                <w:rFonts w:cs="Arial"/>
                <w:color w:val="000000"/>
                <w:sz w:val="20"/>
                <w:szCs w:val="20"/>
              </w:rPr>
              <w:t>21</w:t>
            </w:r>
          </w:p>
        </w:tc>
        <w:tc>
          <w:tcPr>
            <w:tcW w:w="797" w:type="pct"/>
            <w:shd w:val="clear" w:color="auto" w:fill="auto"/>
            <w:noWrap/>
            <w:vAlign w:val="bottom"/>
            <w:hideMark/>
          </w:tcPr>
          <w:p w14:paraId="0CD0812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B1BCF73" w14:textId="77777777" w:rsidTr="00121809">
        <w:trPr>
          <w:trHeight w:val="300"/>
        </w:trPr>
        <w:tc>
          <w:tcPr>
            <w:tcW w:w="1640" w:type="pct"/>
            <w:shd w:val="clear" w:color="auto" w:fill="auto"/>
            <w:noWrap/>
            <w:vAlign w:val="bottom"/>
            <w:hideMark/>
          </w:tcPr>
          <w:p w14:paraId="0333B043" w14:textId="33C13627" w:rsidR="00C80566" w:rsidRPr="00121809" w:rsidRDefault="00C80566" w:rsidP="00121809">
            <w:pPr>
              <w:jc w:val="left"/>
              <w:rPr>
                <w:rFonts w:cs="Arial"/>
                <w:color w:val="000000"/>
                <w:sz w:val="20"/>
                <w:szCs w:val="20"/>
              </w:rPr>
            </w:pPr>
            <w:r w:rsidRPr="00121809">
              <w:rPr>
                <w:rFonts w:cs="Arial"/>
                <w:color w:val="000000"/>
                <w:sz w:val="20"/>
                <w:szCs w:val="20"/>
              </w:rPr>
              <w:t>T_2719_NUMAVULSOSOLICITADO</w:t>
            </w:r>
          </w:p>
        </w:tc>
        <w:tc>
          <w:tcPr>
            <w:tcW w:w="1403" w:type="pct"/>
            <w:shd w:val="clear" w:color="auto" w:fill="auto"/>
            <w:noWrap/>
            <w:vAlign w:val="bottom"/>
            <w:hideMark/>
          </w:tcPr>
          <w:p w14:paraId="70FDB33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FD0F34A"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1E12322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3FE3DE2" w14:textId="77777777" w:rsidTr="00121809">
        <w:trPr>
          <w:trHeight w:val="300"/>
        </w:trPr>
        <w:tc>
          <w:tcPr>
            <w:tcW w:w="1640" w:type="pct"/>
            <w:shd w:val="clear" w:color="auto" w:fill="auto"/>
            <w:noWrap/>
            <w:vAlign w:val="bottom"/>
            <w:hideMark/>
          </w:tcPr>
          <w:p w14:paraId="34F24638" w14:textId="164732F0" w:rsidR="00C80566" w:rsidRPr="00121809" w:rsidRDefault="00C80566" w:rsidP="00121809">
            <w:pPr>
              <w:jc w:val="left"/>
              <w:rPr>
                <w:rFonts w:cs="Arial"/>
                <w:color w:val="000000"/>
                <w:sz w:val="20"/>
                <w:szCs w:val="20"/>
              </w:rPr>
            </w:pPr>
            <w:r w:rsidRPr="00121809">
              <w:rPr>
                <w:rFonts w:cs="Arial"/>
                <w:color w:val="000000"/>
                <w:sz w:val="20"/>
                <w:szCs w:val="20"/>
              </w:rPr>
              <w:t>T_2720_NUMLINHASATIVA</w:t>
            </w:r>
          </w:p>
        </w:tc>
        <w:tc>
          <w:tcPr>
            <w:tcW w:w="1403" w:type="pct"/>
            <w:shd w:val="clear" w:color="auto" w:fill="auto"/>
            <w:noWrap/>
            <w:vAlign w:val="bottom"/>
            <w:hideMark/>
          </w:tcPr>
          <w:p w14:paraId="4D7CAB3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2C0FA6D"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0054103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496318B" w14:textId="77777777" w:rsidTr="00121809">
        <w:trPr>
          <w:trHeight w:val="300"/>
        </w:trPr>
        <w:tc>
          <w:tcPr>
            <w:tcW w:w="1640" w:type="pct"/>
            <w:shd w:val="clear" w:color="auto" w:fill="auto"/>
            <w:noWrap/>
            <w:vAlign w:val="bottom"/>
            <w:hideMark/>
          </w:tcPr>
          <w:p w14:paraId="3B98DA46" w14:textId="4479E094" w:rsidR="00C80566" w:rsidRPr="00121809" w:rsidRDefault="00C80566" w:rsidP="00121809">
            <w:pPr>
              <w:jc w:val="left"/>
              <w:rPr>
                <w:rFonts w:cs="Arial"/>
                <w:color w:val="000000"/>
                <w:sz w:val="20"/>
                <w:szCs w:val="20"/>
              </w:rPr>
            </w:pPr>
            <w:r w:rsidRPr="00121809">
              <w:rPr>
                <w:rFonts w:cs="Arial"/>
                <w:color w:val="000000"/>
                <w:sz w:val="20"/>
                <w:szCs w:val="20"/>
              </w:rPr>
              <w:t>T_2721_DATALINHAATIVAANTIGA</w:t>
            </w:r>
          </w:p>
        </w:tc>
        <w:tc>
          <w:tcPr>
            <w:tcW w:w="1403" w:type="pct"/>
            <w:shd w:val="clear" w:color="auto" w:fill="auto"/>
            <w:noWrap/>
            <w:vAlign w:val="bottom"/>
            <w:hideMark/>
          </w:tcPr>
          <w:p w14:paraId="71FA891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36B2DF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1D0714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3B08539" w14:textId="77777777" w:rsidTr="00121809">
        <w:trPr>
          <w:trHeight w:val="300"/>
        </w:trPr>
        <w:tc>
          <w:tcPr>
            <w:tcW w:w="1640" w:type="pct"/>
            <w:shd w:val="clear" w:color="auto" w:fill="auto"/>
            <w:noWrap/>
            <w:vAlign w:val="bottom"/>
            <w:hideMark/>
          </w:tcPr>
          <w:p w14:paraId="30F7744B" w14:textId="12A95ADF" w:rsidR="00C80566" w:rsidRPr="00121809" w:rsidRDefault="00C80566" w:rsidP="00121809">
            <w:pPr>
              <w:jc w:val="left"/>
              <w:rPr>
                <w:rFonts w:cs="Arial"/>
                <w:color w:val="000000"/>
                <w:sz w:val="20"/>
                <w:szCs w:val="20"/>
              </w:rPr>
            </w:pPr>
            <w:r w:rsidRPr="00121809">
              <w:rPr>
                <w:rFonts w:cs="Arial"/>
                <w:color w:val="000000"/>
                <w:sz w:val="20"/>
                <w:szCs w:val="20"/>
              </w:rPr>
              <w:t>T_2723_DIASATRASO</w:t>
            </w:r>
          </w:p>
        </w:tc>
        <w:tc>
          <w:tcPr>
            <w:tcW w:w="1403" w:type="pct"/>
            <w:shd w:val="clear" w:color="auto" w:fill="auto"/>
            <w:noWrap/>
            <w:vAlign w:val="bottom"/>
            <w:hideMark/>
          </w:tcPr>
          <w:p w14:paraId="20353013" w14:textId="77777777" w:rsidR="00C80566" w:rsidRPr="00121809" w:rsidRDefault="00C80566" w:rsidP="00121809">
            <w:pPr>
              <w:jc w:val="left"/>
              <w:rPr>
                <w:rFonts w:cs="Arial"/>
                <w:color w:val="000000"/>
                <w:sz w:val="20"/>
                <w:szCs w:val="20"/>
              </w:rPr>
            </w:pPr>
            <w:r w:rsidRPr="00121809">
              <w:rPr>
                <w:rFonts w:cs="Arial"/>
                <w:color w:val="000000"/>
                <w:sz w:val="20"/>
                <w:szCs w:val="20"/>
              </w:rPr>
              <w:t>Flag de inadimplência na Movel (Y=sim/N ou 0 = não)</w:t>
            </w:r>
          </w:p>
        </w:tc>
        <w:tc>
          <w:tcPr>
            <w:tcW w:w="1160" w:type="pct"/>
            <w:shd w:val="clear" w:color="auto" w:fill="auto"/>
            <w:noWrap/>
            <w:vAlign w:val="bottom"/>
            <w:hideMark/>
          </w:tcPr>
          <w:p w14:paraId="3381FFAD"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1D3A613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50B348B8" w14:textId="77777777" w:rsidTr="00121809">
        <w:trPr>
          <w:trHeight w:val="300"/>
        </w:trPr>
        <w:tc>
          <w:tcPr>
            <w:tcW w:w="1640" w:type="pct"/>
            <w:shd w:val="clear" w:color="auto" w:fill="auto"/>
            <w:noWrap/>
            <w:vAlign w:val="bottom"/>
            <w:hideMark/>
          </w:tcPr>
          <w:p w14:paraId="05F3BA6C" w14:textId="060FCCF8" w:rsidR="00C80566" w:rsidRPr="00121809" w:rsidRDefault="00C80566" w:rsidP="00121809">
            <w:pPr>
              <w:jc w:val="left"/>
              <w:rPr>
                <w:rFonts w:cs="Arial"/>
                <w:color w:val="000000"/>
                <w:sz w:val="20"/>
                <w:szCs w:val="20"/>
              </w:rPr>
            </w:pPr>
            <w:r w:rsidRPr="00121809">
              <w:rPr>
                <w:rFonts w:cs="Arial"/>
                <w:color w:val="000000"/>
                <w:sz w:val="20"/>
                <w:szCs w:val="20"/>
              </w:rPr>
              <w:t>T_2725_SCORERISCOCOMPORT</w:t>
            </w:r>
          </w:p>
        </w:tc>
        <w:tc>
          <w:tcPr>
            <w:tcW w:w="1403" w:type="pct"/>
            <w:shd w:val="clear" w:color="auto" w:fill="auto"/>
            <w:noWrap/>
            <w:vAlign w:val="bottom"/>
            <w:hideMark/>
          </w:tcPr>
          <w:p w14:paraId="7243651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E8B56B1"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628984A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CE8651D" w14:textId="77777777" w:rsidTr="00121809">
        <w:trPr>
          <w:trHeight w:val="300"/>
        </w:trPr>
        <w:tc>
          <w:tcPr>
            <w:tcW w:w="1640" w:type="pct"/>
            <w:shd w:val="clear" w:color="auto" w:fill="auto"/>
            <w:noWrap/>
            <w:vAlign w:val="bottom"/>
            <w:hideMark/>
          </w:tcPr>
          <w:p w14:paraId="08F9A851" w14:textId="2737032A" w:rsidR="00C80566" w:rsidRPr="00121809" w:rsidRDefault="00C80566" w:rsidP="00121809">
            <w:pPr>
              <w:jc w:val="left"/>
              <w:rPr>
                <w:rFonts w:cs="Arial"/>
                <w:color w:val="000000"/>
                <w:sz w:val="20"/>
                <w:szCs w:val="20"/>
              </w:rPr>
            </w:pPr>
            <w:r w:rsidRPr="00121809">
              <w:rPr>
                <w:rFonts w:cs="Arial"/>
                <w:color w:val="000000"/>
                <w:sz w:val="20"/>
                <w:szCs w:val="20"/>
              </w:rPr>
              <w:t>T_2727_FLAGFRAUDE</w:t>
            </w:r>
          </w:p>
        </w:tc>
        <w:tc>
          <w:tcPr>
            <w:tcW w:w="1403" w:type="pct"/>
            <w:shd w:val="clear" w:color="auto" w:fill="auto"/>
            <w:noWrap/>
            <w:vAlign w:val="bottom"/>
            <w:hideMark/>
          </w:tcPr>
          <w:p w14:paraId="6CBAED5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A30DCA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F8CF03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DA3ABEF" w14:textId="77777777" w:rsidTr="00121809">
        <w:trPr>
          <w:trHeight w:val="300"/>
        </w:trPr>
        <w:tc>
          <w:tcPr>
            <w:tcW w:w="1640" w:type="pct"/>
            <w:shd w:val="clear" w:color="auto" w:fill="auto"/>
            <w:noWrap/>
            <w:vAlign w:val="bottom"/>
            <w:hideMark/>
          </w:tcPr>
          <w:p w14:paraId="7A7C0264" w14:textId="04811729" w:rsidR="00C80566" w:rsidRPr="00121809" w:rsidRDefault="00C80566" w:rsidP="00121809">
            <w:pPr>
              <w:jc w:val="left"/>
              <w:rPr>
                <w:rFonts w:cs="Arial"/>
                <w:color w:val="000000"/>
                <w:sz w:val="20"/>
                <w:szCs w:val="20"/>
              </w:rPr>
            </w:pPr>
            <w:r w:rsidRPr="00121809">
              <w:rPr>
                <w:rFonts w:cs="Arial"/>
                <w:color w:val="000000"/>
                <w:sz w:val="20"/>
                <w:szCs w:val="20"/>
              </w:rPr>
              <w:lastRenderedPageBreak/>
              <w:t>T_2732_ENDERECORADICAL</w:t>
            </w:r>
          </w:p>
        </w:tc>
        <w:tc>
          <w:tcPr>
            <w:tcW w:w="1403" w:type="pct"/>
            <w:shd w:val="clear" w:color="auto" w:fill="auto"/>
            <w:noWrap/>
            <w:vAlign w:val="bottom"/>
            <w:hideMark/>
          </w:tcPr>
          <w:p w14:paraId="0274B61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27A11E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00EAA2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C40D65E" w14:textId="77777777" w:rsidTr="00121809">
        <w:trPr>
          <w:trHeight w:val="300"/>
        </w:trPr>
        <w:tc>
          <w:tcPr>
            <w:tcW w:w="1640" w:type="pct"/>
            <w:shd w:val="clear" w:color="auto" w:fill="auto"/>
            <w:noWrap/>
            <w:vAlign w:val="bottom"/>
            <w:hideMark/>
          </w:tcPr>
          <w:p w14:paraId="4B07C804" w14:textId="67623C82" w:rsidR="00C80566" w:rsidRPr="00121809" w:rsidRDefault="00C80566" w:rsidP="00121809">
            <w:pPr>
              <w:jc w:val="left"/>
              <w:rPr>
                <w:rFonts w:cs="Arial"/>
                <w:color w:val="000000"/>
                <w:sz w:val="20"/>
                <w:szCs w:val="20"/>
              </w:rPr>
            </w:pPr>
            <w:r w:rsidRPr="00121809">
              <w:rPr>
                <w:rFonts w:cs="Arial"/>
                <w:color w:val="000000"/>
                <w:sz w:val="20"/>
                <w:szCs w:val="20"/>
              </w:rPr>
              <w:t>T_2733_STATUSRECEITAFEDERAL</w:t>
            </w:r>
          </w:p>
        </w:tc>
        <w:tc>
          <w:tcPr>
            <w:tcW w:w="1403" w:type="pct"/>
            <w:shd w:val="clear" w:color="auto" w:fill="auto"/>
            <w:noWrap/>
            <w:vAlign w:val="bottom"/>
            <w:hideMark/>
          </w:tcPr>
          <w:p w14:paraId="0491134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C9D4BC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970177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F98E9F8" w14:textId="77777777" w:rsidTr="00121809">
        <w:trPr>
          <w:trHeight w:val="300"/>
        </w:trPr>
        <w:tc>
          <w:tcPr>
            <w:tcW w:w="1640" w:type="pct"/>
            <w:shd w:val="clear" w:color="auto" w:fill="auto"/>
            <w:noWrap/>
            <w:vAlign w:val="bottom"/>
            <w:hideMark/>
          </w:tcPr>
          <w:p w14:paraId="0E6CBF73" w14:textId="3EB84568" w:rsidR="00C80566" w:rsidRPr="00121809" w:rsidRDefault="00C80566" w:rsidP="00121809">
            <w:pPr>
              <w:jc w:val="left"/>
              <w:rPr>
                <w:rFonts w:cs="Arial"/>
                <w:color w:val="000000"/>
                <w:sz w:val="20"/>
                <w:szCs w:val="20"/>
              </w:rPr>
            </w:pPr>
            <w:r w:rsidRPr="00121809">
              <w:rPr>
                <w:rFonts w:cs="Arial"/>
                <w:color w:val="000000"/>
                <w:sz w:val="20"/>
                <w:szCs w:val="20"/>
              </w:rPr>
              <w:t>T_2735_PEDIDOCD06</w:t>
            </w:r>
          </w:p>
        </w:tc>
        <w:tc>
          <w:tcPr>
            <w:tcW w:w="1403" w:type="pct"/>
            <w:shd w:val="clear" w:color="auto" w:fill="auto"/>
            <w:noWrap/>
            <w:vAlign w:val="bottom"/>
            <w:hideMark/>
          </w:tcPr>
          <w:p w14:paraId="7CF9567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476520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A3648F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655FC3D" w14:textId="77777777" w:rsidTr="00121809">
        <w:trPr>
          <w:trHeight w:val="300"/>
        </w:trPr>
        <w:tc>
          <w:tcPr>
            <w:tcW w:w="1640" w:type="pct"/>
            <w:shd w:val="clear" w:color="auto" w:fill="auto"/>
            <w:noWrap/>
            <w:vAlign w:val="bottom"/>
            <w:hideMark/>
          </w:tcPr>
          <w:p w14:paraId="48548D36" w14:textId="3E4B7C20" w:rsidR="00C80566" w:rsidRPr="00121809" w:rsidRDefault="00C80566" w:rsidP="00121809">
            <w:pPr>
              <w:jc w:val="left"/>
              <w:rPr>
                <w:rFonts w:cs="Arial"/>
                <w:color w:val="000000"/>
                <w:sz w:val="20"/>
                <w:szCs w:val="20"/>
              </w:rPr>
            </w:pPr>
            <w:r w:rsidRPr="00121809">
              <w:rPr>
                <w:rFonts w:cs="Arial"/>
                <w:color w:val="000000"/>
                <w:sz w:val="20"/>
                <w:szCs w:val="20"/>
              </w:rPr>
              <w:t>T_2736_QUANTIDADELINHASSOLICIT</w:t>
            </w:r>
          </w:p>
        </w:tc>
        <w:tc>
          <w:tcPr>
            <w:tcW w:w="1403" w:type="pct"/>
            <w:shd w:val="clear" w:color="auto" w:fill="auto"/>
            <w:noWrap/>
            <w:vAlign w:val="bottom"/>
            <w:hideMark/>
          </w:tcPr>
          <w:p w14:paraId="6EBA1A58" w14:textId="77777777" w:rsidR="00C80566" w:rsidRPr="00121809" w:rsidRDefault="00C80566" w:rsidP="00121809">
            <w:pPr>
              <w:jc w:val="left"/>
              <w:rPr>
                <w:rFonts w:cs="Arial"/>
                <w:color w:val="000000"/>
                <w:sz w:val="20"/>
                <w:szCs w:val="20"/>
              </w:rPr>
            </w:pPr>
            <w:r w:rsidRPr="00121809">
              <w:rPr>
                <w:rFonts w:cs="Arial"/>
                <w:color w:val="000000"/>
                <w:sz w:val="20"/>
                <w:szCs w:val="20"/>
              </w:rPr>
              <w:t>Quantidade de linhas solicitadas</w:t>
            </w:r>
          </w:p>
        </w:tc>
        <w:tc>
          <w:tcPr>
            <w:tcW w:w="1160" w:type="pct"/>
            <w:shd w:val="clear" w:color="auto" w:fill="auto"/>
            <w:noWrap/>
            <w:vAlign w:val="bottom"/>
            <w:hideMark/>
          </w:tcPr>
          <w:p w14:paraId="749197FA"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10805553"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0153488" w14:textId="77777777" w:rsidTr="00121809">
        <w:trPr>
          <w:trHeight w:val="300"/>
        </w:trPr>
        <w:tc>
          <w:tcPr>
            <w:tcW w:w="1640" w:type="pct"/>
            <w:shd w:val="clear" w:color="auto" w:fill="auto"/>
            <w:noWrap/>
            <w:vAlign w:val="bottom"/>
            <w:hideMark/>
          </w:tcPr>
          <w:p w14:paraId="4BBA74A5" w14:textId="70E5AD31" w:rsidR="00C80566" w:rsidRPr="00121809" w:rsidRDefault="00C80566" w:rsidP="00121809">
            <w:pPr>
              <w:jc w:val="left"/>
              <w:rPr>
                <w:rFonts w:cs="Arial"/>
                <w:color w:val="000000"/>
                <w:sz w:val="20"/>
                <w:szCs w:val="20"/>
              </w:rPr>
            </w:pPr>
            <w:r w:rsidRPr="00121809">
              <w:rPr>
                <w:rFonts w:cs="Arial"/>
                <w:color w:val="000000"/>
                <w:sz w:val="20"/>
                <w:szCs w:val="20"/>
              </w:rPr>
              <w:t>T_2739_UNIDADENEGOCIO</w:t>
            </w:r>
          </w:p>
        </w:tc>
        <w:tc>
          <w:tcPr>
            <w:tcW w:w="1403" w:type="pct"/>
            <w:shd w:val="clear" w:color="auto" w:fill="auto"/>
            <w:noWrap/>
            <w:vAlign w:val="bottom"/>
            <w:hideMark/>
          </w:tcPr>
          <w:p w14:paraId="4B19B88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4C9040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EACA3D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C71132E" w14:textId="77777777" w:rsidTr="00121809">
        <w:trPr>
          <w:trHeight w:val="300"/>
        </w:trPr>
        <w:tc>
          <w:tcPr>
            <w:tcW w:w="1640" w:type="pct"/>
            <w:shd w:val="clear" w:color="auto" w:fill="auto"/>
            <w:noWrap/>
            <w:vAlign w:val="bottom"/>
            <w:hideMark/>
          </w:tcPr>
          <w:p w14:paraId="288D3AAC" w14:textId="36321B46" w:rsidR="00C80566" w:rsidRPr="00121809" w:rsidRDefault="00C80566" w:rsidP="00121809">
            <w:pPr>
              <w:jc w:val="left"/>
              <w:rPr>
                <w:rFonts w:cs="Arial"/>
                <w:color w:val="000000"/>
                <w:sz w:val="20"/>
                <w:szCs w:val="20"/>
              </w:rPr>
            </w:pPr>
            <w:r w:rsidRPr="00121809">
              <w:rPr>
                <w:rFonts w:cs="Arial"/>
                <w:color w:val="000000"/>
                <w:sz w:val="20"/>
                <w:szCs w:val="20"/>
              </w:rPr>
              <w:t>T_2742_FAIXARENDA</w:t>
            </w:r>
          </w:p>
        </w:tc>
        <w:tc>
          <w:tcPr>
            <w:tcW w:w="1403" w:type="pct"/>
            <w:shd w:val="clear" w:color="auto" w:fill="auto"/>
            <w:noWrap/>
            <w:vAlign w:val="bottom"/>
            <w:hideMark/>
          </w:tcPr>
          <w:p w14:paraId="4D10963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05FFC53" w14:textId="77777777" w:rsidR="00C80566" w:rsidRPr="00121809" w:rsidRDefault="00C80566" w:rsidP="00121809">
            <w:pPr>
              <w:jc w:val="left"/>
              <w:rPr>
                <w:rFonts w:cs="Arial"/>
                <w:color w:val="000000"/>
                <w:sz w:val="20"/>
                <w:szCs w:val="20"/>
              </w:rPr>
            </w:pPr>
            <w:r w:rsidRPr="00121809">
              <w:rPr>
                <w:rFonts w:cs="Arial"/>
                <w:color w:val="000000"/>
                <w:sz w:val="20"/>
                <w:szCs w:val="20"/>
              </w:rPr>
              <w:t>4</w:t>
            </w:r>
          </w:p>
        </w:tc>
        <w:tc>
          <w:tcPr>
            <w:tcW w:w="797" w:type="pct"/>
            <w:shd w:val="clear" w:color="auto" w:fill="auto"/>
            <w:noWrap/>
            <w:vAlign w:val="bottom"/>
            <w:hideMark/>
          </w:tcPr>
          <w:p w14:paraId="4D5FBA0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7C75470" w14:textId="77777777" w:rsidTr="00121809">
        <w:trPr>
          <w:trHeight w:val="300"/>
        </w:trPr>
        <w:tc>
          <w:tcPr>
            <w:tcW w:w="1640" w:type="pct"/>
            <w:shd w:val="clear" w:color="auto" w:fill="auto"/>
            <w:noWrap/>
            <w:vAlign w:val="bottom"/>
            <w:hideMark/>
          </w:tcPr>
          <w:p w14:paraId="48F9CE16" w14:textId="3B4D2A9D" w:rsidR="00C80566" w:rsidRPr="00121809" w:rsidRDefault="00C80566" w:rsidP="00121809">
            <w:pPr>
              <w:jc w:val="left"/>
              <w:rPr>
                <w:rFonts w:cs="Arial"/>
                <w:color w:val="000000"/>
                <w:sz w:val="20"/>
                <w:szCs w:val="20"/>
              </w:rPr>
            </w:pPr>
            <w:r w:rsidRPr="00121809">
              <w:rPr>
                <w:rFonts w:cs="Arial"/>
                <w:color w:val="000000"/>
                <w:sz w:val="20"/>
                <w:szCs w:val="20"/>
              </w:rPr>
              <w:t>T_3883_ENDERECOINAD</w:t>
            </w:r>
          </w:p>
        </w:tc>
        <w:tc>
          <w:tcPr>
            <w:tcW w:w="1403" w:type="pct"/>
            <w:shd w:val="clear" w:color="auto" w:fill="auto"/>
            <w:noWrap/>
            <w:vAlign w:val="bottom"/>
            <w:hideMark/>
          </w:tcPr>
          <w:p w14:paraId="3263FDE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111686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3E01D0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D9DFFB8" w14:textId="77777777" w:rsidTr="00121809">
        <w:trPr>
          <w:trHeight w:val="300"/>
        </w:trPr>
        <w:tc>
          <w:tcPr>
            <w:tcW w:w="1640" w:type="pct"/>
            <w:shd w:val="clear" w:color="auto" w:fill="auto"/>
            <w:noWrap/>
            <w:vAlign w:val="bottom"/>
            <w:hideMark/>
          </w:tcPr>
          <w:p w14:paraId="14FF28ED" w14:textId="1A68AF3D" w:rsidR="00C80566" w:rsidRPr="00121809" w:rsidRDefault="00C80566" w:rsidP="00121809">
            <w:pPr>
              <w:jc w:val="left"/>
              <w:rPr>
                <w:rFonts w:cs="Arial"/>
                <w:color w:val="000000"/>
                <w:sz w:val="20"/>
                <w:szCs w:val="20"/>
              </w:rPr>
            </w:pPr>
            <w:r w:rsidRPr="00121809">
              <w:rPr>
                <w:rFonts w:cs="Arial"/>
                <w:color w:val="000000"/>
                <w:sz w:val="20"/>
                <w:szCs w:val="20"/>
              </w:rPr>
              <w:t>T_3916_GRAUCOMPORTMKT</w:t>
            </w:r>
          </w:p>
        </w:tc>
        <w:tc>
          <w:tcPr>
            <w:tcW w:w="1403" w:type="pct"/>
            <w:shd w:val="clear" w:color="auto" w:fill="auto"/>
            <w:noWrap/>
            <w:vAlign w:val="bottom"/>
            <w:hideMark/>
          </w:tcPr>
          <w:p w14:paraId="1BD1D69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C21B45F"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14117AB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BB39338" w14:textId="77777777" w:rsidTr="00121809">
        <w:trPr>
          <w:trHeight w:val="300"/>
        </w:trPr>
        <w:tc>
          <w:tcPr>
            <w:tcW w:w="1640" w:type="pct"/>
            <w:shd w:val="clear" w:color="auto" w:fill="auto"/>
            <w:noWrap/>
            <w:vAlign w:val="bottom"/>
            <w:hideMark/>
          </w:tcPr>
          <w:p w14:paraId="316820FE" w14:textId="3D1787B5" w:rsidR="00C80566" w:rsidRPr="00121809" w:rsidRDefault="00C80566" w:rsidP="00121809">
            <w:pPr>
              <w:jc w:val="left"/>
              <w:rPr>
                <w:rFonts w:cs="Arial"/>
                <w:color w:val="000000"/>
                <w:sz w:val="20"/>
                <w:szCs w:val="20"/>
              </w:rPr>
            </w:pPr>
            <w:r w:rsidRPr="00121809">
              <w:rPr>
                <w:rFonts w:cs="Arial"/>
                <w:color w:val="000000"/>
                <w:sz w:val="20"/>
                <w:szCs w:val="20"/>
              </w:rPr>
              <w:t>T_3971_PONTOVENDA</w:t>
            </w:r>
          </w:p>
        </w:tc>
        <w:tc>
          <w:tcPr>
            <w:tcW w:w="1403" w:type="pct"/>
            <w:shd w:val="clear" w:color="auto" w:fill="auto"/>
            <w:noWrap/>
            <w:vAlign w:val="bottom"/>
            <w:hideMark/>
          </w:tcPr>
          <w:p w14:paraId="02C68087" w14:textId="77777777" w:rsidR="00C80566" w:rsidRPr="00121809" w:rsidRDefault="00C80566" w:rsidP="00121809">
            <w:pPr>
              <w:jc w:val="left"/>
              <w:rPr>
                <w:rFonts w:cs="Arial"/>
                <w:color w:val="000000"/>
                <w:sz w:val="20"/>
                <w:szCs w:val="20"/>
              </w:rPr>
            </w:pPr>
            <w:r w:rsidRPr="00121809">
              <w:rPr>
                <w:rFonts w:cs="Arial"/>
                <w:color w:val="000000"/>
                <w:sz w:val="20"/>
                <w:szCs w:val="20"/>
              </w:rPr>
              <w:t>PDV</w:t>
            </w:r>
          </w:p>
        </w:tc>
        <w:tc>
          <w:tcPr>
            <w:tcW w:w="1160" w:type="pct"/>
            <w:shd w:val="clear" w:color="auto" w:fill="auto"/>
            <w:noWrap/>
            <w:vAlign w:val="bottom"/>
            <w:hideMark/>
          </w:tcPr>
          <w:p w14:paraId="143D5CC4" w14:textId="77777777" w:rsidR="00C80566" w:rsidRPr="00121809" w:rsidRDefault="00C80566" w:rsidP="00121809">
            <w:pPr>
              <w:jc w:val="left"/>
              <w:rPr>
                <w:rFonts w:cs="Arial"/>
                <w:color w:val="000000"/>
                <w:sz w:val="20"/>
                <w:szCs w:val="20"/>
              </w:rPr>
            </w:pPr>
            <w:r w:rsidRPr="00121809">
              <w:rPr>
                <w:rFonts w:cs="Arial"/>
                <w:color w:val="000000"/>
                <w:sz w:val="20"/>
                <w:szCs w:val="20"/>
              </w:rPr>
              <w:t>1039579</w:t>
            </w:r>
          </w:p>
        </w:tc>
        <w:tc>
          <w:tcPr>
            <w:tcW w:w="797" w:type="pct"/>
            <w:shd w:val="clear" w:color="auto" w:fill="auto"/>
            <w:noWrap/>
            <w:vAlign w:val="bottom"/>
            <w:hideMark/>
          </w:tcPr>
          <w:p w14:paraId="111C74A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0268B21" w14:textId="77777777" w:rsidTr="00121809">
        <w:trPr>
          <w:trHeight w:val="300"/>
        </w:trPr>
        <w:tc>
          <w:tcPr>
            <w:tcW w:w="1640" w:type="pct"/>
            <w:shd w:val="clear" w:color="auto" w:fill="auto"/>
            <w:noWrap/>
            <w:vAlign w:val="bottom"/>
            <w:hideMark/>
          </w:tcPr>
          <w:p w14:paraId="03238471" w14:textId="4ABE0EB5" w:rsidR="00C80566" w:rsidRPr="00121809" w:rsidRDefault="00C80566" w:rsidP="00121809">
            <w:pPr>
              <w:jc w:val="left"/>
              <w:rPr>
                <w:rFonts w:cs="Arial"/>
                <w:color w:val="000000"/>
                <w:sz w:val="20"/>
                <w:szCs w:val="20"/>
              </w:rPr>
            </w:pPr>
            <w:r w:rsidRPr="00121809">
              <w:rPr>
                <w:rFonts w:cs="Arial"/>
                <w:color w:val="000000"/>
                <w:sz w:val="20"/>
                <w:szCs w:val="20"/>
              </w:rPr>
              <w:t>T_3974_FAIXAFATURAMENTOBRUTO</w:t>
            </w:r>
          </w:p>
        </w:tc>
        <w:tc>
          <w:tcPr>
            <w:tcW w:w="1403" w:type="pct"/>
            <w:shd w:val="clear" w:color="auto" w:fill="auto"/>
            <w:noWrap/>
            <w:vAlign w:val="bottom"/>
            <w:hideMark/>
          </w:tcPr>
          <w:p w14:paraId="049CA64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8A32F9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7645BE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8FECB31" w14:textId="77777777" w:rsidTr="00121809">
        <w:trPr>
          <w:trHeight w:val="300"/>
        </w:trPr>
        <w:tc>
          <w:tcPr>
            <w:tcW w:w="1640" w:type="pct"/>
            <w:shd w:val="clear" w:color="auto" w:fill="auto"/>
            <w:noWrap/>
            <w:vAlign w:val="bottom"/>
            <w:hideMark/>
          </w:tcPr>
          <w:p w14:paraId="41B45E9C" w14:textId="78471B6E" w:rsidR="00C80566" w:rsidRPr="00121809" w:rsidRDefault="00C80566" w:rsidP="00121809">
            <w:pPr>
              <w:jc w:val="left"/>
              <w:rPr>
                <w:rFonts w:cs="Arial"/>
                <w:color w:val="000000"/>
                <w:sz w:val="20"/>
                <w:szCs w:val="20"/>
              </w:rPr>
            </w:pPr>
            <w:r w:rsidRPr="00121809">
              <w:rPr>
                <w:rFonts w:cs="Arial"/>
                <w:color w:val="000000"/>
                <w:sz w:val="20"/>
                <w:szCs w:val="20"/>
              </w:rPr>
              <w:t>T_4077_REGIONAL</w:t>
            </w:r>
          </w:p>
        </w:tc>
        <w:tc>
          <w:tcPr>
            <w:tcW w:w="1403" w:type="pct"/>
            <w:shd w:val="clear" w:color="auto" w:fill="auto"/>
            <w:noWrap/>
            <w:vAlign w:val="bottom"/>
            <w:hideMark/>
          </w:tcPr>
          <w:p w14:paraId="3F9E568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86B047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C97074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78946DA" w14:textId="77777777" w:rsidTr="00121809">
        <w:trPr>
          <w:trHeight w:val="300"/>
        </w:trPr>
        <w:tc>
          <w:tcPr>
            <w:tcW w:w="1640" w:type="pct"/>
            <w:shd w:val="clear" w:color="auto" w:fill="auto"/>
            <w:noWrap/>
            <w:vAlign w:val="bottom"/>
            <w:hideMark/>
          </w:tcPr>
          <w:p w14:paraId="71C5EAA5" w14:textId="5AF43775" w:rsidR="00C80566" w:rsidRPr="00121809" w:rsidRDefault="00C80566" w:rsidP="00121809">
            <w:pPr>
              <w:jc w:val="left"/>
              <w:rPr>
                <w:rFonts w:cs="Arial"/>
                <w:color w:val="000000"/>
                <w:sz w:val="20"/>
                <w:szCs w:val="20"/>
              </w:rPr>
            </w:pPr>
            <w:r w:rsidRPr="00121809">
              <w:rPr>
                <w:rFonts w:cs="Arial"/>
                <w:color w:val="000000"/>
                <w:sz w:val="20"/>
                <w:szCs w:val="20"/>
              </w:rPr>
              <w:t>T_4078_FILIAL</w:t>
            </w:r>
          </w:p>
        </w:tc>
        <w:tc>
          <w:tcPr>
            <w:tcW w:w="1403" w:type="pct"/>
            <w:shd w:val="clear" w:color="auto" w:fill="auto"/>
            <w:noWrap/>
            <w:vAlign w:val="bottom"/>
            <w:hideMark/>
          </w:tcPr>
          <w:p w14:paraId="50C79F9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5427A8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263BE5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A21A8A4" w14:textId="77777777" w:rsidTr="00121809">
        <w:trPr>
          <w:trHeight w:val="300"/>
        </w:trPr>
        <w:tc>
          <w:tcPr>
            <w:tcW w:w="1640" w:type="pct"/>
            <w:shd w:val="clear" w:color="auto" w:fill="auto"/>
            <w:noWrap/>
            <w:vAlign w:val="bottom"/>
            <w:hideMark/>
          </w:tcPr>
          <w:p w14:paraId="286FE4BA" w14:textId="66005DF1" w:rsidR="00C80566" w:rsidRPr="00121809" w:rsidRDefault="00C80566" w:rsidP="00121809">
            <w:pPr>
              <w:jc w:val="left"/>
              <w:rPr>
                <w:rFonts w:cs="Arial"/>
                <w:color w:val="000000"/>
                <w:sz w:val="20"/>
                <w:szCs w:val="20"/>
              </w:rPr>
            </w:pPr>
            <w:r w:rsidRPr="00121809">
              <w:rPr>
                <w:rFonts w:cs="Arial"/>
                <w:color w:val="000000"/>
                <w:sz w:val="20"/>
                <w:szCs w:val="20"/>
              </w:rPr>
              <w:t>T_4084_PARCELAMENTOABERTO</w:t>
            </w:r>
          </w:p>
        </w:tc>
        <w:tc>
          <w:tcPr>
            <w:tcW w:w="1403" w:type="pct"/>
            <w:shd w:val="clear" w:color="auto" w:fill="auto"/>
            <w:noWrap/>
            <w:vAlign w:val="bottom"/>
            <w:hideMark/>
          </w:tcPr>
          <w:p w14:paraId="67A66AA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65602D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CB72C0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3E77611" w14:textId="77777777" w:rsidTr="00121809">
        <w:trPr>
          <w:trHeight w:val="300"/>
        </w:trPr>
        <w:tc>
          <w:tcPr>
            <w:tcW w:w="1640" w:type="pct"/>
            <w:shd w:val="clear" w:color="auto" w:fill="auto"/>
            <w:noWrap/>
            <w:vAlign w:val="bottom"/>
            <w:hideMark/>
          </w:tcPr>
          <w:p w14:paraId="784F8513" w14:textId="3720C99B" w:rsidR="00C80566" w:rsidRPr="00121809" w:rsidRDefault="00C80566" w:rsidP="00121809">
            <w:pPr>
              <w:jc w:val="left"/>
              <w:rPr>
                <w:rFonts w:cs="Arial"/>
                <w:color w:val="000000"/>
                <w:sz w:val="20"/>
                <w:szCs w:val="20"/>
              </w:rPr>
            </w:pPr>
            <w:r w:rsidRPr="00121809">
              <w:rPr>
                <w:rFonts w:cs="Arial"/>
                <w:color w:val="000000"/>
                <w:sz w:val="20"/>
                <w:szCs w:val="20"/>
              </w:rPr>
              <w:t>T_209_NUMPROPOSTA</w:t>
            </w:r>
          </w:p>
        </w:tc>
        <w:tc>
          <w:tcPr>
            <w:tcW w:w="1403" w:type="pct"/>
            <w:shd w:val="clear" w:color="auto" w:fill="auto"/>
            <w:noWrap/>
            <w:vAlign w:val="bottom"/>
            <w:hideMark/>
          </w:tcPr>
          <w:p w14:paraId="1DB12084"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da proposta</w:t>
            </w:r>
          </w:p>
        </w:tc>
        <w:tc>
          <w:tcPr>
            <w:tcW w:w="1160" w:type="pct"/>
            <w:shd w:val="clear" w:color="auto" w:fill="auto"/>
            <w:noWrap/>
            <w:vAlign w:val="bottom"/>
            <w:hideMark/>
          </w:tcPr>
          <w:p w14:paraId="2F39301C" w14:textId="77777777" w:rsidR="00C80566" w:rsidRPr="00121809" w:rsidRDefault="00C80566" w:rsidP="00121809">
            <w:pPr>
              <w:jc w:val="left"/>
              <w:rPr>
                <w:rFonts w:cs="Arial"/>
                <w:color w:val="000000"/>
                <w:sz w:val="20"/>
                <w:szCs w:val="20"/>
              </w:rPr>
            </w:pPr>
            <w:r w:rsidRPr="00121809">
              <w:rPr>
                <w:rFonts w:cs="Arial"/>
                <w:color w:val="000000"/>
                <w:sz w:val="20"/>
                <w:szCs w:val="20"/>
              </w:rPr>
              <w:t>9,00027E+13</w:t>
            </w:r>
          </w:p>
        </w:tc>
        <w:tc>
          <w:tcPr>
            <w:tcW w:w="797" w:type="pct"/>
            <w:shd w:val="clear" w:color="auto" w:fill="auto"/>
            <w:noWrap/>
            <w:vAlign w:val="bottom"/>
            <w:hideMark/>
          </w:tcPr>
          <w:p w14:paraId="3FF778F0"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AFCCE35" w14:textId="77777777" w:rsidTr="00121809">
        <w:trPr>
          <w:trHeight w:val="300"/>
        </w:trPr>
        <w:tc>
          <w:tcPr>
            <w:tcW w:w="1640" w:type="pct"/>
            <w:shd w:val="clear" w:color="auto" w:fill="auto"/>
            <w:noWrap/>
            <w:vAlign w:val="bottom"/>
            <w:hideMark/>
          </w:tcPr>
          <w:p w14:paraId="31A92CB7" w14:textId="7FE31E17" w:rsidR="00C80566" w:rsidRPr="00121809" w:rsidRDefault="00C80566" w:rsidP="00121809">
            <w:pPr>
              <w:jc w:val="left"/>
              <w:rPr>
                <w:rFonts w:cs="Arial"/>
                <w:color w:val="000000"/>
                <w:sz w:val="20"/>
                <w:szCs w:val="20"/>
              </w:rPr>
            </w:pPr>
            <w:r w:rsidRPr="00121809">
              <w:rPr>
                <w:rFonts w:cs="Arial"/>
                <w:color w:val="000000"/>
                <w:sz w:val="20"/>
                <w:szCs w:val="20"/>
              </w:rPr>
              <w:t>T_215_DATAATUALIZACAO</w:t>
            </w:r>
          </w:p>
        </w:tc>
        <w:tc>
          <w:tcPr>
            <w:tcW w:w="1403" w:type="pct"/>
            <w:shd w:val="clear" w:color="auto" w:fill="auto"/>
            <w:noWrap/>
            <w:vAlign w:val="bottom"/>
            <w:hideMark/>
          </w:tcPr>
          <w:p w14:paraId="42252758" w14:textId="77777777" w:rsidR="00C80566" w:rsidRPr="00121809" w:rsidRDefault="00C80566" w:rsidP="00121809">
            <w:pPr>
              <w:jc w:val="left"/>
              <w:rPr>
                <w:rFonts w:cs="Arial"/>
                <w:color w:val="000000"/>
                <w:sz w:val="20"/>
                <w:szCs w:val="20"/>
              </w:rPr>
            </w:pPr>
            <w:r w:rsidRPr="00121809">
              <w:rPr>
                <w:rFonts w:cs="Arial"/>
                <w:color w:val="000000"/>
                <w:sz w:val="20"/>
                <w:szCs w:val="20"/>
              </w:rPr>
              <w:t>Data de alteração da analise no Transact</w:t>
            </w:r>
          </w:p>
        </w:tc>
        <w:tc>
          <w:tcPr>
            <w:tcW w:w="1160" w:type="pct"/>
            <w:shd w:val="clear" w:color="auto" w:fill="auto"/>
            <w:noWrap/>
            <w:vAlign w:val="bottom"/>
            <w:hideMark/>
          </w:tcPr>
          <w:p w14:paraId="26634405" w14:textId="77777777" w:rsidR="00C80566" w:rsidRPr="00121809" w:rsidRDefault="00C80566" w:rsidP="00121809">
            <w:pPr>
              <w:jc w:val="left"/>
              <w:rPr>
                <w:rFonts w:cs="Arial"/>
                <w:color w:val="000000"/>
                <w:sz w:val="20"/>
                <w:szCs w:val="20"/>
              </w:rPr>
            </w:pPr>
            <w:r w:rsidRPr="00121809">
              <w:rPr>
                <w:rFonts w:cs="Arial"/>
                <w:color w:val="000000"/>
                <w:sz w:val="20"/>
                <w:szCs w:val="20"/>
              </w:rPr>
              <w:t>5092017</w:t>
            </w:r>
          </w:p>
        </w:tc>
        <w:tc>
          <w:tcPr>
            <w:tcW w:w="797" w:type="pct"/>
            <w:shd w:val="clear" w:color="auto" w:fill="auto"/>
            <w:noWrap/>
            <w:vAlign w:val="bottom"/>
            <w:hideMark/>
          </w:tcPr>
          <w:p w14:paraId="4935409E"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0DDA5690" w14:textId="77777777" w:rsidTr="00121809">
        <w:trPr>
          <w:trHeight w:val="300"/>
        </w:trPr>
        <w:tc>
          <w:tcPr>
            <w:tcW w:w="1640" w:type="pct"/>
            <w:shd w:val="clear" w:color="auto" w:fill="auto"/>
            <w:noWrap/>
            <w:vAlign w:val="bottom"/>
            <w:hideMark/>
          </w:tcPr>
          <w:p w14:paraId="6F7F94CD" w14:textId="47064FF1" w:rsidR="00C80566" w:rsidRPr="00121809" w:rsidRDefault="00C80566" w:rsidP="00121809">
            <w:pPr>
              <w:jc w:val="left"/>
              <w:rPr>
                <w:rFonts w:cs="Arial"/>
                <w:color w:val="000000"/>
                <w:sz w:val="20"/>
                <w:szCs w:val="20"/>
              </w:rPr>
            </w:pPr>
            <w:r w:rsidRPr="00121809">
              <w:rPr>
                <w:rFonts w:cs="Arial"/>
                <w:color w:val="000000"/>
                <w:sz w:val="20"/>
                <w:szCs w:val="20"/>
              </w:rPr>
              <w:t>T_217_DATAPROPOSTA</w:t>
            </w:r>
          </w:p>
        </w:tc>
        <w:tc>
          <w:tcPr>
            <w:tcW w:w="1403" w:type="pct"/>
            <w:shd w:val="clear" w:color="auto" w:fill="auto"/>
            <w:noWrap/>
            <w:vAlign w:val="bottom"/>
            <w:hideMark/>
          </w:tcPr>
          <w:p w14:paraId="0C7C7C9B" w14:textId="77777777" w:rsidR="00C80566" w:rsidRPr="00121809" w:rsidRDefault="00C80566" w:rsidP="00121809">
            <w:pPr>
              <w:jc w:val="left"/>
              <w:rPr>
                <w:rFonts w:cs="Arial"/>
                <w:color w:val="000000"/>
                <w:sz w:val="20"/>
                <w:szCs w:val="20"/>
              </w:rPr>
            </w:pPr>
            <w:r w:rsidRPr="00121809">
              <w:rPr>
                <w:rFonts w:cs="Arial"/>
                <w:color w:val="000000"/>
                <w:sz w:val="20"/>
                <w:szCs w:val="20"/>
              </w:rPr>
              <w:t>Data de inclusão na proposta no Transact</w:t>
            </w:r>
          </w:p>
        </w:tc>
        <w:tc>
          <w:tcPr>
            <w:tcW w:w="1160" w:type="pct"/>
            <w:shd w:val="clear" w:color="auto" w:fill="auto"/>
            <w:noWrap/>
            <w:vAlign w:val="bottom"/>
            <w:hideMark/>
          </w:tcPr>
          <w:p w14:paraId="1EC4EACD" w14:textId="77777777" w:rsidR="00C80566" w:rsidRPr="00121809" w:rsidRDefault="00C80566" w:rsidP="00121809">
            <w:pPr>
              <w:jc w:val="left"/>
              <w:rPr>
                <w:rFonts w:cs="Arial"/>
                <w:color w:val="000000"/>
                <w:sz w:val="20"/>
                <w:szCs w:val="20"/>
              </w:rPr>
            </w:pPr>
            <w:r w:rsidRPr="00121809">
              <w:rPr>
                <w:rFonts w:cs="Arial"/>
                <w:color w:val="000000"/>
                <w:sz w:val="20"/>
                <w:szCs w:val="20"/>
              </w:rPr>
              <w:t>5092017</w:t>
            </w:r>
          </w:p>
        </w:tc>
        <w:tc>
          <w:tcPr>
            <w:tcW w:w="797" w:type="pct"/>
            <w:shd w:val="clear" w:color="auto" w:fill="auto"/>
            <w:noWrap/>
            <w:vAlign w:val="bottom"/>
            <w:hideMark/>
          </w:tcPr>
          <w:p w14:paraId="03707F90"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A6E9947" w14:textId="77777777" w:rsidTr="00121809">
        <w:trPr>
          <w:trHeight w:val="300"/>
        </w:trPr>
        <w:tc>
          <w:tcPr>
            <w:tcW w:w="1640" w:type="pct"/>
            <w:shd w:val="clear" w:color="auto" w:fill="auto"/>
            <w:noWrap/>
            <w:vAlign w:val="bottom"/>
            <w:hideMark/>
          </w:tcPr>
          <w:p w14:paraId="0C377BFA" w14:textId="5835A67E" w:rsidR="00C80566" w:rsidRPr="00121809" w:rsidRDefault="00C80566" w:rsidP="00121809">
            <w:pPr>
              <w:jc w:val="left"/>
              <w:rPr>
                <w:rFonts w:cs="Arial"/>
                <w:color w:val="000000"/>
                <w:sz w:val="20"/>
                <w:szCs w:val="20"/>
              </w:rPr>
            </w:pPr>
            <w:r w:rsidRPr="00121809">
              <w:rPr>
                <w:rFonts w:cs="Arial"/>
                <w:color w:val="000000"/>
                <w:sz w:val="20"/>
                <w:szCs w:val="20"/>
              </w:rPr>
              <w:t>T_219_CODCANAL</w:t>
            </w:r>
          </w:p>
        </w:tc>
        <w:tc>
          <w:tcPr>
            <w:tcW w:w="1403" w:type="pct"/>
            <w:shd w:val="clear" w:color="auto" w:fill="auto"/>
            <w:noWrap/>
            <w:vAlign w:val="bottom"/>
            <w:hideMark/>
          </w:tcPr>
          <w:p w14:paraId="479BD8F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0E08AC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1399DF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EA55CF7" w14:textId="77777777" w:rsidTr="00121809">
        <w:trPr>
          <w:trHeight w:val="300"/>
        </w:trPr>
        <w:tc>
          <w:tcPr>
            <w:tcW w:w="1640" w:type="pct"/>
            <w:shd w:val="clear" w:color="auto" w:fill="auto"/>
            <w:noWrap/>
            <w:vAlign w:val="bottom"/>
            <w:hideMark/>
          </w:tcPr>
          <w:p w14:paraId="1FFAEC46" w14:textId="1D4116BA" w:rsidR="00C80566" w:rsidRPr="00121809" w:rsidRDefault="00C80566" w:rsidP="00121809">
            <w:pPr>
              <w:jc w:val="left"/>
              <w:rPr>
                <w:rFonts w:cs="Arial"/>
                <w:color w:val="000000"/>
                <w:sz w:val="20"/>
                <w:szCs w:val="20"/>
              </w:rPr>
            </w:pPr>
            <w:r w:rsidRPr="00121809">
              <w:rPr>
                <w:rFonts w:cs="Arial"/>
                <w:color w:val="000000"/>
                <w:sz w:val="20"/>
                <w:szCs w:val="20"/>
              </w:rPr>
              <w:t>T_3648_TIPOANALISE</w:t>
            </w:r>
          </w:p>
        </w:tc>
        <w:tc>
          <w:tcPr>
            <w:tcW w:w="1403" w:type="pct"/>
            <w:shd w:val="clear" w:color="auto" w:fill="auto"/>
            <w:noWrap/>
            <w:vAlign w:val="bottom"/>
            <w:hideMark/>
          </w:tcPr>
          <w:p w14:paraId="7846F03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47B3C32" w14:textId="77777777" w:rsidR="00C80566" w:rsidRPr="00121809" w:rsidRDefault="00C80566" w:rsidP="00121809">
            <w:pPr>
              <w:jc w:val="left"/>
              <w:rPr>
                <w:rFonts w:cs="Arial"/>
                <w:color w:val="000000"/>
                <w:sz w:val="20"/>
                <w:szCs w:val="20"/>
              </w:rPr>
            </w:pPr>
            <w:r w:rsidRPr="00121809">
              <w:rPr>
                <w:rFonts w:cs="Arial"/>
                <w:color w:val="000000"/>
                <w:sz w:val="20"/>
                <w:szCs w:val="20"/>
              </w:rPr>
              <w:t>2</w:t>
            </w:r>
          </w:p>
        </w:tc>
        <w:tc>
          <w:tcPr>
            <w:tcW w:w="797" w:type="pct"/>
            <w:shd w:val="clear" w:color="auto" w:fill="auto"/>
            <w:noWrap/>
            <w:vAlign w:val="bottom"/>
            <w:hideMark/>
          </w:tcPr>
          <w:p w14:paraId="16C13F4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3F694B7" w14:textId="77777777" w:rsidTr="00121809">
        <w:trPr>
          <w:trHeight w:val="300"/>
        </w:trPr>
        <w:tc>
          <w:tcPr>
            <w:tcW w:w="1640" w:type="pct"/>
            <w:shd w:val="clear" w:color="auto" w:fill="auto"/>
            <w:noWrap/>
            <w:vAlign w:val="bottom"/>
            <w:hideMark/>
          </w:tcPr>
          <w:p w14:paraId="78EC1EDB" w14:textId="6511A713" w:rsidR="00C80566" w:rsidRPr="00121809" w:rsidRDefault="00C80566" w:rsidP="00121809">
            <w:pPr>
              <w:jc w:val="left"/>
              <w:rPr>
                <w:rFonts w:cs="Arial"/>
                <w:color w:val="000000"/>
                <w:sz w:val="20"/>
                <w:szCs w:val="20"/>
              </w:rPr>
            </w:pPr>
            <w:r w:rsidRPr="00121809">
              <w:rPr>
                <w:rFonts w:cs="Arial"/>
                <w:color w:val="000000"/>
                <w:sz w:val="20"/>
                <w:szCs w:val="20"/>
              </w:rPr>
              <w:t>T_3695_STATUS_PROP</w:t>
            </w:r>
          </w:p>
        </w:tc>
        <w:tc>
          <w:tcPr>
            <w:tcW w:w="1403" w:type="pct"/>
            <w:shd w:val="clear" w:color="auto" w:fill="auto"/>
            <w:noWrap/>
            <w:vAlign w:val="bottom"/>
            <w:hideMark/>
          </w:tcPr>
          <w:p w14:paraId="1568C16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ED154D3" w14:textId="77777777" w:rsidR="00C80566" w:rsidRPr="00121809" w:rsidRDefault="00C80566" w:rsidP="00121809">
            <w:pPr>
              <w:jc w:val="left"/>
              <w:rPr>
                <w:rFonts w:cs="Arial"/>
                <w:color w:val="000000"/>
                <w:sz w:val="20"/>
                <w:szCs w:val="20"/>
              </w:rPr>
            </w:pPr>
            <w:r w:rsidRPr="00121809">
              <w:rPr>
                <w:rFonts w:cs="Arial"/>
                <w:color w:val="000000"/>
                <w:sz w:val="20"/>
                <w:szCs w:val="20"/>
              </w:rPr>
              <w:t>10</w:t>
            </w:r>
          </w:p>
        </w:tc>
        <w:tc>
          <w:tcPr>
            <w:tcW w:w="797" w:type="pct"/>
            <w:shd w:val="clear" w:color="auto" w:fill="auto"/>
            <w:noWrap/>
            <w:vAlign w:val="bottom"/>
            <w:hideMark/>
          </w:tcPr>
          <w:p w14:paraId="6FB027D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DFB072A" w14:textId="77777777" w:rsidTr="00121809">
        <w:trPr>
          <w:trHeight w:val="300"/>
        </w:trPr>
        <w:tc>
          <w:tcPr>
            <w:tcW w:w="1640" w:type="pct"/>
            <w:shd w:val="clear" w:color="auto" w:fill="auto"/>
            <w:noWrap/>
            <w:vAlign w:val="bottom"/>
            <w:hideMark/>
          </w:tcPr>
          <w:p w14:paraId="35B41051" w14:textId="71436502" w:rsidR="00C80566" w:rsidRPr="00121809" w:rsidRDefault="00C80566" w:rsidP="00121809">
            <w:pPr>
              <w:jc w:val="left"/>
              <w:rPr>
                <w:rFonts w:cs="Arial"/>
                <w:color w:val="000000"/>
                <w:sz w:val="20"/>
                <w:szCs w:val="20"/>
              </w:rPr>
            </w:pPr>
            <w:r w:rsidRPr="00121809">
              <w:rPr>
                <w:rFonts w:cs="Arial"/>
                <w:color w:val="000000"/>
                <w:sz w:val="20"/>
                <w:szCs w:val="20"/>
              </w:rPr>
              <w:t>T_3732_REASONCODEATUAL</w:t>
            </w:r>
          </w:p>
        </w:tc>
        <w:tc>
          <w:tcPr>
            <w:tcW w:w="1403" w:type="pct"/>
            <w:shd w:val="clear" w:color="auto" w:fill="auto"/>
            <w:noWrap/>
            <w:vAlign w:val="bottom"/>
            <w:hideMark/>
          </w:tcPr>
          <w:p w14:paraId="57E2B31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EFE4883" w14:textId="77777777" w:rsidR="00C80566" w:rsidRPr="00121809" w:rsidRDefault="00C80566" w:rsidP="00121809">
            <w:pPr>
              <w:jc w:val="left"/>
              <w:rPr>
                <w:rFonts w:cs="Arial"/>
                <w:color w:val="000000"/>
                <w:sz w:val="20"/>
                <w:szCs w:val="20"/>
              </w:rPr>
            </w:pPr>
            <w:r w:rsidRPr="00121809">
              <w:rPr>
                <w:rFonts w:cs="Arial"/>
                <w:color w:val="000000"/>
                <w:sz w:val="20"/>
                <w:szCs w:val="20"/>
              </w:rPr>
              <w:t>DP15</w:t>
            </w:r>
          </w:p>
        </w:tc>
        <w:tc>
          <w:tcPr>
            <w:tcW w:w="797" w:type="pct"/>
            <w:shd w:val="clear" w:color="auto" w:fill="auto"/>
            <w:noWrap/>
            <w:vAlign w:val="bottom"/>
            <w:hideMark/>
          </w:tcPr>
          <w:p w14:paraId="6C308F6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97ECC1D" w14:textId="77777777" w:rsidTr="00121809">
        <w:trPr>
          <w:trHeight w:val="300"/>
        </w:trPr>
        <w:tc>
          <w:tcPr>
            <w:tcW w:w="1640" w:type="pct"/>
            <w:shd w:val="clear" w:color="auto" w:fill="auto"/>
            <w:noWrap/>
            <w:vAlign w:val="bottom"/>
            <w:hideMark/>
          </w:tcPr>
          <w:p w14:paraId="424EA382" w14:textId="4186E727" w:rsidR="00C80566" w:rsidRPr="00121809" w:rsidRDefault="00C80566" w:rsidP="00121809">
            <w:pPr>
              <w:jc w:val="left"/>
              <w:rPr>
                <w:rFonts w:cs="Arial"/>
                <w:color w:val="000000"/>
                <w:sz w:val="20"/>
                <w:szCs w:val="20"/>
              </w:rPr>
            </w:pPr>
            <w:r w:rsidRPr="00121809">
              <w:rPr>
                <w:rFonts w:cs="Arial"/>
                <w:color w:val="000000"/>
                <w:sz w:val="20"/>
                <w:szCs w:val="20"/>
              </w:rPr>
              <w:t>T_4062_NEGOCIO</w:t>
            </w:r>
          </w:p>
        </w:tc>
        <w:tc>
          <w:tcPr>
            <w:tcW w:w="1403" w:type="pct"/>
            <w:shd w:val="clear" w:color="auto" w:fill="auto"/>
            <w:noWrap/>
            <w:vAlign w:val="bottom"/>
            <w:hideMark/>
          </w:tcPr>
          <w:p w14:paraId="5DE3967B" w14:textId="77777777" w:rsidR="00C80566" w:rsidRPr="00121809" w:rsidRDefault="00C80566" w:rsidP="00121809">
            <w:pPr>
              <w:jc w:val="left"/>
              <w:rPr>
                <w:rFonts w:cs="Arial"/>
                <w:color w:val="000000"/>
                <w:sz w:val="20"/>
                <w:szCs w:val="20"/>
              </w:rPr>
            </w:pPr>
            <w:r w:rsidRPr="00121809">
              <w:rPr>
                <w:rFonts w:cs="Arial"/>
                <w:color w:val="000000"/>
                <w:sz w:val="20"/>
                <w:szCs w:val="20"/>
              </w:rPr>
              <w:t>Tipo de negócio (MOVEL, FIXA, TV)</w:t>
            </w:r>
          </w:p>
        </w:tc>
        <w:tc>
          <w:tcPr>
            <w:tcW w:w="1160" w:type="pct"/>
            <w:shd w:val="clear" w:color="auto" w:fill="auto"/>
            <w:noWrap/>
            <w:vAlign w:val="bottom"/>
            <w:hideMark/>
          </w:tcPr>
          <w:p w14:paraId="7F10C7DE" w14:textId="77777777" w:rsidR="00C80566" w:rsidRPr="00121809" w:rsidRDefault="00C80566" w:rsidP="00121809">
            <w:pPr>
              <w:jc w:val="left"/>
              <w:rPr>
                <w:rFonts w:cs="Arial"/>
                <w:color w:val="000000"/>
                <w:sz w:val="20"/>
                <w:szCs w:val="20"/>
              </w:rPr>
            </w:pPr>
            <w:r w:rsidRPr="00121809">
              <w:rPr>
                <w:rFonts w:cs="Arial"/>
                <w:color w:val="000000"/>
                <w:sz w:val="20"/>
                <w:szCs w:val="20"/>
              </w:rPr>
              <w:t>MOVE</w:t>
            </w:r>
          </w:p>
        </w:tc>
        <w:tc>
          <w:tcPr>
            <w:tcW w:w="797" w:type="pct"/>
            <w:shd w:val="clear" w:color="auto" w:fill="auto"/>
            <w:noWrap/>
            <w:vAlign w:val="bottom"/>
            <w:hideMark/>
          </w:tcPr>
          <w:p w14:paraId="41D09206"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A46996B" w14:textId="77777777" w:rsidTr="00121809">
        <w:trPr>
          <w:trHeight w:val="300"/>
        </w:trPr>
        <w:tc>
          <w:tcPr>
            <w:tcW w:w="1640" w:type="pct"/>
            <w:shd w:val="clear" w:color="auto" w:fill="auto"/>
            <w:noWrap/>
            <w:vAlign w:val="bottom"/>
            <w:hideMark/>
          </w:tcPr>
          <w:p w14:paraId="10696FDF" w14:textId="6F5E8C85" w:rsidR="00C80566" w:rsidRPr="00121809" w:rsidRDefault="00C80566" w:rsidP="00121809">
            <w:pPr>
              <w:jc w:val="left"/>
              <w:rPr>
                <w:rFonts w:cs="Arial"/>
                <w:color w:val="000000"/>
                <w:sz w:val="20"/>
                <w:szCs w:val="20"/>
              </w:rPr>
            </w:pPr>
            <w:r w:rsidRPr="00121809">
              <w:rPr>
                <w:rFonts w:cs="Arial"/>
                <w:color w:val="000000"/>
                <w:sz w:val="20"/>
                <w:szCs w:val="20"/>
              </w:rPr>
              <w:t>T_4064_NUMEROSTC</w:t>
            </w:r>
          </w:p>
        </w:tc>
        <w:tc>
          <w:tcPr>
            <w:tcW w:w="1403" w:type="pct"/>
            <w:shd w:val="clear" w:color="auto" w:fill="auto"/>
            <w:noWrap/>
            <w:vAlign w:val="bottom"/>
            <w:hideMark/>
          </w:tcPr>
          <w:p w14:paraId="37F570E4"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da OS no STC</w:t>
            </w:r>
          </w:p>
        </w:tc>
        <w:tc>
          <w:tcPr>
            <w:tcW w:w="1160" w:type="pct"/>
            <w:shd w:val="clear" w:color="auto" w:fill="auto"/>
            <w:noWrap/>
            <w:vAlign w:val="bottom"/>
            <w:hideMark/>
          </w:tcPr>
          <w:p w14:paraId="5DF89B1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563A1E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0BBFA0C" w14:textId="77777777" w:rsidTr="00121809">
        <w:trPr>
          <w:trHeight w:val="300"/>
        </w:trPr>
        <w:tc>
          <w:tcPr>
            <w:tcW w:w="1640" w:type="pct"/>
            <w:shd w:val="clear" w:color="auto" w:fill="auto"/>
            <w:noWrap/>
            <w:vAlign w:val="bottom"/>
            <w:hideMark/>
          </w:tcPr>
          <w:p w14:paraId="017885CD" w14:textId="1941C3DA" w:rsidR="00C80566" w:rsidRPr="00121809" w:rsidRDefault="00C80566" w:rsidP="00121809">
            <w:pPr>
              <w:jc w:val="left"/>
              <w:rPr>
                <w:rFonts w:cs="Arial"/>
                <w:color w:val="000000"/>
                <w:sz w:val="20"/>
                <w:szCs w:val="20"/>
              </w:rPr>
            </w:pPr>
            <w:r w:rsidRPr="00121809">
              <w:rPr>
                <w:rFonts w:cs="Arial"/>
                <w:color w:val="000000"/>
                <w:sz w:val="20"/>
                <w:szCs w:val="20"/>
              </w:rPr>
              <w:t>T_4108_FLAGCONSSERASA</w:t>
            </w:r>
          </w:p>
        </w:tc>
        <w:tc>
          <w:tcPr>
            <w:tcW w:w="1403" w:type="pct"/>
            <w:shd w:val="clear" w:color="auto" w:fill="auto"/>
            <w:noWrap/>
            <w:vAlign w:val="bottom"/>
            <w:hideMark/>
          </w:tcPr>
          <w:p w14:paraId="07B1BA8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84E8C17"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08611DA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F4240E1" w14:textId="77777777" w:rsidTr="00121809">
        <w:trPr>
          <w:trHeight w:val="300"/>
        </w:trPr>
        <w:tc>
          <w:tcPr>
            <w:tcW w:w="1640" w:type="pct"/>
            <w:shd w:val="clear" w:color="auto" w:fill="auto"/>
            <w:noWrap/>
            <w:vAlign w:val="bottom"/>
            <w:hideMark/>
          </w:tcPr>
          <w:p w14:paraId="1674586F" w14:textId="0B034DA7" w:rsidR="00C80566" w:rsidRPr="00121809" w:rsidRDefault="00C80566" w:rsidP="00121809">
            <w:pPr>
              <w:jc w:val="left"/>
              <w:rPr>
                <w:rFonts w:cs="Arial"/>
                <w:color w:val="000000"/>
                <w:sz w:val="20"/>
                <w:szCs w:val="20"/>
              </w:rPr>
            </w:pPr>
            <w:r w:rsidRPr="00121809">
              <w:rPr>
                <w:rFonts w:cs="Arial"/>
                <w:color w:val="000000"/>
                <w:sz w:val="20"/>
                <w:szCs w:val="20"/>
              </w:rPr>
              <w:t>T_4109_FLAGCONSSPC</w:t>
            </w:r>
          </w:p>
        </w:tc>
        <w:tc>
          <w:tcPr>
            <w:tcW w:w="1403" w:type="pct"/>
            <w:shd w:val="clear" w:color="auto" w:fill="auto"/>
            <w:noWrap/>
            <w:vAlign w:val="bottom"/>
            <w:hideMark/>
          </w:tcPr>
          <w:p w14:paraId="0871450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C723246"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43FF96A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2080DE6" w14:textId="77777777" w:rsidTr="00121809">
        <w:trPr>
          <w:trHeight w:val="300"/>
        </w:trPr>
        <w:tc>
          <w:tcPr>
            <w:tcW w:w="1640" w:type="pct"/>
            <w:shd w:val="clear" w:color="auto" w:fill="auto"/>
            <w:noWrap/>
            <w:vAlign w:val="bottom"/>
            <w:hideMark/>
          </w:tcPr>
          <w:p w14:paraId="6BBFDFE3" w14:textId="18C6AFC6" w:rsidR="00C80566" w:rsidRPr="00121809" w:rsidRDefault="00C80566" w:rsidP="00121809">
            <w:pPr>
              <w:jc w:val="left"/>
              <w:rPr>
                <w:rFonts w:cs="Arial"/>
                <w:color w:val="000000"/>
                <w:sz w:val="20"/>
                <w:szCs w:val="20"/>
              </w:rPr>
            </w:pPr>
            <w:r w:rsidRPr="00121809">
              <w:rPr>
                <w:rFonts w:cs="Arial"/>
                <w:color w:val="000000"/>
                <w:sz w:val="20"/>
                <w:szCs w:val="20"/>
              </w:rPr>
              <w:t>T_4122_NUMLINHAATIVASSOLIC</w:t>
            </w:r>
          </w:p>
        </w:tc>
        <w:tc>
          <w:tcPr>
            <w:tcW w:w="1403" w:type="pct"/>
            <w:shd w:val="clear" w:color="auto" w:fill="auto"/>
            <w:noWrap/>
            <w:vAlign w:val="bottom"/>
            <w:hideMark/>
          </w:tcPr>
          <w:p w14:paraId="3AFCF3BD"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de linhas ativas + a quantidade solicitada</w:t>
            </w:r>
          </w:p>
        </w:tc>
        <w:tc>
          <w:tcPr>
            <w:tcW w:w="1160" w:type="pct"/>
            <w:shd w:val="clear" w:color="auto" w:fill="auto"/>
            <w:noWrap/>
            <w:vAlign w:val="bottom"/>
            <w:hideMark/>
          </w:tcPr>
          <w:p w14:paraId="151F5F46"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6F96AA16"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6E8B849" w14:textId="77777777" w:rsidTr="00121809">
        <w:trPr>
          <w:trHeight w:val="300"/>
        </w:trPr>
        <w:tc>
          <w:tcPr>
            <w:tcW w:w="1640" w:type="pct"/>
            <w:shd w:val="clear" w:color="auto" w:fill="auto"/>
            <w:noWrap/>
            <w:vAlign w:val="bottom"/>
            <w:hideMark/>
          </w:tcPr>
          <w:p w14:paraId="0A09E66F" w14:textId="195209F0" w:rsidR="00C80566" w:rsidRPr="00121809" w:rsidRDefault="00C80566" w:rsidP="00121809">
            <w:pPr>
              <w:jc w:val="left"/>
              <w:rPr>
                <w:rFonts w:cs="Arial"/>
                <w:color w:val="000000"/>
                <w:sz w:val="20"/>
                <w:szCs w:val="20"/>
              </w:rPr>
            </w:pPr>
            <w:r w:rsidRPr="00121809">
              <w:rPr>
                <w:rFonts w:cs="Arial"/>
                <w:color w:val="000000"/>
                <w:sz w:val="20"/>
                <w:szCs w:val="20"/>
              </w:rPr>
              <w:t>T_4134_FLAGCONSSUBS</w:t>
            </w:r>
          </w:p>
        </w:tc>
        <w:tc>
          <w:tcPr>
            <w:tcW w:w="1403" w:type="pct"/>
            <w:shd w:val="clear" w:color="auto" w:fill="auto"/>
            <w:noWrap/>
            <w:vAlign w:val="bottom"/>
            <w:hideMark/>
          </w:tcPr>
          <w:p w14:paraId="38D9D47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7B7D2A7" w14:textId="77777777" w:rsidR="00C80566" w:rsidRPr="00121809" w:rsidRDefault="00C80566" w:rsidP="00121809">
            <w:pPr>
              <w:jc w:val="left"/>
              <w:rPr>
                <w:rFonts w:cs="Arial"/>
                <w:color w:val="000000"/>
                <w:sz w:val="20"/>
                <w:szCs w:val="20"/>
              </w:rPr>
            </w:pPr>
            <w:r w:rsidRPr="00121809">
              <w:rPr>
                <w:rFonts w:cs="Arial"/>
                <w:color w:val="000000"/>
                <w:sz w:val="20"/>
                <w:szCs w:val="20"/>
              </w:rPr>
              <w:t>S</w:t>
            </w:r>
          </w:p>
        </w:tc>
        <w:tc>
          <w:tcPr>
            <w:tcW w:w="797" w:type="pct"/>
            <w:shd w:val="clear" w:color="auto" w:fill="auto"/>
            <w:noWrap/>
            <w:vAlign w:val="bottom"/>
            <w:hideMark/>
          </w:tcPr>
          <w:p w14:paraId="0219128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93635CF" w14:textId="77777777" w:rsidTr="00121809">
        <w:trPr>
          <w:trHeight w:val="300"/>
        </w:trPr>
        <w:tc>
          <w:tcPr>
            <w:tcW w:w="1640" w:type="pct"/>
            <w:shd w:val="clear" w:color="auto" w:fill="auto"/>
            <w:noWrap/>
            <w:vAlign w:val="bottom"/>
            <w:hideMark/>
          </w:tcPr>
          <w:p w14:paraId="78F289EE" w14:textId="7B53E8D7" w:rsidR="00C80566" w:rsidRPr="00121809" w:rsidRDefault="00C80566" w:rsidP="00121809">
            <w:pPr>
              <w:jc w:val="left"/>
              <w:rPr>
                <w:rFonts w:cs="Arial"/>
                <w:color w:val="000000"/>
                <w:sz w:val="20"/>
                <w:szCs w:val="20"/>
              </w:rPr>
            </w:pPr>
            <w:r w:rsidRPr="00121809">
              <w:rPr>
                <w:rFonts w:cs="Arial"/>
                <w:color w:val="000000"/>
                <w:sz w:val="20"/>
                <w:szCs w:val="20"/>
              </w:rPr>
              <w:t>T_4172_FALHASERASA</w:t>
            </w:r>
          </w:p>
        </w:tc>
        <w:tc>
          <w:tcPr>
            <w:tcW w:w="1403" w:type="pct"/>
            <w:shd w:val="clear" w:color="auto" w:fill="auto"/>
            <w:noWrap/>
            <w:vAlign w:val="bottom"/>
            <w:hideMark/>
          </w:tcPr>
          <w:p w14:paraId="0BA2764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29F931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EDC019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47D4A6F" w14:textId="77777777" w:rsidTr="00121809">
        <w:trPr>
          <w:trHeight w:val="300"/>
        </w:trPr>
        <w:tc>
          <w:tcPr>
            <w:tcW w:w="1640" w:type="pct"/>
            <w:shd w:val="clear" w:color="auto" w:fill="auto"/>
            <w:noWrap/>
            <w:vAlign w:val="bottom"/>
            <w:hideMark/>
          </w:tcPr>
          <w:p w14:paraId="7FBAF6F9" w14:textId="5D188A32" w:rsidR="00C80566" w:rsidRPr="00121809" w:rsidRDefault="00C80566" w:rsidP="00121809">
            <w:pPr>
              <w:jc w:val="left"/>
              <w:rPr>
                <w:rFonts w:cs="Arial"/>
                <w:color w:val="000000"/>
                <w:sz w:val="20"/>
                <w:szCs w:val="20"/>
              </w:rPr>
            </w:pPr>
            <w:r w:rsidRPr="00121809">
              <w:rPr>
                <w:rFonts w:cs="Arial"/>
                <w:color w:val="000000"/>
                <w:sz w:val="20"/>
                <w:szCs w:val="20"/>
              </w:rPr>
              <w:t>T_4173_FALHASPC</w:t>
            </w:r>
          </w:p>
        </w:tc>
        <w:tc>
          <w:tcPr>
            <w:tcW w:w="1403" w:type="pct"/>
            <w:shd w:val="clear" w:color="auto" w:fill="auto"/>
            <w:noWrap/>
            <w:vAlign w:val="bottom"/>
            <w:hideMark/>
          </w:tcPr>
          <w:p w14:paraId="42A1B82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1236AC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6C4BC6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D0E8EE2" w14:textId="77777777" w:rsidTr="00121809">
        <w:trPr>
          <w:trHeight w:val="300"/>
        </w:trPr>
        <w:tc>
          <w:tcPr>
            <w:tcW w:w="1640" w:type="pct"/>
            <w:shd w:val="clear" w:color="auto" w:fill="auto"/>
            <w:noWrap/>
            <w:vAlign w:val="bottom"/>
            <w:hideMark/>
          </w:tcPr>
          <w:p w14:paraId="659D5DF0" w14:textId="117A9761" w:rsidR="00C80566" w:rsidRPr="00121809" w:rsidRDefault="00C80566" w:rsidP="00121809">
            <w:pPr>
              <w:jc w:val="left"/>
              <w:rPr>
                <w:rFonts w:cs="Arial"/>
                <w:color w:val="000000"/>
                <w:sz w:val="20"/>
                <w:szCs w:val="20"/>
              </w:rPr>
            </w:pPr>
            <w:r w:rsidRPr="00121809">
              <w:rPr>
                <w:rFonts w:cs="Arial"/>
                <w:color w:val="000000"/>
                <w:sz w:val="20"/>
                <w:szCs w:val="20"/>
              </w:rPr>
              <w:t>T_4384_CODE</w:t>
            </w:r>
          </w:p>
        </w:tc>
        <w:tc>
          <w:tcPr>
            <w:tcW w:w="1403" w:type="pct"/>
            <w:shd w:val="clear" w:color="auto" w:fill="auto"/>
            <w:noWrap/>
            <w:vAlign w:val="bottom"/>
            <w:hideMark/>
          </w:tcPr>
          <w:p w14:paraId="6129A35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56B402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E89F1D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598D9C2" w14:textId="77777777" w:rsidTr="00121809">
        <w:trPr>
          <w:trHeight w:val="300"/>
        </w:trPr>
        <w:tc>
          <w:tcPr>
            <w:tcW w:w="1640" w:type="pct"/>
            <w:shd w:val="clear" w:color="auto" w:fill="auto"/>
            <w:noWrap/>
            <w:vAlign w:val="bottom"/>
            <w:hideMark/>
          </w:tcPr>
          <w:p w14:paraId="528C312B" w14:textId="270E1757"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T_4431_DV_AGE_OF_BUSINESS_</w:t>
            </w:r>
          </w:p>
        </w:tc>
        <w:tc>
          <w:tcPr>
            <w:tcW w:w="1403" w:type="pct"/>
            <w:shd w:val="clear" w:color="auto" w:fill="auto"/>
            <w:noWrap/>
            <w:vAlign w:val="bottom"/>
            <w:hideMark/>
          </w:tcPr>
          <w:p w14:paraId="674719E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DB8D615"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26F9BB7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84FC4CA" w14:textId="77777777" w:rsidTr="00121809">
        <w:trPr>
          <w:trHeight w:val="300"/>
        </w:trPr>
        <w:tc>
          <w:tcPr>
            <w:tcW w:w="1640" w:type="pct"/>
            <w:shd w:val="clear" w:color="auto" w:fill="auto"/>
            <w:noWrap/>
            <w:vAlign w:val="bottom"/>
            <w:hideMark/>
          </w:tcPr>
          <w:p w14:paraId="63E6BD0B" w14:textId="62A239CC"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lastRenderedPageBreak/>
              <w:t>T_4433_DV_TIME_LAST_APPLIC</w:t>
            </w:r>
          </w:p>
        </w:tc>
        <w:tc>
          <w:tcPr>
            <w:tcW w:w="1403" w:type="pct"/>
            <w:shd w:val="clear" w:color="auto" w:fill="auto"/>
            <w:noWrap/>
            <w:vAlign w:val="bottom"/>
            <w:hideMark/>
          </w:tcPr>
          <w:p w14:paraId="25EF397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57C8EB4"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767B6E9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17108CF" w14:textId="77777777" w:rsidTr="00121809">
        <w:trPr>
          <w:trHeight w:val="300"/>
        </w:trPr>
        <w:tc>
          <w:tcPr>
            <w:tcW w:w="1640" w:type="pct"/>
            <w:shd w:val="clear" w:color="auto" w:fill="auto"/>
            <w:noWrap/>
            <w:vAlign w:val="bottom"/>
            <w:hideMark/>
          </w:tcPr>
          <w:p w14:paraId="273D837A" w14:textId="0490351C"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T_4435_DV_TIME_OLDEST_LINE</w:t>
            </w:r>
          </w:p>
        </w:tc>
        <w:tc>
          <w:tcPr>
            <w:tcW w:w="1403" w:type="pct"/>
            <w:shd w:val="clear" w:color="auto" w:fill="auto"/>
            <w:noWrap/>
            <w:vAlign w:val="bottom"/>
            <w:hideMark/>
          </w:tcPr>
          <w:p w14:paraId="7DE9B02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9183B17"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019F905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BBD86CE" w14:textId="77777777" w:rsidTr="00121809">
        <w:trPr>
          <w:trHeight w:val="300"/>
        </w:trPr>
        <w:tc>
          <w:tcPr>
            <w:tcW w:w="1640" w:type="pct"/>
            <w:shd w:val="clear" w:color="auto" w:fill="auto"/>
            <w:noWrap/>
            <w:vAlign w:val="bottom"/>
            <w:hideMark/>
          </w:tcPr>
          <w:p w14:paraId="486BD7AC" w14:textId="2B52192A" w:rsidR="00C80566" w:rsidRPr="00121809" w:rsidRDefault="00C80566" w:rsidP="00121809">
            <w:pPr>
              <w:jc w:val="left"/>
              <w:rPr>
                <w:rFonts w:cs="Arial"/>
                <w:color w:val="000000"/>
                <w:sz w:val="20"/>
                <w:szCs w:val="20"/>
              </w:rPr>
            </w:pPr>
            <w:r w:rsidRPr="00121809">
              <w:rPr>
                <w:rFonts w:cs="Arial"/>
                <w:color w:val="000000"/>
                <w:sz w:val="20"/>
                <w:szCs w:val="20"/>
              </w:rPr>
              <w:t>T_1610_PREANALISE_DERIVINICIAL</w:t>
            </w:r>
          </w:p>
        </w:tc>
        <w:tc>
          <w:tcPr>
            <w:tcW w:w="1403" w:type="pct"/>
            <w:shd w:val="clear" w:color="auto" w:fill="auto"/>
            <w:noWrap/>
            <w:vAlign w:val="bottom"/>
            <w:hideMark/>
          </w:tcPr>
          <w:p w14:paraId="6C3DCB0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9A3D5AB" w14:textId="77777777" w:rsidR="00C80566" w:rsidRPr="00121809" w:rsidRDefault="00C80566" w:rsidP="00121809">
            <w:pPr>
              <w:jc w:val="left"/>
              <w:rPr>
                <w:rFonts w:cs="Arial"/>
                <w:color w:val="000000"/>
                <w:sz w:val="20"/>
                <w:szCs w:val="20"/>
              </w:rPr>
            </w:pPr>
            <w:r w:rsidRPr="00121809">
              <w:rPr>
                <w:rFonts w:cs="Arial"/>
                <w:color w:val="000000"/>
                <w:sz w:val="20"/>
                <w:szCs w:val="20"/>
              </w:rPr>
              <w:t>4</w:t>
            </w:r>
          </w:p>
        </w:tc>
        <w:tc>
          <w:tcPr>
            <w:tcW w:w="797" w:type="pct"/>
            <w:shd w:val="clear" w:color="auto" w:fill="auto"/>
            <w:noWrap/>
            <w:vAlign w:val="bottom"/>
            <w:hideMark/>
          </w:tcPr>
          <w:p w14:paraId="3D48C51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FFB1D2B" w14:textId="77777777" w:rsidTr="00121809">
        <w:trPr>
          <w:trHeight w:val="300"/>
        </w:trPr>
        <w:tc>
          <w:tcPr>
            <w:tcW w:w="1640" w:type="pct"/>
            <w:shd w:val="clear" w:color="auto" w:fill="auto"/>
            <w:noWrap/>
            <w:vAlign w:val="bottom"/>
            <w:hideMark/>
          </w:tcPr>
          <w:p w14:paraId="20E94DF3" w14:textId="079C1742" w:rsidR="00C80566" w:rsidRPr="00121809" w:rsidRDefault="00C80566" w:rsidP="00121809">
            <w:pPr>
              <w:jc w:val="left"/>
              <w:rPr>
                <w:rFonts w:cs="Arial"/>
                <w:color w:val="000000"/>
                <w:sz w:val="20"/>
                <w:szCs w:val="20"/>
              </w:rPr>
            </w:pPr>
            <w:r w:rsidRPr="00121809">
              <w:rPr>
                <w:rFonts w:cs="Arial"/>
                <w:color w:val="000000"/>
                <w:sz w:val="20"/>
                <w:szCs w:val="20"/>
              </w:rPr>
              <w:t>T_1643_CHAMADABUREAU_SCORECARD</w:t>
            </w:r>
          </w:p>
        </w:tc>
        <w:tc>
          <w:tcPr>
            <w:tcW w:w="1403" w:type="pct"/>
            <w:shd w:val="clear" w:color="auto" w:fill="auto"/>
            <w:noWrap/>
            <w:vAlign w:val="bottom"/>
            <w:hideMark/>
          </w:tcPr>
          <w:p w14:paraId="3160373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33263C9" w14:textId="77777777" w:rsidR="00C80566" w:rsidRPr="00121809" w:rsidRDefault="00C80566" w:rsidP="00121809">
            <w:pPr>
              <w:jc w:val="left"/>
              <w:rPr>
                <w:rFonts w:cs="Arial"/>
                <w:color w:val="000000"/>
                <w:sz w:val="20"/>
                <w:szCs w:val="20"/>
              </w:rPr>
            </w:pPr>
            <w:r w:rsidRPr="00121809">
              <w:rPr>
                <w:rFonts w:cs="Arial"/>
                <w:color w:val="000000"/>
                <w:sz w:val="20"/>
                <w:szCs w:val="20"/>
              </w:rPr>
              <w:t>4</w:t>
            </w:r>
          </w:p>
        </w:tc>
        <w:tc>
          <w:tcPr>
            <w:tcW w:w="797" w:type="pct"/>
            <w:shd w:val="clear" w:color="auto" w:fill="auto"/>
            <w:noWrap/>
            <w:vAlign w:val="bottom"/>
            <w:hideMark/>
          </w:tcPr>
          <w:p w14:paraId="4F2B021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BE59A44" w14:textId="77777777" w:rsidTr="00121809">
        <w:trPr>
          <w:trHeight w:val="300"/>
        </w:trPr>
        <w:tc>
          <w:tcPr>
            <w:tcW w:w="1640" w:type="pct"/>
            <w:shd w:val="clear" w:color="auto" w:fill="auto"/>
            <w:noWrap/>
            <w:vAlign w:val="bottom"/>
            <w:hideMark/>
          </w:tcPr>
          <w:p w14:paraId="1F9AD00B" w14:textId="0A34FEE5" w:rsidR="00C80566" w:rsidRPr="00121809" w:rsidRDefault="00C80566" w:rsidP="00121809">
            <w:pPr>
              <w:jc w:val="left"/>
              <w:rPr>
                <w:rFonts w:cs="Arial"/>
                <w:color w:val="000000"/>
                <w:sz w:val="20"/>
                <w:szCs w:val="20"/>
              </w:rPr>
            </w:pPr>
            <w:r w:rsidRPr="00121809">
              <w:rPr>
                <w:rFonts w:cs="Arial"/>
                <w:color w:val="000000"/>
                <w:sz w:val="20"/>
                <w:szCs w:val="20"/>
              </w:rPr>
              <w:t>T_1645_CHAMADABUREAU_SCORECARD</w:t>
            </w:r>
          </w:p>
        </w:tc>
        <w:tc>
          <w:tcPr>
            <w:tcW w:w="1403" w:type="pct"/>
            <w:shd w:val="clear" w:color="auto" w:fill="auto"/>
            <w:noWrap/>
            <w:vAlign w:val="bottom"/>
            <w:hideMark/>
          </w:tcPr>
          <w:p w14:paraId="112BEC2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D1013F9"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4CDB15F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A3A7A8B" w14:textId="77777777" w:rsidTr="00121809">
        <w:trPr>
          <w:trHeight w:val="300"/>
        </w:trPr>
        <w:tc>
          <w:tcPr>
            <w:tcW w:w="1640" w:type="pct"/>
            <w:shd w:val="clear" w:color="auto" w:fill="auto"/>
            <w:noWrap/>
            <w:vAlign w:val="bottom"/>
            <w:hideMark/>
          </w:tcPr>
          <w:p w14:paraId="025BE2C5" w14:textId="2E234859" w:rsidR="00C80566" w:rsidRPr="00121809" w:rsidRDefault="00C80566" w:rsidP="00121809">
            <w:pPr>
              <w:jc w:val="left"/>
              <w:rPr>
                <w:rFonts w:cs="Arial"/>
                <w:color w:val="000000"/>
                <w:sz w:val="20"/>
                <w:szCs w:val="20"/>
              </w:rPr>
            </w:pPr>
            <w:r w:rsidRPr="00121809">
              <w:rPr>
                <w:rFonts w:cs="Arial"/>
                <w:color w:val="000000"/>
                <w:sz w:val="20"/>
                <w:szCs w:val="20"/>
              </w:rPr>
              <w:t>T_1646_CHAMADABUREAU_SCORECARD</w:t>
            </w:r>
          </w:p>
        </w:tc>
        <w:tc>
          <w:tcPr>
            <w:tcW w:w="1403" w:type="pct"/>
            <w:shd w:val="clear" w:color="auto" w:fill="auto"/>
            <w:noWrap/>
            <w:vAlign w:val="bottom"/>
            <w:hideMark/>
          </w:tcPr>
          <w:p w14:paraId="1A175EA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D972AA1"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7B4B139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1B6C346" w14:textId="77777777" w:rsidTr="00121809">
        <w:trPr>
          <w:trHeight w:val="300"/>
        </w:trPr>
        <w:tc>
          <w:tcPr>
            <w:tcW w:w="1640" w:type="pct"/>
            <w:shd w:val="clear" w:color="auto" w:fill="auto"/>
            <w:noWrap/>
            <w:vAlign w:val="bottom"/>
            <w:hideMark/>
          </w:tcPr>
          <w:p w14:paraId="007BEA76" w14:textId="1A9B37CE" w:rsidR="00C80566" w:rsidRPr="00121809" w:rsidRDefault="00C80566" w:rsidP="00121809">
            <w:pPr>
              <w:jc w:val="left"/>
              <w:rPr>
                <w:rFonts w:cs="Arial"/>
                <w:color w:val="000000"/>
                <w:sz w:val="20"/>
                <w:szCs w:val="20"/>
              </w:rPr>
            </w:pPr>
            <w:r w:rsidRPr="00121809">
              <w:rPr>
                <w:rFonts w:cs="Arial"/>
                <w:color w:val="000000"/>
                <w:sz w:val="20"/>
                <w:szCs w:val="20"/>
              </w:rPr>
              <w:t>T_1648_CHAMADABUREAU_SCORECARD</w:t>
            </w:r>
          </w:p>
        </w:tc>
        <w:tc>
          <w:tcPr>
            <w:tcW w:w="1403" w:type="pct"/>
            <w:shd w:val="clear" w:color="auto" w:fill="auto"/>
            <w:noWrap/>
            <w:vAlign w:val="bottom"/>
            <w:hideMark/>
          </w:tcPr>
          <w:p w14:paraId="2CDE5AA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9498653" w14:textId="77777777" w:rsidR="00C80566" w:rsidRPr="00121809" w:rsidRDefault="00C80566" w:rsidP="00121809">
            <w:pPr>
              <w:jc w:val="left"/>
              <w:rPr>
                <w:rFonts w:cs="Arial"/>
                <w:color w:val="000000"/>
                <w:sz w:val="20"/>
                <w:szCs w:val="20"/>
              </w:rPr>
            </w:pPr>
            <w:r w:rsidRPr="00121809">
              <w:rPr>
                <w:rFonts w:cs="Arial"/>
                <w:color w:val="000000"/>
                <w:sz w:val="20"/>
                <w:szCs w:val="20"/>
              </w:rPr>
              <w:t>176</w:t>
            </w:r>
          </w:p>
        </w:tc>
        <w:tc>
          <w:tcPr>
            <w:tcW w:w="797" w:type="pct"/>
            <w:shd w:val="clear" w:color="auto" w:fill="auto"/>
            <w:noWrap/>
            <w:vAlign w:val="bottom"/>
            <w:hideMark/>
          </w:tcPr>
          <w:p w14:paraId="44B2FD9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7186A1B" w14:textId="77777777" w:rsidTr="00121809">
        <w:trPr>
          <w:trHeight w:val="300"/>
        </w:trPr>
        <w:tc>
          <w:tcPr>
            <w:tcW w:w="1640" w:type="pct"/>
            <w:shd w:val="clear" w:color="auto" w:fill="auto"/>
            <w:noWrap/>
            <w:vAlign w:val="bottom"/>
            <w:hideMark/>
          </w:tcPr>
          <w:p w14:paraId="7B6E2A38" w14:textId="4FB89986" w:rsidR="00C80566" w:rsidRPr="00121809" w:rsidRDefault="00C80566" w:rsidP="00121809">
            <w:pPr>
              <w:jc w:val="left"/>
              <w:rPr>
                <w:rFonts w:cs="Arial"/>
                <w:color w:val="000000"/>
                <w:sz w:val="20"/>
                <w:szCs w:val="20"/>
              </w:rPr>
            </w:pPr>
            <w:r w:rsidRPr="00121809">
              <w:rPr>
                <w:rFonts w:cs="Arial"/>
                <w:color w:val="000000"/>
                <w:sz w:val="20"/>
                <w:szCs w:val="20"/>
              </w:rPr>
              <w:t>T_1649_CHAMADABUREAU_SCORECARD</w:t>
            </w:r>
          </w:p>
        </w:tc>
        <w:tc>
          <w:tcPr>
            <w:tcW w:w="1403" w:type="pct"/>
            <w:shd w:val="clear" w:color="auto" w:fill="auto"/>
            <w:noWrap/>
            <w:vAlign w:val="bottom"/>
            <w:hideMark/>
          </w:tcPr>
          <w:p w14:paraId="4C56A5B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3207BF4"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0040200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4F9E9A0" w14:textId="77777777" w:rsidTr="00121809">
        <w:trPr>
          <w:trHeight w:val="300"/>
        </w:trPr>
        <w:tc>
          <w:tcPr>
            <w:tcW w:w="1640" w:type="pct"/>
            <w:shd w:val="clear" w:color="auto" w:fill="auto"/>
            <w:noWrap/>
            <w:vAlign w:val="bottom"/>
            <w:hideMark/>
          </w:tcPr>
          <w:p w14:paraId="3EAB59F0" w14:textId="77E692A7" w:rsidR="00C80566" w:rsidRPr="00121809" w:rsidRDefault="00C80566" w:rsidP="00121809">
            <w:pPr>
              <w:jc w:val="left"/>
              <w:rPr>
                <w:rFonts w:cs="Arial"/>
                <w:color w:val="000000"/>
                <w:sz w:val="20"/>
                <w:szCs w:val="20"/>
              </w:rPr>
            </w:pPr>
            <w:r w:rsidRPr="00121809">
              <w:rPr>
                <w:rFonts w:cs="Arial"/>
                <w:color w:val="000000"/>
                <w:sz w:val="20"/>
                <w:szCs w:val="20"/>
              </w:rPr>
              <w:t>T_1685_DECISAOFINAL_DERIVFINAL</w:t>
            </w:r>
          </w:p>
        </w:tc>
        <w:tc>
          <w:tcPr>
            <w:tcW w:w="1403" w:type="pct"/>
            <w:shd w:val="clear" w:color="auto" w:fill="auto"/>
            <w:noWrap/>
            <w:vAlign w:val="bottom"/>
            <w:hideMark/>
          </w:tcPr>
          <w:p w14:paraId="4EA6230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69AB163"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079407B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789BA74" w14:textId="77777777" w:rsidTr="00121809">
        <w:trPr>
          <w:trHeight w:val="300"/>
        </w:trPr>
        <w:tc>
          <w:tcPr>
            <w:tcW w:w="1640" w:type="pct"/>
            <w:shd w:val="clear" w:color="auto" w:fill="auto"/>
            <w:noWrap/>
            <w:vAlign w:val="bottom"/>
            <w:hideMark/>
          </w:tcPr>
          <w:p w14:paraId="128484A8" w14:textId="6394FCDD" w:rsidR="00C80566" w:rsidRPr="00121809" w:rsidRDefault="00C80566" w:rsidP="00121809">
            <w:pPr>
              <w:jc w:val="left"/>
              <w:rPr>
                <w:rFonts w:cs="Arial"/>
                <w:color w:val="000000"/>
                <w:sz w:val="20"/>
                <w:szCs w:val="20"/>
              </w:rPr>
            </w:pPr>
            <w:r w:rsidRPr="00121809">
              <w:rPr>
                <w:rFonts w:cs="Arial"/>
                <w:color w:val="000000"/>
                <w:sz w:val="20"/>
                <w:szCs w:val="20"/>
              </w:rPr>
              <w:t>T_3607_DECISAOFINAL_CREDITTERM</w:t>
            </w:r>
          </w:p>
        </w:tc>
        <w:tc>
          <w:tcPr>
            <w:tcW w:w="1403" w:type="pct"/>
            <w:shd w:val="clear" w:color="auto" w:fill="auto"/>
            <w:noWrap/>
            <w:vAlign w:val="bottom"/>
            <w:hideMark/>
          </w:tcPr>
          <w:p w14:paraId="00E1D93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35768C0"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7B5A700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992BE8F" w14:textId="77777777" w:rsidTr="00121809">
        <w:trPr>
          <w:trHeight w:val="300"/>
        </w:trPr>
        <w:tc>
          <w:tcPr>
            <w:tcW w:w="1640" w:type="pct"/>
            <w:shd w:val="clear" w:color="auto" w:fill="auto"/>
            <w:noWrap/>
            <w:vAlign w:val="bottom"/>
            <w:hideMark/>
          </w:tcPr>
          <w:p w14:paraId="59C2C73C" w14:textId="65B58F36" w:rsidR="00C80566" w:rsidRPr="00121809" w:rsidRDefault="00C80566" w:rsidP="00121809">
            <w:pPr>
              <w:jc w:val="left"/>
              <w:rPr>
                <w:rFonts w:cs="Arial"/>
                <w:color w:val="000000"/>
                <w:sz w:val="20"/>
                <w:szCs w:val="20"/>
              </w:rPr>
            </w:pPr>
            <w:r w:rsidRPr="00121809">
              <w:rPr>
                <w:rFonts w:cs="Arial"/>
                <w:color w:val="000000"/>
                <w:sz w:val="20"/>
                <w:szCs w:val="20"/>
              </w:rPr>
              <w:t>T_3608_DECISAOFINAL_CREDITTERM</w:t>
            </w:r>
          </w:p>
        </w:tc>
        <w:tc>
          <w:tcPr>
            <w:tcW w:w="1403" w:type="pct"/>
            <w:shd w:val="clear" w:color="auto" w:fill="auto"/>
            <w:noWrap/>
            <w:vAlign w:val="bottom"/>
            <w:hideMark/>
          </w:tcPr>
          <w:p w14:paraId="2062337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25E5BC9"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28F4274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B199342" w14:textId="77777777" w:rsidTr="00121809">
        <w:trPr>
          <w:trHeight w:val="300"/>
        </w:trPr>
        <w:tc>
          <w:tcPr>
            <w:tcW w:w="1640" w:type="pct"/>
            <w:shd w:val="clear" w:color="auto" w:fill="auto"/>
            <w:noWrap/>
            <w:vAlign w:val="bottom"/>
            <w:hideMark/>
          </w:tcPr>
          <w:p w14:paraId="4DA53489" w14:textId="0143FE29" w:rsidR="00C80566" w:rsidRPr="00121809" w:rsidRDefault="00C80566" w:rsidP="00121809">
            <w:pPr>
              <w:jc w:val="left"/>
              <w:rPr>
                <w:rFonts w:cs="Arial"/>
                <w:color w:val="000000"/>
                <w:sz w:val="20"/>
                <w:szCs w:val="20"/>
              </w:rPr>
            </w:pPr>
            <w:r w:rsidRPr="00121809">
              <w:rPr>
                <w:rFonts w:cs="Arial"/>
                <w:color w:val="000000"/>
                <w:sz w:val="20"/>
                <w:szCs w:val="20"/>
              </w:rPr>
              <w:t>T_3745_DECISAOFINAL_FINALMERGE</w:t>
            </w:r>
          </w:p>
        </w:tc>
        <w:tc>
          <w:tcPr>
            <w:tcW w:w="1403" w:type="pct"/>
            <w:shd w:val="clear" w:color="auto" w:fill="auto"/>
            <w:noWrap/>
            <w:vAlign w:val="bottom"/>
            <w:hideMark/>
          </w:tcPr>
          <w:p w14:paraId="55DD5BA3" w14:textId="77777777" w:rsidR="00C80566" w:rsidRPr="00121809" w:rsidRDefault="00C80566" w:rsidP="00121809">
            <w:pPr>
              <w:jc w:val="left"/>
              <w:rPr>
                <w:rFonts w:cs="Arial"/>
                <w:color w:val="000000"/>
                <w:sz w:val="20"/>
                <w:szCs w:val="20"/>
              </w:rPr>
            </w:pPr>
            <w:r w:rsidRPr="00121809">
              <w:rPr>
                <w:rFonts w:cs="Arial"/>
                <w:color w:val="000000"/>
                <w:sz w:val="20"/>
                <w:szCs w:val="20"/>
              </w:rPr>
              <w:t>Decisão inicial no Transact</w:t>
            </w:r>
          </w:p>
        </w:tc>
        <w:tc>
          <w:tcPr>
            <w:tcW w:w="1160" w:type="pct"/>
            <w:shd w:val="clear" w:color="auto" w:fill="auto"/>
            <w:noWrap/>
            <w:vAlign w:val="bottom"/>
            <w:hideMark/>
          </w:tcPr>
          <w:p w14:paraId="28115D53" w14:textId="77777777" w:rsidR="00C80566" w:rsidRPr="00121809" w:rsidRDefault="00C80566" w:rsidP="00121809">
            <w:pPr>
              <w:jc w:val="left"/>
              <w:rPr>
                <w:rFonts w:cs="Arial"/>
                <w:color w:val="000000"/>
                <w:sz w:val="20"/>
                <w:szCs w:val="20"/>
              </w:rPr>
            </w:pPr>
            <w:r w:rsidRPr="00121809">
              <w:rPr>
                <w:rFonts w:cs="Arial"/>
                <w:color w:val="000000"/>
                <w:sz w:val="20"/>
                <w:szCs w:val="20"/>
              </w:rPr>
              <w:t>DP15</w:t>
            </w:r>
          </w:p>
        </w:tc>
        <w:tc>
          <w:tcPr>
            <w:tcW w:w="797" w:type="pct"/>
            <w:shd w:val="clear" w:color="auto" w:fill="auto"/>
            <w:noWrap/>
            <w:vAlign w:val="bottom"/>
            <w:hideMark/>
          </w:tcPr>
          <w:p w14:paraId="3D35FC37"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2DDF3F8" w14:textId="77777777" w:rsidTr="00121809">
        <w:trPr>
          <w:trHeight w:val="300"/>
        </w:trPr>
        <w:tc>
          <w:tcPr>
            <w:tcW w:w="1640" w:type="pct"/>
            <w:shd w:val="clear" w:color="auto" w:fill="auto"/>
            <w:noWrap/>
            <w:vAlign w:val="bottom"/>
            <w:hideMark/>
          </w:tcPr>
          <w:p w14:paraId="7F333D8A" w14:textId="287A21D2" w:rsidR="00C80566" w:rsidRPr="00121809" w:rsidRDefault="00C80566" w:rsidP="00121809">
            <w:pPr>
              <w:jc w:val="left"/>
              <w:rPr>
                <w:rFonts w:cs="Arial"/>
                <w:color w:val="000000"/>
                <w:sz w:val="20"/>
                <w:szCs w:val="20"/>
              </w:rPr>
            </w:pPr>
            <w:r w:rsidRPr="00121809">
              <w:rPr>
                <w:rFonts w:cs="Arial"/>
                <w:color w:val="000000"/>
                <w:sz w:val="20"/>
                <w:szCs w:val="20"/>
              </w:rPr>
              <w:t>T_4370_CHAMADABUREAU_GRAUDERIS</w:t>
            </w:r>
          </w:p>
        </w:tc>
        <w:tc>
          <w:tcPr>
            <w:tcW w:w="1403" w:type="pct"/>
            <w:shd w:val="clear" w:color="auto" w:fill="auto"/>
            <w:noWrap/>
            <w:vAlign w:val="bottom"/>
            <w:hideMark/>
          </w:tcPr>
          <w:p w14:paraId="6BCCCCE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ADE41E4" w14:textId="77777777" w:rsidR="00C80566" w:rsidRPr="00121809" w:rsidRDefault="00C80566" w:rsidP="00121809">
            <w:pPr>
              <w:jc w:val="left"/>
              <w:rPr>
                <w:rFonts w:cs="Arial"/>
                <w:color w:val="000000"/>
                <w:sz w:val="20"/>
                <w:szCs w:val="20"/>
              </w:rPr>
            </w:pPr>
            <w:r w:rsidRPr="00121809">
              <w:rPr>
                <w:rFonts w:cs="Arial"/>
                <w:color w:val="000000"/>
                <w:sz w:val="20"/>
                <w:szCs w:val="20"/>
              </w:rPr>
              <w:t>79</w:t>
            </w:r>
          </w:p>
        </w:tc>
        <w:tc>
          <w:tcPr>
            <w:tcW w:w="797" w:type="pct"/>
            <w:shd w:val="clear" w:color="auto" w:fill="auto"/>
            <w:noWrap/>
            <w:vAlign w:val="bottom"/>
            <w:hideMark/>
          </w:tcPr>
          <w:p w14:paraId="2B929EA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71B9BA4" w14:textId="77777777" w:rsidTr="00121809">
        <w:trPr>
          <w:trHeight w:val="300"/>
        </w:trPr>
        <w:tc>
          <w:tcPr>
            <w:tcW w:w="1640" w:type="pct"/>
            <w:shd w:val="clear" w:color="auto" w:fill="auto"/>
            <w:noWrap/>
            <w:vAlign w:val="bottom"/>
            <w:hideMark/>
          </w:tcPr>
          <w:p w14:paraId="07E52F83" w14:textId="70702E3C" w:rsidR="00C80566" w:rsidRPr="00121809" w:rsidRDefault="00C80566" w:rsidP="00121809">
            <w:pPr>
              <w:jc w:val="left"/>
              <w:rPr>
                <w:rFonts w:cs="Arial"/>
                <w:color w:val="000000"/>
                <w:sz w:val="20"/>
                <w:szCs w:val="20"/>
              </w:rPr>
            </w:pPr>
            <w:r w:rsidRPr="00121809">
              <w:rPr>
                <w:rFonts w:cs="Arial"/>
                <w:color w:val="000000"/>
                <w:sz w:val="20"/>
                <w:szCs w:val="20"/>
              </w:rPr>
              <w:t>T_4372_CHAMADABUREAU_GRAUDERIS</w:t>
            </w:r>
          </w:p>
        </w:tc>
        <w:tc>
          <w:tcPr>
            <w:tcW w:w="1403" w:type="pct"/>
            <w:shd w:val="clear" w:color="auto" w:fill="auto"/>
            <w:noWrap/>
            <w:vAlign w:val="bottom"/>
            <w:hideMark/>
          </w:tcPr>
          <w:p w14:paraId="7E5C73D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BD4718B"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6014C02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6ED3D88" w14:textId="77777777" w:rsidTr="00121809">
        <w:trPr>
          <w:trHeight w:val="300"/>
        </w:trPr>
        <w:tc>
          <w:tcPr>
            <w:tcW w:w="1640" w:type="pct"/>
            <w:shd w:val="clear" w:color="auto" w:fill="auto"/>
            <w:noWrap/>
            <w:vAlign w:val="bottom"/>
            <w:hideMark/>
          </w:tcPr>
          <w:p w14:paraId="192E9A67" w14:textId="1AAA9AF0" w:rsidR="00C80566" w:rsidRPr="00121809" w:rsidRDefault="00C80566" w:rsidP="00121809">
            <w:pPr>
              <w:jc w:val="left"/>
              <w:rPr>
                <w:rFonts w:cs="Arial"/>
                <w:color w:val="000000"/>
                <w:sz w:val="20"/>
                <w:szCs w:val="20"/>
              </w:rPr>
            </w:pPr>
            <w:r w:rsidRPr="00121809">
              <w:rPr>
                <w:rFonts w:cs="Arial"/>
                <w:color w:val="000000"/>
                <w:sz w:val="20"/>
                <w:szCs w:val="20"/>
              </w:rPr>
              <w:t>T_4373_CHAMADABUREAU_GRAUDERIS</w:t>
            </w:r>
          </w:p>
        </w:tc>
        <w:tc>
          <w:tcPr>
            <w:tcW w:w="1403" w:type="pct"/>
            <w:shd w:val="clear" w:color="auto" w:fill="auto"/>
            <w:noWrap/>
            <w:vAlign w:val="bottom"/>
            <w:hideMark/>
          </w:tcPr>
          <w:p w14:paraId="2BE6214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696B186"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4E2545A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DE1FCD3" w14:textId="77777777" w:rsidTr="00121809">
        <w:trPr>
          <w:trHeight w:val="300"/>
        </w:trPr>
        <w:tc>
          <w:tcPr>
            <w:tcW w:w="1640" w:type="pct"/>
            <w:shd w:val="clear" w:color="auto" w:fill="auto"/>
            <w:noWrap/>
            <w:vAlign w:val="bottom"/>
            <w:hideMark/>
          </w:tcPr>
          <w:p w14:paraId="565E508A" w14:textId="1E06B10C" w:rsidR="00C80566" w:rsidRPr="00121809" w:rsidRDefault="00C80566" w:rsidP="00121809">
            <w:pPr>
              <w:jc w:val="left"/>
              <w:rPr>
                <w:rFonts w:cs="Arial"/>
                <w:color w:val="000000"/>
                <w:sz w:val="20"/>
                <w:szCs w:val="20"/>
              </w:rPr>
            </w:pPr>
            <w:r w:rsidRPr="00121809">
              <w:rPr>
                <w:rFonts w:cs="Arial"/>
                <w:color w:val="000000"/>
                <w:sz w:val="20"/>
                <w:szCs w:val="20"/>
              </w:rPr>
              <w:t>T_2875_DECISAOANT</w:t>
            </w:r>
          </w:p>
        </w:tc>
        <w:tc>
          <w:tcPr>
            <w:tcW w:w="1403" w:type="pct"/>
            <w:shd w:val="clear" w:color="auto" w:fill="auto"/>
            <w:noWrap/>
            <w:vAlign w:val="bottom"/>
            <w:hideMark/>
          </w:tcPr>
          <w:p w14:paraId="7B44989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19DFC19" w14:textId="77777777" w:rsidR="00C80566" w:rsidRPr="00121809" w:rsidRDefault="00C80566" w:rsidP="00121809">
            <w:pPr>
              <w:jc w:val="left"/>
              <w:rPr>
                <w:rFonts w:cs="Arial"/>
                <w:color w:val="000000"/>
                <w:sz w:val="20"/>
                <w:szCs w:val="20"/>
              </w:rPr>
            </w:pPr>
            <w:r w:rsidRPr="00121809">
              <w:rPr>
                <w:rFonts w:cs="Arial"/>
                <w:color w:val="000000"/>
                <w:sz w:val="20"/>
                <w:szCs w:val="20"/>
              </w:rPr>
              <w:t>R</w:t>
            </w:r>
          </w:p>
        </w:tc>
        <w:tc>
          <w:tcPr>
            <w:tcW w:w="797" w:type="pct"/>
            <w:shd w:val="clear" w:color="auto" w:fill="auto"/>
            <w:noWrap/>
            <w:vAlign w:val="bottom"/>
            <w:hideMark/>
          </w:tcPr>
          <w:p w14:paraId="74DD03A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74BCD74" w14:textId="77777777" w:rsidTr="00121809">
        <w:trPr>
          <w:trHeight w:val="300"/>
        </w:trPr>
        <w:tc>
          <w:tcPr>
            <w:tcW w:w="1640" w:type="pct"/>
            <w:shd w:val="clear" w:color="auto" w:fill="auto"/>
            <w:noWrap/>
            <w:vAlign w:val="bottom"/>
            <w:hideMark/>
          </w:tcPr>
          <w:p w14:paraId="41AD1EDE" w14:textId="01C2D442" w:rsidR="00C80566" w:rsidRPr="00121809" w:rsidRDefault="00C80566" w:rsidP="00121809">
            <w:pPr>
              <w:jc w:val="left"/>
              <w:rPr>
                <w:rFonts w:cs="Arial"/>
                <w:color w:val="000000"/>
                <w:sz w:val="20"/>
                <w:szCs w:val="20"/>
              </w:rPr>
            </w:pPr>
            <w:r w:rsidRPr="00121809">
              <w:rPr>
                <w:rFonts w:cs="Arial"/>
                <w:color w:val="000000"/>
                <w:sz w:val="20"/>
                <w:szCs w:val="20"/>
              </w:rPr>
              <w:t>T_2877_DATAPROPANT</w:t>
            </w:r>
          </w:p>
        </w:tc>
        <w:tc>
          <w:tcPr>
            <w:tcW w:w="1403" w:type="pct"/>
            <w:shd w:val="clear" w:color="auto" w:fill="auto"/>
            <w:noWrap/>
            <w:vAlign w:val="bottom"/>
            <w:hideMark/>
          </w:tcPr>
          <w:p w14:paraId="2985F9E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3D1B352" w14:textId="77777777" w:rsidR="00C80566" w:rsidRPr="00121809" w:rsidRDefault="00C80566" w:rsidP="00121809">
            <w:pPr>
              <w:jc w:val="left"/>
              <w:rPr>
                <w:rFonts w:cs="Arial"/>
                <w:color w:val="000000"/>
                <w:sz w:val="20"/>
                <w:szCs w:val="20"/>
              </w:rPr>
            </w:pPr>
            <w:r w:rsidRPr="00121809">
              <w:rPr>
                <w:rFonts w:cs="Arial"/>
                <w:color w:val="000000"/>
                <w:sz w:val="20"/>
                <w:szCs w:val="20"/>
              </w:rPr>
              <w:t>5092017</w:t>
            </w:r>
          </w:p>
        </w:tc>
        <w:tc>
          <w:tcPr>
            <w:tcW w:w="797" w:type="pct"/>
            <w:shd w:val="clear" w:color="auto" w:fill="auto"/>
            <w:noWrap/>
            <w:vAlign w:val="bottom"/>
            <w:hideMark/>
          </w:tcPr>
          <w:p w14:paraId="6ED9096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D0854E9" w14:textId="77777777" w:rsidTr="00121809">
        <w:trPr>
          <w:trHeight w:val="300"/>
        </w:trPr>
        <w:tc>
          <w:tcPr>
            <w:tcW w:w="1640" w:type="pct"/>
            <w:shd w:val="clear" w:color="auto" w:fill="auto"/>
            <w:noWrap/>
            <w:vAlign w:val="bottom"/>
            <w:hideMark/>
          </w:tcPr>
          <w:p w14:paraId="5215A4CB" w14:textId="2A55929D" w:rsidR="00C80566" w:rsidRPr="00121809" w:rsidRDefault="00C80566" w:rsidP="00121809">
            <w:pPr>
              <w:jc w:val="left"/>
              <w:rPr>
                <w:rFonts w:cs="Arial"/>
                <w:color w:val="000000"/>
                <w:sz w:val="20"/>
                <w:szCs w:val="20"/>
              </w:rPr>
            </w:pPr>
            <w:r w:rsidRPr="00121809">
              <w:rPr>
                <w:rFonts w:cs="Arial"/>
                <w:color w:val="000000"/>
                <w:sz w:val="20"/>
                <w:szCs w:val="20"/>
              </w:rPr>
              <w:t>T_156_ULTIMADECISAOSISTEMA</w:t>
            </w:r>
          </w:p>
        </w:tc>
        <w:tc>
          <w:tcPr>
            <w:tcW w:w="1403" w:type="pct"/>
            <w:shd w:val="clear" w:color="auto" w:fill="auto"/>
            <w:noWrap/>
            <w:vAlign w:val="bottom"/>
            <w:hideMark/>
          </w:tcPr>
          <w:p w14:paraId="235FEECB" w14:textId="77777777" w:rsidR="00C80566" w:rsidRPr="00121809" w:rsidRDefault="00C80566" w:rsidP="00121809">
            <w:pPr>
              <w:jc w:val="left"/>
              <w:rPr>
                <w:rFonts w:cs="Arial"/>
                <w:color w:val="000000"/>
                <w:sz w:val="20"/>
                <w:szCs w:val="20"/>
              </w:rPr>
            </w:pPr>
            <w:r w:rsidRPr="00121809">
              <w:rPr>
                <w:rFonts w:cs="Arial"/>
                <w:color w:val="000000"/>
                <w:sz w:val="20"/>
                <w:szCs w:val="20"/>
              </w:rPr>
              <w:t>Decisão final no Transact</w:t>
            </w:r>
          </w:p>
        </w:tc>
        <w:tc>
          <w:tcPr>
            <w:tcW w:w="1160" w:type="pct"/>
            <w:shd w:val="clear" w:color="auto" w:fill="auto"/>
            <w:noWrap/>
            <w:vAlign w:val="bottom"/>
            <w:hideMark/>
          </w:tcPr>
          <w:p w14:paraId="32589C91"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0C7B30B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FA03ED8" w14:textId="77777777" w:rsidTr="00121809">
        <w:trPr>
          <w:trHeight w:val="300"/>
        </w:trPr>
        <w:tc>
          <w:tcPr>
            <w:tcW w:w="1640" w:type="pct"/>
            <w:shd w:val="clear" w:color="auto" w:fill="auto"/>
            <w:noWrap/>
            <w:vAlign w:val="bottom"/>
            <w:hideMark/>
          </w:tcPr>
          <w:p w14:paraId="73AE6195" w14:textId="2FE65214"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T_4538_PCS_DAYS_ARREARS_R2</w:t>
            </w:r>
          </w:p>
        </w:tc>
        <w:tc>
          <w:tcPr>
            <w:tcW w:w="1403" w:type="pct"/>
            <w:shd w:val="clear" w:color="auto" w:fill="auto"/>
            <w:noWrap/>
            <w:vAlign w:val="bottom"/>
            <w:hideMark/>
          </w:tcPr>
          <w:p w14:paraId="03E2838C" w14:textId="77777777" w:rsidR="00C80566" w:rsidRPr="00121809" w:rsidRDefault="00C80566" w:rsidP="00121809">
            <w:pPr>
              <w:jc w:val="left"/>
              <w:rPr>
                <w:rFonts w:cs="Arial"/>
                <w:color w:val="000000"/>
                <w:sz w:val="20"/>
                <w:szCs w:val="20"/>
              </w:rPr>
            </w:pPr>
            <w:r w:rsidRPr="00121809">
              <w:rPr>
                <w:rFonts w:cs="Arial"/>
                <w:color w:val="000000"/>
                <w:sz w:val="20"/>
                <w:szCs w:val="20"/>
              </w:rPr>
              <w:t>Dias de atraso na Fixa R2</w:t>
            </w:r>
          </w:p>
        </w:tc>
        <w:tc>
          <w:tcPr>
            <w:tcW w:w="1160" w:type="pct"/>
            <w:shd w:val="clear" w:color="auto" w:fill="auto"/>
            <w:noWrap/>
            <w:vAlign w:val="bottom"/>
            <w:hideMark/>
          </w:tcPr>
          <w:p w14:paraId="23DD536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CD62D9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C597886" w14:textId="77777777" w:rsidTr="00121809">
        <w:trPr>
          <w:trHeight w:val="300"/>
        </w:trPr>
        <w:tc>
          <w:tcPr>
            <w:tcW w:w="1640" w:type="pct"/>
            <w:shd w:val="clear" w:color="auto" w:fill="auto"/>
            <w:noWrap/>
            <w:vAlign w:val="bottom"/>
            <w:hideMark/>
          </w:tcPr>
          <w:p w14:paraId="0197AC7B" w14:textId="31E786DC"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T_4540_PCS_AMOUNT_ARREARS_R2</w:t>
            </w:r>
          </w:p>
        </w:tc>
        <w:tc>
          <w:tcPr>
            <w:tcW w:w="1403" w:type="pct"/>
            <w:shd w:val="clear" w:color="auto" w:fill="auto"/>
            <w:noWrap/>
            <w:vAlign w:val="bottom"/>
            <w:hideMark/>
          </w:tcPr>
          <w:p w14:paraId="32C08D27" w14:textId="77777777" w:rsidR="00C80566" w:rsidRPr="00121809" w:rsidRDefault="00C80566" w:rsidP="00121809">
            <w:pPr>
              <w:jc w:val="left"/>
              <w:rPr>
                <w:rFonts w:cs="Arial"/>
                <w:color w:val="000000"/>
                <w:sz w:val="20"/>
                <w:szCs w:val="20"/>
              </w:rPr>
            </w:pPr>
            <w:r w:rsidRPr="00121809">
              <w:rPr>
                <w:rFonts w:cs="Arial"/>
                <w:color w:val="000000"/>
                <w:sz w:val="20"/>
                <w:szCs w:val="20"/>
              </w:rPr>
              <w:t>Valor em reais atrasado na Fixa R2</w:t>
            </w:r>
          </w:p>
        </w:tc>
        <w:tc>
          <w:tcPr>
            <w:tcW w:w="1160" w:type="pct"/>
            <w:shd w:val="clear" w:color="auto" w:fill="auto"/>
            <w:noWrap/>
            <w:vAlign w:val="bottom"/>
            <w:hideMark/>
          </w:tcPr>
          <w:p w14:paraId="1FF3D9E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8FC2662"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60A1D62" w14:textId="77777777" w:rsidTr="00121809">
        <w:trPr>
          <w:trHeight w:val="300"/>
        </w:trPr>
        <w:tc>
          <w:tcPr>
            <w:tcW w:w="1640" w:type="pct"/>
            <w:shd w:val="clear" w:color="auto" w:fill="auto"/>
            <w:noWrap/>
            <w:vAlign w:val="bottom"/>
            <w:hideMark/>
          </w:tcPr>
          <w:p w14:paraId="7F7172A9" w14:textId="1A2D653D" w:rsidR="00C80566" w:rsidRPr="00121809" w:rsidRDefault="00C80566" w:rsidP="00121809">
            <w:pPr>
              <w:jc w:val="left"/>
              <w:rPr>
                <w:rFonts w:cs="Arial"/>
                <w:color w:val="000000"/>
                <w:sz w:val="20"/>
                <w:szCs w:val="20"/>
              </w:rPr>
            </w:pPr>
            <w:r w:rsidRPr="00121809">
              <w:rPr>
                <w:rFonts w:cs="Arial"/>
                <w:color w:val="000000"/>
                <w:sz w:val="20"/>
                <w:szCs w:val="20"/>
              </w:rPr>
              <w:t>T_4543_BEHF_VALOR_MES_ATUAL</w:t>
            </w:r>
          </w:p>
        </w:tc>
        <w:tc>
          <w:tcPr>
            <w:tcW w:w="1403" w:type="pct"/>
            <w:shd w:val="clear" w:color="auto" w:fill="auto"/>
            <w:noWrap/>
            <w:vAlign w:val="bottom"/>
            <w:hideMark/>
          </w:tcPr>
          <w:p w14:paraId="3E48B04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59EBF5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61F9E5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A4B0901" w14:textId="77777777" w:rsidTr="00121809">
        <w:trPr>
          <w:trHeight w:val="300"/>
        </w:trPr>
        <w:tc>
          <w:tcPr>
            <w:tcW w:w="1640" w:type="pct"/>
            <w:shd w:val="clear" w:color="auto" w:fill="auto"/>
            <w:noWrap/>
            <w:vAlign w:val="bottom"/>
            <w:hideMark/>
          </w:tcPr>
          <w:p w14:paraId="7D163820" w14:textId="5A919B4B" w:rsidR="00C80566" w:rsidRPr="00121809" w:rsidRDefault="00C80566" w:rsidP="00121809">
            <w:pPr>
              <w:jc w:val="left"/>
              <w:rPr>
                <w:rFonts w:cs="Arial"/>
                <w:color w:val="000000"/>
                <w:sz w:val="20"/>
                <w:szCs w:val="20"/>
              </w:rPr>
            </w:pPr>
            <w:r w:rsidRPr="00121809">
              <w:rPr>
                <w:rFonts w:cs="Arial"/>
                <w:color w:val="000000"/>
                <w:sz w:val="20"/>
                <w:szCs w:val="20"/>
              </w:rPr>
              <w:t>T_4544_BEHF_DATA_INCL_MES_ATUA</w:t>
            </w:r>
          </w:p>
        </w:tc>
        <w:tc>
          <w:tcPr>
            <w:tcW w:w="1403" w:type="pct"/>
            <w:shd w:val="clear" w:color="auto" w:fill="auto"/>
            <w:noWrap/>
            <w:vAlign w:val="bottom"/>
            <w:hideMark/>
          </w:tcPr>
          <w:p w14:paraId="587429D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B75436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CA8297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52E9935" w14:textId="77777777" w:rsidTr="00121809">
        <w:trPr>
          <w:trHeight w:val="300"/>
        </w:trPr>
        <w:tc>
          <w:tcPr>
            <w:tcW w:w="1640" w:type="pct"/>
            <w:shd w:val="clear" w:color="auto" w:fill="auto"/>
            <w:noWrap/>
            <w:vAlign w:val="bottom"/>
            <w:hideMark/>
          </w:tcPr>
          <w:p w14:paraId="6BA5383D" w14:textId="1EFF66B0" w:rsidR="00C80566" w:rsidRPr="00121809" w:rsidRDefault="00C80566" w:rsidP="00121809">
            <w:pPr>
              <w:jc w:val="left"/>
              <w:rPr>
                <w:rFonts w:cs="Arial"/>
                <w:color w:val="000000"/>
                <w:sz w:val="20"/>
                <w:szCs w:val="20"/>
              </w:rPr>
            </w:pPr>
            <w:r w:rsidRPr="00121809">
              <w:rPr>
                <w:rFonts w:cs="Arial"/>
                <w:color w:val="000000"/>
                <w:sz w:val="20"/>
                <w:szCs w:val="20"/>
              </w:rPr>
              <w:t>T_4545_BEHF_PONT_CORRIDA_MES_A</w:t>
            </w:r>
          </w:p>
        </w:tc>
        <w:tc>
          <w:tcPr>
            <w:tcW w:w="1403" w:type="pct"/>
            <w:shd w:val="clear" w:color="auto" w:fill="auto"/>
            <w:noWrap/>
            <w:vAlign w:val="bottom"/>
            <w:hideMark/>
          </w:tcPr>
          <w:p w14:paraId="3C6B63F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EE5B7B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DC4E26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2AA7DBE" w14:textId="77777777" w:rsidTr="00121809">
        <w:trPr>
          <w:trHeight w:val="300"/>
        </w:trPr>
        <w:tc>
          <w:tcPr>
            <w:tcW w:w="1640" w:type="pct"/>
            <w:shd w:val="clear" w:color="auto" w:fill="auto"/>
            <w:noWrap/>
            <w:vAlign w:val="bottom"/>
            <w:hideMark/>
          </w:tcPr>
          <w:p w14:paraId="37B84F89" w14:textId="47132AA1" w:rsidR="00C80566" w:rsidRPr="00121809" w:rsidRDefault="00C80566" w:rsidP="00121809">
            <w:pPr>
              <w:jc w:val="left"/>
              <w:rPr>
                <w:rFonts w:cs="Arial"/>
                <w:color w:val="000000"/>
                <w:sz w:val="20"/>
                <w:szCs w:val="20"/>
              </w:rPr>
            </w:pPr>
            <w:r w:rsidRPr="00121809">
              <w:rPr>
                <w:rFonts w:cs="Arial"/>
                <w:color w:val="000000"/>
                <w:sz w:val="20"/>
                <w:szCs w:val="20"/>
              </w:rPr>
              <w:t>T_4546_BEHF_CLASSE_MES_ATUAL</w:t>
            </w:r>
          </w:p>
        </w:tc>
        <w:tc>
          <w:tcPr>
            <w:tcW w:w="1403" w:type="pct"/>
            <w:shd w:val="clear" w:color="auto" w:fill="auto"/>
            <w:noWrap/>
            <w:vAlign w:val="bottom"/>
            <w:hideMark/>
          </w:tcPr>
          <w:p w14:paraId="34D006F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BA84DE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2C09F4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FBDAA10" w14:textId="77777777" w:rsidTr="00121809">
        <w:trPr>
          <w:trHeight w:val="300"/>
        </w:trPr>
        <w:tc>
          <w:tcPr>
            <w:tcW w:w="1640" w:type="pct"/>
            <w:shd w:val="clear" w:color="auto" w:fill="auto"/>
            <w:noWrap/>
            <w:vAlign w:val="bottom"/>
            <w:hideMark/>
          </w:tcPr>
          <w:p w14:paraId="41A6C90D" w14:textId="45574146" w:rsidR="00C80566" w:rsidRPr="00121809" w:rsidRDefault="00C80566" w:rsidP="00121809">
            <w:pPr>
              <w:jc w:val="left"/>
              <w:rPr>
                <w:rFonts w:cs="Arial"/>
                <w:color w:val="000000"/>
                <w:sz w:val="20"/>
                <w:szCs w:val="20"/>
              </w:rPr>
            </w:pPr>
            <w:r w:rsidRPr="00121809">
              <w:rPr>
                <w:rFonts w:cs="Arial"/>
                <w:color w:val="000000"/>
                <w:sz w:val="20"/>
                <w:szCs w:val="20"/>
              </w:rPr>
              <w:lastRenderedPageBreak/>
              <w:t>T_4555_BEHM_VALOR_MES_ATUAL</w:t>
            </w:r>
          </w:p>
        </w:tc>
        <w:tc>
          <w:tcPr>
            <w:tcW w:w="1403" w:type="pct"/>
            <w:shd w:val="clear" w:color="auto" w:fill="auto"/>
            <w:noWrap/>
            <w:vAlign w:val="bottom"/>
            <w:hideMark/>
          </w:tcPr>
          <w:p w14:paraId="367BC83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5BC032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8D1B29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7077BAB" w14:textId="77777777" w:rsidTr="00121809">
        <w:trPr>
          <w:trHeight w:val="300"/>
        </w:trPr>
        <w:tc>
          <w:tcPr>
            <w:tcW w:w="1640" w:type="pct"/>
            <w:shd w:val="clear" w:color="auto" w:fill="auto"/>
            <w:noWrap/>
            <w:vAlign w:val="bottom"/>
            <w:hideMark/>
          </w:tcPr>
          <w:p w14:paraId="2A322C23" w14:textId="3F6FEBA7" w:rsidR="00C80566" w:rsidRPr="00121809" w:rsidRDefault="00C80566" w:rsidP="00121809">
            <w:pPr>
              <w:jc w:val="left"/>
              <w:rPr>
                <w:rFonts w:cs="Arial"/>
                <w:color w:val="000000"/>
                <w:sz w:val="20"/>
                <w:szCs w:val="20"/>
              </w:rPr>
            </w:pPr>
            <w:r w:rsidRPr="00121809">
              <w:rPr>
                <w:rFonts w:cs="Arial"/>
                <w:color w:val="000000"/>
                <w:sz w:val="20"/>
                <w:szCs w:val="20"/>
              </w:rPr>
              <w:t>T_4556_BEHM_DATA_INCL_MES_ATUA</w:t>
            </w:r>
          </w:p>
        </w:tc>
        <w:tc>
          <w:tcPr>
            <w:tcW w:w="1403" w:type="pct"/>
            <w:shd w:val="clear" w:color="auto" w:fill="auto"/>
            <w:noWrap/>
            <w:vAlign w:val="bottom"/>
            <w:hideMark/>
          </w:tcPr>
          <w:p w14:paraId="61D40C2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EE36BB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5A9329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47CF860" w14:textId="77777777" w:rsidTr="00121809">
        <w:trPr>
          <w:trHeight w:val="300"/>
        </w:trPr>
        <w:tc>
          <w:tcPr>
            <w:tcW w:w="1640" w:type="pct"/>
            <w:shd w:val="clear" w:color="auto" w:fill="auto"/>
            <w:noWrap/>
            <w:vAlign w:val="bottom"/>
            <w:hideMark/>
          </w:tcPr>
          <w:p w14:paraId="151FFF4E" w14:textId="43B03B9C" w:rsidR="00C80566" w:rsidRPr="00121809" w:rsidRDefault="00C80566" w:rsidP="00121809">
            <w:pPr>
              <w:jc w:val="left"/>
              <w:rPr>
                <w:rFonts w:cs="Arial"/>
                <w:color w:val="000000"/>
                <w:sz w:val="20"/>
                <w:szCs w:val="20"/>
              </w:rPr>
            </w:pPr>
            <w:r w:rsidRPr="00121809">
              <w:rPr>
                <w:rFonts w:cs="Arial"/>
                <w:color w:val="000000"/>
                <w:sz w:val="20"/>
                <w:szCs w:val="20"/>
              </w:rPr>
              <w:t>T_4557_BEHM_PONT_CORRIDA_MES_A</w:t>
            </w:r>
          </w:p>
        </w:tc>
        <w:tc>
          <w:tcPr>
            <w:tcW w:w="1403" w:type="pct"/>
            <w:shd w:val="clear" w:color="auto" w:fill="auto"/>
            <w:noWrap/>
            <w:vAlign w:val="bottom"/>
            <w:hideMark/>
          </w:tcPr>
          <w:p w14:paraId="0791FEF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6EE58D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0D207A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116F3A8" w14:textId="77777777" w:rsidTr="00121809">
        <w:trPr>
          <w:trHeight w:val="300"/>
        </w:trPr>
        <w:tc>
          <w:tcPr>
            <w:tcW w:w="1640" w:type="pct"/>
            <w:shd w:val="clear" w:color="auto" w:fill="auto"/>
            <w:noWrap/>
            <w:vAlign w:val="bottom"/>
            <w:hideMark/>
          </w:tcPr>
          <w:p w14:paraId="195138C5" w14:textId="5AEBB69F" w:rsidR="00C80566" w:rsidRPr="00121809" w:rsidRDefault="00C80566" w:rsidP="00121809">
            <w:pPr>
              <w:jc w:val="left"/>
              <w:rPr>
                <w:rFonts w:cs="Arial"/>
                <w:color w:val="000000"/>
                <w:sz w:val="20"/>
                <w:szCs w:val="20"/>
              </w:rPr>
            </w:pPr>
            <w:r w:rsidRPr="00121809">
              <w:rPr>
                <w:rFonts w:cs="Arial"/>
                <w:color w:val="000000"/>
                <w:sz w:val="20"/>
                <w:szCs w:val="20"/>
              </w:rPr>
              <w:t>T_4558_BEHM_CLASSE_MES_ATUAL</w:t>
            </w:r>
          </w:p>
        </w:tc>
        <w:tc>
          <w:tcPr>
            <w:tcW w:w="1403" w:type="pct"/>
            <w:shd w:val="clear" w:color="auto" w:fill="auto"/>
            <w:noWrap/>
            <w:vAlign w:val="bottom"/>
            <w:hideMark/>
          </w:tcPr>
          <w:p w14:paraId="5BFB9DE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EE51E7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6CF7DB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026D697" w14:textId="77777777" w:rsidTr="00121809">
        <w:trPr>
          <w:trHeight w:val="300"/>
        </w:trPr>
        <w:tc>
          <w:tcPr>
            <w:tcW w:w="1640" w:type="pct"/>
            <w:shd w:val="clear" w:color="auto" w:fill="auto"/>
            <w:noWrap/>
            <w:vAlign w:val="bottom"/>
            <w:hideMark/>
          </w:tcPr>
          <w:p w14:paraId="588E3884" w14:textId="1FC9E1A2" w:rsidR="00C80566" w:rsidRPr="00121809" w:rsidRDefault="00C80566" w:rsidP="00121809">
            <w:pPr>
              <w:jc w:val="left"/>
              <w:rPr>
                <w:rFonts w:cs="Arial"/>
                <w:color w:val="000000"/>
                <w:sz w:val="20"/>
                <w:szCs w:val="20"/>
              </w:rPr>
            </w:pPr>
            <w:r w:rsidRPr="00121809">
              <w:rPr>
                <w:rFonts w:cs="Arial"/>
                <w:color w:val="000000"/>
                <w:sz w:val="20"/>
                <w:szCs w:val="20"/>
              </w:rPr>
              <w:t>T_4203_TEMPO_BASE_CLIENTE</w:t>
            </w:r>
          </w:p>
        </w:tc>
        <w:tc>
          <w:tcPr>
            <w:tcW w:w="1403" w:type="pct"/>
            <w:shd w:val="clear" w:color="auto" w:fill="auto"/>
            <w:noWrap/>
            <w:vAlign w:val="bottom"/>
            <w:hideMark/>
          </w:tcPr>
          <w:p w14:paraId="631AFA8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D0A712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4A2AF2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4F91F12" w14:textId="77777777" w:rsidTr="00121809">
        <w:trPr>
          <w:trHeight w:val="300"/>
        </w:trPr>
        <w:tc>
          <w:tcPr>
            <w:tcW w:w="1640" w:type="pct"/>
            <w:shd w:val="clear" w:color="auto" w:fill="auto"/>
            <w:noWrap/>
            <w:vAlign w:val="bottom"/>
            <w:hideMark/>
          </w:tcPr>
          <w:p w14:paraId="4D03541E" w14:textId="1EE1BE99" w:rsidR="00C80566" w:rsidRPr="00121809" w:rsidRDefault="00C80566" w:rsidP="00121809">
            <w:pPr>
              <w:jc w:val="left"/>
              <w:rPr>
                <w:rFonts w:cs="Arial"/>
                <w:color w:val="000000"/>
                <w:sz w:val="20"/>
                <w:szCs w:val="20"/>
              </w:rPr>
            </w:pPr>
            <w:r w:rsidRPr="00121809">
              <w:rPr>
                <w:rFonts w:cs="Arial"/>
                <w:color w:val="000000"/>
                <w:sz w:val="20"/>
                <w:szCs w:val="20"/>
              </w:rPr>
              <w:t>T_2843_EXTRA_RESERVADATA2</w:t>
            </w:r>
          </w:p>
        </w:tc>
        <w:tc>
          <w:tcPr>
            <w:tcW w:w="1403" w:type="pct"/>
            <w:shd w:val="clear" w:color="auto" w:fill="auto"/>
            <w:noWrap/>
            <w:vAlign w:val="bottom"/>
            <w:hideMark/>
          </w:tcPr>
          <w:p w14:paraId="13BEE70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DB0DE9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559114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DBF0998" w14:textId="77777777" w:rsidTr="00121809">
        <w:trPr>
          <w:trHeight w:val="300"/>
        </w:trPr>
        <w:tc>
          <w:tcPr>
            <w:tcW w:w="1640" w:type="pct"/>
            <w:shd w:val="clear" w:color="auto" w:fill="auto"/>
            <w:noWrap/>
            <w:vAlign w:val="bottom"/>
            <w:hideMark/>
          </w:tcPr>
          <w:p w14:paraId="4429D18D" w14:textId="5559B6A4" w:rsidR="00C80566" w:rsidRPr="00121809" w:rsidRDefault="00C80566" w:rsidP="00121809">
            <w:pPr>
              <w:jc w:val="left"/>
              <w:rPr>
                <w:rFonts w:cs="Arial"/>
                <w:color w:val="000000"/>
                <w:sz w:val="20"/>
                <w:szCs w:val="20"/>
              </w:rPr>
            </w:pPr>
            <w:r w:rsidRPr="00121809">
              <w:rPr>
                <w:rFonts w:cs="Arial"/>
                <w:color w:val="000000"/>
                <w:sz w:val="20"/>
                <w:szCs w:val="20"/>
              </w:rPr>
              <w:t>T_2961_SCORE_FRAUDE</w:t>
            </w:r>
          </w:p>
        </w:tc>
        <w:tc>
          <w:tcPr>
            <w:tcW w:w="1403" w:type="pct"/>
            <w:shd w:val="clear" w:color="auto" w:fill="auto"/>
            <w:noWrap/>
            <w:vAlign w:val="bottom"/>
            <w:hideMark/>
          </w:tcPr>
          <w:p w14:paraId="1358EA2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51BFBD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D9A266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1082C9C" w14:textId="77777777" w:rsidTr="00121809">
        <w:trPr>
          <w:trHeight w:val="300"/>
        </w:trPr>
        <w:tc>
          <w:tcPr>
            <w:tcW w:w="1640" w:type="pct"/>
            <w:shd w:val="clear" w:color="auto" w:fill="auto"/>
            <w:noWrap/>
            <w:vAlign w:val="bottom"/>
            <w:hideMark/>
          </w:tcPr>
          <w:p w14:paraId="74DFC217" w14:textId="6DC0A138" w:rsidR="00C80566" w:rsidRPr="00121809" w:rsidRDefault="00C80566" w:rsidP="00121809">
            <w:pPr>
              <w:jc w:val="left"/>
              <w:rPr>
                <w:rFonts w:cs="Arial"/>
                <w:color w:val="000000"/>
                <w:sz w:val="20"/>
                <w:szCs w:val="20"/>
              </w:rPr>
            </w:pPr>
            <w:r w:rsidRPr="00121809">
              <w:rPr>
                <w:rFonts w:cs="Arial"/>
                <w:color w:val="000000"/>
                <w:sz w:val="20"/>
                <w:szCs w:val="20"/>
              </w:rPr>
              <w:t>T_2911_SCORE_RISCO</w:t>
            </w:r>
          </w:p>
        </w:tc>
        <w:tc>
          <w:tcPr>
            <w:tcW w:w="1403" w:type="pct"/>
            <w:shd w:val="clear" w:color="auto" w:fill="auto"/>
            <w:noWrap/>
            <w:vAlign w:val="bottom"/>
            <w:hideMark/>
          </w:tcPr>
          <w:p w14:paraId="4725DD3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2A3B64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D94D04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D35F18A" w14:textId="77777777" w:rsidTr="00121809">
        <w:trPr>
          <w:trHeight w:val="300"/>
        </w:trPr>
        <w:tc>
          <w:tcPr>
            <w:tcW w:w="1640" w:type="pct"/>
            <w:shd w:val="clear" w:color="auto" w:fill="auto"/>
            <w:noWrap/>
            <w:vAlign w:val="bottom"/>
            <w:hideMark/>
          </w:tcPr>
          <w:p w14:paraId="71A42234" w14:textId="11F5D3EA" w:rsidR="00C80566" w:rsidRPr="00121809" w:rsidRDefault="00C80566" w:rsidP="00121809">
            <w:pPr>
              <w:jc w:val="left"/>
              <w:rPr>
                <w:rFonts w:cs="Arial"/>
                <w:color w:val="000000"/>
                <w:sz w:val="20"/>
                <w:szCs w:val="20"/>
              </w:rPr>
            </w:pPr>
            <w:r w:rsidRPr="00121809">
              <w:rPr>
                <w:rFonts w:cs="Arial"/>
                <w:color w:val="000000"/>
                <w:sz w:val="20"/>
                <w:szCs w:val="20"/>
              </w:rPr>
              <w:t>T_2913_SCORE_FRAUDE</w:t>
            </w:r>
          </w:p>
        </w:tc>
        <w:tc>
          <w:tcPr>
            <w:tcW w:w="1403" w:type="pct"/>
            <w:shd w:val="clear" w:color="auto" w:fill="auto"/>
            <w:noWrap/>
            <w:vAlign w:val="bottom"/>
            <w:hideMark/>
          </w:tcPr>
          <w:p w14:paraId="40C1144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A34F86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D2B9D1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C8ECA18" w14:textId="77777777" w:rsidTr="00121809">
        <w:trPr>
          <w:trHeight w:val="300"/>
        </w:trPr>
        <w:tc>
          <w:tcPr>
            <w:tcW w:w="1640" w:type="pct"/>
            <w:shd w:val="clear" w:color="auto" w:fill="auto"/>
            <w:noWrap/>
            <w:vAlign w:val="bottom"/>
            <w:hideMark/>
          </w:tcPr>
          <w:p w14:paraId="59801CEA" w14:textId="1ECF6125"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T_4604_O002_ID_STATUS_RF</w:t>
            </w:r>
          </w:p>
        </w:tc>
        <w:tc>
          <w:tcPr>
            <w:tcW w:w="1403" w:type="pct"/>
            <w:shd w:val="clear" w:color="auto" w:fill="auto"/>
            <w:noWrap/>
            <w:vAlign w:val="bottom"/>
            <w:hideMark/>
          </w:tcPr>
          <w:p w14:paraId="22E2186C" w14:textId="77777777" w:rsidR="00C80566" w:rsidRPr="00121809" w:rsidRDefault="00C80566" w:rsidP="00121809">
            <w:pPr>
              <w:jc w:val="left"/>
              <w:rPr>
                <w:rFonts w:cs="Arial"/>
                <w:color w:val="000000"/>
                <w:sz w:val="20"/>
                <w:szCs w:val="20"/>
              </w:rPr>
            </w:pPr>
            <w:r w:rsidRPr="00121809">
              <w:rPr>
                <w:rFonts w:cs="Arial"/>
                <w:color w:val="000000"/>
                <w:sz w:val="20"/>
                <w:szCs w:val="20"/>
              </w:rPr>
              <w:t>ID Status do CPF na Basona</w:t>
            </w:r>
          </w:p>
        </w:tc>
        <w:tc>
          <w:tcPr>
            <w:tcW w:w="1160" w:type="pct"/>
            <w:shd w:val="clear" w:color="auto" w:fill="auto"/>
            <w:noWrap/>
            <w:vAlign w:val="bottom"/>
            <w:hideMark/>
          </w:tcPr>
          <w:p w14:paraId="56CFB1C9" w14:textId="77777777" w:rsidR="00C80566" w:rsidRPr="00121809" w:rsidRDefault="00C80566" w:rsidP="00121809">
            <w:pPr>
              <w:jc w:val="left"/>
              <w:rPr>
                <w:rFonts w:cs="Arial"/>
                <w:color w:val="000000"/>
                <w:sz w:val="20"/>
                <w:szCs w:val="20"/>
              </w:rPr>
            </w:pPr>
            <w:r w:rsidRPr="00121809">
              <w:rPr>
                <w:rFonts w:cs="Arial"/>
                <w:color w:val="000000"/>
                <w:sz w:val="20"/>
                <w:szCs w:val="20"/>
              </w:rPr>
              <w:t>2</w:t>
            </w:r>
          </w:p>
        </w:tc>
        <w:tc>
          <w:tcPr>
            <w:tcW w:w="797" w:type="pct"/>
            <w:shd w:val="clear" w:color="auto" w:fill="auto"/>
            <w:noWrap/>
            <w:vAlign w:val="bottom"/>
            <w:hideMark/>
          </w:tcPr>
          <w:p w14:paraId="78E461F4"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37F3C39" w14:textId="77777777" w:rsidTr="00121809">
        <w:trPr>
          <w:trHeight w:val="300"/>
        </w:trPr>
        <w:tc>
          <w:tcPr>
            <w:tcW w:w="1640" w:type="pct"/>
            <w:shd w:val="clear" w:color="auto" w:fill="auto"/>
            <w:noWrap/>
            <w:vAlign w:val="bottom"/>
            <w:hideMark/>
          </w:tcPr>
          <w:p w14:paraId="3CEBEFAF" w14:textId="14CE9792"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T_4605_O002_STATUS_REC_FED__</w:t>
            </w:r>
          </w:p>
        </w:tc>
        <w:tc>
          <w:tcPr>
            <w:tcW w:w="1403" w:type="pct"/>
            <w:shd w:val="clear" w:color="auto" w:fill="auto"/>
            <w:noWrap/>
            <w:vAlign w:val="bottom"/>
            <w:hideMark/>
          </w:tcPr>
          <w:p w14:paraId="4256D4E1" w14:textId="77777777" w:rsidR="00C80566" w:rsidRPr="00121809" w:rsidRDefault="00C80566" w:rsidP="00121809">
            <w:pPr>
              <w:jc w:val="left"/>
              <w:rPr>
                <w:rFonts w:cs="Arial"/>
                <w:color w:val="000000"/>
                <w:sz w:val="20"/>
                <w:szCs w:val="20"/>
              </w:rPr>
            </w:pPr>
            <w:r w:rsidRPr="00121809">
              <w:rPr>
                <w:rFonts w:cs="Arial"/>
                <w:color w:val="000000"/>
                <w:sz w:val="20"/>
                <w:szCs w:val="20"/>
              </w:rPr>
              <w:t>Descrição status do CPF na Basona</w:t>
            </w:r>
          </w:p>
        </w:tc>
        <w:tc>
          <w:tcPr>
            <w:tcW w:w="1160" w:type="pct"/>
            <w:shd w:val="clear" w:color="auto" w:fill="auto"/>
            <w:noWrap/>
            <w:vAlign w:val="bottom"/>
            <w:hideMark/>
          </w:tcPr>
          <w:p w14:paraId="1831A072" w14:textId="77777777" w:rsidR="00C80566" w:rsidRPr="00121809" w:rsidRDefault="00C80566" w:rsidP="00121809">
            <w:pPr>
              <w:jc w:val="left"/>
              <w:rPr>
                <w:rFonts w:cs="Arial"/>
                <w:color w:val="000000"/>
                <w:sz w:val="20"/>
                <w:szCs w:val="20"/>
              </w:rPr>
            </w:pPr>
            <w:r w:rsidRPr="00121809">
              <w:rPr>
                <w:rFonts w:cs="Arial"/>
                <w:color w:val="000000"/>
                <w:sz w:val="20"/>
                <w:szCs w:val="20"/>
              </w:rPr>
              <w:t>REGULAR</w:t>
            </w:r>
          </w:p>
        </w:tc>
        <w:tc>
          <w:tcPr>
            <w:tcW w:w="797" w:type="pct"/>
            <w:shd w:val="clear" w:color="auto" w:fill="auto"/>
            <w:noWrap/>
            <w:vAlign w:val="bottom"/>
            <w:hideMark/>
          </w:tcPr>
          <w:p w14:paraId="42E4EDAF"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50DF058" w14:textId="77777777" w:rsidTr="00121809">
        <w:trPr>
          <w:trHeight w:val="300"/>
        </w:trPr>
        <w:tc>
          <w:tcPr>
            <w:tcW w:w="1640" w:type="pct"/>
            <w:shd w:val="clear" w:color="auto" w:fill="auto"/>
            <w:noWrap/>
            <w:vAlign w:val="bottom"/>
            <w:hideMark/>
          </w:tcPr>
          <w:p w14:paraId="233634E5" w14:textId="54996852" w:rsidR="00C80566" w:rsidRPr="00121809" w:rsidRDefault="00C80566" w:rsidP="00121809">
            <w:pPr>
              <w:jc w:val="left"/>
              <w:rPr>
                <w:rFonts w:cs="Arial"/>
                <w:color w:val="000000"/>
                <w:sz w:val="20"/>
                <w:szCs w:val="20"/>
              </w:rPr>
            </w:pPr>
            <w:r w:rsidRPr="00121809">
              <w:rPr>
                <w:rFonts w:cs="Arial"/>
                <w:color w:val="000000"/>
                <w:sz w:val="20"/>
                <w:szCs w:val="20"/>
              </w:rPr>
              <w:t>T_4623_O007_ID_FX_RENDA_ESTIMA</w:t>
            </w:r>
          </w:p>
        </w:tc>
        <w:tc>
          <w:tcPr>
            <w:tcW w:w="1403" w:type="pct"/>
            <w:shd w:val="clear" w:color="auto" w:fill="auto"/>
            <w:noWrap/>
            <w:vAlign w:val="bottom"/>
            <w:hideMark/>
          </w:tcPr>
          <w:p w14:paraId="7197F50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DA00474"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2ED7BA2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AB27FAC" w14:textId="77777777" w:rsidTr="00121809">
        <w:trPr>
          <w:trHeight w:val="300"/>
        </w:trPr>
        <w:tc>
          <w:tcPr>
            <w:tcW w:w="1640" w:type="pct"/>
            <w:shd w:val="clear" w:color="auto" w:fill="auto"/>
            <w:noWrap/>
            <w:vAlign w:val="bottom"/>
            <w:hideMark/>
          </w:tcPr>
          <w:p w14:paraId="22CA28F3" w14:textId="1C43F90B" w:rsidR="00C80566" w:rsidRPr="00121809" w:rsidRDefault="00C80566" w:rsidP="00121809">
            <w:pPr>
              <w:jc w:val="left"/>
              <w:rPr>
                <w:rFonts w:cs="Arial"/>
                <w:color w:val="000000"/>
                <w:sz w:val="20"/>
                <w:szCs w:val="20"/>
              </w:rPr>
            </w:pPr>
            <w:r w:rsidRPr="00121809">
              <w:rPr>
                <w:rFonts w:cs="Arial"/>
                <w:color w:val="000000"/>
                <w:sz w:val="20"/>
                <w:szCs w:val="20"/>
              </w:rPr>
              <w:t>T_4624_O007_FX_RENDA_ESTIMADA</w:t>
            </w:r>
          </w:p>
        </w:tc>
        <w:tc>
          <w:tcPr>
            <w:tcW w:w="1403" w:type="pct"/>
            <w:shd w:val="clear" w:color="auto" w:fill="auto"/>
            <w:noWrap/>
            <w:vAlign w:val="bottom"/>
            <w:hideMark/>
          </w:tcPr>
          <w:p w14:paraId="4091C8F8" w14:textId="77777777" w:rsidR="00C80566" w:rsidRPr="00121809" w:rsidRDefault="00C80566" w:rsidP="00121809">
            <w:pPr>
              <w:jc w:val="left"/>
              <w:rPr>
                <w:rFonts w:cs="Arial"/>
                <w:color w:val="000000"/>
                <w:sz w:val="20"/>
                <w:szCs w:val="20"/>
              </w:rPr>
            </w:pPr>
            <w:r w:rsidRPr="00121809">
              <w:rPr>
                <w:rFonts w:cs="Arial"/>
                <w:color w:val="000000"/>
                <w:sz w:val="20"/>
                <w:szCs w:val="20"/>
              </w:rPr>
              <w:t>Faixa de renda individual estimada pelo SERASA</w:t>
            </w:r>
          </w:p>
        </w:tc>
        <w:tc>
          <w:tcPr>
            <w:tcW w:w="1160" w:type="pct"/>
            <w:shd w:val="clear" w:color="auto" w:fill="auto"/>
            <w:noWrap/>
            <w:vAlign w:val="bottom"/>
            <w:hideMark/>
          </w:tcPr>
          <w:p w14:paraId="33D7B201" w14:textId="77777777" w:rsidR="00C80566" w:rsidRPr="00121809" w:rsidRDefault="00C80566" w:rsidP="00121809">
            <w:pPr>
              <w:jc w:val="left"/>
              <w:rPr>
                <w:rFonts w:cs="Arial"/>
                <w:color w:val="000000"/>
                <w:sz w:val="20"/>
                <w:szCs w:val="20"/>
              </w:rPr>
            </w:pPr>
            <w:r w:rsidRPr="00121809">
              <w:rPr>
                <w:rFonts w:cs="Arial"/>
                <w:color w:val="000000"/>
                <w:sz w:val="20"/>
                <w:szCs w:val="20"/>
              </w:rPr>
              <w:t>ATE  1.000,00</w:t>
            </w:r>
          </w:p>
        </w:tc>
        <w:tc>
          <w:tcPr>
            <w:tcW w:w="797" w:type="pct"/>
            <w:shd w:val="clear" w:color="auto" w:fill="auto"/>
            <w:noWrap/>
            <w:vAlign w:val="bottom"/>
            <w:hideMark/>
          </w:tcPr>
          <w:p w14:paraId="74D4970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4676E86" w14:textId="77777777" w:rsidTr="00121809">
        <w:trPr>
          <w:trHeight w:val="300"/>
        </w:trPr>
        <w:tc>
          <w:tcPr>
            <w:tcW w:w="1640" w:type="pct"/>
            <w:shd w:val="clear" w:color="auto" w:fill="auto"/>
            <w:noWrap/>
            <w:vAlign w:val="bottom"/>
            <w:hideMark/>
          </w:tcPr>
          <w:p w14:paraId="4CD8AFD7" w14:textId="76B5DA02" w:rsidR="00C80566" w:rsidRPr="00121809" w:rsidRDefault="00C80566" w:rsidP="00121809">
            <w:pPr>
              <w:jc w:val="left"/>
              <w:rPr>
                <w:rFonts w:cs="Arial"/>
                <w:color w:val="000000"/>
                <w:sz w:val="20"/>
                <w:szCs w:val="20"/>
              </w:rPr>
            </w:pPr>
            <w:r w:rsidRPr="00121809">
              <w:rPr>
                <w:rFonts w:cs="Arial"/>
                <w:color w:val="000000"/>
                <w:sz w:val="20"/>
                <w:szCs w:val="20"/>
              </w:rPr>
              <w:t>T_4625_O007_COD_MOSAIC</w:t>
            </w:r>
          </w:p>
        </w:tc>
        <w:tc>
          <w:tcPr>
            <w:tcW w:w="1403" w:type="pct"/>
            <w:shd w:val="clear" w:color="auto" w:fill="auto"/>
            <w:noWrap/>
            <w:vAlign w:val="bottom"/>
            <w:hideMark/>
          </w:tcPr>
          <w:p w14:paraId="2FDEBA7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EA3A479" w14:textId="77777777" w:rsidR="00C80566" w:rsidRPr="00121809" w:rsidRDefault="00C80566" w:rsidP="00121809">
            <w:pPr>
              <w:jc w:val="left"/>
              <w:rPr>
                <w:rFonts w:cs="Arial"/>
                <w:color w:val="000000"/>
                <w:sz w:val="20"/>
                <w:szCs w:val="20"/>
              </w:rPr>
            </w:pPr>
            <w:r w:rsidRPr="00121809">
              <w:rPr>
                <w:rFonts w:cs="Arial"/>
                <w:color w:val="000000"/>
                <w:sz w:val="20"/>
                <w:szCs w:val="20"/>
              </w:rPr>
              <w:t>E17</w:t>
            </w:r>
          </w:p>
        </w:tc>
        <w:tc>
          <w:tcPr>
            <w:tcW w:w="797" w:type="pct"/>
            <w:shd w:val="clear" w:color="auto" w:fill="auto"/>
            <w:noWrap/>
            <w:vAlign w:val="bottom"/>
            <w:hideMark/>
          </w:tcPr>
          <w:p w14:paraId="36E96F8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8CABA7D" w14:textId="77777777" w:rsidTr="00121809">
        <w:trPr>
          <w:trHeight w:val="300"/>
        </w:trPr>
        <w:tc>
          <w:tcPr>
            <w:tcW w:w="1640" w:type="pct"/>
            <w:shd w:val="clear" w:color="auto" w:fill="auto"/>
            <w:noWrap/>
            <w:vAlign w:val="bottom"/>
            <w:hideMark/>
          </w:tcPr>
          <w:p w14:paraId="7F07C92B" w14:textId="397975B7" w:rsidR="00C80566" w:rsidRPr="00121809" w:rsidRDefault="00C80566" w:rsidP="00121809">
            <w:pPr>
              <w:jc w:val="left"/>
              <w:rPr>
                <w:rFonts w:cs="Arial"/>
                <w:color w:val="000000"/>
                <w:sz w:val="20"/>
                <w:szCs w:val="20"/>
              </w:rPr>
            </w:pPr>
            <w:r w:rsidRPr="00121809">
              <w:rPr>
                <w:rFonts w:cs="Arial"/>
                <w:color w:val="000000"/>
                <w:sz w:val="20"/>
                <w:szCs w:val="20"/>
              </w:rPr>
              <w:t>T_4626_O007_CBO</w:t>
            </w:r>
          </w:p>
        </w:tc>
        <w:tc>
          <w:tcPr>
            <w:tcW w:w="1403" w:type="pct"/>
            <w:shd w:val="clear" w:color="auto" w:fill="auto"/>
            <w:noWrap/>
            <w:vAlign w:val="bottom"/>
            <w:hideMark/>
          </w:tcPr>
          <w:p w14:paraId="68BD633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493304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DB0200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1CC0504" w14:textId="77777777" w:rsidTr="00121809">
        <w:trPr>
          <w:trHeight w:val="300"/>
        </w:trPr>
        <w:tc>
          <w:tcPr>
            <w:tcW w:w="1640" w:type="pct"/>
            <w:shd w:val="clear" w:color="auto" w:fill="auto"/>
            <w:noWrap/>
            <w:vAlign w:val="bottom"/>
            <w:hideMark/>
          </w:tcPr>
          <w:p w14:paraId="24611B7D" w14:textId="03A5B20B" w:rsidR="00C80566" w:rsidRPr="00121809" w:rsidRDefault="00C80566" w:rsidP="00121809">
            <w:pPr>
              <w:jc w:val="left"/>
              <w:rPr>
                <w:rFonts w:cs="Arial"/>
                <w:color w:val="000000"/>
                <w:sz w:val="20"/>
                <w:szCs w:val="20"/>
              </w:rPr>
            </w:pPr>
            <w:r w:rsidRPr="00121809">
              <w:rPr>
                <w:rFonts w:cs="Arial"/>
                <w:color w:val="000000"/>
                <w:sz w:val="20"/>
                <w:szCs w:val="20"/>
              </w:rPr>
              <w:t>T_4627_O007_COD_IBGE</w:t>
            </w:r>
          </w:p>
        </w:tc>
        <w:tc>
          <w:tcPr>
            <w:tcW w:w="1403" w:type="pct"/>
            <w:shd w:val="clear" w:color="auto" w:fill="auto"/>
            <w:noWrap/>
            <w:vAlign w:val="bottom"/>
            <w:hideMark/>
          </w:tcPr>
          <w:p w14:paraId="3C68483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7A7AD4B" w14:textId="77777777" w:rsidR="00C80566" w:rsidRPr="00121809" w:rsidRDefault="00C80566" w:rsidP="00121809">
            <w:pPr>
              <w:jc w:val="left"/>
              <w:rPr>
                <w:rFonts w:cs="Arial"/>
                <w:color w:val="000000"/>
                <w:sz w:val="20"/>
                <w:szCs w:val="20"/>
              </w:rPr>
            </w:pPr>
            <w:r w:rsidRPr="00121809">
              <w:rPr>
                <w:rFonts w:cs="Arial"/>
                <w:color w:val="000000"/>
                <w:sz w:val="20"/>
                <w:szCs w:val="20"/>
              </w:rPr>
              <w:t>3516408</w:t>
            </w:r>
          </w:p>
        </w:tc>
        <w:tc>
          <w:tcPr>
            <w:tcW w:w="797" w:type="pct"/>
            <w:shd w:val="clear" w:color="auto" w:fill="auto"/>
            <w:noWrap/>
            <w:vAlign w:val="bottom"/>
            <w:hideMark/>
          </w:tcPr>
          <w:p w14:paraId="46AFD00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2D0184A" w14:textId="77777777" w:rsidTr="00121809">
        <w:trPr>
          <w:trHeight w:val="300"/>
        </w:trPr>
        <w:tc>
          <w:tcPr>
            <w:tcW w:w="1640" w:type="pct"/>
            <w:shd w:val="clear" w:color="auto" w:fill="auto"/>
            <w:noWrap/>
            <w:vAlign w:val="bottom"/>
            <w:hideMark/>
          </w:tcPr>
          <w:p w14:paraId="6AE942F1" w14:textId="06AC0B31" w:rsidR="00C80566" w:rsidRPr="00121809" w:rsidRDefault="00C80566" w:rsidP="00121809">
            <w:pPr>
              <w:jc w:val="left"/>
              <w:rPr>
                <w:rFonts w:cs="Arial"/>
                <w:color w:val="000000"/>
                <w:sz w:val="20"/>
                <w:szCs w:val="20"/>
              </w:rPr>
            </w:pPr>
            <w:r w:rsidRPr="00121809">
              <w:rPr>
                <w:rFonts w:cs="Arial"/>
                <w:color w:val="000000"/>
                <w:sz w:val="20"/>
                <w:szCs w:val="20"/>
              </w:rPr>
              <w:t>T_4628_O007_SET_CENSITARIO</w:t>
            </w:r>
          </w:p>
        </w:tc>
        <w:tc>
          <w:tcPr>
            <w:tcW w:w="1403" w:type="pct"/>
            <w:shd w:val="clear" w:color="auto" w:fill="auto"/>
            <w:noWrap/>
            <w:vAlign w:val="bottom"/>
            <w:hideMark/>
          </w:tcPr>
          <w:p w14:paraId="11BA054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86818B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C89856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83CEFFC" w14:textId="77777777" w:rsidTr="00121809">
        <w:trPr>
          <w:trHeight w:val="300"/>
        </w:trPr>
        <w:tc>
          <w:tcPr>
            <w:tcW w:w="1640" w:type="pct"/>
            <w:shd w:val="clear" w:color="auto" w:fill="auto"/>
            <w:noWrap/>
            <w:vAlign w:val="bottom"/>
            <w:hideMark/>
          </w:tcPr>
          <w:p w14:paraId="04408E20" w14:textId="11361D50"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T_4635_O008_FX_REND_DOM</w:t>
            </w:r>
          </w:p>
        </w:tc>
        <w:tc>
          <w:tcPr>
            <w:tcW w:w="1403" w:type="pct"/>
            <w:shd w:val="clear" w:color="auto" w:fill="auto"/>
            <w:noWrap/>
            <w:vAlign w:val="bottom"/>
            <w:hideMark/>
          </w:tcPr>
          <w:p w14:paraId="3B9920CB" w14:textId="77777777" w:rsidR="00C80566" w:rsidRPr="00121809" w:rsidRDefault="00C80566" w:rsidP="00121809">
            <w:pPr>
              <w:jc w:val="left"/>
              <w:rPr>
                <w:rFonts w:cs="Arial"/>
                <w:color w:val="000000"/>
                <w:sz w:val="20"/>
                <w:szCs w:val="20"/>
              </w:rPr>
            </w:pPr>
            <w:r w:rsidRPr="00121809">
              <w:rPr>
                <w:rFonts w:cs="Arial"/>
                <w:color w:val="000000"/>
                <w:sz w:val="20"/>
                <w:szCs w:val="20"/>
              </w:rPr>
              <w:t>Faixa de renda domiciliar estimada pela SERASA</w:t>
            </w:r>
          </w:p>
        </w:tc>
        <w:tc>
          <w:tcPr>
            <w:tcW w:w="1160" w:type="pct"/>
            <w:shd w:val="clear" w:color="auto" w:fill="auto"/>
            <w:noWrap/>
            <w:vAlign w:val="bottom"/>
            <w:hideMark/>
          </w:tcPr>
          <w:p w14:paraId="7C8BDAEF" w14:textId="77777777" w:rsidR="00C80566" w:rsidRPr="00121809" w:rsidRDefault="00C80566" w:rsidP="00121809">
            <w:pPr>
              <w:jc w:val="left"/>
              <w:rPr>
                <w:rFonts w:cs="Arial"/>
                <w:color w:val="000000"/>
                <w:sz w:val="20"/>
                <w:szCs w:val="20"/>
              </w:rPr>
            </w:pPr>
            <w:r w:rsidRPr="00121809">
              <w:rPr>
                <w:rFonts w:cs="Arial"/>
                <w:color w:val="000000"/>
                <w:sz w:val="20"/>
                <w:szCs w:val="20"/>
              </w:rPr>
              <w:t>ATE 1.000,00</w:t>
            </w:r>
          </w:p>
        </w:tc>
        <w:tc>
          <w:tcPr>
            <w:tcW w:w="797" w:type="pct"/>
            <w:shd w:val="clear" w:color="auto" w:fill="auto"/>
            <w:noWrap/>
            <w:vAlign w:val="bottom"/>
            <w:hideMark/>
          </w:tcPr>
          <w:p w14:paraId="1C5AF38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0407A3F6" w14:textId="77777777" w:rsidTr="00121809">
        <w:trPr>
          <w:trHeight w:val="300"/>
        </w:trPr>
        <w:tc>
          <w:tcPr>
            <w:tcW w:w="1640" w:type="pct"/>
            <w:shd w:val="clear" w:color="auto" w:fill="auto"/>
            <w:noWrap/>
            <w:vAlign w:val="bottom"/>
            <w:hideMark/>
          </w:tcPr>
          <w:p w14:paraId="04CF7902" w14:textId="640F369D" w:rsidR="00C80566" w:rsidRPr="00121809" w:rsidRDefault="00C80566" w:rsidP="00121809">
            <w:pPr>
              <w:jc w:val="left"/>
              <w:rPr>
                <w:rFonts w:cs="Arial"/>
                <w:color w:val="000000"/>
                <w:sz w:val="20"/>
                <w:szCs w:val="20"/>
              </w:rPr>
            </w:pPr>
            <w:r w:rsidRPr="00121809">
              <w:rPr>
                <w:rFonts w:cs="Arial"/>
                <w:color w:val="000000"/>
                <w:sz w:val="20"/>
                <w:szCs w:val="20"/>
              </w:rPr>
              <w:t>T_4636_O010_COD_MOD</w:t>
            </w:r>
          </w:p>
        </w:tc>
        <w:tc>
          <w:tcPr>
            <w:tcW w:w="1403" w:type="pct"/>
            <w:shd w:val="clear" w:color="auto" w:fill="auto"/>
            <w:noWrap/>
            <w:vAlign w:val="bottom"/>
            <w:hideMark/>
          </w:tcPr>
          <w:p w14:paraId="2661E8C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52B7309" w14:textId="77777777" w:rsidR="00C80566" w:rsidRPr="00121809" w:rsidRDefault="00C80566" w:rsidP="00121809">
            <w:pPr>
              <w:jc w:val="left"/>
              <w:rPr>
                <w:rFonts w:cs="Arial"/>
                <w:color w:val="000000"/>
                <w:sz w:val="20"/>
                <w:szCs w:val="20"/>
              </w:rPr>
            </w:pPr>
            <w:r w:rsidRPr="00121809">
              <w:rPr>
                <w:rFonts w:cs="Arial"/>
                <w:color w:val="000000"/>
                <w:sz w:val="20"/>
                <w:szCs w:val="20"/>
              </w:rPr>
              <w:t>CSBA</w:t>
            </w:r>
          </w:p>
        </w:tc>
        <w:tc>
          <w:tcPr>
            <w:tcW w:w="797" w:type="pct"/>
            <w:shd w:val="clear" w:color="auto" w:fill="auto"/>
            <w:noWrap/>
            <w:vAlign w:val="bottom"/>
            <w:hideMark/>
          </w:tcPr>
          <w:p w14:paraId="3EE8CCD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760D7AF" w14:textId="77777777" w:rsidTr="00121809">
        <w:trPr>
          <w:trHeight w:val="300"/>
        </w:trPr>
        <w:tc>
          <w:tcPr>
            <w:tcW w:w="1640" w:type="pct"/>
            <w:shd w:val="clear" w:color="auto" w:fill="auto"/>
            <w:noWrap/>
            <w:vAlign w:val="bottom"/>
            <w:hideMark/>
          </w:tcPr>
          <w:p w14:paraId="3429C2E6" w14:textId="36AF19D9" w:rsidR="00C80566" w:rsidRPr="00121809" w:rsidRDefault="00C80566" w:rsidP="00121809">
            <w:pPr>
              <w:jc w:val="left"/>
              <w:rPr>
                <w:rFonts w:cs="Arial"/>
                <w:color w:val="000000"/>
                <w:sz w:val="20"/>
                <w:szCs w:val="20"/>
              </w:rPr>
            </w:pPr>
            <w:r w:rsidRPr="00121809">
              <w:rPr>
                <w:rFonts w:cs="Arial"/>
                <w:color w:val="000000"/>
                <w:sz w:val="20"/>
                <w:szCs w:val="20"/>
              </w:rPr>
              <w:t>T_4637_O010_SCORE</w:t>
            </w:r>
          </w:p>
        </w:tc>
        <w:tc>
          <w:tcPr>
            <w:tcW w:w="1403" w:type="pct"/>
            <w:shd w:val="clear" w:color="auto" w:fill="auto"/>
            <w:noWrap/>
            <w:vAlign w:val="bottom"/>
            <w:hideMark/>
          </w:tcPr>
          <w:p w14:paraId="4126C3A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72DA0B0" w14:textId="77777777" w:rsidR="00C80566" w:rsidRPr="00121809" w:rsidRDefault="00C80566" w:rsidP="00121809">
            <w:pPr>
              <w:jc w:val="left"/>
              <w:rPr>
                <w:rFonts w:cs="Arial"/>
                <w:color w:val="000000"/>
                <w:sz w:val="20"/>
                <w:szCs w:val="20"/>
              </w:rPr>
            </w:pPr>
            <w:r w:rsidRPr="00121809">
              <w:rPr>
                <w:rFonts w:cs="Arial"/>
                <w:color w:val="000000"/>
                <w:sz w:val="20"/>
                <w:szCs w:val="20"/>
              </w:rPr>
              <w:t>328</w:t>
            </w:r>
          </w:p>
        </w:tc>
        <w:tc>
          <w:tcPr>
            <w:tcW w:w="797" w:type="pct"/>
            <w:shd w:val="clear" w:color="auto" w:fill="auto"/>
            <w:noWrap/>
            <w:vAlign w:val="bottom"/>
            <w:hideMark/>
          </w:tcPr>
          <w:p w14:paraId="7C7A356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0B79957" w14:textId="77777777" w:rsidTr="00121809">
        <w:trPr>
          <w:trHeight w:val="300"/>
        </w:trPr>
        <w:tc>
          <w:tcPr>
            <w:tcW w:w="1640" w:type="pct"/>
            <w:shd w:val="clear" w:color="auto" w:fill="auto"/>
            <w:noWrap/>
            <w:vAlign w:val="bottom"/>
            <w:hideMark/>
          </w:tcPr>
          <w:p w14:paraId="593F5839" w14:textId="767F7A7D"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T_4638_O014_ID_STATUS_RF</w:t>
            </w:r>
          </w:p>
        </w:tc>
        <w:tc>
          <w:tcPr>
            <w:tcW w:w="1403" w:type="pct"/>
            <w:shd w:val="clear" w:color="auto" w:fill="auto"/>
            <w:noWrap/>
            <w:vAlign w:val="bottom"/>
            <w:hideMark/>
          </w:tcPr>
          <w:p w14:paraId="6E28621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E47EEF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8A72EB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F0985A8" w14:textId="77777777" w:rsidTr="00121809">
        <w:trPr>
          <w:trHeight w:val="300"/>
        </w:trPr>
        <w:tc>
          <w:tcPr>
            <w:tcW w:w="1640" w:type="pct"/>
            <w:shd w:val="clear" w:color="auto" w:fill="auto"/>
            <w:noWrap/>
            <w:vAlign w:val="bottom"/>
            <w:hideMark/>
          </w:tcPr>
          <w:p w14:paraId="2E82724D" w14:textId="138AF364" w:rsidR="00C80566" w:rsidRPr="00121809" w:rsidRDefault="00C80566" w:rsidP="00121809">
            <w:pPr>
              <w:jc w:val="left"/>
              <w:rPr>
                <w:rFonts w:cs="Arial"/>
                <w:color w:val="000000"/>
                <w:sz w:val="20"/>
                <w:szCs w:val="20"/>
              </w:rPr>
            </w:pPr>
            <w:r w:rsidRPr="00121809">
              <w:rPr>
                <w:rFonts w:cs="Arial"/>
                <w:color w:val="000000"/>
                <w:sz w:val="20"/>
                <w:szCs w:val="20"/>
              </w:rPr>
              <w:t>T_4639_O014_DESC_STATUS_RF</w:t>
            </w:r>
          </w:p>
        </w:tc>
        <w:tc>
          <w:tcPr>
            <w:tcW w:w="1403" w:type="pct"/>
            <w:shd w:val="clear" w:color="auto" w:fill="auto"/>
            <w:noWrap/>
            <w:vAlign w:val="bottom"/>
            <w:hideMark/>
          </w:tcPr>
          <w:p w14:paraId="5D67C9B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1B15D5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C56F53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ABA7B93" w14:textId="77777777" w:rsidTr="00121809">
        <w:trPr>
          <w:trHeight w:val="300"/>
        </w:trPr>
        <w:tc>
          <w:tcPr>
            <w:tcW w:w="1640" w:type="pct"/>
            <w:shd w:val="clear" w:color="auto" w:fill="auto"/>
            <w:noWrap/>
            <w:vAlign w:val="bottom"/>
            <w:hideMark/>
          </w:tcPr>
          <w:p w14:paraId="5B597FF5" w14:textId="54A7FF0C" w:rsidR="00C80566" w:rsidRPr="00121809" w:rsidRDefault="00C80566" w:rsidP="00121809">
            <w:pPr>
              <w:jc w:val="left"/>
              <w:rPr>
                <w:rFonts w:cs="Arial"/>
                <w:color w:val="000000"/>
                <w:sz w:val="20"/>
                <w:szCs w:val="20"/>
              </w:rPr>
            </w:pPr>
            <w:r w:rsidRPr="00121809">
              <w:rPr>
                <w:rFonts w:cs="Arial"/>
                <w:color w:val="000000"/>
                <w:sz w:val="20"/>
                <w:szCs w:val="20"/>
              </w:rPr>
              <w:t>T_4644_O013_CNAE</w:t>
            </w:r>
          </w:p>
        </w:tc>
        <w:tc>
          <w:tcPr>
            <w:tcW w:w="1403" w:type="pct"/>
            <w:shd w:val="clear" w:color="auto" w:fill="auto"/>
            <w:noWrap/>
            <w:vAlign w:val="bottom"/>
            <w:hideMark/>
          </w:tcPr>
          <w:p w14:paraId="138EB2A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468393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D679B3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AD1C281" w14:textId="77777777" w:rsidTr="00121809">
        <w:trPr>
          <w:trHeight w:val="300"/>
        </w:trPr>
        <w:tc>
          <w:tcPr>
            <w:tcW w:w="1640" w:type="pct"/>
            <w:shd w:val="clear" w:color="auto" w:fill="auto"/>
            <w:noWrap/>
            <w:vAlign w:val="bottom"/>
            <w:hideMark/>
          </w:tcPr>
          <w:p w14:paraId="3F239423" w14:textId="4BF04048" w:rsidR="00C80566" w:rsidRPr="00121809" w:rsidRDefault="00C80566" w:rsidP="00121809">
            <w:pPr>
              <w:jc w:val="left"/>
              <w:rPr>
                <w:rFonts w:cs="Arial"/>
                <w:color w:val="000000"/>
                <w:sz w:val="20"/>
                <w:szCs w:val="20"/>
              </w:rPr>
            </w:pPr>
            <w:r w:rsidRPr="00121809">
              <w:rPr>
                <w:rFonts w:cs="Arial"/>
                <w:color w:val="000000"/>
                <w:sz w:val="20"/>
                <w:szCs w:val="20"/>
              </w:rPr>
              <w:t>T_4764_O015_COD_IBGE</w:t>
            </w:r>
          </w:p>
        </w:tc>
        <w:tc>
          <w:tcPr>
            <w:tcW w:w="1403" w:type="pct"/>
            <w:shd w:val="clear" w:color="auto" w:fill="auto"/>
            <w:noWrap/>
            <w:vAlign w:val="bottom"/>
            <w:hideMark/>
          </w:tcPr>
          <w:p w14:paraId="52F6E57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4CE15D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129C75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6368591" w14:textId="77777777" w:rsidTr="00121809">
        <w:trPr>
          <w:trHeight w:val="300"/>
        </w:trPr>
        <w:tc>
          <w:tcPr>
            <w:tcW w:w="1640" w:type="pct"/>
            <w:shd w:val="clear" w:color="auto" w:fill="auto"/>
            <w:noWrap/>
            <w:vAlign w:val="bottom"/>
            <w:hideMark/>
          </w:tcPr>
          <w:p w14:paraId="6C1F9D89" w14:textId="5ADEEA96" w:rsidR="00C80566" w:rsidRPr="00121809" w:rsidRDefault="00C80566" w:rsidP="00121809">
            <w:pPr>
              <w:jc w:val="left"/>
              <w:rPr>
                <w:rFonts w:cs="Arial"/>
                <w:color w:val="000000"/>
                <w:sz w:val="20"/>
                <w:szCs w:val="20"/>
              </w:rPr>
            </w:pPr>
            <w:r w:rsidRPr="00121809">
              <w:rPr>
                <w:rFonts w:cs="Arial"/>
                <w:color w:val="000000"/>
                <w:sz w:val="20"/>
                <w:szCs w:val="20"/>
              </w:rPr>
              <w:t>T_4765_O015_SET_CENSITARIO</w:t>
            </w:r>
          </w:p>
        </w:tc>
        <w:tc>
          <w:tcPr>
            <w:tcW w:w="1403" w:type="pct"/>
            <w:shd w:val="clear" w:color="auto" w:fill="auto"/>
            <w:noWrap/>
            <w:vAlign w:val="bottom"/>
            <w:hideMark/>
          </w:tcPr>
          <w:p w14:paraId="13EB865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D8D449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F8C58C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AE58869" w14:textId="77777777" w:rsidTr="00121809">
        <w:trPr>
          <w:trHeight w:val="300"/>
        </w:trPr>
        <w:tc>
          <w:tcPr>
            <w:tcW w:w="1640" w:type="pct"/>
            <w:shd w:val="clear" w:color="auto" w:fill="auto"/>
            <w:noWrap/>
            <w:vAlign w:val="bottom"/>
            <w:hideMark/>
          </w:tcPr>
          <w:p w14:paraId="74AEB2C9" w14:textId="34DA73EE" w:rsidR="00C80566" w:rsidRPr="00121809" w:rsidRDefault="00C80566" w:rsidP="00121809">
            <w:pPr>
              <w:jc w:val="left"/>
              <w:rPr>
                <w:rFonts w:cs="Arial"/>
                <w:color w:val="000000"/>
                <w:sz w:val="20"/>
                <w:szCs w:val="20"/>
              </w:rPr>
            </w:pPr>
            <w:r w:rsidRPr="00121809">
              <w:rPr>
                <w:rFonts w:cs="Arial"/>
                <w:color w:val="000000"/>
                <w:sz w:val="20"/>
                <w:szCs w:val="20"/>
              </w:rPr>
              <w:t>T_4768_O012_NAT_JUR_DICA</w:t>
            </w:r>
          </w:p>
        </w:tc>
        <w:tc>
          <w:tcPr>
            <w:tcW w:w="1403" w:type="pct"/>
            <w:shd w:val="clear" w:color="auto" w:fill="auto"/>
            <w:noWrap/>
            <w:vAlign w:val="bottom"/>
            <w:hideMark/>
          </w:tcPr>
          <w:p w14:paraId="6D0DC22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3DF2D9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3E59DD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8A3C58E" w14:textId="77777777" w:rsidTr="00121809">
        <w:trPr>
          <w:trHeight w:val="300"/>
        </w:trPr>
        <w:tc>
          <w:tcPr>
            <w:tcW w:w="1640" w:type="pct"/>
            <w:shd w:val="clear" w:color="auto" w:fill="auto"/>
            <w:noWrap/>
            <w:vAlign w:val="bottom"/>
            <w:hideMark/>
          </w:tcPr>
          <w:p w14:paraId="52AF2AA4" w14:textId="3B9E3978" w:rsidR="00C80566" w:rsidRPr="00121809" w:rsidRDefault="00C80566" w:rsidP="00121809">
            <w:pPr>
              <w:jc w:val="left"/>
              <w:rPr>
                <w:rFonts w:cs="Arial"/>
                <w:color w:val="000000"/>
                <w:sz w:val="20"/>
                <w:szCs w:val="20"/>
              </w:rPr>
            </w:pPr>
            <w:r w:rsidRPr="00121809">
              <w:rPr>
                <w:rFonts w:cs="Arial"/>
                <w:color w:val="000000"/>
                <w:sz w:val="20"/>
                <w:szCs w:val="20"/>
              </w:rPr>
              <w:t>T_4769_O012_DT_FUNDACAO</w:t>
            </w:r>
          </w:p>
        </w:tc>
        <w:tc>
          <w:tcPr>
            <w:tcW w:w="1403" w:type="pct"/>
            <w:shd w:val="clear" w:color="auto" w:fill="auto"/>
            <w:noWrap/>
            <w:vAlign w:val="bottom"/>
            <w:hideMark/>
          </w:tcPr>
          <w:p w14:paraId="2503B13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9B26A7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CAA344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B46E9DE" w14:textId="77777777" w:rsidTr="00121809">
        <w:trPr>
          <w:trHeight w:val="300"/>
        </w:trPr>
        <w:tc>
          <w:tcPr>
            <w:tcW w:w="1640" w:type="pct"/>
            <w:shd w:val="clear" w:color="auto" w:fill="auto"/>
            <w:noWrap/>
            <w:vAlign w:val="bottom"/>
            <w:hideMark/>
          </w:tcPr>
          <w:p w14:paraId="1DDEC2E9" w14:textId="400F796D" w:rsidR="00C80566" w:rsidRPr="00121809" w:rsidRDefault="00C80566" w:rsidP="00121809">
            <w:pPr>
              <w:jc w:val="left"/>
              <w:rPr>
                <w:rFonts w:cs="Arial"/>
                <w:color w:val="000000"/>
                <w:sz w:val="20"/>
                <w:szCs w:val="20"/>
              </w:rPr>
            </w:pPr>
            <w:r w:rsidRPr="00121809">
              <w:rPr>
                <w:rFonts w:cs="Arial"/>
                <w:color w:val="000000"/>
                <w:sz w:val="20"/>
                <w:szCs w:val="20"/>
              </w:rPr>
              <w:t>T_4770_O012_IDENT_MATRIZ</w:t>
            </w:r>
          </w:p>
        </w:tc>
        <w:tc>
          <w:tcPr>
            <w:tcW w:w="1403" w:type="pct"/>
            <w:shd w:val="clear" w:color="auto" w:fill="auto"/>
            <w:noWrap/>
            <w:vAlign w:val="bottom"/>
            <w:hideMark/>
          </w:tcPr>
          <w:p w14:paraId="05E834D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83F1D6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857CC5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01EE47E" w14:textId="77777777" w:rsidTr="00121809">
        <w:trPr>
          <w:trHeight w:val="300"/>
        </w:trPr>
        <w:tc>
          <w:tcPr>
            <w:tcW w:w="1640" w:type="pct"/>
            <w:shd w:val="clear" w:color="auto" w:fill="auto"/>
            <w:noWrap/>
            <w:vAlign w:val="bottom"/>
            <w:hideMark/>
          </w:tcPr>
          <w:p w14:paraId="3A86AF55" w14:textId="2CB2135B" w:rsidR="00C80566" w:rsidRPr="00121809" w:rsidRDefault="00C80566" w:rsidP="00121809">
            <w:pPr>
              <w:jc w:val="left"/>
              <w:rPr>
                <w:rFonts w:cs="Arial"/>
                <w:color w:val="000000"/>
                <w:sz w:val="20"/>
                <w:szCs w:val="20"/>
              </w:rPr>
            </w:pPr>
            <w:r w:rsidRPr="00121809">
              <w:rPr>
                <w:rFonts w:cs="Arial"/>
                <w:color w:val="000000"/>
                <w:sz w:val="20"/>
                <w:szCs w:val="20"/>
              </w:rPr>
              <w:lastRenderedPageBreak/>
              <w:t>T_4771_O024_QT_FILIAIS</w:t>
            </w:r>
          </w:p>
        </w:tc>
        <w:tc>
          <w:tcPr>
            <w:tcW w:w="1403" w:type="pct"/>
            <w:shd w:val="clear" w:color="auto" w:fill="auto"/>
            <w:noWrap/>
            <w:vAlign w:val="bottom"/>
            <w:hideMark/>
          </w:tcPr>
          <w:p w14:paraId="5C0126D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33D0E6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85F6E7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12724D3" w14:textId="77777777" w:rsidTr="00121809">
        <w:trPr>
          <w:trHeight w:val="300"/>
        </w:trPr>
        <w:tc>
          <w:tcPr>
            <w:tcW w:w="1640" w:type="pct"/>
            <w:shd w:val="clear" w:color="auto" w:fill="auto"/>
            <w:noWrap/>
            <w:vAlign w:val="bottom"/>
            <w:hideMark/>
          </w:tcPr>
          <w:p w14:paraId="0C306DE6" w14:textId="469D4BD8" w:rsidR="00C80566" w:rsidRPr="00121809" w:rsidRDefault="00C80566" w:rsidP="00121809">
            <w:pPr>
              <w:jc w:val="left"/>
              <w:rPr>
                <w:rFonts w:cs="Arial"/>
                <w:color w:val="000000"/>
                <w:sz w:val="20"/>
                <w:szCs w:val="20"/>
              </w:rPr>
            </w:pPr>
            <w:r w:rsidRPr="00121809">
              <w:rPr>
                <w:rFonts w:cs="Arial"/>
                <w:color w:val="000000"/>
                <w:sz w:val="20"/>
                <w:szCs w:val="20"/>
              </w:rPr>
              <w:t>T_4772_O024_PORTE</w:t>
            </w:r>
          </w:p>
        </w:tc>
        <w:tc>
          <w:tcPr>
            <w:tcW w:w="1403" w:type="pct"/>
            <w:shd w:val="clear" w:color="auto" w:fill="auto"/>
            <w:noWrap/>
            <w:vAlign w:val="bottom"/>
            <w:hideMark/>
          </w:tcPr>
          <w:p w14:paraId="38F4C5E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159155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194B66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F2865F9" w14:textId="77777777" w:rsidTr="00121809">
        <w:trPr>
          <w:trHeight w:val="300"/>
        </w:trPr>
        <w:tc>
          <w:tcPr>
            <w:tcW w:w="1640" w:type="pct"/>
            <w:shd w:val="clear" w:color="auto" w:fill="auto"/>
            <w:noWrap/>
            <w:vAlign w:val="bottom"/>
            <w:hideMark/>
          </w:tcPr>
          <w:p w14:paraId="05BC9988" w14:textId="1B7389BE" w:rsidR="00C80566" w:rsidRPr="00121809" w:rsidRDefault="00C80566" w:rsidP="00121809">
            <w:pPr>
              <w:jc w:val="left"/>
              <w:rPr>
                <w:rFonts w:cs="Arial"/>
                <w:color w:val="000000"/>
                <w:sz w:val="20"/>
                <w:szCs w:val="20"/>
              </w:rPr>
            </w:pPr>
            <w:r w:rsidRPr="00121809">
              <w:rPr>
                <w:rFonts w:cs="Arial"/>
                <w:color w:val="000000"/>
                <w:sz w:val="20"/>
                <w:szCs w:val="20"/>
              </w:rPr>
              <w:t>T_4773_O025_ID_FX_FUNC_</w:t>
            </w:r>
          </w:p>
        </w:tc>
        <w:tc>
          <w:tcPr>
            <w:tcW w:w="1403" w:type="pct"/>
            <w:shd w:val="clear" w:color="auto" w:fill="auto"/>
            <w:noWrap/>
            <w:vAlign w:val="bottom"/>
            <w:hideMark/>
          </w:tcPr>
          <w:p w14:paraId="2F5AB90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678BAA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09D573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C459EDE" w14:textId="77777777" w:rsidTr="00121809">
        <w:trPr>
          <w:trHeight w:val="300"/>
        </w:trPr>
        <w:tc>
          <w:tcPr>
            <w:tcW w:w="1640" w:type="pct"/>
            <w:shd w:val="clear" w:color="auto" w:fill="auto"/>
            <w:noWrap/>
            <w:vAlign w:val="bottom"/>
            <w:hideMark/>
          </w:tcPr>
          <w:p w14:paraId="5BDCDEBE" w14:textId="3A78038F" w:rsidR="00C80566" w:rsidRPr="00121809" w:rsidRDefault="00C80566" w:rsidP="00121809">
            <w:pPr>
              <w:jc w:val="left"/>
              <w:rPr>
                <w:rFonts w:cs="Arial"/>
                <w:color w:val="000000"/>
                <w:sz w:val="20"/>
                <w:szCs w:val="20"/>
              </w:rPr>
            </w:pPr>
            <w:r w:rsidRPr="00121809">
              <w:rPr>
                <w:rFonts w:cs="Arial"/>
                <w:color w:val="000000"/>
                <w:sz w:val="20"/>
                <w:szCs w:val="20"/>
              </w:rPr>
              <w:t>T_4774_O025_DESC_FX_FUNC</w:t>
            </w:r>
          </w:p>
        </w:tc>
        <w:tc>
          <w:tcPr>
            <w:tcW w:w="1403" w:type="pct"/>
            <w:shd w:val="clear" w:color="auto" w:fill="auto"/>
            <w:noWrap/>
            <w:vAlign w:val="bottom"/>
            <w:hideMark/>
          </w:tcPr>
          <w:p w14:paraId="4359FE5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E7EDE8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42B4D6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D00365B" w14:textId="77777777" w:rsidTr="00121809">
        <w:trPr>
          <w:trHeight w:val="300"/>
        </w:trPr>
        <w:tc>
          <w:tcPr>
            <w:tcW w:w="1640" w:type="pct"/>
            <w:shd w:val="clear" w:color="auto" w:fill="auto"/>
            <w:noWrap/>
            <w:vAlign w:val="bottom"/>
            <w:hideMark/>
          </w:tcPr>
          <w:p w14:paraId="75EC8FCC" w14:textId="292D4E02"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T_4775_O012_DT_ULT_ALT_CONTRAT</w:t>
            </w:r>
          </w:p>
        </w:tc>
        <w:tc>
          <w:tcPr>
            <w:tcW w:w="1403" w:type="pct"/>
            <w:shd w:val="clear" w:color="auto" w:fill="auto"/>
            <w:noWrap/>
            <w:vAlign w:val="bottom"/>
            <w:hideMark/>
          </w:tcPr>
          <w:p w14:paraId="0F558D8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024519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C5AA88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10C6DBD" w14:textId="77777777" w:rsidTr="00121809">
        <w:trPr>
          <w:trHeight w:val="300"/>
        </w:trPr>
        <w:tc>
          <w:tcPr>
            <w:tcW w:w="1640" w:type="pct"/>
            <w:shd w:val="clear" w:color="auto" w:fill="auto"/>
            <w:noWrap/>
            <w:vAlign w:val="bottom"/>
            <w:hideMark/>
          </w:tcPr>
          <w:p w14:paraId="3C322FE1" w14:textId="4A165A06"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T_4776_O024_IND_OPER</w:t>
            </w:r>
          </w:p>
        </w:tc>
        <w:tc>
          <w:tcPr>
            <w:tcW w:w="1403" w:type="pct"/>
            <w:shd w:val="clear" w:color="auto" w:fill="auto"/>
            <w:noWrap/>
            <w:vAlign w:val="bottom"/>
            <w:hideMark/>
          </w:tcPr>
          <w:p w14:paraId="6C63971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3A82AB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57B94E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3E0F213" w14:textId="77777777" w:rsidTr="00121809">
        <w:trPr>
          <w:trHeight w:val="300"/>
        </w:trPr>
        <w:tc>
          <w:tcPr>
            <w:tcW w:w="1640" w:type="pct"/>
            <w:shd w:val="clear" w:color="auto" w:fill="auto"/>
            <w:noWrap/>
            <w:vAlign w:val="bottom"/>
            <w:hideMark/>
          </w:tcPr>
          <w:p w14:paraId="24DA9CE4" w14:textId="568873F7" w:rsidR="00C80566" w:rsidRPr="00121809" w:rsidRDefault="00C80566" w:rsidP="00121809">
            <w:pPr>
              <w:jc w:val="left"/>
              <w:rPr>
                <w:rFonts w:cs="Arial"/>
                <w:color w:val="000000"/>
                <w:sz w:val="20"/>
                <w:szCs w:val="20"/>
              </w:rPr>
            </w:pPr>
            <w:r w:rsidRPr="00121809">
              <w:rPr>
                <w:rFonts w:cs="Arial"/>
                <w:color w:val="000000"/>
                <w:sz w:val="20"/>
                <w:szCs w:val="20"/>
              </w:rPr>
              <w:t>T_4779_O024_ID_EMP_NOVAS</w:t>
            </w:r>
          </w:p>
        </w:tc>
        <w:tc>
          <w:tcPr>
            <w:tcW w:w="1403" w:type="pct"/>
            <w:shd w:val="clear" w:color="auto" w:fill="auto"/>
            <w:noWrap/>
            <w:vAlign w:val="bottom"/>
            <w:hideMark/>
          </w:tcPr>
          <w:p w14:paraId="71C1974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AD4EDA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5AD494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E6E9AA9" w14:textId="77777777" w:rsidTr="00121809">
        <w:trPr>
          <w:trHeight w:val="300"/>
        </w:trPr>
        <w:tc>
          <w:tcPr>
            <w:tcW w:w="1640" w:type="pct"/>
            <w:shd w:val="clear" w:color="auto" w:fill="auto"/>
            <w:noWrap/>
            <w:vAlign w:val="bottom"/>
            <w:hideMark/>
          </w:tcPr>
          <w:p w14:paraId="07B38F1C" w14:textId="4BD5B820" w:rsidR="00C80566" w:rsidRPr="00121809" w:rsidRDefault="00C80566" w:rsidP="00121809">
            <w:pPr>
              <w:jc w:val="left"/>
              <w:rPr>
                <w:rFonts w:cs="Arial"/>
                <w:color w:val="000000"/>
                <w:sz w:val="20"/>
                <w:szCs w:val="20"/>
              </w:rPr>
            </w:pPr>
            <w:r w:rsidRPr="00121809">
              <w:rPr>
                <w:rFonts w:cs="Arial"/>
                <w:color w:val="000000"/>
                <w:sz w:val="20"/>
                <w:szCs w:val="20"/>
              </w:rPr>
              <w:t>T_4780_O024_IND_ALERTA</w:t>
            </w:r>
          </w:p>
        </w:tc>
        <w:tc>
          <w:tcPr>
            <w:tcW w:w="1403" w:type="pct"/>
            <w:shd w:val="clear" w:color="auto" w:fill="auto"/>
            <w:noWrap/>
            <w:vAlign w:val="bottom"/>
            <w:hideMark/>
          </w:tcPr>
          <w:p w14:paraId="0E85CE3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E459BF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F7CB66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0494EED" w14:textId="77777777" w:rsidTr="00121809">
        <w:trPr>
          <w:trHeight w:val="300"/>
        </w:trPr>
        <w:tc>
          <w:tcPr>
            <w:tcW w:w="1640" w:type="pct"/>
            <w:shd w:val="clear" w:color="auto" w:fill="auto"/>
            <w:noWrap/>
            <w:vAlign w:val="bottom"/>
            <w:hideMark/>
          </w:tcPr>
          <w:p w14:paraId="343007EF" w14:textId="610584F5" w:rsidR="00C80566" w:rsidRPr="00121809" w:rsidRDefault="00C80566" w:rsidP="00121809">
            <w:pPr>
              <w:jc w:val="left"/>
              <w:rPr>
                <w:rFonts w:cs="Arial"/>
                <w:color w:val="000000"/>
                <w:sz w:val="20"/>
                <w:szCs w:val="20"/>
              </w:rPr>
            </w:pPr>
            <w:r w:rsidRPr="00121809">
              <w:rPr>
                <w:rFonts w:cs="Arial"/>
                <w:color w:val="000000"/>
                <w:sz w:val="20"/>
                <w:szCs w:val="20"/>
              </w:rPr>
              <w:t>T_4781_O027_COD_MOD</w:t>
            </w:r>
          </w:p>
        </w:tc>
        <w:tc>
          <w:tcPr>
            <w:tcW w:w="1403" w:type="pct"/>
            <w:shd w:val="clear" w:color="auto" w:fill="auto"/>
            <w:noWrap/>
            <w:vAlign w:val="bottom"/>
            <w:hideMark/>
          </w:tcPr>
          <w:p w14:paraId="31AD1AB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8E5BAF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04348B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5F3F40D" w14:textId="77777777" w:rsidTr="00121809">
        <w:trPr>
          <w:trHeight w:val="300"/>
        </w:trPr>
        <w:tc>
          <w:tcPr>
            <w:tcW w:w="1640" w:type="pct"/>
            <w:shd w:val="clear" w:color="auto" w:fill="auto"/>
            <w:noWrap/>
            <w:vAlign w:val="bottom"/>
            <w:hideMark/>
          </w:tcPr>
          <w:p w14:paraId="0765A7A7" w14:textId="2BCA82F9"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T_4782_O027_FATOR_RISK</w:t>
            </w:r>
          </w:p>
        </w:tc>
        <w:tc>
          <w:tcPr>
            <w:tcW w:w="1403" w:type="pct"/>
            <w:shd w:val="clear" w:color="auto" w:fill="auto"/>
            <w:noWrap/>
            <w:vAlign w:val="bottom"/>
            <w:hideMark/>
          </w:tcPr>
          <w:p w14:paraId="61DD737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7A3156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679490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9CB0C28" w14:textId="77777777" w:rsidTr="00121809">
        <w:trPr>
          <w:trHeight w:val="300"/>
        </w:trPr>
        <w:tc>
          <w:tcPr>
            <w:tcW w:w="1640" w:type="pct"/>
            <w:shd w:val="clear" w:color="auto" w:fill="auto"/>
            <w:noWrap/>
            <w:vAlign w:val="bottom"/>
            <w:hideMark/>
          </w:tcPr>
          <w:p w14:paraId="3AE67462" w14:textId="130F4760" w:rsidR="00C80566" w:rsidRPr="00121809" w:rsidRDefault="00C80566" w:rsidP="00121809">
            <w:pPr>
              <w:jc w:val="left"/>
              <w:rPr>
                <w:rFonts w:cs="Arial"/>
                <w:color w:val="000000"/>
                <w:sz w:val="20"/>
                <w:szCs w:val="20"/>
              </w:rPr>
            </w:pPr>
            <w:r w:rsidRPr="00121809">
              <w:rPr>
                <w:rFonts w:cs="Arial"/>
                <w:color w:val="000000"/>
                <w:sz w:val="20"/>
                <w:szCs w:val="20"/>
              </w:rPr>
              <w:t>T_4783_O027_FATOR_PRIN</w:t>
            </w:r>
          </w:p>
        </w:tc>
        <w:tc>
          <w:tcPr>
            <w:tcW w:w="1403" w:type="pct"/>
            <w:shd w:val="clear" w:color="auto" w:fill="auto"/>
            <w:noWrap/>
            <w:vAlign w:val="bottom"/>
            <w:hideMark/>
          </w:tcPr>
          <w:p w14:paraId="360BAF6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954565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381E8C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2D8CA25" w14:textId="77777777" w:rsidTr="00121809">
        <w:trPr>
          <w:trHeight w:val="300"/>
        </w:trPr>
        <w:tc>
          <w:tcPr>
            <w:tcW w:w="1640" w:type="pct"/>
            <w:shd w:val="clear" w:color="auto" w:fill="auto"/>
            <w:noWrap/>
            <w:vAlign w:val="bottom"/>
            <w:hideMark/>
          </w:tcPr>
          <w:p w14:paraId="1D9E1E6B" w14:textId="4C31FB33" w:rsidR="00C80566" w:rsidRPr="00121809" w:rsidRDefault="00C80566" w:rsidP="00121809">
            <w:pPr>
              <w:jc w:val="left"/>
              <w:rPr>
                <w:rFonts w:cs="Arial"/>
                <w:color w:val="000000"/>
                <w:sz w:val="20"/>
                <w:szCs w:val="20"/>
              </w:rPr>
            </w:pPr>
            <w:r w:rsidRPr="00121809">
              <w:rPr>
                <w:rFonts w:cs="Arial"/>
                <w:color w:val="000000"/>
                <w:sz w:val="20"/>
                <w:szCs w:val="20"/>
              </w:rPr>
              <w:t>T_4784_ERROCONSBASONA</w:t>
            </w:r>
          </w:p>
        </w:tc>
        <w:tc>
          <w:tcPr>
            <w:tcW w:w="1403" w:type="pct"/>
            <w:shd w:val="clear" w:color="auto" w:fill="auto"/>
            <w:noWrap/>
            <w:vAlign w:val="bottom"/>
            <w:hideMark/>
          </w:tcPr>
          <w:p w14:paraId="5601B81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AFF9C8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B23AE0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5AB4433" w14:textId="77777777" w:rsidTr="00121809">
        <w:trPr>
          <w:trHeight w:val="300"/>
        </w:trPr>
        <w:tc>
          <w:tcPr>
            <w:tcW w:w="1640" w:type="pct"/>
            <w:shd w:val="clear" w:color="auto" w:fill="auto"/>
            <w:noWrap/>
            <w:vAlign w:val="bottom"/>
            <w:hideMark/>
          </w:tcPr>
          <w:p w14:paraId="51CFA15E" w14:textId="347EBEC0" w:rsidR="00C80566" w:rsidRPr="00121809" w:rsidRDefault="00C80566" w:rsidP="00121809">
            <w:pPr>
              <w:jc w:val="left"/>
              <w:rPr>
                <w:rFonts w:cs="Arial"/>
                <w:color w:val="000000"/>
                <w:sz w:val="20"/>
                <w:szCs w:val="20"/>
              </w:rPr>
            </w:pPr>
            <w:r w:rsidRPr="00121809">
              <w:rPr>
                <w:rFonts w:cs="Arial"/>
                <w:color w:val="000000"/>
                <w:sz w:val="20"/>
                <w:szCs w:val="20"/>
              </w:rPr>
              <w:t>T_4599_FLAGBASONA</w:t>
            </w:r>
          </w:p>
        </w:tc>
        <w:tc>
          <w:tcPr>
            <w:tcW w:w="1403" w:type="pct"/>
            <w:shd w:val="clear" w:color="auto" w:fill="auto"/>
            <w:noWrap/>
            <w:vAlign w:val="bottom"/>
            <w:hideMark/>
          </w:tcPr>
          <w:p w14:paraId="256E684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7A2F6BC"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61E051B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3A3E9DF" w14:textId="77777777" w:rsidTr="00121809">
        <w:trPr>
          <w:trHeight w:val="300"/>
        </w:trPr>
        <w:tc>
          <w:tcPr>
            <w:tcW w:w="1640" w:type="pct"/>
            <w:shd w:val="clear" w:color="auto" w:fill="auto"/>
            <w:noWrap/>
            <w:vAlign w:val="bottom"/>
            <w:hideMark/>
          </w:tcPr>
          <w:p w14:paraId="46644240" w14:textId="7D68A2D0" w:rsidR="00C80566" w:rsidRPr="00121809" w:rsidRDefault="00C80566" w:rsidP="00121809">
            <w:pPr>
              <w:jc w:val="left"/>
              <w:rPr>
                <w:rFonts w:cs="Arial"/>
                <w:color w:val="000000"/>
                <w:sz w:val="20"/>
                <w:szCs w:val="20"/>
              </w:rPr>
            </w:pPr>
            <w:r w:rsidRPr="00121809">
              <w:rPr>
                <w:rFonts w:cs="Arial"/>
                <w:color w:val="000000"/>
                <w:sz w:val="20"/>
                <w:szCs w:val="20"/>
              </w:rPr>
              <w:t>T_5008_O010CCO1_SCORE</w:t>
            </w:r>
          </w:p>
        </w:tc>
        <w:tc>
          <w:tcPr>
            <w:tcW w:w="1403" w:type="pct"/>
            <w:shd w:val="clear" w:color="auto" w:fill="auto"/>
            <w:noWrap/>
            <w:vAlign w:val="bottom"/>
            <w:hideMark/>
          </w:tcPr>
          <w:p w14:paraId="0F4E767B" w14:textId="77777777" w:rsidR="00C80566" w:rsidRPr="00121809" w:rsidRDefault="00C80566" w:rsidP="00121809">
            <w:pPr>
              <w:jc w:val="left"/>
              <w:rPr>
                <w:rFonts w:cs="Arial"/>
                <w:color w:val="000000"/>
                <w:sz w:val="20"/>
                <w:szCs w:val="20"/>
              </w:rPr>
            </w:pPr>
            <w:r w:rsidRPr="00121809">
              <w:rPr>
                <w:rFonts w:cs="Arial"/>
                <w:color w:val="000000"/>
                <w:sz w:val="20"/>
                <w:szCs w:val="20"/>
              </w:rPr>
              <w:t>Score configurado para Oi pela SERASA</w:t>
            </w:r>
          </w:p>
        </w:tc>
        <w:tc>
          <w:tcPr>
            <w:tcW w:w="1160" w:type="pct"/>
            <w:shd w:val="clear" w:color="auto" w:fill="auto"/>
            <w:noWrap/>
            <w:vAlign w:val="bottom"/>
            <w:hideMark/>
          </w:tcPr>
          <w:p w14:paraId="50240F5E" w14:textId="77777777" w:rsidR="00C80566" w:rsidRPr="00121809" w:rsidRDefault="00C80566" w:rsidP="00121809">
            <w:pPr>
              <w:jc w:val="left"/>
              <w:rPr>
                <w:rFonts w:cs="Arial"/>
                <w:color w:val="000000"/>
                <w:sz w:val="20"/>
                <w:szCs w:val="20"/>
              </w:rPr>
            </w:pPr>
            <w:r w:rsidRPr="00121809">
              <w:rPr>
                <w:rFonts w:cs="Arial"/>
                <w:color w:val="000000"/>
                <w:sz w:val="20"/>
                <w:szCs w:val="20"/>
              </w:rPr>
              <w:t>295</w:t>
            </w:r>
          </w:p>
        </w:tc>
        <w:tc>
          <w:tcPr>
            <w:tcW w:w="797" w:type="pct"/>
            <w:shd w:val="clear" w:color="auto" w:fill="auto"/>
            <w:noWrap/>
            <w:vAlign w:val="bottom"/>
            <w:hideMark/>
          </w:tcPr>
          <w:p w14:paraId="126E7C51"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3DEF729" w14:textId="77777777" w:rsidTr="00121809">
        <w:trPr>
          <w:trHeight w:val="300"/>
        </w:trPr>
        <w:tc>
          <w:tcPr>
            <w:tcW w:w="1640" w:type="pct"/>
            <w:shd w:val="clear" w:color="auto" w:fill="auto"/>
            <w:noWrap/>
            <w:vAlign w:val="bottom"/>
            <w:hideMark/>
          </w:tcPr>
          <w:p w14:paraId="324FDD90" w14:textId="323B0850" w:rsidR="00C80566" w:rsidRPr="00121809" w:rsidRDefault="00C80566" w:rsidP="00121809">
            <w:pPr>
              <w:jc w:val="left"/>
              <w:rPr>
                <w:rFonts w:cs="Arial"/>
                <w:color w:val="000000"/>
                <w:sz w:val="20"/>
                <w:szCs w:val="20"/>
              </w:rPr>
            </w:pPr>
            <w:r w:rsidRPr="00121809">
              <w:rPr>
                <w:rFonts w:cs="Arial"/>
                <w:color w:val="000000"/>
                <w:sz w:val="20"/>
                <w:szCs w:val="20"/>
              </w:rPr>
              <w:t>T_218_HORAPROPOSTA</w:t>
            </w:r>
          </w:p>
        </w:tc>
        <w:tc>
          <w:tcPr>
            <w:tcW w:w="1403" w:type="pct"/>
            <w:shd w:val="clear" w:color="auto" w:fill="auto"/>
            <w:noWrap/>
            <w:vAlign w:val="bottom"/>
            <w:hideMark/>
          </w:tcPr>
          <w:p w14:paraId="3CF3B71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CC344F7" w14:textId="77777777" w:rsidR="00C80566" w:rsidRPr="00121809" w:rsidRDefault="00C80566" w:rsidP="00121809">
            <w:pPr>
              <w:jc w:val="left"/>
              <w:rPr>
                <w:rFonts w:cs="Arial"/>
                <w:color w:val="000000"/>
                <w:sz w:val="20"/>
                <w:szCs w:val="20"/>
              </w:rPr>
            </w:pPr>
            <w:r w:rsidRPr="00121809">
              <w:rPr>
                <w:rFonts w:cs="Arial"/>
                <w:color w:val="000000"/>
                <w:sz w:val="20"/>
                <w:szCs w:val="20"/>
              </w:rPr>
              <w:t>16:25:07</w:t>
            </w:r>
          </w:p>
        </w:tc>
        <w:tc>
          <w:tcPr>
            <w:tcW w:w="797" w:type="pct"/>
            <w:shd w:val="clear" w:color="auto" w:fill="auto"/>
            <w:noWrap/>
            <w:vAlign w:val="bottom"/>
            <w:hideMark/>
          </w:tcPr>
          <w:p w14:paraId="1A39BB9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30BF628" w14:textId="77777777" w:rsidTr="00121809">
        <w:trPr>
          <w:trHeight w:val="300"/>
        </w:trPr>
        <w:tc>
          <w:tcPr>
            <w:tcW w:w="1640" w:type="pct"/>
            <w:shd w:val="clear" w:color="auto" w:fill="auto"/>
            <w:noWrap/>
            <w:vAlign w:val="bottom"/>
            <w:hideMark/>
          </w:tcPr>
          <w:p w14:paraId="0BBCAF2C" w14:textId="1DBABD8E" w:rsidR="00C80566" w:rsidRPr="00121809" w:rsidRDefault="00C80566" w:rsidP="00121809">
            <w:pPr>
              <w:jc w:val="left"/>
              <w:rPr>
                <w:rFonts w:cs="Arial"/>
                <w:color w:val="000000"/>
                <w:sz w:val="20"/>
                <w:szCs w:val="20"/>
              </w:rPr>
            </w:pPr>
            <w:r w:rsidRPr="00121809">
              <w:rPr>
                <w:rFonts w:cs="Arial"/>
                <w:color w:val="000000"/>
                <w:sz w:val="20"/>
                <w:szCs w:val="20"/>
              </w:rPr>
              <w:t>T_5022_PLANOINCLUITV</w:t>
            </w:r>
          </w:p>
        </w:tc>
        <w:tc>
          <w:tcPr>
            <w:tcW w:w="1403" w:type="pct"/>
            <w:shd w:val="clear" w:color="auto" w:fill="auto"/>
            <w:noWrap/>
            <w:vAlign w:val="bottom"/>
            <w:hideMark/>
          </w:tcPr>
          <w:p w14:paraId="6098E534" w14:textId="77777777" w:rsidR="00C80566" w:rsidRPr="00121809" w:rsidRDefault="00C80566" w:rsidP="00121809">
            <w:pPr>
              <w:jc w:val="left"/>
              <w:rPr>
                <w:rFonts w:cs="Arial"/>
                <w:color w:val="000000"/>
                <w:sz w:val="20"/>
                <w:szCs w:val="20"/>
              </w:rPr>
            </w:pPr>
            <w:r w:rsidRPr="00121809">
              <w:rPr>
                <w:rFonts w:cs="Arial"/>
                <w:color w:val="000000"/>
                <w:sz w:val="20"/>
                <w:szCs w:val="20"/>
              </w:rPr>
              <w:t>Flag de TV</w:t>
            </w:r>
          </w:p>
        </w:tc>
        <w:tc>
          <w:tcPr>
            <w:tcW w:w="1160" w:type="pct"/>
            <w:shd w:val="clear" w:color="auto" w:fill="auto"/>
            <w:noWrap/>
            <w:vAlign w:val="bottom"/>
            <w:hideMark/>
          </w:tcPr>
          <w:p w14:paraId="649DDAE6"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16E38FAF"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5B910670" w14:textId="77777777" w:rsidTr="00121809">
        <w:trPr>
          <w:trHeight w:val="300"/>
        </w:trPr>
        <w:tc>
          <w:tcPr>
            <w:tcW w:w="1640" w:type="pct"/>
            <w:shd w:val="clear" w:color="auto" w:fill="auto"/>
            <w:noWrap/>
            <w:vAlign w:val="bottom"/>
            <w:hideMark/>
          </w:tcPr>
          <w:p w14:paraId="6CEF1E3E" w14:textId="2006B7EC" w:rsidR="00C80566" w:rsidRPr="00121809" w:rsidRDefault="00C80566" w:rsidP="00121809">
            <w:pPr>
              <w:jc w:val="left"/>
              <w:rPr>
                <w:rFonts w:cs="Arial"/>
                <w:color w:val="000000"/>
                <w:sz w:val="20"/>
                <w:szCs w:val="20"/>
              </w:rPr>
            </w:pPr>
            <w:r w:rsidRPr="00121809">
              <w:rPr>
                <w:rFonts w:cs="Arial"/>
                <w:color w:val="000000"/>
                <w:sz w:val="20"/>
                <w:szCs w:val="20"/>
              </w:rPr>
              <w:t>T_5023_VALORINADTV</w:t>
            </w:r>
          </w:p>
        </w:tc>
        <w:tc>
          <w:tcPr>
            <w:tcW w:w="1403" w:type="pct"/>
            <w:shd w:val="clear" w:color="auto" w:fill="auto"/>
            <w:noWrap/>
            <w:vAlign w:val="bottom"/>
            <w:hideMark/>
          </w:tcPr>
          <w:p w14:paraId="2C6815D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01A2FA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7A3A22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7B2EF5A" w14:textId="77777777" w:rsidTr="00121809">
        <w:trPr>
          <w:trHeight w:val="300"/>
        </w:trPr>
        <w:tc>
          <w:tcPr>
            <w:tcW w:w="1640" w:type="pct"/>
            <w:shd w:val="clear" w:color="auto" w:fill="auto"/>
            <w:noWrap/>
            <w:vAlign w:val="bottom"/>
            <w:hideMark/>
          </w:tcPr>
          <w:p w14:paraId="65B0E727" w14:textId="3CCA8937" w:rsidR="00C80566" w:rsidRPr="00121809" w:rsidRDefault="00C80566" w:rsidP="00121809">
            <w:pPr>
              <w:jc w:val="left"/>
              <w:rPr>
                <w:rFonts w:cs="Arial"/>
                <w:color w:val="000000"/>
                <w:sz w:val="20"/>
                <w:szCs w:val="20"/>
              </w:rPr>
            </w:pPr>
            <w:r w:rsidRPr="00121809">
              <w:rPr>
                <w:rFonts w:cs="Arial"/>
                <w:color w:val="000000"/>
                <w:sz w:val="20"/>
                <w:szCs w:val="20"/>
              </w:rPr>
              <w:t>T_5024_QTDDIASATRASOTV</w:t>
            </w:r>
          </w:p>
        </w:tc>
        <w:tc>
          <w:tcPr>
            <w:tcW w:w="1403" w:type="pct"/>
            <w:shd w:val="clear" w:color="auto" w:fill="auto"/>
            <w:noWrap/>
            <w:vAlign w:val="bottom"/>
            <w:hideMark/>
          </w:tcPr>
          <w:p w14:paraId="4EA0B5A8"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665DCD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CD6637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89C862C" w14:textId="77777777" w:rsidTr="00121809">
        <w:trPr>
          <w:trHeight w:val="300"/>
        </w:trPr>
        <w:tc>
          <w:tcPr>
            <w:tcW w:w="1640" w:type="pct"/>
            <w:shd w:val="clear" w:color="auto" w:fill="auto"/>
            <w:noWrap/>
            <w:vAlign w:val="bottom"/>
            <w:hideMark/>
          </w:tcPr>
          <w:p w14:paraId="469513BB" w14:textId="40FECA76" w:rsidR="00C80566" w:rsidRPr="00121809" w:rsidRDefault="00C80566" w:rsidP="00121809">
            <w:pPr>
              <w:jc w:val="left"/>
              <w:rPr>
                <w:rFonts w:cs="Arial"/>
                <w:color w:val="000000"/>
                <w:sz w:val="20"/>
                <w:szCs w:val="20"/>
              </w:rPr>
            </w:pPr>
            <w:r w:rsidRPr="00121809">
              <w:rPr>
                <w:rFonts w:cs="Arial"/>
                <w:color w:val="000000"/>
                <w:sz w:val="20"/>
                <w:szCs w:val="20"/>
              </w:rPr>
              <w:t>T_5025_QTDLINHASATRASOTV</w:t>
            </w:r>
          </w:p>
        </w:tc>
        <w:tc>
          <w:tcPr>
            <w:tcW w:w="1403" w:type="pct"/>
            <w:shd w:val="clear" w:color="auto" w:fill="auto"/>
            <w:noWrap/>
            <w:vAlign w:val="bottom"/>
            <w:hideMark/>
          </w:tcPr>
          <w:p w14:paraId="6022C41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0C8F04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7B5E84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3FF35A02" w14:textId="77777777" w:rsidTr="00121809">
        <w:trPr>
          <w:trHeight w:val="300"/>
        </w:trPr>
        <w:tc>
          <w:tcPr>
            <w:tcW w:w="1640" w:type="pct"/>
            <w:shd w:val="clear" w:color="auto" w:fill="auto"/>
            <w:noWrap/>
            <w:vAlign w:val="bottom"/>
            <w:hideMark/>
          </w:tcPr>
          <w:p w14:paraId="77D3F70F" w14:textId="09A9F5A6" w:rsidR="00C80566" w:rsidRPr="00121809" w:rsidRDefault="00C80566" w:rsidP="00121809">
            <w:pPr>
              <w:jc w:val="left"/>
              <w:rPr>
                <w:rFonts w:cs="Arial"/>
                <w:color w:val="000000"/>
                <w:sz w:val="20"/>
                <w:szCs w:val="20"/>
              </w:rPr>
            </w:pPr>
            <w:r w:rsidRPr="00121809">
              <w:rPr>
                <w:rFonts w:cs="Arial"/>
                <w:color w:val="000000"/>
                <w:sz w:val="20"/>
                <w:szCs w:val="20"/>
              </w:rPr>
              <w:t>T_5026_VALORINADCONSOLIDADOTV</w:t>
            </w:r>
          </w:p>
        </w:tc>
        <w:tc>
          <w:tcPr>
            <w:tcW w:w="1403" w:type="pct"/>
            <w:shd w:val="clear" w:color="auto" w:fill="auto"/>
            <w:noWrap/>
            <w:vAlign w:val="bottom"/>
            <w:hideMark/>
          </w:tcPr>
          <w:p w14:paraId="19B9F9AE"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EAC4C2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2F3042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F06001C" w14:textId="77777777" w:rsidTr="00121809">
        <w:trPr>
          <w:trHeight w:val="300"/>
        </w:trPr>
        <w:tc>
          <w:tcPr>
            <w:tcW w:w="1640" w:type="pct"/>
            <w:shd w:val="clear" w:color="auto" w:fill="auto"/>
            <w:noWrap/>
            <w:vAlign w:val="bottom"/>
            <w:hideMark/>
          </w:tcPr>
          <w:p w14:paraId="75D0D2A5" w14:textId="5841A08B" w:rsidR="00C80566" w:rsidRPr="00121809" w:rsidRDefault="00C80566" w:rsidP="00121809">
            <w:pPr>
              <w:jc w:val="left"/>
              <w:rPr>
                <w:rFonts w:cs="Arial"/>
                <w:color w:val="000000"/>
                <w:sz w:val="20"/>
                <w:szCs w:val="20"/>
              </w:rPr>
            </w:pPr>
            <w:r w:rsidRPr="00121809">
              <w:rPr>
                <w:rFonts w:cs="Arial"/>
                <w:color w:val="000000"/>
                <w:sz w:val="20"/>
                <w:szCs w:val="20"/>
              </w:rPr>
              <w:t>T_5027_QTDDIASATRASOCONSOLIDAD</w:t>
            </w:r>
          </w:p>
        </w:tc>
        <w:tc>
          <w:tcPr>
            <w:tcW w:w="1403" w:type="pct"/>
            <w:shd w:val="clear" w:color="auto" w:fill="auto"/>
            <w:noWrap/>
            <w:vAlign w:val="bottom"/>
            <w:hideMark/>
          </w:tcPr>
          <w:p w14:paraId="672E059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B986EC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1DFBA9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56EEF66" w14:textId="77777777" w:rsidTr="00121809">
        <w:trPr>
          <w:trHeight w:val="300"/>
        </w:trPr>
        <w:tc>
          <w:tcPr>
            <w:tcW w:w="1640" w:type="pct"/>
            <w:shd w:val="clear" w:color="auto" w:fill="auto"/>
            <w:noWrap/>
            <w:vAlign w:val="bottom"/>
            <w:hideMark/>
          </w:tcPr>
          <w:p w14:paraId="743EF00F" w14:textId="68B8DA06" w:rsidR="00C80566" w:rsidRPr="00121809" w:rsidRDefault="00C80566" w:rsidP="00121809">
            <w:pPr>
              <w:jc w:val="left"/>
              <w:rPr>
                <w:rFonts w:cs="Arial"/>
                <w:color w:val="000000"/>
                <w:sz w:val="20"/>
                <w:szCs w:val="20"/>
              </w:rPr>
            </w:pPr>
            <w:r w:rsidRPr="00121809">
              <w:rPr>
                <w:rFonts w:cs="Arial"/>
                <w:color w:val="000000"/>
                <w:sz w:val="20"/>
                <w:szCs w:val="20"/>
              </w:rPr>
              <w:t>T_5028_FUNCOES_FLAGINADTV</w:t>
            </w:r>
          </w:p>
        </w:tc>
        <w:tc>
          <w:tcPr>
            <w:tcW w:w="1403" w:type="pct"/>
            <w:shd w:val="clear" w:color="auto" w:fill="auto"/>
            <w:noWrap/>
            <w:vAlign w:val="bottom"/>
            <w:hideMark/>
          </w:tcPr>
          <w:p w14:paraId="2D8C7100" w14:textId="77777777" w:rsidR="00C80566" w:rsidRPr="00121809" w:rsidRDefault="00C80566" w:rsidP="00121809">
            <w:pPr>
              <w:jc w:val="left"/>
              <w:rPr>
                <w:rFonts w:cs="Arial"/>
                <w:color w:val="000000"/>
                <w:sz w:val="20"/>
                <w:szCs w:val="20"/>
              </w:rPr>
            </w:pPr>
            <w:r w:rsidRPr="00121809">
              <w:rPr>
                <w:rFonts w:cs="Arial"/>
                <w:color w:val="000000"/>
                <w:sz w:val="20"/>
                <w:szCs w:val="20"/>
              </w:rPr>
              <w:t>Flag de inadimplência na TV</w:t>
            </w:r>
          </w:p>
        </w:tc>
        <w:tc>
          <w:tcPr>
            <w:tcW w:w="1160" w:type="pct"/>
            <w:shd w:val="clear" w:color="auto" w:fill="auto"/>
            <w:noWrap/>
            <w:vAlign w:val="bottom"/>
            <w:hideMark/>
          </w:tcPr>
          <w:p w14:paraId="7FD7E915" w14:textId="77777777" w:rsidR="00C80566" w:rsidRPr="00121809" w:rsidRDefault="00C80566" w:rsidP="00121809">
            <w:pPr>
              <w:jc w:val="left"/>
              <w:rPr>
                <w:rFonts w:cs="Arial"/>
                <w:color w:val="000000"/>
                <w:sz w:val="20"/>
                <w:szCs w:val="20"/>
              </w:rPr>
            </w:pPr>
            <w:r w:rsidRPr="00121809">
              <w:rPr>
                <w:rFonts w:cs="Arial"/>
                <w:color w:val="000000"/>
                <w:sz w:val="20"/>
                <w:szCs w:val="20"/>
              </w:rPr>
              <w:t>1</w:t>
            </w:r>
          </w:p>
        </w:tc>
        <w:tc>
          <w:tcPr>
            <w:tcW w:w="797" w:type="pct"/>
            <w:shd w:val="clear" w:color="auto" w:fill="auto"/>
            <w:noWrap/>
            <w:vAlign w:val="bottom"/>
            <w:hideMark/>
          </w:tcPr>
          <w:p w14:paraId="1915D3E6"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3D15A25" w14:textId="77777777" w:rsidTr="00121809">
        <w:trPr>
          <w:trHeight w:val="300"/>
        </w:trPr>
        <w:tc>
          <w:tcPr>
            <w:tcW w:w="1640" w:type="pct"/>
            <w:shd w:val="clear" w:color="auto" w:fill="auto"/>
            <w:noWrap/>
            <w:vAlign w:val="bottom"/>
            <w:hideMark/>
          </w:tcPr>
          <w:p w14:paraId="3BE31BE2" w14:textId="1690F6BE" w:rsidR="00C80566" w:rsidRPr="00121809" w:rsidRDefault="00C80566" w:rsidP="00121809">
            <w:pPr>
              <w:jc w:val="left"/>
              <w:rPr>
                <w:rFonts w:cs="Arial"/>
                <w:color w:val="000000"/>
                <w:sz w:val="20"/>
                <w:szCs w:val="20"/>
              </w:rPr>
            </w:pPr>
            <w:r w:rsidRPr="00121809">
              <w:rPr>
                <w:rFonts w:cs="Arial"/>
                <w:color w:val="000000"/>
                <w:sz w:val="20"/>
                <w:szCs w:val="20"/>
              </w:rPr>
              <w:t>T_2722_PORTABILIDADE</w:t>
            </w:r>
          </w:p>
        </w:tc>
        <w:tc>
          <w:tcPr>
            <w:tcW w:w="1403" w:type="pct"/>
            <w:shd w:val="clear" w:color="auto" w:fill="auto"/>
            <w:noWrap/>
            <w:vAlign w:val="bottom"/>
            <w:hideMark/>
          </w:tcPr>
          <w:p w14:paraId="12B18273" w14:textId="77777777" w:rsidR="00C80566" w:rsidRPr="00121809" w:rsidRDefault="00C80566" w:rsidP="00121809">
            <w:pPr>
              <w:jc w:val="left"/>
              <w:rPr>
                <w:rFonts w:cs="Arial"/>
                <w:color w:val="000000"/>
                <w:sz w:val="20"/>
                <w:szCs w:val="20"/>
              </w:rPr>
            </w:pPr>
            <w:r w:rsidRPr="00121809">
              <w:rPr>
                <w:rFonts w:cs="Arial"/>
                <w:color w:val="000000"/>
                <w:sz w:val="20"/>
                <w:szCs w:val="20"/>
              </w:rPr>
              <w:t>Flag de portabilidade</w:t>
            </w:r>
          </w:p>
        </w:tc>
        <w:tc>
          <w:tcPr>
            <w:tcW w:w="1160" w:type="pct"/>
            <w:shd w:val="clear" w:color="auto" w:fill="auto"/>
            <w:noWrap/>
            <w:vAlign w:val="bottom"/>
            <w:hideMark/>
          </w:tcPr>
          <w:p w14:paraId="3EE624FC" w14:textId="77777777" w:rsidR="00C80566" w:rsidRPr="00121809" w:rsidRDefault="00C80566" w:rsidP="00121809">
            <w:pPr>
              <w:jc w:val="left"/>
              <w:rPr>
                <w:rFonts w:cs="Arial"/>
                <w:color w:val="000000"/>
                <w:sz w:val="20"/>
                <w:szCs w:val="20"/>
              </w:rPr>
            </w:pPr>
            <w:r w:rsidRPr="00121809">
              <w:rPr>
                <w:rFonts w:cs="Arial"/>
                <w:color w:val="000000"/>
                <w:sz w:val="20"/>
                <w:szCs w:val="20"/>
              </w:rPr>
              <w:t>N</w:t>
            </w:r>
          </w:p>
        </w:tc>
        <w:tc>
          <w:tcPr>
            <w:tcW w:w="797" w:type="pct"/>
            <w:shd w:val="clear" w:color="auto" w:fill="auto"/>
            <w:noWrap/>
            <w:vAlign w:val="bottom"/>
            <w:hideMark/>
          </w:tcPr>
          <w:p w14:paraId="1E259BA9"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5C91FDFD" w14:textId="77777777" w:rsidTr="00121809">
        <w:trPr>
          <w:trHeight w:val="300"/>
        </w:trPr>
        <w:tc>
          <w:tcPr>
            <w:tcW w:w="1640" w:type="pct"/>
            <w:shd w:val="clear" w:color="auto" w:fill="auto"/>
            <w:noWrap/>
            <w:vAlign w:val="bottom"/>
            <w:hideMark/>
          </w:tcPr>
          <w:p w14:paraId="317BF650" w14:textId="52569357" w:rsidR="00C80566" w:rsidRPr="00121809" w:rsidRDefault="00C80566" w:rsidP="00121809">
            <w:pPr>
              <w:jc w:val="left"/>
              <w:rPr>
                <w:rFonts w:cs="Arial"/>
                <w:color w:val="000000"/>
                <w:sz w:val="20"/>
                <w:szCs w:val="20"/>
              </w:rPr>
            </w:pPr>
            <w:r w:rsidRPr="00121809">
              <w:rPr>
                <w:rFonts w:cs="Arial"/>
                <w:color w:val="000000"/>
                <w:sz w:val="20"/>
                <w:szCs w:val="20"/>
              </w:rPr>
              <w:t>T_5008_O010CCO1_SCORE</w:t>
            </w:r>
          </w:p>
        </w:tc>
        <w:tc>
          <w:tcPr>
            <w:tcW w:w="1403" w:type="pct"/>
            <w:shd w:val="clear" w:color="auto" w:fill="auto"/>
            <w:noWrap/>
            <w:vAlign w:val="bottom"/>
            <w:hideMark/>
          </w:tcPr>
          <w:p w14:paraId="7BA52FBA" w14:textId="77777777" w:rsidR="00C80566" w:rsidRPr="00121809" w:rsidRDefault="00C80566" w:rsidP="00121809">
            <w:pPr>
              <w:jc w:val="left"/>
              <w:rPr>
                <w:rFonts w:cs="Arial"/>
                <w:color w:val="000000"/>
                <w:sz w:val="20"/>
                <w:szCs w:val="20"/>
              </w:rPr>
            </w:pPr>
            <w:r w:rsidRPr="00121809">
              <w:rPr>
                <w:rFonts w:cs="Arial"/>
                <w:color w:val="000000"/>
                <w:sz w:val="20"/>
                <w:szCs w:val="20"/>
              </w:rPr>
              <w:t>Score configurado para Oi pela SERASA</w:t>
            </w:r>
          </w:p>
        </w:tc>
        <w:tc>
          <w:tcPr>
            <w:tcW w:w="1160" w:type="pct"/>
            <w:shd w:val="clear" w:color="auto" w:fill="auto"/>
            <w:noWrap/>
            <w:vAlign w:val="bottom"/>
            <w:hideMark/>
          </w:tcPr>
          <w:p w14:paraId="0B24FC84" w14:textId="77777777" w:rsidR="00C80566" w:rsidRPr="00121809" w:rsidRDefault="00C80566" w:rsidP="00121809">
            <w:pPr>
              <w:jc w:val="left"/>
              <w:rPr>
                <w:rFonts w:cs="Arial"/>
                <w:color w:val="000000"/>
                <w:sz w:val="20"/>
                <w:szCs w:val="20"/>
              </w:rPr>
            </w:pPr>
            <w:r w:rsidRPr="00121809">
              <w:rPr>
                <w:rFonts w:cs="Arial"/>
                <w:color w:val="000000"/>
                <w:sz w:val="20"/>
                <w:szCs w:val="20"/>
              </w:rPr>
              <w:t>295</w:t>
            </w:r>
          </w:p>
        </w:tc>
        <w:tc>
          <w:tcPr>
            <w:tcW w:w="797" w:type="pct"/>
            <w:shd w:val="clear" w:color="auto" w:fill="auto"/>
            <w:noWrap/>
            <w:vAlign w:val="bottom"/>
            <w:hideMark/>
          </w:tcPr>
          <w:p w14:paraId="24F816DE"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5CEDC1CE" w14:textId="77777777" w:rsidTr="00121809">
        <w:trPr>
          <w:trHeight w:val="300"/>
        </w:trPr>
        <w:tc>
          <w:tcPr>
            <w:tcW w:w="1640" w:type="pct"/>
            <w:shd w:val="clear" w:color="auto" w:fill="auto"/>
            <w:noWrap/>
            <w:vAlign w:val="bottom"/>
            <w:hideMark/>
          </w:tcPr>
          <w:p w14:paraId="67C9CDB7" w14:textId="5E5F52E9" w:rsidR="00C80566" w:rsidRPr="00121809" w:rsidRDefault="00C80566" w:rsidP="00121809">
            <w:pPr>
              <w:jc w:val="left"/>
              <w:rPr>
                <w:rFonts w:cs="Arial"/>
                <w:color w:val="000000"/>
                <w:sz w:val="20"/>
                <w:szCs w:val="20"/>
              </w:rPr>
            </w:pPr>
            <w:r w:rsidRPr="00121809">
              <w:rPr>
                <w:rFonts w:cs="Arial"/>
                <w:color w:val="000000"/>
                <w:sz w:val="20"/>
                <w:szCs w:val="20"/>
              </w:rPr>
              <w:t>T_4957_O027CCO2_SCORE</w:t>
            </w:r>
          </w:p>
        </w:tc>
        <w:tc>
          <w:tcPr>
            <w:tcW w:w="1403" w:type="pct"/>
            <w:shd w:val="clear" w:color="auto" w:fill="auto"/>
            <w:noWrap/>
            <w:vAlign w:val="bottom"/>
            <w:hideMark/>
          </w:tcPr>
          <w:p w14:paraId="43E5DA8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3FCEF8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797D749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ED4D6D8" w14:textId="77777777" w:rsidTr="00121809">
        <w:trPr>
          <w:trHeight w:val="300"/>
        </w:trPr>
        <w:tc>
          <w:tcPr>
            <w:tcW w:w="1640" w:type="pct"/>
            <w:shd w:val="clear" w:color="auto" w:fill="auto"/>
            <w:noWrap/>
            <w:vAlign w:val="bottom"/>
            <w:hideMark/>
          </w:tcPr>
          <w:p w14:paraId="2830E1AA" w14:textId="09FC9A7A" w:rsidR="00C80566" w:rsidRPr="00121809" w:rsidRDefault="00C80566" w:rsidP="00121809">
            <w:pPr>
              <w:jc w:val="left"/>
              <w:rPr>
                <w:rFonts w:cs="Arial"/>
                <w:color w:val="000000"/>
                <w:sz w:val="20"/>
                <w:szCs w:val="20"/>
              </w:rPr>
            </w:pPr>
            <w:r w:rsidRPr="00121809">
              <w:rPr>
                <w:rFonts w:cs="Arial"/>
                <w:color w:val="000000"/>
                <w:sz w:val="20"/>
                <w:szCs w:val="20"/>
              </w:rPr>
              <w:t>T_5051_O027CCO2_SCORE2</w:t>
            </w:r>
          </w:p>
        </w:tc>
        <w:tc>
          <w:tcPr>
            <w:tcW w:w="1403" w:type="pct"/>
            <w:shd w:val="clear" w:color="auto" w:fill="auto"/>
            <w:noWrap/>
            <w:vAlign w:val="bottom"/>
            <w:hideMark/>
          </w:tcPr>
          <w:p w14:paraId="764E0AD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B02393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F59B08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9C53E93" w14:textId="77777777" w:rsidTr="00121809">
        <w:trPr>
          <w:trHeight w:val="300"/>
        </w:trPr>
        <w:tc>
          <w:tcPr>
            <w:tcW w:w="1640" w:type="pct"/>
            <w:shd w:val="clear" w:color="auto" w:fill="auto"/>
            <w:noWrap/>
            <w:vAlign w:val="bottom"/>
            <w:hideMark/>
          </w:tcPr>
          <w:p w14:paraId="46430D16" w14:textId="3ABEE807" w:rsidR="00C80566" w:rsidRPr="00121809" w:rsidRDefault="00C80566" w:rsidP="00121809">
            <w:pPr>
              <w:jc w:val="left"/>
              <w:rPr>
                <w:rFonts w:cs="Arial"/>
                <w:color w:val="000000"/>
                <w:sz w:val="20"/>
                <w:szCs w:val="20"/>
              </w:rPr>
            </w:pPr>
            <w:r w:rsidRPr="00121809">
              <w:rPr>
                <w:rFonts w:cs="Arial"/>
                <w:color w:val="000000"/>
                <w:sz w:val="20"/>
                <w:szCs w:val="20"/>
              </w:rPr>
              <w:t>T_5053_O027CCO2_SCORE3</w:t>
            </w:r>
          </w:p>
        </w:tc>
        <w:tc>
          <w:tcPr>
            <w:tcW w:w="1403" w:type="pct"/>
            <w:shd w:val="clear" w:color="auto" w:fill="auto"/>
            <w:noWrap/>
            <w:vAlign w:val="bottom"/>
            <w:hideMark/>
          </w:tcPr>
          <w:p w14:paraId="1559DF2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3D1E28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15EC6AA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4143792" w14:textId="77777777" w:rsidTr="00121809">
        <w:trPr>
          <w:trHeight w:val="300"/>
        </w:trPr>
        <w:tc>
          <w:tcPr>
            <w:tcW w:w="1640" w:type="pct"/>
            <w:shd w:val="clear" w:color="auto" w:fill="auto"/>
            <w:noWrap/>
            <w:vAlign w:val="bottom"/>
            <w:hideMark/>
          </w:tcPr>
          <w:p w14:paraId="0EFE4B12" w14:textId="48D826BD" w:rsidR="00C80566" w:rsidRPr="00121809" w:rsidRDefault="00C80566" w:rsidP="00121809">
            <w:pPr>
              <w:jc w:val="left"/>
              <w:rPr>
                <w:rFonts w:cs="Arial"/>
                <w:color w:val="000000"/>
                <w:sz w:val="20"/>
                <w:szCs w:val="20"/>
              </w:rPr>
            </w:pPr>
            <w:r w:rsidRPr="00121809">
              <w:rPr>
                <w:rFonts w:cs="Arial"/>
                <w:color w:val="000000"/>
                <w:sz w:val="20"/>
                <w:szCs w:val="20"/>
              </w:rPr>
              <w:t>T_4960_O027CCO3_SCORE</w:t>
            </w:r>
          </w:p>
        </w:tc>
        <w:tc>
          <w:tcPr>
            <w:tcW w:w="1403" w:type="pct"/>
            <w:shd w:val="clear" w:color="auto" w:fill="auto"/>
            <w:noWrap/>
            <w:vAlign w:val="bottom"/>
            <w:hideMark/>
          </w:tcPr>
          <w:p w14:paraId="4C92B7D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3A2DBA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9D1E39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EF93B33" w14:textId="77777777" w:rsidTr="00121809">
        <w:trPr>
          <w:trHeight w:val="300"/>
        </w:trPr>
        <w:tc>
          <w:tcPr>
            <w:tcW w:w="1640" w:type="pct"/>
            <w:shd w:val="clear" w:color="auto" w:fill="auto"/>
            <w:noWrap/>
            <w:vAlign w:val="bottom"/>
            <w:hideMark/>
          </w:tcPr>
          <w:p w14:paraId="26A4CC95" w14:textId="27530477" w:rsidR="00C80566" w:rsidRPr="00121809" w:rsidRDefault="00C80566" w:rsidP="00121809">
            <w:pPr>
              <w:jc w:val="left"/>
              <w:rPr>
                <w:rFonts w:cs="Arial"/>
                <w:color w:val="000000"/>
                <w:sz w:val="20"/>
                <w:szCs w:val="20"/>
              </w:rPr>
            </w:pPr>
            <w:r w:rsidRPr="00121809">
              <w:rPr>
                <w:rFonts w:cs="Arial"/>
                <w:color w:val="000000"/>
                <w:sz w:val="20"/>
                <w:szCs w:val="20"/>
              </w:rPr>
              <w:t>T_5044_O027CCO3_SCORE2</w:t>
            </w:r>
          </w:p>
        </w:tc>
        <w:tc>
          <w:tcPr>
            <w:tcW w:w="1403" w:type="pct"/>
            <w:shd w:val="clear" w:color="auto" w:fill="auto"/>
            <w:noWrap/>
            <w:vAlign w:val="bottom"/>
            <w:hideMark/>
          </w:tcPr>
          <w:p w14:paraId="1B49433A"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4A4CC6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1427E6F"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C1ABF97" w14:textId="77777777" w:rsidTr="00121809">
        <w:trPr>
          <w:trHeight w:val="300"/>
        </w:trPr>
        <w:tc>
          <w:tcPr>
            <w:tcW w:w="1640" w:type="pct"/>
            <w:shd w:val="clear" w:color="auto" w:fill="auto"/>
            <w:noWrap/>
            <w:vAlign w:val="bottom"/>
            <w:hideMark/>
          </w:tcPr>
          <w:p w14:paraId="0A60C2F6" w14:textId="36DF20F9" w:rsidR="00C80566" w:rsidRPr="00121809" w:rsidRDefault="00C80566" w:rsidP="00121809">
            <w:pPr>
              <w:jc w:val="left"/>
              <w:rPr>
                <w:rFonts w:cs="Arial"/>
                <w:color w:val="000000"/>
                <w:sz w:val="20"/>
                <w:szCs w:val="20"/>
              </w:rPr>
            </w:pPr>
            <w:r w:rsidRPr="00121809">
              <w:rPr>
                <w:rFonts w:cs="Arial"/>
                <w:color w:val="000000"/>
                <w:sz w:val="20"/>
                <w:szCs w:val="20"/>
              </w:rPr>
              <w:t>T_5046_O027CCO3_SCORE3</w:t>
            </w:r>
          </w:p>
        </w:tc>
        <w:tc>
          <w:tcPr>
            <w:tcW w:w="1403" w:type="pct"/>
            <w:shd w:val="clear" w:color="auto" w:fill="auto"/>
            <w:noWrap/>
            <w:vAlign w:val="bottom"/>
            <w:hideMark/>
          </w:tcPr>
          <w:p w14:paraId="3D240A05"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AA1339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543FBA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BF5F67E" w14:textId="77777777" w:rsidTr="00121809">
        <w:trPr>
          <w:trHeight w:val="300"/>
        </w:trPr>
        <w:tc>
          <w:tcPr>
            <w:tcW w:w="1640" w:type="pct"/>
            <w:shd w:val="clear" w:color="auto" w:fill="auto"/>
            <w:noWrap/>
            <w:vAlign w:val="bottom"/>
            <w:hideMark/>
          </w:tcPr>
          <w:p w14:paraId="4934CFFB" w14:textId="2900BED5" w:rsidR="00C80566" w:rsidRPr="00121809" w:rsidRDefault="00C80566" w:rsidP="00121809">
            <w:pPr>
              <w:jc w:val="left"/>
              <w:rPr>
                <w:rFonts w:cs="Arial"/>
                <w:color w:val="000000"/>
                <w:sz w:val="20"/>
                <w:szCs w:val="20"/>
              </w:rPr>
            </w:pPr>
            <w:r w:rsidRPr="00121809">
              <w:rPr>
                <w:rFonts w:cs="Arial"/>
                <w:color w:val="000000"/>
                <w:sz w:val="20"/>
                <w:szCs w:val="20"/>
              </w:rPr>
              <w:t>T_5055_SCORE_ONLINE</w:t>
            </w:r>
          </w:p>
        </w:tc>
        <w:tc>
          <w:tcPr>
            <w:tcW w:w="1403" w:type="pct"/>
            <w:shd w:val="clear" w:color="auto" w:fill="auto"/>
            <w:noWrap/>
            <w:vAlign w:val="bottom"/>
            <w:hideMark/>
          </w:tcPr>
          <w:p w14:paraId="0A1BBF0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57B55A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7914AF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C971998" w14:textId="77777777" w:rsidTr="00121809">
        <w:trPr>
          <w:trHeight w:val="300"/>
        </w:trPr>
        <w:tc>
          <w:tcPr>
            <w:tcW w:w="1640" w:type="pct"/>
            <w:shd w:val="clear" w:color="auto" w:fill="auto"/>
            <w:noWrap/>
            <w:vAlign w:val="bottom"/>
            <w:hideMark/>
          </w:tcPr>
          <w:p w14:paraId="15FE16EB" w14:textId="1CA5CB12"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T_5056_MOD_SCORE_ONLINE</w:t>
            </w:r>
          </w:p>
        </w:tc>
        <w:tc>
          <w:tcPr>
            <w:tcW w:w="1403" w:type="pct"/>
            <w:shd w:val="clear" w:color="auto" w:fill="auto"/>
            <w:noWrap/>
            <w:vAlign w:val="bottom"/>
            <w:hideMark/>
          </w:tcPr>
          <w:p w14:paraId="4FC1F25D"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E7BAE1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9D21C5E"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242B71C" w14:textId="77777777" w:rsidTr="00121809">
        <w:trPr>
          <w:trHeight w:val="300"/>
        </w:trPr>
        <w:tc>
          <w:tcPr>
            <w:tcW w:w="1640" w:type="pct"/>
            <w:shd w:val="clear" w:color="auto" w:fill="auto"/>
            <w:noWrap/>
            <w:vAlign w:val="bottom"/>
            <w:hideMark/>
          </w:tcPr>
          <w:p w14:paraId="6BBD8EB8" w14:textId="1F6C3547" w:rsidR="00C80566" w:rsidRPr="00121809" w:rsidRDefault="00C80566" w:rsidP="00121809">
            <w:pPr>
              <w:jc w:val="left"/>
              <w:rPr>
                <w:rFonts w:cs="Arial"/>
                <w:color w:val="000000"/>
                <w:sz w:val="20"/>
                <w:szCs w:val="20"/>
              </w:rPr>
            </w:pPr>
            <w:r w:rsidRPr="00121809">
              <w:rPr>
                <w:rFonts w:cs="Arial"/>
                <w:color w:val="000000"/>
                <w:sz w:val="20"/>
                <w:szCs w:val="20"/>
              </w:rPr>
              <w:lastRenderedPageBreak/>
              <w:t>T_5011_O010CCO7_COD_MOD</w:t>
            </w:r>
          </w:p>
        </w:tc>
        <w:tc>
          <w:tcPr>
            <w:tcW w:w="1403" w:type="pct"/>
            <w:shd w:val="clear" w:color="auto" w:fill="auto"/>
            <w:noWrap/>
            <w:vAlign w:val="bottom"/>
            <w:hideMark/>
          </w:tcPr>
          <w:p w14:paraId="6219130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6FB6920" w14:textId="77777777" w:rsidR="00C80566" w:rsidRPr="00121809" w:rsidRDefault="00C80566" w:rsidP="00121809">
            <w:pPr>
              <w:jc w:val="left"/>
              <w:rPr>
                <w:rFonts w:cs="Arial"/>
                <w:color w:val="000000"/>
                <w:sz w:val="20"/>
                <w:szCs w:val="20"/>
              </w:rPr>
            </w:pPr>
            <w:r w:rsidRPr="00121809">
              <w:rPr>
                <w:rFonts w:cs="Arial"/>
                <w:color w:val="000000"/>
                <w:sz w:val="20"/>
                <w:szCs w:val="20"/>
              </w:rPr>
              <w:t>CCO7</w:t>
            </w:r>
          </w:p>
        </w:tc>
        <w:tc>
          <w:tcPr>
            <w:tcW w:w="797" w:type="pct"/>
            <w:shd w:val="clear" w:color="auto" w:fill="auto"/>
            <w:noWrap/>
            <w:vAlign w:val="bottom"/>
            <w:hideMark/>
          </w:tcPr>
          <w:p w14:paraId="25FCE75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AA9D97A" w14:textId="77777777" w:rsidTr="00121809">
        <w:trPr>
          <w:trHeight w:val="300"/>
        </w:trPr>
        <w:tc>
          <w:tcPr>
            <w:tcW w:w="1640" w:type="pct"/>
            <w:shd w:val="clear" w:color="auto" w:fill="auto"/>
            <w:noWrap/>
            <w:vAlign w:val="bottom"/>
            <w:hideMark/>
          </w:tcPr>
          <w:p w14:paraId="04779F37" w14:textId="1544A010" w:rsidR="00C80566" w:rsidRPr="00121809" w:rsidRDefault="00C80566" w:rsidP="00121809">
            <w:pPr>
              <w:jc w:val="left"/>
              <w:rPr>
                <w:rFonts w:cs="Arial"/>
                <w:color w:val="000000"/>
                <w:sz w:val="20"/>
                <w:szCs w:val="20"/>
              </w:rPr>
            </w:pPr>
            <w:r w:rsidRPr="00121809">
              <w:rPr>
                <w:rFonts w:cs="Arial"/>
                <w:color w:val="000000"/>
                <w:sz w:val="20"/>
                <w:szCs w:val="20"/>
              </w:rPr>
              <w:t>T_5012_O010CCO7_SCORE</w:t>
            </w:r>
          </w:p>
        </w:tc>
        <w:tc>
          <w:tcPr>
            <w:tcW w:w="1403" w:type="pct"/>
            <w:shd w:val="clear" w:color="auto" w:fill="auto"/>
            <w:noWrap/>
            <w:vAlign w:val="bottom"/>
            <w:hideMark/>
          </w:tcPr>
          <w:p w14:paraId="7C23C623"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3751FA9" w14:textId="77777777" w:rsidR="00C80566" w:rsidRPr="00121809" w:rsidRDefault="00C80566" w:rsidP="00121809">
            <w:pPr>
              <w:jc w:val="left"/>
              <w:rPr>
                <w:rFonts w:cs="Arial"/>
                <w:color w:val="000000"/>
                <w:sz w:val="20"/>
                <w:szCs w:val="20"/>
              </w:rPr>
            </w:pPr>
            <w:r w:rsidRPr="00121809">
              <w:rPr>
                <w:rFonts w:cs="Arial"/>
                <w:color w:val="000000"/>
                <w:sz w:val="20"/>
                <w:szCs w:val="20"/>
              </w:rPr>
              <w:t>80</w:t>
            </w:r>
          </w:p>
        </w:tc>
        <w:tc>
          <w:tcPr>
            <w:tcW w:w="797" w:type="pct"/>
            <w:shd w:val="clear" w:color="auto" w:fill="auto"/>
            <w:noWrap/>
            <w:vAlign w:val="bottom"/>
            <w:hideMark/>
          </w:tcPr>
          <w:p w14:paraId="3F4C3C1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43C529A" w14:textId="77777777" w:rsidTr="00121809">
        <w:trPr>
          <w:trHeight w:val="300"/>
        </w:trPr>
        <w:tc>
          <w:tcPr>
            <w:tcW w:w="1640" w:type="pct"/>
            <w:shd w:val="clear" w:color="auto" w:fill="auto"/>
            <w:noWrap/>
            <w:vAlign w:val="bottom"/>
            <w:hideMark/>
          </w:tcPr>
          <w:p w14:paraId="11091416" w14:textId="04BD534B" w:rsidR="00C80566" w:rsidRPr="00121809" w:rsidRDefault="00C80566" w:rsidP="00121809">
            <w:pPr>
              <w:jc w:val="left"/>
              <w:rPr>
                <w:rFonts w:cs="Arial"/>
                <w:color w:val="000000"/>
                <w:sz w:val="20"/>
                <w:szCs w:val="20"/>
              </w:rPr>
            </w:pPr>
            <w:r w:rsidRPr="00121809">
              <w:rPr>
                <w:rFonts w:cs="Arial"/>
                <w:color w:val="000000"/>
                <w:sz w:val="20"/>
                <w:szCs w:val="20"/>
              </w:rPr>
              <w:t>T_4968_O027CCO8_COD_MOD</w:t>
            </w:r>
          </w:p>
        </w:tc>
        <w:tc>
          <w:tcPr>
            <w:tcW w:w="1403" w:type="pct"/>
            <w:shd w:val="clear" w:color="auto" w:fill="auto"/>
            <w:noWrap/>
            <w:vAlign w:val="bottom"/>
            <w:hideMark/>
          </w:tcPr>
          <w:p w14:paraId="24543FA6"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F1A8AD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84E05AB"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22CAB35" w14:textId="77777777" w:rsidTr="00121809">
        <w:trPr>
          <w:trHeight w:val="300"/>
        </w:trPr>
        <w:tc>
          <w:tcPr>
            <w:tcW w:w="1640" w:type="pct"/>
            <w:shd w:val="clear" w:color="auto" w:fill="auto"/>
            <w:noWrap/>
            <w:vAlign w:val="bottom"/>
            <w:hideMark/>
          </w:tcPr>
          <w:p w14:paraId="4939C3D9" w14:textId="6E3110AD" w:rsidR="00C80566" w:rsidRPr="00121809" w:rsidRDefault="00C80566" w:rsidP="00121809">
            <w:pPr>
              <w:jc w:val="left"/>
              <w:rPr>
                <w:rFonts w:cs="Arial"/>
                <w:color w:val="000000"/>
                <w:sz w:val="20"/>
                <w:szCs w:val="20"/>
              </w:rPr>
            </w:pPr>
            <w:r w:rsidRPr="00121809">
              <w:rPr>
                <w:rFonts w:cs="Arial"/>
                <w:color w:val="000000"/>
                <w:sz w:val="20"/>
                <w:szCs w:val="20"/>
              </w:rPr>
              <w:t>T_4969_O027CCO8_SCORE</w:t>
            </w:r>
          </w:p>
        </w:tc>
        <w:tc>
          <w:tcPr>
            <w:tcW w:w="1403" w:type="pct"/>
            <w:shd w:val="clear" w:color="auto" w:fill="auto"/>
            <w:noWrap/>
            <w:vAlign w:val="bottom"/>
            <w:hideMark/>
          </w:tcPr>
          <w:p w14:paraId="481B36D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5714D71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58C4B2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FB21DAE" w14:textId="77777777" w:rsidTr="00121809">
        <w:trPr>
          <w:trHeight w:val="300"/>
        </w:trPr>
        <w:tc>
          <w:tcPr>
            <w:tcW w:w="1640" w:type="pct"/>
            <w:shd w:val="clear" w:color="auto" w:fill="auto"/>
            <w:noWrap/>
            <w:vAlign w:val="bottom"/>
            <w:hideMark/>
          </w:tcPr>
          <w:p w14:paraId="06B0CA07" w14:textId="6B59B208" w:rsidR="00C80566" w:rsidRPr="00121809" w:rsidRDefault="00C80566" w:rsidP="00121809">
            <w:pPr>
              <w:jc w:val="left"/>
              <w:rPr>
                <w:rFonts w:cs="Arial"/>
                <w:color w:val="000000"/>
                <w:sz w:val="20"/>
                <w:szCs w:val="20"/>
              </w:rPr>
            </w:pPr>
            <w:r w:rsidRPr="00121809">
              <w:rPr>
                <w:rFonts w:cs="Arial"/>
                <w:color w:val="000000"/>
                <w:sz w:val="20"/>
                <w:szCs w:val="20"/>
              </w:rPr>
              <w:t>T_4970_O027CCO8_FATOR_PRIN</w:t>
            </w:r>
          </w:p>
        </w:tc>
        <w:tc>
          <w:tcPr>
            <w:tcW w:w="1403" w:type="pct"/>
            <w:shd w:val="clear" w:color="auto" w:fill="auto"/>
            <w:noWrap/>
            <w:vAlign w:val="bottom"/>
            <w:hideMark/>
          </w:tcPr>
          <w:p w14:paraId="474323B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5BF1F8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028939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E4E8C06" w14:textId="77777777" w:rsidTr="00121809">
        <w:trPr>
          <w:trHeight w:val="300"/>
        </w:trPr>
        <w:tc>
          <w:tcPr>
            <w:tcW w:w="1640" w:type="pct"/>
            <w:shd w:val="clear" w:color="auto" w:fill="auto"/>
            <w:noWrap/>
            <w:vAlign w:val="bottom"/>
            <w:hideMark/>
          </w:tcPr>
          <w:p w14:paraId="1F298DA8" w14:textId="6B0FE067" w:rsidR="00C80566" w:rsidRPr="00121809" w:rsidRDefault="00C80566" w:rsidP="00121809">
            <w:pPr>
              <w:jc w:val="left"/>
              <w:rPr>
                <w:rFonts w:cs="Arial"/>
                <w:color w:val="000000"/>
                <w:sz w:val="20"/>
                <w:szCs w:val="20"/>
              </w:rPr>
            </w:pPr>
            <w:r w:rsidRPr="00121809">
              <w:rPr>
                <w:rFonts w:cs="Arial"/>
                <w:color w:val="000000"/>
                <w:sz w:val="20"/>
                <w:szCs w:val="20"/>
              </w:rPr>
              <w:t>T_4971_O027CCO9_COD_MOD</w:t>
            </w:r>
          </w:p>
        </w:tc>
        <w:tc>
          <w:tcPr>
            <w:tcW w:w="1403" w:type="pct"/>
            <w:shd w:val="clear" w:color="auto" w:fill="auto"/>
            <w:noWrap/>
            <w:vAlign w:val="bottom"/>
            <w:hideMark/>
          </w:tcPr>
          <w:p w14:paraId="182C19C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EE6E16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A61358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D585948" w14:textId="77777777" w:rsidTr="00121809">
        <w:trPr>
          <w:trHeight w:val="300"/>
        </w:trPr>
        <w:tc>
          <w:tcPr>
            <w:tcW w:w="1640" w:type="pct"/>
            <w:shd w:val="clear" w:color="auto" w:fill="auto"/>
            <w:noWrap/>
            <w:vAlign w:val="bottom"/>
            <w:hideMark/>
          </w:tcPr>
          <w:p w14:paraId="565EAD2D" w14:textId="5B20C73A" w:rsidR="00C80566" w:rsidRPr="00121809" w:rsidRDefault="00C80566" w:rsidP="00121809">
            <w:pPr>
              <w:jc w:val="left"/>
              <w:rPr>
                <w:rFonts w:cs="Arial"/>
                <w:color w:val="000000"/>
                <w:sz w:val="20"/>
                <w:szCs w:val="20"/>
              </w:rPr>
            </w:pPr>
            <w:r w:rsidRPr="00121809">
              <w:rPr>
                <w:rFonts w:cs="Arial"/>
                <w:color w:val="000000"/>
                <w:sz w:val="20"/>
                <w:szCs w:val="20"/>
              </w:rPr>
              <w:t>T_4972_O027CCO9_SCORE</w:t>
            </w:r>
          </w:p>
        </w:tc>
        <w:tc>
          <w:tcPr>
            <w:tcW w:w="1403" w:type="pct"/>
            <w:shd w:val="clear" w:color="auto" w:fill="auto"/>
            <w:noWrap/>
            <w:vAlign w:val="bottom"/>
            <w:hideMark/>
          </w:tcPr>
          <w:p w14:paraId="09267FE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50476C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74CEE2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F8863FC" w14:textId="77777777" w:rsidTr="00121809">
        <w:trPr>
          <w:trHeight w:val="300"/>
        </w:trPr>
        <w:tc>
          <w:tcPr>
            <w:tcW w:w="1640" w:type="pct"/>
            <w:shd w:val="clear" w:color="auto" w:fill="auto"/>
            <w:noWrap/>
            <w:vAlign w:val="bottom"/>
            <w:hideMark/>
          </w:tcPr>
          <w:p w14:paraId="6165EB35" w14:textId="1387E6FF" w:rsidR="00C80566" w:rsidRPr="00121809" w:rsidRDefault="00C80566" w:rsidP="00121809">
            <w:pPr>
              <w:jc w:val="left"/>
              <w:rPr>
                <w:rFonts w:cs="Arial"/>
                <w:color w:val="000000"/>
                <w:sz w:val="20"/>
                <w:szCs w:val="20"/>
              </w:rPr>
            </w:pPr>
            <w:r w:rsidRPr="00121809">
              <w:rPr>
                <w:rFonts w:cs="Arial"/>
                <w:color w:val="000000"/>
                <w:sz w:val="20"/>
                <w:szCs w:val="20"/>
              </w:rPr>
              <w:t>T_4973_O027CCO9_FATOR_PRIN</w:t>
            </w:r>
          </w:p>
        </w:tc>
        <w:tc>
          <w:tcPr>
            <w:tcW w:w="1403" w:type="pct"/>
            <w:shd w:val="clear" w:color="auto" w:fill="auto"/>
            <w:noWrap/>
            <w:vAlign w:val="bottom"/>
            <w:hideMark/>
          </w:tcPr>
          <w:p w14:paraId="1DFD381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65E343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705AB4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292FA1E" w14:textId="77777777" w:rsidTr="00121809">
        <w:trPr>
          <w:trHeight w:val="300"/>
        </w:trPr>
        <w:tc>
          <w:tcPr>
            <w:tcW w:w="1640" w:type="pct"/>
            <w:shd w:val="clear" w:color="auto" w:fill="auto"/>
            <w:noWrap/>
            <w:vAlign w:val="bottom"/>
            <w:hideMark/>
          </w:tcPr>
          <w:p w14:paraId="5E70A64B" w14:textId="5FB57FD4"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T_4162_CR_SPARE_TXT_04</w:t>
            </w:r>
          </w:p>
        </w:tc>
        <w:tc>
          <w:tcPr>
            <w:tcW w:w="1403" w:type="pct"/>
            <w:shd w:val="clear" w:color="auto" w:fill="auto"/>
            <w:noWrap/>
            <w:vAlign w:val="bottom"/>
            <w:hideMark/>
          </w:tcPr>
          <w:p w14:paraId="22A86CE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265C137" w14:textId="77777777" w:rsidR="00C80566" w:rsidRPr="00121809" w:rsidRDefault="00C80566" w:rsidP="00121809">
            <w:pPr>
              <w:jc w:val="left"/>
              <w:rPr>
                <w:rFonts w:cs="Arial"/>
                <w:color w:val="000000"/>
                <w:sz w:val="20"/>
                <w:szCs w:val="20"/>
              </w:rPr>
            </w:pPr>
            <w:r w:rsidRPr="00121809">
              <w:rPr>
                <w:rFonts w:cs="Arial"/>
                <w:color w:val="000000"/>
                <w:sz w:val="20"/>
                <w:szCs w:val="20"/>
              </w:rPr>
              <w:t>MRUM</w:t>
            </w:r>
          </w:p>
        </w:tc>
        <w:tc>
          <w:tcPr>
            <w:tcW w:w="797" w:type="pct"/>
            <w:shd w:val="clear" w:color="auto" w:fill="auto"/>
            <w:noWrap/>
            <w:vAlign w:val="bottom"/>
            <w:hideMark/>
          </w:tcPr>
          <w:p w14:paraId="04B22DC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3A0423D" w14:textId="77777777" w:rsidTr="00121809">
        <w:trPr>
          <w:trHeight w:val="300"/>
        </w:trPr>
        <w:tc>
          <w:tcPr>
            <w:tcW w:w="1640" w:type="pct"/>
            <w:shd w:val="clear" w:color="auto" w:fill="auto"/>
            <w:noWrap/>
            <w:vAlign w:val="bottom"/>
            <w:hideMark/>
          </w:tcPr>
          <w:p w14:paraId="1B922E09" w14:textId="50F5D4E3"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T_4164_CR_SPARE_TXT_06</w:t>
            </w:r>
          </w:p>
        </w:tc>
        <w:tc>
          <w:tcPr>
            <w:tcW w:w="1403" w:type="pct"/>
            <w:shd w:val="clear" w:color="auto" w:fill="auto"/>
            <w:noWrap/>
            <w:vAlign w:val="bottom"/>
            <w:hideMark/>
          </w:tcPr>
          <w:p w14:paraId="51FCE0A4"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D42D775" w14:textId="77777777" w:rsidR="00C80566" w:rsidRPr="00121809" w:rsidRDefault="00C80566" w:rsidP="00121809">
            <w:pPr>
              <w:jc w:val="left"/>
              <w:rPr>
                <w:rFonts w:cs="Arial"/>
                <w:color w:val="000000"/>
                <w:sz w:val="20"/>
                <w:szCs w:val="20"/>
              </w:rPr>
            </w:pPr>
            <w:r w:rsidRPr="00121809">
              <w:rPr>
                <w:rFonts w:cs="Arial"/>
                <w:color w:val="000000"/>
                <w:sz w:val="20"/>
                <w:szCs w:val="20"/>
              </w:rPr>
              <w:t>MRUM</w:t>
            </w:r>
          </w:p>
        </w:tc>
        <w:tc>
          <w:tcPr>
            <w:tcW w:w="797" w:type="pct"/>
            <w:shd w:val="clear" w:color="auto" w:fill="auto"/>
            <w:noWrap/>
            <w:vAlign w:val="bottom"/>
            <w:hideMark/>
          </w:tcPr>
          <w:p w14:paraId="3850823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10838FE2" w14:textId="77777777" w:rsidTr="00121809">
        <w:trPr>
          <w:trHeight w:val="300"/>
        </w:trPr>
        <w:tc>
          <w:tcPr>
            <w:tcW w:w="1640" w:type="pct"/>
            <w:shd w:val="clear" w:color="auto" w:fill="auto"/>
            <w:noWrap/>
            <w:vAlign w:val="bottom"/>
            <w:hideMark/>
          </w:tcPr>
          <w:p w14:paraId="3619D1DD" w14:textId="01F4DF63" w:rsidR="00C80566" w:rsidRPr="00121809" w:rsidRDefault="00C80566" w:rsidP="00121809">
            <w:pPr>
              <w:jc w:val="left"/>
              <w:rPr>
                <w:rFonts w:cs="Arial"/>
                <w:color w:val="000000"/>
                <w:sz w:val="20"/>
                <w:szCs w:val="20"/>
              </w:rPr>
            </w:pPr>
            <w:r w:rsidRPr="00121809">
              <w:rPr>
                <w:rFonts w:cs="Arial"/>
                <w:color w:val="000000"/>
                <w:sz w:val="20"/>
                <w:szCs w:val="20"/>
              </w:rPr>
              <w:t>T_5021_ANALISEEMPRESARIAL</w:t>
            </w:r>
          </w:p>
        </w:tc>
        <w:tc>
          <w:tcPr>
            <w:tcW w:w="1403" w:type="pct"/>
            <w:shd w:val="clear" w:color="auto" w:fill="auto"/>
            <w:noWrap/>
            <w:vAlign w:val="bottom"/>
            <w:hideMark/>
          </w:tcPr>
          <w:p w14:paraId="1794CB80"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24FBA87"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07B39C6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006DEB1" w14:textId="77777777" w:rsidTr="00121809">
        <w:trPr>
          <w:trHeight w:val="300"/>
        </w:trPr>
        <w:tc>
          <w:tcPr>
            <w:tcW w:w="1640" w:type="pct"/>
            <w:shd w:val="clear" w:color="auto" w:fill="auto"/>
            <w:noWrap/>
            <w:vAlign w:val="bottom"/>
            <w:hideMark/>
          </w:tcPr>
          <w:p w14:paraId="223385A1" w14:textId="2A2A810E" w:rsidR="00C80566" w:rsidRPr="00121809" w:rsidRDefault="00C80566" w:rsidP="00121809">
            <w:pPr>
              <w:jc w:val="left"/>
              <w:rPr>
                <w:rFonts w:cs="Arial"/>
                <w:color w:val="000000"/>
                <w:sz w:val="20"/>
                <w:szCs w:val="20"/>
              </w:rPr>
            </w:pPr>
            <w:r w:rsidRPr="00121809">
              <w:rPr>
                <w:rFonts w:cs="Arial"/>
                <w:color w:val="000000"/>
                <w:sz w:val="20"/>
                <w:szCs w:val="20"/>
              </w:rPr>
              <w:t>T_1968_DECISAOFINAL_SCORECARD1</w:t>
            </w:r>
          </w:p>
        </w:tc>
        <w:tc>
          <w:tcPr>
            <w:tcW w:w="1403" w:type="pct"/>
            <w:shd w:val="clear" w:color="auto" w:fill="auto"/>
            <w:noWrap/>
            <w:vAlign w:val="bottom"/>
            <w:hideMark/>
          </w:tcPr>
          <w:p w14:paraId="2D9A31A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F6EB38D"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24EAD55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6D197E6" w14:textId="77777777" w:rsidTr="00121809">
        <w:trPr>
          <w:trHeight w:val="300"/>
        </w:trPr>
        <w:tc>
          <w:tcPr>
            <w:tcW w:w="1640" w:type="pct"/>
            <w:shd w:val="clear" w:color="auto" w:fill="auto"/>
            <w:noWrap/>
            <w:vAlign w:val="bottom"/>
            <w:hideMark/>
          </w:tcPr>
          <w:p w14:paraId="029A0AB7" w14:textId="3BA5B062" w:rsidR="00C80566" w:rsidRPr="00121809" w:rsidRDefault="00C80566" w:rsidP="00121809">
            <w:pPr>
              <w:jc w:val="left"/>
              <w:rPr>
                <w:rFonts w:cs="Arial"/>
                <w:color w:val="000000"/>
                <w:sz w:val="20"/>
                <w:szCs w:val="20"/>
              </w:rPr>
            </w:pPr>
            <w:r w:rsidRPr="00121809">
              <w:rPr>
                <w:rFonts w:cs="Arial"/>
                <w:color w:val="000000"/>
                <w:sz w:val="20"/>
                <w:szCs w:val="20"/>
              </w:rPr>
              <w:t>T4201_LETRA_TEL_CONTATO</w:t>
            </w:r>
          </w:p>
        </w:tc>
        <w:tc>
          <w:tcPr>
            <w:tcW w:w="1403" w:type="pct"/>
            <w:shd w:val="clear" w:color="auto" w:fill="auto"/>
            <w:noWrap/>
            <w:vAlign w:val="bottom"/>
            <w:hideMark/>
          </w:tcPr>
          <w:p w14:paraId="6A99BCDC"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6EF2E79"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0D6ADAD"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EC6DCAB" w14:textId="77777777" w:rsidTr="00121809">
        <w:trPr>
          <w:trHeight w:val="300"/>
        </w:trPr>
        <w:tc>
          <w:tcPr>
            <w:tcW w:w="1640" w:type="pct"/>
            <w:shd w:val="clear" w:color="auto" w:fill="auto"/>
            <w:noWrap/>
            <w:vAlign w:val="bottom"/>
            <w:hideMark/>
          </w:tcPr>
          <w:p w14:paraId="31BD020F" w14:textId="5E6C7638" w:rsidR="00C80566" w:rsidRPr="00121809" w:rsidRDefault="00C80566" w:rsidP="00121809">
            <w:pPr>
              <w:jc w:val="left"/>
              <w:rPr>
                <w:rFonts w:cs="Arial"/>
                <w:color w:val="000000"/>
                <w:sz w:val="20"/>
                <w:szCs w:val="20"/>
              </w:rPr>
            </w:pPr>
            <w:r w:rsidRPr="00121809">
              <w:rPr>
                <w:rFonts w:cs="Arial"/>
                <w:color w:val="000000"/>
                <w:sz w:val="20"/>
                <w:szCs w:val="20"/>
              </w:rPr>
              <w:t>T_5079_NUMPONTOSTVATIVO</w:t>
            </w:r>
          </w:p>
        </w:tc>
        <w:tc>
          <w:tcPr>
            <w:tcW w:w="1403" w:type="pct"/>
            <w:shd w:val="clear" w:color="auto" w:fill="auto"/>
            <w:noWrap/>
            <w:vAlign w:val="bottom"/>
            <w:hideMark/>
          </w:tcPr>
          <w:p w14:paraId="3B04D96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41644F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55FFF0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5A220196" w14:textId="77777777" w:rsidTr="00121809">
        <w:trPr>
          <w:trHeight w:val="300"/>
        </w:trPr>
        <w:tc>
          <w:tcPr>
            <w:tcW w:w="1640" w:type="pct"/>
            <w:shd w:val="clear" w:color="auto" w:fill="auto"/>
            <w:noWrap/>
            <w:vAlign w:val="bottom"/>
            <w:hideMark/>
          </w:tcPr>
          <w:p w14:paraId="5E0C905E" w14:textId="02001B4A" w:rsidR="00C80566" w:rsidRPr="00121809" w:rsidRDefault="00C80566" w:rsidP="00121809">
            <w:pPr>
              <w:jc w:val="left"/>
              <w:rPr>
                <w:rFonts w:cs="Arial"/>
                <w:color w:val="000000"/>
                <w:sz w:val="20"/>
                <w:szCs w:val="20"/>
              </w:rPr>
            </w:pPr>
            <w:r w:rsidRPr="00121809">
              <w:rPr>
                <w:rFonts w:cs="Arial"/>
                <w:color w:val="000000"/>
                <w:sz w:val="20"/>
                <w:szCs w:val="20"/>
              </w:rPr>
              <w:t>T_5080_DATAPONTOTVATIVOANTIGO</w:t>
            </w:r>
          </w:p>
        </w:tc>
        <w:tc>
          <w:tcPr>
            <w:tcW w:w="1403" w:type="pct"/>
            <w:shd w:val="clear" w:color="auto" w:fill="auto"/>
            <w:noWrap/>
            <w:vAlign w:val="bottom"/>
            <w:hideMark/>
          </w:tcPr>
          <w:p w14:paraId="230B56EB"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512370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6D5261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71B28AC" w14:textId="77777777" w:rsidTr="00121809">
        <w:trPr>
          <w:trHeight w:val="300"/>
        </w:trPr>
        <w:tc>
          <w:tcPr>
            <w:tcW w:w="1640" w:type="pct"/>
            <w:shd w:val="clear" w:color="auto" w:fill="auto"/>
            <w:noWrap/>
            <w:vAlign w:val="bottom"/>
            <w:hideMark/>
          </w:tcPr>
          <w:p w14:paraId="65A3C629" w14:textId="59238A4C" w:rsidR="00C80566" w:rsidRPr="00121809" w:rsidRDefault="00C80566" w:rsidP="00121809">
            <w:pPr>
              <w:jc w:val="left"/>
              <w:rPr>
                <w:rFonts w:cs="Arial"/>
                <w:color w:val="000000"/>
                <w:sz w:val="20"/>
                <w:szCs w:val="20"/>
              </w:rPr>
            </w:pPr>
            <w:r w:rsidRPr="00121809">
              <w:rPr>
                <w:rFonts w:cs="Arial"/>
                <w:color w:val="000000"/>
                <w:sz w:val="20"/>
                <w:szCs w:val="20"/>
              </w:rPr>
              <w:t>T_5081_TIPOCONTRATO</w:t>
            </w:r>
          </w:p>
        </w:tc>
        <w:tc>
          <w:tcPr>
            <w:tcW w:w="1403" w:type="pct"/>
            <w:shd w:val="clear" w:color="auto" w:fill="auto"/>
            <w:noWrap/>
            <w:vAlign w:val="bottom"/>
            <w:hideMark/>
          </w:tcPr>
          <w:p w14:paraId="56F5F79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35288738"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ED832A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065A96FF" w14:textId="77777777" w:rsidTr="00121809">
        <w:trPr>
          <w:trHeight w:val="300"/>
        </w:trPr>
        <w:tc>
          <w:tcPr>
            <w:tcW w:w="1640" w:type="pct"/>
            <w:shd w:val="clear" w:color="auto" w:fill="auto"/>
            <w:noWrap/>
            <w:vAlign w:val="bottom"/>
            <w:hideMark/>
          </w:tcPr>
          <w:p w14:paraId="67F434C2" w14:textId="437D6A17" w:rsidR="00C80566" w:rsidRPr="00121809" w:rsidRDefault="00C80566" w:rsidP="00121809">
            <w:pPr>
              <w:jc w:val="left"/>
              <w:rPr>
                <w:rFonts w:cs="Arial"/>
                <w:color w:val="000000"/>
                <w:sz w:val="20"/>
                <w:szCs w:val="20"/>
              </w:rPr>
            </w:pPr>
            <w:r w:rsidRPr="00121809">
              <w:rPr>
                <w:rFonts w:cs="Arial"/>
                <w:color w:val="000000"/>
                <w:sz w:val="20"/>
                <w:szCs w:val="20"/>
              </w:rPr>
              <w:t>T_5082_LOGINUSUARIO</w:t>
            </w:r>
          </w:p>
        </w:tc>
        <w:tc>
          <w:tcPr>
            <w:tcW w:w="1403" w:type="pct"/>
            <w:shd w:val="clear" w:color="auto" w:fill="auto"/>
            <w:noWrap/>
            <w:vAlign w:val="bottom"/>
            <w:hideMark/>
          </w:tcPr>
          <w:p w14:paraId="1E98F46F"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6CE606C3"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F9E48C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E620CD2" w14:textId="77777777" w:rsidTr="00121809">
        <w:trPr>
          <w:trHeight w:val="300"/>
        </w:trPr>
        <w:tc>
          <w:tcPr>
            <w:tcW w:w="1640" w:type="pct"/>
            <w:shd w:val="clear" w:color="auto" w:fill="auto"/>
            <w:noWrap/>
            <w:vAlign w:val="bottom"/>
            <w:hideMark/>
          </w:tcPr>
          <w:p w14:paraId="5C5F578D" w14:textId="3D5BD517" w:rsidR="00C80566" w:rsidRPr="00121809" w:rsidRDefault="00C80566" w:rsidP="00121809">
            <w:pPr>
              <w:jc w:val="left"/>
              <w:rPr>
                <w:rFonts w:cs="Arial"/>
                <w:color w:val="000000"/>
                <w:sz w:val="20"/>
                <w:szCs w:val="20"/>
              </w:rPr>
            </w:pPr>
            <w:r w:rsidRPr="00121809">
              <w:rPr>
                <w:rFonts w:cs="Arial"/>
                <w:color w:val="000000"/>
                <w:sz w:val="20"/>
                <w:szCs w:val="20"/>
              </w:rPr>
              <w:t>T_3550_DADOSPRINCIPAIS_CONTATO</w:t>
            </w:r>
          </w:p>
        </w:tc>
        <w:tc>
          <w:tcPr>
            <w:tcW w:w="1403" w:type="pct"/>
            <w:shd w:val="clear" w:color="auto" w:fill="auto"/>
            <w:noWrap/>
            <w:vAlign w:val="bottom"/>
            <w:hideMark/>
          </w:tcPr>
          <w:p w14:paraId="50AEAECA" w14:textId="77777777" w:rsidR="00C80566" w:rsidRPr="00121809" w:rsidRDefault="00C80566" w:rsidP="00121809">
            <w:pPr>
              <w:jc w:val="left"/>
              <w:rPr>
                <w:rFonts w:cs="Arial"/>
                <w:color w:val="000000"/>
                <w:sz w:val="20"/>
                <w:szCs w:val="20"/>
              </w:rPr>
            </w:pPr>
            <w:r w:rsidRPr="00121809">
              <w:rPr>
                <w:rFonts w:cs="Arial"/>
                <w:color w:val="000000"/>
                <w:sz w:val="20"/>
                <w:szCs w:val="20"/>
              </w:rPr>
              <w:t>Telefone de contato informado na proposta</w:t>
            </w:r>
          </w:p>
        </w:tc>
        <w:tc>
          <w:tcPr>
            <w:tcW w:w="1160" w:type="pct"/>
            <w:shd w:val="clear" w:color="auto" w:fill="auto"/>
            <w:noWrap/>
            <w:vAlign w:val="bottom"/>
            <w:hideMark/>
          </w:tcPr>
          <w:p w14:paraId="58744ACE" w14:textId="77777777" w:rsidR="00C80566" w:rsidRPr="00121809" w:rsidRDefault="00C80566" w:rsidP="00121809">
            <w:pPr>
              <w:jc w:val="left"/>
              <w:rPr>
                <w:rFonts w:cs="Arial"/>
                <w:color w:val="000000"/>
                <w:sz w:val="20"/>
                <w:szCs w:val="20"/>
              </w:rPr>
            </w:pPr>
            <w:r w:rsidRPr="00121809">
              <w:rPr>
                <w:rFonts w:cs="Arial"/>
                <w:color w:val="000000"/>
                <w:sz w:val="20"/>
                <w:szCs w:val="20"/>
              </w:rPr>
              <w:t>5,53199E+12</w:t>
            </w:r>
          </w:p>
        </w:tc>
        <w:tc>
          <w:tcPr>
            <w:tcW w:w="797" w:type="pct"/>
            <w:shd w:val="clear" w:color="auto" w:fill="auto"/>
            <w:noWrap/>
            <w:vAlign w:val="bottom"/>
            <w:hideMark/>
          </w:tcPr>
          <w:p w14:paraId="0066AF5C"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A4D54E7" w14:textId="77777777" w:rsidTr="00121809">
        <w:trPr>
          <w:trHeight w:val="300"/>
        </w:trPr>
        <w:tc>
          <w:tcPr>
            <w:tcW w:w="1640" w:type="pct"/>
            <w:shd w:val="clear" w:color="auto" w:fill="auto"/>
            <w:noWrap/>
            <w:vAlign w:val="bottom"/>
            <w:hideMark/>
          </w:tcPr>
          <w:p w14:paraId="1292E189" w14:textId="070A99F1" w:rsidR="00C80566" w:rsidRPr="00121809" w:rsidRDefault="00C80566" w:rsidP="00121809">
            <w:pPr>
              <w:jc w:val="left"/>
              <w:rPr>
                <w:rFonts w:cs="Arial"/>
                <w:color w:val="000000"/>
                <w:sz w:val="20"/>
                <w:szCs w:val="20"/>
              </w:rPr>
            </w:pPr>
            <w:r w:rsidRPr="00121809">
              <w:rPr>
                <w:rFonts w:cs="Arial"/>
                <w:color w:val="000000"/>
                <w:sz w:val="20"/>
                <w:szCs w:val="20"/>
              </w:rPr>
              <w:t>T_5088_PCS_NUM_LINES_ARREARS_C</w:t>
            </w:r>
          </w:p>
        </w:tc>
        <w:tc>
          <w:tcPr>
            <w:tcW w:w="1403" w:type="pct"/>
            <w:shd w:val="clear" w:color="auto" w:fill="auto"/>
            <w:noWrap/>
            <w:vAlign w:val="bottom"/>
            <w:hideMark/>
          </w:tcPr>
          <w:p w14:paraId="27E2EF68" w14:textId="77777777" w:rsidR="00C80566" w:rsidRPr="00121809" w:rsidRDefault="00C80566" w:rsidP="00121809">
            <w:pPr>
              <w:jc w:val="left"/>
              <w:rPr>
                <w:rFonts w:cs="Arial"/>
                <w:color w:val="000000"/>
                <w:sz w:val="20"/>
                <w:szCs w:val="20"/>
              </w:rPr>
            </w:pPr>
            <w:r w:rsidRPr="00121809">
              <w:rPr>
                <w:rFonts w:cs="Arial"/>
                <w:color w:val="000000"/>
                <w:sz w:val="20"/>
                <w:szCs w:val="20"/>
              </w:rPr>
              <w:t>Número de linhas inadimplentes consolidado</w:t>
            </w:r>
          </w:p>
        </w:tc>
        <w:tc>
          <w:tcPr>
            <w:tcW w:w="1160" w:type="pct"/>
            <w:shd w:val="clear" w:color="auto" w:fill="auto"/>
            <w:noWrap/>
            <w:vAlign w:val="bottom"/>
            <w:hideMark/>
          </w:tcPr>
          <w:p w14:paraId="480729D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55DC2A3D"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C9F702E" w14:textId="77777777" w:rsidTr="00121809">
        <w:trPr>
          <w:trHeight w:val="300"/>
        </w:trPr>
        <w:tc>
          <w:tcPr>
            <w:tcW w:w="1640" w:type="pct"/>
            <w:shd w:val="clear" w:color="auto" w:fill="auto"/>
            <w:noWrap/>
            <w:vAlign w:val="bottom"/>
            <w:hideMark/>
          </w:tcPr>
          <w:p w14:paraId="03BF0D98" w14:textId="3CC06A13"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T_5087_PCS_AMOUNT_ARREARS_CONS</w:t>
            </w:r>
          </w:p>
        </w:tc>
        <w:tc>
          <w:tcPr>
            <w:tcW w:w="1403" w:type="pct"/>
            <w:shd w:val="clear" w:color="auto" w:fill="auto"/>
            <w:noWrap/>
            <w:vAlign w:val="bottom"/>
            <w:hideMark/>
          </w:tcPr>
          <w:p w14:paraId="53793471" w14:textId="77777777" w:rsidR="00C80566" w:rsidRPr="00121809" w:rsidRDefault="00C80566" w:rsidP="00121809">
            <w:pPr>
              <w:jc w:val="left"/>
              <w:rPr>
                <w:rFonts w:cs="Arial"/>
                <w:color w:val="000000"/>
                <w:sz w:val="20"/>
                <w:szCs w:val="20"/>
              </w:rPr>
            </w:pPr>
            <w:r w:rsidRPr="00121809">
              <w:rPr>
                <w:rFonts w:cs="Arial"/>
                <w:color w:val="000000"/>
                <w:sz w:val="20"/>
                <w:szCs w:val="20"/>
              </w:rPr>
              <w:t>Total de valores inadimplentes consolidado</w:t>
            </w:r>
          </w:p>
        </w:tc>
        <w:tc>
          <w:tcPr>
            <w:tcW w:w="1160" w:type="pct"/>
            <w:shd w:val="clear" w:color="auto" w:fill="auto"/>
            <w:noWrap/>
            <w:vAlign w:val="bottom"/>
            <w:hideMark/>
          </w:tcPr>
          <w:p w14:paraId="6BDDC40A"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35B6B08A"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3CBB440" w14:textId="77777777" w:rsidTr="00121809">
        <w:trPr>
          <w:trHeight w:val="300"/>
        </w:trPr>
        <w:tc>
          <w:tcPr>
            <w:tcW w:w="1640" w:type="pct"/>
            <w:shd w:val="clear" w:color="auto" w:fill="auto"/>
            <w:noWrap/>
            <w:vAlign w:val="bottom"/>
            <w:hideMark/>
          </w:tcPr>
          <w:p w14:paraId="4B9F6A94" w14:textId="3CB2253B"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T_5089_PCS_DAYS_ARREARS_CONSOL</w:t>
            </w:r>
          </w:p>
        </w:tc>
        <w:tc>
          <w:tcPr>
            <w:tcW w:w="1403" w:type="pct"/>
            <w:shd w:val="clear" w:color="auto" w:fill="auto"/>
            <w:noWrap/>
            <w:vAlign w:val="bottom"/>
            <w:hideMark/>
          </w:tcPr>
          <w:p w14:paraId="3DC88FC0" w14:textId="77777777" w:rsidR="00C80566" w:rsidRPr="00121809" w:rsidRDefault="00C80566" w:rsidP="00121809">
            <w:pPr>
              <w:jc w:val="left"/>
              <w:rPr>
                <w:rFonts w:cs="Arial"/>
                <w:color w:val="000000"/>
                <w:sz w:val="20"/>
                <w:szCs w:val="20"/>
              </w:rPr>
            </w:pPr>
            <w:r w:rsidRPr="00121809">
              <w:rPr>
                <w:rFonts w:cs="Arial"/>
                <w:color w:val="000000"/>
                <w:sz w:val="20"/>
                <w:szCs w:val="20"/>
              </w:rPr>
              <w:t>Total de dias inadimplentes consolidado</w:t>
            </w:r>
          </w:p>
        </w:tc>
        <w:tc>
          <w:tcPr>
            <w:tcW w:w="1160" w:type="pct"/>
            <w:shd w:val="clear" w:color="auto" w:fill="auto"/>
            <w:noWrap/>
            <w:vAlign w:val="bottom"/>
            <w:hideMark/>
          </w:tcPr>
          <w:p w14:paraId="523F866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6A12F19B"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A350287" w14:textId="77777777" w:rsidTr="00121809">
        <w:trPr>
          <w:trHeight w:val="300"/>
        </w:trPr>
        <w:tc>
          <w:tcPr>
            <w:tcW w:w="1640" w:type="pct"/>
            <w:shd w:val="clear" w:color="auto" w:fill="auto"/>
            <w:noWrap/>
            <w:vAlign w:val="bottom"/>
            <w:hideMark/>
          </w:tcPr>
          <w:p w14:paraId="68CEFF7F" w14:textId="194B2978" w:rsidR="00C80566" w:rsidRPr="00121809" w:rsidRDefault="00C80566" w:rsidP="00121809">
            <w:pPr>
              <w:jc w:val="left"/>
              <w:rPr>
                <w:rFonts w:cs="Arial"/>
                <w:color w:val="000000"/>
                <w:sz w:val="20"/>
                <w:szCs w:val="20"/>
                <w:lang w:val="en-US"/>
              </w:rPr>
            </w:pPr>
            <w:r w:rsidRPr="00121809">
              <w:rPr>
                <w:rFonts w:cs="Arial"/>
                <w:color w:val="000000"/>
                <w:sz w:val="20"/>
                <w:szCs w:val="20"/>
                <w:lang w:val="en-US"/>
              </w:rPr>
              <w:t>T_4163_CR_SPARE_TXT_05</w:t>
            </w:r>
          </w:p>
        </w:tc>
        <w:tc>
          <w:tcPr>
            <w:tcW w:w="1403" w:type="pct"/>
            <w:shd w:val="clear" w:color="auto" w:fill="auto"/>
            <w:noWrap/>
            <w:vAlign w:val="bottom"/>
            <w:hideMark/>
          </w:tcPr>
          <w:p w14:paraId="682C9BE7"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1265D4EC" w14:textId="77777777" w:rsidR="00C80566" w:rsidRPr="00121809" w:rsidRDefault="00C80566" w:rsidP="00121809">
            <w:pPr>
              <w:jc w:val="left"/>
              <w:rPr>
                <w:rFonts w:cs="Arial"/>
                <w:color w:val="000000"/>
                <w:sz w:val="20"/>
                <w:szCs w:val="20"/>
              </w:rPr>
            </w:pPr>
            <w:r w:rsidRPr="00121809">
              <w:rPr>
                <w:rFonts w:cs="Arial"/>
                <w:color w:val="000000"/>
                <w:sz w:val="20"/>
                <w:szCs w:val="20"/>
              </w:rPr>
              <w:t>PAD</w:t>
            </w:r>
          </w:p>
        </w:tc>
        <w:tc>
          <w:tcPr>
            <w:tcW w:w="797" w:type="pct"/>
            <w:shd w:val="clear" w:color="auto" w:fill="auto"/>
            <w:noWrap/>
            <w:vAlign w:val="bottom"/>
            <w:hideMark/>
          </w:tcPr>
          <w:p w14:paraId="67A619B4"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23203F0" w14:textId="77777777" w:rsidTr="00121809">
        <w:trPr>
          <w:trHeight w:val="300"/>
        </w:trPr>
        <w:tc>
          <w:tcPr>
            <w:tcW w:w="1640" w:type="pct"/>
            <w:shd w:val="clear" w:color="auto" w:fill="auto"/>
            <w:noWrap/>
            <w:vAlign w:val="bottom"/>
            <w:hideMark/>
          </w:tcPr>
          <w:p w14:paraId="0EAEE3B7" w14:textId="73829CAF" w:rsidR="00C80566" w:rsidRPr="00121809" w:rsidRDefault="00C80566" w:rsidP="00121809">
            <w:pPr>
              <w:jc w:val="left"/>
              <w:rPr>
                <w:rFonts w:cs="Arial"/>
                <w:color w:val="000000"/>
                <w:sz w:val="20"/>
                <w:szCs w:val="20"/>
              </w:rPr>
            </w:pPr>
            <w:r w:rsidRPr="00121809">
              <w:rPr>
                <w:rFonts w:cs="Arial"/>
                <w:color w:val="000000"/>
                <w:sz w:val="20"/>
                <w:szCs w:val="20"/>
              </w:rPr>
              <w:t>T_4602_O001_DT_NASCTO</w:t>
            </w:r>
          </w:p>
        </w:tc>
        <w:tc>
          <w:tcPr>
            <w:tcW w:w="1403" w:type="pct"/>
            <w:shd w:val="clear" w:color="auto" w:fill="auto"/>
            <w:noWrap/>
            <w:vAlign w:val="bottom"/>
            <w:hideMark/>
          </w:tcPr>
          <w:p w14:paraId="6662A1D2" w14:textId="77777777" w:rsidR="00C80566" w:rsidRPr="00121809" w:rsidRDefault="00C80566" w:rsidP="00121809">
            <w:pPr>
              <w:jc w:val="left"/>
              <w:rPr>
                <w:rFonts w:cs="Arial"/>
                <w:color w:val="000000"/>
                <w:sz w:val="20"/>
                <w:szCs w:val="20"/>
              </w:rPr>
            </w:pPr>
            <w:r w:rsidRPr="00121809">
              <w:rPr>
                <w:rFonts w:cs="Arial"/>
                <w:color w:val="000000"/>
                <w:sz w:val="20"/>
                <w:szCs w:val="20"/>
              </w:rPr>
              <w:t>Data de nascimento na Basona</w:t>
            </w:r>
          </w:p>
        </w:tc>
        <w:tc>
          <w:tcPr>
            <w:tcW w:w="1160" w:type="pct"/>
            <w:shd w:val="clear" w:color="auto" w:fill="auto"/>
            <w:noWrap/>
            <w:vAlign w:val="bottom"/>
            <w:hideMark/>
          </w:tcPr>
          <w:p w14:paraId="70E6D3EC" w14:textId="77777777" w:rsidR="00C80566" w:rsidRPr="00121809" w:rsidRDefault="00C80566" w:rsidP="00121809">
            <w:pPr>
              <w:jc w:val="left"/>
              <w:rPr>
                <w:rFonts w:cs="Arial"/>
                <w:color w:val="000000"/>
                <w:sz w:val="20"/>
                <w:szCs w:val="20"/>
              </w:rPr>
            </w:pPr>
            <w:r w:rsidRPr="00121809">
              <w:rPr>
                <w:rFonts w:cs="Arial"/>
                <w:color w:val="000000"/>
                <w:sz w:val="20"/>
                <w:szCs w:val="20"/>
              </w:rPr>
              <w:t>12/08/1982</w:t>
            </w:r>
          </w:p>
        </w:tc>
        <w:tc>
          <w:tcPr>
            <w:tcW w:w="797" w:type="pct"/>
            <w:shd w:val="clear" w:color="auto" w:fill="auto"/>
            <w:noWrap/>
            <w:vAlign w:val="bottom"/>
            <w:hideMark/>
          </w:tcPr>
          <w:p w14:paraId="625CEE62"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34884E4" w14:textId="77777777" w:rsidTr="00121809">
        <w:trPr>
          <w:trHeight w:val="300"/>
        </w:trPr>
        <w:tc>
          <w:tcPr>
            <w:tcW w:w="1640" w:type="pct"/>
            <w:shd w:val="clear" w:color="auto" w:fill="auto"/>
            <w:noWrap/>
            <w:vAlign w:val="bottom"/>
            <w:hideMark/>
          </w:tcPr>
          <w:p w14:paraId="73CDDBF6" w14:textId="74C1D956" w:rsidR="00C80566" w:rsidRPr="00121809" w:rsidRDefault="00C80566" w:rsidP="00121809">
            <w:pPr>
              <w:jc w:val="left"/>
              <w:rPr>
                <w:rFonts w:cs="Arial"/>
                <w:color w:val="000000"/>
                <w:sz w:val="20"/>
                <w:szCs w:val="20"/>
              </w:rPr>
            </w:pPr>
            <w:r w:rsidRPr="00121809">
              <w:rPr>
                <w:rFonts w:cs="Arial"/>
                <w:color w:val="000000"/>
                <w:sz w:val="20"/>
                <w:szCs w:val="20"/>
              </w:rPr>
              <w:t>T_4239_FLAGCONSDESEJSERASA</w:t>
            </w:r>
          </w:p>
        </w:tc>
        <w:tc>
          <w:tcPr>
            <w:tcW w:w="1403" w:type="pct"/>
            <w:shd w:val="clear" w:color="auto" w:fill="auto"/>
            <w:noWrap/>
            <w:vAlign w:val="bottom"/>
            <w:hideMark/>
          </w:tcPr>
          <w:p w14:paraId="3B7C5B09"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2CBD4D0D"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7541AAF6"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4FBB040C" w14:textId="77777777" w:rsidTr="00121809">
        <w:trPr>
          <w:trHeight w:val="300"/>
        </w:trPr>
        <w:tc>
          <w:tcPr>
            <w:tcW w:w="1640" w:type="pct"/>
            <w:shd w:val="clear" w:color="auto" w:fill="auto"/>
            <w:noWrap/>
            <w:vAlign w:val="bottom"/>
            <w:hideMark/>
          </w:tcPr>
          <w:p w14:paraId="401F23D3" w14:textId="4BBBAA82" w:rsidR="00C80566" w:rsidRPr="00121809" w:rsidRDefault="00C80566" w:rsidP="00121809">
            <w:pPr>
              <w:jc w:val="left"/>
              <w:rPr>
                <w:rFonts w:cs="Arial"/>
                <w:color w:val="000000"/>
                <w:sz w:val="20"/>
                <w:szCs w:val="20"/>
              </w:rPr>
            </w:pPr>
            <w:r w:rsidRPr="00121809">
              <w:rPr>
                <w:rFonts w:cs="Arial"/>
                <w:color w:val="000000"/>
                <w:sz w:val="20"/>
                <w:szCs w:val="20"/>
              </w:rPr>
              <w:t>T_4240_FLAGCONSINDSERASA</w:t>
            </w:r>
          </w:p>
        </w:tc>
        <w:tc>
          <w:tcPr>
            <w:tcW w:w="1403" w:type="pct"/>
            <w:shd w:val="clear" w:color="auto" w:fill="auto"/>
            <w:noWrap/>
            <w:vAlign w:val="bottom"/>
            <w:hideMark/>
          </w:tcPr>
          <w:p w14:paraId="05AE3F61"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08C22B08" w14:textId="77777777" w:rsidR="00C80566" w:rsidRPr="00121809" w:rsidRDefault="00C80566" w:rsidP="00121809">
            <w:pPr>
              <w:jc w:val="left"/>
              <w:rPr>
                <w:rFonts w:cs="Arial"/>
                <w:color w:val="000000"/>
                <w:sz w:val="20"/>
                <w:szCs w:val="20"/>
              </w:rPr>
            </w:pPr>
            <w:r w:rsidRPr="00121809">
              <w:rPr>
                <w:rFonts w:cs="Arial"/>
                <w:color w:val="000000"/>
                <w:sz w:val="20"/>
                <w:szCs w:val="20"/>
              </w:rPr>
              <w:t>0</w:t>
            </w:r>
          </w:p>
        </w:tc>
        <w:tc>
          <w:tcPr>
            <w:tcW w:w="797" w:type="pct"/>
            <w:shd w:val="clear" w:color="auto" w:fill="auto"/>
            <w:noWrap/>
            <w:vAlign w:val="bottom"/>
            <w:hideMark/>
          </w:tcPr>
          <w:p w14:paraId="1BF98DA0"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6A653FCE" w14:textId="77777777" w:rsidTr="00121809">
        <w:trPr>
          <w:trHeight w:val="300"/>
        </w:trPr>
        <w:tc>
          <w:tcPr>
            <w:tcW w:w="1640" w:type="pct"/>
            <w:shd w:val="clear" w:color="auto" w:fill="auto"/>
            <w:noWrap/>
            <w:vAlign w:val="bottom"/>
            <w:hideMark/>
          </w:tcPr>
          <w:p w14:paraId="549720CB" w14:textId="79891736" w:rsidR="00C80566" w:rsidRPr="00121809" w:rsidRDefault="00C80566" w:rsidP="00121809">
            <w:pPr>
              <w:jc w:val="left"/>
              <w:rPr>
                <w:rFonts w:cs="Arial"/>
                <w:color w:val="000000"/>
                <w:sz w:val="20"/>
                <w:szCs w:val="20"/>
              </w:rPr>
            </w:pPr>
            <w:r w:rsidRPr="00121809">
              <w:rPr>
                <w:rFonts w:cs="Arial"/>
                <w:color w:val="000000"/>
                <w:sz w:val="20"/>
                <w:szCs w:val="20"/>
              </w:rPr>
              <w:t>T_4083_CLIENTEENDDIFERENTE</w:t>
            </w:r>
          </w:p>
        </w:tc>
        <w:tc>
          <w:tcPr>
            <w:tcW w:w="1403" w:type="pct"/>
            <w:shd w:val="clear" w:color="auto" w:fill="auto"/>
            <w:noWrap/>
            <w:vAlign w:val="bottom"/>
            <w:hideMark/>
          </w:tcPr>
          <w:p w14:paraId="44D1DCD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42112C4C"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27DD2871"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2873B17E" w14:textId="77777777" w:rsidTr="00121809">
        <w:trPr>
          <w:trHeight w:val="300"/>
        </w:trPr>
        <w:tc>
          <w:tcPr>
            <w:tcW w:w="1640" w:type="pct"/>
            <w:shd w:val="clear" w:color="auto" w:fill="auto"/>
            <w:noWrap/>
            <w:vAlign w:val="bottom"/>
            <w:hideMark/>
          </w:tcPr>
          <w:p w14:paraId="494DA9FC" w14:textId="1B4C7897" w:rsidR="00C80566" w:rsidRPr="00121809" w:rsidRDefault="00C80566" w:rsidP="00121809">
            <w:pPr>
              <w:jc w:val="left"/>
              <w:rPr>
                <w:rFonts w:cs="Arial"/>
                <w:color w:val="000000"/>
                <w:sz w:val="20"/>
                <w:szCs w:val="20"/>
              </w:rPr>
            </w:pPr>
            <w:r w:rsidRPr="00121809">
              <w:rPr>
                <w:rFonts w:cs="Arial"/>
                <w:color w:val="000000"/>
                <w:sz w:val="20"/>
                <w:szCs w:val="20"/>
              </w:rPr>
              <w:t>T_4652_O018_UF</w:t>
            </w:r>
          </w:p>
        </w:tc>
        <w:tc>
          <w:tcPr>
            <w:tcW w:w="1403" w:type="pct"/>
            <w:shd w:val="clear" w:color="auto" w:fill="auto"/>
            <w:noWrap/>
            <w:vAlign w:val="bottom"/>
            <w:hideMark/>
          </w:tcPr>
          <w:p w14:paraId="437F14D2" w14:textId="77777777" w:rsidR="00C80566" w:rsidRPr="00121809" w:rsidRDefault="00C80566" w:rsidP="00121809">
            <w:pPr>
              <w:jc w:val="left"/>
              <w:rPr>
                <w:rFonts w:cs="Arial"/>
                <w:color w:val="000000"/>
                <w:sz w:val="20"/>
                <w:szCs w:val="20"/>
              </w:rPr>
            </w:pPr>
            <w:r w:rsidRPr="00121809">
              <w:rPr>
                <w:rFonts w:cs="Arial"/>
                <w:color w:val="000000"/>
                <w:sz w:val="20"/>
                <w:szCs w:val="20"/>
              </w:rPr>
              <w:t>#N/A</w:t>
            </w:r>
          </w:p>
        </w:tc>
        <w:tc>
          <w:tcPr>
            <w:tcW w:w="1160" w:type="pct"/>
            <w:shd w:val="clear" w:color="auto" w:fill="auto"/>
            <w:noWrap/>
            <w:vAlign w:val="bottom"/>
            <w:hideMark/>
          </w:tcPr>
          <w:p w14:paraId="7D4E81D2"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c>
          <w:tcPr>
            <w:tcW w:w="797" w:type="pct"/>
            <w:shd w:val="clear" w:color="auto" w:fill="auto"/>
            <w:noWrap/>
            <w:vAlign w:val="bottom"/>
            <w:hideMark/>
          </w:tcPr>
          <w:p w14:paraId="47D744B5" w14:textId="77777777" w:rsidR="00C80566" w:rsidRPr="00121809" w:rsidRDefault="00C80566" w:rsidP="00121809">
            <w:pPr>
              <w:jc w:val="left"/>
              <w:rPr>
                <w:rFonts w:cs="Arial"/>
                <w:color w:val="000000"/>
                <w:sz w:val="20"/>
                <w:szCs w:val="20"/>
              </w:rPr>
            </w:pPr>
            <w:r w:rsidRPr="00121809">
              <w:rPr>
                <w:rFonts w:cs="Arial"/>
                <w:color w:val="000000"/>
                <w:sz w:val="20"/>
                <w:szCs w:val="20"/>
              </w:rPr>
              <w:t> </w:t>
            </w:r>
          </w:p>
        </w:tc>
      </w:tr>
      <w:tr w:rsidR="00C80566" w:rsidRPr="00C80566" w14:paraId="7C4B4BBF" w14:textId="77777777" w:rsidTr="00121809">
        <w:trPr>
          <w:trHeight w:val="300"/>
        </w:trPr>
        <w:tc>
          <w:tcPr>
            <w:tcW w:w="1640" w:type="pct"/>
            <w:shd w:val="clear" w:color="auto" w:fill="auto"/>
            <w:noWrap/>
            <w:vAlign w:val="bottom"/>
            <w:hideMark/>
          </w:tcPr>
          <w:p w14:paraId="796CEB2A" w14:textId="5FBB0A00" w:rsidR="00C80566" w:rsidRPr="00121809" w:rsidRDefault="00C80566" w:rsidP="00121809">
            <w:pPr>
              <w:jc w:val="left"/>
              <w:rPr>
                <w:rFonts w:cs="Arial"/>
                <w:color w:val="000000"/>
                <w:sz w:val="20"/>
                <w:szCs w:val="20"/>
              </w:rPr>
            </w:pPr>
            <w:r w:rsidRPr="00121809">
              <w:rPr>
                <w:rFonts w:cs="Arial"/>
                <w:color w:val="000000"/>
                <w:sz w:val="20"/>
                <w:szCs w:val="20"/>
              </w:rPr>
              <w:t>T_4603_O002_NOME_MAE</w:t>
            </w:r>
          </w:p>
        </w:tc>
        <w:tc>
          <w:tcPr>
            <w:tcW w:w="1403" w:type="pct"/>
            <w:shd w:val="clear" w:color="auto" w:fill="auto"/>
            <w:noWrap/>
            <w:vAlign w:val="bottom"/>
            <w:hideMark/>
          </w:tcPr>
          <w:p w14:paraId="62869388" w14:textId="77777777" w:rsidR="00C80566" w:rsidRPr="00121809" w:rsidRDefault="00C80566" w:rsidP="00121809">
            <w:pPr>
              <w:jc w:val="left"/>
              <w:rPr>
                <w:rFonts w:cs="Arial"/>
                <w:color w:val="000000"/>
                <w:sz w:val="20"/>
                <w:szCs w:val="20"/>
              </w:rPr>
            </w:pPr>
            <w:r w:rsidRPr="00121809">
              <w:rPr>
                <w:rFonts w:cs="Arial"/>
                <w:color w:val="000000"/>
                <w:sz w:val="20"/>
                <w:szCs w:val="20"/>
              </w:rPr>
              <w:t>Nome da mãe informado na Basona</w:t>
            </w:r>
          </w:p>
        </w:tc>
        <w:tc>
          <w:tcPr>
            <w:tcW w:w="1160" w:type="pct"/>
            <w:shd w:val="clear" w:color="auto" w:fill="auto"/>
            <w:noWrap/>
            <w:vAlign w:val="bottom"/>
            <w:hideMark/>
          </w:tcPr>
          <w:p w14:paraId="5FD6AA30" w14:textId="77777777" w:rsidR="00C80566" w:rsidRPr="00121809" w:rsidRDefault="00C80566" w:rsidP="00121809">
            <w:pPr>
              <w:jc w:val="left"/>
              <w:rPr>
                <w:rFonts w:cs="Arial"/>
                <w:color w:val="000000"/>
                <w:sz w:val="20"/>
                <w:szCs w:val="20"/>
              </w:rPr>
            </w:pPr>
            <w:r w:rsidRPr="00121809">
              <w:rPr>
                <w:rFonts w:cs="Arial"/>
                <w:color w:val="000000"/>
                <w:sz w:val="20"/>
                <w:szCs w:val="20"/>
              </w:rPr>
              <w:t>MARIA DE LOURDES ASSIS</w:t>
            </w:r>
          </w:p>
        </w:tc>
        <w:tc>
          <w:tcPr>
            <w:tcW w:w="797" w:type="pct"/>
            <w:shd w:val="clear" w:color="auto" w:fill="auto"/>
            <w:noWrap/>
            <w:vAlign w:val="bottom"/>
            <w:hideMark/>
          </w:tcPr>
          <w:p w14:paraId="494BCEDA"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327991DF" w14:textId="77777777" w:rsidTr="00121809">
        <w:trPr>
          <w:trHeight w:val="300"/>
        </w:trPr>
        <w:tc>
          <w:tcPr>
            <w:tcW w:w="1640" w:type="pct"/>
            <w:shd w:val="clear" w:color="auto" w:fill="auto"/>
            <w:noWrap/>
            <w:vAlign w:val="bottom"/>
            <w:hideMark/>
          </w:tcPr>
          <w:p w14:paraId="6FA5D452" w14:textId="257B9757" w:rsidR="00C80566" w:rsidRPr="00121809" w:rsidRDefault="00C80566" w:rsidP="00121809">
            <w:pPr>
              <w:jc w:val="left"/>
              <w:rPr>
                <w:rFonts w:cs="Arial"/>
                <w:color w:val="000000"/>
                <w:sz w:val="20"/>
                <w:szCs w:val="20"/>
              </w:rPr>
            </w:pPr>
            <w:r w:rsidRPr="00121809">
              <w:rPr>
                <w:rFonts w:cs="Arial"/>
                <w:color w:val="000000"/>
                <w:sz w:val="20"/>
                <w:szCs w:val="20"/>
              </w:rPr>
              <w:lastRenderedPageBreak/>
              <w:t>T_4600_O001_NOME</w:t>
            </w:r>
          </w:p>
        </w:tc>
        <w:tc>
          <w:tcPr>
            <w:tcW w:w="1403" w:type="pct"/>
            <w:shd w:val="clear" w:color="auto" w:fill="auto"/>
            <w:noWrap/>
            <w:vAlign w:val="bottom"/>
            <w:hideMark/>
          </w:tcPr>
          <w:p w14:paraId="47CF4A65" w14:textId="77777777" w:rsidR="00C80566" w:rsidRPr="00121809" w:rsidRDefault="00C80566" w:rsidP="00121809">
            <w:pPr>
              <w:jc w:val="left"/>
              <w:rPr>
                <w:rFonts w:cs="Arial"/>
                <w:color w:val="000000"/>
                <w:sz w:val="20"/>
                <w:szCs w:val="20"/>
              </w:rPr>
            </w:pPr>
            <w:r w:rsidRPr="00121809">
              <w:rPr>
                <w:rFonts w:cs="Arial"/>
                <w:color w:val="000000"/>
                <w:sz w:val="20"/>
                <w:szCs w:val="20"/>
              </w:rPr>
              <w:t>Nome do cliente informado na Basona</w:t>
            </w:r>
          </w:p>
        </w:tc>
        <w:tc>
          <w:tcPr>
            <w:tcW w:w="1160" w:type="pct"/>
            <w:shd w:val="clear" w:color="auto" w:fill="auto"/>
            <w:noWrap/>
            <w:vAlign w:val="bottom"/>
            <w:hideMark/>
          </w:tcPr>
          <w:p w14:paraId="7665E13A" w14:textId="77777777" w:rsidR="00C80566" w:rsidRPr="00121809" w:rsidRDefault="00C80566" w:rsidP="00121809">
            <w:pPr>
              <w:jc w:val="left"/>
              <w:rPr>
                <w:rFonts w:cs="Arial"/>
                <w:color w:val="000000"/>
                <w:sz w:val="20"/>
                <w:szCs w:val="20"/>
              </w:rPr>
            </w:pPr>
            <w:r w:rsidRPr="00121809">
              <w:rPr>
                <w:rFonts w:cs="Arial"/>
                <w:color w:val="000000"/>
                <w:sz w:val="20"/>
                <w:szCs w:val="20"/>
              </w:rPr>
              <w:t>MARCELO JOSE DE ASSIS</w:t>
            </w:r>
          </w:p>
        </w:tc>
        <w:tc>
          <w:tcPr>
            <w:tcW w:w="797" w:type="pct"/>
            <w:shd w:val="clear" w:color="auto" w:fill="auto"/>
            <w:noWrap/>
            <w:vAlign w:val="bottom"/>
            <w:hideMark/>
          </w:tcPr>
          <w:p w14:paraId="3D7E546C"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93EA780" w14:textId="77777777" w:rsidTr="00121809">
        <w:trPr>
          <w:trHeight w:val="300"/>
        </w:trPr>
        <w:tc>
          <w:tcPr>
            <w:tcW w:w="1640" w:type="pct"/>
            <w:shd w:val="clear" w:color="auto" w:fill="auto"/>
            <w:noWrap/>
            <w:vAlign w:val="bottom"/>
            <w:hideMark/>
          </w:tcPr>
          <w:p w14:paraId="7CDDDB4B" w14:textId="1169A951" w:rsidR="00C80566" w:rsidRPr="00121809" w:rsidRDefault="00C80566" w:rsidP="00121809">
            <w:pPr>
              <w:jc w:val="left"/>
              <w:rPr>
                <w:rFonts w:cs="Arial"/>
                <w:color w:val="000000"/>
                <w:sz w:val="20"/>
                <w:szCs w:val="20"/>
              </w:rPr>
            </w:pPr>
            <w:r w:rsidRPr="00121809">
              <w:rPr>
                <w:rFonts w:cs="Arial"/>
                <w:color w:val="000000"/>
                <w:sz w:val="20"/>
                <w:szCs w:val="20"/>
              </w:rPr>
              <w:t>T_4606_O003_TIPO_END</w:t>
            </w:r>
          </w:p>
        </w:tc>
        <w:tc>
          <w:tcPr>
            <w:tcW w:w="1403" w:type="pct"/>
            <w:shd w:val="clear" w:color="auto" w:fill="auto"/>
            <w:noWrap/>
            <w:vAlign w:val="bottom"/>
            <w:hideMark/>
          </w:tcPr>
          <w:p w14:paraId="6632D0CB" w14:textId="77777777" w:rsidR="00C80566" w:rsidRPr="00121809" w:rsidRDefault="00C80566" w:rsidP="00121809">
            <w:pPr>
              <w:jc w:val="left"/>
              <w:rPr>
                <w:rFonts w:cs="Arial"/>
                <w:color w:val="000000"/>
                <w:sz w:val="20"/>
                <w:szCs w:val="20"/>
              </w:rPr>
            </w:pPr>
            <w:r w:rsidRPr="00121809">
              <w:rPr>
                <w:rFonts w:cs="Arial"/>
                <w:color w:val="000000"/>
                <w:sz w:val="20"/>
                <w:szCs w:val="20"/>
              </w:rPr>
              <w:t>Endereço informado na Basona</w:t>
            </w:r>
          </w:p>
        </w:tc>
        <w:tc>
          <w:tcPr>
            <w:tcW w:w="1160" w:type="pct"/>
            <w:shd w:val="clear" w:color="auto" w:fill="auto"/>
            <w:noWrap/>
            <w:vAlign w:val="bottom"/>
            <w:hideMark/>
          </w:tcPr>
          <w:p w14:paraId="4680E206" w14:textId="77777777" w:rsidR="00C80566" w:rsidRPr="00121809" w:rsidRDefault="00C80566" w:rsidP="00121809">
            <w:pPr>
              <w:jc w:val="left"/>
              <w:rPr>
                <w:rFonts w:cs="Arial"/>
                <w:color w:val="000000"/>
                <w:sz w:val="20"/>
                <w:szCs w:val="20"/>
              </w:rPr>
            </w:pPr>
            <w:r w:rsidRPr="00121809">
              <w:rPr>
                <w:rFonts w:cs="Arial"/>
                <w:color w:val="000000"/>
                <w:sz w:val="20"/>
                <w:szCs w:val="20"/>
              </w:rPr>
              <w:t>R</w:t>
            </w:r>
          </w:p>
        </w:tc>
        <w:tc>
          <w:tcPr>
            <w:tcW w:w="797" w:type="pct"/>
            <w:shd w:val="clear" w:color="auto" w:fill="auto"/>
            <w:noWrap/>
            <w:vAlign w:val="bottom"/>
            <w:hideMark/>
          </w:tcPr>
          <w:p w14:paraId="596BD7B2"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61951E05" w14:textId="77777777" w:rsidTr="00121809">
        <w:trPr>
          <w:trHeight w:val="300"/>
        </w:trPr>
        <w:tc>
          <w:tcPr>
            <w:tcW w:w="1640" w:type="pct"/>
            <w:shd w:val="clear" w:color="auto" w:fill="auto"/>
            <w:noWrap/>
            <w:vAlign w:val="bottom"/>
            <w:hideMark/>
          </w:tcPr>
          <w:p w14:paraId="13AC9931" w14:textId="1D91518F" w:rsidR="00C80566" w:rsidRPr="00121809" w:rsidRDefault="00C80566" w:rsidP="00121809">
            <w:pPr>
              <w:jc w:val="left"/>
              <w:rPr>
                <w:rFonts w:cs="Arial"/>
                <w:color w:val="000000"/>
                <w:sz w:val="20"/>
                <w:szCs w:val="20"/>
              </w:rPr>
            </w:pPr>
            <w:r w:rsidRPr="00121809">
              <w:rPr>
                <w:rFonts w:cs="Arial"/>
                <w:color w:val="000000"/>
                <w:sz w:val="20"/>
                <w:szCs w:val="20"/>
              </w:rPr>
              <w:t>T_4608_O003_LOGRADOURO</w:t>
            </w:r>
          </w:p>
        </w:tc>
        <w:tc>
          <w:tcPr>
            <w:tcW w:w="1403" w:type="pct"/>
            <w:shd w:val="clear" w:color="auto" w:fill="auto"/>
            <w:noWrap/>
            <w:vAlign w:val="bottom"/>
            <w:hideMark/>
          </w:tcPr>
          <w:p w14:paraId="5F7DAF69" w14:textId="77777777" w:rsidR="00C80566" w:rsidRPr="00121809" w:rsidRDefault="00C80566" w:rsidP="00121809">
            <w:pPr>
              <w:jc w:val="left"/>
              <w:rPr>
                <w:rFonts w:cs="Arial"/>
                <w:color w:val="000000"/>
                <w:sz w:val="20"/>
                <w:szCs w:val="20"/>
              </w:rPr>
            </w:pPr>
            <w:r w:rsidRPr="00121809">
              <w:rPr>
                <w:rFonts w:cs="Arial"/>
                <w:color w:val="000000"/>
                <w:sz w:val="20"/>
                <w:szCs w:val="20"/>
              </w:rPr>
              <w:t>Logradouro informado na Basona</w:t>
            </w:r>
          </w:p>
        </w:tc>
        <w:tc>
          <w:tcPr>
            <w:tcW w:w="1160" w:type="pct"/>
            <w:shd w:val="clear" w:color="auto" w:fill="auto"/>
            <w:noWrap/>
            <w:vAlign w:val="bottom"/>
            <w:hideMark/>
          </w:tcPr>
          <w:p w14:paraId="73BF3B57" w14:textId="77777777" w:rsidR="00C80566" w:rsidRPr="00121809" w:rsidRDefault="00C80566" w:rsidP="00121809">
            <w:pPr>
              <w:jc w:val="left"/>
              <w:rPr>
                <w:rFonts w:cs="Arial"/>
                <w:color w:val="000000"/>
                <w:sz w:val="20"/>
                <w:szCs w:val="20"/>
              </w:rPr>
            </w:pPr>
            <w:r w:rsidRPr="00121809">
              <w:rPr>
                <w:rFonts w:cs="Arial"/>
                <w:color w:val="000000"/>
                <w:sz w:val="20"/>
                <w:szCs w:val="20"/>
              </w:rPr>
              <w:t>JOAO FARIA</w:t>
            </w:r>
          </w:p>
        </w:tc>
        <w:tc>
          <w:tcPr>
            <w:tcW w:w="797" w:type="pct"/>
            <w:shd w:val="clear" w:color="auto" w:fill="auto"/>
            <w:noWrap/>
            <w:vAlign w:val="bottom"/>
            <w:hideMark/>
          </w:tcPr>
          <w:p w14:paraId="0A545D8A"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4EAB0F25" w14:textId="77777777" w:rsidTr="00121809">
        <w:trPr>
          <w:trHeight w:val="300"/>
        </w:trPr>
        <w:tc>
          <w:tcPr>
            <w:tcW w:w="1640" w:type="pct"/>
            <w:shd w:val="clear" w:color="auto" w:fill="auto"/>
            <w:noWrap/>
            <w:vAlign w:val="bottom"/>
            <w:hideMark/>
          </w:tcPr>
          <w:p w14:paraId="30AD8A12" w14:textId="6AF29936" w:rsidR="00C80566" w:rsidRPr="00121809" w:rsidRDefault="00C80566" w:rsidP="00121809">
            <w:pPr>
              <w:jc w:val="left"/>
              <w:rPr>
                <w:rFonts w:cs="Arial"/>
                <w:color w:val="000000"/>
                <w:sz w:val="20"/>
                <w:szCs w:val="20"/>
              </w:rPr>
            </w:pPr>
            <w:r w:rsidRPr="00121809">
              <w:rPr>
                <w:rFonts w:cs="Arial"/>
                <w:color w:val="000000"/>
                <w:sz w:val="20"/>
                <w:szCs w:val="20"/>
              </w:rPr>
              <w:t>T_4609_O003_N_MERO</w:t>
            </w:r>
          </w:p>
        </w:tc>
        <w:tc>
          <w:tcPr>
            <w:tcW w:w="1403" w:type="pct"/>
            <w:shd w:val="clear" w:color="auto" w:fill="auto"/>
            <w:noWrap/>
            <w:vAlign w:val="bottom"/>
            <w:hideMark/>
          </w:tcPr>
          <w:p w14:paraId="0C96AFBB" w14:textId="7B102DBC" w:rsidR="00C80566" w:rsidRPr="00121809" w:rsidRDefault="00D35349" w:rsidP="00121809">
            <w:pPr>
              <w:jc w:val="left"/>
              <w:rPr>
                <w:rFonts w:cs="Arial"/>
                <w:color w:val="000000"/>
                <w:sz w:val="20"/>
                <w:szCs w:val="20"/>
              </w:rPr>
            </w:pPr>
            <w:r w:rsidRPr="00121809">
              <w:rPr>
                <w:rFonts w:cs="Arial"/>
                <w:color w:val="000000"/>
                <w:sz w:val="20"/>
                <w:szCs w:val="20"/>
              </w:rPr>
              <w:t>Número</w:t>
            </w:r>
            <w:r w:rsidR="00C80566" w:rsidRPr="00121809">
              <w:rPr>
                <w:rFonts w:cs="Arial"/>
                <w:color w:val="000000"/>
                <w:sz w:val="20"/>
                <w:szCs w:val="20"/>
              </w:rPr>
              <w:t xml:space="preserve"> informado na Basona</w:t>
            </w:r>
          </w:p>
        </w:tc>
        <w:tc>
          <w:tcPr>
            <w:tcW w:w="1160" w:type="pct"/>
            <w:shd w:val="clear" w:color="auto" w:fill="auto"/>
            <w:noWrap/>
            <w:vAlign w:val="bottom"/>
            <w:hideMark/>
          </w:tcPr>
          <w:p w14:paraId="0BE04E96" w14:textId="77777777" w:rsidR="00C80566" w:rsidRPr="00121809" w:rsidRDefault="00C80566" w:rsidP="00121809">
            <w:pPr>
              <w:jc w:val="left"/>
              <w:rPr>
                <w:rFonts w:cs="Arial"/>
                <w:color w:val="000000"/>
                <w:sz w:val="20"/>
                <w:szCs w:val="20"/>
              </w:rPr>
            </w:pPr>
            <w:r w:rsidRPr="00121809">
              <w:rPr>
                <w:rFonts w:cs="Arial"/>
                <w:color w:val="000000"/>
                <w:sz w:val="20"/>
                <w:szCs w:val="20"/>
              </w:rPr>
              <w:t>25</w:t>
            </w:r>
          </w:p>
        </w:tc>
        <w:tc>
          <w:tcPr>
            <w:tcW w:w="797" w:type="pct"/>
            <w:shd w:val="clear" w:color="auto" w:fill="auto"/>
            <w:noWrap/>
            <w:vAlign w:val="bottom"/>
            <w:hideMark/>
          </w:tcPr>
          <w:p w14:paraId="37338611"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11344FAA" w14:textId="77777777" w:rsidTr="00121809">
        <w:trPr>
          <w:trHeight w:val="300"/>
        </w:trPr>
        <w:tc>
          <w:tcPr>
            <w:tcW w:w="1640" w:type="pct"/>
            <w:shd w:val="clear" w:color="auto" w:fill="auto"/>
            <w:noWrap/>
            <w:vAlign w:val="bottom"/>
            <w:hideMark/>
          </w:tcPr>
          <w:p w14:paraId="1370D789" w14:textId="77ECAAA5" w:rsidR="00C80566" w:rsidRPr="00121809" w:rsidRDefault="00C80566" w:rsidP="00121809">
            <w:pPr>
              <w:jc w:val="left"/>
              <w:rPr>
                <w:rFonts w:cs="Arial"/>
                <w:color w:val="000000"/>
                <w:sz w:val="20"/>
                <w:szCs w:val="20"/>
              </w:rPr>
            </w:pPr>
            <w:r w:rsidRPr="00121809">
              <w:rPr>
                <w:rFonts w:cs="Arial"/>
                <w:color w:val="000000"/>
                <w:sz w:val="20"/>
                <w:szCs w:val="20"/>
              </w:rPr>
              <w:t>T_4610_O004_COMPLEMENTO</w:t>
            </w:r>
          </w:p>
        </w:tc>
        <w:tc>
          <w:tcPr>
            <w:tcW w:w="1403" w:type="pct"/>
            <w:shd w:val="clear" w:color="auto" w:fill="auto"/>
            <w:noWrap/>
            <w:vAlign w:val="bottom"/>
            <w:hideMark/>
          </w:tcPr>
          <w:p w14:paraId="6B09551E" w14:textId="77777777" w:rsidR="00C80566" w:rsidRPr="00121809" w:rsidRDefault="00C80566" w:rsidP="00121809">
            <w:pPr>
              <w:jc w:val="left"/>
              <w:rPr>
                <w:rFonts w:cs="Arial"/>
                <w:color w:val="000000"/>
                <w:sz w:val="20"/>
                <w:szCs w:val="20"/>
              </w:rPr>
            </w:pPr>
            <w:r w:rsidRPr="00121809">
              <w:rPr>
                <w:rFonts w:cs="Arial"/>
                <w:color w:val="000000"/>
                <w:sz w:val="20"/>
                <w:szCs w:val="20"/>
              </w:rPr>
              <w:t>Complemento informado na Basona</w:t>
            </w:r>
          </w:p>
        </w:tc>
        <w:tc>
          <w:tcPr>
            <w:tcW w:w="1160" w:type="pct"/>
            <w:shd w:val="clear" w:color="auto" w:fill="auto"/>
            <w:noWrap/>
            <w:vAlign w:val="bottom"/>
            <w:hideMark/>
          </w:tcPr>
          <w:p w14:paraId="6013627F" w14:textId="77777777" w:rsidR="00C80566" w:rsidRPr="00121809" w:rsidRDefault="00C80566" w:rsidP="00121809">
            <w:pPr>
              <w:jc w:val="left"/>
              <w:rPr>
                <w:rFonts w:cs="Arial"/>
                <w:color w:val="000000"/>
                <w:sz w:val="20"/>
                <w:szCs w:val="20"/>
              </w:rPr>
            </w:pPr>
            <w:r w:rsidRPr="00121809">
              <w:rPr>
                <w:rFonts w:cs="Arial"/>
                <w:color w:val="000000"/>
                <w:sz w:val="20"/>
                <w:szCs w:val="20"/>
              </w:rPr>
              <w:t>CS</w:t>
            </w:r>
          </w:p>
        </w:tc>
        <w:tc>
          <w:tcPr>
            <w:tcW w:w="797" w:type="pct"/>
            <w:shd w:val="clear" w:color="auto" w:fill="auto"/>
            <w:noWrap/>
            <w:vAlign w:val="bottom"/>
            <w:hideMark/>
          </w:tcPr>
          <w:p w14:paraId="62B6930D"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4A39733B" w14:textId="77777777" w:rsidTr="00121809">
        <w:trPr>
          <w:trHeight w:val="300"/>
        </w:trPr>
        <w:tc>
          <w:tcPr>
            <w:tcW w:w="1640" w:type="pct"/>
            <w:shd w:val="clear" w:color="auto" w:fill="auto"/>
            <w:noWrap/>
            <w:vAlign w:val="bottom"/>
            <w:hideMark/>
          </w:tcPr>
          <w:p w14:paraId="1EE0DC7D" w14:textId="4D5B69DC" w:rsidR="00C80566" w:rsidRPr="00121809" w:rsidRDefault="00C80566" w:rsidP="00121809">
            <w:pPr>
              <w:jc w:val="left"/>
              <w:rPr>
                <w:rFonts w:cs="Arial"/>
                <w:color w:val="000000"/>
                <w:sz w:val="20"/>
                <w:szCs w:val="20"/>
              </w:rPr>
            </w:pPr>
            <w:r w:rsidRPr="00121809">
              <w:rPr>
                <w:rFonts w:cs="Arial"/>
                <w:color w:val="000000"/>
                <w:sz w:val="20"/>
                <w:szCs w:val="20"/>
              </w:rPr>
              <w:t>T_4611_O004_BAIRRO</w:t>
            </w:r>
          </w:p>
        </w:tc>
        <w:tc>
          <w:tcPr>
            <w:tcW w:w="1403" w:type="pct"/>
            <w:shd w:val="clear" w:color="auto" w:fill="auto"/>
            <w:noWrap/>
            <w:vAlign w:val="bottom"/>
            <w:hideMark/>
          </w:tcPr>
          <w:p w14:paraId="337775F0" w14:textId="77777777" w:rsidR="00C80566" w:rsidRPr="00121809" w:rsidRDefault="00C80566" w:rsidP="00121809">
            <w:pPr>
              <w:jc w:val="left"/>
              <w:rPr>
                <w:rFonts w:cs="Arial"/>
                <w:color w:val="000000"/>
                <w:sz w:val="20"/>
                <w:szCs w:val="20"/>
              </w:rPr>
            </w:pPr>
            <w:r w:rsidRPr="00121809">
              <w:rPr>
                <w:rFonts w:cs="Arial"/>
                <w:color w:val="000000"/>
                <w:sz w:val="20"/>
                <w:szCs w:val="20"/>
              </w:rPr>
              <w:t>Bairro informado na Basona</w:t>
            </w:r>
          </w:p>
        </w:tc>
        <w:tc>
          <w:tcPr>
            <w:tcW w:w="1160" w:type="pct"/>
            <w:shd w:val="clear" w:color="auto" w:fill="auto"/>
            <w:noWrap/>
            <w:vAlign w:val="bottom"/>
            <w:hideMark/>
          </w:tcPr>
          <w:p w14:paraId="08F43974" w14:textId="77777777" w:rsidR="00C80566" w:rsidRPr="00121809" w:rsidRDefault="00C80566" w:rsidP="00121809">
            <w:pPr>
              <w:jc w:val="left"/>
              <w:rPr>
                <w:rFonts w:cs="Arial"/>
                <w:color w:val="000000"/>
                <w:sz w:val="20"/>
                <w:szCs w:val="20"/>
              </w:rPr>
            </w:pPr>
            <w:r w:rsidRPr="00121809">
              <w:rPr>
                <w:rFonts w:cs="Arial"/>
                <w:color w:val="000000"/>
                <w:sz w:val="20"/>
                <w:szCs w:val="20"/>
              </w:rPr>
              <w:t>VL GUARANI</w:t>
            </w:r>
          </w:p>
        </w:tc>
        <w:tc>
          <w:tcPr>
            <w:tcW w:w="797" w:type="pct"/>
            <w:shd w:val="clear" w:color="auto" w:fill="auto"/>
            <w:noWrap/>
            <w:vAlign w:val="bottom"/>
            <w:hideMark/>
          </w:tcPr>
          <w:p w14:paraId="1C4CD2A3"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71B58233" w14:textId="77777777" w:rsidTr="00121809">
        <w:trPr>
          <w:trHeight w:val="300"/>
        </w:trPr>
        <w:tc>
          <w:tcPr>
            <w:tcW w:w="1640" w:type="pct"/>
            <w:shd w:val="clear" w:color="auto" w:fill="auto"/>
            <w:noWrap/>
            <w:vAlign w:val="bottom"/>
            <w:hideMark/>
          </w:tcPr>
          <w:p w14:paraId="19068B3B" w14:textId="46F908BE" w:rsidR="00C80566" w:rsidRPr="00121809" w:rsidRDefault="00C80566" w:rsidP="00121809">
            <w:pPr>
              <w:jc w:val="left"/>
              <w:rPr>
                <w:rFonts w:cs="Arial"/>
                <w:color w:val="000000"/>
                <w:sz w:val="20"/>
                <w:szCs w:val="20"/>
              </w:rPr>
            </w:pPr>
            <w:r w:rsidRPr="00121809">
              <w:rPr>
                <w:rFonts w:cs="Arial"/>
                <w:color w:val="000000"/>
                <w:sz w:val="20"/>
                <w:szCs w:val="20"/>
              </w:rPr>
              <w:t>T_4612_O005_CIDADE</w:t>
            </w:r>
          </w:p>
        </w:tc>
        <w:tc>
          <w:tcPr>
            <w:tcW w:w="1403" w:type="pct"/>
            <w:shd w:val="clear" w:color="auto" w:fill="auto"/>
            <w:noWrap/>
            <w:vAlign w:val="bottom"/>
            <w:hideMark/>
          </w:tcPr>
          <w:p w14:paraId="2B182662" w14:textId="77777777" w:rsidR="00C80566" w:rsidRPr="00121809" w:rsidRDefault="00C80566" w:rsidP="00121809">
            <w:pPr>
              <w:jc w:val="left"/>
              <w:rPr>
                <w:rFonts w:cs="Arial"/>
                <w:color w:val="000000"/>
                <w:sz w:val="20"/>
                <w:szCs w:val="20"/>
              </w:rPr>
            </w:pPr>
            <w:r w:rsidRPr="00121809">
              <w:rPr>
                <w:rFonts w:cs="Arial"/>
                <w:color w:val="000000"/>
                <w:sz w:val="20"/>
                <w:szCs w:val="20"/>
              </w:rPr>
              <w:t>Cidade informada na Basona</w:t>
            </w:r>
          </w:p>
        </w:tc>
        <w:tc>
          <w:tcPr>
            <w:tcW w:w="1160" w:type="pct"/>
            <w:shd w:val="clear" w:color="auto" w:fill="auto"/>
            <w:noWrap/>
            <w:vAlign w:val="bottom"/>
            <w:hideMark/>
          </w:tcPr>
          <w:p w14:paraId="5885502C" w14:textId="77777777" w:rsidR="00C80566" w:rsidRPr="00121809" w:rsidRDefault="00C80566" w:rsidP="00121809">
            <w:pPr>
              <w:jc w:val="left"/>
              <w:rPr>
                <w:rFonts w:cs="Arial"/>
                <w:color w:val="000000"/>
                <w:sz w:val="20"/>
                <w:szCs w:val="20"/>
              </w:rPr>
            </w:pPr>
            <w:r w:rsidRPr="00121809">
              <w:rPr>
                <w:rFonts w:cs="Arial"/>
                <w:color w:val="000000"/>
                <w:sz w:val="20"/>
                <w:szCs w:val="20"/>
              </w:rPr>
              <w:t>FRANCO DA ROCHA</w:t>
            </w:r>
          </w:p>
        </w:tc>
        <w:tc>
          <w:tcPr>
            <w:tcW w:w="797" w:type="pct"/>
            <w:shd w:val="clear" w:color="auto" w:fill="auto"/>
            <w:noWrap/>
            <w:vAlign w:val="bottom"/>
            <w:hideMark/>
          </w:tcPr>
          <w:p w14:paraId="0D618845"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26B8036A" w14:textId="77777777" w:rsidTr="00121809">
        <w:trPr>
          <w:trHeight w:val="300"/>
        </w:trPr>
        <w:tc>
          <w:tcPr>
            <w:tcW w:w="1640" w:type="pct"/>
            <w:shd w:val="clear" w:color="auto" w:fill="auto"/>
            <w:noWrap/>
            <w:vAlign w:val="bottom"/>
            <w:hideMark/>
          </w:tcPr>
          <w:p w14:paraId="5B50D523" w14:textId="5AD14979" w:rsidR="00C80566" w:rsidRPr="00121809" w:rsidRDefault="00C80566" w:rsidP="00121809">
            <w:pPr>
              <w:jc w:val="left"/>
              <w:rPr>
                <w:rFonts w:cs="Arial"/>
                <w:color w:val="000000"/>
                <w:sz w:val="20"/>
                <w:szCs w:val="20"/>
              </w:rPr>
            </w:pPr>
            <w:r w:rsidRPr="00121809">
              <w:rPr>
                <w:rFonts w:cs="Arial"/>
                <w:color w:val="000000"/>
                <w:sz w:val="20"/>
                <w:szCs w:val="20"/>
              </w:rPr>
              <w:t>T_4613_O005_UF</w:t>
            </w:r>
          </w:p>
        </w:tc>
        <w:tc>
          <w:tcPr>
            <w:tcW w:w="1403" w:type="pct"/>
            <w:shd w:val="clear" w:color="auto" w:fill="auto"/>
            <w:noWrap/>
            <w:vAlign w:val="bottom"/>
            <w:hideMark/>
          </w:tcPr>
          <w:p w14:paraId="470D8E3C" w14:textId="77777777" w:rsidR="00C80566" w:rsidRPr="00121809" w:rsidRDefault="00C80566" w:rsidP="00121809">
            <w:pPr>
              <w:jc w:val="left"/>
              <w:rPr>
                <w:rFonts w:cs="Arial"/>
                <w:color w:val="000000"/>
                <w:sz w:val="20"/>
                <w:szCs w:val="20"/>
              </w:rPr>
            </w:pPr>
            <w:r w:rsidRPr="00121809">
              <w:rPr>
                <w:rFonts w:cs="Arial"/>
                <w:color w:val="000000"/>
                <w:sz w:val="20"/>
                <w:szCs w:val="20"/>
              </w:rPr>
              <w:t>UF informada na Basona</w:t>
            </w:r>
          </w:p>
        </w:tc>
        <w:tc>
          <w:tcPr>
            <w:tcW w:w="1160" w:type="pct"/>
            <w:shd w:val="clear" w:color="auto" w:fill="auto"/>
            <w:noWrap/>
            <w:vAlign w:val="bottom"/>
            <w:hideMark/>
          </w:tcPr>
          <w:p w14:paraId="6E166A90" w14:textId="77777777" w:rsidR="00C80566" w:rsidRPr="00121809" w:rsidRDefault="00C80566" w:rsidP="00121809">
            <w:pPr>
              <w:jc w:val="left"/>
              <w:rPr>
                <w:rFonts w:cs="Arial"/>
                <w:color w:val="000000"/>
                <w:sz w:val="20"/>
                <w:szCs w:val="20"/>
              </w:rPr>
            </w:pPr>
            <w:r w:rsidRPr="00121809">
              <w:rPr>
                <w:rFonts w:cs="Arial"/>
                <w:color w:val="000000"/>
                <w:sz w:val="20"/>
                <w:szCs w:val="20"/>
              </w:rPr>
              <w:t>SP</w:t>
            </w:r>
          </w:p>
        </w:tc>
        <w:tc>
          <w:tcPr>
            <w:tcW w:w="797" w:type="pct"/>
            <w:shd w:val="clear" w:color="auto" w:fill="auto"/>
            <w:noWrap/>
            <w:vAlign w:val="bottom"/>
            <w:hideMark/>
          </w:tcPr>
          <w:p w14:paraId="6D02FD30"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r w:rsidR="00C80566" w:rsidRPr="00C80566" w14:paraId="03A0E136" w14:textId="77777777" w:rsidTr="00121809">
        <w:trPr>
          <w:trHeight w:val="300"/>
        </w:trPr>
        <w:tc>
          <w:tcPr>
            <w:tcW w:w="1640" w:type="pct"/>
            <w:shd w:val="clear" w:color="auto" w:fill="auto"/>
            <w:noWrap/>
            <w:vAlign w:val="bottom"/>
            <w:hideMark/>
          </w:tcPr>
          <w:p w14:paraId="7C67BF6A" w14:textId="29FC88BD" w:rsidR="00C80566" w:rsidRPr="00121809" w:rsidRDefault="00C80566" w:rsidP="00121809">
            <w:pPr>
              <w:jc w:val="left"/>
              <w:rPr>
                <w:rFonts w:cs="Arial"/>
                <w:color w:val="000000"/>
                <w:sz w:val="20"/>
                <w:szCs w:val="20"/>
              </w:rPr>
            </w:pPr>
            <w:r w:rsidRPr="00121809">
              <w:rPr>
                <w:rFonts w:cs="Arial"/>
                <w:color w:val="000000"/>
                <w:sz w:val="20"/>
                <w:szCs w:val="20"/>
              </w:rPr>
              <w:t>T_4614_O005_CEP</w:t>
            </w:r>
          </w:p>
        </w:tc>
        <w:tc>
          <w:tcPr>
            <w:tcW w:w="1403" w:type="pct"/>
            <w:shd w:val="clear" w:color="auto" w:fill="auto"/>
            <w:noWrap/>
            <w:vAlign w:val="bottom"/>
            <w:hideMark/>
          </w:tcPr>
          <w:p w14:paraId="33273168" w14:textId="77777777" w:rsidR="00C80566" w:rsidRPr="00121809" w:rsidRDefault="00C80566" w:rsidP="00121809">
            <w:pPr>
              <w:jc w:val="left"/>
              <w:rPr>
                <w:rFonts w:cs="Arial"/>
                <w:color w:val="000000"/>
                <w:sz w:val="20"/>
                <w:szCs w:val="20"/>
              </w:rPr>
            </w:pPr>
            <w:r w:rsidRPr="00121809">
              <w:rPr>
                <w:rFonts w:cs="Arial"/>
                <w:color w:val="000000"/>
                <w:sz w:val="20"/>
                <w:szCs w:val="20"/>
              </w:rPr>
              <w:t>CEP informado na Basona</w:t>
            </w:r>
          </w:p>
        </w:tc>
        <w:tc>
          <w:tcPr>
            <w:tcW w:w="1160" w:type="pct"/>
            <w:shd w:val="clear" w:color="auto" w:fill="auto"/>
            <w:noWrap/>
            <w:vAlign w:val="bottom"/>
            <w:hideMark/>
          </w:tcPr>
          <w:p w14:paraId="019F2BD7" w14:textId="77777777" w:rsidR="00C80566" w:rsidRPr="00121809" w:rsidRDefault="00C80566" w:rsidP="00121809">
            <w:pPr>
              <w:jc w:val="left"/>
              <w:rPr>
                <w:rFonts w:cs="Arial"/>
                <w:color w:val="000000"/>
                <w:sz w:val="20"/>
                <w:szCs w:val="20"/>
              </w:rPr>
            </w:pPr>
            <w:r w:rsidRPr="00121809">
              <w:rPr>
                <w:rFonts w:cs="Arial"/>
                <w:color w:val="000000"/>
                <w:sz w:val="20"/>
                <w:szCs w:val="20"/>
              </w:rPr>
              <w:t>7858250</w:t>
            </w:r>
          </w:p>
        </w:tc>
        <w:tc>
          <w:tcPr>
            <w:tcW w:w="797" w:type="pct"/>
            <w:shd w:val="clear" w:color="auto" w:fill="auto"/>
            <w:noWrap/>
            <w:vAlign w:val="bottom"/>
            <w:hideMark/>
          </w:tcPr>
          <w:p w14:paraId="52618E67" w14:textId="77777777" w:rsidR="00C80566" w:rsidRPr="00121809" w:rsidRDefault="00C80566" w:rsidP="00121809">
            <w:pPr>
              <w:jc w:val="left"/>
              <w:rPr>
                <w:rFonts w:cs="Arial"/>
                <w:color w:val="000000"/>
                <w:sz w:val="20"/>
                <w:szCs w:val="20"/>
              </w:rPr>
            </w:pPr>
            <w:r w:rsidRPr="00121809">
              <w:rPr>
                <w:rFonts w:cs="Arial"/>
                <w:color w:val="000000"/>
                <w:sz w:val="20"/>
                <w:szCs w:val="20"/>
              </w:rPr>
              <w:t>X</w:t>
            </w:r>
          </w:p>
        </w:tc>
      </w:tr>
    </w:tbl>
    <w:p w14:paraId="65E09D7C" w14:textId="77777777" w:rsidR="00D521DC" w:rsidRPr="00153785" w:rsidRDefault="00D521DC" w:rsidP="00C01C97">
      <w:pPr>
        <w:rPr>
          <w:rFonts w:cs="Arial"/>
        </w:rPr>
      </w:pPr>
    </w:p>
    <w:p w14:paraId="7506885E" w14:textId="77777777" w:rsidR="00D521DC" w:rsidRPr="00153785" w:rsidRDefault="00D521DC" w:rsidP="00C01C97">
      <w:pPr>
        <w:pStyle w:val="Heading5"/>
      </w:pPr>
      <w:r w:rsidRPr="00153785">
        <w:t>Tabela de destino</w:t>
      </w:r>
    </w:p>
    <w:p w14:paraId="16AA74B0" w14:textId="77777777" w:rsidR="00D521DC" w:rsidRPr="00153785" w:rsidRDefault="00D521DC" w:rsidP="00D521DC">
      <w:pPr>
        <w:rPr>
          <w:rFonts w:cs="Arial"/>
        </w:rPr>
      </w:pPr>
    </w:p>
    <w:p w14:paraId="244B4534" w14:textId="10B1A2AA" w:rsidR="00D521DC" w:rsidRPr="00935D86" w:rsidRDefault="00D521DC" w:rsidP="00D521DC">
      <w:pPr>
        <w:rPr>
          <w:rFonts w:cs="Arial"/>
          <w:lang w:val="en-US"/>
        </w:rPr>
      </w:pPr>
      <w:r w:rsidRPr="00935D86">
        <w:rPr>
          <w:rFonts w:cs="Arial"/>
          <w:lang w:val="en-US"/>
        </w:rPr>
        <w:t xml:space="preserve">Nome: </w:t>
      </w:r>
      <w:r w:rsidR="00935D86" w:rsidRPr="00935D86">
        <w:rPr>
          <w:rFonts w:cs="Arial"/>
          <w:lang w:val="en-US"/>
        </w:rPr>
        <w:t>FMS_T_</w:t>
      </w:r>
      <w:r w:rsidR="008F4E06" w:rsidRPr="00935D86">
        <w:rPr>
          <w:rFonts w:cs="Arial"/>
          <w:lang w:val="en-US"/>
        </w:rPr>
        <w:t>TRANSACT_OFFLINE</w:t>
      </w:r>
    </w:p>
    <w:p w14:paraId="76AA9761" w14:textId="77777777" w:rsidR="00D521DC" w:rsidRDefault="00D521DC" w:rsidP="00D521DC">
      <w:pPr>
        <w:rPr>
          <w:rFonts w:cs="Arial"/>
          <w:lang w:val="en-US" w:eastAsia="en-US"/>
        </w:rPr>
      </w:pPr>
    </w:p>
    <w:tbl>
      <w:tblPr>
        <w:tblW w:w="4921" w:type="pct"/>
        <w:tblLayout w:type="fixed"/>
        <w:tblCellMar>
          <w:left w:w="70" w:type="dxa"/>
          <w:right w:w="70" w:type="dxa"/>
        </w:tblCellMar>
        <w:tblLook w:val="04A0" w:firstRow="1" w:lastRow="0" w:firstColumn="1" w:lastColumn="0" w:noHBand="0" w:noVBand="1"/>
      </w:tblPr>
      <w:tblGrid>
        <w:gridCol w:w="2059"/>
        <w:gridCol w:w="727"/>
        <w:gridCol w:w="843"/>
        <w:gridCol w:w="638"/>
        <w:gridCol w:w="530"/>
        <w:gridCol w:w="2286"/>
        <w:gridCol w:w="2952"/>
      </w:tblGrid>
      <w:tr w:rsidR="00F66160" w:rsidRPr="00F66160" w14:paraId="432F06DE" w14:textId="77777777" w:rsidTr="00F66160">
        <w:trPr>
          <w:trHeight w:val="360"/>
        </w:trPr>
        <w:tc>
          <w:tcPr>
            <w:tcW w:w="1026"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72D9D883"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Campo</w:t>
            </w:r>
          </w:p>
        </w:tc>
        <w:tc>
          <w:tcPr>
            <w:tcW w:w="362" w:type="pct"/>
            <w:tcBorders>
              <w:top w:val="single" w:sz="4" w:space="0" w:color="auto"/>
              <w:left w:val="nil"/>
              <w:bottom w:val="single" w:sz="4" w:space="0" w:color="auto"/>
              <w:right w:val="single" w:sz="4" w:space="0" w:color="auto"/>
            </w:tcBorders>
            <w:shd w:val="clear" w:color="000000" w:fill="808080"/>
            <w:vAlign w:val="center"/>
            <w:hideMark/>
          </w:tcPr>
          <w:p w14:paraId="2A540D81"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Tipo</w:t>
            </w:r>
          </w:p>
        </w:tc>
        <w:tc>
          <w:tcPr>
            <w:tcW w:w="420" w:type="pct"/>
            <w:tcBorders>
              <w:top w:val="single" w:sz="4" w:space="0" w:color="auto"/>
              <w:left w:val="nil"/>
              <w:bottom w:val="single" w:sz="4" w:space="0" w:color="auto"/>
              <w:right w:val="single" w:sz="4" w:space="0" w:color="auto"/>
            </w:tcBorders>
            <w:shd w:val="clear" w:color="000000" w:fill="808080"/>
            <w:vAlign w:val="center"/>
            <w:hideMark/>
          </w:tcPr>
          <w:p w14:paraId="7596E7B3"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Tamanho</w:t>
            </w:r>
          </w:p>
        </w:tc>
        <w:tc>
          <w:tcPr>
            <w:tcW w:w="318" w:type="pct"/>
            <w:tcBorders>
              <w:top w:val="single" w:sz="4" w:space="0" w:color="auto"/>
              <w:left w:val="nil"/>
              <w:bottom w:val="single" w:sz="4" w:space="0" w:color="auto"/>
              <w:right w:val="single" w:sz="4" w:space="0" w:color="auto"/>
            </w:tcBorders>
            <w:shd w:val="clear" w:color="000000" w:fill="808080"/>
            <w:vAlign w:val="center"/>
            <w:hideMark/>
          </w:tcPr>
          <w:p w14:paraId="3943B610"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Chave</w:t>
            </w:r>
          </w:p>
        </w:tc>
        <w:tc>
          <w:tcPr>
            <w:tcW w:w="264" w:type="pct"/>
            <w:tcBorders>
              <w:top w:val="single" w:sz="4" w:space="0" w:color="auto"/>
              <w:left w:val="nil"/>
              <w:bottom w:val="single" w:sz="4" w:space="0" w:color="auto"/>
              <w:right w:val="single" w:sz="4" w:space="0" w:color="auto"/>
            </w:tcBorders>
            <w:shd w:val="clear" w:color="000000" w:fill="808080"/>
            <w:vAlign w:val="center"/>
            <w:hideMark/>
          </w:tcPr>
          <w:p w14:paraId="75AC5D59"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Nulo</w:t>
            </w:r>
          </w:p>
        </w:tc>
        <w:tc>
          <w:tcPr>
            <w:tcW w:w="1139" w:type="pct"/>
            <w:tcBorders>
              <w:top w:val="single" w:sz="4" w:space="0" w:color="auto"/>
              <w:left w:val="nil"/>
              <w:bottom w:val="single" w:sz="4" w:space="0" w:color="auto"/>
              <w:right w:val="single" w:sz="4" w:space="0" w:color="auto"/>
            </w:tcBorders>
            <w:shd w:val="clear" w:color="000000" w:fill="808080"/>
            <w:vAlign w:val="center"/>
            <w:hideMark/>
          </w:tcPr>
          <w:p w14:paraId="708621DB"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Regra para armazenamento</w:t>
            </w:r>
          </w:p>
        </w:tc>
        <w:tc>
          <w:tcPr>
            <w:tcW w:w="1471" w:type="pct"/>
            <w:tcBorders>
              <w:top w:val="single" w:sz="4" w:space="0" w:color="auto"/>
              <w:left w:val="nil"/>
              <w:bottom w:val="single" w:sz="4" w:space="0" w:color="auto"/>
              <w:right w:val="single" w:sz="4" w:space="0" w:color="auto"/>
            </w:tcBorders>
            <w:shd w:val="clear" w:color="000000" w:fill="808080"/>
            <w:vAlign w:val="center"/>
            <w:hideMark/>
          </w:tcPr>
          <w:p w14:paraId="64CDB895" w14:textId="77777777" w:rsidR="00F66160" w:rsidRPr="00F66160" w:rsidRDefault="00F66160" w:rsidP="00F66160">
            <w:pPr>
              <w:jc w:val="center"/>
              <w:rPr>
                <w:rFonts w:cs="Arial"/>
                <w:b/>
                <w:bCs/>
                <w:color w:val="FFFFFF"/>
                <w:sz w:val="14"/>
                <w:szCs w:val="14"/>
              </w:rPr>
            </w:pPr>
            <w:r w:rsidRPr="00F66160">
              <w:rPr>
                <w:rFonts w:cs="Arial"/>
                <w:b/>
                <w:bCs/>
                <w:color w:val="FFFFFF"/>
                <w:sz w:val="14"/>
                <w:szCs w:val="14"/>
              </w:rPr>
              <w:t>Comentários</w:t>
            </w:r>
          </w:p>
        </w:tc>
      </w:tr>
      <w:tr w:rsidR="00F66160" w:rsidRPr="00F66160" w14:paraId="63A58DB0"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E274B36" w14:textId="77777777" w:rsidR="00F66160" w:rsidRPr="00F66160" w:rsidRDefault="00F66160" w:rsidP="0016110F">
            <w:pPr>
              <w:jc w:val="left"/>
              <w:rPr>
                <w:rFonts w:cs="Arial"/>
                <w:sz w:val="14"/>
                <w:szCs w:val="14"/>
              </w:rPr>
            </w:pPr>
            <w:r w:rsidRPr="00F66160">
              <w:rPr>
                <w:rFonts w:cs="Arial"/>
                <w:sz w:val="14"/>
                <w:szCs w:val="14"/>
              </w:rPr>
              <w:t>DATA_REFERENCIA</w:t>
            </w:r>
          </w:p>
        </w:tc>
        <w:tc>
          <w:tcPr>
            <w:tcW w:w="362" w:type="pct"/>
            <w:tcBorders>
              <w:top w:val="nil"/>
              <w:left w:val="nil"/>
              <w:bottom w:val="single" w:sz="4" w:space="0" w:color="auto"/>
              <w:right w:val="single" w:sz="4" w:space="0" w:color="auto"/>
            </w:tcBorders>
            <w:shd w:val="clear" w:color="000000" w:fill="F2F2F2"/>
            <w:noWrap/>
            <w:vAlign w:val="center"/>
            <w:hideMark/>
          </w:tcPr>
          <w:p w14:paraId="447D4B48" w14:textId="60C1BF3D" w:rsidR="00F66160" w:rsidRPr="00F66160" w:rsidRDefault="008B36BF" w:rsidP="0016110F">
            <w:pPr>
              <w:jc w:val="center"/>
              <w:rPr>
                <w:rFonts w:cs="Arial"/>
                <w:sz w:val="14"/>
                <w:szCs w:val="14"/>
              </w:rPr>
            </w:pPr>
            <w:r>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15BDDBF4" w14:textId="65AF03F2" w:rsidR="00F66160" w:rsidRPr="00F66160" w:rsidRDefault="00F66160" w:rsidP="0016110F">
            <w:pPr>
              <w:jc w:val="center"/>
              <w:rPr>
                <w:rFonts w:cs="Arial"/>
                <w:sz w:val="14"/>
                <w:szCs w:val="14"/>
              </w:rPr>
            </w:pPr>
          </w:p>
        </w:tc>
        <w:tc>
          <w:tcPr>
            <w:tcW w:w="318" w:type="pct"/>
            <w:tcBorders>
              <w:top w:val="nil"/>
              <w:left w:val="nil"/>
              <w:bottom w:val="single" w:sz="4" w:space="0" w:color="auto"/>
              <w:right w:val="single" w:sz="4" w:space="0" w:color="auto"/>
            </w:tcBorders>
            <w:shd w:val="clear" w:color="000000" w:fill="F2F2F2"/>
            <w:noWrap/>
            <w:vAlign w:val="center"/>
            <w:hideMark/>
          </w:tcPr>
          <w:p w14:paraId="2FABEE77" w14:textId="77777777" w:rsidR="00F66160" w:rsidRPr="00F66160" w:rsidRDefault="00F66160" w:rsidP="0016110F">
            <w:pPr>
              <w:jc w:val="center"/>
              <w:rPr>
                <w:rFonts w:cs="Arial"/>
                <w:sz w:val="14"/>
                <w:szCs w:val="14"/>
              </w:rPr>
            </w:pPr>
            <w:r w:rsidRPr="00F66160">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1E8285D" w14:textId="77777777" w:rsidR="00F66160" w:rsidRPr="00F66160" w:rsidRDefault="00F66160" w:rsidP="0016110F">
            <w:pPr>
              <w:jc w:val="center"/>
              <w:rPr>
                <w:rFonts w:cs="Arial"/>
                <w:sz w:val="14"/>
                <w:szCs w:val="14"/>
              </w:rPr>
            </w:pPr>
            <w:r w:rsidRPr="00F66160">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2616F85" w14:textId="77777777" w:rsidR="00F66160" w:rsidRPr="00F66160" w:rsidRDefault="00F66160" w:rsidP="00F66160">
            <w:pPr>
              <w:jc w:val="left"/>
              <w:rPr>
                <w:rFonts w:cs="Arial"/>
                <w:sz w:val="14"/>
                <w:szCs w:val="14"/>
              </w:rPr>
            </w:pPr>
            <w:r w:rsidRPr="00F66160">
              <w:rPr>
                <w:rFonts w:cs="Arial"/>
                <w:sz w:val="14"/>
                <w:szCs w:val="14"/>
              </w:rPr>
              <w:t>T_217_DATAPROPOSTA</w:t>
            </w:r>
          </w:p>
        </w:tc>
        <w:tc>
          <w:tcPr>
            <w:tcW w:w="1471" w:type="pct"/>
            <w:tcBorders>
              <w:top w:val="nil"/>
              <w:left w:val="nil"/>
              <w:bottom w:val="single" w:sz="4" w:space="0" w:color="auto"/>
              <w:right w:val="single" w:sz="4" w:space="0" w:color="auto"/>
            </w:tcBorders>
            <w:shd w:val="clear" w:color="auto" w:fill="auto"/>
            <w:noWrap/>
            <w:vAlign w:val="center"/>
            <w:hideMark/>
          </w:tcPr>
          <w:p w14:paraId="1F002559" w14:textId="6B56DD88" w:rsidR="00F66160" w:rsidRPr="00F66160" w:rsidRDefault="00407B43" w:rsidP="00F66160">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F66160" w:rsidRPr="00F66160" w14:paraId="7727BD8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61398847" w14:textId="77777777" w:rsidR="00F66160" w:rsidRPr="00F66160" w:rsidRDefault="00F66160" w:rsidP="0016110F">
            <w:pPr>
              <w:jc w:val="left"/>
              <w:rPr>
                <w:rFonts w:cs="Arial"/>
                <w:sz w:val="14"/>
                <w:szCs w:val="14"/>
              </w:rPr>
            </w:pPr>
            <w:r w:rsidRPr="00F66160">
              <w:rPr>
                <w:rFonts w:cs="Arial"/>
                <w:sz w:val="14"/>
                <w:szCs w:val="14"/>
              </w:rPr>
              <w:t>CPF_CNPJ</w:t>
            </w:r>
          </w:p>
        </w:tc>
        <w:tc>
          <w:tcPr>
            <w:tcW w:w="362" w:type="pct"/>
            <w:tcBorders>
              <w:top w:val="nil"/>
              <w:left w:val="nil"/>
              <w:bottom w:val="single" w:sz="4" w:space="0" w:color="auto"/>
              <w:right w:val="single" w:sz="4" w:space="0" w:color="auto"/>
            </w:tcBorders>
            <w:shd w:val="clear" w:color="000000" w:fill="F2F2F2"/>
            <w:noWrap/>
            <w:vAlign w:val="center"/>
            <w:hideMark/>
          </w:tcPr>
          <w:p w14:paraId="772E08D8" w14:textId="77777777" w:rsidR="00F66160" w:rsidRPr="00F66160" w:rsidRDefault="00F66160" w:rsidP="0016110F">
            <w:pPr>
              <w:jc w:val="center"/>
              <w:rPr>
                <w:rFonts w:cs="Arial"/>
                <w:sz w:val="14"/>
                <w:szCs w:val="14"/>
              </w:rPr>
            </w:pPr>
            <w:r w:rsidRPr="00F66160">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C164CBE" w14:textId="77777777" w:rsidR="00F66160" w:rsidRPr="00F66160" w:rsidRDefault="00F66160" w:rsidP="0016110F">
            <w:pPr>
              <w:jc w:val="center"/>
              <w:rPr>
                <w:rFonts w:cs="Arial"/>
                <w:sz w:val="14"/>
                <w:szCs w:val="14"/>
              </w:rPr>
            </w:pPr>
            <w:r w:rsidRPr="00F66160">
              <w:rPr>
                <w:rFonts w:cs="Arial"/>
                <w:sz w:val="14"/>
                <w:szCs w:val="14"/>
              </w:rPr>
              <w:t>30</w:t>
            </w:r>
          </w:p>
        </w:tc>
        <w:tc>
          <w:tcPr>
            <w:tcW w:w="318" w:type="pct"/>
            <w:tcBorders>
              <w:top w:val="nil"/>
              <w:left w:val="nil"/>
              <w:bottom w:val="single" w:sz="4" w:space="0" w:color="auto"/>
              <w:right w:val="single" w:sz="4" w:space="0" w:color="auto"/>
            </w:tcBorders>
            <w:shd w:val="clear" w:color="000000" w:fill="FDE9D9"/>
            <w:noWrap/>
            <w:vAlign w:val="center"/>
            <w:hideMark/>
          </w:tcPr>
          <w:p w14:paraId="3E8ADBAE" w14:textId="77777777" w:rsidR="00F66160" w:rsidRPr="00F66160" w:rsidRDefault="00F66160" w:rsidP="0016110F">
            <w:pPr>
              <w:jc w:val="center"/>
              <w:rPr>
                <w:rFonts w:cs="Arial"/>
                <w:sz w:val="14"/>
                <w:szCs w:val="14"/>
              </w:rPr>
            </w:pPr>
            <w:r w:rsidRPr="00F66160">
              <w:rPr>
                <w:rFonts w:cs="Arial"/>
                <w:sz w:val="14"/>
                <w:szCs w:val="14"/>
              </w:rPr>
              <w:t>S</w:t>
            </w:r>
          </w:p>
        </w:tc>
        <w:tc>
          <w:tcPr>
            <w:tcW w:w="264" w:type="pct"/>
            <w:tcBorders>
              <w:top w:val="nil"/>
              <w:left w:val="nil"/>
              <w:bottom w:val="single" w:sz="4" w:space="0" w:color="auto"/>
              <w:right w:val="single" w:sz="4" w:space="0" w:color="auto"/>
            </w:tcBorders>
            <w:shd w:val="clear" w:color="000000" w:fill="F2F2F2"/>
            <w:noWrap/>
            <w:vAlign w:val="center"/>
            <w:hideMark/>
          </w:tcPr>
          <w:p w14:paraId="701A8710" w14:textId="143DAD5C" w:rsidR="00F66160" w:rsidRPr="00F66160" w:rsidRDefault="008B36BF" w:rsidP="0016110F">
            <w:pPr>
              <w:jc w:val="center"/>
              <w:rPr>
                <w:rFonts w:cs="Arial"/>
                <w:sz w:val="14"/>
                <w:szCs w:val="14"/>
              </w:rPr>
            </w:pPr>
            <w:r>
              <w:rPr>
                <w:rFonts w:cs="Arial"/>
                <w:sz w:val="14"/>
                <w:szCs w:val="14"/>
              </w:rPr>
              <w:t>N</w:t>
            </w:r>
          </w:p>
        </w:tc>
        <w:tc>
          <w:tcPr>
            <w:tcW w:w="1139" w:type="pct"/>
            <w:tcBorders>
              <w:top w:val="nil"/>
              <w:left w:val="nil"/>
              <w:bottom w:val="single" w:sz="4" w:space="0" w:color="auto"/>
              <w:right w:val="single" w:sz="4" w:space="0" w:color="auto"/>
            </w:tcBorders>
            <w:shd w:val="clear" w:color="auto" w:fill="auto"/>
            <w:hideMark/>
          </w:tcPr>
          <w:p w14:paraId="44BC5D62" w14:textId="77777777" w:rsidR="00F66160" w:rsidRPr="00F66160" w:rsidRDefault="00F66160" w:rsidP="00F66160">
            <w:pPr>
              <w:jc w:val="left"/>
              <w:rPr>
                <w:rFonts w:cs="Arial"/>
                <w:sz w:val="14"/>
                <w:szCs w:val="14"/>
              </w:rPr>
            </w:pPr>
            <w:r w:rsidRPr="00F66160">
              <w:rPr>
                <w:rFonts w:cs="Arial"/>
                <w:sz w:val="14"/>
                <w:szCs w:val="14"/>
              </w:rPr>
              <w:t>T_3811_TIPOID</w:t>
            </w:r>
          </w:p>
        </w:tc>
        <w:tc>
          <w:tcPr>
            <w:tcW w:w="1471" w:type="pct"/>
            <w:tcBorders>
              <w:top w:val="nil"/>
              <w:left w:val="nil"/>
              <w:bottom w:val="single" w:sz="4" w:space="0" w:color="auto"/>
              <w:right w:val="single" w:sz="4" w:space="0" w:color="auto"/>
            </w:tcBorders>
            <w:shd w:val="clear" w:color="auto" w:fill="auto"/>
            <w:noWrap/>
            <w:vAlign w:val="center"/>
            <w:hideMark/>
          </w:tcPr>
          <w:p w14:paraId="09575A16" w14:textId="713C576E"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F66160" w:rsidRPr="00F66160" w14:paraId="63FAC65E" w14:textId="77777777" w:rsidTr="0016110F">
        <w:trPr>
          <w:trHeight w:val="720"/>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A9EE572" w14:textId="77777777" w:rsidR="00F66160" w:rsidRPr="00F66160" w:rsidRDefault="00F66160" w:rsidP="0016110F">
            <w:pPr>
              <w:jc w:val="left"/>
              <w:rPr>
                <w:rFonts w:cs="Arial"/>
                <w:sz w:val="14"/>
                <w:szCs w:val="14"/>
              </w:rPr>
            </w:pPr>
            <w:r w:rsidRPr="00F66160">
              <w:rPr>
                <w:rFonts w:cs="Arial"/>
                <w:sz w:val="14"/>
                <w:szCs w:val="14"/>
              </w:rPr>
              <w:t>TIPO_DOCUMENTO</w:t>
            </w:r>
          </w:p>
        </w:tc>
        <w:tc>
          <w:tcPr>
            <w:tcW w:w="362" w:type="pct"/>
            <w:tcBorders>
              <w:top w:val="nil"/>
              <w:left w:val="nil"/>
              <w:bottom w:val="single" w:sz="4" w:space="0" w:color="auto"/>
              <w:right w:val="single" w:sz="4" w:space="0" w:color="auto"/>
            </w:tcBorders>
            <w:shd w:val="clear" w:color="000000" w:fill="F2F2F2"/>
            <w:noWrap/>
            <w:vAlign w:val="center"/>
            <w:hideMark/>
          </w:tcPr>
          <w:p w14:paraId="4CD51490" w14:textId="77777777" w:rsidR="00F66160" w:rsidRPr="00F66160" w:rsidRDefault="00F66160" w:rsidP="0016110F">
            <w:pPr>
              <w:jc w:val="center"/>
              <w:rPr>
                <w:rFonts w:cs="Arial"/>
                <w:sz w:val="14"/>
                <w:szCs w:val="14"/>
              </w:rPr>
            </w:pPr>
            <w:r w:rsidRPr="00F66160">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582C376" w14:textId="77777777" w:rsidR="00F66160" w:rsidRPr="00F66160" w:rsidRDefault="00F66160" w:rsidP="0016110F">
            <w:pPr>
              <w:jc w:val="center"/>
              <w:rPr>
                <w:rFonts w:cs="Arial"/>
                <w:sz w:val="14"/>
                <w:szCs w:val="14"/>
              </w:rPr>
            </w:pPr>
            <w:r w:rsidRPr="00F66160">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49155F8" w14:textId="77777777" w:rsidR="00F66160" w:rsidRPr="00F66160" w:rsidRDefault="00F66160" w:rsidP="0016110F">
            <w:pPr>
              <w:jc w:val="center"/>
              <w:rPr>
                <w:rFonts w:cs="Arial"/>
                <w:sz w:val="14"/>
                <w:szCs w:val="14"/>
              </w:rPr>
            </w:pPr>
            <w:r w:rsidRPr="00F66160">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69BC53C" w14:textId="77777777" w:rsidR="00F66160" w:rsidRPr="00F66160" w:rsidRDefault="00F66160" w:rsidP="0016110F">
            <w:pPr>
              <w:jc w:val="center"/>
              <w:rPr>
                <w:rFonts w:cs="Arial"/>
                <w:sz w:val="14"/>
                <w:szCs w:val="14"/>
              </w:rPr>
            </w:pPr>
            <w:r w:rsidRPr="00F66160">
              <w:rPr>
                <w:rFonts w:cs="Arial"/>
                <w:sz w:val="14"/>
                <w:szCs w:val="14"/>
              </w:rPr>
              <w:t>N</w:t>
            </w:r>
          </w:p>
        </w:tc>
        <w:tc>
          <w:tcPr>
            <w:tcW w:w="1139" w:type="pct"/>
            <w:tcBorders>
              <w:top w:val="nil"/>
              <w:left w:val="nil"/>
              <w:bottom w:val="single" w:sz="4" w:space="0" w:color="auto"/>
              <w:right w:val="single" w:sz="4" w:space="0" w:color="auto"/>
            </w:tcBorders>
            <w:shd w:val="clear" w:color="auto" w:fill="auto"/>
            <w:hideMark/>
          </w:tcPr>
          <w:p w14:paraId="50EA8D33" w14:textId="77777777" w:rsidR="00F66160" w:rsidRPr="00F66160" w:rsidRDefault="00F66160" w:rsidP="00F66160">
            <w:pPr>
              <w:jc w:val="left"/>
              <w:rPr>
                <w:rFonts w:cs="Arial"/>
                <w:sz w:val="14"/>
                <w:szCs w:val="14"/>
              </w:rPr>
            </w:pPr>
            <w:r w:rsidRPr="00F66160">
              <w:rPr>
                <w:rFonts w:cs="Arial"/>
                <w:sz w:val="14"/>
                <w:szCs w:val="14"/>
              </w:rPr>
              <w:t>Se T_3811_TIPOID=1</w:t>
            </w:r>
            <w:r w:rsidRPr="00F66160">
              <w:rPr>
                <w:rFonts w:cs="Arial"/>
                <w:sz w:val="14"/>
                <w:szCs w:val="14"/>
              </w:rPr>
              <w:br/>
              <w:t xml:space="preserve">  TIPO_DOCUMENTO = CPF</w:t>
            </w:r>
            <w:r w:rsidRPr="00F66160">
              <w:rPr>
                <w:rFonts w:cs="Arial"/>
                <w:sz w:val="14"/>
                <w:szCs w:val="14"/>
              </w:rPr>
              <w:br/>
              <w:t>Else</w:t>
            </w:r>
            <w:r w:rsidRPr="00F66160">
              <w:rPr>
                <w:rFonts w:cs="Arial"/>
                <w:sz w:val="14"/>
                <w:szCs w:val="14"/>
              </w:rPr>
              <w:br/>
              <w:t xml:space="preserve">  TIPO_DOCUMENTO= CNPJ</w:t>
            </w:r>
          </w:p>
        </w:tc>
        <w:tc>
          <w:tcPr>
            <w:tcW w:w="1471" w:type="pct"/>
            <w:tcBorders>
              <w:top w:val="nil"/>
              <w:left w:val="nil"/>
              <w:bottom w:val="single" w:sz="4" w:space="0" w:color="auto"/>
              <w:right w:val="single" w:sz="4" w:space="0" w:color="auto"/>
            </w:tcBorders>
            <w:shd w:val="clear" w:color="auto" w:fill="auto"/>
            <w:hideMark/>
          </w:tcPr>
          <w:p w14:paraId="5137C7DA" w14:textId="77777777" w:rsidR="00F66160" w:rsidRPr="00F66160" w:rsidRDefault="00F66160" w:rsidP="00F66160">
            <w:pPr>
              <w:jc w:val="left"/>
              <w:rPr>
                <w:rFonts w:cs="Arial"/>
                <w:sz w:val="14"/>
                <w:szCs w:val="14"/>
              </w:rPr>
            </w:pPr>
            <w:r w:rsidRPr="00F66160">
              <w:rPr>
                <w:rFonts w:cs="Arial"/>
                <w:sz w:val="14"/>
                <w:szCs w:val="14"/>
              </w:rPr>
              <w:t>Identificação se é CPF ou CNPJ.</w:t>
            </w:r>
          </w:p>
        </w:tc>
      </w:tr>
      <w:tr w:rsidR="00F66160" w:rsidRPr="00F66160" w14:paraId="3558B78C"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5EC0C66D" w14:textId="77777777" w:rsidR="00F66160" w:rsidRPr="00F66160" w:rsidRDefault="00F66160" w:rsidP="0016110F">
            <w:pPr>
              <w:jc w:val="left"/>
              <w:rPr>
                <w:rFonts w:cs="Arial"/>
                <w:sz w:val="14"/>
                <w:szCs w:val="14"/>
              </w:rPr>
            </w:pPr>
            <w:r w:rsidRPr="00F66160">
              <w:rPr>
                <w:rFonts w:cs="Arial"/>
                <w:sz w:val="14"/>
                <w:szCs w:val="14"/>
              </w:rPr>
              <w:t>TEL_CONTATO</w:t>
            </w:r>
          </w:p>
        </w:tc>
        <w:tc>
          <w:tcPr>
            <w:tcW w:w="362" w:type="pct"/>
            <w:tcBorders>
              <w:top w:val="nil"/>
              <w:left w:val="nil"/>
              <w:bottom w:val="single" w:sz="4" w:space="0" w:color="auto"/>
              <w:right w:val="single" w:sz="4" w:space="0" w:color="auto"/>
            </w:tcBorders>
            <w:shd w:val="clear" w:color="000000" w:fill="F2F2F2"/>
            <w:noWrap/>
            <w:vAlign w:val="center"/>
            <w:hideMark/>
          </w:tcPr>
          <w:p w14:paraId="24891F50" w14:textId="77777777" w:rsidR="00F66160" w:rsidRPr="00F66160" w:rsidRDefault="00F66160" w:rsidP="0016110F">
            <w:pPr>
              <w:jc w:val="center"/>
              <w:rPr>
                <w:rFonts w:cs="Arial"/>
                <w:sz w:val="14"/>
                <w:szCs w:val="14"/>
              </w:rPr>
            </w:pPr>
            <w:r w:rsidRPr="00F66160">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B830020" w14:textId="77777777" w:rsidR="00F66160" w:rsidRPr="00F66160" w:rsidRDefault="00F66160" w:rsidP="0016110F">
            <w:pPr>
              <w:jc w:val="center"/>
              <w:rPr>
                <w:rFonts w:cs="Arial"/>
                <w:sz w:val="14"/>
                <w:szCs w:val="14"/>
              </w:rPr>
            </w:pPr>
            <w:r w:rsidRPr="00F66160">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BA8B114" w14:textId="77777777" w:rsidR="00F66160" w:rsidRPr="00F66160" w:rsidRDefault="00F66160" w:rsidP="0016110F">
            <w:pPr>
              <w:jc w:val="center"/>
              <w:rPr>
                <w:rFonts w:cs="Arial"/>
                <w:sz w:val="14"/>
                <w:szCs w:val="14"/>
              </w:rPr>
            </w:pPr>
            <w:r w:rsidRPr="00F66160">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19E23DC" w14:textId="43F3C662" w:rsidR="00F66160" w:rsidRPr="00F66160" w:rsidRDefault="008B36BF" w:rsidP="0016110F">
            <w:pPr>
              <w:jc w:val="center"/>
              <w:rPr>
                <w:rFonts w:cs="Arial"/>
                <w:sz w:val="14"/>
                <w:szCs w:val="14"/>
              </w:rPr>
            </w:pPr>
            <w:r>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AD26F5D" w14:textId="77777777" w:rsidR="00F66160" w:rsidRPr="00F66160" w:rsidRDefault="00F66160" w:rsidP="00F66160">
            <w:pPr>
              <w:jc w:val="left"/>
              <w:rPr>
                <w:rFonts w:cs="Arial"/>
                <w:sz w:val="14"/>
                <w:szCs w:val="14"/>
              </w:rPr>
            </w:pPr>
            <w:r w:rsidRPr="00F66160">
              <w:rPr>
                <w:rFonts w:cs="Arial"/>
                <w:sz w:val="14"/>
                <w:szCs w:val="14"/>
              </w:rPr>
              <w:t>T_3550_DADOSPRINCIPAIS_CONTATO</w:t>
            </w:r>
          </w:p>
        </w:tc>
        <w:tc>
          <w:tcPr>
            <w:tcW w:w="1471" w:type="pct"/>
            <w:tcBorders>
              <w:top w:val="nil"/>
              <w:left w:val="nil"/>
              <w:bottom w:val="single" w:sz="4" w:space="0" w:color="auto"/>
              <w:right w:val="single" w:sz="4" w:space="0" w:color="auto"/>
            </w:tcBorders>
            <w:shd w:val="clear" w:color="auto" w:fill="auto"/>
            <w:hideMark/>
          </w:tcPr>
          <w:p w14:paraId="6606FE5A" w14:textId="039A1346" w:rsidR="00F66160" w:rsidRPr="00F66160" w:rsidRDefault="00F66160" w:rsidP="00F66160">
            <w:pPr>
              <w:jc w:val="left"/>
              <w:rPr>
                <w:rFonts w:cs="Arial"/>
                <w:sz w:val="14"/>
                <w:szCs w:val="14"/>
              </w:rPr>
            </w:pPr>
            <w:r w:rsidRPr="00F66160">
              <w:rPr>
                <w:rFonts w:cs="Arial"/>
                <w:sz w:val="14"/>
                <w:szCs w:val="14"/>
              </w:rPr>
              <w:t> </w:t>
            </w:r>
            <w:r w:rsidR="00B67F96" w:rsidRPr="00B82B4A">
              <w:rPr>
                <w:rFonts w:cs="Arial"/>
                <w:sz w:val="14"/>
                <w:szCs w:val="14"/>
              </w:rPr>
              <w:t xml:space="preserve">Vide item </w:t>
            </w:r>
            <w:hyperlink w:anchor="_Normalizações_de_Registros" w:history="1">
              <w:r w:rsidR="00B67F96" w:rsidRPr="0047791A">
                <w:rPr>
                  <w:rStyle w:val="Hyperlink"/>
                  <w:rFonts w:cs="Arial"/>
                  <w:sz w:val="14"/>
                  <w:szCs w:val="14"/>
                </w:rPr>
                <w:t xml:space="preserve">Normalizações de Registros - </w:t>
              </w:r>
              <w:r w:rsidR="00B67F96">
                <w:rPr>
                  <w:rStyle w:val="Hyperlink"/>
                  <w:rFonts w:cs="Arial"/>
                  <w:sz w:val="14"/>
                  <w:szCs w:val="14"/>
                </w:rPr>
                <w:t>TELEFONE</w:t>
              </w:r>
            </w:hyperlink>
          </w:p>
        </w:tc>
      </w:tr>
      <w:tr w:rsidR="00F66160" w:rsidRPr="00F66160" w14:paraId="2AC6721D" w14:textId="77777777" w:rsidTr="0016110F">
        <w:trPr>
          <w:trHeight w:val="540"/>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78646C9" w14:textId="77777777" w:rsidR="00F66160" w:rsidRPr="0043447C" w:rsidRDefault="00F66160" w:rsidP="0016110F">
            <w:pPr>
              <w:jc w:val="left"/>
              <w:rPr>
                <w:rFonts w:cs="Arial"/>
                <w:sz w:val="14"/>
                <w:szCs w:val="14"/>
              </w:rPr>
            </w:pPr>
            <w:r w:rsidRPr="0043447C">
              <w:rPr>
                <w:rFonts w:cs="Arial"/>
                <w:sz w:val="14"/>
                <w:szCs w:val="14"/>
              </w:rPr>
              <w:t>NUM_PROPOSTA</w:t>
            </w:r>
          </w:p>
        </w:tc>
        <w:tc>
          <w:tcPr>
            <w:tcW w:w="362" w:type="pct"/>
            <w:tcBorders>
              <w:top w:val="nil"/>
              <w:left w:val="nil"/>
              <w:bottom w:val="single" w:sz="4" w:space="0" w:color="auto"/>
              <w:right w:val="single" w:sz="4" w:space="0" w:color="auto"/>
            </w:tcBorders>
            <w:shd w:val="clear" w:color="000000" w:fill="F2F2F2"/>
            <w:noWrap/>
            <w:vAlign w:val="center"/>
            <w:hideMark/>
          </w:tcPr>
          <w:p w14:paraId="65564716"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9F20E6E"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DE9D9"/>
            <w:noWrap/>
            <w:vAlign w:val="center"/>
            <w:hideMark/>
          </w:tcPr>
          <w:p w14:paraId="162059F8" w14:textId="77777777" w:rsidR="00F66160" w:rsidRPr="0043447C" w:rsidRDefault="00F66160" w:rsidP="0016110F">
            <w:pPr>
              <w:jc w:val="center"/>
              <w:rPr>
                <w:rFonts w:cs="Arial"/>
                <w:sz w:val="14"/>
                <w:szCs w:val="14"/>
              </w:rPr>
            </w:pPr>
            <w:r w:rsidRPr="0043447C">
              <w:rPr>
                <w:rFonts w:cs="Arial"/>
                <w:sz w:val="14"/>
                <w:szCs w:val="14"/>
              </w:rPr>
              <w:t>S</w:t>
            </w:r>
          </w:p>
        </w:tc>
        <w:tc>
          <w:tcPr>
            <w:tcW w:w="264" w:type="pct"/>
            <w:tcBorders>
              <w:top w:val="nil"/>
              <w:left w:val="nil"/>
              <w:bottom w:val="single" w:sz="4" w:space="0" w:color="auto"/>
              <w:right w:val="single" w:sz="4" w:space="0" w:color="auto"/>
            </w:tcBorders>
            <w:shd w:val="clear" w:color="000000" w:fill="F2F2F2"/>
            <w:noWrap/>
            <w:vAlign w:val="center"/>
            <w:hideMark/>
          </w:tcPr>
          <w:p w14:paraId="722847EC" w14:textId="681A4B7E" w:rsidR="00F66160" w:rsidRPr="0043447C" w:rsidRDefault="008B36BF" w:rsidP="0016110F">
            <w:pPr>
              <w:jc w:val="center"/>
              <w:rPr>
                <w:rFonts w:cs="Arial"/>
                <w:sz w:val="14"/>
                <w:szCs w:val="14"/>
              </w:rPr>
            </w:pPr>
            <w:r>
              <w:rPr>
                <w:rFonts w:cs="Arial"/>
                <w:sz w:val="14"/>
                <w:szCs w:val="14"/>
              </w:rPr>
              <w:t>N</w:t>
            </w:r>
          </w:p>
        </w:tc>
        <w:tc>
          <w:tcPr>
            <w:tcW w:w="1139" w:type="pct"/>
            <w:tcBorders>
              <w:top w:val="nil"/>
              <w:left w:val="nil"/>
              <w:bottom w:val="single" w:sz="4" w:space="0" w:color="auto"/>
              <w:right w:val="single" w:sz="4" w:space="0" w:color="auto"/>
            </w:tcBorders>
            <w:shd w:val="clear" w:color="auto" w:fill="auto"/>
            <w:hideMark/>
          </w:tcPr>
          <w:p w14:paraId="0E5C17DB" w14:textId="77777777" w:rsidR="00F66160" w:rsidRPr="0043447C" w:rsidRDefault="00F66160" w:rsidP="00F66160">
            <w:pPr>
              <w:jc w:val="left"/>
              <w:rPr>
                <w:rFonts w:cs="Arial"/>
                <w:sz w:val="14"/>
                <w:szCs w:val="14"/>
              </w:rPr>
            </w:pPr>
            <w:r w:rsidRPr="0043447C">
              <w:rPr>
                <w:rFonts w:cs="Arial"/>
                <w:sz w:val="14"/>
                <w:szCs w:val="14"/>
              </w:rPr>
              <w:t>T_209_NUMPROPOSTA</w:t>
            </w:r>
          </w:p>
        </w:tc>
        <w:tc>
          <w:tcPr>
            <w:tcW w:w="1471" w:type="pct"/>
            <w:tcBorders>
              <w:top w:val="nil"/>
              <w:left w:val="nil"/>
              <w:bottom w:val="single" w:sz="4" w:space="0" w:color="auto"/>
              <w:right w:val="single" w:sz="4" w:space="0" w:color="auto"/>
            </w:tcBorders>
            <w:shd w:val="clear" w:color="auto" w:fill="auto"/>
            <w:hideMark/>
          </w:tcPr>
          <w:p w14:paraId="7E0BEE6B" w14:textId="77777777" w:rsidR="00F66160" w:rsidRPr="00F66160" w:rsidRDefault="00F66160" w:rsidP="00F66160">
            <w:pPr>
              <w:jc w:val="left"/>
              <w:rPr>
                <w:rFonts w:cs="Arial"/>
                <w:sz w:val="14"/>
                <w:szCs w:val="14"/>
              </w:rPr>
            </w:pPr>
            <w:r w:rsidRPr="00F66160">
              <w:rPr>
                <w:rFonts w:cs="Arial"/>
                <w:sz w:val="14"/>
                <w:szCs w:val="14"/>
              </w:rPr>
              <w:t>Se length(T_209_NUMPROPOSTA)=0 or T_209_NUMPROPOSTA =NULL</w:t>
            </w:r>
            <w:r w:rsidRPr="00F66160">
              <w:rPr>
                <w:rFonts w:cs="Arial"/>
                <w:sz w:val="14"/>
                <w:szCs w:val="14"/>
              </w:rPr>
              <w:br/>
              <w:t xml:space="preserve"> - Armazena registro na tabela de erro</w:t>
            </w:r>
          </w:p>
        </w:tc>
      </w:tr>
      <w:tr w:rsidR="00F66160" w:rsidRPr="00F66160" w14:paraId="287CC2A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A14841A" w14:textId="77777777" w:rsidR="00F66160" w:rsidRPr="0043447C" w:rsidRDefault="00F66160" w:rsidP="0016110F">
            <w:pPr>
              <w:jc w:val="left"/>
              <w:rPr>
                <w:rFonts w:cs="Arial"/>
                <w:sz w:val="14"/>
                <w:szCs w:val="14"/>
              </w:rPr>
            </w:pPr>
            <w:r w:rsidRPr="0043447C">
              <w:rPr>
                <w:rFonts w:cs="Arial"/>
                <w:sz w:val="14"/>
                <w:szCs w:val="14"/>
              </w:rPr>
              <w:t>LOGRADOURO</w:t>
            </w:r>
          </w:p>
        </w:tc>
        <w:tc>
          <w:tcPr>
            <w:tcW w:w="362" w:type="pct"/>
            <w:tcBorders>
              <w:top w:val="nil"/>
              <w:left w:val="nil"/>
              <w:bottom w:val="single" w:sz="4" w:space="0" w:color="auto"/>
              <w:right w:val="single" w:sz="4" w:space="0" w:color="auto"/>
            </w:tcBorders>
            <w:shd w:val="clear" w:color="000000" w:fill="F2F2F2"/>
            <w:noWrap/>
            <w:vAlign w:val="center"/>
            <w:hideMark/>
          </w:tcPr>
          <w:p w14:paraId="201C8A73"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1F82FAE"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2949C7C8"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E82058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D1AA333" w14:textId="77777777" w:rsidR="00F66160" w:rsidRPr="0043447C" w:rsidRDefault="00F66160" w:rsidP="00F66160">
            <w:pPr>
              <w:jc w:val="left"/>
              <w:rPr>
                <w:rFonts w:cs="Arial"/>
                <w:sz w:val="14"/>
                <w:szCs w:val="14"/>
              </w:rPr>
            </w:pPr>
            <w:r w:rsidRPr="0043447C">
              <w:rPr>
                <w:rFonts w:cs="Arial"/>
                <w:sz w:val="14"/>
                <w:szCs w:val="14"/>
              </w:rPr>
              <w:t>T_3557_ENDERECO_CLIENTE_LOGRAD</w:t>
            </w:r>
          </w:p>
        </w:tc>
        <w:tc>
          <w:tcPr>
            <w:tcW w:w="1471" w:type="pct"/>
            <w:tcBorders>
              <w:top w:val="nil"/>
              <w:left w:val="nil"/>
              <w:bottom w:val="single" w:sz="4" w:space="0" w:color="auto"/>
              <w:right w:val="single" w:sz="4" w:space="0" w:color="auto"/>
            </w:tcBorders>
            <w:shd w:val="clear" w:color="auto" w:fill="auto"/>
            <w:noWrap/>
            <w:vAlign w:val="center"/>
            <w:hideMark/>
          </w:tcPr>
          <w:p w14:paraId="71F393DF" w14:textId="04B9FB23"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F66160" w:rsidRPr="00F66160" w14:paraId="739D57FC"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554374A0" w14:textId="77777777" w:rsidR="00F66160" w:rsidRPr="0043447C" w:rsidRDefault="00F66160" w:rsidP="0016110F">
            <w:pPr>
              <w:jc w:val="left"/>
              <w:rPr>
                <w:rFonts w:cs="Arial"/>
                <w:sz w:val="14"/>
                <w:szCs w:val="14"/>
              </w:rPr>
            </w:pPr>
            <w:r w:rsidRPr="0043447C">
              <w:rPr>
                <w:rFonts w:cs="Arial"/>
                <w:sz w:val="14"/>
                <w:szCs w:val="14"/>
              </w:rPr>
              <w:t>NUMERO_ENDERECO</w:t>
            </w:r>
          </w:p>
        </w:tc>
        <w:tc>
          <w:tcPr>
            <w:tcW w:w="362" w:type="pct"/>
            <w:tcBorders>
              <w:top w:val="nil"/>
              <w:left w:val="nil"/>
              <w:bottom w:val="single" w:sz="4" w:space="0" w:color="auto"/>
              <w:right w:val="single" w:sz="4" w:space="0" w:color="auto"/>
            </w:tcBorders>
            <w:shd w:val="clear" w:color="000000" w:fill="F2F2F2"/>
            <w:noWrap/>
            <w:vAlign w:val="center"/>
            <w:hideMark/>
          </w:tcPr>
          <w:p w14:paraId="17DE0BAC"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C728E64" w14:textId="77777777" w:rsidR="00F66160" w:rsidRPr="0043447C" w:rsidRDefault="00F66160" w:rsidP="0016110F">
            <w:pPr>
              <w:jc w:val="center"/>
              <w:rPr>
                <w:rFonts w:cs="Arial"/>
                <w:sz w:val="14"/>
                <w:szCs w:val="14"/>
              </w:rPr>
            </w:pPr>
            <w:r w:rsidRPr="0043447C">
              <w:rPr>
                <w:rFonts w:cs="Arial"/>
                <w:sz w:val="14"/>
                <w:szCs w:val="14"/>
              </w:rPr>
              <w:t>20</w:t>
            </w:r>
          </w:p>
        </w:tc>
        <w:tc>
          <w:tcPr>
            <w:tcW w:w="318" w:type="pct"/>
            <w:tcBorders>
              <w:top w:val="nil"/>
              <w:left w:val="nil"/>
              <w:bottom w:val="single" w:sz="4" w:space="0" w:color="auto"/>
              <w:right w:val="single" w:sz="4" w:space="0" w:color="auto"/>
            </w:tcBorders>
            <w:shd w:val="clear" w:color="000000" w:fill="F2F2F2"/>
            <w:noWrap/>
            <w:vAlign w:val="center"/>
            <w:hideMark/>
          </w:tcPr>
          <w:p w14:paraId="11CD620E"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F3770C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5CED6265" w14:textId="77777777" w:rsidR="00F66160" w:rsidRPr="0043447C" w:rsidRDefault="00F66160" w:rsidP="00F66160">
            <w:pPr>
              <w:jc w:val="left"/>
              <w:rPr>
                <w:rFonts w:cs="Arial"/>
                <w:sz w:val="14"/>
                <w:szCs w:val="14"/>
              </w:rPr>
            </w:pPr>
            <w:r w:rsidRPr="0043447C">
              <w:rPr>
                <w:rFonts w:cs="Arial"/>
                <w:sz w:val="14"/>
                <w:szCs w:val="14"/>
              </w:rPr>
              <w:t>T_3558_ENDERECO_CLIENTE_AGLOME</w:t>
            </w:r>
          </w:p>
        </w:tc>
        <w:tc>
          <w:tcPr>
            <w:tcW w:w="1471" w:type="pct"/>
            <w:tcBorders>
              <w:top w:val="nil"/>
              <w:left w:val="nil"/>
              <w:bottom w:val="single" w:sz="4" w:space="0" w:color="auto"/>
              <w:right w:val="single" w:sz="4" w:space="0" w:color="auto"/>
            </w:tcBorders>
            <w:shd w:val="clear" w:color="auto" w:fill="auto"/>
            <w:noWrap/>
            <w:vAlign w:val="center"/>
            <w:hideMark/>
          </w:tcPr>
          <w:p w14:paraId="19E4A512" w14:textId="77777777" w:rsidR="00F66160" w:rsidRPr="00F66160" w:rsidRDefault="00F66160" w:rsidP="00F66160">
            <w:pPr>
              <w:rPr>
                <w:rFonts w:cs="Arial"/>
                <w:color w:val="0000FF"/>
                <w:sz w:val="14"/>
                <w:szCs w:val="14"/>
                <w:u w:val="single"/>
              </w:rPr>
            </w:pPr>
            <w:r w:rsidRPr="00F66160">
              <w:rPr>
                <w:rFonts w:cs="Arial"/>
                <w:color w:val="0000FF"/>
                <w:sz w:val="14"/>
                <w:szCs w:val="14"/>
                <w:u w:val="single"/>
              </w:rPr>
              <w:t> </w:t>
            </w:r>
          </w:p>
        </w:tc>
      </w:tr>
      <w:tr w:rsidR="00F66160" w:rsidRPr="00F66160" w14:paraId="22008C73"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6456471" w14:textId="77777777" w:rsidR="00F66160" w:rsidRPr="0043447C" w:rsidRDefault="00F66160" w:rsidP="0016110F">
            <w:pPr>
              <w:jc w:val="left"/>
              <w:rPr>
                <w:rFonts w:cs="Arial"/>
                <w:sz w:val="14"/>
                <w:szCs w:val="14"/>
              </w:rPr>
            </w:pPr>
            <w:r w:rsidRPr="0043447C">
              <w:rPr>
                <w:rFonts w:cs="Arial"/>
                <w:sz w:val="14"/>
                <w:szCs w:val="14"/>
              </w:rPr>
              <w:t>COMPLEMENTO_ENDERECO</w:t>
            </w:r>
          </w:p>
        </w:tc>
        <w:tc>
          <w:tcPr>
            <w:tcW w:w="362" w:type="pct"/>
            <w:tcBorders>
              <w:top w:val="nil"/>
              <w:left w:val="nil"/>
              <w:bottom w:val="single" w:sz="4" w:space="0" w:color="auto"/>
              <w:right w:val="single" w:sz="4" w:space="0" w:color="auto"/>
            </w:tcBorders>
            <w:shd w:val="clear" w:color="000000" w:fill="F2F2F2"/>
            <w:noWrap/>
            <w:vAlign w:val="center"/>
            <w:hideMark/>
          </w:tcPr>
          <w:p w14:paraId="5F2B33AB"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76A0143"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58BF2E85"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68939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BF2B136" w14:textId="77777777" w:rsidR="00F66160" w:rsidRPr="0043447C" w:rsidRDefault="00F66160" w:rsidP="00F66160">
            <w:pPr>
              <w:jc w:val="left"/>
              <w:rPr>
                <w:rFonts w:cs="Arial"/>
                <w:sz w:val="14"/>
                <w:szCs w:val="14"/>
              </w:rPr>
            </w:pPr>
            <w:r w:rsidRPr="0043447C">
              <w:rPr>
                <w:rFonts w:cs="Arial"/>
                <w:sz w:val="14"/>
                <w:szCs w:val="14"/>
              </w:rPr>
              <w:t>T_3560_ENDERECO_CLIENTE_COMPLE</w:t>
            </w:r>
          </w:p>
        </w:tc>
        <w:tc>
          <w:tcPr>
            <w:tcW w:w="1471" w:type="pct"/>
            <w:tcBorders>
              <w:top w:val="nil"/>
              <w:left w:val="nil"/>
              <w:bottom w:val="single" w:sz="4" w:space="0" w:color="auto"/>
              <w:right w:val="single" w:sz="4" w:space="0" w:color="auto"/>
            </w:tcBorders>
            <w:shd w:val="clear" w:color="auto" w:fill="auto"/>
            <w:noWrap/>
            <w:vAlign w:val="center"/>
            <w:hideMark/>
          </w:tcPr>
          <w:p w14:paraId="28856F03" w14:textId="08CEAFD7" w:rsidR="00F66160" w:rsidRPr="00F66160" w:rsidRDefault="00407B43" w:rsidP="00F66160">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F66160" w:rsidRPr="00F66160" w14:paraId="04C4C5AC"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A18E0C3" w14:textId="77777777" w:rsidR="00F66160" w:rsidRPr="0043447C" w:rsidRDefault="00F66160" w:rsidP="0016110F">
            <w:pPr>
              <w:jc w:val="left"/>
              <w:rPr>
                <w:rFonts w:cs="Arial"/>
                <w:sz w:val="14"/>
                <w:szCs w:val="14"/>
              </w:rPr>
            </w:pPr>
            <w:r w:rsidRPr="0043447C">
              <w:rPr>
                <w:rFonts w:cs="Arial"/>
                <w:sz w:val="14"/>
                <w:szCs w:val="14"/>
              </w:rPr>
              <w:t>CEP</w:t>
            </w:r>
          </w:p>
        </w:tc>
        <w:tc>
          <w:tcPr>
            <w:tcW w:w="362" w:type="pct"/>
            <w:tcBorders>
              <w:top w:val="nil"/>
              <w:left w:val="nil"/>
              <w:bottom w:val="single" w:sz="4" w:space="0" w:color="auto"/>
              <w:right w:val="single" w:sz="4" w:space="0" w:color="auto"/>
            </w:tcBorders>
            <w:shd w:val="clear" w:color="000000" w:fill="F2F2F2"/>
            <w:noWrap/>
            <w:vAlign w:val="center"/>
            <w:hideMark/>
          </w:tcPr>
          <w:p w14:paraId="7773492A"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CCAD688" w14:textId="77777777" w:rsidR="00F66160" w:rsidRPr="0043447C" w:rsidRDefault="00F66160" w:rsidP="0016110F">
            <w:pPr>
              <w:jc w:val="center"/>
              <w:rPr>
                <w:rFonts w:cs="Arial"/>
                <w:sz w:val="14"/>
                <w:szCs w:val="14"/>
              </w:rPr>
            </w:pPr>
            <w:r w:rsidRPr="0043447C">
              <w:rPr>
                <w:rFonts w:cs="Arial"/>
                <w:sz w:val="14"/>
                <w:szCs w:val="14"/>
              </w:rPr>
              <w:t>15</w:t>
            </w:r>
          </w:p>
        </w:tc>
        <w:tc>
          <w:tcPr>
            <w:tcW w:w="318" w:type="pct"/>
            <w:tcBorders>
              <w:top w:val="nil"/>
              <w:left w:val="nil"/>
              <w:bottom w:val="single" w:sz="4" w:space="0" w:color="auto"/>
              <w:right w:val="single" w:sz="4" w:space="0" w:color="auto"/>
            </w:tcBorders>
            <w:shd w:val="clear" w:color="000000" w:fill="F2F2F2"/>
            <w:noWrap/>
            <w:vAlign w:val="center"/>
            <w:hideMark/>
          </w:tcPr>
          <w:p w14:paraId="2C94E611"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74AD8AA"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D66DE54" w14:textId="77777777" w:rsidR="00F66160" w:rsidRPr="0043447C" w:rsidRDefault="00F66160" w:rsidP="00F66160">
            <w:pPr>
              <w:jc w:val="left"/>
              <w:rPr>
                <w:rFonts w:cs="Arial"/>
                <w:sz w:val="14"/>
                <w:szCs w:val="14"/>
              </w:rPr>
            </w:pPr>
            <w:r w:rsidRPr="0043447C">
              <w:rPr>
                <w:rFonts w:cs="Arial"/>
                <w:sz w:val="14"/>
                <w:szCs w:val="14"/>
              </w:rPr>
              <w:t>T_3563_ENDERECO_CLIENTE_CEP</w:t>
            </w:r>
          </w:p>
        </w:tc>
        <w:tc>
          <w:tcPr>
            <w:tcW w:w="1471" w:type="pct"/>
            <w:tcBorders>
              <w:top w:val="nil"/>
              <w:left w:val="nil"/>
              <w:bottom w:val="single" w:sz="4" w:space="0" w:color="auto"/>
              <w:right w:val="single" w:sz="4" w:space="0" w:color="auto"/>
            </w:tcBorders>
            <w:shd w:val="clear" w:color="auto" w:fill="auto"/>
            <w:noWrap/>
            <w:vAlign w:val="center"/>
            <w:hideMark/>
          </w:tcPr>
          <w:p w14:paraId="2E6C1DEC" w14:textId="2E4EEAF6"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407B43" w:rsidRPr="00F66160" w14:paraId="290BF32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BE01049" w14:textId="77777777" w:rsidR="00407B43" w:rsidRPr="0043447C" w:rsidRDefault="00407B43" w:rsidP="0016110F">
            <w:pPr>
              <w:jc w:val="left"/>
              <w:rPr>
                <w:rFonts w:cs="Arial"/>
                <w:sz w:val="14"/>
                <w:szCs w:val="14"/>
              </w:rPr>
            </w:pPr>
            <w:r w:rsidRPr="0043447C">
              <w:rPr>
                <w:rFonts w:cs="Arial"/>
                <w:sz w:val="14"/>
                <w:szCs w:val="14"/>
              </w:rPr>
              <w:t>BAIRRO</w:t>
            </w:r>
          </w:p>
        </w:tc>
        <w:tc>
          <w:tcPr>
            <w:tcW w:w="362" w:type="pct"/>
            <w:tcBorders>
              <w:top w:val="nil"/>
              <w:left w:val="nil"/>
              <w:bottom w:val="single" w:sz="4" w:space="0" w:color="auto"/>
              <w:right w:val="single" w:sz="4" w:space="0" w:color="auto"/>
            </w:tcBorders>
            <w:shd w:val="clear" w:color="000000" w:fill="F2F2F2"/>
            <w:noWrap/>
            <w:vAlign w:val="center"/>
            <w:hideMark/>
          </w:tcPr>
          <w:p w14:paraId="2DDD67DC" w14:textId="77777777" w:rsidR="00407B43" w:rsidRPr="0043447C" w:rsidRDefault="00407B43"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1E62443" w14:textId="77777777" w:rsidR="00407B43" w:rsidRPr="0043447C" w:rsidRDefault="00407B43"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1509E0CE" w14:textId="77777777" w:rsidR="00407B43" w:rsidRPr="0043447C" w:rsidRDefault="00407B43"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701F6BC" w14:textId="77777777" w:rsidR="00407B43" w:rsidRPr="0043447C" w:rsidRDefault="00407B43"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163511A" w14:textId="77777777" w:rsidR="00407B43" w:rsidRPr="0043447C" w:rsidRDefault="00407B43" w:rsidP="00407B43">
            <w:pPr>
              <w:jc w:val="left"/>
              <w:rPr>
                <w:rFonts w:cs="Arial"/>
                <w:sz w:val="14"/>
                <w:szCs w:val="14"/>
              </w:rPr>
            </w:pPr>
            <w:r w:rsidRPr="0043447C">
              <w:rPr>
                <w:rFonts w:cs="Arial"/>
                <w:sz w:val="14"/>
                <w:szCs w:val="14"/>
              </w:rPr>
              <w:t>T_3561_ENDERECO_CLIENTE_BAIRRO</w:t>
            </w:r>
          </w:p>
        </w:tc>
        <w:tc>
          <w:tcPr>
            <w:tcW w:w="1471" w:type="pct"/>
            <w:tcBorders>
              <w:top w:val="nil"/>
              <w:left w:val="nil"/>
              <w:bottom w:val="single" w:sz="4" w:space="0" w:color="auto"/>
              <w:right w:val="single" w:sz="4" w:space="0" w:color="auto"/>
            </w:tcBorders>
            <w:shd w:val="clear" w:color="auto" w:fill="auto"/>
            <w:noWrap/>
            <w:hideMark/>
          </w:tcPr>
          <w:p w14:paraId="3A2B453C" w14:textId="4C5C1E82" w:rsidR="00407B43" w:rsidRPr="00F66160" w:rsidRDefault="00407B43" w:rsidP="00407B43">
            <w:pPr>
              <w:rPr>
                <w:rFonts w:cs="Arial"/>
                <w:color w:val="0000FF"/>
                <w:sz w:val="14"/>
                <w:szCs w:val="14"/>
                <w:u w:val="single"/>
              </w:rPr>
            </w:pPr>
            <w:r w:rsidRPr="007A6E5E">
              <w:rPr>
                <w:rFonts w:cs="Arial"/>
                <w:sz w:val="14"/>
                <w:szCs w:val="14"/>
              </w:rPr>
              <w:t xml:space="preserve">Vide item </w:t>
            </w:r>
            <w:hyperlink w:anchor="_Normalizações_de_Registros" w:history="1">
              <w:r w:rsidRPr="007A6E5E">
                <w:rPr>
                  <w:rStyle w:val="Hyperlink"/>
                  <w:rFonts w:cs="Arial"/>
                  <w:sz w:val="14"/>
                  <w:szCs w:val="14"/>
                </w:rPr>
                <w:t>Normalizações de Registros - ENDEREÇO</w:t>
              </w:r>
            </w:hyperlink>
          </w:p>
        </w:tc>
      </w:tr>
      <w:tr w:rsidR="00407B43" w:rsidRPr="00F66160" w14:paraId="3B4A46A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A7AF4C8" w14:textId="77777777" w:rsidR="00407B43" w:rsidRPr="0043447C" w:rsidRDefault="00407B43" w:rsidP="0016110F">
            <w:pPr>
              <w:jc w:val="left"/>
              <w:rPr>
                <w:rFonts w:cs="Arial"/>
                <w:sz w:val="14"/>
                <w:szCs w:val="14"/>
              </w:rPr>
            </w:pPr>
            <w:r w:rsidRPr="0043447C">
              <w:rPr>
                <w:rFonts w:cs="Arial"/>
                <w:sz w:val="14"/>
                <w:szCs w:val="14"/>
              </w:rPr>
              <w:t>CIDADE</w:t>
            </w:r>
          </w:p>
        </w:tc>
        <w:tc>
          <w:tcPr>
            <w:tcW w:w="362" w:type="pct"/>
            <w:tcBorders>
              <w:top w:val="nil"/>
              <w:left w:val="nil"/>
              <w:bottom w:val="single" w:sz="4" w:space="0" w:color="auto"/>
              <w:right w:val="single" w:sz="4" w:space="0" w:color="auto"/>
            </w:tcBorders>
            <w:shd w:val="clear" w:color="000000" w:fill="F2F2F2"/>
            <w:noWrap/>
            <w:vAlign w:val="center"/>
            <w:hideMark/>
          </w:tcPr>
          <w:p w14:paraId="6A0D748B" w14:textId="77777777" w:rsidR="00407B43" w:rsidRPr="0043447C" w:rsidRDefault="00407B43"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13CFB2C" w14:textId="77777777" w:rsidR="00407B43" w:rsidRPr="0043447C" w:rsidRDefault="00407B43"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3B7C986F" w14:textId="77777777" w:rsidR="00407B43" w:rsidRPr="0043447C" w:rsidRDefault="00407B43"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5F09ECF" w14:textId="77777777" w:rsidR="00407B43" w:rsidRPr="0043447C" w:rsidRDefault="00407B43"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B0945C9" w14:textId="77777777" w:rsidR="00407B43" w:rsidRPr="0043447C" w:rsidRDefault="00407B43" w:rsidP="00407B43">
            <w:pPr>
              <w:jc w:val="left"/>
              <w:rPr>
                <w:rFonts w:cs="Arial"/>
                <w:sz w:val="14"/>
                <w:szCs w:val="14"/>
              </w:rPr>
            </w:pPr>
            <w:r w:rsidRPr="0043447C">
              <w:rPr>
                <w:rFonts w:cs="Arial"/>
                <w:sz w:val="14"/>
                <w:szCs w:val="14"/>
              </w:rPr>
              <w:t>T_3562_ENDERECO_CLIENTE_CIDADE</w:t>
            </w:r>
          </w:p>
        </w:tc>
        <w:tc>
          <w:tcPr>
            <w:tcW w:w="1471" w:type="pct"/>
            <w:tcBorders>
              <w:top w:val="nil"/>
              <w:left w:val="nil"/>
              <w:bottom w:val="single" w:sz="4" w:space="0" w:color="auto"/>
              <w:right w:val="single" w:sz="4" w:space="0" w:color="auto"/>
            </w:tcBorders>
            <w:shd w:val="clear" w:color="auto" w:fill="auto"/>
            <w:noWrap/>
            <w:hideMark/>
          </w:tcPr>
          <w:p w14:paraId="5DC72103" w14:textId="1CF0F550" w:rsidR="00407B43" w:rsidRPr="00F66160" w:rsidRDefault="00407B43" w:rsidP="00407B43">
            <w:pPr>
              <w:rPr>
                <w:rFonts w:cs="Arial"/>
                <w:color w:val="0000FF"/>
                <w:sz w:val="14"/>
                <w:szCs w:val="14"/>
                <w:u w:val="single"/>
              </w:rPr>
            </w:pPr>
            <w:r w:rsidRPr="007A6E5E">
              <w:rPr>
                <w:rFonts w:cs="Arial"/>
                <w:sz w:val="14"/>
                <w:szCs w:val="14"/>
              </w:rPr>
              <w:t xml:space="preserve">Vide item </w:t>
            </w:r>
            <w:hyperlink w:anchor="_Normalizações_de_Registros" w:history="1">
              <w:r w:rsidRPr="007A6E5E">
                <w:rPr>
                  <w:rStyle w:val="Hyperlink"/>
                  <w:rFonts w:cs="Arial"/>
                  <w:sz w:val="14"/>
                  <w:szCs w:val="14"/>
                </w:rPr>
                <w:t>Normalizações de Registros - ENDEREÇO</w:t>
              </w:r>
            </w:hyperlink>
          </w:p>
        </w:tc>
      </w:tr>
      <w:tr w:rsidR="00F66160" w:rsidRPr="00F66160" w14:paraId="3BEA9400"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B8486D3" w14:textId="77777777" w:rsidR="00F66160" w:rsidRPr="0043447C" w:rsidRDefault="00F66160" w:rsidP="0016110F">
            <w:pPr>
              <w:jc w:val="left"/>
              <w:rPr>
                <w:rFonts w:cs="Arial"/>
                <w:sz w:val="14"/>
                <w:szCs w:val="14"/>
              </w:rPr>
            </w:pPr>
            <w:r w:rsidRPr="0043447C">
              <w:rPr>
                <w:rFonts w:cs="Arial"/>
                <w:sz w:val="14"/>
                <w:szCs w:val="14"/>
              </w:rPr>
              <w:t>UF</w:t>
            </w:r>
          </w:p>
        </w:tc>
        <w:tc>
          <w:tcPr>
            <w:tcW w:w="362" w:type="pct"/>
            <w:tcBorders>
              <w:top w:val="nil"/>
              <w:left w:val="nil"/>
              <w:bottom w:val="single" w:sz="4" w:space="0" w:color="auto"/>
              <w:right w:val="single" w:sz="4" w:space="0" w:color="auto"/>
            </w:tcBorders>
            <w:shd w:val="clear" w:color="000000" w:fill="F2F2F2"/>
            <w:noWrap/>
            <w:vAlign w:val="center"/>
            <w:hideMark/>
          </w:tcPr>
          <w:p w14:paraId="16351B8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E6ED455" w14:textId="77777777" w:rsidR="00F66160" w:rsidRPr="0043447C" w:rsidRDefault="00F66160" w:rsidP="0016110F">
            <w:pPr>
              <w:jc w:val="center"/>
              <w:rPr>
                <w:rFonts w:cs="Arial"/>
                <w:sz w:val="14"/>
                <w:szCs w:val="14"/>
              </w:rPr>
            </w:pPr>
            <w:r w:rsidRPr="0043447C">
              <w:rPr>
                <w:rFonts w:cs="Arial"/>
                <w:sz w:val="14"/>
                <w:szCs w:val="14"/>
              </w:rPr>
              <w:t>5</w:t>
            </w:r>
          </w:p>
        </w:tc>
        <w:tc>
          <w:tcPr>
            <w:tcW w:w="318" w:type="pct"/>
            <w:tcBorders>
              <w:top w:val="nil"/>
              <w:left w:val="nil"/>
              <w:bottom w:val="single" w:sz="4" w:space="0" w:color="auto"/>
              <w:right w:val="single" w:sz="4" w:space="0" w:color="auto"/>
            </w:tcBorders>
            <w:shd w:val="clear" w:color="000000" w:fill="F2F2F2"/>
            <w:noWrap/>
            <w:vAlign w:val="center"/>
            <w:hideMark/>
          </w:tcPr>
          <w:p w14:paraId="4CD467C4"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B9DAE7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B3A99B1" w14:textId="77777777" w:rsidR="00F66160" w:rsidRPr="0043447C" w:rsidRDefault="00F66160" w:rsidP="00F66160">
            <w:pPr>
              <w:jc w:val="left"/>
              <w:rPr>
                <w:rFonts w:cs="Arial"/>
                <w:sz w:val="14"/>
                <w:szCs w:val="14"/>
              </w:rPr>
            </w:pPr>
            <w:r w:rsidRPr="0043447C">
              <w:rPr>
                <w:rFonts w:cs="Arial"/>
                <w:sz w:val="14"/>
                <w:szCs w:val="14"/>
              </w:rPr>
              <w:t>T_3564_ENDERECO_CLIENTE_UF</w:t>
            </w:r>
          </w:p>
        </w:tc>
        <w:tc>
          <w:tcPr>
            <w:tcW w:w="1471" w:type="pct"/>
            <w:tcBorders>
              <w:top w:val="nil"/>
              <w:left w:val="nil"/>
              <w:bottom w:val="single" w:sz="4" w:space="0" w:color="auto"/>
              <w:right w:val="single" w:sz="4" w:space="0" w:color="auto"/>
            </w:tcBorders>
            <w:shd w:val="clear" w:color="auto" w:fill="auto"/>
            <w:noWrap/>
            <w:vAlign w:val="center"/>
            <w:hideMark/>
          </w:tcPr>
          <w:p w14:paraId="5226F750" w14:textId="77777777" w:rsidR="00F66160" w:rsidRPr="00F66160" w:rsidRDefault="00F66160" w:rsidP="00F66160">
            <w:pPr>
              <w:rPr>
                <w:rFonts w:cs="Arial"/>
                <w:color w:val="0000FF"/>
                <w:sz w:val="14"/>
                <w:szCs w:val="14"/>
                <w:u w:val="single"/>
              </w:rPr>
            </w:pPr>
            <w:r w:rsidRPr="00F66160">
              <w:rPr>
                <w:rFonts w:cs="Arial"/>
                <w:color w:val="0000FF"/>
                <w:sz w:val="14"/>
                <w:szCs w:val="14"/>
                <w:u w:val="single"/>
              </w:rPr>
              <w:t> </w:t>
            </w:r>
          </w:p>
        </w:tc>
      </w:tr>
      <w:tr w:rsidR="00F66160" w:rsidRPr="00F66160" w14:paraId="40B064F9"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13C98F8" w14:textId="77777777" w:rsidR="00F66160" w:rsidRPr="0043447C" w:rsidRDefault="00F66160" w:rsidP="0016110F">
            <w:pPr>
              <w:jc w:val="left"/>
              <w:rPr>
                <w:rFonts w:cs="Arial"/>
                <w:sz w:val="14"/>
                <w:szCs w:val="14"/>
              </w:rPr>
            </w:pPr>
            <w:r w:rsidRPr="0043447C">
              <w:rPr>
                <w:rFonts w:cs="Arial"/>
                <w:sz w:val="14"/>
                <w:szCs w:val="14"/>
              </w:rPr>
              <w:t>MATRICULA_VENDEDOR</w:t>
            </w:r>
          </w:p>
        </w:tc>
        <w:tc>
          <w:tcPr>
            <w:tcW w:w="362" w:type="pct"/>
            <w:tcBorders>
              <w:top w:val="nil"/>
              <w:left w:val="nil"/>
              <w:bottom w:val="single" w:sz="4" w:space="0" w:color="auto"/>
              <w:right w:val="single" w:sz="4" w:space="0" w:color="auto"/>
            </w:tcBorders>
            <w:shd w:val="clear" w:color="000000" w:fill="F2F2F2"/>
            <w:noWrap/>
            <w:vAlign w:val="center"/>
            <w:hideMark/>
          </w:tcPr>
          <w:p w14:paraId="7CC53B2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57C52CA"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D80EB9E"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5DBFD3D"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38EFC47" w14:textId="77777777" w:rsidR="00F66160" w:rsidRPr="0043447C" w:rsidRDefault="00F66160" w:rsidP="00F66160">
            <w:pPr>
              <w:jc w:val="left"/>
              <w:rPr>
                <w:rFonts w:cs="Arial"/>
                <w:sz w:val="14"/>
                <w:szCs w:val="14"/>
              </w:rPr>
            </w:pPr>
            <w:r w:rsidRPr="0043447C">
              <w:rPr>
                <w:rFonts w:cs="Arial"/>
                <w:sz w:val="14"/>
                <w:szCs w:val="14"/>
              </w:rPr>
              <w:t>T_5082_LOGINUSUARIO</w:t>
            </w:r>
          </w:p>
        </w:tc>
        <w:tc>
          <w:tcPr>
            <w:tcW w:w="1471" w:type="pct"/>
            <w:tcBorders>
              <w:top w:val="nil"/>
              <w:left w:val="nil"/>
              <w:bottom w:val="single" w:sz="4" w:space="0" w:color="auto"/>
              <w:right w:val="single" w:sz="4" w:space="0" w:color="auto"/>
            </w:tcBorders>
            <w:shd w:val="clear" w:color="auto" w:fill="auto"/>
            <w:hideMark/>
          </w:tcPr>
          <w:p w14:paraId="4F7117F1" w14:textId="77777777" w:rsidR="00F66160" w:rsidRPr="00F66160" w:rsidRDefault="00F66160" w:rsidP="00F66160">
            <w:pPr>
              <w:jc w:val="left"/>
              <w:rPr>
                <w:rFonts w:cs="Arial"/>
                <w:sz w:val="14"/>
                <w:szCs w:val="14"/>
              </w:rPr>
            </w:pPr>
            <w:r w:rsidRPr="00F66160">
              <w:rPr>
                <w:rFonts w:cs="Arial"/>
                <w:sz w:val="14"/>
                <w:szCs w:val="14"/>
              </w:rPr>
              <w:t> </w:t>
            </w:r>
          </w:p>
        </w:tc>
      </w:tr>
      <w:tr w:rsidR="00F66160" w:rsidRPr="00F66160" w14:paraId="3D35932D"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A1E77ED" w14:textId="77777777" w:rsidR="00F66160" w:rsidRPr="0043447C" w:rsidRDefault="00F66160" w:rsidP="0016110F">
            <w:pPr>
              <w:jc w:val="left"/>
              <w:rPr>
                <w:rFonts w:cs="Arial"/>
                <w:sz w:val="14"/>
                <w:szCs w:val="14"/>
              </w:rPr>
            </w:pPr>
            <w:r w:rsidRPr="0043447C">
              <w:rPr>
                <w:rFonts w:cs="Arial"/>
                <w:sz w:val="14"/>
                <w:szCs w:val="14"/>
              </w:rPr>
              <w:t>PDV</w:t>
            </w:r>
          </w:p>
        </w:tc>
        <w:tc>
          <w:tcPr>
            <w:tcW w:w="362" w:type="pct"/>
            <w:tcBorders>
              <w:top w:val="nil"/>
              <w:left w:val="nil"/>
              <w:bottom w:val="single" w:sz="4" w:space="0" w:color="auto"/>
              <w:right w:val="single" w:sz="4" w:space="0" w:color="auto"/>
            </w:tcBorders>
            <w:shd w:val="clear" w:color="000000" w:fill="F2F2F2"/>
            <w:noWrap/>
            <w:vAlign w:val="center"/>
            <w:hideMark/>
          </w:tcPr>
          <w:p w14:paraId="0DEBA647"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456A9D7"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BBE71DA" w14:textId="2D9932C4" w:rsidR="00F66160" w:rsidRPr="0043447C" w:rsidRDefault="008B36BF" w:rsidP="0016110F">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4227C61" w14:textId="693D636A" w:rsidR="00F66160" w:rsidRPr="0043447C" w:rsidRDefault="008B36BF" w:rsidP="0016110F">
            <w:pPr>
              <w:jc w:val="center"/>
              <w:rPr>
                <w:rFonts w:cs="Arial"/>
                <w:sz w:val="14"/>
                <w:szCs w:val="14"/>
              </w:rPr>
            </w:pPr>
            <w:r>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A0A7A50" w14:textId="77777777" w:rsidR="00F66160" w:rsidRPr="0043447C" w:rsidRDefault="00F66160" w:rsidP="00F66160">
            <w:pPr>
              <w:jc w:val="left"/>
              <w:rPr>
                <w:rFonts w:cs="Arial"/>
                <w:sz w:val="14"/>
                <w:szCs w:val="14"/>
              </w:rPr>
            </w:pPr>
            <w:r w:rsidRPr="0043447C">
              <w:rPr>
                <w:rFonts w:cs="Arial"/>
                <w:sz w:val="14"/>
                <w:szCs w:val="14"/>
              </w:rPr>
              <w:t>T_3971_PONTOVENDA</w:t>
            </w:r>
          </w:p>
        </w:tc>
        <w:tc>
          <w:tcPr>
            <w:tcW w:w="1471" w:type="pct"/>
            <w:tcBorders>
              <w:top w:val="nil"/>
              <w:left w:val="nil"/>
              <w:bottom w:val="single" w:sz="4" w:space="0" w:color="auto"/>
              <w:right w:val="single" w:sz="4" w:space="0" w:color="auto"/>
            </w:tcBorders>
            <w:shd w:val="clear" w:color="auto" w:fill="auto"/>
            <w:hideMark/>
          </w:tcPr>
          <w:p w14:paraId="7F035089" w14:textId="77777777" w:rsidR="00F66160" w:rsidRPr="00F66160" w:rsidRDefault="00F66160" w:rsidP="00F66160">
            <w:pPr>
              <w:jc w:val="left"/>
              <w:rPr>
                <w:rFonts w:cs="Arial"/>
                <w:sz w:val="14"/>
                <w:szCs w:val="14"/>
              </w:rPr>
            </w:pPr>
            <w:r w:rsidRPr="00F66160">
              <w:rPr>
                <w:rFonts w:cs="Arial"/>
                <w:sz w:val="14"/>
                <w:szCs w:val="14"/>
              </w:rPr>
              <w:t> </w:t>
            </w:r>
          </w:p>
        </w:tc>
      </w:tr>
      <w:tr w:rsidR="00F66160" w:rsidRPr="00F66160" w14:paraId="5560A9E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B5C057B" w14:textId="77777777" w:rsidR="00F66160" w:rsidRPr="0043447C" w:rsidRDefault="00F66160" w:rsidP="0016110F">
            <w:pPr>
              <w:jc w:val="left"/>
              <w:rPr>
                <w:rFonts w:cs="Arial"/>
                <w:sz w:val="14"/>
                <w:szCs w:val="14"/>
              </w:rPr>
            </w:pPr>
            <w:r w:rsidRPr="0043447C">
              <w:rPr>
                <w:rFonts w:cs="Arial"/>
                <w:sz w:val="14"/>
                <w:szCs w:val="14"/>
              </w:rPr>
              <w:t>CANAL_VENDA</w:t>
            </w:r>
          </w:p>
        </w:tc>
        <w:tc>
          <w:tcPr>
            <w:tcW w:w="362" w:type="pct"/>
            <w:tcBorders>
              <w:top w:val="nil"/>
              <w:left w:val="nil"/>
              <w:bottom w:val="single" w:sz="4" w:space="0" w:color="auto"/>
              <w:right w:val="single" w:sz="4" w:space="0" w:color="auto"/>
            </w:tcBorders>
            <w:shd w:val="clear" w:color="000000" w:fill="F2F2F2"/>
            <w:noWrap/>
            <w:vAlign w:val="center"/>
            <w:hideMark/>
          </w:tcPr>
          <w:p w14:paraId="244B1B3F"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0611860" w14:textId="77777777" w:rsidR="00F66160" w:rsidRPr="0043447C" w:rsidRDefault="00F66160"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57F10892"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4E29FE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51C6896" w14:textId="77777777" w:rsidR="00F66160" w:rsidRPr="0043447C" w:rsidRDefault="00F66160" w:rsidP="00F66160">
            <w:pPr>
              <w:jc w:val="left"/>
              <w:rPr>
                <w:rFonts w:cs="Arial"/>
                <w:sz w:val="14"/>
                <w:szCs w:val="14"/>
              </w:rPr>
            </w:pPr>
            <w:r w:rsidRPr="0043447C">
              <w:rPr>
                <w:rFonts w:cs="Arial"/>
                <w:sz w:val="14"/>
                <w:szCs w:val="14"/>
              </w:rPr>
              <w:t>T_219_CODCANAL</w:t>
            </w:r>
          </w:p>
        </w:tc>
        <w:tc>
          <w:tcPr>
            <w:tcW w:w="1471" w:type="pct"/>
            <w:tcBorders>
              <w:top w:val="nil"/>
              <w:left w:val="nil"/>
              <w:bottom w:val="single" w:sz="4" w:space="0" w:color="auto"/>
              <w:right w:val="single" w:sz="4" w:space="0" w:color="auto"/>
            </w:tcBorders>
            <w:shd w:val="clear" w:color="auto" w:fill="auto"/>
            <w:hideMark/>
          </w:tcPr>
          <w:p w14:paraId="7DE500E7" w14:textId="77777777" w:rsidR="00F66160" w:rsidRPr="00F66160" w:rsidRDefault="00F66160" w:rsidP="00F66160">
            <w:pPr>
              <w:jc w:val="left"/>
              <w:rPr>
                <w:rFonts w:cs="Arial"/>
                <w:sz w:val="14"/>
                <w:szCs w:val="14"/>
              </w:rPr>
            </w:pPr>
            <w:r w:rsidRPr="00F66160">
              <w:rPr>
                <w:rFonts w:cs="Arial"/>
                <w:sz w:val="14"/>
                <w:szCs w:val="14"/>
              </w:rPr>
              <w:t> </w:t>
            </w:r>
          </w:p>
        </w:tc>
      </w:tr>
      <w:tr w:rsidR="00F66160" w:rsidRPr="00F66160" w14:paraId="4F0E1BC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86228A0" w14:textId="77777777" w:rsidR="00F66160" w:rsidRPr="0043447C" w:rsidRDefault="00F66160" w:rsidP="0016110F">
            <w:pPr>
              <w:jc w:val="left"/>
              <w:rPr>
                <w:rFonts w:cs="Arial"/>
                <w:sz w:val="14"/>
                <w:szCs w:val="14"/>
              </w:rPr>
            </w:pPr>
            <w:r w:rsidRPr="0043447C">
              <w:rPr>
                <w:rFonts w:cs="Arial"/>
                <w:sz w:val="14"/>
                <w:szCs w:val="14"/>
              </w:rPr>
              <w:lastRenderedPageBreak/>
              <w:t>NOME_CLIENTE</w:t>
            </w:r>
          </w:p>
        </w:tc>
        <w:tc>
          <w:tcPr>
            <w:tcW w:w="362" w:type="pct"/>
            <w:tcBorders>
              <w:top w:val="nil"/>
              <w:left w:val="nil"/>
              <w:bottom w:val="single" w:sz="4" w:space="0" w:color="auto"/>
              <w:right w:val="single" w:sz="4" w:space="0" w:color="auto"/>
            </w:tcBorders>
            <w:shd w:val="clear" w:color="000000" w:fill="F2F2F2"/>
            <w:noWrap/>
            <w:vAlign w:val="center"/>
            <w:hideMark/>
          </w:tcPr>
          <w:p w14:paraId="68BD870C"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9F2BA31" w14:textId="44E63C8D" w:rsidR="00F66160" w:rsidRPr="0043447C" w:rsidRDefault="008B36BF" w:rsidP="0016110F">
            <w:pPr>
              <w:jc w:val="center"/>
              <w:rPr>
                <w:rFonts w:cs="Arial"/>
                <w:sz w:val="14"/>
                <w:szCs w:val="14"/>
              </w:rPr>
            </w:pPr>
            <w:r>
              <w:rPr>
                <w:rFonts w:cs="Arial"/>
                <w:sz w:val="14"/>
                <w:szCs w:val="14"/>
              </w:rPr>
              <w:t>200</w:t>
            </w:r>
          </w:p>
        </w:tc>
        <w:tc>
          <w:tcPr>
            <w:tcW w:w="318" w:type="pct"/>
            <w:tcBorders>
              <w:top w:val="nil"/>
              <w:left w:val="nil"/>
              <w:bottom w:val="single" w:sz="4" w:space="0" w:color="auto"/>
              <w:right w:val="single" w:sz="4" w:space="0" w:color="auto"/>
            </w:tcBorders>
            <w:shd w:val="clear" w:color="000000" w:fill="F2F2F2"/>
            <w:noWrap/>
            <w:vAlign w:val="center"/>
            <w:hideMark/>
          </w:tcPr>
          <w:p w14:paraId="7FDDB3AD"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742F7CB"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noWrap/>
            <w:hideMark/>
          </w:tcPr>
          <w:p w14:paraId="5F292200" w14:textId="2D21998F" w:rsidR="00F66160" w:rsidRPr="0043447C" w:rsidRDefault="000B16A9" w:rsidP="00F66160">
            <w:pPr>
              <w:jc w:val="left"/>
              <w:rPr>
                <w:rFonts w:cs="Arial"/>
                <w:sz w:val="14"/>
                <w:szCs w:val="14"/>
              </w:rPr>
            </w:pPr>
            <w:r w:rsidRPr="0043447C">
              <w:rPr>
                <w:rFonts w:cs="Arial"/>
                <w:sz w:val="14"/>
                <w:szCs w:val="14"/>
              </w:rPr>
              <w:t>T_3519_DADOSPROFISSIONAIS_PF_E</w:t>
            </w:r>
          </w:p>
        </w:tc>
        <w:tc>
          <w:tcPr>
            <w:tcW w:w="1471" w:type="pct"/>
            <w:tcBorders>
              <w:top w:val="nil"/>
              <w:left w:val="nil"/>
              <w:bottom w:val="single" w:sz="4" w:space="0" w:color="auto"/>
              <w:right w:val="single" w:sz="4" w:space="0" w:color="auto"/>
            </w:tcBorders>
            <w:shd w:val="clear" w:color="auto" w:fill="auto"/>
            <w:noWrap/>
            <w:vAlign w:val="center"/>
            <w:hideMark/>
          </w:tcPr>
          <w:p w14:paraId="480A528F" w14:textId="7420796F"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NOME</w:t>
              </w:r>
            </w:hyperlink>
          </w:p>
        </w:tc>
      </w:tr>
      <w:tr w:rsidR="00F66160" w:rsidRPr="00F66160" w14:paraId="63304D63"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6B4B92DA" w14:textId="77777777" w:rsidR="00F66160" w:rsidRPr="0043447C" w:rsidRDefault="00F66160" w:rsidP="0016110F">
            <w:pPr>
              <w:jc w:val="left"/>
              <w:rPr>
                <w:rFonts w:cs="Arial"/>
                <w:sz w:val="14"/>
                <w:szCs w:val="14"/>
              </w:rPr>
            </w:pPr>
            <w:r w:rsidRPr="0043447C">
              <w:rPr>
                <w:rFonts w:cs="Arial"/>
                <w:sz w:val="14"/>
                <w:szCs w:val="14"/>
              </w:rPr>
              <w:t>NOME_MAE</w:t>
            </w:r>
          </w:p>
        </w:tc>
        <w:tc>
          <w:tcPr>
            <w:tcW w:w="362" w:type="pct"/>
            <w:tcBorders>
              <w:top w:val="nil"/>
              <w:left w:val="nil"/>
              <w:bottom w:val="single" w:sz="4" w:space="0" w:color="auto"/>
              <w:right w:val="single" w:sz="4" w:space="0" w:color="auto"/>
            </w:tcBorders>
            <w:shd w:val="clear" w:color="000000" w:fill="F2F2F2"/>
            <w:noWrap/>
            <w:vAlign w:val="center"/>
            <w:hideMark/>
          </w:tcPr>
          <w:p w14:paraId="4D4DA9EF"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77D0FAA" w14:textId="69BB4F24" w:rsidR="00F66160" w:rsidRPr="0043447C" w:rsidRDefault="008B36BF" w:rsidP="0016110F">
            <w:pPr>
              <w:jc w:val="center"/>
              <w:rPr>
                <w:rFonts w:cs="Arial"/>
                <w:sz w:val="14"/>
                <w:szCs w:val="14"/>
              </w:rPr>
            </w:pPr>
            <w:r>
              <w:rPr>
                <w:rFonts w:cs="Arial"/>
                <w:sz w:val="14"/>
                <w:szCs w:val="14"/>
              </w:rPr>
              <w:t>200</w:t>
            </w:r>
          </w:p>
        </w:tc>
        <w:tc>
          <w:tcPr>
            <w:tcW w:w="318" w:type="pct"/>
            <w:tcBorders>
              <w:top w:val="nil"/>
              <w:left w:val="nil"/>
              <w:bottom w:val="single" w:sz="4" w:space="0" w:color="auto"/>
              <w:right w:val="single" w:sz="4" w:space="0" w:color="auto"/>
            </w:tcBorders>
            <w:shd w:val="clear" w:color="000000" w:fill="F2F2F2"/>
            <w:noWrap/>
            <w:vAlign w:val="center"/>
            <w:hideMark/>
          </w:tcPr>
          <w:p w14:paraId="53CEBE6E"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D6C5B5A"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0F959ED" w14:textId="77777777" w:rsidR="00F66160" w:rsidRPr="0043447C" w:rsidRDefault="00F66160" w:rsidP="00F66160">
            <w:pPr>
              <w:jc w:val="left"/>
              <w:rPr>
                <w:rFonts w:cs="Arial"/>
                <w:sz w:val="14"/>
                <w:szCs w:val="14"/>
              </w:rPr>
            </w:pPr>
            <w:r w:rsidRPr="0043447C">
              <w:rPr>
                <w:rFonts w:cs="Arial"/>
                <w:sz w:val="14"/>
                <w:szCs w:val="14"/>
              </w:rPr>
              <w:t>T_4603_O002_NOME_MAE</w:t>
            </w:r>
          </w:p>
        </w:tc>
        <w:tc>
          <w:tcPr>
            <w:tcW w:w="1471" w:type="pct"/>
            <w:tcBorders>
              <w:top w:val="nil"/>
              <w:left w:val="nil"/>
              <w:bottom w:val="single" w:sz="4" w:space="0" w:color="auto"/>
              <w:right w:val="single" w:sz="4" w:space="0" w:color="auto"/>
            </w:tcBorders>
            <w:shd w:val="clear" w:color="auto" w:fill="auto"/>
            <w:noWrap/>
            <w:vAlign w:val="center"/>
            <w:hideMark/>
          </w:tcPr>
          <w:p w14:paraId="78FB7E7C" w14:textId="625D00C6"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w:t>
              </w:r>
              <w:r>
                <w:rPr>
                  <w:rStyle w:val="Hyperlink"/>
                  <w:rFonts w:cs="Arial"/>
                  <w:sz w:val="14"/>
                  <w:szCs w:val="14"/>
                </w:rPr>
                <w:t>–</w:t>
              </w:r>
              <w:r w:rsidRPr="00B366D9">
                <w:rPr>
                  <w:rStyle w:val="Hyperlink"/>
                  <w:rFonts w:cs="Arial"/>
                  <w:sz w:val="14"/>
                  <w:szCs w:val="14"/>
                </w:rPr>
                <w:t xml:space="preserve"> </w:t>
              </w:r>
              <w:r>
                <w:rPr>
                  <w:rStyle w:val="Hyperlink"/>
                  <w:rFonts w:cs="Arial"/>
                  <w:sz w:val="14"/>
                  <w:szCs w:val="14"/>
                </w:rPr>
                <w:t>NOME MÃE</w:t>
              </w:r>
            </w:hyperlink>
          </w:p>
        </w:tc>
      </w:tr>
      <w:tr w:rsidR="00B51CC6" w:rsidRPr="00F66160" w14:paraId="59F264BD"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tcPr>
          <w:p w14:paraId="34A37444" w14:textId="74E662ED" w:rsidR="00B51CC6" w:rsidRPr="0043447C" w:rsidRDefault="00B51CC6" w:rsidP="0016110F">
            <w:pPr>
              <w:jc w:val="left"/>
              <w:rPr>
                <w:rFonts w:cs="Arial"/>
                <w:sz w:val="14"/>
                <w:szCs w:val="14"/>
              </w:rPr>
            </w:pPr>
            <w:r w:rsidRPr="0043447C">
              <w:rPr>
                <w:rFonts w:cs="Arial"/>
                <w:sz w:val="14"/>
                <w:szCs w:val="14"/>
              </w:rPr>
              <w:t>HORARIO_PROPOSTA</w:t>
            </w:r>
          </w:p>
        </w:tc>
        <w:tc>
          <w:tcPr>
            <w:tcW w:w="362" w:type="pct"/>
            <w:tcBorders>
              <w:top w:val="nil"/>
              <w:left w:val="nil"/>
              <w:bottom w:val="single" w:sz="4" w:space="0" w:color="auto"/>
              <w:right w:val="single" w:sz="4" w:space="0" w:color="auto"/>
            </w:tcBorders>
            <w:shd w:val="clear" w:color="000000" w:fill="F2F2F2"/>
            <w:noWrap/>
            <w:vAlign w:val="center"/>
          </w:tcPr>
          <w:p w14:paraId="7DB023AD" w14:textId="456E13F6" w:rsidR="00B51CC6" w:rsidRPr="0043447C" w:rsidRDefault="00B51CC6"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69558EEB" w14:textId="2B009391" w:rsidR="00B51CC6" w:rsidRPr="0043447C" w:rsidRDefault="00B51CC6"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tcPr>
          <w:p w14:paraId="1258BCF1" w14:textId="5029FB4A" w:rsidR="00B51CC6" w:rsidRPr="0043447C" w:rsidRDefault="00B51CC6"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71552EC8" w14:textId="759A2903" w:rsidR="00B51CC6" w:rsidRPr="0043447C" w:rsidRDefault="00B51CC6"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tcPr>
          <w:p w14:paraId="6BF0A890" w14:textId="36243DD8" w:rsidR="00B51CC6" w:rsidRPr="0043447C" w:rsidRDefault="00B51CC6" w:rsidP="00B51CC6">
            <w:pPr>
              <w:jc w:val="left"/>
              <w:rPr>
                <w:rFonts w:cs="Arial"/>
                <w:sz w:val="14"/>
                <w:szCs w:val="14"/>
              </w:rPr>
            </w:pPr>
            <w:r w:rsidRPr="0043447C">
              <w:rPr>
                <w:rFonts w:cs="Arial"/>
                <w:sz w:val="14"/>
                <w:szCs w:val="14"/>
                <w:lang w:val="en-US"/>
              </w:rPr>
              <w:t>T_218_HORAPROPOSTA</w:t>
            </w:r>
          </w:p>
        </w:tc>
        <w:tc>
          <w:tcPr>
            <w:tcW w:w="1471" w:type="pct"/>
            <w:tcBorders>
              <w:top w:val="nil"/>
              <w:left w:val="nil"/>
              <w:bottom w:val="single" w:sz="4" w:space="0" w:color="auto"/>
              <w:right w:val="single" w:sz="4" w:space="0" w:color="auto"/>
            </w:tcBorders>
            <w:shd w:val="clear" w:color="auto" w:fill="auto"/>
            <w:noWrap/>
            <w:vAlign w:val="center"/>
          </w:tcPr>
          <w:p w14:paraId="0A7F8A89" w14:textId="77777777" w:rsidR="00B51CC6" w:rsidRPr="00B366D9" w:rsidRDefault="00B51CC6" w:rsidP="00B51CC6">
            <w:pPr>
              <w:rPr>
                <w:rFonts w:cs="Arial"/>
                <w:sz w:val="14"/>
                <w:szCs w:val="14"/>
              </w:rPr>
            </w:pPr>
          </w:p>
        </w:tc>
      </w:tr>
      <w:tr w:rsidR="00F66160" w:rsidRPr="00F66160" w14:paraId="21FE1D3C"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F15BB63" w14:textId="77777777" w:rsidR="00F66160" w:rsidRPr="0043447C" w:rsidRDefault="00F66160" w:rsidP="0016110F">
            <w:pPr>
              <w:jc w:val="left"/>
              <w:rPr>
                <w:rFonts w:cs="Arial"/>
                <w:sz w:val="14"/>
                <w:szCs w:val="14"/>
              </w:rPr>
            </w:pPr>
            <w:r w:rsidRPr="0043447C">
              <w:rPr>
                <w:rFonts w:cs="Arial"/>
                <w:sz w:val="14"/>
                <w:szCs w:val="14"/>
              </w:rPr>
              <w:t>PCS_DAYS_ARREARS</w:t>
            </w:r>
          </w:p>
        </w:tc>
        <w:tc>
          <w:tcPr>
            <w:tcW w:w="362" w:type="pct"/>
            <w:tcBorders>
              <w:top w:val="nil"/>
              <w:left w:val="nil"/>
              <w:bottom w:val="single" w:sz="4" w:space="0" w:color="auto"/>
              <w:right w:val="single" w:sz="4" w:space="0" w:color="auto"/>
            </w:tcBorders>
            <w:shd w:val="clear" w:color="000000" w:fill="F2F2F2"/>
            <w:noWrap/>
            <w:vAlign w:val="center"/>
            <w:hideMark/>
          </w:tcPr>
          <w:p w14:paraId="0FC29870"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75EC180"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93229E9"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47EA46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9755484" w14:textId="77777777" w:rsidR="00F66160" w:rsidRPr="0043447C" w:rsidRDefault="00F66160" w:rsidP="00F66160">
            <w:pPr>
              <w:jc w:val="left"/>
              <w:rPr>
                <w:rFonts w:cs="Arial"/>
                <w:sz w:val="14"/>
                <w:szCs w:val="14"/>
              </w:rPr>
            </w:pPr>
            <w:r w:rsidRPr="0043447C">
              <w:rPr>
                <w:rFonts w:cs="Arial"/>
                <w:sz w:val="14"/>
                <w:szCs w:val="14"/>
              </w:rPr>
              <w:t>T_4192_PCS_DAYS_ARREARS</w:t>
            </w:r>
          </w:p>
        </w:tc>
        <w:tc>
          <w:tcPr>
            <w:tcW w:w="1471" w:type="pct"/>
            <w:tcBorders>
              <w:top w:val="nil"/>
              <w:left w:val="nil"/>
              <w:bottom w:val="single" w:sz="4" w:space="0" w:color="auto"/>
              <w:right w:val="single" w:sz="4" w:space="0" w:color="auto"/>
            </w:tcBorders>
            <w:shd w:val="clear" w:color="auto" w:fill="auto"/>
            <w:noWrap/>
            <w:vAlign w:val="center"/>
            <w:hideMark/>
          </w:tcPr>
          <w:p w14:paraId="15380AAC"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57232CB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CB45BD8" w14:textId="77777777" w:rsidR="00F66160" w:rsidRPr="0043447C" w:rsidRDefault="00F66160" w:rsidP="0016110F">
            <w:pPr>
              <w:jc w:val="left"/>
              <w:rPr>
                <w:rFonts w:cs="Arial"/>
                <w:sz w:val="14"/>
                <w:szCs w:val="14"/>
              </w:rPr>
            </w:pPr>
            <w:r w:rsidRPr="0043447C">
              <w:rPr>
                <w:rFonts w:cs="Arial"/>
                <w:sz w:val="14"/>
                <w:szCs w:val="14"/>
              </w:rPr>
              <w:t>PCS_AMOUNT_ARREARS</w:t>
            </w:r>
          </w:p>
        </w:tc>
        <w:tc>
          <w:tcPr>
            <w:tcW w:w="362" w:type="pct"/>
            <w:tcBorders>
              <w:top w:val="nil"/>
              <w:left w:val="nil"/>
              <w:bottom w:val="single" w:sz="4" w:space="0" w:color="auto"/>
              <w:right w:val="single" w:sz="4" w:space="0" w:color="auto"/>
            </w:tcBorders>
            <w:shd w:val="clear" w:color="000000" w:fill="F2F2F2"/>
            <w:noWrap/>
            <w:vAlign w:val="center"/>
            <w:hideMark/>
          </w:tcPr>
          <w:p w14:paraId="1E34272A"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1CF4ADA"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187769CF"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822F128"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F8A65E5" w14:textId="77777777" w:rsidR="00F66160" w:rsidRPr="0043447C" w:rsidRDefault="00F66160" w:rsidP="00F66160">
            <w:pPr>
              <w:jc w:val="left"/>
              <w:rPr>
                <w:rFonts w:cs="Arial"/>
                <w:sz w:val="14"/>
                <w:szCs w:val="14"/>
              </w:rPr>
            </w:pPr>
            <w:r w:rsidRPr="0043447C">
              <w:rPr>
                <w:rFonts w:cs="Arial"/>
                <w:sz w:val="14"/>
                <w:szCs w:val="14"/>
              </w:rPr>
              <w:t>T_4193_PCS_AMOUNT_ARREARS</w:t>
            </w:r>
          </w:p>
        </w:tc>
        <w:tc>
          <w:tcPr>
            <w:tcW w:w="1471" w:type="pct"/>
            <w:tcBorders>
              <w:top w:val="nil"/>
              <w:left w:val="nil"/>
              <w:bottom w:val="single" w:sz="4" w:space="0" w:color="auto"/>
              <w:right w:val="single" w:sz="4" w:space="0" w:color="auto"/>
            </w:tcBorders>
            <w:shd w:val="clear" w:color="auto" w:fill="auto"/>
            <w:noWrap/>
            <w:vAlign w:val="center"/>
            <w:hideMark/>
          </w:tcPr>
          <w:p w14:paraId="6B73DE47"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35ACFD1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B769FDF" w14:textId="77777777" w:rsidR="00F66160" w:rsidRPr="0043447C" w:rsidRDefault="00F66160" w:rsidP="0016110F">
            <w:pPr>
              <w:jc w:val="left"/>
              <w:rPr>
                <w:rFonts w:cs="Arial"/>
                <w:sz w:val="14"/>
                <w:szCs w:val="14"/>
              </w:rPr>
            </w:pPr>
            <w:r w:rsidRPr="0043447C">
              <w:rPr>
                <w:rFonts w:cs="Arial"/>
                <w:sz w:val="14"/>
                <w:szCs w:val="14"/>
              </w:rPr>
              <w:t>PCS_NUM_LINES_ARREARS</w:t>
            </w:r>
          </w:p>
        </w:tc>
        <w:tc>
          <w:tcPr>
            <w:tcW w:w="362" w:type="pct"/>
            <w:tcBorders>
              <w:top w:val="nil"/>
              <w:left w:val="nil"/>
              <w:bottom w:val="single" w:sz="4" w:space="0" w:color="auto"/>
              <w:right w:val="single" w:sz="4" w:space="0" w:color="auto"/>
            </w:tcBorders>
            <w:shd w:val="clear" w:color="000000" w:fill="F2F2F2"/>
            <w:noWrap/>
            <w:vAlign w:val="center"/>
            <w:hideMark/>
          </w:tcPr>
          <w:p w14:paraId="10E02DD8"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34B6674"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EA61F58"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60D5D72"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9C6AD2B" w14:textId="77777777" w:rsidR="00F66160" w:rsidRPr="0043447C" w:rsidRDefault="00F66160" w:rsidP="00F66160">
            <w:pPr>
              <w:jc w:val="left"/>
              <w:rPr>
                <w:rFonts w:cs="Arial"/>
                <w:sz w:val="14"/>
                <w:szCs w:val="14"/>
              </w:rPr>
            </w:pPr>
            <w:r w:rsidRPr="0043447C">
              <w:rPr>
                <w:rFonts w:cs="Arial"/>
                <w:sz w:val="14"/>
                <w:szCs w:val="14"/>
              </w:rPr>
              <w:t>T_4194_PCS_NUM_LINES_ARREARS</w:t>
            </w:r>
          </w:p>
        </w:tc>
        <w:tc>
          <w:tcPr>
            <w:tcW w:w="1471" w:type="pct"/>
            <w:tcBorders>
              <w:top w:val="nil"/>
              <w:left w:val="nil"/>
              <w:bottom w:val="single" w:sz="4" w:space="0" w:color="auto"/>
              <w:right w:val="single" w:sz="4" w:space="0" w:color="auto"/>
            </w:tcBorders>
            <w:shd w:val="clear" w:color="auto" w:fill="auto"/>
            <w:noWrap/>
            <w:vAlign w:val="center"/>
            <w:hideMark/>
          </w:tcPr>
          <w:p w14:paraId="25EDFA6D"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1DC19E4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8763EDC" w14:textId="77777777" w:rsidR="00F66160" w:rsidRPr="0043447C" w:rsidRDefault="00F66160" w:rsidP="0016110F">
            <w:pPr>
              <w:jc w:val="left"/>
              <w:rPr>
                <w:rFonts w:cs="Arial"/>
                <w:sz w:val="14"/>
                <w:szCs w:val="14"/>
              </w:rPr>
            </w:pPr>
            <w:r w:rsidRPr="0043447C">
              <w:rPr>
                <w:rFonts w:cs="Arial"/>
                <w:sz w:val="14"/>
                <w:szCs w:val="14"/>
              </w:rPr>
              <w:t>DATANASCIMENTO</w:t>
            </w:r>
          </w:p>
        </w:tc>
        <w:tc>
          <w:tcPr>
            <w:tcW w:w="362" w:type="pct"/>
            <w:tcBorders>
              <w:top w:val="nil"/>
              <w:left w:val="nil"/>
              <w:bottom w:val="single" w:sz="4" w:space="0" w:color="auto"/>
              <w:right w:val="single" w:sz="4" w:space="0" w:color="auto"/>
            </w:tcBorders>
            <w:shd w:val="clear" w:color="000000" w:fill="F2F2F2"/>
            <w:noWrap/>
            <w:vAlign w:val="center"/>
            <w:hideMark/>
          </w:tcPr>
          <w:p w14:paraId="7B566026" w14:textId="77777777" w:rsidR="00F66160" w:rsidRPr="0043447C" w:rsidRDefault="00F66160" w:rsidP="0016110F">
            <w:pPr>
              <w:jc w:val="center"/>
              <w:rPr>
                <w:rFonts w:cs="Arial"/>
                <w:sz w:val="14"/>
                <w:szCs w:val="14"/>
              </w:rPr>
            </w:pPr>
            <w:r w:rsidRPr="0043447C">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3BB39707" w14:textId="731BCE05" w:rsidR="00F66160" w:rsidRPr="0043447C" w:rsidRDefault="00F66160" w:rsidP="0016110F">
            <w:pPr>
              <w:jc w:val="center"/>
              <w:rPr>
                <w:rFonts w:cs="Arial"/>
                <w:sz w:val="14"/>
                <w:szCs w:val="14"/>
              </w:rPr>
            </w:pPr>
          </w:p>
        </w:tc>
        <w:tc>
          <w:tcPr>
            <w:tcW w:w="318" w:type="pct"/>
            <w:tcBorders>
              <w:top w:val="nil"/>
              <w:left w:val="nil"/>
              <w:bottom w:val="single" w:sz="4" w:space="0" w:color="auto"/>
              <w:right w:val="single" w:sz="4" w:space="0" w:color="auto"/>
            </w:tcBorders>
            <w:shd w:val="clear" w:color="000000" w:fill="F2F2F2"/>
            <w:noWrap/>
            <w:vAlign w:val="center"/>
            <w:hideMark/>
          </w:tcPr>
          <w:p w14:paraId="73B5BFE1" w14:textId="0CBB80F8" w:rsidR="00F66160" w:rsidRPr="0043447C" w:rsidRDefault="00F66160" w:rsidP="0016110F">
            <w:pPr>
              <w:jc w:val="center"/>
              <w:rPr>
                <w:rFonts w:cs="Arial"/>
                <w:sz w:val="14"/>
                <w:szCs w:val="14"/>
              </w:rPr>
            </w:pPr>
          </w:p>
        </w:tc>
        <w:tc>
          <w:tcPr>
            <w:tcW w:w="264" w:type="pct"/>
            <w:tcBorders>
              <w:top w:val="nil"/>
              <w:left w:val="nil"/>
              <w:bottom w:val="single" w:sz="4" w:space="0" w:color="auto"/>
              <w:right w:val="single" w:sz="4" w:space="0" w:color="auto"/>
            </w:tcBorders>
            <w:shd w:val="clear" w:color="000000" w:fill="F2F2F2"/>
            <w:noWrap/>
            <w:vAlign w:val="center"/>
            <w:hideMark/>
          </w:tcPr>
          <w:p w14:paraId="1E8F20DD" w14:textId="104F53FB" w:rsidR="00F66160" w:rsidRPr="0043447C" w:rsidRDefault="00F66160" w:rsidP="0016110F">
            <w:pPr>
              <w:jc w:val="center"/>
              <w:rPr>
                <w:rFonts w:cs="Arial"/>
                <w:sz w:val="14"/>
                <w:szCs w:val="14"/>
              </w:rPr>
            </w:pPr>
          </w:p>
        </w:tc>
        <w:tc>
          <w:tcPr>
            <w:tcW w:w="1139" w:type="pct"/>
            <w:tcBorders>
              <w:top w:val="nil"/>
              <w:left w:val="nil"/>
              <w:bottom w:val="single" w:sz="4" w:space="0" w:color="auto"/>
              <w:right w:val="single" w:sz="4" w:space="0" w:color="auto"/>
            </w:tcBorders>
            <w:shd w:val="clear" w:color="auto" w:fill="auto"/>
            <w:hideMark/>
          </w:tcPr>
          <w:p w14:paraId="73EC7727" w14:textId="77777777" w:rsidR="00F66160" w:rsidRPr="0043447C" w:rsidRDefault="00F66160" w:rsidP="00F66160">
            <w:pPr>
              <w:jc w:val="left"/>
              <w:rPr>
                <w:rFonts w:cs="Arial"/>
                <w:sz w:val="14"/>
                <w:szCs w:val="14"/>
              </w:rPr>
            </w:pPr>
            <w:r w:rsidRPr="0043447C">
              <w:rPr>
                <w:rFonts w:cs="Arial"/>
                <w:sz w:val="14"/>
                <w:szCs w:val="14"/>
              </w:rPr>
              <w:t>T_3480_DATANASCIMENTO</w:t>
            </w:r>
          </w:p>
        </w:tc>
        <w:tc>
          <w:tcPr>
            <w:tcW w:w="1471" w:type="pct"/>
            <w:tcBorders>
              <w:top w:val="nil"/>
              <w:left w:val="nil"/>
              <w:bottom w:val="single" w:sz="4" w:space="0" w:color="auto"/>
              <w:right w:val="single" w:sz="4" w:space="0" w:color="auto"/>
            </w:tcBorders>
            <w:shd w:val="clear" w:color="auto" w:fill="auto"/>
            <w:noWrap/>
            <w:vAlign w:val="center"/>
            <w:hideMark/>
          </w:tcPr>
          <w:p w14:paraId="51A40E33"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7B4D1D5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7E11AC0" w14:textId="77777777" w:rsidR="00F66160" w:rsidRPr="0043447C" w:rsidRDefault="00F66160" w:rsidP="0016110F">
            <w:pPr>
              <w:jc w:val="left"/>
              <w:rPr>
                <w:rFonts w:cs="Arial"/>
                <w:sz w:val="14"/>
                <w:szCs w:val="14"/>
              </w:rPr>
            </w:pPr>
            <w:r w:rsidRPr="0043447C">
              <w:rPr>
                <w:rFonts w:cs="Arial"/>
                <w:sz w:val="14"/>
                <w:szCs w:val="14"/>
              </w:rPr>
              <w:t>DADOSPRINCIPAIS_PF_SEXO</w:t>
            </w:r>
          </w:p>
        </w:tc>
        <w:tc>
          <w:tcPr>
            <w:tcW w:w="362" w:type="pct"/>
            <w:tcBorders>
              <w:top w:val="nil"/>
              <w:left w:val="nil"/>
              <w:bottom w:val="single" w:sz="4" w:space="0" w:color="auto"/>
              <w:right w:val="single" w:sz="4" w:space="0" w:color="auto"/>
            </w:tcBorders>
            <w:shd w:val="clear" w:color="000000" w:fill="F2F2F2"/>
            <w:noWrap/>
            <w:vAlign w:val="center"/>
            <w:hideMark/>
          </w:tcPr>
          <w:p w14:paraId="01CC0A40"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BB1EC34"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3BF4E26"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D25EEAD"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53421619" w14:textId="77777777" w:rsidR="00F66160" w:rsidRPr="0043447C" w:rsidRDefault="00F66160" w:rsidP="00F66160">
            <w:pPr>
              <w:jc w:val="left"/>
              <w:rPr>
                <w:rFonts w:cs="Arial"/>
                <w:sz w:val="14"/>
                <w:szCs w:val="14"/>
              </w:rPr>
            </w:pPr>
            <w:r w:rsidRPr="0043447C">
              <w:rPr>
                <w:rFonts w:cs="Arial"/>
                <w:sz w:val="14"/>
                <w:szCs w:val="14"/>
              </w:rPr>
              <w:t>T_3498_DADOSPRINCIPAIS_PF_SEXO</w:t>
            </w:r>
          </w:p>
        </w:tc>
        <w:tc>
          <w:tcPr>
            <w:tcW w:w="1471" w:type="pct"/>
            <w:tcBorders>
              <w:top w:val="nil"/>
              <w:left w:val="nil"/>
              <w:bottom w:val="single" w:sz="4" w:space="0" w:color="auto"/>
              <w:right w:val="single" w:sz="4" w:space="0" w:color="auto"/>
            </w:tcBorders>
            <w:shd w:val="clear" w:color="auto" w:fill="auto"/>
            <w:noWrap/>
            <w:vAlign w:val="center"/>
            <w:hideMark/>
          </w:tcPr>
          <w:p w14:paraId="2956A037"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59B1F104"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586C929D" w14:textId="77777777" w:rsidR="00F66160" w:rsidRPr="0043447C" w:rsidRDefault="00F66160" w:rsidP="0016110F">
            <w:pPr>
              <w:jc w:val="left"/>
              <w:rPr>
                <w:rFonts w:cs="Arial"/>
                <w:sz w:val="14"/>
                <w:szCs w:val="14"/>
              </w:rPr>
            </w:pPr>
            <w:r w:rsidRPr="0043447C">
              <w:rPr>
                <w:rFonts w:cs="Arial"/>
                <w:sz w:val="14"/>
                <w:szCs w:val="14"/>
              </w:rPr>
              <w:t>DADOSPROFISSIONAIS_PF_E</w:t>
            </w:r>
          </w:p>
        </w:tc>
        <w:tc>
          <w:tcPr>
            <w:tcW w:w="362" w:type="pct"/>
            <w:tcBorders>
              <w:top w:val="nil"/>
              <w:left w:val="nil"/>
              <w:bottom w:val="single" w:sz="4" w:space="0" w:color="auto"/>
              <w:right w:val="single" w:sz="4" w:space="0" w:color="auto"/>
            </w:tcBorders>
            <w:shd w:val="clear" w:color="000000" w:fill="F2F2F2"/>
            <w:noWrap/>
            <w:vAlign w:val="center"/>
            <w:hideMark/>
          </w:tcPr>
          <w:p w14:paraId="5841676D"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029AAFF"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3991CFC7"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9DCE8A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AD5FC9A" w14:textId="77777777" w:rsidR="00F66160" w:rsidRPr="0043447C" w:rsidRDefault="00F66160" w:rsidP="00F66160">
            <w:pPr>
              <w:jc w:val="left"/>
              <w:rPr>
                <w:rFonts w:cs="Arial"/>
                <w:sz w:val="14"/>
                <w:szCs w:val="14"/>
              </w:rPr>
            </w:pPr>
            <w:r w:rsidRPr="0043447C">
              <w:rPr>
                <w:rFonts w:cs="Arial"/>
                <w:sz w:val="14"/>
                <w:szCs w:val="14"/>
              </w:rPr>
              <w:t>T_3519_DADOSPROFISSIONAIS_PF_E</w:t>
            </w:r>
          </w:p>
        </w:tc>
        <w:tc>
          <w:tcPr>
            <w:tcW w:w="1471" w:type="pct"/>
            <w:tcBorders>
              <w:top w:val="nil"/>
              <w:left w:val="nil"/>
              <w:bottom w:val="single" w:sz="4" w:space="0" w:color="auto"/>
              <w:right w:val="single" w:sz="4" w:space="0" w:color="auto"/>
            </w:tcBorders>
            <w:shd w:val="clear" w:color="auto" w:fill="auto"/>
            <w:noWrap/>
            <w:vAlign w:val="center"/>
            <w:hideMark/>
          </w:tcPr>
          <w:p w14:paraId="1E4860B0"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6693908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A77FF52" w14:textId="77777777" w:rsidR="00F66160" w:rsidRPr="0043447C" w:rsidRDefault="00F66160" w:rsidP="0016110F">
            <w:pPr>
              <w:jc w:val="left"/>
              <w:rPr>
                <w:rFonts w:cs="Arial"/>
                <w:sz w:val="14"/>
                <w:szCs w:val="14"/>
              </w:rPr>
            </w:pPr>
            <w:r w:rsidRPr="0043447C">
              <w:rPr>
                <w:rFonts w:cs="Arial"/>
                <w:sz w:val="14"/>
                <w:szCs w:val="14"/>
              </w:rPr>
              <w:t>QTDEPROPANT</w:t>
            </w:r>
          </w:p>
        </w:tc>
        <w:tc>
          <w:tcPr>
            <w:tcW w:w="362" w:type="pct"/>
            <w:tcBorders>
              <w:top w:val="nil"/>
              <w:left w:val="nil"/>
              <w:bottom w:val="single" w:sz="4" w:space="0" w:color="auto"/>
              <w:right w:val="single" w:sz="4" w:space="0" w:color="auto"/>
            </w:tcBorders>
            <w:shd w:val="clear" w:color="000000" w:fill="F2F2F2"/>
            <w:noWrap/>
            <w:vAlign w:val="center"/>
            <w:hideMark/>
          </w:tcPr>
          <w:p w14:paraId="088AB09A"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BA5C62E"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31B0C26E"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51FC92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F73E8A8" w14:textId="77777777" w:rsidR="00F66160" w:rsidRPr="0043447C" w:rsidRDefault="00F66160" w:rsidP="00F66160">
            <w:pPr>
              <w:jc w:val="left"/>
              <w:rPr>
                <w:rFonts w:cs="Arial"/>
                <w:sz w:val="14"/>
                <w:szCs w:val="14"/>
              </w:rPr>
            </w:pPr>
            <w:r w:rsidRPr="0043447C">
              <w:rPr>
                <w:rFonts w:cs="Arial"/>
                <w:sz w:val="14"/>
                <w:szCs w:val="14"/>
              </w:rPr>
              <w:t>T_2885_QTDEPROPANT</w:t>
            </w:r>
          </w:p>
        </w:tc>
        <w:tc>
          <w:tcPr>
            <w:tcW w:w="1471" w:type="pct"/>
            <w:tcBorders>
              <w:top w:val="nil"/>
              <w:left w:val="nil"/>
              <w:bottom w:val="single" w:sz="4" w:space="0" w:color="auto"/>
              <w:right w:val="single" w:sz="4" w:space="0" w:color="auto"/>
            </w:tcBorders>
            <w:shd w:val="clear" w:color="auto" w:fill="auto"/>
            <w:noWrap/>
            <w:vAlign w:val="center"/>
            <w:hideMark/>
          </w:tcPr>
          <w:p w14:paraId="6CB13D8F"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2FB921E8"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61D904C" w14:textId="77777777" w:rsidR="00F66160" w:rsidRPr="0043447C" w:rsidRDefault="00F66160" w:rsidP="0016110F">
            <w:pPr>
              <w:jc w:val="left"/>
              <w:rPr>
                <w:rFonts w:cs="Arial"/>
                <w:sz w:val="14"/>
                <w:szCs w:val="14"/>
              </w:rPr>
            </w:pPr>
            <w:r w:rsidRPr="0043447C">
              <w:rPr>
                <w:rFonts w:cs="Arial"/>
                <w:sz w:val="14"/>
                <w:szCs w:val="14"/>
              </w:rPr>
              <w:t>DATAATUALIZACAO</w:t>
            </w:r>
          </w:p>
        </w:tc>
        <w:tc>
          <w:tcPr>
            <w:tcW w:w="362" w:type="pct"/>
            <w:tcBorders>
              <w:top w:val="nil"/>
              <w:left w:val="nil"/>
              <w:bottom w:val="single" w:sz="4" w:space="0" w:color="auto"/>
              <w:right w:val="single" w:sz="4" w:space="0" w:color="auto"/>
            </w:tcBorders>
            <w:shd w:val="clear" w:color="000000" w:fill="F2F2F2"/>
            <w:noWrap/>
            <w:vAlign w:val="center"/>
            <w:hideMark/>
          </w:tcPr>
          <w:p w14:paraId="77357EFC" w14:textId="77777777" w:rsidR="00F66160" w:rsidRPr="0043447C" w:rsidRDefault="00F66160" w:rsidP="0016110F">
            <w:pPr>
              <w:jc w:val="center"/>
              <w:rPr>
                <w:rFonts w:cs="Arial"/>
                <w:sz w:val="14"/>
                <w:szCs w:val="14"/>
              </w:rPr>
            </w:pPr>
            <w:r w:rsidRPr="0043447C">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5A557F68" w14:textId="4E558C44" w:rsidR="00F66160" w:rsidRPr="0043447C" w:rsidRDefault="00F66160" w:rsidP="0016110F">
            <w:pPr>
              <w:jc w:val="center"/>
              <w:rPr>
                <w:rFonts w:cs="Arial"/>
                <w:sz w:val="14"/>
                <w:szCs w:val="14"/>
              </w:rPr>
            </w:pPr>
          </w:p>
        </w:tc>
        <w:tc>
          <w:tcPr>
            <w:tcW w:w="318" w:type="pct"/>
            <w:tcBorders>
              <w:top w:val="nil"/>
              <w:left w:val="nil"/>
              <w:bottom w:val="single" w:sz="4" w:space="0" w:color="auto"/>
              <w:right w:val="single" w:sz="4" w:space="0" w:color="auto"/>
            </w:tcBorders>
            <w:shd w:val="clear" w:color="000000" w:fill="F2F2F2"/>
            <w:noWrap/>
            <w:vAlign w:val="center"/>
            <w:hideMark/>
          </w:tcPr>
          <w:p w14:paraId="1D05AE59" w14:textId="42F2DC80" w:rsidR="00F66160" w:rsidRPr="0043447C" w:rsidRDefault="00F66160" w:rsidP="0016110F">
            <w:pPr>
              <w:jc w:val="center"/>
              <w:rPr>
                <w:rFonts w:cs="Arial"/>
                <w:sz w:val="14"/>
                <w:szCs w:val="14"/>
              </w:rPr>
            </w:pPr>
          </w:p>
        </w:tc>
        <w:tc>
          <w:tcPr>
            <w:tcW w:w="264" w:type="pct"/>
            <w:tcBorders>
              <w:top w:val="nil"/>
              <w:left w:val="nil"/>
              <w:bottom w:val="single" w:sz="4" w:space="0" w:color="auto"/>
              <w:right w:val="single" w:sz="4" w:space="0" w:color="auto"/>
            </w:tcBorders>
            <w:shd w:val="clear" w:color="000000" w:fill="F2F2F2"/>
            <w:noWrap/>
            <w:vAlign w:val="center"/>
            <w:hideMark/>
          </w:tcPr>
          <w:p w14:paraId="7DFE3F94" w14:textId="7A02057F" w:rsidR="00F66160" w:rsidRPr="0043447C" w:rsidRDefault="00F66160" w:rsidP="0016110F">
            <w:pPr>
              <w:jc w:val="center"/>
              <w:rPr>
                <w:rFonts w:cs="Arial"/>
                <w:sz w:val="14"/>
                <w:szCs w:val="14"/>
              </w:rPr>
            </w:pPr>
          </w:p>
        </w:tc>
        <w:tc>
          <w:tcPr>
            <w:tcW w:w="1139" w:type="pct"/>
            <w:tcBorders>
              <w:top w:val="nil"/>
              <w:left w:val="nil"/>
              <w:bottom w:val="single" w:sz="4" w:space="0" w:color="auto"/>
              <w:right w:val="single" w:sz="4" w:space="0" w:color="auto"/>
            </w:tcBorders>
            <w:shd w:val="clear" w:color="auto" w:fill="auto"/>
            <w:hideMark/>
          </w:tcPr>
          <w:p w14:paraId="1DDA1A43" w14:textId="77777777" w:rsidR="00F66160" w:rsidRPr="0043447C" w:rsidRDefault="00F66160" w:rsidP="00F66160">
            <w:pPr>
              <w:jc w:val="left"/>
              <w:rPr>
                <w:rFonts w:cs="Arial"/>
                <w:sz w:val="14"/>
                <w:szCs w:val="14"/>
              </w:rPr>
            </w:pPr>
            <w:r w:rsidRPr="0043447C">
              <w:rPr>
                <w:rFonts w:cs="Arial"/>
                <w:sz w:val="14"/>
                <w:szCs w:val="14"/>
              </w:rPr>
              <w:t>T_215_DATAATUALIZACAO</w:t>
            </w:r>
          </w:p>
        </w:tc>
        <w:tc>
          <w:tcPr>
            <w:tcW w:w="1471" w:type="pct"/>
            <w:tcBorders>
              <w:top w:val="nil"/>
              <w:left w:val="nil"/>
              <w:bottom w:val="single" w:sz="4" w:space="0" w:color="auto"/>
              <w:right w:val="single" w:sz="4" w:space="0" w:color="auto"/>
            </w:tcBorders>
            <w:shd w:val="clear" w:color="auto" w:fill="auto"/>
            <w:noWrap/>
            <w:vAlign w:val="center"/>
            <w:hideMark/>
          </w:tcPr>
          <w:p w14:paraId="532E3BCE" w14:textId="526AC319"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305567" w:rsidRPr="00F66160" w14:paraId="7CF5C91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tcPr>
          <w:p w14:paraId="6514A375" w14:textId="5B495785" w:rsidR="00305567" w:rsidRPr="0043447C" w:rsidRDefault="00305567" w:rsidP="0016110F">
            <w:pPr>
              <w:jc w:val="left"/>
              <w:rPr>
                <w:rFonts w:cs="Arial"/>
                <w:sz w:val="14"/>
                <w:szCs w:val="14"/>
              </w:rPr>
            </w:pPr>
            <w:r w:rsidRPr="0043447C">
              <w:rPr>
                <w:rFonts w:cs="Arial"/>
                <w:sz w:val="14"/>
                <w:szCs w:val="14"/>
              </w:rPr>
              <w:t>DIASATRASO</w:t>
            </w:r>
          </w:p>
        </w:tc>
        <w:tc>
          <w:tcPr>
            <w:tcW w:w="362" w:type="pct"/>
            <w:tcBorders>
              <w:top w:val="nil"/>
              <w:left w:val="nil"/>
              <w:bottom w:val="single" w:sz="4" w:space="0" w:color="auto"/>
              <w:right w:val="single" w:sz="4" w:space="0" w:color="auto"/>
            </w:tcBorders>
            <w:shd w:val="clear" w:color="000000" w:fill="F2F2F2"/>
            <w:noWrap/>
            <w:vAlign w:val="center"/>
          </w:tcPr>
          <w:p w14:paraId="63CFBC08" w14:textId="27AF6B66" w:rsidR="00305567" w:rsidRPr="0043447C" w:rsidRDefault="00305567"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336D7AC4" w14:textId="0FB7F8FB" w:rsidR="00305567" w:rsidRPr="0043447C" w:rsidRDefault="00305567" w:rsidP="0016110F">
            <w:pPr>
              <w:jc w:val="center"/>
              <w:rPr>
                <w:rFonts w:cs="Arial"/>
                <w:sz w:val="14"/>
                <w:szCs w:val="14"/>
              </w:rPr>
            </w:pPr>
            <w:r w:rsidRPr="0043447C">
              <w:rPr>
                <w:rFonts w:cs="Arial"/>
                <w:sz w:val="14"/>
                <w:szCs w:val="14"/>
              </w:rPr>
              <w:t>10</w:t>
            </w:r>
          </w:p>
        </w:tc>
        <w:tc>
          <w:tcPr>
            <w:tcW w:w="318" w:type="pct"/>
            <w:tcBorders>
              <w:top w:val="nil"/>
              <w:left w:val="nil"/>
              <w:bottom w:val="single" w:sz="4" w:space="0" w:color="auto"/>
              <w:right w:val="single" w:sz="4" w:space="0" w:color="auto"/>
            </w:tcBorders>
            <w:shd w:val="clear" w:color="000000" w:fill="F2F2F2"/>
            <w:noWrap/>
            <w:vAlign w:val="center"/>
          </w:tcPr>
          <w:p w14:paraId="0A0B6E59" w14:textId="1FD76F41" w:rsidR="00305567" w:rsidRPr="0043447C" w:rsidRDefault="00305567"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73950832" w14:textId="26D3E1B0" w:rsidR="00305567" w:rsidRPr="0043447C" w:rsidRDefault="00305567"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tcPr>
          <w:p w14:paraId="37686B63" w14:textId="2985E4F2" w:rsidR="00305567" w:rsidRPr="0043447C" w:rsidRDefault="00305567" w:rsidP="00305567">
            <w:pPr>
              <w:jc w:val="left"/>
              <w:rPr>
                <w:rFonts w:cs="Arial"/>
                <w:sz w:val="14"/>
                <w:szCs w:val="14"/>
              </w:rPr>
            </w:pPr>
            <w:r w:rsidRPr="0043447C">
              <w:rPr>
                <w:rFonts w:cs="Arial"/>
                <w:sz w:val="14"/>
                <w:szCs w:val="14"/>
              </w:rPr>
              <w:t>T_2723_DIASATRASO</w:t>
            </w:r>
          </w:p>
        </w:tc>
        <w:tc>
          <w:tcPr>
            <w:tcW w:w="1471" w:type="pct"/>
            <w:tcBorders>
              <w:top w:val="nil"/>
              <w:left w:val="nil"/>
              <w:bottom w:val="single" w:sz="4" w:space="0" w:color="auto"/>
              <w:right w:val="single" w:sz="4" w:space="0" w:color="auto"/>
            </w:tcBorders>
            <w:shd w:val="clear" w:color="auto" w:fill="auto"/>
            <w:noWrap/>
            <w:vAlign w:val="center"/>
          </w:tcPr>
          <w:p w14:paraId="3BEC8D4E" w14:textId="77777777" w:rsidR="00305567" w:rsidRPr="00B366D9" w:rsidRDefault="00305567" w:rsidP="00305567">
            <w:pPr>
              <w:rPr>
                <w:rFonts w:cs="Arial"/>
                <w:sz w:val="14"/>
                <w:szCs w:val="14"/>
              </w:rPr>
            </w:pPr>
          </w:p>
        </w:tc>
      </w:tr>
      <w:tr w:rsidR="00305567" w:rsidRPr="00F66160" w14:paraId="301143D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tcPr>
          <w:p w14:paraId="7FE831B0" w14:textId="10ACE0BF" w:rsidR="00305567" w:rsidRPr="0043447C" w:rsidRDefault="00305567" w:rsidP="0016110F">
            <w:pPr>
              <w:jc w:val="left"/>
              <w:rPr>
                <w:rFonts w:cs="Arial"/>
                <w:sz w:val="14"/>
                <w:szCs w:val="14"/>
              </w:rPr>
            </w:pPr>
            <w:r w:rsidRPr="0043447C">
              <w:rPr>
                <w:rFonts w:cs="Arial"/>
                <w:sz w:val="14"/>
                <w:szCs w:val="14"/>
              </w:rPr>
              <w:t>QUANTIDADELINHASSOLICIT</w:t>
            </w:r>
          </w:p>
        </w:tc>
        <w:tc>
          <w:tcPr>
            <w:tcW w:w="362" w:type="pct"/>
            <w:tcBorders>
              <w:top w:val="nil"/>
              <w:left w:val="nil"/>
              <w:bottom w:val="single" w:sz="4" w:space="0" w:color="auto"/>
              <w:right w:val="single" w:sz="4" w:space="0" w:color="auto"/>
            </w:tcBorders>
            <w:shd w:val="clear" w:color="000000" w:fill="F2F2F2"/>
            <w:noWrap/>
            <w:vAlign w:val="center"/>
          </w:tcPr>
          <w:p w14:paraId="09C71757" w14:textId="5336C824" w:rsidR="00305567" w:rsidRPr="0043447C" w:rsidRDefault="00305567" w:rsidP="0016110F">
            <w:pPr>
              <w:jc w:val="center"/>
              <w:rPr>
                <w:rFonts w:cs="Arial"/>
                <w:sz w:val="14"/>
                <w:szCs w:val="14"/>
              </w:rPr>
            </w:pPr>
            <w:r w:rsidRPr="0043447C">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tcPr>
          <w:p w14:paraId="35D71562" w14:textId="5C157BC8" w:rsidR="00305567" w:rsidRPr="0043447C" w:rsidRDefault="008B36BF" w:rsidP="0016110F">
            <w:pPr>
              <w:jc w:val="center"/>
              <w:rPr>
                <w:rFonts w:cs="Arial"/>
                <w:sz w:val="14"/>
                <w:szCs w:val="14"/>
              </w:rPr>
            </w:pPr>
            <w:r>
              <w:rPr>
                <w:rFonts w:cs="Arial"/>
                <w:sz w:val="14"/>
                <w:szCs w:val="14"/>
              </w:rPr>
              <w:t>7</w:t>
            </w:r>
          </w:p>
        </w:tc>
        <w:tc>
          <w:tcPr>
            <w:tcW w:w="318" w:type="pct"/>
            <w:tcBorders>
              <w:top w:val="nil"/>
              <w:left w:val="nil"/>
              <w:bottom w:val="single" w:sz="4" w:space="0" w:color="auto"/>
              <w:right w:val="single" w:sz="4" w:space="0" w:color="auto"/>
            </w:tcBorders>
            <w:shd w:val="clear" w:color="000000" w:fill="F2F2F2"/>
            <w:noWrap/>
            <w:vAlign w:val="center"/>
          </w:tcPr>
          <w:p w14:paraId="175C33F6" w14:textId="27D49E58" w:rsidR="00305567" w:rsidRPr="0043447C" w:rsidRDefault="00305567"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4742124C" w14:textId="22CB5B94" w:rsidR="00305567" w:rsidRPr="0043447C" w:rsidRDefault="00305567"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tcPr>
          <w:p w14:paraId="4CC4D4B6" w14:textId="6E850CC9" w:rsidR="00305567" w:rsidRPr="0043447C" w:rsidRDefault="00305567" w:rsidP="00305567">
            <w:pPr>
              <w:jc w:val="left"/>
              <w:rPr>
                <w:rFonts w:cs="Arial"/>
                <w:sz w:val="14"/>
                <w:szCs w:val="14"/>
              </w:rPr>
            </w:pPr>
            <w:r w:rsidRPr="0043447C">
              <w:rPr>
                <w:rFonts w:cs="Arial"/>
                <w:sz w:val="14"/>
                <w:szCs w:val="14"/>
              </w:rPr>
              <w:t>T_2736_QUANTIDADELINHASSOLICIT</w:t>
            </w:r>
          </w:p>
        </w:tc>
        <w:tc>
          <w:tcPr>
            <w:tcW w:w="1471" w:type="pct"/>
            <w:tcBorders>
              <w:top w:val="nil"/>
              <w:left w:val="nil"/>
              <w:bottom w:val="single" w:sz="4" w:space="0" w:color="auto"/>
              <w:right w:val="single" w:sz="4" w:space="0" w:color="auto"/>
            </w:tcBorders>
            <w:shd w:val="clear" w:color="auto" w:fill="auto"/>
            <w:noWrap/>
            <w:vAlign w:val="center"/>
          </w:tcPr>
          <w:p w14:paraId="3621218F" w14:textId="77777777" w:rsidR="00305567" w:rsidRPr="00B366D9" w:rsidRDefault="00305567" w:rsidP="00305567">
            <w:pPr>
              <w:rPr>
                <w:rFonts w:cs="Arial"/>
                <w:sz w:val="14"/>
                <w:szCs w:val="14"/>
              </w:rPr>
            </w:pPr>
          </w:p>
        </w:tc>
      </w:tr>
      <w:tr w:rsidR="00F66160" w:rsidRPr="00F66160" w14:paraId="152A91CC"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6C56937A" w14:textId="77777777" w:rsidR="00F66160" w:rsidRPr="0043447C" w:rsidRDefault="00F66160" w:rsidP="0016110F">
            <w:pPr>
              <w:jc w:val="left"/>
              <w:rPr>
                <w:rFonts w:cs="Arial"/>
                <w:sz w:val="14"/>
                <w:szCs w:val="14"/>
              </w:rPr>
            </w:pPr>
            <w:r w:rsidRPr="0043447C">
              <w:rPr>
                <w:rFonts w:cs="Arial"/>
                <w:sz w:val="14"/>
                <w:szCs w:val="14"/>
              </w:rPr>
              <w:t>NEGOCIO</w:t>
            </w:r>
          </w:p>
        </w:tc>
        <w:tc>
          <w:tcPr>
            <w:tcW w:w="362" w:type="pct"/>
            <w:tcBorders>
              <w:top w:val="nil"/>
              <w:left w:val="nil"/>
              <w:bottom w:val="single" w:sz="4" w:space="0" w:color="auto"/>
              <w:right w:val="single" w:sz="4" w:space="0" w:color="auto"/>
            </w:tcBorders>
            <w:shd w:val="clear" w:color="000000" w:fill="F2F2F2"/>
            <w:noWrap/>
            <w:vAlign w:val="center"/>
            <w:hideMark/>
          </w:tcPr>
          <w:p w14:paraId="50649320"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D6D0A5E"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1B338687"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2BC9C5F"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8C7AC3F" w14:textId="77777777" w:rsidR="00F66160" w:rsidRPr="0043447C" w:rsidRDefault="00F66160" w:rsidP="00F66160">
            <w:pPr>
              <w:jc w:val="left"/>
              <w:rPr>
                <w:rFonts w:cs="Arial"/>
                <w:sz w:val="14"/>
                <w:szCs w:val="14"/>
              </w:rPr>
            </w:pPr>
            <w:r w:rsidRPr="0043447C">
              <w:rPr>
                <w:rFonts w:cs="Arial"/>
                <w:sz w:val="14"/>
                <w:szCs w:val="14"/>
              </w:rPr>
              <w:t>T_4062_NEGOCIO</w:t>
            </w:r>
          </w:p>
        </w:tc>
        <w:tc>
          <w:tcPr>
            <w:tcW w:w="1471" w:type="pct"/>
            <w:tcBorders>
              <w:top w:val="nil"/>
              <w:left w:val="nil"/>
              <w:bottom w:val="single" w:sz="4" w:space="0" w:color="auto"/>
              <w:right w:val="single" w:sz="4" w:space="0" w:color="auto"/>
            </w:tcBorders>
            <w:shd w:val="clear" w:color="auto" w:fill="auto"/>
            <w:noWrap/>
            <w:vAlign w:val="center"/>
            <w:hideMark/>
          </w:tcPr>
          <w:p w14:paraId="5F27CE84"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5351DEF0"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D27EB8B" w14:textId="77777777" w:rsidR="00F66160" w:rsidRPr="0043447C" w:rsidRDefault="00F66160" w:rsidP="0016110F">
            <w:pPr>
              <w:jc w:val="left"/>
              <w:rPr>
                <w:rFonts w:cs="Arial"/>
                <w:sz w:val="14"/>
                <w:szCs w:val="14"/>
              </w:rPr>
            </w:pPr>
            <w:r w:rsidRPr="0043447C">
              <w:rPr>
                <w:rFonts w:cs="Arial"/>
                <w:sz w:val="14"/>
                <w:szCs w:val="14"/>
              </w:rPr>
              <w:t>NUMEROSTC</w:t>
            </w:r>
          </w:p>
        </w:tc>
        <w:tc>
          <w:tcPr>
            <w:tcW w:w="362" w:type="pct"/>
            <w:tcBorders>
              <w:top w:val="nil"/>
              <w:left w:val="nil"/>
              <w:bottom w:val="single" w:sz="4" w:space="0" w:color="auto"/>
              <w:right w:val="single" w:sz="4" w:space="0" w:color="auto"/>
            </w:tcBorders>
            <w:shd w:val="clear" w:color="000000" w:fill="F2F2F2"/>
            <w:noWrap/>
            <w:vAlign w:val="center"/>
            <w:hideMark/>
          </w:tcPr>
          <w:p w14:paraId="1F840253"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659E0ED"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6116B578"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F3CA079"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3E520AB" w14:textId="77777777" w:rsidR="00F66160" w:rsidRPr="0043447C" w:rsidRDefault="00F66160" w:rsidP="00F66160">
            <w:pPr>
              <w:jc w:val="left"/>
              <w:rPr>
                <w:rFonts w:cs="Arial"/>
                <w:sz w:val="14"/>
                <w:szCs w:val="14"/>
              </w:rPr>
            </w:pPr>
            <w:r w:rsidRPr="0043447C">
              <w:rPr>
                <w:rFonts w:cs="Arial"/>
                <w:sz w:val="14"/>
                <w:szCs w:val="14"/>
              </w:rPr>
              <w:t>T_4064_NUMEROSTC</w:t>
            </w:r>
          </w:p>
        </w:tc>
        <w:tc>
          <w:tcPr>
            <w:tcW w:w="1471" w:type="pct"/>
            <w:tcBorders>
              <w:top w:val="nil"/>
              <w:left w:val="nil"/>
              <w:bottom w:val="single" w:sz="4" w:space="0" w:color="auto"/>
              <w:right w:val="single" w:sz="4" w:space="0" w:color="auto"/>
            </w:tcBorders>
            <w:shd w:val="clear" w:color="auto" w:fill="auto"/>
            <w:noWrap/>
            <w:vAlign w:val="center"/>
            <w:hideMark/>
          </w:tcPr>
          <w:p w14:paraId="58230A60"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4827EEE8"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6E283C5" w14:textId="77777777" w:rsidR="00F66160" w:rsidRPr="0043447C" w:rsidRDefault="00F66160" w:rsidP="0016110F">
            <w:pPr>
              <w:jc w:val="left"/>
              <w:rPr>
                <w:rFonts w:cs="Arial"/>
                <w:sz w:val="14"/>
                <w:szCs w:val="14"/>
              </w:rPr>
            </w:pPr>
            <w:r w:rsidRPr="0043447C">
              <w:rPr>
                <w:rFonts w:cs="Arial"/>
                <w:sz w:val="14"/>
                <w:szCs w:val="14"/>
              </w:rPr>
              <w:t>NUMLINHAATIVASSOLIC</w:t>
            </w:r>
          </w:p>
        </w:tc>
        <w:tc>
          <w:tcPr>
            <w:tcW w:w="362" w:type="pct"/>
            <w:tcBorders>
              <w:top w:val="nil"/>
              <w:left w:val="nil"/>
              <w:bottom w:val="single" w:sz="4" w:space="0" w:color="auto"/>
              <w:right w:val="single" w:sz="4" w:space="0" w:color="auto"/>
            </w:tcBorders>
            <w:shd w:val="clear" w:color="000000" w:fill="F2F2F2"/>
            <w:noWrap/>
            <w:vAlign w:val="center"/>
            <w:hideMark/>
          </w:tcPr>
          <w:p w14:paraId="3AE5C33B"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B7F7DC9"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05094936"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04A512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4E17B894" w14:textId="77777777" w:rsidR="00F66160" w:rsidRPr="0043447C" w:rsidRDefault="00F66160" w:rsidP="00F66160">
            <w:pPr>
              <w:jc w:val="left"/>
              <w:rPr>
                <w:rFonts w:cs="Arial"/>
                <w:sz w:val="14"/>
                <w:szCs w:val="14"/>
              </w:rPr>
            </w:pPr>
            <w:r w:rsidRPr="0043447C">
              <w:rPr>
                <w:rFonts w:cs="Arial"/>
                <w:sz w:val="14"/>
                <w:szCs w:val="14"/>
              </w:rPr>
              <w:t>T_4122_NUMLINHAATIVASSOLIC</w:t>
            </w:r>
          </w:p>
        </w:tc>
        <w:tc>
          <w:tcPr>
            <w:tcW w:w="1471" w:type="pct"/>
            <w:tcBorders>
              <w:top w:val="nil"/>
              <w:left w:val="nil"/>
              <w:bottom w:val="single" w:sz="4" w:space="0" w:color="auto"/>
              <w:right w:val="single" w:sz="4" w:space="0" w:color="auto"/>
            </w:tcBorders>
            <w:shd w:val="clear" w:color="auto" w:fill="auto"/>
            <w:noWrap/>
            <w:vAlign w:val="center"/>
            <w:hideMark/>
          </w:tcPr>
          <w:p w14:paraId="7F10F22F"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6415FB1B"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F05219C" w14:textId="77777777" w:rsidR="00F66160" w:rsidRPr="0043447C" w:rsidRDefault="00F66160" w:rsidP="0016110F">
            <w:pPr>
              <w:jc w:val="left"/>
              <w:rPr>
                <w:rFonts w:cs="Arial"/>
                <w:sz w:val="14"/>
                <w:szCs w:val="14"/>
              </w:rPr>
            </w:pPr>
            <w:r w:rsidRPr="0043447C">
              <w:rPr>
                <w:rFonts w:cs="Arial"/>
                <w:sz w:val="14"/>
                <w:szCs w:val="14"/>
              </w:rPr>
              <w:t>DECISAOFINAL_FINALMERGE</w:t>
            </w:r>
          </w:p>
        </w:tc>
        <w:tc>
          <w:tcPr>
            <w:tcW w:w="362" w:type="pct"/>
            <w:tcBorders>
              <w:top w:val="nil"/>
              <w:left w:val="nil"/>
              <w:bottom w:val="single" w:sz="4" w:space="0" w:color="auto"/>
              <w:right w:val="single" w:sz="4" w:space="0" w:color="auto"/>
            </w:tcBorders>
            <w:shd w:val="clear" w:color="000000" w:fill="F2F2F2"/>
            <w:noWrap/>
            <w:vAlign w:val="center"/>
            <w:hideMark/>
          </w:tcPr>
          <w:p w14:paraId="42E723A8"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84FB089"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64343CB4"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309A36D"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3CF64DC" w14:textId="77777777" w:rsidR="00F66160" w:rsidRPr="0043447C" w:rsidRDefault="00F66160" w:rsidP="00F66160">
            <w:pPr>
              <w:jc w:val="left"/>
              <w:rPr>
                <w:rFonts w:cs="Arial"/>
                <w:sz w:val="14"/>
                <w:szCs w:val="14"/>
              </w:rPr>
            </w:pPr>
            <w:r w:rsidRPr="0043447C">
              <w:rPr>
                <w:rFonts w:cs="Arial"/>
                <w:sz w:val="14"/>
                <w:szCs w:val="14"/>
              </w:rPr>
              <w:t>T_3745_DECISAOFINAL_FINALMERGE</w:t>
            </w:r>
          </w:p>
        </w:tc>
        <w:tc>
          <w:tcPr>
            <w:tcW w:w="1471" w:type="pct"/>
            <w:tcBorders>
              <w:top w:val="nil"/>
              <w:left w:val="nil"/>
              <w:bottom w:val="single" w:sz="4" w:space="0" w:color="auto"/>
              <w:right w:val="single" w:sz="4" w:space="0" w:color="auto"/>
            </w:tcBorders>
            <w:shd w:val="clear" w:color="auto" w:fill="auto"/>
            <w:noWrap/>
            <w:vAlign w:val="center"/>
            <w:hideMark/>
          </w:tcPr>
          <w:p w14:paraId="265D4B14"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563A51A5"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A4F2788" w14:textId="77777777" w:rsidR="00F66160" w:rsidRPr="0043447C" w:rsidRDefault="00F66160" w:rsidP="0016110F">
            <w:pPr>
              <w:jc w:val="left"/>
              <w:rPr>
                <w:rFonts w:cs="Arial"/>
                <w:sz w:val="14"/>
                <w:szCs w:val="14"/>
              </w:rPr>
            </w:pPr>
            <w:r w:rsidRPr="0043447C">
              <w:rPr>
                <w:rFonts w:cs="Arial"/>
                <w:sz w:val="14"/>
                <w:szCs w:val="14"/>
              </w:rPr>
              <w:t>ULTIMADECISAOSISTEMA</w:t>
            </w:r>
          </w:p>
        </w:tc>
        <w:tc>
          <w:tcPr>
            <w:tcW w:w="362" w:type="pct"/>
            <w:tcBorders>
              <w:top w:val="nil"/>
              <w:left w:val="nil"/>
              <w:bottom w:val="single" w:sz="4" w:space="0" w:color="auto"/>
              <w:right w:val="single" w:sz="4" w:space="0" w:color="auto"/>
            </w:tcBorders>
            <w:shd w:val="clear" w:color="000000" w:fill="F2F2F2"/>
            <w:noWrap/>
            <w:vAlign w:val="center"/>
            <w:hideMark/>
          </w:tcPr>
          <w:p w14:paraId="09AC5564"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3548DA8"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DCB45F0"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A46F53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5F39D71B" w14:textId="77777777" w:rsidR="00F66160" w:rsidRPr="0043447C" w:rsidRDefault="00F66160" w:rsidP="00F66160">
            <w:pPr>
              <w:jc w:val="left"/>
              <w:rPr>
                <w:rFonts w:cs="Arial"/>
                <w:sz w:val="14"/>
                <w:szCs w:val="14"/>
              </w:rPr>
            </w:pPr>
            <w:r w:rsidRPr="0043447C">
              <w:rPr>
                <w:rFonts w:cs="Arial"/>
                <w:sz w:val="14"/>
                <w:szCs w:val="14"/>
              </w:rPr>
              <w:t>T_156_ULTIMADECISAOSISTEMA</w:t>
            </w:r>
          </w:p>
        </w:tc>
        <w:tc>
          <w:tcPr>
            <w:tcW w:w="1471" w:type="pct"/>
            <w:tcBorders>
              <w:top w:val="nil"/>
              <w:left w:val="nil"/>
              <w:bottom w:val="single" w:sz="4" w:space="0" w:color="auto"/>
              <w:right w:val="single" w:sz="4" w:space="0" w:color="auto"/>
            </w:tcBorders>
            <w:shd w:val="clear" w:color="auto" w:fill="auto"/>
            <w:noWrap/>
            <w:vAlign w:val="center"/>
            <w:hideMark/>
          </w:tcPr>
          <w:p w14:paraId="48FE1361"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AA6A23" w14:paraId="20D4A46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65B05E1" w14:textId="77777777" w:rsidR="00F66160" w:rsidRPr="0043447C" w:rsidRDefault="00F66160" w:rsidP="0016110F">
            <w:pPr>
              <w:jc w:val="left"/>
              <w:rPr>
                <w:rFonts w:cs="Arial"/>
                <w:sz w:val="14"/>
                <w:szCs w:val="14"/>
              </w:rPr>
            </w:pPr>
            <w:r w:rsidRPr="0043447C">
              <w:rPr>
                <w:rFonts w:cs="Arial"/>
                <w:sz w:val="14"/>
                <w:szCs w:val="14"/>
              </w:rPr>
              <w:t>PCS_DAYS_ARREARS_R2</w:t>
            </w:r>
          </w:p>
        </w:tc>
        <w:tc>
          <w:tcPr>
            <w:tcW w:w="362" w:type="pct"/>
            <w:tcBorders>
              <w:top w:val="nil"/>
              <w:left w:val="nil"/>
              <w:bottom w:val="single" w:sz="4" w:space="0" w:color="auto"/>
              <w:right w:val="single" w:sz="4" w:space="0" w:color="auto"/>
            </w:tcBorders>
            <w:shd w:val="clear" w:color="000000" w:fill="F2F2F2"/>
            <w:noWrap/>
            <w:vAlign w:val="center"/>
            <w:hideMark/>
          </w:tcPr>
          <w:p w14:paraId="3CFD4189"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AC7F278"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3ADCD4B"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DA99F1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F4853CC" w14:textId="77777777" w:rsidR="00F66160" w:rsidRPr="0043447C" w:rsidRDefault="00F66160" w:rsidP="00F66160">
            <w:pPr>
              <w:jc w:val="left"/>
              <w:rPr>
                <w:rFonts w:cs="Arial"/>
                <w:sz w:val="14"/>
                <w:szCs w:val="14"/>
                <w:lang w:val="en-US"/>
              </w:rPr>
            </w:pPr>
            <w:r w:rsidRPr="0043447C">
              <w:rPr>
                <w:rFonts w:cs="Arial"/>
                <w:sz w:val="14"/>
                <w:szCs w:val="14"/>
                <w:lang w:val="en-US"/>
              </w:rPr>
              <w:t>T_4538_PCS_DAYS_ARREARS_R2</w:t>
            </w:r>
          </w:p>
        </w:tc>
        <w:tc>
          <w:tcPr>
            <w:tcW w:w="1471" w:type="pct"/>
            <w:tcBorders>
              <w:top w:val="nil"/>
              <w:left w:val="nil"/>
              <w:bottom w:val="single" w:sz="4" w:space="0" w:color="auto"/>
              <w:right w:val="single" w:sz="4" w:space="0" w:color="auto"/>
            </w:tcBorders>
            <w:shd w:val="clear" w:color="auto" w:fill="auto"/>
            <w:noWrap/>
            <w:vAlign w:val="center"/>
            <w:hideMark/>
          </w:tcPr>
          <w:p w14:paraId="44C3A66E"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AA6A23" w14:paraId="0626EEBD"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8B3C01D" w14:textId="77777777" w:rsidR="00F66160" w:rsidRPr="0043447C" w:rsidRDefault="00F66160" w:rsidP="0016110F">
            <w:pPr>
              <w:jc w:val="left"/>
              <w:rPr>
                <w:rFonts w:cs="Arial"/>
                <w:sz w:val="14"/>
                <w:szCs w:val="14"/>
              </w:rPr>
            </w:pPr>
            <w:r w:rsidRPr="0043447C">
              <w:rPr>
                <w:rFonts w:cs="Arial"/>
                <w:sz w:val="14"/>
                <w:szCs w:val="14"/>
              </w:rPr>
              <w:t>PCS_AMOUNT_ARREARS_R2</w:t>
            </w:r>
          </w:p>
        </w:tc>
        <w:tc>
          <w:tcPr>
            <w:tcW w:w="362" w:type="pct"/>
            <w:tcBorders>
              <w:top w:val="nil"/>
              <w:left w:val="nil"/>
              <w:bottom w:val="single" w:sz="4" w:space="0" w:color="auto"/>
              <w:right w:val="single" w:sz="4" w:space="0" w:color="auto"/>
            </w:tcBorders>
            <w:shd w:val="clear" w:color="000000" w:fill="F2F2F2"/>
            <w:noWrap/>
            <w:vAlign w:val="center"/>
            <w:hideMark/>
          </w:tcPr>
          <w:p w14:paraId="42DDD0F5"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2A6183A"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8FC3F03"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00A3D0B"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3D4987F" w14:textId="77777777" w:rsidR="00F66160" w:rsidRPr="0043447C" w:rsidRDefault="00F66160" w:rsidP="00F66160">
            <w:pPr>
              <w:jc w:val="left"/>
              <w:rPr>
                <w:rFonts w:cs="Arial"/>
                <w:sz w:val="14"/>
                <w:szCs w:val="14"/>
                <w:lang w:val="en-US"/>
              </w:rPr>
            </w:pPr>
            <w:r w:rsidRPr="0043447C">
              <w:rPr>
                <w:rFonts w:cs="Arial"/>
                <w:sz w:val="14"/>
                <w:szCs w:val="14"/>
                <w:lang w:val="en-US"/>
              </w:rPr>
              <w:t>T_4540_PCS_AMOUNT_ARREARS_R2</w:t>
            </w:r>
          </w:p>
        </w:tc>
        <w:tc>
          <w:tcPr>
            <w:tcW w:w="1471" w:type="pct"/>
            <w:tcBorders>
              <w:top w:val="nil"/>
              <w:left w:val="nil"/>
              <w:bottom w:val="single" w:sz="4" w:space="0" w:color="auto"/>
              <w:right w:val="single" w:sz="4" w:space="0" w:color="auto"/>
            </w:tcBorders>
            <w:shd w:val="clear" w:color="auto" w:fill="auto"/>
            <w:noWrap/>
            <w:vAlign w:val="center"/>
            <w:hideMark/>
          </w:tcPr>
          <w:p w14:paraId="3DEB479C"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AA6A23" w14:paraId="1275E146"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EA16B94" w14:textId="5261E4E9" w:rsidR="00F66160" w:rsidRPr="0043447C" w:rsidRDefault="00573E2D" w:rsidP="0016110F">
            <w:pPr>
              <w:jc w:val="left"/>
              <w:rPr>
                <w:rFonts w:cs="Arial"/>
                <w:sz w:val="14"/>
                <w:szCs w:val="14"/>
              </w:rPr>
            </w:pPr>
            <w:r w:rsidRPr="0043447C">
              <w:rPr>
                <w:rFonts w:cs="Arial"/>
                <w:sz w:val="14"/>
                <w:szCs w:val="14"/>
              </w:rPr>
              <w:t>I</w:t>
            </w:r>
            <w:r w:rsidR="00F66160" w:rsidRPr="0043447C">
              <w:rPr>
                <w:rFonts w:cs="Arial"/>
                <w:sz w:val="14"/>
                <w:szCs w:val="14"/>
              </w:rPr>
              <w:t>D_STATUS_RF</w:t>
            </w:r>
          </w:p>
        </w:tc>
        <w:tc>
          <w:tcPr>
            <w:tcW w:w="362" w:type="pct"/>
            <w:tcBorders>
              <w:top w:val="nil"/>
              <w:left w:val="nil"/>
              <w:bottom w:val="single" w:sz="4" w:space="0" w:color="auto"/>
              <w:right w:val="single" w:sz="4" w:space="0" w:color="auto"/>
            </w:tcBorders>
            <w:shd w:val="clear" w:color="000000" w:fill="F2F2F2"/>
            <w:noWrap/>
            <w:vAlign w:val="center"/>
            <w:hideMark/>
          </w:tcPr>
          <w:p w14:paraId="31A8D8F8"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5987185"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3447C379"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022CFB9"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287D316" w14:textId="77777777" w:rsidR="00F66160" w:rsidRPr="0043447C" w:rsidRDefault="00F66160" w:rsidP="00F66160">
            <w:pPr>
              <w:jc w:val="left"/>
              <w:rPr>
                <w:rFonts w:cs="Arial"/>
                <w:sz w:val="14"/>
                <w:szCs w:val="14"/>
                <w:lang w:val="en-US"/>
              </w:rPr>
            </w:pPr>
            <w:r w:rsidRPr="0043447C">
              <w:rPr>
                <w:rFonts w:cs="Arial"/>
                <w:sz w:val="14"/>
                <w:szCs w:val="14"/>
                <w:lang w:val="en-US"/>
              </w:rPr>
              <w:t>T_4604_O002_ID_STATUS_RF</w:t>
            </w:r>
          </w:p>
        </w:tc>
        <w:tc>
          <w:tcPr>
            <w:tcW w:w="1471" w:type="pct"/>
            <w:tcBorders>
              <w:top w:val="nil"/>
              <w:left w:val="nil"/>
              <w:bottom w:val="single" w:sz="4" w:space="0" w:color="auto"/>
              <w:right w:val="single" w:sz="4" w:space="0" w:color="auto"/>
            </w:tcBorders>
            <w:shd w:val="clear" w:color="auto" w:fill="auto"/>
            <w:noWrap/>
            <w:vAlign w:val="center"/>
            <w:hideMark/>
          </w:tcPr>
          <w:p w14:paraId="7FB9B586"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AA6A23" w14:paraId="60AD7FA4"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F4FFD31" w14:textId="77CC6416" w:rsidR="00F66160" w:rsidRPr="0043447C" w:rsidRDefault="00F66160" w:rsidP="0016110F">
            <w:pPr>
              <w:jc w:val="left"/>
              <w:rPr>
                <w:rFonts w:cs="Arial"/>
                <w:sz w:val="14"/>
                <w:szCs w:val="14"/>
              </w:rPr>
            </w:pPr>
            <w:r w:rsidRPr="0043447C">
              <w:rPr>
                <w:rFonts w:cs="Arial"/>
                <w:sz w:val="14"/>
                <w:szCs w:val="14"/>
              </w:rPr>
              <w:t>STATUS_REC_FED</w:t>
            </w:r>
          </w:p>
        </w:tc>
        <w:tc>
          <w:tcPr>
            <w:tcW w:w="362" w:type="pct"/>
            <w:tcBorders>
              <w:top w:val="nil"/>
              <w:left w:val="nil"/>
              <w:bottom w:val="single" w:sz="4" w:space="0" w:color="auto"/>
              <w:right w:val="single" w:sz="4" w:space="0" w:color="auto"/>
            </w:tcBorders>
            <w:shd w:val="clear" w:color="000000" w:fill="F2F2F2"/>
            <w:noWrap/>
            <w:vAlign w:val="center"/>
            <w:hideMark/>
          </w:tcPr>
          <w:p w14:paraId="4AB11492"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66F01BB"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6BA20A7E"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279806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4A3EE5C6" w14:textId="77777777" w:rsidR="00F66160" w:rsidRPr="0043447C" w:rsidRDefault="00F66160" w:rsidP="00F66160">
            <w:pPr>
              <w:jc w:val="left"/>
              <w:rPr>
                <w:rFonts w:cs="Arial"/>
                <w:sz w:val="14"/>
                <w:szCs w:val="14"/>
                <w:lang w:val="en-US"/>
              </w:rPr>
            </w:pPr>
            <w:r w:rsidRPr="0043447C">
              <w:rPr>
                <w:rFonts w:cs="Arial"/>
                <w:sz w:val="14"/>
                <w:szCs w:val="14"/>
                <w:lang w:val="en-US"/>
              </w:rPr>
              <w:t>T_4605_O002_STATUS_REC_FED__</w:t>
            </w:r>
          </w:p>
        </w:tc>
        <w:tc>
          <w:tcPr>
            <w:tcW w:w="1471" w:type="pct"/>
            <w:tcBorders>
              <w:top w:val="nil"/>
              <w:left w:val="nil"/>
              <w:bottom w:val="single" w:sz="4" w:space="0" w:color="auto"/>
              <w:right w:val="single" w:sz="4" w:space="0" w:color="auto"/>
            </w:tcBorders>
            <w:shd w:val="clear" w:color="auto" w:fill="auto"/>
            <w:noWrap/>
            <w:vAlign w:val="center"/>
            <w:hideMark/>
          </w:tcPr>
          <w:p w14:paraId="6A01C348"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F66160" w14:paraId="6D79313D"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B069249" w14:textId="7728A237" w:rsidR="00F66160" w:rsidRPr="0043447C" w:rsidRDefault="00F66160" w:rsidP="0016110F">
            <w:pPr>
              <w:jc w:val="left"/>
              <w:rPr>
                <w:rFonts w:cs="Arial"/>
                <w:sz w:val="14"/>
                <w:szCs w:val="14"/>
              </w:rPr>
            </w:pPr>
            <w:r w:rsidRPr="0043447C">
              <w:rPr>
                <w:rFonts w:cs="Arial"/>
                <w:sz w:val="14"/>
                <w:szCs w:val="14"/>
              </w:rPr>
              <w:t>FX_RENDA_ESTIMADA</w:t>
            </w:r>
          </w:p>
        </w:tc>
        <w:tc>
          <w:tcPr>
            <w:tcW w:w="362" w:type="pct"/>
            <w:tcBorders>
              <w:top w:val="nil"/>
              <w:left w:val="nil"/>
              <w:bottom w:val="single" w:sz="4" w:space="0" w:color="auto"/>
              <w:right w:val="single" w:sz="4" w:space="0" w:color="auto"/>
            </w:tcBorders>
            <w:shd w:val="clear" w:color="000000" w:fill="F2F2F2"/>
            <w:noWrap/>
            <w:vAlign w:val="center"/>
            <w:hideMark/>
          </w:tcPr>
          <w:p w14:paraId="4627074F"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250473A"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3CC95AA1"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3A6B52C"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D8114EC" w14:textId="77777777" w:rsidR="00F66160" w:rsidRPr="0043447C" w:rsidRDefault="00F66160" w:rsidP="00F66160">
            <w:pPr>
              <w:jc w:val="left"/>
              <w:rPr>
                <w:rFonts w:cs="Arial"/>
                <w:sz w:val="14"/>
                <w:szCs w:val="14"/>
              </w:rPr>
            </w:pPr>
            <w:r w:rsidRPr="0043447C">
              <w:rPr>
                <w:rFonts w:cs="Arial"/>
                <w:sz w:val="14"/>
                <w:szCs w:val="14"/>
              </w:rPr>
              <w:t>T_4624_O007_FX_RENDA_ESTIMADA</w:t>
            </w:r>
          </w:p>
        </w:tc>
        <w:tc>
          <w:tcPr>
            <w:tcW w:w="1471" w:type="pct"/>
            <w:tcBorders>
              <w:top w:val="nil"/>
              <w:left w:val="nil"/>
              <w:bottom w:val="single" w:sz="4" w:space="0" w:color="auto"/>
              <w:right w:val="single" w:sz="4" w:space="0" w:color="auto"/>
            </w:tcBorders>
            <w:shd w:val="clear" w:color="auto" w:fill="auto"/>
            <w:noWrap/>
            <w:vAlign w:val="center"/>
            <w:hideMark/>
          </w:tcPr>
          <w:p w14:paraId="5C0CADEC"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AE4ABD" w14:paraId="73CDA43A"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5D62F0B0" w14:textId="6CE40C7E" w:rsidR="00F66160" w:rsidRPr="0043447C" w:rsidRDefault="00F66160" w:rsidP="0016110F">
            <w:pPr>
              <w:jc w:val="left"/>
              <w:rPr>
                <w:rFonts w:cs="Arial"/>
                <w:sz w:val="14"/>
                <w:szCs w:val="14"/>
              </w:rPr>
            </w:pPr>
            <w:r w:rsidRPr="0043447C">
              <w:rPr>
                <w:rFonts w:cs="Arial"/>
                <w:sz w:val="14"/>
                <w:szCs w:val="14"/>
              </w:rPr>
              <w:t>FX_REND_DOM</w:t>
            </w:r>
          </w:p>
        </w:tc>
        <w:tc>
          <w:tcPr>
            <w:tcW w:w="362" w:type="pct"/>
            <w:tcBorders>
              <w:top w:val="nil"/>
              <w:left w:val="nil"/>
              <w:bottom w:val="single" w:sz="4" w:space="0" w:color="auto"/>
              <w:right w:val="single" w:sz="4" w:space="0" w:color="auto"/>
            </w:tcBorders>
            <w:shd w:val="clear" w:color="000000" w:fill="F2F2F2"/>
            <w:noWrap/>
            <w:vAlign w:val="center"/>
            <w:hideMark/>
          </w:tcPr>
          <w:p w14:paraId="37B86FC6"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9A4BE9F"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00319C61"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A48D4B6"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71508B0" w14:textId="77777777" w:rsidR="00F66160" w:rsidRPr="0043447C" w:rsidRDefault="00F66160" w:rsidP="00F66160">
            <w:pPr>
              <w:jc w:val="left"/>
              <w:rPr>
                <w:rFonts w:cs="Arial"/>
                <w:sz w:val="14"/>
                <w:szCs w:val="14"/>
                <w:lang w:val="en-US"/>
              </w:rPr>
            </w:pPr>
            <w:r w:rsidRPr="0043447C">
              <w:rPr>
                <w:rFonts w:cs="Arial"/>
                <w:sz w:val="14"/>
                <w:szCs w:val="14"/>
                <w:lang w:val="en-US"/>
              </w:rPr>
              <w:t>T_4635_O008_FX_REND_DOM</w:t>
            </w:r>
          </w:p>
        </w:tc>
        <w:tc>
          <w:tcPr>
            <w:tcW w:w="1471" w:type="pct"/>
            <w:tcBorders>
              <w:top w:val="nil"/>
              <w:left w:val="nil"/>
              <w:bottom w:val="single" w:sz="4" w:space="0" w:color="auto"/>
              <w:right w:val="single" w:sz="4" w:space="0" w:color="auto"/>
            </w:tcBorders>
            <w:shd w:val="clear" w:color="auto" w:fill="auto"/>
            <w:noWrap/>
            <w:vAlign w:val="center"/>
            <w:hideMark/>
          </w:tcPr>
          <w:p w14:paraId="6CFAFD20"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F66160" w14:paraId="28EC202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322475F" w14:textId="10978E85" w:rsidR="00F66160" w:rsidRPr="0043447C" w:rsidRDefault="00F66160" w:rsidP="0016110F">
            <w:pPr>
              <w:jc w:val="left"/>
              <w:rPr>
                <w:rFonts w:cs="Arial"/>
                <w:sz w:val="14"/>
                <w:szCs w:val="14"/>
              </w:rPr>
            </w:pPr>
            <w:r w:rsidRPr="0043447C">
              <w:rPr>
                <w:rFonts w:cs="Arial"/>
                <w:sz w:val="14"/>
                <w:szCs w:val="14"/>
              </w:rPr>
              <w:t>CCO1_SCORE</w:t>
            </w:r>
            <w:r w:rsidR="00573E2D" w:rsidRPr="0043447C">
              <w:rPr>
                <w:rFonts w:cs="Arial"/>
                <w:sz w:val="14"/>
                <w:szCs w:val="14"/>
              </w:rPr>
              <w:t>_1</w:t>
            </w:r>
          </w:p>
        </w:tc>
        <w:tc>
          <w:tcPr>
            <w:tcW w:w="362" w:type="pct"/>
            <w:tcBorders>
              <w:top w:val="nil"/>
              <w:left w:val="nil"/>
              <w:bottom w:val="single" w:sz="4" w:space="0" w:color="auto"/>
              <w:right w:val="single" w:sz="4" w:space="0" w:color="auto"/>
            </w:tcBorders>
            <w:shd w:val="clear" w:color="000000" w:fill="F2F2F2"/>
            <w:noWrap/>
            <w:vAlign w:val="center"/>
            <w:hideMark/>
          </w:tcPr>
          <w:p w14:paraId="4518DC8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5D213A4"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7487589"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1D1E562"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C59A78F" w14:textId="77777777" w:rsidR="00F66160" w:rsidRPr="0043447C" w:rsidRDefault="00F66160" w:rsidP="00F66160">
            <w:pPr>
              <w:jc w:val="left"/>
              <w:rPr>
                <w:rFonts w:cs="Arial"/>
                <w:sz w:val="14"/>
                <w:szCs w:val="14"/>
              </w:rPr>
            </w:pPr>
            <w:r w:rsidRPr="0043447C">
              <w:rPr>
                <w:rFonts w:cs="Arial"/>
                <w:sz w:val="14"/>
                <w:szCs w:val="14"/>
              </w:rPr>
              <w:t>T_5008_O010CCO1_SCORE</w:t>
            </w:r>
          </w:p>
        </w:tc>
        <w:tc>
          <w:tcPr>
            <w:tcW w:w="1471" w:type="pct"/>
            <w:tcBorders>
              <w:top w:val="nil"/>
              <w:left w:val="nil"/>
              <w:bottom w:val="single" w:sz="4" w:space="0" w:color="auto"/>
              <w:right w:val="single" w:sz="4" w:space="0" w:color="auto"/>
            </w:tcBorders>
            <w:shd w:val="clear" w:color="auto" w:fill="auto"/>
            <w:noWrap/>
            <w:vAlign w:val="center"/>
            <w:hideMark/>
          </w:tcPr>
          <w:p w14:paraId="067DF351"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2042B8D7"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59A34B7" w14:textId="77777777" w:rsidR="00F66160" w:rsidRPr="0043447C" w:rsidRDefault="00F66160" w:rsidP="0016110F">
            <w:pPr>
              <w:jc w:val="left"/>
              <w:rPr>
                <w:rFonts w:cs="Arial"/>
                <w:sz w:val="14"/>
                <w:szCs w:val="14"/>
              </w:rPr>
            </w:pPr>
            <w:r w:rsidRPr="0043447C">
              <w:rPr>
                <w:rFonts w:cs="Arial"/>
                <w:sz w:val="14"/>
                <w:szCs w:val="14"/>
              </w:rPr>
              <w:t>PLANOINCLUITV</w:t>
            </w:r>
          </w:p>
        </w:tc>
        <w:tc>
          <w:tcPr>
            <w:tcW w:w="362" w:type="pct"/>
            <w:tcBorders>
              <w:top w:val="nil"/>
              <w:left w:val="nil"/>
              <w:bottom w:val="single" w:sz="4" w:space="0" w:color="auto"/>
              <w:right w:val="single" w:sz="4" w:space="0" w:color="auto"/>
            </w:tcBorders>
            <w:shd w:val="clear" w:color="000000" w:fill="F2F2F2"/>
            <w:noWrap/>
            <w:vAlign w:val="center"/>
            <w:hideMark/>
          </w:tcPr>
          <w:p w14:paraId="07E4FAF8"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67CAF31"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859E65C"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BE71F21"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CA20850" w14:textId="77777777" w:rsidR="00F66160" w:rsidRPr="0043447C" w:rsidRDefault="00F66160" w:rsidP="00F66160">
            <w:pPr>
              <w:jc w:val="left"/>
              <w:rPr>
                <w:rFonts w:cs="Arial"/>
                <w:sz w:val="14"/>
                <w:szCs w:val="14"/>
              </w:rPr>
            </w:pPr>
            <w:r w:rsidRPr="0043447C">
              <w:rPr>
                <w:rFonts w:cs="Arial"/>
                <w:sz w:val="14"/>
                <w:szCs w:val="14"/>
              </w:rPr>
              <w:t>T_5022_PLANOINCLUITV</w:t>
            </w:r>
          </w:p>
        </w:tc>
        <w:tc>
          <w:tcPr>
            <w:tcW w:w="1471" w:type="pct"/>
            <w:tcBorders>
              <w:top w:val="nil"/>
              <w:left w:val="nil"/>
              <w:bottom w:val="single" w:sz="4" w:space="0" w:color="auto"/>
              <w:right w:val="single" w:sz="4" w:space="0" w:color="auto"/>
            </w:tcBorders>
            <w:shd w:val="clear" w:color="auto" w:fill="auto"/>
            <w:noWrap/>
            <w:vAlign w:val="center"/>
            <w:hideMark/>
          </w:tcPr>
          <w:p w14:paraId="3F2597F0"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669B5C4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AB9E41A" w14:textId="77777777" w:rsidR="00F66160" w:rsidRPr="0043447C" w:rsidRDefault="00F66160" w:rsidP="0016110F">
            <w:pPr>
              <w:jc w:val="left"/>
              <w:rPr>
                <w:rFonts w:cs="Arial"/>
                <w:sz w:val="14"/>
                <w:szCs w:val="14"/>
              </w:rPr>
            </w:pPr>
            <w:r w:rsidRPr="0043447C">
              <w:rPr>
                <w:rFonts w:cs="Arial"/>
                <w:sz w:val="14"/>
                <w:szCs w:val="14"/>
              </w:rPr>
              <w:t>FUNCOES_FLAGINADTV</w:t>
            </w:r>
          </w:p>
        </w:tc>
        <w:tc>
          <w:tcPr>
            <w:tcW w:w="362" w:type="pct"/>
            <w:tcBorders>
              <w:top w:val="nil"/>
              <w:left w:val="nil"/>
              <w:bottom w:val="single" w:sz="4" w:space="0" w:color="auto"/>
              <w:right w:val="single" w:sz="4" w:space="0" w:color="auto"/>
            </w:tcBorders>
            <w:shd w:val="clear" w:color="000000" w:fill="F2F2F2"/>
            <w:noWrap/>
            <w:vAlign w:val="center"/>
            <w:hideMark/>
          </w:tcPr>
          <w:p w14:paraId="087084AD"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F9EA269"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63C96D82"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17B0C7D"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89ADF58" w14:textId="77777777" w:rsidR="00F66160" w:rsidRPr="0043447C" w:rsidRDefault="00F66160" w:rsidP="00F66160">
            <w:pPr>
              <w:jc w:val="left"/>
              <w:rPr>
                <w:rFonts w:cs="Arial"/>
                <w:sz w:val="14"/>
                <w:szCs w:val="14"/>
              </w:rPr>
            </w:pPr>
            <w:r w:rsidRPr="0043447C">
              <w:rPr>
                <w:rFonts w:cs="Arial"/>
                <w:sz w:val="14"/>
                <w:szCs w:val="14"/>
              </w:rPr>
              <w:t>T_5028_FUNCOES_FLAGINADTV</w:t>
            </w:r>
          </w:p>
        </w:tc>
        <w:tc>
          <w:tcPr>
            <w:tcW w:w="1471" w:type="pct"/>
            <w:tcBorders>
              <w:top w:val="nil"/>
              <w:left w:val="nil"/>
              <w:bottom w:val="single" w:sz="4" w:space="0" w:color="auto"/>
              <w:right w:val="single" w:sz="4" w:space="0" w:color="auto"/>
            </w:tcBorders>
            <w:shd w:val="clear" w:color="auto" w:fill="auto"/>
            <w:noWrap/>
            <w:vAlign w:val="center"/>
            <w:hideMark/>
          </w:tcPr>
          <w:p w14:paraId="5876F4D4"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6A864F8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12F1163" w14:textId="77777777" w:rsidR="00F66160" w:rsidRPr="0043447C" w:rsidRDefault="00F66160" w:rsidP="0016110F">
            <w:pPr>
              <w:jc w:val="left"/>
              <w:rPr>
                <w:rFonts w:cs="Arial"/>
                <w:sz w:val="14"/>
                <w:szCs w:val="14"/>
              </w:rPr>
            </w:pPr>
            <w:r w:rsidRPr="0043447C">
              <w:rPr>
                <w:rFonts w:cs="Arial"/>
                <w:sz w:val="14"/>
                <w:szCs w:val="14"/>
              </w:rPr>
              <w:t>PORTABILIDADE</w:t>
            </w:r>
          </w:p>
        </w:tc>
        <w:tc>
          <w:tcPr>
            <w:tcW w:w="362" w:type="pct"/>
            <w:tcBorders>
              <w:top w:val="nil"/>
              <w:left w:val="nil"/>
              <w:bottom w:val="single" w:sz="4" w:space="0" w:color="auto"/>
              <w:right w:val="single" w:sz="4" w:space="0" w:color="auto"/>
            </w:tcBorders>
            <w:shd w:val="clear" w:color="000000" w:fill="F2F2F2"/>
            <w:noWrap/>
            <w:vAlign w:val="center"/>
            <w:hideMark/>
          </w:tcPr>
          <w:p w14:paraId="35BAF2C2"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FFFD69D"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4D93294"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B764709"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38FF412" w14:textId="77777777" w:rsidR="00F66160" w:rsidRPr="0043447C" w:rsidRDefault="00F66160" w:rsidP="00F66160">
            <w:pPr>
              <w:jc w:val="left"/>
              <w:rPr>
                <w:rFonts w:cs="Arial"/>
                <w:sz w:val="14"/>
                <w:szCs w:val="14"/>
              </w:rPr>
            </w:pPr>
            <w:r w:rsidRPr="0043447C">
              <w:rPr>
                <w:rFonts w:cs="Arial"/>
                <w:sz w:val="14"/>
                <w:szCs w:val="14"/>
              </w:rPr>
              <w:t>T_2722_PORTABILIDADE</w:t>
            </w:r>
          </w:p>
        </w:tc>
        <w:tc>
          <w:tcPr>
            <w:tcW w:w="1471" w:type="pct"/>
            <w:tcBorders>
              <w:top w:val="nil"/>
              <w:left w:val="nil"/>
              <w:bottom w:val="single" w:sz="4" w:space="0" w:color="auto"/>
              <w:right w:val="single" w:sz="4" w:space="0" w:color="auto"/>
            </w:tcBorders>
            <w:shd w:val="clear" w:color="auto" w:fill="auto"/>
            <w:noWrap/>
            <w:vAlign w:val="center"/>
            <w:hideMark/>
          </w:tcPr>
          <w:p w14:paraId="14931B2D"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620BCD9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DA516FA" w14:textId="10D66D40" w:rsidR="00F66160" w:rsidRPr="0043447C" w:rsidRDefault="00573E2D" w:rsidP="0016110F">
            <w:pPr>
              <w:jc w:val="left"/>
              <w:rPr>
                <w:rFonts w:cs="Arial"/>
                <w:sz w:val="14"/>
                <w:szCs w:val="14"/>
              </w:rPr>
            </w:pPr>
            <w:r w:rsidRPr="0043447C">
              <w:rPr>
                <w:rFonts w:cs="Arial"/>
                <w:sz w:val="14"/>
                <w:szCs w:val="14"/>
              </w:rPr>
              <w:t>CCO1_SCORE_2</w:t>
            </w:r>
          </w:p>
        </w:tc>
        <w:tc>
          <w:tcPr>
            <w:tcW w:w="362" w:type="pct"/>
            <w:tcBorders>
              <w:top w:val="nil"/>
              <w:left w:val="nil"/>
              <w:bottom w:val="single" w:sz="4" w:space="0" w:color="auto"/>
              <w:right w:val="single" w:sz="4" w:space="0" w:color="auto"/>
            </w:tcBorders>
            <w:shd w:val="clear" w:color="000000" w:fill="F2F2F2"/>
            <w:noWrap/>
            <w:vAlign w:val="center"/>
            <w:hideMark/>
          </w:tcPr>
          <w:p w14:paraId="016F4C1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5C7BF77"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B090448"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3F63183"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6D62750" w14:textId="77777777" w:rsidR="00F66160" w:rsidRPr="0043447C" w:rsidRDefault="00F66160" w:rsidP="00F66160">
            <w:pPr>
              <w:jc w:val="left"/>
              <w:rPr>
                <w:rFonts w:cs="Arial"/>
                <w:sz w:val="14"/>
                <w:szCs w:val="14"/>
              </w:rPr>
            </w:pPr>
            <w:r w:rsidRPr="0043447C">
              <w:rPr>
                <w:rFonts w:cs="Arial"/>
                <w:sz w:val="14"/>
                <w:szCs w:val="14"/>
              </w:rPr>
              <w:t>T_5008_O010CCO1_SCORE</w:t>
            </w:r>
          </w:p>
        </w:tc>
        <w:tc>
          <w:tcPr>
            <w:tcW w:w="1471" w:type="pct"/>
            <w:tcBorders>
              <w:top w:val="nil"/>
              <w:left w:val="nil"/>
              <w:bottom w:val="single" w:sz="4" w:space="0" w:color="auto"/>
              <w:right w:val="single" w:sz="4" w:space="0" w:color="auto"/>
            </w:tcBorders>
            <w:shd w:val="clear" w:color="auto" w:fill="auto"/>
            <w:noWrap/>
            <w:vAlign w:val="center"/>
            <w:hideMark/>
          </w:tcPr>
          <w:p w14:paraId="50AEEECB"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7E560024"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79DA1C1F" w14:textId="77777777" w:rsidR="00F66160" w:rsidRPr="0043447C" w:rsidRDefault="00F66160" w:rsidP="0016110F">
            <w:pPr>
              <w:jc w:val="left"/>
              <w:rPr>
                <w:rFonts w:cs="Arial"/>
                <w:sz w:val="14"/>
                <w:szCs w:val="14"/>
              </w:rPr>
            </w:pPr>
            <w:r w:rsidRPr="0043447C">
              <w:rPr>
                <w:rFonts w:cs="Arial"/>
                <w:sz w:val="14"/>
                <w:szCs w:val="14"/>
              </w:rPr>
              <w:t>PCS_NUM_LINES_ARREARS_C</w:t>
            </w:r>
          </w:p>
        </w:tc>
        <w:tc>
          <w:tcPr>
            <w:tcW w:w="362" w:type="pct"/>
            <w:tcBorders>
              <w:top w:val="nil"/>
              <w:left w:val="nil"/>
              <w:bottom w:val="single" w:sz="4" w:space="0" w:color="auto"/>
              <w:right w:val="single" w:sz="4" w:space="0" w:color="auto"/>
            </w:tcBorders>
            <w:shd w:val="clear" w:color="000000" w:fill="F2F2F2"/>
            <w:noWrap/>
            <w:vAlign w:val="center"/>
            <w:hideMark/>
          </w:tcPr>
          <w:p w14:paraId="3F75D968"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7224645"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68EE9696"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413EA4F"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B10AF2B" w14:textId="77777777" w:rsidR="00F66160" w:rsidRPr="0043447C" w:rsidRDefault="00F66160" w:rsidP="00F66160">
            <w:pPr>
              <w:jc w:val="left"/>
              <w:rPr>
                <w:rFonts w:cs="Arial"/>
                <w:sz w:val="14"/>
                <w:szCs w:val="14"/>
              </w:rPr>
            </w:pPr>
            <w:r w:rsidRPr="0043447C">
              <w:rPr>
                <w:rFonts w:cs="Arial"/>
                <w:sz w:val="14"/>
                <w:szCs w:val="14"/>
              </w:rPr>
              <w:t>T_5088_PCS_NUM_LINES_ARREARS_C</w:t>
            </w:r>
          </w:p>
        </w:tc>
        <w:tc>
          <w:tcPr>
            <w:tcW w:w="1471" w:type="pct"/>
            <w:tcBorders>
              <w:top w:val="nil"/>
              <w:left w:val="nil"/>
              <w:bottom w:val="single" w:sz="4" w:space="0" w:color="auto"/>
              <w:right w:val="single" w:sz="4" w:space="0" w:color="auto"/>
            </w:tcBorders>
            <w:shd w:val="clear" w:color="auto" w:fill="auto"/>
            <w:noWrap/>
            <w:vAlign w:val="center"/>
            <w:hideMark/>
          </w:tcPr>
          <w:p w14:paraId="3A1CCFA0"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AA6A23" w14:paraId="1EF39E5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4506F2C" w14:textId="77777777" w:rsidR="00F66160" w:rsidRPr="0043447C" w:rsidRDefault="00F66160" w:rsidP="0016110F">
            <w:pPr>
              <w:jc w:val="left"/>
              <w:rPr>
                <w:rFonts w:cs="Arial"/>
                <w:sz w:val="14"/>
                <w:szCs w:val="14"/>
              </w:rPr>
            </w:pPr>
            <w:r w:rsidRPr="0043447C">
              <w:rPr>
                <w:rFonts w:cs="Arial"/>
                <w:sz w:val="14"/>
                <w:szCs w:val="14"/>
              </w:rPr>
              <w:t>PCS_AMOUNT_ARREARS_CONS</w:t>
            </w:r>
          </w:p>
        </w:tc>
        <w:tc>
          <w:tcPr>
            <w:tcW w:w="362" w:type="pct"/>
            <w:tcBorders>
              <w:top w:val="nil"/>
              <w:left w:val="nil"/>
              <w:bottom w:val="single" w:sz="4" w:space="0" w:color="auto"/>
              <w:right w:val="single" w:sz="4" w:space="0" w:color="auto"/>
            </w:tcBorders>
            <w:shd w:val="clear" w:color="000000" w:fill="F2F2F2"/>
            <w:noWrap/>
            <w:vAlign w:val="center"/>
            <w:hideMark/>
          </w:tcPr>
          <w:p w14:paraId="5CC5BBD5"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8C3B3D8"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6D73AA9"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F2536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075EFAF" w14:textId="77777777" w:rsidR="00F66160" w:rsidRPr="0043447C" w:rsidRDefault="00F66160" w:rsidP="00F66160">
            <w:pPr>
              <w:jc w:val="left"/>
              <w:rPr>
                <w:rFonts w:cs="Arial"/>
                <w:sz w:val="14"/>
                <w:szCs w:val="14"/>
                <w:lang w:val="en-US"/>
              </w:rPr>
            </w:pPr>
            <w:r w:rsidRPr="0043447C">
              <w:rPr>
                <w:rFonts w:cs="Arial"/>
                <w:sz w:val="14"/>
                <w:szCs w:val="14"/>
                <w:lang w:val="en-US"/>
              </w:rPr>
              <w:t>T_5087_PCS_AMOUNT_ARREARS_CONS</w:t>
            </w:r>
          </w:p>
        </w:tc>
        <w:tc>
          <w:tcPr>
            <w:tcW w:w="1471" w:type="pct"/>
            <w:tcBorders>
              <w:top w:val="nil"/>
              <w:left w:val="nil"/>
              <w:bottom w:val="single" w:sz="4" w:space="0" w:color="auto"/>
              <w:right w:val="single" w:sz="4" w:space="0" w:color="auto"/>
            </w:tcBorders>
            <w:shd w:val="clear" w:color="auto" w:fill="auto"/>
            <w:noWrap/>
            <w:vAlign w:val="center"/>
            <w:hideMark/>
          </w:tcPr>
          <w:p w14:paraId="6778C392"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AA6A23" w14:paraId="0BEE0D8B"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30D60F2" w14:textId="77777777" w:rsidR="00F66160" w:rsidRPr="0043447C" w:rsidRDefault="00F66160" w:rsidP="0016110F">
            <w:pPr>
              <w:jc w:val="left"/>
              <w:rPr>
                <w:rFonts w:cs="Arial"/>
                <w:sz w:val="14"/>
                <w:szCs w:val="14"/>
              </w:rPr>
            </w:pPr>
            <w:r w:rsidRPr="0043447C">
              <w:rPr>
                <w:rFonts w:cs="Arial"/>
                <w:sz w:val="14"/>
                <w:szCs w:val="14"/>
              </w:rPr>
              <w:t>PCS_DAYS_ARREARS_CONSOL</w:t>
            </w:r>
          </w:p>
        </w:tc>
        <w:tc>
          <w:tcPr>
            <w:tcW w:w="362" w:type="pct"/>
            <w:tcBorders>
              <w:top w:val="nil"/>
              <w:left w:val="nil"/>
              <w:bottom w:val="single" w:sz="4" w:space="0" w:color="auto"/>
              <w:right w:val="single" w:sz="4" w:space="0" w:color="auto"/>
            </w:tcBorders>
            <w:shd w:val="clear" w:color="000000" w:fill="F2F2F2"/>
            <w:noWrap/>
            <w:vAlign w:val="center"/>
            <w:hideMark/>
          </w:tcPr>
          <w:p w14:paraId="334CDD63"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6D5DEA8"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75CBACA4"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1AB1913"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BEDAD5E" w14:textId="77777777" w:rsidR="00F66160" w:rsidRPr="0043447C" w:rsidRDefault="00F66160" w:rsidP="00F66160">
            <w:pPr>
              <w:jc w:val="left"/>
              <w:rPr>
                <w:rFonts w:cs="Arial"/>
                <w:sz w:val="14"/>
                <w:szCs w:val="14"/>
                <w:lang w:val="en-US"/>
              </w:rPr>
            </w:pPr>
            <w:r w:rsidRPr="0043447C">
              <w:rPr>
                <w:rFonts w:cs="Arial"/>
                <w:sz w:val="14"/>
                <w:szCs w:val="14"/>
                <w:lang w:val="en-US"/>
              </w:rPr>
              <w:t>T_5089_PCS_DAYS_ARREARS_CONSOL</w:t>
            </w:r>
          </w:p>
        </w:tc>
        <w:tc>
          <w:tcPr>
            <w:tcW w:w="1471" w:type="pct"/>
            <w:tcBorders>
              <w:top w:val="nil"/>
              <w:left w:val="nil"/>
              <w:bottom w:val="single" w:sz="4" w:space="0" w:color="auto"/>
              <w:right w:val="single" w:sz="4" w:space="0" w:color="auto"/>
            </w:tcBorders>
            <w:shd w:val="clear" w:color="auto" w:fill="auto"/>
            <w:noWrap/>
            <w:vAlign w:val="center"/>
            <w:hideMark/>
          </w:tcPr>
          <w:p w14:paraId="2820C338" w14:textId="77777777" w:rsidR="00F66160" w:rsidRPr="00F66160" w:rsidRDefault="00F66160" w:rsidP="00F66160">
            <w:pPr>
              <w:rPr>
                <w:rFonts w:cs="Arial"/>
                <w:color w:val="000000"/>
                <w:sz w:val="14"/>
                <w:szCs w:val="14"/>
                <w:lang w:val="en-US"/>
              </w:rPr>
            </w:pPr>
            <w:r w:rsidRPr="00F66160">
              <w:rPr>
                <w:rFonts w:cs="Arial"/>
                <w:color w:val="000000"/>
                <w:sz w:val="14"/>
                <w:szCs w:val="14"/>
                <w:lang w:val="en-US"/>
              </w:rPr>
              <w:t> </w:t>
            </w:r>
          </w:p>
        </w:tc>
      </w:tr>
      <w:tr w:rsidR="00F66160" w:rsidRPr="00F66160" w14:paraId="2D457FCF"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68A4AF0" w14:textId="77777777" w:rsidR="00F66160" w:rsidRPr="0043447C" w:rsidRDefault="00F66160" w:rsidP="0016110F">
            <w:pPr>
              <w:jc w:val="left"/>
              <w:rPr>
                <w:rFonts w:cs="Arial"/>
                <w:sz w:val="14"/>
                <w:szCs w:val="14"/>
              </w:rPr>
            </w:pPr>
            <w:r w:rsidRPr="0043447C">
              <w:rPr>
                <w:rFonts w:cs="Arial"/>
                <w:sz w:val="14"/>
                <w:szCs w:val="14"/>
              </w:rPr>
              <w:t>O001_DT_NASCTO</w:t>
            </w:r>
          </w:p>
        </w:tc>
        <w:tc>
          <w:tcPr>
            <w:tcW w:w="362" w:type="pct"/>
            <w:tcBorders>
              <w:top w:val="nil"/>
              <w:left w:val="nil"/>
              <w:bottom w:val="single" w:sz="4" w:space="0" w:color="auto"/>
              <w:right w:val="single" w:sz="4" w:space="0" w:color="auto"/>
            </w:tcBorders>
            <w:shd w:val="clear" w:color="000000" w:fill="F2F2F2"/>
            <w:noWrap/>
            <w:vAlign w:val="center"/>
            <w:hideMark/>
          </w:tcPr>
          <w:p w14:paraId="4269B0E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BB568D5"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983B36F"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C876D23"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27299F4" w14:textId="77777777" w:rsidR="00F66160" w:rsidRPr="0043447C" w:rsidRDefault="00F66160" w:rsidP="00F66160">
            <w:pPr>
              <w:jc w:val="left"/>
              <w:rPr>
                <w:rFonts w:cs="Arial"/>
                <w:sz w:val="14"/>
                <w:szCs w:val="14"/>
              </w:rPr>
            </w:pPr>
            <w:r w:rsidRPr="0043447C">
              <w:rPr>
                <w:rFonts w:cs="Arial"/>
                <w:sz w:val="14"/>
                <w:szCs w:val="14"/>
              </w:rPr>
              <w:t>T_4602_O001_DT_NASCTO</w:t>
            </w:r>
          </w:p>
        </w:tc>
        <w:tc>
          <w:tcPr>
            <w:tcW w:w="1471" w:type="pct"/>
            <w:tcBorders>
              <w:top w:val="nil"/>
              <w:left w:val="nil"/>
              <w:bottom w:val="single" w:sz="4" w:space="0" w:color="auto"/>
              <w:right w:val="single" w:sz="4" w:space="0" w:color="auto"/>
            </w:tcBorders>
            <w:shd w:val="clear" w:color="auto" w:fill="auto"/>
            <w:noWrap/>
            <w:vAlign w:val="center"/>
            <w:hideMark/>
          </w:tcPr>
          <w:p w14:paraId="7188EEFE"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3478BD11"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5E44F3A7" w14:textId="77777777" w:rsidR="00F66160" w:rsidRPr="0043447C" w:rsidRDefault="00F66160" w:rsidP="0016110F">
            <w:pPr>
              <w:jc w:val="left"/>
              <w:rPr>
                <w:rFonts w:cs="Arial"/>
                <w:sz w:val="14"/>
                <w:szCs w:val="14"/>
              </w:rPr>
            </w:pPr>
            <w:r w:rsidRPr="0043447C">
              <w:rPr>
                <w:rFonts w:cs="Arial"/>
                <w:sz w:val="14"/>
                <w:szCs w:val="14"/>
              </w:rPr>
              <w:t>O003_TIPO_END</w:t>
            </w:r>
          </w:p>
        </w:tc>
        <w:tc>
          <w:tcPr>
            <w:tcW w:w="362" w:type="pct"/>
            <w:tcBorders>
              <w:top w:val="nil"/>
              <w:left w:val="nil"/>
              <w:bottom w:val="single" w:sz="4" w:space="0" w:color="auto"/>
              <w:right w:val="single" w:sz="4" w:space="0" w:color="auto"/>
            </w:tcBorders>
            <w:shd w:val="clear" w:color="000000" w:fill="F2F2F2"/>
            <w:noWrap/>
            <w:vAlign w:val="center"/>
            <w:hideMark/>
          </w:tcPr>
          <w:p w14:paraId="16442423"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F2B1DB8"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441FEEDD"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81B780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0D80239" w14:textId="77777777" w:rsidR="00F66160" w:rsidRPr="0043447C" w:rsidRDefault="00F66160" w:rsidP="00F66160">
            <w:pPr>
              <w:jc w:val="left"/>
              <w:rPr>
                <w:rFonts w:cs="Arial"/>
                <w:sz w:val="14"/>
                <w:szCs w:val="14"/>
              </w:rPr>
            </w:pPr>
            <w:r w:rsidRPr="0043447C">
              <w:rPr>
                <w:rFonts w:cs="Arial"/>
                <w:sz w:val="14"/>
                <w:szCs w:val="14"/>
              </w:rPr>
              <w:t>T_4606_O003_TIPO_END</w:t>
            </w:r>
          </w:p>
        </w:tc>
        <w:tc>
          <w:tcPr>
            <w:tcW w:w="1471" w:type="pct"/>
            <w:tcBorders>
              <w:top w:val="nil"/>
              <w:left w:val="nil"/>
              <w:bottom w:val="single" w:sz="4" w:space="0" w:color="auto"/>
              <w:right w:val="single" w:sz="4" w:space="0" w:color="auto"/>
            </w:tcBorders>
            <w:shd w:val="clear" w:color="auto" w:fill="auto"/>
            <w:noWrap/>
            <w:vAlign w:val="center"/>
            <w:hideMark/>
          </w:tcPr>
          <w:p w14:paraId="29DA3D91"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02AD3AE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6FA0367" w14:textId="77777777" w:rsidR="00F66160" w:rsidRPr="0043447C" w:rsidRDefault="00F66160" w:rsidP="0016110F">
            <w:pPr>
              <w:jc w:val="left"/>
              <w:rPr>
                <w:rFonts w:cs="Arial"/>
                <w:sz w:val="14"/>
                <w:szCs w:val="14"/>
              </w:rPr>
            </w:pPr>
            <w:r w:rsidRPr="0043447C">
              <w:rPr>
                <w:rFonts w:cs="Arial"/>
                <w:sz w:val="14"/>
                <w:szCs w:val="14"/>
              </w:rPr>
              <w:t>O003_LOGRADOURO</w:t>
            </w:r>
          </w:p>
        </w:tc>
        <w:tc>
          <w:tcPr>
            <w:tcW w:w="362" w:type="pct"/>
            <w:tcBorders>
              <w:top w:val="nil"/>
              <w:left w:val="nil"/>
              <w:bottom w:val="single" w:sz="4" w:space="0" w:color="auto"/>
              <w:right w:val="single" w:sz="4" w:space="0" w:color="auto"/>
            </w:tcBorders>
            <w:shd w:val="clear" w:color="000000" w:fill="F2F2F2"/>
            <w:noWrap/>
            <w:vAlign w:val="center"/>
            <w:hideMark/>
          </w:tcPr>
          <w:p w14:paraId="1061522C"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09A2DF7"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35E21740"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DA2C6C5"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8B054AD" w14:textId="77777777" w:rsidR="00F66160" w:rsidRPr="0043447C" w:rsidRDefault="00F66160" w:rsidP="00F66160">
            <w:pPr>
              <w:jc w:val="left"/>
              <w:rPr>
                <w:rFonts w:cs="Arial"/>
                <w:sz w:val="14"/>
                <w:szCs w:val="14"/>
              </w:rPr>
            </w:pPr>
            <w:r w:rsidRPr="0043447C">
              <w:rPr>
                <w:rFonts w:cs="Arial"/>
                <w:sz w:val="14"/>
                <w:szCs w:val="14"/>
              </w:rPr>
              <w:t>T_4608_O003_LOGRADOURO</w:t>
            </w:r>
          </w:p>
        </w:tc>
        <w:tc>
          <w:tcPr>
            <w:tcW w:w="1471" w:type="pct"/>
            <w:tcBorders>
              <w:top w:val="nil"/>
              <w:left w:val="nil"/>
              <w:bottom w:val="single" w:sz="4" w:space="0" w:color="auto"/>
              <w:right w:val="single" w:sz="4" w:space="0" w:color="auto"/>
            </w:tcBorders>
            <w:shd w:val="clear" w:color="auto" w:fill="auto"/>
            <w:noWrap/>
            <w:vAlign w:val="center"/>
            <w:hideMark/>
          </w:tcPr>
          <w:p w14:paraId="0FAD33E9" w14:textId="4C544B85"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F66160" w:rsidRPr="00F66160" w14:paraId="71D1B74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ABA624D" w14:textId="77777777" w:rsidR="00F66160" w:rsidRPr="0043447C" w:rsidRDefault="00F66160" w:rsidP="0016110F">
            <w:pPr>
              <w:jc w:val="left"/>
              <w:rPr>
                <w:rFonts w:cs="Arial"/>
                <w:sz w:val="14"/>
                <w:szCs w:val="14"/>
              </w:rPr>
            </w:pPr>
            <w:r w:rsidRPr="0043447C">
              <w:rPr>
                <w:rFonts w:cs="Arial"/>
                <w:sz w:val="14"/>
                <w:szCs w:val="14"/>
              </w:rPr>
              <w:t>O003_N_MERO</w:t>
            </w:r>
          </w:p>
        </w:tc>
        <w:tc>
          <w:tcPr>
            <w:tcW w:w="362" w:type="pct"/>
            <w:tcBorders>
              <w:top w:val="nil"/>
              <w:left w:val="nil"/>
              <w:bottom w:val="single" w:sz="4" w:space="0" w:color="auto"/>
              <w:right w:val="single" w:sz="4" w:space="0" w:color="auto"/>
            </w:tcBorders>
            <w:shd w:val="clear" w:color="000000" w:fill="F2F2F2"/>
            <w:noWrap/>
            <w:vAlign w:val="center"/>
            <w:hideMark/>
          </w:tcPr>
          <w:p w14:paraId="6B59F366"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4DB6F36" w14:textId="77777777" w:rsidR="00F66160" w:rsidRPr="0043447C" w:rsidRDefault="00F66160" w:rsidP="0016110F">
            <w:pPr>
              <w:jc w:val="center"/>
              <w:rPr>
                <w:rFonts w:cs="Arial"/>
                <w:sz w:val="14"/>
                <w:szCs w:val="14"/>
              </w:rPr>
            </w:pPr>
            <w:r w:rsidRPr="0043447C">
              <w:rPr>
                <w:rFonts w:cs="Arial"/>
                <w:sz w:val="14"/>
                <w:szCs w:val="14"/>
              </w:rPr>
              <w:t>50</w:t>
            </w:r>
          </w:p>
        </w:tc>
        <w:tc>
          <w:tcPr>
            <w:tcW w:w="318" w:type="pct"/>
            <w:tcBorders>
              <w:top w:val="nil"/>
              <w:left w:val="nil"/>
              <w:bottom w:val="single" w:sz="4" w:space="0" w:color="auto"/>
              <w:right w:val="single" w:sz="4" w:space="0" w:color="auto"/>
            </w:tcBorders>
            <w:shd w:val="clear" w:color="000000" w:fill="F2F2F2"/>
            <w:noWrap/>
            <w:vAlign w:val="center"/>
            <w:hideMark/>
          </w:tcPr>
          <w:p w14:paraId="21465ED5"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3B0E0BB"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53AA271F" w14:textId="77777777" w:rsidR="00F66160" w:rsidRPr="0043447C" w:rsidRDefault="00F66160" w:rsidP="00F66160">
            <w:pPr>
              <w:jc w:val="left"/>
              <w:rPr>
                <w:rFonts w:cs="Arial"/>
                <w:sz w:val="14"/>
                <w:szCs w:val="14"/>
              </w:rPr>
            </w:pPr>
            <w:r w:rsidRPr="0043447C">
              <w:rPr>
                <w:rFonts w:cs="Arial"/>
                <w:sz w:val="14"/>
                <w:szCs w:val="14"/>
              </w:rPr>
              <w:t>T_4609_O003_N_MERO</w:t>
            </w:r>
          </w:p>
        </w:tc>
        <w:tc>
          <w:tcPr>
            <w:tcW w:w="1471" w:type="pct"/>
            <w:tcBorders>
              <w:top w:val="nil"/>
              <w:left w:val="nil"/>
              <w:bottom w:val="single" w:sz="4" w:space="0" w:color="auto"/>
              <w:right w:val="single" w:sz="4" w:space="0" w:color="auto"/>
            </w:tcBorders>
            <w:shd w:val="clear" w:color="auto" w:fill="auto"/>
            <w:noWrap/>
            <w:vAlign w:val="center"/>
            <w:hideMark/>
          </w:tcPr>
          <w:p w14:paraId="41ABAB26"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407B43" w:rsidRPr="00F66160" w14:paraId="4CF4126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57217C3" w14:textId="77777777" w:rsidR="00407B43" w:rsidRPr="0043447C" w:rsidRDefault="00407B43" w:rsidP="0016110F">
            <w:pPr>
              <w:jc w:val="left"/>
              <w:rPr>
                <w:rFonts w:cs="Arial"/>
                <w:sz w:val="14"/>
                <w:szCs w:val="14"/>
              </w:rPr>
            </w:pPr>
            <w:r w:rsidRPr="0043447C">
              <w:rPr>
                <w:rFonts w:cs="Arial"/>
                <w:sz w:val="14"/>
                <w:szCs w:val="14"/>
              </w:rPr>
              <w:lastRenderedPageBreak/>
              <w:t>O004_COMPLEMENTO</w:t>
            </w:r>
          </w:p>
        </w:tc>
        <w:tc>
          <w:tcPr>
            <w:tcW w:w="362" w:type="pct"/>
            <w:tcBorders>
              <w:top w:val="nil"/>
              <w:left w:val="nil"/>
              <w:bottom w:val="single" w:sz="4" w:space="0" w:color="auto"/>
              <w:right w:val="single" w:sz="4" w:space="0" w:color="auto"/>
            </w:tcBorders>
            <w:shd w:val="clear" w:color="000000" w:fill="F2F2F2"/>
            <w:noWrap/>
            <w:vAlign w:val="center"/>
            <w:hideMark/>
          </w:tcPr>
          <w:p w14:paraId="55064105" w14:textId="77777777" w:rsidR="00407B43" w:rsidRPr="0043447C" w:rsidRDefault="00407B43"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BF94AF5" w14:textId="77777777" w:rsidR="00407B43" w:rsidRPr="0043447C" w:rsidRDefault="00407B43"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55BD99A8" w14:textId="77777777" w:rsidR="00407B43" w:rsidRPr="0043447C" w:rsidRDefault="00407B43"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5BC9739" w14:textId="77777777" w:rsidR="00407B43" w:rsidRPr="0043447C" w:rsidRDefault="00407B43"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F0253B4" w14:textId="77777777" w:rsidR="00407B43" w:rsidRPr="0043447C" w:rsidRDefault="00407B43" w:rsidP="00407B43">
            <w:pPr>
              <w:jc w:val="left"/>
              <w:rPr>
                <w:rFonts w:cs="Arial"/>
                <w:sz w:val="14"/>
                <w:szCs w:val="14"/>
              </w:rPr>
            </w:pPr>
            <w:r w:rsidRPr="0043447C">
              <w:rPr>
                <w:rFonts w:cs="Arial"/>
                <w:sz w:val="14"/>
                <w:szCs w:val="14"/>
              </w:rPr>
              <w:t>T_4610_O004_COMPLEMENTO</w:t>
            </w:r>
          </w:p>
        </w:tc>
        <w:tc>
          <w:tcPr>
            <w:tcW w:w="1471" w:type="pct"/>
            <w:tcBorders>
              <w:top w:val="nil"/>
              <w:left w:val="nil"/>
              <w:bottom w:val="single" w:sz="4" w:space="0" w:color="auto"/>
              <w:right w:val="single" w:sz="4" w:space="0" w:color="auto"/>
            </w:tcBorders>
            <w:shd w:val="clear" w:color="auto" w:fill="auto"/>
            <w:noWrap/>
            <w:hideMark/>
          </w:tcPr>
          <w:p w14:paraId="6751ECBE" w14:textId="0374F34C" w:rsidR="00407B43" w:rsidRPr="00F66160" w:rsidRDefault="00407B43" w:rsidP="00407B43">
            <w:pPr>
              <w:rPr>
                <w:rFonts w:cs="Arial"/>
                <w:color w:val="0000FF"/>
                <w:sz w:val="14"/>
                <w:szCs w:val="14"/>
                <w:u w:val="single"/>
              </w:rPr>
            </w:pPr>
            <w:r w:rsidRPr="00BE5C6C">
              <w:rPr>
                <w:rFonts w:cs="Arial"/>
                <w:sz w:val="14"/>
                <w:szCs w:val="14"/>
              </w:rPr>
              <w:t xml:space="preserve">Vide item </w:t>
            </w:r>
            <w:hyperlink w:anchor="_Normalizações_de_Registros" w:history="1">
              <w:r w:rsidRPr="00BE5C6C">
                <w:rPr>
                  <w:rStyle w:val="Hyperlink"/>
                  <w:rFonts w:cs="Arial"/>
                  <w:sz w:val="14"/>
                  <w:szCs w:val="14"/>
                </w:rPr>
                <w:t>Normalizações de Registros - ENDEREÇO</w:t>
              </w:r>
            </w:hyperlink>
          </w:p>
        </w:tc>
      </w:tr>
      <w:tr w:rsidR="00407B43" w:rsidRPr="00F66160" w14:paraId="26F5C5EA"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4A721FE1" w14:textId="77777777" w:rsidR="00407B43" w:rsidRPr="0043447C" w:rsidRDefault="00407B43" w:rsidP="0016110F">
            <w:pPr>
              <w:jc w:val="left"/>
              <w:rPr>
                <w:rFonts w:cs="Arial"/>
                <w:sz w:val="14"/>
                <w:szCs w:val="14"/>
              </w:rPr>
            </w:pPr>
            <w:r w:rsidRPr="0043447C">
              <w:rPr>
                <w:rFonts w:cs="Arial"/>
                <w:sz w:val="14"/>
                <w:szCs w:val="14"/>
              </w:rPr>
              <w:t>O004_BAIRRO</w:t>
            </w:r>
          </w:p>
        </w:tc>
        <w:tc>
          <w:tcPr>
            <w:tcW w:w="362" w:type="pct"/>
            <w:tcBorders>
              <w:top w:val="nil"/>
              <w:left w:val="nil"/>
              <w:bottom w:val="single" w:sz="4" w:space="0" w:color="auto"/>
              <w:right w:val="single" w:sz="4" w:space="0" w:color="auto"/>
            </w:tcBorders>
            <w:shd w:val="clear" w:color="000000" w:fill="F2F2F2"/>
            <w:noWrap/>
            <w:vAlign w:val="center"/>
            <w:hideMark/>
          </w:tcPr>
          <w:p w14:paraId="173DD242" w14:textId="77777777" w:rsidR="00407B43" w:rsidRPr="0043447C" w:rsidRDefault="00407B43"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9B7E773" w14:textId="77777777" w:rsidR="00407B43" w:rsidRPr="0043447C" w:rsidRDefault="00407B43"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5F36E677" w14:textId="77777777" w:rsidR="00407B43" w:rsidRPr="0043447C" w:rsidRDefault="00407B43"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8344C34" w14:textId="77777777" w:rsidR="00407B43" w:rsidRPr="0043447C" w:rsidRDefault="00407B43"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95C5316" w14:textId="77777777" w:rsidR="00407B43" w:rsidRPr="0043447C" w:rsidRDefault="00407B43" w:rsidP="00407B43">
            <w:pPr>
              <w:jc w:val="left"/>
              <w:rPr>
                <w:rFonts w:cs="Arial"/>
                <w:sz w:val="14"/>
                <w:szCs w:val="14"/>
              </w:rPr>
            </w:pPr>
            <w:r w:rsidRPr="0043447C">
              <w:rPr>
                <w:rFonts w:cs="Arial"/>
                <w:sz w:val="14"/>
                <w:szCs w:val="14"/>
              </w:rPr>
              <w:t>T_4611_O004_BAIRRO</w:t>
            </w:r>
          </w:p>
        </w:tc>
        <w:tc>
          <w:tcPr>
            <w:tcW w:w="1471" w:type="pct"/>
            <w:tcBorders>
              <w:top w:val="nil"/>
              <w:left w:val="nil"/>
              <w:bottom w:val="single" w:sz="4" w:space="0" w:color="auto"/>
              <w:right w:val="single" w:sz="4" w:space="0" w:color="auto"/>
            </w:tcBorders>
            <w:shd w:val="clear" w:color="auto" w:fill="auto"/>
            <w:noWrap/>
            <w:hideMark/>
          </w:tcPr>
          <w:p w14:paraId="15EC57EC" w14:textId="5FFE947A" w:rsidR="00407B43" w:rsidRPr="00F66160" w:rsidRDefault="00407B43" w:rsidP="00407B43">
            <w:pPr>
              <w:rPr>
                <w:rFonts w:cs="Arial"/>
                <w:color w:val="0000FF"/>
                <w:sz w:val="14"/>
                <w:szCs w:val="14"/>
                <w:u w:val="single"/>
              </w:rPr>
            </w:pPr>
            <w:r w:rsidRPr="00BE5C6C">
              <w:rPr>
                <w:rFonts w:cs="Arial"/>
                <w:sz w:val="14"/>
                <w:szCs w:val="14"/>
              </w:rPr>
              <w:t xml:space="preserve">Vide item </w:t>
            </w:r>
            <w:hyperlink w:anchor="_Normalizações_de_Registros" w:history="1">
              <w:r w:rsidRPr="00BE5C6C">
                <w:rPr>
                  <w:rStyle w:val="Hyperlink"/>
                  <w:rFonts w:cs="Arial"/>
                  <w:sz w:val="14"/>
                  <w:szCs w:val="14"/>
                </w:rPr>
                <w:t>Normalizações de Registros - ENDEREÇO</w:t>
              </w:r>
            </w:hyperlink>
          </w:p>
        </w:tc>
      </w:tr>
      <w:tr w:rsidR="00407B43" w:rsidRPr="00F66160" w14:paraId="4BB02785"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DB658EE" w14:textId="77777777" w:rsidR="00407B43" w:rsidRPr="0043447C" w:rsidRDefault="00407B43" w:rsidP="0016110F">
            <w:pPr>
              <w:jc w:val="left"/>
              <w:rPr>
                <w:rFonts w:cs="Arial"/>
                <w:sz w:val="14"/>
                <w:szCs w:val="14"/>
              </w:rPr>
            </w:pPr>
            <w:r w:rsidRPr="0043447C">
              <w:rPr>
                <w:rFonts w:cs="Arial"/>
                <w:sz w:val="14"/>
                <w:szCs w:val="14"/>
              </w:rPr>
              <w:t>O005_CIDADE</w:t>
            </w:r>
          </w:p>
        </w:tc>
        <w:tc>
          <w:tcPr>
            <w:tcW w:w="362" w:type="pct"/>
            <w:tcBorders>
              <w:top w:val="nil"/>
              <w:left w:val="nil"/>
              <w:bottom w:val="single" w:sz="4" w:space="0" w:color="auto"/>
              <w:right w:val="single" w:sz="4" w:space="0" w:color="auto"/>
            </w:tcBorders>
            <w:shd w:val="clear" w:color="000000" w:fill="F2F2F2"/>
            <w:noWrap/>
            <w:vAlign w:val="center"/>
            <w:hideMark/>
          </w:tcPr>
          <w:p w14:paraId="177E81C6" w14:textId="77777777" w:rsidR="00407B43" w:rsidRPr="0043447C" w:rsidRDefault="00407B43"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B453E34" w14:textId="77777777" w:rsidR="00407B43" w:rsidRPr="0043447C" w:rsidRDefault="00407B43" w:rsidP="0016110F">
            <w:pPr>
              <w:jc w:val="center"/>
              <w:rPr>
                <w:rFonts w:cs="Arial"/>
                <w:sz w:val="14"/>
                <w:szCs w:val="14"/>
              </w:rPr>
            </w:pPr>
            <w:r w:rsidRPr="0043447C">
              <w:rPr>
                <w:rFonts w:cs="Arial"/>
                <w:sz w:val="14"/>
                <w:szCs w:val="14"/>
              </w:rPr>
              <w:t>100</w:t>
            </w:r>
          </w:p>
        </w:tc>
        <w:tc>
          <w:tcPr>
            <w:tcW w:w="318" w:type="pct"/>
            <w:tcBorders>
              <w:top w:val="nil"/>
              <w:left w:val="nil"/>
              <w:bottom w:val="single" w:sz="4" w:space="0" w:color="auto"/>
              <w:right w:val="single" w:sz="4" w:space="0" w:color="auto"/>
            </w:tcBorders>
            <w:shd w:val="clear" w:color="000000" w:fill="F2F2F2"/>
            <w:noWrap/>
            <w:vAlign w:val="center"/>
            <w:hideMark/>
          </w:tcPr>
          <w:p w14:paraId="5A703059" w14:textId="77777777" w:rsidR="00407B43" w:rsidRPr="0043447C" w:rsidRDefault="00407B43"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CFBB00F" w14:textId="77777777" w:rsidR="00407B43" w:rsidRPr="0043447C" w:rsidRDefault="00407B43"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7E9DEE3C" w14:textId="77777777" w:rsidR="00407B43" w:rsidRPr="0043447C" w:rsidRDefault="00407B43" w:rsidP="00407B43">
            <w:pPr>
              <w:jc w:val="left"/>
              <w:rPr>
                <w:rFonts w:cs="Arial"/>
                <w:sz w:val="14"/>
                <w:szCs w:val="14"/>
              </w:rPr>
            </w:pPr>
            <w:r w:rsidRPr="0043447C">
              <w:rPr>
                <w:rFonts w:cs="Arial"/>
                <w:sz w:val="14"/>
                <w:szCs w:val="14"/>
              </w:rPr>
              <w:t>T_4612_O005_CIDADE</w:t>
            </w:r>
          </w:p>
        </w:tc>
        <w:tc>
          <w:tcPr>
            <w:tcW w:w="1471" w:type="pct"/>
            <w:tcBorders>
              <w:top w:val="nil"/>
              <w:left w:val="nil"/>
              <w:bottom w:val="single" w:sz="4" w:space="0" w:color="auto"/>
              <w:right w:val="single" w:sz="4" w:space="0" w:color="auto"/>
            </w:tcBorders>
            <w:shd w:val="clear" w:color="auto" w:fill="auto"/>
            <w:noWrap/>
            <w:hideMark/>
          </w:tcPr>
          <w:p w14:paraId="0BC97C3F" w14:textId="524F87AB" w:rsidR="00407B43" w:rsidRPr="00F66160" w:rsidRDefault="00407B43" w:rsidP="00407B43">
            <w:pPr>
              <w:rPr>
                <w:rFonts w:cs="Arial"/>
                <w:color w:val="0000FF"/>
                <w:sz w:val="14"/>
                <w:szCs w:val="14"/>
                <w:u w:val="single"/>
              </w:rPr>
            </w:pPr>
            <w:r w:rsidRPr="00BE5C6C">
              <w:rPr>
                <w:rFonts w:cs="Arial"/>
                <w:sz w:val="14"/>
                <w:szCs w:val="14"/>
              </w:rPr>
              <w:t xml:space="preserve">Vide item </w:t>
            </w:r>
            <w:hyperlink w:anchor="_Normalizações_de_Registros" w:history="1">
              <w:r w:rsidRPr="00BE5C6C">
                <w:rPr>
                  <w:rStyle w:val="Hyperlink"/>
                  <w:rFonts w:cs="Arial"/>
                  <w:sz w:val="14"/>
                  <w:szCs w:val="14"/>
                </w:rPr>
                <w:t>Normalizações de Registros - ENDEREÇO</w:t>
              </w:r>
            </w:hyperlink>
          </w:p>
        </w:tc>
      </w:tr>
      <w:tr w:rsidR="00F66160" w:rsidRPr="00F66160" w14:paraId="092D9AA5"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FE900B8" w14:textId="77777777" w:rsidR="00F66160" w:rsidRPr="0043447C" w:rsidRDefault="00F66160" w:rsidP="0016110F">
            <w:pPr>
              <w:jc w:val="left"/>
              <w:rPr>
                <w:rFonts w:cs="Arial"/>
                <w:sz w:val="14"/>
                <w:szCs w:val="14"/>
              </w:rPr>
            </w:pPr>
            <w:r w:rsidRPr="0043447C">
              <w:rPr>
                <w:rFonts w:cs="Arial"/>
                <w:sz w:val="14"/>
                <w:szCs w:val="14"/>
              </w:rPr>
              <w:t>O005_UF</w:t>
            </w:r>
          </w:p>
        </w:tc>
        <w:tc>
          <w:tcPr>
            <w:tcW w:w="362" w:type="pct"/>
            <w:tcBorders>
              <w:top w:val="nil"/>
              <w:left w:val="nil"/>
              <w:bottom w:val="single" w:sz="4" w:space="0" w:color="auto"/>
              <w:right w:val="single" w:sz="4" w:space="0" w:color="auto"/>
            </w:tcBorders>
            <w:shd w:val="clear" w:color="000000" w:fill="F2F2F2"/>
            <w:noWrap/>
            <w:vAlign w:val="center"/>
            <w:hideMark/>
          </w:tcPr>
          <w:p w14:paraId="68CD5FCB" w14:textId="77777777" w:rsidR="00F66160" w:rsidRPr="0043447C" w:rsidRDefault="00F66160" w:rsidP="0016110F">
            <w:pPr>
              <w:jc w:val="center"/>
              <w:rPr>
                <w:rFonts w:cs="Arial"/>
                <w:sz w:val="14"/>
                <w:szCs w:val="14"/>
              </w:rPr>
            </w:pPr>
            <w:r w:rsidRPr="0043447C">
              <w:rPr>
                <w:rFonts w:cs="Arial"/>
                <w:sz w:val="14"/>
                <w:szCs w:val="14"/>
              </w:rPr>
              <w:t>carchar</w:t>
            </w:r>
          </w:p>
        </w:tc>
        <w:tc>
          <w:tcPr>
            <w:tcW w:w="420" w:type="pct"/>
            <w:tcBorders>
              <w:top w:val="nil"/>
              <w:left w:val="nil"/>
              <w:bottom w:val="single" w:sz="4" w:space="0" w:color="auto"/>
              <w:right w:val="single" w:sz="4" w:space="0" w:color="auto"/>
            </w:tcBorders>
            <w:shd w:val="clear" w:color="000000" w:fill="F2F2F2"/>
            <w:noWrap/>
            <w:vAlign w:val="center"/>
            <w:hideMark/>
          </w:tcPr>
          <w:p w14:paraId="29E0DD7E" w14:textId="77777777" w:rsidR="00F66160" w:rsidRPr="0043447C" w:rsidRDefault="00F66160" w:rsidP="0016110F">
            <w:pPr>
              <w:jc w:val="center"/>
              <w:rPr>
                <w:rFonts w:cs="Arial"/>
                <w:sz w:val="14"/>
                <w:szCs w:val="14"/>
              </w:rPr>
            </w:pPr>
            <w:r w:rsidRPr="0043447C">
              <w:rPr>
                <w:rFonts w:cs="Arial"/>
                <w:sz w:val="14"/>
                <w:szCs w:val="14"/>
              </w:rPr>
              <w:t>5</w:t>
            </w:r>
          </w:p>
        </w:tc>
        <w:tc>
          <w:tcPr>
            <w:tcW w:w="318" w:type="pct"/>
            <w:tcBorders>
              <w:top w:val="nil"/>
              <w:left w:val="nil"/>
              <w:bottom w:val="single" w:sz="4" w:space="0" w:color="auto"/>
              <w:right w:val="single" w:sz="4" w:space="0" w:color="auto"/>
            </w:tcBorders>
            <w:shd w:val="clear" w:color="000000" w:fill="F2F2F2"/>
            <w:noWrap/>
            <w:vAlign w:val="center"/>
            <w:hideMark/>
          </w:tcPr>
          <w:p w14:paraId="329DF015"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010302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813BF1A" w14:textId="77777777" w:rsidR="00F66160" w:rsidRPr="0043447C" w:rsidRDefault="00F66160" w:rsidP="00F66160">
            <w:pPr>
              <w:jc w:val="left"/>
              <w:rPr>
                <w:rFonts w:cs="Arial"/>
                <w:sz w:val="14"/>
                <w:szCs w:val="14"/>
              </w:rPr>
            </w:pPr>
            <w:r w:rsidRPr="0043447C">
              <w:rPr>
                <w:rFonts w:cs="Arial"/>
                <w:sz w:val="14"/>
                <w:szCs w:val="14"/>
              </w:rPr>
              <w:t>T_4613_O005_UF</w:t>
            </w:r>
          </w:p>
        </w:tc>
        <w:tc>
          <w:tcPr>
            <w:tcW w:w="1471" w:type="pct"/>
            <w:tcBorders>
              <w:top w:val="nil"/>
              <w:left w:val="nil"/>
              <w:bottom w:val="single" w:sz="4" w:space="0" w:color="auto"/>
              <w:right w:val="single" w:sz="4" w:space="0" w:color="auto"/>
            </w:tcBorders>
            <w:shd w:val="clear" w:color="auto" w:fill="auto"/>
            <w:noWrap/>
            <w:vAlign w:val="center"/>
            <w:hideMark/>
          </w:tcPr>
          <w:p w14:paraId="6897232E" w14:textId="77777777" w:rsidR="00F66160" w:rsidRPr="00F66160" w:rsidRDefault="00F66160" w:rsidP="00F66160">
            <w:pPr>
              <w:rPr>
                <w:rFonts w:cs="Arial"/>
                <w:color w:val="000000"/>
                <w:sz w:val="14"/>
                <w:szCs w:val="14"/>
              </w:rPr>
            </w:pPr>
            <w:r w:rsidRPr="00F66160">
              <w:rPr>
                <w:rFonts w:cs="Arial"/>
                <w:color w:val="000000"/>
                <w:sz w:val="14"/>
                <w:szCs w:val="14"/>
              </w:rPr>
              <w:t> </w:t>
            </w:r>
          </w:p>
        </w:tc>
      </w:tr>
      <w:tr w:rsidR="00F66160" w:rsidRPr="00F66160" w14:paraId="1B76001A"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59253E1" w14:textId="77777777" w:rsidR="00F66160" w:rsidRPr="0043447C" w:rsidRDefault="00F66160" w:rsidP="0016110F">
            <w:pPr>
              <w:jc w:val="left"/>
              <w:rPr>
                <w:rFonts w:cs="Arial"/>
                <w:sz w:val="14"/>
                <w:szCs w:val="14"/>
              </w:rPr>
            </w:pPr>
            <w:r w:rsidRPr="0043447C">
              <w:rPr>
                <w:rFonts w:cs="Arial"/>
                <w:sz w:val="14"/>
                <w:szCs w:val="14"/>
              </w:rPr>
              <w:t>O005_CEP</w:t>
            </w:r>
          </w:p>
        </w:tc>
        <w:tc>
          <w:tcPr>
            <w:tcW w:w="362" w:type="pct"/>
            <w:tcBorders>
              <w:top w:val="nil"/>
              <w:left w:val="nil"/>
              <w:bottom w:val="single" w:sz="4" w:space="0" w:color="auto"/>
              <w:right w:val="single" w:sz="4" w:space="0" w:color="auto"/>
            </w:tcBorders>
            <w:shd w:val="clear" w:color="000000" w:fill="F2F2F2"/>
            <w:noWrap/>
            <w:vAlign w:val="center"/>
            <w:hideMark/>
          </w:tcPr>
          <w:p w14:paraId="49A8B175"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7ACC3B9" w14:textId="77777777" w:rsidR="00F66160" w:rsidRPr="0043447C" w:rsidRDefault="00F66160" w:rsidP="0016110F">
            <w:pPr>
              <w:jc w:val="center"/>
              <w:rPr>
                <w:rFonts w:cs="Arial"/>
                <w:sz w:val="14"/>
                <w:szCs w:val="14"/>
              </w:rPr>
            </w:pPr>
            <w:r w:rsidRPr="0043447C">
              <w:rPr>
                <w:rFonts w:cs="Arial"/>
                <w:sz w:val="14"/>
                <w:szCs w:val="14"/>
              </w:rPr>
              <w:t>15</w:t>
            </w:r>
          </w:p>
        </w:tc>
        <w:tc>
          <w:tcPr>
            <w:tcW w:w="318" w:type="pct"/>
            <w:tcBorders>
              <w:top w:val="nil"/>
              <w:left w:val="nil"/>
              <w:bottom w:val="single" w:sz="4" w:space="0" w:color="auto"/>
              <w:right w:val="single" w:sz="4" w:space="0" w:color="auto"/>
            </w:tcBorders>
            <w:shd w:val="clear" w:color="000000" w:fill="F2F2F2"/>
            <w:noWrap/>
            <w:vAlign w:val="center"/>
            <w:hideMark/>
          </w:tcPr>
          <w:p w14:paraId="69DD7176" w14:textId="3A99C1AA"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F56B33A" w14:textId="37A75938"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C269F78" w14:textId="77777777" w:rsidR="00F66160" w:rsidRPr="0043447C" w:rsidRDefault="00F66160" w:rsidP="00F66160">
            <w:pPr>
              <w:jc w:val="left"/>
              <w:rPr>
                <w:rFonts w:cs="Arial"/>
                <w:sz w:val="14"/>
                <w:szCs w:val="14"/>
              </w:rPr>
            </w:pPr>
            <w:r w:rsidRPr="0043447C">
              <w:rPr>
                <w:rFonts w:cs="Arial"/>
                <w:sz w:val="14"/>
                <w:szCs w:val="14"/>
              </w:rPr>
              <w:t>T_4614_O005_CEP</w:t>
            </w:r>
          </w:p>
        </w:tc>
        <w:tc>
          <w:tcPr>
            <w:tcW w:w="1471" w:type="pct"/>
            <w:tcBorders>
              <w:top w:val="nil"/>
              <w:left w:val="nil"/>
              <w:bottom w:val="single" w:sz="4" w:space="0" w:color="auto"/>
              <w:right w:val="single" w:sz="4" w:space="0" w:color="auto"/>
            </w:tcBorders>
            <w:shd w:val="clear" w:color="auto" w:fill="auto"/>
            <w:noWrap/>
            <w:vAlign w:val="center"/>
            <w:hideMark/>
          </w:tcPr>
          <w:p w14:paraId="20C0B1E9" w14:textId="53D84E05" w:rsidR="00F66160" w:rsidRPr="00F66160"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F66160" w:rsidRPr="00F66160" w14:paraId="55F82250"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8EEB1BA" w14:textId="77777777" w:rsidR="00F66160" w:rsidRPr="0043447C" w:rsidRDefault="00F66160" w:rsidP="0016110F">
            <w:pPr>
              <w:jc w:val="left"/>
              <w:rPr>
                <w:rFonts w:cs="Arial"/>
                <w:sz w:val="14"/>
                <w:szCs w:val="14"/>
              </w:rPr>
            </w:pPr>
            <w:r w:rsidRPr="0043447C">
              <w:rPr>
                <w:rFonts w:cs="Arial"/>
                <w:sz w:val="14"/>
                <w:szCs w:val="14"/>
              </w:rPr>
              <w:t>ORIG_LOGRADOURO</w:t>
            </w:r>
          </w:p>
        </w:tc>
        <w:tc>
          <w:tcPr>
            <w:tcW w:w="362" w:type="pct"/>
            <w:tcBorders>
              <w:top w:val="nil"/>
              <w:left w:val="nil"/>
              <w:bottom w:val="single" w:sz="4" w:space="0" w:color="auto"/>
              <w:right w:val="single" w:sz="4" w:space="0" w:color="auto"/>
            </w:tcBorders>
            <w:shd w:val="clear" w:color="000000" w:fill="F2F2F2"/>
            <w:noWrap/>
            <w:vAlign w:val="center"/>
            <w:hideMark/>
          </w:tcPr>
          <w:p w14:paraId="1824DC9A"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92FC3FB"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187E4B54"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01C9282"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232D5986" w14:textId="77777777" w:rsidR="00F66160" w:rsidRPr="0043447C" w:rsidRDefault="00F66160" w:rsidP="00F66160">
            <w:pPr>
              <w:jc w:val="left"/>
              <w:rPr>
                <w:rFonts w:cs="Arial"/>
                <w:sz w:val="14"/>
                <w:szCs w:val="14"/>
              </w:rPr>
            </w:pPr>
            <w:r w:rsidRPr="0043447C">
              <w:rPr>
                <w:rFonts w:cs="Arial"/>
                <w:sz w:val="14"/>
                <w:szCs w:val="14"/>
              </w:rPr>
              <w:t>T_3557_ENDERECO_CLIENTE_LOGRAD</w:t>
            </w:r>
          </w:p>
        </w:tc>
        <w:tc>
          <w:tcPr>
            <w:tcW w:w="1471" w:type="pct"/>
            <w:tcBorders>
              <w:top w:val="nil"/>
              <w:left w:val="nil"/>
              <w:bottom w:val="single" w:sz="4" w:space="0" w:color="auto"/>
              <w:right w:val="single" w:sz="4" w:space="0" w:color="auto"/>
            </w:tcBorders>
            <w:shd w:val="clear" w:color="auto" w:fill="auto"/>
            <w:noWrap/>
            <w:vAlign w:val="center"/>
            <w:hideMark/>
          </w:tcPr>
          <w:p w14:paraId="1DD02A6C"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1FBCB15B"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B492FEE" w14:textId="77777777" w:rsidR="00F66160" w:rsidRPr="0043447C" w:rsidRDefault="00F66160" w:rsidP="0016110F">
            <w:pPr>
              <w:jc w:val="left"/>
              <w:rPr>
                <w:rFonts w:cs="Arial"/>
                <w:sz w:val="14"/>
                <w:szCs w:val="14"/>
              </w:rPr>
            </w:pPr>
            <w:r w:rsidRPr="0043447C">
              <w:rPr>
                <w:rFonts w:cs="Arial"/>
                <w:sz w:val="14"/>
                <w:szCs w:val="14"/>
              </w:rPr>
              <w:t>ORIG_COMPLEMENTO_ENDERECO</w:t>
            </w:r>
          </w:p>
        </w:tc>
        <w:tc>
          <w:tcPr>
            <w:tcW w:w="362" w:type="pct"/>
            <w:tcBorders>
              <w:top w:val="nil"/>
              <w:left w:val="nil"/>
              <w:bottom w:val="single" w:sz="4" w:space="0" w:color="auto"/>
              <w:right w:val="single" w:sz="4" w:space="0" w:color="auto"/>
            </w:tcBorders>
            <w:shd w:val="clear" w:color="000000" w:fill="F2F2F2"/>
            <w:noWrap/>
            <w:vAlign w:val="center"/>
            <w:hideMark/>
          </w:tcPr>
          <w:p w14:paraId="31C08146"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12C1CAB"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5454957A"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BF73C7E"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66D87913" w14:textId="77777777" w:rsidR="00F66160" w:rsidRPr="0043447C" w:rsidRDefault="00F66160" w:rsidP="00F66160">
            <w:pPr>
              <w:jc w:val="left"/>
              <w:rPr>
                <w:rFonts w:cs="Arial"/>
                <w:sz w:val="14"/>
                <w:szCs w:val="14"/>
              </w:rPr>
            </w:pPr>
            <w:r w:rsidRPr="0043447C">
              <w:rPr>
                <w:rFonts w:cs="Arial"/>
                <w:sz w:val="14"/>
                <w:szCs w:val="14"/>
              </w:rPr>
              <w:t>T_3560_ENDERECO_CLIENTE_COMPLE</w:t>
            </w:r>
          </w:p>
        </w:tc>
        <w:tc>
          <w:tcPr>
            <w:tcW w:w="1471" w:type="pct"/>
            <w:tcBorders>
              <w:top w:val="nil"/>
              <w:left w:val="nil"/>
              <w:bottom w:val="single" w:sz="4" w:space="0" w:color="auto"/>
              <w:right w:val="single" w:sz="4" w:space="0" w:color="auto"/>
            </w:tcBorders>
            <w:shd w:val="clear" w:color="auto" w:fill="auto"/>
            <w:noWrap/>
            <w:vAlign w:val="center"/>
            <w:hideMark/>
          </w:tcPr>
          <w:p w14:paraId="19A9BCCD"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7C0851D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24ECC255" w14:textId="77777777" w:rsidR="00F66160" w:rsidRPr="0043447C" w:rsidRDefault="00F66160" w:rsidP="0016110F">
            <w:pPr>
              <w:jc w:val="left"/>
              <w:rPr>
                <w:rFonts w:cs="Arial"/>
                <w:sz w:val="14"/>
                <w:szCs w:val="14"/>
              </w:rPr>
            </w:pPr>
            <w:r w:rsidRPr="0043447C">
              <w:rPr>
                <w:rFonts w:cs="Arial"/>
                <w:sz w:val="14"/>
                <w:szCs w:val="14"/>
              </w:rPr>
              <w:t>ORIG_CEP</w:t>
            </w:r>
          </w:p>
        </w:tc>
        <w:tc>
          <w:tcPr>
            <w:tcW w:w="362" w:type="pct"/>
            <w:tcBorders>
              <w:top w:val="nil"/>
              <w:left w:val="nil"/>
              <w:bottom w:val="single" w:sz="4" w:space="0" w:color="auto"/>
              <w:right w:val="single" w:sz="4" w:space="0" w:color="auto"/>
            </w:tcBorders>
            <w:shd w:val="clear" w:color="000000" w:fill="F2F2F2"/>
            <w:noWrap/>
            <w:vAlign w:val="center"/>
            <w:hideMark/>
          </w:tcPr>
          <w:p w14:paraId="29E7FB4A"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3A01981"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6FFF389C"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D2BB534"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00D3618A" w14:textId="77777777" w:rsidR="00F66160" w:rsidRPr="0043447C" w:rsidRDefault="00F66160" w:rsidP="00F66160">
            <w:pPr>
              <w:jc w:val="left"/>
              <w:rPr>
                <w:rFonts w:cs="Arial"/>
                <w:sz w:val="14"/>
                <w:szCs w:val="14"/>
              </w:rPr>
            </w:pPr>
            <w:r w:rsidRPr="0043447C">
              <w:rPr>
                <w:rFonts w:cs="Arial"/>
                <w:sz w:val="14"/>
                <w:szCs w:val="14"/>
              </w:rPr>
              <w:t>T_3563_ENDERECO_CLIENTE_CEP</w:t>
            </w:r>
          </w:p>
        </w:tc>
        <w:tc>
          <w:tcPr>
            <w:tcW w:w="1471" w:type="pct"/>
            <w:tcBorders>
              <w:top w:val="nil"/>
              <w:left w:val="nil"/>
              <w:bottom w:val="single" w:sz="4" w:space="0" w:color="auto"/>
              <w:right w:val="single" w:sz="4" w:space="0" w:color="auto"/>
            </w:tcBorders>
            <w:shd w:val="clear" w:color="auto" w:fill="auto"/>
            <w:noWrap/>
            <w:vAlign w:val="center"/>
            <w:hideMark/>
          </w:tcPr>
          <w:p w14:paraId="48518FD9"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35282695"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6637D05C" w14:textId="77777777" w:rsidR="00F66160" w:rsidRPr="0043447C" w:rsidRDefault="00F66160" w:rsidP="0016110F">
            <w:pPr>
              <w:jc w:val="left"/>
              <w:rPr>
                <w:rFonts w:cs="Arial"/>
                <w:sz w:val="14"/>
                <w:szCs w:val="14"/>
              </w:rPr>
            </w:pPr>
            <w:r w:rsidRPr="0043447C">
              <w:rPr>
                <w:rFonts w:cs="Arial"/>
                <w:sz w:val="14"/>
                <w:szCs w:val="14"/>
              </w:rPr>
              <w:t>ORIG_BAIRRO</w:t>
            </w:r>
          </w:p>
        </w:tc>
        <w:tc>
          <w:tcPr>
            <w:tcW w:w="362" w:type="pct"/>
            <w:tcBorders>
              <w:top w:val="nil"/>
              <w:left w:val="nil"/>
              <w:bottom w:val="single" w:sz="4" w:space="0" w:color="auto"/>
              <w:right w:val="single" w:sz="4" w:space="0" w:color="auto"/>
            </w:tcBorders>
            <w:shd w:val="clear" w:color="000000" w:fill="F2F2F2"/>
            <w:noWrap/>
            <w:vAlign w:val="center"/>
            <w:hideMark/>
          </w:tcPr>
          <w:p w14:paraId="064148F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199FD83"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5B9F37C5"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62B6EB7"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4B431668" w14:textId="77777777" w:rsidR="00F66160" w:rsidRPr="0043447C" w:rsidRDefault="00F66160" w:rsidP="00F66160">
            <w:pPr>
              <w:jc w:val="left"/>
              <w:rPr>
                <w:rFonts w:cs="Arial"/>
                <w:sz w:val="14"/>
                <w:szCs w:val="14"/>
              </w:rPr>
            </w:pPr>
            <w:r w:rsidRPr="0043447C">
              <w:rPr>
                <w:rFonts w:cs="Arial"/>
                <w:sz w:val="14"/>
                <w:szCs w:val="14"/>
              </w:rPr>
              <w:t>T_3561_ENDERECO_CLIENTE_BAIRRO</w:t>
            </w:r>
          </w:p>
        </w:tc>
        <w:tc>
          <w:tcPr>
            <w:tcW w:w="1471" w:type="pct"/>
            <w:tcBorders>
              <w:top w:val="nil"/>
              <w:left w:val="nil"/>
              <w:bottom w:val="single" w:sz="4" w:space="0" w:color="auto"/>
              <w:right w:val="single" w:sz="4" w:space="0" w:color="auto"/>
            </w:tcBorders>
            <w:shd w:val="clear" w:color="auto" w:fill="auto"/>
            <w:noWrap/>
            <w:vAlign w:val="center"/>
            <w:hideMark/>
          </w:tcPr>
          <w:p w14:paraId="67BF68E6"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00AAF15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605CF29A" w14:textId="77777777" w:rsidR="00F66160" w:rsidRPr="0043447C" w:rsidRDefault="00F66160" w:rsidP="0016110F">
            <w:pPr>
              <w:jc w:val="left"/>
              <w:rPr>
                <w:rFonts w:cs="Arial"/>
                <w:sz w:val="14"/>
                <w:szCs w:val="14"/>
              </w:rPr>
            </w:pPr>
            <w:r w:rsidRPr="0043447C">
              <w:rPr>
                <w:rFonts w:cs="Arial"/>
                <w:sz w:val="14"/>
                <w:szCs w:val="14"/>
              </w:rPr>
              <w:t>ORIG_CIDADE</w:t>
            </w:r>
          </w:p>
        </w:tc>
        <w:tc>
          <w:tcPr>
            <w:tcW w:w="362" w:type="pct"/>
            <w:tcBorders>
              <w:top w:val="nil"/>
              <w:left w:val="nil"/>
              <w:bottom w:val="single" w:sz="4" w:space="0" w:color="auto"/>
              <w:right w:val="single" w:sz="4" w:space="0" w:color="auto"/>
            </w:tcBorders>
            <w:shd w:val="clear" w:color="000000" w:fill="F2F2F2"/>
            <w:noWrap/>
            <w:vAlign w:val="center"/>
            <w:hideMark/>
          </w:tcPr>
          <w:p w14:paraId="68D3DAEE"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282C643"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0DFCBE1A"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415A30B"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3D1CAE4B" w14:textId="77777777" w:rsidR="00F66160" w:rsidRPr="0043447C" w:rsidRDefault="00F66160" w:rsidP="00F66160">
            <w:pPr>
              <w:jc w:val="left"/>
              <w:rPr>
                <w:rFonts w:cs="Arial"/>
                <w:sz w:val="14"/>
                <w:szCs w:val="14"/>
              </w:rPr>
            </w:pPr>
            <w:r w:rsidRPr="0043447C">
              <w:rPr>
                <w:rFonts w:cs="Arial"/>
                <w:sz w:val="14"/>
                <w:szCs w:val="14"/>
              </w:rPr>
              <w:t>T_3562_ENDERECO_CLIENTE_CIDADE</w:t>
            </w:r>
          </w:p>
        </w:tc>
        <w:tc>
          <w:tcPr>
            <w:tcW w:w="1471" w:type="pct"/>
            <w:tcBorders>
              <w:top w:val="nil"/>
              <w:left w:val="nil"/>
              <w:bottom w:val="single" w:sz="4" w:space="0" w:color="auto"/>
              <w:right w:val="single" w:sz="4" w:space="0" w:color="auto"/>
            </w:tcBorders>
            <w:shd w:val="clear" w:color="auto" w:fill="auto"/>
            <w:noWrap/>
            <w:vAlign w:val="center"/>
            <w:hideMark/>
          </w:tcPr>
          <w:p w14:paraId="10575029"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0EE89BF8"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38FA46AA" w14:textId="77777777" w:rsidR="00F66160" w:rsidRPr="0043447C" w:rsidRDefault="00F66160" w:rsidP="0016110F">
            <w:pPr>
              <w:jc w:val="left"/>
              <w:rPr>
                <w:rFonts w:cs="Arial"/>
                <w:sz w:val="14"/>
                <w:szCs w:val="14"/>
              </w:rPr>
            </w:pPr>
            <w:r w:rsidRPr="0043447C">
              <w:rPr>
                <w:rFonts w:cs="Arial"/>
                <w:sz w:val="14"/>
                <w:szCs w:val="14"/>
              </w:rPr>
              <w:t>ORIG_NOME</w:t>
            </w:r>
          </w:p>
        </w:tc>
        <w:tc>
          <w:tcPr>
            <w:tcW w:w="362" w:type="pct"/>
            <w:tcBorders>
              <w:top w:val="nil"/>
              <w:left w:val="nil"/>
              <w:bottom w:val="single" w:sz="4" w:space="0" w:color="auto"/>
              <w:right w:val="single" w:sz="4" w:space="0" w:color="auto"/>
            </w:tcBorders>
            <w:shd w:val="clear" w:color="000000" w:fill="F2F2F2"/>
            <w:noWrap/>
            <w:vAlign w:val="center"/>
            <w:hideMark/>
          </w:tcPr>
          <w:p w14:paraId="7475C557"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520A140"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2FD6FDD3"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5D45EDE"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1F4854F9" w14:textId="77777777" w:rsidR="00F66160" w:rsidRPr="0043447C" w:rsidRDefault="00F66160" w:rsidP="00F66160">
            <w:pPr>
              <w:jc w:val="left"/>
              <w:rPr>
                <w:rFonts w:cs="Arial"/>
                <w:sz w:val="14"/>
                <w:szCs w:val="14"/>
              </w:rPr>
            </w:pPr>
            <w:r w:rsidRPr="0043447C">
              <w:rPr>
                <w:rFonts w:cs="Arial"/>
                <w:sz w:val="14"/>
                <w:szCs w:val="14"/>
              </w:rPr>
              <w:t>T_4600_O001_NOME</w:t>
            </w:r>
          </w:p>
        </w:tc>
        <w:tc>
          <w:tcPr>
            <w:tcW w:w="1471" w:type="pct"/>
            <w:tcBorders>
              <w:top w:val="nil"/>
              <w:left w:val="nil"/>
              <w:bottom w:val="single" w:sz="4" w:space="0" w:color="auto"/>
              <w:right w:val="single" w:sz="4" w:space="0" w:color="auto"/>
            </w:tcBorders>
            <w:shd w:val="clear" w:color="auto" w:fill="auto"/>
            <w:noWrap/>
            <w:vAlign w:val="center"/>
            <w:hideMark/>
          </w:tcPr>
          <w:p w14:paraId="34F0A4A2" w14:textId="77777777" w:rsidR="00F66160" w:rsidRPr="00F66160" w:rsidRDefault="00F66160" w:rsidP="00F66160">
            <w:pPr>
              <w:rPr>
                <w:rFonts w:cs="Arial"/>
                <w:sz w:val="14"/>
                <w:szCs w:val="14"/>
              </w:rPr>
            </w:pPr>
            <w:r w:rsidRPr="00F66160">
              <w:rPr>
                <w:rFonts w:cs="Arial"/>
                <w:sz w:val="14"/>
                <w:szCs w:val="14"/>
              </w:rPr>
              <w:t>Conteúdo original</w:t>
            </w:r>
          </w:p>
        </w:tc>
      </w:tr>
      <w:tr w:rsidR="00F66160" w:rsidRPr="00F66160" w14:paraId="0CE7151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0CB426A7" w14:textId="77777777" w:rsidR="00F66160" w:rsidRPr="0043447C" w:rsidRDefault="00F66160" w:rsidP="0016110F">
            <w:pPr>
              <w:jc w:val="left"/>
              <w:rPr>
                <w:rFonts w:cs="Arial"/>
                <w:sz w:val="14"/>
                <w:szCs w:val="14"/>
              </w:rPr>
            </w:pPr>
            <w:r w:rsidRPr="0043447C">
              <w:rPr>
                <w:rFonts w:cs="Arial"/>
                <w:sz w:val="14"/>
                <w:szCs w:val="14"/>
              </w:rPr>
              <w:t>ORIG_NOME_MAE</w:t>
            </w:r>
          </w:p>
        </w:tc>
        <w:tc>
          <w:tcPr>
            <w:tcW w:w="362" w:type="pct"/>
            <w:tcBorders>
              <w:top w:val="nil"/>
              <w:left w:val="nil"/>
              <w:bottom w:val="single" w:sz="4" w:space="0" w:color="auto"/>
              <w:right w:val="single" w:sz="4" w:space="0" w:color="auto"/>
            </w:tcBorders>
            <w:shd w:val="clear" w:color="000000" w:fill="F2F2F2"/>
            <w:noWrap/>
            <w:vAlign w:val="center"/>
            <w:hideMark/>
          </w:tcPr>
          <w:p w14:paraId="763B98ED" w14:textId="77777777" w:rsidR="00F66160" w:rsidRPr="0043447C" w:rsidRDefault="00F66160"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766A824" w14:textId="77777777" w:rsidR="00F66160" w:rsidRPr="0043447C" w:rsidRDefault="00F66160"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hideMark/>
          </w:tcPr>
          <w:p w14:paraId="684D6A95" w14:textId="77777777" w:rsidR="00F66160" w:rsidRPr="0043447C" w:rsidRDefault="00F66160"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CFEB97B" w14:textId="77777777" w:rsidR="00F66160" w:rsidRPr="0043447C" w:rsidRDefault="00F66160"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hideMark/>
          </w:tcPr>
          <w:p w14:paraId="531E9E57" w14:textId="77777777" w:rsidR="00F66160" w:rsidRPr="0043447C" w:rsidRDefault="00F66160" w:rsidP="00F66160">
            <w:pPr>
              <w:jc w:val="left"/>
              <w:rPr>
                <w:rFonts w:cs="Arial"/>
                <w:sz w:val="14"/>
                <w:szCs w:val="14"/>
              </w:rPr>
            </w:pPr>
            <w:r w:rsidRPr="0043447C">
              <w:rPr>
                <w:rFonts w:cs="Arial"/>
                <w:sz w:val="14"/>
                <w:szCs w:val="14"/>
              </w:rPr>
              <w:t>T_4603_O002_NOME_MAE</w:t>
            </w:r>
          </w:p>
        </w:tc>
        <w:tc>
          <w:tcPr>
            <w:tcW w:w="1471" w:type="pct"/>
            <w:tcBorders>
              <w:top w:val="nil"/>
              <w:left w:val="nil"/>
              <w:bottom w:val="single" w:sz="4" w:space="0" w:color="auto"/>
              <w:right w:val="single" w:sz="4" w:space="0" w:color="auto"/>
            </w:tcBorders>
            <w:shd w:val="clear" w:color="auto" w:fill="auto"/>
            <w:noWrap/>
            <w:vAlign w:val="center"/>
            <w:hideMark/>
          </w:tcPr>
          <w:p w14:paraId="58AD56C8" w14:textId="77777777" w:rsidR="00F66160" w:rsidRPr="00F66160" w:rsidRDefault="00F66160" w:rsidP="00F66160">
            <w:pPr>
              <w:rPr>
                <w:rFonts w:cs="Arial"/>
                <w:sz w:val="14"/>
                <w:szCs w:val="14"/>
              </w:rPr>
            </w:pPr>
            <w:r w:rsidRPr="00F66160">
              <w:rPr>
                <w:rFonts w:cs="Arial"/>
                <w:sz w:val="14"/>
                <w:szCs w:val="14"/>
              </w:rPr>
              <w:t>Conteúdo original</w:t>
            </w:r>
          </w:p>
        </w:tc>
      </w:tr>
      <w:tr w:rsidR="00B67F96" w:rsidRPr="00F66160" w14:paraId="2D4ABA3E"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tcPr>
          <w:p w14:paraId="3C34B874" w14:textId="26D7976B" w:rsidR="00B67F96" w:rsidRPr="0043447C" w:rsidRDefault="00B67F96" w:rsidP="0016110F">
            <w:pPr>
              <w:jc w:val="left"/>
              <w:rPr>
                <w:rFonts w:cs="Arial"/>
                <w:sz w:val="14"/>
                <w:szCs w:val="14"/>
              </w:rPr>
            </w:pPr>
            <w:r>
              <w:rPr>
                <w:rFonts w:cs="Arial"/>
                <w:sz w:val="14"/>
                <w:szCs w:val="14"/>
              </w:rPr>
              <w:t>ORIG_TEL_CONTATO</w:t>
            </w:r>
          </w:p>
        </w:tc>
        <w:tc>
          <w:tcPr>
            <w:tcW w:w="362" w:type="pct"/>
            <w:tcBorders>
              <w:top w:val="nil"/>
              <w:left w:val="nil"/>
              <w:bottom w:val="single" w:sz="4" w:space="0" w:color="auto"/>
              <w:right w:val="single" w:sz="4" w:space="0" w:color="auto"/>
            </w:tcBorders>
            <w:shd w:val="clear" w:color="000000" w:fill="F2F2F2"/>
            <w:noWrap/>
            <w:vAlign w:val="center"/>
          </w:tcPr>
          <w:p w14:paraId="4D951DDF" w14:textId="024E662F" w:rsidR="00B67F96" w:rsidRPr="0043447C" w:rsidRDefault="00B67F96" w:rsidP="0016110F">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6CA7C4C8" w14:textId="14B2D0D3" w:rsidR="00B67F96" w:rsidRPr="0043447C" w:rsidRDefault="00B67F96" w:rsidP="0016110F">
            <w:pPr>
              <w:jc w:val="center"/>
              <w:rPr>
                <w:rFonts w:cs="Arial"/>
                <w:sz w:val="14"/>
                <w:szCs w:val="14"/>
              </w:rPr>
            </w:pPr>
            <w:r w:rsidRPr="0043447C">
              <w:rPr>
                <w:rFonts w:cs="Arial"/>
                <w:sz w:val="14"/>
                <w:szCs w:val="14"/>
              </w:rPr>
              <w:t>500</w:t>
            </w:r>
          </w:p>
        </w:tc>
        <w:tc>
          <w:tcPr>
            <w:tcW w:w="318" w:type="pct"/>
            <w:tcBorders>
              <w:top w:val="nil"/>
              <w:left w:val="nil"/>
              <w:bottom w:val="single" w:sz="4" w:space="0" w:color="auto"/>
              <w:right w:val="single" w:sz="4" w:space="0" w:color="auto"/>
            </w:tcBorders>
            <w:shd w:val="clear" w:color="000000" w:fill="F2F2F2"/>
            <w:noWrap/>
            <w:vAlign w:val="center"/>
          </w:tcPr>
          <w:p w14:paraId="7B352583" w14:textId="2B01E787" w:rsidR="00B67F96" w:rsidRPr="0043447C" w:rsidRDefault="00B67F96"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40ED1258" w14:textId="031BEB5B" w:rsidR="00B67F96" w:rsidRPr="0043447C" w:rsidRDefault="00B67F96" w:rsidP="0016110F">
            <w:pPr>
              <w:jc w:val="center"/>
              <w:rPr>
                <w:rFonts w:cs="Arial"/>
                <w:sz w:val="14"/>
                <w:szCs w:val="14"/>
              </w:rPr>
            </w:pPr>
            <w:r w:rsidRPr="0043447C">
              <w:rPr>
                <w:rFonts w:cs="Arial"/>
                <w:sz w:val="14"/>
                <w:szCs w:val="14"/>
              </w:rPr>
              <w:t>S</w:t>
            </w:r>
          </w:p>
        </w:tc>
        <w:tc>
          <w:tcPr>
            <w:tcW w:w="1139" w:type="pct"/>
            <w:tcBorders>
              <w:top w:val="nil"/>
              <w:left w:val="nil"/>
              <w:bottom w:val="single" w:sz="4" w:space="0" w:color="auto"/>
              <w:right w:val="single" w:sz="4" w:space="0" w:color="auto"/>
            </w:tcBorders>
            <w:shd w:val="clear" w:color="auto" w:fill="auto"/>
          </w:tcPr>
          <w:p w14:paraId="61E58844" w14:textId="3EFAF948" w:rsidR="00B67F96" w:rsidRPr="0043447C" w:rsidRDefault="00B67F96" w:rsidP="00B67F96">
            <w:pPr>
              <w:jc w:val="left"/>
              <w:rPr>
                <w:rFonts w:cs="Arial"/>
                <w:sz w:val="14"/>
                <w:szCs w:val="14"/>
              </w:rPr>
            </w:pPr>
            <w:r w:rsidRPr="00F66160">
              <w:rPr>
                <w:rFonts w:cs="Arial"/>
                <w:sz w:val="14"/>
                <w:szCs w:val="14"/>
              </w:rPr>
              <w:t>T_3550_DADOSPRINCIPAIS_CONTATO</w:t>
            </w:r>
          </w:p>
        </w:tc>
        <w:tc>
          <w:tcPr>
            <w:tcW w:w="1471" w:type="pct"/>
            <w:tcBorders>
              <w:top w:val="nil"/>
              <w:left w:val="nil"/>
              <w:bottom w:val="single" w:sz="4" w:space="0" w:color="auto"/>
              <w:right w:val="single" w:sz="4" w:space="0" w:color="auto"/>
            </w:tcBorders>
            <w:shd w:val="clear" w:color="auto" w:fill="auto"/>
            <w:noWrap/>
            <w:vAlign w:val="center"/>
          </w:tcPr>
          <w:p w14:paraId="3DA991CA" w14:textId="5CCB314C" w:rsidR="00B67F96" w:rsidRPr="00F66160" w:rsidRDefault="00B67F96" w:rsidP="00B67F96">
            <w:pPr>
              <w:rPr>
                <w:rFonts w:cs="Arial"/>
                <w:sz w:val="14"/>
                <w:szCs w:val="14"/>
              </w:rPr>
            </w:pPr>
            <w:r w:rsidRPr="00F66160">
              <w:rPr>
                <w:rFonts w:cs="Arial"/>
                <w:sz w:val="14"/>
                <w:szCs w:val="14"/>
              </w:rPr>
              <w:t>Conteúdo original</w:t>
            </w:r>
          </w:p>
        </w:tc>
      </w:tr>
      <w:tr w:rsidR="00B67F96" w:rsidRPr="00F66160" w14:paraId="5AD777DA" w14:textId="77777777" w:rsidTr="0016110F">
        <w:trPr>
          <w:trHeight w:val="360"/>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82001EC" w14:textId="77777777" w:rsidR="00B67F96" w:rsidRPr="0043447C" w:rsidRDefault="00B67F96" w:rsidP="0016110F">
            <w:pPr>
              <w:jc w:val="left"/>
              <w:rPr>
                <w:rFonts w:cs="Arial"/>
                <w:sz w:val="14"/>
                <w:szCs w:val="14"/>
              </w:rPr>
            </w:pPr>
            <w:r w:rsidRPr="0043447C">
              <w:rPr>
                <w:rFonts w:cs="Arial"/>
                <w:sz w:val="14"/>
                <w:szCs w:val="14"/>
              </w:rPr>
              <w:t>CONTADOR</w:t>
            </w:r>
          </w:p>
        </w:tc>
        <w:tc>
          <w:tcPr>
            <w:tcW w:w="362" w:type="pct"/>
            <w:tcBorders>
              <w:top w:val="nil"/>
              <w:left w:val="nil"/>
              <w:bottom w:val="single" w:sz="4" w:space="0" w:color="auto"/>
              <w:right w:val="single" w:sz="4" w:space="0" w:color="auto"/>
            </w:tcBorders>
            <w:shd w:val="clear" w:color="000000" w:fill="F2F2F2"/>
            <w:noWrap/>
            <w:vAlign w:val="center"/>
            <w:hideMark/>
          </w:tcPr>
          <w:p w14:paraId="1EF67EEC" w14:textId="2A16979B" w:rsidR="00B67F96" w:rsidRPr="0043447C" w:rsidRDefault="00B67F96" w:rsidP="0016110F">
            <w:pPr>
              <w:jc w:val="center"/>
              <w:rPr>
                <w:rFonts w:cs="Arial"/>
                <w:sz w:val="14"/>
                <w:szCs w:val="14"/>
              </w:rPr>
            </w:pPr>
            <w:r w:rsidRPr="0043447C">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hideMark/>
          </w:tcPr>
          <w:p w14:paraId="716FE272" w14:textId="3FC2DC1E" w:rsidR="00B67F96" w:rsidRPr="0043447C" w:rsidRDefault="00B67F96" w:rsidP="0016110F">
            <w:pPr>
              <w:jc w:val="center"/>
              <w:rPr>
                <w:rFonts w:cs="Arial"/>
                <w:sz w:val="14"/>
                <w:szCs w:val="14"/>
              </w:rPr>
            </w:pPr>
            <w:r w:rsidRPr="0043447C">
              <w:rPr>
                <w:rFonts w:cs="Arial"/>
                <w:sz w:val="14"/>
                <w:szCs w:val="14"/>
              </w:rPr>
              <w:t>20</w:t>
            </w:r>
          </w:p>
        </w:tc>
        <w:tc>
          <w:tcPr>
            <w:tcW w:w="318" w:type="pct"/>
            <w:tcBorders>
              <w:top w:val="nil"/>
              <w:left w:val="nil"/>
              <w:bottom w:val="single" w:sz="4" w:space="0" w:color="auto"/>
              <w:right w:val="single" w:sz="4" w:space="0" w:color="auto"/>
            </w:tcBorders>
            <w:shd w:val="clear" w:color="000000" w:fill="F2F2F2"/>
            <w:noWrap/>
            <w:vAlign w:val="center"/>
            <w:hideMark/>
          </w:tcPr>
          <w:p w14:paraId="6C4F30E3" w14:textId="31833754" w:rsidR="00B67F96" w:rsidRPr="0043447C" w:rsidRDefault="00B67F96" w:rsidP="0016110F">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5136FDF" w14:textId="11EE4F7C" w:rsidR="00B67F96" w:rsidRPr="0043447C" w:rsidRDefault="00B67F96" w:rsidP="0016110F">
            <w:pPr>
              <w:jc w:val="center"/>
              <w:rPr>
                <w:rFonts w:cs="Arial"/>
                <w:sz w:val="14"/>
                <w:szCs w:val="14"/>
              </w:rPr>
            </w:pPr>
            <w:r w:rsidRPr="0043447C">
              <w:rPr>
                <w:rFonts w:cs="Arial"/>
                <w:sz w:val="14"/>
                <w:szCs w:val="14"/>
              </w:rPr>
              <w:t>N</w:t>
            </w:r>
          </w:p>
        </w:tc>
        <w:tc>
          <w:tcPr>
            <w:tcW w:w="1139" w:type="pct"/>
            <w:tcBorders>
              <w:top w:val="nil"/>
              <w:left w:val="nil"/>
              <w:bottom w:val="single" w:sz="4" w:space="0" w:color="auto"/>
              <w:right w:val="single" w:sz="4" w:space="0" w:color="auto"/>
            </w:tcBorders>
            <w:shd w:val="clear" w:color="auto" w:fill="auto"/>
            <w:hideMark/>
          </w:tcPr>
          <w:p w14:paraId="45B79E25" w14:textId="77777777" w:rsidR="00B67F96" w:rsidRPr="0043447C" w:rsidRDefault="00B67F96" w:rsidP="00B67F96">
            <w:pPr>
              <w:jc w:val="left"/>
              <w:rPr>
                <w:rFonts w:cs="Arial"/>
                <w:sz w:val="14"/>
                <w:szCs w:val="14"/>
              </w:rPr>
            </w:pPr>
            <w:r w:rsidRPr="0043447C">
              <w:rPr>
                <w:rFonts w:cs="Arial"/>
                <w:sz w:val="14"/>
                <w:szCs w:val="14"/>
              </w:rPr>
              <w:t>contador</w:t>
            </w:r>
          </w:p>
        </w:tc>
        <w:tc>
          <w:tcPr>
            <w:tcW w:w="1471" w:type="pct"/>
            <w:tcBorders>
              <w:top w:val="nil"/>
              <w:left w:val="nil"/>
              <w:bottom w:val="single" w:sz="4" w:space="0" w:color="auto"/>
              <w:right w:val="single" w:sz="4" w:space="0" w:color="auto"/>
            </w:tcBorders>
            <w:shd w:val="clear" w:color="auto" w:fill="auto"/>
            <w:noWrap/>
            <w:vAlign w:val="center"/>
            <w:hideMark/>
          </w:tcPr>
          <w:p w14:paraId="303ACD01" w14:textId="77777777" w:rsidR="00B67F96" w:rsidRPr="00F66160" w:rsidRDefault="00B67F96" w:rsidP="00B67F96">
            <w:pPr>
              <w:rPr>
                <w:rFonts w:cs="Arial"/>
                <w:sz w:val="14"/>
                <w:szCs w:val="14"/>
              </w:rPr>
            </w:pPr>
            <w:r w:rsidRPr="00F66160">
              <w:rPr>
                <w:rFonts w:cs="Arial"/>
                <w:sz w:val="14"/>
                <w:szCs w:val="14"/>
              </w:rPr>
              <w:t>Vezes em que o registro é repetido no sistema, considerando sua chave</w:t>
            </w:r>
          </w:p>
        </w:tc>
      </w:tr>
      <w:tr w:rsidR="008B36BF" w:rsidRPr="00F66160" w14:paraId="101F36B6"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tcPr>
          <w:p w14:paraId="20F94182" w14:textId="1882AA41" w:rsidR="008B36BF" w:rsidRPr="00F66160" w:rsidRDefault="008B36BF" w:rsidP="0016110F">
            <w:pPr>
              <w:jc w:val="left"/>
              <w:rPr>
                <w:rFonts w:cs="Arial"/>
                <w:sz w:val="14"/>
                <w:szCs w:val="14"/>
              </w:rPr>
            </w:pPr>
            <w:r>
              <w:rPr>
                <w:rFonts w:cs="Arial"/>
                <w:sz w:val="14"/>
                <w:szCs w:val="14"/>
              </w:rPr>
              <w:t>ID_FAILED_EVENTS</w:t>
            </w:r>
          </w:p>
        </w:tc>
        <w:tc>
          <w:tcPr>
            <w:tcW w:w="362" w:type="pct"/>
            <w:tcBorders>
              <w:top w:val="nil"/>
              <w:left w:val="nil"/>
              <w:bottom w:val="single" w:sz="4" w:space="0" w:color="auto"/>
              <w:right w:val="single" w:sz="4" w:space="0" w:color="auto"/>
            </w:tcBorders>
            <w:shd w:val="clear" w:color="000000" w:fill="F2F2F2"/>
            <w:noWrap/>
            <w:vAlign w:val="center"/>
          </w:tcPr>
          <w:p w14:paraId="1552D080" w14:textId="67CA33B0" w:rsidR="008B36BF" w:rsidRPr="00F66160" w:rsidRDefault="008B36BF" w:rsidP="0016110F">
            <w:pPr>
              <w:jc w:val="center"/>
              <w:rPr>
                <w:rFonts w:cs="Arial"/>
                <w:sz w:val="14"/>
                <w:szCs w:val="14"/>
              </w:rPr>
            </w:pPr>
            <w:r>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tcPr>
          <w:p w14:paraId="251581CA" w14:textId="532DC9FE" w:rsidR="008B36BF" w:rsidRPr="00F66160" w:rsidRDefault="008B36BF" w:rsidP="0016110F">
            <w:pPr>
              <w:jc w:val="center"/>
              <w:rPr>
                <w:rFonts w:cs="Arial"/>
                <w:sz w:val="14"/>
                <w:szCs w:val="14"/>
              </w:rPr>
            </w:pPr>
            <w:r>
              <w:rPr>
                <w:rFonts w:cs="Arial"/>
                <w:sz w:val="14"/>
                <w:szCs w:val="14"/>
              </w:rPr>
              <w:t>18</w:t>
            </w:r>
          </w:p>
        </w:tc>
        <w:tc>
          <w:tcPr>
            <w:tcW w:w="318" w:type="pct"/>
            <w:tcBorders>
              <w:top w:val="nil"/>
              <w:left w:val="nil"/>
              <w:bottom w:val="single" w:sz="4" w:space="0" w:color="auto"/>
              <w:right w:val="single" w:sz="4" w:space="0" w:color="auto"/>
            </w:tcBorders>
            <w:shd w:val="clear" w:color="000000" w:fill="F2F2F2"/>
            <w:noWrap/>
            <w:vAlign w:val="center"/>
          </w:tcPr>
          <w:p w14:paraId="4520DA34" w14:textId="1EAAF40F" w:rsidR="008B36BF" w:rsidRPr="00F66160" w:rsidRDefault="008B36BF" w:rsidP="0016110F">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185FE318" w14:textId="1F61B4AC" w:rsidR="008B36BF" w:rsidRPr="00F66160" w:rsidRDefault="008B36BF" w:rsidP="0016110F">
            <w:pPr>
              <w:jc w:val="center"/>
              <w:rPr>
                <w:rFonts w:cs="Arial"/>
                <w:sz w:val="14"/>
                <w:szCs w:val="14"/>
              </w:rPr>
            </w:pPr>
            <w:r>
              <w:rPr>
                <w:rFonts w:cs="Arial"/>
                <w:sz w:val="14"/>
                <w:szCs w:val="14"/>
              </w:rPr>
              <w:t>S</w:t>
            </w:r>
          </w:p>
        </w:tc>
        <w:tc>
          <w:tcPr>
            <w:tcW w:w="1139" w:type="pct"/>
            <w:tcBorders>
              <w:top w:val="nil"/>
              <w:left w:val="nil"/>
              <w:bottom w:val="single" w:sz="4" w:space="0" w:color="auto"/>
              <w:right w:val="single" w:sz="4" w:space="0" w:color="auto"/>
            </w:tcBorders>
            <w:shd w:val="clear" w:color="auto" w:fill="auto"/>
          </w:tcPr>
          <w:p w14:paraId="3197E045" w14:textId="77777777" w:rsidR="008B36BF" w:rsidRPr="00F66160" w:rsidRDefault="008B36BF" w:rsidP="00B67F96">
            <w:pPr>
              <w:jc w:val="left"/>
              <w:rPr>
                <w:rFonts w:cs="Arial"/>
                <w:sz w:val="14"/>
                <w:szCs w:val="14"/>
              </w:rPr>
            </w:pPr>
          </w:p>
        </w:tc>
        <w:tc>
          <w:tcPr>
            <w:tcW w:w="1471" w:type="pct"/>
            <w:tcBorders>
              <w:top w:val="nil"/>
              <w:left w:val="nil"/>
              <w:bottom w:val="single" w:sz="4" w:space="0" w:color="auto"/>
              <w:right w:val="single" w:sz="4" w:space="0" w:color="auto"/>
            </w:tcBorders>
            <w:shd w:val="clear" w:color="auto" w:fill="auto"/>
          </w:tcPr>
          <w:p w14:paraId="2A8374A9" w14:textId="77777777" w:rsidR="008B36BF" w:rsidRPr="00F66160" w:rsidRDefault="008B36BF" w:rsidP="00B67F96">
            <w:pPr>
              <w:jc w:val="left"/>
              <w:rPr>
                <w:rFonts w:cs="Arial"/>
                <w:sz w:val="14"/>
                <w:szCs w:val="14"/>
              </w:rPr>
            </w:pPr>
          </w:p>
        </w:tc>
      </w:tr>
      <w:tr w:rsidR="00B67F96" w:rsidRPr="00F66160" w14:paraId="239F6482" w14:textId="77777777" w:rsidTr="0016110F">
        <w:trPr>
          <w:trHeight w:val="255"/>
        </w:trPr>
        <w:tc>
          <w:tcPr>
            <w:tcW w:w="1026" w:type="pct"/>
            <w:tcBorders>
              <w:top w:val="nil"/>
              <w:left w:val="single" w:sz="4" w:space="0" w:color="auto"/>
              <w:bottom w:val="single" w:sz="4" w:space="0" w:color="auto"/>
              <w:right w:val="single" w:sz="4" w:space="0" w:color="auto"/>
            </w:tcBorders>
            <w:shd w:val="clear" w:color="000000" w:fill="F2F2F2"/>
            <w:noWrap/>
            <w:vAlign w:val="center"/>
            <w:hideMark/>
          </w:tcPr>
          <w:p w14:paraId="171DD3E5" w14:textId="77777777" w:rsidR="00B67F96" w:rsidRPr="00F66160" w:rsidRDefault="00B67F96" w:rsidP="0016110F">
            <w:pPr>
              <w:jc w:val="left"/>
              <w:rPr>
                <w:rFonts w:cs="Arial"/>
                <w:sz w:val="14"/>
                <w:szCs w:val="14"/>
              </w:rPr>
            </w:pPr>
            <w:r w:rsidRPr="00F66160">
              <w:rPr>
                <w:rFonts w:cs="Arial"/>
                <w:sz w:val="14"/>
                <w:szCs w:val="14"/>
              </w:rPr>
              <w:t>INPUT_ID</w:t>
            </w:r>
          </w:p>
        </w:tc>
        <w:tc>
          <w:tcPr>
            <w:tcW w:w="362" w:type="pct"/>
            <w:tcBorders>
              <w:top w:val="nil"/>
              <w:left w:val="nil"/>
              <w:bottom w:val="single" w:sz="4" w:space="0" w:color="auto"/>
              <w:right w:val="single" w:sz="4" w:space="0" w:color="auto"/>
            </w:tcBorders>
            <w:shd w:val="clear" w:color="000000" w:fill="F2F2F2"/>
            <w:noWrap/>
            <w:vAlign w:val="center"/>
            <w:hideMark/>
          </w:tcPr>
          <w:p w14:paraId="6E56A8AB" w14:textId="77777777" w:rsidR="00B67F96" w:rsidRPr="00F66160" w:rsidRDefault="00B67F96" w:rsidP="0016110F">
            <w:pPr>
              <w:jc w:val="center"/>
              <w:rPr>
                <w:rFonts w:cs="Arial"/>
                <w:sz w:val="14"/>
                <w:szCs w:val="14"/>
              </w:rPr>
            </w:pPr>
            <w:r w:rsidRPr="00F66160">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hideMark/>
          </w:tcPr>
          <w:p w14:paraId="0D9195F8" w14:textId="77777777" w:rsidR="00B67F96" w:rsidRPr="00F66160" w:rsidRDefault="00B67F96" w:rsidP="0016110F">
            <w:pPr>
              <w:jc w:val="center"/>
              <w:rPr>
                <w:rFonts w:cs="Arial"/>
                <w:sz w:val="14"/>
                <w:szCs w:val="14"/>
              </w:rPr>
            </w:pPr>
            <w:r w:rsidRPr="00F66160">
              <w:rPr>
                <w:rFonts w:cs="Arial"/>
                <w:sz w:val="14"/>
                <w:szCs w:val="14"/>
              </w:rPr>
              <w:t>20</w:t>
            </w:r>
          </w:p>
        </w:tc>
        <w:tc>
          <w:tcPr>
            <w:tcW w:w="318" w:type="pct"/>
            <w:tcBorders>
              <w:top w:val="nil"/>
              <w:left w:val="nil"/>
              <w:bottom w:val="single" w:sz="4" w:space="0" w:color="auto"/>
              <w:right w:val="single" w:sz="4" w:space="0" w:color="auto"/>
            </w:tcBorders>
            <w:shd w:val="clear" w:color="000000" w:fill="F2F2F2"/>
            <w:noWrap/>
            <w:vAlign w:val="center"/>
            <w:hideMark/>
          </w:tcPr>
          <w:p w14:paraId="253309A9" w14:textId="77777777" w:rsidR="00B67F96" w:rsidRPr="00F66160" w:rsidRDefault="00B67F96" w:rsidP="0016110F">
            <w:pPr>
              <w:jc w:val="center"/>
              <w:rPr>
                <w:rFonts w:cs="Arial"/>
                <w:sz w:val="14"/>
                <w:szCs w:val="14"/>
              </w:rPr>
            </w:pPr>
            <w:r w:rsidRPr="00F66160">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2066592" w14:textId="77777777" w:rsidR="00B67F96" w:rsidRPr="00F66160" w:rsidRDefault="00B67F96" w:rsidP="0016110F">
            <w:pPr>
              <w:jc w:val="center"/>
              <w:rPr>
                <w:rFonts w:cs="Arial"/>
                <w:sz w:val="14"/>
                <w:szCs w:val="14"/>
              </w:rPr>
            </w:pPr>
            <w:r w:rsidRPr="00F66160">
              <w:rPr>
                <w:rFonts w:cs="Arial"/>
                <w:sz w:val="14"/>
                <w:szCs w:val="14"/>
              </w:rPr>
              <w:t>N</w:t>
            </w:r>
          </w:p>
        </w:tc>
        <w:tc>
          <w:tcPr>
            <w:tcW w:w="1139" w:type="pct"/>
            <w:tcBorders>
              <w:top w:val="nil"/>
              <w:left w:val="nil"/>
              <w:bottom w:val="single" w:sz="4" w:space="0" w:color="auto"/>
              <w:right w:val="single" w:sz="4" w:space="0" w:color="auto"/>
            </w:tcBorders>
            <w:shd w:val="clear" w:color="auto" w:fill="auto"/>
            <w:hideMark/>
          </w:tcPr>
          <w:p w14:paraId="3A736F53" w14:textId="77777777" w:rsidR="00B67F96" w:rsidRPr="00F66160" w:rsidRDefault="00B67F96" w:rsidP="00B67F96">
            <w:pPr>
              <w:jc w:val="left"/>
              <w:rPr>
                <w:rFonts w:cs="Arial"/>
                <w:sz w:val="14"/>
                <w:szCs w:val="14"/>
              </w:rPr>
            </w:pPr>
            <w:r w:rsidRPr="00F66160">
              <w:rPr>
                <w:rFonts w:cs="Arial"/>
                <w:sz w:val="14"/>
                <w:szCs w:val="14"/>
              </w:rPr>
              <w:t>contador</w:t>
            </w:r>
          </w:p>
        </w:tc>
        <w:tc>
          <w:tcPr>
            <w:tcW w:w="1471" w:type="pct"/>
            <w:tcBorders>
              <w:top w:val="nil"/>
              <w:left w:val="nil"/>
              <w:bottom w:val="single" w:sz="4" w:space="0" w:color="auto"/>
              <w:right w:val="single" w:sz="4" w:space="0" w:color="auto"/>
            </w:tcBorders>
            <w:shd w:val="clear" w:color="auto" w:fill="auto"/>
            <w:hideMark/>
          </w:tcPr>
          <w:p w14:paraId="7982A275" w14:textId="77777777" w:rsidR="00B67F96" w:rsidRPr="00F66160" w:rsidRDefault="00B67F96" w:rsidP="00B67F96">
            <w:pPr>
              <w:jc w:val="left"/>
              <w:rPr>
                <w:rFonts w:cs="Arial"/>
                <w:sz w:val="14"/>
                <w:szCs w:val="14"/>
              </w:rPr>
            </w:pPr>
            <w:r w:rsidRPr="00F66160">
              <w:rPr>
                <w:rFonts w:cs="Arial"/>
                <w:sz w:val="14"/>
                <w:szCs w:val="14"/>
              </w:rPr>
              <w:t>Identificação RAID do arquivo que contém o registro</w:t>
            </w:r>
          </w:p>
        </w:tc>
      </w:tr>
    </w:tbl>
    <w:p w14:paraId="6A44C3F1" w14:textId="77777777" w:rsidR="00F66160" w:rsidRPr="00F66160" w:rsidRDefault="00F66160" w:rsidP="00D521DC">
      <w:pPr>
        <w:rPr>
          <w:rFonts w:cs="Arial"/>
          <w:lang w:eastAsia="en-US"/>
        </w:rPr>
      </w:pPr>
    </w:p>
    <w:p w14:paraId="4AACC9B4" w14:textId="48A41904" w:rsidR="005A6910" w:rsidRDefault="005A6910">
      <w:pPr>
        <w:jc w:val="left"/>
        <w:rPr>
          <w:lang w:eastAsia="en-US"/>
        </w:rPr>
      </w:pPr>
      <w:r>
        <w:rPr>
          <w:lang w:eastAsia="en-US"/>
        </w:rPr>
        <w:br w:type="page"/>
      </w:r>
    </w:p>
    <w:p w14:paraId="1F6E1E2B" w14:textId="10AAF318" w:rsidR="00CD21BA" w:rsidRPr="007A671A" w:rsidRDefault="00CD21BA" w:rsidP="000A0C31">
      <w:pPr>
        <w:pStyle w:val="Heading3"/>
      </w:pPr>
      <w:bookmarkStart w:id="27" w:name="_Toc499303891"/>
      <w:r w:rsidRPr="007A671A">
        <w:lastRenderedPageBreak/>
        <w:t>RQN0</w:t>
      </w:r>
      <w:r w:rsidR="005D78E2" w:rsidRPr="007A671A">
        <w:t>7</w:t>
      </w:r>
      <w:r w:rsidRPr="007A671A">
        <w:t xml:space="preserve"> – Carga dos arquivos OI VENDE</w:t>
      </w:r>
      <w:bookmarkEnd w:id="27"/>
    </w:p>
    <w:p w14:paraId="5E8809BF" w14:textId="77777777" w:rsidR="00CD21BA" w:rsidRPr="00153785" w:rsidRDefault="00CD21BA" w:rsidP="00C01C97">
      <w:pPr>
        <w:rPr>
          <w:rFonts w:cs="Arial"/>
        </w:rPr>
      </w:pPr>
    </w:p>
    <w:p w14:paraId="23EAD215" w14:textId="0B4B2EFA" w:rsidR="00CD21BA" w:rsidRPr="00153785" w:rsidRDefault="00CD21BA" w:rsidP="00D226EA">
      <w:pPr>
        <w:pStyle w:val="Heading4"/>
      </w:pPr>
      <w:bookmarkStart w:id="28" w:name="_Toc499303892"/>
      <w:r w:rsidRPr="00153785">
        <w:t>RGN0</w:t>
      </w:r>
      <w:r w:rsidR="005D78E2">
        <w:t>9</w:t>
      </w:r>
      <w:r w:rsidRPr="00153785">
        <w:t xml:space="preserve"> – Processo de carga arquivo </w:t>
      </w:r>
      <w:r w:rsidR="00337774">
        <w:t>OI VENDE</w:t>
      </w:r>
      <w:bookmarkEnd w:id="28"/>
    </w:p>
    <w:p w14:paraId="028A467A" w14:textId="77777777" w:rsidR="00CD21BA" w:rsidRPr="00153785" w:rsidRDefault="00CD21BA" w:rsidP="00C01C97">
      <w:pPr>
        <w:rPr>
          <w:rFonts w:cs="Arial"/>
        </w:rPr>
      </w:pPr>
    </w:p>
    <w:p w14:paraId="178D41CB" w14:textId="77777777" w:rsidR="004022A9" w:rsidRPr="004022A9" w:rsidRDefault="004022A9" w:rsidP="00C01C97">
      <w:pPr>
        <w:rPr>
          <w:rFonts w:cs="Arial"/>
        </w:rPr>
      </w:pPr>
      <w:r w:rsidRPr="004022A9">
        <w:rPr>
          <w:rFonts w:cs="Arial"/>
        </w:rPr>
        <w:t>Deverá ser criado um processo de carga do arquivos do cadastro de vendedores Oi Vende, ao qual seja configurável as conexões de busca/armazenamento das fontes. A carga dos registros deverá ser a cada 2 dias de forma full, apagando os registros anteriores e inserindo os novos.</w:t>
      </w:r>
    </w:p>
    <w:p w14:paraId="5A2D4878" w14:textId="77777777" w:rsidR="00CD21BA" w:rsidRPr="00153785" w:rsidRDefault="00CD21BA" w:rsidP="00C01C97">
      <w:pPr>
        <w:rPr>
          <w:rFonts w:cs="Arial"/>
        </w:rPr>
      </w:pPr>
    </w:p>
    <w:p w14:paraId="1641F9D7" w14:textId="77777777" w:rsidR="00CD21BA" w:rsidRPr="00153785" w:rsidRDefault="00CD21BA" w:rsidP="00C01C97">
      <w:pPr>
        <w:rPr>
          <w:rFonts w:cs="Arial"/>
        </w:rPr>
      </w:pPr>
      <w:r w:rsidRPr="00153785">
        <w:rPr>
          <w:rFonts w:cs="Arial"/>
        </w:rPr>
        <w:t>Os detalhes do controle de carga estão descritos nas tabelas a seguir:</w:t>
      </w:r>
    </w:p>
    <w:p w14:paraId="7C1A6333" w14:textId="77777777" w:rsidR="00CD21BA" w:rsidRDefault="00CD21BA" w:rsidP="00C01C97">
      <w:pPr>
        <w:rPr>
          <w:rFonts w:cs="Arial"/>
        </w:rPr>
      </w:pPr>
    </w:p>
    <w:p w14:paraId="1B5CA147" w14:textId="77777777" w:rsidR="00CD21BA" w:rsidRPr="00153785" w:rsidRDefault="00CD21BA"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085"/>
        <w:gridCol w:w="5844"/>
      </w:tblGrid>
      <w:tr w:rsidR="00CD21BA" w:rsidRPr="00153785" w14:paraId="68665D7A"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4BA3DD1C" w14:textId="77777777" w:rsidR="00CD21BA" w:rsidRPr="00153785" w:rsidRDefault="00CD21BA" w:rsidP="00C01C97">
            <w:pPr>
              <w:jc w:val="center"/>
              <w:rPr>
                <w:rFonts w:cs="Arial"/>
                <w:b/>
                <w:bCs/>
                <w:color w:val="000000"/>
                <w:sz w:val="20"/>
                <w:szCs w:val="20"/>
              </w:rPr>
            </w:pPr>
            <w:r w:rsidRPr="00153785">
              <w:rPr>
                <w:rFonts w:cs="Arial"/>
                <w:b/>
                <w:bCs/>
                <w:color w:val="000000"/>
                <w:sz w:val="20"/>
                <w:szCs w:val="20"/>
              </w:rPr>
              <w:t>Carga</w:t>
            </w:r>
          </w:p>
        </w:tc>
      </w:tr>
      <w:tr w:rsidR="00CD21BA" w:rsidRPr="00153785" w14:paraId="7CBFA391"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A1CF726"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044240E1" w14:textId="77BECD77" w:rsidR="00CD21BA" w:rsidRPr="00707863" w:rsidRDefault="00337774" w:rsidP="00C01C97">
            <w:pPr>
              <w:rPr>
                <w:rFonts w:cs="Arial"/>
                <w:color w:val="000000"/>
                <w:sz w:val="20"/>
                <w:szCs w:val="20"/>
              </w:rPr>
            </w:pPr>
            <w:r w:rsidRPr="00707863">
              <w:rPr>
                <w:rFonts w:cs="Arial"/>
                <w:color w:val="000000"/>
                <w:sz w:val="20"/>
                <w:szCs w:val="20"/>
              </w:rPr>
              <w:t>OI</w:t>
            </w:r>
            <w:r w:rsidR="002B7E7E" w:rsidRPr="00707863">
              <w:rPr>
                <w:rFonts w:cs="Arial"/>
                <w:color w:val="000000"/>
                <w:sz w:val="20"/>
                <w:szCs w:val="20"/>
              </w:rPr>
              <w:t xml:space="preserve"> </w:t>
            </w:r>
            <w:r w:rsidRPr="00707863">
              <w:rPr>
                <w:rFonts w:cs="Arial"/>
                <w:color w:val="000000"/>
                <w:sz w:val="20"/>
                <w:szCs w:val="20"/>
              </w:rPr>
              <w:t>VENDE - DEALER</w:t>
            </w:r>
          </w:p>
        </w:tc>
      </w:tr>
      <w:tr w:rsidR="00CD21BA" w:rsidRPr="00153785" w14:paraId="659B96F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5EF2FBD8"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2AB46536" w14:textId="082E8D4B" w:rsidR="00CD21BA" w:rsidRPr="00707863" w:rsidRDefault="008B4C5D" w:rsidP="00C01C97">
            <w:pPr>
              <w:rPr>
                <w:rFonts w:cs="Arial"/>
                <w:color w:val="000000"/>
                <w:sz w:val="20"/>
                <w:szCs w:val="20"/>
              </w:rPr>
            </w:pPr>
            <w:r w:rsidRPr="00707863">
              <w:rPr>
                <w:rFonts w:cs="Arial"/>
                <w:color w:val="000000"/>
                <w:sz w:val="20"/>
                <w:szCs w:val="20"/>
              </w:rPr>
              <w:t>Ctrl_LD_</w:t>
            </w:r>
            <w:r w:rsidR="009E694D" w:rsidRPr="00707863">
              <w:rPr>
                <w:rFonts w:cs="Arial"/>
                <w:color w:val="000000"/>
                <w:sz w:val="20"/>
                <w:szCs w:val="20"/>
              </w:rPr>
              <w:t>OIVENDE_</w:t>
            </w:r>
            <w:r w:rsidR="005333FC" w:rsidRPr="00707863">
              <w:rPr>
                <w:rFonts w:cs="Arial"/>
                <w:color w:val="000000"/>
                <w:sz w:val="20"/>
                <w:szCs w:val="20"/>
              </w:rPr>
              <w:t>CADASTRO</w:t>
            </w:r>
          </w:p>
        </w:tc>
      </w:tr>
      <w:tr w:rsidR="00CD21BA" w:rsidRPr="00153785" w14:paraId="52F5E0D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1CFC67F7"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1A2D3278" w14:textId="4CB76719" w:rsidR="00CD21BA" w:rsidRPr="00707863" w:rsidRDefault="00CD21BA" w:rsidP="00C01C97">
            <w:pPr>
              <w:rPr>
                <w:rFonts w:cs="Arial"/>
                <w:color w:val="000000"/>
                <w:sz w:val="20"/>
                <w:szCs w:val="20"/>
              </w:rPr>
            </w:pPr>
            <w:r w:rsidRPr="00707863">
              <w:rPr>
                <w:rFonts w:cs="Arial"/>
                <w:color w:val="000000"/>
                <w:sz w:val="20"/>
                <w:szCs w:val="20"/>
              </w:rPr>
              <w:t>LD_</w:t>
            </w:r>
            <w:r w:rsidR="009E694D" w:rsidRPr="00707863">
              <w:rPr>
                <w:rFonts w:cs="Arial"/>
                <w:color w:val="000000"/>
                <w:sz w:val="20"/>
                <w:szCs w:val="20"/>
              </w:rPr>
              <w:t>OIVENDE_</w:t>
            </w:r>
            <w:r w:rsidR="005333FC" w:rsidRPr="00707863">
              <w:rPr>
                <w:rFonts w:cs="Arial"/>
                <w:color w:val="000000"/>
                <w:sz w:val="20"/>
                <w:szCs w:val="20"/>
              </w:rPr>
              <w:t>CADASTRO</w:t>
            </w:r>
          </w:p>
        </w:tc>
      </w:tr>
      <w:tr w:rsidR="00CD21BA" w:rsidRPr="00153785" w14:paraId="1F671E0B"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3DC04BC3"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15274AA3" w14:textId="77777777" w:rsidR="00CD21BA" w:rsidRPr="00707863" w:rsidRDefault="00CD21BA" w:rsidP="00C01C97">
            <w:pPr>
              <w:rPr>
                <w:rFonts w:cs="Arial"/>
                <w:color w:val="000000"/>
                <w:sz w:val="20"/>
                <w:szCs w:val="20"/>
              </w:rPr>
            </w:pPr>
            <w:r w:rsidRPr="00707863">
              <w:rPr>
                <w:rFonts w:cs="Arial"/>
                <w:color w:val="000000"/>
                <w:sz w:val="20"/>
                <w:szCs w:val="20"/>
              </w:rPr>
              <w:t>Texto (CSV)</w:t>
            </w:r>
          </w:p>
        </w:tc>
      </w:tr>
      <w:tr w:rsidR="00CD21BA" w:rsidRPr="00153785" w14:paraId="24FBEB12"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51F842C5"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3C2650F0" w14:textId="5111EB4D" w:rsidR="00CD21BA" w:rsidRPr="00707863" w:rsidRDefault="00CD21BA" w:rsidP="00C01C97">
            <w:pPr>
              <w:rPr>
                <w:rFonts w:cs="Arial"/>
                <w:color w:val="000000"/>
                <w:sz w:val="20"/>
                <w:szCs w:val="20"/>
              </w:rPr>
            </w:pPr>
            <w:r w:rsidRPr="00707863">
              <w:rPr>
                <w:rFonts w:cs="Arial"/>
                <w:color w:val="000000"/>
                <w:sz w:val="20"/>
                <w:szCs w:val="20"/>
              </w:rPr>
              <w:t>Cadastro_Vendedores_Relatorio_Diario_OiVende_20170828.txt</w:t>
            </w:r>
          </w:p>
        </w:tc>
      </w:tr>
      <w:tr w:rsidR="00CD21BA" w:rsidRPr="00153785" w14:paraId="5D9D13F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F75C9E2"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14CED3B9" w14:textId="377CD266" w:rsidR="00CD21BA" w:rsidRPr="00707863" w:rsidRDefault="00CD21BA" w:rsidP="00C01C97">
            <w:pPr>
              <w:rPr>
                <w:rFonts w:cs="Arial"/>
                <w:color w:val="000000"/>
                <w:sz w:val="20"/>
                <w:szCs w:val="20"/>
              </w:rPr>
            </w:pPr>
            <w:r w:rsidRPr="00707863">
              <w:rPr>
                <w:rFonts w:cs="Arial"/>
                <w:color w:val="000000"/>
                <w:sz w:val="20"/>
                <w:szCs w:val="20"/>
              </w:rPr>
              <w:t>Cadastro_Vendedores_Relatorio_Diario_OiVende_20170828.txt</w:t>
            </w:r>
          </w:p>
        </w:tc>
      </w:tr>
      <w:tr w:rsidR="00CD21BA" w:rsidRPr="00153785" w14:paraId="5C0D96E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E1471BA"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215BDBD7" w14:textId="7B052B1D" w:rsidR="00CD21BA" w:rsidRPr="00707863" w:rsidRDefault="00CD21BA" w:rsidP="00C01C97">
            <w:pPr>
              <w:rPr>
                <w:rFonts w:cs="Arial"/>
                <w:color w:val="000000"/>
                <w:sz w:val="20"/>
                <w:szCs w:val="20"/>
              </w:rPr>
            </w:pPr>
            <w:r w:rsidRPr="00707863">
              <w:rPr>
                <w:rFonts w:cs="Arial"/>
                <w:color w:val="000000"/>
                <w:sz w:val="20"/>
                <w:szCs w:val="20"/>
              </w:rPr>
              <w:t>${DIR_DADOS}/</w:t>
            </w:r>
            <w:r w:rsidR="00704518" w:rsidRPr="00707863">
              <w:rPr>
                <w:rFonts w:cs="Arial"/>
                <w:color w:val="000000"/>
                <w:sz w:val="20"/>
                <w:szCs w:val="20"/>
              </w:rPr>
              <w:t>oivende</w:t>
            </w:r>
            <w:r w:rsidR="005333FC" w:rsidRPr="00707863">
              <w:rPr>
                <w:rFonts w:cs="Arial"/>
                <w:color w:val="000000"/>
                <w:sz w:val="20"/>
                <w:szCs w:val="20"/>
              </w:rPr>
              <w:t>/cadastro</w:t>
            </w:r>
            <w:r w:rsidRPr="00707863">
              <w:rPr>
                <w:rFonts w:cs="Arial"/>
                <w:color w:val="000000"/>
                <w:sz w:val="20"/>
                <w:szCs w:val="20"/>
              </w:rPr>
              <w:t>/in</w:t>
            </w:r>
          </w:p>
        </w:tc>
      </w:tr>
      <w:tr w:rsidR="00CD21BA" w:rsidRPr="00153785" w14:paraId="0DB2752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06306EB"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420D2788" w14:textId="69F2277E" w:rsidR="00CD21BA" w:rsidRPr="00707863" w:rsidRDefault="00CD21BA" w:rsidP="00C01C97">
            <w:pPr>
              <w:rPr>
                <w:rFonts w:cs="Arial"/>
                <w:color w:val="000000"/>
                <w:sz w:val="20"/>
                <w:szCs w:val="20"/>
              </w:rPr>
            </w:pPr>
            <w:r w:rsidRPr="00707863">
              <w:rPr>
                <w:rFonts w:cs="Arial"/>
                <w:color w:val="000000"/>
                <w:sz w:val="20"/>
                <w:szCs w:val="20"/>
              </w:rPr>
              <w:t>${DIR_DADOS}/</w:t>
            </w:r>
            <w:r w:rsidR="00704518" w:rsidRPr="00707863">
              <w:rPr>
                <w:rFonts w:cs="Arial"/>
                <w:color w:val="000000"/>
                <w:sz w:val="20"/>
                <w:szCs w:val="20"/>
              </w:rPr>
              <w:t>oivende</w:t>
            </w:r>
            <w:r w:rsidRPr="00707863">
              <w:rPr>
                <w:rFonts w:cs="Arial"/>
                <w:color w:val="000000"/>
                <w:sz w:val="20"/>
                <w:szCs w:val="20"/>
              </w:rPr>
              <w:t>/</w:t>
            </w:r>
            <w:r w:rsidR="005333FC" w:rsidRPr="00707863">
              <w:rPr>
                <w:rFonts w:cs="Arial"/>
                <w:color w:val="000000"/>
                <w:sz w:val="20"/>
                <w:szCs w:val="20"/>
              </w:rPr>
              <w:t>cadastro/</w:t>
            </w:r>
            <w:r w:rsidRPr="00707863">
              <w:rPr>
                <w:rFonts w:cs="Arial"/>
                <w:color w:val="000000"/>
                <w:sz w:val="20"/>
                <w:szCs w:val="20"/>
              </w:rPr>
              <w:t>out</w:t>
            </w:r>
          </w:p>
        </w:tc>
      </w:tr>
      <w:tr w:rsidR="00CD21BA" w:rsidRPr="00153785" w14:paraId="44C9CB2E"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24556D3"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0920A796" w14:textId="28E7692A" w:rsidR="00CD21BA" w:rsidRPr="00707863" w:rsidRDefault="00CD21BA" w:rsidP="00C01C97">
            <w:pPr>
              <w:rPr>
                <w:rFonts w:cs="Arial"/>
                <w:color w:val="000000"/>
                <w:sz w:val="20"/>
                <w:szCs w:val="20"/>
              </w:rPr>
            </w:pPr>
            <w:r w:rsidRPr="00707863">
              <w:rPr>
                <w:rFonts w:cs="Arial"/>
                <w:color w:val="000000"/>
                <w:sz w:val="20"/>
                <w:szCs w:val="20"/>
              </w:rPr>
              <w:t>${DIR_DADOS}/</w:t>
            </w:r>
            <w:r w:rsidR="00704518" w:rsidRPr="00707863">
              <w:rPr>
                <w:rFonts w:cs="Arial"/>
                <w:color w:val="000000"/>
                <w:sz w:val="20"/>
                <w:szCs w:val="20"/>
              </w:rPr>
              <w:t>oivende</w:t>
            </w:r>
            <w:r w:rsidR="005333FC" w:rsidRPr="00707863">
              <w:rPr>
                <w:rFonts w:cs="Arial"/>
                <w:color w:val="000000"/>
                <w:sz w:val="20"/>
                <w:szCs w:val="20"/>
              </w:rPr>
              <w:t>/cadastro</w:t>
            </w:r>
            <w:r w:rsidRPr="00707863">
              <w:rPr>
                <w:rFonts w:cs="Arial"/>
                <w:color w:val="000000"/>
                <w:sz w:val="20"/>
                <w:szCs w:val="20"/>
              </w:rPr>
              <w:t>/err</w:t>
            </w:r>
          </w:p>
        </w:tc>
      </w:tr>
      <w:tr w:rsidR="00CD21BA" w:rsidRPr="00153785" w14:paraId="752E932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C848B91"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53EAE3B6" w14:textId="48D24AA0" w:rsidR="00CD21BA" w:rsidRPr="00707863" w:rsidRDefault="004022A9" w:rsidP="00C01C97">
            <w:pPr>
              <w:rPr>
                <w:rFonts w:cs="Arial"/>
                <w:color w:val="000000"/>
                <w:sz w:val="20"/>
                <w:szCs w:val="20"/>
              </w:rPr>
            </w:pPr>
            <w:r w:rsidRPr="00707863">
              <w:rPr>
                <w:rFonts w:cs="Arial"/>
                <w:color w:val="000000"/>
                <w:sz w:val="20"/>
                <w:szCs w:val="20"/>
              </w:rPr>
              <w:t>A cada 2 dias</w:t>
            </w:r>
          </w:p>
        </w:tc>
      </w:tr>
      <w:tr w:rsidR="00CD21BA" w:rsidRPr="00153785" w14:paraId="45C37BE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6CF6D46"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2E9FDBE4" w14:textId="77777777" w:rsidR="00CD21BA" w:rsidRPr="00707863" w:rsidRDefault="00CD21BA" w:rsidP="00C01C97">
            <w:pPr>
              <w:rPr>
                <w:rFonts w:cs="Arial"/>
                <w:color w:val="000000"/>
                <w:sz w:val="20"/>
                <w:szCs w:val="20"/>
              </w:rPr>
            </w:pPr>
            <w:r w:rsidRPr="00707863">
              <w:rPr>
                <w:rFonts w:cs="Arial"/>
                <w:color w:val="000000"/>
                <w:sz w:val="20"/>
                <w:szCs w:val="20"/>
              </w:rPr>
              <w:t>Não</w:t>
            </w:r>
          </w:p>
        </w:tc>
      </w:tr>
      <w:tr w:rsidR="00CD21BA" w:rsidRPr="00153785" w14:paraId="22CE65A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775A1C9"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76CC9DCB" w14:textId="32A9A98A" w:rsidR="00CD21BA" w:rsidRPr="00707863" w:rsidRDefault="00CD21BA" w:rsidP="00C01C97">
            <w:pPr>
              <w:rPr>
                <w:rFonts w:cs="Arial"/>
                <w:color w:val="000000"/>
                <w:sz w:val="20"/>
                <w:szCs w:val="20"/>
              </w:rPr>
            </w:pPr>
            <w:r w:rsidRPr="00707863">
              <w:rPr>
                <w:rFonts w:cs="Arial"/>
                <w:color w:val="000000"/>
                <w:sz w:val="20"/>
                <w:szCs w:val="20"/>
              </w:rPr>
              <w:t>Tralha “#”</w:t>
            </w:r>
          </w:p>
        </w:tc>
      </w:tr>
      <w:tr w:rsidR="00CD21BA" w:rsidRPr="00153785" w14:paraId="39AE346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31EFA68" w14:textId="77777777" w:rsidR="00CD21BA" w:rsidRPr="00153785" w:rsidRDefault="00CD21BA"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6733B9A9" w14:textId="58169612" w:rsidR="00CD21BA" w:rsidRPr="00707863" w:rsidRDefault="00432365" w:rsidP="00C01C97">
            <w:pPr>
              <w:rPr>
                <w:rFonts w:cs="Arial"/>
                <w:color w:val="000000"/>
                <w:sz w:val="20"/>
                <w:szCs w:val="20"/>
              </w:rPr>
            </w:pPr>
            <w:r w:rsidRPr="00707863">
              <w:rPr>
                <w:rFonts w:cs="Arial"/>
                <w:color w:val="000000"/>
                <w:sz w:val="20"/>
                <w:szCs w:val="20"/>
              </w:rPr>
              <w:t>Normalizar o campo</w:t>
            </w:r>
            <w:r w:rsidR="00CF54CD" w:rsidRPr="00707863">
              <w:rPr>
                <w:rFonts w:cs="Arial"/>
                <w:color w:val="000000"/>
                <w:sz w:val="20"/>
                <w:szCs w:val="20"/>
              </w:rPr>
              <w:t xml:space="preserve"> </w:t>
            </w:r>
            <w:r w:rsidRPr="00707863">
              <w:rPr>
                <w:rFonts w:cs="Arial"/>
                <w:color w:val="000000"/>
                <w:sz w:val="20"/>
                <w:szCs w:val="20"/>
              </w:rPr>
              <w:t xml:space="preserve">MATRICULA </w:t>
            </w:r>
            <w:r w:rsidR="000D38BD" w:rsidRPr="00707863">
              <w:rPr>
                <w:rFonts w:cs="Arial"/>
                <w:color w:val="000000"/>
                <w:sz w:val="20"/>
                <w:szCs w:val="20"/>
              </w:rPr>
              <w:t>(login)</w:t>
            </w:r>
            <w:r w:rsidR="00CF54CD" w:rsidRPr="00707863">
              <w:rPr>
                <w:rFonts w:cs="Arial"/>
                <w:color w:val="000000"/>
                <w:sz w:val="20"/>
                <w:szCs w:val="20"/>
              </w:rPr>
              <w:t xml:space="preserve"> </w:t>
            </w:r>
            <w:r w:rsidR="00354DF1" w:rsidRPr="00707863">
              <w:rPr>
                <w:rFonts w:cs="Arial"/>
                <w:color w:val="000000"/>
                <w:sz w:val="20"/>
                <w:szCs w:val="20"/>
              </w:rPr>
              <w:t>para maiúsculo</w:t>
            </w:r>
          </w:p>
          <w:p w14:paraId="46666DB3" w14:textId="77777777" w:rsidR="004A3AEA" w:rsidRPr="00707863" w:rsidRDefault="004A3AEA" w:rsidP="00C01C97">
            <w:pPr>
              <w:rPr>
                <w:rFonts w:cs="Arial"/>
                <w:color w:val="000000"/>
                <w:sz w:val="20"/>
                <w:szCs w:val="20"/>
              </w:rPr>
            </w:pPr>
          </w:p>
          <w:p w14:paraId="7BB0712F" w14:textId="7F0267FF" w:rsidR="004A3AEA" w:rsidRPr="00707863" w:rsidRDefault="004A3AEA" w:rsidP="00C01C97">
            <w:pPr>
              <w:rPr>
                <w:rFonts w:cs="Arial"/>
                <w:color w:val="000000"/>
                <w:sz w:val="20"/>
                <w:szCs w:val="20"/>
              </w:rPr>
            </w:pPr>
            <w:r w:rsidRPr="00707863">
              <w:rPr>
                <w:rFonts w:cs="Arial"/>
                <w:b/>
                <w:color w:val="000000"/>
                <w:sz w:val="20"/>
                <w:szCs w:val="20"/>
                <w:u w:val="single"/>
              </w:rPr>
              <w:t>Informacional</w:t>
            </w:r>
            <w:r w:rsidRPr="00707863">
              <w:rPr>
                <w:rFonts w:cs="Arial"/>
                <w:color w:val="000000"/>
                <w:sz w:val="20"/>
                <w:szCs w:val="20"/>
              </w:rPr>
              <w:t>: O perímetro do vendedor é delimitado pelos PDVs em que está cadastrado, ou seja, aquele login só poderá vender se a proposta vier do PDV informado.</w:t>
            </w:r>
          </w:p>
          <w:p w14:paraId="36F03F03" w14:textId="628B35AE" w:rsidR="004A3AEA" w:rsidRPr="00707863" w:rsidRDefault="004A3AEA" w:rsidP="00C01C97">
            <w:pPr>
              <w:rPr>
                <w:rFonts w:cs="Arial"/>
                <w:color w:val="000000"/>
                <w:sz w:val="20"/>
                <w:szCs w:val="20"/>
              </w:rPr>
            </w:pPr>
          </w:p>
        </w:tc>
      </w:tr>
      <w:tr w:rsidR="00CD21BA" w:rsidRPr="00153785" w14:paraId="16D61491"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B1E075F" w14:textId="77777777" w:rsidR="00CD21BA" w:rsidRPr="00153785" w:rsidRDefault="00CD21BA"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1F478C17" w14:textId="02785515" w:rsidR="00CD21BA" w:rsidRPr="00707863" w:rsidRDefault="00C37D3D" w:rsidP="00C01C97">
            <w:pPr>
              <w:rPr>
                <w:rFonts w:cs="Arial"/>
                <w:color w:val="000000"/>
                <w:sz w:val="20"/>
                <w:szCs w:val="20"/>
              </w:rPr>
            </w:pPr>
            <w:r w:rsidRPr="00707863">
              <w:rPr>
                <w:rFonts w:cs="Arial"/>
                <w:color w:val="000000"/>
                <w:sz w:val="20"/>
                <w:szCs w:val="20"/>
              </w:rPr>
              <w:t xml:space="preserve">MATRICULA </w:t>
            </w:r>
            <w:r w:rsidR="0062078D" w:rsidRPr="00707863">
              <w:rPr>
                <w:rFonts w:cs="Arial"/>
                <w:color w:val="000000"/>
                <w:sz w:val="20"/>
                <w:szCs w:val="20"/>
              </w:rPr>
              <w:t xml:space="preserve">/ </w:t>
            </w:r>
            <w:r w:rsidRPr="00707863">
              <w:rPr>
                <w:rFonts w:cs="Arial"/>
                <w:color w:val="000000"/>
                <w:sz w:val="20"/>
                <w:szCs w:val="20"/>
              </w:rPr>
              <w:t>PDV</w:t>
            </w:r>
          </w:p>
        </w:tc>
      </w:tr>
      <w:tr w:rsidR="00CD21BA" w:rsidRPr="00153785" w14:paraId="30DEFF74"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DDFB9B9" w14:textId="77777777" w:rsidR="00CD21BA" w:rsidRPr="00153785" w:rsidRDefault="00CD21BA"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7AE4A6C6" w14:textId="7ECB3D43" w:rsidR="00CD21BA" w:rsidRPr="00707863" w:rsidRDefault="00A1210B" w:rsidP="00C01C97">
            <w:pPr>
              <w:rPr>
                <w:rFonts w:cs="Arial"/>
                <w:color w:val="000000"/>
                <w:sz w:val="20"/>
                <w:szCs w:val="20"/>
              </w:rPr>
            </w:pPr>
            <w:r>
              <w:rPr>
                <w:rFonts w:cs="Arial"/>
                <w:color w:val="000000"/>
                <w:sz w:val="20"/>
                <w:szCs w:val="20"/>
              </w:rPr>
              <w:t>Full (com limpeza da tabela)</w:t>
            </w:r>
          </w:p>
        </w:tc>
      </w:tr>
    </w:tbl>
    <w:p w14:paraId="75FAD2FD" w14:textId="77777777" w:rsidR="00CD21BA" w:rsidRDefault="00CD21BA" w:rsidP="00C01C97">
      <w:pPr>
        <w:ind w:left="720"/>
        <w:rPr>
          <w:rFonts w:cs="Arial"/>
          <w:sz w:val="20"/>
          <w:szCs w:val="20"/>
        </w:rPr>
      </w:pPr>
    </w:p>
    <w:p w14:paraId="1F7C4DCE" w14:textId="77777777" w:rsidR="00CD21BA" w:rsidRPr="00153785" w:rsidRDefault="00CD21BA" w:rsidP="00C01C97">
      <w:pPr>
        <w:pStyle w:val="Heading5"/>
      </w:pPr>
      <w:r w:rsidRPr="00153785">
        <w:lastRenderedPageBreak/>
        <w:t>Layout do arquivo</w:t>
      </w:r>
    </w:p>
    <w:tbl>
      <w:tblPr>
        <w:tblW w:w="5000" w:type="pct"/>
        <w:tblCellMar>
          <w:left w:w="70" w:type="dxa"/>
          <w:right w:w="70" w:type="dxa"/>
        </w:tblCellMar>
        <w:tblLook w:val="04A0" w:firstRow="1" w:lastRow="0" w:firstColumn="1" w:lastColumn="0" w:noHBand="0" w:noVBand="1"/>
      </w:tblPr>
      <w:tblGrid>
        <w:gridCol w:w="2496"/>
        <w:gridCol w:w="2096"/>
        <w:gridCol w:w="5604"/>
      </w:tblGrid>
      <w:tr w:rsidR="00432365" w14:paraId="399A2093" w14:textId="77777777" w:rsidTr="00432365">
        <w:trPr>
          <w:trHeight w:val="300"/>
        </w:trPr>
        <w:tc>
          <w:tcPr>
            <w:tcW w:w="1224"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77C1032" w14:textId="77777777" w:rsidR="00432365" w:rsidRPr="00757920" w:rsidRDefault="00432365" w:rsidP="00757920">
            <w:pPr>
              <w:jc w:val="center"/>
              <w:rPr>
                <w:rFonts w:cs="Arial"/>
                <w:b/>
                <w:color w:val="000000"/>
                <w:sz w:val="20"/>
                <w:szCs w:val="20"/>
              </w:rPr>
            </w:pPr>
            <w:r w:rsidRPr="00757920">
              <w:rPr>
                <w:rFonts w:cs="Arial"/>
                <w:b/>
                <w:color w:val="000000"/>
                <w:sz w:val="20"/>
                <w:szCs w:val="20"/>
              </w:rPr>
              <w:t>Campo</w:t>
            </w:r>
          </w:p>
        </w:tc>
        <w:tc>
          <w:tcPr>
            <w:tcW w:w="1028" w:type="pct"/>
            <w:tcBorders>
              <w:top w:val="single" w:sz="4" w:space="0" w:color="auto"/>
              <w:left w:val="nil"/>
              <w:bottom w:val="single" w:sz="4" w:space="0" w:color="auto"/>
              <w:right w:val="single" w:sz="4" w:space="0" w:color="auto"/>
            </w:tcBorders>
            <w:shd w:val="clear" w:color="000000" w:fill="808080"/>
            <w:noWrap/>
            <w:vAlign w:val="bottom"/>
            <w:hideMark/>
          </w:tcPr>
          <w:p w14:paraId="3D85F2CF" w14:textId="77777777" w:rsidR="00432365" w:rsidRPr="00757920" w:rsidRDefault="00432365" w:rsidP="00757920">
            <w:pPr>
              <w:jc w:val="center"/>
              <w:rPr>
                <w:rFonts w:cs="Arial"/>
                <w:b/>
                <w:color w:val="000000"/>
                <w:sz w:val="20"/>
                <w:szCs w:val="20"/>
              </w:rPr>
            </w:pPr>
            <w:r w:rsidRPr="00757920">
              <w:rPr>
                <w:rFonts w:cs="Arial"/>
                <w:b/>
                <w:color w:val="000000"/>
                <w:sz w:val="20"/>
                <w:szCs w:val="20"/>
              </w:rPr>
              <w:t>Descrição</w:t>
            </w:r>
          </w:p>
        </w:tc>
        <w:tc>
          <w:tcPr>
            <w:tcW w:w="2748" w:type="pct"/>
            <w:tcBorders>
              <w:top w:val="single" w:sz="4" w:space="0" w:color="auto"/>
              <w:left w:val="nil"/>
              <w:bottom w:val="single" w:sz="4" w:space="0" w:color="auto"/>
              <w:right w:val="single" w:sz="4" w:space="0" w:color="auto"/>
            </w:tcBorders>
            <w:shd w:val="clear" w:color="000000" w:fill="808080"/>
            <w:noWrap/>
            <w:vAlign w:val="bottom"/>
            <w:hideMark/>
          </w:tcPr>
          <w:p w14:paraId="56C0B2D9" w14:textId="77777777" w:rsidR="00432365" w:rsidRPr="00757920" w:rsidRDefault="00432365" w:rsidP="00757920">
            <w:pPr>
              <w:jc w:val="center"/>
              <w:rPr>
                <w:rFonts w:cs="Arial"/>
                <w:b/>
                <w:color w:val="000000"/>
                <w:sz w:val="20"/>
                <w:szCs w:val="20"/>
              </w:rPr>
            </w:pPr>
            <w:r w:rsidRPr="00757920">
              <w:rPr>
                <w:rFonts w:cs="Arial"/>
                <w:b/>
                <w:color w:val="000000"/>
                <w:sz w:val="20"/>
                <w:szCs w:val="20"/>
              </w:rPr>
              <w:t>Exemplo</w:t>
            </w:r>
          </w:p>
        </w:tc>
      </w:tr>
      <w:tr w:rsidR="00432365" w14:paraId="6E7EF5D4"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68E076E6" w14:textId="5D64B682" w:rsidR="00432365" w:rsidRPr="00757920" w:rsidRDefault="00432365" w:rsidP="00C01C97">
            <w:pPr>
              <w:rPr>
                <w:rFonts w:cs="Arial"/>
                <w:color w:val="000000"/>
                <w:sz w:val="20"/>
                <w:szCs w:val="20"/>
              </w:rPr>
            </w:pPr>
            <w:r w:rsidRPr="00757920">
              <w:rPr>
                <w:rFonts w:cs="Arial"/>
                <w:color w:val="000000"/>
                <w:sz w:val="20"/>
                <w:szCs w:val="20"/>
              </w:rPr>
              <w:t>NOMECOMPLETO</w:t>
            </w:r>
          </w:p>
        </w:tc>
        <w:tc>
          <w:tcPr>
            <w:tcW w:w="1028" w:type="pct"/>
            <w:tcBorders>
              <w:top w:val="nil"/>
              <w:left w:val="nil"/>
              <w:bottom w:val="single" w:sz="4" w:space="0" w:color="auto"/>
              <w:right w:val="single" w:sz="4" w:space="0" w:color="auto"/>
            </w:tcBorders>
            <w:shd w:val="clear" w:color="auto" w:fill="auto"/>
            <w:noWrap/>
            <w:vAlign w:val="bottom"/>
            <w:hideMark/>
          </w:tcPr>
          <w:p w14:paraId="063E4B0C" w14:textId="77777777" w:rsidR="00432365" w:rsidRPr="00757920" w:rsidRDefault="00432365" w:rsidP="00C01C97">
            <w:pPr>
              <w:rPr>
                <w:rFonts w:cs="Arial"/>
                <w:color w:val="000000"/>
                <w:sz w:val="20"/>
                <w:szCs w:val="20"/>
              </w:rPr>
            </w:pPr>
            <w:r w:rsidRPr="00757920">
              <w:rPr>
                <w:rFonts w:cs="Arial"/>
                <w:color w:val="000000"/>
                <w:sz w:val="20"/>
                <w:szCs w:val="20"/>
              </w:rPr>
              <w:t>Nome completo</w:t>
            </w:r>
          </w:p>
        </w:tc>
        <w:tc>
          <w:tcPr>
            <w:tcW w:w="2748" w:type="pct"/>
            <w:tcBorders>
              <w:top w:val="nil"/>
              <w:left w:val="nil"/>
              <w:bottom w:val="single" w:sz="4" w:space="0" w:color="auto"/>
              <w:right w:val="single" w:sz="4" w:space="0" w:color="auto"/>
            </w:tcBorders>
            <w:shd w:val="clear" w:color="auto" w:fill="auto"/>
            <w:noWrap/>
            <w:vAlign w:val="bottom"/>
            <w:hideMark/>
          </w:tcPr>
          <w:p w14:paraId="1ED1B7A5" w14:textId="77777777" w:rsidR="00432365" w:rsidRPr="00757920" w:rsidRDefault="00432365" w:rsidP="00757920">
            <w:pPr>
              <w:jc w:val="left"/>
              <w:rPr>
                <w:rFonts w:cs="Arial"/>
                <w:color w:val="000000"/>
                <w:sz w:val="20"/>
                <w:szCs w:val="20"/>
              </w:rPr>
            </w:pPr>
            <w:r w:rsidRPr="00757920">
              <w:rPr>
                <w:rFonts w:cs="Arial"/>
                <w:color w:val="000000"/>
                <w:sz w:val="20"/>
                <w:szCs w:val="20"/>
              </w:rPr>
              <w:t>PALOMA GOMES DE ALCANTARA</w:t>
            </w:r>
          </w:p>
        </w:tc>
      </w:tr>
      <w:tr w:rsidR="00432365" w14:paraId="41101BFF"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17A9AB65" w14:textId="7BBA75B0" w:rsidR="00432365" w:rsidRPr="00757920" w:rsidRDefault="00432365" w:rsidP="00C01C97">
            <w:pPr>
              <w:rPr>
                <w:rFonts w:cs="Arial"/>
                <w:color w:val="000000"/>
                <w:sz w:val="20"/>
                <w:szCs w:val="20"/>
              </w:rPr>
            </w:pPr>
            <w:r w:rsidRPr="00757920">
              <w:rPr>
                <w:rFonts w:cs="Arial"/>
                <w:color w:val="000000"/>
                <w:sz w:val="20"/>
                <w:szCs w:val="20"/>
              </w:rPr>
              <w:t>CPF</w:t>
            </w:r>
          </w:p>
        </w:tc>
        <w:tc>
          <w:tcPr>
            <w:tcW w:w="1028" w:type="pct"/>
            <w:tcBorders>
              <w:top w:val="nil"/>
              <w:left w:val="nil"/>
              <w:bottom w:val="single" w:sz="4" w:space="0" w:color="auto"/>
              <w:right w:val="single" w:sz="4" w:space="0" w:color="auto"/>
            </w:tcBorders>
            <w:shd w:val="clear" w:color="auto" w:fill="auto"/>
            <w:noWrap/>
            <w:vAlign w:val="bottom"/>
            <w:hideMark/>
          </w:tcPr>
          <w:p w14:paraId="63211263" w14:textId="77777777" w:rsidR="00432365" w:rsidRPr="00757920" w:rsidRDefault="00432365" w:rsidP="00C01C97">
            <w:pPr>
              <w:rPr>
                <w:rFonts w:cs="Arial"/>
                <w:color w:val="000000"/>
                <w:sz w:val="20"/>
                <w:szCs w:val="20"/>
              </w:rPr>
            </w:pPr>
            <w:r w:rsidRPr="00757920">
              <w:rPr>
                <w:rFonts w:cs="Arial"/>
                <w:color w:val="000000"/>
                <w:sz w:val="20"/>
                <w:szCs w:val="20"/>
              </w:rPr>
              <w:t>Cpf</w:t>
            </w:r>
          </w:p>
        </w:tc>
        <w:tc>
          <w:tcPr>
            <w:tcW w:w="2748" w:type="pct"/>
            <w:tcBorders>
              <w:top w:val="nil"/>
              <w:left w:val="nil"/>
              <w:bottom w:val="single" w:sz="4" w:space="0" w:color="auto"/>
              <w:right w:val="single" w:sz="4" w:space="0" w:color="auto"/>
            </w:tcBorders>
            <w:shd w:val="clear" w:color="auto" w:fill="auto"/>
            <w:noWrap/>
            <w:vAlign w:val="bottom"/>
            <w:hideMark/>
          </w:tcPr>
          <w:p w14:paraId="06CB51DC" w14:textId="77777777" w:rsidR="00432365" w:rsidRPr="00757920" w:rsidRDefault="00432365" w:rsidP="00757920">
            <w:pPr>
              <w:jc w:val="left"/>
              <w:rPr>
                <w:rFonts w:cs="Arial"/>
                <w:color w:val="000000"/>
                <w:sz w:val="20"/>
                <w:szCs w:val="20"/>
              </w:rPr>
            </w:pPr>
            <w:r w:rsidRPr="00757920">
              <w:rPr>
                <w:rFonts w:cs="Arial"/>
                <w:color w:val="000000"/>
                <w:sz w:val="20"/>
                <w:szCs w:val="20"/>
              </w:rPr>
              <w:t>12165820413</w:t>
            </w:r>
          </w:p>
        </w:tc>
      </w:tr>
      <w:tr w:rsidR="00432365" w14:paraId="4631A5AF"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220ECC85" w14:textId="3B41D753" w:rsidR="00432365" w:rsidRPr="00757920" w:rsidRDefault="00432365" w:rsidP="00C01C97">
            <w:pPr>
              <w:rPr>
                <w:rFonts w:cs="Arial"/>
                <w:color w:val="000000"/>
                <w:sz w:val="20"/>
                <w:szCs w:val="20"/>
              </w:rPr>
            </w:pPr>
            <w:r w:rsidRPr="00757920">
              <w:rPr>
                <w:rFonts w:cs="Arial"/>
                <w:color w:val="000000"/>
                <w:sz w:val="20"/>
                <w:szCs w:val="20"/>
              </w:rPr>
              <w:t>MATRICULA</w:t>
            </w:r>
          </w:p>
        </w:tc>
        <w:tc>
          <w:tcPr>
            <w:tcW w:w="1028" w:type="pct"/>
            <w:tcBorders>
              <w:top w:val="nil"/>
              <w:left w:val="nil"/>
              <w:bottom w:val="single" w:sz="4" w:space="0" w:color="auto"/>
              <w:right w:val="single" w:sz="4" w:space="0" w:color="auto"/>
            </w:tcBorders>
            <w:shd w:val="clear" w:color="auto" w:fill="auto"/>
            <w:noWrap/>
            <w:vAlign w:val="bottom"/>
            <w:hideMark/>
          </w:tcPr>
          <w:p w14:paraId="2CC8DDB7" w14:textId="77777777" w:rsidR="00432365" w:rsidRPr="00757920" w:rsidRDefault="00432365" w:rsidP="00C01C97">
            <w:pPr>
              <w:rPr>
                <w:rFonts w:cs="Arial"/>
                <w:color w:val="000000"/>
                <w:sz w:val="20"/>
                <w:szCs w:val="20"/>
              </w:rPr>
            </w:pPr>
            <w:r w:rsidRPr="00757920">
              <w:rPr>
                <w:rFonts w:cs="Arial"/>
                <w:color w:val="000000"/>
                <w:sz w:val="20"/>
                <w:szCs w:val="20"/>
              </w:rPr>
              <w:t>Matricula de login</w:t>
            </w:r>
          </w:p>
        </w:tc>
        <w:tc>
          <w:tcPr>
            <w:tcW w:w="2748" w:type="pct"/>
            <w:tcBorders>
              <w:top w:val="nil"/>
              <w:left w:val="nil"/>
              <w:bottom w:val="single" w:sz="4" w:space="0" w:color="auto"/>
              <w:right w:val="single" w:sz="4" w:space="0" w:color="auto"/>
            </w:tcBorders>
            <w:shd w:val="clear" w:color="auto" w:fill="auto"/>
            <w:noWrap/>
            <w:vAlign w:val="bottom"/>
            <w:hideMark/>
          </w:tcPr>
          <w:p w14:paraId="30EE6F54" w14:textId="77777777" w:rsidR="00432365" w:rsidRPr="00757920" w:rsidRDefault="00432365" w:rsidP="00757920">
            <w:pPr>
              <w:jc w:val="left"/>
              <w:rPr>
                <w:rFonts w:cs="Arial"/>
                <w:color w:val="000000"/>
                <w:sz w:val="20"/>
                <w:szCs w:val="20"/>
              </w:rPr>
            </w:pPr>
            <w:r w:rsidRPr="00757920">
              <w:rPr>
                <w:rFonts w:cs="Arial"/>
                <w:color w:val="000000"/>
                <w:sz w:val="20"/>
                <w:szCs w:val="20"/>
              </w:rPr>
              <w:t>TR621946</w:t>
            </w:r>
          </w:p>
        </w:tc>
      </w:tr>
      <w:tr w:rsidR="00432365" w14:paraId="54A422BD"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79ADFEF1" w14:textId="67EE64B1" w:rsidR="00432365" w:rsidRPr="00757920" w:rsidRDefault="00432365" w:rsidP="00C01C97">
            <w:pPr>
              <w:rPr>
                <w:rFonts w:cs="Arial"/>
                <w:color w:val="000000"/>
                <w:sz w:val="20"/>
                <w:szCs w:val="20"/>
              </w:rPr>
            </w:pPr>
            <w:r w:rsidRPr="00757920">
              <w:rPr>
                <w:rFonts w:cs="Arial"/>
                <w:color w:val="000000"/>
                <w:sz w:val="20"/>
                <w:szCs w:val="20"/>
              </w:rPr>
              <w:t>EMAIL</w:t>
            </w:r>
          </w:p>
        </w:tc>
        <w:tc>
          <w:tcPr>
            <w:tcW w:w="1028" w:type="pct"/>
            <w:tcBorders>
              <w:top w:val="nil"/>
              <w:left w:val="nil"/>
              <w:bottom w:val="single" w:sz="4" w:space="0" w:color="auto"/>
              <w:right w:val="single" w:sz="4" w:space="0" w:color="auto"/>
            </w:tcBorders>
            <w:shd w:val="clear" w:color="auto" w:fill="auto"/>
            <w:noWrap/>
            <w:vAlign w:val="bottom"/>
            <w:hideMark/>
          </w:tcPr>
          <w:p w14:paraId="231A519F" w14:textId="77777777" w:rsidR="00432365" w:rsidRPr="00757920" w:rsidRDefault="00432365" w:rsidP="00C01C97">
            <w:pPr>
              <w:rPr>
                <w:rFonts w:cs="Arial"/>
                <w:color w:val="000000"/>
                <w:sz w:val="20"/>
                <w:szCs w:val="20"/>
              </w:rPr>
            </w:pPr>
            <w:r w:rsidRPr="00757920">
              <w:rPr>
                <w:rFonts w:cs="Arial"/>
                <w:color w:val="000000"/>
                <w:sz w:val="20"/>
                <w:szCs w:val="20"/>
              </w:rPr>
              <w:t>Email</w:t>
            </w:r>
          </w:p>
        </w:tc>
        <w:tc>
          <w:tcPr>
            <w:tcW w:w="2748" w:type="pct"/>
            <w:tcBorders>
              <w:top w:val="nil"/>
              <w:left w:val="nil"/>
              <w:bottom w:val="single" w:sz="4" w:space="0" w:color="auto"/>
              <w:right w:val="single" w:sz="4" w:space="0" w:color="auto"/>
            </w:tcBorders>
            <w:shd w:val="clear" w:color="auto" w:fill="auto"/>
            <w:noWrap/>
            <w:vAlign w:val="bottom"/>
            <w:hideMark/>
          </w:tcPr>
          <w:p w14:paraId="43BA1428" w14:textId="77777777" w:rsidR="00432365" w:rsidRPr="00757920" w:rsidRDefault="00432365" w:rsidP="00757920">
            <w:pPr>
              <w:jc w:val="left"/>
              <w:rPr>
                <w:rFonts w:cs="Arial"/>
                <w:color w:val="000000"/>
                <w:sz w:val="20"/>
                <w:szCs w:val="20"/>
              </w:rPr>
            </w:pPr>
            <w:r w:rsidRPr="00757920">
              <w:rPr>
                <w:rFonts w:cs="Arial"/>
                <w:color w:val="000000"/>
                <w:sz w:val="20"/>
                <w:szCs w:val="20"/>
              </w:rPr>
              <w:t>FINANCEIROPEPTELECOM@GMAIL.COM</w:t>
            </w:r>
          </w:p>
        </w:tc>
      </w:tr>
      <w:tr w:rsidR="00432365" w14:paraId="188133A0"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37D58F31" w14:textId="3F99B677" w:rsidR="00432365" w:rsidRPr="00757920" w:rsidRDefault="00432365" w:rsidP="00C01C97">
            <w:pPr>
              <w:rPr>
                <w:rFonts w:cs="Arial"/>
                <w:color w:val="000000"/>
                <w:sz w:val="20"/>
                <w:szCs w:val="20"/>
              </w:rPr>
            </w:pPr>
            <w:r w:rsidRPr="00757920">
              <w:rPr>
                <w:rFonts w:cs="Arial"/>
                <w:color w:val="000000"/>
                <w:sz w:val="20"/>
                <w:szCs w:val="20"/>
              </w:rPr>
              <w:t>PERFIL</w:t>
            </w:r>
          </w:p>
        </w:tc>
        <w:tc>
          <w:tcPr>
            <w:tcW w:w="1028" w:type="pct"/>
            <w:tcBorders>
              <w:top w:val="nil"/>
              <w:left w:val="nil"/>
              <w:bottom w:val="single" w:sz="4" w:space="0" w:color="auto"/>
              <w:right w:val="single" w:sz="4" w:space="0" w:color="auto"/>
            </w:tcBorders>
            <w:shd w:val="clear" w:color="auto" w:fill="auto"/>
            <w:noWrap/>
            <w:vAlign w:val="bottom"/>
            <w:hideMark/>
          </w:tcPr>
          <w:p w14:paraId="16E31F2C" w14:textId="77777777" w:rsidR="00432365" w:rsidRPr="00757920" w:rsidRDefault="00432365" w:rsidP="00C01C97">
            <w:pPr>
              <w:rPr>
                <w:rFonts w:cs="Arial"/>
                <w:color w:val="000000"/>
                <w:sz w:val="20"/>
                <w:szCs w:val="20"/>
              </w:rPr>
            </w:pPr>
            <w:r w:rsidRPr="00757920">
              <w:rPr>
                <w:rFonts w:cs="Arial"/>
                <w:color w:val="000000"/>
                <w:sz w:val="20"/>
                <w:szCs w:val="20"/>
              </w:rPr>
              <w:t>Perfil</w:t>
            </w:r>
          </w:p>
        </w:tc>
        <w:tc>
          <w:tcPr>
            <w:tcW w:w="2748" w:type="pct"/>
            <w:tcBorders>
              <w:top w:val="nil"/>
              <w:left w:val="nil"/>
              <w:bottom w:val="single" w:sz="4" w:space="0" w:color="auto"/>
              <w:right w:val="single" w:sz="4" w:space="0" w:color="auto"/>
            </w:tcBorders>
            <w:shd w:val="clear" w:color="auto" w:fill="auto"/>
            <w:noWrap/>
            <w:vAlign w:val="bottom"/>
            <w:hideMark/>
          </w:tcPr>
          <w:p w14:paraId="222FA2B1" w14:textId="77777777" w:rsidR="00432365" w:rsidRPr="00757920" w:rsidRDefault="00432365" w:rsidP="00757920">
            <w:pPr>
              <w:jc w:val="left"/>
              <w:rPr>
                <w:rFonts w:cs="Arial"/>
                <w:color w:val="000000"/>
                <w:sz w:val="20"/>
                <w:szCs w:val="20"/>
              </w:rPr>
            </w:pPr>
            <w:r w:rsidRPr="00757920">
              <w:rPr>
                <w:rFonts w:cs="Arial"/>
                <w:color w:val="000000"/>
                <w:sz w:val="20"/>
                <w:szCs w:val="20"/>
              </w:rPr>
              <w:t>Vendedor Oi Agentes</w:t>
            </w:r>
          </w:p>
        </w:tc>
      </w:tr>
      <w:tr w:rsidR="00432365" w14:paraId="161010FD"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2FA63401" w14:textId="06F9B6BF" w:rsidR="00432365" w:rsidRPr="00757920" w:rsidRDefault="00432365" w:rsidP="00C01C97">
            <w:pPr>
              <w:rPr>
                <w:rFonts w:cs="Arial"/>
                <w:color w:val="000000"/>
                <w:sz w:val="20"/>
                <w:szCs w:val="20"/>
              </w:rPr>
            </w:pPr>
            <w:r w:rsidRPr="00757920">
              <w:rPr>
                <w:rFonts w:cs="Arial"/>
                <w:color w:val="000000"/>
                <w:sz w:val="20"/>
                <w:szCs w:val="20"/>
              </w:rPr>
              <w:t>PDV</w:t>
            </w:r>
          </w:p>
        </w:tc>
        <w:tc>
          <w:tcPr>
            <w:tcW w:w="1028" w:type="pct"/>
            <w:tcBorders>
              <w:top w:val="nil"/>
              <w:left w:val="nil"/>
              <w:bottom w:val="single" w:sz="4" w:space="0" w:color="auto"/>
              <w:right w:val="single" w:sz="4" w:space="0" w:color="auto"/>
            </w:tcBorders>
            <w:shd w:val="clear" w:color="auto" w:fill="auto"/>
            <w:noWrap/>
            <w:vAlign w:val="bottom"/>
            <w:hideMark/>
          </w:tcPr>
          <w:p w14:paraId="1625CAA8" w14:textId="2AD16736" w:rsidR="00432365" w:rsidRPr="00757920" w:rsidRDefault="00432365" w:rsidP="00C01C97">
            <w:pPr>
              <w:rPr>
                <w:rFonts w:cs="Arial"/>
                <w:color w:val="000000"/>
                <w:sz w:val="20"/>
                <w:szCs w:val="20"/>
              </w:rPr>
            </w:pPr>
            <w:r w:rsidRPr="00757920">
              <w:rPr>
                <w:rFonts w:cs="Arial"/>
                <w:color w:val="000000"/>
                <w:sz w:val="20"/>
                <w:szCs w:val="20"/>
              </w:rPr>
              <w:t>Número do PDV</w:t>
            </w:r>
          </w:p>
        </w:tc>
        <w:tc>
          <w:tcPr>
            <w:tcW w:w="2748" w:type="pct"/>
            <w:tcBorders>
              <w:top w:val="nil"/>
              <w:left w:val="nil"/>
              <w:bottom w:val="single" w:sz="4" w:space="0" w:color="auto"/>
              <w:right w:val="single" w:sz="4" w:space="0" w:color="auto"/>
            </w:tcBorders>
            <w:shd w:val="clear" w:color="auto" w:fill="auto"/>
            <w:noWrap/>
            <w:vAlign w:val="bottom"/>
            <w:hideMark/>
          </w:tcPr>
          <w:p w14:paraId="42DC3CAA" w14:textId="77777777" w:rsidR="00432365" w:rsidRPr="00757920" w:rsidRDefault="00432365" w:rsidP="00757920">
            <w:pPr>
              <w:jc w:val="left"/>
              <w:rPr>
                <w:rFonts w:cs="Arial"/>
                <w:color w:val="000000"/>
                <w:sz w:val="20"/>
                <w:szCs w:val="20"/>
              </w:rPr>
            </w:pPr>
            <w:r w:rsidRPr="00757920">
              <w:rPr>
                <w:rFonts w:cs="Arial"/>
                <w:color w:val="000000"/>
                <w:sz w:val="20"/>
                <w:szCs w:val="20"/>
              </w:rPr>
              <w:t>1041057</w:t>
            </w:r>
          </w:p>
        </w:tc>
      </w:tr>
      <w:tr w:rsidR="00432365" w14:paraId="2B50A828"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01687B7A" w14:textId="34E463C0" w:rsidR="00432365" w:rsidRPr="00757920" w:rsidRDefault="00432365" w:rsidP="00C01C97">
            <w:pPr>
              <w:rPr>
                <w:rFonts w:cs="Arial"/>
                <w:color w:val="000000"/>
                <w:sz w:val="20"/>
                <w:szCs w:val="20"/>
              </w:rPr>
            </w:pPr>
            <w:r w:rsidRPr="00757920">
              <w:rPr>
                <w:rFonts w:cs="Arial"/>
                <w:color w:val="000000"/>
                <w:sz w:val="20"/>
                <w:szCs w:val="20"/>
              </w:rPr>
              <w:t>NOMEFANTASIA</w:t>
            </w:r>
          </w:p>
        </w:tc>
        <w:tc>
          <w:tcPr>
            <w:tcW w:w="1028" w:type="pct"/>
            <w:tcBorders>
              <w:top w:val="nil"/>
              <w:left w:val="nil"/>
              <w:bottom w:val="single" w:sz="4" w:space="0" w:color="auto"/>
              <w:right w:val="single" w:sz="4" w:space="0" w:color="auto"/>
            </w:tcBorders>
            <w:shd w:val="clear" w:color="auto" w:fill="auto"/>
            <w:noWrap/>
            <w:vAlign w:val="bottom"/>
            <w:hideMark/>
          </w:tcPr>
          <w:p w14:paraId="2055A853" w14:textId="77777777" w:rsidR="00432365" w:rsidRPr="00757920" w:rsidRDefault="00432365" w:rsidP="00C01C97">
            <w:pPr>
              <w:rPr>
                <w:rFonts w:cs="Arial"/>
                <w:color w:val="000000"/>
                <w:sz w:val="20"/>
                <w:szCs w:val="20"/>
              </w:rPr>
            </w:pPr>
            <w:r w:rsidRPr="00757920">
              <w:rPr>
                <w:rFonts w:cs="Arial"/>
                <w:color w:val="000000"/>
                <w:sz w:val="20"/>
                <w:szCs w:val="20"/>
              </w:rPr>
              <w:t>Nome fantasia</w:t>
            </w:r>
          </w:p>
        </w:tc>
        <w:tc>
          <w:tcPr>
            <w:tcW w:w="2748" w:type="pct"/>
            <w:tcBorders>
              <w:top w:val="nil"/>
              <w:left w:val="nil"/>
              <w:bottom w:val="single" w:sz="4" w:space="0" w:color="auto"/>
              <w:right w:val="single" w:sz="4" w:space="0" w:color="auto"/>
            </w:tcBorders>
            <w:shd w:val="clear" w:color="auto" w:fill="auto"/>
            <w:noWrap/>
            <w:vAlign w:val="bottom"/>
            <w:hideMark/>
          </w:tcPr>
          <w:p w14:paraId="11274A0E" w14:textId="77777777" w:rsidR="00432365" w:rsidRPr="00757920" w:rsidRDefault="00432365" w:rsidP="00757920">
            <w:pPr>
              <w:jc w:val="left"/>
              <w:rPr>
                <w:rFonts w:cs="Arial"/>
                <w:color w:val="000000"/>
                <w:sz w:val="20"/>
                <w:szCs w:val="20"/>
              </w:rPr>
            </w:pPr>
            <w:r w:rsidRPr="00757920">
              <w:rPr>
                <w:rFonts w:cs="Arial"/>
                <w:color w:val="000000"/>
                <w:sz w:val="20"/>
                <w:szCs w:val="20"/>
              </w:rPr>
              <w:t>NDV J E P SERV BOA VISTA RECIFE</w:t>
            </w:r>
          </w:p>
        </w:tc>
      </w:tr>
      <w:tr w:rsidR="00432365" w14:paraId="56B56446"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504FD70B" w14:textId="38D39697" w:rsidR="00432365" w:rsidRPr="00757920" w:rsidRDefault="00432365" w:rsidP="00C01C97">
            <w:pPr>
              <w:rPr>
                <w:rFonts w:cs="Arial"/>
                <w:color w:val="000000"/>
                <w:sz w:val="20"/>
                <w:szCs w:val="20"/>
              </w:rPr>
            </w:pPr>
            <w:r w:rsidRPr="00757920">
              <w:rPr>
                <w:rFonts w:cs="Arial"/>
                <w:color w:val="000000"/>
                <w:sz w:val="20"/>
                <w:szCs w:val="20"/>
              </w:rPr>
              <w:t>ENDERECO</w:t>
            </w:r>
          </w:p>
        </w:tc>
        <w:tc>
          <w:tcPr>
            <w:tcW w:w="1028" w:type="pct"/>
            <w:tcBorders>
              <w:top w:val="nil"/>
              <w:left w:val="nil"/>
              <w:bottom w:val="single" w:sz="4" w:space="0" w:color="auto"/>
              <w:right w:val="single" w:sz="4" w:space="0" w:color="auto"/>
            </w:tcBorders>
            <w:shd w:val="clear" w:color="auto" w:fill="auto"/>
            <w:noWrap/>
            <w:vAlign w:val="bottom"/>
            <w:hideMark/>
          </w:tcPr>
          <w:p w14:paraId="21F98E49" w14:textId="77777777" w:rsidR="00432365" w:rsidRPr="00757920" w:rsidRDefault="00432365" w:rsidP="00C01C97">
            <w:pPr>
              <w:rPr>
                <w:rFonts w:cs="Arial"/>
                <w:color w:val="000000"/>
                <w:sz w:val="20"/>
                <w:szCs w:val="20"/>
              </w:rPr>
            </w:pPr>
            <w:r w:rsidRPr="00757920">
              <w:rPr>
                <w:rFonts w:cs="Arial"/>
                <w:color w:val="000000"/>
                <w:sz w:val="20"/>
                <w:szCs w:val="20"/>
              </w:rPr>
              <w:t>Endereço</w:t>
            </w:r>
          </w:p>
        </w:tc>
        <w:tc>
          <w:tcPr>
            <w:tcW w:w="2748" w:type="pct"/>
            <w:tcBorders>
              <w:top w:val="nil"/>
              <w:left w:val="nil"/>
              <w:bottom w:val="single" w:sz="4" w:space="0" w:color="auto"/>
              <w:right w:val="single" w:sz="4" w:space="0" w:color="auto"/>
            </w:tcBorders>
            <w:shd w:val="clear" w:color="auto" w:fill="auto"/>
            <w:noWrap/>
            <w:vAlign w:val="bottom"/>
            <w:hideMark/>
          </w:tcPr>
          <w:p w14:paraId="7DD45B09" w14:textId="77777777" w:rsidR="00432365" w:rsidRPr="00757920" w:rsidRDefault="00432365" w:rsidP="00757920">
            <w:pPr>
              <w:jc w:val="left"/>
              <w:rPr>
                <w:rFonts w:cs="Arial"/>
                <w:color w:val="000000"/>
                <w:sz w:val="20"/>
                <w:szCs w:val="20"/>
              </w:rPr>
            </w:pPr>
            <w:r w:rsidRPr="00757920">
              <w:rPr>
                <w:rFonts w:cs="Arial"/>
                <w:color w:val="000000"/>
                <w:sz w:val="20"/>
                <w:szCs w:val="20"/>
              </w:rPr>
              <w:t>AV CONDE DA BOA VISTA 610, LJ 002C, BOA VISTA</w:t>
            </w:r>
          </w:p>
        </w:tc>
      </w:tr>
      <w:tr w:rsidR="00432365" w14:paraId="1B347C06"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07D4C2F3" w14:textId="2844F087" w:rsidR="00432365" w:rsidRPr="00757920" w:rsidRDefault="00432365" w:rsidP="00C01C97">
            <w:pPr>
              <w:rPr>
                <w:rFonts w:cs="Arial"/>
                <w:color w:val="000000"/>
                <w:sz w:val="20"/>
                <w:szCs w:val="20"/>
              </w:rPr>
            </w:pPr>
            <w:r w:rsidRPr="00757920">
              <w:rPr>
                <w:rFonts w:cs="Arial"/>
                <w:color w:val="000000"/>
                <w:sz w:val="20"/>
                <w:szCs w:val="20"/>
              </w:rPr>
              <w:t>CIDADE</w:t>
            </w:r>
          </w:p>
        </w:tc>
        <w:tc>
          <w:tcPr>
            <w:tcW w:w="1028" w:type="pct"/>
            <w:tcBorders>
              <w:top w:val="nil"/>
              <w:left w:val="nil"/>
              <w:bottom w:val="single" w:sz="4" w:space="0" w:color="auto"/>
              <w:right w:val="single" w:sz="4" w:space="0" w:color="auto"/>
            </w:tcBorders>
            <w:shd w:val="clear" w:color="auto" w:fill="auto"/>
            <w:noWrap/>
            <w:vAlign w:val="bottom"/>
            <w:hideMark/>
          </w:tcPr>
          <w:p w14:paraId="08479EE0" w14:textId="77777777" w:rsidR="00432365" w:rsidRPr="00757920" w:rsidRDefault="00432365" w:rsidP="00C01C97">
            <w:pPr>
              <w:rPr>
                <w:rFonts w:cs="Arial"/>
                <w:color w:val="000000"/>
                <w:sz w:val="20"/>
                <w:szCs w:val="20"/>
              </w:rPr>
            </w:pPr>
            <w:r w:rsidRPr="00757920">
              <w:rPr>
                <w:rFonts w:cs="Arial"/>
                <w:color w:val="000000"/>
                <w:sz w:val="20"/>
                <w:szCs w:val="20"/>
              </w:rPr>
              <w:t>Cidade</w:t>
            </w:r>
          </w:p>
        </w:tc>
        <w:tc>
          <w:tcPr>
            <w:tcW w:w="2748" w:type="pct"/>
            <w:tcBorders>
              <w:top w:val="nil"/>
              <w:left w:val="nil"/>
              <w:bottom w:val="single" w:sz="4" w:space="0" w:color="auto"/>
              <w:right w:val="single" w:sz="4" w:space="0" w:color="auto"/>
            </w:tcBorders>
            <w:shd w:val="clear" w:color="auto" w:fill="auto"/>
            <w:noWrap/>
            <w:vAlign w:val="bottom"/>
            <w:hideMark/>
          </w:tcPr>
          <w:p w14:paraId="3EA6AC80" w14:textId="77777777" w:rsidR="00432365" w:rsidRPr="00757920" w:rsidRDefault="00432365" w:rsidP="00757920">
            <w:pPr>
              <w:jc w:val="left"/>
              <w:rPr>
                <w:rFonts w:cs="Arial"/>
                <w:color w:val="000000"/>
                <w:sz w:val="20"/>
                <w:szCs w:val="20"/>
              </w:rPr>
            </w:pPr>
            <w:r w:rsidRPr="00757920">
              <w:rPr>
                <w:rFonts w:cs="Arial"/>
                <w:color w:val="000000"/>
                <w:sz w:val="20"/>
                <w:szCs w:val="20"/>
              </w:rPr>
              <w:t>RECIFE</w:t>
            </w:r>
          </w:p>
        </w:tc>
      </w:tr>
      <w:tr w:rsidR="00432365" w14:paraId="7615F8C3"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4786BDA2" w14:textId="77CC446E" w:rsidR="00432365" w:rsidRPr="00757920" w:rsidRDefault="00432365" w:rsidP="00C01C97">
            <w:pPr>
              <w:rPr>
                <w:rFonts w:cs="Arial"/>
                <w:color w:val="000000"/>
                <w:sz w:val="20"/>
                <w:szCs w:val="20"/>
              </w:rPr>
            </w:pPr>
            <w:r w:rsidRPr="00757920">
              <w:rPr>
                <w:rFonts w:cs="Arial"/>
                <w:color w:val="000000"/>
                <w:sz w:val="20"/>
                <w:szCs w:val="20"/>
              </w:rPr>
              <w:t>UF</w:t>
            </w:r>
          </w:p>
        </w:tc>
        <w:tc>
          <w:tcPr>
            <w:tcW w:w="1028" w:type="pct"/>
            <w:tcBorders>
              <w:top w:val="nil"/>
              <w:left w:val="nil"/>
              <w:bottom w:val="single" w:sz="4" w:space="0" w:color="auto"/>
              <w:right w:val="single" w:sz="4" w:space="0" w:color="auto"/>
            </w:tcBorders>
            <w:shd w:val="clear" w:color="auto" w:fill="auto"/>
            <w:noWrap/>
            <w:vAlign w:val="bottom"/>
            <w:hideMark/>
          </w:tcPr>
          <w:p w14:paraId="1725C652" w14:textId="77777777" w:rsidR="00432365" w:rsidRPr="00757920" w:rsidRDefault="00432365" w:rsidP="00C01C97">
            <w:pPr>
              <w:rPr>
                <w:rFonts w:cs="Arial"/>
                <w:color w:val="000000"/>
                <w:sz w:val="20"/>
                <w:szCs w:val="20"/>
              </w:rPr>
            </w:pPr>
            <w:r w:rsidRPr="00757920">
              <w:rPr>
                <w:rFonts w:cs="Arial"/>
                <w:color w:val="000000"/>
                <w:sz w:val="20"/>
                <w:szCs w:val="20"/>
              </w:rPr>
              <w:t>UF</w:t>
            </w:r>
          </w:p>
        </w:tc>
        <w:tc>
          <w:tcPr>
            <w:tcW w:w="2748" w:type="pct"/>
            <w:tcBorders>
              <w:top w:val="nil"/>
              <w:left w:val="nil"/>
              <w:bottom w:val="single" w:sz="4" w:space="0" w:color="auto"/>
              <w:right w:val="single" w:sz="4" w:space="0" w:color="auto"/>
            </w:tcBorders>
            <w:shd w:val="clear" w:color="auto" w:fill="auto"/>
            <w:noWrap/>
            <w:vAlign w:val="bottom"/>
            <w:hideMark/>
          </w:tcPr>
          <w:p w14:paraId="1F3602CB" w14:textId="77777777" w:rsidR="00432365" w:rsidRPr="00757920" w:rsidRDefault="00432365" w:rsidP="00757920">
            <w:pPr>
              <w:jc w:val="left"/>
              <w:rPr>
                <w:rFonts w:cs="Arial"/>
                <w:color w:val="000000"/>
                <w:sz w:val="20"/>
                <w:szCs w:val="20"/>
              </w:rPr>
            </w:pPr>
            <w:r w:rsidRPr="00757920">
              <w:rPr>
                <w:rFonts w:cs="Arial"/>
                <w:color w:val="000000"/>
                <w:sz w:val="20"/>
                <w:szCs w:val="20"/>
              </w:rPr>
              <w:t>PE</w:t>
            </w:r>
          </w:p>
        </w:tc>
      </w:tr>
      <w:tr w:rsidR="00432365" w14:paraId="42F92D79" w14:textId="77777777" w:rsidTr="00432365">
        <w:trPr>
          <w:trHeight w:val="300"/>
        </w:trPr>
        <w:tc>
          <w:tcPr>
            <w:tcW w:w="1224" w:type="pct"/>
            <w:tcBorders>
              <w:top w:val="nil"/>
              <w:left w:val="single" w:sz="4" w:space="0" w:color="auto"/>
              <w:bottom w:val="single" w:sz="4" w:space="0" w:color="auto"/>
              <w:right w:val="single" w:sz="4" w:space="0" w:color="auto"/>
            </w:tcBorders>
            <w:shd w:val="clear" w:color="auto" w:fill="auto"/>
            <w:noWrap/>
            <w:vAlign w:val="bottom"/>
            <w:hideMark/>
          </w:tcPr>
          <w:p w14:paraId="43F55AEF" w14:textId="726A248C" w:rsidR="00432365" w:rsidRPr="00757920" w:rsidRDefault="00432365" w:rsidP="00C01C97">
            <w:pPr>
              <w:rPr>
                <w:rFonts w:cs="Arial"/>
                <w:color w:val="000000"/>
                <w:sz w:val="20"/>
                <w:szCs w:val="20"/>
              </w:rPr>
            </w:pPr>
            <w:r w:rsidRPr="00757920">
              <w:rPr>
                <w:rFonts w:cs="Arial"/>
                <w:color w:val="000000"/>
                <w:sz w:val="20"/>
                <w:szCs w:val="20"/>
              </w:rPr>
              <w:t>CANALPDV</w:t>
            </w:r>
          </w:p>
        </w:tc>
        <w:tc>
          <w:tcPr>
            <w:tcW w:w="1028" w:type="pct"/>
            <w:tcBorders>
              <w:top w:val="nil"/>
              <w:left w:val="nil"/>
              <w:bottom w:val="single" w:sz="4" w:space="0" w:color="auto"/>
              <w:right w:val="single" w:sz="4" w:space="0" w:color="auto"/>
            </w:tcBorders>
            <w:shd w:val="clear" w:color="auto" w:fill="auto"/>
            <w:noWrap/>
            <w:vAlign w:val="bottom"/>
            <w:hideMark/>
          </w:tcPr>
          <w:p w14:paraId="36AE53AC" w14:textId="77777777" w:rsidR="00432365" w:rsidRPr="00757920" w:rsidRDefault="00432365" w:rsidP="00C01C97">
            <w:pPr>
              <w:rPr>
                <w:rFonts w:cs="Arial"/>
                <w:color w:val="000000"/>
                <w:sz w:val="20"/>
                <w:szCs w:val="20"/>
              </w:rPr>
            </w:pPr>
            <w:r w:rsidRPr="00757920">
              <w:rPr>
                <w:rFonts w:cs="Arial"/>
                <w:color w:val="000000"/>
                <w:sz w:val="20"/>
                <w:szCs w:val="20"/>
              </w:rPr>
              <w:t>Canal do PDV</w:t>
            </w:r>
          </w:p>
        </w:tc>
        <w:tc>
          <w:tcPr>
            <w:tcW w:w="2748" w:type="pct"/>
            <w:tcBorders>
              <w:top w:val="nil"/>
              <w:left w:val="nil"/>
              <w:bottom w:val="single" w:sz="4" w:space="0" w:color="auto"/>
              <w:right w:val="single" w:sz="4" w:space="0" w:color="auto"/>
            </w:tcBorders>
            <w:shd w:val="clear" w:color="auto" w:fill="auto"/>
            <w:noWrap/>
            <w:vAlign w:val="bottom"/>
            <w:hideMark/>
          </w:tcPr>
          <w:p w14:paraId="58CCC6F3" w14:textId="77777777" w:rsidR="00432365" w:rsidRPr="00757920" w:rsidRDefault="00432365" w:rsidP="00757920">
            <w:pPr>
              <w:jc w:val="left"/>
              <w:rPr>
                <w:rFonts w:cs="Arial"/>
                <w:color w:val="000000"/>
                <w:sz w:val="20"/>
                <w:szCs w:val="20"/>
              </w:rPr>
            </w:pPr>
            <w:r w:rsidRPr="00757920">
              <w:rPr>
                <w:rFonts w:cs="Arial"/>
                <w:color w:val="000000"/>
                <w:sz w:val="20"/>
                <w:szCs w:val="20"/>
              </w:rPr>
              <w:t>Agente Exclusivo</w:t>
            </w:r>
          </w:p>
        </w:tc>
      </w:tr>
    </w:tbl>
    <w:p w14:paraId="2F6C4422" w14:textId="77777777" w:rsidR="00CD21BA" w:rsidRPr="00153785" w:rsidRDefault="00CD21BA" w:rsidP="00C01C97">
      <w:pPr>
        <w:rPr>
          <w:rFonts w:cs="Arial"/>
        </w:rPr>
      </w:pPr>
    </w:p>
    <w:p w14:paraId="677E92A2" w14:textId="77777777" w:rsidR="00CD21BA" w:rsidRPr="00153785" w:rsidRDefault="00CD21BA" w:rsidP="00C01C97">
      <w:pPr>
        <w:pStyle w:val="Heading5"/>
      </w:pPr>
      <w:r w:rsidRPr="00153785">
        <w:t>Tabela de destino</w:t>
      </w:r>
    </w:p>
    <w:p w14:paraId="7DCC3939" w14:textId="77777777" w:rsidR="00CD21BA" w:rsidRPr="00153785" w:rsidRDefault="00CD21BA" w:rsidP="00CD21BA">
      <w:pPr>
        <w:rPr>
          <w:rFonts w:cs="Arial"/>
        </w:rPr>
      </w:pPr>
    </w:p>
    <w:p w14:paraId="1EBC40E3" w14:textId="4BA90138" w:rsidR="00CD21BA" w:rsidRDefault="00CD21BA" w:rsidP="00CD21BA">
      <w:pPr>
        <w:rPr>
          <w:rFonts w:cs="Arial"/>
        </w:rPr>
      </w:pPr>
      <w:r>
        <w:rPr>
          <w:rFonts w:cs="Arial"/>
        </w:rPr>
        <w:t xml:space="preserve">Nome: </w:t>
      </w:r>
      <w:r w:rsidR="00497E08">
        <w:rPr>
          <w:rFonts w:cs="Arial"/>
        </w:rPr>
        <w:t>FMS_R</w:t>
      </w:r>
      <w:r w:rsidR="00935D86">
        <w:rPr>
          <w:rFonts w:cs="Arial"/>
        </w:rPr>
        <w:t>_</w:t>
      </w:r>
      <w:r w:rsidR="009018A8">
        <w:rPr>
          <w:rFonts w:cs="Arial"/>
        </w:rPr>
        <w:t>OIVENDE_</w:t>
      </w:r>
      <w:r w:rsidR="008E30B0">
        <w:rPr>
          <w:rFonts w:cs="Arial"/>
        </w:rPr>
        <w:t>DEALER</w:t>
      </w:r>
    </w:p>
    <w:p w14:paraId="68979A29" w14:textId="77777777" w:rsidR="00A00AB5" w:rsidRDefault="00A00AB5" w:rsidP="00CD21BA">
      <w:pPr>
        <w:rPr>
          <w:rFonts w:cs="Arial"/>
        </w:rPr>
      </w:pPr>
    </w:p>
    <w:tbl>
      <w:tblPr>
        <w:tblW w:w="4878" w:type="pct"/>
        <w:tblLayout w:type="fixed"/>
        <w:tblCellMar>
          <w:left w:w="70" w:type="dxa"/>
          <w:right w:w="70" w:type="dxa"/>
        </w:tblCellMar>
        <w:tblLook w:val="04A0" w:firstRow="1" w:lastRow="0" w:firstColumn="1" w:lastColumn="0" w:noHBand="0" w:noVBand="1"/>
      </w:tblPr>
      <w:tblGrid>
        <w:gridCol w:w="1945"/>
        <w:gridCol w:w="754"/>
        <w:gridCol w:w="842"/>
        <w:gridCol w:w="639"/>
        <w:gridCol w:w="529"/>
        <w:gridCol w:w="2658"/>
        <w:gridCol w:w="2580"/>
      </w:tblGrid>
      <w:tr w:rsidR="00A00AB5" w:rsidRPr="00A00AB5" w14:paraId="58B1BE5C" w14:textId="77777777" w:rsidTr="00A00AB5">
        <w:trPr>
          <w:trHeight w:val="450"/>
        </w:trPr>
        <w:tc>
          <w:tcPr>
            <w:tcW w:w="97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6DC4AE93"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Campo</w:t>
            </w:r>
          </w:p>
        </w:tc>
        <w:tc>
          <w:tcPr>
            <w:tcW w:w="379" w:type="pct"/>
            <w:tcBorders>
              <w:top w:val="single" w:sz="4" w:space="0" w:color="auto"/>
              <w:left w:val="nil"/>
              <w:bottom w:val="single" w:sz="4" w:space="0" w:color="auto"/>
              <w:right w:val="single" w:sz="4" w:space="0" w:color="auto"/>
            </w:tcBorders>
            <w:shd w:val="clear" w:color="000000" w:fill="808080"/>
            <w:vAlign w:val="center"/>
            <w:hideMark/>
          </w:tcPr>
          <w:p w14:paraId="2D6A3D28"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Tipo</w:t>
            </w:r>
          </w:p>
        </w:tc>
        <w:tc>
          <w:tcPr>
            <w:tcW w:w="423" w:type="pct"/>
            <w:tcBorders>
              <w:top w:val="single" w:sz="4" w:space="0" w:color="auto"/>
              <w:left w:val="nil"/>
              <w:bottom w:val="single" w:sz="4" w:space="0" w:color="auto"/>
              <w:right w:val="single" w:sz="4" w:space="0" w:color="auto"/>
            </w:tcBorders>
            <w:shd w:val="clear" w:color="000000" w:fill="808080"/>
            <w:vAlign w:val="center"/>
            <w:hideMark/>
          </w:tcPr>
          <w:p w14:paraId="5FB8F5D4"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Tamanho</w:t>
            </w:r>
          </w:p>
        </w:tc>
        <w:tc>
          <w:tcPr>
            <w:tcW w:w="321" w:type="pct"/>
            <w:tcBorders>
              <w:top w:val="single" w:sz="4" w:space="0" w:color="auto"/>
              <w:left w:val="nil"/>
              <w:bottom w:val="single" w:sz="4" w:space="0" w:color="auto"/>
              <w:right w:val="single" w:sz="4" w:space="0" w:color="auto"/>
            </w:tcBorders>
            <w:shd w:val="clear" w:color="000000" w:fill="808080"/>
            <w:vAlign w:val="center"/>
            <w:hideMark/>
          </w:tcPr>
          <w:p w14:paraId="55BBBF19"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Chave</w:t>
            </w:r>
          </w:p>
        </w:tc>
        <w:tc>
          <w:tcPr>
            <w:tcW w:w="266" w:type="pct"/>
            <w:tcBorders>
              <w:top w:val="single" w:sz="4" w:space="0" w:color="auto"/>
              <w:left w:val="nil"/>
              <w:bottom w:val="single" w:sz="4" w:space="0" w:color="auto"/>
              <w:right w:val="single" w:sz="4" w:space="0" w:color="auto"/>
            </w:tcBorders>
            <w:shd w:val="clear" w:color="000000" w:fill="808080"/>
            <w:vAlign w:val="center"/>
            <w:hideMark/>
          </w:tcPr>
          <w:p w14:paraId="1E9F104E"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Nulo</w:t>
            </w:r>
          </w:p>
        </w:tc>
        <w:tc>
          <w:tcPr>
            <w:tcW w:w="1336" w:type="pct"/>
            <w:tcBorders>
              <w:top w:val="single" w:sz="4" w:space="0" w:color="auto"/>
              <w:left w:val="nil"/>
              <w:bottom w:val="single" w:sz="4" w:space="0" w:color="auto"/>
              <w:right w:val="single" w:sz="4" w:space="0" w:color="auto"/>
            </w:tcBorders>
            <w:shd w:val="clear" w:color="000000" w:fill="808080"/>
            <w:vAlign w:val="center"/>
            <w:hideMark/>
          </w:tcPr>
          <w:p w14:paraId="57413B3A"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Regra para armazenamento</w:t>
            </w:r>
          </w:p>
        </w:tc>
        <w:tc>
          <w:tcPr>
            <w:tcW w:w="1297" w:type="pct"/>
            <w:tcBorders>
              <w:top w:val="single" w:sz="4" w:space="0" w:color="auto"/>
              <w:left w:val="nil"/>
              <w:bottom w:val="single" w:sz="4" w:space="0" w:color="auto"/>
              <w:right w:val="single" w:sz="4" w:space="0" w:color="auto"/>
            </w:tcBorders>
            <w:shd w:val="clear" w:color="000000" w:fill="808080"/>
            <w:vAlign w:val="center"/>
            <w:hideMark/>
          </w:tcPr>
          <w:p w14:paraId="7C8A176D"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Comentários</w:t>
            </w:r>
          </w:p>
        </w:tc>
      </w:tr>
      <w:tr w:rsidR="00A00AB5" w:rsidRPr="00A00AB5" w14:paraId="3D085D49"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332402C5" w14:textId="77777777" w:rsidR="00A00AB5" w:rsidRPr="00A00AB5" w:rsidRDefault="00A00AB5" w:rsidP="00864CD0">
            <w:pPr>
              <w:jc w:val="left"/>
              <w:rPr>
                <w:rFonts w:cs="Arial"/>
                <w:sz w:val="14"/>
                <w:szCs w:val="14"/>
              </w:rPr>
            </w:pPr>
            <w:r w:rsidRPr="00A00AB5">
              <w:rPr>
                <w:rFonts w:cs="Arial"/>
                <w:sz w:val="14"/>
                <w:szCs w:val="14"/>
              </w:rPr>
              <w:t>CPF_CNPJ</w:t>
            </w:r>
          </w:p>
        </w:tc>
        <w:tc>
          <w:tcPr>
            <w:tcW w:w="379" w:type="pct"/>
            <w:tcBorders>
              <w:top w:val="nil"/>
              <w:left w:val="nil"/>
              <w:bottom w:val="single" w:sz="4" w:space="0" w:color="auto"/>
              <w:right w:val="single" w:sz="4" w:space="0" w:color="auto"/>
            </w:tcBorders>
            <w:shd w:val="clear" w:color="000000" w:fill="F2F2F2"/>
            <w:noWrap/>
            <w:vAlign w:val="center"/>
            <w:hideMark/>
          </w:tcPr>
          <w:p w14:paraId="078AFF2F"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A6C69B7" w14:textId="77777777" w:rsidR="00A00AB5" w:rsidRPr="00A00AB5" w:rsidRDefault="00A00AB5" w:rsidP="00AE4ABD">
            <w:pPr>
              <w:jc w:val="center"/>
              <w:rPr>
                <w:rFonts w:cs="Arial"/>
                <w:sz w:val="14"/>
                <w:szCs w:val="14"/>
              </w:rPr>
            </w:pPr>
            <w:r w:rsidRPr="00A00AB5">
              <w:rPr>
                <w:rFonts w:cs="Arial"/>
                <w:sz w:val="14"/>
                <w:szCs w:val="14"/>
              </w:rPr>
              <w:t>30</w:t>
            </w:r>
          </w:p>
        </w:tc>
        <w:tc>
          <w:tcPr>
            <w:tcW w:w="321" w:type="pct"/>
            <w:tcBorders>
              <w:top w:val="nil"/>
              <w:left w:val="nil"/>
              <w:bottom w:val="single" w:sz="4" w:space="0" w:color="auto"/>
              <w:right w:val="single" w:sz="4" w:space="0" w:color="auto"/>
            </w:tcBorders>
            <w:shd w:val="clear" w:color="000000" w:fill="F2F2F2"/>
            <w:noWrap/>
            <w:vAlign w:val="center"/>
            <w:hideMark/>
          </w:tcPr>
          <w:p w14:paraId="2C2081CD" w14:textId="03E497BD" w:rsidR="00A00AB5" w:rsidRPr="00A00AB5" w:rsidRDefault="00864CD0" w:rsidP="00AE4ABD">
            <w:pPr>
              <w:jc w:val="center"/>
              <w:rPr>
                <w:rFonts w:cs="Arial"/>
                <w:sz w:val="14"/>
                <w:szCs w:val="14"/>
              </w:rPr>
            </w:pPr>
            <w:r>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762053BC"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noWrap/>
            <w:vAlign w:val="center"/>
            <w:hideMark/>
          </w:tcPr>
          <w:p w14:paraId="51395153" w14:textId="77777777" w:rsidR="00A00AB5" w:rsidRPr="00A00AB5" w:rsidRDefault="00A00AB5" w:rsidP="00A00AB5">
            <w:pPr>
              <w:rPr>
                <w:rFonts w:cs="Arial"/>
                <w:color w:val="000000"/>
                <w:sz w:val="14"/>
                <w:szCs w:val="14"/>
              </w:rPr>
            </w:pPr>
            <w:r w:rsidRPr="00A00AB5">
              <w:rPr>
                <w:rFonts w:cs="Arial"/>
                <w:color w:val="000000"/>
                <w:sz w:val="14"/>
                <w:szCs w:val="14"/>
              </w:rPr>
              <w:t>CPF</w:t>
            </w:r>
          </w:p>
        </w:tc>
        <w:tc>
          <w:tcPr>
            <w:tcW w:w="1297" w:type="pct"/>
            <w:tcBorders>
              <w:top w:val="nil"/>
              <w:left w:val="nil"/>
              <w:bottom w:val="single" w:sz="4" w:space="0" w:color="auto"/>
              <w:right w:val="single" w:sz="4" w:space="0" w:color="auto"/>
            </w:tcBorders>
            <w:shd w:val="clear" w:color="auto" w:fill="auto"/>
            <w:noWrap/>
            <w:vAlign w:val="center"/>
            <w:hideMark/>
          </w:tcPr>
          <w:p w14:paraId="1EF1CB13" w14:textId="1D0CA0CD" w:rsidR="00A00AB5" w:rsidRPr="00A00AB5"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A00AB5" w:rsidRPr="00A00AB5" w14:paraId="08F0657B" w14:textId="77777777" w:rsidTr="00AE4ABD">
        <w:trPr>
          <w:trHeight w:val="360"/>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04EF9B01" w14:textId="77777777" w:rsidR="00A00AB5" w:rsidRPr="00A00AB5" w:rsidRDefault="00A00AB5" w:rsidP="00864CD0">
            <w:pPr>
              <w:jc w:val="left"/>
              <w:rPr>
                <w:rFonts w:cs="Arial"/>
                <w:sz w:val="14"/>
                <w:szCs w:val="14"/>
              </w:rPr>
            </w:pPr>
            <w:r w:rsidRPr="00A00AB5">
              <w:rPr>
                <w:rFonts w:cs="Arial"/>
                <w:sz w:val="14"/>
                <w:szCs w:val="14"/>
              </w:rPr>
              <w:t>TIPO_DOCUMENTO</w:t>
            </w:r>
          </w:p>
        </w:tc>
        <w:tc>
          <w:tcPr>
            <w:tcW w:w="379" w:type="pct"/>
            <w:tcBorders>
              <w:top w:val="nil"/>
              <w:left w:val="nil"/>
              <w:bottom w:val="single" w:sz="4" w:space="0" w:color="auto"/>
              <w:right w:val="single" w:sz="4" w:space="0" w:color="auto"/>
            </w:tcBorders>
            <w:shd w:val="clear" w:color="000000" w:fill="F2F2F2"/>
            <w:noWrap/>
            <w:vAlign w:val="center"/>
            <w:hideMark/>
          </w:tcPr>
          <w:p w14:paraId="771A34E6"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36C5CF5" w14:textId="77777777" w:rsidR="00A00AB5" w:rsidRPr="00A00AB5" w:rsidRDefault="00A00AB5" w:rsidP="00AE4ABD">
            <w:pPr>
              <w:jc w:val="center"/>
              <w:rPr>
                <w:rFonts w:cs="Arial"/>
                <w:sz w:val="14"/>
                <w:szCs w:val="14"/>
              </w:rPr>
            </w:pPr>
            <w:r w:rsidRPr="00A00AB5">
              <w:rPr>
                <w:rFonts w:cs="Arial"/>
                <w:sz w:val="14"/>
                <w:szCs w:val="14"/>
              </w:rPr>
              <w:t>50</w:t>
            </w:r>
          </w:p>
        </w:tc>
        <w:tc>
          <w:tcPr>
            <w:tcW w:w="321" w:type="pct"/>
            <w:tcBorders>
              <w:top w:val="nil"/>
              <w:left w:val="nil"/>
              <w:bottom w:val="single" w:sz="4" w:space="0" w:color="auto"/>
              <w:right w:val="single" w:sz="4" w:space="0" w:color="auto"/>
            </w:tcBorders>
            <w:shd w:val="clear" w:color="000000" w:fill="F2F2F2"/>
            <w:noWrap/>
            <w:vAlign w:val="center"/>
            <w:hideMark/>
          </w:tcPr>
          <w:p w14:paraId="2F36F128"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69CE5050" w14:textId="341C8BD6" w:rsidR="00A00AB5" w:rsidRPr="00A00AB5" w:rsidRDefault="00864CD0" w:rsidP="00AE4ABD">
            <w:pPr>
              <w:jc w:val="center"/>
              <w:rPr>
                <w:rFonts w:cs="Arial"/>
                <w:sz w:val="14"/>
                <w:szCs w:val="14"/>
              </w:rPr>
            </w:pPr>
            <w:r>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2AEC0387" w14:textId="77777777" w:rsidR="00A00AB5" w:rsidRPr="00A00AB5" w:rsidRDefault="00A00AB5" w:rsidP="00A00AB5">
            <w:pPr>
              <w:jc w:val="left"/>
              <w:rPr>
                <w:rFonts w:cs="Arial"/>
                <w:sz w:val="14"/>
                <w:szCs w:val="14"/>
              </w:rPr>
            </w:pPr>
            <w:r w:rsidRPr="00A00AB5">
              <w:rPr>
                <w:rFonts w:cs="Arial"/>
                <w:sz w:val="14"/>
                <w:szCs w:val="14"/>
              </w:rPr>
              <w:t>Se tamanho do campo DOCUMENTO_CPF_CNPJ &gt; 11 é CNPJ. Caso contrário, é CPF.</w:t>
            </w:r>
          </w:p>
        </w:tc>
        <w:tc>
          <w:tcPr>
            <w:tcW w:w="1297" w:type="pct"/>
            <w:tcBorders>
              <w:top w:val="nil"/>
              <w:left w:val="nil"/>
              <w:bottom w:val="single" w:sz="4" w:space="0" w:color="auto"/>
              <w:right w:val="single" w:sz="4" w:space="0" w:color="auto"/>
            </w:tcBorders>
            <w:shd w:val="clear" w:color="auto" w:fill="auto"/>
            <w:hideMark/>
          </w:tcPr>
          <w:p w14:paraId="3B500C30" w14:textId="77777777" w:rsidR="00A00AB5" w:rsidRPr="00A00AB5" w:rsidRDefault="00A00AB5" w:rsidP="00A00AB5">
            <w:pPr>
              <w:jc w:val="left"/>
              <w:rPr>
                <w:rFonts w:cs="Arial"/>
                <w:sz w:val="14"/>
                <w:szCs w:val="14"/>
              </w:rPr>
            </w:pPr>
            <w:r w:rsidRPr="00A00AB5">
              <w:rPr>
                <w:rFonts w:cs="Arial"/>
                <w:sz w:val="14"/>
                <w:szCs w:val="14"/>
              </w:rPr>
              <w:t>Identificação se é CPF ou CNPJ.</w:t>
            </w:r>
          </w:p>
        </w:tc>
      </w:tr>
      <w:tr w:rsidR="00A00AB5" w:rsidRPr="00A00AB5" w14:paraId="2A5E3F32"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64E07814" w14:textId="77777777" w:rsidR="00A00AB5" w:rsidRPr="00A00AB5" w:rsidRDefault="00A00AB5" w:rsidP="00864CD0">
            <w:pPr>
              <w:jc w:val="left"/>
              <w:rPr>
                <w:rFonts w:cs="Arial"/>
                <w:sz w:val="14"/>
                <w:szCs w:val="14"/>
              </w:rPr>
            </w:pPr>
            <w:r w:rsidRPr="00A00AB5">
              <w:rPr>
                <w:rFonts w:cs="Arial"/>
                <w:sz w:val="14"/>
                <w:szCs w:val="14"/>
              </w:rPr>
              <w:t>LOGRADOURO</w:t>
            </w:r>
          </w:p>
        </w:tc>
        <w:tc>
          <w:tcPr>
            <w:tcW w:w="379" w:type="pct"/>
            <w:tcBorders>
              <w:top w:val="nil"/>
              <w:left w:val="nil"/>
              <w:bottom w:val="single" w:sz="4" w:space="0" w:color="auto"/>
              <w:right w:val="single" w:sz="4" w:space="0" w:color="auto"/>
            </w:tcBorders>
            <w:shd w:val="clear" w:color="000000" w:fill="F2F2F2"/>
            <w:noWrap/>
            <w:vAlign w:val="center"/>
            <w:hideMark/>
          </w:tcPr>
          <w:p w14:paraId="126B8DE1"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32EB8D2"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72752016"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125CD6FE"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noWrap/>
            <w:vAlign w:val="center"/>
            <w:hideMark/>
          </w:tcPr>
          <w:p w14:paraId="0EB09070" w14:textId="77777777" w:rsidR="00A00AB5" w:rsidRPr="00A00AB5" w:rsidRDefault="00A00AB5" w:rsidP="00A00AB5">
            <w:pPr>
              <w:rPr>
                <w:rFonts w:cs="Arial"/>
                <w:color w:val="000000"/>
                <w:sz w:val="14"/>
                <w:szCs w:val="14"/>
              </w:rPr>
            </w:pPr>
            <w:r w:rsidRPr="00A00AB5">
              <w:rPr>
                <w:rFonts w:cs="Arial"/>
                <w:color w:val="000000"/>
                <w:sz w:val="14"/>
                <w:szCs w:val="14"/>
              </w:rPr>
              <w:t>ENDERECO</w:t>
            </w:r>
          </w:p>
        </w:tc>
        <w:tc>
          <w:tcPr>
            <w:tcW w:w="1297" w:type="pct"/>
            <w:tcBorders>
              <w:top w:val="nil"/>
              <w:left w:val="nil"/>
              <w:bottom w:val="single" w:sz="4" w:space="0" w:color="auto"/>
              <w:right w:val="single" w:sz="4" w:space="0" w:color="auto"/>
            </w:tcBorders>
            <w:shd w:val="clear" w:color="auto" w:fill="auto"/>
            <w:noWrap/>
            <w:vAlign w:val="center"/>
            <w:hideMark/>
          </w:tcPr>
          <w:p w14:paraId="26A1DB13" w14:textId="2F205036" w:rsidR="00A00AB5" w:rsidRPr="00A00AB5" w:rsidRDefault="00407B43" w:rsidP="00A00AB5">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A00AB5" w:rsidRPr="00A00AB5" w14:paraId="038FD284"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09BE498D" w14:textId="77777777" w:rsidR="00A00AB5" w:rsidRPr="00A00AB5" w:rsidRDefault="00A00AB5" w:rsidP="00864CD0">
            <w:pPr>
              <w:jc w:val="left"/>
              <w:rPr>
                <w:rFonts w:cs="Arial"/>
                <w:sz w:val="14"/>
                <w:szCs w:val="14"/>
              </w:rPr>
            </w:pPr>
            <w:r w:rsidRPr="00A00AB5">
              <w:rPr>
                <w:rFonts w:cs="Arial"/>
                <w:sz w:val="14"/>
                <w:szCs w:val="14"/>
              </w:rPr>
              <w:t>CIDADE</w:t>
            </w:r>
          </w:p>
        </w:tc>
        <w:tc>
          <w:tcPr>
            <w:tcW w:w="379" w:type="pct"/>
            <w:tcBorders>
              <w:top w:val="nil"/>
              <w:left w:val="nil"/>
              <w:bottom w:val="single" w:sz="4" w:space="0" w:color="auto"/>
              <w:right w:val="single" w:sz="4" w:space="0" w:color="auto"/>
            </w:tcBorders>
            <w:shd w:val="clear" w:color="000000" w:fill="F2F2F2"/>
            <w:noWrap/>
            <w:vAlign w:val="center"/>
            <w:hideMark/>
          </w:tcPr>
          <w:p w14:paraId="6418653C"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6F0A5C9" w14:textId="77777777" w:rsidR="00A00AB5" w:rsidRPr="00A00AB5" w:rsidRDefault="00A00AB5" w:rsidP="00AE4ABD">
            <w:pPr>
              <w:jc w:val="center"/>
              <w:rPr>
                <w:rFonts w:cs="Arial"/>
                <w:sz w:val="14"/>
                <w:szCs w:val="14"/>
              </w:rPr>
            </w:pPr>
            <w:r w:rsidRPr="00A00AB5">
              <w:rPr>
                <w:rFonts w:cs="Arial"/>
                <w:sz w:val="14"/>
                <w:szCs w:val="14"/>
              </w:rPr>
              <w:t>100</w:t>
            </w:r>
          </w:p>
        </w:tc>
        <w:tc>
          <w:tcPr>
            <w:tcW w:w="321" w:type="pct"/>
            <w:tcBorders>
              <w:top w:val="nil"/>
              <w:left w:val="nil"/>
              <w:bottom w:val="single" w:sz="4" w:space="0" w:color="auto"/>
              <w:right w:val="single" w:sz="4" w:space="0" w:color="auto"/>
            </w:tcBorders>
            <w:shd w:val="clear" w:color="000000" w:fill="F2F2F2"/>
            <w:noWrap/>
            <w:vAlign w:val="center"/>
            <w:hideMark/>
          </w:tcPr>
          <w:p w14:paraId="2914D495"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1F2C1353"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noWrap/>
            <w:vAlign w:val="center"/>
            <w:hideMark/>
          </w:tcPr>
          <w:p w14:paraId="78EE1DA8" w14:textId="77777777" w:rsidR="00A00AB5" w:rsidRPr="00A00AB5" w:rsidRDefault="00A00AB5" w:rsidP="00A00AB5">
            <w:pPr>
              <w:rPr>
                <w:rFonts w:cs="Arial"/>
                <w:color w:val="000000"/>
                <w:sz w:val="14"/>
                <w:szCs w:val="14"/>
              </w:rPr>
            </w:pPr>
            <w:r w:rsidRPr="00A00AB5">
              <w:rPr>
                <w:rFonts w:cs="Arial"/>
                <w:color w:val="000000"/>
                <w:sz w:val="14"/>
                <w:szCs w:val="14"/>
              </w:rPr>
              <w:t>CIDADE</w:t>
            </w:r>
          </w:p>
        </w:tc>
        <w:tc>
          <w:tcPr>
            <w:tcW w:w="1297" w:type="pct"/>
            <w:tcBorders>
              <w:top w:val="nil"/>
              <w:left w:val="nil"/>
              <w:bottom w:val="single" w:sz="4" w:space="0" w:color="auto"/>
              <w:right w:val="single" w:sz="4" w:space="0" w:color="auto"/>
            </w:tcBorders>
            <w:shd w:val="clear" w:color="auto" w:fill="auto"/>
            <w:noWrap/>
            <w:vAlign w:val="center"/>
            <w:hideMark/>
          </w:tcPr>
          <w:p w14:paraId="61F4B34F" w14:textId="14234E67" w:rsidR="00A00AB5" w:rsidRPr="00A00AB5" w:rsidRDefault="00407B43" w:rsidP="00A00AB5">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A00AB5" w:rsidRPr="00A00AB5" w14:paraId="35E6C96F"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3F8BCC3F" w14:textId="77777777" w:rsidR="00A00AB5" w:rsidRPr="00A00AB5" w:rsidRDefault="00A00AB5" w:rsidP="00864CD0">
            <w:pPr>
              <w:jc w:val="left"/>
              <w:rPr>
                <w:rFonts w:cs="Arial"/>
                <w:sz w:val="14"/>
                <w:szCs w:val="14"/>
              </w:rPr>
            </w:pPr>
            <w:r w:rsidRPr="00A00AB5">
              <w:rPr>
                <w:rFonts w:cs="Arial"/>
                <w:sz w:val="14"/>
                <w:szCs w:val="14"/>
              </w:rPr>
              <w:t>UF</w:t>
            </w:r>
          </w:p>
        </w:tc>
        <w:tc>
          <w:tcPr>
            <w:tcW w:w="379" w:type="pct"/>
            <w:tcBorders>
              <w:top w:val="nil"/>
              <w:left w:val="nil"/>
              <w:bottom w:val="single" w:sz="4" w:space="0" w:color="auto"/>
              <w:right w:val="single" w:sz="4" w:space="0" w:color="auto"/>
            </w:tcBorders>
            <w:shd w:val="clear" w:color="000000" w:fill="F2F2F2"/>
            <w:noWrap/>
            <w:vAlign w:val="center"/>
            <w:hideMark/>
          </w:tcPr>
          <w:p w14:paraId="712772DD"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16E6A4B" w14:textId="77777777" w:rsidR="00A00AB5" w:rsidRPr="00A00AB5" w:rsidRDefault="00A00AB5" w:rsidP="00AE4ABD">
            <w:pPr>
              <w:jc w:val="center"/>
              <w:rPr>
                <w:rFonts w:cs="Arial"/>
                <w:sz w:val="14"/>
                <w:szCs w:val="14"/>
              </w:rPr>
            </w:pPr>
            <w:r w:rsidRPr="00A00AB5">
              <w:rPr>
                <w:rFonts w:cs="Arial"/>
                <w:sz w:val="14"/>
                <w:szCs w:val="14"/>
              </w:rPr>
              <w:t>5</w:t>
            </w:r>
          </w:p>
        </w:tc>
        <w:tc>
          <w:tcPr>
            <w:tcW w:w="321" w:type="pct"/>
            <w:tcBorders>
              <w:top w:val="nil"/>
              <w:left w:val="nil"/>
              <w:bottom w:val="single" w:sz="4" w:space="0" w:color="auto"/>
              <w:right w:val="single" w:sz="4" w:space="0" w:color="auto"/>
            </w:tcBorders>
            <w:shd w:val="clear" w:color="000000" w:fill="F2F2F2"/>
            <w:noWrap/>
            <w:vAlign w:val="center"/>
            <w:hideMark/>
          </w:tcPr>
          <w:p w14:paraId="53F08933"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4DCC4E15"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noWrap/>
            <w:vAlign w:val="center"/>
            <w:hideMark/>
          </w:tcPr>
          <w:p w14:paraId="31DC4C54" w14:textId="77777777" w:rsidR="00A00AB5" w:rsidRPr="00A00AB5" w:rsidRDefault="00A00AB5" w:rsidP="00A00AB5">
            <w:pPr>
              <w:rPr>
                <w:rFonts w:cs="Arial"/>
                <w:color w:val="000000"/>
                <w:sz w:val="14"/>
                <w:szCs w:val="14"/>
              </w:rPr>
            </w:pPr>
            <w:r w:rsidRPr="00A00AB5">
              <w:rPr>
                <w:rFonts w:cs="Arial"/>
                <w:color w:val="000000"/>
                <w:sz w:val="14"/>
                <w:szCs w:val="14"/>
              </w:rPr>
              <w:t>UF</w:t>
            </w:r>
          </w:p>
        </w:tc>
        <w:tc>
          <w:tcPr>
            <w:tcW w:w="1297" w:type="pct"/>
            <w:tcBorders>
              <w:top w:val="nil"/>
              <w:left w:val="nil"/>
              <w:bottom w:val="single" w:sz="4" w:space="0" w:color="auto"/>
              <w:right w:val="single" w:sz="4" w:space="0" w:color="auto"/>
            </w:tcBorders>
            <w:shd w:val="clear" w:color="auto" w:fill="auto"/>
            <w:noWrap/>
            <w:vAlign w:val="center"/>
            <w:hideMark/>
          </w:tcPr>
          <w:p w14:paraId="6B68FE0B" w14:textId="77777777" w:rsidR="00A00AB5" w:rsidRPr="00A00AB5" w:rsidRDefault="00A00AB5" w:rsidP="00A00AB5">
            <w:pPr>
              <w:rPr>
                <w:rFonts w:cs="Arial"/>
                <w:color w:val="000000"/>
                <w:sz w:val="14"/>
                <w:szCs w:val="14"/>
              </w:rPr>
            </w:pPr>
            <w:r w:rsidRPr="00A00AB5">
              <w:rPr>
                <w:rFonts w:cs="Arial"/>
                <w:color w:val="000000"/>
                <w:sz w:val="14"/>
                <w:szCs w:val="14"/>
              </w:rPr>
              <w:t> </w:t>
            </w:r>
          </w:p>
        </w:tc>
      </w:tr>
      <w:tr w:rsidR="00A00AB5" w:rsidRPr="00A00AB5" w14:paraId="0CF4BFB2" w14:textId="77777777" w:rsidTr="008C422B">
        <w:trPr>
          <w:trHeight w:val="540"/>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71CA6E47" w14:textId="77777777" w:rsidR="00A00AB5" w:rsidRPr="00A00AB5" w:rsidRDefault="00A00AB5" w:rsidP="00864CD0">
            <w:pPr>
              <w:jc w:val="left"/>
              <w:rPr>
                <w:rFonts w:cs="Arial"/>
                <w:sz w:val="14"/>
                <w:szCs w:val="14"/>
              </w:rPr>
            </w:pPr>
            <w:r w:rsidRPr="00A00AB5">
              <w:rPr>
                <w:rFonts w:cs="Arial"/>
                <w:sz w:val="14"/>
                <w:szCs w:val="14"/>
              </w:rPr>
              <w:t>MATRICULA_VENDEDOR</w:t>
            </w:r>
          </w:p>
        </w:tc>
        <w:tc>
          <w:tcPr>
            <w:tcW w:w="379" w:type="pct"/>
            <w:tcBorders>
              <w:top w:val="nil"/>
              <w:left w:val="nil"/>
              <w:bottom w:val="single" w:sz="4" w:space="0" w:color="auto"/>
              <w:right w:val="single" w:sz="4" w:space="0" w:color="auto"/>
            </w:tcBorders>
            <w:shd w:val="clear" w:color="000000" w:fill="F2F2F2"/>
            <w:noWrap/>
            <w:vAlign w:val="center"/>
            <w:hideMark/>
          </w:tcPr>
          <w:p w14:paraId="7DF59A84"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235BC8D" w14:textId="77777777" w:rsidR="00A00AB5" w:rsidRPr="00A00AB5" w:rsidRDefault="00A00AB5" w:rsidP="00AE4ABD">
            <w:pPr>
              <w:jc w:val="center"/>
              <w:rPr>
                <w:rFonts w:cs="Arial"/>
                <w:sz w:val="14"/>
                <w:szCs w:val="14"/>
              </w:rPr>
            </w:pPr>
            <w:r w:rsidRPr="00A00AB5">
              <w:rPr>
                <w:rFonts w:cs="Arial"/>
                <w:sz w:val="14"/>
                <w:szCs w:val="14"/>
              </w:rPr>
              <w:t>50</w:t>
            </w:r>
          </w:p>
        </w:tc>
        <w:tc>
          <w:tcPr>
            <w:tcW w:w="321" w:type="pct"/>
            <w:tcBorders>
              <w:top w:val="nil"/>
              <w:left w:val="nil"/>
              <w:bottom w:val="single" w:sz="4" w:space="0" w:color="auto"/>
              <w:right w:val="single" w:sz="4" w:space="0" w:color="auto"/>
            </w:tcBorders>
            <w:shd w:val="clear" w:color="auto" w:fill="FBD4B4" w:themeFill="accent6" w:themeFillTint="66"/>
            <w:noWrap/>
            <w:vAlign w:val="center"/>
            <w:hideMark/>
          </w:tcPr>
          <w:p w14:paraId="728F5E23" w14:textId="77777777" w:rsidR="00A00AB5" w:rsidRPr="00A00AB5" w:rsidRDefault="00A00AB5" w:rsidP="00AE4ABD">
            <w:pPr>
              <w:jc w:val="center"/>
              <w:rPr>
                <w:rFonts w:cs="Arial"/>
                <w:b/>
                <w:bCs/>
                <w:sz w:val="14"/>
                <w:szCs w:val="14"/>
              </w:rPr>
            </w:pPr>
            <w:r w:rsidRPr="00A00AB5">
              <w:rPr>
                <w:rFonts w:cs="Arial"/>
                <w:b/>
                <w:bCs/>
                <w:sz w:val="14"/>
                <w:szCs w:val="14"/>
              </w:rPr>
              <w:t>S</w:t>
            </w:r>
          </w:p>
        </w:tc>
        <w:tc>
          <w:tcPr>
            <w:tcW w:w="266" w:type="pct"/>
            <w:tcBorders>
              <w:top w:val="nil"/>
              <w:left w:val="nil"/>
              <w:bottom w:val="single" w:sz="4" w:space="0" w:color="auto"/>
              <w:right w:val="single" w:sz="4" w:space="0" w:color="auto"/>
            </w:tcBorders>
            <w:shd w:val="clear" w:color="000000" w:fill="F2F2F2"/>
            <w:noWrap/>
            <w:vAlign w:val="center"/>
            <w:hideMark/>
          </w:tcPr>
          <w:p w14:paraId="011B5AA8" w14:textId="77777777" w:rsidR="00A00AB5" w:rsidRPr="00A00AB5" w:rsidRDefault="00A00AB5" w:rsidP="00AE4ABD">
            <w:pPr>
              <w:jc w:val="center"/>
              <w:rPr>
                <w:rFonts w:cs="Arial"/>
                <w:sz w:val="14"/>
                <w:szCs w:val="14"/>
              </w:rPr>
            </w:pPr>
            <w:r w:rsidRPr="00A00AB5">
              <w:rPr>
                <w:rFonts w:cs="Arial"/>
                <w:sz w:val="14"/>
                <w:szCs w:val="14"/>
              </w:rPr>
              <w:t>N</w:t>
            </w:r>
          </w:p>
        </w:tc>
        <w:tc>
          <w:tcPr>
            <w:tcW w:w="1336" w:type="pct"/>
            <w:tcBorders>
              <w:top w:val="nil"/>
              <w:left w:val="nil"/>
              <w:bottom w:val="single" w:sz="4" w:space="0" w:color="auto"/>
              <w:right w:val="single" w:sz="4" w:space="0" w:color="auto"/>
            </w:tcBorders>
            <w:shd w:val="clear" w:color="auto" w:fill="auto"/>
            <w:hideMark/>
          </w:tcPr>
          <w:p w14:paraId="11718EEA" w14:textId="77777777" w:rsidR="00A00AB5" w:rsidRPr="00A00AB5" w:rsidRDefault="00A00AB5" w:rsidP="00A00AB5">
            <w:pPr>
              <w:jc w:val="left"/>
              <w:rPr>
                <w:rFonts w:cs="Arial"/>
                <w:sz w:val="14"/>
                <w:szCs w:val="14"/>
              </w:rPr>
            </w:pPr>
            <w:r w:rsidRPr="00A00AB5">
              <w:rPr>
                <w:rFonts w:cs="Arial"/>
                <w:sz w:val="14"/>
                <w:szCs w:val="14"/>
              </w:rPr>
              <w:t>MATRICULA</w:t>
            </w:r>
          </w:p>
        </w:tc>
        <w:tc>
          <w:tcPr>
            <w:tcW w:w="1297" w:type="pct"/>
            <w:tcBorders>
              <w:top w:val="nil"/>
              <w:left w:val="nil"/>
              <w:bottom w:val="single" w:sz="4" w:space="0" w:color="auto"/>
              <w:right w:val="single" w:sz="4" w:space="0" w:color="auto"/>
            </w:tcBorders>
            <w:shd w:val="clear" w:color="auto" w:fill="auto"/>
            <w:vAlign w:val="center"/>
            <w:hideMark/>
          </w:tcPr>
          <w:p w14:paraId="4C845D1B" w14:textId="4E3D7C43" w:rsidR="00A00AB5" w:rsidRPr="00A00AB5" w:rsidRDefault="00B94F2C" w:rsidP="00407B43">
            <w:pPr>
              <w:jc w:val="left"/>
              <w:rPr>
                <w:rFonts w:cs="Arial"/>
                <w:color w:val="0000FF"/>
                <w:sz w:val="14"/>
                <w:szCs w:val="14"/>
                <w:u w:val="single"/>
              </w:rPr>
            </w:pPr>
            <w:hyperlink r:id="rId41" w:anchor="RANGE!_Normalizações_de_Registros" w:history="1">
              <w:r w:rsidR="00407B43" w:rsidRPr="00B366D9">
                <w:rPr>
                  <w:rFonts w:cs="Arial"/>
                  <w:sz w:val="14"/>
                  <w:szCs w:val="14"/>
                </w:rPr>
                <w:t xml:space="preserve"> Vide item </w:t>
              </w:r>
              <w:hyperlink w:anchor="_Normalizações_de_Registros" w:history="1">
                <w:r w:rsidR="00407B43" w:rsidRPr="00B366D9">
                  <w:rPr>
                    <w:rStyle w:val="Hyperlink"/>
                    <w:rFonts w:cs="Arial"/>
                    <w:sz w:val="14"/>
                    <w:szCs w:val="14"/>
                  </w:rPr>
                  <w:t xml:space="preserve">Normalizações de Registros - </w:t>
                </w:r>
                <w:r w:rsidR="00407B43">
                  <w:rPr>
                    <w:rStyle w:val="Hyperlink"/>
                    <w:rFonts w:cs="Arial"/>
                    <w:sz w:val="14"/>
                    <w:szCs w:val="14"/>
                  </w:rPr>
                  <w:t>LOGIN</w:t>
                </w:r>
              </w:hyperlink>
              <w:r w:rsidR="00A00AB5" w:rsidRPr="00A00AB5">
                <w:rPr>
                  <w:rFonts w:cs="Arial"/>
                  <w:color w:val="0000FF"/>
                  <w:sz w:val="14"/>
                  <w:szCs w:val="14"/>
                  <w:u w:val="single"/>
                </w:rPr>
                <w:br/>
              </w:r>
              <w:r w:rsidR="00A00AB5" w:rsidRPr="00407B43">
                <w:rPr>
                  <w:rFonts w:cs="Arial"/>
                  <w:sz w:val="14"/>
                  <w:szCs w:val="14"/>
                </w:rPr>
                <w:t>Se length(MATRICULA)=0 or MATRICULA =NULL</w:t>
              </w:r>
              <w:r w:rsidR="00A00AB5" w:rsidRPr="00407B43">
                <w:rPr>
                  <w:rFonts w:cs="Arial"/>
                  <w:sz w:val="14"/>
                  <w:szCs w:val="14"/>
                </w:rPr>
                <w:br/>
                <w:t xml:space="preserve"> - Armazena registro na tabela de erro</w:t>
              </w:r>
            </w:hyperlink>
          </w:p>
        </w:tc>
      </w:tr>
      <w:tr w:rsidR="00A00AB5" w:rsidRPr="00A00AB5" w14:paraId="6514B84A" w14:textId="77777777" w:rsidTr="008C422B">
        <w:trPr>
          <w:trHeight w:val="360"/>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246ADA98" w14:textId="77777777" w:rsidR="00A00AB5" w:rsidRPr="00A00AB5" w:rsidRDefault="00A00AB5" w:rsidP="00864CD0">
            <w:pPr>
              <w:jc w:val="left"/>
              <w:rPr>
                <w:rFonts w:cs="Arial"/>
                <w:sz w:val="14"/>
                <w:szCs w:val="14"/>
              </w:rPr>
            </w:pPr>
            <w:r w:rsidRPr="00A00AB5">
              <w:rPr>
                <w:rFonts w:cs="Arial"/>
                <w:sz w:val="14"/>
                <w:szCs w:val="14"/>
              </w:rPr>
              <w:t>PDV</w:t>
            </w:r>
          </w:p>
        </w:tc>
        <w:tc>
          <w:tcPr>
            <w:tcW w:w="379" w:type="pct"/>
            <w:tcBorders>
              <w:top w:val="nil"/>
              <w:left w:val="nil"/>
              <w:bottom w:val="single" w:sz="4" w:space="0" w:color="auto"/>
              <w:right w:val="single" w:sz="4" w:space="0" w:color="auto"/>
            </w:tcBorders>
            <w:shd w:val="clear" w:color="000000" w:fill="F2F2F2"/>
            <w:noWrap/>
            <w:vAlign w:val="center"/>
            <w:hideMark/>
          </w:tcPr>
          <w:p w14:paraId="3250C546"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FACCFEA" w14:textId="77777777" w:rsidR="00A00AB5" w:rsidRPr="00A00AB5" w:rsidRDefault="00A00AB5" w:rsidP="00AE4ABD">
            <w:pPr>
              <w:jc w:val="center"/>
              <w:rPr>
                <w:rFonts w:cs="Arial"/>
                <w:sz w:val="14"/>
                <w:szCs w:val="14"/>
              </w:rPr>
            </w:pPr>
            <w:r w:rsidRPr="00A00AB5">
              <w:rPr>
                <w:rFonts w:cs="Arial"/>
                <w:sz w:val="14"/>
                <w:szCs w:val="14"/>
              </w:rPr>
              <w:t>50</w:t>
            </w:r>
          </w:p>
        </w:tc>
        <w:tc>
          <w:tcPr>
            <w:tcW w:w="321" w:type="pct"/>
            <w:tcBorders>
              <w:top w:val="nil"/>
              <w:left w:val="nil"/>
              <w:bottom w:val="single" w:sz="4" w:space="0" w:color="auto"/>
              <w:right w:val="single" w:sz="4" w:space="0" w:color="auto"/>
            </w:tcBorders>
            <w:shd w:val="clear" w:color="auto" w:fill="FBD4B4" w:themeFill="accent6" w:themeFillTint="66"/>
            <w:noWrap/>
            <w:vAlign w:val="center"/>
            <w:hideMark/>
          </w:tcPr>
          <w:p w14:paraId="03B13AC6" w14:textId="77777777" w:rsidR="00A00AB5" w:rsidRPr="00A00AB5" w:rsidRDefault="00A00AB5" w:rsidP="00AE4ABD">
            <w:pPr>
              <w:jc w:val="center"/>
              <w:rPr>
                <w:rFonts w:cs="Arial"/>
                <w:b/>
                <w:bCs/>
                <w:sz w:val="14"/>
                <w:szCs w:val="14"/>
              </w:rPr>
            </w:pPr>
            <w:r w:rsidRPr="00A00AB5">
              <w:rPr>
                <w:rFonts w:cs="Arial"/>
                <w:b/>
                <w:bCs/>
                <w:sz w:val="14"/>
                <w:szCs w:val="14"/>
              </w:rPr>
              <w:t>S</w:t>
            </w:r>
          </w:p>
        </w:tc>
        <w:tc>
          <w:tcPr>
            <w:tcW w:w="266" w:type="pct"/>
            <w:tcBorders>
              <w:top w:val="nil"/>
              <w:left w:val="nil"/>
              <w:bottom w:val="single" w:sz="4" w:space="0" w:color="auto"/>
              <w:right w:val="single" w:sz="4" w:space="0" w:color="auto"/>
            </w:tcBorders>
            <w:shd w:val="clear" w:color="000000" w:fill="F2F2F2"/>
            <w:noWrap/>
            <w:vAlign w:val="center"/>
            <w:hideMark/>
          </w:tcPr>
          <w:p w14:paraId="41286D96" w14:textId="77777777" w:rsidR="00A00AB5" w:rsidRPr="00A00AB5" w:rsidRDefault="00A00AB5" w:rsidP="00AE4ABD">
            <w:pPr>
              <w:jc w:val="center"/>
              <w:rPr>
                <w:rFonts w:cs="Arial"/>
                <w:sz w:val="14"/>
                <w:szCs w:val="14"/>
              </w:rPr>
            </w:pPr>
            <w:r w:rsidRPr="00A00AB5">
              <w:rPr>
                <w:rFonts w:cs="Arial"/>
                <w:sz w:val="14"/>
                <w:szCs w:val="14"/>
              </w:rPr>
              <w:t>N</w:t>
            </w:r>
          </w:p>
        </w:tc>
        <w:tc>
          <w:tcPr>
            <w:tcW w:w="1336" w:type="pct"/>
            <w:tcBorders>
              <w:top w:val="nil"/>
              <w:left w:val="nil"/>
              <w:bottom w:val="single" w:sz="4" w:space="0" w:color="auto"/>
              <w:right w:val="single" w:sz="4" w:space="0" w:color="auto"/>
            </w:tcBorders>
            <w:shd w:val="clear" w:color="auto" w:fill="auto"/>
            <w:hideMark/>
          </w:tcPr>
          <w:p w14:paraId="4700DB0C" w14:textId="77777777" w:rsidR="00A00AB5" w:rsidRPr="00A00AB5" w:rsidRDefault="00A00AB5" w:rsidP="00A00AB5">
            <w:pPr>
              <w:jc w:val="left"/>
              <w:rPr>
                <w:rFonts w:cs="Arial"/>
                <w:sz w:val="14"/>
                <w:szCs w:val="14"/>
              </w:rPr>
            </w:pPr>
            <w:r w:rsidRPr="00A00AB5">
              <w:rPr>
                <w:rFonts w:cs="Arial"/>
                <w:sz w:val="14"/>
                <w:szCs w:val="14"/>
              </w:rPr>
              <w:t>PDV</w:t>
            </w:r>
          </w:p>
        </w:tc>
        <w:tc>
          <w:tcPr>
            <w:tcW w:w="1297" w:type="pct"/>
            <w:tcBorders>
              <w:top w:val="nil"/>
              <w:left w:val="nil"/>
              <w:bottom w:val="single" w:sz="4" w:space="0" w:color="auto"/>
              <w:right w:val="single" w:sz="4" w:space="0" w:color="auto"/>
            </w:tcBorders>
            <w:shd w:val="clear" w:color="auto" w:fill="auto"/>
            <w:hideMark/>
          </w:tcPr>
          <w:p w14:paraId="06E0471C" w14:textId="77777777" w:rsidR="00A00AB5" w:rsidRPr="00A00AB5" w:rsidRDefault="00A00AB5" w:rsidP="00A00AB5">
            <w:pPr>
              <w:jc w:val="left"/>
              <w:rPr>
                <w:rFonts w:cs="Arial"/>
                <w:sz w:val="14"/>
                <w:szCs w:val="14"/>
              </w:rPr>
            </w:pPr>
            <w:r w:rsidRPr="00A00AB5">
              <w:rPr>
                <w:rFonts w:cs="Arial"/>
                <w:sz w:val="14"/>
                <w:szCs w:val="14"/>
              </w:rPr>
              <w:t> Se length(PDV)=0 or PDV =NULL or PDV is not NUMBER</w:t>
            </w:r>
            <w:r w:rsidRPr="00A00AB5">
              <w:rPr>
                <w:rFonts w:cs="Arial"/>
                <w:sz w:val="14"/>
                <w:szCs w:val="14"/>
              </w:rPr>
              <w:br/>
              <w:t xml:space="preserve"> - Armazena registro na tabela de erro</w:t>
            </w:r>
          </w:p>
        </w:tc>
      </w:tr>
      <w:tr w:rsidR="00A00AB5" w:rsidRPr="00A00AB5" w14:paraId="3B152AF1"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66EED4C9" w14:textId="77777777" w:rsidR="00A00AB5" w:rsidRPr="00A00AB5" w:rsidRDefault="00A00AB5" w:rsidP="00864CD0">
            <w:pPr>
              <w:jc w:val="left"/>
              <w:rPr>
                <w:rFonts w:cs="Arial"/>
                <w:sz w:val="14"/>
                <w:szCs w:val="14"/>
              </w:rPr>
            </w:pPr>
            <w:r w:rsidRPr="00A00AB5">
              <w:rPr>
                <w:rFonts w:cs="Arial"/>
                <w:sz w:val="14"/>
                <w:szCs w:val="14"/>
              </w:rPr>
              <w:t>CANAL_VENDA</w:t>
            </w:r>
          </w:p>
        </w:tc>
        <w:tc>
          <w:tcPr>
            <w:tcW w:w="379" w:type="pct"/>
            <w:tcBorders>
              <w:top w:val="nil"/>
              <w:left w:val="nil"/>
              <w:bottom w:val="single" w:sz="4" w:space="0" w:color="auto"/>
              <w:right w:val="single" w:sz="4" w:space="0" w:color="auto"/>
            </w:tcBorders>
            <w:shd w:val="clear" w:color="000000" w:fill="F2F2F2"/>
            <w:noWrap/>
            <w:vAlign w:val="center"/>
            <w:hideMark/>
          </w:tcPr>
          <w:p w14:paraId="7365FE0E"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AD05387" w14:textId="77777777" w:rsidR="00A00AB5" w:rsidRPr="00A00AB5" w:rsidRDefault="00A00AB5" w:rsidP="00AE4ABD">
            <w:pPr>
              <w:jc w:val="center"/>
              <w:rPr>
                <w:rFonts w:cs="Arial"/>
                <w:sz w:val="14"/>
                <w:szCs w:val="14"/>
              </w:rPr>
            </w:pPr>
            <w:r w:rsidRPr="00A00AB5">
              <w:rPr>
                <w:rFonts w:cs="Arial"/>
                <w:sz w:val="14"/>
                <w:szCs w:val="14"/>
              </w:rPr>
              <w:t>100</w:t>
            </w:r>
          </w:p>
        </w:tc>
        <w:tc>
          <w:tcPr>
            <w:tcW w:w="321" w:type="pct"/>
            <w:tcBorders>
              <w:top w:val="nil"/>
              <w:left w:val="nil"/>
              <w:bottom w:val="single" w:sz="4" w:space="0" w:color="auto"/>
              <w:right w:val="single" w:sz="4" w:space="0" w:color="auto"/>
            </w:tcBorders>
            <w:shd w:val="clear" w:color="000000" w:fill="F2F2F2"/>
            <w:noWrap/>
            <w:vAlign w:val="center"/>
            <w:hideMark/>
          </w:tcPr>
          <w:p w14:paraId="15212003"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32D5CEE2"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noWrap/>
            <w:vAlign w:val="center"/>
            <w:hideMark/>
          </w:tcPr>
          <w:p w14:paraId="4F6E8BFE" w14:textId="77777777" w:rsidR="00A00AB5" w:rsidRPr="00A00AB5" w:rsidRDefault="00A00AB5" w:rsidP="00A00AB5">
            <w:pPr>
              <w:rPr>
                <w:rFonts w:cs="Arial"/>
                <w:color w:val="000000"/>
                <w:sz w:val="14"/>
                <w:szCs w:val="14"/>
              </w:rPr>
            </w:pPr>
            <w:r w:rsidRPr="00A00AB5">
              <w:rPr>
                <w:rFonts w:cs="Arial"/>
                <w:color w:val="000000"/>
                <w:sz w:val="14"/>
                <w:szCs w:val="14"/>
              </w:rPr>
              <w:t>CANAL_PDV</w:t>
            </w:r>
          </w:p>
        </w:tc>
        <w:tc>
          <w:tcPr>
            <w:tcW w:w="1297" w:type="pct"/>
            <w:tcBorders>
              <w:top w:val="nil"/>
              <w:left w:val="nil"/>
              <w:bottom w:val="single" w:sz="4" w:space="0" w:color="auto"/>
              <w:right w:val="single" w:sz="4" w:space="0" w:color="auto"/>
            </w:tcBorders>
            <w:shd w:val="clear" w:color="auto" w:fill="auto"/>
            <w:hideMark/>
          </w:tcPr>
          <w:p w14:paraId="5EFD6B95" w14:textId="77777777" w:rsidR="00A00AB5" w:rsidRPr="00A00AB5" w:rsidRDefault="00A00AB5" w:rsidP="00A00AB5">
            <w:pPr>
              <w:jc w:val="left"/>
              <w:rPr>
                <w:rFonts w:cs="Arial"/>
                <w:sz w:val="14"/>
                <w:szCs w:val="14"/>
              </w:rPr>
            </w:pPr>
            <w:r w:rsidRPr="00A00AB5">
              <w:rPr>
                <w:rFonts w:cs="Arial"/>
                <w:sz w:val="14"/>
                <w:szCs w:val="14"/>
              </w:rPr>
              <w:t> </w:t>
            </w:r>
          </w:p>
        </w:tc>
      </w:tr>
      <w:tr w:rsidR="00A00AB5" w:rsidRPr="00A00AB5" w14:paraId="59BC6C7A"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3DA74B64" w14:textId="77777777" w:rsidR="00A00AB5" w:rsidRPr="00A00AB5" w:rsidRDefault="00A00AB5" w:rsidP="00864CD0">
            <w:pPr>
              <w:jc w:val="left"/>
              <w:rPr>
                <w:rFonts w:cs="Arial"/>
                <w:sz w:val="14"/>
                <w:szCs w:val="14"/>
              </w:rPr>
            </w:pPr>
            <w:r w:rsidRPr="00A00AB5">
              <w:rPr>
                <w:rFonts w:cs="Arial"/>
                <w:sz w:val="14"/>
                <w:szCs w:val="14"/>
              </w:rPr>
              <w:t>NOME_VENDEDOR</w:t>
            </w:r>
          </w:p>
        </w:tc>
        <w:tc>
          <w:tcPr>
            <w:tcW w:w="379" w:type="pct"/>
            <w:tcBorders>
              <w:top w:val="nil"/>
              <w:left w:val="nil"/>
              <w:bottom w:val="single" w:sz="4" w:space="0" w:color="auto"/>
              <w:right w:val="single" w:sz="4" w:space="0" w:color="auto"/>
            </w:tcBorders>
            <w:shd w:val="clear" w:color="000000" w:fill="F2F2F2"/>
            <w:noWrap/>
            <w:vAlign w:val="center"/>
            <w:hideMark/>
          </w:tcPr>
          <w:p w14:paraId="56041671" w14:textId="462D6869"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5DDC217" w14:textId="570B4B8D"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576BF2C7" w14:textId="675E3E08"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634D9109" w14:textId="257EA2A2" w:rsidR="00A00AB5" w:rsidRPr="00A00AB5" w:rsidRDefault="00864CD0" w:rsidP="00AE4ABD">
            <w:pPr>
              <w:jc w:val="center"/>
              <w:rPr>
                <w:rFonts w:cs="Arial"/>
                <w:sz w:val="14"/>
                <w:szCs w:val="14"/>
              </w:rPr>
            </w:pPr>
            <w:r>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31C1F0D2" w14:textId="77777777" w:rsidR="00A00AB5" w:rsidRPr="00A00AB5" w:rsidRDefault="00A00AB5" w:rsidP="00A00AB5">
            <w:pPr>
              <w:jc w:val="left"/>
              <w:rPr>
                <w:rFonts w:cs="Arial"/>
                <w:sz w:val="14"/>
                <w:szCs w:val="14"/>
              </w:rPr>
            </w:pPr>
            <w:r w:rsidRPr="00A00AB5">
              <w:rPr>
                <w:rFonts w:cs="Arial"/>
                <w:sz w:val="14"/>
                <w:szCs w:val="14"/>
              </w:rPr>
              <w:t>NOME_COMPLETO</w:t>
            </w:r>
          </w:p>
        </w:tc>
        <w:tc>
          <w:tcPr>
            <w:tcW w:w="1297" w:type="pct"/>
            <w:tcBorders>
              <w:top w:val="nil"/>
              <w:left w:val="nil"/>
              <w:bottom w:val="single" w:sz="4" w:space="0" w:color="auto"/>
              <w:right w:val="single" w:sz="4" w:space="0" w:color="auto"/>
            </w:tcBorders>
            <w:shd w:val="clear" w:color="auto" w:fill="auto"/>
            <w:noWrap/>
            <w:vAlign w:val="center"/>
            <w:hideMark/>
          </w:tcPr>
          <w:p w14:paraId="78406700" w14:textId="34A42045" w:rsidR="00A00AB5" w:rsidRPr="00A00AB5" w:rsidRDefault="00407B43" w:rsidP="00407B43">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NOME</w:t>
              </w:r>
            </w:hyperlink>
          </w:p>
        </w:tc>
      </w:tr>
      <w:tr w:rsidR="00A00AB5" w:rsidRPr="00A00AB5" w14:paraId="073D52B2"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2C9A595E" w14:textId="77777777" w:rsidR="00A00AB5" w:rsidRPr="00A00AB5" w:rsidRDefault="00A00AB5" w:rsidP="00864CD0">
            <w:pPr>
              <w:jc w:val="left"/>
              <w:rPr>
                <w:rFonts w:cs="Arial"/>
                <w:sz w:val="14"/>
                <w:szCs w:val="14"/>
              </w:rPr>
            </w:pPr>
            <w:r w:rsidRPr="00A00AB5">
              <w:rPr>
                <w:rFonts w:cs="Arial"/>
                <w:sz w:val="14"/>
                <w:szCs w:val="14"/>
              </w:rPr>
              <w:t>EMAIL</w:t>
            </w:r>
          </w:p>
        </w:tc>
        <w:tc>
          <w:tcPr>
            <w:tcW w:w="379" w:type="pct"/>
            <w:tcBorders>
              <w:top w:val="nil"/>
              <w:left w:val="nil"/>
              <w:bottom w:val="single" w:sz="4" w:space="0" w:color="auto"/>
              <w:right w:val="single" w:sz="4" w:space="0" w:color="auto"/>
            </w:tcBorders>
            <w:shd w:val="clear" w:color="000000" w:fill="F2F2F2"/>
            <w:noWrap/>
            <w:vAlign w:val="center"/>
            <w:hideMark/>
          </w:tcPr>
          <w:p w14:paraId="386324D8" w14:textId="0631DFA5"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E894710" w14:textId="425D78A9" w:rsidR="00A00AB5" w:rsidRPr="00A00AB5" w:rsidRDefault="00A00AB5" w:rsidP="00AE4ABD">
            <w:pPr>
              <w:jc w:val="center"/>
              <w:rPr>
                <w:rFonts w:cs="Arial"/>
                <w:sz w:val="14"/>
                <w:szCs w:val="14"/>
              </w:rPr>
            </w:pPr>
            <w:r w:rsidRPr="00A00AB5">
              <w:rPr>
                <w:rFonts w:cs="Arial"/>
                <w:sz w:val="14"/>
                <w:szCs w:val="14"/>
              </w:rPr>
              <w:t>100</w:t>
            </w:r>
          </w:p>
        </w:tc>
        <w:tc>
          <w:tcPr>
            <w:tcW w:w="321" w:type="pct"/>
            <w:tcBorders>
              <w:top w:val="nil"/>
              <w:left w:val="nil"/>
              <w:bottom w:val="single" w:sz="4" w:space="0" w:color="auto"/>
              <w:right w:val="single" w:sz="4" w:space="0" w:color="auto"/>
            </w:tcBorders>
            <w:shd w:val="clear" w:color="000000" w:fill="F2F2F2"/>
            <w:noWrap/>
            <w:vAlign w:val="center"/>
            <w:hideMark/>
          </w:tcPr>
          <w:p w14:paraId="03780D6E" w14:textId="16EABC52"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2FA7D58E" w14:textId="46474FDC"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54B882F3" w14:textId="77777777" w:rsidR="00A00AB5" w:rsidRPr="00A00AB5" w:rsidRDefault="00A00AB5" w:rsidP="00A00AB5">
            <w:pPr>
              <w:jc w:val="left"/>
              <w:rPr>
                <w:rFonts w:cs="Arial"/>
                <w:sz w:val="14"/>
                <w:szCs w:val="14"/>
              </w:rPr>
            </w:pPr>
            <w:r w:rsidRPr="00A00AB5">
              <w:rPr>
                <w:rFonts w:cs="Arial"/>
                <w:sz w:val="14"/>
                <w:szCs w:val="14"/>
              </w:rPr>
              <w:t>EMAIL</w:t>
            </w:r>
          </w:p>
        </w:tc>
        <w:tc>
          <w:tcPr>
            <w:tcW w:w="1297" w:type="pct"/>
            <w:tcBorders>
              <w:top w:val="nil"/>
              <w:left w:val="nil"/>
              <w:bottom w:val="single" w:sz="4" w:space="0" w:color="auto"/>
              <w:right w:val="single" w:sz="4" w:space="0" w:color="auto"/>
            </w:tcBorders>
            <w:shd w:val="clear" w:color="auto" w:fill="auto"/>
            <w:noWrap/>
            <w:vAlign w:val="center"/>
            <w:hideMark/>
          </w:tcPr>
          <w:p w14:paraId="4584805D" w14:textId="77777777" w:rsidR="00A00AB5" w:rsidRPr="00A00AB5" w:rsidRDefault="00A00AB5" w:rsidP="00A00AB5">
            <w:pPr>
              <w:rPr>
                <w:rFonts w:cs="Arial"/>
                <w:color w:val="000000"/>
                <w:sz w:val="14"/>
                <w:szCs w:val="14"/>
              </w:rPr>
            </w:pPr>
            <w:r w:rsidRPr="00A00AB5">
              <w:rPr>
                <w:rFonts w:cs="Arial"/>
                <w:color w:val="000000"/>
                <w:sz w:val="14"/>
                <w:szCs w:val="14"/>
              </w:rPr>
              <w:t> </w:t>
            </w:r>
          </w:p>
        </w:tc>
      </w:tr>
      <w:tr w:rsidR="00A00AB5" w:rsidRPr="00A00AB5" w14:paraId="34E166D4"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569A2126" w14:textId="77777777" w:rsidR="00A00AB5" w:rsidRPr="00A00AB5" w:rsidRDefault="00A00AB5" w:rsidP="00864CD0">
            <w:pPr>
              <w:jc w:val="left"/>
              <w:rPr>
                <w:rFonts w:cs="Arial"/>
                <w:sz w:val="14"/>
                <w:szCs w:val="14"/>
              </w:rPr>
            </w:pPr>
            <w:r w:rsidRPr="00A00AB5">
              <w:rPr>
                <w:rFonts w:cs="Arial"/>
                <w:sz w:val="14"/>
                <w:szCs w:val="14"/>
              </w:rPr>
              <w:t>PERFIL</w:t>
            </w:r>
          </w:p>
        </w:tc>
        <w:tc>
          <w:tcPr>
            <w:tcW w:w="379" w:type="pct"/>
            <w:tcBorders>
              <w:top w:val="nil"/>
              <w:left w:val="nil"/>
              <w:bottom w:val="single" w:sz="4" w:space="0" w:color="auto"/>
              <w:right w:val="single" w:sz="4" w:space="0" w:color="auto"/>
            </w:tcBorders>
            <w:shd w:val="clear" w:color="000000" w:fill="F2F2F2"/>
            <w:noWrap/>
            <w:vAlign w:val="center"/>
            <w:hideMark/>
          </w:tcPr>
          <w:p w14:paraId="71F68844" w14:textId="38CF7BFF"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9D69443" w14:textId="0AD4ADA5" w:rsidR="00A00AB5" w:rsidRPr="00A00AB5" w:rsidRDefault="00A00AB5" w:rsidP="00AE4ABD">
            <w:pPr>
              <w:jc w:val="center"/>
              <w:rPr>
                <w:rFonts w:cs="Arial"/>
                <w:sz w:val="14"/>
                <w:szCs w:val="14"/>
              </w:rPr>
            </w:pPr>
            <w:r w:rsidRPr="00A00AB5">
              <w:rPr>
                <w:rFonts w:cs="Arial"/>
                <w:sz w:val="14"/>
                <w:szCs w:val="14"/>
              </w:rPr>
              <w:t>100</w:t>
            </w:r>
          </w:p>
        </w:tc>
        <w:tc>
          <w:tcPr>
            <w:tcW w:w="321" w:type="pct"/>
            <w:tcBorders>
              <w:top w:val="nil"/>
              <w:left w:val="nil"/>
              <w:bottom w:val="single" w:sz="4" w:space="0" w:color="auto"/>
              <w:right w:val="single" w:sz="4" w:space="0" w:color="auto"/>
            </w:tcBorders>
            <w:shd w:val="clear" w:color="000000" w:fill="F2F2F2"/>
            <w:noWrap/>
            <w:vAlign w:val="center"/>
            <w:hideMark/>
          </w:tcPr>
          <w:p w14:paraId="5802960C" w14:textId="1C165BC6"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76431DAD" w14:textId="20CB83B0"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07D67574" w14:textId="77777777" w:rsidR="00A00AB5" w:rsidRPr="00A00AB5" w:rsidRDefault="00A00AB5" w:rsidP="00A00AB5">
            <w:pPr>
              <w:jc w:val="left"/>
              <w:rPr>
                <w:rFonts w:cs="Arial"/>
                <w:sz w:val="14"/>
                <w:szCs w:val="14"/>
              </w:rPr>
            </w:pPr>
            <w:r w:rsidRPr="00A00AB5">
              <w:rPr>
                <w:rFonts w:cs="Arial"/>
                <w:sz w:val="14"/>
                <w:szCs w:val="14"/>
              </w:rPr>
              <w:t>PERFIL</w:t>
            </w:r>
          </w:p>
        </w:tc>
        <w:tc>
          <w:tcPr>
            <w:tcW w:w="1297" w:type="pct"/>
            <w:tcBorders>
              <w:top w:val="nil"/>
              <w:left w:val="nil"/>
              <w:bottom w:val="single" w:sz="4" w:space="0" w:color="auto"/>
              <w:right w:val="single" w:sz="4" w:space="0" w:color="auto"/>
            </w:tcBorders>
            <w:shd w:val="clear" w:color="auto" w:fill="auto"/>
            <w:noWrap/>
            <w:vAlign w:val="center"/>
            <w:hideMark/>
          </w:tcPr>
          <w:p w14:paraId="4964A381" w14:textId="77777777" w:rsidR="00A00AB5" w:rsidRPr="00A00AB5" w:rsidRDefault="00A00AB5" w:rsidP="00A00AB5">
            <w:pPr>
              <w:rPr>
                <w:rFonts w:cs="Arial"/>
                <w:color w:val="000000"/>
                <w:sz w:val="14"/>
                <w:szCs w:val="14"/>
              </w:rPr>
            </w:pPr>
            <w:r w:rsidRPr="00A00AB5">
              <w:rPr>
                <w:rFonts w:cs="Arial"/>
                <w:color w:val="000000"/>
                <w:sz w:val="14"/>
                <w:szCs w:val="14"/>
              </w:rPr>
              <w:t> </w:t>
            </w:r>
          </w:p>
        </w:tc>
      </w:tr>
      <w:tr w:rsidR="00A00AB5" w:rsidRPr="00A00AB5" w14:paraId="793F71D0"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46329A1F" w14:textId="77777777" w:rsidR="00A00AB5" w:rsidRPr="00A00AB5" w:rsidRDefault="00A00AB5" w:rsidP="00864CD0">
            <w:pPr>
              <w:jc w:val="left"/>
              <w:rPr>
                <w:rFonts w:cs="Arial"/>
                <w:sz w:val="14"/>
                <w:szCs w:val="14"/>
              </w:rPr>
            </w:pPr>
            <w:r w:rsidRPr="00A00AB5">
              <w:rPr>
                <w:rFonts w:cs="Arial"/>
                <w:sz w:val="14"/>
                <w:szCs w:val="14"/>
              </w:rPr>
              <w:t>NOME_FANTASIA</w:t>
            </w:r>
          </w:p>
        </w:tc>
        <w:tc>
          <w:tcPr>
            <w:tcW w:w="379" w:type="pct"/>
            <w:tcBorders>
              <w:top w:val="nil"/>
              <w:left w:val="nil"/>
              <w:bottom w:val="single" w:sz="4" w:space="0" w:color="auto"/>
              <w:right w:val="single" w:sz="4" w:space="0" w:color="auto"/>
            </w:tcBorders>
            <w:shd w:val="clear" w:color="000000" w:fill="F2F2F2"/>
            <w:noWrap/>
            <w:vAlign w:val="center"/>
            <w:hideMark/>
          </w:tcPr>
          <w:p w14:paraId="1E4F7F90" w14:textId="3A87B8BA"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ADD8B28" w14:textId="03C67D7B"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5030612F" w14:textId="70C89D3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6B0D3864" w14:textId="5B443666"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753938E1" w14:textId="77777777" w:rsidR="00A00AB5" w:rsidRPr="00A00AB5" w:rsidRDefault="00A00AB5" w:rsidP="00A00AB5">
            <w:pPr>
              <w:jc w:val="left"/>
              <w:rPr>
                <w:rFonts w:cs="Arial"/>
                <w:sz w:val="14"/>
                <w:szCs w:val="14"/>
              </w:rPr>
            </w:pPr>
            <w:r w:rsidRPr="00A00AB5">
              <w:rPr>
                <w:rFonts w:cs="Arial"/>
                <w:sz w:val="14"/>
                <w:szCs w:val="14"/>
              </w:rPr>
              <w:t>NOME_FANTASIA</w:t>
            </w:r>
          </w:p>
        </w:tc>
        <w:tc>
          <w:tcPr>
            <w:tcW w:w="1297" w:type="pct"/>
            <w:tcBorders>
              <w:top w:val="nil"/>
              <w:left w:val="nil"/>
              <w:bottom w:val="single" w:sz="4" w:space="0" w:color="auto"/>
              <w:right w:val="single" w:sz="4" w:space="0" w:color="auto"/>
            </w:tcBorders>
            <w:shd w:val="clear" w:color="auto" w:fill="auto"/>
            <w:noWrap/>
            <w:vAlign w:val="center"/>
            <w:hideMark/>
          </w:tcPr>
          <w:p w14:paraId="2F4806F3" w14:textId="1F7ADF82" w:rsidR="00A00AB5" w:rsidRPr="00A00AB5" w:rsidRDefault="00407B43" w:rsidP="00A00AB5">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NOME</w:t>
              </w:r>
            </w:hyperlink>
          </w:p>
        </w:tc>
      </w:tr>
      <w:tr w:rsidR="00A00AB5" w:rsidRPr="00A00AB5" w14:paraId="1A5EC269"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11FE3B17" w14:textId="77777777" w:rsidR="00A00AB5" w:rsidRPr="00A00AB5" w:rsidRDefault="00A00AB5" w:rsidP="00864CD0">
            <w:pPr>
              <w:jc w:val="left"/>
              <w:rPr>
                <w:rFonts w:cs="Arial"/>
                <w:sz w:val="14"/>
                <w:szCs w:val="14"/>
              </w:rPr>
            </w:pPr>
            <w:r w:rsidRPr="00A00AB5">
              <w:rPr>
                <w:rFonts w:cs="Arial"/>
                <w:sz w:val="14"/>
                <w:szCs w:val="14"/>
              </w:rPr>
              <w:t>ORIG_ NOME_COMPLETO</w:t>
            </w:r>
          </w:p>
        </w:tc>
        <w:tc>
          <w:tcPr>
            <w:tcW w:w="379" w:type="pct"/>
            <w:tcBorders>
              <w:top w:val="nil"/>
              <w:left w:val="nil"/>
              <w:bottom w:val="single" w:sz="4" w:space="0" w:color="auto"/>
              <w:right w:val="single" w:sz="4" w:space="0" w:color="auto"/>
            </w:tcBorders>
            <w:shd w:val="clear" w:color="000000" w:fill="F2F2F2"/>
            <w:noWrap/>
            <w:vAlign w:val="center"/>
            <w:hideMark/>
          </w:tcPr>
          <w:p w14:paraId="612DA504"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F20651E"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08D40180"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484A378F"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62423B4B" w14:textId="77777777" w:rsidR="00A00AB5" w:rsidRPr="00A00AB5" w:rsidRDefault="00A00AB5" w:rsidP="00A00AB5">
            <w:pPr>
              <w:jc w:val="left"/>
              <w:rPr>
                <w:rFonts w:cs="Arial"/>
                <w:sz w:val="14"/>
                <w:szCs w:val="14"/>
              </w:rPr>
            </w:pPr>
            <w:r w:rsidRPr="00A00AB5">
              <w:rPr>
                <w:rFonts w:cs="Arial"/>
                <w:sz w:val="14"/>
                <w:szCs w:val="14"/>
              </w:rPr>
              <w:t xml:space="preserve"> NOME_COMPLETO</w:t>
            </w:r>
          </w:p>
        </w:tc>
        <w:tc>
          <w:tcPr>
            <w:tcW w:w="1297" w:type="pct"/>
            <w:tcBorders>
              <w:top w:val="nil"/>
              <w:left w:val="nil"/>
              <w:bottom w:val="single" w:sz="4" w:space="0" w:color="auto"/>
              <w:right w:val="single" w:sz="4" w:space="0" w:color="auto"/>
            </w:tcBorders>
            <w:shd w:val="clear" w:color="auto" w:fill="auto"/>
            <w:noWrap/>
            <w:vAlign w:val="center"/>
            <w:hideMark/>
          </w:tcPr>
          <w:p w14:paraId="21E99DFD" w14:textId="77777777" w:rsidR="00A00AB5" w:rsidRPr="00A00AB5" w:rsidRDefault="00A00AB5" w:rsidP="00A00AB5">
            <w:pPr>
              <w:rPr>
                <w:rFonts w:cs="Arial"/>
                <w:sz w:val="14"/>
                <w:szCs w:val="14"/>
              </w:rPr>
            </w:pPr>
            <w:r w:rsidRPr="00A00AB5">
              <w:rPr>
                <w:rFonts w:cs="Arial"/>
                <w:sz w:val="14"/>
                <w:szCs w:val="14"/>
              </w:rPr>
              <w:t>Conteúdo original</w:t>
            </w:r>
          </w:p>
        </w:tc>
      </w:tr>
      <w:tr w:rsidR="00A00AB5" w:rsidRPr="00A00AB5" w14:paraId="4D17A913"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40550545" w14:textId="77777777" w:rsidR="00A00AB5" w:rsidRPr="00A00AB5" w:rsidRDefault="00A00AB5" w:rsidP="00864CD0">
            <w:pPr>
              <w:jc w:val="left"/>
              <w:rPr>
                <w:rFonts w:cs="Arial"/>
                <w:sz w:val="14"/>
                <w:szCs w:val="14"/>
              </w:rPr>
            </w:pPr>
            <w:r w:rsidRPr="00A00AB5">
              <w:rPr>
                <w:rFonts w:cs="Arial"/>
                <w:sz w:val="14"/>
                <w:szCs w:val="14"/>
              </w:rPr>
              <w:lastRenderedPageBreak/>
              <w:t>ORIG_ MATRICULA</w:t>
            </w:r>
          </w:p>
        </w:tc>
        <w:tc>
          <w:tcPr>
            <w:tcW w:w="379" w:type="pct"/>
            <w:tcBorders>
              <w:top w:val="nil"/>
              <w:left w:val="nil"/>
              <w:bottom w:val="single" w:sz="4" w:space="0" w:color="auto"/>
              <w:right w:val="single" w:sz="4" w:space="0" w:color="auto"/>
            </w:tcBorders>
            <w:shd w:val="clear" w:color="000000" w:fill="F2F2F2"/>
            <w:noWrap/>
            <w:vAlign w:val="center"/>
            <w:hideMark/>
          </w:tcPr>
          <w:p w14:paraId="18B7FAB7"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519FF5E"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31669E87"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48DC71AA"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4C0171AE" w14:textId="77777777" w:rsidR="00A00AB5" w:rsidRPr="00A00AB5" w:rsidRDefault="00A00AB5" w:rsidP="00A00AB5">
            <w:pPr>
              <w:jc w:val="left"/>
              <w:rPr>
                <w:rFonts w:cs="Arial"/>
                <w:sz w:val="14"/>
                <w:szCs w:val="14"/>
              </w:rPr>
            </w:pPr>
            <w:r w:rsidRPr="00A00AB5">
              <w:rPr>
                <w:rFonts w:cs="Arial"/>
                <w:sz w:val="14"/>
                <w:szCs w:val="14"/>
              </w:rPr>
              <w:t xml:space="preserve"> MATRICULA</w:t>
            </w:r>
          </w:p>
        </w:tc>
        <w:tc>
          <w:tcPr>
            <w:tcW w:w="1297" w:type="pct"/>
            <w:tcBorders>
              <w:top w:val="nil"/>
              <w:left w:val="nil"/>
              <w:bottom w:val="single" w:sz="4" w:space="0" w:color="auto"/>
              <w:right w:val="single" w:sz="4" w:space="0" w:color="auto"/>
            </w:tcBorders>
            <w:shd w:val="clear" w:color="auto" w:fill="auto"/>
            <w:noWrap/>
            <w:vAlign w:val="center"/>
            <w:hideMark/>
          </w:tcPr>
          <w:p w14:paraId="6E7301C4" w14:textId="77777777" w:rsidR="00A00AB5" w:rsidRPr="00A00AB5" w:rsidRDefault="00A00AB5" w:rsidP="00A00AB5">
            <w:pPr>
              <w:rPr>
                <w:rFonts w:cs="Arial"/>
                <w:sz w:val="14"/>
                <w:szCs w:val="14"/>
              </w:rPr>
            </w:pPr>
            <w:r w:rsidRPr="00A00AB5">
              <w:rPr>
                <w:rFonts w:cs="Arial"/>
                <w:sz w:val="14"/>
                <w:szCs w:val="14"/>
              </w:rPr>
              <w:t>Conteúdo original</w:t>
            </w:r>
          </w:p>
        </w:tc>
      </w:tr>
      <w:tr w:rsidR="00A00AB5" w:rsidRPr="00A00AB5" w14:paraId="34CE80CE"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1FBE14E5" w14:textId="77777777" w:rsidR="00A00AB5" w:rsidRPr="00A00AB5" w:rsidRDefault="00A00AB5" w:rsidP="00864CD0">
            <w:pPr>
              <w:jc w:val="left"/>
              <w:rPr>
                <w:rFonts w:cs="Arial"/>
                <w:sz w:val="14"/>
                <w:szCs w:val="14"/>
              </w:rPr>
            </w:pPr>
            <w:r w:rsidRPr="00A00AB5">
              <w:rPr>
                <w:rFonts w:cs="Arial"/>
                <w:sz w:val="14"/>
                <w:szCs w:val="14"/>
              </w:rPr>
              <w:t>ORIG_ NOME_FANTASIA</w:t>
            </w:r>
          </w:p>
        </w:tc>
        <w:tc>
          <w:tcPr>
            <w:tcW w:w="379" w:type="pct"/>
            <w:tcBorders>
              <w:top w:val="nil"/>
              <w:left w:val="nil"/>
              <w:bottom w:val="single" w:sz="4" w:space="0" w:color="auto"/>
              <w:right w:val="single" w:sz="4" w:space="0" w:color="auto"/>
            </w:tcBorders>
            <w:shd w:val="clear" w:color="000000" w:fill="F2F2F2"/>
            <w:noWrap/>
            <w:vAlign w:val="center"/>
            <w:hideMark/>
          </w:tcPr>
          <w:p w14:paraId="5A346A9C"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7EABF36"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73B63A9A"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30F32ACB"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7BBD8988" w14:textId="77777777" w:rsidR="00A00AB5" w:rsidRPr="00A00AB5" w:rsidRDefault="00A00AB5" w:rsidP="00A00AB5">
            <w:pPr>
              <w:jc w:val="left"/>
              <w:rPr>
                <w:rFonts w:cs="Arial"/>
                <w:sz w:val="14"/>
                <w:szCs w:val="14"/>
              </w:rPr>
            </w:pPr>
            <w:r w:rsidRPr="00A00AB5">
              <w:rPr>
                <w:rFonts w:cs="Arial"/>
                <w:sz w:val="14"/>
                <w:szCs w:val="14"/>
              </w:rPr>
              <w:t xml:space="preserve"> NOME_FANTASIA</w:t>
            </w:r>
          </w:p>
        </w:tc>
        <w:tc>
          <w:tcPr>
            <w:tcW w:w="1297" w:type="pct"/>
            <w:tcBorders>
              <w:top w:val="nil"/>
              <w:left w:val="nil"/>
              <w:bottom w:val="single" w:sz="4" w:space="0" w:color="auto"/>
              <w:right w:val="single" w:sz="4" w:space="0" w:color="auto"/>
            </w:tcBorders>
            <w:shd w:val="clear" w:color="auto" w:fill="auto"/>
            <w:noWrap/>
            <w:vAlign w:val="center"/>
            <w:hideMark/>
          </w:tcPr>
          <w:p w14:paraId="315213CE" w14:textId="77777777" w:rsidR="00A00AB5" w:rsidRPr="00A00AB5" w:rsidRDefault="00A00AB5" w:rsidP="00A00AB5">
            <w:pPr>
              <w:rPr>
                <w:rFonts w:cs="Arial"/>
                <w:sz w:val="14"/>
                <w:szCs w:val="14"/>
              </w:rPr>
            </w:pPr>
            <w:r w:rsidRPr="00A00AB5">
              <w:rPr>
                <w:rFonts w:cs="Arial"/>
                <w:sz w:val="14"/>
                <w:szCs w:val="14"/>
              </w:rPr>
              <w:t>Conteúdo original</w:t>
            </w:r>
          </w:p>
        </w:tc>
      </w:tr>
      <w:tr w:rsidR="00A00AB5" w:rsidRPr="00A00AB5" w14:paraId="03C09681"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713036CD" w14:textId="77777777" w:rsidR="00A00AB5" w:rsidRPr="00A00AB5" w:rsidRDefault="00A00AB5" w:rsidP="00864CD0">
            <w:pPr>
              <w:jc w:val="left"/>
              <w:rPr>
                <w:rFonts w:cs="Arial"/>
                <w:sz w:val="14"/>
                <w:szCs w:val="14"/>
              </w:rPr>
            </w:pPr>
            <w:r w:rsidRPr="00A00AB5">
              <w:rPr>
                <w:rFonts w:cs="Arial"/>
                <w:sz w:val="14"/>
                <w:szCs w:val="14"/>
              </w:rPr>
              <w:t>ORIG_ENDERECO</w:t>
            </w:r>
          </w:p>
        </w:tc>
        <w:tc>
          <w:tcPr>
            <w:tcW w:w="379" w:type="pct"/>
            <w:tcBorders>
              <w:top w:val="nil"/>
              <w:left w:val="nil"/>
              <w:bottom w:val="single" w:sz="4" w:space="0" w:color="auto"/>
              <w:right w:val="single" w:sz="4" w:space="0" w:color="auto"/>
            </w:tcBorders>
            <w:shd w:val="clear" w:color="000000" w:fill="F2F2F2"/>
            <w:noWrap/>
            <w:vAlign w:val="center"/>
            <w:hideMark/>
          </w:tcPr>
          <w:p w14:paraId="61B339C0"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3BB6E84"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388B89C8"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5C31909A"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748540B4" w14:textId="77777777" w:rsidR="00A00AB5" w:rsidRPr="00A00AB5" w:rsidRDefault="00A00AB5" w:rsidP="00A00AB5">
            <w:pPr>
              <w:jc w:val="left"/>
              <w:rPr>
                <w:rFonts w:cs="Arial"/>
                <w:sz w:val="14"/>
                <w:szCs w:val="14"/>
              </w:rPr>
            </w:pPr>
            <w:r w:rsidRPr="00A00AB5">
              <w:rPr>
                <w:rFonts w:cs="Arial"/>
                <w:sz w:val="14"/>
                <w:szCs w:val="14"/>
              </w:rPr>
              <w:t>ENDERECO</w:t>
            </w:r>
          </w:p>
        </w:tc>
        <w:tc>
          <w:tcPr>
            <w:tcW w:w="1297" w:type="pct"/>
            <w:tcBorders>
              <w:top w:val="nil"/>
              <w:left w:val="nil"/>
              <w:bottom w:val="single" w:sz="4" w:space="0" w:color="auto"/>
              <w:right w:val="single" w:sz="4" w:space="0" w:color="auto"/>
            </w:tcBorders>
            <w:shd w:val="clear" w:color="auto" w:fill="auto"/>
            <w:noWrap/>
            <w:vAlign w:val="center"/>
            <w:hideMark/>
          </w:tcPr>
          <w:p w14:paraId="371034A6" w14:textId="77777777" w:rsidR="00A00AB5" w:rsidRPr="00A00AB5" w:rsidRDefault="00A00AB5" w:rsidP="00A00AB5">
            <w:pPr>
              <w:rPr>
                <w:rFonts w:cs="Arial"/>
                <w:sz w:val="14"/>
                <w:szCs w:val="14"/>
              </w:rPr>
            </w:pPr>
            <w:r w:rsidRPr="00A00AB5">
              <w:rPr>
                <w:rFonts w:cs="Arial"/>
                <w:sz w:val="14"/>
                <w:szCs w:val="14"/>
              </w:rPr>
              <w:t>Conteúdo original</w:t>
            </w:r>
          </w:p>
        </w:tc>
      </w:tr>
      <w:tr w:rsidR="00A00AB5" w:rsidRPr="00A00AB5" w14:paraId="1076E252"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0E5A904F" w14:textId="77777777" w:rsidR="00A00AB5" w:rsidRPr="00A00AB5" w:rsidRDefault="00A00AB5" w:rsidP="00864CD0">
            <w:pPr>
              <w:jc w:val="left"/>
              <w:rPr>
                <w:rFonts w:cs="Arial"/>
                <w:sz w:val="14"/>
                <w:szCs w:val="14"/>
              </w:rPr>
            </w:pPr>
            <w:r w:rsidRPr="00A00AB5">
              <w:rPr>
                <w:rFonts w:cs="Arial"/>
                <w:sz w:val="14"/>
                <w:szCs w:val="14"/>
              </w:rPr>
              <w:t>ORIG_CIDADE</w:t>
            </w:r>
          </w:p>
        </w:tc>
        <w:tc>
          <w:tcPr>
            <w:tcW w:w="379" w:type="pct"/>
            <w:tcBorders>
              <w:top w:val="nil"/>
              <w:left w:val="nil"/>
              <w:bottom w:val="single" w:sz="4" w:space="0" w:color="auto"/>
              <w:right w:val="single" w:sz="4" w:space="0" w:color="auto"/>
            </w:tcBorders>
            <w:shd w:val="clear" w:color="000000" w:fill="F2F2F2"/>
            <w:noWrap/>
            <w:vAlign w:val="center"/>
            <w:hideMark/>
          </w:tcPr>
          <w:p w14:paraId="435ED814" w14:textId="77777777" w:rsidR="00A00AB5" w:rsidRPr="00A00AB5" w:rsidRDefault="00A00AB5" w:rsidP="00AE4ABD">
            <w:pPr>
              <w:jc w:val="center"/>
              <w:rPr>
                <w:rFonts w:cs="Arial"/>
                <w:sz w:val="14"/>
                <w:szCs w:val="14"/>
              </w:rPr>
            </w:pPr>
            <w:r w:rsidRPr="00A00AB5">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89445A4" w14:textId="77777777" w:rsidR="00A00AB5" w:rsidRPr="00A00AB5" w:rsidRDefault="00A00AB5" w:rsidP="00AE4ABD">
            <w:pPr>
              <w:jc w:val="center"/>
              <w:rPr>
                <w:rFonts w:cs="Arial"/>
                <w:sz w:val="14"/>
                <w:szCs w:val="14"/>
              </w:rPr>
            </w:pPr>
            <w:r w:rsidRPr="00A00AB5">
              <w:rPr>
                <w:rFonts w:cs="Arial"/>
                <w:sz w:val="14"/>
                <w:szCs w:val="14"/>
              </w:rPr>
              <w:t>500</w:t>
            </w:r>
          </w:p>
        </w:tc>
        <w:tc>
          <w:tcPr>
            <w:tcW w:w="321" w:type="pct"/>
            <w:tcBorders>
              <w:top w:val="nil"/>
              <w:left w:val="nil"/>
              <w:bottom w:val="single" w:sz="4" w:space="0" w:color="auto"/>
              <w:right w:val="single" w:sz="4" w:space="0" w:color="auto"/>
            </w:tcBorders>
            <w:shd w:val="clear" w:color="000000" w:fill="F2F2F2"/>
            <w:noWrap/>
            <w:vAlign w:val="center"/>
            <w:hideMark/>
          </w:tcPr>
          <w:p w14:paraId="5B407E44"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5438E0CD" w14:textId="77777777" w:rsidR="00A00AB5" w:rsidRPr="00A00AB5" w:rsidRDefault="00A00AB5" w:rsidP="00AE4ABD">
            <w:pPr>
              <w:jc w:val="center"/>
              <w:rPr>
                <w:rFonts w:cs="Arial"/>
                <w:sz w:val="14"/>
                <w:szCs w:val="14"/>
              </w:rPr>
            </w:pPr>
            <w:r w:rsidRPr="00A00AB5">
              <w:rPr>
                <w:rFonts w:cs="Arial"/>
                <w:sz w:val="14"/>
                <w:szCs w:val="14"/>
              </w:rPr>
              <w:t>S</w:t>
            </w:r>
          </w:p>
        </w:tc>
        <w:tc>
          <w:tcPr>
            <w:tcW w:w="1336" w:type="pct"/>
            <w:tcBorders>
              <w:top w:val="nil"/>
              <w:left w:val="nil"/>
              <w:bottom w:val="single" w:sz="4" w:space="0" w:color="auto"/>
              <w:right w:val="single" w:sz="4" w:space="0" w:color="auto"/>
            </w:tcBorders>
            <w:shd w:val="clear" w:color="auto" w:fill="auto"/>
            <w:hideMark/>
          </w:tcPr>
          <w:p w14:paraId="2514FA1B" w14:textId="77777777" w:rsidR="00A00AB5" w:rsidRPr="00A00AB5" w:rsidRDefault="00A00AB5" w:rsidP="00A00AB5">
            <w:pPr>
              <w:jc w:val="left"/>
              <w:rPr>
                <w:rFonts w:cs="Arial"/>
                <w:sz w:val="14"/>
                <w:szCs w:val="14"/>
              </w:rPr>
            </w:pPr>
            <w:r w:rsidRPr="00A00AB5">
              <w:rPr>
                <w:rFonts w:cs="Arial"/>
                <w:sz w:val="14"/>
                <w:szCs w:val="14"/>
              </w:rPr>
              <w:t>CIDADE</w:t>
            </w:r>
          </w:p>
        </w:tc>
        <w:tc>
          <w:tcPr>
            <w:tcW w:w="1297" w:type="pct"/>
            <w:tcBorders>
              <w:top w:val="nil"/>
              <w:left w:val="nil"/>
              <w:bottom w:val="single" w:sz="4" w:space="0" w:color="auto"/>
              <w:right w:val="single" w:sz="4" w:space="0" w:color="auto"/>
            </w:tcBorders>
            <w:shd w:val="clear" w:color="auto" w:fill="auto"/>
            <w:noWrap/>
            <w:vAlign w:val="center"/>
            <w:hideMark/>
          </w:tcPr>
          <w:p w14:paraId="30CBAB49" w14:textId="77777777" w:rsidR="00A00AB5" w:rsidRPr="00A00AB5" w:rsidRDefault="00A00AB5" w:rsidP="00A00AB5">
            <w:pPr>
              <w:rPr>
                <w:rFonts w:cs="Arial"/>
                <w:sz w:val="14"/>
                <w:szCs w:val="14"/>
              </w:rPr>
            </w:pPr>
            <w:r w:rsidRPr="00A00AB5">
              <w:rPr>
                <w:rFonts w:cs="Arial"/>
                <w:sz w:val="14"/>
                <w:szCs w:val="14"/>
              </w:rPr>
              <w:t>Conteúdo original</w:t>
            </w:r>
          </w:p>
        </w:tc>
      </w:tr>
      <w:tr w:rsidR="00A00AB5" w:rsidRPr="00A00AB5" w14:paraId="6F6D2F1E" w14:textId="77777777" w:rsidTr="00AE4ABD">
        <w:trPr>
          <w:trHeight w:val="360"/>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3BD50C40" w14:textId="77777777" w:rsidR="00A00AB5" w:rsidRPr="00A00AB5" w:rsidRDefault="00A00AB5" w:rsidP="00864CD0">
            <w:pPr>
              <w:jc w:val="left"/>
              <w:rPr>
                <w:rFonts w:cs="Arial"/>
                <w:sz w:val="14"/>
                <w:szCs w:val="14"/>
              </w:rPr>
            </w:pPr>
            <w:r w:rsidRPr="00A00AB5">
              <w:rPr>
                <w:rFonts w:cs="Arial"/>
                <w:sz w:val="14"/>
                <w:szCs w:val="14"/>
              </w:rPr>
              <w:t>CONTADOR</w:t>
            </w:r>
          </w:p>
        </w:tc>
        <w:tc>
          <w:tcPr>
            <w:tcW w:w="379" w:type="pct"/>
            <w:tcBorders>
              <w:top w:val="nil"/>
              <w:left w:val="nil"/>
              <w:bottom w:val="single" w:sz="4" w:space="0" w:color="auto"/>
              <w:right w:val="single" w:sz="4" w:space="0" w:color="auto"/>
            </w:tcBorders>
            <w:shd w:val="clear" w:color="000000" w:fill="F2F2F2"/>
            <w:noWrap/>
            <w:vAlign w:val="center"/>
            <w:hideMark/>
          </w:tcPr>
          <w:p w14:paraId="7743D062" w14:textId="62E7C4CA" w:rsidR="00A00AB5" w:rsidRPr="00A00AB5" w:rsidRDefault="00A00AB5" w:rsidP="00AE4ABD">
            <w:pPr>
              <w:jc w:val="center"/>
              <w:rPr>
                <w:rFonts w:cs="Arial"/>
                <w:sz w:val="14"/>
                <w:szCs w:val="14"/>
              </w:rPr>
            </w:pPr>
            <w:r w:rsidRPr="00A00AB5">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hideMark/>
          </w:tcPr>
          <w:p w14:paraId="7F9E3755" w14:textId="70755C23" w:rsidR="00A00AB5" w:rsidRPr="00A00AB5" w:rsidRDefault="00A00AB5" w:rsidP="00AE4ABD">
            <w:pPr>
              <w:jc w:val="center"/>
              <w:rPr>
                <w:rFonts w:cs="Arial"/>
                <w:sz w:val="14"/>
                <w:szCs w:val="14"/>
              </w:rPr>
            </w:pPr>
            <w:r w:rsidRPr="00A00AB5">
              <w:rPr>
                <w:rFonts w:cs="Arial"/>
                <w:sz w:val="14"/>
                <w:szCs w:val="14"/>
              </w:rPr>
              <w:t>20</w:t>
            </w:r>
          </w:p>
        </w:tc>
        <w:tc>
          <w:tcPr>
            <w:tcW w:w="321" w:type="pct"/>
            <w:tcBorders>
              <w:top w:val="nil"/>
              <w:left w:val="nil"/>
              <w:bottom w:val="single" w:sz="4" w:space="0" w:color="auto"/>
              <w:right w:val="single" w:sz="4" w:space="0" w:color="auto"/>
            </w:tcBorders>
            <w:shd w:val="clear" w:color="000000" w:fill="F2F2F2"/>
            <w:noWrap/>
            <w:vAlign w:val="center"/>
            <w:hideMark/>
          </w:tcPr>
          <w:p w14:paraId="73BDC245" w14:textId="615C93FD"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51D2BDC9" w14:textId="37A632B1" w:rsidR="00A00AB5" w:rsidRPr="00A00AB5" w:rsidRDefault="00A00AB5" w:rsidP="00AE4ABD">
            <w:pPr>
              <w:jc w:val="center"/>
              <w:rPr>
                <w:rFonts w:cs="Arial"/>
                <w:sz w:val="14"/>
                <w:szCs w:val="14"/>
              </w:rPr>
            </w:pPr>
            <w:r w:rsidRPr="00A00AB5">
              <w:rPr>
                <w:rFonts w:cs="Arial"/>
                <w:sz w:val="14"/>
                <w:szCs w:val="14"/>
              </w:rPr>
              <w:t>N</w:t>
            </w:r>
          </w:p>
        </w:tc>
        <w:tc>
          <w:tcPr>
            <w:tcW w:w="1336" w:type="pct"/>
            <w:tcBorders>
              <w:top w:val="nil"/>
              <w:left w:val="nil"/>
              <w:bottom w:val="single" w:sz="4" w:space="0" w:color="auto"/>
              <w:right w:val="single" w:sz="4" w:space="0" w:color="auto"/>
            </w:tcBorders>
            <w:shd w:val="clear" w:color="auto" w:fill="auto"/>
            <w:hideMark/>
          </w:tcPr>
          <w:p w14:paraId="1CC7B771" w14:textId="77777777" w:rsidR="00A00AB5" w:rsidRPr="00A00AB5" w:rsidRDefault="00A00AB5" w:rsidP="00A00AB5">
            <w:pPr>
              <w:jc w:val="left"/>
              <w:rPr>
                <w:rFonts w:cs="Arial"/>
                <w:sz w:val="14"/>
                <w:szCs w:val="14"/>
              </w:rPr>
            </w:pPr>
            <w:r w:rsidRPr="00A00AB5">
              <w:rPr>
                <w:rFonts w:cs="Arial"/>
                <w:sz w:val="14"/>
                <w:szCs w:val="14"/>
              </w:rPr>
              <w:t>contador</w:t>
            </w:r>
          </w:p>
        </w:tc>
        <w:tc>
          <w:tcPr>
            <w:tcW w:w="1297" w:type="pct"/>
            <w:tcBorders>
              <w:top w:val="nil"/>
              <w:left w:val="nil"/>
              <w:bottom w:val="single" w:sz="4" w:space="0" w:color="auto"/>
              <w:right w:val="single" w:sz="4" w:space="0" w:color="auto"/>
            </w:tcBorders>
            <w:shd w:val="clear" w:color="auto" w:fill="auto"/>
            <w:noWrap/>
            <w:vAlign w:val="center"/>
            <w:hideMark/>
          </w:tcPr>
          <w:p w14:paraId="34D52159" w14:textId="77777777" w:rsidR="00A00AB5" w:rsidRPr="00A00AB5" w:rsidRDefault="00A00AB5" w:rsidP="00A00AB5">
            <w:pPr>
              <w:rPr>
                <w:rFonts w:cs="Arial"/>
                <w:sz w:val="14"/>
                <w:szCs w:val="14"/>
              </w:rPr>
            </w:pPr>
            <w:r w:rsidRPr="00A00AB5">
              <w:rPr>
                <w:rFonts w:cs="Arial"/>
                <w:sz w:val="14"/>
                <w:szCs w:val="14"/>
              </w:rPr>
              <w:t>Vezes em que o registro é repetido no sistema, considerando sua chave</w:t>
            </w:r>
          </w:p>
        </w:tc>
      </w:tr>
      <w:tr w:rsidR="00864CD0" w:rsidRPr="00A00AB5" w14:paraId="4BAD401F"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tcPr>
          <w:p w14:paraId="7BC2E4BB" w14:textId="5081BC2E" w:rsidR="00864CD0" w:rsidRPr="00A00AB5" w:rsidRDefault="00864CD0" w:rsidP="00864CD0">
            <w:pPr>
              <w:jc w:val="left"/>
              <w:rPr>
                <w:rFonts w:cs="Arial"/>
                <w:sz w:val="14"/>
                <w:szCs w:val="14"/>
              </w:rPr>
            </w:pPr>
            <w:r>
              <w:rPr>
                <w:rFonts w:cs="Arial"/>
                <w:sz w:val="14"/>
                <w:szCs w:val="14"/>
              </w:rPr>
              <w:t>ID_FAILED_EVENTS</w:t>
            </w:r>
          </w:p>
        </w:tc>
        <w:tc>
          <w:tcPr>
            <w:tcW w:w="379" w:type="pct"/>
            <w:tcBorders>
              <w:top w:val="nil"/>
              <w:left w:val="nil"/>
              <w:bottom w:val="single" w:sz="4" w:space="0" w:color="auto"/>
              <w:right w:val="single" w:sz="4" w:space="0" w:color="auto"/>
            </w:tcBorders>
            <w:shd w:val="clear" w:color="000000" w:fill="F2F2F2"/>
            <w:noWrap/>
            <w:vAlign w:val="center"/>
          </w:tcPr>
          <w:p w14:paraId="7ECDCAB2" w14:textId="1C1CFF2A" w:rsidR="00864CD0" w:rsidRPr="00A00AB5" w:rsidRDefault="00864CD0" w:rsidP="00AE4ABD">
            <w:pPr>
              <w:jc w:val="center"/>
              <w:rPr>
                <w:rFonts w:cs="Arial"/>
                <w:sz w:val="14"/>
                <w:szCs w:val="14"/>
              </w:rPr>
            </w:pPr>
            <w:r>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tcPr>
          <w:p w14:paraId="37E61D1B" w14:textId="1F75A88E" w:rsidR="00864CD0" w:rsidRPr="00A00AB5" w:rsidRDefault="00864CD0" w:rsidP="00AE4ABD">
            <w:pPr>
              <w:jc w:val="center"/>
              <w:rPr>
                <w:rFonts w:cs="Arial"/>
                <w:sz w:val="14"/>
                <w:szCs w:val="14"/>
              </w:rPr>
            </w:pPr>
            <w:r>
              <w:rPr>
                <w:rFonts w:cs="Arial"/>
                <w:sz w:val="14"/>
                <w:szCs w:val="14"/>
              </w:rPr>
              <w:t>18</w:t>
            </w:r>
          </w:p>
        </w:tc>
        <w:tc>
          <w:tcPr>
            <w:tcW w:w="321" w:type="pct"/>
            <w:tcBorders>
              <w:top w:val="nil"/>
              <w:left w:val="nil"/>
              <w:bottom w:val="single" w:sz="4" w:space="0" w:color="auto"/>
              <w:right w:val="single" w:sz="4" w:space="0" w:color="auto"/>
            </w:tcBorders>
            <w:shd w:val="clear" w:color="000000" w:fill="F2F2F2"/>
            <w:noWrap/>
            <w:vAlign w:val="center"/>
          </w:tcPr>
          <w:p w14:paraId="11F753D4" w14:textId="0AB405A9" w:rsidR="00864CD0" w:rsidRPr="00A00AB5" w:rsidRDefault="00AE4ABD" w:rsidP="00AE4ABD">
            <w:pPr>
              <w:jc w:val="center"/>
              <w:rPr>
                <w:rFonts w:cs="Arial"/>
                <w:sz w:val="14"/>
                <w:szCs w:val="14"/>
              </w:rPr>
            </w:pPr>
            <w:r>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tcPr>
          <w:p w14:paraId="58579646" w14:textId="77777777" w:rsidR="00864CD0" w:rsidRPr="00A00AB5" w:rsidRDefault="00864CD0" w:rsidP="00AE4ABD">
            <w:pPr>
              <w:jc w:val="center"/>
              <w:rPr>
                <w:rFonts w:cs="Arial"/>
                <w:sz w:val="14"/>
                <w:szCs w:val="14"/>
              </w:rPr>
            </w:pPr>
          </w:p>
        </w:tc>
        <w:tc>
          <w:tcPr>
            <w:tcW w:w="1336" w:type="pct"/>
            <w:tcBorders>
              <w:top w:val="nil"/>
              <w:left w:val="nil"/>
              <w:bottom w:val="single" w:sz="4" w:space="0" w:color="auto"/>
              <w:right w:val="single" w:sz="4" w:space="0" w:color="auto"/>
            </w:tcBorders>
            <w:shd w:val="clear" w:color="auto" w:fill="auto"/>
          </w:tcPr>
          <w:p w14:paraId="332CE65A" w14:textId="77777777" w:rsidR="00864CD0" w:rsidRPr="00A00AB5" w:rsidRDefault="00864CD0" w:rsidP="00A00AB5">
            <w:pPr>
              <w:jc w:val="left"/>
              <w:rPr>
                <w:rFonts w:cs="Arial"/>
                <w:sz w:val="14"/>
                <w:szCs w:val="14"/>
              </w:rPr>
            </w:pPr>
          </w:p>
        </w:tc>
        <w:tc>
          <w:tcPr>
            <w:tcW w:w="1297" w:type="pct"/>
            <w:tcBorders>
              <w:top w:val="nil"/>
              <w:left w:val="nil"/>
              <w:bottom w:val="single" w:sz="4" w:space="0" w:color="auto"/>
              <w:right w:val="single" w:sz="4" w:space="0" w:color="auto"/>
            </w:tcBorders>
            <w:shd w:val="clear" w:color="auto" w:fill="auto"/>
          </w:tcPr>
          <w:p w14:paraId="5C8DEC40" w14:textId="77777777" w:rsidR="00864CD0" w:rsidRPr="00A00AB5" w:rsidRDefault="00864CD0" w:rsidP="00A00AB5">
            <w:pPr>
              <w:jc w:val="left"/>
              <w:rPr>
                <w:rFonts w:cs="Arial"/>
                <w:sz w:val="14"/>
                <w:szCs w:val="14"/>
              </w:rPr>
            </w:pPr>
          </w:p>
        </w:tc>
      </w:tr>
      <w:tr w:rsidR="00A00AB5" w:rsidRPr="00A00AB5" w14:paraId="24D8F40B" w14:textId="77777777" w:rsidTr="00AE4ABD">
        <w:trPr>
          <w:trHeight w:val="255"/>
        </w:trPr>
        <w:tc>
          <w:tcPr>
            <w:tcW w:w="978" w:type="pct"/>
            <w:tcBorders>
              <w:top w:val="nil"/>
              <w:left w:val="single" w:sz="4" w:space="0" w:color="auto"/>
              <w:bottom w:val="single" w:sz="4" w:space="0" w:color="auto"/>
              <w:right w:val="single" w:sz="4" w:space="0" w:color="auto"/>
            </w:tcBorders>
            <w:shd w:val="clear" w:color="000000" w:fill="F2F2F2"/>
            <w:noWrap/>
            <w:vAlign w:val="center"/>
            <w:hideMark/>
          </w:tcPr>
          <w:p w14:paraId="4AB57F4B" w14:textId="77777777" w:rsidR="00A00AB5" w:rsidRPr="00A00AB5" w:rsidRDefault="00A00AB5" w:rsidP="00864CD0">
            <w:pPr>
              <w:jc w:val="left"/>
              <w:rPr>
                <w:rFonts w:cs="Arial"/>
                <w:sz w:val="14"/>
                <w:szCs w:val="14"/>
              </w:rPr>
            </w:pPr>
            <w:r w:rsidRPr="00A00AB5">
              <w:rPr>
                <w:rFonts w:cs="Arial"/>
                <w:sz w:val="14"/>
                <w:szCs w:val="14"/>
              </w:rPr>
              <w:t>INPUT_ID</w:t>
            </w:r>
          </w:p>
        </w:tc>
        <w:tc>
          <w:tcPr>
            <w:tcW w:w="379" w:type="pct"/>
            <w:tcBorders>
              <w:top w:val="nil"/>
              <w:left w:val="nil"/>
              <w:bottom w:val="single" w:sz="4" w:space="0" w:color="auto"/>
              <w:right w:val="single" w:sz="4" w:space="0" w:color="auto"/>
            </w:tcBorders>
            <w:shd w:val="clear" w:color="000000" w:fill="F2F2F2"/>
            <w:noWrap/>
            <w:vAlign w:val="center"/>
            <w:hideMark/>
          </w:tcPr>
          <w:p w14:paraId="2FE14194" w14:textId="77777777" w:rsidR="00A00AB5" w:rsidRPr="00A00AB5" w:rsidRDefault="00A00AB5" w:rsidP="00AE4ABD">
            <w:pPr>
              <w:jc w:val="center"/>
              <w:rPr>
                <w:rFonts w:cs="Arial"/>
                <w:sz w:val="14"/>
                <w:szCs w:val="14"/>
              </w:rPr>
            </w:pPr>
            <w:r w:rsidRPr="00A00AB5">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hideMark/>
          </w:tcPr>
          <w:p w14:paraId="6F9DA2BB" w14:textId="77777777" w:rsidR="00A00AB5" w:rsidRPr="00A00AB5" w:rsidRDefault="00A00AB5" w:rsidP="00AE4ABD">
            <w:pPr>
              <w:jc w:val="center"/>
              <w:rPr>
                <w:rFonts w:cs="Arial"/>
                <w:sz w:val="14"/>
                <w:szCs w:val="14"/>
              </w:rPr>
            </w:pPr>
            <w:r w:rsidRPr="00A00AB5">
              <w:rPr>
                <w:rFonts w:cs="Arial"/>
                <w:sz w:val="14"/>
                <w:szCs w:val="14"/>
              </w:rPr>
              <w:t>20</w:t>
            </w:r>
          </w:p>
        </w:tc>
        <w:tc>
          <w:tcPr>
            <w:tcW w:w="321" w:type="pct"/>
            <w:tcBorders>
              <w:top w:val="nil"/>
              <w:left w:val="nil"/>
              <w:bottom w:val="single" w:sz="4" w:space="0" w:color="auto"/>
              <w:right w:val="single" w:sz="4" w:space="0" w:color="auto"/>
            </w:tcBorders>
            <w:shd w:val="clear" w:color="000000" w:fill="F2F2F2"/>
            <w:noWrap/>
            <w:vAlign w:val="center"/>
            <w:hideMark/>
          </w:tcPr>
          <w:p w14:paraId="0D78C338" w14:textId="77777777" w:rsidR="00A00AB5" w:rsidRPr="00A00AB5" w:rsidRDefault="00A00AB5" w:rsidP="00AE4ABD">
            <w:pPr>
              <w:jc w:val="center"/>
              <w:rPr>
                <w:rFonts w:cs="Arial"/>
                <w:sz w:val="14"/>
                <w:szCs w:val="14"/>
              </w:rPr>
            </w:pPr>
            <w:r w:rsidRPr="00A00AB5">
              <w:rPr>
                <w:rFonts w:cs="Arial"/>
                <w:sz w:val="14"/>
                <w:szCs w:val="14"/>
              </w:rPr>
              <w:t>N</w:t>
            </w:r>
          </w:p>
        </w:tc>
        <w:tc>
          <w:tcPr>
            <w:tcW w:w="266" w:type="pct"/>
            <w:tcBorders>
              <w:top w:val="nil"/>
              <w:left w:val="nil"/>
              <w:bottom w:val="single" w:sz="4" w:space="0" w:color="auto"/>
              <w:right w:val="single" w:sz="4" w:space="0" w:color="auto"/>
            </w:tcBorders>
            <w:shd w:val="clear" w:color="000000" w:fill="F2F2F2"/>
            <w:noWrap/>
            <w:vAlign w:val="center"/>
            <w:hideMark/>
          </w:tcPr>
          <w:p w14:paraId="6CE5E261" w14:textId="77777777" w:rsidR="00A00AB5" w:rsidRPr="00A00AB5" w:rsidRDefault="00A00AB5" w:rsidP="00AE4ABD">
            <w:pPr>
              <w:jc w:val="center"/>
              <w:rPr>
                <w:rFonts w:cs="Arial"/>
                <w:sz w:val="14"/>
                <w:szCs w:val="14"/>
              </w:rPr>
            </w:pPr>
            <w:r w:rsidRPr="00A00AB5">
              <w:rPr>
                <w:rFonts w:cs="Arial"/>
                <w:sz w:val="14"/>
                <w:szCs w:val="14"/>
              </w:rPr>
              <w:t>N</w:t>
            </w:r>
          </w:p>
        </w:tc>
        <w:tc>
          <w:tcPr>
            <w:tcW w:w="1336" w:type="pct"/>
            <w:tcBorders>
              <w:top w:val="nil"/>
              <w:left w:val="nil"/>
              <w:bottom w:val="single" w:sz="4" w:space="0" w:color="auto"/>
              <w:right w:val="single" w:sz="4" w:space="0" w:color="auto"/>
            </w:tcBorders>
            <w:shd w:val="clear" w:color="auto" w:fill="auto"/>
            <w:hideMark/>
          </w:tcPr>
          <w:p w14:paraId="4A2A956E" w14:textId="77777777" w:rsidR="00A00AB5" w:rsidRPr="00A00AB5" w:rsidRDefault="00A00AB5" w:rsidP="00A00AB5">
            <w:pPr>
              <w:jc w:val="left"/>
              <w:rPr>
                <w:rFonts w:cs="Arial"/>
                <w:sz w:val="14"/>
                <w:szCs w:val="14"/>
              </w:rPr>
            </w:pPr>
            <w:r w:rsidRPr="00A00AB5">
              <w:rPr>
                <w:rFonts w:cs="Arial"/>
                <w:sz w:val="14"/>
                <w:szCs w:val="14"/>
              </w:rPr>
              <w:t>contador</w:t>
            </w:r>
          </w:p>
        </w:tc>
        <w:tc>
          <w:tcPr>
            <w:tcW w:w="1297" w:type="pct"/>
            <w:tcBorders>
              <w:top w:val="nil"/>
              <w:left w:val="nil"/>
              <w:bottom w:val="single" w:sz="4" w:space="0" w:color="auto"/>
              <w:right w:val="single" w:sz="4" w:space="0" w:color="auto"/>
            </w:tcBorders>
            <w:shd w:val="clear" w:color="auto" w:fill="auto"/>
            <w:hideMark/>
          </w:tcPr>
          <w:p w14:paraId="5EB36FE8" w14:textId="77777777" w:rsidR="00A00AB5" w:rsidRPr="00A00AB5" w:rsidRDefault="00A00AB5" w:rsidP="00A00AB5">
            <w:pPr>
              <w:jc w:val="left"/>
              <w:rPr>
                <w:rFonts w:cs="Arial"/>
                <w:sz w:val="14"/>
                <w:szCs w:val="14"/>
              </w:rPr>
            </w:pPr>
            <w:r w:rsidRPr="00A00AB5">
              <w:rPr>
                <w:rFonts w:cs="Arial"/>
                <w:sz w:val="14"/>
                <w:szCs w:val="14"/>
              </w:rPr>
              <w:t>Identificação RAID do arquivo que contém o registro</w:t>
            </w:r>
          </w:p>
        </w:tc>
      </w:tr>
    </w:tbl>
    <w:p w14:paraId="2B5589D2" w14:textId="19867696" w:rsidR="00B95DE1" w:rsidRDefault="00864CD0" w:rsidP="00864CD0">
      <w:pPr>
        <w:tabs>
          <w:tab w:val="left" w:pos="4395"/>
        </w:tabs>
        <w:rPr>
          <w:rFonts w:cs="Arial"/>
        </w:rPr>
      </w:pPr>
      <w:r>
        <w:rPr>
          <w:rFonts w:cs="Arial"/>
        </w:rPr>
        <w:tab/>
      </w:r>
    </w:p>
    <w:p w14:paraId="0A133B47" w14:textId="77777777" w:rsidR="00B95DE1" w:rsidRDefault="00B95DE1">
      <w:pPr>
        <w:jc w:val="left"/>
        <w:rPr>
          <w:rFonts w:cs="Arial"/>
        </w:rPr>
      </w:pPr>
      <w:r>
        <w:rPr>
          <w:rFonts w:cs="Arial"/>
        </w:rPr>
        <w:br w:type="page"/>
      </w:r>
    </w:p>
    <w:p w14:paraId="344130A9" w14:textId="7512A962" w:rsidR="00372D06" w:rsidRPr="00CD21BA" w:rsidRDefault="00372D06" w:rsidP="000A0C31">
      <w:pPr>
        <w:pStyle w:val="Heading3"/>
      </w:pPr>
      <w:bookmarkStart w:id="29" w:name="_Toc499303893"/>
      <w:r w:rsidRPr="00CD21BA">
        <w:lastRenderedPageBreak/>
        <w:t>RQN0</w:t>
      </w:r>
      <w:r>
        <w:t>8</w:t>
      </w:r>
      <w:r w:rsidRPr="00CD21BA">
        <w:t xml:space="preserve"> – Carga dos arquivos </w:t>
      </w:r>
      <w:r>
        <w:t>BPO</w:t>
      </w:r>
      <w:bookmarkEnd w:id="29"/>
    </w:p>
    <w:p w14:paraId="43F48C13" w14:textId="77777777" w:rsidR="00372D06" w:rsidRPr="00153785" w:rsidRDefault="00372D06" w:rsidP="00C01C97">
      <w:pPr>
        <w:rPr>
          <w:rFonts w:cs="Arial"/>
        </w:rPr>
      </w:pPr>
    </w:p>
    <w:p w14:paraId="17AE9616" w14:textId="0A0375F3" w:rsidR="00372D06" w:rsidRPr="00153785" w:rsidRDefault="00372D06" w:rsidP="00D226EA">
      <w:pPr>
        <w:pStyle w:val="Heading4"/>
      </w:pPr>
      <w:bookmarkStart w:id="30" w:name="_Toc499303894"/>
      <w:r>
        <w:t>RGN10</w:t>
      </w:r>
      <w:r w:rsidRPr="00153785">
        <w:t xml:space="preserve"> – Processo de carga arquivo </w:t>
      </w:r>
      <w:r w:rsidR="004B75A3">
        <w:t>BPO</w:t>
      </w:r>
      <w:bookmarkEnd w:id="30"/>
    </w:p>
    <w:p w14:paraId="1FC09406" w14:textId="77777777" w:rsidR="00372D06" w:rsidRPr="00153785" w:rsidRDefault="00372D06" w:rsidP="00C01C97">
      <w:pPr>
        <w:rPr>
          <w:rFonts w:cs="Arial"/>
        </w:rPr>
      </w:pPr>
    </w:p>
    <w:p w14:paraId="19D6669A" w14:textId="77777777" w:rsidR="00372D06" w:rsidRPr="00372D06" w:rsidRDefault="00372D06" w:rsidP="00C01C97">
      <w:pPr>
        <w:rPr>
          <w:rFonts w:cs="Arial"/>
        </w:rPr>
      </w:pPr>
      <w:r w:rsidRPr="00372D06">
        <w:rPr>
          <w:rFonts w:cs="Arial"/>
        </w:rPr>
        <w:t xml:space="preserve">Deverá ser criado um processo de carga do arquivos do Planilhão BPO, ao qual seja configurável as conexões de busca/armazenamento das fontes. A carga dos registros do BPO deverá ser diária e de forma incremental. </w:t>
      </w:r>
    </w:p>
    <w:p w14:paraId="7DEB292E" w14:textId="77777777" w:rsidR="00372D06" w:rsidRPr="00153785" w:rsidRDefault="00372D06" w:rsidP="00C01C97">
      <w:pPr>
        <w:rPr>
          <w:rFonts w:cs="Arial"/>
        </w:rPr>
      </w:pPr>
    </w:p>
    <w:p w14:paraId="4197BBFA" w14:textId="77777777" w:rsidR="00372D06" w:rsidRPr="00153785" w:rsidRDefault="00372D06" w:rsidP="00C01C97">
      <w:pPr>
        <w:rPr>
          <w:rFonts w:cs="Arial"/>
        </w:rPr>
      </w:pPr>
      <w:r w:rsidRPr="00153785">
        <w:rPr>
          <w:rFonts w:cs="Arial"/>
        </w:rPr>
        <w:t>Os detalhes do controle de carga estão descritos nas tabelas a seguir:</w:t>
      </w:r>
    </w:p>
    <w:p w14:paraId="75133FCE" w14:textId="77777777" w:rsidR="00372D06" w:rsidRPr="00153785" w:rsidRDefault="00372D06" w:rsidP="00C01C97">
      <w:pPr>
        <w:rPr>
          <w:rFonts w:cs="Arial"/>
        </w:rPr>
      </w:pPr>
    </w:p>
    <w:p w14:paraId="7E83C7CE" w14:textId="77777777" w:rsidR="00372D06" w:rsidRPr="00153785" w:rsidRDefault="00372D06"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372D06" w:rsidRPr="00153785" w14:paraId="142D2262"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20952159" w14:textId="77777777" w:rsidR="00372D06" w:rsidRPr="00153785" w:rsidRDefault="00372D06" w:rsidP="00C01C97">
            <w:pPr>
              <w:jc w:val="center"/>
              <w:rPr>
                <w:rFonts w:cs="Arial"/>
                <w:b/>
                <w:bCs/>
                <w:color w:val="000000"/>
                <w:sz w:val="20"/>
                <w:szCs w:val="20"/>
              </w:rPr>
            </w:pPr>
            <w:r w:rsidRPr="00153785">
              <w:rPr>
                <w:rFonts w:cs="Arial"/>
                <w:b/>
                <w:bCs/>
                <w:color w:val="000000"/>
                <w:sz w:val="20"/>
                <w:szCs w:val="20"/>
              </w:rPr>
              <w:t>Carga</w:t>
            </w:r>
          </w:p>
        </w:tc>
      </w:tr>
      <w:tr w:rsidR="00372D06" w:rsidRPr="00153785" w14:paraId="76B0604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228CD548"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0FDEF02B" w14:textId="0412EAF8" w:rsidR="00372D06" w:rsidRPr="00153785" w:rsidRDefault="00264DA2" w:rsidP="00C01C97">
            <w:pPr>
              <w:rPr>
                <w:rFonts w:cs="Arial"/>
                <w:color w:val="000000"/>
                <w:sz w:val="20"/>
                <w:szCs w:val="20"/>
              </w:rPr>
            </w:pPr>
            <w:r>
              <w:rPr>
                <w:rFonts w:cs="Arial"/>
                <w:color w:val="000000"/>
                <w:sz w:val="20"/>
                <w:szCs w:val="20"/>
              </w:rPr>
              <w:t>BPO</w:t>
            </w:r>
          </w:p>
        </w:tc>
      </w:tr>
      <w:tr w:rsidR="00372D06" w:rsidRPr="00153785" w14:paraId="2522FB2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769BE7B"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5EBD7449" w14:textId="7BC1EB2A" w:rsidR="00372D06" w:rsidRPr="00153785" w:rsidRDefault="008B4C5D" w:rsidP="00C01C97">
            <w:pPr>
              <w:rPr>
                <w:rFonts w:cs="Arial"/>
                <w:color w:val="000000"/>
                <w:sz w:val="20"/>
                <w:szCs w:val="20"/>
              </w:rPr>
            </w:pPr>
            <w:r>
              <w:rPr>
                <w:rFonts w:cs="Arial"/>
                <w:color w:val="000000"/>
                <w:sz w:val="20"/>
                <w:szCs w:val="20"/>
              </w:rPr>
              <w:t>Ctrl_LD_</w:t>
            </w:r>
            <w:r w:rsidR="00264DA2">
              <w:rPr>
                <w:rFonts w:cs="Arial"/>
                <w:color w:val="000000"/>
                <w:sz w:val="20"/>
                <w:szCs w:val="20"/>
              </w:rPr>
              <w:t>BPO</w:t>
            </w:r>
            <w:r w:rsidR="00BF0655">
              <w:rPr>
                <w:rFonts w:cs="Arial"/>
                <w:color w:val="000000"/>
                <w:sz w:val="20"/>
                <w:szCs w:val="20"/>
              </w:rPr>
              <w:t>_BLOQUEADOS</w:t>
            </w:r>
          </w:p>
        </w:tc>
      </w:tr>
      <w:tr w:rsidR="00372D06" w:rsidRPr="00153785" w14:paraId="53E1561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4A0A9AFB"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13E85A6A" w14:textId="6C1D73C3" w:rsidR="00372D06" w:rsidRPr="00153785" w:rsidRDefault="00372D06" w:rsidP="00C01C97">
            <w:pPr>
              <w:rPr>
                <w:rFonts w:cs="Arial"/>
                <w:color w:val="000000"/>
                <w:sz w:val="20"/>
                <w:szCs w:val="20"/>
              </w:rPr>
            </w:pPr>
            <w:r w:rsidRPr="00153785">
              <w:rPr>
                <w:rFonts w:cs="Arial"/>
                <w:color w:val="000000"/>
                <w:sz w:val="20"/>
                <w:szCs w:val="20"/>
              </w:rPr>
              <w:t>LD_</w:t>
            </w:r>
            <w:r w:rsidR="00264DA2">
              <w:rPr>
                <w:rFonts w:cs="Arial"/>
                <w:color w:val="000000"/>
                <w:sz w:val="20"/>
                <w:szCs w:val="20"/>
              </w:rPr>
              <w:t>BPO</w:t>
            </w:r>
            <w:r w:rsidR="00BF0655">
              <w:rPr>
                <w:rFonts w:cs="Arial"/>
                <w:color w:val="000000"/>
                <w:sz w:val="20"/>
                <w:szCs w:val="20"/>
              </w:rPr>
              <w:t>_BLOQUEADOS</w:t>
            </w:r>
          </w:p>
        </w:tc>
      </w:tr>
      <w:tr w:rsidR="00372D06" w:rsidRPr="00153785" w14:paraId="0A8F69A5"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06AFC7E9"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2094E12E" w14:textId="77777777" w:rsidR="00372D06" w:rsidRPr="00153785" w:rsidRDefault="00372D06" w:rsidP="00C01C97">
            <w:pPr>
              <w:rPr>
                <w:rFonts w:cs="Arial"/>
                <w:color w:val="000000"/>
                <w:sz w:val="20"/>
                <w:szCs w:val="20"/>
              </w:rPr>
            </w:pPr>
            <w:r w:rsidRPr="00153785">
              <w:rPr>
                <w:rFonts w:cs="Arial"/>
                <w:color w:val="000000"/>
                <w:sz w:val="20"/>
                <w:szCs w:val="20"/>
              </w:rPr>
              <w:t>Texto (CSV)</w:t>
            </w:r>
          </w:p>
        </w:tc>
      </w:tr>
      <w:tr w:rsidR="001575B0" w:rsidRPr="00153785" w14:paraId="0078ECE6"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3AD4A0CE" w14:textId="77777777" w:rsidR="001575B0" w:rsidRPr="00153785" w:rsidRDefault="001575B0"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bottom"/>
          </w:tcPr>
          <w:p w14:paraId="0A29CBB7" w14:textId="0B92D731" w:rsidR="001575B0" w:rsidRPr="00CD21BA" w:rsidRDefault="001575B0" w:rsidP="00C01C97">
            <w:pPr>
              <w:rPr>
                <w:rFonts w:ascii="Calibri" w:hAnsi="Calibri" w:cs="Calibri"/>
                <w:color w:val="000000"/>
                <w:sz w:val="18"/>
                <w:szCs w:val="18"/>
              </w:rPr>
            </w:pPr>
            <w:r>
              <w:rPr>
                <w:rFonts w:ascii="Calibri" w:hAnsi="Calibri" w:cs="Calibri"/>
                <w:color w:val="000000"/>
                <w:sz w:val="18"/>
                <w:szCs w:val="18"/>
              </w:rPr>
              <w:t>PLANILHAO_BPO_YYYYMMDD.xlsx</w:t>
            </w:r>
          </w:p>
        </w:tc>
      </w:tr>
      <w:tr w:rsidR="001575B0" w:rsidRPr="00153785" w14:paraId="6C1A4F90"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A24D69F" w14:textId="77777777" w:rsidR="001575B0" w:rsidRPr="00153785" w:rsidRDefault="001575B0"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bottom"/>
          </w:tcPr>
          <w:p w14:paraId="324A6BE7" w14:textId="1FD391B0" w:rsidR="001575B0" w:rsidRPr="00CD21BA" w:rsidRDefault="001575B0" w:rsidP="00C01C97">
            <w:pPr>
              <w:rPr>
                <w:rFonts w:ascii="Calibri" w:hAnsi="Calibri" w:cs="Calibri"/>
                <w:color w:val="000000"/>
                <w:sz w:val="18"/>
                <w:szCs w:val="18"/>
              </w:rPr>
            </w:pPr>
            <w:r>
              <w:rPr>
                <w:rFonts w:ascii="Calibri" w:hAnsi="Calibri" w:cs="Calibri"/>
                <w:color w:val="000000"/>
                <w:sz w:val="18"/>
                <w:szCs w:val="18"/>
              </w:rPr>
              <w:t>PLANILHAO_BPO_20171023.xlsx</w:t>
            </w:r>
          </w:p>
        </w:tc>
      </w:tr>
      <w:tr w:rsidR="00372D06" w:rsidRPr="00153785" w14:paraId="63C629A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86B2E90"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52E62FD7" w14:textId="0C145BD0" w:rsidR="00372D06" w:rsidRPr="00153785" w:rsidRDefault="00BF0655" w:rsidP="00C01C97">
            <w:pPr>
              <w:rPr>
                <w:rFonts w:cs="Arial"/>
                <w:color w:val="000000"/>
                <w:sz w:val="20"/>
                <w:szCs w:val="20"/>
              </w:rPr>
            </w:pPr>
            <w:r>
              <w:rPr>
                <w:rFonts w:cs="Arial"/>
                <w:color w:val="000000"/>
                <w:sz w:val="20"/>
                <w:szCs w:val="20"/>
              </w:rPr>
              <w:t>${DIR_DADOS}</w:t>
            </w:r>
            <w:r w:rsidR="00372D06">
              <w:rPr>
                <w:rFonts w:cs="Arial"/>
                <w:color w:val="000000"/>
                <w:sz w:val="20"/>
                <w:szCs w:val="20"/>
              </w:rPr>
              <w:t>/</w:t>
            </w:r>
            <w:r w:rsidR="00171DB9">
              <w:rPr>
                <w:rFonts w:cs="Arial"/>
                <w:color w:val="000000"/>
                <w:sz w:val="20"/>
                <w:szCs w:val="20"/>
              </w:rPr>
              <w:t>bpo</w:t>
            </w:r>
            <w:r>
              <w:rPr>
                <w:rFonts w:cs="Arial"/>
                <w:color w:val="000000"/>
                <w:sz w:val="20"/>
                <w:szCs w:val="20"/>
              </w:rPr>
              <w:t>/bloqueados</w:t>
            </w:r>
            <w:r w:rsidR="00372D06" w:rsidRPr="00153785">
              <w:rPr>
                <w:rFonts w:cs="Arial"/>
                <w:color w:val="000000"/>
                <w:sz w:val="20"/>
                <w:szCs w:val="20"/>
              </w:rPr>
              <w:t>/in</w:t>
            </w:r>
          </w:p>
        </w:tc>
      </w:tr>
      <w:tr w:rsidR="00372D06" w:rsidRPr="00153785" w14:paraId="3126C11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4394170"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639047FE" w14:textId="656ACB93" w:rsidR="00372D06" w:rsidRPr="00153785" w:rsidRDefault="00BF0655" w:rsidP="00C01C97">
            <w:pPr>
              <w:rPr>
                <w:rFonts w:cs="Arial"/>
                <w:color w:val="000000"/>
                <w:sz w:val="20"/>
                <w:szCs w:val="20"/>
              </w:rPr>
            </w:pPr>
            <w:r>
              <w:rPr>
                <w:rFonts w:cs="Arial"/>
                <w:color w:val="000000"/>
                <w:sz w:val="20"/>
                <w:szCs w:val="20"/>
              </w:rPr>
              <w:t>${DIR_DADOS}</w:t>
            </w:r>
            <w:r w:rsidR="00372D06">
              <w:rPr>
                <w:rFonts w:cs="Arial"/>
                <w:color w:val="000000"/>
                <w:sz w:val="20"/>
                <w:szCs w:val="20"/>
              </w:rPr>
              <w:t>/</w:t>
            </w:r>
            <w:r w:rsidR="00171DB9">
              <w:rPr>
                <w:rFonts w:cs="Arial"/>
                <w:color w:val="000000"/>
                <w:sz w:val="20"/>
                <w:szCs w:val="20"/>
              </w:rPr>
              <w:t>bpo</w:t>
            </w:r>
            <w:r w:rsidR="00372D06" w:rsidRPr="00153785">
              <w:rPr>
                <w:rFonts w:cs="Arial"/>
                <w:color w:val="000000"/>
                <w:sz w:val="20"/>
                <w:szCs w:val="20"/>
              </w:rPr>
              <w:t>/</w:t>
            </w:r>
            <w:r w:rsidR="00FF5EB2">
              <w:rPr>
                <w:rFonts w:cs="Arial"/>
                <w:color w:val="000000"/>
                <w:sz w:val="20"/>
                <w:szCs w:val="20"/>
              </w:rPr>
              <w:t>bloqueados/</w:t>
            </w:r>
            <w:r w:rsidR="00372D06" w:rsidRPr="00153785">
              <w:rPr>
                <w:rFonts w:cs="Arial"/>
                <w:color w:val="000000"/>
                <w:sz w:val="20"/>
                <w:szCs w:val="20"/>
              </w:rPr>
              <w:t>out</w:t>
            </w:r>
          </w:p>
        </w:tc>
      </w:tr>
      <w:tr w:rsidR="00372D06" w:rsidRPr="00153785" w14:paraId="3C068D9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6CAD684"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1E945827" w14:textId="0080AF48" w:rsidR="00372D06" w:rsidRPr="00153785" w:rsidRDefault="00372D06" w:rsidP="00C01C97">
            <w:pPr>
              <w:rPr>
                <w:rFonts w:cs="Arial"/>
                <w:color w:val="000000"/>
                <w:sz w:val="20"/>
                <w:szCs w:val="20"/>
              </w:rPr>
            </w:pPr>
            <w:r w:rsidRPr="00153785">
              <w:rPr>
                <w:rFonts w:cs="Arial"/>
                <w:color w:val="000000"/>
                <w:sz w:val="20"/>
                <w:szCs w:val="20"/>
              </w:rPr>
              <w:t>${DIR_DADOS}/</w:t>
            </w:r>
            <w:r w:rsidR="00171DB9">
              <w:rPr>
                <w:rFonts w:cs="Arial"/>
                <w:color w:val="000000"/>
                <w:sz w:val="20"/>
                <w:szCs w:val="20"/>
              </w:rPr>
              <w:t>bpo</w:t>
            </w:r>
            <w:r w:rsidRPr="00153785">
              <w:rPr>
                <w:rFonts w:cs="Arial"/>
                <w:color w:val="000000"/>
                <w:sz w:val="20"/>
                <w:szCs w:val="20"/>
              </w:rPr>
              <w:t>/</w:t>
            </w:r>
            <w:r w:rsidR="00FF5EB2">
              <w:rPr>
                <w:rFonts w:cs="Arial"/>
                <w:color w:val="000000"/>
                <w:sz w:val="20"/>
                <w:szCs w:val="20"/>
              </w:rPr>
              <w:t>bloqueados/</w:t>
            </w:r>
            <w:r w:rsidRPr="00153785">
              <w:rPr>
                <w:rFonts w:cs="Arial"/>
                <w:color w:val="000000"/>
                <w:sz w:val="20"/>
                <w:szCs w:val="20"/>
              </w:rPr>
              <w:t>err</w:t>
            </w:r>
          </w:p>
        </w:tc>
      </w:tr>
      <w:tr w:rsidR="00372D06" w:rsidRPr="00153785" w14:paraId="0CCB60C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2737169"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01D2BDE3" w14:textId="26482051" w:rsidR="00372D06" w:rsidRPr="00153785" w:rsidRDefault="003C532F" w:rsidP="00C01C97">
            <w:pPr>
              <w:rPr>
                <w:rFonts w:cs="Arial"/>
                <w:color w:val="000000"/>
                <w:sz w:val="20"/>
                <w:szCs w:val="20"/>
              </w:rPr>
            </w:pPr>
            <w:r>
              <w:rPr>
                <w:rFonts w:cs="Arial"/>
                <w:color w:val="000000"/>
                <w:sz w:val="20"/>
                <w:szCs w:val="20"/>
              </w:rPr>
              <w:t>Diária</w:t>
            </w:r>
          </w:p>
        </w:tc>
      </w:tr>
      <w:tr w:rsidR="00372D06" w:rsidRPr="00153785" w14:paraId="295EE45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14D0F7B"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3457DA4F" w14:textId="77777777" w:rsidR="00372D06" w:rsidRPr="00153785" w:rsidRDefault="00372D06" w:rsidP="00C01C97">
            <w:pPr>
              <w:rPr>
                <w:rFonts w:cs="Arial"/>
                <w:color w:val="000000"/>
                <w:sz w:val="20"/>
                <w:szCs w:val="20"/>
              </w:rPr>
            </w:pPr>
            <w:r w:rsidRPr="00153785">
              <w:rPr>
                <w:rFonts w:cs="Arial"/>
                <w:color w:val="000000"/>
                <w:sz w:val="20"/>
                <w:szCs w:val="20"/>
              </w:rPr>
              <w:t>Não</w:t>
            </w:r>
          </w:p>
        </w:tc>
      </w:tr>
      <w:tr w:rsidR="00372D06" w:rsidRPr="00153785" w14:paraId="44E8FD2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86A96B4"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6C243A99" w14:textId="7531E859" w:rsidR="00372D06" w:rsidRPr="00153785" w:rsidRDefault="00B92AD2" w:rsidP="00C01C97">
            <w:pPr>
              <w:rPr>
                <w:rFonts w:cs="Arial"/>
                <w:color w:val="000000"/>
                <w:sz w:val="20"/>
                <w:szCs w:val="20"/>
              </w:rPr>
            </w:pPr>
            <w:r>
              <w:rPr>
                <w:rFonts w:cs="Arial"/>
                <w:color w:val="000000"/>
                <w:sz w:val="20"/>
                <w:szCs w:val="20"/>
              </w:rPr>
              <w:t>Ponto e virgula</w:t>
            </w:r>
          </w:p>
        </w:tc>
      </w:tr>
      <w:tr w:rsidR="00372D06" w:rsidRPr="00153785" w14:paraId="01CB4B6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944F838" w14:textId="77777777" w:rsidR="00372D06" w:rsidRPr="00153785" w:rsidRDefault="00372D06"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25F34C85" w14:textId="4A05C4F1" w:rsidR="00372D06" w:rsidRPr="00153785" w:rsidRDefault="001309EB" w:rsidP="00C01C97">
            <w:pPr>
              <w:rPr>
                <w:rFonts w:cs="Arial"/>
                <w:color w:val="000000"/>
                <w:sz w:val="20"/>
                <w:szCs w:val="20"/>
              </w:rPr>
            </w:pPr>
            <w:r>
              <w:rPr>
                <w:rFonts w:cs="Arial"/>
                <w:color w:val="000000"/>
                <w:sz w:val="20"/>
                <w:szCs w:val="20"/>
              </w:rPr>
              <w:t>Necessária tabela</w:t>
            </w:r>
            <w:r w:rsidR="00182B1A">
              <w:rPr>
                <w:rFonts w:cs="Arial"/>
                <w:color w:val="000000"/>
                <w:sz w:val="20"/>
                <w:szCs w:val="20"/>
              </w:rPr>
              <w:t xml:space="preserve"> com terminais bloqueados e desbloqueados</w:t>
            </w:r>
            <w:r w:rsidR="00480F9E">
              <w:rPr>
                <w:rFonts w:cs="Arial"/>
                <w:color w:val="000000"/>
                <w:sz w:val="20"/>
                <w:szCs w:val="20"/>
              </w:rPr>
              <w:t>.</w:t>
            </w:r>
          </w:p>
        </w:tc>
      </w:tr>
      <w:tr w:rsidR="00372D06" w:rsidRPr="00153785" w14:paraId="71FE247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F198EE1" w14:textId="77777777" w:rsidR="00372D06" w:rsidRPr="00153785" w:rsidRDefault="00372D06"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428B385D" w14:textId="0D7742E0" w:rsidR="00372D06" w:rsidRPr="00153785" w:rsidRDefault="00B92126" w:rsidP="00C01C97">
            <w:pPr>
              <w:rPr>
                <w:rFonts w:cs="Arial"/>
                <w:color w:val="000000"/>
                <w:sz w:val="20"/>
                <w:szCs w:val="20"/>
              </w:rPr>
            </w:pPr>
            <w:r w:rsidRPr="00B92126">
              <w:rPr>
                <w:rFonts w:cs="Arial"/>
                <w:color w:val="000000"/>
                <w:sz w:val="20"/>
                <w:szCs w:val="20"/>
              </w:rPr>
              <w:t>TERMINAL + DOCUMENTO</w:t>
            </w:r>
            <w:r>
              <w:rPr>
                <w:rFonts w:cs="Arial"/>
                <w:color w:val="000000"/>
                <w:sz w:val="20"/>
                <w:szCs w:val="20"/>
              </w:rPr>
              <w:t xml:space="preserve"> </w:t>
            </w:r>
          </w:p>
        </w:tc>
      </w:tr>
      <w:tr w:rsidR="00582500" w:rsidRPr="00153785" w14:paraId="57B3701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2094C1D" w14:textId="5B57CAC1" w:rsidR="00582500" w:rsidRDefault="00582500"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29B9CB27" w14:textId="6FBC60D1" w:rsidR="00582500" w:rsidRPr="004B75A3" w:rsidRDefault="00F2242D" w:rsidP="00F2242D">
            <w:pPr>
              <w:rPr>
                <w:rFonts w:cs="Arial"/>
                <w:color w:val="000000"/>
                <w:sz w:val="20"/>
                <w:szCs w:val="20"/>
                <w:highlight w:val="yellow"/>
              </w:rPr>
            </w:pPr>
            <w:r>
              <w:rPr>
                <w:rFonts w:cs="Arial"/>
                <w:color w:val="000000"/>
                <w:sz w:val="20"/>
                <w:szCs w:val="20"/>
              </w:rPr>
              <w:t xml:space="preserve">5 anos / por </w:t>
            </w:r>
            <w:r w:rsidRPr="00757920">
              <w:rPr>
                <w:rFonts w:cs="Arial"/>
                <w:color w:val="000000"/>
                <w:sz w:val="20"/>
                <w:szCs w:val="20"/>
              </w:rPr>
              <w:t>DATA_DETECCAO</w:t>
            </w:r>
          </w:p>
        </w:tc>
      </w:tr>
      <w:tr w:rsidR="00372D06" w:rsidRPr="00153785" w14:paraId="4E9CCB6E"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DCA03E2" w14:textId="77777777" w:rsidR="00372D06" w:rsidRPr="00153785" w:rsidRDefault="00372D06"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0A03CB59" w14:textId="565632BF" w:rsidR="00372D06" w:rsidRPr="00153785" w:rsidRDefault="003C532F" w:rsidP="00C01C97">
            <w:pPr>
              <w:rPr>
                <w:rFonts w:cs="Arial"/>
                <w:color w:val="000000"/>
                <w:sz w:val="20"/>
                <w:szCs w:val="20"/>
              </w:rPr>
            </w:pPr>
            <w:r>
              <w:rPr>
                <w:rFonts w:cs="Arial"/>
                <w:color w:val="000000"/>
                <w:sz w:val="20"/>
                <w:szCs w:val="20"/>
              </w:rPr>
              <w:t>Incremental</w:t>
            </w:r>
          </w:p>
        </w:tc>
      </w:tr>
    </w:tbl>
    <w:p w14:paraId="70351A58" w14:textId="77777777" w:rsidR="00372D06" w:rsidRDefault="00372D06" w:rsidP="00C01C97">
      <w:pPr>
        <w:ind w:left="720"/>
        <w:rPr>
          <w:rFonts w:cs="Arial"/>
          <w:sz w:val="20"/>
          <w:szCs w:val="20"/>
        </w:rPr>
      </w:pPr>
    </w:p>
    <w:p w14:paraId="062AD6BE" w14:textId="3F3BA7BC" w:rsidR="00B95DE1" w:rsidRDefault="00B95DE1">
      <w:pPr>
        <w:jc w:val="left"/>
        <w:rPr>
          <w:rFonts w:cs="Arial"/>
        </w:rPr>
      </w:pPr>
      <w:r>
        <w:rPr>
          <w:rFonts w:cs="Arial"/>
        </w:rPr>
        <w:br w:type="page"/>
      </w:r>
    </w:p>
    <w:p w14:paraId="347CFA9C" w14:textId="77777777" w:rsidR="00372D06" w:rsidRPr="00C01695" w:rsidRDefault="00372D06" w:rsidP="00C01C97">
      <w:pPr>
        <w:pStyle w:val="Heading5"/>
      </w:pPr>
      <w:r w:rsidRPr="00C01695">
        <w:lastRenderedPageBreak/>
        <w:t>Layout do arquivo</w:t>
      </w:r>
    </w:p>
    <w:p w14:paraId="1424E3B7" w14:textId="77777777" w:rsidR="004C0ECB" w:rsidRDefault="004C0ECB" w:rsidP="00C01C97">
      <w:pPr>
        <w:rPr>
          <w:rFonts w:cs="Arial"/>
        </w:rPr>
      </w:pPr>
    </w:p>
    <w:tbl>
      <w:tblPr>
        <w:tblW w:w="5000" w:type="pct"/>
        <w:tblCellMar>
          <w:left w:w="70" w:type="dxa"/>
          <w:right w:w="70" w:type="dxa"/>
        </w:tblCellMar>
        <w:tblLook w:val="04A0" w:firstRow="1" w:lastRow="0" w:firstColumn="1" w:lastColumn="0" w:noHBand="0" w:noVBand="1"/>
      </w:tblPr>
      <w:tblGrid>
        <w:gridCol w:w="2802"/>
        <w:gridCol w:w="4895"/>
        <w:gridCol w:w="2499"/>
      </w:tblGrid>
      <w:tr w:rsidR="00E70B34" w14:paraId="4B4AD066" w14:textId="77777777" w:rsidTr="00E70B34">
        <w:trPr>
          <w:trHeight w:val="300"/>
        </w:trPr>
        <w:tc>
          <w:tcPr>
            <w:tcW w:w="1487"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3414354" w14:textId="77777777" w:rsidR="00E70B34" w:rsidRPr="00757920" w:rsidRDefault="00E70B34" w:rsidP="00757920">
            <w:pPr>
              <w:jc w:val="center"/>
              <w:rPr>
                <w:rFonts w:cs="Arial"/>
                <w:b/>
                <w:color w:val="000000"/>
                <w:sz w:val="20"/>
                <w:szCs w:val="20"/>
              </w:rPr>
            </w:pPr>
            <w:r w:rsidRPr="00757920">
              <w:rPr>
                <w:rFonts w:cs="Arial"/>
                <w:b/>
                <w:color w:val="000000"/>
                <w:sz w:val="20"/>
                <w:szCs w:val="20"/>
              </w:rPr>
              <w:t>Campo</w:t>
            </w:r>
          </w:p>
        </w:tc>
        <w:tc>
          <w:tcPr>
            <w:tcW w:w="2357" w:type="pct"/>
            <w:tcBorders>
              <w:top w:val="single" w:sz="4" w:space="0" w:color="auto"/>
              <w:left w:val="nil"/>
              <w:bottom w:val="single" w:sz="4" w:space="0" w:color="auto"/>
              <w:right w:val="single" w:sz="4" w:space="0" w:color="auto"/>
            </w:tcBorders>
            <w:shd w:val="clear" w:color="000000" w:fill="808080"/>
            <w:noWrap/>
            <w:vAlign w:val="bottom"/>
            <w:hideMark/>
          </w:tcPr>
          <w:p w14:paraId="49C0A50A" w14:textId="77777777" w:rsidR="00E70B34" w:rsidRPr="00757920" w:rsidRDefault="00E70B34" w:rsidP="00757920">
            <w:pPr>
              <w:jc w:val="center"/>
              <w:rPr>
                <w:rFonts w:cs="Arial"/>
                <w:b/>
                <w:color w:val="000000"/>
                <w:sz w:val="20"/>
                <w:szCs w:val="20"/>
              </w:rPr>
            </w:pPr>
            <w:r w:rsidRPr="00757920">
              <w:rPr>
                <w:rFonts w:cs="Arial"/>
                <w:b/>
                <w:color w:val="000000"/>
                <w:sz w:val="20"/>
                <w:szCs w:val="20"/>
              </w:rPr>
              <w:t>Descrição</w:t>
            </w:r>
          </w:p>
        </w:tc>
        <w:tc>
          <w:tcPr>
            <w:tcW w:w="1156" w:type="pct"/>
            <w:tcBorders>
              <w:top w:val="single" w:sz="4" w:space="0" w:color="auto"/>
              <w:left w:val="nil"/>
              <w:bottom w:val="single" w:sz="4" w:space="0" w:color="auto"/>
              <w:right w:val="single" w:sz="4" w:space="0" w:color="auto"/>
            </w:tcBorders>
            <w:shd w:val="clear" w:color="000000" w:fill="808080"/>
            <w:noWrap/>
            <w:vAlign w:val="bottom"/>
            <w:hideMark/>
          </w:tcPr>
          <w:p w14:paraId="7E883AF5" w14:textId="77777777" w:rsidR="00E70B34" w:rsidRPr="00757920" w:rsidRDefault="00E70B34" w:rsidP="00757920">
            <w:pPr>
              <w:jc w:val="center"/>
              <w:rPr>
                <w:rFonts w:cs="Arial"/>
                <w:b/>
                <w:color w:val="000000"/>
                <w:sz w:val="20"/>
                <w:szCs w:val="20"/>
              </w:rPr>
            </w:pPr>
            <w:r w:rsidRPr="00757920">
              <w:rPr>
                <w:rFonts w:cs="Arial"/>
                <w:b/>
                <w:color w:val="000000"/>
                <w:sz w:val="20"/>
                <w:szCs w:val="20"/>
              </w:rPr>
              <w:t>Exemplo</w:t>
            </w:r>
          </w:p>
        </w:tc>
      </w:tr>
      <w:tr w:rsidR="00E70B34" w14:paraId="6813F997"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1029BB97" w14:textId="4D2E51E8" w:rsidR="00E70B34" w:rsidRPr="00757920" w:rsidRDefault="00E70B34" w:rsidP="00C01C97">
            <w:pPr>
              <w:rPr>
                <w:rFonts w:cs="Arial"/>
                <w:color w:val="000000"/>
                <w:sz w:val="20"/>
                <w:szCs w:val="20"/>
              </w:rPr>
            </w:pPr>
            <w:r w:rsidRPr="00757920">
              <w:rPr>
                <w:rFonts w:cs="Arial"/>
                <w:color w:val="000000"/>
                <w:sz w:val="20"/>
                <w:szCs w:val="20"/>
              </w:rPr>
              <w:t>DATA</w:t>
            </w:r>
            <w:r w:rsidR="00386A9C" w:rsidRPr="00757920">
              <w:rPr>
                <w:rFonts w:cs="Arial"/>
                <w:color w:val="000000"/>
                <w:sz w:val="20"/>
                <w:szCs w:val="20"/>
              </w:rPr>
              <w:t>_DETECCAO</w:t>
            </w:r>
          </w:p>
        </w:tc>
        <w:tc>
          <w:tcPr>
            <w:tcW w:w="2357" w:type="pct"/>
            <w:tcBorders>
              <w:top w:val="nil"/>
              <w:left w:val="nil"/>
              <w:bottom w:val="single" w:sz="4" w:space="0" w:color="auto"/>
              <w:right w:val="single" w:sz="4" w:space="0" w:color="auto"/>
            </w:tcBorders>
            <w:shd w:val="clear" w:color="auto" w:fill="auto"/>
            <w:noWrap/>
            <w:vAlign w:val="bottom"/>
            <w:hideMark/>
          </w:tcPr>
          <w:p w14:paraId="2C0E3DDD" w14:textId="77777777" w:rsidR="00E70B34" w:rsidRPr="00757920" w:rsidRDefault="00E70B34" w:rsidP="00C01C97">
            <w:pPr>
              <w:rPr>
                <w:rFonts w:cs="Arial"/>
                <w:color w:val="000000"/>
                <w:sz w:val="20"/>
                <w:szCs w:val="20"/>
              </w:rPr>
            </w:pPr>
            <w:r w:rsidRPr="00757920">
              <w:rPr>
                <w:rFonts w:cs="Arial"/>
                <w:color w:val="000000"/>
                <w:sz w:val="20"/>
                <w:szCs w:val="20"/>
              </w:rPr>
              <w:t>DATA DO BLOQUEIO DE FRAUDE</w:t>
            </w:r>
          </w:p>
        </w:tc>
        <w:tc>
          <w:tcPr>
            <w:tcW w:w="1156" w:type="pct"/>
            <w:tcBorders>
              <w:top w:val="nil"/>
              <w:left w:val="nil"/>
              <w:bottom w:val="single" w:sz="4" w:space="0" w:color="auto"/>
              <w:right w:val="single" w:sz="4" w:space="0" w:color="auto"/>
            </w:tcBorders>
            <w:shd w:val="clear" w:color="auto" w:fill="auto"/>
            <w:noWrap/>
            <w:vAlign w:val="center"/>
            <w:hideMark/>
          </w:tcPr>
          <w:p w14:paraId="39680EFE" w14:textId="77777777" w:rsidR="00E70B34" w:rsidRPr="00757920" w:rsidRDefault="00E70B34" w:rsidP="00C01C97">
            <w:pPr>
              <w:rPr>
                <w:rFonts w:cs="Arial"/>
                <w:color w:val="000000"/>
                <w:sz w:val="20"/>
                <w:szCs w:val="20"/>
              </w:rPr>
            </w:pPr>
            <w:r w:rsidRPr="00757920">
              <w:rPr>
                <w:rFonts w:cs="Arial"/>
                <w:color w:val="000000"/>
                <w:sz w:val="20"/>
                <w:szCs w:val="20"/>
              </w:rPr>
              <w:t>2017-10-13</w:t>
            </w:r>
          </w:p>
        </w:tc>
      </w:tr>
      <w:tr w:rsidR="00E70B34" w14:paraId="2E2AE059"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615B1575" w14:textId="378D6A8E" w:rsidR="00E70B34" w:rsidRPr="00757920" w:rsidRDefault="00E70B34" w:rsidP="00C01C97">
            <w:pPr>
              <w:rPr>
                <w:rFonts w:cs="Arial"/>
                <w:color w:val="000000"/>
                <w:sz w:val="20"/>
                <w:szCs w:val="20"/>
              </w:rPr>
            </w:pPr>
            <w:r w:rsidRPr="00757920">
              <w:rPr>
                <w:rFonts w:cs="Arial"/>
                <w:color w:val="000000"/>
                <w:sz w:val="20"/>
                <w:szCs w:val="20"/>
              </w:rPr>
              <w:t>TERMINAL</w:t>
            </w:r>
          </w:p>
        </w:tc>
        <w:tc>
          <w:tcPr>
            <w:tcW w:w="2357" w:type="pct"/>
            <w:tcBorders>
              <w:top w:val="nil"/>
              <w:left w:val="nil"/>
              <w:bottom w:val="single" w:sz="4" w:space="0" w:color="auto"/>
              <w:right w:val="single" w:sz="4" w:space="0" w:color="auto"/>
            </w:tcBorders>
            <w:shd w:val="clear" w:color="auto" w:fill="auto"/>
            <w:noWrap/>
            <w:vAlign w:val="bottom"/>
            <w:hideMark/>
          </w:tcPr>
          <w:p w14:paraId="7E531027" w14:textId="77777777" w:rsidR="00E70B34" w:rsidRPr="00757920" w:rsidRDefault="00E70B34" w:rsidP="00C01C97">
            <w:pPr>
              <w:rPr>
                <w:rFonts w:cs="Arial"/>
                <w:color w:val="000000"/>
                <w:sz w:val="20"/>
                <w:szCs w:val="20"/>
              </w:rPr>
            </w:pPr>
            <w:r w:rsidRPr="00757920">
              <w:rPr>
                <w:rFonts w:cs="Arial"/>
                <w:color w:val="000000"/>
                <w:sz w:val="20"/>
                <w:szCs w:val="20"/>
              </w:rPr>
              <w:t>TERMINAL DETECTADO COMO FRAUDE</w:t>
            </w:r>
          </w:p>
        </w:tc>
        <w:tc>
          <w:tcPr>
            <w:tcW w:w="1156" w:type="pct"/>
            <w:tcBorders>
              <w:top w:val="nil"/>
              <w:left w:val="nil"/>
              <w:bottom w:val="single" w:sz="4" w:space="0" w:color="auto"/>
              <w:right w:val="single" w:sz="4" w:space="0" w:color="auto"/>
            </w:tcBorders>
            <w:shd w:val="clear" w:color="auto" w:fill="auto"/>
            <w:noWrap/>
            <w:vAlign w:val="center"/>
            <w:hideMark/>
          </w:tcPr>
          <w:p w14:paraId="539FA286" w14:textId="77777777" w:rsidR="00E70B34" w:rsidRPr="00757920" w:rsidRDefault="00E70B34" w:rsidP="00C01C97">
            <w:pPr>
              <w:rPr>
                <w:rFonts w:cs="Arial"/>
                <w:color w:val="000000"/>
                <w:sz w:val="20"/>
                <w:szCs w:val="20"/>
              </w:rPr>
            </w:pPr>
            <w:r w:rsidRPr="00757920">
              <w:rPr>
                <w:rFonts w:cs="Arial"/>
                <w:color w:val="000000"/>
                <w:sz w:val="20"/>
                <w:szCs w:val="20"/>
              </w:rPr>
              <w:t>4133992939</w:t>
            </w:r>
          </w:p>
        </w:tc>
      </w:tr>
      <w:tr w:rsidR="00E70B34" w14:paraId="0EDB0DA0"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3DED7EDD" w14:textId="473D9B7C" w:rsidR="00E70B34" w:rsidRPr="00757920" w:rsidRDefault="00E70B34" w:rsidP="00C01C97">
            <w:pPr>
              <w:rPr>
                <w:rFonts w:cs="Arial"/>
                <w:color w:val="000000"/>
                <w:sz w:val="20"/>
                <w:szCs w:val="20"/>
              </w:rPr>
            </w:pPr>
            <w:r w:rsidRPr="00757920">
              <w:rPr>
                <w:rFonts w:cs="Arial"/>
                <w:color w:val="000000"/>
                <w:sz w:val="20"/>
                <w:szCs w:val="20"/>
              </w:rPr>
              <w:t>DOCUMENTO</w:t>
            </w:r>
          </w:p>
        </w:tc>
        <w:tc>
          <w:tcPr>
            <w:tcW w:w="2357" w:type="pct"/>
            <w:tcBorders>
              <w:top w:val="nil"/>
              <w:left w:val="nil"/>
              <w:bottom w:val="single" w:sz="4" w:space="0" w:color="auto"/>
              <w:right w:val="single" w:sz="4" w:space="0" w:color="auto"/>
            </w:tcBorders>
            <w:shd w:val="clear" w:color="auto" w:fill="auto"/>
            <w:noWrap/>
            <w:vAlign w:val="bottom"/>
            <w:hideMark/>
          </w:tcPr>
          <w:p w14:paraId="5B28B787" w14:textId="77777777" w:rsidR="00E70B34" w:rsidRPr="00757920" w:rsidRDefault="00E70B34" w:rsidP="00C01C97">
            <w:pPr>
              <w:rPr>
                <w:rFonts w:cs="Arial"/>
                <w:color w:val="000000"/>
                <w:sz w:val="20"/>
                <w:szCs w:val="20"/>
              </w:rPr>
            </w:pPr>
            <w:r w:rsidRPr="00757920">
              <w:rPr>
                <w:rFonts w:cs="Arial"/>
                <w:color w:val="000000"/>
                <w:sz w:val="20"/>
                <w:szCs w:val="20"/>
              </w:rPr>
              <w:t>DOCUMENTO DO TERMINAL DETECTADO COMO FRAUDE</w:t>
            </w:r>
          </w:p>
        </w:tc>
        <w:tc>
          <w:tcPr>
            <w:tcW w:w="1156" w:type="pct"/>
            <w:tcBorders>
              <w:top w:val="nil"/>
              <w:left w:val="nil"/>
              <w:bottom w:val="single" w:sz="4" w:space="0" w:color="auto"/>
              <w:right w:val="single" w:sz="4" w:space="0" w:color="auto"/>
            </w:tcBorders>
            <w:shd w:val="clear" w:color="auto" w:fill="auto"/>
            <w:noWrap/>
            <w:vAlign w:val="center"/>
            <w:hideMark/>
          </w:tcPr>
          <w:p w14:paraId="4415AEAD" w14:textId="77777777" w:rsidR="00E70B34" w:rsidRPr="00757920" w:rsidRDefault="00E70B34" w:rsidP="00C01C97">
            <w:pPr>
              <w:rPr>
                <w:rFonts w:cs="Arial"/>
                <w:color w:val="000000"/>
                <w:sz w:val="20"/>
                <w:szCs w:val="20"/>
              </w:rPr>
            </w:pPr>
            <w:r w:rsidRPr="00757920">
              <w:rPr>
                <w:rFonts w:cs="Arial"/>
                <w:color w:val="000000"/>
                <w:sz w:val="20"/>
                <w:szCs w:val="20"/>
              </w:rPr>
              <w:t>1733790608</w:t>
            </w:r>
          </w:p>
        </w:tc>
      </w:tr>
      <w:tr w:rsidR="00E70B34" w14:paraId="24C58BEE"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04A66063" w14:textId="2182ABFB" w:rsidR="00E70B34" w:rsidRPr="00757920" w:rsidRDefault="00E70B34" w:rsidP="00C01C97">
            <w:pPr>
              <w:rPr>
                <w:rFonts w:cs="Arial"/>
                <w:color w:val="000000"/>
                <w:sz w:val="20"/>
                <w:szCs w:val="20"/>
              </w:rPr>
            </w:pPr>
            <w:r w:rsidRPr="00757920">
              <w:rPr>
                <w:rFonts w:cs="Arial"/>
                <w:color w:val="000000"/>
                <w:sz w:val="20"/>
                <w:szCs w:val="20"/>
              </w:rPr>
              <w:t>PDV</w:t>
            </w:r>
          </w:p>
        </w:tc>
        <w:tc>
          <w:tcPr>
            <w:tcW w:w="2357" w:type="pct"/>
            <w:tcBorders>
              <w:top w:val="nil"/>
              <w:left w:val="nil"/>
              <w:bottom w:val="single" w:sz="4" w:space="0" w:color="auto"/>
              <w:right w:val="single" w:sz="4" w:space="0" w:color="auto"/>
            </w:tcBorders>
            <w:shd w:val="clear" w:color="auto" w:fill="auto"/>
            <w:noWrap/>
            <w:vAlign w:val="bottom"/>
            <w:hideMark/>
          </w:tcPr>
          <w:p w14:paraId="7DCC5E59" w14:textId="77777777" w:rsidR="00E70B34" w:rsidRPr="00757920" w:rsidRDefault="00E70B34" w:rsidP="00C01C97">
            <w:pPr>
              <w:rPr>
                <w:rFonts w:cs="Arial"/>
                <w:color w:val="000000"/>
                <w:sz w:val="20"/>
                <w:szCs w:val="20"/>
              </w:rPr>
            </w:pPr>
            <w:r w:rsidRPr="00757920">
              <w:rPr>
                <w:rFonts w:cs="Arial"/>
                <w:color w:val="000000"/>
                <w:sz w:val="20"/>
                <w:szCs w:val="20"/>
              </w:rPr>
              <w:t>PDV DE ORIGEM DA ATIVAÇÃO DO TERMINAL</w:t>
            </w:r>
          </w:p>
        </w:tc>
        <w:tc>
          <w:tcPr>
            <w:tcW w:w="1156" w:type="pct"/>
            <w:tcBorders>
              <w:top w:val="nil"/>
              <w:left w:val="nil"/>
              <w:bottom w:val="single" w:sz="4" w:space="0" w:color="auto"/>
              <w:right w:val="single" w:sz="4" w:space="0" w:color="auto"/>
            </w:tcBorders>
            <w:shd w:val="clear" w:color="auto" w:fill="auto"/>
            <w:noWrap/>
            <w:vAlign w:val="center"/>
            <w:hideMark/>
          </w:tcPr>
          <w:p w14:paraId="244C78DD" w14:textId="77777777" w:rsidR="00E70B34" w:rsidRPr="00757920" w:rsidRDefault="00E70B34" w:rsidP="00C01C97">
            <w:pPr>
              <w:rPr>
                <w:rFonts w:cs="Arial"/>
                <w:color w:val="000000"/>
                <w:sz w:val="20"/>
                <w:szCs w:val="20"/>
              </w:rPr>
            </w:pPr>
            <w:r w:rsidRPr="00757920">
              <w:rPr>
                <w:rFonts w:cs="Arial"/>
                <w:color w:val="000000"/>
                <w:sz w:val="20"/>
                <w:szCs w:val="20"/>
              </w:rPr>
              <w:t>\N</w:t>
            </w:r>
          </w:p>
        </w:tc>
      </w:tr>
      <w:tr w:rsidR="00E70B34" w14:paraId="436CBC29"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4995F48A" w14:textId="2D0C7E0C" w:rsidR="00E70B34" w:rsidRPr="00757920" w:rsidRDefault="00E70B34" w:rsidP="00C01C97">
            <w:pPr>
              <w:rPr>
                <w:rFonts w:cs="Arial"/>
                <w:color w:val="000000"/>
                <w:sz w:val="20"/>
                <w:szCs w:val="20"/>
              </w:rPr>
            </w:pPr>
            <w:r w:rsidRPr="00757920">
              <w:rPr>
                <w:rFonts w:cs="Arial"/>
                <w:color w:val="000000"/>
                <w:sz w:val="20"/>
                <w:szCs w:val="20"/>
              </w:rPr>
              <w:t>MATRICULA_VENDEDOR</w:t>
            </w:r>
          </w:p>
        </w:tc>
        <w:tc>
          <w:tcPr>
            <w:tcW w:w="2357" w:type="pct"/>
            <w:tcBorders>
              <w:top w:val="nil"/>
              <w:left w:val="nil"/>
              <w:bottom w:val="single" w:sz="4" w:space="0" w:color="auto"/>
              <w:right w:val="single" w:sz="4" w:space="0" w:color="auto"/>
            </w:tcBorders>
            <w:shd w:val="clear" w:color="auto" w:fill="auto"/>
            <w:noWrap/>
            <w:vAlign w:val="bottom"/>
            <w:hideMark/>
          </w:tcPr>
          <w:p w14:paraId="18D32C20" w14:textId="77777777" w:rsidR="00E70B34" w:rsidRPr="00757920" w:rsidRDefault="00E70B34" w:rsidP="00C01C97">
            <w:pPr>
              <w:rPr>
                <w:rFonts w:cs="Arial"/>
                <w:color w:val="000000"/>
                <w:sz w:val="20"/>
                <w:szCs w:val="20"/>
              </w:rPr>
            </w:pPr>
            <w:r w:rsidRPr="00757920">
              <w:rPr>
                <w:rFonts w:cs="Arial"/>
                <w:color w:val="000000"/>
                <w:sz w:val="20"/>
                <w:szCs w:val="20"/>
              </w:rPr>
              <w:t>MATRICULA DO VENDEDOR DO TERMINAL</w:t>
            </w:r>
          </w:p>
        </w:tc>
        <w:tc>
          <w:tcPr>
            <w:tcW w:w="1156" w:type="pct"/>
            <w:tcBorders>
              <w:top w:val="nil"/>
              <w:left w:val="nil"/>
              <w:bottom w:val="single" w:sz="4" w:space="0" w:color="auto"/>
              <w:right w:val="single" w:sz="4" w:space="0" w:color="auto"/>
            </w:tcBorders>
            <w:shd w:val="clear" w:color="auto" w:fill="auto"/>
            <w:noWrap/>
            <w:vAlign w:val="center"/>
            <w:hideMark/>
          </w:tcPr>
          <w:p w14:paraId="785080DE" w14:textId="77777777" w:rsidR="00E70B34" w:rsidRPr="00757920" w:rsidRDefault="00E70B34" w:rsidP="00C01C97">
            <w:pPr>
              <w:rPr>
                <w:rFonts w:cs="Arial"/>
                <w:color w:val="000000"/>
                <w:sz w:val="20"/>
                <w:szCs w:val="20"/>
              </w:rPr>
            </w:pPr>
            <w:r w:rsidRPr="00757920">
              <w:rPr>
                <w:rFonts w:cs="Arial"/>
                <w:color w:val="000000"/>
                <w:sz w:val="20"/>
                <w:szCs w:val="20"/>
              </w:rPr>
              <w:t>FALE - ASSINATURA SEM FR</w:t>
            </w:r>
          </w:p>
        </w:tc>
      </w:tr>
      <w:tr w:rsidR="00E70B34" w14:paraId="69FF7412"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3D7B3FF2" w14:textId="534C5F3C" w:rsidR="00E70B34" w:rsidRPr="00757920" w:rsidRDefault="00E70B34" w:rsidP="00C01C97">
            <w:pPr>
              <w:rPr>
                <w:rFonts w:cs="Arial"/>
                <w:color w:val="000000"/>
                <w:sz w:val="20"/>
                <w:szCs w:val="20"/>
              </w:rPr>
            </w:pPr>
            <w:r w:rsidRPr="00757920">
              <w:rPr>
                <w:rFonts w:cs="Arial"/>
                <w:color w:val="000000"/>
                <w:sz w:val="20"/>
                <w:szCs w:val="20"/>
              </w:rPr>
              <w:t>PLANO</w:t>
            </w:r>
          </w:p>
        </w:tc>
        <w:tc>
          <w:tcPr>
            <w:tcW w:w="2357" w:type="pct"/>
            <w:tcBorders>
              <w:top w:val="nil"/>
              <w:left w:val="nil"/>
              <w:bottom w:val="single" w:sz="4" w:space="0" w:color="auto"/>
              <w:right w:val="single" w:sz="4" w:space="0" w:color="auto"/>
            </w:tcBorders>
            <w:shd w:val="clear" w:color="auto" w:fill="auto"/>
            <w:noWrap/>
            <w:vAlign w:val="bottom"/>
            <w:hideMark/>
          </w:tcPr>
          <w:p w14:paraId="3C50F298" w14:textId="77777777" w:rsidR="00E70B34" w:rsidRPr="00757920" w:rsidRDefault="00E70B34" w:rsidP="00C01C97">
            <w:pPr>
              <w:rPr>
                <w:rFonts w:cs="Arial"/>
                <w:color w:val="000000"/>
                <w:sz w:val="20"/>
                <w:szCs w:val="20"/>
              </w:rPr>
            </w:pPr>
            <w:r w:rsidRPr="00757920">
              <w:rPr>
                <w:rFonts w:cs="Arial"/>
                <w:color w:val="000000"/>
                <w:sz w:val="20"/>
                <w:szCs w:val="20"/>
              </w:rPr>
              <w:t>PLANO PREÇO DO TERMINAL</w:t>
            </w:r>
          </w:p>
        </w:tc>
        <w:tc>
          <w:tcPr>
            <w:tcW w:w="1156" w:type="pct"/>
            <w:tcBorders>
              <w:top w:val="nil"/>
              <w:left w:val="nil"/>
              <w:bottom w:val="single" w:sz="4" w:space="0" w:color="auto"/>
              <w:right w:val="single" w:sz="4" w:space="0" w:color="auto"/>
            </w:tcBorders>
            <w:shd w:val="clear" w:color="auto" w:fill="auto"/>
            <w:noWrap/>
            <w:vAlign w:val="bottom"/>
            <w:hideMark/>
          </w:tcPr>
          <w:p w14:paraId="0877763B"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324C0DE7"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0814D10D" w14:textId="33EE6893" w:rsidR="00E70B34" w:rsidRPr="00757920" w:rsidRDefault="00E70B34" w:rsidP="00C01C97">
            <w:pPr>
              <w:rPr>
                <w:rFonts w:cs="Arial"/>
                <w:color w:val="000000"/>
                <w:sz w:val="20"/>
                <w:szCs w:val="20"/>
              </w:rPr>
            </w:pPr>
            <w:r w:rsidRPr="00757920">
              <w:rPr>
                <w:rFonts w:cs="Arial"/>
                <w:color w:val="000000"/>
                <w:sz w:val="20"/>
                <w:szCs w:val="20"/>
              </w:rPr>
              <w:t>TIPO_FRAUDE</w:t>
            </w:r>
          </w:p>
        </w:tc>
        <w:tc>
          <w:tcPr>
            <w:tcW w:w="2357" w:type="pct"/>
            <w:tcBorders>
              <w:top w:val="nil"/>
              <w:left w:val="nil"/>
              <w:bottom w:val="single" w:sz="4" w:space="0" w:color="auto"/>
              <w:right w:val="single" w:sz="4" w:space="0" w:color="auto"/>
            </w:tcBorders>
            <w:shd w:val="clear" w:color="auto" w:fill="auto"/>
            <w:noWrap/>
            <w:vAlign w:val="bottom"/>
            <w:hideMark/>
          </w:tcPr>
          <w:p w14:paraId="21A49287" w14:textId="77777777" w:rsidR="00E70B34" w:rsidRPr="00757920" w:rsidRDefault="00E70B34" w:rsidP="00C01C97">
            <w:pPr>
              <w:rPr>
                <w:rFonts w:cs="Arial"/>
                <w:color w:val="000000"/>
                <w:sz w:val="20"/>
                <w:szCs w:val="20"/>
              </w:rPr>
            </w:pPr>
            <w:r w:rsidRPr="00757920">
              <w:rPr>
                <w:rFonts w:cs="Arial"/>
                <w:color w:val="000000"/>
                <w:sz w:val="20"/>
                <w:szCs w:val="20"/>
              </w:rPr>
              <w:t>CLASSIFICAÇÃO DO TIPO DE FRAUDE</w:t>
            </w:r>
          </w:p>
        </w:tc>
        <w:tc>
          <w:tcPr>
            <w:tcW w:w="1156" w:type="pct"/>
            <w:tcBorders>
              <w:top w:val="nil"/>
              <w:left w:val="nil"/>
              <w:bottom w:val="single" w:sz="4" w:space="0" w:color="auto"/>
              <w:right w:val="single" w:sz="4" w:space="0" w:color="auto"/>
            </w:tcBorders>
            <w:shd w:val="clear" w:color="auto" w:fill="auto"/>
            <w:noWrap/>
            <w:vAlign w:val="bottom"/>
            <w:hideMark/>
          </w:tcPr>
          <w:p w14:paraId="4195FE5D"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764316D5"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2ABE21C6" w14:textId="5C2E98D5" w:rsidR="00E70B34" w:rsidRPr="00757920" w:rsidRDefault="00E70B34" w:rsidP="00C01C97">
            <w:pPr>
              <w:rPr>
                <w:rFonts w:cs="Arial"/>
                <w:color w:val="000000"/>
                <w:sz w:val="20"/>
                <w:szCs w:val="20"/>
              </w:rPr>
            </w:pPr>
            <w:r w:rsidRPr="00757920">
              <w:rPr>
                <w:rFonts w:cs="Arial"/>
                <w:color w:val="000000"/>
                <w:sz w:val="20"/>
                <w:szCs w:val="20"/>
              </w:rPr>
              <w:t>LOGRADOURO</w:t>
            </w:r>
          </w:p>
        </w:tc>
        <w:tc>
          <w:tcPr>
            <w:tcW w:w="2357" w:type="pct"/>
            <w:tcBorders>
              <w:top w:val="nil"/>
              <w:left w:val="nil"/>
              <w:bottom w:val="single" w:sz="4" w:space="0" w:color="auto"/>
              <w:right w:val="single" w:sz="4" w:space="0" w:color="auto"/>
            </w:tcBorders>
            <w:shd w:val="clear" w:color="auto" w:fill="auto"/>
            <w:noWrap/>
            <w:vAlign w:val="bottom"/>
            <w:hideMark/>
          </w:tcPr>
          <w:p w14:paraId="5B226E03" w14:textId="77777777" w:rsidR="00E70B34" w:rsidRPr="00757920" w:rsidRDefault="00E70B34" w:rsidP="00C01C97">
            <w:pPr>
              <w:rPr>
                <w:rFonts w:cs="Arial"/>
                <w:color w:val="000000"/>
                <w:sz w:val="20"/>
                <w:szCs w:val="20"/>
              </w:rPr>
            </w:pPr>
            <w:r w:rsidRPr="00757920">
              <w:rPr>
                <w:rFonts w:cs="Arial"/>
                <w:color w:val="000000"/>
                <w:sz w:val="20"/>
                <w:szCs w:val="20"/>
              </w:rPr>
              <w:t>NOME DA RUA DO TERMINAL</w:t>
            </w:r>
          </w:p>
        </w:tc>
        <w:tc>
          <w:tcPr>
            <w:tcW w:w="1156" w:type="pct"/>
            <w:tcBorders>
              <w:top w:val="nil"/>
              <w:left w:val="nil"/>
              <w:bottom w:val="single" w:sz="4" w:space="0" w:color="auto"/>
              <w:right w:val="single" w:sz="4" w:space="0" w:color="auto"/>
            </w:tcBorders>
            <w:shd w:val="clear" w:color="auto" w:fill="auto"/>
            <w:noWrap/>
            <w:vAlign w:val="bottom"/>
            <w:hideMark/>
          </w:tcPr>
          <w:p w14:paraId="52E35510"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499D5CBD"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06CFE949" w14:textId="02A9FD86" w:rsidR="00E70B34" w:rsidRPr="00757920" w:rsidRDefault="00E70B34" w:rsidP="00C01C97">
            <w:pPr>
              <w:rPr>
                <w:rFonts w:cs="Arial"/>
                <w:color w:val="000000"/>
                <w:sz w:val="20"/>
                <w:szCs w:val="20"/>
              </w:rPr>
            </w:pPr>
            <w:r w:rsidRPr="00757920">
              <w:rPr>
                <w:rFonts w:cs="Arial"/>
                <w:color w:val="000000"/>
                <w:sz w:val="20"/>
                <w:szCs w:val="20"/>
              </w:rPr>
              <w:t>NUM_LOGRADOURO</w:t>
            </w:r>
          </w:p>
        </w:tc>
        <w:tc>
          <w:tcPr>
            <w:tcW w:w="2357" w:type="pct"/>
            <w:tcBorders>
              <w:top w:val="nil"/>
              <w:left w:val="nil"/>
              <w:bottom w:val="single" w:sz="4" w:space="0" w:color="auto"/>
              <w:right w:val="single" w:sz="4" w:space="0" w:color="auto"/>
            </w:tcBorders>
            <w:shd w:val="clear" w:color="auto" w:fill="auto"/>
            <w:noWrap/>
            <w:vAlign w:val="bottom"/>
            <w:hideMark/>
          </w:tcPr>
          <w:p w14:paraId="71354B64" w14:textId="77777777" w:rsidR="00E70B34" w:rsidRPr="00757920" w:rsidRDefault="00E70B34" w:rsidP="00C01C97">
            <w:pPr>
              <w:rPr>
                <w:rFonts w:cs="Arial"/>
                <w:color w:val="000000"/>
                <w:sz w:val="20"/>
                <w:szCs w:val="20"/>
              </w:rPr>
            </w:pPr>
            <w:r w:rsidRPr="00757920">
              <w:rPr>
                <w:rFonts w:cs="Arial"/>
                <w:color w:val="000000"/>
                <w:sz w:val="20"/>
                <w:szCs w:val="20"/>
              </w:rPr>
              <w:t>NUMERO DO ENDEREÇO DO TERMINAL</w:t>
            </w:r>
          </w:p>
        </w:tc>
        <w:tc>
          <w:tcPr>
            <w:tcW w:w="1156" w:type="pct"/>
            <w:tcBorders>
              <w:top w:val="nil"/>
              <w:left w:val="nil"/>
              <w:bottom w:val="single" w:sz="4" w:space="0" w:color="auto"/>
              <w:right w:val="single" w:sz="4" w:space="0" w:color="auto"/>
            </w:tcBorders>
            <w:shd w:val="clear" w:color="auto" w:fill="auto"/>
            <w:noWrap/>
            <w:vAlign w:val="bottom"/>
            <w:hideMark/>
          </w:tcPr>
          <w:p w14:paraId="249A2C2C"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15AB0CD5"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34FBA6D0" w14:textId="4E6F9E7F" w:rsidR="00E70B34" w:rsidRPr="00757920" w:rsidRDefault="00E70B34" w:rsidP="00C01C97">
            <w:pPr>
              <w:rPr>
                <w:rFonts w:cs="Arial"/>
                <w:color w:val="000000"/>
                <w:sz w:val="20"/>
                <w:szCs w:val="20"/>
              </w:rPr>
            </w:pPr>
            <w:r w:rsidRPr="00757920">
              <w:rPr>
                <w:rFonts w:cs="Arial"/>
                <w:color w:val="000000"/>
                <w:sz w:val="20"/>
                <w:szCs w:val="20"/>
              </w:rPr>
              <w:t>COMPLEMENTO_LOGRADOURO</w:t>
            </w:r>
          </w:p>
        </w:tc>
        <w:tc>
          <w:tcPr>
            <w:tcW w:w="2357" w:type="pct"/>
            <w:tcBorders>
              <w:top w:val="nil"/>
              <w:left w:val="nil"/>
              <w:bottom w:val="single" w:sz="4" w:space="0" w:color="auto"/>
              <w:right w:val="single" w:sz="4" w:space="0" w:color="auto"/>
            </w:tcBorders>
            <w:shd w:val="clear" w:color="auto" w:fill="auto"/>
            <w:noWrap/>
            <w:vAlign w:val="bottom"/>
            <w:hideMark/>
          </w:tcPr>
          <w:p w14:paraId="353B3F79" w14:textId="77777777" w:rsidR="00E70B34" w:rsidRPr="00757920" w:rsidRDefault="00E70B34" w:rsidP="00C01C97">
            <w:pPr>
              <w:rPr>
                <w:rFonts w:cs="Arial"/>
                <w:color w:val="000000"/>
                <w:sz w:val="20"/>
                <w:szCs w:val="20"/>
              </w:rPr>
            </w:pPr>
            <w:r w:rsidRPr="00757920">
              <w:rPr>
                <w:rFonts w:cs="Arial"/>
                <w:color w:val="000000"/>
                <w:sz w:val="20"/>
                <w:szCs w:val="20"/>
              </w:rPr>
              <w:t>COMPLEMENTO DO ENDEREÇO DO TERMINAL</w:t>
            </w:r>
          </w:p>
        </w:tc>
        <w:tc>
          <w:tcPr>
            <w:tcW w:w="1156" w:type="pct"/>
            <w:tcBorders>
              <w:top w:val="nil"/>
              <w:left w:val="nil"/>
              <w:bottom w:val="single" w:sz="4" w:space="0" w:color="auto"/>
              <w:right w:val="single" w:sz="4" w:space="0" w:color="auto"/>
            </w:tcBorders>
            <w:shd w:val="clear" w:color="auto" w:fill="auto"/>
            <w:noWrap/>
            <w:vAlign w:val="bottom"/>
            <w:hideMark/>
          </w:tcPr>
          <w:p w14:paraId="3CFECA7E"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17553439"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5E17FEAD" w14:textId="2B205D69" w:rsidR="00E70B34" w:rsidRPr="00757920" w:rsidRDefault="00E70B34" w:rsidP="00C01C97">
            <w:pPr>
              <w:rPr>
                <w:rFonts w:cs="Arial"/>
                <w:color w:val="000000"/>
                <w:sz w:val="20"/>
                <w:szCs w:val="20"/>
              </w:rPr>
            </w:pPr>
            <w:r w:rsidRPr="00757920">
              <w:rPr>
                <w:rFonts w:cs="Arial"/>
                <w:color w:val="000000"/>
                <w:sz w:val="20"/>
                <w:szCs w:val="20"/>
              </w:rPr>
              <w:t>BAIRRO</w:t>
            </w:r>
          </w:p>
        </w:tc>
        <w:tc>
          <w:tcPr>
            <w:tcW w:w="2357" w:type="pct"/>
            <w:tcBorders>
              <w:top w:val="nil"/>
              <w:left w:val="nil"/>
              <w:bottom w:val="single" w:sz="4" w:space="0" w:color="auto"/>
              <w:right w:val="single" w:sz="4" w:space="0" w:color="auto"/>
            </w:tcBorders>
            <w:shd w:val="clear" w:color="auto" w:fill="auto"/>
            <w:noWrap/>
            <w:vAlign w:val="bottom"/>
            <w:hideMark/>
          </w:tcPr>
          <w:p w14:paraId="59920EA2" w14:textId="77777777" w:rsidR="00E70B34" w:rsidRPr="00757920" w:rsidRDefault="00E70B34" w:rsidP="00C01C97">
            <w:pPr>
              <w:rPr>
                <w:rFonts w:cs="Arial"/>
                <w:color w:val="000000"/>
                <w:sz w:val="20"/>
                <w:szCs w:val="20"/>
              </w:rPr>
            </w:pPr>
            <w:r w:rsidRPr="00757920">
              <w:rPr>
                <w:rFonts w:cs="Arial"/>
                <w:color w:val="000000"/>
                <w:sz w:val="20"/>
                <w:szCs w:val="20"/>
              </w:rPr>
              <w:t>NOME DO BAIRRO DE INSTALAÇÃO</w:t>
            </w:r>
          </w:p>
        </w:tc>
        <w:tc>
          <w:tcPr>
            <w:tcW w:w="1156" w:type="pct"/>
            <w:tcBorders>
              <w:top w:val="nil"/>
              <w:left w:val="nil"/>
              <w:bottom w:val="single" w:sz="4" w:space="0" w:color="auto"/>
              <w:right w:val="single" w:sz="4" w:space="0" w:color="auto"/>
            </w:tcBorders>
            <w:shd w:val="clear" w:color="auto" w:fill="auto"/>
            <w:noWrap/>
            <w:vAlign w:val="bottom"/>
            <w:hideMark/>
          </w:tcPr>
          <w:p w14:paraId="53484A3F"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6CF0C972"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3AC1204F" w14:textId="13AC4583" w:rsidR="00E70B34" w:rsidRPr="00757920" w:rsidRDefault="00E70B34" w:rsidP="00C01C97">
            <w:pPr>
              <w:rPr>
                <w:rFonts w:cs="Arial"/>
                <w:color w:val="000000"/>
                <w:sz w:val="20"/>
                <w:szCs w:val="20"/>
              </w:rPr>
            </w:pPr>
            <w:r w:rsidRPr="00757920">
              <w:rPr>
                <w:rFonts w:cs="Arial"/>
                <w:color w:val="000000"/>
                <w:sz w:val="20"/>
                <w:szCs w:val="20"/>
              </w:rPr>
              <w:t>UF</w:t>
            </w:r>
          </w:p>
        </w:tc>
        <w:tc>
          <w:tcPr>
            <w:tcW w:w="2357" w:type="pct"/>
            <w:tcBorders>
              <w:top w:val="nil"/>
              <w:left w:val="nil"/>
              <w:bottom w:val="single" w:sz="4" w:space="0" w:color="auto"/>
              <w:right w:val="single" w:sz="4" w:space="0" w:color="auto"/>
            </w:tcBorders>
            <w:shd w:val="clear" w:color="auto" w:fill="auto"/>
            <w:noWrap/>
            <w:vAlign w:val="bottom"/>
            <w:hideMark/>
          </w:tcPr>
          <w:p w14:paraId="1E0159FB" w14:textId="77777777" w:rsidR="00E70B34" w:rsidRPr="00757920" w:rsidRDefault="00E70B34" w:rsidP="00C01C97">
            <w:pPr>
              <w:rPr>
                <w:rFonts w:cs="Arial"/>
                <w:color w:val="000000"/>
                <w:sz w:val="20"/>
                <w:szCs w:val="20"/>
              </w:rPr>
            </w:pPr>
            <w:r w:rsidRPr="00757920">
              <w:rPr>
                <w:rFonts w:cs="Arial"/>
                <w:color w:val="000000"/>
                <w:sz w:val="20"/>
                <w:szCs w:val="20"/>
              </w:rPr>
              <w:t>SIGLA DA UF DE INSTALAÇÃO</w:t>
            </w:r>
          </w:p>
        </w:tc>
        <w:tc>
          <w:tcPr>
            <w:tcW w:w="1156" w:type="pct"/>
            <w:tcBorders>
              <w:top w:val="nil"/>
              <w:left w:val="nil"/>
              <w:bottom w:val="single" w:sz="4" w:space="0" w:color="auto"/>
              <w:right w:val="single" w:sz="4" w:space="0" w:color="auto"/>
            </w:tcBorders>
            <w:shd w:val="clear" w:color="auto" w:fill="auto"/>
            <w:noWrap/>
            <w:vAlign w:val="bottom"/>
            <w:hideMark/>
          </w:tcPr>
          <w:p w14:paraId="34E5BF83"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6BDC4CD5"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6C6D17D7" w14:textId="52F36730" w:rsidR="00E70B34" w:rsidRPr="00757920" w:rsidRDefault="00E70B34" w:rsidP="00C01C97">
            <w:pPr>
              <w:rPr>
                <w:rFonts w:cs="Arial"/>
                <w:color w:val="000000"/>
                <w:sz w:val="20"/>
                <w:szCs w:val="20"/>
              </w:rPr>
            </w:pPr>
            <w:r w:rsidRPr="00757920">
              <w:rPr>
                <w:rFonts w:cs="Arial"/>
                <w:color w:val="000000"/>
                <w:sz w:val="20"/>
                <w:szCs w:val="20"/>
              </w:rPr>
              <w:t>CIDADE</w:t>
            </w:r>
          </w:p>
        </w:tc>
        <w:tc>
          <w:tcPr>
            <w:tcW w:w="2357" w:type="pct"/>
            <w:tcBorders>
              <w:top w:val="nil"/>
              <w:left w:val="nil"/>
              <w:bottom w:val="single" w:sz="4" w:space="0" w:color="auto"/>
              <w:right w:val="single" w:sz="4" w:space="0" w:color="auto"/>
            </w:tcBorders>
            <w:shd w:val="clear" w:color="auto" w:fill="auto"/>
            <w:noWrap/>
            <w:vAlign w:val="bottom"/>
            <w:hideMark/>
          </w:tcPr>
          <w:p w14:paraId="30389602" w14:textId="77777777" w:rsidR="00E70B34" w:rsidRPr="00757920" w:rsidRDefault="00E70B34" w:rsidP="00C01C97">
            <w:pPr>
              <w:rPr>
                <w:rFonts w:cs="Arial"/>
                <w:color w:val="000000"/>
                <w:sz w:val="20"/>
                <w:szCs w:val="20"/>
              </w:rPr>
            </w:pPr>
            <w:r w:rsidRPr="00757920">
              <w:rPr>
                <w:rFonts w:cs="Arial"/>
                <w:color w:val="000000"/>
                <w:sz w:val="20"/>
                <w:szCs w:val="20"/>
              </w:rPr>
              <w:t>CIDADE DE INSTALAÇÃO</w:t>
            </w:r>
          </w:p>
        </w:tc>
        <w:tc>
          <w:tcPr>
            <w:tcW w:w="1156" w:type="pct"/>
            <w:tcBorders>
              <w:top w:val="nil"/>
              <w:left w:val="nil"/>
              <w:bottom w:val="single" w:sz="4" w:space="0" w:color="auto"/>
              <w:right w:val="single" w:sz="4" w:space="0" w:color="auto"/>
            </w:tcBorders>
            <w:shd w:val="clear" w:color="auto" w:fill="auto"/>
            <w:noWrap/>
            <w:vAlign w:val="bottom"/>
            <w:hideMark/>
          </w:tcPr>
          <w:p w14:paraId="05DF8ACB"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5AAF2D30" w14:textId="77777777" w:rsidTr="00E70B34">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7D7C8554" w14:textId="5ECA89E8" w:rsidR="00E70B34" w:rsidRPr="00757920" w:rsidRDefault="00E70B34" w:rsidP="00C01C97">
            <w:pPr>
              <w:rPr>
                <w:rFonts w:cs="Arial"/>
                <w:color w:val="000000"/>
                <w:sz w:val="20"/>
                <w:szCs w:val="20"/>
              </w:rPr>
            </w:pPr>
            <w:r w:rsidRPr="00757920">
              <w:rPr>
                <w:rFonts w:cs="Arial"/>
                <w:color w:val="000000"/>
                <w:sz w:val="20"/>
                <w:szCs w:val="20"/>
              </w:rPr>
              <w:t>CEP</w:t>
            </w:r>
          </w:p>
        </w:tc>
        <w:tc>
          <w:tcPr>
            <w:tcW w:w="2357" w:type="pct"/>
            <w:tcBorders>
              <w:top w:val="nil"/>
              <w:left w:val="nil"/>
              <w:bottom w:val="single" w:sz="4" w:space="0" w:color="auto"/>
              <w:right w:val="single" w:sz="4" w:space="0" w:color="auto"/>
            </w:tcBorders>
            <w:shd w:val="clear" w:color="auto" w:fill="auto"/>
            <w:noWrap/>
            <w:vAlign w:val="bottom"/>
            <w:hideMark/>
          </w:tcPr>
          <w:p w14:paraId="2D13F4C2" w14:textId="77777777" w:rsidR="00E70B34" w:rsidRPr="00757920" w:rsidRDefault="00E70B34" w:rsidP="00C01C97">
            <w:pPr>
              <w:rPr>
                <w:rFonts w:cs="Arial"/>
                <w:color w:val="000000"/>
                <w:sz w:val="20"/>
                <w:szCs w:val="20"/>
              </w:rPr>
            </w:pPr>
            <w:r w:rsidRPr="00757920">
              <w:rPr>
                <w:rFonts w:cs="Arial"/>
                <w:color w:val="000000"/>
                <w:sz w:val="20"/>
                <w:szCs w:val="20"/>
              </w:rPr>
              <w:t>CEP DE INSTALAÇÃO</w:t>
            </w:r>
          </w:p>
        </w:tc>
        <w:tc>
          <w:tcPr>
            <w:tcW w:w="1156" w:type="pct"/>
            <w:tcBorders>
              <w:top w:val="nil"/>
              <w:left w:val="nil"/>
              <w:bottom w:val="single" w:sz="4" w:space="0" w:color="auto"/>
              <w:right w:val="single" w:sz="4" w:space="0" w:color="auto"/>
            </w:tcBorders>
            <w:shd w:val="clear" w:color="auto" w:fill="auto"/>
            <w:noWrap/>
            <w:vAlign w:val="bottom"/>
            <w:hideMark/>
          </w:tcPr>
          <w:p w14:paraId="71A17916"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322306FF" w14:textId="77777777" w:rsidTr="009C7F07">
        <w:trPr>
          <w:trHeight w:val="300"/>
        </w:trPr>
        <w:tc>
          <w:tcPr>
            <w:tcW w:w="1487" w:type="pct"/>
            <w:tcBorders>
              <w:top w:val="nil"/>
              <w:left w:val="single" w:sz="4" w:space="0" w:color="auto"/>
              <w:bottom w:val="single" w:sz="4" w:space="0" w:color="auto"/>
              <w:right w:val="single" w:sz="4" w:space="0" w:color="auto"/>
            </w:tcBorders>
            <w:shd w:val="clear" w:color="auto" w:fill="auto"/>
            <w:noWrap/>
            <w:vAlign w:val="bottom"/>
            <w:hideMark/>
          </w:tcPr>
          <w:p w14:paraId="0D656F5F" w14:textId="1B197196" w:rsidR="00E70B34" w:rsidRPr="00757920" w:rsidRDefault="00E70B34" w:rsidP="00C01C97">
            <w:pPr>
              <w:rPr>
                <w:rFonts w:cs="Arial"/>
                <w:color w:val="000000"/>
                <w:sz w:val="20"/>
                <w:szCs w:val="20"/>
              </w:rPr>
            </w:pPr>
            <w:r w:rsidRPr="00757920">
              <w:rPr>
                <w:rFonts w:cs="Arial"/>
                <w:color w:val="000000"/>
                <w:sz w:val="20"/>
                <w:szCs w:val="20"/>
              </w:rPr>
              <w:t>TELEFONE_CONTATO</w:t>
            </w:r>
          </w:p>
        </w:tc>
        <w:tc>
          <w:tcPr>
            <w:tcW w:w="2357" w:type="pct"/>
            <w:tcBorders>
              <w:top w:val="nil"/>
              <w:left w:val="nil"/>
              <w:bottom w:val="single" w:sz="4" w:space="0" w:color="auto"/>
              <w:right w:val="single" w:sz="4" w:space="0" w:color="auto"/>
            </w:tcBorders>
            <w:shd w:val="clear" w:color="auto" w:fill="auto"/>
            <w:noWrap/>
            <w:vAlign w:val="bottom"/>
            <w:hideMark/>
          </w:tcPr>
          <w:p w14:paraId="076E3654" w14:textId="77777777" w:rsidR="00E70B34" w:rsidRPr="00757920" w:rsidRDefault="00E70B34" w:rsidP="00C01C97">
            <w:pPr>
              <w:rPr>
                <w:rFonts w:cs="Arial"/>
                <w:color w:val="000000"/>
                <w:sz w:val="20"/>
                <w:szCs w:val="20"/>
              </w:rPr>
            </w:pPr>
            <w:r w:rsidRPr="00757920">
              <w:rPr>
                <w:rFonts w:cs="Arial"/>
                <w:color w:val="000000"/>
                <w:sz w:val="20"/>
                <w:szCs w:val="20"/>
              </w:rPr>
              <w:t>TELEFONE DE CONTATO</w:t>
            </w:r>
          </w:p>
        </w:tc>
        <w:tc>
          <w:tcPr>
            <w:tcW w:w="1156" w:type="pct"/>
            <w:tcBorders>
              <w:top w:val="nil"/>
              <w:left w:val="nil"/>
              <w:bottom w:val="single" w:sz="4" w:space="0" w:color="auto"/>
              <w:right w:val="single" w:sz="4" w:space="0" w:color="auto"/>
            </w:tcBorders>
            <w:shd w:val="clear" w:color="auto" w:fill="auto"/>
            <w:noWrap/>
            <w:vAlign w:val="bottom"/>
            <w:hideMark/>
          </w:tcPr>
          <w:p w14:paraId="2A26EB71"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E70B34" w14:paraId="24C348DA" w14:textId="77777777" w:rsidTr="009C7F07">
        <w:trPr>
          <w:trHeight w:val="300"/>
        </w:trPr>
        <w:tc>
          <w:tcPr>
            <w:tcW w:w="14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04047" w14:textId="3A2734F9" w:rsidR="00E70B34" w:rsidRPr="00757920" w:rsidRDefault="00E70B34" w:rsidP="00C01C97">
            <w:pPr>
              <w:rPr>
                <w:rFonts w:cs="Arial"/>
                <w:color w:val="000000"/>
                <w:sz w:val="20"/>
                <w:szCs w:val="20"/>
              </w:rPr>
            </w:pPr>
            <w:r w:rsidRPr="00757920">
              <w:rPr>
                <w:rFonts w:cs="Arial"/>
                <w:color w:val="000000"/>
                <w:sz w:val="20"/>
                <w:szCs w:val="20"/>
              </w:rPr>
              <w:t>DATA_ATIVACAO</w:t>
            </w:r>
          </w:p>
        </w:tc>
        <w:tc>
          <w:tcPr>
            <w:tcW w:w="2357" w:type="pct"/>
            <w:tcBorders>
              <w:top w:val="single" w:sz="4" w:space="0" w:color="auto"/>
              <w:left w:val="nil"/>
              <w:bottom w:val="single" w:sz="4" w:space="0" w:color="auto"/>
              <w:right w:val="single" w:sz="4" w:space="0" w:color="auto"/>
            </w:tcBorders>
            <w:shd w:val="clear" w:color="auto" w:fill="auto"/>
            <w:noWrap/>
            <w:vAlign w:val="bottom"/>
            <w:hideMark/>
          </w:tcPr>
          <w:p w14:paraId="443E9CE3" w14:textId="77777777" w:rsidR="00E70B34" w:rsidRPr="00757920" w:rsidRDefault="00E70B34" w:rsidP="00C01C97">
            <w:pPr>
              <w:rPr>
                <w:rFonts w:cs="Arial"/>
                <w:color w:val="000000"/>
                <w:sz w:val="20"/>
                <w:szCs w:val="20"/>
              </w:rPr>
            </w:pPr>
            <w:r w:rsidRPr="00757920">
              <w:rPr>
                <w:rFonts w:cs="Arial"/>
                <w:color w:val="000000"/>
                <w:sz w:val="20"/>
                <w:szCs w:val="20"/>
              </w:rPr>
              <w:t>DATA DA ATIVAÇÃO DA LINHA</w:t>
            </w:r>
          </w:p>
        </w:tc>
        <w:tc>
          <w:tcPr>
            <w:tcW w:w="1156" w:type="pct"/>
            <w:tcBorders>
              <w:top w:val="single" w:sz="4" w:space="0" w:color="auto"/>
              <w:left w:val="nil"/>
              <w:bottom w:val="single" w:sz="4" w:space="0" w:color="auto"/>
              <w:right w:val="single" w:sz="4" w:space="0" w:color="auto"/>
            </w:tcBorders>
            <w:shd w:val="clear" w:color="auto" w:fill="auto"/>
            <w:noWrap/>
            <w:vAlign w:val="bottom"/>
            <w:hideMark/>
          </w:tcPr>
          <w:p w14:paraId="31159A0A" w14:textId="77777777" w:rsidR="00E70B34" w:rsidRPr="00757920" w:rsidRDefault="00E70B34" w:rsidP="00C01C97">
            <w:pPr>
              <w:rPr>
                <w:rFonts w:cs="Arial"/>
                <w:color w:val="000000"/>
                <w:sz w:val="20"/>
                <w:szCs w:val="20"/>
              </w:rPr>
            </w:pPr>
            <w:r w:rsidRPr="00757920">
              <w:rPr>
                <w:rFonts w:cs="Arial"/>
                <w:color w:val="000000"/>
                <w:sz w:val="20"/>
                <w:szCs w:val="20"/>
              </w:rPr>
              <w:t> </w:t>
            </w:r>
          </w:p>
        </w:tc>
      </w:tr>
      <w:tr w:rsidR="009C7F07" w14:paraId="3E8CFBEE" w14:textId="77777777" w:rsidTr="009C7F07">
        <w:trPr>
          <w:trHeight w:val="300"/>
        </w:trPr>
        <w:tc>
          <w:tcPr>
            <w:tcW w:w="148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5CE341" w14:textId="41A9B433" w:rsidR="009C7F07" w:rsidRPr="00757920" w:rsidRDefault="009C7F07" w:rsidP="00C01C97">
            <w:pPr>
              <w:rPr>
                <w:rFonts w:cs="Arial"/>
                <w:color w:val="000000"/>
                <w:sz w:val="20"/>
                <w:szCs w:val="20"/>
              </w:rPr>
            </w:pPr>
            <w:r w:rsidRPr="00757920">
              <w:rPr>
                <w:rFonts w:cs="Arial"/>
                <w:color w:val="000000"/>
                <w:sz w:val="20"/>
                <w:szCs w:val="20"/>
              </w:rPr>
              <w:t>TP_PRODUTO</w:t>
            </w:r>
          </w:p>
        </w:tc>
        <w:tc>
          <w:tcPr>
            <w:tcW w:w="2357" w:type="pct"/>
            <w:tcBorders>
              <w:top w:val="single" w:sz="4" w:space="0" w:color="auto"/>
              <w:left w:val="nil"/>
              <w:bottom w:val="single" w:sz="4" w:space="0" w:color="auto"/>
              <w:right w:val="single" w:sz="4" w:space="0" w:color="auto"/>
            </w:tcBorders>
            <w:shd w:val="clear" w:color="auto" w:fill="auto"/>
            <w:noWrap/>
            <w:vAlign w:val="bottom"/>
          </w:tcPr>
          <w:p w14:paraId="7F872048" w14:textId="2672E118" w:rsidR="009C7F07" w:rsidRPr="00757920" w:rsidRDefault="009C7F07" w:rsidP="00C01C97">
            <w:pPr>
              <w:rPr>
                <w:rFonts w:cs="Arial"/>
                <w:color w:val="000000"/>
                <w:sz w:val="20"/>
                <w:szCs w:val="20"/>
              </w:rPr>
            </w:pPr>
            <w:r w:rsidRPr="00757920">
              <w:rPr>
                <w:rFonts w:cs="Arial"/>
                <w:color w:val="000000"/>
                <w:sz w:val="20"/>
                <w:szCs w:val="20"/>
              </w:rPr>
              <w:t>TIPO DO PRODUTO</w:t>
            </w:r>
          </w:p>
        </w:tc>
        <w:tc>
          <w:tcPr>
            <w:tcW w:w="1156" w:type="pct"/>
            <w:tcBorders>
              <w:top w:val="single" w:sz="4" w:space="0" w:color="auto"/>
              <w:left w:val="nil"/>
              <w:bottom w:val="single" w:sz="4" w:space="0" w:color="auto"/>
              <w:right w:val="single" w:sz="4" w:space="0" w:color="auto"/>
            </w:tcBorders>
            <w:shd w:val="clear" w:color="auto" w:fill="auto"/>
            <w:noWrap/>
            <w:vAlign w:val="bottom"/>
          </w:tcPr>
          <w:p w14:paraId="7DEE6B08" w14:textId="20322405" w:rsidR="009C7F07" w:rsidRPr="00757920" w:rsidRDefault="009C7F07" w:rsidP="00C01C97">
            <w:pPr>
              <w:rPr>
                <w:rFonts w:cs="Arial"/>
                <w:color w:val="000000"/>
                <w:sz w:val="20"/>
                <w:szCs w:val="20"/>
              </w:rPr>
            </w:pPr>
            <w:r w:rsidRPr="00757920">
              <w:rPr>
                <w:rFonts w:cs="Arial"/>
                <w:color w:val="000000"/>
                <w:sz w:val="20"/>
                <w:szCs w:val="20"/>
              </w:rPr>
              <w:t>MOVEL</w:t>
            </w:r>
          </w:p>
        </w:tc>
      </w:tr>
    </w:tbl>
    <w:p w14:paraId="570D7B94" w14:textId="77777777" w:rsidR="00E14E2F" w:rsidRPr="00153785" w:rsidRDefault="00E14E2F" w:rsidP="00C01C97">
      <w:pPr>
        <w:rPr>
          <w:rFonts w:cs="Arial"/>
        </w:rPr>
      </w:pPr>
    </w:p>
    <w:p w14:paraId="50B2494E" w14:textId="77777777" w:rsidR="00372D06" w:rsidRPr="00153785" w:rsidRDefault="00372D06" w:rsidP="00C01C97">
      <w:pPr>
        <w:pStyle w:val="Heading5"/>
      </w:pPr>
      <w:r w:rsidRPr="00153785">
        <w:t>Tabela de destino</w:t>
      </w:r>
    </w:p>
    <w:p w14:paraId="62B3164B" w14:textId="77777777" w:rsidR="00372D06" w:rsidRPr="00153785" w:rsidRDefault="00372D06" w:rsidP="00372D06">
      <w:pPr>
        <w:rPr>
          <w:rFonts w:cs="Arial"/>
        </w:rPr>
      </w:pPr>
    </w:p>
    <w:p w14:paraId="0B6B16BD" w14:textId="4BE9AAAF" w:rsidR="00372D06" w:rsidRPr="00153785" w:rsidRDefault="00372D06" w:rsidP="00372D06">
      <w:pPr>
        <w:rPr>
          <w:rFonts w:cs="Arial"/>
        </w:rPr>
      </w:pPr>
      <w:r w:rsidRPr="00FB38BE">
        <w:rPr>
          <w:rFonts w:cs="Arial"/>
        </w:rPr>
        <w:t xml:space="preserve">Nome: </w:t>
      </w:r>
      <w:r w:rsidR="00935D86">
        <w:rPr>
          <w:rFonts w:cs="Arial"/>
        </w:rPr>
        <w:t>FMS_T_</w:t>
      </w:r>
      <w:r w:rsidR="00414534" w:rsidRPr="00FB38BE">
        <w:rPr>
          <w:rFonts w:cs="Arial"/>
        </w:rPr>
        <w:t xml:space="preserve"> BPO_BLOQUEADOS</w:t>
      </w:r>
    </w:p>
    <w:p w14:paraId="3720BCAE" w14:textId="77777777" w:rsidR="00372D06" w:rsidRDefault="00372D06" w:rsidP="00372D06">
      <w:pPr>
        <w:rPr>
          <w:rFonts w:cs="Arial"/>
        </w:rPr>
      </w:pPr>
    </w:p>
    <w:p w14:paraId="17D9F512" w14:textId="77777777" w:rsidR="00C01695" w:rsidRDefault="00C01695" w:rsidP="00372D06">
      <w:pPr>
        <w:rPr>
          <w:rFonts w:cs="Arial"/>
        </w:rPr>
      </w:pPr>
    </w:p>
    <w:p w14:paraId="1F9B81B1" w14:textId="77777777" w:rsidR="00C01695" w:rsidRDefault="00C01695" w:rsidP="00372D06">
      <w:pPr>
        <w:rPr>
          <w:rFonts w:cs="Arial"/>
        </w:rPr>
      </w:pPr>
    </w:p>
    <w:tbl>
      <w:tblPr>
        <w:tblW w:w="4767" w:type="pct"/>
        <w:tblLayout w:type="fixed"/>
        <w:tblCellMar>
          <w:left w:w="70" w:type="dxa"/>
          <w:right w:w="70" w:type="dxa"/>
        </w:tblCellMar>
        <w:tblLook w:val="04A0" w:firstRow="1" w:lastRow="0" w:firstColumn="1" w:lastColumn="0" w:noHBand="0" w:noVBand="1"/>
      </w:tblPr>
      <w:tblGrid>
        <w:gridCol w:w="1860"/>
        <w:gridCol w:w="756"/>
        <w:gridCol w:w="842"/>
        <w:gridCol w:w="640"/>
        <w:gridCol w:w="529"/>
        <w:gridCol w:w="2314"/>
        <w:gridCol w:w="2780"/>
      </w:tblGrid>
      <w:tr w:rsidR="00A00AB5" w:rsidRPr="00A00AB5" w14:paraId="71070AD4" w14:textId="77777777" w:rsidTr="00A00AB5">
        <w:trPr>
          <w:trHeight w:val="450"/>
        </w:trPr>
        <w:tc>
          <w:tcPr>
            <w:tcW w:w="957"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17A4DAE6"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Campo</w:t>
            </w:r>
          </w:p>
        </w:tc>
        <w:tc>
          <w:tcPr>
            <w:tcW w:w="389" w:type="pct"/>
            <w:tcBorders>
              <w:top w:val="single" w:sz="4" w:space="0" w:color="auto"/>
              <w:left w:val="nil"/>
              <w:bottom w:val="single" w:sz="4" w:space="0" w:color="auto"/>
              <w:right w:val="single" w:sz="4" w:space="0" w:color="auto"/>
            </w:tcBorders>
            <w:shd w:val="clear" w:color="000000" w:fill="808080"/>
            <w:vAlign w:val="center"/>
            <w:hideMark/>
          </w:tcPr>
          <w:p w14:paraId="2A6E692C"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Tipo</w:t>
            </w:r>
          </w:p>
        </w:tc>
        <w:tc>
          <w:tcPr>
            <w:tcW w:w="433" w:type="pct"/>
            <w:tcBorders>
              <w:top w:val="single" w:sz="4" w:space="0" w:color="auto"/>
              <w:left w:val="nil"/>
              <w:bottom w:val="single" w:sz="4" w:space="0" w:color="auto"/>
              <w:right w:val="single" w:sz="4" w:space="0" w:color="auto"/>
            </w:tcBorders>
            <w:shd w:val="clear" w:color="000000" w:fill="808080"/>
            <w:vAlign w:val="center"/>
            <w:hideMark/>
          </w:tcPr>
          <w:p w14:paraId="68C578A0"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Tamanho</w:t>
            </w:r>
          </w:p>
        </w:tc>
        <w:tc>
          <w:tcPr>
            <w:tcW w:w="329" w:type="pct"/>
            <w:tcBorders>
              <w:top w:val="single" w:sz="4" w:space="0" w:color="auto"/>
              <w:left w:val="nil"/>
              <w:bottom w:val="single" w:sz="4" w:space="0" w:color="auto"/>
              <w:right w:val="single" w:sz="4" w:space="0" w:color="auto"/>
            </w:tcBorders>
            <w:shd w:val="clear" w:color="000000" w:fill="808080"/>
            <w:vAlign w:val="center"/>
            <w:hideMark/>
          </w:tcPr>
          <w:p w14:paraId="7AB18270"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Chave</w:t>
            </w:r>
          </w:p>
        </w:tc>
        <w:tc>
          <w:tcPr>
            <w:tcW w:w="272" w:type="pct"/>
            <w:tcBorders>
              <w:top w:val="single" w:sz="4" w:space="0" w:color="auto"/>
              <w:left w:val="nil"/>
              <w:bottom w:val="single" w:sz="4" w:space="0" w:color="auto"/>
              <w:right w:val="single" w:sz="4" w:space="0" w:color="auto"/>
            </w:tcBorders>
            <w:shd w:val="clear" w:color="000000" w:fill="808080"/>
            <w:vAlign w:val="center"/>
            <w:hideMark/>
          </w:tcPr>
          <w:p w14:paraId="06E60D9C"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Nulo</w:t>
            </w:r>
          </w:p>
        </w:tc>
        <w:tc>
          <w:tcPr>
            <w:tcW w:w="1190" w:type="pct"/>
            <w:tcBorders>
              <w:top w:val="single" w:sz="4" w:space="0" w:color="auto"/>
              <w:left w:val="nil"/>
              <w:bottom w:val="single" w:sz="4" w:space="0" w:color="auto"/>
              <w:right w:val="single" w:sz="4" w:space="0" w:color="auto"/>
            </w:tcBorders>
            <w:shd w:val="clear" w:color="000000" w:fill="808080"/>
            <w:vAlign w:val="center"/>
            <w:hideMark/>
          </w:tcPr>
          <w:p w14:paraId="42A4C428"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Regra para armazenamento</w:t>
            </w:r>
          </w:p>
        </w:tc>
        <w:tc>
          <w:tcPr>
            <w:tcW w:w="1430" w:type="pct"/>
            <w:tcBorders>
              <w:top w:val="single" w:sz="4" w:space="0" w:color="auto"/>
              <w:left w:val="nil"/>
              <w:bottom w:val="single" w:sz="4" w:space="0" w:color="auto"/>
              <w:right w:val="single" w:sz="4" w:space="0" w:color="auto"/>
            </w:tcBorders>
            <w:shd w:val="clear" w:color="000000" w:fill="808080"/>
            <w:vAlign w:val="center"/>
            <w:hideMark/>
          </w:tcPr>
          <w:p w14:paraId="46060BFF" w14:textId="77777777" w:rsidR="00A00AB5" w:rsidRPr="00A00AB5" w:rsidRDefault="00A00AB5" w:rsidP="00A00AB5">
            <w:pPr>
              <w:jc w:val="center"/>
              <w:rPr>
                <w:rFonts w:cs="Arial"/>
                <w:b/>
                <w:bCs/>
                <w:color w:val="FFFFFF"/>
                <w:sz w:val="14"/>
                <w:szCs w:val="14"/>
              </w:rPr>
            </w:pPr>
            <w:r w:rsidRPr="00A00AB5">
              <w:rPr>
                <w:rFonts w:cs="Arial"/>
                <w:b/>
                <w:bCs/>
                <w:color w:val="FFFFFF"/>
                <w:sz w:val="14"/>
                <w:szCs w:val="14"/>
              </w:rPr>
              <w:t>Comentários</w:t>
            </w:r>
          </w:p>
        </w:tc>
      </w:tr>
      <w:tr w:rsidR="00A00AB5" w:rsidRPr="00A00AB5" w14:paraId="3974C8B0"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36375503" w14:textId="77777777" w:rsidR="00A00AB5" w:rsidRPr="00A00AB5" w:rsidRDefault="00A00AB5" w:rsidP="00AE4ABD">
            <w:pPr>
              <w:jc w:val="left"/>
              <w:rPr>
                <w:rFonts w:cs="Arial"/>
                <w:sz w:val="14"/>
                <w:szCs w:val="14"/>
              </w:rPr>
            </w:pPr>
            <w:r w:rsidRPr="00A00AB5">
              <w:rPr>
                <w:rFonts w:cs="Arial"/>
                <w:sz w:val="14"/>
                <w:szCs w:val="14"/>
              </w:rPr>
              <w:t>DATA_REFERENCIA</w:t>
            </w:r>
          </w:p>
        </w:tc>
        <w:tc>
          <w:tcPr>
            <w:tcW w:w="389" w:type="pct"/>
            <w:tcBorders>
              <w:top w:val="nil"/>
              <w:left w:val="nil"/>
              <w:bottom w:val="single" w:sz="4" w:space="0" w:color="auto"/>
              <w:right w:val="single" w:sz="4" w:space="0" w:color="auto"/>
            </w:tcBorders>
            <w:shd w:val="clear" w:color="000000" w:fill="F2F2F2"/>
            <w:noWrap/>
            <w:vAlign w:val="center"/>
            <w:hideMark/>
          </w:tcPr>
          <w:p w14:paraId="03C52072" w14:textId="79DB6639" w:rsidR="00A00AB5" w:rsidRPr="00A00AB5" w:rsidRDefault="00AE4ABD" w:rsidP="00AE4ABD">
            <w:pPr>
              <w:jc w:val="center"/>
              <w:rPr>
                <w:rFonts w:cs="Arial"/>
                <w:sz w:val="14"/>
                <w:szCs w:val="14"/>
              </w:rPr>
            </w:pPr>
            <w:r>
              <w:rPr>
                <w:rFonts w:cs="Arial"/>
                <w:sz w:val="14"/>
                <w:szCs w:val="14"/>
              </w:rPr>
              <w:t>Date</w:t>
            </w:r>
          </w:p>
        </w:tc>
        <w:tc>
          <w:tcPr>
            <w:tcW w:w="433" w:type="pct"/>
            <w:tcBorders>
              <w:top w:val="nil"/>
              <w:left w:val="nil"/>
              <w:bottom w:val="single" w:sz="4" w:space="0" w:color="auto"/>
              <w:right w:val="single" w:sz="4" w:space="0" w:color="auto"/>
            </w:tcBorders>
            <w:shd w:val="clear" w:color="000000" w:fill="F2F2F2"/>
            <w:noWrap/>
            <w:vAlign w:val="center"/>
            <w:hideMark/>
          </w:tcPr>
          <w:p w14:paraId="3C7A6C69" w14:textId="3422E885" w:rsidR="00A00AB5" w:rsidRPr="00A00AB5" w:rsidRDefault="00A00AB5" w:rsidP="00AE4ABD">
            <w:pPr>
              <w:jc w:val="center"/>
              <w:rPr>
                <w:rFonts w:cs="Arial"/>
                <w:sz w:val="14"/>
                <w:szCs w:val="14"/>
              </w:rPr>
            </w:pPr>
          </w:p>
        </w:tc>
        <w:tc>
          <w:tcPr>
            <w:tcW w:w="329" w:type="pct"/>
            <w:tcBorders>
              <w:top w:val="nil"/>
              <w:left w:val="nil"/>
              <w:bottom w:val="single" w:sz="4" w:space="0" w:color="auto"/>
              <w:right w:val="single" w:sz="4" w:space="0" w:color="auto"/>
            </w:tcBorders>
            <w:shd w:val="clear" w:color="auto" w:fill="F2F2F2" w:themeFill="background1" w:themeFillShade="F2"/>
            <w:noWrap/>
            <w:vAlign w:val="center"/>
            <w:hideMark/>
          </w:tcPr>
          <w:p w14:paraId="3F9DDE6C"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266AACC1" w14:textId="629A9C39" w:rsidR="00A00AB5" w:rsidRPr="00A00AB5" w:rsidRDefault="00AE4ABD" w:rsidP="00AE4ABD">
            <w:pPr>
              <w:jc w:val="center"/>
              <w:rPr>
                <w:rFonts w:cs="Arial"/>
                <w:sz w:val="14"/>
                <w:szCs w:val="14"/>
              </w:rPr>
            </w:pPr>
            <w:r>
              <w:rPr>
                <w:rFonts w:cs="Arial"/>
                <w:sz w:val="14"/>
                <w:szCs w:val="14"/>
              </w:rPr>
              <w:t>S</w:t>
            </w:r>
          </w:p>
        </w:tc>
        <w:tc>
          <w:tcPr>
            <w:tcW w:w="1190" w:type="pct"/>
            <w:tcBorders>
              <w:top w:val="nil"/>
              <w:left w:val="nil"/>
              <w:bottom w:val="single" w:sz="4" w:space="0" w:color="auto"/>
              <w:right w:val="single" w:sz="4" w:space="0" w:color="auto"/>
            </w:tcBorders>
            <w:shd w:val="clear" w:color="auto" w:fill="auto"/>
            <w:noWrap/>
            <w:vAlign w:val="bottom"/>
            <w:hideMark/>
          </w:tcPr>
          <w:p w14:paraId="65722195" w14:textId="77777777" w:rsidR="00A00AB5" w:rsidRPr="00A00AB5" w:rsidRDefault="00A00AB5" w:rsidP="00A00AB5">
            <w:pPr>
              <w:jc w:val="left"/>
              <w:rPr>
                <w:rFonts w:cs="Arial"/>
                <w:sz w:val="14"/>
                <w:szCs w:val="14"/>
              </w:rPr>
            </w:pPr>
            <w:r w:rsidRPr="00A00AB5">
              <w:rPr>
                <w:rFonts w:cs="Arial"/>
                <w:sz w:val="14"/>
                <w:szCs w:val="14"/>
              </w:rPr>
              <w:t>DATA_DETECCAO</w:t>
            </w:r>
          </w:p>
        </w:tc>
        <w:tc>
          <w:tcPr>
            <w:tcW w:w="1430" w:type="pct"/>
            <w:tcBorders>
              <w:top w:val="nil"/>
              <w:left w:val="nil"/>
              <w:bottom w:val="single" w:sz="4" w:space="0" w:color="auto"/>
              <w:right w:val="single" w:sz="4" w:space="0" w:color="auto"/>
            </w:tcBorders>
            <w:shd w:val="clear" w:color="auto" w:fill="auto"/>
            <w:hideMark/>
          </w:tcPr>
          <w:p w14:paraId="667F372E" w14:textId="6F2C2E75" w:rsidR="00A00AB5" w:rsidRPr="00A00AB5" w:rsidRDefault="0004007E" w:rsidP="0004007E">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A00AB5" w:rsidRPr="00A00AB5" w14:paraId="5B54C169" w14:textId="77777777" w:rsidTr="008C422B">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5043CDC5" w14:textId="77777777" w:rsidR="00A00AB5" w:rsidRPr="00A00AB5" w:rsidRDefault="00A00AB5" w:rsidP="00AE4ABD">
            <w:pPr>
              <w:jc w:val="left"/>
              <w:rPr>
                <w:rFonts w:cs="Arial"/>
                <w:sz w:val="14"/>
                <w:szCs w:val="14"/>
              </w:rPr>
            </w:pPr>
            <w:r w:rsidRPr="00A00AB5">
              <w:rPr>
                <w:rFonts w:cs="Arial"/>
                <w:sz w:val="14"/>
                <w:szCs w:val="14"/>
              </w:rPr>
              <w:t>CPF_CNPJ</w:t>
            </w:r>
          </w:p>
        </w:tc>
        <w:tc>
          <w:tcPr>
            <w:tcW w:w="389" w:type="pct"/>
            <w:tcBorders>
              <w:top w:val="nil"/>
              <w:left w:val="nil"/>
              <w:bottom w:val="single" w:sz="4" w:space="0" w:color="auto"/>
              <w:right w:val="single" w:sz="4" w:space="0" w:color="auto"/>
            </w:tcBorders>
            <w:shd w:val="clear" w:color="000000" w:fill="F2F2F2"/>
            <w:noWrap/>
            <w:vAlign w:val="center"/>
            <w:hideMark/>
          </w:tcPr>
          <w:p w14:paraId="5439E37E"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4BD94C50" w14:textId="77777777" w:rsidR="00A00AB5" w:rsidRPr="00A00AB5" w:rsidRDefault="00A00AB5" w:rsidP="00AE4ABD">
            <w:pPr>
              <w:jc w:val="center"/>
              <w:rPr>
                <w:rFonts w:cs="Arial"/>
                <w:sz w:val="14"/>
                <w:szCs w:val="14"/>
              </w:rPr>
            </w:pPr>
            <w:r w:rsidRPr="00A00AB5">
              <w:rPr>
                <w:rFonts w:cs="Arial"/>
                <w:sz w:val="14"/>
                <w:szCs w:val="14"/>
              </w:rPr>
              <w:t>30</w:t>
            </w:r>
          </w:p>
        </w:tc>
        <w:tc>
          <w:tcPr>
            <w:tcW w:w="329" w:type="pct"/>
            <w:tcBorders>
              <w:top w:val="nil"/>
              <w:left w:val="nil"/>
              <w:bottom w:val="single" w:sz="4" w:space="0" w:color="auto"/>
              <w:right w:val="single" w:sz="4" w:space="0" w:color="auto"/>
            </w:tcBorders>
            <w:shd w:val="clear" w:color="auto" w:fill="FBD4B4" w:themeFill="accent6" w:themeFillTint="66"/>
            <w:noWrap/>
            <w:vAlign w:val="center"/>
            <w:hideMark/>
          </w:tcPr>
          <w:p w14:paraId="6A517659" w14:textId="77777777" w:rsidR="00A00AB5" w:rsidRPr="00A00AB5" w:rsidRDefault="00A00AB5" w:rsidP="00AE4ABD">
            <w:pPr>
              <w:jc w:val="center"/>
              <w:rPr>
                <w:rFonts w:cs="Arial"/>
                <w:sz w:val="14"/>
                <w:szCs w:val="14"/>
              </w:rPr>
            </w:pPr>
            <w:r w:rsidRPr="00A00AB5">
              <w:rPr>
                <w:rFonts w:cs="Arial"/>
                <w:sz w:val="14"/>
                <w:szCs w:val="14"/>
              </w:rPr>
              <w:t>S</w:t>
            </w:r>
          </w:p>
        </w:tc>
        <w:tc>
          <w:tcPr>
            <w:tcW w:w="272" w:type="pct"/>
            <w:tcBorders>
              <w:top w:val="nil"/>
              <w:left w:val="nil"/>
              <w:bottom w:val="single" w:sz="4" w:space="0" w:color="auto"/>
              <w:right w:val="single" w:sz="4" w:space="0" w:color="auto"/>
            </w:tcBorders>
            <w:shd w:val="clear" w:color="000000" w:fill="F2F2F2"/>
            <w:noWrap/>
            <w:vAlign w:val="center"/>
            <w:hideMark/>
          </w:tcPr>
          <w:p w14:paraId="523613A4" w14:textId="14684C32" w:rsidR="00A00AB5" w:rsidRPr="00A00AB5" w:rsidRDefault="00AE4ABD" w:rsidP="00AE4ABD">
            <w:pPr>
              <w:jc w:val="center"/>
              <w:rPr>
                <w:rFonts w:cs="Arial"/>
                <w:sz w:val="14"/>
                <w:szCs w:val="14"/>
              </w:rPr>
            </w:pPr>
            <w:r>
              <w:rPr>
                <w:rFonts w:cs="Arial"/>
                <w:sz w:val="14"/>
                <w:szCs w:val="14"/>
              </w:rPr>
              <w:t>N</w:t>
            </w:r>
          </w:p>
        </w:tc>
        <w:tc>
          <w:tcPr>
            <w:tcW w:w="1190" w:type="pct"/>
            <w:tcBorders>
              <w:top w:val="nil"/>
              <w:left w:val="nil"/>
              <w:bottom w:val="single" w:sz="4" w:space="0" w:color="auto"/>
              <w:right w:val="single" w:sz="4" w:space="0" w:color="auto"/>
            </w:tcBorders>
            <w:shd w:val="clear" w:color="auto" w:fill="auto"/>
            <w:noWrap/>
            <w:vAlign w:val="center"/>
            <w:hideMark/>
          </w:tcPr>
          <w:p w14:paraId="7F9C5636" w14:textId="77777777" w:rsidR="00A00AB5" w:rsidRPr="00A00AB5" w:rsidRDefault="00A00AB5" w:rsidP="00A00AB5">
            <w:pPr>
              <w:jc w:val="left"/>
              <w:rPr>
                <w:rFonts w:cs="Arial"/>
                <w:sz w:val="14"/>
                <w:szCs w:val="14"/>
              </w:rPr>
            </w:pPr>
            <w:r w:rsidRPr="00A00AB5">
              <w:rPr>
                <w:rFonts w:cs="Arial"/>
                <w:sz w:val="14"/>
                <w:szCs w:val="14"/>
              </w:rPr>
              <w:t>DOCUMENTO</w:t>
            </w:r>
          </w:p>
        </w:tc>
        <w:tc>
          <w:tcPr>
            <w:tcW w:w="1430" w:type="pct"/>
            <w:tcBorders>
              <w:top w:val="nil"/>
              <w:left w:val="nil"/>
              <w:bottom w:val="single" w:sz="4" w:space="0" w:color="auto"/>
              <w:right w:val="single" w:sz="4" w:space="0" w:color="auto"/>
            </w:tcBorders>
            <w:shd w:val="clear" w:color="auto" w:fill="auto"/>
            <w:hideMark/>
          </w:tcPr>
          <w:p w14:paraId="2BA45B71" w14:textId="67B5F324" w:rsidR="00A00AB5" w:rsidRPr="00A00AB5" w:rsidRDefault="00407B43" w:rsidP="00407B43">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A00AB5" w:rsidRPr="00A00AB5" w14:paraId="11F5B679" w14:textId="77777777" w:rsidTr="008C422B">
        <w:trPr>
          <w:trHeight w:val="360"/>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5D8CBE4C" w14:textId="77777777" w:rsidR="00A00AB5" w:rsidRPr="00A00AB5" w:rsidRDefault="00A00AB5" w:rsidP="00AE4ABD">
            <w:pPr>
              <w:jc w:val="left"/>
              <w:rPr>
                <w:rFonts w:cs="Arial"/>
                <w:sz w:val="14"/>
                <w:szCs w:val="14"/>
              </w:rPr>
            </w:pPr>
            <w:r w:rsidRPr="00A00AB5">
              <w:rPr>
                <w:rFonts w:cs="Arial"/>
                <w:sz w:val="14"/>
                <w:szCs w:val="14"/>
              </w:rPr>
              <w:t>TIPO_DOCUMENTO</w:t>
            </w:r>
          </w:p>
        </w:tc>
        <w:tc>
          <w:tcPr>
            <w:tcW w:w="389" w:type="pct"/>
            <w:tcBorders>
              <w:top w:val="nil"/>
              <w:left w:val="nil"/>
              <w:bottom w:val="single" w:sz="4" w:space="0" w:color="auto"/>
              <w:right w:val="single" w:sz="4" w:space="0" w:color="auto"/>
            </w:tcBorders>
            <w:shd w:val="clear" w:color="000000" w:fill="F2F2F2"/>
            <w:noWrap/>
            <w:vAlign w:val="center"/>
            <w:hideMark/>
          </w:tcPr>
          <w:p w14:paraId="7B6D4BB0"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2AFD963A" w14:textId="77777777" w:rsidR="00A00AB5" w:rsidRPr="00A00AB5" w:rsidRDefault="00A00AB5" w:rsidP="00AE4ABD">
            <w:pPr>
              <w:jc w:val="center"/>
              <w:rPr>
                <w:rFonts w:cs="Arial"/>
                <w:sz w:val="14"/>
                <w:szCs w:val="14"/>
              </w:rPr>
            </w:pPr>
            <w:r w:rsidRPr="00A00AB5">
              <w:rPr>
                <w:rFonts w:cs="Arial"/>
                <w:sz w:val="14"/>
                <w:szCs w:val="14"/>
              </w:rPr>
              <w:t>50</w:t>
            </w:r>
          </w:p>
        </w:tc>
        <w:tc>
          <w:tcPr>
            <w:tcW w:w="329" w:type="pct"/>
            <w:tcBorders>
              <w:top w:val="nil"/>
              <w:left w:val="nil"/>
              <w:bottom w:val="single" w:sz="4" w:space="0" w:color="auto"/>
              <w:right w:val="single" w:sz="4" w:space="0" w:color="auto"/>
            </w:tcBorders>
            <w:shd w:val="clear" w:color="auto" w:fill="FBD4B4" w:themeFill="accent6" w:themeFillTint="66"/>
            <w:noWrap/>
            <w:vAlign w:val="center"/>
            <w:hideMark/>
          </w:tcPr>
          <w:p w14:paraId="5D78E923" w14:textId="77777777" w:rsidR="00A00AB5" w:rsidRPr="00A00AB5" w:rsidRDefault="00A00AB5" w:rsidP="00AE4ABD">
            <w:pPr>
              <w:jc w:val="center"/>
              <w:rPr>
                <w:rFonts w:cs="Arial"/>
                <w:sz w:val="14"/>
                <w:szCs w:val="14"/>
              </w:rPr>
            </w:pPr>
            <w:r w:rsidRPr="00A00AB5">
              <w:rPr>
                <w:rFonts w:cs="Arial"/>
                <w:sz w:val="14"/>
                <w:szCs w:val="14"/>
              </w:rPr>
              <w:t>S</w:t>
            </w:r>
          </w:p>
        </w:tc>
        <w:tc>
          <w:tcPr>
            <w:tcW w:w="272" w:type="pct"/>
            <w:tcBorders>
              <w:top w:val="nil"/>
              <w:left w:val="nil"/>
              <w:bottom w:val="single" w:sz="4" w:space="0" w:color="auto"/>
              <w:right w:val="single" w:sz="4" w:space="0" w:color="auto"/>
            </w:tcBorders>
            <w:shd w:val="clear" w:color="000000" w:fill="F2F2F2"/>
            <w:noWrap/>
            <w:vAlign w:val="center"/>
            <w:hideMark/>
          </w:tcPr>
          <w:p w14:paraId="0294DB28" w14:textId="77777777" w:rsidR="00A00AB5" w:rsidRPr="00A00AB5" w:rsidRDefault="00A00AB5" w:rsidP="00AE4ABD">
            <w:pPr>
              <w:jc w:val="center"/>
              <w:rPr>
                <w:rFonts w:cs="Arial"/>
                <w:sz w:val="14"/>
                <w:szCs w:val="14"/>
              </w:rPr>
            </w:pPr>
            <w:r w:rsidRPr="00A00AB5">
              <w:rPr>
                <w:rFonts w:cs="Arial"/>
                <w:sz w:val="14"/>
                <w:szCs w:val="14"/>
              </w:rPr>
              <w:t>N</w:t>
            </w:r>
          </w:p>
        </w:tc>
        <w:tc>
          <w:tcPr>
            <w:tcW w:w="1190" w:type="pct"/>
            <w:tcBorders>
              <w:top w:val="nil"/>
              <w:left w:val="nil"/>
              <w:bottom w:val="single" w:sz="4" w:space="0" w:color="auto"/>
              <w:right w:val="single" w:sz="4" w:space="0" w:color="auto"/>
            </w:tcBorders>
            <w:shd w:val="clear" w:color="auto" w:fill="auto"/>
            <w:hideMark/>
          </w:tcPr>
          <w:p w14:paraId="23A82F2D" w14:textId="77777777" w:rsidR="00A00AB5" w:rsidRPr="00A00AB5" w:rsidRDefault="00A00AB5" w:rsidP="00A00AB5">
            <w:pPr>
              <w:jc w:val="left"/>
              <w:rPr>
                <w:rFonts w:cs="Arial"/>
                <w:sz w:val="14"/>
                <w:szCs w:val="14"/>
              </w:rPr>
            </w:pPr>
            <w:r w:rsidRPr="00A00AB5">
              <w:rPr>
                <w:rFonts w:cs="Arial"/>
                <w:sz w:val="14"/>
                <w:szCs w:val="14"/>
              </w:rPr>
              <w:t>Se tamanho do campo DOCUMENTO &gt; 11 é CNPJ. Caso contrário, é CPF.</w:t>
            </w:r>
          </w:p>
        </w:tc>
        <w:tc>
          <w:tcPr>
            <w:tcW w:w="1430" w:type="pct"/>
            <w:tcBorders>
              <w:top w:val="nil"/>
              <w:left w:val="nil"/>
              <w:bottom w:val="single" w:sz="4" w:space="0" w:color="auto"/>
              <w:right w:val="single" w:sz="4" w:space="0" w:color="auto"/>
            </w:tcBorders>
            <w:shd w:val="clear" w:color="auto" w:fill="auto"/>
            <w:hideMark/>
          </w:tcPr>
          <w:p w14:paraId="06269A2F" w14:textId="77777777" w:rsidR="00A00AB5" w:rsidRPr="00A00AB5" w:rsidRDefault="00A00AB5" w:rsidP="00A00AB5">
            <w:pPr>
              <w:jc w:val="left"/>
              <w:rPr>
                <w:rFonts w:cs="Arial"/>
                <w:sz w:val="14"/>
                <w:szCs w:val="14"/>
              </w:rPr>
            </w:pPr>
            <w:r w:rsidRPr="00A00AB5">
              <w:rPr>
                <w:rFonts w:cs="Arial"/>
                <w:sz w:val="14"/>
                <w:szCs w:val="14"/>
              </w:rPr>
              <w:t>Identificação se é CPF ou CNPJ.</w:t>
            </w:r>
          </w:p>
        </w:tc>
      </w:tr>
      <w:tr w:rsidR="00A00AB5" w:rsidRPr="00A00AB5" w14:paraId="7F35AF20" w14:textId="77777777" w:rsidTr="008C422B">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1A65F8AE" w14:textId="77777777" w:rsidR="00A00AB5" w:rsidRPr="00A00AB5" w:rsidRDefault="00A00AB5" w:rsidP="00AE4ABD">
            <w:pPr>
              <w:jc w:val="left"/>
              <w:rPr>
                <w:rFonts w:cs="Arial"/>
                <w:sz w:val="14"/>
                <w:szCs w:val="14"/>
              </w:rPr>
            </w:pPr>
            <w:r w:rsidRPr="00A00AB5">
              <w:rPr>
                <w:rFonts w:cs="Arial"/>
                <w:sz w:val="14"/>
                <w:szCs w:val="14"/>
              </w:rPr>
              <w:t>TERMINAL</w:t>
            </w:r>
          </w:p>
        </w:tc>
        <w:tc>
          <w:tcPr>
            <w:tcW w:w="389" w:type="pct"/>
            <w:tcBorders>
              <w:top w:val="nil"/>
              <w:left w:val="nil"/>
              <w:bottom w:val="single" w:sz="4" w:space="0" w:color="auto"/>
              <w:right w:val="single" w:sz="4" w:space="0" w:color="auto"/>
            </w:tcBorders>
            <w:shd w:val="clear" w:color="000000" w:fill="F2F2F2"/>
            <w:noWrap/>
            <w:vAlign w:val="center"/>
            <w:hideMark/>
          </w:tcPr>
          <w:p w14:paraId="5501F1F1"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46AB965F" w14:textId="77777777" w:rsidR="00A00AB5" w:rsidRPr="00A00AB5" w:rsidRDefault="00A00AB5" w:rsidP="00AE4ABD">
            <w:pPr>
              <w:jc w:val="center"/>
              <w:rPr>
                <w:rFonts w:cs="Arial"/>
                <w:sz w:val="14"/>
                <w:szCs w:val="14"/>
              </w:rPr>
            </w:pPr>
            <w:r w:rsidRPr="00A00AB5">
              <w:rPr>
                <w:rFonts w:cs="Arial"/>
                <w:sz w:val="14"/>
                <w:szCs w:val="14"/>
              </w:rPr>
              <w:t>50</w:t>
            </w:r>
          </w:p>
        </w:tc>
        <w:tc>
          <w:tcPr>
            <w:tcW w:w="329" w:type="pct"/>
            <w:tcBorders>
              <w:top w:val="nil"/>
              <w:left w:val="nil"/>
              <w:bottom w:val="single" w:sz="4" w:space="0" w:color="auto"/>
              <w:right w:val="single" w:sz="4" w:space="0" w:color="auto"/>
            </w:tcBorders>
            <w:shd w:val="clear" w:color="auto" w:fill="FBD4B4" w:themeFill="accent6" w:themeFillTint="66"/>
            <w:noWrap/>
            <w:vAlign w:val="center"/>
            <w:hideMark/>
          </w:tcPr>
          <w:p w14:paraId="3FB4A2F6" w14:textId="27DFACB1" w:rsidR="00A00AB5" w:rsidRPr="00A00AB5" w:rsidRDefault="00AE4ABD" w:rsidP="00AE4ABD">
            <w:pPr>
              <w:jc w:val="center"/>
              <w:rPr>
                <w:rFonts w:cs="Arial"/>
                <w:sz w:val="14"/>
                <w:szCs w:val="14"/>
              </w:rPr>
            </w:pPr>
            <w:r>
              <w:rPr>
                <w:rFonts w:cs="Arial"/>
                <w:sz w:val="14"/>
                <w:szCs w:val="14"/>
              </w:rPr>
              <w:t>S</w:t>
            </w:r>
          </w:p>
        </w:tc>
        <w:tc>
          <w:tcPr>
            <w:tcW w:w="272" w:type="pct"/>
            <w:tcBorders>
              <w:top w:val="nil"/>
              <w:left w:val="nil"/>
              <w:bottom w:val="single" w:sz="4" w:space="0" w:color="auto"/>
              <w:right w:val="single" w:sz="4" w:space="0" w:color="auto"/>
            </w:tcBorders>
            <w:shd w:val="clear" w:color="000000" w:fill="F2F2F2"/>
            <w:noWrap/>
            <w:vAlign w:val="center"/>
            <w:hideMark/>
          </w:tcPr>
          <w:p w14:paraId="0FDC9927" w14:textId="533D10B8" w:rsidR="00A00AB5" w:rsidRPr="00A00AB5" w:rsidRDefault="00DD4632" w:rsidP="00AE4ABD">
            <w:pPr>
              <w:jc w:val="center"/>
              <w:rPr>
                <w:rFonts w:cs="Arial"/>
                <w:sz w:val="14"/>
                <w:szCs w:val="14"/>
              </w:rPr>
            </w:pPr>
            <w:r>
              <w:rPr>
                <w:rFonts w:cs="Arial"/>
                <w:sz w:val="14"/>
                <w:szCs w:val="14"/>
              </w:rPr>
              <w:t>N</w:t>
            </w:r>
          </w:p>
        </w:tc>
        <w:tc>
          <w:tcPr>
            <w:tcW w:w="1190" w:type="pct"/>
            <w:tcBorders>
              <w:top w:val="nil"/>
              <w:left w:val="nil"/>
              <w:bottom w:val="single" w:sz="4" w:space="0" w:color="auto"/>
              <w:right w:val="single" w:sz="4" w:space="0" w:color="auto"/>
            </w:tcBorders>
            <w:shd w:val="clear" w:color="auto" w:fill="auto"/>
            <w:noWrap/>
            <w:vAlign w:val="center"/>
            <w:hideMark/>
          </w:tcPr>
          <w:p w14:paraId="1CEC2238" w14:textId="77777777" w:rsidR="00A00AB5" w:rsidRPr="00A00AB5" w:rsidRDefault="00A00AB5" w:rsidP="00A00AB5">
            <w:pPr>
              <w:jc w:val="left"/>
              <w:rPr>
                <w:rFonts w:cs="Arial"/>
                <w:sz w:val="14"/>
                <w:szCs w:val="14"/>
              </w:rPr>
            </w:pPr>
            <w:r w:rsidRPr="00A00AB5">
              <w:rPr>
                <w:rFonts w:cs="Arial"/>
                <w:sz w:val="14"/>
                <w:szCs w:val="14"/>
              </w:rPr>
              <w:t>TERMINAL</w:t>
            </w:r>
          </w:p>
        </w:tc>
        <w:tc>
          <w:tcPr>
            <w:tcW w:w="1430" w:type="pct"/>
            <w:tcBorders>
              <w:top w:val="nil"/>
              <w:left w:val="nil"/>
              <w:bottom w:val="single" w:sz="4" w:space="0" w:color="auto"/>
              <w:right w:val="single" w:sz="4" w:space="0" w:color="auto"/>
            </w:tcBorders>
            <w:shd w:val="clear" w:color="auto" w:fill="auto"/>
            <w:hideMark/>
          </w:tcPr>
          <w:p w14:paraId="29E988E6" w14:textId="40513B7A" w:rsidR="00A00AB5" w:rsidRPr="00A00AB5" w:rsidRDefault="00407B43" w:rsidP="00407B43">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TELEFONE</w:t>
              </w:r>
            </w:hyperlink>
          </w:p>
        </w:tc>
      </w:tr>
      <w:tr w:rsidR="00A00AB5" w:rsidRPr="00A00AB5" w14:paraId="63BC71CC"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498C5B15" w14:textId="77777777" w:rsidR="00A00AB5" w:rsidRPr="00A00AB5" w:rsidRDefault="00A00AB5" w:rsidP="00AE4ABD">
            <w:pPr>
              <w:jc w:val="left"/>
              <w:rPr>
                <w:rFonts w:cs="Arial"/>
                <w:sz w:val="14"/>
                <w:szCs w:val="14"/>
              </w:rPr>
            </w:pPr>
            <w:r w:rsidRPr="00A00AB5">
              <w:rPr>
                <w:rFonts w:cs="Arial"/>
                <w:sz w:val="14"/>
                <w:szCs w:val="14"/>
              </w:rPr>
              <w:lastRenderedPageBreak/>
              <w:t>TEL_CONTATO</w:t>
            </w:r>
          </w:p>
        </w:tc>
        <w:tc>
          <w:tcPr>
            <w:tcW w:w="389" w:type="pct"/>
            <w:tcBorders>
              <w:top w:val="nil"/>
              <w:left w:val="nil"/>
              <w:bottom w:val="single" w:sz="4" w:space="0" w:color="auto"/>
              <w:right w:val="single" w:sz="4" w:space="0" w:color="auto"/>
            </w:tcBorders>
            <w:shd w:val="clear" w:color="000000" w:fill="F2F2F2"/>
            <w:noWrap/>
            <w:vAlign w:val="center"/>
            <w:hideMark/>
          </w:tcPr>
          <w:p w14:paraId="288F033B"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117BB6AB" w14:textId="77777777" w:rsidR="00A00AB5" w:rsidRPr="00A00AB5" w:rsidRDefault="00A00AB5" w:rsidP="00AE4ABD">
            <w:pPr>
              <w:jc w:val="center"/>
              <w:rPr>
                <w:rFonts w:cs="Arial"/>
                <w:sz w:val="14"/>
                <w:szCs w:val="14"/>
              </w:rPr>
            </w:pPr>
            <w:r w:rsidRPr="00A00AB5">
              <w:rPr>
                <w:rFonts w:cs="Arial"/>
                <w:sz w:val="14"/>
                <w:szCs w:val="14"/>
              </w:rPr>
              <w:t>50</w:t>
            </w:r>
          </w:p>
        </w:tc>
        <w:tc>
          <w:tcPr>
            <w:tcW w:w="329" w:type="pct"/>
            <w:tcBorders>
              <w:top w:val="nil"/>
              <w:left w:val="nil"/>
              <w:bottom w:val="single" w:sz="4" w:space="0" w:color="auto"/>
              <w:right w:val="single" w:sz="4" w:space="0" w:color="auto"/>
            </w:tcBorders>
            <w:shd w:val="clear" w:color="000000" w:fill="F2F2F2"/>
            <w:noWrap/>
            <w:vAlign w:val="center"/>
            <w:hideMark/>
          </w:tcPr>
          <w:p w14:paraId="521B757E"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02774588" w14:textId="22B2AF55" w:rsidR="00A00AB5" w:rsidRPr="00A00AB5" w:rsidRDefault="00AE4ABD" w:rsidP="00AE4ABD">
            <w:pPr>
              <w:jc w:val="center"/>
              <w:rPr>
                <w:rFonts w:cs="Arial"/>
                <w:sz w:val="14"/>
                <w:szCs w:val="14"/>
              </w:rPr>
            </w:pPr>
            <w:r>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34B33551" w14:textId="77777777" w:rsidR="00A00AB5" w:rsidRPr="00A00AB5" w:rsidRDefault="00A00AB5" w:rsidP="00A00AB5">
            <w:pPr>
              <w:jc w:val="left"/>
              <w:rPr>
                <w:rFonts w:cs="Arial"/>
                <w:sz w:val="14"/>
                <w:szCs w:val="14"/>
              </w:rPr>
            </w:pPr>
            <w:r w:rsidRPr="00A00AB5">
              <w:rPr>
                <w:rFonts w:cs="Arial"/>
                <w:sz w:val="14"/>
                <w:szCs w:val="14"/>
              </w:rPr>
              <w:t>TELEFONE_CONTATO</w:t>
            </w:r>
          </w:p>
        </w:tc>
        <w:tc>
          <w:tcPr>
            <w:tcW w:w="1430" w:type="pct"/>
            <w:tcBorders>
              <w:top w:val="single" w:sz="4" w:space="0" w:color="auto"/>
              <w:left w:val="nil"/>
              <w:bottom w:val="single" w:sz="4" w:space="0" w:color="auto"/>
              <w:right w:val="single" w:sz="4" w:space="0" w:color="auto"/>
            </w:tcBorders>
            <w:shd w:val="clear" w:color="auto" w:fill="auto"/>
            <w:hideMark/>
          </w:tcPr>
          <w:p w14:paraId="5A114622" w14:textId="1F4F53AA" w:rsidR="00A00AB5" w:rsidRPr="00A00AB5" w:rsidRDefault="0004007E" w:rsidP="00A00AB5">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TELEFONE</w:t>
              </w:r>
            </w:hyperlink>
          </w:p>
        </w:tc>
      </w:tr>
      <w:tr w:rsidR="00A00AB5" w:rsidRPr="00A00AB5" w14:paraId="55FC8DCE"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4F668B15" w14:textId="77777777" w:rsidR="00A00AB5" w:rsidRPr="00A00AB5" w:rsidRDefault="00A00AB5" w:rsidP="00AE4ABD">
            <w:pPr>
              <w:jc w:val="left"/>
              <w:rPr>
                <w:rFonts w:cs="Arial"/>
                <w:sz w:val="14"/>
                <w:szCs w:val="14"/>
              </w:rPr>
            </w:pPr>
            <w:r w:rsidRPr="00A00AB5">
              <w:rPr>
                <w:rFonts w:cs="Arial"/>
                <w:sz w:val="14"/>
                <w:szCs w:val="14"/>
              </w:rPr>
              <w:t>LOGRADOURO</w:t>
            </w:r>
          </w:p>
        </w:tc>
        <w:tc>
          <w:tcPr>
            <w:tcW w:w="389" w:type="pct"/>
            <w:tcBorders>
              <w:top w:val="nil"/>
              <w:left w:val="nil"/>
              <w:bottom w:val="single" w:sz="4" w:space="0" w:color="auto"/>
              <w:right w:val="single" w:sz="4" w:space="0" w:color="auto"/>
            </w:tcBorders>
            <w:shd w:val="clear" w:color="000000" w:fill="F2F2F2"/>
            <w:noWrap/>
            <w:vAlign w:val="center"/>
            <w:hideMark/>
          </w:tcPr>
          <w:p w14:paraId="2BF274A7"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0F720436" w14:textId="77777777" w:rsidR="00A00AB5" w:rsidRPr="00A00AB5" w:rsidRDefault="00A00AB5" w:rsidP="00AE4ABD">
            <w:pPr>
              <w:jc w:val="center"/>
              <w:rPr>
                <w:rFonts w:cs="Arial"/>
                <w:sz w:val="14"/>
                <w:szCs w:val="14"/>
              </w:rPr>
            </w:pPr>
            <w:r w:rsidRPr="00A00AB5">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hideMark/>
          </w:tcPr>
          <w:p w14:paraId="2418416B"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51926961" w14:textId="77777777" w:rsidR="00A00AB5" w:rsidRPr="00A00AB5" w:rsidRDefault="00A00AB5"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78E1A153" w14:textId="77777777" w:rsidR="00A00AB5" w:rsidRPr="00A00AB5" w:rsidRDefault="00A00AB5" w:rsidP="00A00AB5">
            <w:pPr>
              <w:jc w:val="left"/>
              <w:rPr>
                <w:rFonts w:cs="Arial"/>
                <w:sz w:val="14"/>
                <w:szCs w:val="14"/>
              </w:rPr>
            </w:pPr>
            <w:r w:rsidRPr="00A00AB5">
              <w:rPr>
                <w:rFonts w:cs="Arial"/>
                <w:sz w:val="14"/>
                <w:szCs w:val="14"/>
              </w:rPr>
              <w:t>LOGRADOURO normalizado</w:t>
            </w:r>
          </w:p>
        </w:tc>
        <w:tc>
          <w:tcPr>
            <w:tcW w:w="1430" w:type="pct"/>
            <w:tcBorders>
              <w:top w:val="nil"/>
              <w:left w:val="nil"/>
              <w:bottom w:val="single" w:sz="4" w:space="0" w:color="auto"/>
              <w:right w:val="single" w:sz="4" w:space="0" w:color="auto"/>
            </w:tcBorders>
            <w:shd w:val="clear" w:color="auto" w:fill="auto"/>
            <w:hideMark/>
          </w:tcPr>
          <w:p w14:paraId="02F6ED5C" w14:textId="157F6186" w:rsidR="00A00AB5" w:rsidRPr="00A00AB5" w:rsidRDefault="0004007E" w:rsidP="0004007E">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A00AB5" w:rsidRPr="00A00AB5" w14:paraId="6A069766"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54D8F832" w14:textId="77777777" w:rsidR="00A00AB5" w:rsidRPr="00A00AB5" w:rsidRDefault="00A00AB5" w:rsidP="00AE4ABD">
            <w:pPr>
              <w:jc w:val="left"/>
              <w:rPr>
                <w:rFonts w:cs="Arial"/>
                <w:sz w:val="14"/>
                <w:szCs w:val="14"/>
              </w:rPr>
            </w:pPr>
            <w:r w:rsidRPr="00A00AB5">
              <w:rPr>
                <w:rFonts w:cs="Arial"/>
                <w:sz w:val="14"/>
                <w:szCs w:val="14"/>
              </w:rPr>
              <w:t>NUMERO_ENDERECO</w:t>
            </w:r>
          </w:p>
        </w:tc>
        <w:tc>
          <w:tcPr>
            <w:tcW w:w="389" w:type="pct"/>
            <w:tcBorders>
              <w:top w:val="nil"/>
              <w:left w:val="nil"/>
              <w:bottom w:val="single" w:sz="4" w:space="0" w:color="auto"/>
              <w:right w:val="single" w:sz="4" w:space="0" w:color="auto"/>
            </w:tcBorders>
            <w:shd w:val="clear" w:color="000000" w:fill="F2F2F2"/>
            <w:noWrap/>
            <w:vAlign w:val="center"/>
            <w:hideMark/>
          </w:tcPr>
          <w:p w14:paraId="22B67746"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4D0A7B7D" w14:textId="77777777" w:rsidR="00A00AB5" w:rsidRPr="00A00AB5" w:rsidRDefault="00A00AB5" w:rsidP="00AE4ABD">
            <w:pPr>
              <w:jc w:val="center"/>
              <w:rPr>
                <w:rFonts w:cs="Arial"/>
                <w:sz w:val="14"/>
                <w:szCs w:val="14"/>
              </w:rPr>
            </w:pPr>
            <w:r w:rsidRPr="00A00AB5">
              <w:rPr>
                <w:rFonts w:cs="Arial"/>
                <w:sz w:val="14"/>
                <w:szCs w:val="14"/>
              </w:rPr>
              <w:t>20</w:t>
            </w:r>
          </w:p>
        </w:tc>
        <w:tc>
          <w:tcPr>
            <w:tcW w:w="329" w:type="pct"/>
            <w:tcBorders>
              <w:top w:val="nil"/>
              <w:left w:val="nil"/>
              <w:bottom w:val="single" w:sz="4" w:space="0" w:color="auto"/>
              <w:right w:val="single" w:sz="4" w:space="0" w:color="auto"/>
            </w:tcBorders>
            <w:shd w:val="clear" w:color="000000" w:fill="F2F2F2"/>
            <w:noWrap/>
            <w:vAlign w:val="center"/>
            <w:hideMark/>
          </w:tcPr>
          <w:p w14:paraId="26305A0E"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27FB974A" w14:textId="77777777" w:rsidR="00A00AB5" w:rsidRPr="00A00AB5" w:rsidRDefault="00A00AB5"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79E7C14E" w14:textId="77777777" w:rsidR="00A00AB5" w:rsidRPr="00A00AB5" w:rsidRDefault="00A00AB5" w:rsidP="00A00AB5">
            <w:pPr>
              <w:jc w:val="left"/>
              <w:rPr>
                <w:rFonts w:cs="Arial"/>
                <w:sz w:val="14"/>
                <w:szCs w:val="14"/>
              </w:rPr>
            </w:pPr>
            <w:r w:rsidRPr="00A00AB5">
              <w:rPr>
                <w:rFonts w:cs="Arial"/>
                <w:sz w:val="14"/>
                <w:szCs w:val="14"/>
              </w:rPr>
              <w:t>NUM_LOGRADOURO</w:t>
            </w:r>
          </w:p>
        </w:tc>
        <w:tc>
          <w:tcPr>
            <w:tcW w:w="1430" w:type="pct"/>
            <w:tcBorders>
              <w:top w:val="nil"/>
              <w:left w:val="nil"/>
              <w:bottom w:val="single" w:sz="4" w:space="0" w:color="auto"/>
              <w:right w:val="single" w:sz="4" w:space="0" w:color="auto"/>
            </w:tcBorders>
            <w:shd w:val="clear" w:color="auto" w:fill="auto"/>
            <w:hideMark/>
          </w:tcPr>
          <w:p w14:paraId="4AEFBBDB" w14:textId="77777777" w:rsidR="00A00AB5" w:rsidRPr="00A00AB5" w:rsidRDefault="00A00AB5" w:rsidP="00A00AB5">
            <w:pPr>
              <w:jc w:val="left"/>
              <w:rPr>
                <w:rFonts w:cs="Arial"/>
                <w:sz w:val="14"/>
                <w:szCs w:val="14"/>
              </w:rPr>
            </w:pPr>
            <w:r w:rsidRPr="00A00AB5">
              <w:rPr>
                <w:rFonts w:cs="Arial"/>
                <w:sz w:val="14"/>
                <w:szCs w:val="14"/>
              </w:rPr>
              <w:t> </w:t>
            </w:r>
          </w:p>
        </w:tc>
      </w:tr>
      <w:tr w:rsidR="0004007E" w:rsidRPr="00A00AB5" w14:paraId="676A06A8"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19EB11E7" w14:textId="77777777" w:rsidR="0004007E" w:rsidRPr="00A00AB5" w:rsidRDefault="0004007E" w:rsidP="00AE4ABD">
            <w:pPr>
              <w:jc w:val="left"/>
              <w:rPr>
                <w:rFonts w:cs="Arial"/>
                <w:sz w:val="14"/>
                <w:szCs w:val="14"/>
              </w:rPr>
            </w:pPr>
            <w:r w:rsidRPr="00A00AB5">
              <w:rPr>
                <w:rFonts w:cs="Arial"/>
                <w:sz w:val="14"/>
                <w:szCs w:val="14"/>
              </w:rPr>
              <w:t>COMPLEMENTO_ENDERECO</w:t>
            </w:r>
          </w:p>
        </w:tc>
        <w:tc>
          <w:tcPr>
            <w:tcW w:w="389" w:type="pct"/>
            <w:tcBorders>
              <w:top w:val="nil"/>
              <w:left w:val="nil"/>
              <w:bottom w:val="single" w:sz="4" w:space="0" w:color="auto"/>
              <w:right w:val="single" w:sz="4" w:space="0" w:color="auto"/>
            </w:tcBorders>
            <w:shd w:val="clear" w:color="000000" w:fill="F2F2F2"/>
            <w:noWrap/>
            <w:vAlign w:val="center"/>
            <w:hideMark/>
          </w:tcPr>
          <w:p w14:paraId="6A1A8955" w14:textId="77777777" w:rsidR="0004007E" w:rsidRPr="00A00AB5" w:rsidRDefault="0004007E"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1713677C" w14:textId="77777777" w:rsidR="0004007E" w:rsidRPr="00A00AB5" w:rsidRDefault="0004007E" w:rsidP="00AE4ABD">
            <w:pPr>
              <w:jc w:val="center"/>
              <w:rPr>
                <w:rFonts w:cs="Arial"/>
                <w:sz w:val="14"/>
                <w:szCs w:val="14"/>
              </w:rPr>
            </w:pPr>
            <w:r w:rsidRPr="00A00AB5">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hideMark/>
          </w:tcPr>
          <w:p w14:paraId="5E75BF36" w14:textId="77777777" w:rsidR="0004007E" w:rsidRPr="00A00AB5" w:rsidRDefault="0004007E"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6635592D" w14:textId="77777777" w:rsidR="0004007E" w:rsidRPr="00A00AB5" w:rsidRDefault="0004007E"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27AAF608" w14:textId="77777777" w:rsidR="0004007E" w:rsidRPr="00A00AB5" w:rsidRDefault="0004007E" w:rsidP="0004007E">
            <w:pPr>
              <w:jc w:val="left"/>
              <w:rPr>
                <w:rFonts w:cs="Arial"/>
                <w:sz w:val="14"/>
                <w:szCs w:val="14"/>
              </w:rPr>
            </w:pPr>
            <w:r w:rsidRPr="00A00AB5">
              <w:rPr>
                <w:rFonts w:cs="Arial"/>
                <w:sz w:val="14"/>
                <w:szCs w:val="14"/>
              </w:rPr>
              <w:t>COMPLEMENTO_LOGRADOURO normalizado</w:t>
            </w:r>
          </w:p>
        </w:tc>
        <w:tc>
          <w:tcPr>
            <w:tcW w:w="1430" w:type="pct"/>
            <w:tcBorders>
              <w:top w:val="nil"/>
              <w:left w:val="nil"/>
              <w:bottom w:val="single" w:sz="4" w:space="0" w:color="auto"/>
              <w:right w:val="single" w:sz="4" w:space="0" w:color="auto"/>
            </w:tcBorders>
            <w:shd w:val="clear" w:color="auto" w:fill="auto"/>
            <w:hideMark/>
          </w:tcPr>
          <w:p w14:paraId="64AD4CD9" w14:textId="0E3ADF21" w:rsidR="0004007E" w:rsidRPr="00A00AB5" w:rsidRDefault="0004007E" w:rsidP="0004007E">
            <w:pPr>
              <w:jc w:val="left"/>
              <w:rPr>
                <w:rFonts w:cs="Arial"/>
                <w:sz w:val="14"/>
                <w:szCs w:val="14"/>
              </w:rPr>
            </w:pPr>
            <w:r w:rsidRPr="00CC722B">
              <w:rPr>
                <w:rFonts w:cs="Arial"/>
                <w:sz w:val="14"/>
                <w:szCs w:val="14"/>
              </w:rPr>
              <w:t xml:space="preserve">Vide item </w:t>
            </w:r>
            <w:hyperlink w:anchor="_Normalizações_de_Registros" w:history="1">
              <w:r w:rsidRPr="00CC722B">
                <w:rPr>
                  <w:rStyle w:val="Hyperlink"/>
                  <w:rFonts w:cs="Arial"/>
                  <w:sz w:val="14"/>
                  <w:szCs w:val="14"/>
                </w:rPr>
                <w:t>Normalizações de Registros - ENDEREÇO</w:t>
              </w:r>
            </w:hyperlink>
          </w:p>
        </w:tc>
      </w:tr>
      <w:tr w:rsidR="0004007E" w:rsidRPr="00A00AB5" w14:paraId="170E2A40"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698E5576" w14:textId="77777777" w:rsidR="0004007E" w:rsidRPr="00A00AB5" w:rsidRDefault="0004007E" w:rsidP="00AE4ABD">
            <w:pPr>
              <w:jc w:val="left"/>
              <w:rPr>
                <w:rFonts w:cs="Arial"/>
                <w:sz w:val="14"/>
                <w:szCs w:val="14"/>
              </w:rPr>
            </w:pPr>
            <w:r w:rsidRPr="00A00AB5">
              <w:rPr>
                <w:rFonts w:cs="Arial"/>
                <w:sz w:val="14"/>
                <w:szCs w:val="14"/>
              </w:rPr>
              <w:t>CEP</w:t>
            </w:r>
          </w:p>
        </w:tc>
        <w:tc>
          <w:tcPr>
            <w:tcW w:w="389" w:type="pct"/>
            <w:tcBorders>
              <w:top w:val="nil"/>
              <w:left w:val="nil"/>
              <w:bottom w:val="single" w:sz="4" w:space="0" w:color="auto"/>
              <w:right w:val="single" w:sz="4" w:space="0" w:color="auto"/>
            </w:tcBorders>
            <w:shd w:val="clear" w:color="000000" w:fill="F2F2F2"/>
            <w:noWrap/>
            <w:vAlign w:val="center"/>
            <w:hideMark/>
          </w:tcPr>
          <w:p w14:paraId="1471886E" w14:textId="77777777" w:rsidR="0004007E" w:rsidRPr="00A00AB5" w:rsidRDefault="0004007E"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628BA166" w14:textId="77777777" w:rsidR="0004007E" w:rsidRPr="00A00AB5" w:rsidRDefault="0004007E" w:rsidP="00AE4ABD">
            <w:pPr>
              <w:jc w:val="center"/>
              <w:rPr>
                <w:rFonts w:cs="Arial"/>
                <w:sz w:val="14"/>
                <w:szCs w:val="14"/>
              </w:rPr>
            </w:pPr>
            <w:r w:rsidRPr="00A00AB5">
              <w:rPr>
                <w:rFonts w:cs="Arial"/>
                <w:sz w:val="14"/>
                <w:szCs w:val="14"/>
              </w:rPr>
              <w:t>15</w:t>
            </w:r>
          </w:p>
        </w:tc>
        <w:tc>
          <w:tcPr>
            <w:tcW w:w="329" w:type="pct"/>
            <w:tcBorders>
              <w:top w:val="nil"/>
              <w:left w:val="nil"/>
              <w:bottom w:val="single" w:sz="4" w:space="0" w:color="auto"/>
              <w:right w:val="single" w:sz="4" w:space="0" w:color="auto"/>
            </w:tcBorders>
            <w:shd w:val="clear" w:color="000000" w:fill="F2F2F2"/>
            <w:noWrap/>
            <w:vAlign w:val="center"/>
            <w:hideMark/>
          </w:tcPr>
          <w:p w14:paraId="21BBC429" w14:textId="77777777" w:rsidR="0004007E" w:rsidRPr="00A00AB5" w:rsidRDefault="0004007E"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3B612745" w14:textId="77777777" w:rsidR="0004007E" w:rsidRPr="00A00AB5" w:rsidRDefault="0004007E"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192C5BC2" w14:textId="77777777" w:rsidR="0004007E" w:rsidRPr="00A00AB5" w:rsidRDefault="0004007E" w:rsidP="0004007E">
            <w:pPr>
              <w:jc w:val="left"/>
              <w:rPr>
                <w:rFonts w:cs="Arial"/>
                <w:sz w:val="14"/>
                <w:szCs w:val="14"/>
              </w:rPr>
            </w:pPr>
            <w:r w:rsidRPr="00A00AB5">
              <w:rPr>
                <w:rFonts w:cs="Arial"/>
                <w:sz w:val="14"/>
                <w:szCs w:val="14"/>
              </w:rPr>
              <w:t>CEP normalizado</w:t>
            </w:r>
          </w:p>
        </w:tc>
        <w:tc>
          <w:tcPr>
            <w:tcW w:w="1430" w:type="pct"/>
            <w:tcBorders>
              <w:top w:val="nil"/>
              <w:left w:val="nil"/>
              <w:bottom w:val="single" w:sz="4" w:space="0" w:color="auto"/>
              <w:right w:val="single" w:sz="4" w:space="0" w:color="auto"/>
            </w:tcBorders>
            <w:shd w:val="clear" w:color="auto" w:fill="auto"/>
            <w:hideMark/>
          </w:tcPr>
          <w:p w14:paraId="55C8E536" w14:textId="14713CEE" w:rsidR="0004007E" w:rsidRPr="00A00AB5" w:rsidRDefault="0004007E" w:rsidP="0004007E">
            <w:pPr>
              <w:jc w:val="left"/>
              <w:rPr>
                <w:rFonts w:cs="Arial"/>
                <w:sz w:val="14"/>
                <w:szCs w:val="14"/>
              </w:rPr>
            </w:pPr>
            <w:r w:rsidRPr="00CC722B">
              <w:rPr>
                <w:rFonts w:cs="Arial"/>
                <w:sz w:val="14"/>
                <w:szCs w:val="14"/>
              </w:rPr>
              <w:t xml:space="preserve">Vide item </w:t>
            </w:r>
            <w:hyperlink w:anchor="_Normalizações_de_Registros" w:history="1">
              <w:r w:rsidRPr="00CC722B">
                <w:rPr>
                  <w:rStyle w:val="Hyperlink"/>
                  <w:rFonts w:cs="Arial"/>
                  <w:sz w:val="14"/>
                  <w:szCs w:val="14"/>
                </w:rPr>
                <w:t>Normalizações de Registros - ENDEREÇO</w:t>
              </w:r>
            </w:hyperlink>
          </w:p>
        </w:tc>
      </w:tr>
      <w:tr w:rsidR="0004007E" w:rsidRPr="00A00AB5" w14:paraId="666B82FA"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1577A6BB" w14:textId="77777777" w:rsidR="0004007E" w:rsidRPr="00A00AB5" w:rsidRDefault="0004007E" w:rsidP="00AE4ABD">
            <w:pPr>
              <w:jc w:val="left"/>
              <w:rPr>
                <w:rFonts w:cs="Arial"/>
                <w:sz w:val="14"/>
                <w:szCs w:val="14"/>
              </w:rPr>
            </w:pPr>
            <w:r w:rsidRPr="00A00AB5">
              <w:rPr>
                <w:rFonts w:cs="Arial"/>
                <w:sz w:val="14"/>
                <w:szCs w:val="14"/>
              </w:rPr>
              <w:t>BAIRRO</w:t>
            </w:r>
          </w:p>
        </w:tc>
        <w:tc>
          <w:tcPr>
            <w:tcW w:w="389" w:type="pct"/>
            <w:tcBorders>
              <w:top w:val="nil"/>
              <w:left w:val="nil"/>
              <w:bottom w:val="single" w:sz="4" w:space="0" w:color="auto"/>
              <w:right w:val="single" w:sz="4" w:space="0" w:color="auto"/>
            </w:tcBorders>
            <w:shd w:val="clear" w:color="000000" w:fill="F2F2F2"/>
            <w:noWrap/>
            <w:vAlign w:val="center"/>
            <w:hideMark/>
          </w:tcPr>
          <w:p w14:paraId="2A44005E" w14:textId="77777777" w:rsidR="0004007E" w:rsidRPr="00A00AB5" w:rsidRDefault="0004007E"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0DCEE4FA" w14:textId="77777777" w:rsidR="0004007E" w:rsidRPr="00A00AB5" w:rsidRDefault="0004007E" w:rsidP="00AE4ABD">
            <w:pPr>
              <w:jc w:val="center"/>
              <w:rPr>
                <w:rFonts w:cs="Arial"/>
                <w:sz w:val="14"/>
                <w:szCs w:val="14"/>
              </w:rPr>
            </w:pPr>
            <w:r w:rsidRPr="00A00AB5">
              <w:rPr>
                <w:rFonts w:cs="Arial"/>
                <w:sz w:val="14"/>
                <w:szCs w:val="14"/>
              </w:rPr>
              <w:t>100</w:t>
            </w:r>
          </w:p>
        </w:tc>
        <w:tc>
          <w:tcPr>
            <w:tcW w:w="329" w:type="pct"/>
            <w:tcBorders>
              <w:top w:val="nil"/>
              <w:left w:val="nil"/>
              <w:bottom w:val="single" w:sz="4" w:space="0" w:color="auto"/>
              <w:right w:val="single" w:sz="4" w:space="0" w:color="auto"/>
            </w:tcBorders>
            <w:shd w:val="clear" w:color="000000" w:fill="F2F2F2"/>
            <w:noWrap/>
            <w:vAlign w:val="center"/>
            <w:hideMark/>
          </w:tcPr>
          <w:p w14:paraId="55330198" w14:textId="77777777" w:rsidR="0004007E" w:rsidRPr="00A00AB5" w:rsidRDefault="0004007E"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20D0F598" w14:textId="77777777" w:rsidR="0004007E" w:rsidRPr="00A00AB5" w:rsidRDefault="0004007E"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0B6A85BD" w14:textId="77777777" w:rsidR="0004007E" w:rsidRPr="00A00AB5" w:rsidRDefault="0004007E" w:rsidP="0004007E">
            <w:pPr>
              <w:jc w:val="left"/>
              <w:rPr>
                <w:rFonts w:cs="Arial"/>
                <w:sz w:val="14"/>
                <w:szCs w:val="14"/>
              </w:rPr>
            </w:pPr>
            <w:r w:rsidRPr="00A00AB5">
              <w:rPr>
                <w:rFonts w:cs="Arial"/>
                <w:sz w:val="14"/>
                <w:szCs w:val="14"/>
              </w:rPr>
              <w:t>BAIRRO normalizado</w:t>
            </w:r>
          </w:p>
        </w:tc>
        <w:tc>
          <w:tcPr>
            <w:tcW w:w="1430" w:type="pct"/>
            <w:tcBorders>
              <w:top w:val="nil"/>
              <w:left w:val="nil"/>
              <w:bottom w:val="single" w:sz="4" w:space="0" w:color="auto"/>
              <w:right w:val="single" w:sz="4" w:space="0" w:color="auto"/>
            </w:tcBorders>
            <w:shd w:val="clear" w:color="auto" w:fill="auto"/>
            <w:hideMark/>
          </w:tcPr>
          <w:p w14:paraId="10995C02" w14:textId="14180A1D" w:rsidR="0004007E" w:rsidRPr="00A00AB5" w:rsidRDefault="0004007E" w:rsidP="0004007E">
            <w:pPr>
              <w:jc w:val="left"/>
              <w:rPr>
                <w:rFonts w:cs="Arial"/>
                <w:sz w:val="14"/>
                <w:szCs w:val="14"/>
              </w:rPr>
            </w:pPr>
            <w:r w:rsidRPr="00CC722B">
              <w:rPr>
                <w:rFonts w:cs="Arial"/>
                <w:sz w:val="14"/>
                <w:szCs w:val="14"/>
              </w:rPr>
              <w:t xml:space="preserve">Vide item </w:t>
            </w:r>
            <w:hyperlink w:anchor="_Normalizações_de_Registros" w:history="1">
              <w:r w:rsidRPr="00CC722B">
                <w:rPr>
                  <w:rStyle w:val="Hyperlink"/>
                  <w:rFonts w:cs="Arial"/>
                  <w:sz w:val="14"/>
                  <w:szCs w:val="14"/>
                </w:rPr>
                <w:t>Normalizações de Registros - ENDEREÇO</w:t>
              </w:r>
            </w:hyperlink>
          </w:p>
        </w:tc>
      </w:tr>
      <w:tr w:rsidR="0004007E" w:rsidRPr="00A00AB5" w14:paraId="534A93AB"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458CB13F" w14:textId="77777777" w:rsidR="0004007E" w:rsidRPr="00A00AB5" w:rsidRDefault="0004007E" w:rsidP="00AE4ABD">
            <w:pPr>
              <w:jc w:val="left"/>
              <w:rPr>
                <w:rFonts w:cs="Arial"/>
                <w:sz w:val="14"/>
                <w:szCs w:val="14"/>
              </w:rPr>
            </w:pPr>
            <w:r w:rsidRPr="00A00AB5">
              <w:rPr>
                <w:rFonts w:cs="Arial"/>
                <w:sz w:val="14"/>
                <w:szCs w:val="14"/>
              </w:rPr>
              <w:t>CIDADE</w:t>
            </w:r>
          </w:p>
        </w:tc>
        <w:tc>
          <w:tcPr>
            <w:tcW w:w="389" w:type="pct"/>
            <w:tcBorders>
              <w:top w:val="nil"/>
              <w:left w:val="nil"/>
              <w:bottom w:val="single" w:sz="4" w:space="0" w:color="auto"/>
              <w:right w:val="single" w:sz="4" w:space="0" w:color="auto"/>
            </w:tcBorders>
            <w:shd w:val="clear" w:color="000000" w:fill="F2F2F2"/>
            <w:noWrap/>
            <w:vAlign w:val="center"/>
            <w:hideMark/>
          </w:tcPr>
          <w:p w14:paraId="4178A477" w14:textId="77777777" w:rsidR="0004007E" w:rsidRPr="00A00AB5" w:rsidRDefault="0004007E"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4C4A3642" w14:textId="77777777" w:rsidR="0004007E" w:rsidRPr="00A00AB5" w:rsidRDefault="0004007E" w:rsidP="00AE4ABD">
            <w:pPr>
              <w:jc w:val="center"/>
              <w:rPr>
                <w:rFonts w:cs="Arial"/>
                <w:sz w:val="14"/>
                <w:szCs w:val="14"/>
              </w:rPr>
            </w:pPr>
            <w:r w:rsidRPr="00A00AB5">
              <w:rPr>
                <w:rFonts w:cs="Arial"/>
                <w:sz w:val="14"/>
                <w:szCs w:val="14"/>
              </w:rPr>
              <w:t>100</w:t>
            </w:r>
          </w:p>
        </w:tc>
        <w:tc>
          <w:tcPr>
            <w:tcW w:w="329" w:type="pct"/>
            <w:tcBorders>
              <w:top w:val="nil"/>
              <w:left w:val="nil"/>
              <w:bottom w:val="single" w:sz="4" w:space="0" w:color="auto"/>
              <w:right w:val="single" w:sz="4" w:space="0" w:color="auto"/>
            </w:tcBorders>
            <w:shd w:val="clear" w:color="000000" w:fill="F2F2F2"/>
            <w:noWrap/>
            <w:vAlign w:val="center"/>
            <w:hideMark/>
          </w:tcPr>
          <w:p w14:paraId="56105153" w14:textId="77777777" w:rsidR="0004007E" w:rsidRPr="00A00AB5" w:rsidRDefault="0004007E"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4B0CC4B4" w14:textId="77777777" w:rsidR="0004007E" w:rsidRPr="00A00AB5" w:rsidRDefault="0004007E"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43E30847" w14:textId="77777777" w:rsidR="0004007E" w:rsidRPr="00A00AB5" w:rsidRDefault="0004007E" w:rsidP="0004007E">
            <w:pPr>
              <w:jc w:val="left"/>
              <w:rPr>
                <w:rFonts w:cs="Arial"/>
                <w:sz w:val="14"/>
                <w:szCs w:val="14"/>
              </w:rPr>
            </w:pPr>
            <w:r w:rsidRPr="00A00AB5">
              <w:rPr>
                <w:rFonts w:cs="Arial"/>
                <w:sz w:val="14"/>
                <w:szCs w:val="14"/>
              </w:rPr>
              <w:t>CIDADE</w:t>
            </w:r>
          </w:p>
        </w:tc>
        <w:tc>
          <w:tcPr>
            <w:tcW w:w="1430" w:type="pct"/>
            <w:tcBorders>
              <w:top w:val="nil"/>
              <w:left w:val="nil"/>
              <w:bottom w:val="single" w:sz="4" w:space="0" w:color="auto"/>
              <w:right w:val="single" w:sz="4" w:space="0" w:color="auto"/>
            </w:tcBorders>
            <w:shd w:val="clear" w:color="auto" w:fill="auto"/>
            <w:hideMark/>
          </w:tcPr>
          <w:p w14:paraId="77C1724B" w14:textId="738DA32A" w:rsidR="0004007E" w:rsidRPr="00A00AB5" w:rsidRDefault="0004007E" w:rsidP="0004007E">
            <w:pPr>
              <w:jc w:val="left"/>
              <w:rPr>
                <w:rFonts w:cs="Arial"/>
                <w:sz w:val="14"/>
                <w:szCs w:val="14"/>
              </w:rPr>
            </w:pPr>
            <w:r w:rsidRPr="00CC722B">
              <w:rPr>
                <w:rFonts w:cs="Arial"/>
                <w:sz w:val="14"/>
                <w:szCs w:val="14"/>
              </w:rPr>
              <w:t xml:space="preserve">Vide item </w:t>
            </w:r>
            <w:hyperlink w:anchor="_Normalizações_de_Registros" w:history="1">
              <w:r w:rsidRPr="00CC722B">
                <w:rPr>
                  <w:rStyle w:val="Hyperlink"/>
                  <w:rFonts w:cs="Arial"/>
                  <w:sz w:val="14"/>
                  <w:szCs w:val="14"/>
                </w:rPr>
                <w:t>Normalizações de Registros - ENDEREÇO</w:t>
              </w:r>
            </w:hyperlink>
          </w:p>
        </w:tc>
      </w:tr>
      <w:tr w:rsidR="00A00AB5" w:rsidRPr="00A00AB5" w14:paraId="2D5153EF"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6F0FDAAA" w14:textId="77777777" w:rsidR="00A00AB5" w:rsidRPr="00A00AB5" w:rsidRDefault="00A00AB5" w:rsidP="00AE4ABD">
            <w:pPr>
              <w:jc w:val="left"/>
              <w:rPr>
                <w:rFonts w:cs="Arial"/>
                <w:sz w:val="14"/>
                <w:szCs w:val="14"/>
              </w:rPr>
            </w:pPr>
            <w:r w:rsidRPr="00A00AB5">
              <w:rPr>
                <w:rFonts w:cs="Arial"/>
                <w:sz w:val="14"/>
                <w:szCs w:val="14"/>
              </w:rPr>
              <w:t>UF</w:t>
            </w:r>
          </w:p>
        </w:tc>
        <w:tc>
          <w:tcPr>
            <w:tcW w:w="389" w:type="pct"/>
            <w:tcBorders>
              <w:top w:val="nil"/>
              <w:left w:val="nil"/>
              <w:bottom w:val="single" w:sz="4" w:space="0" w:color="auto"/>
              <w:right w:val="single" w:sz="4" w:space="0" w:color="auto"/>
            </w:tcBorders>
            <w:shd w:val="clear" w:color="000000" w:fill="F2F2F2"/>
            <w:noWrap/>
            <w:vAlign w:val="center"/>
            <w:hideMark/>
          </w:tcPr>
          <w:p w14:paraId="4E4499E7"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38D10D5B" w14:textId="77777777" w:rsidR="00A00AB5" w:rsidRPr="00A00AB5" w:rsidRDefault="00A00AB5" w:rsidP="00AE4ABD">
            <w:pPr>
              <w:jc w:val="center"/>
              <w:rPr>
                <w:rFonts w:cs="Arial"/>
                <w:sz w:val="14"/>
                <w:szCs w:val="14"/>
              </w:rPr>
            </w:pPr>
            <w:r w:rsidRPr="00A00AB5">
              <w:rPr>
                <w:rFonts w:cs="Arial"/>
                <w:sz w:val="14"/>
                <w:szCs w:val="14"/>
              </w:rPr>
              <w:t>5</w:t>
            </w:r>
          </w:p>
        </w:tc>
        <w:tc>
          <w:tcPr>
            <w:tcW w:w="329" w:type="pct"/>
            <w:tcBorders>
              <w:top w:val="nil"/>
              <w:left w:val="nil"/>
              <w:bottom w:val="single" w:sz="4" w:space="0" w:color="auto"/>
              <w:right w:val="single" w:sz="4" w:space="0" w:color="auto"/>
            </w:tcBorders>
            <w:shd w:val="clear" w:color="000000" w:fill="F2F2F2"/>
            <w:noWrap/>
            <w:vAlign w:val="center"/>
            <w:hideMark/>
          </w:tcPr>
          <w:p w14:paraId="46FA3F1D"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09541A53" w14:textId="77777777" w:rsidR="00A00AB5" w:rsidRPr="00A00AB5" w:rsidRDefault="00A00AB5"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noWrap/>
            <w:vAlign w:val="bottom"/>
            <w:hideMark/>
          </w:tcPr>
          <w:p w14:paraId="7A828D02" w14:textId="77777777" w:rsidR="00A00AB5" w:rsidRPr="00A00AB5" w:rsidRDefault="00A00AB5" w:rsidP="00A00AB5">
            <w:pPr>
              <w:jc w:val="left"/>
              <w:rPr>
                <w:rFonts w:cs="Arial"/>
                <w:sz w:val="14"/>
                <w:szCs w:val="14"/>
              </w:rPr>
            </w:pPr>
            <w:r w:rsidRPr="00A00AB5">
              <w:rPr>
                <w:rFonts w:cs="Arial"/>
                <w:sz w:val="14"/>
                <w:szCs w:val="14"/>
              </w:rPr>
              <w:t>UF</w:t>
            </w:r>
          </w:p>
        </w:tc>
        <w:tc>
          <w:tcPr>
            <w:tcW w:w="1430" w:type="pct"/>
            <w:tcBorders>
              <w:top w:val="nil"/>
              <w:left w:val="nil"/>
              <w:bottom w:val="single" w:sz="4" w:space="0" w:color="auto"/>
              <w:right w:val="single" w:sz="4" w:space="0" w:color="auto"/>
            </w:tcBorders>
            <w:shd w:val="clear" w:color="auto" w:fill="auto"/>
            <w:hideMark/>
          </w:tcPr>
          <w:p w14:paraId="7D688207" w14:textId="77777777" w:rsidR="00A00AB5" w:rsidRPr="00A00AB5" w:rsidRDefault="00A00AB5" w:rsidP="00A00AB5">
            <w:pPr>
              <w:jc w:val="left"/>
              <w:rPr>
                <w:rFonts w:cs="Arial"/>
                <w:sz w:val="14"/>
                <w:szCs w:val="14"/>
              </w:rPr>
            </w:pPr>
            <w:r w:rsidRPr="00A00AB5">
              <w:rPr>
                <w:rFonts w:cs="Arial"/>
                <w:sz w:val="14"/>
                <w:szCs w:val="14"/>
              </w:rPr>
              <w:t> </w:t>
            </w:r>
          </w:p>
        </w:tc>
      </w:tr>
      <w:tr w:rsidR="00A00AB5" w:rsidRPr="00A00AB5" w14:paraId="462E13F6"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240DC860" w14:textId="77777777" w:rsidR="00A00AB5" w:rsidRPr="00A00AB5" w:rsidRDefault="00A00AB5" w:rsidP="00AE4ABD">
            <w:pPr>
              <w:jc w:val="left"/>
              <w:rPr>
                <w:rFonts w:cs="Arial"/>
                <w:sz w:val="14"/>
                <w:szCs w:val="14"/>
              </w:rPr>
            </w:pPr>
            <w:r w:rsidRPr="00A00AB5">
              <w:rPr>
                <w:rFonts w:cs="Arial"/>
                <w:sz w:val="14"/>
                <w:szCs w:val="14"/>
              </w:rPr>
              <w:t>MATRICULA_VENDEDOR</w:t>
            </w:r>
          </w:p>
        </w:tc>
        <w:tc>
          <w:tcPr>
            <w:tcW w:w="389" w:type="pct"/>
            <w:tcBorders>
              <w:top w:val="nil"/>
              <w:left w:val="nil"/>
              <w:bottom w:val="single" w:sz="4" w:space="0" w:color="auto"/>
              <w:right w:val="single" w:sz="4" w:space="0" w:color="auto"/>
            </w:tcBorders>
            <w:shd w:val="clear" w:color="000000" w:fill="F2F2F2"/>
            <w:noWrap/>
            <w:vAlign w:val="center"/>
            <w:hideMark/>
          </w:tcPr>
          <w:p w14:paraId="3FCCC877" w14:textId="77777777" w:rsidR="00A00AB5" w:rsidRPr="00A00AB5" w:rsidRDefault="00A00AB5" w:rsidP="00AE4ABD">
            <w:pPr>
              <w:jc w:val="center"/>
              <w:rPr>
                <w:rFonts w:cs="Arial"/>
                <w:sz w:val="14"/>
                <w:szCs w:val="14"/>
              </w:rPr>
            </w:pPr>
            <w:r w:rsidRPr="00A00AB5">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2E3362E9" w14:textId="77777777" w:rsidR="00A00AB5" w:rsidRPr="00A00AB5" w:rsidRDefault="00A00AB5" w:rsidP="00AE4ABD">
            <w:pPr>
              <w:jc w:val="center"/>
              <w:rPr>
                <w:rFonts w:cs="Arial"/>
                <w:sz w:val="14"/>
                <w:szCs w:val="14"/>
              </w:rPr>
            </w:pPr>
            <w:r w:rsidRPr="00A00AB5">
              <w:rPr>
                <w:rFonts w:cs="Arial"/>
                <w:sz w:val="14"/>
                <w:szCs w:val="14"/>
              </w:rPr>
              <w:t>50</w:t>
            </w:r>
          </w:p>
        </w:tc>
        <w:tc>
          <w:tcPr>
            <w:tcW w:w="329" w:type="pct"/>
            <w:tcBorders>
              <w:top w:val="nil"/>
              <w:left w:val="nil"/>
              <w:bottom w:val="single" w:sz="4" w:space="0" w:color="auto"/>
              <w:right w:val="single" w:sz="4" w:space="0" w:color="auto"/>
            </w:tcBorders>
            <w:shd w:val="clear" w:color="000000" w:fill="F2F2F2"/>
            <w:noWrap/>
            <w:vAlign w:val="center"/>
            <w:hideMark/>
          </w:tcPr>
          <w:p w14:paraId="04664AC8" w14:textId="77777777" w:rsidR="00A00AB5" w:rsidRPr="00A00AB5" w:rsidRDefault="00A00AB5"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634F8EBB" w14:textId="77777777" w:rsidR="00A00AB5" w:rsidRPr="00A00AB5" w:rsidRDefault="00A00AB5" w:rsidP="00AE4ABD">
            <w:pPr>
              <w:jc w:val="center"/>
              <w:rPr>
                <w:rFonts w:cs="Arial"/>
                <w:sz w:val="14"/>
                <w:szCs w:val="14"/>
              </w:rPr>
            </w:pPr>
            <w:r w:rsidRPr="00A00AB5">
              <w:rPr>
                <w:rFonts w:cs="Arial"/>
                <w:sz w:val="14"/>
                <w:szCs w:val="14"/>
              </w:rPr>
              <w:t>S</w:t>
            </w:r>
          </w:p>
        </w:tc>
        <w:tc>
          <w:tcPr>
            <w:tcW w:w="1190" w:type="pct"/>
            <w:tcBorders>
              <w:top w:val="nil"/>
              <w:left w:val="nil"/>
              <w:bottom w:val="single" w:sz="4" w:space="0" w:color="auto"/>
              <w:right w:val="single" w:sz="4" w:space="0" w:color="auto"/>
            </w:tcBorders>
            <w:shd w:val="clear" w:color="auto" w:fill="auto"/>
            <w:noWrap/>
            <w:vAlign w:val="bottom"/>
            <w:hideMark/>
          </w:tcPr>
          <w:p w14:paraId="7E237EFC" w14:textId="77777777" w:rsidR="00A00AB5" w:rsidRPr="00A00AB5" w:rsidRDefault="00A00AB5" w:rsidP="00A00AB5">
            <w:pPr>
              <w:jc w:val="left"/>
              <w:rPr>
                <w:rFonts w:cs="Arial"/>
                <w:sz w:val="14"/>
                <w:szCs w:val="14"/>
              </w:rPr>
            </w:pPr>
            <w:r w:rsidRPr="00A00AB5">
              <w:rPr>
                <w:rFonts w:cs="Arial"/>
                <w:sz w:val="14"/>
                <w:szCs w:val="14"/>
              </w:rPr>
              <w:t>MATRICULA_VENDEDOR</w:t>
            </w:r>
          </w:p>
        </w:tc>
        <w:tc>
          <w:tcPr>
            <w:tcW w:w="1430" w:type="pct"/>
            <w:tcBorders>
              <w:top w:val="nil"/>
              <w:left w:val="nil"/>
              <w:bottom w:val="single" w:sz="4" w:space="0" w:color="auto"/>
              <w:right w:val="single" w:sz="4" w:space="0" w:color="auto"/>
            </w:tcBorders>
            <w:shd w:val="clear" w:color="auto" w:fill="auto"/>
            <w:hideMark/>
          </w:tcPr>
          <w:p w14:paraId="32CB8EB2" w14:textId="06D51A32" w:rsidR="00A00AB5" w:rsidRPr="00A00AB5" w:rsidRDefault="0004007E" w:rsidP="0004007E">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LOGIN</w:t>
              </w:r>
            </w:hyperlink>
          </w:p>
        </w:tc>
      </w:tr>
      <w:tr w:rsidR="00A00AB5" w:rsidRPr="00A00AB5" w14:paraId="5E3EE165"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70C0A147" w14:textId="77777777" w:rsidR="00A00AB5" w:rsidRPr="0043447C" w:rsidRDefault="00A00AB5" w:rsidP="00AE4ABD">
            <w:pPr>
              <w:jc w:val="left"/>
              <w:rPr>
                <w:rFonts w:cs="Arial"/>
                <w:sz w:val="14"/>
                <w:szCs w:val="14"/>
              </w:rPr>
            </w:pPr>
            <w:r w:rsidRPr="0043447C">
              <w:rPr>
                <w:rFonts w:cs="Arial"/>
                <w:sz w:val="14"/>
                <w:szCs w:val="14"/>
              </w:rPr>
              <w:t>PDV</w:t>
            </w:r>
          </w:p>
        </w:tc>
        <w:tc>
          <w:tcPr>
            <w:tcW w:w="389" w:type="pct"/>
            <w:tcBorders>
              <w:top w:val="nil"/>
              <w:left w:val="nil"/>
              <w:bottom w:val="single" w:sz="4" w:space="0" w:color="auto"/>
              <w:right w:val="single" w:sz="4" w:space="0" w:color="auto"/>
            </w:tcBorders>
            <w:shd w:val="clear" w:color="000000" w:fill="F2F2F2"/>
            <w:noWrap/>
            <w:vAlign w:val="center"/>
            <w:hideMark/>
          </w:tcPr>
          <w:p w14:paraId="28F803A0" w14:textId="77777777" w:rsidR="00A00AB5" w:rsidRPr="0043447C" w:rsidRDefault="00A00AB5"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4DAFDB14" w14:textId="77777777" w:rsidR="00A00AB5" w:rsidRPr="0043447C" w:rsidRDefault="00A00AB5" w:rsidP="00AE4ABD">
            <w:pPr>
              <w:jc w:val="center"/>
              <w:rPr>
                <w:rFonts w:cs="Arial"/>
                <w:sz w:val="14"/>
                <w:szCs w:val="14"/>
              </w:rPr>
            </w:pPr>
            <w:r w:rsidRPr="0043447C">
              <w:rPr>
                <w:rFonts w:cs="Arial"/>
                <w:sz w:val="14"/>
                <w:szCs w:val="14"/>
              </w:rPr>
              <w:t>50</w:t>
            </w:r>
          </w:p>
        </w:tc>
        <w:tc>
          <w:tcPr>
            <w:tcW w:w="329" w:type="pct"/>
            <w:tcBorders>
              <w:top w:val="nil"/>
              <w:left w:val="nil"/>
              <w:bottom w:val="single" w:sz="4" w:space="0" w:color="auto"/>
              <w:right w:val="single" w:sz="4" w:space="0" w:color="auto"/>
            </w:tcBorders>
            <w:shd w:val="clear" w:color="000000" w:fill="F2F2F2"/>
            <w:noWrap/>
            <w:vAlign w:val="center"/>
            <w:hideMark/>
          </w:tcPr>
          <w:p w14:paraId="6E7472D1" w14:textId="77777777" w:rsidR="00A00AB5" w:rsidRPr="0043447C" w:rsidRDefault="00A00AB5"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0465B2FE" w14:textId="77777777" w:rsidR="00A00AB5" w:rsidRPr="0043447C" w:rsidRDefault="00A00AB5"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noWrap/>
            <w:vAlign w:val="bottom"/>
            <w:hideMark/>
          </w:tcPr>
          <w:p w14:paraId="4C905F83" w14:textId="77777777" w:rsidR="00A00AB5" w:rsidRPr="0043447C" w:rsidRDefault="00A00AB5" w:rsidP="00A00AB5">
            <w:pPr>
              <w:jc w:val="left"/>
              <w:rPr>
                <w:rFonts w:cs="Arial"/>
                <w:sz w:val="14"/>
                <w:szCs w:val="14"/>
              </w:rPr>
            </w:pPr>
            <w:r w:rsidRPr="0043447C">
              <w:rPr>
                <w:rFonts w:cs="Arial"/>
                <w:sz w:val="14"/>
                <w:szCs w:val="14"/>
              </w:rPr>
              <w:t>PDV</w:t>
            </w:r>
          </w:p>
        </w:tc>
        <w:tc>
          <w:tcPr>
            <w:tcW w:w="1430" w:type="pct"/>
            <w:tcBorders>
              <w:top w:val="nil"/>
              <w:left w:val="nil"/>
              <w:bottom w:val="single" w:sz="4" w:space="0" w:color="auto"/>
              <w:right w:val="single" w:sz="4" w:space="0" w:color="auto"/>
            </w:tcBorders>
            <w:shd w:val="clear" w:color="auto" w:fill="auto"/>
            <w:hideMark/>
          </w:tcPr>
          <w:p w14:paraId="59AD08FE" w14:textId="77777777" w:rsidR="00A00AB5" w:rsidRPr="00A00AB5" w:rsidRDefault="00A00AB5" w:rsidP="00A00AB5">
            <w:pPr>
              <w:jc w:val="left"/>
              <w:rPr>
                <w:rFonts w:cs="Arial"/>
                <w:sz w:val="14"/>
                <w:szCs w:val="14"/>
              </w:rPr>
            </w:pPr>
            <w:r w:rsidRPr="00A00AB5">
              <w:rPr>
                <w:rFonts w:cs="Arial"/>
                <w:sz w:val="14"/>
                <w:szCs w:val="14"/>
              </w:rPr>
              <w:t> </w:t>
            </w:r>
          </w:p>
        </w:tc>
      </w:tr>
      <w:tr w:rsidR="00A00AB5" w:rsidRPr="00A00AB5" w14:paraId="313DCFA0"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2D59D9D3" w14:textId="77777777" w:rsidR="00A00AB5" w:rsidRPr="0043447C" w:rsidRDefault="00A00AB5" w:rsidP="00AE4ABD">
            <w:pPr>
              <w:jc w:val="left"/>
              <w:rPr>
                <w:rFonts w:cs="Arial"/>
                <w:sz w:val="14"/>
                <w:szCs w:val="14"/>
              </w:rPr>
            </w:pPr>
            <w:r w:rsidRPr="0043447C">
              <w:rPr>
                <w:rFonts w:cs="Arial"/>
                <w:sz w:val="14"/>
                <w:szCs w:val="14"/>
              </w:rPr>
              <w:t>PLANO</w:t>
            </w:r>
          </w:p>
        </w:tc>
        <w:tc>
          <w:tcPr>
            <w:tcW w:w="389" w:type="pct"/>
            <w:tcBorders>
              <w:top w:val="nil"/>
              <w:left w:val="nil"/>
              <w:bottom w:val="single" w:sz="4" w:space="0" w:color="auto"/>
              <w:right w:val="single" w:sz="4" w:space="0" w:color="auto"/>
            </w:tcBorders>
            <w:shd w:val="clear" w:color="000000" w:fill="F2F2F2"/>
            <w:noWrap/>
            <w:vAlign w:val="center"/>
            <w:hideMark/>
          </w:tcPr>
          <w:p w14:paraId="6B065056" w14:textId="77777777" w:rsidR="00A00AB5" w:rsidRPr="0043447C" w:rsidRDefault="00A00AB5"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6C44E787" w14:textId="77777777" w:rsidR="00A00AB5" w:rsidRPr="0043447C" w:rsidRDefault="00A00AB5" w:rsidP="00AE4ABD">
            <w:pPr>
              <w:jc w:val="center"/>
              <w:rPr>
                <w:rFonts w:cs="Arial"/>
                <w:sz w:val="14"/>
                <w:szCs w:val="14"/>
              </w:rPr>
            </w:pPr>
            <w:r w:rsidRPr="0043447C">
              <w:rPr>
                <w:rFonts w:cs="Arial"/>
                <w:sz w:val="14"/>
                <w:szCs w:val="14"/>
              </w:rPr>
              <w:t>100</w:t>
            </w:r>
          </w:p>
        </w:tc>
        <w:tc>
          <w:tcPr>
            <w:tcW w:w="329" w:type="pct"/>
            <w:tcBorders>
              <w:top w:val="nil"/>
              <w:left w:val="nil"/>
              <w:bottom w:val="single" w:sz="4" w:space="0" w:color="auto"/>
              <w:right w:val="single" w:sz="4" w:space="0" w:color="auto"/>
            </w:tcBorders>
            <w:shd w:val="clear" w:color="000000" w:fill="F2F2F2"/>
            <w:noWrap/>
            <w:vAlign w:val="center"/>
            <w:hideMark/>
          </w:tcPr>
          <w:p w14:paraId="2A7322A6" w14:textId="77777777" w:rsidR="00A00AB5" w:rsidRPr="0043447C" w:rsidRDefault="00A00AB5"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1E0516D8" w14:textId="77777777" w:rsidR="00A00AB5" w:rsidRPr="0043447C" w:rsidRDefault="00A00AB5"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444A1C75" w14:textId="77777777" w:rsidR="00A00AB5" w:rsidRPr="0043447C" w:rsidRDefault="00A00AB5" w:rsidP="00A00AB5">
            <w:pPr>
              <w:jc w:val="left"/>
              <w:rPr>
                <w:rFonts w:cs="Arial"/>
                <w:sz w:val="14"/>
                <w:szCs w:val="14"/>
              </w:rPr>
            </w:pPr>
            <w:r w:rsidRPr="0043447C">
              <w:rPr>
                <w:rFonts w:cs="Arial"/>
                <w:sz w:val="14"/>
                <w:szCs w:val="14"/>
              </w:rPr>
              <w:t>PLANO</w:t>
            </w:r>
          </w:p>
        </w:tc>
        <w:tc>
          <w:tcPr>
            <w:tcW w:w="1430" w:type="pct"/>
            <w:tcBorders>
              <w:top w:val="nil"/>
              <w:left w:val="nil"/>
              <w:bottom w:val="single" w:sz="4" w:space="0" w:color="auto"/>
              <w:right w:val="single" w:sz="4" w:space="0" w:color="auto"/>
            </w:tcBorders>
            <w:shd w:val="clear" w:color="auto" w:fill="auto"/>
            <w:hideMark/>
          </w:tcPr>
          <w:p w14:paraId="6A3292FC" w14:textId="77777777" w:rsidR="00A00AB5" w:rsidRPr="00A00AB5" w:rsidRDefault="00A00AB5" w:rsidP="00A00AB5">
            <w:pPr>
              <w:jc w:val="left"/>
              <w:rPr>
                <w:rFonts w:cs="Arial"/>
                <w:sz w:val="14"/>
                <w:szCs w:val="14"/>
              </w:rPr>
            </w:pPr>
            <w:r w:rsidRPr="00A00AB5">
              <w:rPr>
                <w:rFonts w:cs="Arial"/>
                <w:sz w:val="14"/>
                <w:szCs w:val="14"/>
              </w:rPr>
              <w:t> </w:t>
            </w:r>
          </w:p>
        </w:tc>
      </w:tr>
      <w:tr w:rsidR="00A00AB5" w:rsidRPr="00A00AB5" w14:paraId="229C1084"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2B52ED31" w14:textId="77777777" w:rsidR="00A00AB5" w:rsidRPr="0043447C" w:rsidRDefault="00A00AB5" w:rsidP="00AE4ABD">
            <w:pPr>
              <w:jc w:val="left"/>
              <w:rPr>
                <w:rFonts w:cs="Arial"/>
                <w:sz w:val="14"/>
                <w:szCs w:val="14"/>
              </w:rPr>
            </w:pPr>
            <w:r w:rsidRPr="0043447C">
              <w:rPr>
                <w:rFonts w:cs="Arial"/>
                <w:sz w:val="14"/>
                <w:szCs w:val="14"/>
              </w:rPr>
              <w:t>TIPO_FRAUDE</w:t>
            </w:r>
          </w:p>
        </w:tc>
        <w:tc>
          <w:tcPr>
            <w:tcW w:w="389" w:type="pct"/>
            <w:tcBorders>
              <w:top w:val="nil"/>
              <w:left w:val="nil"/>
              <w:bottom w:val="single" w:sz="4" w:space="0" w:color="auto"/>
              <w:right w:val="single" w:sz="4" w:space="0" w:color="auto"/>
            </w:tcBorders>
            <w:shd w:val="clear" w:color="000000" w:fill="F2F2F2"/>
            <w:noWrap/>
            <w:vAlign w:val="center"/>
            <w:hideMark/>
          </w:tcPr>
          <w:p w14:paraId="27622FE4" w14:textId="77777777" w:rsidR="00A00AB5" w:rsidRPr="0043447C" w:rsidRDefault="00A00AB5"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hideMark/>
          </w:tcPr>
          <w:p w14:paraId="7CD4156A" w14:textId="2BE52966" w:rsidR="00A00AB5" w:rsidRPr="0043447C" w:rsidRDefault="0034701E" w:rsidP="00AE4ABD">
            <w:pPr>
              <w:jc w:val="center"/>
              <w:rPr>
                <w:rFonts w:cs="Arial"/>
                <w:sz w:val="14"/>
                <w:szCs w:val="14"/>
              </w:rPr>
            </w:pPr>
            <w:r w:rsidRPr="0043447C">
              <w:rPr>
                <w:rFonts w:cs="Arial"/>
                <w:sz w:val="14"/>
                <w:szCs w:val="14"/>
              </w:rPr>
              <w:t>50</w:t>
            </w:r>
          </w:p>
        </w:tc>
        <w:tc>
          <w:tcPr>
            <w:tcW w:w="329" w:type="pct"/>
            <w:tcBorders>
              <w:top w:val="nil"/>
              <w:left w:val="nil"/>
              <w:bottom w:val="single" w:sz="4" w:space="0" w:color="auto"/>
              <w:right w:val="single" w:sz="4" w:space="0" w:color="auto"/>
            </w:tcBorders>
            <w:shd w:val="clear" w:color="000000" w:fill="F2F2F2"/>
            <w:noWrap/>
            <w:vAlign w:val="center"/>
            <w:hideMark/>
          </w:tcPr>
          <w:p w14:paraId="6F4690AC" w14:textId="77777777" w:rsidR="00A00AB5" w:rsidRPr="0043447C" w:rsidRDefault="00A00AB5"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0128F86B" w14:textId="77777777" w:rsidR="00A00AB5" w:rsidRPr="0043447C" w:rsidRDefault="00A00AB5"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1BCEE3EF" w14:textId="77777777" w:rsidR="00A00AB5" w:rsidRPr="0043447C" w:rsidRDefault="00A00AB5" w:rsidP="00A00AB5">
            <w:pPr>
              <w:jc w:val="left"/>
              <w:rPr>
                <w:rFonts w:cs="Arial"/>
                <w:sz w:val="14"/>
                <w:szCs w:val="14"/>
              </w:rPr>
            </w:pPr>
            <w:r w:rsidRPr="0043447C">
              <w:rPr>
                <w:rFonts w:cs="Arial"/>
                <w:sz w:val="14"/>
                <w:szCs w:val="14"/>
              </w:rPr>
              <w:t>TIPO_FRAUDE</w:t>
            </w:r>
          </w:p>
        </w:tc>
        <w:tc>
          <w:tcPr>
            <w:tcW w:w="1430" w:type="pct"/>
            <w:tcBorders>
              <w:top w:val="nil"/>
              <w:left w:val="nil"/>
              <w:bottom w:val="single" w:sz="4" w:space="0" w:color="auto"/>
              <w:right w:val="single" w:sz="4" w:space="0" w:color="auto"/>
            </w:tcBorders>
            <w:shd w:val="clear" w:color="auto" w:fill="auto"/>
            <w:hideMark/>
          </w:tcPr>
          <w:p w14:paraId="6B0B111A" w14:textId="77777777" w:rsidR="00A00AB5" w:rsidRPr="00A00AB5" w:rsidRDefault="00A00AB5" w:rsidP="00A00AB5">
            <w:pPr>
              <w:jc w:val="left"/>
              <w:rPr>
                <w:rFonts w:cs="Arial"/>
                <w:sz w:val="14"/>
                <w:szCs w:val="14"/>
              </w:rPr>
            </w:pPr>
            <w:r w:rsidRPr="00A00AB5">
              <w:rPr>
                <w:rFonts w:cs="Arial"/>
                <w:sz w:val="14"/>
                <w:szCs w:val="14"/>
              </w:rPr>
              <w:t> </w:t>
            </w:r>
          </w:p>
        </w:tc>
      </w:tr>
      <w:tr w:rsidR="00A00AB5" w:rsidRPr="00A00AB5" w14:paraId="602AE6DC"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58324FC6" w14:textId="77777777" w:rsidR="00A00AB5" w:rsidRPr="0043447C" w:rsidRDefault="00A00AB5" w:rsidP="00AE4ABD">
            <w:pPr>
              <w:jc w:val="left"/>
              <w:rPr>
                <w:rFonts w:cs="Arial"/>
                <w:sz w:val="14"/>
                <w:szCs w:val="14"/>
              </w:rPr>
            </w:pPr>
            <w:r w:rsidRPr="0043447C">
              <w:rPr>
                <w:rFonts w:cs="Arial"/>
                <w:sz w:val="14"/>
                <w:szCs w:val="14"/>
              </w:rPr>
              <w:t>DATA_ATIVACAO</w:t>
            </w:r>
          </w:p>
        </w:tc>
        <w:tc>
          <w:tcPr>
            <w:tcW w:w="389" w:type="pct"/>
            <w:tcBorders>
              <w:top w:val="nil"/>
              <w:left w:val="nil"/>
              <w:bottom w:val="single" w:sz="4" w:space="0" w:color="auto"/>
              <w:right w:val="single" w:sz="4" w:space="0" w:color="auto"/>
            </w:tcBorders>
            <w:shd w:val="clear" w:color="000000" w:fill="F2F2F2"/>
            <w:noWrap/>
            <w:vAlign w:val="center"/>
            <w:hideMark/>
          </w:tcPr>
          <w:p w14:paraId="1D2B4522" w14:textId="3BFD1557" w:rsidR="00A00AB5" w:rsidRPr="0043447C" w:rsidRDefault="00A00AB5" w:rsidP="00AE4ABD">
            <w:pPr>
              <w:jc w:val="center"/>
              <w:rPr>
                <w:rFonts w:cs="Arial"/>
                <w:sz w:val="14"/>
                <w:szCs w:val="14"/>
              </w:rPr>
            </w:pPr>
            <w:r w:rsidRPr="0043447C">
              <w:rPr>
                <w:rFonts w:cs="Arial"/>
                <w:sz w:val="14"/>
                <w:szCs w:val="14"/>
              </w:rPr>
              <w:t>Date</w:t>
            </w:r>
          </w:p>
        </w:tc>
        <w:tc>
          <w:tcPr>
            <w:tcW w:w="433" w:type="pct"/>
            <w:tcBorders>
              <w:top w:val="nil"/>
              <w:left w:val="nil"/>
              <w:bottom w:val="single" w:sz="4" w:space="0" w:color="auto"/>
              <w:right w:val="single" w:sz="4" w:space="0" w:color="auto"/>
            </w:tcBorders>
            <w:shd w:val="clear" w:color="000000" w:fill="F2F2F2"/>
            <w:noWrap/>
            <w:vAlign w:val="center"/>
            <w:hideMark/>
          </w:tcPr>
          <w:p w14:paraId="2007F9E7" w14:textId="77286CB0" w:rsidR="00A00AB5" w:rsidRPr="0043447C" w:rsidRDefault="00A00AB5" w:rsidP="00AE4ABD">
            <w:pPr>
              <w:jc w:val="center"/>
              <w:rPr>
                <w:rFonts w:cs="Arial"/>
                <w:sz w:val="14"/>
                <w:szCs w:val="14"/>
              </w:rPr>
            </w:pPr>
          </w:p>
        </w:tc>
        <w:tc>
          <w:tcPr>
            <w:tcW w:w="329" w:type="pct"/>
            <w:tcBorders>
              <w:top w:val="nil"/>
              <w:left w:val="nil"/>
              <w:bottom w:val="single" w:sz="4" w:space="0" w:color="auto"/>
              <w:right w:val="single" w:sz="4" w:space="0" w:color="auto"/>
            </w:tcBorders>
            <w:shd w:val="clear" w:color="000000" w:fill="F2F2F2"/>
            <w:noWrap/>
            <w:vAlign w:val="center"/>
            <w:hideMark/>
          </w:tcPr>
          <w:p w14:paraId="6D0AD082" w14:textId="77777777" w:rsidR="00A00AB5" w:rsidRPr="0043447C" w:rsidRDefault="00A00AB5"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52EDF0E7" w14:textId="77777777" w:rsidR="00A00AB5" w:rsidRPr="0043447C" w:rsidRDefault="00A00AB5"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hideMark/>
          </w:tcPr>
          <w:p w14:paraId="0D3FBA7E" w14:textId="77777777" w:rsidR="00A00AB5" w:rsidRPr="0043447C" w:rsidRDefault="00A00AB5" w:rsidP="00A00AB5">
            <w:pPr>
              <w:jc w:val="left"/>
              <w:rPr>
                <w:rFonts w:cs="Arial"/>
                <w:sz w:val="14"/>
                <w:szCs w:val="14"/>
              </w:rPr>
            </w:pPr>
            <w:r w:rsidRPr="0043447C">
              <w:rPr>
                <w:rFonts w:cs="Arial"/>
                <w:sz w:val="14"/>
                <w:szCs w:val="14"/>
              </w:rPr>
              <w:t>DATA_ATIVACAO</w:t>
            </w:r>
          </w:p>
        </w:tc>
        <w:tc>
          <w:tcPr>
            <w:tcW w:w="1430" w:type="pct"/>
            <w:tcBorders>
              <w:top w:val="nil"/>
              <w:left w:val="nil"/>
              <w:bottom w:val="single" w:sz="4" w:space="0" w:color="auto"/>
              <w:right w:val="single" w:sz="4" w:space="0" w:color="auto"/>
            </w:tcBorders>
            <w:shd w:val="clear" w:color="auto" w:fill="auto"/>
            <w:hideMark/>
          </w:tcPr>
          <w:p w14:paraId="60E22ED1" w14:textId="62F06FEB" w:rsidR="00A00AB5" w:rsidRPr="00A00AB5" w:rsidRDefault="0004007E" w:rsidP="0004007E">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5A60B3" w:rsidRPr="00A00AB5" w14:paraId="2E31AB9B"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0D86A71A" w14:textId="429125D0" w:rsidR="005A60B3" w:rsidRPr="0043447C" w:rsidRDefault="005A60B3" w:rsidP="00AE4ABD">
            <w:pPr>
              <w:jc w:val="left"/>
              <w:rPr>
                <w:rFonts w:cs="Arial"/>
                <w:sz w:val="14"/>
                <w:szCs w:val="14"/>
              </w:rPr>
            </w:pPr>
            <w:r w:rsidRPr="0043447C">
              <w:rPr>
                <w:rFonts w:cs="Arial"/>
                <w:sz w:val="14"/>
                <w:szCs w:val="14"/>
              </w:rPr>
              <w:t>DATA_DETECCAO</w:t>
            </w:r>
          </w:p>
        </w:tc>
        <w:tc>
          <w:tcPr>
            <w:tcW w:w="389" w:type="pct"/>
            <w:tcBorders>
              <w:top w:val="nil"/>
              <w:left w:val="nil"/>
              <w:bottom w:val="single" w:sz="4" w:space="0" w:color="auto"/>
              <w:right w:val="single" w:sz="4" w:space="0" w:color="auto"/>
            </w:tcBorders>
            <w:shd w:val="clear" w:color="000000" w:fill="F2F2F2"/>
            <w:noWrap/>
            <w:vAlign w:val="center"/>
          </w:tcPr>
          <w:p w14:paraId="01C54C3E" w14:textId="5564617F" w:rsidR="005A60B3" w:rsidRPr="0043447C" w:rsidRDefault="005A60B3" w:rsidP="00AE4ABD">
            <w:pPr>
              <w:jc w:val="center"/>
              <w:rPr>
                <w:rFonts w:cs="Arial"/>
                <w:sz w:val="14"/>
                <w:szCs w:val="14"/>
              </w:rPr>
            </w:pPr>
            <w:r w:rsidRPr="0043447C">
              <w:rPr>
                <w:rFonts w:cs="Arial"/>
                <w:sz w:val="14"/>
                <w:szCs w:val="14"/>
              </w:rPr>
              <w:t>Date</w:t>
            </w:r>
          </w:p>
        </w:tc>
        <w:tc>
          <w:tcPr>
            <w:tcW w:w="433" w:type="pct"/>
            <w:tcBorders>
              <w:top w:val="nil"/>
              <w:left w:val="nil"/>
              <w:bottom w:val="single" w:sz="4" w:space="0" w:color="auto"/>
              <w:right w:val="single" w:sz="4" w:space="0" w:color="auto"/>
            </w:tcBorders>
            <w:shd w:val="clear" w:color="000000" w:fill="F2F2F2"/>
            <w:noWrap/>
            <w:vAlign w:val="center"/>
          </w:tcPr>
          <w:p w14:paraId="090A980E" w14:textId="77777777" w:rsidR="005A60B3" w:rsidRPr="0043447C" w:rsidRDefault="005A60B3" w:rsidP="00AE4ABD">
            <w:pPr>
              <w:jc w:val="center"/>
              <w:rPr>
                <w:rFonts w:cs="Arial"/>
                <w:sz w:val="14"/>
                <w:szCs w:val="14"/>
              </w:rPr>
            </w:pPr>
          </w:p>
        </w:tc>
        <w:tc>
          <w:tcPr>
            <w:tcW w:w="329" w:type="pct"/>
            <w:tcBorders>
              <w:top w:val="nil"/>
              <w:left w:val="nil"/>
              <w:bottom w:val="single" w:sz="4" w:space="0" w:color="auto"/>
              <w:right w:val="single" w:sz="4" w:space="0" w:color="auto"/>
            </w:tcBorders>
            <w:shd w:val="clear" w:color="000000" w:fill="F2F2F2"/>
            <w:noWrap/>
            <w:vAlign w:val="center"/>
          </w:tcPr>
          <w:p w14:paraId="76780709" w14:textId="06FD232D" w:rsidR="005A60B3" w:rsidRPr="0043447C" w:rsidRDefault="005A60B3"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75B2CCB5" w14:textId="383B2740" w:rsidR="005A60B3" w:rsidRPr="0043447C" w:rsidRDefault="005A60B3"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676434C3" w14:textId="505D9B0A" w:rsidR="005A60B3" w:rsidRPr="0043447C" w:rsidRDefault="005A60B3" w:rsidP="00A00AB5">
            <w:pPr>
              <w:jc w:val="left"/>
              <w:rPr>
                <w:rFonts w:cs="Arial"/>
                <w:sz w:val="14"/>
                <w:szCs w:val="14"/>
              </w:rPr>
            </w:pPr>
            <w:r w:rsidRPr="0043447C">
              <w:rPr>
                <w:rFonts w:cs="Arial"/>
                <w:sz w:val="14"/>
                <w:szCs w:val="14"/>
              </w:rPr>
              <w:t>DATA_DETECCAO</w:t>
            </w:r>
          </w:p>
        </w:tc>
        <w:tc>
          <w:tcPr>
            <w:tcW w:w="1430" w:type="pct"/>
            <w:tcBorders>
              <w:top w:val="nil"/>
              <w:left w:val="nil"/>
              <w:bottom w:val="single" w:sz="4" w:space="0" w:color="auto"/>
              <w:right w:val="single" w:sz="4" w:space="0" w:color="auto"/>
            </w:tcBorders>
            <w:shd w:val="clear" w:color="auto" w:fill="auto"/>
          </w:tcPr>
          <w:p w14:paraId="0A49042B" w14:textId="6BE04B76" w:rsidR="005A60B3" w:rsidRPr="00B366D9" w:rsidRDefault="005A60B3" w:rsidP="0004007E">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34701E" w:rsidRPr="00A00AB5" w14:paraId="3A34459A"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5ACB96B4" w14:textId="17BF4B8E" w:rsidR="0034701E" w:rsidRPr="0043447C" w:rsidRDefault="0034701E" w:rsidP="00AE4ABD">
            <w:pPr>
              <w:jc w:val="left"/>
              <w:rPr>
                <w:rFonts w:cs="Arial"/>
                <w:sz w:val="14"/>
                <w:szCs w:val="14"/>
              </w:rPr>
            </w:pPr>
            <w:r w:rsidRPr="0043447C">
              <w:rPr>
                <w:rFonts w:cs="Arial"/>
                <w:sz w:val="14"/>
                <w:szCs w:val="14"/>
              </w:rPr>
              <w:t>TP_PRODUTO</w:t>
            </w:r>
          </w:p>
        </w:tc>
        <w:tc>
          <w:tcPr>
            <w:tcW w:w="389" w:type="pct"/>
            <w:tcBorders>
              <w:top w:val="nil"/>
              <w:left w:val="nil"/>
              <w:bottom w:val="single" w:sz="4" w:space="0" w:color="auto"/>
              <w:right w:val="single" w:sz="4" w:space="0" w:color="auto"/>
            </w:tcBorders>
            <w:shd w:val="clear" w:color="000000" w:fill="F2F2F2"/>
            <w:noWrap/>
            <w:vAlign w:val="center"/>
          </w:tcPr>
          <w:p w14:paraId="4F615679" w14:textId="20C24920"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643F4D0D" w14:textId="587C0F7D" w:rsidR="0034701E" w:rsidRPr="0043447C" w:rsidRDefault="0034701E" w:rsidP="00AE4ABD">
            <w:pPr>
              <w:jc w:val="center"/>
              <w:rPr>
                <w:rFonts w:cs="Arial"/>
                <w:sz w:val="14"/>
                <w:szCs w:val="14"/>
              </w:rPr>
            </w:pPr>
            <w:r w:rsidRPr="0043447C">
              <w:rPr>
                <w:rFonts w:cs="Arial"/>
                <w:sz w:val="14"/>
                <w:szCs w:val="14"/>
              </w:rPr>
              <w:t>50</w:t>
            </w:r>
          </w:p>
        </w:tc>
        <w:tc>
          <w:tcPr>
            <w:tcW w:w="329" w:type="pct"/>
            <w:tcBorders>
              <w:top w:val="nil"/>
              <w:left w:val="nil"/>
              <w:bottom w:val="single" w:sz="4" w:space="0" w:color="auto"/>
              <w:right w:val="single" w:sz="4" w:space="0" w:color="auto"/>
            </w:tcBorders>
            <w:shd w:val="clear" w:color="000000" w:fill="F2F2F2"/>
            <w:noWrap/>
            <w:vAlign w:val="center"/>
          </w:tcPr>
          <w:p w14:paraId="6B7BD78B" w14:textId="2A6B1776"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0908D7F3" w14:textId="696FD6AB"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335140D9" w14:textId="028B3EEF" w:rsidR="0034701E" w:rsidRPr="0043447C" w:rsidRDefault="0034701E" w:rsidP="0034701E">
            <w:pPr>
              <w:jc w:val="left"/>
              <w:rPr>
                <w:rFonts w:cs="Arial"/>
                <w:sz w:val="14"/>
                <w:szCs w:val="14"/>
              </w:rPr>
            </w:pPr>
            <w:r w:rsidRPr="0043447C">
              <w:rPr>
                <w:rFonts w:cs="Arial"/>
                <w:sz w:val="14"/>
                <w:szCs w:val="14"/>
              </w:rPr>
              <w:t>TP_PRODUTO</w:t>
            </w:r>
          </w:p>
        </w:tc>
        <w:tc>
          <w:tcPr>
            <w:tcW w:w="1430" w:type="pct"/>
            <w:tcBorders>
              <w:top w:val="nil"/>
              <w:left w:val="nil"/>
              <w:bottom w:val="single" w:sz="4" w:space="0" w:color="auto"/>
              <w:right w:val="single" w:sz="4" w:space="0" w:color="auto"/>
            </w:tcBorders>
            <w:shd w:val="clear" w:color="auto" w:fill="auto"/>
          </w:tcPr>
          <w:p w14:paraId="4F3187D1" w14:textId="77777777" w:rsidR="0034701E" w:rsidRPr="00B366D9" w:rsidRDefault="0034701E" w:rsidP="0034701E">
            <w:pPr>
              <w:jc w:val="left"/>
              <w:rPr>
                <w:rFonts w:cs="Arial"/>
                <w:sz w:val="14"/>
                <w:szCs w:val="14"/>
              </w:rPr>
            </w:pPr>
          </w:p>
        </w:tc>
      </w:tr>
      <w:tr w:rsidR="0034701E" w:rsidRPr="00A00AB5" w14:paraId="4D922360"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55C5D63C" w14:textId="32F9FE03" w:rsidR="0034701E" w:rsidRPr="0043447C" w:rsidRDefault="0034701E" w:rsidP="00AE4ABD">
            <w:pPr>
              <w:jc w:val="left"/>
              <w:rPr>
                <w:rFonts w:cs="Arial"/>
                <w:sz w:val="14"/>
                <w:szCs w:val="14"/>
              </w:rPr>
            </w:pPr>
            <w:r w:rsidRPr="0043447C">
              <w:rPr>
                <w:rFonts w:cs="Arial"/>
                <w:sz w:val="14"/>
                <w:szCs w:val="14"/>
              </w:rPr>
              <w:t>ORIG_ LOGRADOURO</w:t>
            </w:r>
          </w:p>
        </w:tc>
        <w:tc>
          <w:tcPr>
            <w:tcW w:w="389" w:type="pct"/>
            <w:tcBorders>
              <w:top w:val="nil"/>
              <w:left w:val="nil"/>
              <w:bottom w:val="single" w:sz="4" w:space="0" w:color="auto"/>
              <w:right w:val="single" w:sz="4" w:space="0" w:color="auto"/>
            </w:tcBorders>
            <w:shd w:val="clear" w:color="000000" w:fill="F2F2F2"/>
            <w:noWrap/>
            <w:vAlign w:val="center"/>
          </w:tcPr>
          <w:p w14:paraId="21B89C88" w14:textId="3B9292DB"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4259D3FD" w14:textId="0118BD45" w:rsidR="0034701E" w:rsidRPr="0043447C" w:rsidRDefault="0034701E"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0B266ECD" w14:textId="2D21AE26"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5C755270" w14:textId="0022B67C"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1BE873B9" w14:textId="4EBF6762" w:rsidR="0034701E" w:rsidRPr="0043447C" w:rsidRDefault="0034701E" w:rsidP="0034701E">
            <w:pPr>
              <w:jc w:val="left"/>
              <w:rPr>
                <w:rFonts w:cs="Arial"/>
                <w:sz w:val="14"/>
                <w:szCs w:val="14"/>
              </w:rPr>
            </w:pPr>
            <w:r w:rsidRPr="0043447C">
              <w:rPr>
                <w:rFonts w:cs="Arial"/>
                <w:sz w:val="14"/>
                <w:szCs w:val="14"/>
              </w:rPr>
              <w:t>Conteúdo original LOGRADOURO</w:t>
            </w:r>
          </w:p>
        </w:tc>
        <w:tc>
          <w:tcPr>
            <w:tcW w:w="1430" w:type="pct"/>
            <w:tcBorders>
              <w:top w:val="nil"/>
              <w:left w:val="nil"/>
              <w:bottom w:val="single" w:sz="4" w:space="0" w:color="auto"/>
              <w:right w:val="single" w:sz="4" w:space="0" w:color="auto"/>
            </w:tcBorders>
            <w:shd w:val="clear" w:color="auto" w:fill="auto"/>
          </w:tcPr>
          <w:p w14:paraId="3FAC3C4D" w14:textId="77777777" w:rsidR="0034701E" w:rsidRPr="00B366D9" w:rsidRDefault="0034701E" w:rsidP="0034701E">
            <w:pPr>
              <w:jc w:val="left"/>
              <w:rPr>
                <w:rFonts w:cs="Arial"/>
                <w:sz w:val="14"/>
                <w:szCs w:val="14"/>
              </w:rPr>
            </w:pPr>
          </w:p>
        </w:tc>
      </w:tr>
      <w:tr w:rsidR="0034701E" w:rsidRPr="00A00AB5" w14:paraId="1CF27DDC"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24B8E118" w14:textId="1FEE02DE" w:rsidR="0034701E" w:rsidRPr="0043447C" w:rsidRDefault="0034701E" w:rsidP="00AE4ABD">
            <w:pPr>
              <w:jc w:val="left"/>
              <w:rPr>
                <w:rFonts w:cs="Arial"/>
                <w:sz w:val="14"/>
                <w:szCs w:val="14"/>
              </w:rPr>
            </w:pPr>
            <w:r w:rsidRPr="0043447C">
              <w:rPr>
                <w:rFonts w:cs="Arial"/>
                <w:sz w:val="14"/>
                <w:szCs w:val="14"/>
              </w:rPr>
              <w:t>ORIG_ COMPLEMENTO_LOGRADOURO</w:t>
            </w:r>
          </w:p>
        </w:tc>
        <w:tc>
          <w:tcPr>
            <w:tcW w:w="389" w:type="pct"/>
            <w:tcBorders>
              <w:top w:val="nil"/>
              <w:left w:val="nil"/>
              <w:bottom w:val="single" w:sz="4" w:space="0" w:color="auto"/>
              <w:right w:val="single" w:sz="4" w:space="0" w:color="auto"/>
            </w:tcBorders>
            <w:shd w:val="clear" w:color="000000" w:fill="F2F2F2"/>
            <w:noWrap/>
            <w:vAlign w:val="center"/>
          </w:tcPr>
          <w:p w14:paraId="63A02058" w14:textId="08F0CA2E"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1105CCE1" w14:textId="1888FDC9" w:rsidR="0034701E" w:rsidRPr="0043447C" w:rsidRDefault="0034701E"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26917F59" w14:textId="5A7CCEE7"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36CF483B" w14:textId="011A4751"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4912E38A" w14:textId="682EA845" w:rsidR="0034701E" w:rsidRPr="0043447C" w:rsidRDefault="0034701E" w:rsidP="0034701E">
            <w:pPr>
              <w:jc w:val="left"/>
              <w:rPr>
                <w:rFonts w:cs="Arial"/>
                <w:sz w:val="14"/>
                <w:szCs w:val="14"/>
              </w:rPr>
            </w:pPr>
            <w:r w:rsidRPr="0043447C">
              <w:rPr>
                <w:rFonts w:cs="Arial"/>
                <w:sz w:val="14"/>
                <w:szCs w:val="14"/>
              </w:rPr>
              <w:t>Conteúdo original COMPL</w:t>
            </w:r>
          </w:p>
        </w:tc>
        <w:tc>
          <w:tcPr>
            <w:tcW w:w="1430" w:type="pct"/>
            <w:tcBorders>
              <w:top w:val="nil"/>
              <w:left w:val="nil"/>
              <w:bottom w:val="single" w:sz="4" w:space="0" w:color="auto"/>
              <w:right w:val="single" w:sz="4" w:space="0" w:color="auto"/>
            </w:tcBorders>
            <w:shd w:val="clear" w:color="auto" w:fill="auto"/>
          </w:tcPr>
          <w:p w14:paraId="74AFF262" w14:textId="77777777" w:rsidR="0034701E" w:rsidRPr="00B366D9" w:rsidRDefault="0034701E" w:rsidP="0034701E">
            <w:pPr>
              <w:jc w:val="left"/>
              <w:rPr>
                <w:rFonts w:cs="Arial"/>
                <w:sz w:val="14"/>
                <w:szCs w:val="14"/>
              </w:rPr>
            </w:pPr>
          </w:p>
        </w:tc>
      </w:tr>
      <w:tr w:rsidR="0034701E" w:rsidRPr="00A00AB5" w14:paraId="2CAD83A9"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042E0C4D" w14:textId="60FA4199" w:rsidR="0034701E" w:rsidRPr="0043447C" w:rsidRDefault="0034701E" w:rsidP="00AE4ABD">
            <w:pPr>
              <w:jc w:val="left"/>
              <w:rPr>
                <w:rFonts w:cs="Arial"/>
                <w:sz w:val="14"/>
                <w:szCs w:val="14"/>
              </w:rPr>
            </w:pPr>
            <w:r w:rsidRPr="0043447C">
              <w:rPr>
                <w:rFonts w:cs="Arial"/>
                <w:sz w:val="14"/>
                <w:szCs w:val="14"/>
              </w:rPr>
              <w:t>ORIG_ BAIRRO</w:t>
            </w:r>
          </w:p>
        </w:tc>
        <w:tc>
          <w:tcPr>
            <w:tcW w:w="389" w:type="pct"/>
            <w:tcBorders>
              <w:top w:val="nil"/>
              <w:left w:val="nil"/>
              <w:bottom w:val="single" w:sz="4" w:space="0" w:color="auto"/>
              <w:right w:val="single" w:sz="4" w:space="0" w:color="auto"/>
            </w:tcBorders>
            <w:shd w:val="clear" w:color="000000" w:fill="F2F2F2"/>
            <w:noWrap/>
            <w:vAlign w:val="center"/>
          </w:tcPr>
          <w:p w14:paraId="759A9579" w14:textId="7BB36A69"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4665494E" w14:textId="2D064A90" w:rsidR="0034701E" w:rsidRPr="0043447C" w:rsidRDefault="0034701E"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36BA030A" w14:textId="65673912"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191357F9" w14:textId="440561AC"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1622ADEC" w14:textId="1D80E02C" w:rsidR="0034701E" w:rsidRPr="0043447C" w:rsidRDefault="0034701E" w:rsidP="0034701E">
            <w:pPr>
              <w:jc w:val="left"/>
              <w:rPr>
                <w:rFonts w:cs="Arial"/>
                <w:sz w:val="14"/>
                <w:szCs w:val="14"/>
              </w:rPr>
            </w:pPr>
            <w:r w:rsidRPr="0043447C">
              <w:rPr>
                <w:rFonts w:cs="Arial"/>
                <w:sz w:val="14"/>
                <w:szCs w:val="14"/>
              </w:rPr>
              <w:t>Conteúdo original BAIRRO</w:t>
            </w:r>
          </w:p>
        </w:tc>
        <w:tc>
          <w:tcPr>
            <w:tcW w:w="1430" w:type="pct"/>
            <w:tcBorders>
              <w:top w:val="nil"/>
              <w:left w:val="nil"/>
              <w:bottom w:val="single" w:sz="4" w:space="0" w:color="auto"/>
              <w:right w:val="single" w:sz="4" w:space="0" w:color="auto"/>
            </w:tcBorders>
            <w:shd w:val="clear" w:color="auto" w:fill="auto"/>
          </w:tcPr>
          <w:p w14:paraId="4B76EEA1" w14:textId="77777777" w:rsidR="0034701E" w:rsidRPr="00B366D9" w:rsidRDefault="0034701E" w:rsidP="0034701E">
            <w:pPr>
              <w:jc w:val="left"/>
              <w:rPr>
                <w:rFonts w:cs="Arial"/>
                <w:sz w:val="14"/>
                <w:szCs w:val="14"/>
              </w:rPr>
            </w:pPr>
          </w:p>
        </w:tc>
      </w:tr>
      <w:tr w:rsidR="0034701E" w:rsidRPr="00A00AB5" w14:paraId="2B9F83B2"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705B9EB4" w14:textId="7424C5E8" w:rsidR="0034701E" w:rsidRPr="0043447C" w:rsidRDefault="0034701E" w:rsidP="00AE4ABD">
            <w:pPr>
              <w:jc w:val="left"/>
              <w:rPr>
                <w:rFonts w:cs="Arial"/>
                <w:sz w:val="14"/>
                <w:szCs w:val="14"/>
              </w:rPr>
            </w:pPr>
            <w:r w:rsidRPr="0043447C">
              <w:rPr>
                <w:rFonts w:cs="Arial"/>
                <w:sz w:val="14"/>
                <w:szCs w:val="14"/>
              </w:rPr>
              <w:t>ORIG_ CIDADE</w:t>
            </w:r>
          </w:p>
        </w:tc>
        <w:tc>
          <w:tcPr>
            <w:tcW w:w="389" w:type="pct"/>
            <w:tcBorders>
              <w:top w:val="nil"/>
              <w:left w:val="nil"/>
              <w:bottom w:val="single" w:sz="4" w:space="0" w:color="auto"/>
              <w:right w:val="single" w:sz="4" w:space="0" w:color="auto"/>
            </w:tcBorders>
            <w:shd w:val="clear" w:color="000000" w:fill="F2F2F2"/>
            <w:noWrap/>
            <w:vAlign w:val="center"/>
          </w:tcPr>
          <w:p w14:paraId="05E44FF0" w14:textId="41C951E3"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22DB5712" w14:textId="63574E00" w:rsidR="0034701E" w:rsidRPr="0043447C" w:rsidRDefault="0034701E"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53A81FCF" w14:textId="27583C5B"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73D932F8" w14:textId="7F10272D"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6E854E13" w14:textId="29BBEB6D" w:rsidR="0034701E" w:rsidRPr="0043447C" w:rsidRDefault="0034701E" w:rsidP="0034701E">
            <w:pPr>
              <w:jc w:val="left"/>
              <w:rPr>
                <w:rFonts w:cs="Arial"/>
                <w:sz w:val="14"/>
                <w:szCs w:val="14"/>
              </w:rPr>
            </w:pPr>
            <w:r w:rsidRPr="0043447C">
              <w:rPr>
                <w:rFonts w:cs="Arial"/>
                <w:sz w:val="14"/>
                <w:szCs w:val="14"/>
              </w:rPr>
              <w:t>Conteúdo original CIDADE</w:t>
            </w:r>
          </w:p>
        </w:tc>
        <w:tc>
          <w:tcPr>
            <w:tcW w:w="1430" w:type="pct"/>
            <w:tcBorders>
              <w:top w:val="nil"/>
              <w:left w:val="nil"/>
              <w:bottom w:val="single" w:sz="4" w:space="0" w:color="auto"/>
              <w:right w:val="single" w:sz="4" w:space="0" w:color="auto"/>
            </w:tcBorders>
            <w:shd w:val="clear" w:color="auto" w:fill="auto"/>
          </w:tcPr>
          <w:p w14:paraId="0B112405" w14:textId="77777777" w:rsidR="0034701E" w:rsidRPr="00B366D9" w:rsidRDefault="0034701E" w:rsidP="0034701E">
            <w:pPr>
              <w:jc w:val="left"/>
              <w:rPr>
                <w:rFonts w:cs="Arial"/>
                <w:sz w:val="14"/>
                <w:szCs w:val="14"/>
              </w:rPr>
            </w:pPr>
          </w:p>
        </w:tc>
      </w:tr>
      <w:tr w:rsidR="0034701E" w:rsidRPr="00A00AB5" w14:paraId="0C744822"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0F1E4BEB" w14:textId="294374AA" w:rsidR="0034701E" w:rsidRPr="0043447C" w:rsidRDefault="0034701E" w:rsidP="00AE4ABD">
            <w:pPr>
              <w:jc w:val="left"/>
              <w:rPr>
                <w:rFonts w:cs="Arial"/>
                <w:sz w:val="14"/>
                <w:szCs w:val="14"/>
              </w:rPr>
            </w:pPr>
            <w:r w:rsidRPr="0043447C">
              <w:rPr>
                <w:rFonts w:cs="Arial"/>
                <w:sz w:val="14"/>
                <w:szCs w:val="14"/>
              </w:rPr>
              <w:t>ORIG_TERMINAL</w:t>
            </w:r>
          </w:p>
        </w:tc>
        <w:tc>
          <w:tcPr>
            <w:tcW w:w="389" w:type="pct"/>
            <w:tcBorders>
              <w:top w:val="nil"/>
              <w:left w:val="nil"/>
              <w:bottom w:val="single" w:sz="4" w:space="0" w:color="auto"/>
              <w:right w:val="single" w:sz="4" w:space="0" w:color="auto"/>
            </w:tcBorders>
            <w:shd w:val="clear" w:color="000000" w:fill="F2F2F2"/>
            <w:noWrap/>
            <w:vAlign w:val="center"/>
          </w:tcPr>
          <w:p w14:paraId="185326DA" w14:textId="1BDF5CDA" w:rsidR="0034701E" w:rsidRPr="0043447C" w:rsidRDefault="0034701E"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490640AD" w14:textId="62F9C86C" w:rsidR="0034701E" w:rsidRPr="0043447C" w:rsidRDefault="0034701E"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0FEC11A1" w14:textId="238ABE0A" w:rsidR="0034701E" w:rsidRPr="0043447C" w:rsidRDefault="0034701E"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6E6D0CBA" w14:textId="1CA94134" w:rsidR="0034701E" w:rsidRPr="0043447C" w:rsidRDefault="0034701E"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688E2119" w14:textId="24372AE1" w:rsidR="0034701E" w:rsidRPr="0043447C" w:rsidRDefault="0034701E" w:rsidP="0034701E">
            <w:pPr>
              <w:jc w:val="left"/>
              <w:rPr>
                <w:rFonts w:cs="Arial"/>
                <w:sz w:val="14"/>
                <w:szCs w:val="14"/>
              </w:rPr>
            </w:pPr>
            <w:r w:rsidRPr="0043447C">
              <w:rPr>
                <w:rFonts w:cs="Arial"/>
                <w:sz w:val="14"/>
                <w:szCs w:val="14"/>
              </w:rPr>
              <w:t>Conteúdo original TERMINAL</w:t>
            </w:r>
          </w:p>
        </w:tc>
        <w:tc>
          <w:tcPr>
            <w:tcW w:w="1430" w:type="pct"/>
            <w:tcBorders>
              <w:top w:val="nil"/>
              <w:left w:val="nil"/>
              <w:bottom w:val="single" w:sz="4" w:space="0" w:color="auto"/>
              <w:right w:val="single" w:sz="4" w:space="0" w:color="auto"/>
            </w:tcBorders>
            <w:shd w:val="clear" w:color="auto" w:fill="auto"/>
          </w:tcPr>
          <w:p w14:paraId="2F989AB8" w14:textId="77777777" w:rsidR="0034701E" w:rsidRPr="00B366D9" w:rsidRDefault="0034701E" w:rsidP="0034701E">
            <w:pPr>
              <w:jc w:val="left"/>
              <w:rPr>
                <w:rFonts w:cs="Arial"/>
                <w:sz w:val="14"/>
                <w:szCs w:val="14"/>
              </w:rPr>
            </w:pPr>
          </w:p>
        </w:tc>
      </w:tr>
      <w:tr w:rsidR="00EC346A" w:rsidRPr="00A00AB5" w14:paraId="35008916" w14:textId="77777777" w:rsidTr="00AE4ABD">
        <w:trPr>
          <w:trHeight w:val="25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77DE37F1" w14:textId="0A00720B" w:rsidR="00EC346A" w:rsidRPr="0043447C" w:rsidRDefault="00EC346A" w:rsidP="00AE4ABD">
            <w:pPr>
              <w:jc w:val="left"/>
              <w:rPr>
                <w:rFonts w:cs="Arial"/>
                <w:sz w:val="14"/>
                <w:szCs w:val="14"/>
              </w:rPr>
            </w:pPr>
            <w:r w:rsidRPr="0043447C">
              <w:rPr>
                <w:rFonts w:cs="Arial"/>
                <w:sz w:val="14"/>
                <w:szCs w:val="14"/>
              </w:rPr>
              <w:t>ORIG_TELEFONE_CONTATO</w:t>
            </w:r>
          </w:p>
        </w:tc>
        <w:tc>
          <w:tcPr>
            <w:tcW w:w="389" w:type="pct"/>
            <w:tcBorders>
              <w:top w:val="nil"/>
              <w:left w:val="nil"/>
              <w:bottom w:val="single" w:sz="4" w:space="0" w:color="auto"/>
              <w:right w:val="single" w:sz="4" w:space="0" w:color="auto"/>
            </w:tcBorders>
            <w:shd w:val="clear" w:color="000000" w:fill="F2F2F2"/>
            <w:noWrap/>
            <w:vAlign w:val="center"/>
          </w:tcPr>
          <w:p w14:paraId="23150BF1" w14:textId="368D90BA" w:rsidR="00EC346A" w:rsidRPr="0043447C" w:rsidRDefault="00EC346A" w:rsidP="00AE4ABD">
            <w:pPr>
              <w:jc w:val="center"/>
              <w:rPr>
                <w:rFonts w:cs="Arial"/>
                <w:sz w:val="14"/>
                <w:szCs w:val="14"/>
              </w:rPr>
            </w:pPr>
            <w:r w:rsidRPr="0043447C">
              <w:rPr>
                <w:rFonts w:cs="Arial"/>
                <w:sz w:val="14"/>
                <w:szCs w:val="14"/>
              </w:rPr>
              <w:t>varchar</w:t>
            </w:r>
          </w:p>
        </w:tc>
        <w:tc>
          <w:tcPr>
            <w:tcW w:w="433" w:type="pct"/>
            <w:tcBorders>
              <w:top w:val="nil"/>
              <w:left w:val="nil"/>
              <w:bottom w:val="single" w:sz="4" w:space="0" w:color="auto"/>
              <w:right w:val="single" w:sz="4" w:space="0" w:color="auto"/>
            </w:tcBorders>
            <w:shd w:val="clear" w:color="000000" w:fill="F2F2F2"/>
            <w:noWrap/>
            <w:vAlign w:val="center"/>
          </w:tcPr>
          <w:p w14:paraId="7977EBE6" w14:textId="6FF5FCE5" w:rsidR="00EC346A" w:rsidRPr="0043447C" w:rsidRDefault="00EC346A" w:rsidP="00AE4ABD">
            <w:pPr>
              <w:jc w:val="center"/>
              <w:rPr>
                <w:rFonts w:cs="Arial"/>
                <w:sz w:val="14"/>
                <w:szCs w:val="14"/>
              </w:rPr>
            </w:pPr>
            <w:r w:rsidRPr="0043447C">
              <w:rPr>
                <w:rFonts w:cs="Arial"/>
                <w:sz w:val="14"/>
                <w:szCs w:val="14"/>
              </w:rPr>
              <w:t>500</w:t>
            </w:r>
          </w:p>
        </w:tc>
        <w:tc>
          <w:tcPr>
            <w:tcW w:w="329" w:type="pct"/>
            <w:tcBorders>
              <w:top w:val="nil"/>
              <w:left w:val="nil"/>
              <w:bottom w:val="single" w:sz="4" w:space="0" w:color="auto"/>
              <w:right w:val="single" w:sz="4" w:space="0" w:color="auto"/>
            </w:tcBorders>
            <w:shd w:val="clear" w:color="000000" w:fill="F2F2F2"/>
            <w:noWrap/>
            <w:vAlign w:val="center"/>
          </w:tcPr>
          <w:p w14:paraId="08A1BE1C" w14:textId="4AF3C86A" w:rsidR="00EC346A" w:rsidRPr="0043447C" w:rsidRDefault="00EC346A"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4006ECD9" w14:textId="055C61A7" w:rsidR="00EC346A" w:rsidRPr="0043447C" w:rsidRDefault="00EC346A" w:rsidP="00AE4ABD">
            <w:pPr>
              <w:jc w:val="center"/>
              <w:rPr>
                <w:rFonts w:cs="Arial"/>
                <w:sz w:val="14"/>
                <w:szCs w:val="14"/>
              </w:rPr>
            </w:pPr>
            <w:r w:rsidRPr="0043447C">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64B90EE8" w14:textId="007A8206" w:rsidR="00EC346A" w:rsidRPr="0043447C" w:rsidRDefault="00EC346A" w:rsidP="00EC346A">
            <w:pPr>
              <w:jc w:val="left"/>
              <w:rPr>
                <w:rFonts w:cs="Arial"/>
                <w:sz w:val="14"/>
                <w:szCs w:val="14"/>
              </w:rPr>
            </w:pPr>
            <w:r w:rsidRPr="0043447C">
              <w:rPr>
                <w:rFonts w:cs="Arial"/>
                <w:sz w:val="14"/>
                <w:szCs w:val="14"/>
              </w:rPr>
              <w:t>Conteúdo original TELEFONE_CONTATO</w:t>
            </w:r>
          </w:p>
        </w:tc>
        <w:tc>
          <w:tcPr>
            <w:tcW w:w="1430" w:type="pct"/>
            <w:tcBorders>
              <w:top w:val="nil"/>
              <w:left w:val="nil"/>
              <w:bottom w:val="single" w:sz="4" w:space="0" w:color="auto"/>
              <w:right w:val="single" w:sz="4" w:space="0" w:color="auto"/>
            </w:tcBorders>
            <w:shd w:val="clear" w:color="auto" w:fill="auto"/>
          </w:tcPr>
          <w:p w14:paraId="2A7DBE76" w14:textId="77777777" w:rsidR="00EC346A" w:rsidRPr="00B366D9" w:rsidRDefault="00EC346A" w:rsidP="00EC346A">
            <w:pPr>
              <w:jc w:val="left"/>
              <w:rPr>
                <w:rFonts w:cs="Arial"/>
                <w:sz w:val="14"/>
                <w:szCs w:val="14"/>
              </w:rPr>
            </w:pPr>
          </w:p>
        </w:tc>
      </w:tr>
      <w:tr w:rsidR="00EC346A" w:rsidRPr="00A00AB5" w14:paraId="49512AF1" w14:textId="77777777" w:rsidTr="00AE4ABD">
        <w:trPr>
          <w:trHeight w:val="360"/>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68E76514" w14:textId="77777777" w:rsidR="00EC346A" w:rsidRPr="0043447C" w:rsidRDefault="00EC346A" w:rsidP="00AE4ABD">
            <w:pPr>
              <w:jc w:val="left"/>
              <w:rPr>
                <w:rFonts w:cs="Arial"/>
                <w:sz w:val="14"/>
                <w:szCs w:val="14"/>
              </w:rPr>
            </w:pPr>
            <w:r w:rsidRPr="0043447C">
              <w:rPr>
                <w:rFonts w:cs="Arial"/>
                <w:sz w:val="14"/>
                <w:szCs w:val="14"/>
              </w:rPr>
              <w:t>CONTADOR</w:t>
            </w:r>
          </w:p>
        </w:tc>
        <w:tc>
          <w:tcPr>
            <w:tcW w:w="389" w:type="pct"/>
            <w:tcBorders>
              <w:top w:val="nil"/>
              <w:left w:val="nil"/>
              <w:bottom w:val="single" w:sz="4" w:space="0" w:color="auto"/>
              <w:right w:val="single" w:sz="4" w:space="0" w:color="auto"/>
            </w:tcBorders>
            <w:shd w:val="clear" w:color="000000" w:fill="F2F2F2"/>
            <w:noWrap/>
            <w:vAlign w:val="center"/>
            <w:hideMark/>
          </w:tcPr>
          <w:p w14:paraId="101DA455" w14:textId="64DEA415" w:rsidR="00EC346A" w:rsidRPr="0043447C" w:rsidRDefault="00EC346A" w:rsidP="00AE4ABD">
            <w:pPr>
              <w:jc w:val="center"/>
              <w:rPr>
                <w:rFonts w:cs="Arial"/>
                <w:sz w:val="14"/>
                <w:szCs w:val="14"/>
              </w:rPr>
            </w:pPr>
            <w:r w:rsidRPr="0043447C">
              <w:rPr>
                <w:rFonts w:cs="Arial"/>
                <w:sz w:val="14"/>
                <w:szCs w:val="14"/>
              </w:rPr>
              <w:t>Number</w:t>
            </w:r>
          </w:p>
        </w:tc>
        <w:tc>
          <w:tcPr>
            <w:tcW w:w="433" w:type="pct"/>
            <w:tcBorders>
              <w:top w:val="nil"/>
              <w:left w:val="nil"/>
              <w:bottom w:val="single" w:sz="4" w:space="0" w:color="auto"/>
              <w:right w:val="single" w:sz="4" w:space="0" w:color="auto"/>
            </w:tcBorders>
            <w:shd w:val="clear" w:color="000000" w:fill="F2F2F2"/>
            <w:noWrap/>
            <w:vAlign w:val="center"/>
            <w:hideMark/>
          </w:tcPr>
          <w:p w14:paraId="5C361237" w14:textId="4C49951E" w:rsidR="00EC346A" w:rsidRPr="0043447C" w:rsidRDefault="00EC346A" w:rsidP="00AE4ABD">
            <w:pPr>
              <w:jc w:val="center"/>
              <w:rPr>
                <w:rFonts w:cs="Arial"/>
                <w:sz w:val="14"/>
                <w:szCs w:val="14"/>
              </w:rPr>
            </w:pPr>
            <w:r w:rsidRPr="0043447C">
              <w:rPr>
                <w:rFonts w:cs="Arial"/>
                <w:sz w:val="14"/>
                <w:szCs w:val="14"/>
              </w:rPr>
              <w:t>20</w:t>
            </w:r>
          </w:p>
        </w:tc>
        <w:tc>
          <w:tcPr>
            <w:tcW w:w="329" w:type="pct"/>
            <w:tcBorders>
              <w:top w:val="nil"/>
              <w:left w:val="nil"/>
              <w:bottom w:val="single" w:sz="4" w:space="0" w:color="auto"/>
              <w:right w:val="single" w:sz="4" w:space="0" w:color="auto"/>
            </w:tcBorders>
            <w:shd w:val="clear" w:color="000000" w:fill="F2F2F2"/>
            <w:noWrap/>
            <w:vAlign w:val="center"/>
            <w:hideMark/>
          </w:tcPr>
          <w:p w14:paraId="2165B0CF" w14:textId="77777777" w:rsidR="00EC346A" w:rsidRPr="0043447C" w:rsidRDefault="00EC346A" w:rsidP="00AE4ABD">
            <w:pPr>
              <w:jc w:val="center"/>
              <w:rPr>
                <w:rFonts w:cs="Arial"/>
                <w:sz w:val="14"/>
                <w:szCs w:val="14"/>
              </w:rPr>
            </w:pPr>
            <w:r w:rsidRPr="0043447C">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553CAD18" w14:textId="3DEA716C" w:rsidR="00EC346A" w:rsidRPr="0043447C" w:rsidRDefault="00EC346A" w:rsidP="00AE4ABD">
            <w:pPr>
              <w:jc w:val="center"/>
              <w:rPr>
                <w:rFonts w:cs="Arial"/>
                <w:sz w:val="14"/>
                <w:szCs w:val="14"/>
              </w:rPr>
            </w:pPr>
            <w:r w:rsidRPr="0043447C">
              <w:rPr>
                <w:rFonts w:cs="Arial"/>
                <w:sz w:val="14"/>
                <w:szCs w:val="14"/>
              </w:rPr>
              <w:t>N</w:t>
            </w:r>
          </w:p>
        </w:tc>
        <w:tc>
          <w:tcPr>
            <w:tcW w:w="1190" w:type="pct"/>
            <w:tcBorders>
              <w:top w:val="nil"/>
              <w:left w:val="nil"/>
              <w:bottom w:val="single" w:sz="4" w:space="0" w:color="auto"/>
              <w:right w:val="single" w:sz="4" w:space="0" w:color="auto"/>
            </w:tcBorders>
            <w:shd w:val="clear" w:color="auto" w:fill="auto"/>
            <w:hideMark/>
          </w:tcPr>
          <w:p w14:paraId="13C95EE4" w14:textId="4CB2CEC4" w:rsidR="00EC346A" w:rsidRPr="0043447C" w:rsidRDefault="00EC346A" w:rsidP="00EC346A">
            <w:pPr>
              <w:jc w:val="left"/>
              <w:rPr>
                <w:rFonts w:cs="Arial"/>
                <w:sz w:val="14"/>
                <w:szCs w:val="14"/>
              </w:rPr>
            </w:pPr>
            <w:r w:rsidRPr="0043447C">
              <w:rPr>
                <w:rFonts w:cs="Arial"/>
                <w:sz w:val="14"/>
                <w:szCs w:val="14"/>
              </w:rPr>
              <w:t>Contador</w:t>
            </w:r>
          </w:p>
        </w:tc>
        <w:tc>
          <w:tcPr>
            <w:tcW w:w="1430" w:type="pct"/>
            <w:tcBorders>
              <w:top w:val="nil"/>
              <w:left w:val="nil"/>
              <w:bottom w:val="single" w:sz="4" w:space="0" w:color="auto"/>
              <w:right w:val="single" w:sz="4" w:space="0" w:color="auto"/>
            </w:tcBorders>
            <w:shd w:val="clear" w:color="auto" w:fill="auto"/>
            <w:noWrap/>
            <w:vAlign w:val="center"/>
            <w:hideMark/>
          </w:tcPr>
          <w:p w14:paraId="2F4A1D42" w14:textId="77777777" w:rsidR="00EC346A" w:rsidRPr="00A00AB5" w:rsidRDefault="00EC346A" w:rsidP="00EC346A">
            <w:pPr>
              <w:rPr>
                <w:rFonts w:cs="Arial"/>
                <w:sz w:val="14"/>
                <w:szCs w:val="14"/>
              </w:rPr>
            </w:pPr>
            <w:r w:rsidRPr="00A00AB5">
              <w:rPr>
                <w:rFonts w:cs="Arial"/>
                <w:sz w:val="14"/>
                <w:szCs w:val="14"/>
              </w:rPr>
              <w:t>Vezes em que o registro é repetido no sistema, considerando sua chave</w:t>
            </w:r>
          </w:p>
        </w:tc>
      </w:tr>
      <w:tr w:rsidR="00AE4ABD" w:rsidRPr="00A00AB5" w14:paraId="42CF2ABB" w14:textId="77777777" w:rsidTr="00AE4ABD">
        <w:trPr>
          <w:trHeight w:val="225"/>
        </w:trPr>
        <w:tc>
          <w:tcPr>
            <w:tcW w:w="957" w:type="pct"/>
            <w:tcBorders>
              <w:top w:val="nil"/>
              <w:left w:val="single" w:sz="4" w:space="0" w:color="auto"/>
              <w:bottom w:val="single" w:sz="4" w:space="0" w:color="auto"/>
              <w:right w:val="single" w:sz="4" w:space="0" w:color="auto"/>
            </w:tcBorders>
            <w:shd w:val="clear" w:color="000000" w:fill="F2F2F2"/>
            <w:noWrap/>
            <w:vAlign w:val="center"/>
          </w:tcPr>
          <w:p w14:paraId="33F050A2" w14:textId="20A71F3A" w:rsidR="00AE4ABD" w:rsidRPr="00A00AB5" w:rsidRDefault="00AE4ABD" w:rsidP="00AE4ABD">
            <w:pPr>
              <w:jc w:val="left"/>
              <w:rPr>
                <w:rFonts w:cs="Arial"/>
                <w:sz w:val="14"/>
                <w:szCs w:val="14"/>
              </w:rPr>
            </w:pPr>
            <w:r>
              <w:rPr>
                <w:rFonts w:cs="Arial"/>
                <w:sz w:val="14"/>
                <w:szCs w:val="14"/>
              </w:rPr>
              <w:t>ID_FAILED_EVENTS</w:t>
            </w:r>
          </w:p>
        </w:tc>
        <w:tc>
          <w:tcPr>
            <w:tcW w:w="389" w:type="pct"/>
            <w:tcBorders>
              <w:top w:val="nil"/>
              <w:left w:val="nil"/>
              <w:bottom w:val="single" w:sz="4" w:space="0" w:color="auto"/>
              <w:right w:val="single" w:sz="4" w:space="0" w:color="auto"/>
            </w:tcBorders>
            <w:shd w:val="clear" w:color="000000" w:fill="F2F2F2"/>
            <w:noWrap/>
            <w:vAlign w:val="center"/>
          </w:tcPr>
          <w:p w14:paraId="255219FD" w14:textId="4665BF00" w:rsidR="00AE4ABD" w:rsidRPr="00A00AB5" w:rsidRDefault="00AE4ABD" w:rsidP="00AE4ABD">
            <w:pPr>
              <w:jc w:val="center"/>
              <w:rPr>
                <w:rFonts w:cs="Arial"/>
                <w:sz w:val="14"/>
                <w:szCs w:val="14"/>
              </w:rPr>
            </w:pPr>
            <w:r>
              <w:rPr>
                <w:rFonts w:cs="Arial"/>
                <w:sz w:val="14"/>
                <w:szCs w:val="14"/>
              </w:rPr>
              <w:t>Number</w:t>
            </w:r>
          </w:p>
        </w:tc>
        <w:tc>
          <w:tcPr>
            <w:tcW w:w="433" w:type="pct"/>
            <w:tcBorders>
              <w:top w:val="nil"/>
              <w:left w:val="nil"/>
              <w:bottom w:val="single" w:sz="4" w:space="0" w:color="auto"/>
              <w:right w:val="single" w:sz="4" w:space="0" w:color="auto"/>
            </w:tcBorders>
            <w:shd w:val="clear" w:color="000000" w:fill="F2F2F2"/>
            <w:noWrap/>
            <w:vAlign w:val="center"/>
          </w:tcPr>
          <w:p w14:paraId="59BBCF28" w14:textId="485D2F0D" w:rsidR="00AE4ABD" w:rsidRPr="00A00AB5" w:rsidRDefault="00AE4ABD" w:rsidP="00AE4ABD">
            <w:pPr>
              <w:jc w:val="center"/>
              <w:rPr>
                <w:rFonts w:cs="Arial"/>
                <w:sz w:val="14"/>
                <w:szCs w:val="14"/>
              </w:rPr>
            </w:pPr>
            <w:r>
              <w:rPr>
                <w:rFonts w:cs="Arial"/>
                <w:sz w:val="14"/>
                <w:szCs w:val="14"/>
              </w:rPr>
              <w:t>18</w:t>
            </w:r>
          </w:p>
        </w:tc>
        <w:tc>
          <w:tcPr>
            <w:tcW w:w="329" w:type="pct"/>
            <w:tcBorders>
              <w:top w:val="nil"/>
              <w:left w:val="nil"/>
              <w:bottom w:val="single" w:sz="4" w:space="0" w:color="auto"/>
              <w:right w:val="single" w:sz="4" w:space="0" w:color="auto"/>
            </w:tcBorders>
            <w:shd w:val="clear" w:color="000000" w:fill="F2F2F2"/>
            <w:noWrap/>
            <w:vAlign w:val="center"/>
          </w:tcPr>
          <w:p w14:paraId="15071FFA" w14:textId="39E2ED93" w:rsidR="00AE4ABD" w:rsidRPr="00A00AB5" w:rsidRDefault="00AE4ABD" w:rsidP="00AE4ABD">
            <w:pPr>
              <w:jc w:val="center"/>
              <w:rPr>
                <w:rFonts w:cs="Arial"/>
                <w:sz w:val="14"/>
                <w:szCs w:val="14"/>
              </w:rPr>
            </w:pPr>
            <w:r>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tcPr>
          <w:p w14:paraId="4D62899E" w14:textId="51C0F0CD" w:rsidR="00AE4ABD" w:rsidRPr="00A00AB5" w:rsidRDefault="00AE4ABD" w:rsidP="00AE4ABD">
            <w:pPr>
              <w:jc w:val="center"/>
              <w:rPr>
                <w:rFonts w:cs="Arial"/>
                <w:sz w:val="14"/>
                <w:szCs w:val="14"/>
              </w:rPr>
            </w:pPr>
            <w:r>
              <w:rPr>
                <w:rFonts w:cs="Arial"/>
                <w:sz w:val="14"/>
                <w:szCs w:val="14"/>
              </w:rPr>
              <w:t>S</w:t>
            </w:r>
          </w:p>
        </w:tc>
        <w:tc>
          <w:tcPr>
            <w:tcW w:w="1190" w:type="pct"/>
            <w:tcBorders>
              <w:top w:val="nil"/>
              <w:left w:val="nil"/>
              <w:bottom w:val="single" w:sz="4" w:space="0" w:color="auto"/>
              <w:right w:val="single" w:sz="4" w:space="0" w:color="auto"/>
            </w:tcBorders>
            <w:shd w:val="clear" w:color="auto" w:fill="auto"/>
          </w:tcPr>
          <w:p w14:paraId="58465D65" w14:textId="77777777" w:rsidR="00AE4ABD" w:rsidRPr="00A00AB5" w:rsidRDefault="00AE4ABD" w:rsidP="00EC346A">
            <w:pPr>
              <w:jc w:val="left"/>
              <w:rPr>
                <w:rFonts w:cs="Arial"/>
                <w:sz w:val="14"/>
                <w:szCs w:val="14"/>
              </w:rPr>
            </w:pPr>
          </w:p>
        </w:tc>
        <w:tc>
          <w:tcPr>
            <w:tcW w:w="1430" w:type="pct"/>
            <w:tcBorders>
              <w:top w:val="nil"/>
              <w:left w:val="nil"/>
              <w:bottom w:val="single" w:sz="4" w:space="0" w:color="auto"/>
              <w:right w:val="single" w:sz="4" w:space="0" w:color="auto"/>
            </w:tcBorders>
            <w:shd w:val="clear" w:color="auto" w:fill="auto"/>
          </w:tcPr>
          <w:p w14:paraId="1E79D438" w14:textId="77777777" w:rsidR="00AE4ABD" w:rsidRPr="00A00AB5" w:rsidRDefault="00AE4ABD" w:rsidP="00EC346A">
            <w:pPr>
              <w:jc w:val="left"/>
              <w:rPr>
                <w:rFonts w:cs="Arial"/>
                <w:sz w:val="14"/>
                <w:szCs w:val="14"/>
              </w:rPr>
            </w:pPr>
          </w:p>
        </w:tc>
      </w:tr>
      <w:tr w:rsidR="00EC346A" w:rsidRPr="00A00AB5" w14:paraId="249698F2" w14:textId="77777777" w:rsidTr="00AE4ABD">
        <w:trPr>
          <w:trHeight w:val="225"/>
        </w:trPr>
        <w:tc>
          <w:tcPr>
            <w:tcW w:w="957" w:type="pct"/>
            <w:tcBorders>
              <w:top w:val="nil"/>
              <w:left w:val="single" w:sz="4" w:space="0" w:color="auto"/>
              <w:bottom w:val="single" w:sz="4" w:space="0" w:color="auto"/>
              <w:right w:val="single" w:sz="4" w:space="0" w:color="auto"/>
            </w:tcBorders>
            <w:shd w:val="clear" w:color="000000" w:fill="F2F2F2"/>
            <w:noWrap/>
            <w:vAlign w:val="center"/>
            <w:hideMark/>
          </w:tcPr>
          <w:p w14:paraId="49E941B5" w14:textId="77777777" w:rsidR="00EC346A" w:rsidRPr="00A00AB5" w:rsidRDefault="00EC346A" w:rsidP="00AE4ABD">
            <w:pPr>
              <w:jc w:val="left"/>
              <w:rPr>
                <w:rFonts w:cs="Arial"/>
                <w:sz w:val="14"/>
                <w:szCs w:val="14"/>
              </w:rPr>
            </w:pPr>
            <w:r w:rsidRPr="00A00AB5">
              <w:rPr>
                <w:rFonts w:cs="Arial"/>
                <w:sz w:val="14"/>
                <w:szCs w:val="14"/>
              </w:rPr>
              <w:t>INPUT_ID</w:t>
            </w:r>
          </w:p>
        </w:tc>
        <w:tc>
          <w:tcPr>
            <w:tcW w:w="389" w:type="pct"/>
            <w:tcBorders>
              <w:top w:val="nil"/>
              <w:left w:val="nil"/>
              <w:bottom w:val="single" w:sz="4" w:space="0" w:color="auto"/>
              <w:right w:val="single" w:sz="4" w:space="0" w:color="auto"/>
            </w:tcBorders>
            <w:shd w:val="clear" w:color="000000" w:fill="F2F2F2"/>
            <w:noWrap/>
            <w:vAlign w:val="center"/>
            <w:hideMark/>
          </w:tcPr>
          <w:p w14:paraId="148A94A6" w14:textId="77777777" w:rsidR="00EC346A" w:rsidRPr="00A00AB5" w:rsidRDefault="00EC346A" w:rsidP="00AE4ABD">
            <w:pPr>
              <w:jc w:val="center"/>
              <w:rPr>
                <w:rFonts w:cs="Arial"/>
                <w:sz w:val="14"/>
                <w:szCs w:val="14"/>
              </w:rPr>
            </w:pPr>
            <w:r w:rsidRPr="00A00AB5">
              <w:rPr>
                <w:rFonts w:cs="Arial"/>
                <w:sz w:val="14"/>
                <w:szCs w:val="14"/>
              </w:rPr>
              <w:t>Number</w:t>
            </w:r>
          </w:p>
        </w:tc>
        <w:tc>
          <w:tcPr>
            <w:tcW w:w="433" w:type="pct"/>
            <w:tcBorders>
              <w:top w:val="nil"/>
              <w:left w:val="nil"/>
              <w:bottom w:val="single" w:sz="4" w:space="0" w:color="auto"/>
              <w:right w:val="single" w:sz="4" w:space="0" w:color="auto"/>
            </w:tcBorders>
            <w:shd w:val="clear" w:color="000000" w:fill="F2F2F2"/>
            <w:noWrap/>
            <w:vAlign w:val="center"/>
            <w:hideMark/>
          </w:tcPr>
          <w:p w14:paraId="23755A41" w14:textId="77777777" w:rsidR="00EC346A" w:rsidRPr="00A00AB5" w:rsidRDefault="00EC346A" w:rsidP="00AE4ABD">
            <w:pPr>
              <w:jc w:val="center"/>
              <w:rPr>
                <w:rFonts w:cs="Arial"/>
                <w:sz w:val="14"/>
                <w:szCs w:val="14"/>
              </w:rPr>
            </w:pPr>
            <w:r w:rsidRPr="00A00AB5">
              <w:rPr>
                <w:rFonts w:cs="Arial"/>
                <w:sz w:val="14"/>
                <w:szCs w:val="14"/>
              </w:rPr>
              <w:t>20</w:t>
            </w:r>
          </w:p>
        </w:tc>
        <w:tc>
          <w:tcPr>
            <w:tcW w:w="329" w:type="pct"/>
            <w:tcBorders>
              <w:top w:val="nil"/>
              <w:left w:val="nil"/>
              <w:bottom w:val="single" w:sz="4" w:space="0" w:color="auto"/>
              <w:right w:val="single" w:sz="4" w:space="0" w:color="auto"/>
            </w:tcBorders>
            <w:shd w:val="clear" w:color="000000" w:fill="F2F2F2"/>
            <w:noWrap/>
            <w:vAlign w:val="center"/>
            <w:hideMark/>
          </w:tcPr>
          <w:p w14:paraId="6814410F" w14:textId="77777777" w:rsidR="00EC346A" w:rsidRPr="00A00AB5" w:rsidRDefault="00EC346A" w:rsidP="00AE4ABD">
            <w:pPr>
              <w:jc w:val="center"/>
              <w:rPr>
                <w:rFonts w:cs="Arial"/>
                <w:sz w:val="14"/>
                <w:szCs w:val="14"/>
              </w:rPr>
            </w:pPr>
            <w:r w:rsidRPr="00A00AB5">
              <w:rPr>
                <w:rFonts w:cs="Arial"/>
                <w:sz w:val="14"/>
                <w:szCs w:val="14"/>
              </w:rPr>
              <w:t>N</w:t>
            </w:r>
          </w:p>
        </w:tc>
        <w:tc>
          <w:tcPr>
            <w:tcW w:w="272" w:type="pct"/>
            <w:tcBorders>
              <w:top w:val="nil"/>
              <w:left w:val="nil"/>
              <w:bottom w:val="single" w:sz="4" w:space="0" w:color="auto"/>
              <w:right w:val="single" w:sz="4" w:space="0" w:color="auto"/>
            </w:tcBorders>
            <w:shd w:val="clear" w:color="000000" w:fill="F2F2F2"/>
            <w:noWrap/>
            <w:vAlign w:val="center"/>
            <w:hideMark/>
          </w:tcPr>
          <w:p w14:paraId="6C10C74B" w14:textId="77777777" w:rsidR="00EC346A" w:rsidRPr="00A00AB5" w:rsidRDefault="00EC346A" w:rsidP="00AE4ABD">
            <w:pPr>
              <w:jc w:val="center"/>
              <w:rPr>
                <w:rFonts w:cs="Arial"/>
                <w:sz w:val="14"/>
                <w:szCs w:val="14"/>
              </w:rPr>
            </w:pPr>
            <w:r w:rsidRPr="00A00AB5">
              <w:rPr>
                <w:rFonts w:cs="Arial"/>
                <w:sz w:val="14"/>
                <w:szCs w:val="14"/>
              </w:rPr>
              <w:t>N</w:t>
            </w:r>
          </w:p>
        </w:tc>
        <w:tc>
          <w:tcPr>
            <w:tcW w:w="1190" w:type="pct"/>
            <w:tcBorders>
              <w:top w:val="nil"/>
              <w:left w:val="nil"/>
              <w:bottom w:val="single" w:sz="4" w:space="0" w:color="auto"/>
              <w:right w:val="single" w:sz="4" w:space="0" w:color="auto"/>
            </w:tcBorders>
            <w:shd w:val="clear" w:color="auto" w:fill="auto"/>
            <w:hideMark/>
          </w:tcPr>
          <w:p w14:paraId="5ABA8932" w14:textId="2CC78E7A" w:rsidR="00EC346A" w:rsidRPr="00A00AB5" w:rsidRDefault="00EC346A" w:rsidP="00EC346A">
            <w:pPr>
              <w:jc w:val="left"/>
              <w:rPr>
                <w:rFonts w:cs="Arial"/>
                <w:sz w:val="14"/>
                <w:szCs w:val="14"/>
              </w:rPr>
            </w:pPr>
            <w:r w:rsidRPr="00A00AB5">
              <w:rPr>
                <w:rFonts w:cs="Arial"/>
                <w:sz w:val="14"/>
                <w:szCs w:val="14"/>
              </w:rPr>
              <w:t>Contador</w:t>
            </w:r>
          </w:p>
        </w:tc>
        <w:tc>
          <w:tcPr>
            <w:tcW w:w="1430" w:type="pct"/>
            <w:tcBorders>
              <w:top w:val="nil"/>
              <w:left w:val="nil"/>
              <w:bottom w:val="single" w:sz="4" w:space="0" w:color="auto"/>
              <w:right w:val="single" w:sz="4" w:space="0" w:color="auto"/>
            </w:tcBorders>
            <w:shd w:val="clear" w:color="auto" w:fill="auto"/>
            <w:hideMark/>
          </w:tcPr>
          <w:p w14:paraId="412E343B" w14:textId="77777777" w:rsidR="00EC346A" w:rsidRPr="00A00AB5" w:rsidRDefault="00EC346A" w:rsidP="00EC346A">
            <w:pPr>
              <w:jc w:val="left"/>
              <w:rPr>
                <w:rFonts w:cs="Arial"/>
                <w:sz w:val="14"/>
                <w:szCs w:val="14"/>
              </w:rPr>
            </w:pPr>
            <w:r w:rsidRPr="00A00AB5">
              <w:rPr>
                <w:rFonts w:cs="Arial"/>
                <w:sz w:val="14"/>
                <w:szCs w:val="14"/>
              </w:rPr>
              <w:t>Identificação RAID do arquivo que contém o registro</w:t>
            </w:r>
          </w:p>
        </w:tc>
      </w:tr>
    </w:tbl>
    <w:p w14:paraId="13C5F6CF" w14:textId="0B371048" w:rsidR="00B95DE1" w:rsidRDefault="00B95DE1" w:rsidP="00372D06">
      <w:pPr>
        <w:rPr>
          <w:rFonts w:cs="Arial"/>
        </w:rPr>
      </w:pPr>
    </w:p>
    <w:p w14:paraId="5A783ECB" w14:textId="77777777" w:rsidR="00B95DE1" w:rsidRDefault="00B95DE1">
      <w:pPr>
        <w:jc w:val="left"/>
        <w:rPr>
          <w:rFonts w:cs="Arial"/>
        </w:rPr>
      </w:pPr>
      <w:r>
        <w:rPr>
          <w:rFonts w:cs="Arial"/>
        </w:rPr>
        <w:br w:type="page"/>
      </w:r>
    </w:p>
    <w:p w14:paraId="18F62829" w14:textId="5891C0BD" w:rsidR="004B75A3" w:rsidRPr="00D27A12" w:rsidRDefault="00D27A12" w:rsidP="000A0C31">
      <w:pPr>
        <w:pStyle w:val="Heading3"/>
      </w:pPr>
      <w:bookmarkStart w:id="31" w:name="_Toc499303895"/>
      <w:r w:rsidRPr="00D27A12">
        <w:lastRenderedPageBreak/>
        <w:t>RQN21</w:t>
      </w:r>
      <w:r w:rsidR="004B75A3" w:rsidRPr="00D27A12">
        <w:t xml:space="preserve"> – Carga dos arquivos </w:t>
      </w:r>
      <w:r w:rsidR="00426C75" w:rsidRPr="00D27A12">
        <w:t>FPD</w:t>
      </w:r>
      <w:bookmarkEnd w:id="31"/>
    </w:p>
    <w:p w14:paraId="366F7BF2" w14:textId="77777777" w:rsidR="004B75A3" w:rsidRPr="00153785" w:rsidRDefault="004B75A3" w:rsidP="00C01C97">
      <w:pPr>
        <w:rPr>
          <w:rFonts w:cs="Arial"/>
        </w:rPr>
      </w:pPr>
    </w:p>
    <w:p w14:paraId="6DF2BE97" w14:textId="45F658DD" w:rsidR="004B75A3" w:rsidRPr="00153785" w:rsidRDefault="00D27A12" w:rsidP="00D226EA">
      <w:pPr>
        <w:pStyle w:val="Heading4"/>
      </w:pPr>
      <w:bookmarkStart w:id="32" w:name="_Toc499303896"/>
      <w:r>
        <w:t>RGN39</w:t>
      </w:r>
      <w:r w:rsidR="004B75A3" w:rsidRPr="00153785">
        <w:t xml:space="preserve"> – Processo de carga arquivo </w:t>
      </w:r>
      <w:r w:rsidR="00426C75">
        <w:t>FPD</w:t>
      </w:r>
      <w:bookmarkEnd w:id="32"/>
    </w:p>
    <w:p w14:paraId="1486923B" w14:textId="77777777" w:rsidR="004B75A3" w:rsidRPr="00153785" w:rsidRDefault="004B75A3" w:rsidP="00C01C97">
      <w:pPr>
        <w:rPr>
          <w:rFonts w:cs="Arial"/>
        </w:rPr>
      </w:pPr>
    </w:p>
    <w:p w14:paraId="009BE9D1" w14:textId="0F1C4AFC" w:rsidR="00BD1650" w:rsidRPr="00BD1650" w:rsidRDefault="00BD1650" w:rsidP="00C01C97">
      <w:pPr>
        <w:rPr>
          <w:rFonts w:cs="Arial"/>
        </w:rPr>
      </w:pPr>
      <w:r w:rsidRPr="00BD1650">
        <w:rPr>
          <w:rFonts w:cs="Arial"/>
        </w:rPr>
        <w:t xml:space="preserve">Deverá ser criado um processo de carga </w:t>
      </w:r>
      <w:r w:rsidR="00EB39EF" w:rsidRPr="00BD1650">
        <w:rPr>
          <w:rFonts w:cs="Arial"/>
        </w:rPr>
        <w:t>dos arquivos</w:t>
      </w:r>
      <w:r w:rsidRPr="00BD1650">
        <w:rPr>
          <w:rFonts w:cs="Arial"/>
        </w:rPr>
        <w:t xml:space="preserve"> FPD, ao qual seja configurável as conexões de busca/armazenamento das fontes. A carga dos registros FPD deverá ser mensal e de forma incremental</w:t>
      </w:r>
      <w:r w:rsidR="001079DE">
        <w:rPr>
          <w:rFonts w:cs="Arial"/>
        </w:rPr>
        <w:t>.</w:t>
      </w:r>
    </w:p>
    <w:p w14:paraId="0BA0ACEC" w14:textId="77777777" w:rsidR="004B75A3" w:rsidRPr="00153785" w:rsidRDefault="004B75A3" w:rsidP="00C01C97">
      <w:pPr>
        <w:rPr>
          <w:rFonts w:cs="Arial"/>
        </w:rPr>
      </w:pPr>
    </w:p>
    <w:p w14:paraId="2E16886B" w14:textId="77777777" w:rsidR="004B75A3" w:rsidRPr="00153785" w:rsidRDefault="004B75A3" w:rsidP="00C01C97">
      <w:pPr>
        <w:rPr>
          <w:rFonts w:cs="Arial"/>
        </w:rPr>
      </w:pPr>
      <w:r w:rsidRPr="00153785">
        <w:rPr>
          <w:rFonts w:cs="Arial"/>
        </w:rPr>
        <w:t>Os detalhes do controle de carga estão descritos nas tabelas a seguir:</w:t>
      </w:r>
    </w:p>
    <w:p w14:paraId="317C2A91" w14:textId="77777777" w:rsidR="004B75A3" w:rsidRDefault="004B75A3" w:rsidP="00C01C97">
      <w:pPr>
        <w:rPr>
          <w:rFonts w:cs="Arial"/>
        </w:rPr>
      </w:pPr>
    </w:p>
    <w:p w14:paraId="0379D146" w14:textId="77777777" w:rsidR="004B75A3" w:rsidRPr="00153785" w:rsidRDefault="004B75A3"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4B75A3" w:rsidRPr="00153785" w14:paraId="7D187A2A"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735E20AD" w14:textId="77777777" w:rsidR="004B75A3" w:rsidRPr="00153785" w:rsidRDefault="004B75A3" w:rsidP="00C01C97">
            <w:pPr>
              <w:jc w:val="center"/>
              <w:rPr>
                <w:rFonts w:cs="Arial"/>
                <w:b/>
                <w:bCs/>
                <w:color w:val="000000"/>
                <w:sz w:val="20"/>
                <w:szCs w:val="20"/>
              </w:rPr>
            </w:pPr>
            <w:r w:rsidRPr="00153785">
              <w:rPr>
                <w:rFonts w:cs="Arial"/>
                <w:b/>
                <w:bCs/>
                <w:color w:val="000000"/>
                <w:sz w:val="20"/>
                <w:szCs w:val="20"/>
              </w:rPr>
              <w:t>Carga</w:t>
            </w:r>
          </w:p>
        </w:tc>
      </w:tr>
      <w:tr w:rsidR="004B75A3" w:rsidRPr="00153785" w14:paraId="02BB7B8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2F139E10"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1EA38895" w14:textId="2F432E25" w:rsidR="004B75A3" w:rsidRPr="00153785" w:rsidRDefault="00E4374F" w:rsidP="00C01C97">
            <w:pPr>
              <w:rPr>
                <w:rFonts w:cs="Arial"/>
                <w:color w:val="000000"/>
                <w:sz w:val="20"/>
                <w:szCs w:val="20"/>
              </w:rPr>
            </w:pPr>
            <w:r>
              <w:rPr>
                <w:rFonts w:cs="Arial"/>
                <w:color w:val="000000"/>
                <w:sz w:val="20"/>
                <w:szCs w:val="20"/>
              </w:rPr>
              <w:t>FPD</w:t>
            </w:r>
          </w:p>
        </w:tc>
      </w:tr>
      <w:tr w:rsidR="004B75A3" w:rsidRPr="00153785" w14:paraId="202E68F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D7E6A6A"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25C56131" w14:textId="7709595F" w:rsidR="004B75A3" w:rsidRPr="00153785" w:rsidRDefault="008B4C5D" w:rsidP="00C01C97">
            <w:pPr>
              <w:rPr>
                <w:rFonts w:cs="Arial"/>
                <w:color w:val="000000"/>
                <w:sz w:val="20"/>
                <w:szCs w:val="20"/>
              </w:rPr>
            </w:pPr>
            <w:r>
              <w:rPr>
                <w:rFonts w:cs="Arial"/>
                <w:color w:val="000000"/>
                <w:sz w:val="20"/>
                <w:szCs w:val="20"/>
              </w:rPr>
              <w:t>Ctrl_LD_</w:t>
            </w:r>
            <w:r w:rsidR="00E4374F">
              <w:rPr>
                <w:rFonts w:cs="Arial"/>
                <w:color w:val="000000"/>
                <w:sz w:val="20"/>
                <w:szCs w:val="20"/>
              </w:rPr>
              <w:t>FPD</w:t>
            </w:r>
          </w:p>
        </w:tc>
      </w:tr>
      <w:tr w:rsidR="004B75A3" w:rsidRPr="00153785" w14:paraId="2409B565"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2F7CE514"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656D0FF2" w14:textId="2C716FA5" w:rsidR="004B75A3" w:rsidRPr="00153785" w:rsidRDefault="004B75A3" w:rsidP="00C01C97">
            <w:pPr>
              <w:rPr>
                <w:rFonts w:cs="Arial"/>
                <w:color w:val="000000"/>
                <w:sz w:val="20"/>
                <w:szCs w:val="20"/>
              </w:rPr>
            </w:pPr>
            <w:r w:rsidRPr="00153785">
              <w:rPr>
                <w:rFonts w:cs="Arial"/>
                <w:color w:val="000000"/>
                <w:sz w:val="20"/>
                <w:szCs w:val="20"/>
              </w:rPr>
              <w:t>LD</w:t>
            </w:r>
            <w:r w:rsidR="00E4374F">
              <w:rPr>
                <w:rFonts w:cs="Arial"/>
                <w:color w:val="000000"/>
                <w:sz w:val="20"/>
                <w:szCs w:val="20"/>
              </w:rPr>
              <w:t>_FPD</w:t>
            </w:r>
          </w:p>
        </w:tc>
      </w:tr>
      <w:tr w:rsidR="004B75A3" w:rsidRPr="00153785" w14:paraId="2B4C0A86"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2380AE8C"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1AB4F5F2" w14:textId="77777777" w:rsidR="004B75A3" w:rsidRPr="00153785" w:rsidRDefault="004B75A3" w:rsidP="00C01C97">
            <w:pPr>
              <w:rPr>
                <w:rFonts w:cs="Arial"/>
                <w:color w:val="000000"/>
                <w:sz w:val="20"/>
                <w:szCs w:val="20"/>
              </w:rPr>
            </w:pPr>
            <w:r w:rsidRPr="00153785">
              <w:rPr>
                <w:rFonts w:cs="Arial"/>
                <w:color w:val="000000"/>
                <w:sz w:val="20"/>
                <w:szCs w:val="20"/>
              </w:rPr>
              <w:t>Texto (CSV)</w:t>
            </w:r>
          </w:p>
        </w:tc>
      </w:tr>
      <w:tr w:rsidR="004B75A3" w:rsidRPr="00153785" w14:paraId="114706A0"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1F3C86B5"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bottom"/>
          </w:tcPr>
          <w:p w14:paraId="700880ED" w14:textId="7B703B86" w:rsidR="004B75A3" w:rsidRPr="000A7A32" w:rsidRDefault="002B4B9A" w:rsidP="00C01C97">
            <w:pPr>
              <w:rPr>
                <w:rFonts w:ascii="Calibri" w:hAnsi="Calibri" w:cs="Calibri"/>
                <w:color w:val="000000"/>
                <w:sz w:val="18"/>
                <w:szCs w:val="18"/>
              </w:rPr>
            </w:pPr>
            <w:r w:rsidRPr="000A7A32">
              <w:rPr>
                <w:rFonts w:ascii="Calibri" w:hAnsi="Calibri" w:cs="Calibri"/>
                <w:color w:val="000000"/>
                <w:sz w:val="18"/>
                <w:szCs w:val="18"/>
              </w:rPr>
              <w:t>FPD_MENSAL</w:t>
            </w:r>
            <w:r w:rsidR="004B75A3" w:rsidRPr="000A7A32">
              <w:rPr>
                <w:rFonts w:ascii="Calibri" w:hAnsi="Calibri" w:cs="Calibri"/>
                <w:color w:val="000000"/>
                <w:sz w:val="18"/>
                <w:szCs w:val="18"/>
              </w:rPr>
              <w:t>_YYYYMMDD.</w:t>
            </w:r>
            <w:r w:rsidR="007523B7" w:rsidRPr="000A7A32">
              <w:rPr>
                <w:rFonts w:ascii="Calibri" w:hAnsi="Calibri" w:cs="Calibri"/>
                <w:color w:val="000000"/>
                <w:sz w:val="18"/>
                <w:szCs w:val="18"/>
              </w:rPr>
              <w:t>csv</w:t>
            </w:r>
          </w:p>
        </w:tc>
      </w:tr>
      <w:tr w:rsidR="004B75A3" w:rsidRPr="00153785" w14:paraId="122E035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CD5EBC8"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bottom"/>
          </w:tcPr>
          <w:p w14:paraId="65C358AE" w14:textId="2A8D8A36" w:rsidR="004B75A3" w:rsidRPr="000A7A32" w:rsidRDefault="002B4B9A" w:rsidP="00C01C97">
            <w:pPr>
              <w:rPr>
                <w:rFonts w:ascii="Calibri" w:hAnsi="Calibri" w:cs="Calibri"/>
                <w:color w:val="000000"/>
                <w:sz w:val="18"/>
                <w:szCs w:val="18"/>
              </w:rPr>
            </w:pPr>
            <w:r w:rsidRPr="000A7A32">
              <w:rPr>
                <w:rFonts w:ascii="Calibri" w:hAnsi="Calibri" w:cs="Calibri"/>
                <w:color w:val="000000"/>
                <w:sz w:val="18"/>
                <w:szCs w:val="18"/>
              </w:rPr>
              <w:t xml:space="preserve">FPD_MENSAL </w:t>
            </w:r>
            <w:r w:rsidR="004B75A3" w:rsidRPr="000A7A32">
              <w:rPr>
                <w:rFonts w:ascii="Calibri" w:hAnsi="Calibri" w:cs="Calibri"/>
                <w:color w:val="000000"/>
                <w:sz w:val="18"/>
                <w:szCs w:val="18"/>
              </w:rPr>
              <w:t>_20171023.</w:t>
            </w:r>
            <w:r w:rsidR="007523B7" w:rsidRPr="000A7A32">
              <w:rPr>
                <w:rFonts w:ascii="Calibri" w:hAnsi="Calibri" w:cs="Calibri"/>
                <w:color w:val="000000"/>
                <w:sz w:val="18"/>
                <w:szCs w:val="18"/>
              </w:rPr>
              <w:t>csv</w:t>
            </w:r>
          </w:p>
        </w:tc>
      </w:tr>
      <w:tr w:rsidR="004B75A3" w:rsidRPr="00153785" w14:paraId="262A6EC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A424127"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2ACA18E9" w14:textId="123514E7" w:rsidR="004B75A3" w:rsidRPr="00153785" w:rsidRDefault="004B75A3" w:rsidP="00C01C97">
            <w:pPr>
              <w:rPr>
                <w:rFonts w:cs="Arial"/>
                <w:color w:val="000000"/>
                <w:sz w:val="20"/>
                <w:szCs w:val="20"/>
              </w:rPr>
            </w:pPr>
            <w:r>
              <w:rPr>
                <w:rFonts w:cs="Arial"/>
                <w:color w:val="000000"/>
                <w:sz w:val="20"/>
                <w:szCs w:val="20"/>
              </w:rPr>
              <w:t>${DIR_DADOS}/</w:t>
            </w:r>
            <w:r w:rsidR="00A552BD">
              <w:rPr>
                <w:rFonts w:cs="Arial"/>
                <w:color w:val="000000"/>
                <w:sz w:val="20"/>
                <w:szCs w:val="20"/>
              </w:rPr>
              <w:t>fpd</w:t>
            </w:r>
            <w:r w:rsidRPr="00153785">
              <w:rPr>
                <w:rFonts w:cs="Arial"/>
                <w:color w:val="000000"/>
                <w:sz w:val="20"/>
                <w:szCs w:val="20"/>
              </w:rPr>
              <w:t>/in</w:t>
            </w:r>
          </w:p>
        </w:tc>
      </w:tr>
      <w:tr w:rsidR="004B75A3" w:rsidRPr="00153785" w14:paraId="54E934E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4E86A63"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2346243E" w14:textId="36DCA46B" w:rsidR="004B75A3" w:rsidRPr="00153785" w:rsidRDefault="004B75A3" w:rsidP="00C01C97">
            <w:pPr>
              <w:rPr>
                <w:rFonts w:cs="Arial"/>
                <w:color w:val="000000"/>
                <w:sz w:val="20"/>
                <w:szCs w:val="20"/>
              </w:rPr>
            </w:pPr>
            <w:r w:rsidRPr="00153785">
              <w:rPr>
                <w:rFonts w:cs="Arial"/>
                <w:color w:val="000000"/>
                <w:sz w:val="20"/>
                <w:szCs w:val="20"/>
              </w:rPr>
              <w:t>${DIR_DADOS}/</w:t>
            </w:r>
            <w:r w:rsidR="00A552BD">
              <w:rPr>
                <w:rFonts w:cs="Arial"/>
                <w:color w:val="000000"/>
                <w:sz w:val="20"/>
                <w:szCs w:val="20"/>
              </w:rPr>
              <w:t>fpd</w:t>
            </w:r>
            <w:r w:rsidRPr="00153785">
              <w:rPr>
                <w:rFonts w:cs="Arial"/>
                <w:color w:val="000000"/>
                <w:sz w:val="20"/>
                <w:szCs w:val="20"/>
              </w:rPr>
              <w:t>/out</w:t>
            </w:r>
          </w:p>
        </w:tc>
      </w:tr>
      <w:tr w:rsidR="004B75A3" w:rsidRPr="00153785" w14:paraId="6BB4941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19FDF69"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3D4A6FEC" w14:textId="6BCB769C" w:rsidR="004B75A3" w:rsidRPr="00153785" w:rsidRDefault="004B75A3" w:rsidP="00C01C97">
            <w:pPr>
              <w:rPr>
                <w:rFonts w:cs="Arial"/>
                <w:color w:val="000000"/>
                <w:sz w:val="20"/>
                <w:szCs w:val="20"/>
              </w:rPr>
            </w:pPr>
            <w:r w:rsidRPr="00153785">
              <w:rPr>
                <w:rFonts w:cs="Arial"/>
                <w:color w:val="000000"/>
                <w:sz w:val="20"/>
                <w:szCs w:val="20"/>
              </w:rPr>
              <w:t>${DIR_DADOS}/</w:t>
            </w:r>
            <w:r w:rsidR="00A552BD">
              <w:rPr>
                <w:rFonts w:cs="Arial"/>
                <w:color w:val="000000"/>
                <w:sz w:val="20"/>
                <w:szCs w:val="20"/>
              </w:rPr>
              <w:t>fpd</w:t>
            </w:r>
            <w:r w:rsidRPr="00153785">
              <w:rPr>
                <w:rFonts w:cs="Arial"/>
                <w:color w:val="000000"/>
                <w:sz w:val="20"/>
                <w:szCs w:val="20"/>
              </w:rPr>
              <w:t>/err</w:t>
            </w:r>
          </w:p>
        </w:tc>
      </w:tr>
      <w:tr w:rsidR="004B75A3" w:rsidRPr="00153785" w14:paraId="3AFE721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9A20AA7"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287F697C" w14:textId="654C5BBB" w:rsidR="004B75A3" w:rsidRPr="00153785" w:rsidRDefault="00BD1650" w:rsidP="00C01C97">
            <w:pPr>
              <w:rPr>
                <w:rFonts w:cs="Arial"/>
                <w:color w:val="000000"/>
                <w:sz w:val="20"/>
                <w:szCs w:val="20"/>
              </w:rPr>
            </w:pPr>
            <w:r>
              <w:rPr>
                <w:rFonts w:cs="Arial"/>
                <w:color w:val="000000"/>
                <w:sz w:val="20"/>
                <w:szCs w:val="20"/>
              </w:rPr>
              <w:t>Mensal</w:t>
            </w:r>
          </w:p>
        </w:tc>
      </w:tr>
      <w:tr w:rsidR="004B75A3" w:rsidRPr="00153785" w14:paraId="19572B9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E6BD776"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1A35B46B" w14:textId="77777777" w:rsidR="004B75A3" w:rsidRPr="00153785" w:rsidRDefault="004B75A3" w:rsidP="00C01C97">
            <w:pPr>
              <w:rPr>
                <w:rFonts w:cs="Arial"/>
                <w:color w:val="000000"/>
                <w:sz w:val="20"/>
                <w:szCs w:val="20"/>
              </w:rPr>
            </w:pPr>
            <w:r w:rsidRPr="00153785">
              <w:rPr>
                <w:rFonts w:cs="Arial"/>
                <w:color w:val="000000"/>
                <w:sz w:val="20"/>
                <w:szCs w:val="20"/>
              </w:rPr>
              <w:t>Não</w:t>
            </w:r>
          </w:p>
        </w:tc>
      </w:tr>
      <w:tr w:rsidR="004B75A3" w:rsidRPr="00153785" w14:paraId="2A3863C1"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02FF49B"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0AC7B35B" w14:textId="77777777" w:rsidR="004B75A3" w:rsidRPr="00153785" w:rsidRDefault="004B75A3" w:rsidP="00C01C97">
            <w:pPr>
              <w:rPr>
                <w:rFonts w:cs="Arial"/>
                <w:color w:val="000000"/>
                <w:sz w:val="20"/>
                <w:szCs w:val="20"/>
              </w:rPr>
            </w:pPr>
            <w:r>
              <w:rPr>
                <w:rFonts w:cs="Arial"/>
                <w:color w:val="000000"/>
                <w:sz w:val="20"/>
                <w:szCs w:val="20"/>
              </w:rPr>
              <w:t>Ponto e virgula</w:t>
            </w:r>
          </w:p>
        </w:tc>
      </w:tr>
      <w:tr w:rsidR="004B75A3" w:rsidRPr="00153785" w14:paraId="4803181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057B7B5" w14:textId="77777777" w:rsidR="004B75A3" w:rsidRPr="00153785" w:rsidRDefault="004B75A3"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502F775D" w14:textId="3AE75313" w:rsidR="004B75A3" w:rsidRPr="00BD58BF" w:rsidRDefault="00BD58BF" w:rsidP="00C01C97">
            <w:pPr>
              <w:rPr>
                <w:rFonts w:cs="Arial"/>
                <w:color w:val="000000"/>
                <w:sz w:val="20"/>
                <w:szCs w:val="20"/>
              </w:rPr>
            </w:pPr>
            <w:r w:rsidRPr="00BD58BF">
              <w:rPr>
                <w:rFonts w:ascii="Calibri" w:hAnsi="Calibri" w:cs="Calibri"/>
                <w:color w:val="000000"/>
                <w:sz w:val="22"/>
                <w:szCs w:val="22"/>
              </w:rPr>
              <w:t>N/A</w:t>
            </w:r>
          </w:p>
        </w:tc>
      </w:tr>
      <w:tr w:rsidR="004B75A3" w:rsidRPr="00153785" w14:paraId="433AC772"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9C09E2C" w14:textId="77777777" w:rsidR="004B75A3" w:rsidRPr="00153785" w:rsidRDefault="004B75A3"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5CB2DC79" w14:textId="54C0E5EC" w:rsidR="000A7A32" w:rsidRDefault="000A7A32" w:rsidP="00C01C97">
            <w:pPr>
              <w:rPr>
                <w:rFonts w:cs="Arial"/>
                <w:color w:val="000000"/>
                <w:sz w:val="20"/>
                <w:szCs w:val="20"/>
              </w:rPr>
            </w:pPr>
            <w:r>
              <w:rPr>
                <w:rFonts w:cs="Arial"/>
                <w:color w:val="000000"/>
                <w:sz w:val="20"/>
                <w:szCs w:val="20"/>
              </w:rPr>
              <w:t>TV:</w:t>
            </w:r>
          </w:p>
          <w:p w14:paraId="67D51FB4" w14:textId="77777777" w:rsidR="004B75A3" w:rsidRDefault="000A7A32" w:rsidP="00C01C97">
            <w:pPr>
              <w:rPr>
                <w:rFonts w:cs="Arial"/>
                <w:color w:val="000000"/>
                <w:sz w:val="20"/>
                <w:szCs w:val="20"/>
              </w:rPr>
            </w:pPr>
            <w:r>
              <w:rPr>
                <w:rFonts w:cs="Arial"/>
                <w:color w:val="000000"/>
                <w:sz w:val="20"/>
                <w:szCs w:val="20"/>
              </w:rPr>
              <w:t>CPF_CNPJ / CONTRATO</w:t>
            </w:r>
          </w:p>
          <w:p w14:paraId="762E1DCB" w14:textId="77777777" w:rsidR="000A7A32" w:rsidRDefault="000A7A32" w:rsidP="00C01C97">
            <w:pPr>
              <w:rPr>
                <w:rFonts w:cs="Arial"/>
                <w:color w:val="000000"/>
                <w:sz w:val="20"/>
                <w:szCs w:val="20"/>
              </w:rPr>
            </w:pPr>
          </w:p>
          <w:p w14:paraId="653A573A" w14:textId="77777777" w:rsidR="000A7A32" w:rsidRDefault="000A7A32" w:rsidP="00C01C97">
            <w:pPr>
              <w:rPr>
                <w:rFonts w:cs="Arial"/>
                <w:color w:val="000000"/>
                <w:sz w:val="20"/>
                <w:szCs w:val="20"/>
              </w:rPr>
            </w:pPr>
            <w:r>
              <w:rPr>
                <w:rFonts w:cs="Arial"/>
                <w:color w:val="000000"/>
                <w:sz w:val="20"/>
                <w:szCs w:val="20"/>
              </w:rPr>
              <w:t>FIXA/MOVEL:</w:t>
            </w:r>
          </w:p>
          <w:p w14:paraId="0C7C2570" w14:textId="77777777" w:rsidR="000A7A32" w:rsidRDefault="000A7A32" w:rsidP="00C01C97">
            <w:pPr>
              <w:rPr>
                <w:rFonts w:cs="Arial"/>
                <w:color w:val="000000"/>
                <w:sz w:val="20"/>
                <w:szCs w:val="20"/>
              </w:rPr>
            </w:pPr>
            <w:r>
              <w:rPr>
                <w:rFonts w:cs="Arial"/>
                <w:color w:val="000000"/>
                <w:sz w:val="20"/>
                <w:szCs w:val="20"/>
              </w:rPr>
              <w:t>CPF_CNPJ/MEIO_ACESSO</w:t>
            </w:r>
          </w:p>
          <w:p w14:paraId="11B4EAFE" w14:textId="77777777" w:rsidR="005F5978" w:rsidRDefault="005F5978" w:rsidP="00C01C97">
            <w:pPr>
              <w:rPr>
                <w:rFonts w:cs="Arial"/>
                <w:color w:val="000000"/>
                <w:sz w:val="20"/>
                <w:szCs w:val="20"/>
              </w:rPr>
            </w:pPr>
          </w:p>
          <w:p w14:paraId="24A88CDF" w14:textId="77777777" w:rsidR="005F5978" w:rsidRDefault="005F5978" w:rsidP="00C01C97">
            <w:pPr>
              <w:rPr>
                <w:rFonts w:cs="Arial"/>
                <w:color w:val="000000"/>
                <w:sz w:val="20"/>
                <w:szCs w:val="20"/>
              </w:rPr>
            </w:pPr>
            <w:r>
              <w:rPr>
                <w:rFonts w:cs="Arial"/>
                <w:color w:val="000000"/>
                <w:sz w:val="20"/>
                <w:szCs w:val="20"/>
              </w:rPr>
              <w:t>Identificação de produto através do campo SISTEMA:</w:t>
            </w:r>
          </w:p>
          <w:p w14:paraId="281003D4" w14:textId="77777777" w:rsidR="005F5978" w:rsidRDefault="005F5978" w:rsidP="00C01C97">
            <w:pPr>
              <w:rPr>
                <w:rFonts w:cs="Arial"/>
                <w:color w:val="000000"/>
                <w:sz w:val="20"/>
                <w:szCs w:val="20"/>
              </w:rPr>
            </w:pPr>
            <w:r>
              <w:rPr>
                <w:rFonts w:cs="Arial"/>
                <w:color w:val="000000"/>
                <w:sz w:val="20"/>
                <w:szCs w:val="20"/>
              </w:rPr>
              <w:t>SFA – R2</w:t>
            </w:r>
          </w:p>
          <w:p w14:paraId="096F9F01" w14:textId="0504530A" w:rsidR="005F5978" w:rsidRDefault="005F5978" w:rsidP="00C01C97">
            <w:pPr>
              <w:rPr>
                <w:rFonts w:cs="Arial"/>
                <w:color w:val="000000"/>
                <w:sz w:val="20"/>
                <w:szCs w:val="20"/>
              </w:rPr>
            </w:pPr>
            <w:r>
              <w:rPr>
                <w:rFonts w:cs="Arial"/>
                <w:color w:val="000000"/>
                <w:sz w:val="20"/>
                <w:szCs w:val="20"/>
              </w:rPr>
              <w:t>ARBOR – MOVEL</w:t>
            </w:r>
          </w:p>
          <w:p w14:paraId="0DE2FE80" w14:textId="77777777" w:rsidR="005F5978" w:rsidRDefault="005F5978" w:rsidP="00C01C97">
            <w:pPr>
              <w:rPr>
                <w:rFonts w:cs="Arial"/>
                <w:color w:val="000000"/>
                <w:sz w:val="20"/>
                <w:szCs w:val="20"/>
              </w:rPr>
            </w:pPr>
            <w:r>
              <w:rPr>
                <w:rFonts w:cs="Arial"/>
                <w:color w:val="000000"/>
                <w:sz w:val="20"/>
                <w:szCs w:val="20"/>
              </w:rPr>
              <w:t>SINN – OI TV</w:t>
            </w:r>
          </w:p>
          <w:p w14:paraId="2D80DA13" w14:textId="7D28991F" w:rsidR="005F5978" w:rsidRPr="00153785" w:rsidRDefault="005F5978" w:rsidP="00C01C97">
            <w:pPr>
              <w:rPr>
                <w:rFonts w:cs="Arial"/>
                <w:color w:val="000000"/>
                <w:sz w:val="20"/>
                <w:szCs w:val="20"/>
              </w:rPr>
            </w:pPr>
            <w:r>
              <w:rPr>
                <w:rFonts w:cs="Arial"/>
                <w:color w:val="000000"/>
                <w:sz w:val="20"/>
                <w:szCs w:val="20"/>
              </w:rPr>
              <w:t>SISRAF – R1</w:t>
            </w:r>
          </w:p>
        </w:tc>
      </w:tr>
      <w:tr w:rsidR="00F2242D" w:rsidRPr="00153785" w14:paraId="42515B3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ACA6D2F" w14:textId="029DE8D8" w:rsidR="00F2242D" w:rsidRDefault="00F2242D"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32CB74EC" w14:textId="13990100" w:rsidR="00F2242D" w:rsidRDefault="00F2242D" w:rsidP="00C01C97">
            <w:pPr>
              <w:rPr>
                <w:rFonts w:cs="Arial"/>
                <w:color w:val="000000"/>
                <w:sz w:val="20"/>
                <w:szCs w:val="20"/>
              </w:rPr>
            </w:pPr>
            <w:r>
              <w:rPr>
                <w:rFonts w:cs="Arial"/>
                <w:color w:val="000000"/>
                <w:sz w:val="20"/>
                <w:szCs w:val="20"/>
              </w:rPr>
              <w:t xml:space="preserve">5 anos / por </w:t>
            </w:r>
            <w:r w:rsidRPr="00757920">
              <w:rPr>
                <w:rFonts w:cs="Arial"/>
                <w:color w:val="000000"/>
                <w:sz w:val="20"/>
                <w:szCs w:val="20"/>
              </w:rPr>
              <w:t>DATA_VENCTO_EFETIVO</w:t>
            </w:r>
          </w:p>
        </w:tc>
      </w:tr>
      <w:tr w:rsidR="004B75A3" w:rsidRPr="00153785" w14:paraId="1013A40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1023143" w14:textId="584A1E3C" w:rsidR="004B75A3" w:rsidRPr="00153785" w:rsidRDefault="004B75A3" w:rsidP="00C01C97">
            <w:pPr>
              <w:jc w:val="right"/>
              <w:rPr>
                <w:rFonts w:cs="Arial"/>
                <w:b/>
                <w:bCs/>
                <w:color w:val="000000"/>
                <w:sz w:val="20"/>
                <w:szCs w:val="20"/>
              </w:rPr>
            </w:pPr>
            <w:r>
              <w:rPr>
                <w:rFonts w:cs="Arial"/>
                <w:b/>
                <w:bCs/>
                <w:color w:val="000000"/>
                <w:sz w:val="20"/>
                <w:szCs w:val="20"/>
              </w:rPr>
              <w:lastRenderedPageBreak/>
              <w:t>Forma de carregamento</w:t>
            </w:r>
          </w:p>
        </w:tc>
        <w:tc>
          <w:tcPr>
            <w:tcW w:w="4877" w:type="dxa"/>
            <w:tcBorders>
              <w:top w:val="nil"/>
              <w:left w:val="nil"/>
              <w:bottom w:val="single" w:sz="8" w:space="0" w:color="auto"/>
              <w:right w:val="single" w:sz="8" w:space="0" w:color="auto"/>
            </w:tcBorders>
            <w:shd w:val="clear" w:color="auto" w:fill="auto"/>
            <w:vAlign w:val="center"/>
          </w:tcPr>
          <w:p w14:paraId="0C28B0CF" w14:textId="019B873B" w:rsidR="004B75A3" w:rsidRPr="00153785" w:rsidRDefault="00370497" w:rsidP="00C01C97">
            <w:pPr>
              <w:rPr>
                <w:rFonts w:cs="Arial"/>
                <w:color w:val="000000"/>
                <w:sz w:val="20"/>
                <w:szCs w:val="20"/>
              </w:rPr>
            </w:pPr>
            <w:r>
              <w:rPr>
                <w:rFonts w:cs="Arial"/>
                <w:color w:val="000000"/>
                <w:sz w:val="20"/>
                <w:szCs w:val="20"/>
              </w:rPr>
              <w:t>Incremental</w:t>
            </w:r>
          </w:p>
        </w:tc>
      </w:tr>
    </w:tbl>
    <w:p w14:paraId="326A7636" w14:textId="77777777" w:rsidR="004B75A3" w:rsidRPr="00CE0583" w:rsidRDefault="004B75A3" w:rsidP="00C01C97">
      <w:pPr>
        <w:pStyle w:val="Heading5"/>
      </w:pPr>
      <w:r w:rsidRPr="00CE0583">
        <w:t>Layout do arquivo</w:t>
      </w:r>
    </w:p>
    <w:p w14:paraId="1564C72C" w14:textId="77777777" w:rsidR="004B75A3" w:rsidRDefault="004B75A3" w:rsidP="00C01C97">
      <w:pPr>
        <w:rPr>
          <w:rFonts w:cs="Arial"/>
          <w:b/>
          <w:bCs/>
          <w:color w:val="000000"/>
          <w:sz w:val="20"/>
          <w:szCs w:val="20"/>
        </w:rPr>
      </w:pPr>
    </w:p>
    <w:tbl>
      <w:tblPr>
        <w:tblW w:w="5000" w:type="pct"/>
        <w:tblCellMar>
          <w:left w:w="70" w:type="dxa"/>
          <w:right w:w="70" w:type="dxa"/>
        </w:tblCellMar>
        <w:tblLook w:val="04A0" w:firstRow="1" w:lastRow="0" w:firstColumn="1" w:lastColumn="0" w:noHBand="0" w:noVBand="1"/>
      </w:tblPr>
      <w:tblGrid>
        <w:gridCol w:w="3177"/>
        <w:gridCol w:w="3515"/>
        <w:gridCol w:w="3504"/>
      </w:tblGrid>
      <w:tr w:rsidR="002F5A49" w14:paraId="6207E5CA" w14:textId="77777777" w:rsidTr="002F5A49">
        <w:trPr>
          <w:trHeight w:val="300"/>
        </w:trPr>
        <w:tc>
          <w:tcPr>
            <w:tcW w:w="1605" w:type="pct"/>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02B687E" w14:textId="77777777" w:rsidR="002F5A49" w:rsidRPr="00757920" w:rsidRDefault="002F5A49" w:rsidP="00757920">
            <w:pPr>
              <w:jc w:val="left"/>
              <w:rPr>
                <w:rFonts w:cs="Arial"/>
                <w:b/>
                <w:color w:val="000000"/>
                <w:sz w:val="20"/>
                <w:szCs w:val="20"/>
              </w:rPr>
            </w:pPr>
            <w:r w:rsidRPr="00757920">
              <w:rPr>
                <w:rFonts w:cs="Arial"/>
                <w:b/>
                <w:color w:val="000000"/>
                <w:sz w:val="20"/>
                <w:szCs w:val="20"/>
              </w:rPr>
              <w:t>Campo</w:t>
            </w:r>
          </w:p>
        </w:tc>
        <w:tc>
          <w:tcPr>
            <w:tcW w:w="1750" w:type="pct"/>
            <w:tcBorders>
              <w:top w:val="single" w:sz="4" w:space="0" w:color="auto"/>
              <w:left w:val="nil"/>
              <w:bottom w:val="single" w:sz="4" w:space="0" w:color="auto"/>
              <w:right w:val="single" w:sz="4" w:space="0" w:color="auto"/>
            </w:tcBorders>
            <w:shd w:val="clear" w:color="000000" w:fill="A6A6A6"/>
            <w:noWrap/>
            <w:vAlign w:val="bottom"/>
            <w:hideMark/>
          </w:tcPr>
          <w:p w14:paraId="0C5474C8" w14:textId="77777777" w:rsidR="002F5A49" w:rsidRPr="00757920" w:rsidRDefault="002F5A49" w:rsidP="00757920">
            <w:pPr>
              <w:jc w:val="left"/>
              <w:rPr>
                <w:rFonts w:cs="Arial"/>
                <w:b/>
                <w:color w:val="000000"/>
                <w:sz w:val="20"/>
                <w:szCs w:val="20"/>
              </w:rPr>
            </w:pPr>
            <w:r w:rsidRPr="00757920">
              <w:rPr>
                <w:rFonts w:cs="Arial"/>
                <w:b/>
                <w:color w:val="000000"/>
                <w:sz w:val="20"/>
                <w:szCs w:val="20"/>
              </w:rPr>
              <w:t>Descrição</w:t>
            </w:r>
          </w:p>
        </w:tc>
        <w:tc>
          <w:tcPr>
            <w:tcW w:w="1645" w:type="pct"/>
            <w:tcBorders>
              <w:top w:val="single" w:sz="4" w:space="0" w:color="auto"/>
              <w:left w:val="nil"/>
              <w:bottom w:val="single" w:sz="4" w:space="0" w:color="auto"/>
              <w:right w:val="single" w:sz="4" w:space="0" w:color="auto"/>
            </w:tcBorders>
            <w:shd w:val="clear" w:color="000000" w:fill="A6A6A6"/>
            <w:noWrap/>
            <w:vAlign w:val="bottom"/>
            <w:hideMark/>
          </w:tcPr>
          <w:p w14:paraId="1F10C951" w14:textId="77777777" w:rsidR="002F5A49" w:rsidRPr="00757920" w:rsidRDefault="002F5A49" w:rsidP="00757920">
            <w:pPr>
              <w:jc w:val="left"/>
              <w:rPr>
                <w:rFonts w:cs="Arial"/>
                <w:b/>
                <w:color w:val="000000"/>
                <w:sz w:val="20"/>
                <w:szCs w:val="20"/>
              </w:rPr>
            </w:pPr>
            <w:r w:rsidRPr="00757920">
              <w:rPr>
                <w:rFonts w:cs="Arial"/>
                <w:b/>
                <w:color w:val="000000"/>
                <w:sz w:val="20"/>
                <w:szCs w:val="20"/>
              </w:rPr>
              <w:t>Exemplo</w:t>
            </w:r>
          </w:p>
        </w:tc>
      </w:tr>
      <w:tr w:rsidR="002F5A49" w14:paraId="5587D3F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4076D84" w14:textId="0D28181D" w:rsidR="002F5A49" w:rsidRPr="00757920" w:rsidRDefault="002F5A49" w:rsidP="00757920">
            <w:pPr>
              <w:jc w:val="left"/>
              <w:rPr>
                <w:rFonts w:cs="Arial"/>
                <w:color w:val="000000"/>
                <w:sz w:val="20"/>
                <w:szCs w:val="20"/>
              </w:rPr>
            </w:pPr>
            <w:r w:rsidRPr="00757920">
              <w:rPr>
                <w:rFonts w:cs="Arial"/>
                <w:color w:val="000000"/>
                <w:sz w:val="20"/>
                <w:szCs w:val="20"/>
              </w:rPr>
              <w:t>ID_FATURA</w:t>
            </w:r>
          </w:p>
        </w:tc>
        <w:tc>
          <w:tcPr>
            <w:tcW w:w="1750" w:type="pct"/>
            <w:tcBorders>
              <w:top w:val="nil"/>
              <w:left w:val="nil"/>
              <w:bottom w:val="single" w:sz="4" w:space="0" w:color="auto"/>
              <w:right w:val="single" w:sz="4" w:space="0" w:color="auto"/>
            </w:tcBorders>
            <w:shd w:val="clear" w:color="auto" w:fill="auto"/>
            <w:noWrap/>
            <w:vAlign w:val="bottom"/>
            <w:hideMark/>
          </w:tcPr>
          <w:p w14:paraId="0C0159D1" w14:textId="77777777" w:rsidR="002F5A49" w:rsidRPr="00757920" w:rsidRDefault="002F5A49" w:rsidP="00757920">
            <w:pPr>
              <w:jc w:val="left"/>
              <w:rPr>
                <w:rFonts w:cs="Arial"/>
                <w:color w:val="000000"/>
                <w:sz w:val="20"/>
                <w:szCs w:val="20"/>
              </w:rPr>
            </w:pPr>
            <w:r w:rsidRPr="00757920">
              <w:rPr>
                <w:rFonts w:cs="Arial"/>
                <w:color w:val="000000"/>
                <w:sz w:val="20"/>
                <w:szCs w:val="20"/>
              </w:rPr>
              <w:t>Código da fatura</w:t>
            </w:r>
          </w:p>
        </w:tc>
        <w:tc>
          <w:tcPr>
            <w:tcW w:w="1645" w:type="pct"/>
            <w:tcBorders>
              <w:top w:val="nil"/>
              <w:left w:val="nil"/>
              <w:bottom w:val="single" w:sz="4" w:space="0" w:color="auto"/>
              <w:right w:val="single" w:sz="4" w:space="0" w:color="auto"/>
            </w:tcBorders>
            <w:shd w:val="clear" w:color="auto" w:fill="auto"/>
            <w:noWrap/>
            <w:vAlign w:val="bottom"/>
            <w:hideMark/>
          </w:tcPr>
          <w:p w14:paraId="2ADF59E1" w14:textId="77777777" w:rsidR="002F5A49" w:rsidRPr="00757920" w:rsidRDefault="002F5A49" w:rsidP="00757920">
            <w:pPr>
              <w:jc w:val="left"/>
              <w:rPr>
                <w:rFonts w:cs="Arial"/>
                <w:color w:val="000000"/>
                <w:sz w:val="20"/>
                <w:szCs w:val="20"/>
              </w:rPr>
            </w:pPr>
            <w:r w:rsidRPr="00757920">
              <w:rPr>
                <w:rFonts w:cs="Arial"/>
                <w:color w:val="000000"/>
                <w:sz w:val="20"/>
                <w:szCs w:val="20"/>
              </w:rPr>
              <w:t>M_765690382</w:t>
            </w:r>
          </w:p>
        </w:tc>
      </w:tr>
      <w:tr w:rsidR="002F5A49" w14:paraId="32BC7604"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6DCAD82" w14:textId="5631DA57" w:rsidR="002F5A49" w:rsidRPr="00757920" w:rsidRDefault="002F5A49" w:rsidP="00757920">
            <w:pPr>
              <w:jc w:val="left"/>
              <w:rPr>
                <w:rFonts w:cs="Arial"/>
                <w:color w:val="000000"/>
                <w:sz w:val="20"/>
                <w:szCs w:val="20"/>
              </w:rPr>
            </w:pPr>
            <w:r w:rsidRPr="00757920">
              <w:rPr>
                <w:rFonts w:cs="Arial"/>
                <w:color w:val="000000"/>
                <w:sz w:val="20"/>
                <w:szCs w:val="20"/>
              </w:rPr>
              <w:t>INDICADOR</w:t>
            </w:r>
          </w:p>
        </w:tc>
        <w:tc>
          <w:tcPr>
            <w:tcW w:w="1750" w:type="pct"/>
            <w:tcBorders>
              <w:top w:val="nil"/>
              <w:left w:val="nil"/>
              <w:bottom w:val="single" w:sz="4" w:space="0" w:color="auto"/>
              <w:right w:val="single" w:sz="4" w:space="0" w:color="auto"/>
            </w:tcBorders>
            <w:shd w:val="clear" w:color="auto" w:fill="auto"/>
            <w:noWrap/>
            <w:vAlign w:val="bottom"/>
            <w:hideMark/>
          </w:tcPr>
          <w:p w14:paraId="6AF94631" w14:textId="77777777" w:rsidR="002F5A49" w:rsidRPr="00757920" w:rsidRDefault="002F5A49" w:rsidP="00757920">
            <w:pPr>
              <w:jc w:val="left"/>
              <w:rPr>
                <w:rFonts w:cs="Arial"/>
                <w:color w:val="000000"/>
                <w:sz w:val="20"/>
                <w:szCs w:val="20"/>
              </w:rPr>
            </w:pPr>
            <w:r w:rsidRPr="00757920">
              <w:rPr>
                <w:rFonts w:cs="Arial"/>
                <w:color w:val="000000"/>
                <w:sz w:val="20"/>
                <w:szCs w:val="20"/>
              </w:rPr>
              <w:t>Indicativo</w:t>
            </w:r>
          </w:p>
        </w:tc>
        <w:tc>
          <w:tcPr>
            <w:tcW w:w="1645" w:type="pct"/>
            <w:tcBorders>
              <w:top w:val="nil"/>
              <w:left w:val="nil"/>
              <w:bottom w:val="single" w:sz="4" w:space="0" w:color="auto"/>
              <w:right w:val="single" w:sz="4" w:space="0" w:color="auto"/>
            </w:tcBorders>
            <w:shd w:val="clear" w:color="auto" w:fill="auto"/>
            <w:noWrap/>
            <w:vAlign w:val="bottom"/>
            <w:hideMark/>
          </w:tcPr>
          <w:p w14:paraId="7806AA34" w14:textId="77777777" w:rsidR="002F5A49" w:rsidRPr="00757920" w:rsidRDefault="002F5A49" w:rsidP="00757920">
            <w:pPr>
              <w:jc w:val="left"/>
              <w:rPr>
                <w:rFonts w:cs="Arial"/>
                <w:color w:val="000000"/>
                <w:sz w:val="20"/>
                <w:szCs w:val="20"/>
              </w:rPr>
            </w:pPr>
            <w:r w:rsidRPr="00757920">
              <w:rPr>
                <w:rFonts w:cs="Arial"/>
                <w:color w:val="000000"/>
                <w:sz w:val="20"/>
                <w:szCs w:val="20"/>
              </w:rPr>
              <w:t>FPD</w:t>
            </w:r>
          </w:p>
        </w:tc>
      </w:tr>
      <w:tr w:rsidR="002F5A49" w14:paraId="61D170D8"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3084B4D" w14:textId="51921239" w:rsidR="002F5A49" w:rsidRPr="00757920" w:rsidRDefault="002F5A49" w:rsidP="00757920">
            <w:pPr>
              <w:jc w:val="left"/>
              <w:rPr>
                <w:rFonts w:cs="Arial"/>
                <w:color w:val="000000"/>
                <w:sz w:val="20"/>
                <w:szCs w:val="20"/>
              </w:rPr>
            </w:pPr>
            <w:r w:rsidRPr="00757920">
              <w:rPr>
                <w:rFonts w:cs="Arial"/>
                <w:color w:val="000000"/>
                <w:sz w:val="20"/>
                <w:szCs w:val="20"/>
              </w:rPr>
              <w:t>INDICADOR_VALIDO_ANALISE</w:t>
            </w:r>
          </w:p>
        </w:tc>
        <w:tc>
          <w:tcPr>
            <w:tcW w:w="1750" w:type="pct"/>
            <w:tcBorders>
              <w:top w:val="nil"/>
              <w:left w:val="nil"/>
              <w:bottom w:val="single" w:sz="4" w:space="0" w:color="auto"/>
              <w:right w:val="single" w:sz="4" w:space="0" w:color="auto"/>
            </w:tcBorders>
            <w:shd w:val="clear" w:color="auto" w:fill="auto"/>
            <w:noWrap/>
            <w:vAlign w:val="bottom"/>
            <w:hideMark/>
          </w:tcPr>
          <w:p w14:paraId="703D8643" w14:textId="77777777" w:rsidR="002F5A49" w:rsidRPr="00757920" w:rsidRDefault="002F5A49" w:rsidP="00757920">
            <w:pPr>
              <w:jc w:val="left"/>
              <w:rPr>
                <w:rFonts w:cs="Arial"/>
                <w:sz w:val="20"/>
                <w:szCs w:val="20"/>
              </w:rPr>
            </w:pPr>
            <w:r w:rsidRPr="00757920">
              <w:rPr>
                <w:rFonts w:cs="Arial"/>
                <w:sz w:val="20"/>
                <w:szCs w:val="20"/>
              </w:rPr>
              <w:t>Validação do indicador de analise (S/N)</w:t>
            </w:r>
          </w:p>
        </w:tc>
        <w:tc>
          <w:tcPr>
            <w:tcW w:w="1645" w:type="pct"/>
            <w:tcBorders>
              <w:top w:val="nil"/>
              <w:left w:val="nil"/>
              <w:bottom w:val="single" w:sz="4" w:space="0" w:color="auto"/>
              <w:right w:val="single" w:sz="4" w:space="0" w:color="auto"/>
            </w:tcBorders>
            <w:shd w:val="clear" w:color="auto" w:fill="auto"/>
            <w:noWrap/>
            <w:vAlign w:val="bottom"/>
            <w:hideMark/>
          </w:tcPr>
          <w:p w14:paraId="0354A884" w14:textId="77777777" w:rsidR="002F5A49" w:rsidRPr="00757920" w:rsidRDefault="002F5A49" w:rsidP="00757920">
            <w:pPr>
              <w:jc w:val="left"/>
              <w:rPr>
                <w:rFonts w:cs="Arial"/>
                <w:color w:val="000000"/>
                <w:sz w:val="20"/>
                <w:szCs w:val="20"/>
              </w:rPr>
            </w:pPr>
            <w:r w:rsidRPr="00757920">
              <w:rPr>
                <w:rFonts w:cs="Arial"/>
                <w:color w:val="000000"/>
                <w:sz w:val="20"/>
                <w:szCs w:val="20"/>
              </w:rPr>
              <w:t>S</w:t>
            </w:r>
          </w:p>
        </w:tc>
      </w:tr>
      <w:tr w:rsidR="002F5A49" w14:paraId="0FA2366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AE304B5" w14:textId="6BD1EDA5" w:rsidR="002F5A49" w:rsidRPr="00757920" w:rsidRDefault="002F5A49" w:rsidP="00757920">
            <w:pPr>
              <w:jc w:val="left"/>
              <w:rPr>
                <w:rFonts w:cs="Arial"/>
                <w:color w:val="000000"/>
                <w:sz w:val="20"/>
                <w:szCs w:val="20"/>
              </w:rPr>
            </w:pPr>
            <w:r w:rsidRPr="00757920">
              <w:rPr>
                <w:rFonts w:cs="Arial"/>
                <w:color w:val="000000"/>
                <w:sz w:val="20"/>
                <w:szCs w:val="20"/>
              </w:rPr>
              <w:t>SISTEMA</w:t>
            </w:r>
          </w:p>
        </w:tc>
        <w:tc>
          <w:tcPr>
            <w:tcW w:w="1750" w:type="pct"/>
            <w:tcBorders>
              <w:top w:val="nil"/>
              <w:left w:val="nil"/>
              <w:bottom w:val="single" w:sz="4" w:space="0" w:color="auto"/>
              <w:right w:val="single" w:sz="4" w:space="0" w:color="auto"/>
            </w:tcBorders>
            <w:shd w:val="clear" w:color="auto" w:fill="auto"/>
            <w:noWrap/>
            <w:vAlign w:val="bottom"/>
            <w:hideMark/>
          </w:tcPr>
          <w:p w14:paraId="3238765C" w14:textId="77777777" w:rsidR="002F5A49" w:rsidRPr="00757920" w:rsidRDefault="002F5A49" w:rsidP="00757920">
            <w:pPr>
              <w:jc w:val="left"/>
              <w:rPr>
                <w:rFonts w:cs="Arial"/>
                <w:sz w:val="20"/>
                <w:szCs w:val="20"/>
              </w:rPr>
            </w:pPr>
            <w:r w:rsidRPr="00757920">
              <w:rPr>
                <w:rFonts w:cs="Arial"/>
                <w:sz w:val="20"/>
                <w:szCs w:val="20"/>
              </w:rPr>
              <w:t>Qual sistema origem de faturamento</w:t>
            </w:r>
          </w:p>
        </w:tc>
        <w:tc>
          <w:tcPr>
            <w:tcW w:w="1645" w:type="pct"/>
            <w:tcBorders>
              <w:top w:val="nil"/>
              <w:left w:val="nil"/>
              <w:bottom w:val="single" w:sz="4" w:space="0" w:color="auto"/>
              <w:right w:val="single" w:sz="4" w:space="0" w:color="auto"/>
            </w:tcBorders>
            <w:shd w:val="clear" w:color="auto" w:fill="auto"/>
            <w:noWrap/>
            <w:vAlign w:val="bottom"/>
            <w:hideMark/>
          </w:tcPr>
          <w:p w14:paraId="3B2182C3" w14:textId="77777777" w:rsidR="002F5A49" w:rsidRPr="00757920" w:rsidRDefault="002F5A49" w:rsidP="00757920">
            <w:pPr>
              <w:jc w:val="left"/>
              <w:rPr>
                <w:rFonts w:cs="Arial"/>
                <w:color w:val="000000"/>
                <w:sz w:val="20"/>
                <w:szCs w:val="20"/>
              </w:rPr>
            </w:pPr>
            <w:r w:rsidRPr="00757920">
              <w:rPr>
                <w:rFonts w:cs="Arial"/>
                <w:color w:val="000000"/>
                <w:sz w:val="20"/>
                <w:szCs w:val="20"/>
              </w:rPr>
              <w:t>ARBOR</w:t>
            </w:r>
          </w:p>
        </w:tc>
      </w:tr>
      <w:tr w:rsidR="002F5A49" w14:paraId="3CD50E2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D0EC74B" w14:textId="6F96C415" w:rsidR="002F5A49" w:rsidRPr="00757920" w:rsidRDefault="002F5A49" w:rsidP="00757920">
            <w:pPr>
              <w:jc w:val="left"/>
              <w:rPr>
                <w:rFonts w:cs="Arial"/>
                <w:color w:val="000000"/>
                <w:sz w:val="20"/>
                <w:szCs w:val="20"/>
              </w:rPr>
            </w:pPr>
            <w:r w:rsidRPr="00757920">
              <w:rPr>
                <w:rFonts w:cs="Arial"/>
                <w:color w:val="000000"/>
                <w:sz w:val="20"/>
                <w:szCs w:val="20"/>
              </w:rPr>
              <w:t>EMPRESA</w:t>
            </w:r>
          </w:p>
        </w:tc>
        <w:tc>
          <w:tcPr>
            <w:tcW w:w="1750" w:type="pct"/>
            <w:tcBorders>
              <w:top w:val="nil"/>
              <w:left w:val="nil"/>
              <w:bottom w:val="single" w:sz="4" w:space="0" w:color="auto"/>
              <w:right w:val="single" w:sz="4" w:space="0" w:color="auto"/>
            </w:tcBorders>
            <w:shd w:val="clear" w:color="auto" w:fill="auto"/>
            <w:noWrap/>
            <w:vAlign w:val="bottom"/>
            <w:hideMark/>
          </w:tcPr>
          <w:p w14:paraId="1B005DF7" w14:textId="77777777" w:rsidR="002F5A49" w:rsidRPr="00757920" w:rsidRDefault="002F5A49" w:rsidP="00757920">
            <w:pPr>
              <w:jc w:val="left"/>
              <w:rPr>
                <w:rFonts w:cs="Arial"/>
                <w:sz w:val="20"/>
                <w:szCs w:val="20"/>
              </w:rPr>
            </w:pPr>
            <w:r w:rsidRPr="00757920">
              <w:rPr>
                <w:rFonts w:cs="Arial"/>
                <w:sz w:val="20"/>
                <w:szCs w:val="20"/>
              </w:rPr>
              <w:t>Tipo de Empresa (Oi Fixo, Oi Movel, TV etc)</w:t>
            </w:r>
          </w:p>
        </w:tc>
        <w:tc>
          <w:tcPr>
            <w:tcW w:w="1645" w:type="pct"/>
            <w:tcBorders>
              <w:top w:val="nil"/>
              <w:left w:val="nil"/>
              <w:bottom w:val="single" w:sz="4" w:space="0" w:color="auto"/>
              <w:right w:val="single" w:sz="4" w:space="0" w:color="auto"/>
            </w:tcBorders>
            <w:shd w:val="clear" w:color="auto" w:fill="auto"/>
            <w:noWrap/>
            <w:vAlign w:val="bottom"/>
            <w:hideMark/>
          </w:tcPr>
          <w:p w14:paraId="78219EC6" w14:textId="77777777" w:rsidR="002F5A49" w:rsidRPr="00757920" w:rsidRDefault="002F5A49" w:rsidP="00757920">
            <w:pPr>
              <w:jc w:val="left"/>
              <w:rPr>
                <w:rFonts w:cs="Arial"/>
                <w:color w:val="000000"/>
                <w:sz w:val="20"/>
                <w:szCs w:val="20"/>
              </w:rPr>
            </w:pPr>
            <w:r w:rsidRPr="00757920">
              <w:rPr>
                <w:rFonts w:cs="Arial"/>
                <w:color w:val="000000"/>
                <w:sz w:val="20"/>
                <w:szCs w:val="20"/>
              </w:rPr>
              <w:t>OI MOVEL</w:t>
            </w:r>
          </w:p>
        </w:tc>
      </w:tr>
      <w:tr w:rsidR="002F5A49" w14:paraId="311FD44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48D1B07" w14:textId="05ED3E43" w:rsidR="002F5A49" w:rsidRPr="00757920" w:rsidRDefault="002F5A49" w:rsidP="00757920">
            <w:pPr>
              <w:jc w:val="left"/>
              <w:rPr>
                <w:rFonts w:cs="Arial"/>
                <w:color w:val="000000"/>
                <w:sz w:val="20"/>
                <w:szCs w:val="20"/>
              </w:rPr>
            </w:pPr>
            <w:r w:rsidRPr="00757920">
              <w:rPr>
                <w:rFonts w:cs="Arial"/>
                <w:color w:val="000000"/>
                <w:sz w:val="20"/>
                <w:szCs w:val="20"/>
              </w:rPr>
              <w:t>ID_CADASTRO</w:t>
            </w:r>
          </w:p>
        </w:tc>
        <w:tc>
          <w:tcPr>
            <w:tcW w:w="1750" w:type="pct"/>
            <w:tcBorders>
              <w:top w:val="nil"/>
              <w:left w:val="nil"/>
              <w:bottom w:val="single" w:sz="4" w:space="0" w:color="auto"/>
              <w:right w:val="single" w:sz="4" w:space="0" w:color="auto"/>
            </w:tcBorders>
            <w:shd w:val="clear" w:color="auto" w:fill="auto"/>
            <w:noWrap/>
            <w:vAlign w:val="bottom"/>
            <w:hideMark/>
          </w:tcPr>
          <w:p w14:paraId="4452B71B"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c>
          <w:tcPr>
            <w:tcW w:w="1645" w:type="pct"/>
            <w:tcBorders>
              <w:top w:val="nil"/>
              <w:left w:val="nil"/>
              <w:bottom w:val="single" w:sz="4" w:space="0" w:color="auto"/>
              <w:right w:val="single" w:sz="4" w:space="0" w:color="auto"/>
            </w:tcBorders>
            <w:shd w:val="clear" w:color="auto" w:fill="auto"/>
            <w:noWrap/>
            <w:vAlign w:val="bottom"/>
            <w:hideMark/>
          </w:tcPr>
          <w:p w14:paraId="34475F4D" w14:textId="77777777" w:rsidR="002F5A49" w:rsidRPr="00757920" w:rsidRDefault="002F5A49" w:rsidP="00757920">
            <w:pPr>
              <w:jc w:val="left"/>
              <w:rPr>
                <w:rFonts w:cs="Arial"/>
                <w:color w:val="000000"/>
                <w:sz w:val="20"/>
                <w:szCs w:val="20"/>
              </w:rPr>
            </w:pPr>
            <w:r w:rsidRPr="00757920">
              <w:rPr>
                <w:rFonts w:cs="Arial"/>
                <w:color w:val="000000"/>
                <w:sz w:val="20"/>
                <w:szCs w:val="20"/>
              </w:rPr>
              <w:t>_00025642871153</w:t>
            </w:r>
          </w:p>
        </w:tc>
      </w:tr>
      <w:tr w:rsidR="002F5A49" w14:paraId="6E0DA25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D208B2E" w14:textId="797A41B7" w:rsidR="002F5A49" w:rsidRPr="00757920" w:rsidRDefault="002F5A49" w:rsidP="00757920">
            <w:pPr>
              <w:jc w:val="left"/>
              <w:rPr>
                <w:rFonts w:cs="Arial"/>
                <w:color w:val="000000"/>
                <w:sz w:val="20"/>
                <w:szCs w:val="20"/>
              </w:rPr>
            </w:pPr>
            <w:r w:rsidRPr="00757920">
              <w:rPr>
                <w:rFonts w:cs="Arial"/>
                <w:color w:val="000000"/>
                <w:sz w:val="20"/>
                <w:szCs w:val="20"/>
              </w:rPr>
              <w:t>GRUPO_UNIDADE</w:t>
            </w:r>
          </w:p>
        </w:tc>
        <w:tc>
          <w:tcPr>
            <w:tcW w:w="1750" w:type="pct"/>
            <w:tcBorders>
              <w:top w:val="nil"/>
              <w:left w:val="nil"/>
              <w:bottom w:val="single" w:sz="4" w:space="0" w:color="auto"/>
              <w:right w:val="single" w:sz="4" w:space="0" w:color="auto"/>
            </w:tcBorders>
            <w:shd w:val="clear" w:color="auto" w:fill="auto"/>
            <w:noWrap/>
            <w:vAlign w:val="bottom"/>
            <w:hideMark/>
          </w:tcPr>
          <w:p w14:paraId="54882B31" w14:textId="77777777" w:rsidR="002F5A49" w:rsidRPr="00757920" w:rsidRDefault="002F5A49" w:rsidP="00757920">
            <w:pPr>
              <w:jc w:val="left"/>
              <w:rPr>
                <w:rFonts w:cs="Arial"/>
                <w:sz w:val="20"/>
                <w:szCs w:val="20"/>
              </w:rPr>
            </w:pPr>
            <w:r w:rsidRPr="00757920">
              <w:rPr>
                <w:rFonts w:cs="Arial"/>
                <w:sz w:val="20"/>
                <w:szCs w:val="20"/>
              </w:rPr>
              <w:t>Segmento cliente</w:t>
            </w:r>
          </w:p>
        </w:tc>
        <w:tc>
          <w:tcPr>
            <w:tcW w:w="1645" w:type="pct"/>
            <w:tcBorders>
              <w:top w:val="nil"/>
              <w:left w:val="nil"/>
              <w:bottom w:val="single" w:sz="4" w:space="0" w:color="auto"/>
              <w:right w:val="single" w:sz="4" w:space="0" w:color="auto"/>
            </w:tcBorders>
            <w:shd w:val="clear" w:color="auto" w:fill="auto"/>
            <w:noWrap/>
            <w:vAlign w:val="bottom"/>
            <w:hideMark/>
          </w:tcPr>
          <w:p w14:paraId="06EDDB95" w14:textId="77777777" w:rsidR="002F5A49" w:rsidRPr="00757920" w:rsidRDefault="002F5A49" w:rsidP="00757920">
            <w:pPr>
              <w:jc w:val="left"/>
              <w:rPr>
                <w:rFonts w:cs="Arial"/>
                <w:color w:val="000000"/>
                <w:sz w:val="20"/>
                <w:szCs w:val="20"/>
              </w:rPr>
            </w:pPr>
            <w:r w:rsidRPr="00757920">
              <w:rPr>
                <w:rFonts w:cs="Arial"/>
                <w:color w:val="000000"/>
                <w:sz w:val="20"/>
                <w:szCs w:val="20"/>
              </w:rPr>
              <w:t>VAREJO</w:t>
            </w:r>
          </w:p>
        </w:tc>
      </w:tr>
      <w:tr w:rsidR="002F5A49" w14:paraId="18CF1F11"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C1AD5AE" w14:textId="6237FE38" w:rsidR="002F5A49" w:rsidRPr="00757920" w:rsidRDefault="002F5A49" w:rsidP="00757920">
            <w:pPr>
              <w:jc w:val="left"/>
              <w:rPr>
                <w:rFonts w:cs="Arial"/>
                <w:color w:val="000000"/>
                <w:sz w:val="20"/>
                <w:szCs w:val="20"/>
              </w:rPr>
            </w:pPr>
            <w:r w:rsidRPr="00757920">
              <w:rPr>
                <w:rFonts w:cs="Arial"/>
                <w:color w:val="000000"/>
                <w:sz w:val="20"/>
                <w:szCs w:val="20"/>
              </w:rPr>
              <w:t>TIPO_PESSOA</w:t>
            </w:r>
          </w:p>
        </w:tc>
        <w:tc>
          <w:tcPr>
            <w:tcW w:w="1750" w:type="pct"/>
            <w:tcBorders>
              <w:top w:val="nil"/>
              <w:left w:val="nil"/>
              <w:bottom w:val="single" w:sz="4" w:space="0" w:color="auto"/>
              <w:right w:val="single" w:sz="4" w:space="0" w:color="auto"/>
            </w:tcBorders>
            <w:shd w:val="clear" w:color="auto" w:fill="auto"/>
            <w:noWrap/>
            <w:vAlign w:val="bottom"/>
            <w:hideMark/>
          </w:tcPr>
          <w:p w14:paraId="4C842C7B" w14:textId="77777777" w:rsidR="002F5A49" w:rsidRPr="00757920" w:rsidRDefault="002F5A49" w:rsidP="00757920">
            <w:pPr>
              <w:jc w:val="left"/>
              <w:rPr>
                <w:rFonts w:cs="Arial"/>
                <w:sz w:val="20"/>
                <w:szCs w:val="20"/>
              </w:rPr>
            </w:pPr>
            <w:r w:rsidRPr="00757920">
              <w:rPr>
                <w:rFonts w:cs="Arial"/>
                <w:sz w:val="20"/>
                <w:szCs w:val="20"/>
              </w:rPr>
              <w:t>Tipo de Pessoal (PF ou PJ)</w:t>
            </w:r>
          </w:p>
        </w:tc>
        <w:tc>
          <w:tcPr>
            <w:tcW w:w="1645" w:type="pct"/>
            <w:tcBorders>
              <w:top w:val="nil"/>
              <w:left w:val="nil"/>
              <w:bottom w:val="single" w:sz="4" w:space="0" w:color="auto"/>
              <w:right w:val="single" w:sz="4" w:space="0" w:color="auto"/>
            </w:tcBorders>
            <w:shd w:val="clear" w:color="auto" w:fill="auto"/>
            <w:noWrap/>
            <w:vAlign w:val="bottom"/>
            <w:hideMark/>
          </w:tcPr>
          <w:p w14:paraId="05AB5456" w14:textId="77777777" w:rsidR="002F5A49" w:rsidRPr="00757920" w:rsidRDefault="002F5A49" w:rsidP="00757920">
            <w:pPr>
              <w:jc w:val="left"/>
              <w:rPr>
                <w:rFonts w:cs="Arial"/>
                <w:color w:val="000000"/>
                <w:sz w:val="20"/>
                <w:szCs w:val="20"/>
              </w:rPr>
            </w:pPr>
            <w:r w:rsidRPr="00757920">
              <w:rPr>
                <w:rFonts w:cs="Arial"/>
                <w:color w:val="000000"/>
                <w:sz w:val="20"/>
                <w:szCs w:val="20"/>
              </w:rPr>
              <w:t>PF</w:t>
            </w:r>
          </w:p>
        </w:tc>
      </w:tr>
      <w:tr w:rsidR="002F5A49" w14:paraId="2899F25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CE78F03" w14:textId="1920842F" w:rsidR="002F5A49" w:rsidRPr="00757920" w:rsidRDefault="002F5A49" w:rsidP="00757920">
            <w:pPr>
              <w:jc w:val="left"/>
              <w:rPr>
                <w:rFonts w:cs="Arial"/>
                <w:color w:val="000000"/>
                <w:sz w:val="20"/>
                <w:szCs w:val="20"/>
              </w:rPr>
            </w:pPr>
            <w:r w:rsidRPr="00757920">
              <w:rPr>
                <w:rFonts w:cs="Arial"/>
                <w:color w:val="000000"/>
                <w:sz w:val="20"/>
                <w:szCs w:val="20"/>
              </w:rPr>
              <w:t>CPF_CNPJ</w:t>
            </w:r>
          </w:p>
        </w:tc>
        <w:tc>
          <w:tcPr>
            <w:tcW w:w="1750" w:type="pct"/>
            <w:tcBorders>
              <w:top w:val="nil"/>
              <w:left w:val="nil"/>
              <w:bottom w:val="single" w:sz="4" w:space="0" w:color="auto"/>
              <w:right w:val="single" w:sz="4" w:space="0" w:color="auto"/>
            </w:tcBorders>
            <w:shd w:val="clear" w:color="auto" w:fill="auto"/>
            <w:noWrap/>
            <w:vAlign w:val="bottom"/>
            <w:hideMark/>
          </w:tcPr>
          <w:p w14:paraId="3A665D00" w14:textId="77777777" w:rsidR="002F5A49" w:rsidRPr="00757920" w:rsidRDefault="002F5A49" w:rsidP="00757920">
            <w:pPr>
              <w:jc w:val="left"/>
              <w:rPr>
                <w:rFonts w:cs="Arial"/>
                <w:sz w:val="20"/>
                <w:szCs w:val="20"/>
              </w:rPr>
            </w:pPr>
            <w:r w:rsidRPr="00757920">
              <w:rPr>
                <w:rFonts w:cs="Arial"/>
                <w:sz w:val="20"/>
                <w:szCs w:val="20"/>
              </w:rPr>
              <w:t>CPF e/ou CNPJ do cliente</w:t>
            </w:r>
          </w:p>
        </w:tc>
        <w:tc>
          <w:tcPr>
            <w:tcW w:w="1645" w:type="pct"/>
            <w:tcBorders>
              <w:top w:val="nil"/>
              <w:left w:val="nil"/>
              <w:bottom w:val="single" w:sz="4" w:space="0" w:color="auto"/>
              <w:right w:val="single" w:sz="4" w:space="0" w:color="auto"/>
            </w:tcBorders>
            <w:shd w:val="clear" w:color="auto" w:fill="auto"/>
            <w:noWrap/>
            <w:vAlign w:val="bottom"/>
            <w:hideMark/>
          </w:tcPr>
          <w:p w14:paraId="040AACF5" w14:textId="77777777" w:rsidR="002F5A49" w:rsidRPr="00757920" w:rsidRDefault="002F5A49" w:rsidP="00757920">
            <w:pPr>
              <w:jc w:val="left"/>
              <w:rPr>
                <w:rFonts w:cs="Arial"/>
                <w:color w:val="000000"/>
                <w:sz w:val="20"/>
                <w:szCs w:val="20"/>
              </w:rPr>
            </w:pPr>
            <w:r w:rsidRPr="00757920">
              <w:rPr>
                <w:rFonts w:cs="Arial"/>
                <w:color w:val="000000"/>
                <w:sz w:val="20"/>
                <w:szCs w:val="20"/>
              </w:rPr>
              <w:t>25642871153</w:t>
            </w:r>
          </w:p>
        </w:tc>
      </w:tr>
      <w:tr w:rsidR="002F5A49" w14:paraId="5DD9E26A"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4F1F9EC" w14:textId="0F7BD0C0" w:rsidR="002F5A49" w:rsidRPr="00757920" w:rsidRDefault="002F5A49" w:rsidP="00757920">
            <w:pPr>
              <w:jc w:val="left"/>
              <w:rPr>
                <w:rFonts w:cs="Arial"/>
                <w:color w:val="000000"/>
                <w:sz w:val="20"/>
                <w:szCs w:val="20"/>
              </w:rPr>
            </w:pPr>
            <w:r w:rsidRPr="00757920">
              <w:rPr>
                <w:rFonts w:cs="Arial"/>
                <w:color w:val="000000"/>
                <w:sz w:val="20"/>
                <w:szCs w:val="20"/>
              </w:rPr>
              <w:t>FLAG_CADASTRO_BOV</w:t>
            </w:r>
          </w:p>
        </w:tc>
        <w:tc>
          <w:tcPr>
            <w:tcW w:w="1750" w:type="pct"/>
            <w:tcBorders>
              <w:top w:val="nil"/>
              <w:left w:val="nil"/>
              <w:bottom w:val="single" w:sz="4" w:space="0" w:color="auto"/>
              <w:right w:val="single" w:sz="4" w:space="0" w:color="auto"/>
            </w:tcBorders>
            <w:shd w:val="clear" w:color="auto" w:fill="auto"/>
            <w:noWrap/>
            <w:vAlign w:val="bottom"/>
            <w:hideMark/>
          </w:tcPr>
          <w:p w14:paraId="420DAD2C" w14:textId="77777777" w:rsidR="002F5A49" w:rsidRPr="00757920" w:rsidRDefault="002F5A49" w:rsidP="00757920">
            <w:pPr>
              <w:jc w:val="left"/>
              <w:rPr>
                <w:rFonts w:cs="Arial"/>
                <w:sz w:val="20"/>
                <w:szCs w:val="20"/>
              </w:rPr>
            </w:pPr>
            <w:r w:rsidRPr="00757920">
              <w:rPr>
                <w:rFonts w:cs="Arial"/>
                <w:sz w:val="20"/>
                <w:szCs w:val="20"/>
              </w:rPr>
              <w:t> </w:t>
            </w:r>
          </w:p>
        </w:tc>
        <w:tc>
          <w:tcPr>
            <w:tcW w:w="1645" w:type="pct"/>
            <w:tcBorders>
              <w:top w:val="nil"/>
              <w:left w:val="nil"/>
              <w:bottom w:val="single" w:sz="4" w:space="0" w:color="auto"/>
              <w:right w:val="single" w:sz="4" w:space="0" w:color="auto"/>
            </w:tcBorders>
            <w:shd w:val="clear" w:color="auto" w:fill="auto"/>
            <w:noWrap/>
            <w:vAlign w:val="bottom"/>
            <w:hideMark/>
          </w:tcPr>
          <w:p w14:paraId="21B9540B" w14:textId="77777777" w:rsidR="002F5A49" w:rsidRPr="00757920" w:rsidRDefault="002F5A49" w:rsidP="00757920">
            <w:pPr>
              <w:jc w:val="left"/>
              <w:rPr>
                <w:rFonts w:cs="Arial"/>
                <w:color w:val="000000"/>
                <w:sz w:val="20"/>
                <w:szCs w:val="20"/>
              </w:rPr>
            </w:pPr>
            <w:r w:rsidRPr="00757920">
              <w:rPr>
                <w:rFonts w:cs="Arial"/>
                <w:color w:val="000000"/>
                <w:sz w:val="20"/>
                <w:szCs w:val="20"/>
              </w:rPr>
              <w:t>N</w:t>
            </w:r>
          </w:p>
        </w:tc>
      </w:tr>
      <w:tr w:rsidR="002F5A49" w14:paraId="606553D6"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ACFF419" w14:textId="1C0408C7" w:rsidR="002F5A49" w:rsidRPr="00757920" w:rsidRDefault="002F5A49" w:rsidP="00757920">
            <w:pPr>
              <w:jc w:val="left"/>
              <w:rPr>
                <w:rFonts w:cs="Arial"/>
                <w:color w:val="000000"/>
                <w:sz w:val="20"/>
                <w:szCs w:val="20"/>
              </w:rPr>
            </w:pPr>
            <w:r w:rsidRPr="00757920">
              <w:rPr>
                <w:rFonts w:cs="Arial"/>
                <w:color w:val="000000"/>
                <w:sz w:val="20"/>
                <w:szCs w:val="20"/>
              </w:rPr>
              <w:t>FLAG_ATIVACAO_BOV</w:t>
            </w:r>
          </w:p>
        </w:tc>
        <w:tc>
          <w:tcPr>
            <w:tcW w:w="1750" w:type="pct"/>
            <w:tcBorders>
              <w:top w:val="nil"/>
              <w:left w:val="nil"/>
              <w:bottom w:val="single" w:sz="4" w:space="0" w:color="auto"/>
              <w:right w:val="single" w:sz="4" w:space="0" w:color="auto"/>
            </w:tcBorders>
            <w:shd w:val="clear" w:color="auto" w:fill="auto"/>
            <w:noWrap/>
            <w:vAlign w:val="bottom"/>
            <w:hideMark/>
          </w:tcPr>
          <w:p w14:paraId="66D412A9"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c>
          <w:tcPr>
            <w:tcW w:w="1645" w:type="pct"/>
            <w:tcBorders>
              <w:top w:val="nil"/>
              <w:left w:val="nil"/>
              <w:bottom w:val="single" w:sz="4" w:space="0" w:color="auto"/>
              <w:right w:val="single" w:sz="4" w:space="0" w:color="auto"/>
            </w:tcBorders>
            <w:shd w:val="clear" w:color="auto" w:fill="auto"/>
            <w:noWrap/>
            <w:vAlign w:val="bottom"/>
            <w:hideMark/>
          </w:tcPr>
          <w:p w14:paraId="70DCC458" w14:textId="77777777" w:rsidR="002F5A49" w:rsidRPr="00757920" w:rsidRDefault="002F5A49" w:rsidP="00757920">
            <w:pPr>
              <w:jc w:val="left"/>
              <w:rPr>
                <w:rFonts w:cs="Arial"/>
                <w:color w:val="000000"/>
                <w:sz w:val="20"/>
                <w:szCs w:val="20"/>
              </w:rPr>
            </w:pPr>
            <w:r w:rsidRPr="00757920">
              <w:rPr>
                <w:rFonts w:cs="Arial"/>
                <w:color w:val="000000"/>
                <w:sz w:val="20"/>
                <w:szCs w:val="20"/>
              </w:rPr>
              <w:t>N</w:t>
            </w:r>
          </w:p>
        </w:tc>
      </w:tr>
      <w:tr w:rsidR="002F5A49" w14:paraId="383DB46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A4E19ED" w14:textId="61D18884" w:rsidR="002F5A49" w:rsidRPr="00757920" w:rsidRDefault="002F5A49" w:rsidP="00757920">
            <w:pPr>
              <w:jc w:val="left"/>
              <w:rPr>
                <w:rFonts w:cs="Arial"/>
                <w:color w:val="000000"/>
                <w:sz w:val="20"/>
                <w:szCs w:val="20"/>
              </w:rPr>
            </w:pPr>
            <w:r w:rsidRPr="00757920">
              <w:rPr>
                <w:rFonts w:cs="Arial"/>
                <w:color w:val="000000"/>
                <w:sz w:val="20"/>
                <w:szCs w:val="20"/>
              </w:rPr>
              <w:t>CONTRATO</w:t>
            </w:r>
          </w:p>
        </w:tc>
        <w:tc>
          <w:tcPr>
            <w:tcW w:w="1750" w:type="pct"/>
            <w:tcBorders>
              <w:top w:val="nil"/>
              <w:left w:val="nil"/>
              <w:bottom w:val="single" w:sz="4" w:space="0" w:color="auto"/>
              <w:right w:val="single" w:sz="4" w:space="0" w:color="auto"/>
            </w:tcBorders>
            <w:shd w:val="clear" w:color="auto" w:fill="auto"/>
            <w:noWrap/>
            <w:vAlign w:val="bottom"/>
            <w:hideMark/>
          </w:tcPr>
          <w:p w14:paraId="11456321" w14:textId="77777777" w:rsidR="002F5A49" w:rsidRPr="00757920" w:rsidRDefault="002F5A49" w:rsidP="00757920">
            <w:pPr>
              <w:jc w:val="left"/>
              <w:rPr>
                <w:rFonts w:cs="Arial"/>
                <w:color w:val="000000"/>
                <w:sz w:val="20"/>
                <w:szCs w:val="20"/>
              </w:rPr>
            </w:pPr>
            <w:r w:rsidRPr="00757920">
              <w:rPr>
                <w:rFonts w:cs="Arial"/>
                <w:color w:val="000000"/>
                <w:sz w:val="20"/>
                <w:szCs w:val="20"/>
              </w:rPr>
              <w:t>Número do contrato do terminal</w:t>
            </w:r>
          </w:p>
        </w:tc>
        <w:tc>
          <w:tcPr>
            <w:tcW w:w="1645" w:type="pct"/>
            <w:tcBorders>
              <w:top w:val="nil"/>
              <w:left w:val="nil"/>
              <w:bottom w:val="single" w:sz="4" w:space="0" w:color="auto"/>
              <w:right w:val="single" w:sz="4" w:space="0" w:color="auto"/>
            </w:tcBorders>
            <w:shd w:val="clear" w:color="auto" w:fill="auto"/>
            <w:noWrap/>
            <w:vAlign w:val="bottom"/>
            <w:hideMark/>
          </w:tcPr>
          <w:p w14:paraId="2DF8AE26"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4D93E118"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23DDF81" w14:textId="3E6F2212" w:rsidR="002F5A49" w:rsidRPr="00757920" w:rsidRDefault="002F5A49" w:rsidP="00757920">
            <w:pPr>
              <w:jc w:val="left"/>
              <w:rPr>
                <w:rFonts w:cs="Arial"/>
                <w:color w:val="000000"/>
                <w:sz w:val="20"/>
                <w:szCs w:val="20"/>
              </w:rPr>
            </w:pPr>
            <w:r w:rsidRPr="00757920">
              <w:rPr>
                <w:rFonts w:cs="Arial"/>
                <w:color w:val="000000"/>
                <w:sz w:val="20"/>
                <w:szCs w:val="20"/>
              </w:rPr>
              <w:t>SITUACAO_ATUAL_ACESSO</w:t>
            </w:r>
          </w:p>
        </w:tc>
        <w:tc>
          <w:tcPr>
            <w:tcW w:w="1750" w:type="pct"/>
            <w:tcBorders>
              <w:top w:val="nil"/>
              <w:left w:val="nil"/>
              <w:bottom w:val="single" w:sz="4" w:space="0" w:color="auto"/>
              <w:right w:val="single" w:sz="4" w:space="0" w:color="auto"/>
            </w:tcBorders>
            <w:shd w:val="clear" w:color="auto" w:fill="auto"/>
            <w:noWrap/>
            <w:vAlign w:val="bottom"/>
            <w:hideMark/>
          </w:tcPr>
          <w:p w14:paraId="0AB431C8" w14:textId="77777777" w:rsidR="002F5A49" w:rsidRPr="00757920" w:rsidRDefault="002F5A49" w:rsidP="00757920">
            <w:pPr>
              <w:jc w:val="left"/>
              <w:rPr>
                <w:rFonts w:cs="Arial"/>
                <w:color w:val="000000"/>
                <w:sz w:val="20"/>
                <w:szCs w:val="20"/>
              </w:rPr>
            </w:pPr>
            <w:r w:rsidRPr="00757920">
              <w:rPr>
                <w:rFonts w:cs="Arial"/>
                <w:color w:val="000000"/>
                <w:sz w:val="20"/>
                <w:szCs w:val="20"/>
              </w:rPr>
              <w:t>Status atual do terminal/contrato</w:t>
            </w:r>
          </w:p>
        </w:tc>
        <w:tc>
          <w:tcPr>
            <w:tcW w:w="1645" w:type="pct"/>
            <w:tcBorders>
              <w:top w:val="nil"/>
              <w:left w:val="nil"/>
              <w:bottom w:val="single" w:sz="4" w:space="0" w:color="auto"/>
              <w:right w:val="single" w:sz="4" w:space="0" w:color="auto"/>
            </w:tcBorders>
            <w:shd w:val="clear" w:color="auto" w:fill="auto"/>
            <w:noWrap/>
            <w:vAlign w:val="bottom"/>
            <w:hideMark/>
          </w:tcPr>
          <w:p w14:paraId="3DE677EF"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5D66E2FA"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D2F2452" w14:textId="487AD884" w:rsidR="002F5A49" w:rsidRPr="00757920" w:rsidRDefault="002F5A49" w:rsidP="00757920">
            <w:pPr>
              <w:jc w:val="left"/>
              <w:rPr>
                <w:rFonts w:cs="Arial"/>
                <w:color w:val="000000"/>
                <w:sz w:val="20"/>
                <w:szCs w:val="20"/>
              </w:rPr>
            </w:pPr>
            <w:r w:rsidRPr="00757920">
              <w:rPr>
                <w:rFonts w:cs="Arial"/>
                <w:color w:val="000000"/>
                <w:sz w:val="20"/>
                <w:szCs w:val="20"/>
              </w:rPr>
              <w:t>FILIAL_COBRANCA</w:t>
            </w:r>
          </w:p>
        </w:tc>
        <w:tc>
          <w:tcPr>
            <w:tcW w:w="1750" w:type="pct"/>
            <w:tcBorders>
              <w:top w:val="nil"/>
              <w:left w:val="nil"/>
              <w:bottom w:val="single" w:sz="4" w:space="0" w:color="auto"/>
              <w:right w:val="single" w:sz="4" w:space="0" w:color="auto"/>
            </w:tcBorders>
            <w:shd w:val="clear" w:color="auto" w:fill="auto"/>
            <w:noWrap/>
            <w:vAlign w:val="bottom"/>
            <w:hideMark/>
          </w:tcPr>
          <w:p w14:paraId="54912605" w14:textId="77777777" w:rsidR="002F5A49" w:rsidRPr="00757920" w:rsidRDefault="002F5A49" w:rsidP="00757920">
            <w:pPr>
              <w:jc w:val="left"/>
              <w:rPr>
                <w:rFonts w:cs="Arial"/>
                <w:color w:val="000000"/>
                <w:sz w:val="20"/>
                <w:szCs w:val="20"/>
              </w:rPr>
            </w:pPr>
            <w:r w:rsidRPr="00757920">
              <w:rPr>
                <w:rFonts w:cs="Arial"/>
                <w:color w:val="000000"/>
                <w:sz w:val="20"/>
                <w:szCs w:val="20"/>
              </w:rPr>
              <w:t>UF de cobrança</w:t>
            </w:r>
          </w:p>
        </w:tc>
        <w:tc>
          <w:tcPr>
            <w:tcW w:w="1645" w:type="pct"/>
            <w:tcBorders>
              <w:top w:val="nil"/>
              <w:left w:val="nil"/>
              <w:bottom w:val="single" w:sz="4" w:space="0" w:color="auto"/>
              <w:right w:val="single" w:sz="4" w:space="0" w:color="auto"/>
            </w:tcBorders>
            <w:shd w:val="clear" w:color="auto" w:fill="auto"/>
            <w:noWrap/>
            <w:vAlign w:val="bottom"/>
            <w:hideMark/>
          </w:tcPr>
          <w:p w14:paraId="5F6C6B8D" w14:textId="77777777" w:rsidR="002F5A49" w:rsidRPr="00757920" w:rsidRDefault="002F5A49" w:rsidP="00757920">
            <w:pPr>
              <w:jc w:val="left"/>
              <w:rPr>
                <w:rFonts w:cs="Arial"/>
                <w:color w:val="000000"/>
                <w:sz w:val="20"/>
                <w:szCs w:val="20"/>
              </w:rPr>
            </w:pPr>
            <w:r w:rsidRPr="00757920">
              <w:rPr>
                <w:rFonts w:cs="Arial"/>
                <w:color w:val="000000"/>
                <w:sz w:val="20"/>
                <w:szCs w:val="20"/>
              </w:rPr>
              <w:t>MS</w:t>
            </w:r>
          </w:p>
        </w:tc>
      </w:tr>
      <w:tr w:rsidR="002F5A49" w14:paraId="21CCE2AC"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F1E7A18" w14:textId="2BD120D6" w:rsidR="002F5A49" w:rsidRPr="00757920" w:rsidRDefault="002F5A49" w:rsidP="00757920">
            <w:pPr>
              <w:jc w:val="left"/>
              <w:rPr>
                <w:rFonts w:cs="Arial"/>
                <w:color w:val="000000"/>
                <w:sz w:val="20"/>
                <w:szCs w:val="20"/>
              </w:rPr>
            </w:pPr>
            <w:r w:rsidRPr="00757920">
              <w:rPr>
                <w:rFonts w:cs="Arial"/>
                <w:color w:val="000000"/>
                <w:sz w:val="20"/>
                <w:szCs w:val="20"/>
              </w:rPr>
              <w:t>REGIONAL</w:t>
            </w:r>
          </w:p>
        </w:tc>
        <w:tc>
          <w:tcPr>
            <w:tcW w:w="1750" w:type="pct"/>
            <w:tcBorders>
              <w:top w:val="nil"/>
              <w:left w:val="nil"/>
              <w:bottom w:val="single" w:sz="4" w:space="0" w:color="auto"/>
              <w:right w:val="single" w:sz="4" w:space="0" w:color="auto"/>
            </w:tcBorders>
            <w:shd w:val="clear" w:color="auto" w:fill="auto"/>
            <w:noWrap/>
            <w:vAlign w:val="bottom"/>
            <w:hideMark/>
          </w:tcPr>
          <w:p w14:paraId="5F3ECC6C" w14:textId="77777777" w:rsidR="002F5A49" w:rsidRPr="00757920" w:rsidRDefault="002F5A49" w:rsidP="00757920">
            <w:pPr>
              <w:jc w:val="left"/>
              <w:rPr>
                <w:rFonts w:cs="Arial"/>
                <w:color w:val="000000"/>
                <w:sz w:val="20"/>
                <w:szCs w:val="20"/>
              </w:rPr>
            </w:pPr>
            <w:r w:rsidRPr="00757920">
              <w:rPr>
                <w:rFonts w:cs="Arial"/>
                <w:color w:val="000000"/>
                <w:sz w:val="20"/>
                <w:szCs w:val="20"/>
              </w:rPr>
              <w:t>Regional Oi</w:t>
            </w:r>
          </w:p>
        </w:tc>
        <w:tc>
          <w:tcPr>
            <w:tcW w:w="1645" w:type="pct"/>
            <w:tcBorders>
              <w:top w:val="nil"/>
              <w:left w:val="nil"/>
              <w:bottom w:val="single" w:sz="4" w:space="0" w:color="auto"/>
              <w:right w:val="single" w:sz="4" w:space="0" w:color="auto"/>
            </w:tcBorders>
            <w:shd w:val="clear" w:color="auto" w:fill="auto"/>
            <w:noWrap/>
            <w:vAlign w:val="bottom"/>
            <w:hideMark/>
          </w:tcPr>
          <w:p w14:paraId="0735460C" w14:textId="77777777" w:rsidR="002F5A49" w:rsidRPr="00757920" w:rsidRDefault="002F5A49" w:rsidP="00757920">
            <w:pPr>
              <w:jc w:val="left"/>
              <w:rPr>
                <w:rFonts w:cs="Arial"/>
                <w:color w:val="000000"/>
                <w:sz w:val="20"/>
                <w:szCs w:val="20"/>
              </w:rPr>
            </w:pPr>
            <w:r w:rsidRPr="00757920">
              <w:rPr>
                <w:rFonts w:cs="Arial"/>
                <w:color w:val="000000"/>
                <w:sz w:val="20"/>
                <w:szCs w:val="20"/>
              </w:rPr>
              <w:t>RCN</w:t>
            </w:r>
          </w:p>
        </w:tc>
      </w:tr>
      <w:tr w:rsidR="002F5A49" w14:paraId="06763A6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C20AFAF" w14:textId="10E58644" w:rsidR="002F5A49" w:rsidRPr="00757920" w:rsidRDefault="002F5A49" w:rsidP="00757920">
            <w:pPr>
              <w:jc w:val="left"/>
              <w:rPr>
                <w:rFonts w:cs="Arial"/>
                <w:color w:val="000000"/>
                <w:sz w:val="20"/>
                <w:szCs w:val="20"/>
              </w:rPr>
            </w:pPr>
            <w:r w:rsidRPr="00757920">
              <w:rPr>
                <w:rFonts w:cs="Arial"/>
                <w:color w:val="000000"/>
                <w:sz w:val="20"/>
                <w:szCs w:val="20"/>
              </w:rPr>
              <w:t>UF_CADASTRO</w:t>
            </w:r>
          </w:p>
        </w:tc>
        <w:tc>
          <w:tcPr>
            <w:tcW w:w="1750" w:type="pct"/>
            <w:tcBorders>
              <w:top w:val="nil"/>
              <w:left w:val="nil"/>
              <w:bottom w:val="single" w:sz="4" w:space="0" w:color="auto"/>
              <w:right w:val="single" w:sz="4" w:space="0" w:color="auto"/>
            </w:tcBorders>
            <w:shd w:val="clear" w:color="auto" w:fill="auto"/>
            <w:noWrap/>
            <w:vAlign w:val="bottom"/>
            <w:hideMark/>
          </w:tcPr>
          <w:p w14:paraId="1D00A631" w14:textId="77777777" w:rsidR="002F5A49" w:rsidRPr="00757920" w:rsidRDefault="002F5A49" w:rsidP="00757920">
            <w:pPr>
              <w:jc w:val="left"/>
              <w:rPr>
                <w:rFonts w:cs="Arial"/>
                <w:color w:val="000000"/>
                <w:sz w:val="20"/>
                <w:szCs w:val="20"/>
              </w:rPr>
            </w:pPr>
            <w:r w:rsidRPr="00757920">
              <w:rPr>
                <w:rFonts w:cs="Arial"/>
                <w:color w:val="000000"/>
                <w:sz w:val="20"/>
                <w:szCs w:val="20"/>
              </w:rPr>
              <w:t>UF de cadastro</w:t>
            </w:r>
          </w:p>
        </w:tc>
        <w:tc>
          <w:tcPr>
            <w:tcW w:w="1645" w:type="pct"/>
            <w:tcBorders>
              <w:top w:val="nil"/>
              <w:left w:val="nil"/>
              <w:bottom w:val="single" w:sz="4" w:space="0" w:color="auto"/>
              <w:right w:val="single" w:sz="4" w:space="0" w:color="auto"/>
            </w:tcBorders>
            <w:shd w:val="clear" w:color="auto" w:fill="auto"/>
            <w:noWrap/>
            <w:vAlign w:val="bottom"/>
            <w:hideMark/>
          </w:tcPr>
          <w:p w14:paraId="3CF46291"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03ED33C0"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0AC5B11" w14:textId="505C8DFB" w:rsidR="002F5A49" w:rsidRPr="00757920" w:rsidRDefault="002F5A49" w:rsidP="00757920">
            <w:pPr>
              <w:jc w:val="left"/>
              <w:rPr>
                <w:rFonts w:cs="Arial"/>
                <w:color w:val="000000"/>
                <w:sz w:val="20"/>
                <w:szCs w:val="20"/>
              </w:rPr>
            </w:pPr>
            <w:r w:rsidRPr="00757920">
              <w:rPr>
                <w:rFonts w:cs="Arial"/>
                <w:color w:val="000000"/>
                <w:sz w:val="20"/>
                <w:szCs w:val="20"/>
              </w:rPr>
              <w:t>MEIO_ACESSO</w:t>
            </w:r>
          </w:p>
        </w:tc>
        <w:tc>
          <w:tcPr>
            <w:tcW w:w="1750" w:type="pct"/>
            <w:tcBorders>
              <w:top w:val="nil"/>
              <w:left w:val="nil"/>
              <w:bottom w:val="single" w:sz="4" w:space="0" w:color="auto"/>
              <w:right w:val="single" w:sz="4" w:space="0" w:color="auto"/>
            </w:tcBorders>
            <w:shd w:val="clear" w:color="auto" w:fill="auto"/>
            <w:noWrap/>
            <w:vAlign w:val="bottom"/>
            <w:hideMark/>
          </w:tcPr>
          <w:p w14:paraId="6F2E4B21" w14:textId="77777777" w:rsidR="002F5A49" w:rsidRPr="00757920" w:rsidRDefault="002F5A49" w:rsidP="00757920">
            <w:pPr>
              <w:jc w:val="left"/>
              <w:rPr>
                <w:rFonts w:cs="Arial"/>
                <w:color w:val="000000"/>
                <w:sz w:val="20"/>
                <w:szCs w:val="20"/>
              </w:rPr>
            </w:pPr>
            <w:r w:rsidRPr="00757920">
              <w:rPr>
                <w:rFonts w:cs="Arial"/>
                <w:color w:val="000000"/>
                <w:sz w:val="20"/>
                <w:szCs w:val="20"/>
              </w:rPr>
              <w:t>Identificador do terminal na Fixa R1</w:t>
            </w:r>
          </w:p>
        </w:tc>
        <w:tc>
          <w:tcPr>
            <w:tcW w:w="1645" w:type="pct"/>
            <w:tcBorders>
              <w:top w:val="nil"/>
              <w:left w:val="nil"/>
              <w:bottom w:val="single" w:sz="4" w:space="0" w:color="auto"/>
              <w:right w:val="single" w:sz="4" w:space="0" w:color="auto"/>
            </w:tcBorders>
            <w:shd w:val="clear" w:color="auto" w:fill="auto"/>
            <w:noWrap/>
            <w:vAlign w:val="bottom"/>
            <w:hideMark/>
          </w:tcPr>
          <w:p w14:paraId="5E05146B"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0296857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DE70F49" w14:textId="09BFC7A1" w:rsidR="002F5A49" w:rsidRPr="00757920" w:rsidRDefault="002F5A49" w:rsidP="00757920">
            <w:pPr>
              <w:jc w:val="left"/>
              <w:rPr>
                <w:rFonts w:cs="Arial"/>
                <w:color w:val="000000"/>
                <w:sz w:val="20"/>
                <w:szCs w:val="20"/>
              </w:rPr>
            </w:pPr>
            <w:r w:rsidRPr="00757920">
              <w:rPr>
                <w:rFonts w:cs="Arial"/>
                <w:color w:val="000000"/>
                <w:sz w:val="20"/>
                <w:szCs w:val="20"/>
              </w:rPr>
              <w:t>REF_ATIVACAO</w:t>
            </w:r>
          </w:p>
        </w:tc>
        <w:tc>
          <w:tcPr>
            <w:tcW w:w="1750" w:type="pct"/>
            <w:tcBorders>
              <w:top w:val="nil"/>
              <w:left w:val="nil"/>
              <w:bottom w:val="single" w:sz="4" w:space="0" w:color="auto"/>
              <w:right w:val="single" w:sz="4" w:space="0" w:color="auto"/>
            </w:tcBorders>
            <w:shd w:val="clear" w:color="auto" w:fill="auto"/>
            <w:noWrap/>
            <w:vAlign w:val="bottom"/>
            <w:hideMark/>
          </w:tcPr>
          <w:p w14:paraId="644248BF"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de ativação</w:t>
            </w:r>
          </w:p>
        </w:tc>
        <w:tc>
          <w:tcPr>
            <w:tcW w:w="1645" w:type="pct"/>
            <w:tcBorders>
              <w:top w:val="nil"/>
              <w:left w:val="nil"/>
              <w:bottom w:val="single" w:sz="4" w:space="0" w:color="auto"/>
              <w:right w:val="single" w:sz="4" w:space="0" w:color="auto"/>
            </w:tcBorders>
            <w:shd w:val="clear" w:color="auto" w:fill="auto"/>
            <w:noWrap/>
            <w:vAlign w:val="bottom"/>
            <w:hideMark/>
          </w:tcPr>
          <w:p w14:paraId="5DEDB06F"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10B6560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38BED37" w14:textId="1D5A1F1E" w:rsidR="002F5A49" w:rsidRPr="00757920" w:rsidRDefault="002F5A49" w:rsidP="00757920">
            <w:pPr>
              <w:jc w:val="left"/>
              <w:rPr>
                <w:rFonts w:cs="Arial"/>
                <w:color w:val="000000"/>
                <w:sz w:val="20"/>
                <w:szCs w:val="20"/>
              </w:rPr>
            </w:pPr>
            <w:r w:rsidRPr="00757920">
              <w:rPr>
                <w:rFonts w:cs="Arial"/>
                <w:color w:val="000000"/>
                <w:sz w:val="20"/>
                <w:szCs w:val="20"/>
              </w:rPr>
              <w:t>DATA_ATIVACAO_CADASTRO</w:t>
            </w:r>
          </w:p>
        </w:tc>
        <w:tc>
          <w:tcPr>
            <w:tcW w:w="1750" w:type="pct"/>
            <w:tcBorders>
              <w:top w:val="nil"/>
              <w:left w:val="nil"/>
              <w:bottom w:val="single" w:sz="4" w:space="0" w:color="auto"/>
              <w:right w:val="single" w:sz="4" w:space="0" w:color="auto"/>
            </w:tcBorders>
            <w:shd w:val="clear" w:color="auto" w:fill="auto"/>
            <w:noWrap/>
            <w:vAlign w:val="bottom"/>
            <w:hideMark/>
          </w:tcPr>
          <w:p w14:paraId="0A184AE7" w14:textId="77777777" w:rsidR="002F5A49" w:rsidRPr="00757920" w:rsidRDefault="002F5A49" w:rsidP="00757920">
            <w:pPr>
              <w:jc w:val="left"/>
              <w:rPr>
                <w:rFonts w:cs="Arial"/>
                <w:color w:val="000000"/>
                <w:sz w:val="20"/>
                <w:szCs w:val="20"/>
              </w:rPr>
            </w:pPr>
            <w:r w:rsidRPr="00757920">
              <w:rPr>
                <w:rFonts w:cs="Arial"/>
                <w:color w:val="000000"/>
                <w:sz w:val="20"/>
                <w:szCs w:val="20"/>
              </w:rPr>
              <w:t>Data de ativação</w:t>
            </w:r>
          </w:p>
        </w:tc>
        <w:tc>
          <w:tcPr>
            <w:tcW w:w="1645" w:type="pct"/>
            <w:tcBorders>
              <w:top w:val="nil"/>
              <w:left w:val="nil"/>
              <w:bottom w:val="single" w:sz="4" w:space="0" w:color="auto"/>
              <w:right w:val="single" w:sz="4" w:space="0" w:color="auto"/>
            </w:tcBorders>
            <w:shd w:val="clear" w:color="auto" w:fill="auto"/>
            <w:noWrap/>
            <w:vAlign w:val="bottom"/>
            <w:hideMark/>
          </w:tcPr>
          <w:p w14:paraId="60FE23F5" w14:textId="77777777" w:rsidR="002F5A49" w:rsidRPr="00757920" w:rsidRDefault="002F5A49" w:rsidP="00757920">
            <w:pPr>
              <w:jc w:val="left"/>
              <w:rPr>
                <w:rFonts w:cs="Arial"/>
                <w:color w:val="000000"/>
                <w:sz w:val="20"/>
                <w:szCs w:val="20"/>
              </w:rPr>
            </w:pPr>
            <w:r w:rsidRPr="00757920">
              <w:rPr>
                <w:rFonts w:cs="Arial"/>
                <w:color w:val="000000"/>
                <w:sz w:val="20"/>
                <w:szCs w:val="20"/>
              </w:rPr>
              <w:t>20151127</w:t>
            </w:r>
          </w:p>
        </w:tc>
      </w:tr>
      <w:tr w:rsidR="002F5A49" w14:paraId="27CBDEC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E0E42B3" w14:textId="25687B25" w:rsidR="002F5A49" w:rsidRPr="00757920" w:rsidRDefault="002F5A49" w:rsidP="00757920">
            <w:pPr>
              <w:jc w:val="left"/>
              <w:rPr>
                <w:rFonts w:cs="Arial"/>
                <w:color w:val="000000"/>
                <w:sz w:val="20"/>
                <w:szCs w:val="20"/>
              </w:rPr>
            </w:pPr>
            <w:r w:rsidRPr="00757920">
              <w:rPr>
                <w:rFonts w:cs="Arial"/>
                <w:color w:val="000000"/>
                <w:sz w:val="20"/>
                <w:szCs w:val="20"/>
              </w:rPr>
              <w:t>OS_ATIVACAO</w:t>
            </w:r>
          </w:p>
        </w:tc>
        <w:tc>
          <w:tcPr>
            <w:tcW w:w="1750" w:type="pct"/>
            <w:tcBorders>
              <w:top w:val="nil"/>
              <w:left w:val="nil"/>
              <w:bottom w:val="single" w:sz="4" w:space="0" w:color="auto"/>
              <w:right w:val="single" w:sz="4" w:space="0" w:color="auto"/>
            </w:tcBorders>
            <w:shd w:val="clear" w:color="auto" w:fill="auto"/>
            <w:noWrap/>
            <w:vAlign w:val="bottom"/>
            <w:hideMark/>
          </w:tcPr>
          <w:p w14:paraId="44219ACE" w14:textId="40997652" w:rsidR="002F5A49" w:rsidRPr="00757920" w:rsidRDefault="005E5105" w:rsidP="00757920">
            <w:pPr>
              <w:jc w:val="left"/>
              <w:rPr>
                <w:rFonts w:cs="Arial"/>
                <w:color w:val="000000"/>
                <w:sz w:val="20"/>
                <w:szCs w:val="20"/>
              </w:rPr>
            </w:pPr>
            <w:r w:rsidRPr="00757920">
              <w:rPr>
                <w:rFonts w:cs="Arial"/>
                <w:color w:val="000000"/>
                <w:sz w:val="20"/>
                <w:szCs w:val="20"/>
              </w:rPr>
              <w:t>Número</w:t>
            </w:r>
            <w:r w:rsidR="002F5A49" w:rsidRPr="00757920">
              <w:rPr>
                <w:rFonts w:cs="Arial"/>
                <w:color w:val="000000"/>
                <w:sz w:val="20"/>
                <w:szCs w:val="20"/>
              </w:rPr>
              <w:t xml:space="preserve"> da OS de ativação</w:t>
            </w:r>
          </w:p>
        </w:tc>
        <w:tc>
          <w:tcPr>
            <w:tcW w:w="1645" w:type="pct"/>
            <w:tcBorders>
              <w:top w:val="nil"/>
              <w:left w:val="nil"/>
              <w:bottom w:val="single" w:sz="4" w:space="0" w:color="auto"/>
              <w:right w:val="single" w:sz="4" w:space="0" w:color="auto"/>
            </w:tcBorders>
            <w:shd w:val="clear" w:color="auto" w:fill="auto"/>
            <w:noWrap/>
            <w:vAlign w:val="bottom"/>
            <w:hideMark/>
          </w:tcPr>
          <w:p w14:paraId="583C9924"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5BF9DB0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32E7D4A" w14:textId="34490B97" w:rsidR="002F5A49" w:rsidRPr="00757920" w:rsidRDefault="002F5A49" w:rsidP="00757920">
            <w:pPr>
              <w:jc w:val="left"/>
              <w:rPr>
                <w:rFonts w:cs="Arial"/>
                <w:color w:val="000000"/>
                <w:sz w:val="20"/>
                <w:szCs w:val="20"/>
              </w:rPr>
            </w:pPr>
            <w:r w:rsidRPr="00757920">
              <w:rPr>
                <w:rFonts w:cs="Arial"/>
                <w:color w:val="000000"/>
                <w:sz w:val="20"/>
                <w:szCs w:val="20"/>
              </w:rPr>
              <w:t>CONTA_FINANCEIRA</w:t>
            </w:r>
          </w:p>
        </w:tc>
        <w:tc>
          <w:tcPr>
            <w:tcW w:w="1750" w:type="pct"/>
            <w:tcBorders>
              <w:top w:val="nil"/>
              <w:left w:val="nil"/>
              <w:bottom w:val="single" w:sz="4" w:space="0" w:color="auto"/>
              <w:right w:val="single" w:sz="4" w:space="0" w:color="auto"/>
            </w:tcBorders>
            <w:shd w:val="clear" w:color="auto" w:fill="auto"/>
            <w:noWrap/>
            <w:vAlign w:val="bottom"/>
            <w:hideMark/>
          </w:tcPr>
          <w:p w14:paraId="39896988" w14:textId="77777777" w:rsidR="002F5A49" w:rsidRPr="00757920" w:rsidRDefault="002F5A49" w:rsidP="00757920">
            <w:pPr>
              <w:jc w:val="left"/>
              <w:rPr>
                <w:rFonts w:cs="Arial"/>
                <w:color w:val="000000"/>
                <w:sz w:val="20"/>
                <w:szCs w:val="20"/>
              </w:rPr>
            </w:pPr>
            <w:r w:rsidRPr="00757920">
              <w:rPr>
                <w:rFonts w:cs="Arial"/>
                <w:color w:val="000000"/>
                <w:sz w:val="20"/>
                <w:szCs w:val="20"/>
              </w:rPr>
              <w:t>Conta financeira para faturamento</w:t>
            </w:r>
          </w:p>
        </w:tc>
        <w:tc>
          <w:tcPr>
            <w:tcW w:w="1645" w:type="pct"/>
            <w:tcBorders>
              <w:top w:val="nil"/>
              <w:left w:val="nil"/>
              <w:bottom w:val="single" w:sz="4" w:space="0" w:color="auto"/>
              <w:right w:val="single" w:sz="4" w:space="0" w:color="auto"/>
            </w:tcBorders>
            <w:shd w:val="clear" w:color="auto" w:fill="auto"/>
            <w:noWrap/>
            <w:vAlign w:val="bottom"/>
            <w:hideMark/>
          </w:tcPr>
          <w:p w14:paraId="67A26497" w14:textId="77777777" w:rsidR="002F5A49" w:rsidRPr="00757920" w:rsidRDefault="002F5A49" w:rsidP="00757920">
            <w:pPr>
              <w:jc w:val="left"/>
              <w:rPr>
                <w:rFonts w:cs="Arial"/>
                <w:color w:val="000000"/>
                <w:sz w:val="20"/>
                <w:szCs w:val="20"/>
              </w:rPr>
            </w:pPr>
            <w:r w:rsidRPr="00757920">
              <w:rPr>
                <w:rFonts w:cs="Arial"/>
                <w:color w:val="000000"/>
                <w:sz w:val="20"/>
                <w:szCs w:val="20"/>
              </w:rPr>
              <w:t>2088945391</w:t>
            </w:r>
          </w:p>
        </w:tc>
      </w:tr>
      <w:tr w:rsidR="002F5A49" w14:paraId="5E5A7BE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B559F00" w14:textId="714E6ED4" w:rsidR="002F5A49" w:rsidRPr="00757920" w:rsidRDefault="002F5A49" w:rsidP="00757920">
            <w:pPr>
              <w:jc w:val="left"/>
              <w:rPr>
                <w:rFonts w:cs="Arial"/>
                <w:color w:val="000000"/>
                <w:sz w:val="20"/>
                <w:szCs w:val="20"/>
              </w:rPr>
            </w:pPr>
            <w:r w:rsidRPr="00757920">
              <w:rPr>
                <w:rFonts w:cs="Arial"/>
                <w:color w:val="000000"/>
                <w:sz w:val="20"/>
                <w:szCs w:val="20"/>
              </w:rPr>
              <w:t>DATA_ATIVACAO_FINANCEIRA</w:t>
            </w:r>
          </w:p>
        </w:tc>
        <w:tc>
          <w:tcPr>
            <w:tcW w:w="1750" w:type="pct"/>
            <w:tcBorders>
              <w:top w:val="nil"/>
              <w:left w:val="nil"/>
              <w:bottom w:val="single" w:sz="4" w:space="0" w:color="auto"/>
              <w:right w:val="single" w:sz="4" w:space="0" w:color="auto"/>
            </w:tcBorders>
            <w:shd w:val="clear" w:color="auto" w:fill="auto"/>
            <w:noWrap/>
            <w:vAlign w:val="bottom"/>
            <w:hideMark/>
          </w:tcPr>
          <w:p w14:paraId="3EC18097" w14:textId="77777777" w:rsidR="002F5A49" w:rsidRPr="00757920" w:rsidRDefault="002F5A49" w:rsidP="00757920">
            <w:pPr>
              <w:jc w:val="left"/>
              <w:rPr>
                <w:rFonts w:cs="Arial"/>
                <w:color w:val="000000"/>
                <w:sz w:val="20"/>
                <w:szCs w:val="20"/>
              </w:rPr>
            </w:pPr>
            <w:r w:rsidRPr="00757920">
              <w:rPr>
                <w:rFonts w:cs="Arial"/>
                <w:color w:val="000000"/>
                <w:sz w:val="20"/>
                <w:szCs w:val="20"/>
              </w:rPr>
              <w:t>Data de criação da conta financeira</w:t>
            </w:r>
          </w:p>
        </w:tc>
        <w:tc>
          <w:tcPr>
            <w:tcW w:w="1645" w:type="pct"/>
            <w:tcBorders>
              <w:top w:val="nil"/>
              <w:left w:val="nil"/>
              <w:bottom w:val="single" w:sz="4" w:space="0" w:color="auto"/>
              <w:right w:val="single" w:sz="4" w:space="0" w:color="auto"/>
            </w:tcBorders>
            <w:shd w:val="clear" w:color="auto" w:fill="auto"/>
            <w:noWrap/>
            <w:vAlign w:val="bottom"/>
            <w:hideMark/>
          </w:tcPr>
          <w:p w14:paraId="206F0689"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2A4E0F03"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050275B" w14:textId="68FEA616" w:rsidR="002F5A49" w:rsidRPr="00757920" w:rsidRDefault="002F5A49" w:rsidP="00757920">
            <w:pPr>
              <w:jc w:val="left"/>
              <w:rPr>
                <w:rFonts w:cs="Arial"/>
                <w:color w:val="000000"/>
                <w:sz w:val="20"/>
                <w:szCs w:val="20"/>
              </w:rPr>
            </w:pPr>
            <w:r w:rsidRPr="00757920">
              <w:rPr>
                <w:rFonts w:cs="Arial"/>
                <w:color w:val="000000"/>
                <w:sz w:val="20"/>
                <w:szCs w:val="20"/>
              </w:rPr>
              <w:t>DATA_CONTA</w:t>
            </w:r>
          </w:p>
        </w:tc>
        <w:tc>
          <w:tcPr>
            <w:tcW w:w="1750" w:type="pct"/>
            <w:tcBorders>
              <w:top w:val="nil"/>
              <w:left w:val="nil"/>
              <w:bottom w:val="single" w:sz="4" w:space="0" w:color="auto"/>
              <w:right w:val="single" w:sz="4" w:space="0" w:color="auto"/>
            </w:tcBorders>
            <w:shd w:val="clear" w:color="auto" w:fill="auto"/>
            <w:noWrap/>
            <w:vAlign w:val="bottom"/>
            <w:hideMark/>
          </w:tcPr>
          <w:p w14:paraId="2E02B11D"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do vencimento da conta</w:t>
            </w:r>
          </w:p>
        </w:tc>
        <w:tc>
          <w:tcPr>
            <w:tcW w:w="1645" w:type="pct"/>
            <w:tcBorders>
              <w:top w:val="nil"/>
              <w:left w:val="nil"/>
              <w:bottom w:val="single" w:sz="4" w:space="0" w:color="auto"/>
              <w:right w:val="single" w:sz="4" w:space="0" w:color="auto"/>
            </w:tcBorders>
            <w:shd w:val="clear" w:color="auto" w:fill="auto"/>
            <w:noWrap/>
            <w:vAlign w:val="bottom"/>
            <w:hideMark/>
          </w:tcPr>
          <w:p w14:paraId="38518452" w14:textId="77777777" w:rsidR="002F5A49" w:rsidRPr="00757920" w:rsidRDefault="002F5A49" w:rsidP="00757920">
            <w:pPr>
              <w:jc w:val="left"/>
              <w:rPr>
                <w:rFonts w:cs="Arial"/>
                <w:color w:val="000000"/>
                <w:sz w:val="20"/>
                <w:szCs w:val="20"/>
              </w:rPr>
            </w:pPr>
            <w:r w:rsidRPr="00757920">
              <w:rPr>
                <w:rFonts w:cs="Arial"/>
                <w:color w:val="000000"/>
                <w:sz w:val="20"/>
                <w:szCs w:val="20"/>
              </w:rPr>
              <w:t>201703</w:t>
            </w:r>
          </w:p>
        </w:tc>
      </w:tr>
      <w:tr w:rsidR="002F5A49" w14:paraId="77F6A0C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FA2BC09" w14:textId="0C368990" w:rsidR="002F5A49" w:rsidRPr="00757920" w:rsidRDefault="002F5A49" w:rsidP="00757920">
            <w:pPr>
              <w:jc w:val="left"/>
              <w:rPr>
                <w:rFonts w:cs="Arial"/>
                <w:color w:val="000000"/>
                <w:sz w:val="20"/>
                <w:szCs w:val="20"/>
              </w:rPr>
            </w:pPr>
            <w:r w:rsidRPr="00757920">
              <w:rPr>
                <w:rFonts w:cs="Arial"/>
                <w:color w:val="000000"/>
                <w:sz w:val="20"/>
                <w:szCs w:val="20"/>
              </w:rPr>
              <w:t>REF_EMISSAO</w:t>
            </w:r>
          </w:p>
        </w:tc>
        <w:tc>
          <w:tcPr>
            <w:tcW w:w="1750" w:type="pct"/>
            <w:tcBorders>
              <w:top w:val="nil"/>
              <w:left w:val="nil"/>
              <w:bottom w:val="single" w:sz="4" w:space="0" w:color="auto"/>
              <w:right w:val="single" w:sz="4" w:space="0" w:color="auto"/>
            </w:tcBorders>
            <w:shd w:val="clear" w:color="auto" w:fill="auto"/>
            <w:noWrap/>
            <w:vAlign w:val="bottom"/>
            <w:hideMark/>
          </w:tcPr>
          <w:p w14:paraId="711465DB"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da emissão da fatura</w:t>
            </w:r>
          </w:p>
        </w:tc>
        <w:tc>
          <w:tcPr>
            <w:tcW w:w="1645" w:type="pct"/>
            <w:tcBorders>
              <w:top w:val="nil"/>
              <w:left w:val="nil"/>
              <w:bottom w:val="single" w:sz="4" w:space="0" w:color="auto"/>
              <w:right w:val="single" w:sz="4" w:space="0" w:color="auto"/>
            </w:tcBorders>
            <w:shd w:val="clear" w:color="auto" w:fill="auto"/>
            <w:noWrap/>
            <w:vAlign w:val="bottom"/>
            <w:hideMark/>
          </w:tcPr>
          <w:p w14:paraId="3694726D" w14:textId="77777777" w:rsidR="002F5A49" w:rsidRPr="00757920" w:rsidRDefault="002F5A49" w:rsidP="00757920">
            <w:pPr>
              <w:jc w:val="left"/>
              <w:rPr>
                <w:rFonts w:cs="Arial"/>
                <w:color w:val="000000"/>
                <w:sz w:val="20"/>
                <w:szCs w:val="20"/>
              </w:rPr>
            </w:pPr>
            <w:r w:rsidRPr="00757920">
              <w:rPr>
                <w:rFonts w:cs="Arial"/>
                <w:color w:val="000000"/>
                <w:sz w:val="20"/>
                <w:szCs w:val="20"/>
              </w:rPr>
              <w:t>201703</w:t>
            </w:r>
          </w:p>
        </w:tc>
      </w:tr>
      <w:tr w:rsidR="002F5A49" w14:paraId="37F61573"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B82E2AF" w14:textId="23481E8C" w:rsidR="002F5A49" w:rsidRPr="00757920" w:rsidRDefault="002F5A49" w:rsidP="00757920">
            <w:pPr>
              <w:jc w:val="left"/>
              <w:rPr>
                <w:rFonts w:cs="Arial"/>
                <w:color w:val="000000"/>
                <w:sz w:val="20"/>
                <w:szCs w:val="20"/>
              </w:rPr>
            </w:pPr>
            <w:r w:rsidRPr="00757920">
              <w:rPr>
                <w:rFonts w:cs="Arial"/>
                <w:color w:val="000000"/>
                <w:sz w:val="20"/>
                <w:szCs w:val="20"/>
              </w:rPr>
              <w:t>DATA_EMISSAO</w:t>
            </w:r>
          </w:p>
        </w:tc>
        <w:tc>
          <w:tcPr>
            <w:tcW w:w="1750" w:type="pct"/>
            <w:tcBorders>
              <w:top w:val="nil"/>
              <w:left w:val="nil"/>
              <w:bottom w:val="single" w:sz="4" w:space="0" w:color="auto"/>
              <w:right w:val="single" w:sz="4" w:space="0" w:color="auto"/>
            </w:tcBorders>
            <w:shd w:val="clear" w:color="auto" w:fill="auto"/>
            <w:noWrap/>
            <w:vAlign w:val="bottom"/>
            <w:hideMark/>
          </w:tcPr>
          <w:p w14:paraId="773F3F18"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dia da emissão da fatura</w:t>
            </w:r>
          </w:p>
        </w:tc>
        <w:tc>
          <w:tcPr>
            <w:tcW w:w="1645" w:type="pct"/>
            <w:tcBorders>
              <w:top w:val="nil"/>
              <w:left w:val="nil"/>
              <w:bottom w:val="single" w:sz="4" w:space="0" w:color="auto"/>
              <w:right w:val="single" w:sz="4" w:space="0" w:color="auto"/>
            </w:tcBorders>
            <w:shd w:val="clear" w:color="auto" w:fill="auto"/>
            <w:noWrap/>
            <w:vAlign w:val="bottom"/>
            <w:hideMark/>
          </w:tcPr>
          <w:p w14:paraId="50646EA8" w14:textId="77777777" w:rsidR="002F5A49" w:rsidRPr="00757920" w:rsidRDefault="002F5A49" w:rsidP="00757920">
            <w:pPr>
              <w:jc w:val="left"/>
              <w:rPr>
                <w:rFonts w:cs="Arial"/>
                <w:color w:val="000000"/>
                <w:sz w:val="20"/>
                <w:szCs w:val="20"/>
              </w:rPr>
            </w:pPr>
            <w:r w:rsidRPr="00757920">
              <w:rPr>
                <w:rFonts w:cs="Arial"/>
                <w:color w:val="000000"/>
                <w:sz w:val="20"/>
                <w:szCs w:val="20"/>
              </w:rPr>
              <w:t>2017-03-15</w:t>
            </w:r>
          </w:p>
        </w:tc>
      </w:tr>
      <w:tr w:rsidR="002F5A49" w14:paraId="3A5C4AA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6A19E43" w14:textId="20C8B468" w:rsidR="002F5A49" w:rsidRPr="00757920" w:rsidRDefault="002F5A49" w:rsidP="00757920">
            <w:pPr>
              <w:jc w:val="left"/>
              <w:rPr>
                <w:rFonts w:cs="Arial"/>
                <w:color w:val="000000"/>
                <w:sz w:val="20"/>
                <w:szCs w:val="20"/>
              </w:rPr>
            </w:pPr>
            <w:r w:rsidRPr="00757920">
              <w:rPr>
                <w:rFonts w:cs="Arial"/>
                <w:color w:val="000000"/>
                <w:sz w:val="20"/>
                <w:szCs w:val="20"/>
              </w:rPr>
              <w:t>DATA_VENCTO_ORIGINAL</w:t>
            </w:r>
          </w:p>
        </w:tc>
        <w:tc>
          <w:tcPr>
            <w:tcW w:w="1750" w:type="pct"/>
            <w:tcBorders>
              <w:top w:val="nil"/>
              <w:left w:val="nil"/>
              <w:bottom w:val="single" w:sz="4" w:space="0" w:color="auto"/>
              <w:right w:val="single" w:sz="4" w:space="0" w:color="auto"/>
            </w:tcBorders>
            <w:shd w:val="clear" w:color="auto" w:fill="auto"/>
            <w:noWrap/>
            <w:vAlign w:val="bottom"/>
            <w:hideMark/>
          </w:tcPr>
          <w:p w14:paraId="3141671A"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dia vencimento da fatura</w:t>
            </w:r>
          </w:p>
        </w:tc>
        <w:tc>
          <w:tcPr>
            <w:tcW w:w="1645" w:type="pct"/>
            <w:tcBorders>
              <w:top w:val="nil"/>
              <w:left w:val="nil"/>
              <w:bottom w:val="single" w:sz="4" w:space="0" w:color="auto"/>
              <w:right w:val="single" w:sz="4" w:space="0" w:color="auto"/>
            </w:tcBorders>
            <w:shd w:val="clear" w:color="auto" w:fill="auto"/>
            <w:noWrap/>
            <w:vAlign w:val="bottom"/>
            <w:hideMark/>
          </w:tcPr>
          <w:p w14:paraId="351D268A"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170EB0BB"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1A8F6A9" w14:textId="4EBDC190" w:rsidR="002F5A49" w:rsidRPr="00757920" w:rsidRDefault="002F5A49" w:rsidP="00757920">
            <w:pPr>
              <w:jc w:val="left"/>
              <w:rPr>
                <w:rFonts w:cs="Arial"/>
                <w:color w:val="000000"/>
                <w:sz w:val="20"/>
                <w:szCs w:val="20"/>
              </w:rPr>
            </w:pPr>
            <w:r w:rsidRPr="00757920">
              <w:rPr>
                <w:rFonts w:cs="Arial"/>
                <w:color w:val="000000"/>
                <w:sz w:val="20"/>
                <w:szCs w:val="20"/>
              </w:rPr>
              <w:t>REF_VENCTO</w:t>
            </w:r>
          </w:p>
        </w:tc>
        <w:tc>
          <w:tcPr>
            <w:tcW w:w="1750" w:type="pct"/>
            <w:tcBorders>
              <w:top w:val="nil"/>
              <w:left w:val="nil"/>
              <w:bottom w:val="single" w:sz="4" w:space="0" w:color="auto"/>
              <w:right w:val="single" w:sz="4" w:space="0" w:color="auto"/>
            </w:tcBorders>
            <w:shd w:val="clear" w:color="auto" w:fill="auto"/>
            <w:noWrap/>
            <w:vAlign w:val="bottom"/>
            <w:hideMark/>
          </w:tcPr>
          <w:p w14:paraId="4A0B6CE3"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de vencimento</w:t>
            </w:r>
          </w:p>
        </w:tc>
        <w:tc>
          <w:tcPr>
            <w:tcW w:w="1645" w:type="pct"/>
            <w:tcBorders>
              <w:top w:val="nil"/>
              <w:left w:val="nil"/>
              <w:bottom w:val="single" w:sz="4" w:space="0" w:color="auto"/>
              <w:right w:val="single" w:sz="4" w:space="0" w:color="auto"/>
            </w:tcBorders>
            <w:shd w:val="clear" w:color="auto" w:fill="auto"/>
            <w:noWrap/>
            <w:vAlign w:val="bottom"/>
            <w:hideMark/>
          </w:tcPr>
          <w:p w14:paraId="335D22D9" w14:textId="77777777" w:rsidR="002F5A49" w:rsidRPr="00757920" w:rsidRDefault="002F5A49" w:rsidP="00757920">
            <w:pPr>
              <w:jc w:val="left"/>
              <w:rPr>
                <w:rFonts w:cs="Arial"/>
                <w:color w:val="000000"/>
                <w:sz w:val="20"/>
                <w:szCs w:val="20"/>
              </w:rPr>
            </w:pPr>
            <w:r w:rsidRPr="00757920">
              <w:rPr>
                <w:rFonts w:cs="Arial"/>
                <w:color w:val="000000"/>
                <w:sz w:val="20"/>
                <w:szCs w:val="20"/>
              </w:rPr>
              <w:t>201704</w:t>
            </w:r>
          </w:p>
        </w:tc>
      </w:tr>
      <w:tr w:rsidR="002F5A49" w14:paraId="2C8D1A0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99EBDDE" w14:textId="60B78B99" w:rsidR="002F5A49" w:rsidRPr="00757920" w:rsidRDefault="002F5A49" w:rsidP="00757920">
            <w:pPr>
              <w:jc w:val="left"/>
              <w:rPr>
                <w:rFonts w:cs="Arial"/>
                <w:color w:val="000000"/>
                <w:sz w:val="20"/>
                <w:szCs w:val="20"/>
              </w:rPr>
            </w:pPr>
            <w:r w:rsidRPr="00757920">
              <w:rPr>
                <w:rFonts w:cs="Arial"/>
                <w:color w:val="000000"/>
                <w:sz w:val="20"/>
                <w:szCs w:val="20"/>
              </w:rPr>
              <w:t>DATA_VENCTO_EFETIVO</w:t>
            </w:r>
          </w:p>
        </w:tc>
        <w:tc>
          <w:tcPr>
            <w:tcW w:w="1750" w:type="pct"/>
            <w:tcBorders>
              <w:top w:val="nil"/>
              <w:left w:val="nil"/>
              <w:bottom w:val="single" w:sz="4" w:space="0" w:color="auto"/>
              <w:right w:val="single" w:sz="4" w:space="0" w:color="auto"/>
            </w:tcBorders>
            <w:shd w:val="clear" w:color="auto" w:fill="auto"/>
            <w:noWrap/>
            <w:vAlign w:val="bottom"/>
            <w:hideMark/>
          </w:tcPr>
          <w:p w14:paraId="49E6AF83"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dia de vencimento</w:t>
            </w:r>
          </w:p>
        </w:tc>
        <w:tc>
          <w:tcPr>
            <w:tcW w:w="1645" w:type="pct"/>
            <w:tcBorders>
              <w:top w:val="nil"/>
              <w:left w:val="nil"/>
              <w:bottom w:val="single" w:sz="4" w:space="0" w:color="auto"/>
              <w:right w:val="single" w:sz="4" w:space="0" w:color="auto"/>
            </w:tcBorders>
            <w:shd w:val="clear" w:color="auto" w:fill="auto"/>
            <w:noWrap/>
            <w:vAlign w:val="bottom"/>
            <w:hideMark/>
          </w:tcPr>
          <w:p w14:paraId="31E80178" w14:textId="77777777" w:rsidR="002F5A49" w:rsidRPr="00757920" w:rsidRDefault="002F5A49" w:rsidP="00757920">
            <w:pPr>
              <w:jc w:val="left"/>
              <w:rPr>
                <w:rFonts w:cs="Arial"/>
                <w:color w:val="000000"/>
                <w:sz w:val="20"/>
                <w:szCs w:val="20"/>
              </w:rPr>
            </w:pPr>
            <w:r w:rsidRPr="00757920">
              <w:rPr>
                <w:rFonts w:cs="Arial"/>
                <w:color w:val="000000"/>
                <w:sz w:val="20"/>
                <w:szCs w:val="20"/>
              </w:rPr>
              <w:t>2017-04-03</w:t>
            </w:r>
          </w:p>
        </w:tc>
      </w:tr>
      <w:tr w:rsidR="002F5A49" w14:paraId="4B72E22D"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C2B8828" w14:textId="7C73680F" w:rsidR="002F5A49" w:rsidRPr="00757920" w:rsidRDefault="002F5A49" w:rsidP="00757920">
            <w:pPr>
              <w:jc w:val="left"/>
              <w:rPr>
                <w:rFonts w:cs="Arial"/>
                <w:color w:val="000000"/>
                <w:sz w:val="20"/>
                <w:szCs w:val="20"/>
              </w:rPr>
            </w:pPr>
            <w:r w:rsidRPr="00757920">
              <w:rPr>
                <w:rFonts w:cs="Arial"/>
                <w:color w:val="000000"/>
                <w:sz w:val="20"/>
                <w:szCs w:val="20"/>
              </w:rPr>
              <w:t>REF_PAGTO</w:t>
            </w:r>
          </w:p>
        </w:tc>
        <w:tc>
          <w:tcPr>
            <w:tcW w:w="1750" w:type="pct"/>
            <w:tcBorders>
              <w:top w:val="nil"/>
              <w:left w:val="nil"/>
              <w:bottom w:val="single" w:sz="4" w:space="0" w:color="auto"/>
              <w:right w:val="single" w:sz="4" w:space="0" w:color="auto"/>
            </w:tcBorders>
            <w:shd w:val="clear" w:color="auto" w:fill="auto"/>
            <w:noWrap/>
            <w:vAlign w:val="bottom"/>
            <w:hideMark/>
          </w:tcPr>
          <w:p w14:paraId="6D1340AB"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de vencimento</w:t>
            </w:r>
          </w:p>
        </w:tc>
        <w:tc>
          <w:tcPr>
            <w:tcW w:w="1645" w:type="pct"/>
            <w:tcBorders>
              <w:top w:val="nil"/>
              <w:left w:val="nil"/>
              <w:bottom w:val="single" w:sz="4" w:space="0" w:color="auto"/>
              <w:right w:val="single" w:sz="4" w:space="0" w:color="auto"/>
            </w:tcBorders>
            <w:shd w:val="clear" w:color="auto" w:fill="auto"/>
            <w:noWrap/>
            <w:vAlign w:val="bottom"/>
            <w:hideMark/>
          </w:tcPr>
          <w:p w14:paraId="16A4CDAB"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15F130E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15BB603" w14:textId="726C14D6" w:rsidR="002F5A49" w:rsidRPr="00757920" w:rsidRDefault="002F5A49" w:rsidP="00757920">
            <w:pPr>
              <w:jc w:val="left"/>
              <w:rPr>
                <w:rFonts w:cs="Arial"/>
                <w:color w:val="000000"/>
                <w:sz w:val="20"/>
                <w:szCs w:val="20"/>
              </w:rPr>
            </w:pPr>
            <w:r w:rsidRPr="00757920">
              <w:rPr>
                <w:rFonts w:cs="Arial"/>
                <w:color w:val="000000"/>
                <w:sz w:val="20"/>
                <w:szCs w:val="20"/>
              </w:rPr>
              <w:t>DATA_PAGAMENTO</w:t>
            </w:r>
          </w:p>
        </w:tc>
        <w:tc>
          <w:tcPr>
            <w:tcW w:w="1750" w:type="pct"/>
            <w:tcBorders>
              <w:top w:val="nil"/>
              <w:left w:val="nil"/>
              <w:bottom w:val="single" w:sz="4" w:space="0" w:color="auto"/>
              <w:right w:val="single" w:sz="4" w:space="0" w:color="auto"/>
            </w:tcBorders>
            <w:shd w:val="clear" w:color="auto" w:fill="auto"/>
            <w:noWrap/>
            <w:vAlign w:val="bottom"/>
            <w:hideMark/>
          </w:tcPr>
          <w:p w14:paraId="06624684"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dia de vencimento</w:t>
            </w:r>
          </w:p>
        </w:tc>
        <w:tc>
          <w:tcPr>
            <w:tcW w:w="1645" w:type="pct"/>
            <w:tcBorders>
              <w:top w:val="nil"/>
              <w:left w:val="nil"/>
              <w:bottom w:val="single" w:sz="4" w:space="0" w:color="auto"/>
              <w:right w:val="single" w:sz="4" w:space="0" w:color="auto"/>
            </w:tcBorders>
            <w:shd w:val="clear" w:color="auto" w:fill="auto"/>
            <w:noWrap/>
            <w:vAlign w:val="bottom"/>
            <w:hideMark/>
          </w:tcPr>
          <w:p w14:paraId="0337FCFD"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0D030AE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0ECFFB4" w14:textId="37684CA7" w:rsidR="002F5A49" w:rsidRPr="00757920" w:rsidRDefault="002F5A49" w:rsidP="00757920">
            <w:pPr>
              <w:jc w:val="left"/>
              <w:rPr>
                <w:rFonts w:cs="Arial"/>
                <w:color w:val="000000"/>
                <w:sz w:val="20"/>
                <w:szCs w:val="20"/>
              </w:rPr>
            </w:pPr>
            <w:r w:rsidRPr="00757920">
              <w:rPr>
                <w:rFonts w:cs="Arial"/>
                <w:color w:val="000000"/>
                <w:sz w:val="20"/>
                <w:szCs w:val="20"/>
              </w:rPr>
              <w:lastRenderedPageBreak/>
              <w:t>VALOR_ORIGINAL</w:t>
            </w:r>
          </w:p>
        </w:tc>
        <w:tc>
          <w:tcPr>
            <w:tcW w:w="1750" w:type="pct"/>
            <w:tcBorders>
              <w:top w:val="nil"/>
              <w:left w:val="nil"/>
              <w:bottom w:val="single" w:sz="4" w:space="0" w:color="auto"/>
              <w:right w:val="single" w:sz="4" w:space="0" w:color="auto"/>
            </w:tcBorders>
            <w:shd w:val="clear" w:color="auto" w:fill="auto"/>
            <w:noWrap/>
            <w:vAlign w:val="bottom"/>
            <w:hideMark/>
          </w:tcPr>
          <w:p w14:paraId="7F1A96AC" w14:textId="77777777" w:rsidR="002F5A49" w:rsidRPr="00757920" w:rsidRDefault="002F5A49" w:rsidP="00757920">
            <w:pPr>
              <w:jc w:val="left"/>
              <w:rPr>
                <w:rFonts w:cs="Arial"/>
                <w:color w:val="000000"/>
                <w:sz w:val="20"/>
                <w:szCs w:val="20"/>
              </w:rPr>
            </w:pPr>
            <w:r w:rsidRPr="00757920">
              <w:rPr>
                <w:rFonts w:cs="Arial"/>
                <w:color w:val="000000"/>
                <w:sz w:val="20"/>
                <w:szCs w:val="20"/>
              </w:rPr>
              <w:t>Valor original da fatura</w:t>
            </w:r>
          </w:p>
        </w:tc>
        <w:tc>
          <w:tcPr>
            <w:tcW w:w="1645" w:type="pct"/>
            <w:tcBorders>
              <w:top w:val="nil"/>
              <w:left w:val="nil"/>
              <w:bottom w:val="single" w:sz="4" w:space="0" w:color="auto"/>
              <w:right w:val="single" w:sz="4" w:space="0" w:color="auto"/>
            </w:tcBorders>
            <w:shd w:val="clear" w:color="auto" w:fill="auto"/>
            <w:noWrap/>
            <w:vAlign w:val="bottom"/>
            <w:hideMark/>
          </w:tcPr>
          <w:p w14:paraId="3A132F1C" w14:textId="77777777" w:rsidR="002F5A49" w:rsidRPr="00757920" w:rsidRDefault="002F5A49" w:rsidP="00757920">
            <w:pPr>
              <w:jc w:val="left"/>
              <w:rPr>
                <w:rFonts w:cs="Arial"/>
                <w:color w:val="000000"/>
                <w:sz w:val="20"/>
                <w:szCs w:val="20"/>
              </w:rPr>
            </w:pPr>
            <w:r w:rsidRPr="00757920">
              <w:rPr>
                <w:rFonts w:cs="Arial"/>
                <w:color w:val="000000"/>
                <w:sz w:val="20"/>
                <w:szCs w:val="20"/>
              </w:rPr>
              <w:t>22,47</w:t>
            </w:r>
          </w:p>
        </w:tc>
      </w:tr>
      <w:tr w:rsidR="002F5A49" w14:paraId="3AD95E4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8C72A6C" w14:textId="375186B3" w:rsidR="002F5A49" w:rsidRPr="00757920" w:rsidRDefault="002F5A49" w:rsidP="00757920">
            <w:pPr>
              <w:jc w:val="left"/>
              <w:rPr>
                <w:rFonts w:cs="Arial"/>
                <w:color w:val="000000"/>
                <w:sz w:val="20"/>
                <w:szCs w:val="20"/>
              </w:rPr>
            </w:pPr>
            <w:r w:rsidRPr="00757920">
              <w:rPr>
                <w:rFonts w:cs="Arial"/>
                <w:color w:val="000000"/>
                <w:sz w:val="20"/>
                <w:szCs w:val="20"/>
              </w:rPr>
              <w:t>VALOR_EFETIVO</w:t>
            </w:r>
          </w:p>
        </w:tc>
        <w:tc>
          <w:tcPr>
            <w:tcW w:w="1750" w:type="pct"/>
            <w:tcBorders>
              <w:top w:val="nil"/>
              <w:left w:val="nil"/>
              <w:bottom w:val="single" w:sz="4" w:space="0" w:color="auto"/>
              <w:right w:val="single" w:sz="4" w:space="0" w:color="auto"/>
            </w:tcBorders>
            <w:shd w:val="clear" w:color="auto" w:fill="auto"/>
            <w:noWrap/>
            <w:vAlign w:val="bottom"/>
            <w:hideMark/>
          </w:tcPr>
          <w:p w14:paraId="1BB34289" w14:textId="77777777" w:rsidR="002F5A49" w:rsidRPr="00757920" w:rsidRDefault="002F5A49" w:rsidP="00757920">
            <w:pPr>
              <w:jc w:val="left"/>
              <w:rPr>
                <w:rFonts w:cs="Arial"/>
                <w:color w:val="000000"/>
                <w:sz w:val="20"/>
                <w:szCs w:val="20"/>
              </w:rPr>
            </w:pPr>
            <w:r w:rsidRPr="00757920">
              <w:rPr>
                <w:rFonts w:cs="Arial"/>
                <w:color w:val="000000"/>
                <w:sz w:val="20"/>
                <w:szCs w:val="20"/>
              </w:rPr>
              <w:t>Valor corrigido da fatura</w:t>
            </w:r>
          </w:p>
        </w:tc>
        <w:tc>
          <w:tcPr>
            <w:tcW w:w="1645" w:type="pct"/>
            <w:tcBorders>
              <w:top w:val="nil"/>
              <w:left w:val="nil"/>
              <w:bottom w:val="single" w:sz="4" w:space="0" w:color="auto"/>
              <w:right w:val="single" w:sz="4" w:space="0" w:color="auto"/>
            </w:tcBorders>
            <w:shd w:val="clear" w:color="auto" w:fill="auto"/>
            <w:noWrap/>
            <w:vAlign w:val="bottom"/>
            <w:hideMark/>
          </w:tcPr>
          <w:p w14:paraId="470C3851" w14:textId="77777777" w:rsidR="002F5A49" w:rsidRPr="00757920" w:rsidRDefault="002F5A49" w:rsidP="00757920">
            <w:pPr>
              <w:jc w:val="left"/>
              <w:rPr>
                <w:rFonts w:cs="Arial"/>
                <w:color w:val="000000"/>
                <w:sz w:val="20"/>
                <w:szCs w:val="20"/>
              </w:rPr>
            </w:pPr>
            <w:r w:rsidRPr="00757920">
              <w:rPr>
                <w:rFonts w:cs="Arial"/>
                <w:color w:val="000000"/>
                <w:sz w:val="20"/>
                <w:szCs w:val="20"/>
              </w:rPr>
              <w:t>22,47</w:t>
            </w:r>
          </w:p>
        </w:tc>
      </w:tr>
      <w:tr w:rsidR="002F5A49" w14:paraId="62F63B7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001D3DB" w14:textId="4DA9474F" w:rsidR="002F5A49" w:rsidRPr="00757920" w:rsidRDefault="002F5A49" w:rsidP="00757920">
            <w:pPr>
              <w:jc w:val="left"/>
              <w:rPr>
                <w:rFonts w:cs="Arial"/>
                <w:color w:val="000000"/>
                <w:sz w:val="20"/>
                <w:szCs w:val="20"/>
              </w:rPr>
            </w:pPr>
            <w:r w:rsidRPr="00757920">
              <w:rPr>
                <w:rFonts w:cs="Arial"/>
                <w:color w:val="000000"/>
                <w:sz w:val="20"/>
                <w:szCs w:val="20"/>
              </w:rPr>
              <w:t>VALOR_SALDO_DEVEDOR</w:t>
            </w:r>
          </w:p>
        </w:tc>
        <w:tc>
          <w:tcPr>
            <w:tcW w:w="1750" w:type="pct"/>
            <w:tcBorders>
              <w:top w:val="nil"/>
              <w:left w:val="nil"/>
              <w:bottom w:val="single" w:sz="4" w:space="0" w:color="auto"/>
              <w:right w:val="single" w:sz="4" w:space="0" w:color="auto"/>
            </w:tcBorders>
            <w:shd w:val="clear" w:color="auto" w:fill="auto"/>
            <w:noWrap/>
            <w:vAlign w:val="bottom"/>
            <w:hideMark/>
          </w:tcPr>
          <w:p w14:paraId="21295625" w14:textId="77777777" w:rsidR="002F5A49" w:rsidRPr="00757920" w:rsidRDefault="002F5A49" w:rsidP="00757920">
            <w:pPr>
              <w:jc w:val="left"/>
              <w:rPr>
                <w:rFonts w:cs="Arial"/>
                <w:color w:val="000000"/>
                <w:sz w:val="20"/>
                <w:szCs w:val="20"/>
              </w:rPr>
            </w:pPr>
            <w:r w:rsidRPr="00757920">
              <w:rPr>
                <w:rFonts w:cs="Arial"/>
                <w:color w:val="000000"/>
                <w:sz w:val="20"/>
                <w:szCs w:val="20"/>
              </w:rPr>
              <w:t>Valor do saldo devedor</w:t>
            </w:r>
          </w:p>
        </w:tc>
        <w:tc>
          <w:tcPr>
            <w:tcW w:w="1645" w:type="pct"/>
            <w:tcBorders>
              <w:top w:val="nil"/>
              <w:left w:val="nil"/>
              <w:bottom w:val="single" w:sz="4" w:space="0" w:color="auto"/>
              <w:right w:val="single" w:sz="4" w:space="0" w:color="auto"/>
            </w:tcBorders>
            <w:shd w:val="clear" w:color="auto" w:fill="auto"/>
            <w:noWrap/>
            <w:vAlign w:val="bottom"/>
            <w:hideMark/>
          </w:tcPr>
          <w:p w14:paraId="49DA9E43" w14:textId="77777777" w:rsidR="002F5A49" w:rsidRPr="00757920" w:rsidRDefault="002F5A49" w:rsidP="00757920">
            <w:pPr>
              <w:jc w:val="left"/>
              <w:rPr>
                <w:rFonts w:cs="Arial"/>
                <w:color w:val="000000"/>
                <w:sz w:val="20"/>
                <w:szCs w:val="20"/>
              </w:rPr>
            </w:pPr>
            <w:r w:rsidRPr="00757920">
              <w:rPr>
                <w:rFonts w:cs="Arial"/>
                <w:color w:val="000000"/>
                <w:sz w:val="20"/>
                <w:szCs w:val="20"/>
              </w:rPr>
              <w:t>22,47</w:t>
            </w:r>
          </w:p>
        </w:tc>
      </w:tr>
      <w:tr w:rsidR="002F5A49" w14:paraId="1CDA7BE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B5531BC" w14:textId="72218A12" w:rsidR="002F5A49" w:rsidRPr="00757920" w:rsidRDefault="002F5A49" w:rsidP="00757920">
            <w:pPr>
              <w:jc w:val="left"/>
              <w:rPr>
                <w:rFonts w:cs="Arial"/>
                <w:color w:val="000000"/>
                <w:sz w:val="20"/>
                <w:szCs w:val="20"/>
              </w:rPr>
            </w:pPr>
            <w:r w:rsidRPr="00757920">
              <w:rPr>
                <w:rFonts w:cs="Arial"/>
                <w:color w:val="000000"/>
                <w:sz w:val="20"/>
                <w:szCs w:val="20"/>
              </w:rPr>
              <w:t>SITUACAO_FATURA</w:t>
            </w:r>
          </w:p>
        </w:tc>
        <w:tc>
          <w:tcPr>
            <w:tcW w:w="1750" w:type="pct"/>
            <w:tcBorders>
              <w:top w:val="nil"/>
              <w:left w:val="nil"/>
              <w:bottom w:val="single" w:sz="4" w:space="0" w:color="auto"/>
              <w:right w:val="single" w:sz="4" w:space="0" w:color="auto"/>
            </w:tcBorders>
            <w:shd w:val="clear" w:color="auto" w:fill="auto"/>
            <w:noWrap/>
            <w:vAlign w:val="bottom"/>
            <w:hideMark/>
          </w:tcPr>
          <w:p w14:paraId="2E61AE6C" w14:textId="77777777" w:rsidR="002F5A49" w:rsidRPr="00757920" w:rsidRDefault="002F5A49" w:rsidP="00757920">
            <w:pPr>
              <w:jc w:val="left"/>
              <w:rPr>
                <w:rFonts w:cs="Arial"/>
                <w:color w:val="000000"/>
                <w:sz w:val="20"/>
                <w:szCs w:val="20"/>
              </w:rPr>
            </w:pPr>
            <w:r w:rsidRPr="00757920">
              <w:rPr>
                <w:rFonts w:cs="Arial"/>
                <w:color w:val="000000"/>
                <w:sz w:val="20"/>
                <w:szCs w:val="20"/>
              </w:rPr>
              <w:t>Status atual da fatura</w:t>
            </w:r>
          </w:p>
        </w:tc>
        <w:tc>
          <w:tcPr>
            <w:tcW w:w="1645" w:type="pct"/>
            <w:tcBorders>
              <w:top w:val="nil"/>
              <w:left w:val="nil"/>
              <w:bottom w:val="single" w:sz="4" w:space="0" w:color="auto"/>
              <w:right w:val="single" w:sz="4" w:space="0" w:color="auto"/>
            </w:tcBorders>
            <w:shd w:val="clear" w:color="auto" w:fill="auto"/>
            <w:noWrap/>
            <w:vAlign w:val="bottom"/>
            <w:hideMark/>
          </w:tcPr>
          <w:p w14:paraId="746D36C1" w14:textId="77777777" w:rsidR="002F5A49" w:rsidRPr="00757920" w:rsidRDefault="002F5A49" w:rsidP="00757920">
            <w:pPr>
              <w:jc w:val="left"/>
              <w:rPr>
                <w:rFonts w:cs="Arial"/>
                <w:color w:val="000000"/>
                <w:sz w:val="20"/>
                <w:szCs w:val="20"/>
              </w:rPr>
            </w:pPr>
            <w:r w:rsidRPr="00757920">
              <w:rPr>
                <w:rFonts w:cs="Arial"/>
                <w:color w:val="000000"/>
                <w:sz w:val="20"/>
                <w:szCs w:val="20"/>
              </w:rPr>
              <w:t>ABERTA</w:t>
            </w:r>
          </w:p>
        </w:tc>
      </w:tr>
      <w:tr w:rsidR="002F5A49" w14:paraId="31B09B2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4D13002" w14:textId="0BBAD5B8" w:rsidR="002F5A49" w:rsidRPr="00757920" w:rsidRDefault="002F5A49" w:rsidP="00757920">
            <w:pPr>
              <w:jc w:val="left"/>
              <w:rPr>
                <w:rFonts w:cs="Arial"/>
                <w:color w:val="000000"/>
                <w:sz w:val="20"/>
                <w:szCs w:val="20"/>
              </w:rPr>
            </w:pPr>
            <w:r w:rsidRPr="00757920">
              <w:rPr>
                <w:rFonts w:cs="Arial"/>
                <w:color w:val="000000"/>
                <w:sz w:val="20"/>
                <w:szCs w:val="20"/>
              </w:rPr>
              <w:t>MEIO_PAGAMENTO</w:t>
            </w:r>
          </w:p>
        </w:tc>
        <w:tc>
          <w:tcPr>
            <w:tcW w:w="1750" w:type="pct"/>
            <w:tcBorders>
              <w:top w:val="nil"/>
              <w:left w:val="nil"/>
              <w:bottom w:val="single" w:sz="4" w:space="0" w:color="auto"/>
              <w:right w:val="single" w:sz="4" w:space="0" w:color="auto"/>
            </w:tcBorders>
            <w:shd w:val="clear" w:color="auto" w:fill="auto"/>
            <w:noWrap/>
            <w:vAlign w:val="bottom"/>
            <w:hideMark/>
          </w:tcPr>
          <w:p w14:paraId="682B6855" w14:textId="77777777" w:rsidR="002F5A49" w:rsidRPr="00757920" w:rsidRDefault="002F5A49" w:rsidP="00757920">
            <w:pPr>
              <w:jc w:val="left"/>
              <w:rPr>
                <w:rFonts w:cs="Arial"/>
                <w:color w:val="000000"/>
                <w:sz w:val="20"/>
                <w:szCs w:val="20"/>
              </w:rPr>
            </w:pPr>
            <w:r w:rsidRPr="00757920">
              <w:rPr>
                <w:rFonts w:cs="Arial"/>
                <w:color w:val="000000"/>
                <w:sz w:val="20"/>
                <w:szCs w:val="20"/>
              </w:rPr>
              <w:t>Tipo de meio de pagamento realizado</w:t>
            </w:r>
          </w:p>
        </w:tc>
        <w:tc>
          <w:tcPr>
            <w:tcW w:w="1645" w:type="pct"/>
            <w:tcBorders>
              <w:top w:val="nil"/>
              <w:left w:val="nil"/>
              <w:bottom w:val="single" w:sz="4" w:space="0" w:color="auto"/>
              <w:right w:val="single" w:sz="4" w:space="0" w:color="auto"/>
            </w:tcBorders>
            <w:shd w:val="clear" w:color="auto" w:fill="auto"/>
            <w:noWrap/>
            <w:vAlign w:val="bottom"/>
            <w:hideMark/>
          </w:tcPr>
          <w:p w14:paraId="644E7A24" w14:textId="77777777" w:rsidR="002F5A49" w:rsidRPr="00757920" w:rsidRDefault="002F5A49" w:rsidP="00757920">
            <w:pPr>
              <w:jc w:val="left"/>
              <w:rPr>
                <w:rFonts w:cs="Arial"/>
                <w:color w:val="000000"/>
                <w:sz w:val="20"/>
                <w:szCs w:val="20"/>
              </w:rPr>
            </w:pPr>
            <w:r w:rsidRPr="00757920">
              <w:rPr>
                <w:rFonts w:cs="Arial"/>
                <w:color w:val="000000"/>
                <w:sz w:val="20"/>
                <w:szCs w:val="20"/>
              </w:rPr>
              <w:t>Cheque</w:t>
            </w:r>
          </w:p>
        </w:tc>
      </w:tr>
      <w:tr w:rsidR="002F5A49" w14:paraId="62BC6D2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F3E2753" w14:textId="19A5AD04" w:rsidR="002F5A49" w:rsidRPr="00757920" w:rsidRDefault="002F5A49" w:rsidP="00757920">
            <w:pPr>
              <w:jc w:val="left"/>
              <w:rPr>
                <w:rFonts w:cs="Arial"/>
                <w:color w:val="000000"/>
                <w:sz w:val="20"/>
                <w:szCs w:val="20"/>
              </w:rPr>
            </w:pPr>
            <w:r w:rsidRPr="00757920">
              <w:rPr>
                <w:rFonts w:cs="Arial"/>
                <w:color w:val="000000"/>
                <w:sz w:val="20"/>
                <w:szCs w:val="20"/>
              </w:rPr>
              <w:t>CODIGO_CANCELAMENTO_SISRAF</w:t>
            </w:r>
          </w:p>
        </w:tc>
        <w:tc>
          <w:tcPr>
            <w:tcW w:w="1750" w:type="pct"/>
            <w:tcBorders>
              <w:top w:val="nil"/>
              <w:left w:val="nil"/>
              <w:bottom w:val="single" w:sz="4" w:space="0" w:color="auto"/>
              <w:right w:val="single" w:sz="4" w:space="0" w:color="auto"/>
            </w:tcBorders>
            <w:shd w:val="clear" w:color="auto" w:fill="auto"/>
            <w:noWrap/>
            <w:vAlign w:val="bottom"/>
            <w:hideMark/>
          </w:tcPr>
          <w:p w14:paraId="6E777F67" w14:textId="77777777" w:rsidR="002F5A49" w:rsidRPr="00757920" w:rsidRDefault="002F5A49" w:rsidP="00757920">
            <w:pPr>
              <w:jc w:val="left"/>
              <w:rPr>
                <w:rFonts w:cs="Arial"/>
                <w:color w:val="000000"/>
                <w:sz w:val="20"/>
                <w:szCs w:val="20"/>
              </w:rPr>
            </w:pPr>
            <w:r w:rsidRPr="00757920">
              <w:rPr>
                <w:rFonts w:cs="Arial"/>
                <w:color w:val="000000"/>
                <w:sz w:val="20"/>
                <w:szCs w:val="20"/>
              </w:rPr>
              <w:t>Codigo de cancelamento da fatura no SISRAF</w:t>
            </w:r>
          </w:p>
        </w:tc>
        <w:tc>
          <w:tcPr>
            <w:tcW w:w="1645" w:type="pct"/>
            <w:tcBorders>
              <w:top w:val="nil"/>
              <w:left w:val="nil"/>
              <w:bottom w:val="single" w:sz="4" w:space="0" w:color="auto"/>
              <w:right w:val="single" w:sz="4" w:space="0" w:color="auto"/>
            </w:tcBorders>
            <w:shd w:val="clear" w:color="auto" w:fill="auto"/>
            <w:noWrap/>
            <w:vAlign w:val="bottom"/>
            <w:hideMark/>
          </w:tcPr>
          <w:p w14:paraId="795F93F7"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12B35218"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1B560B0" w14:textId="03EB3CA3" w:rsidR="002F5A49" w:rsidRPr="00757920" w:rsidRDefault="002F5A49" w:rsidP="00757920">
            <w:pPr>
              <w:jc w:val="left"/>
              <w:rPr>
                <w:rFonts w:cs="Arial"/>
                <w:color w:val="000000"/>
                <w:sz w:val="20"/>
                <w:szCs w:val="20"/>
              </w:rPr>
            </w:pPr>
            <w:r w:rsidRPr="00757920">
              <w:rPr>
                <w:rFonts w:cs="Arial"/>
                <w:color w:val="000000"/>
                <w:sz w:val="20"/>
                <w:szCs w:val="20"/>
              </w:rPr>
              <w:t>CICLO_FATURAMENTO</w:t>
            </w:r>
          </w:p>
        </w:tc>
        <w:tc>
          <w:tcPr>
            <w:tcW w:w="1750" w:type="pct"/>
            <w:tcBorders>
              <w:top w:val="nil"/>
              <w:left w:val="nil"/>
              <w:bottom w:val="single" w:sz="4" w:space="0" w:color="auto"/>
              <w:right w:val="single" w:sz="4" w:space="0" w:color="auto"/>
            </w:tcBorders>
            <w:shd w:val="clear" w:color="auto" w:fill="auto"/>
            <w:noWrap/>
            <w:vAlign w:val="bottom"/>
            <w:hideMark/>
          </w:tcPr>
          <w:p w14:paraId="564B3E1E" w14:textId="77777777" w:rsidR="002F5A49" w:rsidRPr="00757920" w:rsidRDefault="002F5A49" w:rsidP="00757920">
            <w:pPr>
              <w:jc w:val="left"/>
              <w:rPr>
                <w:rFonts w:cs="Arial"/>
                <w:color w:val="000000"/>
                <w:sz w:val="20"/>
                <w:szCs w:val="20"/>
              </w:rPr>
            </w:pPr>
            <w:r w:rsidRPr="00757920">
              <w:rPr>
                <w:rFonts w:cs="Arial"/>
                <w:color w:val="000000"/>
                <w:sz w:val="20"/>
                <w:szCs w:val="20"/>
              </w:rPr>
              <w:t>Ciclo de faturamento do contrato</w:t>
            </w:r>
          </w:p>
        </w:tc>
        <w:tc>
          <w:tcPr>
            <w:tcW w:w="1645" w:type="pct"/>
            <w:tcBorders>
              <w:top w:val="nil"/>
              <w:left w:val="nil"/>
              <w:bottom w:val="single" w:sz="4" w:space="0" w:color="auto"/>
              <w:right w:val="single" w:sz="4" w:space="0" w:color="auto"/>
            </w:tcBorders>
            <w:shd w:val="clear" w:color="auto" w:fill="auto"/>
            <w:noWrap/>
            <w:vAlign w:val="bottom"/>
            <w:hideMark/>
          </w:tcPr>
          <w:p w14:paraId="1F9ADA3E" w14:textId="77777777" w:rsidR="002F5A49" w:rsidRPr="00757920" w:rsidRDefault="002F5A49" w:rsidP="00757920">
            <w:pPr>
              <w:jc w:val="left"/>
              <w:rPr>
                <w:rFonts w:cs="Arial"/>
                <w:color w:val="000000"/>
                <w:sz w:val="20"/>
                <w:szCs w:val="20"/>
              </w:rPr>
            </w:pPr>
            <w:r w:rsidRPr="00757920">
              <w:rPr>
                <w:rFonts w:cs="Arial"/>
                <w:color w:val="000000"/>
                <w:sz w:val="20"/>
                <w:szCs w:val="20"/>
              </w:rPr>
              <w:t>T01</w:t>
            </w:r>
          </w:p>
        </w:tc>
      </w:tr>
      <w:tr w:rsidR="002F5A49" w14:paraId="44CD479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46126D5" w14:textId="7281E5F2" w:rsidR="002F5A49" w:rsidRPr="00757920" w:rsidRDefault="002F5A49" w:rsidP="00757920">
            <w:pPr>
              <w:jc w:val="left"/>
              <w:rPr>
                <w:rFonts w:cs="Arial"/>
                <w:color w:val="000000"/>
                <w:sz w:val="20"/>
                <w:szCs w:val="20"/>
              </w:rPr>
            </w:pPr>
            <w:r w:rsidRPr="00757920">
              <w:rPr>
                <w:rFonts w:cs="Arial"/>
                <w:color w:val="000000"/>
                <w:sz w:val="20"/>
                <w:szCs w:val="20"/>
              </w:rPr>
              <w:t>IDADE_VENCTO_X_ATIVACAO</w:t>
            </w:r>
          </w:p>
        </w:tc>
        <w:tc>
          <w:tcPr>
            <w:tcW w:w="1750" w:type="pct"/>
            <w:tcBorders>
              <w:top w:val="nil"/>
              <w:left w:val="nil"/>
              <w:bottom w:val="single" w:sz="4" w:space="0" w:color="auto"/>
              <w:right w:val="single" w:sz="4" w:space="0" w:color="auto"/>
            </w:tcBorders>
            <w:shd w:val="clear" w:color="auto" w:fill="auto"/>
            <w:noWrap/>
            <w:vAlign w:val="bottom"/>
            <w:hideMark/>
          </w:tcPr>
          <w:p w14:paraId="1E1B7121" w14:textId="77777777" w:rsidR="002F5A49" w:rsidRPr="00757920" w:rsidRDefault="002F5A49" w:rsidP="00757920">
            <w:pPr>
              <w:jc w:val="left"/>
              <w:rPr>
                <w:rFonts w:cs="Arial"/>
                <w:color w:val="000000"/>
                <w:sz w:val="20"/>
                <w:szCs w:val="20"/>
              </w:rPr>
            </w:pPr>
            <w:r w:rsidRPr="00757920">
              <w:rPr>
                <w:rFonts w:cs="Arial"/>
                <w:color w:val="000000"/>
                <w:sz w:val="20"/>
                <w:szCs w:val="20"/>
              </w:rPr>
              <w:t>Dias de idade da dívida em relação a ativação</w:t>
            </w:r>
          </w:p>
        </w:tc>
        <w:tc>
          <w:tcPr>
            <w:tcW w:w="1645" w:type="pct"/>
            <w:tcBorders>
              <w:top w:val="nil"/>
              <w:left w:val="nil"/>
              <w:bottom w:val="single" w:sz="4" w:space="0" w:color="auto"/>
              <w:right w:val="single" w:sz="4" w:space="0" w:color="auto"/>
            </w:tcBorders>
            <w:shd w:val="clear" w:color="auto" w:fill="auto"/>
            <w:noWrap/>
            <w:vAlign w:val="bottom"/>
            <w:hideMark/>
          </w:tcPr>
          <w:p w14:paraId="1DCFB7DC"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5E58626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2404F70" w14:textId="7C5F5F9C" w:rsidR="002F5A49" w:rsidRPr="00757920" w:rsidRDefault="002F5A49" w:rsidP="00757920">
            <w:pPr>
              <w:jc w:val="left"/>
              <w:rPr>
                <w:rFonts w:cs="Arial"/>
                <w:color w:val="000000"/>
                <w:sz w:val="20"/>
                <w:szCs w:val="20"/>
              </w:rPr>
            </w:pPr>
            <w:r w:rsidRPr="00757920">
              <w:rPr>
                <w:rFonts w:cs="Arial"/>
                <w:color w:val="000000"/>
                <w:sz w:val="20"/>
                <w:szCs w:val="20"/>
              </w:rPr>
              <w:t>FAIXA_IDADE_VENCTO_X_ATIVACAO</w:t>
            </w:r>
          </w:p>
        </w:tc>
        <w:tc>
          <w:tcPr>
            <w:tcW w:w="1750" w:type="pct"/>
            <w:tcBorders>
              <w:top w:val="nil"/>
              <w:left w:val="nil"/>
              <w:bottom w:val="single" w:sz="4" w:space="0" w:color="auto"/>
              <w:right w:val="single" w:sz="4" w:space="0" w:color="auto"/>
            </w:tcBorders>
            <w:shd w:val="clear" w:color="auto" w:fill="auto"/>
            <w:noWrap/>
            <w:vAlign w:val="bottom"/>
            <w:hideMark/>
          </w:tcPr>
          <w:p w14:paraId="48343E86" w14:textId="77777777" w:rsidR="002F5A49" w:rsidRPr="00757920" w:rsidRDefault="002F5A49" w:rsidP="00757920">
            <w:pPr>
              <w:jc w:val="left"/>
              <w:rPr>
                <w:rFonts w:cs="Arial"/>
                <w:color w:val="000000"/>
                <w:sz w:val="20"/>
                <w:szCs w:val="20"/>
              </w:rPr>
            </w:pPr>
            <w:r w:rsidRPr="00757920">
              <w:rPr>
                <w:rFonts w:cs="Arial"/>
                <w:color w:val="000000"/>
                <w:sz w:val="20"/>
                <w:szCs w:val="20"/>
              </w:rPr>
              <w:t>Faixa de idade da dívida</w:t>
            </w:r>
          </w:p>
        </w:tc>
        <w:tc>
          <w:tcPr>
            <w:tcW w:w="1645" w:type="pct"/>
            <w:tcBorders>
              <w:top w:val="nil"/>
              <w:left w:val="nil"/>
              <w:bottom w:val="single" w:sz="4" w:space="0" w:color="auto"/>
              <w:right w:val="single" w:sz="4" w:space="0" w:color="auto"/>
            </w:tcBorders>
            <w:shd w:val="clear" w:color="auto" w:fill="auto"/>
            <w:noWrap/>
            <w:vAlign w:val="bottom"/>
            <w:hideMark/>
          </w:tcPr>
          <w:p w14:paraId="174F756C" w14:textId="77777777" w:rsidR="002F5A49" w:rsidRPr="00757920" w:rsidRDefault="002F5A49" w:rsidP="00757920">
            <w:pPr>
              <w:jc w:val="left"/>
              <w:rPr>
                <w:rFonts w:cs="Arial"/>
                <w:color w:val="000000"/>
                <w:sz w:val="20"/>
                <w:szCs w:val="20"/>
              </w:rPr>
            </w:pPr>
            <w:r w:rsidRPr="00757920">
              <w:rPr>
                <w:rFonts w:cs="Arial"/>
                <w:color w:val="000000"/>
                <w:sz w:val="20"/>
                <w:szCs w:val="20"/>
              </w:rPr>
              <w:t>NA</w:t>
            </w:r>
          </w:p>
        </w:tc>
      </w:tr>
      <w:tr w:rsidR="002F5A49" w14:paraId="27ADA303"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FC530FC" w14:textId="71E3D6AF" w:rsidR="002F5A49" w:rsidRPr="00757920" w:rsidRDefault="002F5A49" w:rsidP="00757920">
            <w:pPr>
              <w:jc w:val="left"/>
              <w:rPr>
                <w:rFonts w:cs="Arial"/>
                <w:color w:val="000000"/>
                <w:sz w:val="20"/>
                <w:szCs w:val="20"/>
              </w:rPr>
            </w:pPr>
            <w:r w:rsidRPr="00757920">
              <w:rPr>
                <w:rFonts w:cs="Arial"/>
                <w:color w:val="000000"/>
                <w:sz w:val="20"/>
                <w:szCs w:val="20"/>
              </w:rPr>
              <w:t>DEALER_ANALISE_CREDITO_ICS</w:t>
            </w:r>
          </w:p>
        </w:tc>
        <w:tc>
          <w:tcPr>
            <w:tcW w:w="1750" w:type="pct"/>
            <w:tcBorders>
              <w:top w:val="nil"/>
              <w:left w:val="nil"/>
              <w:bottom w:val="single" w:sz="4" w:space="0" w:color="auto"/>
              <w:right w:val="single" w:sz="4" w:space="0" w:color="auto"/>
            </w:tcBorders>
            <w:shd w:val="clear" w:color="auto" w:fill="auto"/>
            <w:noWrap/>
            <w:vAlign w:val="bottom"/>
            <w:hideMark/>
          </w:tcPr>
          <w:p w14:paraId="4AF52CA1" w14:textId="77777777" w:rsidR="002F5A49" w:rsidRPr="00757920" w:rsidRDefault="002F5A49" w:rsidP="00757920">
            <w:pPr>
              <w:jc w:val="left"/>
              <w:rPr>
                <w:rFonts w:cs="Arial"/>
                <w:color w:val="000000"/>
                <w:sz w:val="20"/>
                <w:szCs w:val="20"/>
              </w:rPr>
            </w:pPr>
            <w:r w:rsidRPr="00757920">
              <w:rPr>
                <w:rFonts w:cs="Arial"/>
                <w:color w:val="000000"/>
                <w:sz w:val="20"/>
                <w:szCs w:val="20"/>
              </w:rPr>
              <w:t>PDV</w:t>
            </w:r>
          </w:p>
        </w:tc>
        <w:tc>
          <w:tcPr>
            <w:tcW w:w="1645" w:type="pct"/>
            <w:tcBorders>
              <w:top w:val="nil"/>
              <w:left w:val="nil"/>
              <w:bottom w:val="single" w:sz="4" w:space="0" w:color="auto"/>
              <w:right w:val="single" w:sz="4" w:space="0" w:color="auto"/>
            </w:tcBorders>
            <w:shd w:val="clear" w:color="auto" w:fill="auto"/>
            <w:noWrap/>
            <w:vAlign w:val="bottom"/>
            <w:hideMark/>
          </w:tcPr>
          <w:p w14:paraId="3ABE0AB5"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6DDDC752"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B537B16" w14:textId="4CAFF0E2" w:rsidR="002F5A49" w:rsidRPr="00757920" w:rsidRDefault="002F5A49" w:rsidP="00757920">
            <w:pPr>
              <w:jc w:val="left"/>
              <w:rPr>
                <w:rFonts w:cs="Arial"/>
                <w:color w:val="000000"/>
                <w:sz w:val="20"/>
                <w:szCs w:val="20"/>
              </w:rPr>
            </w:pPr>
            <w:r w:rsidRPr="00757920">
              <w:rPr>
                <w:rFonts w:cs="Arial"/>
                <w:color w:val="000000"/>
                <w:sz w:val="20"/>
                <w:szCs w:val="20"/>
              </w:rPr>
              <w:t>FLAG_30</w:t>
            </w:r>
          </w:p>
        </w:tc>
        <w:tc>
          <w:tcPr>
            <w:tcW w:w="1750" w:type="pct"/>
            <w:tcBorders>
              <w:top w:val="nil"/>
              <w:left w:val="nil"/>
              <w:bottom w:val="single" w:sz="4" w:space="0" w:color="auto"/>
              <w:right w:val="single" w:sz="4" w:space="0" w:color="auto"/>
            </w:tcBorders>
            <w:shd w:val="clear" w:color="auto" w:fill="auto"/>
            <w:noWrap/>
            <w:vAlign w:val="bottom"/>
            <w:hideMark/>
          </w:tcPr>
          <w:p w14:paraId="5CA5E264" w14:textId="77777777" w:rsidR="002F5A49" w:rsidRPr="00757920" w:rsidRDefault="002F5A49" w:rsidP="00757920">
            <w:pPr>
              <w:jc w:val="left"/>
              <w:rPr>
                <w:rFonts w:cs="Arial"/>
                <w:color w:val="000000"/>
                <w:sz w:val="20"/>
                <w:szCs w:val="20"/>
              </w:rPr>
            </w:pPr>
            <w:r w:rsidRPr="00757920">
              <w:rPr>
                <w:rFonts w:cs="Arial"/>
                <w:color w:val="000000"/>
                <w:sz w:val="20"/>
                <w:szCs w:val="20"/>
              </w:rPr>
              <w:t>Marcação de dívida de &lt;=30 dias</w:t>
            </w:r>
          </w:p>
        </w:tc>
        <w:tc>
          <w:tcPr>
            <w:tcW w:w="1645" w:type="pct"/>
            <w:tcBorders>
              <w:top w:val="nil"/>
              <w:left w:val="nil"/>
              <w:bottom w:val="single" w:sz="4" w:space="0" w:color="auto"/>
              <w:right w:val="single" w:sz="4" w:space="0" w:color="auto"/>
            </w:tcBorders>
            <w:shd w:val="clear" w:color="auto" w:fill="auto"/>
            <w:noWrap/>
            <w:vAlign w:val="bottom"/>
            <w:hideMark/>
          </w:tcPr>
          <w:p w14:paraId="62EB09A4"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379006C4"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0348075" w14:textId="14B8EAF1" w:rsidR="002F5A49" w:rsidRPr="00757920" w:rsidRDefault="002F5A49" w:rsidP="00757920">
            <w:pPr>
              <w:jc w:val="left"/>
              <w:rPr>
                <w:rFonts w:cs="Arial"/>
                <w:color w:val="000000"/>
                <w:sz w:val="20"/>
                <w:szCs w:val="20"/>
              </w:rPr>
            </w:pPr>
            <w:r w:rsidRPr="00757920">
              <w:rPr>
                <w:rFonts w:cs="Arial"/>
                <w:color w:val="000000"/>
                <w:sz w:val="20"/>
                <w:szCs w:val="20"/>
              </w:rPr>
              <w:t>FLAG_60</w:t>
            </w:r>
          </w:p>
        </w:tc>
        <w:tc>
          <w:tcPr>
            <w:tcW w:w="1750" w:type="pct"/>
            <w:tcBorders>
              <w:top w:val="nil"/>
              <w:left w:val="nil"/>
              <w:bottom w:val="single" w:sz="4" w:space="0" w:color="auto"/>
              <w:right w:val="single" w:sz="4" w:space="0" w:color="auto"/>
            </w:tcBorders>
            <w:shd w:val="clear" w:color="auto" w:fill="auto"/>
            <w:noWrap/>
            <w:vAlign w:val="bottom"/>
            <w:hideMark/>
          </w:tcPr>
          <w:p w14:paraId="29310975" w14:textId="77777777" w:rsidR="002F5A49" w:rsidRPr="00757920" w:rsidRDefault="002F5A49" w:rsidP="00757920">
            <w:pPr>
              <w:jc w:val="left"/>
              <w:rPr>
                <w:rFonts w:cs="Arial"/>
                <w:color w:val="000000"/>
                <w:sz w:val="20"/>
                <w:szCs w:val="20"/>
              </w:rPr>
            </w:pPr>
            <w:r w:rsidRPr="00757920">
              <w:rPr>
                <w:rFonts w:cs="Arial"/>
                <w:color w:val="000000"/>
                <w:sz w:val="20"/>
                <w:szCs w:val="20"/>
              </w:rPr>
              <w:t>Marcação de dívida de &lt;=60 dias</w:t>
            </w:r>
          </w:p>
        </w:tc>
        <w:tc>
          <w:tcPr>
            <w:tcW w:w="1645" w:type="pct"/>
            <w:tcBorders>
              <w:top w:val="nil"/>
              <w:left w:val="nil"/>
              <w:bottom w:val="single" w:sz="4" w:space="0" w:color="auto"/>
              <w:right w:val="single" w:sz="4" w:space="0" w:color="auto"/>
            </w:tcBorders>
            <w:shd w:val="clear" w:color="auto" w:fill="auto"/>
            <w:noWrap/>
            <w:vAlign w:val="bottom"/>
            <w:hideMark/>
          </w:tcPr>
          <w:p w14:paraId="59449835"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61EEB65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B605B0E" w14:textId="1519D50D" w:rsidR="002F5A49" w:rsidRPr="00757920" w:rsidRDefault="002F5A49" w:rsidP="00757920">
            <w:pPr>
              <w:jc w:val="left"/>
              <w:rPr>
                <w:rFonts w:cs="Arial"/>
                <w:color w:val="000000"/>
                <w:sz w:val="20"/>
                <w:szCs w:val="20"/>
              </w:rPr>
            </w:pPr>
            <w:r w:rsidRPr="00757920">
              <w:rPr>
                <w:rFonts w:cs="Arial"/>
                <w:color w:val="000000"/>
                <w:sz w:val="20"/>
                <w:szCs w:val="20"/>
              </w:rPr>
              <w:t>FLAG_90</w:t>
            </w:r>
          </w:p>
        </w:tc>
        <w:tc>
          <w:tcPr>
            <w:tcW w:w="1750" w:type="pct"/>
            <w:tcBorders>
              <w:top w:val="nil"/>
              <w:left w:val="nil"/>
              <w:bottom w:val="single" w:sz="4" w:space="0" w:color="auto"/>
              <w:right w:val="single" w:sz="4" w:space="0" w:color="auto"/>
            </w:tcBorders>
            <w:shd w:val="clear" w:color="auto" w:fill="auto"/>
            <w:noWrap/>
            <w:vAlign w:val="bottom"/>
            <w:hideMark/>
          </w:tcPr>
          <w:p w14:paraId="2A91F75D" w14:textId="77777777" w:rsidR="002F5A49" w:rsidRPr="00757920" w:rsidRDefault="002F5A49" w:rsidP="00757920">
            <w:pPr>
              <w:jc w:val="left"/>
              <w:rPr>
                <w:rFonts w:cs="Arial"/>
                <w:color w:val="000000"/>
                <w:sz w:val="20"/>
                <w:szCs w:val="20"/>
              </w:rPr>
            </w:pPr>
            <w:r w:rsidRPr="00757920">
              <w:rPr>
                <w:rFonts w:cs="Arial"/>
                <w:color w:val="000000"/>
                <w:sz w:val="20"/>
                <w:szCs w:val="20"/>
              </w:rPr>
              <w:t>Marcação de dívida de &lt;=90 dias</w:t>
            </w:r>
          </w:p>
        </w:tc>
        <w:tc>
          <w:tcPr>
            <w:tcW w:w="1645" w:type="pct"/>
            <w:tcBorders>
              <w:top w:val="nil"/>
              <w:left w:val="nil"/>
              <w:bottom w:val="single" w:sz="4" w:space="0" w:color="auto"/>
              <w:right w:val="single" w:sz="4" w:space="0" w:color="auto"/>
            </w:tcBorders>
            <w:shd w:val="clear" w:color="auto" w:fill="auto"/>
            <w:noWrap/>
            <w:vAlign w:val="bottom"/>
            <w:hideMark/>
          </w:tcPr>
          <w:p w14:paraId="3CCB6501"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0758F29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DD740A4" w14:textId="1B0F21BA" w:rsidR="002F5A49" w:rsidRPr="00757920" w:rsidRDefault="002F5A49" w:rsidP="00757920">
            <w:pPr>
              <w:jc w:val="left"/>
              <w:rPr>
                <w:rFonts w:cs="Arial"/>
                <w:color w:val="000000"/>
                <w:sz w:val="20"/>
                <w:szCs w:val="20"/>
              </w:rPr>
            </w:pPr>
            <w:r w:rsidRPr="00757920">
              <w:rPr>
                <w:rFonts w:cs="Arial"/>
                <w:color w:val="000000"/>
                <w:sz w:val="20"/>
                <w:szCs w:val="20"/>
              </w:rPr>
              <w:t>FLAG_120</w:t>
            </w:r>
          </w:p>
        </w:tc>
        <w:tc>
          <w:tcPr>
            <w:tcW w:w="1750" w:type="pct"/>
            <w:tcBorders>
              <w:top w:val="nil"/>
              <w:left w:val="nil"/>
              <w:bottom w:val="single" w:sz="4" w:space="0" w:color="auto"/>
              <w:right w:val="single" w:sz="4" w:space="0" w:color="auto"/>
            </w:tcBorders>
            <w:shd w:val="clear" w:color="auto" w:fill="auto"/>
            <w:noWrap/>
            <w:vAlign w:val="bottom"/>
            <w:hideMark/>
          </w:tcPr>
          <w:p w14:paraId="65D79D28" w14:textId="77777777" w:rsidR="002F5A49" w:rsidRPr="00757920" w:rsidRDefault="002F5A49" w:rsidP="00757920">
            <w:pPr>
              <w:jc w:val="left"/>
              <w:rPr>
                <w:rFonts w:cs="Arial"/>
                <w:color w:val="000000"/>
                <w:sz w:val="20"/>
                <w:szCs w:val="20"/>
              </w:rPr>
            </w:pPr>
            <w:r w:rsidRPr="00757920">
              <w:rPr>
                <w:rFonts w:cs="Arial"/>
                <w:color w:val="000000"/>
                <w:sz w:val="20"/>
                <w:szCs w:val="20"/>
              </w:rPr>
              <w:t>Marcação de dívida de &lt;=120 dias</w:t>
            </w:r>
          </w:p>
        </w:tc>
        <w:tc>
          <w:tcPr>
            <w:tcW w:w="1645" w:type="pct"/>
            <w:tcBorders>
              <w:top w:val="nil"/>
              <w:left w:val="nil"/>
              <w:bottom w:val="single" w:sz="4" w:space="0" w:color="auto"/>
              <w:right w:val="single" w:sz="4" w:space="0" w:color="auto"/>
            </w:tcBorders>
            <w:shd w:val="clear" w:color="auto" w:fill="auto"/>
            <w:noWrap/>
            <w:vAlign w:val="bottom"/>
            <w:hideMark/>
          </w:tcPr>
          <w:p w14:paraId="1BB4EF9C"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62CFC5EB"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A603AB0" w14:textId="2E8D936B" w:rsidR="002F5A49" w:rsidRPr="00757920" w:rsidRDefault="002F5A49" w:rsidP="00757920">
            <w:pPr>
              <w:jc w:val="left"/>
              <w:rPr>
                <w:rFonts w:cs="Arial"/>
                <w:color w:val="000000"/>
                <w:sz w:val="20"/>
                <w:szCs w:val="20"/>
              </w:rPr>
            </w:pPr>
            <w:r w:rsidRPr="00757920">
              <w:rPr>
                <w:rFonts w:cs="Arial"/>
                <w:color w:val="000000"/>
                <w:sz w:val="20"/>
                <w:szCs w:val="20"/>
              </w:rPr>
              <w:t>DIAS_DE_ATRASO</w:t>
            </w:r>
          </w:p>
        </w:tc>
        <w:tc>
          <w:tcPr>
            <w:tcW w:w="1750" w:type="pct"/>
            <w:tcBorders>
              <w:top w:val="nil"/>
              <w:left w:val="nil"/>
              <w:bottom w:val="single" w:sz="4" w:space="0" w:color="auto"/>
              <w:right w:val="single" w:sz="4" w:space="0" w:color="auto"/>
            </w:tcBorders>
            <w:shd w:val="clear" w:color="auto" w:fill="auto"/>
            <w:noWrap/>
            <w:vAlign w:val="bottom"/>
            <w:hideMark/>
          </w:tcPr>
          <w:p w14:paraId="58B860FB" w14:textId="77777777" w:rsidR="002F5A49" w:rsidRPr="00757920" w:rsidRDefault="002F5A49" w:rsidP="00757920">
            <w:pPr>
              <w:jc w:val="left"/>
              <w:rPr>
                <w:rFonts w:cs="Arial"/>
                <w:color w:val="000000"/>
                <w:sz w:val="20"/>
                <w:szCs w:val="20"/>
              </w:rPr>
            </w:pPr>
            <w:r w:rsidRPr="00757920">
              <w:rPr>
                <w:rFonts w:cs="Arial"/>
                <w:color w:val="000000"/>
                <w:sz w:val="20"/>
                <w:szCs w:val="20"/>
              </w:rPr>
              <w:t>Dias de atraso da fatura após vencimento</w:t>
            </w:r>
          </w:p>
        </w:tc>
        <w:tc>
          <w:tcPr>
            <w:tcW w:w="1645" w:type="pct"/>
            <w:tcBorders>
              <w:top w:val="nil"/>
              <w:left w:val="nil"/>
              <w:bottom w:val="single" w:sz="4" w:space="0" w:color="auto"/>
              <w:right w:val="single" w:sz="4" w:space="0" w:color="auto"/>
            </w:tcBorders>
            <w:shd w:val="clear" w:color="auto" w:fill="auto"/>
            <w:noWrap/>
            <w:vAlign w:val="bottom"/>
            <w:hideMark/>
          </w:tcPr>
          <w:p w14:paraId="346D5E84" w14:textId="77777777" w:rsidR="002F5A49" w:rsidRPr="00757920" w:rsidRDefault="002F5A49" w:rsidP="00757920">
            <w:pPr>
              <w:jc w:val="left"/>
              <w:rPr>
                <w:rFonts w:cs="Arial"/>
                <w:color w:val="000000"/>
                <w:sz w:val="20"/>
                <w:szCs w:val="20"/>
              </w:rPr>
            </w:pPr>
            <w:r w:rsidRPr="00757920">
              <w:rPr>
                <w:rFonts w:cs="Arial"/>
                <w:color w:val="000000"/>
                <w:sz w:val="20"/>
                <w:szCs w:val="20"/>
              </w:rPr>
              <w:t>-3</w:t>
            </w:r>
          </w:p>
        </w:tc>
      </w:tr>
      <w:tr w:rsidR="002F5A49" w14:paraId="26841035"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7E8ABA6" w14:textId="085D4837" w:rsidR="002F5A49" w:rsidRPr="00757920" w:rsidRDefault="002F5A49" w:rsidP="00757920">
            <w:pPr>
              <w:jc w:val="left"/>
              <w:rPr>
                <w:rFonts w:cs="Arial"/>
                <w:color w:val="000000"/>
                <w:sz w:val="20"/>
                <w:szCs w:val="20"/>
              </w:rPr>
            </w:pPr>
            <w:r w:rsidRPr="00757920">
              <w:rPr>
                <w:rFonts w:cs="Arial"/>
                <w:color w:val="000000"/>
                <w:sz w:val="20"/>
                <w:szCs w:val="20"/>
              </w:rPr>
              <w:t>FLAG_INTERCOMPANY</w:t>
            </w:r>
          </w:p>
        </w:tc>
        <w:tc>
          <w:tcPr>
            <w:tcW w:w="1750" w:type="pct"/>
            <w:tcBorders>
              <w:top w:val="nil"/>
              <w:left w:val="nil"/>
              <w:bottom w:val="single" w:sz="4" w:space="0" w:color="auto"/>
              <w:right w:val="single" w:sz="4" w:space="0" w:color="auto"/>
            </w:tcBorders>
            <w:shd w:val="clear" w:color="auto" w:fill="auto"/>
            <w:noWrap/>
            <w:vAlign w:val="bottom"/>
            <w:hideMark/>
          </w:tcPr>
          <w:p w14:paraId="140DF2FF" w14:textId="77777777" w:rsidR="002F5A49" w:rsidRPr="00757920" w:rsidRDefault="002F5A49" w:rsidP="00757920">
            <w:pPr>
              <w:jc w:val="left"/>
              <w:rPr>
                <w:rFonts w:cs="Arial"/>
                <w:color w:val="000000"/>
                <w:sz w:val="20"/>
                <w:szCs w:val="20"/>
              </w:rPr>
            </w:pPr>
            <w:r w:rsidRPr="00757920">
              <w:rPr>
                <w:rFonts w:cs="Arial"/>
                <w:color w:val="000000"/>
                <w:sz w:val="20"/>
                <w:szCs w:val="20"/>
              </w:rPr>
              <w:t>Flag intercompany</w:t>
            </w:r>
          </w:p>
        </w:tc>
        <w:tc>
          <w:tcPr>
            <w:tcW w:w="1645" w:type="pct"/>
            <w:tcBorders>
              <w:top w:val="nil"/>
              <w:left w:val="nil"/>
              <w:bottom w:val="single" w:sz="4" w:space="0" w:color="auto"/>
              <w:right w:val="single" w:sz="4" w:space="0" w:color="auto"/>
            </w:tcBorders>
            <w:shd w:val="clear" w:color="auto" w:fill="auto"/>
            <w:noWrap/>
            <w:vAlign w:val="bottom"/>
            <w:hideMark/>
          </w:tcPr>
          <w:p w14:paraId="762FE57E" w14:textId="77777777" w:rsidR="002F5A49" w:rsidRPr="00757920" w:rsidRDefault="002F5A49" w:rsidP="00757920">
            <w:pPr>
              <w:jc w:val="left"/>
              <w:rPr>
                <w:rFonts w:cs="Arial"/>
                <w:color w:val="000000"/>
                <w:sz w:val="20"/>
                <w:szCs w:val="20"/>
              </w:rPr>
            </w:pPr>
            <w:r w:rsidRPr="00757920">
              <w:rPr>
                <w:rFonts w:cs="Arial"/>
                <w:color w:val="000000"/>
                <w:sz w:val="20"/>
                <w:szCs w:val="20"/>
              </w:rPr>
              <w:t>N</w:t>
            </w:r>
          </w:p>
        </w:tc>
      </w:tr>
      <w:tr w:rsidR="002F5A49" w14:paraId="1363E28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36E776E" w14:textId="7DA81F5F" w:rsidR="002F5A49" w:rsidRPr="00757920" w:rsidRDefault="002F5A49" w:rsidP="00757920">
            <w:pPr>
              <w:jc w:val="left"/>
              <w:rPr>
                <w:rFonts w:cs="Arial"/>
                <w:color w:val="000000"/>
                <w:sz w:val="20"/>
                <w:szCs w:val="20"/>
              </w:rPr>
            </w:pPr>
            <w:r w:rsidRPr="00757920">
              <w:rPr>
                <w:rFonts w:cs="Arial"/>
                <w:color w:val="000000"/>
                <w:sz w:val="20"/>
                <w:szCs w:val="20"/>
              </w:rPr>
              <w:t>TRANSACT_NUMERO_PROPOSTA</w:t>
            </w:r>
          </w:p>
        </w:tc>
        <w:tc>
          <w:tcPr>
            <w:tcW w:w="1750" w:type="pct"/>
            <w:tcBorders>
              <w:top w:val="nil"/>
              <w:left w:val="nil"/>
              <w:bottom w:val="single" w:sz="4" w:space="0" w:color="auto"/>
              <w:right w:val="single" w:sz="4" w:space="0" w:color="auto"/>
            </w:tcBorders>
            <w:shd w:val="clear" w:color="auto" w:fill="auto"/>
            <w:noWrap/>
            <w:vAlign w:val="bottom"/>
            <w:hideMark/>
          </w:tcPr>
          <w:p w14:paraId="2FE876F3" w14:textId="77777777" w:rsidR="002F5A49" w:rsidRPr="00757920" w:rsidRDefault="002F5A49" w:rsidP="00757920">
            <w:pPr>
              <w:jc w:val="left"/>
              <w:rPr>
                <w:rFonts w:cs="Arial"/>
                <w:color w:val="000000"/>
                <w:sz w:val="20"/>
                <w:szCs w:val="20"/>
              </w:rPr>
            </w:pPr>
            <w:r w:rsidRPr="00757920">
              <w:rPr>
                <w:rFonts w:cs="Arial"/>
                <w:color w:val="000000"/>
                <w:sz w:val="20"/>
                <w:szCs w:val="20"/>
              </w:rPr>
              <w:t>Numero da proposta</w:t>
            </w:r>
          </w:p>
        </w:tc>
        <w:tc>
          <w:tcPr>
            <w:tcW w:w="1645" w:type="pct"/>
            <w:tcBorders>
              <w:top w:val="nil"/>
              <w:left w:val="nil"/>
              <w:bottom w:val="single" w:sz="4" w:space="0" w:color="auto"/>
              <w:right w:val="single" w:sz="4" w:space="0" w:color="auto"/>
            </w:tcBorders>
            <w:shd w:val="clear" w:color="auto" w:fill="auto"/>
            <w:noWrap/>
            <w:vAlign w:val="bottom"/>
            <w:hideMark/>
          </w:tcPr>
          <w:p w14:paraId="042826C4"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06BF86B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9F721A5" w14:textId="35C884F6" w:rsidR="002F5A49" w:rsidRPr="00757920" w:rsidRDefault="002F5A49" w:rsidP="00757920">
            <w:pPr>
              <w:jc w:val="left"/>
              <w:rPr>
                <w:rFonts w:cs="Arial"/>
                <w:color w:val="000000"/>
                <w:sz w:val="20"/>
                <w:szCs w:val="20"/>
              </w:rPr>
            </w:pPr>
            <w:r w:rsidRPr="00757920">
              <w:rPr>
                <w:rFonts w:cs="Arial"/>
                <w:color w:val="000000"/>
                <w:sz w:val="20"/>
                <w:szCs w:val="20"/>
              </w:rPr>
              <w:t>TRANSACT_DATA_PROPOSTA</w:t>
            </w:r>
          </w:p>
        </w:tc>
        <w:tc>
          <w:tcPr>
            <w:tcW w:w="1750" w:type="pct"/>
            <w:tcBorders>
              <w:top w:val="nil"/>
              <w:left w:val="nil"/>
              <w:bottom w:val="single" w:sz="4" w:space="0" w:color="auto"/>
              <w:right w:val="single" w:sz="4" w:space="0" w:color="auto"/>
            </w:tcBorders>
            <w:shd w:val="clear" w:color="auto" w:fill="auto"/>
            <w:noWrap/>
            <w:vAlign w:val="bottom"/>
            <w:hideMark/>
          </w:tcPr>
          <w:p w14:paraId="18D2C2C3" w14:textId="77777777" w:rsidR="002F5A49" w:rsidRPr="00757920" w:rsidRDefault="002F5A49" w:rsidP="00757920">
            <w:pPr>
              <w:jc w:val="left"/>
              <w:rPr>
                <w:rFonts w:cs="Arial"/>
                <w:color w:val="000000"/>
                <w:sz w:val="20"/>
                <w:szCs w:val="20"/>
              </w:rPr>
            </w:pPr>
            <w:r w:rsidRPr="00757920">
              <w:rPr>
                <w:rFonts w:cs="Arial"/>
                <w:color w:val="000000"/>
                <w:sz w:val="20"/>
                <w:szCs w:val="20"/>
              </w:rPr>
              <w:t>Ano mês dia da proposta</w:t>
            </w:r>
          </w:p>
        </w:tc>
        <w:tc>
          <w:tcPr>
            <w:tcW w:w="1645" w:type="pct"/>
            <w:tcBorders>
              <w:top w:val="nil"/>
              <w:left w:val="nil"/>
              <w:bottom w:val="single" w:sz="4" w:space="0" w:color="auto"/>
              <w:right w:val="single" w:sz="4" w:space="0" w:color="auto"/>
            </w:tcBorders>
            <w:shd w:val="clear" w:color="auto" w:fill="auto"/>
            <w:noWrap/>
            <w:vAlign w:val="bottom"/>
            <w:hideMark/>
          </w:tcPr>
          <w:p w14:paraId="68866437" w14:textId="77777777" w:rsidR="002F5A49" w:rsidRPr="00757920" w:rsidRDefault="002F5A49" w:rsidP="00757920">
            <w:pPr>
              <w:jc w:val="left"/>
              <w:rPr>
                <w:rFonts w:cs="Arial"/>
                <w:color w:val="000000"/>
                <w:sz w:val="20"/>
                <w:szCs w:val="20"/>
              </w:rPr>
            </w:pPr>
            <w:r w:rsidRPr="00757920">
              <w:rPr>
                <w:rFonts w:cs="Arial"/>
                <w:color w:val="000000"/>
                <w:sz w:val="20"/>
                <w:szCs w:val="20"/>
              </w:rPr>
              <w:t>Remoto</w:t>
            </w:r>
          </w:p>
        </w:tc>
      </w:tr>
      <w:tr w:rsidR="002F5A49" w14:paraId="05CAD89E"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CA01A88" w14:textId="68A1982C" w:rsidR="002F5A49" w:rsidRPr="00757920" w:rsidRDefault="002F5A49" w:rsidP="00757920">
            <w:pPr>
              <w:jc w:val="left"/>
              <w:rPr>
                <w:rFonts w:cs="Arial"/>
                <w:color w:val="000000"/>
                <w:sz w:val="20"/>
                <w:szCs w:val="20"/>
              </w:rPr>
            </w:pPr>
            <w:r w:rsidRPr="00757920">
              <w:rPr>
                <w:rFonts w:cs="Arial"/>
                <w:color w:val="000000"/>
                <w:sz w:val="20"/>
                <w:szCs w:val="20"/>
              </w:rPr>
              <w:t>DESCRICAO_DIRETORIA_CANAL_BOV</w:t>
            </w:r>
          </w:p>
        </w:tc>
        <w:tc>
          <w:tcPr>
            <w:tcW w:w="1750" w:type="pct"/>
            <w:tcBorders>
              <w:top w:val="nil"/>
              <w:left w:val="nil"/>
              <w:bottom w:val="single" w:sz="4" w:space="0" w:color="auto"/>
              <w:right w:val="single" w:sz="4" w:space="0" w:color="auto"/>
            </w:tcBorders>
            <w:shd w:val="clear" w:color="auto" w:fill="auto"/>
            <w:noWrap/>
            <w:vAlign w:val="bottom"/>
            <w:hideMark/>
          </w:tcPr>
          <w:p w14:paraId="2526BD82"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5A40DF7E" w14:textId="77777777" w:rsidR="002F5A49" w:rsidRPr="00757920" w:rsidRDefault="002F5A49" w:rsidP="00757920">
            <w:pPr>
              <w:jc w:val="left"/>
              <w:rPr>
                <w:rFonts w:cs="Arial"/>
                <w:color w:val="000000"/>
                <w:sz w:val="20"/>
                <w:szCs w:val="20"/>
              </w:rPr>
            </w:pPr>
            <w:r w:rsidRPr="00757920">
              <w:rPr>
                <w:rFonts w:cs="Arial"/>
                <w:color w:val="000000"/>
                <w:sz w:val="20"/>
                <w:szCs w:val="20"/>
              </w:rPr>
              <w:t>PAP</w:t>
            </w:r>
          </w:p>
        </w:tc>
      </w:tr>
      <w:tr w:rsidR="002F5A49" w14:paraId="43AF04EA"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1E4D1D5" w14:textId="1A57C2C7" w:rsidR="002F5A49" w:rsidRPr="00757920" w:rsidRDefault="002F5A49" w:rsidP="00757920">
            <w:pPr>
              <w:jc w:val="left"/>
              <w:rPr>
                <w:rFonts w:cs="Arial"/>
                <w:color w:val="000000"/>
                <w:sz w:val="20"/>
                <w:szCs w:val="20"/>
              </w:rPr>
            </w:pPr>
            <w:r w:rsidRPr="00757920">
              <w:rPr>
                <w:rFonts w:cs="Arial"/>
                <w:color w:val="000000"/>
                <w:sz w:val="20"/>
                <w:szCs w:val="20"/>
              </w:rPr>
              <w:t>DESCRICAO_GRUPO_CANAL_BOV</w:t>
            </w:r>
          </w:p>
        </w:tc>
        <w:tc>
          <w:tcPr>
            <w:tcW w:w="1750" w:type="pct"/>
            <w:tcBorders>
              <w:top w:val="nil"/>
              <w:left w:val="nil"/>
              <w:bottom w:val="single" w:sz="4" w:space="0" w:color="auto"/>
              <w:right w:val="single" w:sz="4" w:space="0" w:color="auto"/>
            </w:tcBorders>
            <w:shd w:val="clear" w:color="auto" w:fill="auto"/>
            <w:noWrap/>
            <w:vAlign w:val="bottom"/>
            <w:hideMark/>
          </w:tcPr>
          <w:p w14:paraId="5252A734"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47E55307" w14:textId="77777777" w:rsidR="002F5A49" w:rsidRPr="00757920" w:rsidRDefault="002F5A49" w:rsidP="00757920">
            <w:pPr>
              <w:jc w:val="left"/>
              <w:rPr>
                <w:rFonts w:cs="Arial"/>
                <w:color w:val="000000"/>
                <w:sz w:val="20"/>
                <w:szCs w:val="20"/>
              </w:rPr>
            </w:pPr>
            <w:r w:rsidRPr="00757920">
              <w:rPr>
                <w:rFonts w:cs="Arial"/>
                <w:color w:val="000000"/>
                <w:sz w:val="20"/>
                <w:szCs w:val="20"/>
              </w:rPr>
              <w:t>PAP CDE</w:t>
            </w:r>
          </w:p>
        </w:tc>
      </w:tr>
      <w:tr w:rsidR="002F5A49" w14:paraId="70E19915"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C5C68E4" w14:textId="33D80A42" w:rsidR="002F5A49" w:rsidRPr="00757920" w:rsidRDefault="002F5A49" w:rsidP="00757920">
            <w:pPr>
              <w:jc w:val="left"/>
              <w:rPr>
                <w:rFonts w:cs="Arial"/>
                <w:color w:val="000000"/>
                <w:sz w:val="20"/>
                <w:szCs w:val="20"/>
              </w:rPr>
            </w:pPr>
            <w:r w:rsidRPr="00757920">
              <w:rPr>
                <w:rFonts w:cs="Arial"/>
                <w:color w:val="000000"/>
                <w:sz w:val="20"/>
                <w:szCs w:val="20"/>
              </w:rPr>
              <w:t>DESCRICAO_CANAL_BOV</w:t>
            </w:r>
          </w:p>
        </w:tc>
        <w:tc>
          <w:tcPr>
            <w:tcW w:w="1750" w:type="pct"/>
            <w:tcBorders>
              <w:top w:val="nil"/>
              <w:left w:val="nil"/>
              <w:bottom w:val="single" w:sz="4" w:space="0" w:color="auto"/>
              <w:right w:val="single" w:sz="4" w:space="0" w:color="auto"/>
            </w:tcBorders>
            <w:shd w:val="clear" w:color="auto" w:fill="auto"/>
            <w:noWrap/>
            <w:vAlign w:val="bottom"/>
            <w:hideMark/>
          </w:tcPr>
          <w:p w14:paraId="7030AB2C"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1623A79B" w14:textId="77777777" w:rsidR="002F5A49" w:rsidRPr="00757920" w:rsidRDefault="002F5A49" w:rsidP="00757920">
            <w:pPr>
              <w:jc w:val="left"/>
              <w:rPr>
                <w:rFonts w:cs="Arial"/>
                <w:color w:val="000000"/>
                <w:sz w:val="20"/>
                <w:szCs w:val="20"/>
              </w:rPr>
            </w:pPr>
            <w:r w:rsidRPr="00757920">
              <w:rPr>
                <w:rFonts w:cs="Arial"/>
                <w:color w:val="000000"/>
                <w:sz w:val="20"/>
                <w:szCs w:val="20"/>
              </w:rPr>
              <w:t>F_SAC48</w:t>
            </w:r>
          </w:p>
        </w:tc>
      </w:tr>
      <w:tr w:rsidR="002F5A49" w14:paraId="59AB1B0D"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9BAA82D" w14:textId="020E6823" w:rsidR="002F5A49" w:rsidRPr="00757920" w:rsidRDefault="002F5A49" w:rsidP="00757920">
            <w:pPr>
              <w:jc w:val="left"/>
              <w:rPr>
                <w:rFonts w:cs="Arial"/>
                <w:color w:val="000000"/>
                <w:sz w:val="20"/>
                <w:szCs w:val="20"/>
              </w:rPr>
            </w:pPr>
            <w:r w:rsidRPr="00757920">
              <w:rPr>
                <w:rFonts w:cs="Arial"/>
                <w:color w:val="000000"/>
                <w:sz w:val="20"/>
                <w:szCs w:val="20"/>
              </w:rPr>
              <w:t>CODIGO_CANAL_VENDA</w:t>
            </w:r>
          </w:p>
        </w:tc>
        <w:tc>
          <w:tcPr>
            <w:tcW w:w="1750" w:type="pct"/>
            <w:tcBorders>
              <w:top w:val="nil"/>
              <w:left w:val="nil"/>
              <w:bottom w:val="single" w:sz="4" w:space="0" w:color="auto"/>
              <w:right w:val="single" w:sz="4" w:space="0" w:color="auto"/>
            </w:tcBorders>
            <w:shd w:val="clear" w:color="auto" w:fill="auto"/>
            <w:noWrap/>
            <w:vAlign w:val="bottom"/>
            <w:hideMark/>
          </w:tcPr>
          <w:p w14:paraId="28D28F68"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30D44014" w14:textId="77777777" w:rsidR="002F5A49" w:rsidRPr="00757920" w:rsidRDefault="002F5A49" w:rsidP="00757920">
            <w:pPr>
              <w:jc w:val="left"/>
              <w:rPr>
                <w:rFonts w:cs="Arial"/>
                <w:color w:val="000000"/>
                <w:sz w:val="20"/>
                <w:szCs w:val="20"/>
              </w:rPr>
            </w:pPr>
            <w:r w:rsidRPr="00757920">
              <w:rPr>
                <w:rFonts w:cs="Arial"/>
                <w:color w:val="000000"/>
                <w:sz w:val="20"/>
                <w:szCs w:val="20"/>
              </w:rPr>
              <w:t>PAP - PORTA A PORTA</w:t>
            </w:r>
          </w:p>
        </w:tc>
      </w:tr>
      <w:tr w:rsidR="002F5A49" w14:paraId="11538A56"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439AF1F" w14:textId="7DBDB83D" w:rsidR="002F5A49" w:rsidRPr="00757920" w:rsidRDefault="002F5A49" w:rsidP="00757920">
            <w:pPr>
              <w:jc w:val="left"/>
              <w:rPr>
                <w:rFonts w:cs="Arial"/>
                <w:color w:val="000000"/>
                <w:sz w:val="20"/>
                <w:szCs w:val="20"/>
              </w:rPr>
            </w:pPr>
            <w:r w:rsidRPr="00757920">
              <w:rPr>
                <w:rFonts w:cs="Arial"/>
                <w:color w:val="000000"/>
                <w:sz w:val="20"/>
                <w:szCs w:val="20"/>
              </w:rPr>
              <w:t>DESCRICAO_CANAL_VENDA</w:t>
            </w:r>
          </w:p>
        </w:tc>
        <w:tc>
          <w:tcPr>
            <w:tcW w:w="1750" w:type="pct"/>
            <w:tcBorders>
              <w:top w:val="nil"/>
              <w:left w:val="nil"/>
              <w:bottom w:val="single" w:sz="4" w:space="0" w:color="auto"/>
              <w:right w:val="single" w:sz="4" w:space="0" w:color="auto"/>
            </w:tcBorders>
            <w:shd w:val="clear" w:color="auto" w:fill="auto"/>
            <w:noWrap/>
            <w:vAlign w:val="bottom"/>
            <w:hideMark/>
          </w:tcPr>
          <w:p w14:paraId="03FFF33C"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0D22F667" w14:textId="77777777" w:rsidR="002F5A49" w:rsidRPr="00757920" w:rsidRDefault="002F5A49" w:rsidP="00757920">
            <w:pPr>
              <w:jc w:val="left"/>
              <w:rPr>
                <w:rFonts w:cs="Arial"/>
                <w:color w:val="000000"/>
                <w:sz w:val="20"/>
                <w:szCs w:val="20"/>
              </w:rPr>
            </w:pPr>
            <w:r w:rsidRPr="00757920">
              <w:rPr>
                <w:rFonts w:cs="Arial"/>
                <w:color w:val="000000"/>
                <w:sz w:val="20"/>
                <w:szCs w:val="20"/>
              </w:rPr>
              <w:t>F_SACCR6524</w:t>
            </w:r>
          </w:p>
        </w:tc>
      </w:tr>
      <w:tr w:rsidR="002F5A49" w14:paraId="28A6AD2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CEED291" w14:textId="7251FED6" w:rsidR="002F5A49" w:rsidRPr="00757920" w:rsidRDefault="002F5A49" w:rsidP="00757920">
            <w:pPr>
              <w:jc w:val="left"/>
              <w:rPr>
                <w:rFonts w:cs="Arial"/>
                <w:color w:val="000000"/>
                <w:sz w:val="20"/>
                <w:szCs w:val="20"/>
              </w:rPr>
            </w:pPr>
            <w:r w:rsidRPr="00757920">
              <w:rPr>
                <w:rFonts w:cs="Arial"/>
                <w:color w:val="000000"/>
                <w:sz w:val="20"/>
                <w:szCs w:val="20"/>
              </w:rPr>
              <w:t>CODIGO_PDV</w:t>
            </w:r>
          </w:p>
        </w:tc>
        <w:tc>
          <w:tcPr>
            <w:tcW w:w="1750" w:type="pct"/>
            <w:tcBorders>
              <w:top w:val="nil"/>
              <w:left w:val="nil"/>
              <w:bottom w:val="single" w:sz="4" w:space="0" w:color="auto"/>
              <w:right w:val="single" w:sz="4" w:space="0" w:color="auto"/>
            </w:tcBorders>
            <w:shd w:val="clear" w:color="auto" w:fill="auto"/>
            <w:noWrap/>
            <w:vAlign w:val="bottom"/>
            <w:hideMark/>
          </w:tcPr>
          <w:p w14:paraId="0110EFE7"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01D021A0" w14:textId="77777777" w:rsidR="002F5A49" w:rsidRPr="00757920" w:rsidRDefault="002F5A49" w:rsidP="00757920">
            <w:pPr>
              <w:jc w:val="left"/>
              <w:rPr>
                <w:rFonts w:cs="Arial"/>
                <w:color w:val="000000"/>
                <w:sz w:val="20"/>
                <w:szCs w:val="20"/>
              </w:rPr>
            </w:pPr>
            <w:r w:rsidRPr="00757920">
              <w:rPr>
                <w:rFonts w:cs="Arial"/>
                <w:color w:val="000000"/>
                <w:sz w:val="20"/>
                <w:szCs w:val="20"/>
              </w:rPr>
              <w:t>SM TELECOM LTDA ME</w:t>
            </w:r>
          </w:p>
        </w:tc>
      </w:tr>
      <w:tr w:rsidR="002F5A49" w14:paraId="4C7741B3"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D4D6EB9" w14:textId="4EAA4044" w:rsidR="002F5A49" w:rsidRPr="00757920" w:rsidRDefault="002F5A49" w:rsidP="00757920">
            <w:pPr>
              <w:jc w:val="left"/>
              <w:rPr>
                <w:rFonts w:cs="Arial"/>
                <w:color w:val="000000"/>
                <w:sz w:val="20"/>
                <w:szCs w:val="20"/>
              </w:rPr>
            </w:pPr>
            <w:r w:rsidRPr="00757920">
              <w:rPr>
                <w:rFonts w:cs="Arial"/>
                <w:color w:val="000000"/>
                <w:sz w:val="20"/>
                <w:szCs w:val="20"/>
              </w:rPr>
              <w:t>DESCRICAO_PDV</w:t>
            </w:r>
          </w:p>
        </w:tc>
        <w:tc>
          <w:tcPr>
            <w:tcW w:w="1750" w:type="pct"/>
            <w:tcBorders>
              <w:top w:val="nil"/>
              <w:left w:val="nil"/>
              <w:bottom w:val="single" w:sz="4" w:space="0" w:color="auto"/>
              <w:right w:val="single" w:sz="4" w:space="0" w:color="auto"/>
            </w:tcBorders>
            <w:shd w:val="clear" w:color="auto" w:fill="auto"/>
            <w:noWrap/>
            <w:vAlign w:val="bottom"/>
            <w:hideMark/>
          </w:tcPr>
          <w:p w14:paraId="3E9D6737"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378D8D6C" w14:textId="77777777" w:rsidR="002F5A49" w:rsidRPr="00757920" w:rsidRDefault="002F5A49" w:rsidP="00757920">
            <w:pPr>
              <w:jc w:val="left"/>
              <w:rPr>
                <w:rFonts w:cs="Arial"/>
                <w:color w:val="000000"/>
                <w:sz w:val="20"/>
                <w:szCs w:val="20"/>
              </w:rPr>
            </w:pPr>
            <w:r w:rsidRPr="00757920">
              <w:rPr>
                <w:rFonts w:cs="Arial"/>
                <w:color w:val="000000"/>
                <w:sz w:val="20"/>
                <w:szCs w:val="20"/>
              </w:rPr>
              <w:t>1029465</w:t>
            </w:r>
          </w:p>
        </w:tc>
      </w:tr>
      <w:tr w:rsidR="002F5A49" w14:paraId="7C02B070"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6204539" w14:textId="74705986" w:rsidR="002F5A49" w:rsidRPr="00757920" w:rsidRDefault="002F5A49" w:rsidP="00757920">
            <w:pPr>
              <w:jc w:val="left"/>
              <w:rPr>
                <w:rFonts w:cs="Arial"/>
                <w:color w:val="000000"/>
                <w:sz w:val="20"/>
                <w:szCs w:val="20"/>
              </w:rPr>
            </w:pPr>
            <w:r w:rsidRPr="00757920">
              <w:rPr>
                <w:rFonts w:cs="Arial"/>
                <w:color w:val="000000"/>
                <w:sz w:val="20"/>
                <w:szCs w:val="20"/>
              </w:rPr>
              <w:t>CODIGO_SAP_PDV</w:t>
            </w:r>
          </w:p>
        </w:tc>
        <w:tc>
          <w:tcPr>
            <w:tcW w:w="1750" w:type="pct"/>
            <w:tcBorders>
              <w:top w:val="nil"/>
              <w:left w:val="nil"/>
              <w:bottom w:val="single" w:sz="4" w:space="0" w:color="auto"/>
              <w:right w:val="single" w:sz="4" w:space="0" w:color="auto"/>
            </w:tcBorders>
            <w:shd w:val="clear" w:color="auto" w:fill="auto"/>
            <w:noWrap/>
            <w:vAlign w:val="bottom"/>
            <w:hideMark/>
          </w:tcPr>
          <w:p w14:paraId="6F0C6356"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494BCCF5" w14:textId="77777777" w:rsidR="002F5A49" w:rsidRPr="00757920" w:rsidRDefault="002F5A49" w:rsidP="00757920">
            <w:pPr>
              <w:jc w:val="left"/>
              <w:rPr>
                <w:rFonts w:cs="Arial"/>
                <w:color w:val="000000"/>
                <w:sz w:val="20"/>
                <w:szCs w:val="20"/>
              </w:rPr>
            </w:pPr>
            <w:r w:rsidRPr="00757920">
              <w:rPr>
                <w:rFonts w:cs="Arial"/>
                <w:color w:val="000000"/>
                <w:sz w:val="20"/>
                <w:szCs w:val="20"/>
              </w:rPr>
              <w:t>2000008708</w:t>
            </w:r>
          </w:p>
        </w:tc>
      </w:tr>
      <w:tr w:rsidR="002F5A49" w14:paraId="53C3888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E37A5F0" w14:textId="15276E4E" w:rsidR="002F5A49" w:rsidRPr="00757920" w:rsidRDefault="002F5A49" w:rsidP="00757920">
            <w:pPr>
              <w:jc w:val="left"/>
              <w:rPr>
                <w:rFonts w:cs="Arial"/>
                <w:color w:val="000000"/>
                <w:sz w:val="20"/>
                <w:szCs w:val="20"/>
              </w:rPr>
            </w:pPr>
            <w:r w:rsidRPr="00757920">
              <w:rPr>
                <w:rFonts w:cs="Arial"/>
                <w:color w:val="000000"/>
                <w:sz w:val="20"/>
                <w:szCs w:val="20"/>
              </w:rPr>
              <w:t>CODIGO_CAMPANHA_ATIVACAO</w:t>
            </w:r>
          </w:p>
        </w:tc>
        <w:tc>
          <w:tcPr>
            <w:tcW w:w="1750" w:type="pct"/>
            <w:tcBorders>
              <w:top w:val="nil"/>
              <w:left w:val="nil"/>
              <w:bottom w:val="single" w:sz="4" w:space="0" w:color="auto"/>
              <w:right w:val="single" w:sz="4" w:space="0" w:color="auto"/>
            </w:tcBorders>
            <w:shd w:val="clear" w:color="auto" w:fill="auto"/>
            <w:noWrap/>
            <w:vAlign w:val="bottom"/>
            <w:hideMark/>
          </w:tcPr>
          <w:p w14:paraId="07E5955F"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0DA0254C" w14:textId="77777777" w:rsidR="002F5A49" w:rsidRPr="00757920" w:rsidRDefault="002F5A49" w:rsidP="00757920">
            <w:pPr>
              <w:jc w:val="left"/>
              <w:rPr>
                <w:rFonts w:cs="Arial"/>
                <w:color w:val="000000"/>
                <w:sz w:val="20"/>
                <w:szCs w:val="20"/>
              </w:rPr>
            </w:pPr>
            <w:r w:rsidRPr="00757920">
              <w:rPr>
                <w:rFonts w:cs="Arial"/>
                <w:color w:val="000000"/>
                <w:sz w:val="20"/>
                <w:szCs w:val="20"/>
              </w:rPr>
              <w:t>AGRAF2 - COMBOS II - PACOTE AF2</w:t>
            </w:r>
          </w:p>
        </w:tc>
      </w:tr>
      <w:tr w:rsidR="002F5A49" w14:paraId="743C4ED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F59C4E4" w14:textId="24BF6D4C" w:rsidR="002F5A49" w:rsidRPr="00757920" w:rsidRDefault="002F5A49" w:rsidP="00757920">
            <w:pPr>
              <w:jc w:val="left"/>
              <w:rPr>
                <w:rFonts w:cs="Arial"/>
                <w:color w:val="000000"/>
                <w:sz w:val="20"/>
                <w:szCs w:val="20"/>
              </w:rPr>
            </w:pPr>
            <w:r w:rsidRPr="00757920">
              <w:rPr>
                <w:rFonts w:cs="Arial"/>
                <w:color w:val="000000"/>
                <w:sz w:val="20"/>
                <w:szCs w:val="20"/>
              </w:rPr>
              <w:t>DESCRICAO_CAMPANHA_ATIVACAO</w:t>
            </w:r>
          </w:p>
        </w:tc>
        <w:tc>
          <w:tcPr>
            <w:tcW w:w="1750" w:type="pct"/>
            <w:tcBorders>
              <w:top w:val="nil"/>
              <w:left w:val="nil"/>
              <w:bottom w:val="single" w:sz="4" w:space="0" w:color="auto"/>
              <w:right w:val="single" w:sz="4" w:space="0" w:color="auto"/>
            </w:tcBorders>
            <w:shd w:val="clear" w:color="auto" w:fill="auto"/>
            <w:noWrap/>
            <w:vAlign w:val="bottom"/>
            <w:hideMark/>
          </w:tcPr>
          <w:p w14:paraId="01E31F7F"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013BF540" w14:textId="77777777" w:rsidR="002F5A49" w:rsidRPr="00757920" w:rsidRDefault="002F5A49" w:rsidP="00757920">
            <w:pPr>
              <w:jc w:val="left"/>
              <w:rPr>
                <w:rFonts w:cs="Arial"/>
                <w:color w:val="000000"/>
                <w:sz w:val="20"/>
                <w:szCs w:val="20"/>
              </w:rPr>
            </w:pPr>
            <w:r w:rsidRPr="00757920">
              <w:rPr>
                <w:rFonts w:cs="Arial"/>
                <w:color w:val="000000"/>
                <w:sz w:val="20"/>
                <w:szCs w:val="20"/>
              </w:rPr>
              <w:t>2000008708</w:t>
            </w:r>
          </w:p>
        </w:tc>
      </w:tr>
      <w:tr w:rsidR="002F5A49" w14:paraId="3236392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8AAC1CF" w14:textId="5ED0B09C" w:rsidR="002F5A49" w:rsidRPr="00757920" w:rsidRDefault="002F5A49" w:rsidP="00757920">
            <w:pPr>
              <w:jc w:val="left"/>
              <w:rPr>
                <w:rFonts w:cs="Arial"/>
                <w:color w:val="000000"/>
                <w:sz w:val="20"/>
                <w:szCs w:val="20"/>
              </w:rPr>
            </w:pPr>
            <w:r w:rsidRPr="00757920">
              <w:rPr>
                <w:rFonts w:cs="Arial"/>
                <w:color w:val="000000"/>
                <w:sz w:val="20"/>
                <w:szCs w:val="20"/>
              </w:rPr>
              <w:t>CODIGO_CAMPANHA_SIEBEL</w:t>
            </w:r>
          </w:p>
        </w:tc>
        <w:tc>
          <w:tcPr>
            <w:tcW w:w="1750" w:type="pct"/>
            <w:tcBorders>
              <w:top w:val="nil"/>
              <w:left w:val="nil"/>
              <w:bottom w:val="single" w:sz="4" w:space="0" w:color="auto"/>
              <w:right w:val="single" w:sz="4" w:space="0" w:color="auto"/>
            </w:tcBorders>
            <w:shd w:val="clear" w:color="auto" w:fill="auto"/>
            <w:noWrap/>
            <w:vAlign w:val="bottom"/>
            <w:hideMark/>
          </w:tcPr>
          <w:p w14:paraId="59D9F225"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192B6E61"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0163B0D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53B9D07" w14:textId="07142CC3" w:rsidR="002F5A49" w:rsidRPr="00757920" w:rsidRDefault="002F5A49" w:rsidP="00757920">
            <w:pPr>
              <w:jc w:val="left"/>
              <w:rPr>
                <w:rFonts w:cs="Arial"/>
                <w:color w:val="000000"/>
                <w:sz w:val="20"/>
                <w:szCs w:val="20"/>
              </w:rPr>
            </w:pPr>
            <w:r w:rsidRPr="00757920">
              <w:rPr>
                <w:rFonts w:cs="Arial"/>
                <w:color w:val="000000"/>
                <w:sz w:val="20"/>
                <w:szCs w:val="20"/>
              </w:rPr>
              <w:t>CODIGO_OFERTA_ATIVACAO</w:t>
            </w:r>
          </w:p>
        </w:tc>
        <w:tc>
          <w:tcPr>
            <w:tcW w:w="1750" w:type="pct"/>
            <w:tcBorders>
              <w:top w:val="nil"/>
              <w:left w:val="nil"/>
              <w:bottom w:val="single" w:sz="4" w:space="0" w:color="auto"/>
              <w:right w:val="single" w:sz="4" w:space="0" w:color="auto"/>
            </w:tcBorders>
            <w:shd w:val="clear" w:color="auto" w:fill="auto"/>
            <w:noWrap/>
            <w:vAlign w:val="bottom"/>
            <w:hideMark/>
          </w:tcPr>
          <w:p w14:paraId="3B040C28"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2553229D"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3877105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883C660" w14:textId="2C05F162" w:rsidR="002F5A49" w:rsidRPr="00757920" w:rsidRDefault="002F5A49" w:rsidP="00757920">
            <w:pPr>
              <w:jc w:val="left"/>
              <w:rPr>
                <w:rFonts w:cs="Arial"/>
                <w:color w:val="000000"/>
                <w:sz w:val="20"/>
                <w:szCs w:val="20"/>
              </w:rPr>
            </w:pPr>
            <w:r w:rsidRPr="00757920">
              <w:rPr>
                <w:rFonts w:cs="Arial"/>
                <w:color w:val="000000"/>
                <w:sz w:val="20"/>
                <w:szCs w:val="20"/>
              </w:rPr>
              <w:lastRenderedPageBreak/>
              <w:t>DESCRICAO_OFERTA_ATIVACAO</w:t>
            </w:r>
          </w:p>
        </w:tc>
        <w:tc>
          <w:tcPr>
            <w:tcW w:w="1750" w:type="pct"/>
            <w:tcBorders>
              <w:top w:val="nil"/>
              <w:left w:val="nil"/>
              <w:bottom w:val="single" w:sz="4" w:space="0" w:color="auto"/>
              <w:right w:val="single" w:sz="4" w:space="0" w:color="auto"/>
            </w:tcBorders>
            <w:shd w:val="clear" w:color="auto" w:fill="auto"/>
            <w:noWrap/>
            <w:vAlign w:val="bottom"/>
            <w:hideMark/>
          </w:tcPr>
          <w:p w14:paraId="225E3967"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13CCF246" w14:textId="77777777" w:rsidR="002F5A49" w:rsidRPr="00757920" w:rsidRDefault="002F5A49" w:rsidP="00757920">
            <w:pPr>
              <w:jc w:val="left"/>
              <w:rPr>
                <w:rFonts w:cs="Arial"/>
                <w:color w:val="000000"/>
                <w:sz w:val="20"/>
                <w:szCs w:val="20"/>
              </w:rPr>
            </w:pPr>
            <w:r w:rsidRPr="00757920">
              <w:rPr>
                <w:rFonts w:cs="Arial"/>
                <w:color w:val="000000"/>
                <w:sz w:val="20"/>
                <w:szCs w:val="20"/>
              </w:rPr>
              <w:t>0</w:t>
            </w:r>
          </w:p>
        </w:tc>
      </w:tr>
      <w:tr w:rsidR="002F5A49" w14:paraId="0FCDFF2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ABABA30" w14:textId="7B0A0D72" w:rsidR="002F5A49" w:rsidRPr="00757920" w:rsidRDefault="002F5A49" w:rsidP="00757920">
            <w:pPr>
              <w:jc w:val="left"/>
              <w:rPr>
                <w:rFonts w:cs="Arial"/>
                <w:color w:val="000000"/>
                <w:sz w:val="20"/>
                <w:szCs w:val="20"/>
              </w:rPr>
            </w:pPr>
            <w:r w:rsidRPr="00757920">
              <w:rPr>
                <w:rFonts w:cs="Arial"/>
                <w:color w:val="000000"/>
                <w:sz w:val="20"/>
                <w:szCs w:val="20"/>
              </w:rPr>
              <w:t>CODIGO_OFERTA_SIEBEL</w:t>
            </w:r>
          </w:p>
        </w:tc>
        <w:tc>
          <w:tcPr>
            <w:tcW w:w="1750" w:type="pct"/>
            <w:tcBorders>
              <w:top w:val="nil"/>
              <w:left w:val="nil"/>
              <w:bottom w:val="single" w:sz="4" w:space="0" w:color="auto"/>
              <w:right w:val="single" w:sz="4" w:space="0" w:color="auto"/>
            </w:tcBorders>
            <w:shd w:val="clear" w:color="auto" w:fill="auto"/>
            <w:noWrap/>
            <w:vAlign w:val="bottom"/>
            <w:hideMark/>
          </w:tcPr>
          <w:p w14:paraId="7885A272" w14:textId="77777777" w:rsidR="002F5A49" w:rsidRPr="00757920" w:rsidRDefault="002F5A49" w:rsidP="00757920">
            <w:pPr>
              <w:jc w:val="left"/>
              <w:rPr>
                <w:rFonts w:cs="Arial"/>
                <w:color w:val="000000"/>
                <w:sz w:val="20"/>
                <w:szCs w:val="20"/>
              </w:rPr>
            </w:pPr>
            <w:r w:rsidRPr="00757920">
              <w:rPr>
                <w:rFonts w:cs="Arial"/>
                <w:color w:val="000000"/>
                <w:sz w:val="20"/>
                <w:szCs w:val="20"/>
              </w:rPr>
              <w:t>Codigo</w:t>
            </w:r>
          </w:p>
        </w:tc>
        <w:tc>
          <w:tcPr>
            <w:tcW w:w="1645" w:type="pct"/>
            <w:tcBorders>
              <w:top w:val="nil"/>
              <w:left w:val="nil"/>
              <w:bottom w:val="single" w:sz="4" w:space="0" w:color="auto"/>
              <w:right w:val="single" w:sz="4" w:space="0" w:color="auto"/>
            </w:tcBorders>
            <w:shd w:val="clear" w:color="auto" w:fill="auto"/>
            <w:noWrap/>
            <w:vAlign w:val="bottom"/>
            <w:hideMark/>
          </w:tcPr>
          <w:p w14:paraId="39B5D58B"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7DC79626"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CC243D9" w14:textId="4BB2CE3E" w:rsidR="002F5A49" w:rsidRPr="00757920" w:rsidRDefault="002F5A49" w:rsidP="00757920">
            <w:pPr>
              <w:jc w:val="left"/>
              <w:rPr>
                <w:rFonts w:cs="Arial"/>
                <w:color w:val="000000"/>
                <w:sz w:val="20"/>
                <w:szCs w:val="20"/>
              </w:rPr>
            </w:pPr>
            <w:r w:rsidRPr="00757920">
              <w:rPr>
                <w:rFonts w:cs="Arial"/>
                <w:color w:val="000000"/>
                <w:sz w:val="20"/>
                <w:szCs w:val="20"/>
              </w:rPr>
              <w:t>PRODUTO_EMISSAO</w:t>
            </w:r>
          </w:p>
        </w:tc>
        <w:tc>
          <w:tcPr>
            <w:tcW w:w="1750" w:type="pct"/>
            <w:tcBorders>
              <w:top w:val="nil"/>
              <w:left w:val="nil"/>
              <w:bottom w:val="single" w:sz="4" w:space="0" w:color="auto"/>
              <w:right w:val="single" w:sz="4" w:space="0" w:color="auto"/>
            </w:tcBorders>
            <w:shd w:val="clear" w:color="auto" w:fill="auto"/>
            <w:noWrap/>
            <w:vAlign w:val="bottom"/>
            <w:hideMark/>
          </w:tcPr>
          <w:p w14:paraId="73B1BD03"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04AD0C90" w14:textId="77777777" w:rsidR="002F5A49" w:rsidRPr="00757920" w:rsidRDefault="002F5A49" w:rsidP="00757920">
            <w:pPr>
              <w:jc w:val="left"/>
              <w:rPr>
                <w:rFonts w:cs="Arial"/>
                <w:color w:val="000000"/>
                <w:sz w:val="20"/>
                <w:szCs w:val="20"/>
              </w:rPr>
            </w:pPr>
            <w:r w:rsidRPr="00757920">
              <w:rPr>
                <w:rFonts w:cs="Arial"/>
                <w:color w:val="000000"/>
                <w:sz w:val="20"/>
                <w:szCs w:val="20"/>
              </w:rPr>
              <w:t>FIXO</w:t>
            </w:r>
          </w:p>
        </w:tc>
      </w:tr>
      <w:tr w:rsidR="002F5A49" w14:paraId="3B210F53"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6CD82597" w14:textId="259EF5DE" w:rsidR="002F5A49" w:rsidRPr="00757920" w:rsidRDefault="002F5A49" w:rsidP="00757920">
            <w:pPr>
              <w:jc w:val="left"/>
              <w:rPr>
                <w:rFonts w:cs="Arial"/>
                <w:color w:val="000000"/>
                <w:sz w:val="20"/>
                <w:szCs w:val="20"/>
              </w:rPr>
            </w:pPr>
            <w:r w:rsidRPr="00757920">
              <w:rPr>
                <w:rFonts w:cs="Arial"/>
                <w:color w:val="000000"/>
                <w:sz w:val="20"/>
                <w:szCs w:val="20"/>
              </w:rPr>
              <w:t>GRUPO_PRODUTO_EMISSAO</w:t>
            </w:r>
          </w:p>
        </w:tc>
        <w:tc>
          <w:tcPr>
            <w:tcW w:w="1750" w:type="pct"/>
            <w:tcBorders>
              <w:top w:val="nil"/>
              <w:left w:val="nil"/>
              <w:bottom w:val="single" w:sz="4" w:space="0" w:color="auto"/>
              <w:right w:val="single" w:sz="4" w:space="0" w:color="auto"/>
            </w:tcBorders>
            <w:shd w:val="clear" w:color="auto" w:fill="auto"/>
            <w:noWrap/>
            <w:vAlign w:val="bottom"/>
            <w:hideMark/>
          </w:tcPr>
          <w:p w14:paraId="3B270060"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624639B7" w14:textId="77777777" w:rsidR="002F5A49" w:rsidRPr="00757920" w:rsidRDefault="002F5A49" w:rsidP="00757920">
            <w:pPr>
              <w:jc w:val="left"/>
              <w:rPr>
                <w:rFonts w:cs="Arial"/>
                <w:color w:val="000000"/>
                <w:sz w:val="20"/>
                <w:szCs w:val="20"/>
              </w:rPr>
            </w:pPr>
            <w:r w:rsidRPr="00757920">
              <w:rPr>
                <w:rFonts w:cs="Arial"/>
                <w:color w:val="000000"/>
                <w:sz w:val="20"/>
                <w:szCs w:val="20"/>
              </w:rPr>
              <w:t>VOZ BÁSICA</w:t>
            </w:r>
          </w:p>
        </w:tc>
      </w:tr>
      <w:tr w:rsidR="002F5A49" w14:paraId="58601A2A"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E55C7ED" w14:textId="5E4B1B37" w:rsidR="002F5A49" w:rsidRPr="00757920" w:rsidRDefault="002F5A49" w:rsidP="00757920">
            <w:pPr>
              <w:jc w:val="left"/>
              <w:rPr>
                <w:rFonts w:cs="Arial"/>
                <w:color w:val="000000"/>
                <w:sz w:val="20"/>
                <w:szCs w:val="20"/>
              </w:rPr>
            </w:pPr>
            <w:r w:rsidRPr="00757920">
              <w:rPr>
                <w:rFonts w:cs="Arial"/>
                <w:color w:val="000000"/>
                <w:sz w:val="20"/>
                <w:szCs w:val="20"/>
              </w:rPr>
              <w:t>TIPO_PRODUTO_EMISSAO</w:t>
            </w:r>
          </w:p>
        </w:tc>
        <w:tc>
          <w:tcPr>
            <w:tcW w:w="1750" w:type="pct"/>
            <w:tcBorders>
              <w:top w:val="nil"/>
              <w:left w:val="nil"/>
              <w:bottom w:val="single" w:sz="4" w:space="0" w:color="auto"/>
              <w:right w:val="single" w:sz="4" w:space="0" w:color="auto"/>
            </w:tcBorders>
            <w:shd w:val="clear" w:color="auto" w:fill="auto"/>
            <w:noWrap/>
            <w:vAlign w:val="bottom"/>
            <w:hideMark/>
          </w:tcPr>
          <w:p w14:paraId="3BE3DB10"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2F57DA57" w14:textId="77777777" w:rsidR="002F5A49" w:rsidRPr="00757920" w:rsidRDefault="002F5A49" w:rsidP="00757920">
            <w:pPr>
              <w:jc w:val="left"/>
              <w:rPr>
                <w:rFonts w:cs="Arial"/>
                <w:color w:val="000000"/>
                <w:sz w:val="20"/>
                <w:szCs w:val="20"/>
              </w:rPr>
            </w:pPr>
            <w:r w:rsidRPr="00757920">
              <w:rPr>
                <w:rFonts w:cs="Arial"/>
                <w:color w:val="000000"/>
                <w:sz w:val="20"/>
                <w:szCs w:val="20"/>
              </w:rPr>
              <w:t>THT</w:t>
            </w:r>
          </w:p>
        </w:tc>
      </w:tr>
      <w:tr w:rsidR="002F5A49" w14:paraId="283BAF04"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9D89FEF" w14:textId="025FF775" w:rsidR="002F5A49" w:rsidRPr="00757920" w:rsidRDefault="002F5A49" w:rsidP="00757920">
            <w:pPr>
              <w:jc w:val="left"/>
              <w:rPr>
                <w:rFonts w:cs="Arial"/>
                <w:color w:val="000000"/>
                <w:sz w:val="20"/>
                <w:szCs w:val="20"/>
              </w:rPr>
            </w:pPr>
            <w:r w:rsidRPr="00757920">
              <w:rPr>
                <w:rFonts w:cs="Arial"/>
                <w:color w:val="000000"/>
                <w:sz w:val="20"/>
                <w:szCs w:val="20"/>
              </w:rPr>
              <w:t>PLANO_EMISSAO</w:t>
            </w:r>
          </w:p>
        </w:tc>
        <w:tc>
          <w:tcPr>
            <w:tcW w:w="1750" w:type="pct"/>
            <w:tcBorders>
              <w:top w:val="nil"/>
              <w:left w:val="nil"/>
              <w:bottom w:val="single" w:sz="4" w:space="0" w:color="auto"/>
              <w:right w:val="single" w:sz="4" w:space="0" w:color="auto"/>
            </w:tcBorders>
            <w:shd w:val="clear" w:color="auto" w:fill="auto"/>
            <w:noWrap/>
            <w:vAlign w:val="bottom"/>
            <w:hideMark/>
          </w:tcPr>
          <w:p w14:paraId="067C9C7F"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758C7399" w14:textId="77777777" w:rsidR="002F5A49" w:rsidRPr="00757920" w:rsidRDefault="002F5A49" w:rsidP="00757920">
            <w:pPr>
              <w:jc w:val="left"/>
              <w:rPr>
                <w:rFonts w:cs="Arial"/>
                <w:color w:val="000000"/>
                <w:sz w:val="20"/>
                <w:szCs w:val="20"/>
              </w:rPr>
            </w:pPr>
            <w:r w:rsidRPr="00757920">
              <w:rPr>
                <w:rFonts w:cs="Arial"/>
                <w:color w:val="000000"/>
                <w:sz w:val="20"/>
                <w:szCs w:val="20"/>
              </w:rPr>
              <w:t>OI FIXO - FRANQUIA 300 MINUTOS  - ILIM 3</w:t>
            </w:r>
          </w:p>
        </w:tc>
      </w:tr>
      <w:tr w:rsidR="002F5A49" w14:paraId="5CA79EC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4B5FECD" w14:textId="36A4FB40" w:rsidR="002F5A49" w:rsidRPr="00757920" w:rsidRDefault="002F5A49" w:rsidP="00757920">
            <w:pPr>
              <w:jc w:val="left"/>
              <w:rPr>
                <w:rFonts w:cs="Arial"/>
                <w:color w:val="000000"/>
                <w:sz w:val="20"/>
                <w:szCs w:val="20"/>
              </w:rPr>
            </w:pPr>
            <w:r w:rsidRPr="00757920">
              <w:rPr>
                <w:rFonts w:cs="Arial"/>
                <w:color w:val="000000"/>
                <w:sz w:val="20"/>
                <w:szCs w:val="20"/>
              </w:rPr>
              <w:t>FLAG_VELOX_EMISSAO</w:t>
            </w:r>
          </w:p>
        </w:tc>
        <w:tc>
          <w:tcPr>
            <w:tcW w:w="1750" w:type="pct"/>
            <w:tcBorders>
              <w:top w:val="nil"/>
              <w:left w:val="nil"/>
              <w:bottom w:val="single" w:sz="4" w:space="0" w:color="auto"/>
              <w:right w:val="single" w:sz="4" w:space="0" w:color="auto"/>
            </w:tcBorders>
            <w:shd w:val="clear" w:color="auto" w:fill="auto"/>
            <w:noWrap/>
            <w:vAlign w:val="bottom"/>
            <w:hideMark/>
          </w:tcPr>
          <w:p w14:paraId="24FCC9DA"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10D87FB3"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0F304A40"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25837E08" w14:textId="7247A57C" w:rsidR="002F5A49" w:rsidRPr="00757920" w:rsidRDefault="002F5A49" w:rsidP="00757920">
            <w:pPr>
              <w:jc w:val="left"/>
              <w:rPr>
                <w:rFonts w:cs="Arial"/>
                <w:color w:val="000000"/>
                <w:sz w:val="20"/>
                <w:szCs w:val="20"/>
              </w:rPr>
            </w:pPr>
            <w:r w:rsidRPr="00757920">
              <w:rPr>
                <w:rFonts w:cs="Arial"/>
                <w:color w:val="000000"/>
                <w:sz w:val="20"/>
                <w:szCs w:val="20"/>
              </w:rPr>
              <w:t>VELOCIDADE</w:t>
            </w:r>
          </w:p>
        </w:tc>
        <w:tc>
          <w:tcPr>
            <w:tcW w:w="1750" w:type="pct"/>
            <w:tcBorders>
              <w:top w:val="nil"/>
              <w:left w:val="nil"/>
              <w:bottom w:val="single" w:sz="4" w:space="0" w:color="auto"/>
              <w:right w:val="single" w:sz="4" w:space="0" w:color="auto"/>
            </w:tcBorders>
            <w:shd w:val="clear" w:color="auto" w:fill="auto"/>
            <w:noWrap/>
            <w:vAlign w:val="bottom"/>
            <w:hideMark/>
          </w:tcPr>
          <w:p w14:paraId="4086B9CB"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0B928621"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1B75D97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4A9D3DCF" w14:textId="41A471B8" w:rsidR="002F5A49" w:rsidRPr="00757920" w:rsidRDefault="002F5A49" w:rsidP="00757920">
            <w:pPr>
              <w:jc w:val="left"/>
              <w:rPr>
                <w:rFonts w:cs="Arial"/>
                <w:color w:val="000000"/>
                <w:sz w:val="20"/>
                <w:szCs w:val="20"/>
              </w:rPr>
            </w:pPr>
            <w:r w:rsidRPr="00757920">
              <w:rPr>
                <w:rFonts w:cs="Arial"/>
                <w:color w:val="000000"/>
                <w:sz w:val="20"/>
                <w:szCs w:val="20"/>
              </w:rPr>
              <w:t>FLG_VOZ_TOTAL_EMISSAO</w:t>
            </w:r>
          </w:p>
        </w:tc>
        <w:tc>
          <w:tcPr>
            <w:tcW w:w="1750" w:type="pct"/>
            <w:tcBorders>
              <w:top w:val="nil"/>
              <w:left w:val="nil"/>
              <w:bottom w:val="single" w:sz="4" w:space="0" w:color="auto"/>
              <w:right w:val="single" w:sz="4" w:space="0" w:color="auto"/>
            </w:tcBorders>
            <w:shd w:val="clear" w:color="auto" w:fill="auto"/>
            <w:noWrap/>
            <w:vAlign w:val="bottom"/>
            <w:hideMark/>
          </w:tcPr>
          <w:p w14:paraId="0D590FC2"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2CBE4BFC" w14:textId="77777777" w:rsidR="002F5A49" w:rsidRPr="00757920" w:rsidRDefault="002F5A49" w:rsidP="00757920">
            <w:pPr>
              <w:jc w:val="left"/>
              <w:rPr>
                <w:rFonts w:cs="Arial"/>
                <w:color w:val="000000"/>
                <w:sz w:val="20"/>
                <w:szCs w:val="20"/>
              </w:rPr>
            </w:pPr>
            <w:r w:rsidRPr="00757920">
              <w:rPr>
                <w:rFonts w:cs="Arial"/>
                <w:color w:val="000000"/>
                <w:sz w:val="20"/>
                <w:szCs w:val="20"/>
              </w:rPr>
              <w:t>N</w:t>
            </w:r>
          </w:p>
        </w:tc>
      </w:tr>
      <w:tr w:rsidR="002F5A49" w14:paraId="7A984134"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32478AF" w14:textId="5CAB7A6E" w:rsidR="002F5A49" w:rsidRPr="00757920" w:rsidRDefault="002F5A49" w:rsidP="00757920">
            <w:pPr>
              <w:jc w:val="left"/>
              <w:rPr>
                <w:rFonts w:cs="Arial"/>
                <w:color w:val="000000"/>
                <w:sz w:val="20"/>
                <w:szCs w:val="20"/>
              </w:rPr>
            </w:pPr>
            <w:r w:rsidRPr="00757920">
              <w:rPr>
                <w:rFonts w:cs="Arial"/>
                <w:color w:val="000000"/>
                <w:sz w:val="20"/>
                <w:szCs w:val="20"/>
              </w:rPr>
              <w:t>TIPO_POSSE_EMISSAO</w:t>
            </w:r>
          </w:p>
        </w:tc>
        <w:tc>
          <w:tcPr>
            <w:tcW w:w="1750" w:type="pct"/>
            <w:tcBorders>
              <w:top w:val="nil"/>
              <w:left w:val="nil"/>
              <w:bottom w:val="single" w:sz="4" w:space="0" w:color="auto"/>
              <w:right w:val="single" w:sz="4" w:space="0" w:color="auto"/>
            </w:tcBorders>
            <w:shd w:val="clear" w:color="auto" w:fill="auto"/>
            <w:noWrap/>
            <w:vAlign w:val="bottom"/>
            <w:hideMark/>
          </w:tcPr>
          <w:p w14:paraId="79368BDE"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3CA0A9A0" w14:textId="77777777" w:rsidR="002F5A49" w:rsidRPr="00757920" w:rsidRDefault="002F5A49" w:rsidP="00757920">
            <w:pPr>
              <w:jc w:val="left"/>
              <w:rPr>
                <w:rFonts w:cs="Arial"/>
                <w:color w:val="000000"/>
                <w:sz w:val="20"/>
                <w:szCs w:val="20"/>
              </w:rPr>
            </w:pPr>
            <w:r w:rsidRPr="00757920">
              <w:rPr>
                <w:rFonts w:cs="Arial"/>
                <w:color w:val="000000"/>
                <w:sz w:val="20"/>
                <w:szCs w:val="20"/>
              </w:rPr>
              <w:t>1P</w:t>
            </w:r>
          </w:p>
        </w:tc>
      </w:tr>
      <w:tr w:rsidR="002F5A49" w14:paraId="1102BBF1"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E0A5F2D" w14:textId="3984BEF4" w:rsidR="002F5A49" w:rsidRPr="00757920" w:rsidRDefault="002F5A49" w:rsidP="00757920">
            <w:pPr>
              <w:jc w:val="left"/>
              <w:rPr>
                <w:rFonts w:cs="Arial"/>
                <w:color w:val="000000"/>
                <w:sz w:val="20"/>
                <w:szCs w:val="20"/>
              </w:rPr>
            </w:pPr>
            <w:r w:rsidRPr="00757920">
              <w:rPr>
                <w:rFonts w:cs="Arial"/>
                <w:color w:val="000000"/>
                <w:sz w:val="20"/>
                <w:szCs w:val="20"/>
              </w:rPr>
              <w:t>CLASSIFICACAO_COMBO_EMISSAO</w:t>
            </w:r>
          </w:p>
        </w:tc>
        <w:tc>
          <w:tcPr>
            <w:tcW w:w="1750" w:type="pct"/>
            <w:tcBorders>
              <w:top w:val="nil"/>
              <w:left w:val="nil"/>
              <w:bottom w:val="single" w:sz="4" w:space="0" w:color="auto"/>
              <w:right w:val="single" w:sz="4" w:space="0" w:color="auto"/>
            </w:tcBorders>
            <w:shd w:val="clear" w:color="auto" w:fill="auto"/>
            <w:noWrap/>
            <w:vAlign w:val="bottom"/>
            <w:hideMark/>
          </w:tcPr>
          <w:p w14:paraId="2EF221C8"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1A06C6BB" w14:textId="77777777" w:rsidR="002F5A49" w:rsidRPr="00757920" w:rsidRDefault="002F5A49" w:rsidP="00757920">
            <w:pPr>
              <w:jc w:val="left"/>
              <w:rPr>
                <w:rFonts w:cs="Arial"/>
                <w:color w:val="000000"/>
                <w:sz w:val="20"/>
                <w:szCs w:val="20"/>
              </w:rPr>
            </w:pPr>
            <w:r w:rsidRPr="00757920">
              <w:rPr>
                <w:rFonts w:cs="Arial"/>
                <w:color w:val="000000"/>
                <w:sz w:val="20"/>
                <w:szCs w:val="20"/>
              </w:rPr>
              <w:t>F</w:t>
            </w:r>
          </w:p>
        </w:tc>
      </w:tr>
      <w:tr w:rsidR="002F5A49" w14:paraId="26A0BD87"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0F0D562" w14:textId="349E6D2F" w:rsidR="002F5A49" w:rsidRPr="00757920" w:rsidRDefault="002F5A49" w:rsidP="00757920">
            <w:pPr>
              <w:jc w:val="left"/>
              <w:rPr>
                <w:rFonts w:cs="Arial"/>
                <w:color w:val="000000"/>
                <w:sz w:val="20"/>
                <w:szCs w:val="20"/>
              </w:rPr>
            </w:pPr>
            <w:r w:rsidRPr="00757920">
              <w:rPr>
                <w:rFonts w:cs="Arial"/>
                <w:color w:val="000000"/>
                <w:sz w:val="20"/>
                <w:szCs w:val="20"/>
              </w:rPr>
              <w:t>CLASSIFICACAO_MOVEL_EMISSAO</w:t>
            </w:r>
          </w:p>
        </w:tc>
        <w:tc>
          <w:tcPr>
            <w:tcW w:w="1750" w:type="pct"/>
            <w:tcBorders>
              <w:top w:val="nil"/>
              <w:left w:val="nil"/>
              <w:bottom w:val="single" w:sz="4" w:space="0" w:color="auto"/>
              <w:right w:val="single" w:sz="4" w:space="0" w:color="auto"/>
            </w:tcBorders>
            <w:shd w:val="clear" w:color="auto" w:fill="auto"/>
            <w:noWrap/>
            <w:vAlign w:val="bottom"/>
            <w:hideMark/>
          </w:tcPr>
          <w:p w14:paraId="2236D95C"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2D3D6036"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5BE879E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F93A993" w14:textId="3CCF760C" w:rsidR="002F5A49" w:rsidRPr="00757920" w:rsidRDefault="002F5A49" w:rsidP="00757920">
            <w:pPr>
              <w:jc w:val="left"/>
              <w:rPr>
                <w:rFonts w:cs="Arial"/>
                <w:color w:val="000000"/>
                <w:sz w:val="20"/>
                <w:szCs w:val="20"/>
              </w:rPr>
            </w:pPr>
            <w:r w:rsidRPr="00757920">
              <w:rPr>
                <w:rFonts w:cs="Arial"/>
                <w:color w:val="000000"/>
                <w:sz w:val="20"/>
                <w:szCs w:val="20"/>
              </w:rPr>
              <w:t>OS_RETIRADA</w:t>
            </w:r>
          </w:p>
        </w:tc>
        <w:tc>
          <w:tcPr>
            <w:tcW w:w="1750" w:type="pct"/>
            <w:tcBorders>
              <w:top w:val="nil"/>
              <w:left w:val="nil"/>
              <w:bottom w:val="single" w:sz="4" w:space="0" w:color="auto"/>
              <w:right w:val="single" w:sz="4" w:space="0" w:color="auto"/>
            </w:tcBorders>
            <w:shd w:val="clear" w:color="auto" w:fill="auto"/>
            <w:noWrap/>
            <w:vAlign w:val="bottom"/>
            <w:hideMark/>
          </w:tcPr>
          <w:p w14:paraId="5EDD5BD2"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6D186506" w14:textId="77777777" w:rsidR="002F5A49" w:rsidRPr="00757920" w:rsidRDefault="002F5A49" w:rsidP="00757920">
            <w:pPr>
              <w:jc w:val="left"/>
              <w:rPr>
                <w:rFonts w:cs="Arial"/>
                <w:color w:val="000000"/>
                <w:sz w:val="20"/>
                <w:szCs w:val="20"/>
              </w:rPr>
            </w:pPr>
            <w:r w:rsidRPr="00757920">
              <w:rPr>
                <w:rFonts w:cs="Arial"/>
                <w:color w:val="000000"/>
                <w:sz w:val="20"/>
                <w:szCs w:val="20"/>
              </w:rPr>
              <w:t>CR86674041</w:t>
            </w:r>
          </w:p>
        </w:tc>
      </w:tr>
      <w:tr w:rsidR="002F5A49" w14:paraId="650E5F8F"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009AAF41" w14:textId="7DF07941" w:rsidR="002F5A49" w:rsidRPr="00757920" w:rsidRDefault="002F5A49" w:rsidP="00757920">
            <w:pPr>
              <w:jc w:val="left"/>
              <w:rPr>
                <w:rFonts w:cs="Arial"/>
                <w:color w:val="000000"/>
                <w:sz w:val="20"/>
                <w:szCs w:val="20"/>
              </w:rPr>
            </w:pPr>
            <w:r w:rsidRPr="00757920">
              <w:rPr>
                <w:rFonts w:cs="Arial"/>
                <w:color w:val="000000"/>
                <w:sz w:val="20"/>
                <w:szCs w:val="20"/>
              </w:rPr>
              <w:t>DATA_RETIRADA</w:t>
            </w:r>
          </w:p>
        </w:tc>
        <w:tc>
          <w:tcPr>
            <w:tcW w:w="1750" w:type="pct"/>
            <w:tcBorders>
              <w:top w:val="nil"/>
              <w:left w:val="nil"/>
              <w:bottom w:val="single" w:sz="4" w:space="0" w:color="auto"/>
              <w:right w:val="single" w:sz="4" w:space="0" w:color="auto"/>
            </w:tcBorders>
            <w:shd w:val="clear" w:color="auto" w:fill="auto"/>
            <w:noWrap/>
            <w:vAlign w:val="bottom"/>
            <w:hideMark/>
          </w:tcPr>
          <w:p w14:paraId="4941F388"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0228749D" w14:textId="77777777" w:rsidR="002F5A49" w:rsidRPr="00757920" w:rsidRDefault="002F5A49" w:rsidP="00757920">
            <w:pPr>
              <w:jc w:val="left"/>
              <w:rPr>
                <w:rFonts w:cs="Arial"/>
                <w:color w:val="000000"/>
                <w:sz w:val="20"/>
                <w:szCs w:val="20"/>
              </w:rPr>
            </w:pPr>
            <w:r w:rsidRPr="00757920">
              <w:rPr>
                <w:rFonts w:cs="Arial"/>
                <w:color w:val="000000"/>
                <w:sz w:val="20"/>
                <w:szCs w:val="20"/>
              </w:rPr>
              <w:t>2016-08-31</w:t>
            </w:r>
          </w:p>
        </w:tc>
      </w:tr>
      <w:tr w:rsidR="002F5A49" w14:paraId="5E38AFFD"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7374D773" w14:textId="0D68BD16" w:rsidR="002F5A49" w:rsidRPr="00757920" w:rsidRDefault="002F5A49" w:rsidP="00757920">
            <w:pPr>
              <w:jc w:val="left"/>
              <w:rPr>
                <w:rFonts w:cs="Arial"/>
                <w:color w:val="000000"/>
                <w:sz w:val="20"/>
                <w:szCs w:val="20"/>
              </w:rPr>
            </w:pPr>
            <w:r w:rsidRPr="00757920">
              <w:rPr>
                <w:rFonts w:cs="Arial"/>
                <w:color w:val="000000"/>
                <w:sz w:val="20"/>
                <w:szCs w:val="20"/>
              </w:rPr>
              <w:t>TIPO_RETIRADA</w:t>
            </w:r>
          </w:p>
        </w:tc>
        <w:tc>
          <w:tcPr>
            <w:tcW w:w="1750" w:type="pct"/>
            <w:tcBorders>
              <w:top w:val="nil"/>
              <w:left w:val="nil"/>
              <w:bottom w:val="single" w:sz="4" w:space="0" w:color="auto"/>
              <w:right w:val="single" w:sz="4" w:space="0" w:color="auto"/>
            </w:tcBorders>
            <w:shd w:val="clear" w:color="auto" w:fill="auto"/>
            <w:noWrap/>
            <w:vAlign w:val="bottom"/>
            <w:hideMark/>
          </w:tcPr>
          <w:p w14:paraId="647A5A33"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44E34772" w14:textId="77777777" w:rsidR="002F5A49" w:rsidRPr="00757920" w:rsidRDefault="002F5A49" w:rsidP="00757920">
            <w:pPr>
              <w:jc w:val="left"/>
              <w:rPr>
                <w:rFonts w:cs="Arial"/>
                <w:color w:val="000000"/>
                <w:sz w:val="20"/>
                <w:szCs w:val="20"/>
              </w:rPr>
            </w:pPr>
            <w:r w:rsidRPr="00757920">
              <w:rPr>
                <w:rFonts w:cs="Arial"/>
                <w:color w:val="000000"/>
                <w:sz w:val="20"/>
                <w:szCs w:val="20"/>
              </w:rPr>
              <w:t>INVOL</w:t>
            </w:r>
          </w:p>
        </w:tc>
      </w:tr>
      <w:tr w:rsidR="002F5A49" w14:paraId="54214336"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3FC45301" w14:textId="062A9BE2" w:rsidR="002F5A49" w:rsidRPr="00757920" w:rsidRDefault="002F5A49" w:rsidP="00757920">
            <w:pPr>
              <w:jc w:val="left"/>
              <w:rPr>
                <w:rFonts w:cs="Arial"/>
                <w:color w:val="000000"/>
                <w:sz w:val="20"/>
                <w:szCs w:val="20"/>
              </w:rPr>
            </w:pPr>
            <w:r w:rsidRPr="00757920">
              <w:rPr>
                <w:rFonts w:cs="Arial"/>
                <w:color w:val="000000"/>
                <w:sz w:val="20"/>
                <w:szCs w:val="20"/>
              </w:rPr>
              <w:t>MATRICULA_VENDEDOR</w:t>
            </w:r>
          </w:p>
        </w:tc>
        <w:tc>
          <w:tcPr>
            <w:tcW w:w="1750" w:type="pct"/>
            <w:tcBorders>
              <w:top w:val="nil"/>
              <w:left w:val="nil"/>
              <w:bottom w:val="single" w:sz="4" w:space="0" w:color="auto"/>
              <w:right w:val="single" w:sz="4" w:space="0" w:color="auto"/>
            </w:tcBorders>
            <w:shd w:val="clear" w:color="auto" w:fill="auto"/>
            <w:noWrap/>
            <w:vAlign w:val="bottom"/>
            <w:hideMark/>
          </w:tcPr>
          <w:p w14:paraId="69B11BE3"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4A87BB17" w14:textId="77777777" w:rsidR="002F5A49" w:rsidRPr="00757920" w:rsidRDefault="002F5A49" w:rsidP="00757920">
            <w:pPr>
              <w:jc w:val="left"/>
              <w:rPr>
                <w:rFonts w:cs="Arial"/>
                <w:color w:val="000000"/>
                <w:sz w:val="20"/>
                <w:szCs w:val="20"/>
              </w:rPr>
            </w:pPr>
            <w:r w:rsidRPr="00757920">
              <w:rPr>
                <w:rFonts w:cs="Arial"/>
                <w:color w:val="000000"/>
                <w:sz w:val="20"/>
                <w:szCs w:val="20"/>
              </w:rPr>
              <w:t>CC236885</w:t>
            </w:r>
          </w:p>
        </w:tc>
      </w:tr>
      <w:tr w:rsidR="002F5A49" w14:paraId="22C0C501"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B1C5100" w14:textId="2BAAEAFE" w:rsidR="002F5A49" w:rsidRPr="00757920" w:rsidRDefault="002F5A49" w:rsidP="00757920">
            <w:pPr>
              <w:jc w:val="left"/>
              <w:rPr>
                <w:rFonts w:cs="Arial"/>
                <w:color w:val="000000"/>
                <w:sz w:val="20"/>
                <w:szCs w:val="20"/>
              </w:rPr>
            </w:pPr>
            <w:r w:rsidRPr="00757920">
              <w:rPr>
                <w:rFonts w:cs="Arial"/>
                <w:color w:val="000000"/>
                <w:sz w:val="20"/>
                <w:szCs w:val="20"/>
              </w:rPr>
              <w:t>ANO_MES_REFERENCIA</w:t>
            </w:r>
          </w:p>
        </w:tc>
        <w:tc>
          <w:tcPr>
            <w:tcW w:w="1750" w:type="pct"/>
            <w:tcBorders>
              <w:top w:val="nil"/>
              <w:left w:val="nil"/>
              <w:bottom w:val="single" w:sz="4" w:space="0" w:color="auto"/>
              <w:right w:val="single" w:sz="4" w:space="0" w:color="auto"/>
            </w:tcBorders>
            <w:shd w:val="clear" w:color="auto" w:fill="auto"/>
            <w:noWrap/>
            <w:vAlign w:val="bottom"/>
            <w:hideMark/>
          </w:tcPr>
          <w:p w14:paraId="285C336F"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742DF945" w14:textId="77777777" w:rsidR="002F5A49" w:rsidRPr="00757920" w:rsidRDefault="002F5A49" w:rsidP="00757920">
            <w:pPr>
              <w:jc w:val="left"/>
              <w:rPr>
                <w:rFonts w:cs="Arial"/>
                <w:color w:val="000000"/>
                <w:sz w:val="20"/>
                <w:szCs w:val="20"/>
              </w:rPr>
            </w:pPr>
            <w:r w:rsidRPr="00757920">
              <w:rPr>
                <w:rFonts w:cs="Arial"/>
                <w:color w:val="000000"/>
                <w:sz w:val="20"/>
                <w:szCs w:val="20"/>
              </w:rPr>
              <w:t>2017-03-01</w:t>
            </w:r>
          </w:p>
        </w:tc>
      </w:tr>
      <w:tr w:rsidR="002F5A49" w14:paraId="38B1DBB8"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852716E" w14:textId="5705ED76" w:rsidR="002F5A49" w:rsidRPr="00757920" w:rsidRDefault="002F5A49" w:rsidP="00757920">
            <w:pPr>
              <w:jc w:val="left"/>
              <w:rPr>
                <w:rFonts w:cs="Arial"/>
                <w:color w:val="000000"/>
                <w:sz w:val="20"/>
                <w:szCs w:val="20"/>
              </w:rPr>
            </w:pPr>
            <w:r w:rsidRPr="00757920">
              <w:rPr>
                <w:rFonts w:cs="Arial"/>
                <w:color w:val="000000"/>
                <w:sz w:val="20"/>
                <w:szCs w:val="20"/>
              </w:rPr>
              <w:t>TIPO_CONTRATO_TV</w:t>
            </w:r>
          </w:p>
        </w:tc>
        <w:tc>
          <w:tcPr>
            <w:tcW w:w="1750" w:type="pct"/>
            <w:tcBorders>
              <w:top w:val="nil"/>
              <w:left w:val="nil"/>
              <w:bottom w:val="single" w:sz="4" w:space="0" w:color="auto"/>
              <w:right w:val="single" w:sz="4" w:space="0" w:color="auto"/>
            </w:tcBorders>
            <w:shd w:val="clear" w:color="auto" w:fill="auto"/>
            <w:noWrap/>
            <w:vAlign w:val="bottom"/>
            <w:hideMark/>
          </w:tcPr>
          <w:p w14:paraId="6DD68065"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5908910F"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r w:rsidR="002F5A49" w14:paraId="362F92A5"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1A46F192" w14:textId="1973A3E2" w:rsidR="002F5A49" w:rsidRPr="00757920" w:rsidRDefault="002F5A49" w:rsidP="00757920">
            <w:pPr>
              <w:jc w:val="left"/>
              <w:rPr>
                <w:rFonts w:cs="Arial"/>
                <w:color w:val="000000"/>
                <w:sz w:val="20"/>
                <w:szCs w:val="20"/>
              </w:rPr>
            </w:pPr>
            <w:r w:rsidRPr="00757920">
              <w:rPr>
                <w:rFonts w:cs="Arial"/>
                <w:color w:val="000000"/>
                <w:sz w:val="20"/>
                <w:szCs w:val="20"/>
              </w:rPr>
              <w:t>IND_COMBO</w:t>
            </w:r>
          </w:p>
        </w:tc>
        <w:tc>
          <w:tcPr>
            <w:tcW w:w="1750" w:type="pct"/>
            <w:tcBorders>
              <w:top w:val="nil"/>
              <w:left w:val="nil"/>
              <w:bottom w:val="single" w:sz="4" w:space="0" w:color="auto"/>
              <w:right w:val="single" w:sz="4" w:space="0" w:color="auto"/>
            </w:tcBorders>
            <w:shd w:val="clear" w:color="auto" w:fill="auto"/>
            <w:noWrap/>
            <w:vAlign w:val="bottom"/>
            <w:hideMark/>
          </w:tcPr>
          <w:p w14:paraId="2EAE2BB5"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6ACF8509" w14:textId="77777777" w:rsidR="002F5A49" w:rsidRPr="00757920" w:rsidRDefault="002F5A49" w:rsidP="00757920">
            <w:pPr>
              <w:jc w:val="left"/>
              <w:rPr>
                <w:rFonts w:cs="Arial"/>
                <w:color w:val="000000"/>
                <w:sz w:val="20"/>
                <w:szCs w:val="20"/>
              </w:rPr>
            </w:pPr>
            <w:r w:rsidRPr="00757920">
              <w:rPr>
                <w:rFonts w:cs="Arial"/>
                <w:color w:val="000000"/>
                <w:sz w:val="20"/>
                <w:szCs w:val="20"/>
              </w:rPr>
              <w:t>ALONE</w:t>
            </w:r>
          </w:p>
        </w:tc>
      </w:tr>
      <w:tr w:rsidR="002F5A49" w14:paraId="35F5F359" w14:textId="77777777" w:rsidTr="002F5A49">
        <w:trPr>
          <w:trHeight w:val="300"/>
        </w:trPr>
        <w:tc>
          <w:tcPr>
            <w:tcW w:w="1605" w:type="pct"/>
            <w:tcBorders>
              <w:top w:val="nil"/>
              <w:left w:val="single" w:sz="4" w:space="0" w:color="auto"/>
              <w:bottom w:val="single" w:sz="4" w:space="0" w:color="auto"/>
              <w:right w:val="single" w:sz="4" w:space="0" w:color="auto"/>
            </w:tcBorders>
            <w:shd w:val="clear" w:color="auto" w:fill="auto"/>
            <w:noWrap/>
            <w:vAlign w:val="bottom"/>
            <w:hideMark/>
          </w:tcPr>
          <w:p w14:paraId="5A199ED4" w14:textId="0462CAAE" w:rsidR="002F5A49" w:rsidRPr="00757920" w:rsidRDefault="002F5A49" w:rsidP="00757920">
            <w:pPr>
              <w:jc w:val="left"/>
              <w:rPr>
                <w:rFonts w:cs="Arial"/>
                <w:color w:val="000000"/>
                <w:sz w:val="20"/>
                <w:szCs w:val="20"/>
              </w:rPr>
            </w:pPr>
            <w:r w:rsidRPr="00757920">
              <w:rPr>
                <w:rFonts w:cs="Arial"/>
                <w:color w:val="000000"/>
                <w:sz w:val="20"/>
                <w:szCs w:val="20"/>
              </w:rPr>
              <w:t>ARQUIVO</w:t>
            </w:r>
          </w:p>
        </w:tc>
        <w:tc>
          <w:tcPr>
            <w:tcW w:w="1750" w:type="pct"/>
            <w:tcBorders>
              <w:top w:val="nil"/>
              <w:left w:val="nil"/>
              <w:bottom w:val="single" w:sz="4" w:space="0" w:color="auto"/>
              <w:right w:val="single" w:sz="4" w:space="0" w:color="auto"/>
            </w:tcBorders>
            <w:shd w:val="clear" w:color="auto" w:fill="auto"/>
            <w:noWrap/>
            <w:vAlign w:val="bottom"/>
            <w:hideMark/>
          </w:tcPr>
          <w:p w14:paraId="23EF1185" w14:textId="77777777" w:rsidR="002F5A49" w:rsidRPr="00757920" w:rsidRDefault="002F5A49" w:rsidP="00757920">
            <w:pPr>
              <w:jc w:val="left"/>
              <w:rPr>
                <w:rFonts w:cs="Arial"/>
                <w:color w:val="000000"/>
                <w:sz w:val="20"/>
                <w:szCs w:val="20"/>
              </w:rPr>
            </w:pPr>
            <w:r w:rsidRPr="00757920">
              <w:rPr>
                <w:rFonts w:cs="Arial"/>
                <w:color w:val="000000"/>
                <w:sz w:val="20"/>
                <w:szCs w:val="20"/>
              </w:rPr>
              <w:t>Descrição</w:t>
            </w:r>
          </w:p>
        </w:tc>
        <w:tc>
          <w:tcPr>
            <w:tcW w:w="1645" w:type="pct"/>
            <w:tcBorders>
              <w:top w:val="nil"/>
              <w:left w:val="nil"/>
              <w:bottom w:val="single" w:sz="4" w:space="0" w:color="auto"/>
              <w:right w:val="single" w:sz="4" w:space="0" w:color="auto"/>
            </w:tcBorders>
            <w:shd w:val="clear" w:color="auto" w:fill="auto"/>
            <w:noWrap/>
            <w:vAlign w:val="bottom"/>
            <w:hideMark/>
          </w:tcPr>
          <w:p w14:paraId="257FE160" w14:textId="77777777" w:rsidR="002F5A49" w:rsidRPr="00757920" w:rsidRDefault="002F5A49" w:rsidP="00757920">
            <w:pPr>
              <w:jc w:val="left"/>
              <w:rPr>
                <w:rFonts w:cs="Arial"/>
                <w:color w:val="000000"/>
                <w:sz w:val="20"/>
                <w:szCs w:val="20"/>
              </w:rPr>
            </w:pPr>
            <w:r w:rsidRPr="00757920">
              <w:rPr>
                <w:rFonts w:cs="Arial"/>
                <w:color w:val="000000"/>
                <w:sz w:val="20"/>
                <w:szCs w:val="20"/>
              </w:rPr>
              <w:t> </w:t>
            </w:r>
          </w:p>
        </w:tc>
      </w:tr>
    </w:tbl>
    <w:p w14:paraId="1E202114" w14:textId="77777777" w:rsidR="00FB08CB" w:rsidRPr="00153785" w:rsidRDefault="00FB08CB" w:rsidP="00C01C97">
      <w:pPr>
        <w:rPr>
          <w:rFonts w:cs="Arial"/>
        </w:rPr>
      </w:pPr>
    </w:p>
    <w:p w14:paraId="56399243" w14:textId="77777777" w:rsidR="004B75A3" w:rsidRPr="00153785" w:rsidRDefault="004B75A3" w:rsidP="00C01C97">
      <w:pPr>
        <w:pStyle w:val="Heading5"/>
      </w:pPr>
      <w:r w:rsidRPr="00153785">
        <w:t>Tabela de destino</w:t>
      </w:r>
    </w:p>
    <w:p w14:paraId="79AD05C7" w14:textId="77777777" w:rsidR="004B75A3" w:rsidRPr="00153785" w:rsidRDefault="004B75A3" w:rsidP="004B75A3">
      <w:pPr>
        <w:rPr>
          <w:rFonts w:cs="Arial"/>
        </w:rPr>
      </w:pPr>
    </w:p>
    <w:p w14:paraId="7DC3A3A4" w14:textId="7580052B" w:rsidR="004B75A3" w:rsidRDefault="004B75A3" w:rsidP="004B75A3">
      <w:pPr>
        <w:rPr>
          <w:rFonts w:cs="Arial"/>
        </w:rPr>
      </w:pPr>
      <w:r>
        <w:rPr>
          <w:rFonts w:cs="Arial"/>
        </w:rPr>
        <w:t xml:space="preserve">Nome: </w:t>
      </w:r>
      <w:r w:rsidR="00B73F2C" w:rsidRPr="00AA13B3">
        <w:rPr>
          <w:rFonts w:cs="Arial"/>
        </w:rPr>
        <w:t>FMS_</w:t>
      </w:r>
      <w:r w:rsidR="00935D86">
        <w:rPr>
          <w:rFonts w:cs="Arial"/>
        </w:rPr>
        <w:t>T</w:t>
      </w:r>
      <w:r w:rsidRPr="00AA13B3">
        <w:rPr>
          <w:rFonts w:cs="Arial"/>
        </w:rPr>
        <w:t>_</w:t>
      </w:r>
      <w:r w:rsidR="00747169" w:rsidRPr="00AA13B3">
        <w:rPr>
          <w:rFonts w:cs="Arial"/>
        </w:rPr>
        <w:t>FPD</w:t>
      </w:r>
    </w:p>
    <w:p w14:paraId="41969A11" w14:textId="77777777" w:rsidR="004C37B1" w:rsidRDefault="004C37B1" w:rsidP="004B75A3">
      <w:pPr>
        <w:rPr>
          <w:rFonts w:cs="Arial"/>
        </w:rPr>
      </w:pPr>
    </w:p>
    <w:p w14:paraId="7107017B" w14:textId="77777777" w:rsidR="00CC5162" w:rsidRDefault="00CC5162" w:rsidP="004B75A3">
      <w:pPr>
        <w:rPr>
          <w:rFonts w:cs="Arial"/>
        </w:rPr>
      </w:pPr>
    </w:p>
    <w:tbl>
      <w:tblPr>
        <w:tblW w:w="4933" w:type="pct"/>
        <w:tblLayout w:type="fixed"/>
        <w:tblCellMar>
          <w:left w:w="70" w:type="dxa"/>
          <w:right w:w="70" w:type="dxa"/>
        </w:tblCellMar>
        <w:tblLook w:val="04A0" w:firstRow="1" w:lastRow="0" w:firstColumn="1" w:lastColumn="0" w:noHBand="0" w:noVBand="1"/>
      </w:tblPr>
      <w:tblGrid>
        <w:gridCol w:w="2209"/>
        <w:gridCol w:w="730"/>
        <w:gridCol w:w="839"/>
        <w:gridCol w:w="638"/>
        <w:gridCol w:w="529"/>
        <w:gridCol w:w="2279"/>
        <w:gridCol w:w="2835"/>
      </w:tblGrid>
      <w:tr w:rsidR="004C37B1" w:rsidRPr="004C37B1" w14:paraId="005DE7AE" w14:textId="77777777" w:rsidTr="004C37B1">
        <w:trPr>
          <w:trHeight w:val="450"/>
        </w:trPr>
        <w:tc>
          <w:tcPr>
            <w:tcW w:w="109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08387FE1"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Campo</w:t>
            </w:r>
          </w:p>
        </w:tc>
        <w:tc>
          <w:tcPr>
            <w:tcW w:w="363" w:type="pct"/>
            <w:tcBorders>
              <w:top w:val="single" w:sz="4" w:space="0" w:color="auto"/>
              <w:left w:val="nil"/>
              <w:bottom w:val="single" w:sz="4" w:space="0" w:color="auto"/>
              <w:right w:val="single" w:sz="4" w:space="0" w:color="auto"/>
            </w:tcBorders>
            <w:shd w:val="clear" w:color="000000" w:fill="808080"/>
            <w:vAlign w:val="center"/>
            <w:hideMark/>
          </w:tcPr>
          <w:p w14:paraId="7A8E8A77"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Tipo</w:t>
            </w:r>
          </w:p>
        </w:tc>
        <w:tc>
          <w:tcPr>
            <w:tcW w:w="417" w:type="pct"/>
            <w:tcBorders>
              <w:top w:val="single" w:sz="4" w:space="0" w:color="auto"/>
              <w:left w:val="nil"/>
              <w:bottom w:val="single" w:sz="4" w:space="0" w:color="auto"/>
              <w:right w:val="single" w:sz="4" w:space="0" w:color="auto"/>
            </w:tcBorders>
            <w:shd w:val="clear" w:color="000000" w:fill="808080"/>
            <w:vAlign w:val="center"/>
            <w:hideMark/>
          </w:tcPr>
          <w:p w14:paraId="4962EC1E"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Tamanho</w:t>
            </w:r>
          </w:p>
        </w:tc>
        <w:tc>
          <w:tcPr>
            <w:tcW w:w="317" w:type="pct"/>
            <w:tcBorders>
              <w:top w:val="single" w:sz="4" w:space="0" w:color="auto"/>
              <w:left w:val="nil"/>
              <w:bottom w:val="single" w:sz="4" w:space="0" w:color="auto"/>
              <w:right w:val="single" w:sz="4" w:space="0" w:color="auto"/>
            </w:tcBorders>
            <w:shd w:val="clear" w:color="000000" w:fill="808080"/>
            <w:vAlign w:val="center"/>
            <w:hideMark/>
          </w:tcPr>
          <w:p w14:paraId="73092285"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Chave</w:t>
            </w:r>
          </w:p>
        </w:tc>
        <w:tc>
          <w:tcPr>
            <w:tcW w:w="263" w:type="pct"/>
            <w:tcBorders>
              <w:top w:val="single" w:sz="4" w:space="0" w:color="auto"/>
              <w:left w:val="nil"/>
              <w:bottom w:val="single" w:sz="4" w:space="0" w:color="auto"/>
              <w:right w:val="single" w:sz="4" w:space="0" w:color="auto"/>
            </w:tcBorders>
            <w:shd w:val="clear" w:color="000000" w:fill="808080"/>
            <w:vAlign w:val="center"/>
            <w:hideMark/>
          </w:tcPr>
          <w:p w14:paraId="407E5089"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Nulo</w:t>
            </w:r>
          </w:p>
        </w:tc>
        <w:tc>
          <w:tcPr>
            <w:tcW w:w="1133" w:type="pct"/>
            <w:tcBorders>
              <w:top w:val="single" w:sz="4" w:space="0" w:color="auto"/>
              <w:left w:val="nil"/>
              <w:bottom w:val="single" w:sz="4" w:space="0" w:color="auto"/>
              <w:right w:val="single" w:sz="4" w:space="0" w:color="auto"/>
            </w:tcBorders>
            <w:shd w:val="clear" w:color="000000" w:fill="808080"/>
            <w:vAlign w:val="center"/>
            <w:hideMark/>
          </w:tcPr>
          <w:p w14:paraId="48E47A4D"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Regra para armazenamento</w:t>
            </w:r>
          </w:p>
        </w:tc>
        <w:tc>
          <w:tcPr>
            <w:tcW w:w="1409" w:type="pct"/>
            <w:tcBorders>
              <w:top w:val="single" w:sz="4" w:space="0" w:color="auto"/>
              <w:left w:val="nil"/>
              <w:bottom w:val="single" w:sz="4" w:space="0" w:color="auto"/>
              <w:right w:val="single" w:sz="4" w:space="0" w:color="auto"/>
            </w:tcBorders>
            <w:shd w:val="clear" w:color="000000" w:fill="808080"/>
            <w:vAlign w:val="center"/>
            <w:hideMark/>
          </w:tcPr>
          <w:p w14:paraId="0034B059" w14:textId="77777777" w:rsidR="004C37B1" w:rsidRPr="004C37B1" w:rsidRDefault="004C37B1" w:rsidP="004C37B1">
            <w:pPr>
              <w:jc w:val="center"/>
              <w:rPr>
                <w:rFonts w:cs="Arial"/>
                <w:b/>
                <w:bCs/>
                <w:color w:val="FFFFFF"/>
                <w:sz w:val="14"/>
                <w:szCs w:val="14"/>
              </w:rPr>
            </w:pPr>
            <w:r w:rsidRPr="004C37B1">
              <w:rPr>
                <w:rFonts w:cs="Arial"/>
                <w:b/>
                <w:bCs/>
                <w:color w:val="FFFFFF"/>
                <w:sz w:val="14"/>
                <w:szCs w:val="14"/>
              </w:rPr>
              <w:t>Comentários</w:t>
            </w:r>
          </w:p>
        </w:tc>
      </w:tr>
      <w:tr w:rsidR="004C37B1" w:rsidRPr="004C37B1" w14:paraId="2443F63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D8DAB2C" w14:textId="77777777" w:rsidR="004C37B1" w:rsidRPr="004C37B1" w:rsidRDefault="004C37B1" w:rsidP="00A91AA5">
            <w:pPr>
              <w:jc w:val="left"/>
              <w:rPr>
                <w:rFonts w:cs="Arial"/>
                <w:sz w:val="14"/>
                <w:szCs w:val="14"/>
              </w:rPr>
            </w:pPr>
            <w:r w:rsidRPr="004C37B1">
              <w:rPr>
                <w:rFonts w:cs="Arial"/>
                <w:sz w:val="14"/>
                <w:szCs w:val="14"/>
              </w:rPr>
              <w:t>DATA_REFERENCIA</w:t>
            </w:r>
          </w:p>
        </w:tc>
        <w:tc>
          <w:tcPr>
            <w:tcW w:w="363" w:type="pct"/>
            <w:tcBorders>
              <w:top w:val="nil"/>
              <w:left w:val="nil"/>
              <w:bottom w:val="single" w:sz="4" w:space="0" w:color="auto"/>
              <w:right w:val="single" w:sz="4" w:space="0" w:color="auto"/>
            </w:tcBorders>
            <w:shd w:val="clear" w:color="000000" w:fill="F2F2F2"/>
            <w:noWrap/>
            <w:vAlign w:val="center"/>
            <w:hideMark/>
          </w:tcPr>
          <w:p w14:paraId="2EEC783C" w14:textId="7DF2996B" w:rsidR="004C37B1" w:rsidRPr="004C37B1" w:rsidRDefault="00A91AA5" w:rsidP="00A91AA5">
            <w:pPr>
              <w:jc w:val="center"/>
              <w:rPr>
                <w:rFonts w:cs="Arial"/>
                <w:sz w:val="14"/>
                <w:szCs w:val="14"/>
              </w:rPr>
            </w:pPr>
            <w:r>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40CD71FF" w14:textId="51E692E3" w:rsidR="004C37B1" w:rsidRPr="004C37B1"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249B1DD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DD3925F"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68A3303C" w14:textId="77777777" w:rsidR="004C37B1" w:rsidRPr="004C37B1" w:rsidRDefault="004C37B1" w:rsidP="004C37B1">
            <w:pPr>
              <w:jc w:val="left"/>
              <w:rPr>
                <w:rFonts w:cs="Arial"/>
                <w:sz w:val="14"/>
                <w:szCs w:val="14"/>
              </w:rPr>
            </w:pPr>
            <w:r w:rsidRPr="004C37B1">
              <w:rPr>
                <w:rFonts w:cs="Arial"/>
                <w:sz w:val="14"/>
                <w:szCs w:val="14"/>
              </w:rPr>
              <w:t>DATA_ATIVACAO_CADASTRO</w:t>
            </w:r>
          </w:p>
        </w:tc>
        <w:tc>
          <w:tcPr>
            <w:tcW w:w="1409" w:type="pct"/>
            <w:tcBorders>
              <w:top w:val="nil"/>
              <w:left w:val="nil"/>
              <w:bottom w:val="single" w:sz="4" w:space="0" w:color="auto"/>
              <w:right w:val="single" w:sz="4" w:space="0" w:color="auto"/>
            </w:tcBorders>
            <w:shd w:val="clear" w:color="auto" w:fill="auto"/>
            <w:noWrap/>
            <w:vAlign w:val="center"/>
            <w:hideMark/>
          </w:tcPr>
          <w:p w14:paraId="577E5306" w14:textId="00D9A1D9" w:rsidR="004C37B1" w:rsidRPr="004C37B1"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C37B1" w:rsidRPr="004C37B1" w14:paraId="45128B24" w14:textId="77777777" w:rsidTr="008C422B">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E4A023C" w14:textId="77777777" w:rsidR="004C37B1" w:rsidRPr="004C37B1" w:rsidRDefault="004C37B1" w:rsidP="00A91AA5">
            <w:pPr>
              <w:jc w:val="left"/>
              <w:rPr>
                <w:rFonts w:cs="Arial"/>
                <w:sz w:val="14"/>
                <w:szCs w:val="14"/>
              </w:rPr>
            </w:pPr>
            <w:r w:rsidRPr="004C37B1">
              <w:rPr>
                <w:rFonts w:cs="Arial"/>
                <w:sz w:val="14"/>
                <w:szCs w:val="14"/>
              </w:rPr>
              <w:t>CPF_CNPJ</w:t>
            </w:r>
          </w:p>
        </w:tc>
        <w:tc>
          <w:tcPr>
            <w:tcW w:w="363" w:type="pct"/>
            <w:tcBorders>
              <w:top w:val="nil"/>
              <w:left w:val="nil"/>
              <w:bottom w:val="single" w:sz="4" w:space="0" w:color="auto"/>
              <w:right w:val="single" w:sz="4" w:space="0" w:color="auto"/>
            </w:tcBorders>
            <w:shd w:val="clear" w:color="000000" w:fill="F2F2F2"/>
            <w:noWrap/>
            <w:vAlign w:val="center"/>
            <w:hideMark/>
          </w:tcPr>
          <w:p w14:paraId="5844989A"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A9F3FDC" w14:textId="77777777" w:rsidR="004C37B1" w:rsidRPr="004C37B1" w:rsidRDefault="004C37B1" w:rsidP="00A91AA5">
            <w:pPr>
              <w:jc w:val="center"/>
              <w:rPr>
                <w:rFonts w:cs="Arial"/>
                <w:sz w:val="14"/>
                <w:szCs w:val="14"/>
              </w:rPr>
            </w:pPr>
            <w:r w:rsidRPr="004C37B1">
              <w:rPr>
                <w:rFonts w:cs="Arial"/>
                <w:sz w:val="14"/>
                <w:szCs w:val="14"/>
              </w:rPr>
              <w:t>30</w:t>
            </w:r>
          </w:p>
        </w:tc>
        <w:tc>
          <w:tcPr>
            <w:tcW w:w="317" w:type="pct"/>
            <w:tcBorders>
              <w:top w:val="nil"/>
              <w:left w:val="nil"/>
              <w:bottom w:val="single" w:sz="4" w:space="0" w:color="auto"/>
              <w:right w:val="single" w:sz="4" w:space="0" w:color="auto"/>
            </w:tcBorders>
            <w:shd w:val="clear" w:color="auto" w:fill="FBD4B4" w:themeFill="accent6" w:themeFillTint="66"/>
            <w:noWrap/>
            <w:vAlign w:val="center"/>
            <w:hideMark/>
          </w:tcPr>
          <w:p w14:paraId="2A61B4B0" w14:textId="77777777" w:rsidR="004C37B1" w:rsidRPr="004C37B1" w:rsidRDefault="004C37B1" w:rsidP="00A91AA5">
            <w:pPr>
              <w:jc w:val="center"/>
              <w:rPr>
                <w:rFonts w:cs="Arial"/>
                <w:b/>
                <w:bCs/>
                <w:sz w:val="14"/>
                <w:szCs w:val="14"/>
              </w:rPr>
            </w:pPr>
            <w:r w:rsidRPr="004C37B1">
              <w:rPr>
                <w:rFonts w:cs="Arial"/>
                <w:b/>
                <w:bCs/>
                <w:sz w:val="14"/>
                <w:szCs w:val="14"/>
              </w:rPr>
              <w:t>S</w:t>
            </w:r>
          </w:p>
        </w:tc>
        <w:tc>
          <w:tcPr>
            <w:tcW w:w="263" w:type="pct"/>
            <w:tcBorders>
              <w:top w:val="nil"/>
              <w:left w:val="nil"/>
              <w:bottom w:val="single" w:sz="4" w:space="0" w:color="auto"/>
              <w:right w:val="single" w:sz="4" w:space="0" w:color="auto"/>
            </w:tcBorders>
            <w:shd w:val="clear" w:color="000000" w:fill="F2F2F2"/>
            <w:noWrap/>
            <w:vAlign w:val="center"/>
            <w:hideMark/>
          </w:tcPr>
          <w:p w14:paraId="015D8EA5" w14:textId="2F4E9F1E" w:rsidR="004C37B1" w:rsidRPr="004C37B1" w:rsidRDefault="00A91AA5" w:rsidP="00A91AA5">
            <w:pPr>
              <w:jc w:val="center"/>
              <w:rPr>
                <w:rFonts w:cs="Arial"/>
                <w:sz w:val="14"/>
                <w:szCs w:val="14"/>
              </w:rPr>
            </w:pPr>
            <w:r>
              <w:rPr>
                <w:rFonts w:cs="Arial"/>
                <w:sz w:val="14"/>
                <w:szCs w:val="14"/>
              </w:rPr>
              <w:t>N</w:t>
            </w:r>
          </w:p>
        </w:tc>
        <w:tc>
          <w:tcPr>
            <w:tcW w:w="1133" w:type="pct"/>
            <w:tcBorders>
              <w:top w:val="nil"/>
              <w:left w:val="nil"/>
              <w:bottom w:val="single" w:sz="4" w:space="0" w:color="auto"/>
              <w:right w:val="single" w:sz="4" w:space="0" w:color="auto"/>
            </w:tcBorders>
            <w:shd w:val="clear" w:color="auto" w:fill="auto"/>
            <w:noWrap/>
            <w:vAlign w:val="center"/>
            <w:hideMark/>
          </w:tcPr>
          <w:p w14:paraId="7D360716" w14:textId="77777777" w:rsidR="004C37B1" w:rsidRPr="004C37B1" w:rsidRDefault="004C37B1" w:rsidP="004C37B1">
            <w:pPr>
              <w:jc w:val="left"/>
              <w:rPr>
                <w:rFonts w:cs="Arial"/>
                <w:sz w:val="14"/>
                <w:szCs w:val="14"/>
              </w:rPr>
            </w:pPr>
            <w:r w:rsidRPr="004C37B1">
              <w:rPr>
                <w:rFonts w:cs="Arial"/>
                <w:sz w:val="14"/>
                <w:szCs w:val="14"/>
              </w:rPr>
              <w:t>CPF_CNPJ</w:t>
            </w:r>
          </w:p>
        </w:tc>
        <w:tc>
          <w:tcPr>
            <w:tcW w:w="1409" w:type="pct"/>
            <w:tcBorders>
              <w:top w:val="nil"/>
              <w:left w:val="nil"/>
              <w:bottom w:val="single" w:sz="4" w:space="0" w:color="auto"/>
              <w:right w:val="single" w:sz="4" w:space="0" w:color="auto"/>
            </w:tcBorders>
            <w:shd w:val="clear" w:color="auto" w:fill="auto"/>
            <w:noWrap/>
            <w:vAlign w:val="center"/>
            <w:hideMark/>
          </w:tcPr>
          <w:p w14:paraId="1CBACB36" w14:textId="5FA1A66D" w:rsidR="004C37B1" w:rsidRPr="004C37B1"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4C37B1" w:rsidRPr="004C37B1" w14:paraId="0B0AB199" w14:textId="77777777" w:rsidTr="00A91AA5">
        <w:trPr>
          <w:trHeight w:val="360"/>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370CA94" w14:textId="77777777" w:rsidR="004C37B1" w:rsidRPr="004C37B1" w:rsidRDefault="004C37B1" w:rsidP="00A91AA5">
            <w:pPr>
              <w:jc w:val="left"/>
              <w:rPr>
                <w:rFonts w:cs="Arial"/>
                <w:sz w:val="14"/>
                <w:szCs w:val="14"/>
              </w:rPr>
            </w:pPr>
            <w:r w:rsidRPr="004C37B1">
              <w:rPr>
                <w:rFonts w:cs="Arial"/>
                <w:sz w:val="14"/>
                <w:szCs w:val="14"/>
              </w:rPr>
              <w:t>TIPO_DOCUMENTO</w:t>
            </w:r>
          </w:p>
        </w:tc>
        <w:tc>
          <w:tcPr>
            <w:tcW w:w="363" w:type="pct"/>
            <w:tcBorders>
              <w:top w:val="nil"/>
              <w:left w:val="nil"/>
              <w:bottom w:val="single" w:sz="4" w:space="0" w:color="auto"/>
              <w:right w:val="single" w:sz="4" w:space="0" w:color="auto"/>
            </w:tcBorders>
            <w:shd w:val="clear" w:color="000000" w:fill="F2F2F2"/>
            <w:noWrap/>
            <w:vAlign w:val="center"/>
            <w:hideMark/>
          </w:tcPr>
          <w:p w14:paraId="49187C30"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B6110FB"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auto" w:fill="F2F2F2" w:themeFill="background1" w:themeFillShade="F2"/>
            <w:noWrap/>
            <w:vAlign w:val="center"/>
            <w:hideMark/>
          </w:tcPr>
          <w:p w14:paraId="65D55B54"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51D7FCE" w14:textId="29D05E8E" w:rsidR="004C37B1" w:rsidRPr="004C37B1" w:rsidRDefault="00A91AA5" w:rsidP="00A91AA5">
            <w:pPr>
              <w:jc w:val="center"/>
              <w:rPr>
                <w:rFonts w:cs="Arial"/>
                <w:sz w:val="14"/>
                <w:szCs w:val="14"/>
              </w:rPr>
            </w:pPr>
            <w:r>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7BCD6F5" w14:textId="77777777" w:rsidR="004C37B1" w:rsidRPr="004C37B1" w:rsidRDefault="004C37B1" w:rsidP="004C37B1">
            <w:pPr>
              <w:jc w:val="left"/>
              <w:rPr>
                <w:rFonts w:cs="Arial"/>
                <w:sz w:val="14"/>
                <w:szCs w:val="14"/>
              </w:rPr>
            </w:pPr>
            <w:r w:rsidRPr="004C37B1">
              <w:rPr>
                <w:rFonts w:cs="Arial"/>
                <w:sz w:val="14"/>
                <w:szCs w:val="14"/>
              </w:rPr>
              <w:t>Se tamanho do campo DOCUMENTO_CPF_CNPJ &gt; 11 é CNPJ. Caso contrário, é CPF.</w:t>
            </w:r>
          </w:p>
        </w:tc>
        <w:tc>
          <w:tcPr>
            <w:tcW w:w="1409" w:type="pct"/>
            <w:tcBorders>
              <w:top w:val="nil"/>
              <w:left w:val="nil"/>
              <w:bottom w:val="single" w:sz="4" w:space="0" w:color="auto"/>
              <w:right w:val="single" w:sz="4" w:space="0" w:color="auto"/>
            </w:tcBorders>
            <w:shd w:val="clear" w:color="auto" w:fill="auto"/>
            <w:hideMark/>
          </w:tcPr>
          <w:p w14:paraId="428F35AB" w14:textId="77777777" w:rsidR="004C37B1" w:rsidRPr="004C37B1" w:rsidRDefault="004C37B1" w:rsidP="004C37B1">
            <w:pPr>
              <w:jc w:val="left"/>
              <w:rPr>
                <w:rFonts w:cs="Arial"/>
                <w:sz w:val="14"/>
                <w:szCs w:val="14"/>
              </w:rPr>
            </w:pPr>
            <w:r w:rsidRPr="004C37B1">
              <w:rPr>
                <w:rFonts w:cs="Arial"/>
                <w:sz w:val="14"/>
                <w:szCs w:val="14"/>
              </w:rPr>
              <w:t>Identificação se é CPF ou CNPJ.</w:t>
            </w:r>
          </w:p>
        </w:tc>
      </w:tr>
      <w:tr w:rsidR="004C37B1" w:rsidRPr="004C37B1" w14:paraId="584C54D0" w14:textId="77777777" w:rsidTr="00A91AA5">
        <w:trPr>
          <w:trHeight w:val="900"/>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44BF135" w14:textId="77777777" w:rsidR="004C37B1" w:rsidRPr="004C37B1" w:rsidRDefault="004C37B1" w:rsidP="00A91AA5">
            <w:pPr>
              <w:jc w:val="left"/>
              <w:rPr>
                <w:rFonts w:cs="Arial"/>
                <w:sz w:val="14"/>
                <w:szCs w:val="14"/>
              </w:rPr>
            </w:pPr>
            <w:r w:rsidRPr="004C37B1">
              <w:rPr>
                <w:rFonts w:cs="Arial"/>
                <w:sz w:val="14"/>
                <w:szCs w:val="14"/>
              </w:rPr>
              <w:lastRenderedPageBreak/>
              <w:t>TERMINAL</w:t>
            </w:r>
          </w:p>
        </w:tc>
        <w:tc>
          <w:tcPr>
            <w:tcW w:w="363" w:type="pct"/>
            <w:tcBorders>
              <w:top w:val="nil"/>
              <w:left w:val="nil"/>
              <w:bottom w:val="single" w:sz="4" w:space="0" w:color="auto"/>
              <w:right w:val="single" w:sz="4" w:space="0" w:color="auto"/>
            </w:tcBorders>
            <w:shd w:val="clear" w:color="000000" w:fill="F2F2F2"/>
            <w:noWrap/>
            <w:vAlign w:val="center"/>
            <w:hideMark/>
          </w:tcPr>
          <w:p w14:paraId="607141B0"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3F1E90E"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auto" w:fill="F2F2F2" w:themeFill="background1" w:themeFillShade="F2"/>
            <w:noWrap/>
            <w:vAlign w:val="center"/>
            <w:hideMark/>
          </w:tcPr>
          <w:p w14:paraId="2286C269" w14:textId="1A559C8B" w:rsidR="004C37B1" w:rsidRPr="00A91AA5" w:rsidRDefault="00A91AA5" w:rsidP="00A91AA5">
            <w:pPr>
              <w:jc w:val="center"/>
              <w:rPr>
                <w:rFonts w:cs="Arial"/>
                <w:bCs/>
                <w:sz w:val="14"/>
                <w:szCs w:val="14"/>
              </w:rPr>
            </w:pPr>
            <w:r w:rsidRPr="00A91AA5">
              <w:rPr>
                <w:rFonts w:cs="Arial"/>
                <w:bCs/>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6DD0798"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center"/>
            <w:hideMark/>
          </w:tcPr>
          <w:p w14:paraId="087916B5" w14:textId="77777777" w:rsidR="004C37B1" w:rsidRPr="004C37B1" w:rsidRDefault="004C37B1" w:rsidP="004C37B1">
            <w:pPr>
              <w:jc w:val="left"/>
              <w:rPr>
                <w:rFonts w:cs="Arial"/>
                <w:sz w:val="14"/>
                <w:szCs w:val="14"/>
              </w:rPr>
            </w:pPr>
            <w:r w:rsidRPr="004C37B1">
              <w:rPr>
                <w:rFonts w:cs="Arial"/>
                <w:sz w:val="14"/>
                <w:szCs w:val="14"/>
              </w:rPr>
              <w:t>MEIO_ACESSO</w:t>
            </w:r>
          </w:p>
        </w:tc>
        <w:tc>
          <w:tcPr>
            <w:tcW w:w="1409" w:type="pct"/>
            <w:tcBorders>
              <w:top w:val="nil"/>
              <w:left w:val="nil"/>
              <w:bottom w:val="single" w:sz="4" w:space="0" w:color="auto"/>
              <w:right w:val="single" w:sz="4" w:space="0" w:color="auto"/>
            </w:tcBorders>
            <w:shd w:val="clear" w:color="auto" w:fill="auto"/>
            <w:hideMark/>
          </w:tcPr>
          <w:p w14:paraId="2868D1FB" w14:textId="3A552156" w:rsidR="004C37B1" w:rsidRPr="004C37B1" w:rsidRDefault="00CC5162" w:rsidP="00CC5162">
            <w:pPr>
              <w:jc w:val="left"/>
              <w:rPr>
                <w:rFonts w:cs="Arial"/>
                <w:sz w:val="14"/>
                <w:szCs w:val="14"/>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TELEFONE</w:t>
              </w:r>
            </w:hyperlink>
            <w:r w:rsidR="004C37B1" w:rsidRPr="004C37B1">
              <w:rPr>
                <w:rFonts w:cs="Arial"/>
                <w:sz w:val="14"/>
                <w:szCs w:val="14"/>
              </w:rPr>
              <w:br/>
            </w:r>
            <w:r w:rsidR="004C37B1" w:rsidRPr="004C37B1">
              <w:rPr>
                <w:rFonts w:cs="Arial"/>
                <w:sz w:val="14"/>
                <w:szCs w:val="14"/>
              </w:rPr>
              <w:br/>
              <w:t>Se length(MEIO_ACESSO)=0 or MEIO_ACESSO =NULL or MEIO_ACESSO is not NUMBER</w:t>
            </w:r>
            <w:r w:rsidR="004C37B1" w:rsidRPr="004C37B1">
              <w:rPr>
                <w:rFonts w:cs="Arial"/>
                <w:sz w:val="14"/>
                <w:szCs w:val="14"/>
              </w:rPr>
              <w:br/>
              <w:t xml:space="preserve"> - Armazena registro na tabela de erro</w:t>
            </w:r>
          </w:p>
        </w:tc>
      </w:tr>
      <w:tr w:rsidR="004C37B1" w:rsidRPr="004C37B1" w14:paraId="18E6833E" w14:textId="77777777" w:rsidTr="008C422B">
        <w:trPr>
          <w:trHeight w:val="900"/>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35E861C" w14:textId="77777777" w:rsidR="004C37B1" w:rsidRPr="004C37B1" w:rsidRDefault="004C37B1" w:rsidP="00A91AA5">
            <w:pPr>
              <w:jc w:val="left"/>
              <w:rPr>
                <w:rFonts w:cs="Arial"/>
                <w:sz w:val="14"/>
                <w:szCs w:val="14"/>
              </w:rPr>
            </w:pPr>
            <w:r w:rsidRPr="004C37B1">
              <w:rPr>
                <w:rFonts w:cs="Arial"/>
                <w:sz w:val="14"/>
                <w:szCs w:val="14"/>
              </w:rPr>
              <w:t>NUM_CONTRATO</w:t>
            </w:r>
          </w:p>
        </w:tc>
        <w:tc>
          <w:tcPr>
            <w:tcW w:w="363" w:type="pct"/>
            <w:tcBorders>
              <w:top w:val="nil"/>
              <w:left w:val="nil"/>
              <w:bottom w:val="single" w:sz="4" w:space="0" w:color="auto"/>
              <w:right w:val="single" w:sz="4" w:space="0" w:color="auto"/>
            </w:tcBorders>
            <w:shd w:val="clear" w:color="000000" w:fill="F2F2F2"/>
            <w:noWrap/>
            <w:vAlign w:val="center"/>
            <w:hideMark/>
          </w:tcPr>
          <w:p w14:paraId="5C4B8BC7"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93E468E"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auto" w:fill="FBD4B4" w:themeFill="accent6" w:themeFillTint="66"/>
            <w:noWrap/>
            <w:vAlign w:val="center"/>
            <w:hideMark/>
          </w:tcPr>
          <w:p w14:paraId="452599B1" w14:textId="77777777" w:rsidR="004C37B1" w:rsidRPr="004C37B1" w:rsidRDefault="004C37B1" w:rsidP="00A91AA5">
            <w:pPr>
              <w:jc w:val="center"/>
              <w:rPr>
                <w:rFonts w:cs="Arial"/>
                <w:b/>
                <w:bCs/>
                <w:sz w:val="14"/>
                <w:szCs w:val="14"/>
              </w:rPr>
            </w:pPr>
            <w:r w:rsidRPr="004C37B1">
              <w:rPr>
                <w:rFonts w:cs="Arial"/>
                <w:b/>
                <w:bCs/>
                <w:sz w:val="14"/>
                <w:szCs w:val="14"/>
              </w:rPr>
              <w:t>S</w:t>
            </w:r>
          </w:p>
        </w:tc>
        <w:tc>
          <w:tcPr>
            <w:tcW w:w="263" w:type="pct"/>
            <w:tcBorders>
              <w:top w:val="nil"/>
              <w:left w:val="nil"/>
              <w:bottom w:val="single" w:sz="4" w:space="0" w:color="auto"/>
              <w:right w:val="single" w:sz="4" w:space="0" w:color="auto"/>
            </w:tcBorders>
            <w:shd w:val="clear" w:color="000000" w:fill="F2F2F2"/>
            <w:noWrap/>
            <w:vAlign w:val="center"/>
            <w:hideMark/>
          </w:tcPr>
          <w:p w14:paraId="4E85E88D" w14:textId="77777777" w:rsidR="004C37B1" w:rsidRPr="004C37B1" w:rsidRDefault="004C37B1" w:rsidP="00A91AA5">
            <w:pPr>
              <w:jc w:val="center"/>
              <w:rPr>
                <w:rFonts w:cs="Arial"/>
                <w:sz w:val="14"/>
                <w:szCs w:val="14"/>
              </w:rPr>
            </w:pPr>
            <w:r w:rsidRPr="004C37B1">
              <w:rPr>
                <w:rFonts w:cs="Arial"/>
                <w:sz w:val="14"/>
                <w:szCs w:val="14"/>
              </w:rPr>
              <w:t>N</w:t>
            </w:r>
          </w:p>
        </w:tc>
        <w:tc>
          <w:tcPr>
            <w:tcW w:w="1133" w:type="pct"/>
            <w:tcBorders>
              <w:top w:val="nil"/>
              <w:left w:val="nil"/>
              <w:bottom w:val="single" w:sz="4" w:space="0" w:color="auto"/>
              <w:right w:val="single" w:sz="4" w:space="0" w:color="auto"/>
            </w:tcBorders>
            <w:shd w:val="clear" w:color="auto" w:fill="auto"/>
            <w:noWrap/>
            <w:vAlign w:val="bottom"/>
            <w:hideMark/>
          </w:tcPr>
          <w:p w14:paraId="02374D7B" w14:textId="77777777" w:rsidR="004C37B1" w:rsidRPr="004C37B1" w:rsidRDefault="004C37B1" w:rsidP="004C37B1">
            <w:pPr>
              <w:jc w:val="left"/>
              <w:rPr>
                <w:rFonts w:cs="Arial"/>
                <w:sz w:val="14"/>
                <w:szCs w:val="14"/>
              </w:rPr>
            </w:pPr>
            <w:r w:rsidRPr="004C37B1">
              <w:rPr>
                <w:rFonts w:cs="Arial"/>
                <w:sz w:val="14"/>
                <w:szCs w:val="14"/>
              </w:rPr>
              <w:t>CONTRATO</w:t>
            </w:r>
          </w:p>
        </w:tc>
        <w:tc>
          <w:tcPr>
            <w:tcW w:w="1409" w:type="pct"/>
            <w:tcBorders>
              <w:top w:val="nil"/>
              <w:left w:val="nil"/>
              <w:bottom w:val="single" w:sz="4" w:space="0" w:color="auto"/>
              <w:right w:val="single" w:sz="4" w:space="0" w:color="auto"/>
            </w:tcBorders>
            <w:shd w:val="clear" w:color="000000" w:fill="auto"/>
            <w:hideMark/>
          </w:tcPr>
          <w:p w14:paraId="1EA41C83" w14:textId="77777777" w:rsidR="004C37B1" w:rsidRPr="004C37B1" w:rsidRDefault="004C37B1" w:rsidP="004C37B1">
            <w:pPr>
              <w:jc w:val="left"/>
              <w:rPr>
                <w:rFonts w:cs="Arial"/>
                <w:sz w:val="14"/>
                <w:szCs w:val="14"/>
              </w:rPr>
            </w:pPr>
            <w:r w:rsidRPr="004C37B1">
              <w:rPr>
                <w:rFonts w:cs="Arial"/>
                <w:sz w:val="14"/>
                <w:szCs w:val="14"/>
              </w:rPr>
              <w:t>Campo CONTRATO do arquivo.</w:t>
            </w:r>
            <w:r w:rsidRPr="004C37B1">
              <w:rPr>
                <w:rFonts w:cs="Arial"/>
                <w:sz w:val="14"/>
                <w:szCs w:val="14"/>
              </w:rPr>
              <w:br/>
            </w:r>
            <w:r w:rsidRPr="004C37B1">
              <w:rPr>
                <w:rFonts w:cs="Arial"/>
                <w:sz w:val="14"/>
                <w:szCs w:val="14"/>
              </w:rPr>
              <w:br/>
              <w:t>Se length(CONTRATO)=0 or CONTRATO =NULL or CONTRATO is not NUMBER</w:t>
            </w:r>
            <w:r w:rsidRPr="004C37B1">
              <w:rPr>
                <w:rFonts w:cs="Arial"/>
                <w:sz w:val="14"/>
                <w:szCs w:val="14"/>
              </w:rPr>
              <w:br/>
              <w:t xml:space="preserve"> - Armazena registro na tabela de erro</w:t>
            </w:r>
          </w:p>
        </w:tc>
      </w:tr>
      <w:tr w:rsidR="004C37B1" w:rsidRPr="004C37B1" w14:paraId="4823AFA5" w14:textId="77777777" w:rsidTr="008C422B">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E45AE19" w14:textId="77777777" w:rsidR="004C37B1" w:rsidRPr="004C37B1" w:rsidRDefault="004C37B1" w:rsidP="00A91AA5">
            <w:pPr>
              <w:jc w:val="left"/>
              <w:rPr>
                <w:rFonts w:cs="Arial"/>
                <w:sz w:val="14"/>
                <w:szCs w:val="14"/>
              </w:rPr>
            </w:pPr>
            <w:r w:rsidRPr="004C37B1">
              <w:rPr>
                <w:rFonts w:cs="Arial"/>
                <w:sz w:val="14"/>
                <w:szCs w:val="14"/>
              </w:rPr>
              <w:t>NUM_PROPOSTA</w:t>
            </w:r>
          </w:p>
        </w:tc>
        <w:tc>
          <w:tcPr>
            <w:tcW w:w="363" w:type="pct"/>
            <w:tcBorders>
              <w:top w:val="nil"/>
              <w:left w:val="nil"/>
              <w:bottom w:val="single" w:sz="4" w:space="0" w:color="auto"/>
              <w:right w:val="single" w:sz="4" w:space="0" w:color="auto"/>
            </w:tcBorders>
            <w:shd w:val="clear" w:color="000000" w:fill="F2F2F2"/>
            <w:noWrap/>
            <w:vAlign w:val="center"/>
            <w:hideMark/>
          </w:tcPr>
          <w:p w14:paraId="3234E759"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29C1B3F"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auto" w:fill="FBD4B4" w:themeFill="accent6" w:themeFillTint="66"/>
            <w:noWrap/>
            <w:vAlign w:val="center"/>
            <w:hideMark/>
          </w:tcPr>
          <w:p w14:paraId="29CE1887" w14:textId="3A0C383F" w:rsidR="004C37B1" w:rsidRPr="004C37B1" w:rsidRDefault="00A91AA5" w:rsidP="00A91AA5">
            <w:pPr>
              <w:jc w:val="center"/>
              <w:rPr>
                <w:rFonts w:cs="Arial"/>
                <w:sz w:val="14"/>
                <w:szCs w:val="14"/>
              </w:rPr>
            </w:pPr>
            <w:r>
              <w:rPr>
                <w:rFonts w:cs="Arial"/>
                <w:sz w:val="14"/>
                <w:szCs w:val="14"/>
              </w:rPr>
              <w:t>S</w:t>
            </w:r>
          </w:p>
        </w:tc>
        <w:tc>
          <w:tcPr>
            <w:tcW w:w="263" w:type="pct"/>
            <w:tcBorders>
              <w:top w:val="nil"/>
              <w:left w:val="nil"/>
              <w:bottom w:val="single" w:sz="4" w:space="0" w:color="auto"/>
              <w:right w:val="single" w:sz="4" w:space="0" w:color="auto"/>
            </w:tcBorders>
            <w:shd w:val="clear" w:color="000000" w:fill="F2F2F2"/>
            <w:noWrap/>
            <w:vAlign w:val="center"/>
            <w:hideMark/>
          </w:tcPr>
          <w:p w14:paraId="628FC84F"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410473AA" w14:textId="77777777" w:rsidR="004C37B1" w:rsidRPr="004C37B1" w:rsidRDefault="004C37B1" w:rsidP="004C37B1">
            <w:pPr>
              <w:jc w:val="left"/>
              <w:rPr>
                <w:rFonts w:cs="Arial"/>
                <w:sz w:val="14"/>
                <w:szCs w:val="14"/>
              </w:rPr>
            </w:pPr>
            <w:r w:rsidRPr="004C37B1">
              <w:rPr>
                <w:rFonts w:cs="Arial"/>
                <w:sz w:val="14"/>
                <w:szCs w:val="14"/>
              </w:rPr>
              <w:t>TRANSACT_NUMERO_PROPOSTA</w:t>
            </w:r>
          </w:p>
        </w:tc>
        <w:tc>
          <w:tcPr>
            <w:tcW w:w="1409" w:type="pct"/>
            <w:tcBorders>
              <w:top w:val="nil"/>
              <w:left w:val="nil"/>
              <w:bottom w:val="single" w:sz="4" w:space="0" w:color="auto"/>
              <w:right w:val="single" w:sz="4" w:space="0" w:color="auto"/>
            </w:tcBorders>
            <w:shd w:val="clear" w:color="auto" w:fill="auto"/>
            <w:hideMark/>
          </w:tcPr>
          <w:p w14:paraId="62D608F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E0275A9"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1C162FB3" w14:textId="77777777" w:rsidR="004C37B1" w:rsidRPr="004C37B1" w:rsidRDefault="004C37B1" w:rsidP="00A91AA5">
            <w:pPr>
              <w:jc w:val="left"/>
              <w:rPr>
                <w:rFonts w:cs="Arial"/>
                <w:sz w:val="14"/>
                <w:szCs w:val="14"/>
              </w:rPr>
            </w:pPr>
            <w:r w:rsidRPr="004C37B1">
              <w:rPr>
                <w:rFonts w:cs="Arial"/>
                <w:sz w:val="14"/>
                <w:szCs w:val="14"/>
              </w:rPr>
              <w:t>UF</w:t>
            </w:r>
          </w:p>
        </w:tc>
        <w:tc>
          <w:tcPr>
            <w:tcW w:w="363" w:type="pct"/>
            <w:tcBorders>
              <w:top w:val="nil"/>
              <w:left w:val="nil"/>
              <w:bottom w:val="single" w:sz="4" w:space="0" w:color="auto"/>
              <w:right w:val="single" w:sz="4" w:space="0" w:color="auto"/>
            </w:tcBorders>
            <w:shd w:val="clear" w:color="000000" w:fill="F2F2F2"/>
            <w:noWrap/>
            <w:vAlign w:val="center"/>
            <w:hideMark/>
          </w:tcPr>
          <w:p w14:paraId="1A30A8F1"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7CDE0E5" w14:textId="77777777" w:rsidR="004C37B1" w:rsidRPr="004C37B1" w:rsidRDefault="004C37B1" w:rsidP="00A91AA5">
            <w:pPr>
              <w:jc w:val="center"/>
              <w:rPr>
                <w:rFonts w:cs="Arial"/>
                <w:sz w:val="14"/>
                <w:szCs w:val="14"/>
              </w:rPr>
            </w:pPr>
            <w:r w:rsidRPr="004C37B1">
              <w:rPr>
                <w:rFonts w:cs="Arial"/>
                <w:sz w:val="14"/>
                <w:szCs w:val="14"/>
              </w:rPr>
              <w:t>5</w:t>
            </w:r>
          </w:p>
        </w:tc>
        <w:tc>
          <w:tcPr>
            <w:tcW w:w="317" w:type="pct"/>
            <w:tcBorders>
              <w:top w:val="nil"/>
              <w:left w:val="nil"/>
              <w:bottom w:val="single" w:sz="4" w:space="0" w:color="auto"/>
              <w:right w:val="single" w:sz="4" w:space="0" w:color="auto"/>
            </w:tcBorders>
            <w:shd w:val="clear" w:color="000000" w:fill="F2F2F2"/>
            <w:noWrap/>
            <w:vAlign w:val="center"/>
            <w:hideMark/>
          </w:tcPr>
          <w:p w14:paraId="103985A4"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9C88CE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6DD1D606" w14:textId="77777777" w:rsidR="004C37B1" w:rsidRPr="004C37B1" w:rsidRDefault="004C37B1" w:rsidP="004C37B1">
            <w:pPr>
              <w:jc w:val="left"/>
              <w:rPr>
                <w:rFonts w:cs="Arial"/>
                <w:sz w:val="14"/>
                <w:szCs w:val="14"/>
              </w:rPr>
            </w:pPr>
            <w:r w:rsidRPr="004C37B1">
              <w:rPr>
                <w:rFonts w:cs="Arial"/>
                <w:sz w:val="14"/>
                <w:szCs w:val="14"/>
              </w:rPr>
              <w:t>UF_CADASTRO</w:t>
            </w:r>
          </w:p>
        </w:tc>
        <w:tc>
          <w:tcPr>
            <w:tcW w:w="1409" w:type="pct"/>
            <w:tcBorders>
              <w:top w:val="nil"/>
              <w:left w:val="nil"/>
              <w:bottom w:val="single" w:sz="4" w:space="0" w:color="auto"/>
              <w:right w:val="single" w:sz="4" w:space="0" w:color="auto"/>
            </w:tcBorders>
            <w:shd w:val="clear" w:color="auto" w:fill="auto"/>
            <w:hideMark/>
          </w:tcPr>
          <w:p w14:paraId="260CA429"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407631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F68BA26" w14:textId="77777777" w:rsidR="004C37B1" w:rsidRPr="004C37B1" w:rsidRDefault="004C37B1" w:rsidP="00A91AA5">
            <w:pPr>
              <w:jc w:val="left"/>
              <w:rPr>
                <w:rFonts w:cs="Arial"/>
                <w:sz w:val="14"/>
                <w:szCs w:val="14"/>
              </w:rPr>
            </w:pPr>
            <w:r w:rsidRPr="004C37B1">
              <w:rPr>
                <w:rFonts w:cs="Arial"/>
                <w:sz w:val="14"/>
                <w:szCs w:val="14"/>
              </w:rPr>
              <w:t>MATRICULA_VENDEDOR</w:t>
            </w:r>
          </w:p>
        </w:tc>
        <w:tc>
          <w:tcPr>
            <w:tcW w:w="363" w:type="pct"/>
            <w:tcBorders>
              <w:top w:val="nil"/>
              <w:left w:val="nil"/>
              <w:bottom w:val="single" w:sz="4" w:space="0" w:color="auto"/>
              <w:right w:val="single" w:sz="4" w:space="0" w:color="auto"/>
            </w:tcBorders>
            <w:shd w:val="clear" w:color="000000" w:fill="F2F2F2"/>
            <w:noWrap/>
            <w:vAlign w:val="center"/>
            <w:hideMark/>
          </w:tcPr>
          <w:p w14:paraId="7FBA10E7"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0276A9A"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3315304"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64A755A"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6184E0AD" w14:textId="77777777" w:rsidR="004C37B1" w:rsidRPr="004C37B1" w:rsidRDefault="004C37B1" w:rsidP="004C37B1">
            <w:pPr>
              <w:jc w:val="left"/>
              <w:rPr>
                <w:rFonts w:cs="Arial"/>
                <w:sz w:val="14"/>
                <w:szCs w:val="14"/>
              </w:rPr>
            </w:pPr>
            <w:r w:rsidRPr="004C37B1">
              <w:rPr>
                <w:rFonts w:cs="Arial"/>
                <w:sz w:val="14"/>
                <w:szCs w:val="14"/>
              </w:rPr>
              <w:t>MATRICULA_VENDEDOR</w:t>
            </w:r>
          </w:p>
        </w:tc>
        <w:tc>
          <w:tcPr>
            <w:tcW w:w="1409" w:type="pct"/>
            <w:tcBorders>
              <w:top w:val="nil"/>
              <w:left w:val="nil"/>
              <w:bottom w:val="single" w:sz="4" w:space="0" w:color="auto"/>
              <w:right w:val="single" w:sz="4" w:space="0" w:color="auto"/>
            </w:tcBorders>
            <w:shd w:val="clear" w:color="auto" w:fill="auto"/>
            <w:noWrap/>
            <w:vAlign w:val="center"/>
            <w:hideMark/>
          </w:tcPr>
          <w:p w14:paraId="41AC24AA" w14:textId="60B7D6E3" w:rsidR="004C37B1" w:rsidRPr="004C37B1"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LOGIN</w:t>
              </w:r>
            </w:hyperlink>
          </w:p>
        </w:tc>
      </w:tr>
      <w:tr w:rsidR="004C37B1" w:rsidRPr="004C37B1" w14:paraId="7D19E20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A71B204" w14:textId="77777777" w:rsidR="004C37B1" w:rsidRPr="004C37B1" w:rsidRDefault="004C37B1" w:rsidP="00A91AA5">
            <w:pPr>
              <w:jc w:val="left"/>
              <w:rPr>
                <w:rFonts w:cs="Arial"/>
                <w:sz w:val="14"/>
                <w:szCs w:val="14"/>
              </w:rPr>
            </w:pPr>
            <w:r w:rsidRPr="004C37B1">
              <w:rPr>
                <w:rFonts w:cs="Arial"/>
                <w:sz w:val="14"/>
                <w:szCs w:val="14"/>
              </w:rPr>
              <w:t>PDV</w:t>
            </w:r>
          </w:p>
        </w:tc>
        <w:tc>
          <w:tcPr>
            <w:tcW w:w="363" w:type="pct"/>
            <w:tcBorders>
              <w:top w:val="nil"/>
              <w:left w:val="nil"/>
              <w:bottom w:val="single" w:sz="4" w:space="0" w:color="auto"/>
              <w:right w:val="single" w:sz="4" w:space="0" w:color="auto"/>
            </w:tcBorders>
            <w:shd w:val="clear" w:color="000000" w:fill="F2F2F2"/>
            <w:noWrap/>
            <w:vAlign w:val="center"/>
            <w:hideMark/>
          </w:tcPr>
          <w:p w14:paraId="66C70790"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C79FD6B"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EFBF777" w14:textId="54A5FF7C" w:rsidR="004C37B1" w:rsidRPr="004C37B1" w:rsidRDefault="00A91AA5" w:rsidP="00A91AA5">
            <w:pPr>
              <w:jc w:val="center"/>
              <w:rPr>
                <w:rFonts w:cs="Arial"/>
                <w:sz w:val="14"/>
                <w:szCs w:val="14"/>
              </w:rPr>
            </w:pPr>
            <w:r>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3518B56" w14:textId="6346F17D" w:rsidR="004C37B1" w:rsidRPr="004C37B1" w:rsidRDefault="00A91AA5" w:rsidP="00A91AA5">
            <w:pPr>
              <w:jc w:val="center"/>
              <w:rPr>
                <w:rFonts w:cs="Arial"/>
                <w:sz w:val="14"/>
                <w:szCs w:val="14"/>
              </w:rPr>
            </w:pPr>
            <w:r>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7A5B4CDD" w14:textId="77777777" w:rsidR="004C37B1" w:rsidRPr="004C37B1" w:rsidRDefault="004C37B1" w:rsidP="004C37B1">
            <w:pPr>
              <w:jc w:val="left"/>
              <w:rPr>
                <w:rFonts w:cs="Arial"/>
                <w:sz w:val="14"/>
                <w:szCs w:val="14"/>
              </w:rPr>
            </w:pPr>
            <w:r w:rsidRPr="004C37B1">
              <w:rPr>
                <w:rFonts w:cs="Arial"/>
                <w:sz w:val="14"/>
                <w:szCs w:val="14"/>
              </w:rPr>
              <w:t>CODIGO_PDV</w:t>
            </w:r>
          </w:p>
        </w:tc>
        <w:tc>
          <w:tcPr>
            <w:tcW w:w="1409" w:type="pct"/>
            <w:tcBorders>
              <w:top w:val="nil"/>
              <w:left w:val="nil"/>
              <w:bottom w:val="single" w:sz="4" w:space="0" w:color="auto"/>
              <w:right w:val="single" w:sz="4" w:space="0" w:color="auto"/>
            </w:tcBorders>
            <w:shd w:val="clear" w:color="auto" w:fill="auto"/>
            <w:hideMark/>
          </w:tcPr>
          <w:p w14:paraId="1BA0A656"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9600BB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500BD2B" w14:textId="77777777" w:rsidR="004C37B1" w:rsidRPr="004C37B1" w:rsidRDefault="004C37B1" w:rsidP="00A91AA5">
            <w:pPr>
              <w:jc w:val="left"/>
              <w:rPr>
                <w:rFonts w:cs="Arial"/>
                <w:sz w:val="14"/>
                <w:szCs w:val="14"/>
              </w:rPr>
            </w:pPr>
            <w:r w:rsidRPr="004C37B1">
              <w:rPr>
                <w:rFonts w:cs="Arial"/>
                <w:sz w:val="14"/>
                <w:szCs w:val="14"/>
              </w:rPr>
              <w:t>CANAL_VENDA</w:t>
            </w:r>
          </w:p>
        </w:tc>
        <w:tc>
          <w:tcPr>
            <w:tcW w:w="363" w:type="pct"/>
            <w:tcBorders>
              <w:top w:val="nil"/>
              <w:left w:val="nil"/>
              <w:bottom w:val="single" w:sz="4" w:space="0" w:color="auto"/>
              <w:right w:val="single" w:sz="4" w:space="0" w:color="auto"/>
            </w:tcBorders>
            <w:shd w:val="clear" w:color="000000" w:fill="F2F2F2"/>
            <w:noWrap/>
            <w:vAlign w:val="center"/>
            <w:hideMark/>
          </w:tcPr>
          <w:p w14:paraId="6866156D"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F50EBA3" w14:textId="77777777" w:rsidR="004C37B1" w:rsidRPr="004C37B1" w:rsidRDefault="004C37B1" w:rsidP="00A91AA5">
            <w:pPr>
              <w:jc w:val="center"/>
              <w:rPr>
                <w:rFonts w:cs="Arial"/>
                <w:sz w:val="14"/>
                <w:szCs w:val="14"/>
              </w:rPr>
            </w:pPr>
            <w:r w:rsidRPr="004C37B1">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4E6C9B6A"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7930B1F"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noWrap/>
            <w:vAlign w:val="bottom"/>
            <w:hideMark/>
          </w:tcPr>
          <w:p w14:paraId="1F1E8765" w14:textId="77777777" w:rsidR="004C37B1" w:rsidRPr="004C37B1" w:rsidRDefault="004C37B1" w:rsidP="004C37B1">
            <w:pPr>
              <w:jc w:val="left"/>
              <w:rPr>
                <w:rFonts w:cs="Arial"/>
                <w:sz w:val="14"/>
                <w:szCs w:val="14"/>
              </w:rPr>
            </w:pPr>
            <w:r w:rsidRPr="004C37B1">
              <w:rPr>
                <w:rFonts w:cs="Arial"/>
                <w:sz w:val="14"/>
                <w:szCs w:val="14"/>
              </w:rPr>
              <w:t>DESCRICAO_CANAL_BOV</w:t>
            </w:r>
          </w:p>
        </w:tc>
        <w:tc>
          <w:tcPr>
            <w:tcW w:w="1409" w:type="pct"/>
            <w:tcBorders>
              <w:top w:val="nil"/>
              <w:left w:val="nil"/>
              <w:bottom w:val="single" w:sz="4" w:space="0" w:color="auto"/>
              <w:right w:val="single" w:sz="4" w:space="0" w:color="auto"/>
            </w:tcBorders>
            <w:shd w:val="clear" w:color="auto" w:fill="auto"/>
            <w:hideMark/>
          </w:tcPr>
          <w:p w14:paraId="713CED14"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81B77D2"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932CD8C" w14:textId="77777777" w:rsidR="004C37B1" w:rsidRPr="004C37B1" w:rsidRDefault="004C37B1" w:rsidP="00A91AA5">
            <w:pPr>
              <w:jc w:val="left"/>
              <w:rPr>
                <w:rFonts w:cs="Arial"/>
                <w:sz w:val="14"/>
                <w:szCs w:val="14"/>
              </w:rPr>
            </w:pPr>
            <w:r w:rsidRPr="004C37B1">
              <w:rPr>
                <w:rFonts w:cs="Arial"/>
                <w:sz w:val="14"/>
                <w:szCs w:val="14"/>
              </w:rPr>
              <w:t>MEIO_PAGAMENTO</w:t>
            </w:r>
          </w:p>
        </w:tc>
        <w:tc>
          <w:tcPr>
            <w:tcW w:w="363" w:type="pct"/>
            <w:tcBorders>
              <w:top w:val="nil"/>
              <w:left w:val="nil"/>
              <w:bottom w:val="single" w:sz="4" w:space="0" w:color="auto"/>
              <w:right w:val="single" w:sz="4" w:space="0" w:color="auto"/>
            </w:tcBorders>
            <w:shd w:val="clear" w:color="000000" w:fill="F2F2F2"/>
            <w:noWrap/>
            <w:vAlign w:val="center"/>
            <w:hideMark/>
          </w:tcPr>
          <w:p w14:paraId="5D045809"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AB24BDB"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514CA53"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9A2D414"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6AEDBE8" w14:textId="77777777" w:rsidR="004C37B1" w:rsidRPr="004C37B1" w:rsidRDefault="004C37B1" w:rsidP="004C37B1">
            <w:pPr>
              <w:jc w:val="left"/>
              <w:rPr>
                <w:rFonts w:cs="Arial"/>
                <w:sz w:val="14"/>
                <w:szCs w:val="14"/>
              </w:rPr>
            </w:pPr>
            <w:r w:rsidRPr="004C37B1">
              <w:rPr>
                <w:rFonts w:cs="Arial"/>
                <w:sz w:val="14"/>
                <w:szCs w:val="14"/>
              </w:rPr>
              <w:t>MEIO_PAGAMENTO</w:t>
            </w:r>
          </w:p>
        </w:tc>
        <w:tc>
          <w:tcPr>
            <w:tcW w:w="1409" w:type="pct"/>
            <w:tcBorders>
              <w:top w:val="nil"/>
              <w:left w:val="nil"/>
              <w:bottom w:val="single" w:sz="4" w:space="0" w:color="auto"/>
              <w:right w:val="single" w:sz="4" w:space="0" w:color="auto"/>
            </w:tcBorders>
            <w:shd w:val="clear" w:color="auto" w:fill="auto"/>
            <w:hideMark/>
          </w:tcPr>
          <w:p w14:paraId="6D37288C"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C11785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E526E46" w14:textId="77777777" w:rsidR="004C37B1" w:rsidRPr="004C37B1" w:rsidRDefault="004C37B1" w:rsidP="00A91AA5">
            <w:pPr>
              <w:jc w:val="left"/>
              <w:rPr>
                <w:rFonts w:cs="Arial"/>
                <w:sz w:val="14"/>
                <w:szCs w:val="14"/>
              </w:rPr>
            </w:pPr>
            <w:r w:rsidRPr="004C37B1">
              <w:rPr>
                <w:rFonts w:cs="Arial"/>
                <w:sz w:val="14"/>
                <w:szCs w:val="14"/>
              </w:rPr>
              <w:t>ID_FATURA</w:t>
            </w:r>
          </w:p>
        </w:tc>
        <w:tc>
          <w:tcPr>
            <w:tcW w:w="363" w:type="pct"/>
            <w:tcBorders>
              <w:top w:val="nil"/>
              <w:left w:val="nil"/>
              <w:bottom w:val="single" w:sz="4" w:space="0" w:color="auto"/>
              <w:right w:val="single" w:sz="4" w:space="0" w:color="auto"/>
            </w:tcBorders>
            <w:shd w:val="clear" w:color="000000" w:fill="F2F2F2"/>
            <w:noWrap/>
            <w:vAlign w:val="center"/>
            <w:hideMark/>
          </w:tcPr>
          <w:p w14:paraId="0B5D190C" w14:textId="33AB4551"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D969BE2"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5E6DB4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476489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8CCC6D7" w14:textId="77777777" w:rsidR="004C37B1" w:rsidRPr="004C37B1" w:rsidRDefault="004C37B1" w:rsidP="004C37B1">
            <w:pPr>
              <w:jc w:val="left"/>
              <w:rPr>
                <w:rFonts w:cs="Arial"/>
                <w:sz w:val="14"/>
                <w:szCs w:val="14"/>
              </w:rPr>
            </w:pPr>
            <w:r w:rsidRPr="004C37B1">
              <w:rPr>
                <w:rFonts w:cs="Arial"/>
                <w:sz w:val="14"/>
                <w:szCs w:val="14"/>
              </w:rPr>
              <w:t>ID_FATURA</w:t>
            </w:r>
          </w:p>
        </w:tc>
        <w:tc>
          <w:tcPr>
            <w:tcW w:w="1409" w:type="pct"/>
            <w:tcBorders>
              <w:top w:val="nil"/>
              <w:left w:val="nil"/>
              <w:bottom w:val="single" w:sz="4" w:space="0" w:color="auto"/>
              <w:right w:val="single" w:sz="4" w:space="0" w:color="auto"/>
            </w:tcBorders>
            <w:shd w:val="clear" w:color="000000" w:fill="auto"/>
            <w:vAlign w:val="bottom"/>
            <w:hideMark/>
          </w:tcPr>
          <w:p w14:paraId="52F50018"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65496CA"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541FFA9" w14:textId="77777777" w:rsidR="004C37B1" w:rsidRPr="004C37B1" w:rsidRDefault="004C37B1" w:rsidP="00A91AA5">
            <w:pPr>
              <w:jc w:val="left"/>
              <w:rPr>
                <w:rFonts w:cs="Arial"/>
                <w:sz w:val="14"/>
                <w:szCs w:val="14"/>
              </w:rPr>
            </w:pPr>
            <w:r w:rsidRPr="004C37B1">
              <w:rPr>
                <w:rFonts w:cs="Arial"/>
                <w:sz w:val="14"/>
                <w:szCs w:val="14"/>
              </w:rPr>
              <w:t>INDICADOR</w:t>
            </w:r>
          </w:p>
        </w:tc>
        <w:tc>
          <w:tcPr>
            <w:tcW w:w="363" w:type="pct"/>
            <w:tcBorders>
              <w:top w:val="nil"/>
              <w:left w:val="nil"/>
              <w:bottom w:val="single" w:sz="4" w:space="0" w:color="auto"/>
              <w:right w:val="single" w:sz="4" w:space="0" w:color="auto"/>
            </w:tcBorders>
            <w:shd w:val="clear" w:color="000000" w:fill="F2F2F2"/>
            <w:noWrap/>
            <w:vAlign w:val="center"/>
            <w:hideMark/>
          </w:tcPr>
          <w:p w14:paraId="2FF9EBBC" w14:textId="4C8F0666"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1D55002"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F6B25DC"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C982731"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424341B" w14:textId="77777777" w:rsidR="004C37B1" w:rsidRPr="004C37B1" w:rsidRDefault="004C37B1" w:rsidP="004C37B1">
            <w:pPr>
              <w:jc w:val="left"/>
              <w:rPr>
                <w:rFonts w:cs="Arial"/>
                <w:sz w:val="14"/>
                <w:szCs w:val="14"/>
              </w:rPr>
            </w:pPr>
            <w:r w:rsidRPr="004C37B1">
              <w:rPr>
                <w:rFonts w:cs="Arial"/>
                <w:sz w:val="14"/>
                <w:szCs w:val="14"/>
              </w:rPr>
              <w:t>INDICADOR</w:t>
            </w:r>
          </w:p>
        </w:tc>
        <w:tc>
          <w:tcPr>
            <w:tcW w:w="1409" w:type="pct"/>
            <w:tcBorders>
              <w:top w:val="nil"/>
              <w:left w:val="nil"/>
              <w:bottom w:val="single" w:sz="4" w:space="0" w:color="auto"/>
              <w:right w:val="single" w:sz="4" w:space="0" w:color="auto"/>
            </w:tcBorders>
            <w:shd w:val="clear" w:color="000000" w:fill="auto"/>
            <w:vAlign w:val="bottom"/>
            <w:hideMark/>
          </w:tcPr>
          <w:p w14:paraId="4BEFB73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FFAB527"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629AD1C" w14:textId="77777777" w:rsidR="004C37B1" w:rsidRPr="004C37B1" w:rsidRDefault="004C37B1" w:rsidP="00A91AA5">
            <w:pPr>
              <w:jc w:val="left"/>
              <w:rPr>
                <w:rFonts w:cs="Arial"/>
                <w:sz w:val="14"/>
                <w:szCs w:val="14"/>
              </w:rPr>
            </w:pPr>
            <w:r w:rsidRPr="004C37B1">
              <w:rPr>
                <w:rFonts w:cs="Arial"/>
                <w:sz w:val="14"/>
                <w:szCs w:val="14"/>
              </w:rPr>
              <w:t>INDICADOR_VALIDO_ANALISE</w:t>
            </w:r>
          </w:p>
        </w:tc>
        <w:tc>
          <w:tcPr>
            <w:tcW w:w="363" w:type="pct"/>
            <w:tcBorders>
              <w:top w:val="nil"/>
              <w:left w:val="nil"/>
              <w:bottom w:val="single" w:sz="4" w:space="0" w:color="auto"/>
              <w:right w:val="single" w:sz="4" w:space="0" w:color="auto"/>
            </w:tcBorders>
            <w:shd w:val="clear" w:color="000000" w:fill="F2F2F2"/>
            <w:noWrap/>
            <w:vAlign w:val="center"/>
            <w:hideMark/>
          </w:tcPr>
          <w:p w14:paraId="77E2C9F5" w14:textId="25F545F5"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26AC473"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4FF40C6"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F64D35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A0C30D4" w14:textId="77777777" w:rsidR="004C37B1" w:rsidRPr="004C37B1" w:rsidRDefault="004C37B1" w:rsidP="004C37B1">
            <w:pPr>
              <w:jc w:val="left"/>
              <w:rPr>
                <w:rFonts w:cs="Arial"/>
                <w:sz w:val="14"/>
                <w:szCs w:val="14"/>
              </w:rPr>
            </w:pPr>
            <w:r w:rsidRPr="004C37B1">
              <w:rPr>
                <w:rFonts w:cs="Arial"/>
                <w:sz w:val="14"/>
                <w:szCs w:val="14"/>
              </w:rPr>
              <w:t>INDICADOR_VALIDO_ANALISE</w:t>
            </w:r>
          </w:p>
        </w:tc>
        <w:tc>
          <w:tcPr>
            <w:tcW w:w="1409" w:type="pct"/>
            <w:tcBorders>
              <w:top w:val="nil"/>
              <w:left w:val="nil"/>
              <w:bottom w:val="single" w:sz="4" w:space="0" w:color="auto"/>
              <w:right w:val="single" w:sz="4" w:space="0" w:color="auto"/>
            </w:tcBorders>
            <w:shd w:val="clear" w:color="000000" w:fill="auto"/>
            <w:vAlign w:val="bottom"/>
            <w:hideMark/>
          </w:tcPr>
          <w:p w14:paraId="50BA23C2"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44AC67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0044D52" w14:textId="77777777" w:rsidR="004C37B1" w:rsidRPr="004C37B1" w:rsidRDefault="004C37B1" w:rsidP="00A91AA5">
            <w:pPr>
              <w:jc w:val="left"/>
              <w:rPr>
                <w:rFonts w:cs="Arial"/>
                <w:sz w:val="14"/>
                <w:szCs w:val="14"/>
              </w:rPr>
            </w:pPr>
            <w:r w:rsidRPr="004C37B1">
              <w:rPr>
                <w:rFonts w:cs="Arial"/>
                <w:sz w:val="14"/>
                <w:szCs w:val="14"/>
              </w:rPr>
              <w:t>SISTEMA</w:t>
            </w:r>
          </w:p>
        </w:tc>
        <w:tc>
          <w:tcPr>
            <w:tcW w:w="363" w:type="pct"/>
            <w:tcBorders>
              <w:top w:val="nil"/>
              <w:left w:val="nil"/>
              <w:bottom w:val="single" w:sz="4" w:space="0" w:color="auto"/>
              <w:right w:val="single" w:sz="4" w:space="0" w:color="auto"/>
            </w:tcBorders>
            <w:shd w:val="clear" w:color="000000" w:fill="F2F2F2"/>
            <w:noWrap/>
            <w:vAlign w:val="center"/>
            <w:hideMark/>
          </w:tcPr>
          <w:p w14:paraId="60170673" w14:textId="4D8985BF"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E5F4470"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7D174A6"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974D6C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2614FCA" w14:textId="77777777" w:rsidR="004C37B1" w:rsidRPr="004C37B1" w:rsidRDefault="004C37B1" w:rsidP="004C37B1">
            <w:pPr>
              <w:jc w:val="left"/>
              <w:rPr>
                <w:rFonts w:cs="Arial"/>
                <w:sz w:val="14"/>
                <w:szCs w:val="14"/>
              </w:rPr>
            </w:pPr>
            <w:r w:rsidRPr="004C37B1">
              <w:rPr>
                <w:rFonts w:cs="Arial"/>
                <w:sz w:val="14"/>
                <w:szCs w:val="14"/>
              </w:rPr>
              <w:t>SISTEMA</w:t>
            </w:r>
          </w:p>
        </w:tc>
        <w:tc>
          <w:tcPr>
            <w:tcW w:w="1409" w:type="pct"/>
            <w:tcBorders>
              <w:top w:val="nil"/>
              <w:left w:val="nil"/>
              <w:bottom w:val="single" w:sz="4" w:space="0" w:color="auto"/>
              <w:right w:val="single" w:sz="4" w:space="0" w:color="auto"/>
            </w:tcBorders>
            <w:shd w:val="clear" w:color="000000" w:fill="auto"/>
            <w:vAlign w:val="bottom"/>
            <w:hideMark/>
          </w:tcPr>
          <w:p w14:paraId="5A3EBFA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98573D9"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3AC1BBF" w14:textId="77777777" w:rsidR="004C37B1" w:rsidRPr="004C37B1" w:rsidRDefault="004C37B1" w:rsidP="00A91AA5">
            <w:pPr>
              <w:jc w:val="left"/>
              <w:rPr>
                <w:rFonts w:cs="Arial"/>
                <w:sz w:val="14"/>
                <w:szCs w:val="14"/>
              </w:rPr>
            </w:pPr>
            <w:r w:rsidRPr="004C37B1">
              <w:rPr>
                <w:rFonts w:cs="Arial"/>
                <w:sz w:val="14"/>
                <w:szCs w:val="14"/>
              </w:rPr>
              <w:t>EMPRESA</w:t>
            </w:r>
          </w:p>
        </w:tc>
        <w:tc>
          <w:tcPr>
            <w:tcW w:w="363" w:type="pct"/>
            <w:tcBorders>
              <w:top w:val="nil"/>
              <w:left w:val="nil"/>
              <w:bottom w:val="single" w:sz="4" w:space="0" w:color="auto"/>
              <w:right w:val="single" w:sz="4" w:space="0" w:color="auto"/>
            </w:tcBorders>
            <w:shd w:val="clear" w:color="000000" w:fill="F2F2F2"/>
            <w:noWrap/>
            <w:vAlign w:val="center"/>
            <w:hideMark/>
          </w:tcPr>
          <w:p w14:paraId="6CB12C6D" w14:textId="2FDCBDA4"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4023AB8"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4939F0D"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E499960"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88DE80C" w14:textId="77777777" w:rsidR="004C37B1" w:rsidRPr="004C37B1" w:rsidRDefault="004C37B1" w:rsidP="004C37B1">
            <w:pPr>
              <w:jc w:val="left"/>
              <w:rPr>
                <w:rFonts w:cs="Arial"/>
                <w:sz w:val="14"/>
                <w:szCs w:val="14"/>
              </w:rPr>
            </w:pPr>
            <w:r w:rsidRPr="004C37B1">
              <w:rPr>
                <w:rFonts w:cs="Arial"/>
                <w:sz w:val="14"/>
                <w:szCs w:val="14"/>
              </w:rPr>
              <w:t>EMPRESA</w:t>
            </w:r>
          </w:p>
        </w:tc>
        <w:tc>
          <w:tcPr>
            <w:tcW w:w="1409" w:type="pct"/>
            <w:tcBorders>
              <w:top w:val="nil"/>
              <w:left w:val="nil"/>
              <w:bottom w:val="single" w:sz="4" w:space="0" w:color="auto"/>
              <w:right w:val="single" w:sz="4" w:space="0" w:color="auto"/>
            </w:tcBorders>
            <w:shd w:val="clear" w:color="000000" w:fill="auto"/>
            <w:vAlign w:val="bottom"/>
            <w:hideMark/>
          </w:tcPr>
          <w:p w14:paraId="170BC4B1"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28286C3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FBA127D" w14:textId="77777777" w:rsidR="004C37B1" w:rsidRPr="004C37B1" w:rsidRDefault="004C37B1" w:rsidP="00A91AA5">
            <w:pPr>
              <w:jc w:val="left"/>
              <w:rPr>
                <w:rFonts w:cs="Arial"/>
                <w:sz w:val="14"/>
                <w:szCs w:val="14"/>
              </w:rPr>
            </w:pPr>
            <w:r w:rsidRPr="004C37B1">
              <w:rPr>
                <w:rFonts w:cs="Arial"/>
                <w:sz w:val="14"/>
                <w:szCs w:val="14"/>
              </w:rPr>
              <w:t>ID_CADASTRO</w:t>
            </w:r>
          </w:p>
        </w:tc>
        <w:tc>
          <w:tcPr>
            <w:tcW w:w="363" w:type="pct"/>
            <w:tcBorders>
              <w:top w:val="nil"/>
              <w:left w:val="nil"/>
              <w:bottom w:val="single" w:sz="4" w:space="0" w:color="auto"/>
              <w:right w:val="single" w:sz="4" w:space="0" w:color="auto"/>
            </w:tcBorders>
            <w:shd w:val="clear" w:color="000000" w:fill="F2F2F2"/>
            <w:noWrap/>
            <w:vAlign w:val="center"/>
            <w:hideMark/>
          </w:tcPr>
          <w:p w14:paraId="30642A44" w14:textId="4263FA78"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DB638EA"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2B2240E"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71DE5A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1003D31" w14:textId="77777777" w:rsidR="004C37B1" w:rsidRPr="004C37B1" w:rsidRDefault="004C37B1" w:rsidP="004C37B1">
            <w:pPr>
              <w:jc w:val="left"/>
              <w:rPr>
                <w:rFonts w:cs="Arial"/>
                <w:sz w:val="14"/>
                <w:szCs w:val="14"/>
              </w:rPr>
            </w:pPr>
            <w:r w:rsidRPr="004C37B1">
              <w:rPr>
                <w:rFonts w:cs="Arial"/>
                <w:sz w:val="14"/>
                <w:szCs w:val="14"/>
              </w:rPr>
              <w:t>ID_CADASTRO</w:t>
            </w:r>
          </w:p>
        </w:tc>
        <w:tc>
          <w:tcPr>
            <w:tcW w:w="1409" w:type="pct"/>
            <w:tcBorders>
              <w:top w:val="nil"/>
              <w:left w:val="nil"/>
              <w:bottom w:val="single" w:sz="4" w:space="0" w:color="auto"/>
              <w:right w:val="single" w:sz="4" w:space="0" w:color="auto"/>
            </w:tcBorders>
            <w:shd w:val="clear" w:color="000000" w:fill="auto"/>
            <w:vAlign w:val="bottom"/>
            <w:hideMark/>
          </w:tcPr>
          <w:p w14:paraId="41384E80"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609691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1CBC95A" w14:textId="77777777" w:rsidR="004C37B1" w:rsidRPr="004C37B1" w:rsidRDefault="004C37B1" w:rsidP="00A91AA5">
            <w:pPr>
              <w:jc w:val="left"/>
              <w:rPr>
                <w:rFonts w:cs="Arial"/>
                <w:sz w:val="14"/>
                <w:szCs w:val="14"/>
              </w:rPr>
            </w:pPr>
            <w:r w:rsidRPr="004C37B1">
              <w:rPr>
                <w:rFonts w:cs="Arial"/>
                <w:sz w:val="14"/>
                <w:szCs w:val="14"/>
              </w:rPr>
              <w:t>GRUPO_UNIDADE</w:t>
            </w:r>
          </w:p>
        </w:tc>
        <w:tc>
          <w:tcPr>
            <w:tcW w:w="363" w:type="pct"/>
            <w:tcBorders>
              <w:top w:val="nil"/>
              <w:left w:val="nil"/>
              <w:bottom w:val="single" w:sz="4" w:space="0" w:color="auto"/>
              <w:right w:val="single" w:sz="4" w:space="0" w:color="auto"/>
            </w:tcBorders>
            <w:shd w:val="clear" w:color="000000" w:fill="F2F2F2"/>
            <w:noWrap/>
            <w:vAlign w:val="center"/>
            <w:hideMark/>
          </w:tcPr>
          <w:p w14:paraId="71F85FF4" w14:textId="108CA8C9"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08600CF"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FD9F81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80E691C"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BE33536" w14:textId="77777777" w:rsidR="004C37B1" w:rsidRPr="004C37B1" w:rsidRDefault="004C37B1" w:rsidP="004C37B1">
            <w:pPr>
              <w:jc w:val="left"/>
              <w:rPr>
                <w:rFonts w:cs="Arial"/>
                <w:sz w:val="14"/>
                <w:szCs w:val="14"/>
              </w:rPr>
            </w:pPr>
            <w:r w:rsidRPr="004C37B1">
              <w:rPr>
                <w:rFonts w:cs="Arial"/>
                <w:sz w:val="14"/>
                <w:szCs w:val="14"/>
              </w:rPr>
              <w:t>GRUPO_UNIDADE</w:t>
            </w:r>
          </w:p>
        </w:tc>
        <w:tc>
          <w:tcPr>
            <w:tcW w:w="1409" w:type="pct"/>
            <w:tcBorders>
              <w:top w:val="nil"/>
              <w:left w:val="nil"/>
              <w:bottom w:val="single" w:sz="4" w:space="0" w:color="auto"/>
              <w:right w:val="single" w:sz="4" w:space="0" w:color="auto"/>
            </w:tcBorders>
            <w:shd w:val="clear" w:color="000000" w:fill="auto"/>
            <w:vAlign w:val="bottom"/>
            <w:hideMark/>
          </w:tcPr>
          <w:p w14:paraId="767D0A84"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16B6356"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2121417" w14:textId="77777777" w:rsidR="004C37B1" w:rsidRPr="004C37B1" w:rsidRDefault="004C37B1" w:rsidP="00A91AA5">
            <w:pPr>
              <w:jc w:val="left"/>
              <w:rPr>
                <w:rFonts w:cs="Arial"/>
                <w:sz w:val="14"/>
                <w:szCs w:val="14"/>
              </w:rPr>
            </w:pPr>
            <w:r w:rsidRPr="004C37B1">
              <w:rPr>
                <w:rFonts w:cs="Arial"/>
                <w:sz w:val="14"/>
                <w:szCs w:val="14"/>
              </w:rPr>
              <w:t>TIPO_PESSOA</w:t>
            </w:r>
          </w:p>
        </w:tc>
        <w:tc>
          <w:tcPr>
            <w:tcW w:w="363" w:type="pct"/>
            <w:tcBorders>
              <w:top w:val="nil"/>
              <w:left w:val="nil"/>
              <w:bottom w:val="single" w:sz="4" w:space="0" w:color="auto"/>
              <w:right w:val="single" w:sz="4" w:space="0" w:color="auto"/>
            </w:tcBorders>
            <w:shd w:val="clear" w:color="000000" w:fill="F2F2F2"/>
            <w:noWrap/>
            <w:vAlign w:val="center"/>
            <w:hideMark/>
          </w:tcPr>
          <w:p w14:paraId="2A9983AF" w14:textId="7F33DCAA"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E5D956F"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73A9A64"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E41CAB7"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D0AA6E6" w14:textId="77777777" w:rsidR="004C37B1" w:rsidRPr="004C37B1" w:rsidRDefault="004C37B1" w:rsidP="004C37B1">
            <w:pPr>
              <w:jc w:val="left"/>
              <w:rPr>
                <w:rFonts w:cs="Arial"/>
                <w:sz w:val="14"/>
                <w:szCs w:val="14"/>
              </w:rPr>
            </w:pPr>
            <w:r w:rsidRPr="004C37B1">
              <w:rPr>
                <w:rFonts w:cs="Arial"/>
                <w:sz w:val="14"/>
                <w:szCs w:val="14"/>
              </w:rPr>
              <w:t>TIPO_PESSOA</w:t>
            </w:r>
          </w:p>
        </w:tc>
        <w:tc>
          <w:tcPr>
            <w:tcW w:w="1409" w:type="pct"/>
            <w:tcBorders>
              <w:top w:val="nil"/>
              <w:left w:val="nil"/>
              <w:bottom w:val="single" w:sz="4" w:space="0" w:color="auto"/>
              <w:right w:val="single" w:sz="4" w:space="0" w:color="auto"/>
            </w:tcBorders>
            <w:shd w:val="clear" w:color="000000" w:fill="auto"/>
            <w:vAlign w:val="bottom"/>
            <w:hideMark/>
          </w:tcPr>
          <w:p w14:paraId="0CB185EC"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9A88F5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FCEA159" w14:textId="77777777" w:rsidR="004C37B1" w:rsidRPr="004C37B1" w:rsidRDefault="004C37B1" w:rsidP="00A91AA5">
            <w:pPr>
              <w:jc w:val="left"/>
              <w:rPr>
                <w:rFonts w:cs="Arial"/>
                <w:sz w:val="14"/>
                <w:szCs w:val="14"/>
              </w:rPr>
            </w:pPr>
            <w:r w:rsidRPr="004C37B1">
              <w:rPr>
                <w:rFonts w:cs="Arial"/>
                <w:sz w:val="14"/>
                <w:szCs w:val="14"/>
              </w:rPr>
              <w:t>FLAG_CADASTRO_BOV</w:t>
            </w:r>
          </w:p>
        </w:tc>
        <w:tc>
          <w:tcPr>
            <w:tcW w:w="363" w:type="pct"/>
            <w:tcBorders>
              <w:top w:val="nil"/>
              <w:left w:val="nil"/>
              <w:bottom w:val="single" w:sz="4" w:space="0" w:color="auto"/>
              <w:right w:val="single" w:sz="4" w:space="0" w:color="auto"/>
            </w:tcBorders>
            <w:shd w:val="clear" w:color="000000" w:fill="F2F2F2"/>
            <w:noWrap/>
            <w:vAlign w:val="center"/>
            <w:hideMark/>
          </w:tcPr>
          <w:p w14:paraId="1510BBA3" w14:textId="03A56810"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DFB09B2"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2AFD55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E97749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360C1D6" w14:textId="77777777" w:rsidR="004C37B1" w:rsidRPr="004C37B1" w:rsidRDefault="004C37B1" w:rsidP="004C37B1">
            <w:pPr>
              <w:jc w:val="left"/>
              <w:rPr>
                <w:rFonts w:cs="Arial"/>
                <w:sz w:val="14"/>
                <w:szCs w:val="14"/>
              </w:rPr>
            </w:pPr>
            <w:r w:rsidRPr="004C37B1">
              <w:rPr>
                <w:rFonts w:cs="Arial"/>
                <w:sz w:val="14"/>
                <w:szCs w:val="14"/>
              </w:rPr>
              <w:t>FLAG_CADASTRO_BOV</w:t>
            </w:r>
          </w:p>
        </w:tc>
        <w:tc>
          <w:tcPr>
            <w:tcW w:w="1409" w:type="pct"/>
            <w:tcBorders>
              <w:top w:val="nil"/>
              <w:left w:val="nil"/>
              <w:bottom w:val="single" w:sz="4" w:space="0" w:color="auto"/>
              <w:right w:val="single" w:sz="4" w:space="0" w:color="auto"/>
            </w:tcBorders>
            <w:shd w:val="clear" w:color="000000" w:fill="auto"/>
            <w:vAlign w:val="bottom"/>
            <w:hideMark/>
          </w:tcPr>
          <w:p w14:paraId="11F907AF"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EA967BA"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290542C" w14:textId="77777777" w:rsidR="004C37B1" w:rsidRPr="004C37B1" w:rsidRDefault="004C37B1" w:rsidP="00A91AA5">
            <w:pPr>
              <w:jc w:val="left"/>
              <w:rPr>
                <w:rFonts w:cs="Arial"/>
                <w:sz w:val="14"/>
                <w:szCs w:val="14"/>
              </w:rPr>
            </w:pPr>
            <w:r w:rsidRPr="004C37B1">
              <w:rPr>
                <w:rFonts w:cs="Arial"/>
                <w:sz w:val="14"/>
                <w:szCs w:val="14"/>
              </w:rPr>
              <w:t>FLAG_ATIVACAO_BOV</w:t>
            </w:r>
          </w:p>
        </w:tc>
        <w:tc>
          <w:tcPr>
            <w:tcW w:w="363" w:type="pct"/>
            <w:tcBorders>
              <w:top w:val="nil"/>
              <w:left w:val="nil"/>
              <w:bottom w:val="single" w:sz="4" w:space="0" w:color="auto"/>
              <w:right w:val="single" w:sz="4" w:space="0" w:color="auto"/>
            </w:tcBorders>
            <w:shd w:val="clear" w:color="000000" w:fill="F2F2F2"/>
            <w:noWrap/>
            <w:vAlign w:val="center"/>
            <w:hideMark/>
          </w:tcPr>
          <w:p w14:paraId="25FA0C14" w14:textId="7B95DC7D"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4AE2AEB"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8B13012"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08DECF2"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FC7C18D" w14:textId="77777777" w:rsidR="004C37B1" w:rsidRPr="004C37B1" w:rsidRDefault="004C37B1" w:rsidP="004C37B1">
            <w:pPr>
              <w:jc w:val="left"/>
              <w:rPr>
                <w:rFonts w:cs="Arial"/>
                <w:sz w:val="14"/>
                <w:szCs w:val="14"/>
              </w:rPr>
            </w:pPr>
            <w:r w:rsidRPr="004C37B1">
              <w:rPr>
                <w:rFonts w:cs="Arial"/>
                <w:sz w:val="14"/>
                <w:szCs w:val="14"/>
              </w:rPr>
              <w:t>FLAG_ATIVACAO_BOV</w:t>
            </w:r>
          </w:p>
        </w:tc>
        <w:tc>
          <w:tcPr>
            <w:tcW w:w="1409" w:type="pct"/>
            <w:tcBorders>
              <w:top w:val="nil"/>
              <w:left w:val="nil"/>
              <w:bottom w:val="single" w:sz="4" w:space="0" w:color="auto"/>
              <w:right w:val="single" w:sz="4" w:space="0" w:color="auto"/>
            </w:tcBorders>
            <w:shd w:val="clear" w:color="000000" w:fill="auto"/>
            <w:vAlign w:val="bottom"/>
            <w:hideMark/>
          </w:tcPr>
          <w:p w14:paraId="3D591C8F"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84A2C4F"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3FD12E0" w14:textId="77777777" w:rsidR="004C37B1" w:rsidRPr="004C37B1" w:rsidRDefault="004C37B1" w:rsidP="00A91AA5">
            <w:pPr>
              <w:jc w:val="left"/>
              <w:rPr>
                <w:rFonts w:cs="Arial"/>
                <w:sz w:val="14"/>
                <w:szCs w:val="14"/>
              </w:rPr>
            </w:pPr>
            <w:r w:rsidRPr="004C37B1">
              <w:rPr>
                <w:rFonts w:cs="Arial"/>
                <w:sz w:val="14"/>
                <w:szCs w:val="14"/>
              </w:rPr>
              <w:t>SITUACAO_ATUAL_ACESSO</w:t>
            </w:r>
          </w:p>
        </w:tc>
        <w:tc>
          <w:tcPr>
            <w:tcW w:w="363" w:type="pct"/>
            <w:tcBorders>
              <w:top w:val="nil"/>
              <w:left w:val="nil"/>
              <w:bottom w:val="single" w:sz="4" w:space="0" w:color="auto"/>
              <w:right w:val="single" w:sz="4" w:space="0" w:color="auto"/>
            </w:tcBorders>
            <w:shd w:val="clear" w:color="000000" w:fill="F2F2F2"/>
            <w:noWrap/>
            <w:vAlign w:val="center"/>
            <w:hideMark/>
          </w:tcPr>
          <w:p w14:paraId="7ECA0013" w14:textId="3F38ADD5"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671DDE7"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95AAA46"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6434AF3"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E9F0824" w14:textId="77777777" w:rsidR="004C37B1" w:rsidRPr="004C37B1" w:rsidRDefault="004C37B1" w:rsidP="004C37B1">
            <w:pPr>
              <w:jc w:val="left"/>
              <w:rPr>
                <w:rFonts w:cs="Arial"/>
                <w:sz w:val="14"/>
                <w:szCs w:val="14"/>
              </w:rPr>
            </w:pPr>
            <w:r w:rsidRPr="004C37B1">
              <w:rPr>
                <w:rFonts w:cs="Arial"/>
                <w:sz w:val="14"/>
                <w:szCs w:val="14"/>
              </w:rPr>
              <w:t>SITUACAO_ATUAL_ACESSO</w:t>
            </w:r>
          </w:p>
        </w:tc>
        <w:tc>
          <w:tcPr>
            <w:tcW w:w="1409" w:type="pct"/>
            <w:tcBorders>
              <w:top w:val="nil"/>
              <w:left w:val="nil"/>
              <w:bottom w:val="single" w:sz="4" w:space="0" w:color="auto"/>
              <w:right w:val="single" w:sz="4" w:space="0" w:color="auto"/>
            </w:tcBorders>
            <w:shd w:val="clear" w:color="000000" w:fill="auto"/>
            <w:vAlign w:val="bottom"/>
            <w:hideMark/>
          </w:tcPr>
          <w:p w14:paraId="3608524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5790A097"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092D8D2" w14:textId="77777777" w:rsidR="004C37B1" w:rsidRPr="004C37B1" w:rsidRDefault="004C37B1" w:rsidP="00A91AA5">
            <w:pPr>
              <w:jc w:val="left"/>
              <w:rPr>
                <w:rFonts w:cs="Arial"/>
                <w:sz w:val="14"/>
                <w:szCs w:val="14"/>
              </w:rPr>
            </w:pPr>
            <w:r w:rsidRPr="004C37B1">
              <w:rPr>
                <w:rFonts w:cs="Arial"/>
                <w:sz w:val="14"/>
                <w:szCs w:val="14"/>
              </w:rPr>
              <w:t>FILIAL_COBRANCA</w:t>
            </w:r>
          </w:p>
        </w:tc>
        <w:tc>
          <w:tcPr>
            <w:tcW w:w="363" w:type="pct"/>
            <w:tcBorders>
              <w:top w:val="nil"/>
              <w:left w:val="nil"/>
              <w:bottom w:val="single" w:sz="4" w:space="0" w:color="auto"/>
              <w:right w:val="single" w:sz="4" w:space="0" w:color="auto"/>
            </w:tcBorders>
            <w:shd w:val="clear" w:color="000000" w:fill="F2F2F2"/>
            <w:noWrap/>
            <w:vAlign w:val="center"/>
            <w:hideMark/>
          </w:tcPr>
          <w:p w14:paraId="2C94CF86" w14:textId="7C71991F"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3EA1C59"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74E65EA"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5A884D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CFD2D35" w14:textId="77777777" w:rsidR="004C37B1" w:rsidRPr="004C37B1" w:rsidRDefault="004C37B1" w:rsidP="004C37B1">
            <w:pPr>
              <w:jc w:val="left"/>
              <w:rPr>
                <w:rFonts w:cs="Arial"/>
                <w:sz w:val="14"/>
                <w:szCs w:val="14"/>
              </w:rPr>
            </w:pPr>
            <w:r w:rsidRPr="004C37B1">
              <w:rPr>
                <w:rFonts w:cs="Arial"/>
                <w:sz w:val="14"/>
                <w:szCs w:val="14"/>
              </w:rPr>
              <w:t>FILIAL_COBRANCA</w:t>
            </w:r>
          </w:p>
        </w:tc>
        <w:tc>
          <w:tcPr>
            <w:tcW w:w="1409" w:type="pct"/>
            <w:tcBorders>
              <w:top w:val="nil"/>
              <w:left w:val="nil"/>
              <w:bottom w:val="single" w:sz="4" w:space="0" w:color="auto"/>
              <w:right w:val="single" w:sz="4" w:space="0" w:color="auto"/>
            </w:tcBorders>
            <w:shd w:val="clear" w:color="000000" w:fill="auto"/>
            <w:vAlign w:val="bottom"/>
            <w:hideMark/>
          </w:tcPr>
          <w:p w14:paraId="07BC22D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76B6BF7"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26D9393" w14:textId="77777777" w:rsidR="004C37B1" w:rsidRPr="004C37B1" w:rsidRDefault="004C37B1" w:rsidP="00A91AA5">
            <w:pPr>
              <w:jc w:val="left"/>
              <w:rPr>
                <w:rFonts w:cs="Arial"/>
                <w:sz w:val="14"/>
                <w:szCs w:val="14"/>
              </w:rPr>
            </w:pPr>
            <w:r w:rsidRPr="004C37B1">
              <w:rPr>
                <w:rFonts w:cs="Arial"/>
                <w:sz w:val="14"/>
                <w:szCs w:val="14"/>
              </w:rPr>
              <w:t>REGIONAL</w:t>
            </w:r>
          </w:p>
        </w:tc>
        <w:tc>
          <w:tcPr>
            <w:tcW w:w="363" w:type="pct"/>
            <w:tcBorders>
              <w:top w:val="nil"/>
              <w:left w:val="nil"/>
              <w:bottom w:val="single" w:sz="4" w:space="0" w:color="auto"/>
              <w:right w:val="single" w:sz="4" w:space="0" w:color="auto"/>
            </w:tcBorders>
            <w:shd w:val="clear" w:color="000000" w:fill="F2F2F2"/>
            <w:noWrap/>
            <w:vAlign w:val="center"/>
            <w:hideMark/>
          </w:tcPr>
          <w:p w14:paraId="20C35CA0" w14:textId="2D0C24D0"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1C52106"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2908DD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E9D4BF6"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37826AD" w14:textId="77777777" w:rsidR="004C37B1" w:rsidRPr="004C37B1" w:rsidRDefault="004C37B1" w:rsidP="004C37B1">
            <w:pPr>
              <w:jc w:val="left"/>
              <w:rPr>
                <w:rFonts w:cs="Arial"/>
                <w:sz w:val="14"/>
                <w:szCs w:val="14"/>
              </w:rPr>
            </w:pPr>
            <w:r w:rsidRPr="004C37B1">
              <w:rPr>
                <w:rFonts w:cs="Arial"/>
                <w:sz w:val="14"/>
                <w:szCs w:val="14"/>
              </w:rPr>
              <w:t>REGIONAL</w:t>
            </w:r>
          </w:p>
        </w:tc>
        <w:tc>
          <w:tcPr>
            <w:tcW w:w="1409" w:type="pct"/>
            <w:tcBorders>
              <w:top w:val="nil"/>
              <w:left w:val="nil"/>
              <w:bottom w:val="single" w:sz="4" w:space="0" w:color="auto"/>
              <w:right w:val="single" w:sz="4" w:space="0" w:color="auto"/>
            </w:tcBorders>
            <w:shd w:val="clear" w:color="000000" w:fill="auto"/>
            <w:vAlign w:val="bottom"/>
            <w:hideMark/>
          </w:tcPr>
          <w:p w14:paraId="6370BF65"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417DE4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F19E09C" w14:textId="77777777" w:rsidR="004C37B1" w:rsidRPr="004C37B1" w:rsidRDefault="004C37B1" w:rsidP="00A91AA5">
            <w:pPr>
              <w:jc w:val="left"/>
              <w:rPr>
                <w:rFonts w:cs="Arial"/>
                <w:sz w:val="14"/>
                <w:szCs w:val="14"/>
              </w:rPr>
            </w:pPr>
            <w:r w:rsidRPr="004C37B1">
              <w:rPr>
                <w:rFonts w:cs="Arial"/>
                <w:sz w:val="14"/>
                <w:szCs w:val="14"/>
              </w:rPr>
              <w:t>REF_ATIVACAO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4ECAA081" w14:textId="45ECFE6D"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E7C5AFD"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13BB8BDB"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CF11246"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756C65E" w14:textId="77777777" w:rsidR="004C37B1" w:rsidRPr="004C37B1" w:rsidRDefault="004C37B1" w:rsidP="004C37B1">
            <w:pPr>
              <w:jc w:val="left"/>
              <w:rPr>
                <w:rFonts w:cs="Arial"/>
                <w:sz w:val="14"/>
                <w:szCs w:val="14"/>
              </w:rPr>
            </w:pPr>
            <w:r w:rsidRPr="004C37B1">
              <w:rPr>
                <w:rFonts w:cs="Arial"/>
                <w:sz w:val="14"/>
                <w:szCs w:val="14"/>
              </w:rPr>
              <w:t>REF_ATIVACAO</w:t>
            </w:r>
          </w:p>
        </w:tc>
        <w:tc>
          <w:tcPr>
            <w:tcW w:w="1409" w:type="pct"/>
            <w:tcBorders>
              <w:top w:val="nil"/>
              <w:left w:val="nil"/>
              <w:bottom w:val="single" w:sz="4" w:space="0" w:color="auto"/>
              <w:right w:val="single" w:sz="4" w:space="0" w:color="auto"/>
            </w:tcBorders>
            <w:shd w:val="clear" w:color="000000" w:fill="auto"/>
            <w:vAlign w:val="bottom"/>
            <w:hideMark/>
          </w:tcPr>
          <w:p w14:paraId="0704F42C"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83EF47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2B81129" w14:textId="77777777" w:rsidR="004C37B1" w:rsidRPr="004C37B1" w:rsidRDefault="004C37B1" w:rsidP="00A91AA5">
            <w:pPr>
              <w:jc w:val="left"/>
              <w:rPr>
                <w:rFonts w:cs="Arial"/>
                <w:sz w:val="14"/>
                <w:szCs w:val="14"/>
              </w:rPr>
            </w:pPr>
            <w:r w:rsidRPr="004C37B1">
              <w:rPr>
                <w:rFonts w:cs="Arial"/>
                <w:sz w:val="14"/>
                <w:szCs w:val="14"/>
              </w:rPr>
              <w:t>DATA_ATIVACAO_CADASTRO</w:t>
            </w:r>
          </w:p>
        </w:tc>
        <w:tc>
          <w:tcPr>
            <w:tcW w:w="363" w:type="pct"/>
            <w:tcBorders>
              <w:top w:val="nil"/>
              <w:left w:val="nil"/>
              <w:bottom w:val="single" w:sz="4" w:space="0" w:color="auto"/>
              <w:right w:val="single" w:sz="4" w:space="0" w:color="auto"/>
            </w:tcBorders>
            <w:shd w:val="clear" w:color="000000" w:fill="F2F2F2"/>
            <w:noWrap/>
            <w:vAlign w:val="center"/>
            <w:hideMark/>
          </w:tcPr>
          <w:p w14:paraId="6A76F58F" w14:textId="77777777" w:rsidR="004C37B1" w:rsidRPr="004C37B1" w:rsidRDefault="004C37B1"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70B75A79" w14:textId="2FE984A6" w:rsidR="004C37B1" w:rsidRPr="004C37B1"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4516B789"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38BEC0C"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9EB43B3" w14:textId="77777777" w:rsidR="004C37B1" w:rsidRPr="004C37B1" w:rsidRDefault="004C37B1" w:rsidP="004C37B1">
            <w:pPr>
              <w:jc w:val="left"/>
              <w:rPr>
                <w:rFonts w:cs="Arial"/>
                <w:sz w:val="14"/>
                <w:szCs w:val="14"/>
              </w:rPr>
            </w:pPr>
            <w:r w:rsidRPr="004C37B1">
              <w:rPr>
                <w:rFonts w:cs="Arial"/>
                <w:sz w:val="14"/>
                <w:szCs w:val="14"/>
              </w:rPr>
              <w:t>DATA_ATIVACAO_CADASTRO</w:t>
            </w:r>
          </w:p>
        </w:tc>
        <w:tc>
          <w:tcPr>
            <w:tcW w:w="1409" w:type="pct"/>
            <w:tcBorders>
              <w:top w:val="nil"/>
              <w:left w:val="nil"/>
              <w:bottom w:val="single" w:sz="4" w:space="0" w:color="auto"/>
              <w:right w:val="single" w:sz="4" w:space="0" w:color="auto"/>
            </w:tcBorders>
            <w:shd w:val="clear" w:color="auto" w:fill="auto"/>
            <w:noWrap/>
            <w:vAlign w:val="center"/>
            <w:hideMark/>
          </w:tcPr>
          <w:p w14:paraId="519124D6" w14:textId="6D36BA6A" w:rsidR="004C37B1" w:rsidRPr="004C37B1"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C37B1" w:rsidRPr="004C37B1" w14:paraId="55675F0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2365BF1" w14:textId="77777777" w:rsidR="004C37B1" w:rsidRPr="004C37B1" w:rsidRDefault="004C37B1" w:rsidP="00A91AA5">
            <w:pPr>
              <w:jc w:val="left"/>
              <w:rPr>
                <w:rFonts w:cs="Arial"/>
                <w:sz w:val="14"/>
                <w:szCs w:val="14"/>
              </w:rPr>
            </w:pPr>
            <w:r w:rsidRPr="004C37B1">
              <w:rPr>
                <w:rFonts w:cs="Arial"/>
                <w:sz w:val="14"/>
                <w:szCs w:val="14"/>
              </w:rPr>
              <w:t>OS_ATIVACAO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6A72020B" w14:textId="2C92A11C"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2C54381"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4BB67BB"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4874FCB"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60CF6F0" w14:textId="77777777" w:rsidR="004C37B1" w:rsidRPr="004C37B1" w:rsidRDefault="004C37B1" w:rsidP="004C37B1">
            <w:pPr>
              <w:jc w:val="left"/>
              <w:rPr>
                <w:rFonts w:cs="Arial"/>
                <w:sz w:val="14"/>
                <w:szCs w:val="14"/>
              </w:rPr>
            </w:pPr>
            <w:r w:rsidRPr="004C37B1">
              <w:rPr>
                <w:rFonts w:cs="Arial"/>
                <w:sz w:val="14"/>
                <w:szCs w:val="14"/>
              </w:rPr>
              <w:t>OS_ATIVACAO</w:t>
            </w:r>
          </w:p>
        </w:tc>
        <w:tc>
          <w:tcPr>
            <w:tcW w:w="1409" w:type="pct"/>
            <w:tcBorders>
              <w:top w:val="nil"/>
              <w:left w:val="nil"/>
              <w:bottom w:val="single" w:sz="4" w:space="0" w:color="auto"/>
              <w:right w:val="single" w:sz="4" w:space="0" w:color="auto"/>
            </w:tcBorders>
            <w:shd w:val="clear" w:color="000000" w:fill="auto"/>
            <w:vAlign w:val="bottom"/>
            <w:hideMark/>
          </w:tcPr>
          <w:p w14:paraId="7A6A2702"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F06CF5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9B66224" w14:textId="77777777" w:rsidR="004C37B1" w:rsidRPr="004C37B1" w:rsidRDefault="004C37B1" w:rsidP="00A91AA5">
            <w:pPr>
              <w:jc w:val="left"/>
              <w:rPr>
                <w:rFonts w:cs="Arial"/>
                <w:sz w:val="14"/>
                <w:szCs w:val="14"/>
              </w:rPr>
            </w:pPr>
            <w:r w:rsidRPr="004C37B1">
              <w:rPr>
                <w:rFonts w:cs="Arial"/>
                <w:sz w:val="14"/>
                <w:szCs w:val="14"/>
              </w:rPr>
              <w:t>CONTA_FINANCEIRA</w:t>
            </w:r>
          </w:p>
        </w:tc>
        <w:tc>
          <w:tcPr>
            <w:tcW w:w="363" w:type="pct"/>
            <w:tcBorders>
              <w:top w:val="nil"/>
              <w:left w:val="nil"/>
              <w:bottom w:val="single" w:sz="4" w:space="0" w:color="auto"/>
              <w:right w:val="single" w:sz="4" w:space="0" w:color="auto"/>
            </w:tcBorders>
            <w:shd w:val="clear" w:color="000000" w:fill="F2F2F2"/>
            <w:noWrap/>
            <w:vAlign w:val="center"/>
            <w:hideMark/>
          </w:tcPr>
          <w:p w14:paraId="64DFF8E9" w14:textId="103B699F"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F5CE9F8"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A88BB71"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A8BAAB3"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B208E43" w14:textId="77777777" w:rsidR="004C37B1" w:rsidRPr="004C37B1" w:rsidRDefault="004C37B1" w:rsidP="004C37B1">
            <w:pPr>
              <w:jc w:val="left"/>
              <w:rPr>
                <w:rFonts w:cs="Arial"/>
                <w:sz w:val="14"/>
                <w:szCs w:val="14"/>
              </w:rPr>
            </w:pPr>
            <w:r w:rsidRPr="004C37B1">
              <w:rPr>
                <w:rFonts w:cs="Arial"/>
                <w:sz w:val="14"/>
                <w:szCs w:val="14"/>
              </w:rPr>
              <w:t>CONTA_FINANCEIRA</w:t>
            </w:r>
          </w:p>
        </w:tc>
        <w:tc>
          <w:tcPr>
            <w:tcW w:w="1409" w:type="pct"/>
            <w:tcBorders>
              <w:top w:val="nil"/>
              <w:left w:val="nil"/>
              <w:bottom w:val="single" w:sz="4" w:space="0" w:color="auto"/>
              <w:right w:val="single" w:sz="4" w:space="0" w:color="auto"/>
            </w:tcBorders>
            <w:shd w:val="clear" w:color="000000" w:fill="auto"/>
            <w:vAlign w:val="bottom"/>
            <w:hideMark/>
          </w:tcPr>
          <w:p w14:paraId="6AFE7621" w14:textId="77777777" w:rsidR="004C37B1" w:rsidRPr="004C37B1" w:rsidRDefault="004C37B1" w:rsidP="004C37B1">
            <w:pPr>
              <w:jc w:val="left"/>
              <w:rPr>
                <w:rFonts w:cs="Arial"/>
                <w:sz w:val="14"/>
                <w:szCs w:val="14"/>
              </w:rPr>
            </w:pPr>
            <w:r w:rsidRPr="004C37B1">
              <w:rPr>
                <w:rFonts w:cs="Arial"/>
                <w:sz w:val="14"/>
                <w:szCs w:val="14"/>
              </w:rPr>
              <w:t> </w:t>
            </w:r>
          </w:p>
        </w:tc>
      </w:tr>
      <w:tr w:rsidR="00CC5162" w:rsidRPr="004C37B1" w14:paraId="07EA71C0"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34E1AE6" w14:textId="77777777" w:rsidR="00CC5162" w:rsidRPr="004C37B1" w:rsidRDefault="00CC5162" w:rsidP="00A91AA5">
            <w:pPr>
              <w:jc w:val="left"/>
              <w:rPr>
                <w:rFonts w:cs="Arial"/>
                <w:sz w:val="14"/>
                <w:szCs w:val="14"/>
              </w:rPr>
            </w:pPr>
            <w:r w:rsidRPr="004C37B1">
              <w:rPr>
                <w:rFonts w:cs="Arial"/>
                <w:sz w:val="14"/>
                <w:szCs w:val="14"/>
              </w:rPr>
              <w:t>DATA_ATIVACAO_FINANCEIRA</w:t>
            </w:r>
          </w:p>
        </w:tc>
        <w:tc>
          <w:tcPr>
            <w:tcW w:w="363" w:type="pct"/>
            <w:tcBorders>
              <w:top w:val="nil"/>
              <w:left w:val="nil"/>
              <w:bottom w:val="single" w:sz="4" w:space="0" w:color="auto"/>
              <w:right w:val="single" w:sz="4" w:space="0" w:color="auto"/>
            </w:tcBorders>
            <w:shd w:val="clear" w:color="000000" w:fill="F2F2F2"/>
            <w:noWrap/>
            <w:vAlign w:val="center"/>
            <w:hideMark/>
          </w:tcPr>
          <w:p w14:paraId="666AA38C" w14:textId="77777777" w:rsidR="00CC5162" w:rsidRPr="004C37B1" w:rsidRDefault="00CC5162"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24112255" w14:textId="524F9FF3" w:rsidR="00CC5162" w:rsidRPr="004C37B1" w:rsidRDefault="00CC5162"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405ED3A5" w14:textId="77777777" w:rsidR="00CC5162" w:rsidRPr="004C37B1" w:rsidRDefault="00CC5162"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0EA46B2" w14:textId="77777777" w:rsidR="00CC5162" w:rsidRPr="004C37B1" w:rsidRDefault="00CC5162"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6A6E7C5" w14:textId="77777777" w:rsidR="00CC5162" w:rsidRPr="004C37B1" w:rsidRDefault="00CC5162" w:rsidP="00CC5162">
            <w:pPr>
              <w:jc w:val="left"/>
              <w:rPr>
                <w:rFonts w:cs="Arial"/>
                <w:sz w:val="14"/>
                <w:szCs w:val="14"/>
              </w:rPr>
            </w:pPr>
            <w:r w:rsidRPr="004C37B1">
              <w:rPr>
                <w:rFonts w:cs="Arial"/>
                <w:sz w:val="14"/>
                <w:szCs w:val="14"/>
              </w:rPr>
              <w:t>DATA_ATIVACAO_FINANCEIRA</w:t>
            </w:r>
          </w:p>
        </w:tc>
        <w:tc>
          <w:tcPr>
            <w:tcW w:w="1409" w:type="pct"/>
            <w:tcBorders>
              <w:top w:val="nil"/>
              <w:left w:val="nil"/>
              <w:bottom w:val="single" w:sz="4" w:space="0" w:color="auto"/>
              <w:right w:val="single" w:sz="4" w:space="0" w:color="auto"/>
            </w:tcBorders>
            <w:shd w:val="clear" w:color="auto" w:fill="auto"/>
            <w:noWrap/>
            <w:hideMark/>
          </w:tcPr>
          <w:p w14:paraId="4C162085" w14:textId="1A9B8AA4" w:rsidR="00CC5162" w:rsidRPr="004C37B1" w:rsidRDefault="00CC5162" w:rsidP="00CC5162">
            <w:pPr>
              <w:rPr>
                <w:rFonts w:cs="Arial"/>
                <w:color w:val="0000FF"/>
                <w:sz w:val="14"/>
                <w:szCs w:val="14"/>
                <w:u w:val="single"/>
              </w:rPr>
            </w:pPr>
            <w:r w:rsidRPr="00EE5BAE">
              <w:rPr>
                <w:rFonts w:cs="Arial"/>
                <w:sz w:val="14"/>
                <w:szCs w:val="14"/>
              </w:rPr>
              <w:t xml:space="preserve">Vide item </w:t>
            </w:r>
            <w:hyperlink w:anchor="_Normalizações_de_Registros" w:history="1">
              <w:r w:rsidRPr="00EE5BAE">
                <w:rPr>
                  <w:rStyle w:val="Hyperlink"/>
                  <w:rFonts w:cs="Arial"/>
                  <w:sz w:val="14"/>
                  <w:szCs w:val="14"/>
                </w:rPr>
                <w:t>Normalizações de Registros - DATA</w:t>
              </w:r>
            </w:hyperlink>
          </w:p>
        </w:tc>
      </w:tr>
      <w:tr w:rsidR="00CC5162" w:rsidRPr="004C37B1" w14:paraId="7004FBB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81A87A6" w14:textId="77777777" w:rsidR="00CC5162" w:rsidRPr="004C37B1" w:rsidRDefault="00CC5162" w:rsidP="00A91AA5">
            <w:pPr>
              <w:jc w:val="left"/>
              <w:rPr>
                <w:rFonts w:cs="Arial"/>
                <w:sz w:val="14"/>
                <w:szCs w:val="14"/>
              </w:rPr>
            </w:pPr>
            <w:r w:rsidRPr="004C37B1">
              <w:rPr>
                <w:rFonts w:cs="Arial"/>
                <w:sz w:val="14"/>
                <w:szCs w:val="14"/>
              </w:rPr>
              <w:t>DATA_CONTA</w:t>
            </w:r>
          </w:p>
        </w:tc>
        <w:tc>
          <w:tcPr>
            <w:tcW w:w="363" w:type="pct"/>
            <w:tcBorders>
              <w:top w:val="nil"/>
              <w:left w:val="nil"/>
              <w:bottom w:val="single" w:sz="4" w:space="0" w:color="auto"/>
              <w:right w:val="single" w:sz="4" w:space="0" w:color="auto"/>
            </w:tcBorders>
            <w:shd w:val="clear" w:color="000000" w:fill="F2F2F2"/>
            <w:noWrap/>
            <w:vAlign w:val="center"/>
            <w:hideMark/>
          </w:tcPr>
          <w:p w14:paraId="3CD2CE49" w14:textId="77777777" w:rsidR="00CC5162" w:rsidRPr="004C37B1" w:rsidRDefault="00CC5162"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7E409E55" w14:textId="53B8070A" w:rsidR="00CC5162" w:rsidRPr="004C37B1" w:rsidRDefault="00CC5162"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10071E97" w14:textId="77777777" w:rsidR="00CC5162" w:rsidRPr="004C37B1" w:rsidRDefault="00CC5162"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C2D3622" w14:textId="77777777" w:rsidR="00CC5162" w:rsidRPr="004C37B1" w:rsidRDefault="00CC5162"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D82A7CA" w14:textId="77777777" w:rsidR="00CC5162" w:rsidRPr="004C37B1" w:rsidRDefault="00CC5162" w:rsidP="00CC5162">
            <w:pPr>
              <w:jc w:val="left"/>
              <w:rPr>
                <w:rFonts w:cs="Arial"/>
                <w:sz w:val="14"/>
                <w:szCs w:val="14"/>
              </w:rPr>
            </w:pPr>
            <w:r w:rsidRPr="004C37B1">
              <w:rPr>
                <w:rFonts w:cs="Arial"/>
                <w:sz w:val="14"/>
                <w:szCs w:val="14"/>
              </w:rPr>
              <w:t>DATA_CONTA</w:t>
            </w:r>
          </w:p>
        </w:tc>
        <w:tc>
          <w:tcPr>
            <w:tcW w:w="1409" w:type="pct"/>
            <w:tcBorders>
              <w:top w:val="nil"/>
              <w:left w:val="nil"/>
              <w:bottom w:val="single" w:sz="4" w:space="0" w:color="auto"/>
              <w:right w:val="single" w:sz="4" w:space="0" w:color="auto"/>
            </w:tcBorders>
            <w:shd w:val="clear" w:color="auto" w:fill="auto"/>
            <w:noWrap/>
            <w:hideMark/>
          </w:tcPr>
          <w:p w14:paraId="486BF0E2" w14:textId="339FFC28" w:rsidR="00CC5162" w:rsidRPr="004C37B1" w:rsidRDefault="00CC5162" w:rsidP="00CC5162">
            <w:pPr>
              <w:rPr>
                <w:rFonts w:cs="Arial"/>
                <w:color w:val="0000FF"/>
                <w:sz w:val="14"/>
                <w:szCs w:val="14"/>
                <w:u w:val="single"/>
              </w:rPr>
            </w:pPr>
            <w:r w:rsidRPr="00EE5BAE">
              <w:rPr>
                <w:rFonts w:cs="Arial"/>
                <w:sz w:val="14"/>
                <w:szCs w:val="14"/>
              </w:rPr>
              <w:t xml:space="preserve">Vide item </w:t>
            </w:r>
            <w:hyperlink w:anchor="_Normalizações_de_Registros" w:history="1">
              <w:r w:rsidRPr="00EE5BAE">
                <w:rPr>
                  <w:rStyle w:val="Hyperlink"/>
                  <w:rFonts w:cs="Arial"/>
                  <w:sz w:val="14"/>
                  <w:szCs w:val="14"/>
                </w:rPr>
                <w:t>Normalizações de Registros - DATA</w:t>
              </w:r>
            </w:hyperlink>
          </w:p>
        </w:tc>
      </w:tr>
      <w:tr w:rsidR="004C37B1" w:rsidRPr="004C37B1" w14:paraId="6C9375E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A39B816" w14:textId="77777777" w:rsidR="004C37B1" w:rsidRPr="004C37B1" w:rsidRDefault="004C37B1" w:rsidP="00A91AA5">
            <w:pPr>
              <w:jc w:val="left"/>
              <w:rPr>
                <w:rFonts w:cs="Arial"/>
                <w:sz w:val="14"/>
                <w:szCs w:val="14"/>
              </w:rPr>
            </w:pPr>
            <w:r w:rsidRPr="004C37B1">
              <w:rPr>
                <w:rFonts w:cs="Arial"/>
                <w:sz w:val="14"/>
                <w:szCs w:val="14"/>
              </w:rPr>
              <w:t>REF_EMISSAO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6357C961" w14:textId="55F2FBB3"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9D58094"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EB28EA6"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3174AD3"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F9E564C" w14:textId="77777777" w:rsidR="004C37B1" w:rsidRPr="004C37B1" w:rsidRDefault="004C37B1" w:rsidP="004C37B1">
            <w:pPr>
              <w:jc w:val="left"/>
              <w:rPr>
                <w:rFonts w:cs="Arial"/>
                <w:sz w:val="14"/>
                <w:szCs w:val="14"/>
              </w:rPr>
            </w:pPr>
            <w:r w:rsidRPr="004C37B1">
              <w:rPr>
                <w:rFonts w:cs="Arial"/>
                <w:sz w:val="14"/>
                <w:szCs w:val="14"/>
              </w:rPr>
              <w:t>REF_EMISSAO</w:t>
            </w:r>
          </w:p>
        </w:tc>
        <w:tc>
          <w:tcPr>
            <w:tcW w:w="1409" w:type="pct"/>
            <w:tcBorders>
              <w:top w:val="nil"/>
              <w:left w:val="nil"/>
              <w:bottom w:val="single" w:sz="4" w:space="0" w:color="auto"/>
              <w:right w:val="single" w:sz="4" w:space="0" w:color="auto"/>
            </w:tcBorders>
            <w:shd w:val="clear" w:color="auto" w:fill="auto"/>
            <w:noWrap/>
            <w:vAlign w:val="center"/>
            <w:hideMark/>
          </w:tcPr>
          <w:p w14:paraId="18616CB1" w14:textId="77777777" w:rsidR="004C37B1" w:rsidRPr="004C37B1" w:rsidRDefault="004C37B1" w:rsidP="004C37B1">
            <w:pPr>
              <w:rPr>
                <w:rFonts w:cs="Arial"/>
                <w:color w:val="000000"/>
                <w:sz w:val="14"/>
                <w:szCs w:val="14"/>
              </w:rPr>
            </w:pPr>
            <w:r w:rsidRPr="004C37B1">
              <w:rPr>
                <w:rFonts w:cs="Arial"/>
                <w:color w:val="000000"/>
                <w:sz w:val="14"/>
                <w:szCs w:val="14"/>
              </w:rPr>
              <w:t> </w:t>
            </w:r>
          </w:p>
        </w:tc>
      </w:tr>
      <w:tr w:rsidR="00CC5162" w:rsidRPr="004C37B1" w14:paraId="2676CD15"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01FE4B4" w14:textId="77777777" w:rsidR="00CC5162" w:rsidRPr="004C37B1" w:rsidRDefault="00CC5162" w:rsidP="00A91AA5">
            <w:pPr>
              <w:jc w:val="left"/>
              <w:rPr>
                <w:rFonts w:cs="Arial"/>
                <w:sz w:val="14"/>
                <w:szCs w:val="14"/>
              </w:rPr>
            </w:pPr>
            <w:r w:rsidRPr="004C37B1">
              <w:rPr>
                <w:rFonts w:cs="Arial"/>
                <w:sz w:val="14"/>
                <w:szCs w:val="14"/>
              </w:rPr>
              <w:t>DATA_EMISSAO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1295C4E8" w14:textId="77777777" w:rsidR="00CC5162" w:rsidRPr="004C37B1" w:rsidRDefault="00CC5162"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16AFA0F8" w14:textId="65AEDF89" w:rsidR="00CC5162" w:rsidRPr="004C37B1" w:rsidRDefault="00CC5162"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6ABF15C5" w14:textId="77777777" w:rsidR="00CC5162" w:rsidRPr="004C37B1" w:rsidRDefault="00CC5162"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FB311F0" w14:textId="77777777" w:rsidR="00CC5162" w:rsidRPr="004C37B1" w:rsidRDefault="00CC5162"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3C40931" w14:textId="77777777" w:rsidR="00CC5162" w:rsidRPr="004C37B1" w:rsidRDefault="00CC5162" w:rsidP="00CC5162">
            <w:pPr>
              <w:jc w:val="left"/>
              <w:rPr>
                <w:rFonts w:cs="Arial"/>
                <w:sz w:val="14"/>
                <w:szCs w:val="14"/>
              </w:rPr>
            </w:pPr>
            <w:r w:rsidRPr="004C37B1">
              <w:rPr>
                <w:rFonts w:cs="Arial"/>
                <w:sz w:val="14"/>
                <w:szCs w:val="14"/>
              </w:rPr>
              <w:t>DATA_EMISSAO</w:t>
            </w:r>
          </w:p>
        </w:tc>
        <w:tc>
          <w:tcPr>
            <w:tcW w:w="1409" w:type="pct"/>
            <w:tcBorders>
              <w:top w:val="nil"/>
              <w:left w:val="nil"/>
              <w:bottom w:val="single" w:sz="4" w:space="0" w:color="auto"/>
              <w:right w:val="single" w:sz="4" w:space="0" w:color="auto"/>
            </w:tcBorders>
            <w:shd w:val="clear" w:color="auto" w:fill="auto"/>
            <w:noWrap/>
            <w:hideMark/>
          </w:tcPr>
          <w:p w14:paraId="22A170F3" w14:textId="1F9503C4" w:rsidR="00CC5162" w:rsidRPr="004C37B1" w:rsidRDefault="00CC5162" w:rsidP="00CC5162">
            <w:pPr>
              <w:rPr>
                <w:rFonts w:cs="Arial"/>
                <w:color w:val="0000FF"/>
                <w:sz w:val="14"/>
                <w:szCs w:val="14"/>
                <w:u w:val="single"/>
              </w:rPr>
            </w:pPr>
            <w:r w:rsidRPr="00276F68">
              <w:rPr>
                <w:rFonts w:cs="Arial"/>
                <w:sz w:val="14"/>
                <w:szCs w:val="14"/>
              </w:rPr>
              <w:t xml:space="preserve">Vide item </w:t>
            </w:r>
            <w:hyperlink w:anchor="_Normalizações_de_Registros" w:history="1">
              <w:r w:rsidRPr="00276F68">
                <w:rPr>
                  <w:rStyle w:val="Hyperlink"/>
                  <w:rFonts w:cs="Arial"/>
                  <w:sz w:val="14"/>
                  <w:szCs w:val="14"/>
                </w:rPr>
                <w:t>Normalizações de Registros - DATA</w:t>
              </w:r>
            </w:hyperlink>
          </w:p>
        </w:tc>
      </w:tr>
      <w:tr w:rsidR="00CC5162" w:rsidRPr="004C37B1" w14:paraId="6ECA8F07"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6A657F3" w14:textId="77777777" w:rsidR="00CC5162" w:rsidRPr="004C37B1" w:rsidRDefault="00CC5162" w:rsidP="00A91AA5">
            <w:pPr>
              <w:jc w:val="left"/>
              <w:rPr>
                <w:rFonts w:cs="Arial"/>
                <w:sz w:val="14"/>
                <w:szCs w:val="14"/>
              </w:rPr>
            </w:pPr>
            <w:r w:rsidRPr="004C37B1">
              <w:rPr>
                <w:rFonts w:cs="Arial"/>
                <w:sz w:val="14"/>
                <w:szCs w:val="14"/>
              </w:rPr>
              <w:t>DATA_VENCTO_ORIGINAL</w:t>
            </w:r>
          </w:p>
        </w:tc>
        <w:tc>
          <w:tcPr>
            <w:tcW w:w="363" w:type="pct"/>
            <w:tcBorders>
              <w:top w:val="nil"/>
              <w:left w:val="nil"/>
              <w:bottom w:val="single" w:sz="4" w:space="0" w:color="auto"/>
              <w:right w:val="single" w:sz="4" w:space="0" w:color="auto"/>
            </w:tcBorders>
            <w:shd w:val="clear" w:color="000000" w:fill="F2F2F2"/>
            <w:noWrap/>
            <w:vAlign w:val="center"/>
            <w:hideMark/>
          </w:tcPr>
          <w:p w14:paraId="2688DD65" w14:textId="77777777" w:rsidR="00CC5162" w:rsidRPr="004C37B1" w:rsidRDefault="00CC5162"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6BA2368B" w14:textId="00C27EFD" w:rsidR="00CC5162" w:rsidRPr="004C37B1" w:rsidRDefault="00CC5162"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49135DF1" w14:textId="77777777" w:rsidR="00CC5162" w:rsidRPr="004C37B1" w:rsidRDefault="00CC5162"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707D2AD" w14:textId="77777777" w:rsidR="00CC5162" w:rsidRPr="004C37B1" w:rsidRDefault="00CC5162"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229EE72" w14:textId="77777777" w:rsidR="00CC5162" w:rsidRPr="004C37B1" w:rsidRDefault="00CC5162" w:rsidP="00CC5162">
            <w:pPr>
              <w:jc w:val="left"/>
              <w:rPr>
                <w:rFonts w:cs="Arial"/>
                <w:sz w:val="14"/>
                <w:szCs w:val="14"/>
              </w:rPr>
            </w:pPr>
            <w:r w:rsidRPr="004C37B1">
              <w:rPr>
                <w:rFonts w:cs="Arial"/>
                <w:sz w:val="14"/>
                <w:szCs w:val="14"/>
              </w:rPr>
              <w:t>DATA_VENCTO_ORIGINAL</w:t>
            </w:r>
          </w:p>
        </w:tc>
        <w:tc>
          <w:tcPr>
            <w:tcW w:w="1409" w:type="pct"/>
            <w:tcBorders>
              <w:top w:val="nil"/>
              <w:left w:val="nil"/>
              <w:bottom w:val="single" w:sz="4" w:space="0" w:color="auto"/>
              <w:right w:val="single" w:sz="4" w:space="0" w:color="auto"/>
            </w:tcBorders>
            <w:shd w:val="clear" w:color="auto" w:fill="auto"/>
            <w:noWrap/>
            <w:hideMark/>
          </w:tcPr>
          <w:p w14:paraId="2DAD5CB6" w14:textId="48767A29" w:rsidR="00CC5162" w:rsidRPr="004C37B1" w:rsidRDefault="00CC5162" w:rsidP="00CC5162">
            <w:pPr>
              <w:rPr>
                <w:rFonts w:cs="Arial"/>
                <w:color w:val="0000FF"/>
                <w:sz w:val="14"/>
                <w:szCs w:val="14"/>
                <w:u w:val="single"/>
              </w:rPr>
            </w:pPr>
            <w:r w:rsidRPr="00276F68">
              <w:rPr>
                <w:rFonts w:cs="Arial"/>
                <w:sz w:val="14"/>
                <w:szCs w:val="14"/>
              </w:rPr>
              <w:t xml:space="preserve">Vide item </w:t>
            </w:r>
            <w:hyperlink w:anchor="_Normalizações_de_Registros" w:history="1">
              <w:r w:rsidRPr="00276F68">
                <w:rPr>
                  <w:rStyle w:val="Hyperlink"/>
                  <w:rFonts w:cs="Arial"/>
                  <w:sz w:val="14"/>
                  <w:szCs w:val="14"/>
                </w:rPr>
                <w:t>Normalizações de Registros - DATA</w:t>
              </w:r>
            </w:hyperlink>
          </w:p>
        </w:tc>
      </w:tr>
      <w:tr w:rsidR="004C37B1" w:rsidRPr="004C37B1" w14:paraId="00C58E7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BDDE25F" w14:textId="77777777" w:rsidR="004C37B1" w:rsidRPr="004C37B1" w:rsidRDefault="004C37B1" w:rsidP="00A91AA5">
            <w:pPr>
              <w:jc w:val="left"/>
              <w:rPr>
                <w:rFonts w:cs="Arial"/>
                <w:sz w:val="14"/>
                <w:szCs w:val="14"/>
              </w:rPr>
            </w:pPr>
            <w:r w:rsidRPr="004C37B1">
              <w:rPr>
                <w:rFonts w:cs="Arial"/>
                <w:sz w:val="14"/>
                <w:szCs w:val="14"/>
              </w:rPr>
              <w:t>REF_VENCTO</w:t>
            </w:r>
          </w:p>
        </w:tc>
        <w:tc>
          <w:tcPr>
            <w:tcW w:w="363" w:type="pct"/>
            <w:tcBorders>
              <w:top w:val="nil"/>
              <w:left w:val="nil"/>
              <w:bottom w:val="single" w:sz="4" w:space="0" w:color="auto"/>
              <w:right w:val="single" w:sz="4" w:space="0" w:color="auto"/>
            </w:tcBorders>
            <w:shd w:val="clear" w:color="000000" w:fill="F2F2F2"/>
            <w:noWrap/>
            <w:vAlign w:val="center"/>
            <w:hideMark/>
          </w:tcPr>
          <w:p w14:paraId="3A4246D4" w14:textId="408E58D2"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BA417A6"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12BEC9D"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D20E41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1DAB114" w14:textId="77777777" w:rsidR="004C37B1" w:rsidRPr="004C37B1" w:rsidRDefault="004C37B1" w:rsidP="004C37B1">
            <w:pPr>
              <w:jc w:val="left"/>
              <w:rPr>
                <w:rFonts w:cs="Arial"/>
                <w:sz w:val="14"/>
                <w:szCs w:val="14"/>
              </w:rPr>
            </w:pPr>
            <w:r w:rsidRPr="004C37B1">
              <w:rPr>
                <w:rFonts w:cs="Arial"/>
                <w:sz w:val="14"/>
                <w:szCs w:val="14"/>
              </w:rPr>
              <w:t>REF_VENCTO</w:t>
            </w:r>
          </w:p>
        </w:tc>
        <w:tc>
          <w:tcPr>
            <w:tcW w:w="1409" w:type="pct"/>
            <w:tcBorders>
              <w:top w:val="nil"/>
              <w:left w:val="nil"/>
              <w:bottom w:val="single" w:sz="4" w:space="0" w:color="auto"/>
              <w:right w:val="single" w:sz="4" w:space="0" w:color="auto"/>
            </w:tcBorders>
            <w:shd w:val="clear" w:color="auto" w:fill="auto"/>
            <w:noWrap/>
            <w:vAlign w:val="center"/>
            <w:hideMark/>
          </w:tcPr>
          <w:p w14:paraId="7DC81B20" w14:textId="77777777" w:rsidR="004C37B1" w:rsidRPr="004C37B1" w:rsidRDefault="004C37B1" w:rsidP="004C37B1">
            <w:pPr>
              <w:rPr>
                <w:rFonts w:cs="Arial"/>
                <w:color w:val="000000"/>
                <w:sz w:val="14"/>
                <w:szCs w:val="14"/>
              </w:rPr>
            </w:pPr>
            <w:r w:rsidRPr="004C37B1">
              <w:rPr>
                <w:rFonts w:cs="Arial"/>
                <w:color w:val="000000"/>
                <w:sz w:val="14"/>
                <w:szCs w:val="14"/>
              </w:rPr>
              <w:t> </w:t>
            </w:r>
          </w:p>
        </w:tc>
      </w:tr>
      <w:tr w:rsidR="004C37B1" w:rsidRPr="004C37B1" w14:paraId="4C053DA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5F73E2D" w14:textId="77777777" w:rsidR="004C37B1" w:rsidRPr="004C37B1" w:rsidRDefault="004C37B1" w:rsidP="00A91AA5">
            <w:pPr>
              <w:jc w:val="left"/>
              <w:rPr>
                <w:rFonts w:cs="Arial"/>
                <w:sz w:val="14"/>
                <w:szCs w:val="14"/>
              </w:rPr>
            </w:pPr>
            <w:r w:rsidRPr="004C37B1">
              <w:rPr>
                <w:rFonts w:cs="Arial"/>
                <w:sz w:val="14"/>
                <w:szCs w:val="14"/>
              </w:rPr>
              <w:t>DATA_VENCTO_EFETIVO</w:t>
            </w:r>
          </w:p>
        </w:tc>
        <w:tc>
          <w:tcPr>
            <w:tcW w:w="363" w:type="pct"/>
            <w:tcBorders>
              <w:top w:val="nil"/>
              <w:left w:val="nil"/>
              <w:bottom w:val="single" w:sz="4" w:space="0" w:color="auto"/>
              <w:right w:val="single" w:sz="4" w:space="0" w:color="auto"/>
            </w:tcBorders>
            <w:shd w:val="clear" w:color="000000" w:fill="F2F2F2"/>
            <w:noWrap/>
            <w:vAlign w:val="center"/>
            <w:hideMark/>
          </w:tcPr>
          <w:p w14:paraId="6919211C" w14:textId="77777777" w:rsidR="004C37B1" w:rsidRPr="004C37B1" w:rsidRDefault="004C37B1"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04180F89" w14:textId="2FF250E0" w:rsidR="004C37B1" w:rsidRPr="004C37B1"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2A189E83"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D85D3B8"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218024C" w14:textId="77777777" w:rsidR="004C37B1" w:rsidRPr="004C37B1" w:rsidRDefault="004C37B1" w:rsidP="004C37B1">
            <w:pPr>
              <w:jc w:val="left"/>
              <w:rPr>
                <w:rFonts w:cs="Arial"/>
                <w:sz w:val="14"/>
                <w:szCs w:val="14"/>
              </w:rPr>
            </w:pPr>
            <w:r w:rsidRPr="004C37B1">
              <w:rPr>
                <w:rFonts w:cs="Arial"/>
                <w:sz w:val="14"/>
                <w:szCs w:val="14"/>
              </w:rPr>
              <w:t>DATA_VENCTO_EFETIVO</w:t>
            </w:r>
          </w:p>
        </w:tc>
        <w:tc>
          <w:tcPr>
            <w:tcW w:w="1409" w:type="pct"/>
            <w:tcBorders>
              <w:top w:val="nil"/>
              <w:left w:val="nil"/>
              <w:bottom w:val="single" w:sz="4" w:space="0" w:color="auto"/>
              <w:right w:val="single" w:sz="4" w:space="0" w:color="auto"/>
            </w:tcBorders>
            <w:shd w:val="clear" w:color="auto" w:fill="auto"/>
            <w:noWrap/>
            <w:vAlign w:val="center"/>
            <w:hideMark/>
          </w:tcPr>
          <w:p w14:paraId="4E1D1040" w14:textId="724E2453" w:rsidR="004C37B1" w:rsidRPr="004C37B1" w:rsidRDefault="00CC5162" w:rsidP="004C37B1">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C37B1" w:rsidRPr="004C37B1" w14:paraId="081CBCA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01AA6FB" w14:textId="77777777" w:rsidR="004C37B1" w:rsidRPr="004C37B1" w:rsidRDefault="004C37B1" w:rsidP="00A91AA5">
            <w:pPr>
              <w:jc w:val="left"/>
              <w:rPr>
                <w:rFonts w:cs="Arial"/>
                <w:sz w:val="14"/>
                <w:szCs w:val="14"/>
              </w:rPr>
            </w:pPr>
            <w:r w:rsidRPr="004C37B1">
              <w:rPr>
                <w:rFonts w:cs="Arial"/>
                <w:sz w:val="14"/>
                <w:szCs w:val="14"/>
              </w:rPr>
              <w:t>REF_PAGTO</w:t>
            </w:r>
          </w:p>
        </w:tc>
        <w:tc>
          <w:tcPr>
            <w:tcW w:w="363" w:type="pct"/>
            <w:tcBorders>
              <w:top w:val="nil"/>
              <w:left w:val="nil"/>
              <w:bottom w:val="single" w:sz="4" w:space="0" w:color="auto"/>
              <w:right w:val="single" w:sz="4" w:space="0" w:color="auto"/>
            </w:tcBorders>
            <w:shd w:val="clear" w:color="000000" w:fill="F2F2F2"/>
            <w:noWrap/>
            <w:vAlign w:val="center"/>
            <w:hideMark/>
          </w:tcPr>
          <w:p w14:paraId="19849BF7" w14:textId="7E15657B"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F600FBA"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3480EDE"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E6F44C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DAF5CF0" w14:textId="77777777" w:rsidR="004C37B1" w:rsidRPr="004C37B1" w:rsidRDefault="004C37B1" w:rsidP="004C37B1">
            <w:pPr>
              <w:jc w:val="left"/>
              <w:rPr>
                <w:rFonts w:cs="Arial"/>
                <w:sz w:val="14"/>
                <w:szCs w:val="14"/>
              </w:rPr>
            </w:pPr>
            <w:r w:rsidRPr="004C37B1">
              <w:rPr>
                <w:rFonts w:cs="Arial"/>
                <w:sz w:val="14"/>
                <w:szCs w:val="14"/>
              </w:rPr>
              <w:t>REF_PAGTO</w:t>
            </w:r>
          </w:p>
        </w:tc>
        <w:tc>
          <w:tcPr>
            <w:tcW w:w="1409" w:type="pct"/>
            <w:tcBorders>
              <w:top w:val="nil"/>
              <w:left w:val="nil"/>
              <w:bottom w:val="single" w:sz="4" w:space="0" w:color="auto"/>
              <w:right w:val="single" w:sz="4" w:space="0" w:color="auto"/>
            </w:tcBorders>
            <w:shd w:val="clear" w:color="auto" w:fill="auto"/>
            <w:noWrap/>
            <w:vAlign w:val="center"/>
            <w:hideMark/>
          </w:tcPr>
          <w:p w14:paraId="4B8D55AD" w14:textId="77777777" w:rsidR="004C37B1" w:rsidRPr="004C37B1" w:rsidRDefault="004C37B1" w:rsidP="004C37B1">
            <w:pPr>
              <w:rPr>
                <w:rFonts w:cs="Arial"/>
                <w:color w:val="000000"/>
                <w:sz w:val="14"/>
                <w:szCs w:val="14"/>
              </w:rPr>
            </w:pPr>
            <w:r w:rsidRPr="004C37B1">
              <w:rPr>
                <w:rFonts w:cs="Arial"/>
                <w:color w:val="000000"/>
                <w:sz w:val="14"/>
                <w:szCs w:val="14"/>
              </w:rPr>
              <w:t> </w:t>
            </w:r>
          </w:p>
        </w:tc>
      </w:tr>
      <w:tr w:rsidR="004C37B1" w:rsidRPr="004C37B1" w14:paraId="7AA461B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17EB866" w14:textId="77777777" w:rsidR="004C37B1" w:rsidRPr="0043447C" w:rsidRDefault="004C37B1" w:rsidP="00A91AA5">
            <w:pPr>
              <w:jc w:val="left"/>
              <w:rPr>
                <w:rFonts w:cs="Arial"/>
                <w:sz w:val="14"/>
                <w:szCs w:val="14"/>
              </w:rPr>
            </w:pPr>
            <w:r w:rsidRPr="0043447C">
              <w:rPr>
                <w:rFonts w:cs="Arial"/>
                <w:sz w:val="14"/>
                <w:szCs w:val="14"/>
              </w:rPr>
              <w:t>DATA_PAGAMENTO</w:t>
            </w:r>
          </w:p>
        </w:tc>
        <w:tc>
          <w:tcPr>
            <w:tcW w:w="363" w:type="pct"/>
            <w:tcBorders>
              <w:top w:val="nil"/>
              <w:left w:val="nil"/>
              <w:bottom w:val="single" w:sz="4" w:space="0" w:color="auto"/>
              <w:right w:val="single" w:sz="4" w:space="0" w:color="auto"/>
            </w:tcBorders>
            <w:shd w:val="clear" w:color="000000" w:fill="F2F2F2"/>
            <w:noWrap/>
            <w:vAlign w:val="center"/>
            <w:hideMark/>
          </w:tcPr>
          <w:p w14:paraId="0574F773" w14:textId="77777777" w:rsidR="004C37B1" w:rsidRPr="0043447C" w:rsidRDefault="004C37B1" w:rsidP="00A91AA5">
            <w:pPr>
              <w:jc w:val="center"/>
              <w:rPr>
                <w:rFonts w:cs="Arial"/>
                <w:sz w:val="14"/>
                <w:szCs w:val="14"/>
              </w:rPr>
            </w:pPr>
            <w:r w:rsidRPr="0043447C">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7345BACF" w14:textId="15E32429" w:rsidR="004C37B1" w:rsidRPr="0043447C"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551C94B4"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481A0D2"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C03738D" w14:textId="77777777" w:rsidR="004C37B1" w:rsidRPr="004C37B1" w:rsidRDefault="004C37B1" w:rsidP="004C37B1">
            <w:pPr>
              <w:jc w:val="left"/>
              <w:rPr>
                <w:rFonts w:cs="Arial"/>
                <w:sz w:val="14"/>
                <w:szCs w:val="14"/>
              </w:rPr>
            </w:pPr>
            <w:r w:rsidRPr="004C37B1">
              <w:rPr>
                <w:rFonts w:cs="Arial"/>
                <w:sz w:val="14"/>
                <w:szCs w:val="14"/>
              </w:rPr>
              <w:t>DATA_PAGAMENTO</w:t>
            </w:r>
          </w:p>
        </w:tc>
        <w:tc>
          <w:tcPr>
            <w:tcW w:w="1409" w:type="pct"/>
            <w:tcBorders>
              <w:top w:val="nil"/>
              <w:left w:val="nil"/>
              <w:bottom w:val="single" w:sz="4" w:space="0" w:color="auto"/>
              <w:right w:val="single" w:sz="4" w:space="0" w:color="auto"/>
            </w:tcBorders>
            <w:shd w:val="clear" w:color="auto" w:fill="auto"/>
            <w:noWrap/>
            <w:vAlign w:val="center"/>
            <w:hideMark/>
          </w:tcPr>
          <w:p w14:paraId="6B74CB33" w14:textId="01A6F2E0" w:rsidR="004C37B1" w:rsidRPr="004C37B1" w:rsidRDefault="00CC5162" w:rsidP="004C37B1">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C37B1" w:rsidRPr="004C37B1" w14:paraId="67AD4B4F"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F45321A" w14:textId="77777777" w:rsidR="004C37B1" w:rsidRPr="0043447C" w:rsidRDefault="004C37B1" w:rsidP="00A91AA5">
            <w:pPr>
              <w:jc w:val="left"/>
              <w:rPr>
                <w:rFonts w:cs="Arial"/>
                <w:sz w:val="14"/>
                <w:szCs w:val="14"/>
              </w:rPr>
            </w:pPr>
            <w:r w:rsidRPr="0043447C">
              <w:rPr>
                <w:rFonts w:cs="Arial"/>
                <w:sz w:val="14"/>
                <w:szCs w:val="14"/>
              </w:rPr>
              <w:t>VALOR_ORIGINAL</w:t>
            </w:r>
          </w:p>
        </w:tc>
        <w:tc>
          <w:tcPr>
            <w:tcW w:w="363" w:type="pct"/>
            <w:tcBorders>
              <w:top w:val="nil"/>
              <w:left w:val="nil"/>
              <w:bottom w:val="single" w:sz="4" w:space="0" w:color="auto"/>
              <w:right w:val="single" w:sz="4" w:space="0" w:color="auto"/>
            </w:tcBorders>
            <w:shd w:val="clear" w:color="000000" w:fill="F2F2F2"/>
            <w:noWrap/>
            <w:vAlign w:val="center"/>
            <w:hideMark/>
          </w:tcPr>
          <w:p w14:paraId="6C9FBEB9" w14:textId="77777777" w:rsidR="004C37B1" w:rsidRPr="0043447C" w:rsidRDefault="004C37B1" w:rsidP="00A91AA5">
            <w:pPr>
              <w:jc w:val="center"/>
              <w:rPr>
                <w:rFonts w:cs="Arial"/>
                <w:sz w:val="14"/>
                <w:szCs w:val="14"/>
              </w:rPr>
            </w:pPr>
            <w:r w:rsidRPr="0043447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4764B0A6" w14:textId="0CCE1398" w:rsidR="004C37B1" w:rsidRPr="0043447C" w:rsidRDefault="006D4947" w:rsidP="00A91AA5">
            <w:pPr>
              <w:jc w:val="center"/>
              <w:rPr>
                <w:rFonts w:cs="Arial"/>
                <w:sz w:val="14"/>
                <w:szCs w:val="14"/>
              </w:rPr>
            </w:pPr>
            <w:r>
              <w:rPr>
                <w:rFonts w:cs="Arial"/>
                <w:sz w:val="14"/>
                <w:szCs w:val="14"/>
              </w:rPr>
              <w:t>10</w:t>
            </w:r>
            <w:r w:rsidR="004C37B1" w:rsidRPr="0043447C">
              <w:rPr>
                <w:rFonts w:cs="Arial"/>
                <w:sz w:val="14"/>
                <w:szCs w:val="14"/>
              </w:rPr>
              <w:t>,2</w:t>
            </w:r>
          </w:p>
        </w:tc>
        <w:tc>
          <w:tcPr>
            <w:tcW w:w="317" w:type="pct"/>
            <w:tcBorders>
              <w:top w:val="nil"/>
              <w:left w:val="nil"/>
              <w:bottom w:val="single" w:sz="4" w:space="0" w:color="auto"/>
              <w:right w:val="single" w:sz="4" w:space="0" w:color="auto"/>
            </w:tcBorders>
            <w:shd w:val="clear" w:color="000000" w:fill="F2F2F2"/>
            <w:noWrap/>
            <w:vAlign w:val="center"/>
            <w:hideMark/>
          </w:tcPr>
          <w:p w14:paraId="7CD9AA7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56C9E9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30D1CA2" w14:textId="77777777" w:rsidR="004C37B1" w:rsidRPr="004C37B1" w:rsidRDefault="004C37B1" w:rsidP="004C37B1">
            <w:pPr>
              <w:jc w:val="left"/>
              <w:rPr>
                <w:rFonts w:cs="Arial"/>
                <w:sz w:val="14"/>
                <w:szCs w:val="14"/>
              </w:rPr>
            </w:pPr>
            <w:r w:rsidRPr="004C37B1">
              <w:rPr>
                <w:rFonts w:cs="Arial"/>
                <w:sz w:val="14"/>
                <w:szCs w:val="14"/>
              </w:rPr>
              <w:t>VALOR_ORIGINAL</w:t>
            </w:r>
          </w:p>
        </w:tc>
        <w:tc>
          <w:tcPr>
            <w:tcW w:w="1409" w:type="pct"/>
            <w:tcBorders>
              <w:top w:val="nil"/>
              <w:left w:val="nil"/>
              <w:bottom w:val="single" w:sz="4" w:space="0" w:color="auto"/>
              <w:right w:val="single" w:sz="4" w:space="0" w:color="auto"/>
            </w:tcBorders>
            <w:shd w:val="clear" w:color="000000" w:fill="auto"/>
            <w:vAlign w:val="bottom"/>
            <w:hideMark/>
          </w:tcPr>
          <w:p w14:paraId="591076E0"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E1B74A0"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E2F1107" w14:textId="77777777" w:rsidR="004C37B1" w:rsidRPr="0043447C" w:rsidRDefault="004C37B1" w:rsidP="00A91AA5">
            <w:pPr>
              <w:jc w:val="left"/>
              <w:rPr>
                <w:rFonts w:cs="Arial"/>
                <w:sz w:val="14"/>
                <w:szCs w:val="14"/>
              </w:rPr>
            </w:pPr>
            <w:r w:rsidRPr="0043447C">
              <w:rPr>
                <w:rFonts w:cs="Arial"/>
                <w:sz w:val="14"/>
                <w:szCs w:val="14"/>
              </w:rPr>
              <w:t>VALOR_EFETIVO</w:t>
            </w:r>
          </w:p>
        </w:tc>
        <w:tc>
          <w:tcPr>
            <w:tcW w:w="363" w:type="pct"/>
            <w:tcBorders>
              <w:top w:val="nil"/>
              <w:left w:val="nil"/>
              <w:bottom w:val="single" w:sz="4" w:space="0" w:color="auto"/>
              <w:right w:val="single" w:sz="4" w:space="0" w:color="auto"/>
            </w:tcBorders>
            <w:shd w:val="clear" w:color="000000" w:fill="F2F2F2"/>
            <w:noWrap/>
            <w:vAlign w:val="center"/>
            <w:hideMark/>
          </w:tcPr>
          <w:p w14:paraId="6EAD38FE" w14:textId="77777777" w:rsidR="004C37B1" w:rsidRPr="0043447C" w:rsidRDefault="004C37B1" w:rsidP="00A91AA5">
            <w:pPr>
              <w:jc w:val="center"/>
              <w:rPr>
                <w:rFonts w:cs="Arial"/>
                <w:sz w:val="14"/>
                <w:szCs w:val="14"/>
              </w:rPr>
            </w:pPr>
            <w:r w:rsidRPr="0043447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0670676E" w14:textId="17DB73C8" w:rsidR="004C37B1" w:rsidRPr="0043447C" w:rsidRDefault="006D4947" w:rsidP="00A91AA5">
            <w:pPr>
              <w:jc w:val="center"/>
              <w:rPr>
                <w:rFonts w:cs="Arial"/>
                <w:sz w:val="14"/>
                <w:szCs w:val="14"/>
              </w:rPr>
            </w:pPr>
            <w:r>
              <w:rPr>
                <w:rFonts w:cs="Arial"/>
                <w:sz w:val="14"/>
                <w:szCs w:val="14"/>
              </w:rPr>
              <w:t>10</w:t>
            </w:r>
            <w:r w:rsidR="004C37B1" w:rsidRPr="0043447C">
              <w:rPr>
                <w:rFonts w:cs="Arial"/>
                <w:sz w:val="14"/>
                <w:szCs w:val="14"/>
              </w:rPr>
              <w:t>,2</w:t>
            </w:r>
          </w:p>
        </w:tc>
        <w:tc>
          <w:tcPr>
            <w:tcW w:w="317" w:type="pct"/>
            <w:tcBorders>
              <w:top w:val="nil"/>
              <w:left w:val="nil"/>
              <w:bottom w:val="single" w:sz="4" w:space="0" w:color="auto"/>
              <w:right w:val="single" w:sz="4" w:space="0" w:color="auto"/>
            </w:tcBorders>
            <w:shd w:val="clear" w:color="000000" w:fill="F2F2F2"/>
            <w:noWrap/>
            <w:vAlign w:val="center"/>
            <w:hideMark/>
          </w:tcPr>
          <w:p w14:paraId="213CA3E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E67BC11"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CA69D09" w14:textId="77777777" w:rsidR="004C37B1" w:rsidRPr="004C37B1" w:rsidRDefault="004C37B1" w:rsidP="004C37B1">
            <w:pPr>
              <w:jc w:val="left"/>
              <w:rPr>
                <w:rFonts w:cs="Arial"/>
                <w:sz w:val="14"/>
                <w:szCs w:val="14"/>
              </w:rPr>
            </w:pPr>
            <w:r w:rsidRPr="004C37B1">
              <w:rPr>
                <w:rFonts w:cs="Arial"/>
                <w:sz w:val="14"/>
                <w:szCs w:val="14"/>
              </w:rPr>
              <w:t>VALOR_EFETIVO</w:t>
            </w:r>
          </w:p>
        </w:tc>
        <w:tc>
          <w:tcPr>
            <w:tcW w:w="1409" w:type="pct"/>
            <w:tcBorders>
              <w:top w:val="nil"/>
              <w:left w:val="nil"/>
              <w:bottom w:val="single" w:sz="4" w:space="0" w:color="auto"/>
              <w:right w:val="single" w:sz="4" w:space="0" w:color="auto"/>
            </w:tcBorders>
            <w:shd w:val="clear" w:color="000000" w:fill="auto"/>
            <w:vAlign w:val="bottom"/>
            <w:hideMark/>
          </w:tcPr>
          <w:p w14:paraId="7EE33955"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C5A0DB6"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E561CFB" w14:textId="77777777" w:rsidR="004C37B1" w:rsidRPr="0043447C" w:rsidRDefault="004C37B1" w:rsidP="00A91AA5">
            <w:pPr>
              <w:jc w:val="left"/>
              <w:rPr>
                <w:rFonts w:cs="Arial"/>
                <w:sz w:val="14"/>
                <w:szCs w:val="14"/>
              </w:rPr>
            </w:pPr>
            <w:r w:rsidRPr="0043447C">
              <w:rPr>
                <w:rFonts w:cs="Arial"/>
                <w:sz w:val="14"/>
                <w:szCs w:val="14"/>
              </w:rPr>
              <w:lastRenderedPageBreak/>
              <w:t>VALOR_SALDO_DEVEDOR</w:t>
            </w:r>
          </w:p>
        </w:tc>
        <w:tc>
          <w:tcPr>
            <w:tcW w:w="363" w:type="pct"/>
            <w:tcBorders>
              <w:top w:val="nil"/>
              <w:left w:val="nil"/>
              <w:bottom w:val="single" w:sz="4" w:space="0" w:color="auto"/>
              <w:right w:val="single" w:sz="4" w:space="0" w:color="auto"/>
            </w:tcBorders>
            <w:shd w:val="clear" w:color="000000" w:fill="F2F2F2"/>
            <w:noWrap/>
            <w:vAlign w:val="center"/>
            <w:hideMark/>
          </w:tcPr>
          <w:p w14:paraId="38A29097" w14:textId="77777777" w:rsidR="004C37B1" w:rsidRPr="0043447C" w:rsidRDefault="004C37B1" w:rsidP="00A91AA5">
            <w:pPr>
              <w:jc w:val="center"/>
              <w:rPr>
                <w:rFonts w:cs="Arial"/>
                <w:sz w:val="14"/>
                <w:szCs w:val="14"/>
              </w:rPr>
            </w:pPr>
            <w:r w:rsidRPr="0043447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4F91CEAA" w14:textId="5CFAFDC1" w:rsidR="004C37B1" w:rsidRPr="0043447C" w:rsidRDefault="006D4947" w:rsidP="00A91AA5">
            <w:pPr>
              <w:jc w:val="center"/>
              <w:rPr>
                <w:rFonts w:cs="Arial"/>
                <w:sz w:val="14"/>
                <w:szCs w:val="14"/>
              </w:rPr>
            </w:pPr>
            <w:r>
              <w:rPr>
                <w:rFonts w:cs="Arial"/>
                <w:sz w:val="14"/>
                <w:szCs w:val="14"/>
              </w:rPr>
              <w:t>10</w:t>
            </w:r>
            <w:r w:rsidR="004C37B1" w:rsidRPr="0043447C">
              <w:rPr>
                <w:rFonts w:cs="Arial"/>
                <w:sz w:val="14"/>
                <w:szCs w:val="14"/>
              </w:rPr>
              <w:t>,2</w:t>
            </w:r>
          </w:p>
        </w:tc>
        <w:tc>
          <w:tcPr>
            <w:tcW w:w="317" w:type="pct"/>
            <w:tcBorders>
              <w:top w:val="nil"/>
              <w:left w:val="nil"/>
              <w:bottom w:val="single" w:sz="4" w:space="0" w:color="auto"/>
              <w:right w:val="single" w:sz="4" w:space="0" w:color="auto"/>
            </w:tcBorders>
            <w:shd w:val="clear" w:color="000000" w:fill="F2F2F2"/>
            <w:noWrap/>
            <w:vAlign w:val="center"/>
            <w:hideMark/>
          </w:tcPr>
          <w:p w14:paraId="27B2397C"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B5408D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1E3DBD2" w14:textId="77777777" w:rsidR="004C37B1" w:rsidRPr="004C37B1" w:rsidRDefault="004C37B1" w:rsidP="004C37B1">
            <w:pPr>
              <w:jc w:val="left"/>
              <w:rPr>
                <w:rFonts w:cs="Arial"/>
                <w:sz w:val="14"/>
                <w:szCs w:val="14"/>
              </w:rPr>
            </w:pPr>
            <w:r w:rsidRPr="004C37B1">
              <w:rPr>
                <w:rFonts w:cs="Arial"/>
                <w:sz w:val="14"/>
                <w:szCs w:val="14"/>
              </w:rPr>
              <w:t>VALOR_SALDO_DEVEDOR</w:t>
            </w:r>
          </w:p>
        </w:tc>
        <w:tc>
          <w:tcPr>
            <w:tcW w:w="1409" w:type="pct"/>
            <w:tcBorders>
              <w:top w:val="nil"/>
              <w:left w:val="nil"/>
              <w:bottom w:val="single" w:sz="4" w:space="0" w:color="auto"/>
              <w:right w:val="single" w:sz="4" w:space="0" w:color="auto"/>
            </w:tcBorders>
            <w:shd w:val="clear" w:color="000000" w:fill="auto"/>
            <w:vAlign w:val="bottom"/>
            <w:hideMark/>
          </w:tcPr>
          <w:p w14:paraId="7D74FEA5"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51C12E9"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5CCA5B4" w14:textId="77777777" w:rsidR="004C37B1" w:rsidRPr="0043447C" w:rsidRDefault="004C37B1" w:rsidP="00A91AA5">
            <w:pPr>
              <w:jc w:val="left"/>
              <w:rPr>
                <w:rFonts w:cs="Arial"/>
                <w:sz w:val="14"/>
                <w:szCs w:val="14"/>
              </w:rPr>
            </w:pPr>
            <w:r w:rsidRPr="0043447C">
              <w:rPr>
                <w:rFonts w:cs="Arial"/>
                <w:sz w:val="14"/>
                <w:szCs w:val="14"/>
              </w:rPr>
              <w:t>SITUACAO_FATURA</w:t>
            </w:r>
          </w:p>
        </w:tc>
        <w:tc>
          <w:tcPr>
            <w:tcW w:w="363" w:type="pct"/>
            <w:tcBorders>
              <w:top w:val="nil"/>
              <w:left w:val="nil"/>
              <w:bottom w:val="single" w:sz="4" w:space="0" w:color="auto"/>
              <w:right w:val="single" w:sz="4" w:space="0" w:color="auto"/>
            </w:tcBorders>
            <w:shd w:val="clear" w:color="000000" w:fill="F2F2F2"/>
            <w:noWrap/>
            <w:vAlign w:val="center"/>
            <w:hideMark/>
          </w:tcPr>
          <w:p w14:paraId="46FDD922" w14:textId="45EEF1C4"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37FD92D"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ABB5570"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FC9651A"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C389839" w14:textId="77777777" w:rsidR="004C37B1" w:rsidRPr="004C37B1" w:rsidRDefault="004C37B1" w:rsidP="004C37B1">
            <w:pPr>
              <w:jc w:val="left"/>
              <w:rPr>
                <w:rFonts w:cs="Arial"/>
                <w:sz w:val="14"/>
                <w:szCs w:val="14"/>
              </w:rPr>
            </w:pPr>
            <w:r w:rsidRPr="004C37B1">
              <w:rPr>
                <w:rFonts w:cs="Arial"/>
                <w:sz w:val="14"/>
                <w:szCs w:val="14"/>
              </w:rPr>
              <w:t>SITUACAO_FATURA</w:t>
            </w:r>
          </w:p>
        </w:tc>
        <w:tc>
          <w:tcPr>
            <w:tcW w:w="1409" w:type="pct"/>
            <w:tcBorders>
              <w:top w:val="nil"/>
              <w:left w:val="nil"/>
              <w:bottom w:val="single" w:sz="4" w:space="0" w:color="auto"/>
              <w:right w:val="single" w:sz="4" w:space="0" w:color="auto"/>
            </w:tcBorders>
            <w:shd w:val="clear" w:color="000000" w:fill="auto"/>
            <w:vAlign w:val="bottom"/>
            <w:hideMark/>
          </w:tcPr>
          <w:p w14:paraId="42348D4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52408823"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10E711A" w14:textId="77777777" w:rsidR="004C37B1" w:rsidRPr="0043447C" w:rsidRDefault="004C37B1" w:rsidP="00A91AA5">
            <w:pPr>
              <w:jc w:val="left"/>
              <w:rPr>
                <w:rFonts w:cs="Arial"/>
                <w:sz w:val="14"/>
                <w:szCs w:val="14"/>
              </w:rPr>
            </w:pPr>
            <w:r w:rsidRPr="0043447C">
              <w:rPr>
                <w:rFonts w:cs="Arial"/>
                <w:sz w:val="14"/>
                <w:szCs w:val="14"/>
              </w:rPr>
              <w:t>CODIGO_CANCELAMENTO_SISRAF</w:t>
            </w:r>
          </w:p>
        </w:tc>
        <w:tc>
          <w:tcPr>
            <w:tcW w:w="363" w:type="pct"/>
            <w:tcBorders>
              <w:top w:val="nil"/>
              <w:left w:val="nil"/>
              <w:bottom w:val="single" w:sz="4" w:space="0" w:color="auto"/>
              <w:right w:val="single" w:sz="4" w:space="0" w:color="auto"/>
            </w:tcBorders>
            <w:shd w:val="clear" w:color="000000" w:fill="F2F2F2"/>
            <w:noWrap/>
            <w:vAlign w:val="center"/>
            <w:hideMark/>
          </w:tcPr>
          <w:p w14:paraId="3215C10C" w14:textId="7ABDC0DE"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79BB198"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AF8CB96"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5A7429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CB34418" w14:textId="77777777" w:rsidR="004C37B1" w:rsidRPr="004C37B1" w:rsidRDefault="004C37B1" w:rsidP="004C37B1">
            <w:pPr>
              <w:jc w:val="left"/>
              <w:rPr>
                <w:rFonts w:cs="Arial"/>
                <w:sz w:val="14"/>
                <w:szCs w:val="14"/>
              </w:rPr>
            </w:pPr>
            <w:r w:rsidRPr="004C37B1">
              <w:rPr>
                <w:rFonts w:cs="Arial"/>
                <w:sz w:val="14"/>
                <w:szCs w:val="14"/>
              </w:rPr>
              <w:t>CODIGO_CANCELAMENTO_SISRAF</w:t>
            </w:r>
          </w:p>
        </w:tc>
        <w:tc>
          <w:tcPr>
            <w:tcW w:w="1409" w:type="pct"/>
            <w:tcBorders>
              <w:top w:val="nil"/>
              <w:left w:val="nil"/>
              <w:bottom w:val="single" w:sz="4" w:space="0" w:color="auto"/>
              <w:right w:val="single" w:sz="4" w:space="0" w:color="auto"/>
            </w:tcBorders>
            <w:shd w:val="clear" w:color="000000" w:fill="auto"/>
            <w:vAlign w:val="bottom"/>
            <w:hideMark/>
          </w:tcPr>
          <w:p w14:paraId="34483C5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A364A70"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10B38414" w14:textId="77777777" w:rsidR="004C37B1" w:rsidRPr="0043447C" w:rsidRDefault="004C37B1" w:rsidP="00A91AA5">
            <w:pPr>
              <w:jc w:val="left"/>
              <w:rPr>
                <w:rFonts w:cs="Arial"/>
                <w:sz w:val="14"/>
                <w:szCs w:val="14"/>
              </w:rPr>
            </w:pPr>
            <w:r w:rsidRPr="0043447C">
              <w:rPr>
                <w:rFonts w:cs="Arial"/>
                <w:sz w:val="14"/>
                <w:szCs w:val="14"/>
              </w:rPr>
              <w:t>CICLO_FATURAMENTO</w:t>
            </w:r>
          </w:p>
        </w:tc>
        <w:tc>
          <w:tcPr>
            <w:tcW w:w="363" w:type="pct"/>
            <w:tcBorders>
              <w:top w:val="nil"/>
              <w:left w:val="nil"/>
              <w:bottom w:val="single" w:sz="4" w:space="0" w:color="auto"/>
              <w:right w:val="single" w:sz="4" w:space="0" w:color="auto"/>
            </w:tcBorders>
            <w:shd w:val="clear" w:color="000000" w:fill="F2F2F2"/>
            <w:noWrap/>
            <w:vAlign w:val="center"/>
            <w:hideMark/>
          </w:tcPr>
          <w:p w14:paraId="51DEB32E" w14:textId="5C9D0E97"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78CC33A"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1E2A67E8"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BE0EEF8"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F3C8911" w14:textId="77777777" w:rsidR="004C37B1" w:rsidRPr="004C37B1" w:rsidRDefault="004C37B1" w:rsidP="004C37B1">
            <w:pPr>
              <w:jc w:val="left"/>
              <w:rPr>
                <w:rFonts w:cs="Arial"/>
                <w:sz w:val="14"/>
                <w:szCs w:val="14"/>
              </w:rPr>
            </w:pPr>
            <w:r w:rsidRPr="004C37B1">
              <w:rPr>
                <w:rFonts w:cs="Arial"/>
                <w:sz w:val="14"/>
                <w:szCs w:val="14"/>
              </w:rPr>
              <w:t>CICLO_FATURAMENTO</w:t>
            </w:r>
          </w:p>
        </w:tc>
        <w:tc>
          <w:tcPr>
            <w:tcW w:w="1409" w:type="pct"/>
            <w:tcBorders>
              <w:top w:val="nil"/>
              <w:left w:val="nil"/>
              <w:bottom w:val="single" w:sz="4" w:space="0" w:color="auto"/>
              <w:right w:val="single" w:sz="4" w:space="0" w:color="auto"/>
            </w:tcBorders>
            <w:shd w:val="clear" w:color="000000" w:fill="auto"/>
            <w:vAlign w:val="bottom"/>
            <w:hideMark/>
          </w:tcPr>
          <w:p w14:paraId="30633D60"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19B661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FD29E3A" w14:textId="77777777" w:rsidR="004C37B1" w:rsidRPr="0043447C" w:rsidRDefault="004C37B1" w:rsidP="00A91AA5">
            <w:pPr>
              <w:jc w:val="left"/>
              <w:rPr>
                <w:rFonts w:cs="Arial"/>
                <w:sz w:val="14"/>
                <w:szCs w:val="14"/>
              </w:rPr>
            </w:pPr>
            <w:r w:rsidRPr="0043447C">
              <w:rPr>
                <w:rFonts w:cs="Arial"/>
                <w:sz w:val="14"/>
                <w:szCs w:val="14"/>
              </w:rPr>
              <w:t>IDADE_VENCTO_X_ATIVACAO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0E0CF45C" w14:textId="1045A022"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207265F"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757BFCA"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C65617A"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8596EE4" w14:textId="77777777" w:rsidR="004C37B1" w:rsidRPr="004C37B1" w:rsidRDefault="004C37B1" w:rsidP="004C37B1">
            <w:pPr>
              <w:jc w:val="left"/>
              <w:rPr>
                <w:rFonts w:cs="Arial"/>
                <w:sz w:val="14"/>
                <w:szCs w:val="14"/>
              </w:rPr>
            </w:pPr>
            <w:r w:rsidRPr="004C37B1">
              <w:rPr>
                <w:rFonts w:cs="Arial"/>
                <w:sz w:val="14"/>
                <w:szCs w:val="14"/>
              </w:rPr>
              <w:t>IDADE_VENCTO_X_ATIVACAO</w:t>
            </w:r>
          </w:p>
        </w:tc>
        <w:tc>
          <w:tcPr>
            <w:tcW w:w="1409" w:type="pct"/>
            <w:tcBorders>
              <w:top w:val="nil"/>
              <w:left w:val="nil"/>
              <w:bottom w:val="single" w:sz="4" w:space="0" w:color="auto"/>
              <w:right w:val="single" w:sz="4" w:space="0" w:color="auto"/>
            </w:tcBorders>
            <w:shd w:val="clear" w:color="000000" w:fill="auto"/>
            <w:vAlign w:val="bottom"/>
            <w:hideMark/>
          </w:tcPr>
          <w:p w14:paraId="4A001E68"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B343DB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1A8E9FB" w14:textId="77777777" w:rsidR="004C37B1" w:rsidRPr="0043447C" w:rsidRDefault="004C37B1" w:rsidP="00A91AA5">
            <w:pPr>
              <w:jc w:val="left"/>
              <w:rPr>
                <w:rFonts w:cs="Arial"/>
                <w:sz w:val="14"/>
                <w:szCs w:val="14"/>
              </w:rPr>
            </w:pPr>
            <w:r w:rsidRPr="0043447C">
              <w:rPr>
                <w:rFonts w:cs="Arial"/>
                <w:sz w:val="14"/>
                <w:szCs w:val="14"/>
              </w:rPr>
              <w:t>FAIXA_IDADE_VENCTO_X_ATIVACAO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082529AA" w14:textId="5A1CF3B2"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4BC17C8"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EE90FE7"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E13C5E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79BA5C6" w14:textId="77777777" w:rsidR="004C37B1" w:rsidRPr="004C37B1" w:rsidRDefault="004C37B1" w:rsidP="004C37B1">
            <w:pPr>
              <w:jc w:val="left"/>
              <w:rPr>
                <w:rFonts w:cs="Arial"/>
                <w:sz w:val="14"/>
                <w:szCs w:val="14"/>
              </w:rPr>
            </w:pPr>
            <w:r w:rsidRPr="004C37B1">
              <w:rPr>
                <w:rFonts w:cs="Arial"/>
                <w:sz w:val="14"/>
                <w:szCs w:val="14"/>
              </w:rPr>
              <w:t>FAIXA_IDADE_VENCTO_X_ATIVACAO</w:t>
            </w:r>
          </w:p>
        </w:tc>
        <w:tc>
          <w:tcPr>
            <w:tcW w:w="1409" w:type="pct"/>
            <w:tcBorders>
              <w:top w:val="nil"/>
              <w:left w:val="nil"/>
              <w:bottom w:val="single" w:sz="4" w:space="0" w:color="auto"/>
              <w:right w:val="single" w:sz="4" w:space="0" w:color="auto"/>
            </w:tcBorders>
            <w:shd w:val="clear" w:color="000000" w:fill="auto"/>
            <w:vAlign w:val="bottom"/>
            <w:hideMark/>
          </w:tcPr>
          <w:p w14:paraId="293396F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6CB53D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E2FFB67" w14:textId="77777777" w:rsidR="004C37B1" w:rsidRPr="0043447C" w:rsidRDefault="004C37B1" w:rsidP="00A91AA5">
            <w:pPr>
              <w:jc w:val="left"/>
              <w:rPr>
                <w:rFonts w:cs="Arial"/>
                <w:sz w:val="14"/>
                <w:szCs w:val="14"/>
              </w:rPr>
            </w:pPr>
            <w:r w:rsidRPr="0043447C">
              <w:rPr>
                <w:rFonts w:cs="Arial"/>
                <w:sz w:val="14"/>
                <w:szCs w:val="14"/>
              </w:rPr>
              <w:t>DEALER_ANALISE_CREDITO_ICS</w:t>
            </w:r>
          </w:p>
        </w:tc>
        <w:tc>
          <w:tcPr>
            <w:tcW w:w="363" w:type="pct"/>
            <w:tcBorders>
              <w:top w:val="nil"/>
              <w:left w:val="nil"/>
              <w:bottom w:val="single" w:sz="4" w:space="0" w:color="auto"/>
              <w:right w:val="single" w:sz="4" w:space="0" w:color="auto"/>
            </w:tcBorders>
            <w:shd w:val="clear" w:color="000000" w:fill="F2F2F2"/>
            <w:noWrap/>
            <w:vAlign w:val="center"/>
            <w:hideMark/>
          </w:tcPr>
          <w:p w14:paraId="71CC9686" w14:textId="23BDC81C"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0B79966"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E84CEAC"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7F9768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845BF6F" w14:textId="77777777" w:rsidR="004C37B1" w:rsidRPr="004C37B1" w:rsidRDefault="004C37B1" w:rsidP="004C37B1">
            <w:pPr>
              <w:jc w:val="left"/>
              <w:rPr>
                <w:rFonts w:cs="Arial"/>
                <w:sz w:val="14"/>
                <w:szCs w:val="14"/>
              </w:rPr>
            </w:pPr>
            <w:r w:rsidRPr="004C37B1">
              <w:rPr>
                <w:rFonts w:cs="Arial"/>
                <w:sz w:val="14"/>
                <w:szCs w:val="14"/>
              </w:rPr>
              <w:t>DEALER_ANALISE_CREDITO_ICS</w:t>
            </w:r>
          </w:p>
        </w:tc>
        <w:tc>
          <w:tcPr>
            <w:tcW w:w="1409" w:type="pct"/>
            <w:tcBorders>
              <w:top w:val="nil"/>
              <w:left w:val="nil"/>
              <w:bottom w:val="single" w:sz="4" w:space="0" w:color="auto"/>
              <w:right w:val="single" w:sz="4" w:space="0" w:color="auto"/>
            </w:tcBorders>
            <w:shd w:val="clear" w:color="000000" w:fill="auto"/>
            <w:vAlign w:val="bottom"/>
            <w:hideMark/>
          </w:tcPr>
          <w:p w14:paraId="26CDF8B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75B51C1"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15BD392" w14:textId="77777777" w:rsidR="004C37B1" w:rsidRPr="0043447C" w:rsidRDefault="004C37B1" w:rsidP="00A91AA5">
            <w:pPr>
              <w:jc w:val="left"/>
              <w:rPr>
                <w:rFonts w:cs="Arial"/>
                <w:sz w:val="14"/>
                <w:szCs w:val="14"/>
              </w:rPr>
            </w:pPr>
            <w:r w:rsidRPr="0043447C">
              <w:rPr>
                <w:rFonts w:cs="Arial"/>
                <w:sz w:val="14"/>
                <w:szCs w:val="14"/>
              </w:rPr>
              <w:t>FLAG_30</w:t>
            </w:r>
          </w:p>
        </w:tc>
        <w:tc>
          <w:tcPr>
            <w:tcW w:w="363" w:type="pct"/>
            <w:tcBorders>
              <w:top w:val="nil"/>
              <w:left w:val="nil"/>
              <w:bottom w:val="single" w:sz="4" w:space="0" w:color="auto"/>
              <w:right w:val="single" w:sz="4" w:space="0" w:color="auto"/>
            </w:tcBorders>
            <w:shd w:val="clear" w:color="000000" w:fill="F2F2F2"/>
            <w:noWrap/>
            <w:vAlign w:val="center"/>
            <w:hideMark/>
          </w:tcPr>
          <w:p w14:paraId="3AD03C90" w14:textId="42B2A8D9"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1B046D0"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2999173"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86DB43C"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3A811E7" w14:textId="77777777" w:rsidR="004C37B1" w:rsidRPr="004C37B1" w:rsidRDefault="004C37B1" w:rsidP="004C37B1">
            <w:pPr>
              <w:jc w:val="left"/>
              <w:rPr>
                <w:rFonts w:cs="Arial"/>
                <w:sz w:val="14"/>
                <w:szCs w:val="14"/>
              </w:rPr>
            </w:pPr>
            <w:r w:rsidRPr="004C37B1">
              <w:rPr>
                <w:rFonts w:cs="Arial"/>
                <w:sz w:val="14"/>
                <w:szCs w:val="14"/>
              </w:rPr>
              <w:t>FLAG_30</w:t>
            </w:r>
          </w:p>
        </w:tc>
        <w:tc>
          <w:tcPr>
            <w:tcW w:w="1409" w:type="pct"/>
            <w:tcBorders>
              <w:top w:val="nil"/>
              <w:left w:val="nil"/>
              <w:bottom w:val="single" w:sz="4" w:space="0" w:color="auto"/>
              <w:right w:val="single" w:sz="4" w:space="0" w:color="auto"/>
            </w:tcBorders>
            <w:shd w:val="clear" w:color="000000" w:fill="auto"/>
            <w:vAlign w:val="bottom"/>
            <w:hideMark/>
          </w:tcPr>
          <w:p w14:paraId="21C395EC"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0549103"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55C3CD8" w14:textId="77777777" w:rsidR="004C37B1" w:rsidRPr="0043447C" w:rsidRDefault="004C37B1" w:rsidP="00A91AA5">
            <w:pPr>
              <w:jc w:val="left"/>
              <w:rPr>
                <w:rFonts w:cs="Arial"/>
                <w:sz w:val="14"/>
                <w:szCs w:val="14"/>
              </w:rPr>
            </w:pPr>
            <w:r w:rsidRPr="0043447C">
              <w:rPr>
                <w:rFonts w:cs="Arial"/>
                <w:sz w:val="14"/>
                <w:szCs w:val="14"/>
              </w:rPr>
              <w:t>FLAG_60</w:t>
            </w:r>
          </w:p>
        </w:tc>
        <w:tc>
          <w:tcPr>
            <w:tcW w:w="363" w:type="pct"/>
            <w:tcBorders>
              <w:top w:val="nil"/>
              <w:left w:val="nil"/>
              <w:bottom w:val="single" w:sz="4" w:space="0" w:color="auto"/>
              <w:right w:val="single" w:sz="4" w:space="0" w:color="auto"/>
            </w:tcBorders>
            <w:shd w:val="clear" w:color="000000" w:fill="F2F2F2"/>
            <w:noWrap/>
            <w:vAlign w:val="center"/>
            <w:hideMark/>
          </w:tcPr>
          <w:p w14:paraId="2E96FB3E" w14:textId="5B045C08"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1314C04"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B3E3522"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C89209B"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3B4D08B" w14:textId="77777777" w:rsidR="004C37B1" w:rsidRPr="004C37B1" w:rsidRDefault="004C37B1" w:rsidP="004C37B1">
            <w:pPr>
              <w:jc w:val="left"/>
              <w:rPr>
                <w:rFonts w:cs="Arial"/>
                <w:sz w:val="14"/>
                <w:szCs w:val="14"/>
              </w:rPr>
            </w:pPr>
            <w:r w:rsidRPr="004C37B1">
              <w:rPr>
                <w:rFonts w:cs="Arial"/>
                <w:sz w:val="14"/>
                <w:szCs w:val="14"/>
              </w:rPr>
              <w:t>FLAG_60</w:t>
            </w:r>
          </w:p>
        </w:tc>
        <w:tc>
          <w:tcPr>
            <w:tcW w:w="1409" w:type="pct"/>
            <w:tcBorders>
              <w:top w:val="nil"/>
              <w:left w:val="nil"/>
              <w:bottom w:val="single" w:sz="4" w:space="0" w:color="auto"/>
              <w:right w:val="single" w:sz="4" w:space="0" w:color="auto"/>
            </w:tcBorders>
            <w:shd w:val="clear" w:color="000000" w:fill="auto"/>
            <w:vAlign w:val="bottom"/>
            <w:hideMark/>
          </w:tcPr>
          <w:p w14:paraId="2AB1569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D8E6180"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74C00F8" w14:textId="77777777" w:rsidR="004C37B1" w:rsidRPr="0043447C" w:rsidRDefault="004C37B1" w:rsidP="00A91AA5">
            <w:pPr>
              <w:jc w:val="left"/>
              <w:rPr>
                <w:rFonts w:cs="Arial"/>
                <w:sz w:val="14"/>
                <w:szCs w:val="14"/>
              </w:rPr>
            </w:pPr>
            <w:r w:rsidRPr="0043447C">
              <w:rPr>
                <w:rFonts w:cs="Arial"/>
                <w:sz w:val="14"/>
                <w:szCs w:val="14"/>
              </w:rPr>
              <w:t>FLAG_90</w:t>
            </w:r>
          </w:p>
        </w:tc>
        <w:tc>
          <w:tcPr>
            <w:tcW w:w="363" w:type="pct"/>
            <w:tcBorders>
              <w:top w:val="nil"/>
              <w:left w:val="nil"/>
              <w:bottom w:val="single" w:sz="4" w:space="0" w:color="auto"/>
              <w:right w:val="single" w:sz="4" w:space="0" w:color="auto"/>
            </w:tcBorders>
            <w:shd w:val="clear" w:color="000000" w:fill="F2F2F2"/>
            <w:noWrap/>
            <w:vAlign w:val="center"/>
            <w:hideMark/>
          </w:tcPr>
          <w:p w14:paraId="39CE250D" w14:textId="514B7885"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4704069"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163CA12"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C4BEAC7"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77AD71F" w14:textId="77777777" w:rsidR="004C37B1" w:rsidRPr="004C37B1" w:rsidRDefault="004C37B1" w:rsidP="004C37B1">
            <w:pPr>
              <w:jc w:val="left"/>
              <w:rPr>
                <w:rFonts w:cs="Arial"/>
                <w:sz w:val="14"/>
                <w:szCs w:val="14"/>
              </w:rPr>
            </w:pPr>
            <w:r w:rsidRPr="004C37B1">
              <w:rPr>
                <w:rFonts w:cs="Arial"/>
                <w:sz w:val="14"/>
                <w:szCs w:val="14"/>
              </w:rPr>
              <w:t>FLAG_90</w:t>
            </w:r>
          </w:p>
        </w:tc>
        <w:tc>
          <w:tcPr>
            <w:tcW w:w="1409" w:type="pct"/>
            <w:tcBorders>
              <w:top w:val="nil"/>
              <w:left w:val="nil"/>
              <w:bottom w:val="single" w:sz="4" w:space="0" w:color="auto"/>
              <w:right w:val="single" w:sz="4" w:space="0" w:color="auto"/>
            </w:tcBorders>
            <w:shd w:val="clear" w:color="000000" w:fill="auto"/>
            <w:vAlign w:val="bottom"/>
            <w:hideMark/>
          </w:tcPr>
          <w:p w14:paraId="0E9B796F"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8F28440"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A3F64F5" w14:textId="77777777" w:rsidR="004C37B1" w:rsidRPr="0043447C" w:rsidRDefault="004C37B1" w:rsidP="00A91AA5">
            <w:pPr>
              <w:jc w:val="left"/>
              <w:rPr>
                <w:rFonts w:cs="Arial"/>
                <w:sz w:val="14"/>
                <w:szCs w:val="14"/>
              </w:rPr>
            </w:pPr>
            <w:r w:rsidRPr="0043447C">
              <w:rPr>
                <w:rFonts w:cs="Arial"/>
                <w:sz w:val="14"/>
                <w:szCs w:val="14"/>
              </w:rPr>
              <w:t>FLAG_120</w:t>
            </w:r>
          </w:p>
        </w:tc>
        <w:tc>
          <w:tcPr>
            <w:tcW w:w="363" w:type="pct"/>
            <w:tcBorders>
              <w:top w:val="nil"/>
              <w:left w:val="nil"/>
              <w:bottom w:val="single" w:sz="4" w:space="0" w:color="auto"/>
              <w:right w:val="single" w:sz="4" w:space="0" w:color="auto"/>
            </w:tcBorders>
            <w:shd w:val="clear" w:color="000000" w:fill="F2F2F2"/>
            <w:noWrap/>
            <w:vAlign w:val="center"/>
            <w:hideMark/>
          </w:tcPr>
          <w:p w14:paraId="4D10F5C7" w14:textId="575B6972"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EB1A6EA"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05D2DC2"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1B141A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8302C6E" w14:textId="77777777" w:rsidR="004C37B1" w:rsidRPr="004C37B1" w:rsidRDefault="004C37B1" w:rsidP="004C37B1">
            <w:pPr>
              <w:jc w:val="left"/>
              <w:rPr>
                <w:rFonts w:cs="Arial"/>
                <w:sz w:val="14"/>
                <w:szCs w:val="14"/>
              </w:rPr>
            </w:pPr>
            <w:r w:rsidRPr="004C37B1">
              <w:rPr>
                <w:rFonts w:cs="Arial"/>
                <w:sz w:val="14"/>
                <w:szCs w:val="14"/>
              </w:rPr>
              <w:t>FLAG_120</w:t>
            </w:r>
          </w:p>
        </w:tc>
        <w:tc>
          <w:tcPr>
            <w:tcW w:w="1409" w:type="pct"/>
            <w:tcBorders>
              <w:top w:val="nil"/>
              <w:left w:val="nil"/>
              <w:bottom w:val="single" w:sz="4" w:space="0" w:color="auto"/>
              <w:right w:val="single" w:sz="4" w:space="0" w:color="auto"/>
            </w:tcBorders>
            <w:shd w:val="clear" w:color="000000" w:fill="auto"/>
            <w:vAlign w:val="bottom"/>
            <w:hideMark/>
          </w:tcPr>
          <w:p w14:paraId="6B2581D4"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EE2A76F"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AC843D3" w14:textId="77777777" w:rsidR="004C37B1" w:rsidRPr="0043447C" w:rsidRDefault="004C37B1" w:rsidP="00A91AA5">
            <w:pPr>
              <w:jc w:val="left"/>
              <w:rPr>
                <w:rFonts w:cs="Arial"/>
                <w:sz w:val="14"/>
                <w:szCs w:val="14"/>
              </w:rPr>
            </w:pPr>
            <w:r w:rsidRPr="0043447C">
              <w:rPr>
                <w:rFonts w:cs="Arial"/>
                <w:sz w:val="14"/>
                <w:szCs w:val="14"/>
              </w:rPr>
              <w:t>DIAS_DE_ATRASO</w:t>
            </w:r>
          </w:p>
        </w:tc>
        <w:tc>
          <w:tcPr>
            <w:tcW w:w="363" w:type="pct"/>
            <w:tcBorders>
              <w:top w:val="nil"/>
              <w:left w:val="nil"/>
              <w:bottom w:val="single" w:sz="4" w:space="0" w:color="auto"/>
              <w:right w:val="single" w:sz="4" w:space="0" w:color="auto"/>
            </w:tcBorders>
            <w:shd w:val="clear" w:color="000000" w:fill="F2F2F2"/>
            <w:noWrap/>
            <w:vAlign w:val="center"/>
            <w:hideMark/>
          </w:tcPr>
          <w:p w14:paraId="5FDEAE72" w14:textId="77777777" w:rsidR="004C37B1" w:rsidRPr="0043447C" w:rsidRDefault="004C37B1" w:rsidP="00A91AA5">
            <w:pPr>
              <w:jc w:val="center"/>
              <w:rPr>
                <w:rFonts w:cs="Arial"/>
                <w:sz w:val="14"/>
                <w:szCs w:val="14"/>
              </w:rPr>
            </w:pPr>
            <w:r w:rsidRPr="0043447C">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7CD73F79" w14:textId="77777777" w:rsidR="004C37B1" w:rsidRPr="0043447C" w:rsidRDefault="004C37B1" w:rsidP="00A91AA5">
            <w:pPr>
              <w:jc w:val="center"/>
              <w:rPr>
                <w:rFonts w:cs="Arial"/>
                <w:sz w:val="14"/>
                <w:szCs w:val="14"/>
              </w:rPr>
            </w:pPr>
            <w:r w:rsidRPr="0043447C">
              <w:rPr>
                <w:rFonts w:cs="Arial"/>
                <w:sz w:val="14"/>
                <w:szCs w:val="14"/>
              </w:rPr>
              <w:t>5</w:t>
            </w:r>
          </w:p>
        </w:tc>
        <w:tc>
          <w:tcPr>
            <w:tcW w:w="317" w:type="pct"/>
            <w:tcBorders>
              <w:top w:val="nil"/>
              <w:left w:val="nil"/>
              <w:bottom w:val="single" w:sz="4" w:space="0" w:color="auto"/>
              <w:right w:val="single" w:sz="4" w:space="0" w:color="auto"/>
            </w:tcBorders>
            <w:shd w:val="clear" w:color="000000" w:fill="F2F2F2"/>
            <w:noWrap/>
            <w:vAlign w:val="center"/>
            <w:hideMark/>
          </w:tcPr>
          <w:p w14:paraId="68AB1305"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6058FA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E6464D7" w14:textId="77777777" w:rsidR="004C37B1" w:rsidRPr="004C37B1" w:rsidRDefault="004C37B1" w:rsidP="004C37B1">
            <w:pPr>
              <w:jc w:val="left"/>
              <w:rPr>
                <w:rFonts w:cs="Arial"/>
                <w:sz w:val="14"/>
                <w:szCs w:val="14"/>
              </w:rPr>
            </w:pPr>
            <w:r w:rsidRPr="004C37B1">
              <w:rPr>
                <w:rFonts w:cs="Arial"/>
                <w:sz w:val="14"/>
                <w:szCs w:val="14"/>
              </w:rPr>
              <w:t>DIAS_DE_ATRASO</w:t>
            </w:r>
          </w:p>
        </w:tc>
        <w:tc>
          <w:tcPr>
            <w:tcW w:w="1409" w:type="pct"/>
            <w:tcBorders>
              <w:top w:val="nil"/>
              <w:left w:val="nil"/>
              <w:bottom w:val="single" w:sz="4" w:space="0" w:color="auto"/>
              <w:right w:val="single" w:sz="4" w:space="0" w:color="auto"/>
            </w:tcBorders>
            <w:shd w:val="clear" w:color="000000" w:fill="auto"/>
            <w:vAlign w:val="bottom"/>
            <w:hideMark/>
          </w:tcPr>
          <w:p w14:paraId="0C7D52EB"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EFB34D9"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183E31A8" w14:textId="77777777" w:rsidR="004C37B1" w:rsidRPr="0043447C" w:rsidRDefault="004C37B1" w:rsidP="00A91AA5">
            <w:pPr>
              <w:jc w:val="left"/>
              <w:rPr>
                <w:rFonts w:cs="Arial"/>
                <w:sz w:val="14"/>
                <w:szCs w:val="14"/>
              </w:rPr>
            </w:pPr>
            <w:r w:rsidRPr="0043447C">
              <w:rPr>
                <w:rFonts w:cs="Arial"/>
                <w:sz w:val="14"/>
                <w:szCs w:val="14"/>
              </w:rPr>
              <w:t>FLAG_INTERCOMPANY</w:t>
            </w:r>
          </w:p>
        </w:tc>
        <w:tc>
          <w:tcPr>
            <w:tcW w:w="363" w:type="pct"/>
            <w:tcBorders>
              <w:top w:val="nil"/>
              <w:left w:val="nil"/>
              <w:bottom w:val="single" w:sz="4" w:space="0" w:color="auto"/>
              <w:right w:val="single" w:sz="4" w:space="0" w:color="auto"/>
            </w:tcBorders>
            <w:shd w:val="clear" w:color="000000" w:fill="F2F2F2"/>
            <w:noWrap/>
            <w:vAlign w:val="center"/>
            <w:hideMark/>
          </w:tcPr>
          <w:p w14:paraId="2503B5D3" w14:textId="68E9202A"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A63378C"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B56ABCE"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709F5A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421A5DD" w14:textId="77777777" w:rsidR="004C37B1" w:rsidRPr="004C37B1" w:rsidRDefault="004C37B1" w:rsidP="004C37B1">
            <w:pPr>
              <w:jc w:val="left"/>
              <w:rPr>
                <w:rFonts w:cs="Arial"/>
                <w:sz w:val="14"/>
                <w:szCs w:val="14"/>
              </w:rPr>
            </w:pPr>
            <w:r w:rsidRPr="004C37B1">
              <w:rPr>
                <w:rFonts w:cs="Arial"/>
                <w:sz w:val="14"/>
                <w:szCs w:val="14"/>
              </w:rPr>
              <w:t>FLAG_INTERCOMPANY</w:t>
            </w:r>
          </w:p>
        </w:tc>
        <w:tc>
          <w:tcPr>
            <w:tcW w:w="1409" w:type="pct"/>
            <w:tcBorders>
              <w:top w:val="nil"/>
              <w:left w:val="nil"/>
              <w:bottom w:val="single" w:sz="4" w:space="0" w:color="auto"/>
              <w:right w:val="single" w:sz="4" w:space="0" w:color="auto"/>
            </w:tcBorders>
            <w:shd w:val="clear" w:color="000000" w:fill="auto"/>
            <w:vAlign w:val="bottom"/>
            <w:hideMark/>
          </w:tcPr>
          <w:p w14:paraId="29E4F0EB"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219B121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16273BA1" w14:textId="77777777" w:rsidR="004C37B1" w:rsidRPr="0043447C" w:rsidRDefault="004C37B1" w:rsidP="00A91AA5">
            <w:pPr>
              <w:jc w:val="left"/>
              <w:rPr>
                <w:rFonts w:cs="Arial"/>
                <w:sz w:val="14"/>
                <w:szCs w:val="14"/>
              </w:rPr>
            </w:pPr>
            <w:r w:rsidRPr="0043447C">
              <w:rPr>
                <w:rFonts w:cs="Arial"/>
                <w:sz w:val="14"/>
                <w:szCs w:val="14"/>
              </w:rPr>
              <w:t>TRANSACT_DATA_PROPOSTA</w:t>
            </w:r>
          </w:p>
        </w:tc>
        <w:tc>
          <w:tcPr>
            <w:tcW w:w="363" w:type="pct"/>
            <w:tcBorders>
              <w:top w:val="nil"/>
              <w:left w:val="nil"/>
              <w:bottom w:val="single" w:sz="4" w:space="0" w:color="auto"/>
              <w:right w:val="single" w:sz="4" w:space="0" w:color="auto"/>
            </w:tcBorders>
            <w:shd w:val="clear" w:color="000000" w:fill="F2F2F2"/>
            <w:noWrap/>
            <w:vAlign w:val="center"/>
            <w:hideMark/>
          </w:tcPr>
          <w:p w14:paraId="7A275E4F" w14:textId="77777777" w:rsidR="004C37B1" w:rsidRPr="0043447C" w:rsidRDefault="004C37B1" w:rsidP="00A91AA5">
            <w:pPr>
              <w:jc w:val="center"/>
              <w:rPr>
                <w:rFonts w:cs="Arial"/>
                <w:sz w:val="14"/>
                <w:szCs w:val="14"/>
              </w:rPr>
            </w:pPr>
            <w:r w:rsidRPr="0043447C">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535A0033" w14:textId="5283DEB9" w:rsidR="004C37B1" w:rsidRPr="0043447C"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3EC675FA"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EA8BC4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A4CD6EE" w14:textId="77777777" w:rsidR="004C37B1" w:rsidRPr="004C37B1" w:rsidRDefault="004C37B1" w:rsidP="004C37B1">
            <w:pPr>
              <w:jc w:val="left"/>
              <w:rPr>
                <w:rFonts w:cs="Arial"/>
                <w:sz w:val="14"/>
                <w:szCs w:val="14"/>
              </w:rPr>
            </w:pPr>
            <w:r w:rsidRPr="004C37B1">
              <w:rPr>
                <w:rFonts w:cs="Arial"/>
                <w:sz w:val="14"/>
                <w:szCs w:val="14"/>
              </w:rPr>
              <w:t>TRANSACT_DATA_PROPOSTA</w:t>
            </w:r>
          </w:p>
        </w:tc>
        <w:tc>
          <w:tcPr>
            <w:tcW w:w="1409" w:type="pct"/>
            <w:tcBorders>
              <w:top w:val="nil"/>
              <w:left w:val="nil"/>
              <w:bottom w:val="single" w:sz="4" w:space="0" w:color="auto"/>
              <w:right w:val="single" w:sz="4" w:space="0" w:color="auto"/>
            </w:tcBorders>
            <w:shd w:val="clear" w:color="000000" w:fill="auto"/>
            <w:vAlign w:val="bottom"/>
            <w:hideMark/>
          </w:tcPr>
          <w:p w14:paraId="40DE0CBA"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32D545A"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512B481" w14:textId="77777777" w:rsidR="004C37B1" w:rsidRPr="0043447C" w:rsidRDefault="004C37B1" w:rsidP="00A91AA5">
            <w:pPr>
              <w:jc w:val="left"/>
              <w:rPr>
                <w:rFonts w:cs="Arial"/>
                <w:sz w:val="14"/>
                <w:szCs w:val="14"/>
              </w:rPr>
            </w:pPr>
            <w:r w:rsidRPr="0043447C">
              <w:rPr>
                <w:rFonts w:cs="Arial"/>
                <w:sz w:val="14"/>
                <w:szCs w:val="14"/>
              </w:rPr>
              <w:t>DESCRICAO_DIRETORIA_CANAL_BOV</w:t>
            </w:r>
          </w:p>
        </w:tc>
        <w:tc>
          <w:tcPr>
            <w:tcW w:w="363" w:type="pct"/>
            <w:tcBorders>
              <w:top w:val="nil"/>
              <w:left w:val="nil"/>
              <w:bottom w:val="single" w:sz="4" w:space="0" w:color="auto"/>
              <w:right w:val="single" w:sz="4" w:space="0" w:color="auto"/>
            </w:tcBorders>
            <w:shd w:val="clear" w:color="000000" w:fill="F2F2F2"/>
            <w:noWrap/>
            <w:vAlign w:val="center"/>
            <w:hideMark/>
          </w:tcPr>
          <w:p w14:paraId="49A3AE20" w14:textId="28043587"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75BE5BB"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B890430"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272635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95968B5" w14:textId="77777777" w:rsidR="004C37B1" w:rsidRPr="004C37B1" w:rsidRDefault="004C37B1" w:rsidP="004C37B1">
            <w:pPr>
              <w:jc w:val="left"/>
              <w:rPr>
                <w:rFonts w:cs="Arial"/>
                <w:sz w:val="14"/>
                <w:szCs w:val="14"/>
              </w:rPr>
            </w:pPr>
            <w:r w:rsidRPr="004C37B1">
              <w:rPr>
                <w:rFonts w:cs="Arial"/>
                <w:sz w:val="14"/>
                <w:szCs w:val="14"/>
              </w:rPr>
              <w:t>DESCRICAO_DIRETORIA_CANAL_BOV</w:t>
            </w:r>
          </w:p>
        </w:tc>
        <w:tc>
          <w:tcPr>
            <w:tcW w:w="1409" w:type="pct"/>
            <w:tcBorders>
              <w:top w:val="nil"/>
              <w:left w:val="nil"/>
              <w:bottom w:val="single" w:sz="4" w:space="0" w:color="auto"/>
              <w:right w:val="single" w:sz="4" w:space="0" w:color="auto"/>
            </w:tcBorders>
            <w:shd w:val="clear" w:color="000000" w:fill="auto"/>
            <w:vAlign w:val="bottom"/>
            <w:hideMark/>
          </w:tcPr>
          <w:p w14:paraId="16129D68"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F5AA28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D09FC07" w14:textId="77777777" w:rsidR="004C37B1" w:rsidRPr="0043447C" w:rsidRDefault="004C37B1" w:rsidP="00A91AA5">
            <w:pPr>
              <w:jc w:val="left"/>
              <w:rPr>
                <w:rFonts w:cs="Arial"/>
                <w:sz w:val="14"/>
                <w:szCs w:val="14"/>
              </w:rPr>
            </w:pPr>
            <w:r w:rsidRPr="0043447C">
              <w:rPr>
                <w:rFonts w:cs="Arial"/>
                <w:sz w:val="14"/>
                <w:szCs w:val="14"/>
              </w:rPr>
              <w:t>DESCRICAO_GRUPO_CANAL_BOV</w:t>
            </w:r>
          </w:p>
        </w:tc>
        <w:tc>
          <w:tcPr>
            <w:tcW w:w="363" w:type="pct"/>
            <w:tcBorders>
              <w:top w:val="nil"/>
              <w:left w:val="nil"/>
              <w:bottom w:val="single" w:sz="4" w:space="0" w:color="auto"/>
              <w:right w:val="single" w:sz="4" w:space="0" w:color="auto"/>
            </w:tcBorders>
            <w:shd w:val="clear" w:color="000000" w:fill="F2F2F2"/>
            <w:noWrap/>
            <w:vAlign w:val="center"/>
            <w:hideMark/>
          </w:tcPr>
          <w:p w14:paraId="631671A2" w14:textId="4486391C"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6F122C90"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74492EA"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CC4E591"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8A794E2" w14:textId="77777777" w:rsidR="004C37B1" w:rsidRPr="004C37B1" w:rsidRDefault="004C37B1" w:rsidP="004C37B1">
            <w:pPr>
              <w:jc w:val="left"/>
              <w:rPr>
                <w:rFonts w:cs="Arial"/>
                <w:sz w:val="14"/>
                <w:szCs w:val="14"/>
              </w:rPr>
            </w:pPr>
            <w:r w:rsidRPr="004C37B1">
              <w:rPr>
                <w:rFonts w:cs="Arial"/>
                <w:sz w:val="14"/>
                <w:szCs w:val="14"/>
              </w:rPr>
              <w:t>DESCRICAO_GRUPO_CANAL_BOV</w:t>
            </w:r>
          </w:p>
        </w:tc>
        <w:tc>
          <w:tcPr>
            <w:tcW w:w="1409" w:type="pct"/>
            <w:tcBorders>
              <w:top w:val="nil"/>
              <w:left w:val="nil"/>
              <w:bottom w:val="single" w:sz="4" w:space="0" w:color="auto"/>
              <w:right w:val="single" w:sz="4" w:space="0" w:color="auto"/>
            </w:tcBorders>
            <w:shd w:val="clear" w:color="000000" w:fill="auto"/>
            <w:vAlign w:val="bottom"/>
            <w:hideMark/>
          </w:tcPr>
          <w:p w14:paraId="50079E8F"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2B9C8F2"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31AC374" w14:textId="77777777" w:rsidR="004C37B1" w:rsidRPr="0043447C" w:rsidRDefault="004C37B1" w:rsidP="00A91AA5">
            <w:pPr>
              <w:jc w:val="left"/>
              <w:rPr>
                <w:rFonts w:cs="Arial"/>
                <w:sz w:val="14"/>
                <w:szCs w:val="14"/>
              </w:rPr>
            </w:pPr>
            <w:r w:rsidRPr="0043447C">
              <w:rPr>
                <w:rFonts w:cs="Arial"/>
                <w:sz w:val="14"/>
                <w:szCs w:val="14"/>
              </w:rPr>
              <w:t>CODIGO_CANAL_VENDA</w:t>
            </w:r>
          </w:p>
        </w:tc>
        <w:tc>
          <w:tcPr>
            <w:tcW w:w="363" w:type="pct"/>
            <w:tcBorders>
              <w:top w:val="nil"/>
              <w:left w:val="nil"/>
              <w:bottom w:val="single" w:sz="4" w:space="0" w:color="auto"/>
              <w:right w:val="single" w:sz="4" w:space="0" w:color="auto"/>
            </w:tcBorders>
            <w:shd w:val="clear" w:color="000000" w:fill="F2F2F2"/>
            <w:noWrap/>
            <w:vAlign w:val="center"/>
            <w:hideMark/>
          </w:tcPr>
          <w:p w14:paraId="14C916E1" w14:textId="6C49C26F"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17F7222"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114A4544"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94FFD0C"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CAB954E" w14:textId="77777777" w:rsidR="004C37B1" w:rsidRPr="004C37B1" w:rsidRDefault="004C37B1" w:rsidP="004C37B1">
            <w:pPr>
              <w:jc w:val="left"/>
              <w:rPr>
                <w:rFonts w:cs="Arial"/>
                <w:sz w:val="14"/>
                <w:szCs w:val="14"/>
              </w:rPr>
            </w:pPr>
            <w:r w:rsidRPr="004C37B1">
              <w:rPr>
                <w:rFonts w:cs="Arial"/>
                <w:sz w:val="14"/>
                <w:szCs w:val="14"/>
              </w:rPr>
              <w:t>CODIGO_CANAL_VENDA</w:t>
            </w:r>
          </w:p>
        </w:tc>
        <w:tc>
          <w:tcPr>
            <w:tcW w:w="1409" w:type="pct"/>
            <w:tcBorders>
              <w:top w:val="nil"/>
              <w:left w:val="nil"/>
              <w:bottom w:val="single" w:sz="4" w:space="0" w:color="auto"/>
              <w:right w:val="single" w:sz="4" w:space="0" w:color="auto"/>
            </w:tcBorders>
            <w:shd w:val="clear" w:color="000000" w:fill="auto"/>
            <w:vAlign w:val="bottom"/>
            <w:hideMark/>
          </w:tcPr>
          <w:p w14:paraId="1D8BAEB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28636EFA"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C5E9D10" w14:textId="77777777" w:rsidR="004C37B1" w:rsidRPr="0043447C" w:rsidRDefault="004C37B1" w:rsidP="00A91AA5">
            <w:pPr>
              <w:jc w:val="left"/>
              <w:rPr>
                <w:rFonts w:cs="Arial"/>
                <w:sz w:val="14"/>
                <w:szCs w:val="14"/>
              </w:rPr>
            </w:pPr>
            <w:r w:rsidRPr="0043447C">
              <w:rPr>
                <w:rFonts w:cs="Arial"/>
                <w:sz w:val="14"/>
                <w:szCs w:val="14"/>
              </w:rPr>
              <w:t>DESCRICAO_CANAL_VENDA</w:t>
            </w:r>
          </w:p>
        </w:tc>
        <w:tc>
          <w:tcPr>
            <w:tcW w:w="363" w:type="pct"/>
            <w:tcBorders>
              <w:top w:val="nil"/>
              <w:left w:val="nil"/>
              <w:bottom w:val="single" w:sz="4" w:space="0" w:color="auto"/>
              <w:right w:val="single" w:sz="4" w:space="0" w:color="auto"/>
            </w:tcBorders>
            <w:shd w:val="clear" w:color="000000" w:fill="F2F2F2"/>
            <w:noWrap/>
            <w:vAlign w:val="center"/>
            <w:hideMark/>
          </w:tcPr>
          <w:p w14:paraId="54BC7502" w14:textId="64B4FF4D"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CE1B3DA"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9BDA223"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B0200CA"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6E52AAF" w14:textId="77777777" w:rsidR="004C37B1" w:rsidRPr="004C37B1" w:rsidRDefault="004C37B1" w:rsidP="004C37B1">
            <w:pPr>
              <w:jc w:val="left"/>
              <w:rPr>
                <w:rFonts w:cs="Arial"/>
                <w:sz w:val="14"/>
                <w:szCs w:val="14"/>
              </w:rPr>
            </w:pPr>
            <w:r w:rsidRPr="004C37B1">
              <w:rPr>
                <w:rFonts w:cs="Arial"/>
                <w:sz w:val="14"/>
                <w:szCs w:val="14"/>
              </w:rPr>
              <w:t>DESCRICAO_CANAL_VENDA</w:t>
            </w:r>
          </w:p>
        </w:tc>
        <w:tc>
          <w:tcPr>
            <w:tcW w:w="1409" w:type="pct"/>
            <w:tcBorders>
              <w:top w:val="nil"/>
              <w:left w:val="nil"/>
              <w:bottom w:val="single" w:sz="4" w:space="0" w:color="auto"/>
              <w:right w:val="single" w:sz="4" w:space="0" w:color="auto"/>
            </w:tcBorders>
            <w:shd w:val="clear" w:color="000000" w:fill="auto"/>
            <w:vAlign w:val="bottom"/>
            <w:hideMark/>
          </w:tcPr>
          <w:p w14:paraId="50A36B9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C254BF3"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9A52E9C" w14:textId="77777777" w:rsidR="004C37B1" w:rsidRPr="0043447C" w:rsidRDefault="004C37B1" w:rsidP="00A91AA5">
            <w:pPr>
              <w:jc w:val="left"/>
              <w:rPr>
                <w:rFonts w:cs="Arial"/>
                <w:sz w:val="14"/>
                <w:szCs w:val="14"/>
              </w:rPr>
            </w:pPr>
            <w:r w:rsidRPr="0043447C">
              <w:rPr>
                <w:rFonts w:cs="Arial"/>
                <w:sz w:val="14"/>
                <w:szCs w:val="14"/>
              </w:rPr>
              <w:t>DESCRICAO_PDV</w:t>
            </w:r>
          </w:p>
        </w:tc>
        <w:tc>
          <w:tcPr>
            <w:tcW w:w="363" w:type="pct"/>
            <w:tcBorders>
              <w:top w:val="nil"/>
              <w:left w:val="nil"/>
              <w:bottom w:val="single" w:sz="4" w:space="0" w:color="auto"/>
              <w:right w:val="single" w:sz="4" w:space="0" w:color="auto"/>
            </w:tcBorders>
            <w:shd w:val="clear" w:color="000000" w:fill="F2F2F2"/>
            <w:noWrap/>
            <w:vAlign w:val="center"/>
            <w:hideMark/>
          </w:tcPr>
          <w:p w14:paraId="20F9DC95" w14:textId="0EB32B3B"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C9005AA" w14:textId="4FCBFC27" w:rsidR="004C37B1" w:rsidRPr="0043447C" w:rsidRDefault="000E5D71" w:rsidP="00A91AA5">
            <w:pPr>
              <w:jc w:val="center"/>
              <w:rPr>
                <w:rFonts w:cs="Arial"/>
                <w:sz w:val="14"/>
                <w:szCs w:val="14"/>
              </w:rPr>
            </w:pPr>
            <w:r w:rsidRPr="0043447C">
              <w:rPr>
                <w:rFonts w:cs="Arial"/>
                <w:sz w:val="14"/>
                <w:szCs w:val="14"/>
              </w:rPr>
              <w:t>100</w:t>
            </w:r>
          </w:p>
        </w:tc>
        <w:tc>
          <w:tcPr>
            <w:tcW w:w="317" w:type="pct"/>
            <w:tcBorders>
              <w:top w:val="nil"/>
              <w:left w:val="nil"/>
              <w:bottom w:val="single" w:sz="4" w:space="0" w:color="auto"/>
              <w:right w:val="single" w:sz="4" w:space="0" w:color="auto"/>
            </w:tcBorders>
            <w:shd w:val="clear" w:color="000000" w:fill="F2F2F2"/>
            <w:noWrap/>
            <w:vAlign w:val="center"/>
            <w:hideMark/>
          </w:tcPr>
          <w:p w14:paraId="2C3613D0"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1A2F03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2E6967E" w14:textId="77777777" w:rsidR="004C37B1" w:rsidRPr="004C37B1" w:rsidRDefault="004C37B1" w:rsidP="004C37B1">
            <w:pPr>
              <w:jc w:val="left"/>
              <w:rPr>
                <w:rFonts w:cs="Arial"/>
                <w:sz w:val="14"/>
                <w:szCs w:val="14"/>
              </w:rPr>
            </w:pPr>
            <w:r w:rsidRPr="004C37B1">
              <w:rPr>
                <w:rFonts w:cs="Arial"/>
                <w:sz w:val="14"/>
                <w:szCs w:val="14"/>
              </w:rPr>
              <w:t>DESCRICAO_PDV</w:t>
            </w:r>
          </w:p>
        </w:tc>
        <w:tc>
          <w:tcPr>
            <w:tcW w:w="1409" w:type="pct"/>
            <w:tcBorders>
              <w:top w:val="nil"/>
              <w:left w:val="nil"/>
              <w:bottom w:val="single" w:sz="4" w:space="0" w:color="auto"/>
              <w:right w:val="single" w:sz="4" w:space="0" w:color="auto"/>
            </w:tcBorders>
            <w:shd w:val="clear" w:color="000000" w:fill="auto"/>
            <w:vAlign w:val="bottom"/>
            <w:hideMark/>
          </w:tcPr>
          <w:p w14:paraId="73284D2A"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D18D66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DDFA7AE" w14:textId="77777777" w:rsidR="004C37B1" w:rsidRPr="0043447C" w:rsidRDefault="004C37B1" w:rsidP="00A91AA5">
            <w:pPr>
              <w:jc w:val="left"/>
              <w:rPr>
                <w:rFonts w:cs="Arial"/>
                <w:sz w:val="14"/>
                <w:szCs w:val="14"/>
              </w:rPr>
            </w:pPr>
            <w:r w:rsidRPr="0043447C">
              <w:rPr>
                <w:rFonts w:cs="Arial"/>
                <w:sz w:val="14"/>
                <w:szCs w:val="14"/>
              </w:rPr>
              <w:t>CODIGO_SAP_PDV</w:t>
            </w:r>
          </w:p>
        </w:tc>
        <w:tc>
          <w:tcPr>
            <w:tcW w:w="363" w:type="pct"/>
            <w:tcBorders>
              <w:top w:val="nil"/>
              <w:left w:val="nil"/>
              <w:bottom w:val="single" w:sz="4" w:space="0" w:color="auto"/>
              <w:right w:val="single" w:sz="4" w:space="0" w:color="auto"/>
            </w:tcBorders>
            <w:shd w:val="clear" w:color="000000" w:fill="F2F2F2"/>
            <w:noWrap/>
            <w:vAlign w:val="center"/>
            <w:hideMark/>
          </w:tcPr>
          <w:p w14:paraId="3830A889" w14:textId="0A8E2C63"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DBE6005"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B7667E6"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87CB25B"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2D311B2" w14:textId="77777777" w:rsidR="004C37B1" w:rsidRPr="004C37B1" w:rsidRDefault="004C37B1" w:rsidP="004C37B1">
            <w:pPr>
              <w:jc w:val="left"/>
              <w:rPr>
                <w:rFonts w:cs="Arial"/>
                <w:sz w:val="14"/>
                <w:szCs w:val="14"/>
              </w:rPr>
            </w:pPr>
            <w:r w:rsidRPr="004C37B1">
              <w:rPr>
                <w:rFonts w:cs="Arial"/>
                <w:sz w:val="14"/>
                <w:szCs w:val="14"/>
              </w:rPr>
              <w:t>CODIGO_SAP_PDV</w:t>
            </w:r>
          </w:p>
        </w:tc>
        <w:tc>
          <w:tcPr>
            <w:tcW w:w="1409" w:type="pct"/>
            <w:tcBorders>
              <w:top w:val="nil"/>
              <w:left w:val="nil"/>
              <w:bottom w:val="single" w:sz="4" w:space="0" w:color="auto"/>
              <w:right w:val="single" w:sz="4" w:space="0" w:color="auto"/>
            </w:tcBorders>
            <w:shd w:val="clear" w:color="000000" w:fill="auto"/>
            <w:vAlign w:val="bottom"/>
            <w:hideMark/>
          </w:tcPr>
          <w:p w14:paraId="765A9BD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574101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CE61BCA" w14:textId="77777777" w:rsidR="004C37B1" w:rsidRPr="0043447C" w:rsidRDefault="004C37B1" w:rsidP="00A91AA5">
            <w:pPr>
              <w:jc w:val="left"/>
              <w:rPr>
                <w:rFonts w:cs="Arial"/>
                <w:sz w:val="14"/>
                <w:szCs w:val="14"/>
              </w:rPr>
            </w:pPr>
            <w:r w:rsidRPr="0043447C">
              <w:rPr>
                <w:rFonts w:cs="Arial"/>
                <w:sz w:val="14"/>
                <w:szCs w:val="14"/>
              </w:rPr>
              <w:t>CODIGO_CAMPANHA_ATIVACAO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72C4DD36" w14:textId="0B497D0D"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5674FBD"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76AC785"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6752C8F"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83B2B5C" w14:textId="77777777" w:rsidR="004C37B1" w:rsidRPr="004C37B1" w:rsidRDefault="004C37B1" w:rsidP="004C37B1">
            <w:pPr>
              <w:jc w:val="left"/>
              <w:rPr>
                <w:rFonts w:cs="Arial"/>
                <w:sz w:val="14"/>
                <w:szCs w:val="14"/>
              </w:rPr>
            </w:pPr>
            <w:r w:rsidRPr="004C37B1">
              <w:rPr>
                <w:rFonts w:cs="Arial"/>
                <w:sz w:val="14"/>
                <w:szCs w:val="14"/>
              </w:rPr>
              <w:t>CODIGO_CAMPANHA_ATIVACAO</w:t>
            </w:r>
          </w:p>
        </w:tc>
        <w:tc>
          <w:tcPr>
            <w:tcW w:w="1409" w:type="pct"/>
            <w:tcBorders>
              <w:top w:val="nil"/>
              <w:left w:val="nil"/>
              <w:bottom w:val="single" w:sz="4" w:space="0" w:color="auto"/>
              <w:right w:val="single" w:sz="4" w:space="0" w:color="auto"/>
            </w:tcBorders>
            <w:shd w:val="clear" w:color="000000" w:fill="auto"/>
            <w:vAlign w:val="bottom"/>
            <w:hideMark/>
          </w:tcPr>
          <w:p w14:paraId="70FB5836"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51CA33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09B3C86" w14:textId="77777777" w:rsidR="004C37B1" w:rsidRPr="0043447C" w:rsidRDefault="004C37B1" w:rsidP="00A91AA5">
            <w:pPr>
              <w:jc w:val="left"/>
              <w:rPr>
                <w:rFonts w:cs="Arial"/>
                <w:sz w:val="14"/>
                <w:szCs w:val="14"/>
              </w:rPr>
            </w:pPr>
            <w:r w:rsidRPr="0043447C">
              <w:rPr>
                <w:rFonts w:cs="Arial"/>
                <w:sz w:val="14"/>
                <w:szCs w:val="14"/>
              </w:rPr>
              <w:t>DESCRICAO_CAMPANHA_ATIVACAO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5E6D8A43" w14:textId="1D4F2036"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B5E2547" w14:textId="628B13CC" w:rsidR="004C37B1" w:rsidRPr="0043447C" w:rsidRDefault="000323EF" w:rsidP="00A91AA5">
            <w:pPr>
              <w:jc w:val="center"/>
              <w:rPr>
                <w:rFonts w:cs="Arial"/>
                <w:sz w:val="14"/>
                <w:szCs w:val="14"/>
              </w:rPr>
            </w:pPr>
            <w:r w:rsidRPr="0043447C">
              <w:rPr>
                <w:rFonts w:cs="Arial"/>
                <w:sz w:val="14"/>
                <w:szCs w:val="14"/>
              </w:rPr>
              <w:t>200</w:t>
            </w:r>
          </w:p>
        </w:tc>
        <w:tc>
          <w:tcPr>
            <w:tcW w:w="317" w:type="pct"/>
            <w:tcBorders>
              <w:top w:val="nil"/>
              <w:left w:val="nil"/>
              <w:bottom w:val="single" w:sz="4" w:space="0" w:color="auto"/>
              <w:right w:val="single" w:sz="4" w:space="0" w:color="auto"/>
            </w:tcBorders>
            <w:shd w:val="clear" w:color="000000" w:fill="F2F2F2"/>
            <w:noWrap/>
            <w:vAlign w:val="center"/>
            <w:hideMark/>
          </w:tcPr>
          <w:p w14:paraId="55C8DA2D"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566D1D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48C97EC" w14:textId="77777777" w:rsidR="004C37B1" w:rsidRPr="004C37B1" w:rsidRDefault="004C37B1" w:rsidP="004C37B1">
            <w:pPr>
              <w:jc w:val="left"/>
              <w:rPr>
                <w:rFonts w:cs="Arial"/>
                <w:sz w:val="14"/>
                <w:szCs w:val="14"/>
              </w:rPr>
            </w:pPr>
            <w:r w:rsidRPr="004C37B1">
              <w:rPr>
                <w:rFonts w:cs="Arial"/>
                <w:sz w:val="14"/>
                <w:szCs w:val="14"/>
              </w:rPr>
              <w:t>DESCRICAO_CAMPANHA_ATIVACAO</w:t>
            </w:r>
          </w:p>
        </w:tc>
        <w:tc>
          <w:tcPr>
            <w:tcW w:w="1409" w:type="pct"/>
            <w:tcBorders>
              <w:top w:val="nil"/>
              <w:left w:val="nil"/>
              <w:bottom w:val="single" w:sz="4" w:space="0" w:color="auto"/>
              <w:right w:val="single" w:sz="4" w:space="0" w:color="auto"/>
            </w:tcBorders>
            <w:shd w:val="clear" w:color="000000" w:fill="auto"/>
            <w:vAlign w:val="bottom"/>
            <w:hideMark/>
          </w:tcPr>
          <w:p w14:paraId="40ACED69"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15C82BB"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6AE7F85" w14:textId="77777777" w:rsidR="004C37B1" w:rsidRPr="0043447C" w:rsidRDefault="004C37B1" w:rsidP="00A91AA5">
            <w:pPr>
              <w:jc w:val="left"/>
              <w:rPr>
                <w:rFonts w:cs="Arial"/>
                <w:sz w:val="14"/>
                <w:szCs w:val="14"/>
              </w:rPr>
            </w:pPr>
            <w:r w:rsidRPr="0043447C">
              <w:rPr>
                <w:rFonts w:cs="Arial"/>
                <w:sz w:val="14"/>
                <w:szCs w:val="14"/>
              </w:rPr>
              <w:t>CODIGO_CAMPANHA_SIEBEL</w:t>
            </w:r>
          </w:p>
        </w:tc>
        <w:tc>
          <w:tcPr>
            <w:tcW w:w="363" w:type="pct"/>
            <w:tcBorders>
              <w:top w:val="nil"/>
              <w:left w:val="nil"/>
              <w:bottom w:val="single" w:sz="4" w:space="0" w:color="auto"/>
              <w:right w:val="single" w:sz="4" w:space="0" w:color="auto"/>
            </w:tcBorders>
            <w:shd w:val="clear" w:color="000000" w:fill="F2F2F2"/>
            <w:noWrap/>
            <w:vAlign w:val="center"/>
            <w:hideMark/>
          </w:tcPr>
          <w:p w14:paraId="1F5F0BE7" w14:textId="7F936BD7"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C5856B1"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402798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DFBFBF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6FF069A" w14:textId="77777777" w:rsidR="004C37B1" w:rsidRPr="004C37B1" w:rsidRDefault="004C37B1" w:rsidP="004C37B1">
            <w:pPr>
              <w:jc w:val="left"/>
              <w:rPr>
                <w:rFonts w:cs="Arial"/>
                <w:sz w:val="14"/>
                <w:szCs w:val="14"/>
              </w:rPr>
            </w:pPr>
            <w:r w:rsidRPr="004C37B1">
              <w:rPr>
                <w:rFonts w:cs="Arial"/>
                <w:sz w:val="14"/>
                <w:szCs w:val="14"/>
              </w:rPr>
              <w:t>CODIGO_CAMPANHA_SIEBEL</w:t>
            </w:r>
          </w:p>
        </w:tc>
        <w:tc>
          <w:tcPr>
            <w:tcW w:w="1409" w:type="pct"/>
            <w:tcBorders>
              <w:top w:val="nil"/>
              <w:left w:val="nil"/>
              <w:bottom w:val="single" w:sz="4" w:space="0" w:color="auto"/>
              <w:right w:val="single" w:sz="4" w:space="0" w:color="auto"/>
            </w:tcBorders>
            <w:shd w:val="clear" w:color="000000" w:fill="auto"/>
            <w:vAlign w:val="bottom"/>
            <w:hideMark/>
          </w:tcPr>
          <w:p w14:paraId="30AD3F2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D898A96"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50FDEF4" w14:textId="77777777" w:rsidR="004C37B1" w:rsidRPr="0043447C" w:rsidRDefault="004C37B1" w:rsidP="00A91AA5">
            <w:pPr>
              <w:jc w:val="left"/>
              <w:rPr>
                <w:rFonts w:cs="Arial"/>
                <w:sz w:val="14"/>
                <w:szCs w:val="14"/>
              </w:rPr>
            </w:pPr>
            <w:r w:rsidRPr="0043447C">
              <w:rPr>
                <w:rFonts w:cs="Arial"/>
                <w:sz w:val="14"/>
                <w:szCs w:val="14"/>
              </w:rPr>
              <w:t>CODIGO_OFERTA_ATIVACAO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5CE9181F" w14:textId="559D0819"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54F4EA0"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E88498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D78E3F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1CDFEDA" w14:textId="77777777" w:rsidR="004C37B1" w:rsidRPr="004C37B1" w:rsidRDefault="004C37B1" w:rsidP="004C37B1">
            <w:pPr>
              <w:jc w:val="left"/>
              <w:rPr>
                <w:rFonts w:cs="Arial"/>
                <w:sz w:val="14"/>
                <w:szCs w:val="14"/>
              </w:rPr>
            </w:pPr>
            <w:r w:rsidRPr="004C37B1">
              <w:rPr>
                <w:rFonts w:cs="Arial"/>
                <w:sz w:val="14"/>
                <w:szCs w:val="14"/>
              </w:rPr>
              <w:t>CODIGO_OFERTA_ATIVACAO</w:t>
            </w:r>
          </w:p>
        </w:tc>
        <w:tc>
          <w:tcPr>
            <w:tcW w:w="1409" w:type="pct"/>
            <w:tcBorders>
              <w:top w:val="nil"/>
              <w:left w:val="nil"/>
              <w:bottom w:val="single" w:sz="4" w:space="0" w:color="auto"/>
              <w:right w:val="single" w:sz="4" w:space="0" w:color="auto"/>
            </w:tcBorders>
            <w:shd w:val="clear" w:color="000000" w:fill="auto"/>
            <w:vAlign w:val="bottom"/>
            <w:hideMark/>
          </w:tcPr>
          <w:p w14:paraId="46B6CAA9"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BC4D1B2"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50968A7C" w14:textId="77777777" w:rsidR="004C37B1" w:rsidRPr="0043447C" w:rsidRDefault="004C37B1" w:rsidP="00A91AA5">
            <w:pPr>
              <w:jc w:val="left"/>
              <w:rPr>
                <w:rFonts w:cs="Arial"/>
                <w:sz w:val="14"/>
                <w:szCs w:val="14"/>
              </w:rPr>
            </w:pPr>
            <w:r w:rsidRPr="0043447C">
              <w:rPr>
                <w:rFonts w:cs="Arial"/>
                <w:sz w:val="14"/>
                <w:szCs w:val="14"/>
              </w:rPr>
              <w:t>DESCRICAO_OFERTA_ATIVACAO</w:t>
            </w:r>
          </w:p>
        </w:tc>
        <w:tc>
          <w:tcPr>
            <w:tcW w:w="363" w:type="pct"/>
            <w:tcBorders>
              <w:top w:val="nil"/>
              <w:left w:val="nil"/>
              <w:bottom w:val="single" w:sz="4" w:space="0" w:color="auto"/>
              <w:right w:val="single" w:sz="4" w:space="0" w:color="auto"/>
            </w:tcBorders>
            <w:shd w:val="clear" w:color="000000" w:fill="F2F2F2"/>
            <w:noWrap/>
            <w:vAlign w:val="center"/>
            <w:hideMark/>
          </w:tcPr>
          <w:p w14:paraId="3A4BA9C3" w14:textId="044C7DA1"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3BC7B34" w14:textId="278789A1" w:rsidR="004C37B1" w:rsidRPr="0043447C" w:rsidRDefault="000323EF" w:rsidP="00A91AA5">
            <w:pPr>
              <w:jc w:val="center"/>
              <w:rPr>
                <w:rFonts w:cs="Arial"/>
                <w:sz w:val="14"/>
                <w:szCs w:val="14"/>
              </w:rPr>
            </w:pPr>
            <w:r w:rsidRPr="0043447C">
              <w:rPr>
                <w:rFonts w:cs="Arial"/>
                <w:sz w:val="14"/>
                <w:szCs w:val="14"/>
              </w:rPr>
              <w:t>200</w:t>
            </w:r>
          </w:p>
        </w:tc>
        <w:tc>
          <w:tcPr>
            <w:tcW w:w="317" w:type="pct"/>
            <w:tcBorders>
              <w:top w:val="nil"/>
              <w:left w:val="nil"/>
              <w:bottom w:val="single" w:sz="4" w:space="0" w:color="auto"/>
              <w:right w:val="single" w:sz="4" w:space="0" w:color="auto"/>
            </w:tcBorders>
            <w:shd w:val="clear" w:color="000000" w:fill="F2F2F2"/>
            <w:noWrap/>
            <w:vAlign w:val="center"/>
            <w:hideMark/>
          </w:tcPr>
          <w:p w14:paraId="70CF39CD"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8E96B5A"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DC83B88" w14:textId="77777777" w:rsidR="004C37B1" w:rsidRPr="004C37B1" w:rsidRDefault="004C37B1" w:rsidP="004C37B1">
            <w:pPr>
              <w:jc w:val="left"/>
              <w:rPr>
                <w:rFonts w:cs="Arial"/>
                <w:sz w:val="14"/>
                <w:szCs w:val="14"/>
              </w:rPr>
            </w:pPr>
            <w:r w:rsidRPr="004C37B1">
              <w:rPr>
                <w:rFonts w:cs="Arial"/>
                <w:sz w:val="14"/>
                <w:szCs w:val="14"/>
              </w:rPr>
              <w:t>DESCRICAO_OFERTA_ATIVACAO</w:t>
            </w:r>
          </w:p>
        </w:tc>
        <w:tc>
          <w:tcPr>
            <w:tcW w:w="1409" w:type="pct"/>
            <w:tcBorders>
              <w:top w:val="nil"/>
              <w:left w:val="nil"/>
              <w:bottom w:val="single" w:sz="4" w:space="0" w:color="auto"/>
              <w:right w:val="single" w:sz="4" w:space="0" w:color="auto"/>
            </w:tcBorders>
            <w:shd w:val="clear" w:color="000000" w:fill="auto"/>
            <w:vAlign w:val="bottom"/>
            <w:hideMark/>
          </w:tcPr>
          <w:p w14:paraId="55A09018"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A426BBA"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18AD5F80" w14:textId="77777777" w:rsidR="004C37B1" w:rsidRPr="0043447C" w:rsidRDefault="004C37B1" w:rsidP="00A91AA5">
            <w:pPr>
              <w:jc w:val="left"/>
              <w:rPr>
                <w:rFonts w:cs="Arial"/>
                <w:sz w:val="14"/>
                <w:szCs w:val="14"/>
              </w:rPr>
            </w:pPr>
            <w:r w:rsidRPr="0043447C">
              <w:rPr>
                <w:rFonts w:cs="Arial"/>
                <w:sz w:val="14"/>
                <w:szCs w:val="14"/>
              </w:rPr>
              <w:t>CODIGO_OFERTA_SIEBEL</w:t>
            </w:r>
          </w:p>
        </w:tc>
        <w:tc>
          <w:tcPr>
            <w:tcW w:w="363" w:type="pct"/>
            <w:tcBorders>
              <w:top w:val="nil"/>
              <w:left w:val="nil"/>
              <w:bottom w:val="single" w:sz="4" w:space="0" w:color="auto"/>
              <w:right w:val="single" w:sz="4" w:space="0" w:color="auto"/>
            </w:tcBorders>
            <w:shd w:val="clear" w:color="000000" w:fill="F2F2F2"/>
            <w:noWrap/>
            <w:vAlign w:val="center"/>
            <w:hideMark/>
          </w:tcPr>
          <w:p w14:paraId="4E357011" w14:textId="057C351A"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3190959"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2889EFC"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E47E291"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6CBB748" w14:textId="77777777" w:rsidR="004C37B1" w:rsidRPr="004C37B1" w:rsidRDefault="004C37B1" w:rsidP="004C37B1">
            <w:pPr>
              <w:jc w:val="left"/>
              <w:rPr>
                <w:rFonts w:cs="Arial"/>
                <w:sz w:val="14"/>
                <w:szCs w:val="14"/>
              </w:rPr>
            </w:pPr>
            <w:r w:rsidRPr="004C37B1">
              <w:rPr>
                <w:rFonts w:cs="Arial"/>
                <w:sz w:val="14"/>
                <w:szCs w:val="14"/>
              </w:rPr>
              <w:t>CODIGO_OFERTA_SIEBEL</w:t>
            </w:r>
          </w:p>
        </w:tc>
        <w:tc>
          <w:tcPr>
            <w:tcW w:w="1409" w:type="pct"/>
            <w:tcBorders>
              <w:top w:val="nil"/>
              <w:left w:val="nil"/>
              <w:bottom w:val="single" w:sz="4" w:space="0" w:color="auto"/>
              <w:right w:val="single" w:sz="4" w:space="0" w:color="auto"/>
            </w:tcBorders>
            <w:shd w:val="clear" w:color="000000" w:fill="auto"/>
            <w:vAlign w:val="bottom"/>
            <w:hideMark/>
          </w:tcPr>
          <w:p w14:paraId="6043207E"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1ACD8B2"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12B6BE7" w14:textId="77777777" w:rsidR="004C37B1" w:rsidRPr="0043447C" w:rsidRDefault="004C37B1" w:rsidP="00A91AA5">
            <w:pPr>
              <w:jc w:val="left"/>
              <w:rPr>
                <w:rFonts w:cs="Arial"/>
                <w:sz w:val="14"/>
                <w:szCs w:val="14"/>
              </w:rPr>
            </w:pPr>
            <w:r w:rsidRPr="0043447C">
              <w:rPr>
                <w:rFonts w:cs="Arial"/>
                <w:sz w:val="14"/>
                <w:szCs w:val="14"/>
              </w:rPr>
              <w:t>PRODUTO_EMISSAO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69D752A2" w14:textId="090DCEFC"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48A0944"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3E922535"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7AA423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9BBEBCA" w14:textId="77777777" w:rsidR="004C37B1" w:rsidRPr="004C37B1" w:rsidRDefault="004C37B1" w:rsidP="004C37B1">
            <w:pPr>
              <w:jc w:val="left"/>
              <w:rPr>
                <w:rFonts w:cs="Arial"/>
                <w:sz w:val="14"/>
                <w:szCs w:val="14"/>
              </w:rPr>
            </w:pPr>
            <w:r w:rsidRPr="004C37B1">
              <w:rPr>
                <w:rFonts w:cs="Arial"/>
                <w:sz w:val="14"/>
                <w:szCs w:val="14"/>
              </w:rPr>
              <w:t>PRODUTO_EMISSAO</w:t>
            </w:r>
          </w:p>
        </w:tc>
        <w:tc>
          <w:tcPr>
            <w:tcW w:w="1409" w:type="pct"/>
            <w:tcBorders>
              <w:top w:val="nil"/>
              <w:left w:val="nil"/>
              <w:bottom w:val="single" w:sz="4" w:space="0" w:color="auto"/>
              <w:right w:val="single" w:sz="4" w:space="0" w:color="auto"/>
            </w:tcBorders>
            <w:shd w:val="clear" w:color="000000" w:fill="auto"/>
            <w:vAlign w:val="bottom"/>
            <w:hideMark/>
          </w:tcPr>
          <w:p w14:paraId="29515EC1"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761753D5"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F02028C" w14:textId="77777777" w:rsidR="004C37B1" w:rsidRPr="0043447C" w:rsidRDefault="004C37B1" w:rsidP="00A91AA5">
            <w:pPr>
              <w:jc w:val="left"/>
              <w:rPr>
                <w:rFonts w:cs="Arial"/>
                <w:sz w:val="14"/>
                <w:szCs w:val="14"/>
              </w:rPr>
            </w:pPr>
            <w:r w:rsidRPr="0043447C">
              <w:rPr>
                <w:rFonts w:cs="Arial"/>
                <w:sz w:val="14"/>
                <w:szCs w:val="14"/>
              </w:rPr>
              <w:t>GRUPO_PRODUTO_EMISSAO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1B28A58E" w14:textId="71CA5749"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163F342"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277E71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CE86AF0"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B5B76FD" w14:textId="77777777" w:rsidR="004C37B1" w:rsidRPr="004C37B1" w:rsidRDefault="004C37B1" w:rsidP="004C37B1">
            <w:pPr>
              <w:jc w:val="left"/>
              <w:rPr>
                <w:rFonts w:cs="Arial"/>
                <w:sz w:val="14"/>
                <w:szCs w:val="14"/>
              </w:rPr>
            </w:pPr>
            <w:r w:rsidRPr="004C37B1">
              <w:rPr>
                <w:rFonts w:cs="Arial"/>
                <w:sz w:val="14"/>
                <w:szCs w:val="14"/>
              </w:rPr>
              <w:t>GRUPO_PRODUTO_EMISSAO</w:t>
            </w:r>
          </w:p>
        </w:tc>
        <w:tc>
          <w:tcPr>
            <w:tcW w:w="1409" w:type="pct"/>
            <w:tcBorders>
              <w:top w:val="nil"/>
              <w:left w:val="nil"/>
              <w:bottom w:val="single" w:sz="4" w:space="0" w:color="auto"/>
              <w:right w:val="single" w:sz="4" w:space="0" w:color="auto"/>
            </w:tcBorders>
            <w:shd w:val="clear" w:color="000000" w:fill="auto"/>
            <w:vAlign w:val="bottom"/>
            <w:hideMark/>
          </w:tcPr>
          <w:p w14:paraId="7EF0C736"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3BB1A4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7F7FDE6" w14:textId="77777777" w:rsidR="004C37B1" w:rsidRPr="0043447C" w:rsidRDefault="004C37B1" w:rsidP="00A91AA5">
            <w:pPr>
              <w:jc w:val="left"/>
              <w:rPr>
                <w:rFonts w:cs="Arial"/>
                <w:sz w:val="14"/>
                <w:szCs w:val="14"/>
              </w:rPr>
            </w:pPr>
            <w:r w:rsidRPr="0043447C">
              <w:rPr>
                <w:rFonts w:cs="Arial"/>
                <w:sz w:val="14"/>
                <w:szCs w:val="14"/>
              </w:rPr>
              <w:t>TIPO_PRODUTO_EMISSAO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7FD45391" w14:textId="7A837F21"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F96DAFD"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95BD262"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2A2D577"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BE4043A" w14:textId="77777777" w:rsidR="004C37B1" w:rsidRPr="004C37B1" w:rsidRDefault="004C37B1" w:rsidP="004C37B1">
            <w:pPr>
              <w:jc w:val="left"/>
              <w:rPr>
                <w:rFonts w:cs="Arial"/>
                <w:sz w:val="14"/>
                <w:szCs w:val="14"/>
              </w:rPr>
            </w:pPr>
            <w:r w:rsidRPr="004C37B1">
              <w:rPr>
                <w:rFonts w:cs="Arial"/>
                <w:sz w:val="14"/>
                <w:szCs w:val="14"/>
              </w:rPr>
              <w:t>TIPO_PRODUTO_EMISSAO</w:t>
            </w:r>
          </w:p>
        </w:tc>
        <w:tc>
          <w:tcPr>
            <w:tcW w:w="1409" w:type="pct"/>
            <w:tcBorders>
              <w:top w:val="nil"/>
              <w:left w:val="nil"/>
              <w:bottom w:val="single" w:sz="4" w:space="0" w:color="auto"/>
              <w:right w:val="single" w:sz="4" w:space="0" w:color="auto"/>
            </w:tcBorders>
            <w:shd w:val="clear" w:color="000000" w:fill="auto"/>
            <w:vAlign w:val="bottom"/>
            <w:hideMark/>
          </w:tcPr>
          <w:p w14:paraId="758328A4"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B4A3BF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BEC1BFC" w14:textId="77777777" w:rsidR="004C37B1" w:rsidRPr="0043447C" w:rsidRDefault="004C37B1" w:rsidP="00A91AA5">
            <w:pPr>
              <w:jc w:val="left"/>
              <w:rPr>
                <w:rFonts w:cs="Arial"/>
                <w:sz w:val="14"/>
                <w:szCs w:val="14"/>
              </w:rPr>
            </w:pPr>
            <w:r w:rsidRPr="0043447C">
              <w:rPr>
                <w:rFonts w:cs="Arial"/>
                <w:sz w:val="14"/>
                <w:szCs w:val="14"/>
              </w:rPr>
              <w:t>PLANO_EMISSAO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2BFA9EF7" w14:textId="21B11FAF"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8B12C7E"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004B18B"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F1BFE2E"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FF31F00" w14:textId="77777777" w:rsidR="004C37B1" w:rsidRPr="004C37B1" w:rsidRDefault="004C37B1" w:rsidP="004C37B1">
            <w:pPr>
              <w:jc w:val="left"/>
              <w:rPr>
                <w:rFonts w:cs="Arial"/>
                <w:sz w:val="14"/>
                <w:szCs w:val="14"/>
              </w:rPr>
            </w:pPr>
            <w:r w:rsidRPr="004C37B1">
              <w:rPr>
                <w:rFonts w:cs="Arial"/>
                <w:sz w:val="14"/>
                <w:szCs w:val="14"/>
              </w:rPr>
              <w:t>PLANO_EMISSAO</w:t>
            </w:r>
          </w:p>
        </w:tc>
        <w:tc>
          <w:tcPr>
            <w:tcW w:w="1409" w:type="pct"/>
            <w:tcBorders>
              <w:top w:val="nil"/>
              <w:left w:val="nil"/>
              <w:bottom w:val="single" w:sz="4" w:space="0" w:color="auto"/>
              <w:right w:val="single" w:sz="4" w:space="0" w:color="auto"/>
            </w:tcBorders>
            <w:shd w:val="clear" w:color="000000" w:fill="auto"/>
            <w:vAlign w:val="bottom"/>
            <w:hideMark/>
          </w:tcPr>
          <w:p w14:paraId="3CF9193E"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127BAD6"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9EC11EF" w14:textId="77777777" w:rsidR="004C37B1" w:rsidRPr="0043447C" w:rsidRDefault="004C37B1" w:rsidP="00A91AA5">
            <w:pPr>
              <w:jc w:val="left"/>
              <w:rPr>
                <w:rFonts w:cs="Arial"/>
                <w:sz w:val="14"/>
                <w:szCs w:val="14"/>
              </w:rPr>
            </w:pPr>
            <w:r w:rsidRPr="0043447C">
              <w:rPr>
                <w:rFonts w:cs="Arial"/>
                <w:sz w:val="14"/>
                <w:szCs w:val="14"/>
              </w:rPr>
              <w:t>FLAG_VELOX_EMISSAO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6078BA11" w14:textId="23193872"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286F984"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F1F0089"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36481D4"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1D577BD" w14:textId="77777777" w:rsidR="004C37B1" w:rsidRPr="004C37B1" w:rsidRDefault="004C37B1" w:rsidP="004C37B1">
            <w:pPr>
              <w:jc w:val="left"/>
              <w:rPr>
                <w:rFonts w:cs="Arial"/>
                <w:sz w:val="14"/>
                <w:szCs w:val="14"/>
              </w:rPr>
            </w:pPr>
            <w:r w:rsidRPr="004C37B1">
              <w:rPr>
                <w:rFonts w:cs="Arial"/>
                <w:sz w:val="14"/>
                <w:szCs w:val="14"/>
              </w:rPr>
              <w:t>FLAG_VELOX_EMISSAO</w:t>
            </w:r>
          </w:p>
        </w:tc>
        <w:tc>
          <w:tcPr>
            <w:tcW w:w="1409" w:type="pct"/>
            <w:tcBorders>
              <w:top w:val="nil"/>
              <w:left w:val="nil"/>
              <w:bottom w:val="single" w:sz="4" w:space="0" w:color="auto"/>
              <w:right w:val="single" w:sz="4" w:space="0" w:color="auto"/>
            </w:tcBorders>
            <w:shd w:val="clear" w:color="000000" w:fill="auto"/>
            <w:vAlign w:val="bottom"/>
            <w:hideMark/>
          </w:tcPr>
          <w:p w14:paraId="755F395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B9FE5A4"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C379ACE" w14:textId="77777777" w:rsidR="004C37B1" w:rsidRPr="0043447C" w:rsidRDefault="004C37B1" w:rsidP="00A91AA5">
            <w:pPr>
              <w:jc w:val="left"/>
              <w:rPr>
                <w:rFonts w:cs="Arial"/>
                <w:sz w:val="14"/>
                <w:szCs w:val="14"/>
              </w:rPr>
            </w:pPr>
            <w:r w:rsidRPr="0043447C">
              <w:rPr>
                <w:rFonts w:cs="Arial"/>
                <w:sz w:val="14"/>
                <w:szCs w:val="14"/>
              </w:rPr>
              <w:t>VELOCIDADE</w:t>
            </w:r>
          </w:p>
        </w:tc>
        <w:tc>
          <w:tcPr>
            <w:tcW w:w="363" w:type="pct"/>
            <w:tcBorders>
              <w:top w:val="nil"/>
              <w:left w:val="nil"/>
              <w:bottom w:val="single" w:sz="4" w:space="0" w:color="auto"/>
              <w:right w:val="single" w:sz="4" w:space="0" w:color="auto"/>
            </w:tcBorders>
            <w:shd w:val="clear" w:color="000000" w:fill="F2F2F2"/>
            <w:noWrap/>
            <w:vAlign w:val="center"/>
            <w:hideMark/>
          </w:tcPr>
          <w:p w14:paraId="0C3A9C5E" w14:textId="199725EA"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F8D7939"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31704697"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B50E240"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9049176" w14:textId="77777777" w:rsidR="004C37B1" w:rsidRPr="004C37B1" w:rsidRDefault="004C37B1" w:rsidP="004C37B1">
            <w:pPr>
              <w:jc w:val="left"/>
              <w:rPr>
                <w:rFonts w:cs="Arial"/>
                <w:sz w:val="14"/>
                <w:szCs w:val="14"/>
              </w:rPr>
            </w:pPr>
            <w:r w:rsidRPr="004C37B1">
              <w:rPr>
                <w:rFonts w:cs="Arial"/>
                <w:sz w:val="14"/>
                <w:szCs w:val="14"/>
              </w:rPr>
              <w:t>VELOCIDADE</w:t>
            </w:r>
          </w:p>
        </w:tc>
        <w:tc>
          <w:tcPr>
            <w:tcW w:w="1409" w:type="pct"/>
            <w:tcBorders>
              <w:top w:val="nil"/>
              <w:left w:val="nil"/>
              <w:bottom w:val="single" w:sz="4" w:space="0" w:color="auto"/>
              <w:right w:val="single" w:sz="4" w:space="0" w:color="auto"/>
            </w:tcBorders>
            <w:shd w:val="clear" w:color="000000" w:fill="auto"/>
            <w:vAlign w:val="bottom"/>
            <w:hideMark/>
          </w:tcPr>
          <w:p w14:paraId="2F4D1809"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2DD40B8"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0398C4A" w14:textId="77777777" w:rsidR="004C37B1" w:rsidRPr="0043447C" w:rsidRDefault="004C37B1" w:rsidP="00A91AA5">
            <w:pPr>
              <w:jc w:val="left"/>
              <w:rPr>
                <w:rFonts w:cs="Arial"/>
                <w:sz w:val="14"/>
                <w:szCs w:val="14"/>
              </w:rPr>
            </w:pPr>
            <w:r w:rsidRPr="0043447C">
              <w:rPr>
                <w:rFonts w:cs="Arial"/>
                <w:sz w:val="14"/>
                <w:szCs w:val="14"/>
              </w:rPr>
              <w:t>FLG_VOZ_TOTAL_EMISSAO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3AC79FD7" w14:textId="569633D6"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174BD459"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31E2902"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71800E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EE85DB5" w14:textId="77777777" w:rsidR="004C37B1" w:rsidRPr="004C37B1" w:rsidRDefault="004C37B1" w:rsidP="004C37B1">
            <w:pPr>
              <w:jc w:val="left"/>
              <w:rPr>
                <w:rFonts w:cs="Arial"/>
                <w:sz w:val="14"/>
                <w:szCs w:val="14"/>
              </w:rPr>
            </w:pPr>
            <w:r w:rsidRPr="004C37B1">
              <w:rPr>
                <w:rFonts w:cs="Arial"/>
                <w:sz w:val="14"/>
                <w:szCs w:val="14"/>
              </w:rPr>
              <w:t>FLG_VOZ_TOTAL_EMISSAO</w:t>
            </w:r>
          </w:p>
        </w:tc>
        <w:tc>
          <w:tcPr>
            <w:tcW w:w="1409" w:type="pct"/>
            <w:tcBorders>
              <w:top w:val="nil"/>
              <w:left w:val="nil"/>
              <w:bottom w:val="single" w:sz="4" w:space="0" w:color="auto"/>
              <w:right w:val="single" w:sz="4" w:space="0" w:color="auto"/>
            </w:tcBorders>
            <w:shd w:val="clear" w:color="000000" w:fill="auto"/>
            <w:vAlign w:val="bottom"/>
            <w:hideMark/>
          </w:tcPr>
          <w:p w14:paraId="335FF240"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D9A59B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D08808C" w14:textId="77777777" w:rsidR="004C37B1" w:rsidRPr="0043447C" w:rsidRDefault="004C37B1" w:rsidP="00A91AA5">
            <w:pPr>
              <w:jc w:val="left"/>
              <w:rPr>
                <w:rFonts w:cs="Arial"/>
                <w:sz w:val="14"/>
                <w:szCs w:val="14"/>
              </w:rPr>
            </w:pPr>
            <w:r w:rsidRPr="0043447C">
              <w:rPr>
                <w:rFonts w:cs="Arial"/>
                <w:sz w:val="14"/>
                <w:szCs w:val="14"/>
              </w:rPr>
              <w:t>TIPO_POSSE_EMISSAO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4A38736C" w14:textId="5B4F6A90"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2B0CAAD"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035C43E4"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5A52AD1"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2C68551D" w14:textId="77777777" w:rsidR="004C37B1" w:rsidRPr="004C37B1" w:rsidRDefault="004C37B1" w:rsidP="004C37B1">
            <w:pPr>
              <w:jc w:val="left"/>
              <w:rPr>
                <w:rFonts w:cs="Arial"/>
                <w:sz w:val="14"/>
                <w:szCs w:val="14"/>
              </w:rPr>
            </w:pPr>
            <w:r w:rsidRPr="004C37B1">
              <w:rPr>
                <w:rFonts w:cs="Arial"/>
                <w:sz w:val="14"/>
                <w:szCs w:val="14"/>
              </w:rPr>
              <w:t>TIPO_POSSE_EMISSAO</w:t>
            </w:r>
          </w:p>
        </w:tc>
        <w:tc>
          <w:tcPr>
            <w:tcW w:w="1409" w:type="pct"/>
            <w:tcBorders>
              <w:top w:val="nil"/>
              <w:left w:val="nil"/>
              <w:bottom w:val="single" w:sz="4" w:space="0" w:color="auto"/>
              <w:right w:val="single" w:sz="4" w:space="0" w:color="auto"/>
            </w:tcBorders>
            <w:shd w:val="clear" w:color="000000" w:fill="auto"/>
            <w:vAlign w:val="bottom"/>
            <w:hideMark/>
          </w:tcPr>
          <w:p w14:paraId="3996146D"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B0BF936"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5716DB8" w14:textId="77777777" w:rsidR="004C37B1" w:rsidRPr="0043447C" w:rsidRDefault="004C37B1" w:rsidP="00A91AA5">
            <w:pPr>
              <w:jc w:val="left"/>
              <w:rPr>
                <w:rFonts w:cs="Arial"/>
                <w:sz w:val="14"/>
                <w:szCs w:val="14"/>
              </w:rPr>
            </w:pPr>
            <w:r w:rsidRPr="0043447C">
              <w:rPr>
                <w:rFonts w:cs="Arial"/>
                <w:sz w:val="14"/>
                <w:szCs w:val="14"/>
              </w:rPr>
              <w:t>CLASSIFICACAO_COMBO_EMISSAO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5B8AFF50" w14:textId="10B7FDA4"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E71873C"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645E0D91"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073B6EC9"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0E15D935" w14:textId="77777777" w:rsidR="004C37B1" w:rsidRPr="004C37B1" w:rsidRDefault="004C37B1" w:rsidP="004C37B1">
            <w:pPr>
              <w:jc w:val="left"/>
              <w:rPr>
                <w:rFonts w:cs="Arial"/>
                <w:sz w:val="14"/>
                <w:szCs w:val="14"/>
              </w:rPr>
            </w:pPr>
            <w:r w:rsidRPr="004C37B1">
              <w:rPr>
                <w:rFonts w:cs="Arial"/>
                <w:sz w:val="14"/>
                <w:szCs w:val="14"/>
              </w:rPr>
              <w:t>CLASSIFICACAO_COMBO_EMISSAO</w:t>
            </w:r>
          </w:p>
        </w:tc>
        <w:tc>
          <w:tcPr>
            <w:tcW w:w="1409" w:type="pct"/>
            <w:tcBorders>
              <w:top w:val="nil"/>
              <w:left w:val="nil"/>
              <w:bottom w:val="single" w:sz="4" w:space="0" w:color="auto"/>
              <w:right w:val="single" w:sz="4" w:space="0" w:color="auto"/>
            </w:tcBorders>
            <w:shd w:val="clear" w:color="000000" w:fill="auto"/>
            <w:vAlign w:val="bottom"/>
            <w:hideMark/>
          </w:tcPr>
          <w:p w14:paraId="773A84F7"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B059C5F"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5643B4C" w14:textId="77777777" w:rsidR="004C37B1" w:rsidRPr="0043447C" w:rsidRDefault="004C37B1" w:rsidP="00A91AA5">
            <w:pPr>
              <w:jc w:val="left"/>
              <w:rPr>
                <w:rFonts w:cs="Arial"/>
                <w:sz w:val="14"/>
                <w:szCs w:val="14"/>
              </w:rPr>
            </w:pPr>
            <w:r w:rsidRPr="0043447C">
              <w:rPr>
                <w:rFonts w:cs="Arial"/>
                <w:sz w:val="14"/>
                <w:szCs w:val="14"/>
              </w:rPr>
              <w:t>CLASSIFICACAO_MOVEL_EMISSAO</w:t>
            </w:r>
          </w:p>
        </w:tc>
        <w:tc>
          <w:tcPr>
            <w:tcW w:w="363" w:type="pct"/>
            <w:tcBorders>
              <w:top w:val="nil"/>
              <w:left w:val="nil"/>
              <w:bottom w:val="single" w:sz="4" w:space="0" w:color="auto"/>
              <w:right w:val="single" w:sz="4" w:space="0" w:color="auto"/>
            </w:tcBorders>
            <w:shd w:val="clear" w:color="000000" w:fill="F2F2F2"/>
            <w:noWrap/>
            <w:vAlign w:val="center"/>
            <w:hideMark/>
          </w:tcPr>
          <w:p w14:paraId="6143B2AA" w14:textId="7D8A428F"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7D2A1EB6"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3E92F17"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3C072A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8FC3135" w14:textId="77777777" w:rsidR="004C37B1" w:rsidRPr="004C37B1" w:rsidRDefault="004C37B1" w:rsidP="004C37B1">
            <w:pPr>
              <w:jc w:val="left"/>
              <w:rPr>
                <w:rFonts w:cs="Arial"/>
                <w:sz w:val="14"/>
                <w:szCs w:val="14"/>
              </w:rPr>
            </w:pPr>
            <w:r w:rsidRPr="004C37B1">
              <w:rPr>
                <w:rFonts w:cs="Arial"/>
                <w:sz w:val="14"/>
                <w:szCs w:val="14"/>
              </w:rPr>
              <w:t>CLASSIFICACAO_MOVEL_EMISSAO</w:t>
            </w:r>
          </w:p>
        </w:tc>
        <w:tc>
          <w:tcPr>
            <w:tcW w:w="1409" w:type="pct"/>
            <w:tcBorders>
              <w:top w:val="nil"/>
              <w:left w:val="nil"/>
              <w:bottom w:val="single" w:sz="4" w:space="0" w:color="auto"/>
              <w:right w:val="single" w:sz="4" w:space="0" w:color="auto"/>
            </w:tcBorders>
            <w:shd w:val="clear" w:color="000000" w:fill="auto"/>
            <w:vAlign w:val="bottom"/>
            <w:hideMark/>
          </w:tcPr>
          <w:p w14:paraId="7DF8C0B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0C9E54D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14CC067" w14:textId="77777777" w:rsidR="004C37B1" w:rsidRPr="0043447C" w:rsidRDefault="004C37B1" w:rsidP="00A91AA5">
            <w:pPr>
              <w:jc w:val="left"/>
              <w:rPr>
                <w:rFonts w:cs="Arial"/>
                <w:sz w:val="14"/>
                <w:szCs w:val="14"/>
              </w:rPr>
            </w:pPr>
            <w:r w:rsidRPr="0043447C">
              <w:rPr>
                <w:rFonts w:cs="Arial"/>
                <w:sz w:val="14"/>
                <w:szCs w:val="14"/>
              </w:rPr>
              <w:t>OS_RETIRADA</w:t>
            </w:r>
          </w:p>
        </w:tc>
        <w:tc>
          <w:tcPr>
            <w:tcW w:w="363" w:type="pct"/>
            <w:tcBorders>
              <w:top w:val="nil"/>
              <w:left w:val="nil"/>
              <w:bottom w:val="single" w:sz="4" w:space="0" w:color="auto"/>
              <w:right w:val="single" w:sz="4" w:space="0" w:color="auto"/>
            </w:tcBorders>
            <w:shd w:val="clear" w:color="000000" w:fill="F2F2F2"/>
            <w:noWrap/>
            <w:vAlign w:val="center"/>
            <w:hideMark/>
          </w:tcPr>
          <w:p w14:paraId="687E0BBA" w14:textId="3C285AD1" w:rsidR="004C37B1" w:rsidRPr="0043447C" w:rsidRDefault="004C37B1" w:rsidP="00A91AA5">
            <w:pPr>
              <w:jc w:val="center"/>
              <w:rPr>
                <w:rFonts w:cs="Arial"/>
                <w:sz w:val="14"/>
                <w:szCs w:val="14"/>
              </w:rPr>
            </w:pPr>
            <w:r w:rsidRPr="0043447C">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694D661" w14:textId="77777777" w:rsidR="004C37B1" w:rsidRPr="0043447C" w:rsidRDefault="004C37B1" w:rsidP="00A91AA5">
            <w:pPr>
              <w:jc w:val="center"/>
              <w:rPr>
                <w:rFonts w:cs="Arial"/>
                <w:sz w:val="14"/>
                <w:szCs w:val="14"/>
              </w:rPr>
            </w:pPr>
            <w:r w:rsidRPr="0043447C">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56F13216" w14:textId="77777777" w:rsidR="004C37B1" w:rsidRPr="0043447C" w:rsidRDefault="004C37B1" w:rsidP="00A91AA5">
            <w:pPr>
              <w:jc w:val="center"/>
              <w:rPr>
                <w:rFonts w:cs="Arial"/>
                <w:sz w:val="14"/>
                <w:szCs w:val="14"/>
              </w:rPr>
            </w:pPr>
            <w:r w:rsidRPr="0043447C">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E1B5094"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8EF2EC1" w14:textId="77777777" w:rsidR="004C37B1" w:rsidRPr="004C37B1" w:rsidRDefault="004C37B1" w:rsidP="004C37B1">
            <w:pPr>
              <w:jc w:val="left"/>
              <w:rPr>
                <w:rFonts w:cs="Arial"/>
                <w:sz w:val="14"/>
                <w:szCs w:val="14"/>
              </w:rPr>
            </w:pPr>
            <w:r w:rsidRPr="004C37B1">
              <w:rPr>
                <w:rFonts w:cs="Arial"/>
                <w:sz w:val="14"/>
                <w:szCs w:val="14"/>
              </w:rPr>
              <w:t>OS_RETIRADA</w:t>
            </w:r>
          </w:p>
        </w:tc>
        <w:tc>
          <w:tcPr>
            <w:tcW w:w="1409" w:type="pct"/>
            <w:tcBorders>
              <w:top w:val="nil"/>
              <w:left w:val="nil"/>
              <w:bottom w:val="single" w:sz="4" w:space="0" w:color="auto"/>
              <w:right w:val="single" w:sz="4" w:space="0" w:color="auto"/>
            </w:tcBorders>
            <w:shd w:val="clear" w:color="000000" w:fill="auto"/>
            <w:vAlign w:val="bottom"/>
            <w:hideMark/>
          </w:tcPr>
          <w:p w14:paraId="0AE19F06"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247B6F1C"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12A7827" w14:textId="77777777" w:rsidR="004C37B1" w:rsidRPr="004C37B1" w:rsidRDefault="004C37B1" w:rsidP="00A91AA5">
            <w:pPr>
              <w:jc w:val="left"/>
              <w:rPr>
                <w:rFonts w:cs="Arial"/>
                <w:sz w:val="14"/>
                <w:szCs w:val="14"/>
              </w:rPr>
            </w:pPr>
            <w:r w:rsidRPr="004C37B1">
              <w:rPr>
                <w:rFonts w:cs="Arial"/>
                <w:sz w:val="14"/>
                <w:szCs w:val="14"/>
              </w:rPr>
              <w:t>DATA_RETIRADA</w:t>
            </w:r>
          </w:p>
        </w:tc>
        <w:tc>
          <w:tcPr>
            <w:tcW w:w="363" w:type="pct"/>
            <w:tcBorders>
              <w:top w:val="nil"/>
              <w:left w:val="nil"/>
              <w:bottom w:val="single" w:sz="4" w:space="0" w:color="auto"/>
              <w:right w:val="single" w:sz="4" w:space="0" w:color="auto"/>
            </w:tcBorders>
            <w:shd w:val="clear" w:color="000000" w:fill="F2F2F2"/>
            <w:noWrap/>
            <w:vAlign w:val="center"/>
            <w:hideMark/>
          </w:tcPr>
          <w:p w14:paraId="45505027" w14:textId="77777777" w:rsidR="004C37B1" w:rsidRPr="004C37B1" w:rsidRDefault="004C37B1" w:rsidP="00A91AA5">
            <w:pPr>
              <w:jc w:val="center"/>
              <w:rPr>
                <w:rFonts w:cs="Arial"/>
                <w:sz w:val="14"/>
                <w:szCs w:val="14"/>
              </w:rPr>
            </w:pPr>
            <w:r w:rsidRPr="004C37B1">
              <w:rPr>
                <w:rFonts w:cs="Arial"/>
                <w:sz w:val="14"/>
                <w:szCs w:val="14"/>
              </w:rPr>
              <w:t>Date</w:t>
            </w:r>
          </w:p>
        </w:tc>
        <w:tc>
          <w:tcPr>
            <w:tcW w:w="417" w:type="pct"/>
            <w:tcBorders>
              <w:top w:val="nil"/>
              <w:left w:val="nil"/>
              <w:bottom w:val="single" w:sz="4" w:space="0" w:color="auto"/>
              <w:right w:val="single" w:sz="4" w:space="0" w:color="auto"/>
            </w:tcBorders>
            <w:shd w:val="clear" w:color="000000" w:fill="F2F2F2"/>
            <w:noWrap/>
            <w:vAlign w:val="center"/>
            <w:hideMark/>
          </w:tcPr>
          <w:p w14:paraId="351FB5CB" w14:textId="7330C8EF" w:rsidR="004C37B1" w:rsidRPr="004C37B1" w:rsidRDefault="004C37B1" w:rsidP="00A91AA5">
            <w:pPr>
              <w:jc w:val="center"/>
              <w:rPr>
                <w:rFonts w:cs="Arial"/>
                <w:sz w:val="14"/>
                <w:szCs w:val="14"/>
              </w:rPr>
            </w:pPr>
          </w:p>
        </w:tc>
        <w:tc>
          <w:tcPr>
            <w:tcW w:w="317" w:type="pct"/>
            <w:tcBorders>
              <w:top w:val="nil"/>
              <w:left w:val="nil"/>
              <w:bottom w:val="single" w:sz="4" w:space="0" w:color="auto"/>
              <w:right w:val="single" w:sz="4" w:space="0" w:color="auto"/>
            </w:tcBorders>
            <w:shd w:val="clear" w:color="000000" w:fill="F2F2F2"/>
            <w:noWrap/>
            <w:vAlign w:val="center"/>
            <w:hideMark/>
          </w:tcPr>
          <w:p w14:paraId="1C8E0D7B"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10A7EE4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56C8497" w14:textId="77777777" w:rsidR="004C37B1" w:rsidRPr="004C37B1" w:rsidRDefault="004C37B1" w:rsidP="004C37B1">
            <w:pPr>
              <w:jc w:val="left"/>
              <w:rPr>
                <w:rFonts w:cs="Arial"/>
                <w:sz w:val="14"/>
                <w:szCs w:val="14"/>
              </w:rPr>
            </w:pPr>
            <w:r w:rsidRPr="004C37B1">
              <w:rPr>
                <w:rFonts w:cs="Arial"/>
                <w:sz w:val="14"/>
                <w:szCs w:val="14"/>
              </w:rPr>
              <w:t>DATA_RETIRADA</w:t>
            </w:r>
          </w:p>
        </w:tc>
        <w:tc>
          <w:tcPr>
            <w:tcW w:w="1409" w:type="pct"/>
            <w:tcBorders>
              <w:top w:val="nil"/>
              <w:left w:val="nil"/>
              <w:bottom w:val="single" w:sz="4" w:space="0" w:color="auto"/>
              <w:right w:val="single" w:sz="4" w:space="0" w:color="auto"/>
            </w:tcBorders>
            <w:shd w:val="clear" w:color="auto" w:fill="auto"/>
            <w:noWrap/>
            <w:vAlign w:val="center"/>
            <w:hideMark/>
          </w:tcPr>
          <w:p w14:paraId="7F275F2E" w14:textId="676739C6" w:rsidR="004C37B1" w:rsidRPr="004C37B1" w:rsidRDefault="00CC5162" w:rsidP="004C37B1">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4C37B1" w:rsidRPr="004C37B1" w14:paraId="51DDB1D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E624157" w14:textId="77777777" w:rsidR="004C37B1" w:rsidRPr="004C37B1" w:rsidRDefault="004C37B1" w:rsidP="00A91AA5">
            <w:pPr>
              <w:jc w:val="left"/>
              <w:rPr>
                <w:rFonts w:cs="Arial"/>
                <w:sz w:val="14"/>
                <w:szCs w:val="14"/>
              </w:rPr>
            </w:pPr>
            <w:r w:rsidRPr="004C37B1">
              <w:rPr>
                <w:rFonts w:cs="Arial"/>
                <w:sz w:val="14"/>
                <w:szCs w:val="14"/>
              </w:rPr>
              <w:t>TIPO_RETIRADA</w:t>
            </w:r>
          </w:p>
        </w:tc>
        <w:tc>
          <w:tcPr>
            <w:tcW w:w="363" w:type="pct"/>
            <w:tcBorders>
              <w:top w:val="nil"/>
              <w:left w:val="nil"/>
              <w:bottom w:val="single" w:sz="4" w:space="0" w:color="auto"/>
              <w:right w:val="single" w:sz="4" w:space="0" w:color="auto"/>
            </w:tcBorders>
            <w:shd w:val="clear" w:color="000000" w:fill="F2F2F2"/>
            <w:noWrap/>
            <w:vAlign w:val="center"/>
            <w:hideMark/>
          </w:tcPr>
          <w:p w14:paraId="0A717AFA" w14:textId="31995DD4"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3E879087"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1C05E5C"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BF0EF05"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650E9FE8" w14:textId="77777777" w:rsidR="004C37B1" w:rsidRPr="004C37B1" w:rsidRDefault="004C37B1" w:rsidP="004C37B1">
            <w:pPr>
              <w:jc w:val="left"/>
              <w:rPr>
                <w:rFonts w:cs="Arial"/>
                <w:sz w:val="14"/>
                <w:szCs w:val="14"/>
              </w:rPr>
            </w:pPr>
            <w:r w:rsidRPr="004C37B1">
              <w:rPr>
                <w:rFonts w:cs="Arial"/>
                <w:sz w:val="14"/>
                <w:szCs w:val="14"/>
              </w:rPr>
              <w:t>TIPO_RETIRADA</w:t>
            </w:r>
          </w:p>
        </w:tc>
        <w:tc>
          <w:tcPr>
            <w:tcW w:w="1409" w:type="pct"/>
            <w:tcBorders>
              <w:top w:val="nil"/>
              <w:left w:val="nil"/>
              <w:bottom w:val="single" w:sz="4" w:space="0" w:color="auto"/>
              <w:right w:val="single" w:sz="4" w:space="0" w:color="auto"/>
            </w:tcBorders>
            <w:shd w:val="clear" w:color="000000" w:fill="auto"/>
            <w:vAlign w:val="bottom"/>
            <w:hideMark/>
          </w:tcPr>
          <w:p w14:paraId="7D196251"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139E4A45"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40FD4F9D" w14:textId="77777777" w:rsidR="004C37B1" w:rsidRPr="004C37B1" w:rsidRDefault="004C37B1" w:rsidP="00A91AA5">
            <w:pPr>
              <w:jc w:val="left"/>
              <w:rPr>
                <w:rFonts w:cs="Arial"/>
                <w:sz w:val="14"/>
                <w:szCs w:val="14"/>
              </w:rPr>
            </w:pPr>
            <w:r w:rsidRPr="004C37B1">
              <w:rPr>
                <w:rFonts w:cs="Arial"/>
                <w:sz w:val="14"/>
                <w:szCs w:val="14"/>
              </w:rPr>
              <w:t>ANO_MES_REFERENCIA</w:t>
            </w:r>
          </w:p>
        </w:tc>
        <w:tc>
          <w:tcPr>
            <w:tcW w:w="363" w:type="pct"/>
            <w:tcBorders>
              <w:top w:val="nil"/>
              <w:left w:val="nil"/>
              <w:bottom w:val="single" w:sz="4" w:space="0" w:color="auto"/>
              <w:right w:val="single" w:sz="4" w:space="0" w:color="auto"/>
            </w:tcBorders>
            <w:shd w:val="clear" w:color="000000" w:fill="F2F2F2"/>
            <w:noWrap/>
            <w:vAlign w:val="center"/>
            <w:hideMark/>
          </w:tcPr>
          <w:p w14:paraId="50E41C31" w14:textId="63B16229"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A1A5BB1"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403C719D"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69DF657B"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3A450A88" w14:textId="77777777" w:rsidR="004C37B1" w:rsidRPr="004C37B1" w:rsidRDefault="004C37B1" w:rsidP="004C37B1">
            <w:pPr>
              <w:jc w:val="left"/>
              <w:rPr>
                <w:rFonts w:cs="Arial"/>
                <w:sz w:val="14"/>
                <w:szCs w:val="14"/>
              </w:rPr>
            </w:pPr>
            <w:r w:rsidRPr="004C37B1">
              <w:rPr>
                <w:rFonts w:cs="Arial"/>
                <w:sz w:val="14"/>
                <w:szCs w:val="14"/>
              </w:rPr>
              <w:t>ANO_MES_REFERENCIA</w:t>
            </w:r>
          </w:p>
        </w:tc>
        <w:tc>
          <w:tcPr>
            <w:tcW w:w="1409" w:type="pct"/>
            <w:tcBorders>
              <w:top w:val="nil"/>
              <w:left w:val="nil"/>
              <w:bottom w:val="single" w:sz="4" w:space="0" w:color="auto"/>
              <w:right w:val="single" w:sz="4" w:space="0" w:color="auto"/>
            </w:tcBorders>
            <w:shd w:val="clear" w:color="000000" w:fill="auto"/>
            <w:vAlign w:val="bottom"/>
            <w:hideMark/>
          </w:tcPr>
          <w:p w14:paraId="05B1DE00"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5E262B15"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A93E93F" w14:textId="77777777" w:rsidR="004C37B1" w:rsidRPr="004C37B1" w:rsidRDefault="004C37B1" w:rsidP="00A91AA5">
            <w:pPr>
              <w:jc w:val="left"/>
              <w:rPr>
                <w:rFonts w:cs="Arial"/>
                <w:sz w:val="14"/>
                <w:szCs w:val="14"/>
              </w:rPr>
            </w:pPr>
            <w:r w:rsidRPr="004C37B1">
              <w:rPr>
                <w:rFonts w:cs="Arial"/>
                <w:sz w:val="14"/>
                <w:szCs w:val="14"/>
              </w:rPr>
              <w:t>TIPO_CONTRATO_TV</w:t>
            </w:r>
          </w:p>
        </w:tc>
        <w:tc>
          <w:tcPr>
            <w:tcW w:w="363" w:type="pct"/>
            <w:tcBorders>
              <w:top w:val="nil"/>
              <w:left w:val="nil"/>
              <w:bottom w:val="single" w:sz="4" w:space="0" w:color="auto"/>
              <w:right w:val="single" w:sz="4" w:space="0" w:color="auto"/>
            </w:tcBorders>
            <w:shd w:val="clear" w:color="000000" w:fill="F2F2F2"/>
            <w:noWrap/>
            <w:vAlign w:val="center"/>
            <w:hideMark/>
          </w:tcPr>
          <w:p w14:paraId="5767E7DB" w14:textId="270F9810"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4836B1D2"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7550A964"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327F54F2"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59EA85E1" w14:textId="77777777" w:rsidR="004C37B1" w:rsidRPr="004C37B1" w:rsidRDefault="004C37B1" w:rsidP="004C37B1">
            <w:pPr>
              <w:jc w:val="left"/>
              <w:rPr>
                <w:rFonts w:cs="Arial"/>
                <w:sz w:val="14"/>
                <w:szCs w:val="14"/>
              </w:rPr>
            </w:pPr>
            <w:r w:rsidRPr="004C37B1">
              <w:rPr>
                <w:rFonts w:cs="Arial"/>
                <w:sz w:val="14"/>
                <w:szCs w:val="14"/>
              </w:rPr>
              <w:t>TIPO_CONTRATO_TV</w:t>
            </w:r>
          </w:p>
        </w:tc>
        <w:tc>
          <w:tcPr>
            <w:tcW w:w="1409" w:type="pct"/>
            <w:tcBorders>
              <w:top w:val="nil"/>
              <w:left w:val="nil"/>
              <w:bottom w:val="single" w:sz="4" w:space="0" w:color="auto"/>
              <w:right w:val="single" w:sz="4" w:space="0" w:color="auto"/>
            </w:tcBorders>
            <w:shd w:val="clear" w:color="000000" w:fill="auto"/>
            <w:vAlign w:val="bottom"/>
            <w:hideMark/>
          </w:tcPr>
          <w:p w14:paraId="151EEAE6"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4F6B99FD"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794FA0F0" w14:textId="77777777" w:rsidR="004C37B1" w:rsidRPr="004C37B1" w:rsidRDefault="004C37B1" w:rsidP="00A91AA5">
            <w:pPr>
              <w:jc w:val="left"/>
              <w:rPr>
                <w:rFonts w:cs="Arial"/>
                <w:sz w:val="14"/>
                <w:szCs w:val="14"/>
              </w:rPr>
            </w:pPr>
            <w:r w:rsidRPr="004C37B1">
              <w:rPr>
                <w:rFonts w:cs="Arial"/>
                <w:sz w:val="14"/>
                <w:szCs w:val="14"/>
              </w:rPr>
              <w:t>IND_COMBO</w:t>
            </w:r>
          </w:p>
        </w:tc>
        <w:tc>
          <w:tcPr>
            <w:tcW w:w="363" w:type="pct"/>
            <w:tcBorders>
              <w:top w:val="nil"/>
              <w:left w:val="nil"/>
              <w:bottom w:val="single" w:sz="4" w:space="0" w:color="auto"/>
              <w:right w:val="single" w:sz="4" w:space="0" w:color="auto"/>
            </w:tcBorders>
            <w:shd w:val="clear" w:color="000000" w:fill="F2F2F2"/>
            <w:noWrap/>
            <w:vAlign w:val="center"/>
            <w:hideMark/>
          </w:tcPr>
          <w:p w14:paraId="7EDE0EFF" w14:textId="1C495723"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27F23790"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124A4A95"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471C039B"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18C3241B" w14:textId="77777777" w:rsidR="004C37B1" w:rsidRPr="004C37B1" w:rsidRDefault="004C37B1" w:rsidP="004C37B1">
            <w:pPr>
              <w:jc w:val="left"/>
              <w:rPr>
                <w:rFonts w:cs="Arial"/>
                <w:sz w:val="14"/>
                <w:szCs w:val="14"/>
              </w:rPr>
            </w:pPr>
            <w:r w:rsidRPr="004C37B1">
              <w:rPr>
                <w:rFonts w:cs="Arial"/>
                <w:sz w:val="14"/>
                <w:szCs w:val="14"/>
              </w:rPr>
              <w:t>IND_COMBO</w:t>
            </w:r>
          </w:p>
        </w:tc>
        <w:tc>
          <w:tcPr>
            <w:tcW w:w="1409" w:type="pct"/>
            <w:tcBorders>
              <w:top w:val="nil"/>
              <w:left w:val="nil"/>
              <w:bottom w:val="single" w:sz="4" w:space="0" w:color="auto"/>
              <w:right w:val="single" w:sz="4" w:space="0" w:color="auto"/>
            </w:tcBorders>
            <w:shd w:val="clear" w:color="000000" w:fill="auto"/>
            <w:vAlign w:val="bottom"/>
            <w:hideMark/>
          </w:tcPr>
          <w:p w14:paraId="114CEEA3"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37D2778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6DFF5048" w14:textId="77777777" w:rsidR="004C37B1" w:rsidRPr="004C37B1" w:rsidRDefault="004C37B1" w:rsidP="00A91AA5">
            <w:pPr>
              <w:jc w:val="left"/>
              <w:rPr>
                <w:rFonts w:cs="Arial"/>
                <w:sz w:val="14"/>
                <w:szCs w:val="14"/>
              </w:rPr>
            </w:pPr>
            <w:r w:rsidRPr="004C37B1">
              <w:rPr>
                <w:rFonts w:cs="Arial"/>
                <w:sz w:val="14"/>
                <w:szCs w:val="14"/>
              </w:rPr>
              <w:lastRenderedPageBreak/>
              <w:t>ARQUIVO</w:t>
            </w:r>
          </w:p>
        </w:tc>
        <w:tc>
          <w:tcPr>
            <w:tcW w:w="363" w:type="pct"/>
            <w:tcBorders>
              <w:top w:val="nil"/>
              <w:left w:val="nil"/>
              <w:bottom w:val="single" w:sz="4" w:space="0" w:color="auto"/>
              <w:right w:val="single" w:sz="4" w:space="0" w:color="auto"/>
            </w:tcBorders>
            <w:shd w:val="clear" w:color="000000" w:fill="F2F2F2"/>
            <w:noWrap/>
            <w:vAlign w:val="center"/>
            <w:hideMark/>
          </w:tcPr>
          <w:p w14:paraId="76B7BE08" w14:textId="44A08B78"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02023E0F" w14:textId="77777777" w:rsidR="004C37B1" w:rsidRPr="004C37B1" w:rsidRDefault="004C37B1" w:rsidP="00A91AA5">
            <w:pPr>
              <w:jc w:val="center"/>
              <w:rPr>
                <w:rFonts w:cs="Arial"/>
                <w:sz w:val="14"/>
                <w:szCs w:val="14"/>
              </w:rPr>
            </w:pPr>
            <w:r w:rsidRPr="004C37B1">
              <w:rPr>
                <w:rFonts w:cs="Arial"/>
                <w:sz w:val="14"/>
                <w:szCs w:val="14"/>
              </w:rPr>
              <w:t>50</w:t>
            </w:r>
          </w:p>
        </w:tc>
        <w:tc>
          <w:tcPr>
            <w:tcW w:w="317" w:type="pct"/>
            <w:tcBorders>
              <w:top w:val="nil"/>
              <w:left w:val="nil"/>
              <w:bottom w:val="single" w:sz="4" w:space="0" w:color="auto"/>
              <w:right w:val="single" w:sz="4" w:space="0" w:color="auto"/>
            </w:tcBorders>
            <w:shd w:val="clear" w:color="000000" w:fill="F2F2F2"/>
            <w:noWrap/>
            <w:vAlign w:val="center"/>
            <w:hideMark/>
          </w:tcPr>
          <w:p w14:paraId="2B137062"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3CB3C84"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46DD676C" w14:textId="77777777" w:rsidR="004C37B1" w:rsidRPr="004C37B1" w:rsidRDefault="004C37B1" w:rsidP="004C37B1">
            <w:pPr>
              <w:jc w:val="left"/>
              <w:rPr>
                <w:rFonts w:cs="Arial"/>
                <w:sz w:val="14"/>
                <w:szCs w:val="14"/>
              </w:rPr>
            </w:pPr>
            <w:r w:rsidRPr="004C37B1">
              <w:rPr>
                <w:rFonts w:cs="Arial"/>
                <w:sz w:val="14"/>
                <w:szCs w:val="14"/>
              </w:rPr>
              <w:t>ARQUIVO</w:t>
            </w:r>
          </w:p>
        </w:tc>
        <w:tc>
          <w:tcPr>
            <w:tcW w:w="1409" w:type="pct"/>
            <w:tcBorders>
              <w:top w:val="nil"/>
              <w:left w:val="nil"/>
              <w:bottom w:val="single" w:sz="4" w:space="0" w:color="auto"/>
              <w:right w:val="single" w:sz="4" w:space="0" w:color="auto"/>
            </w:tcBorders>
            <w:shd w:val="clear" w:color="000000" w:fill="auto"/>
            <w:vAlign w:val="bottom"/>
            <w:hideMark/>
          </w:tcPr>
          <w:p w14:paraId="36D58169" w14:textId="77777777" w:rsidR="004C37B1" w:rsidRPr="004C37B1" w:rsidRDefault="004C37B1" w:rsidP="004C37B1">
            <w:pPr>
              <w:jc w:val="left"/>
              <w:rPr>
                <w:rFonts w:cs="Arial"/>
                <w:sz w:val="14"/>
                <w:szCs w:val="14"/>
              </w:rPr>
            </w:pPr>
            <w:r w:rsidRPr="004C37B1">
              <w:rPr>
                <w:rFonts w:cs="Arial"/>
                <w:sz w:val="14"/>
                <w:szCs w:val="14"/>
              </w:rPr>
              <w:t> </w:t>
            </w:r>
          </w:p>
        </w:tc>
      </w:tr>
      <w:tr w:rsidR="004C37B1" w:rsidRPr="004C37B1" w14:paraId="6CA8AAC7"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2AEF6CB0" w14:textId="77777777" w:rsidR="004C37B1" w:rsidRPr="004C37B1" w:rsidRDefault="004C37B1" w:rsidP="00A91AA5">
            <w:pPr>
              <w:jc w:val="left"/>
              <w:rPr>
                <w:rFonts w:cs="Arial"/>
                <w:sz w:val="14"/>
                <w:szCs w:val="14"/>
              </w:rPr>
            </w:pPr>
            <w:r w:rsidRPr="004C37B1">
              <w:rPr>
                <w:rFonts w:cs="Arial"/>
                <w:sz w:val="14"/>
                <w:szCs w:val="14"/>
              </w:rPr>
              <w:t>ORIG_MEIO_ACESSO</w:t>
            </w:r>
          </w:p>
        </w:tc>
        <w:tc>
          <w:tcPr>
            <w:tcW w:w="363" w:type="pct"/>
            <w:tcBorders>
              <w:top w:val="nil"/>
              <w:left w:val="nil"/>
              <w:bottom w:val="single" w:sz="4" w:space="0" w:color="auto"/>
              <w:right w:val="single" w:sz="4" w:space="0" w:color="auto"/>
            </w:tcBorders>
            <w:shd w:val="clear" w:color="000000" w:fill="F2F2F2"/>
            <w:noWrap/>
            <w:vAlign w:val="center"/>
            <w:hideMark/>
          </w:tcPr>
          <w:p w14:paraId="3E296F09" w14:textId="77777777" w:rsidR="004C37B1" w:rsidRPr="004C37B1" w:rsidRDefault="004C37B1" w:rsidP="00A91AA5">
            <w:pPr>
              <w:jc w:val="center"/>
              <w:rPr>
                <w:rFonts w:cs="Arial"/>
                <w:sz w:val="14"/>
                <w:szCs w:val="14"/>
              </w:rPr>
            </w:pPr>
            <w:r w:rsidRPr="004C37B1">
              <w:rPr>
                <w:rFonts w:cs="Arial"/>
                <w:sz w:val="14"/>
                <w:szCs w:val="14"/>
              </w:rPr>
              <w:t>varchar</w:t>
            </w:r>
          </w:p>
        </w:tc>
        <w:tc>
          <w:tcPr>
            <w:tcW w:w="417" w:type="pct"/>
            <w:tcBorders>
              <w:top w:val="nil"/>
              <w:left w:val="nil"/>
              <w:bottom w:val="single" w:sz="4" w:space="0" w:color="auto"/>
              <w:right w:val="single" w:sz="4" w:space="0" w:color="auto"/>
            </w:tcBorders>
            <w:shd w:val="clear" w:color="000000" w:fill="F2F2F2"/>
            <w:noWrap/>
            <w:vAlign w:val="center"/>
            <w:hideMark/>
          </w:tcPr>
          <w:p w14:paraId="5695709A" w14:textId="77777777" w:rsidR="004C37B1" w:rsidRPr="004C37B1" w:rsidRDefault="004C37B1" w:rsidP="00A91AA5">
            <w:pPr>
              <w:jc w:val="center"/>
              <w:rPr>
                <w:rFonts w:cs="Arial"/>
                <w:sz w:val="14"/>
                <w:szCs w:val="14"/>
              </w:rPr>
            </w:pPr>
            <w:r w:rsidRPr="004C37B1">
              <w:rPr>
                <w:rFonts w:cs="Arial"/>
                <w:sz w:val="14"/>
                <w:szCs w:val="14"/>
              </w:rPr>
              <w:t>500</w:t>
            </w:r>
          </w:p>
        </w:tc>
        <w:tc>
          <w:tcPr>
            <w:tcW w:w="317" w:type="pct"/>
            <w:tcBorders>
              <w:top w:val="nil"/>
              <w:left w:val="nil"/>
              <w:bottom w:val="single" w:sz="4" w:space="0" w:color="auto"/>
              <w:right w:val="single" w:sz="4" w:space="0" w:color="auto"/>
            </w:tcBorders>
            <w:shd w:val="clear" w:color="000000" w:fill="F2F2F2"/>
            <w:noWrap/>
            <w:vAlign w:val="center"/>
            <w:hideMark/>
          </w:tcPr>
          <w:p w14:paraId="3E0DB6F6"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2F30CE3D" w14:textId="77777777" w:rsidR="004C37B1" w:rsidRPr="004C37B1" w:rsidRDefault="004C37B1" w:rsidP="00A91AA5">
            <w:pPr>
              <w:jc w:val="center"/>
              <w:rPr>
                <w:rFonts w:cs="Arial"/>
                <w:sz w:val="14"/>
                <w:szCs w:val="14"/>
              </w:rPr>
            </w:pPr>
            <w:r w:rsidRPr="004C37B1">
              <w:rPr>
                <w:rFonts w:cs="Arial"/>
                <w:sz w:val="14"/>
                <w:szCs w:val="14"/>
              </w:rPr>
              <w:t>S</w:t>
            </w:r>
          </w:p>
        </w:tc>
        <w:tc>
          <w:tcPr>
            <w:tcW w:w="1133" w:type="pct"/>
            <w:tcBorders>
              <w:top w:val="nil"/>
              <w:left w:val="nil"/>
              <w:bottom w:val="single" w:sz="4" w:space="0" w:color="auto"/>
              <w:right w:val="single" w:sz="4" w:space="0" w:color="auto"/>
            </w:tcBorders>
            <w:shd w:val="clear" w:color="auto" w:fill="auto"/>
            <w:hideMark/>
          </w:tcPr>
          <w:p w14:paraId="7E64CFF3" w14:textId="77777777" w:rsidR="004C37B1" w:rsidRPr="004C37B1" w:rsidRDefault="004C37B1" w:rsidP="004C37B1">
            <w:pPr>
              <w:jc w:val="left"/>
              <w:rPr>
                <w:rFonts w:cs="Arial"/>
                <w:sz w:val="14"/>
                <w:szCs w:val="14"/>
              </w:rPr>
            </w:pPr>
            <w:r w:rsidRPr="004C37B1">
              <w:rPr>
                <w:rFonts w:cs="Arial"/>
                <w:sz w:val="14"/>
                <w:szCs w:val="14"/>
              </w:rPr>
              <w:t>MEIO_ACESSO</w:t>
            </w:r>
          </w:p>
        </w:tc>
        <w:tc>
          <w:tcPr>
            <w:tcW w:w="1409" w:type="pct"/>
            <w:tcBorders>
              <w:top w:val="nil"/>
              <w:left w:val="nil"/>
              <w:bottom w:val="single" w:sz="4" w:space="0" w:color="auto"/>
              <w:right w:val="single" w:sz="4" w:space="0" w:color="auto"/>
            </w:tcBorders>
            <w:shd w:val="clear" w:color="auto" w:fill="auto"/>
            <w:noWrap/>
            <w:vAlign w:val="center"/>
            <w:hideMark/>
          </w:tcPr>
          <w:p w14:paraId="7C8A9CA7" w14:textId="77777777" w:rsidR="004C37B1" w:rsidRPr="004C37B1" w:rsidRDefault="004C37B1" w:rsidP="004C37B1">
            <w:pPr>
              <w:rPr>
                <w:rFonts w:cs="Arial"/>
                <w:sz w:val="14"/>
                <w:szCs w:val="14"/>
              </w:rPr>
            </w:pPr>
            <w:r w:rsidRPr="004C37B1">
              <w:rPr>
                <w:rFonts w:cs="Arial"/>
                <w:sz w:val="14"/>
                <w:szCs w:val="14"/>
              </w:rPr>
              <w:t>Conteúdo original</w:t>
            </w:r>
          </w:p>
        </w:tc>
      </w:tr>
      <w:tr w:rsidR="004C37B1" w:rsidRPr="004C37B1" w14:paraId="4454DE55" w14:textId="77777777" w:rsidTr="00A91AA5">
        <w:trPr>
          <w:trHeight w:val="360"/>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3805E8C1" w14:textId="77777777" w:rsidR="004C37B1" w:rsidRPr="004C37B1" w:rsidRDefault="004C37B1" w:rsidP="00A91AA5">
            <w:pPr>
              <w:jc w:val="left"/>
              <w:rPr>
                <w:rFonts w:cs="Arial"/>
                <w:sz w:val="14"/>
                <w:szCs w:val="14"/>
              </w:rPr>
            </w:pPr>
            <w:r w:rsidRPr="004C37B1">
              <w:rPr>
                <w:rFonts w:cs="Arial"/>
                <w:sz w:val="14"/>
                <w:szCs w:val="14"/>
              </w:rPr>
              <w:t>CONTADOR</w:t>
            </w:r>
          </w:p>
        </w:tc>
        <w:tc>
          <w:tcPr>
            <w:tcW w:w="363" w:type="pct"/>
            <w:tcBorders>
              <w:top w:val="nil"/>
              <w:left w:val="nil"/>
              <w:bottom w:val="single" w:sz="4" w:space="0" w:color="auto"/>
              <w:right w:val="single" w:sz="4" w:space="0" w:color="auto"/>
            </w:tcBorders>
            <w:shd w:val="clear" w:color="000000" w:fill="F2F2F2"/>
            <w:noWrap/>
            <w:vAlign w:val="center"/>
            <w:hideMark/>
          </w:tcPr>
          <w:p w14:paraId="55BEFB38" w14:textId="5E134572" w:rsidR="004C37B1" w:rsidRPr="004C37B1" w:rsidRDefault="004C37B1" w:rsidP="00A91AA5">
            <w:pPr>
              <w:jc w:val="center"/>
              <w:rPr>
                <w:rFonts w:cs="Arial"/>
                <w:sz w:val="14"/>
                <w:szCs w:val="14"/>
              </w:rPr>
            </w:pPr>
            <w:r w:rsidRPr="004C37B1">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1AB87BA6" w14:textId="245C11DD" w:rsidR="004C37B1" w:rsidRPr="004C37B1" w:rsidRDefault="004C37B1" w:rsidP="00A91AA5">
            <w:pPr>
              <w:jc w:val="center"/>
              <w:rPr>
                <w:rFonts w:cs="Arial"/>
                <w:sz w:val="14"/>
                <w:szCs w:val="14"/>
              </w:rPr>
            </w:pPr>
            <w:r w:rsidRPr="004C37B1">
              <w:rPr>
                <w:rFonts w:cs="Arial"/>
                <w:sz w:val="14"/>
                <w:szCs w:val="14"/>
              </w:rPr>
              <w:t>20</w:t>
            </w:r>
          </w:p>
        </w:tc>
        <w:tc>
          <w:tcPr>
            <w:tcW w:w="317" w:type="pct"/>
            <w:tcBorders>
              <w:top w:val="nil"/>
              <w:left w:val="nil"/>
              <w:bottom w:val="single" w:sz="4" w:space="0" w:color="auto"/>
              <w:right w:val="single" w:sz="4" w:space="0" w:color="auto"/>
            </w:tcBorders>
            <w:shd w:val="clear" w:color="000000" w:fill="F2F2F2"/>
            <w:noWrap/>
            <w:vAlign w:val="center"/>
            <w:hideMark/>
          </w:tcPr>
          <w:p w14:paraId="326C3CCA" w14:textId="7B2610E4"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7D64CEAC" w14:textId="7E62F136" w:rsidR="004C37B1" w:rsidRPr="004C37B1" w:rsidRDefault="004C37B1" w:rsidP="00A91AA5">
            <w:pPr>
              <w:jc w:val="center"/>
              <w:rPr>
                <w:rFonts w:cs="Arial"/>
                <w:sz w:val="14"/>
                <w:szCs w:val="14"/>
              </w:rPr>
            </w:pPr>
            <w:r w:rsidRPr="004C37B1">
              <w:rPr>
                <w:rFonts w:cs="Arial"/>
                <w:sz w:val="14"/>
                <w:szCs w:val="14"/>
              </w:rPr>
              <w:t>N</w:t>
            </w:r>
          </w:p>
        </w:tc>
        <w:tc>
          <w:tcPr>
            <w:tcW w:w="1133" w:type="pct"/>
            <w:tcBorders>
              <w:top w:val="nil"/>
              <w:left w:val="nil"/>
              <w:bottom w:val="single" w:sz="4" w:space="0" w:color="auto"/>
              <w:right w:val="single" w:sz="4" w:space="0" w:color="auto"/>
            </w:tcBorders>
            <w:shd w:val="clear" w:color="auto" w:fill="auto"/>
            <w:hideMark/>
          </w:tcPr>
          <w:p w14:paraId="1F598CA8" w14:textId="77777777" w:rsidR="004C37B1" w:rsidRPr="004C37B1" w:rsidRDefault="004C37B1" w:rsidP="004C37B1">
            <w:pPr>
              <w:jc w:val="left"/>
              <w:rPr>
                <w:rFonts w:cs="Arial"/>
                <w:sz w:val="14"/>
                <w:szCs w:val="14"/>
              </w:rPr>
            </w:pPr>
            <w:r w:rsidRPr="004C37B1">
              <w:rPr>
                <w:rFonts w:cs="Arial"/>
                <w:sz w:val="14"/>
                <w:szCs w:val="14"/>
              </w:rPr>
              <w:t>contador</w:t>
            </w:r>
          </w:p>
        </w:tc>
        <w:tc>
          <w:tcPr>
            <w:tcW w:w="1409" w:type="pct"/>
            <w:tcBorders>
              <w:top w:val="nil"/>
              <w:left w:val="nil"/>
              <w:bottom w:val="single" w:sz="4" w:space="0" w:color="auto"/>
              <w:right w:val="single" w:sz="4" w:space="0" w:color="auto"/>
            </w:tcBorders>
            <w:shd w:val="clear" w:color="auto" w:fill="auto"/>
            <w:noWrap/>
            <w:vAlign w:val="center"/>
            <w:hideMark/>
          </w:tcPr>
          <w:p w14:paraId="4975B95C" w14:textId="77777777" w:rsidR="004C37B1" w:rsidRPr="004C37B1" w:rsidRDefault="004C37B1" w:rsidP="004C37B1">
            <w:pPr>
              <w:rPr>
                <w:rFonts w:cs="Arial"/>
                <w:sz w:val="14"/>
                <w:szCs w:val="14"/>
              </w:rPr>
            </w:pPr>
            <w:r w:rsidRPr="004C37B1">
              <w:rPr>
                <w:rFonts w:cs="Arial"/>
                <w:sz w:val="14"/>
                <w:szCs w:val="14"/>
              </w:rPr>
              <w:t>Vezes em que o registro é repetido no sistema, considerando sua chave</w:t>
            </w:r>
          </w:p>
        </w:tc>
      </w:tr>
      <w:tr w:rsidR="00A91AA5" w:rsidRPr="004C37B1" w14:paraId="3D1B952E"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tcPr>
          <w:p w14:paraId="28874BF7" w14:textId="6636DDC0" w:rsidR="00A91AA5" w:rsidRPr="004C37B1" w:rsidRDefault="00A91AA5" w:rsidP="00A91AA5">
            <w:pPr>
              <w:jc w:val="left"/>
              <w:rPr>
                <w:rFonts w:cs="Arial"/>
                <w:sz w:val="14"/>
                <w:szCs w:val="14"/>
              </w:rPr>
            </w:pPr>
            <w:r>
              <w:rPr>
                <w:rFonts w:cs="Arial"/>
                <w:sz w:val="14"/>
                <w:szCs w:val="14"/>
              </w:rPr>
              <w:t>ID_FAILED_EVENTS</w:t>
            </w:r>
          </w:p>
        </w:tc>
        <w:tc>
          <w:tcPr>
            <w:tcW w:w="363" w:type="pct"/>
            <w:tcBorders>
              <w:top w:val="nil"/>
              <w:left w:val="nil"/>
              <w:bottom w:val="single" w:sz="4" w:space="0" w:color="auto"/>
              <w:right w:val="single" w:sz="4" w:space="0" w:color="auto"/>
            </w:tcBorders>
            <w:shd w:val="clear" w:color="000000" w:fill="F2F2F2"/>
            <w:noWrap/>
            <w:vAlign w:val="center"/>
          </w:tcPr>
          <w:p w14:paraId="697A08AC" w14:textId="7D7A908E" w:rsidR="00A91AA5" w:rsidRPr="004C37B1" w:rsidRDefault="00A91AA5" w:rsidP="00A91AA5">
            <w:pPr>
              <w:jc w:val="center"/>
              <w:rPr>
                <w:rFonts w:cs="Arial"/>
                <w:sz w:val="14"/>
                <w:szCs w:val="14"/>
              </w:rPr>
            </w:pPr>
            <w:r>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tcPr>
          <w:p w14:paraId="09ABB10D" w14:textId="62089CBB" w:rsidR="00A91AA5" w:rsidRPr="004C37B1" w:rsidRDefault="00A91AA5" w:rsidP="00A91AA5">
            <w:pPr>
              <w:jc w:val="center"/>
              <w:rPr>
                <w:rFonts w:cs="Arial"/>
                <w:sz w:val="14"/>
                <w:szCs w:val="14"/>
              </w:rPr>
            </w:pPr>
            <w:r>
              <w:rPr>
                <w:rFonts w:cs="Arial"/>
                <w:sz w:val="14"/>
                <w:szCs w:val="14"/>
              </w:rPr>
              <w:t>22</w:t>
            </w:r>
          </w:p>
        </w:tc>
        <w:tc>
          <w:tcPr>
            <w:tcW w:w="317" w:type="pct"/>
            <w:tcBorders>
              <w:top w:val="nil"/>
              <w:left w:val="nil"/>
              <w:bottom w:val="single" w:sz="4" w:space="0" w:color="auto"/>
              <w:right w:val="single" w:sz="4" w:space="0" w:color="auto"/>
            </w:tcBorders>
            <w:shd w:val="clear" w:color="000000" w:fill="F2F2F2"/>
            <w:noWrap/>
            <w:vAlign w:val="center"/>
          </w:tcPr>
          <w:p w14:paraId="1AB3F393" w14:textId="7F71A997" w:rsidR="00A91AA5" w:rsidRPr="004C37B1" w:rsidRDefault="00A91AA5" w:rsidP="00A91AA5">
            <w:pPr>
              <w:jc w:val="center"/>
              <w:rPr>
                <w:rFonts w:cs="Arial"/>
                <w:sz w:val="14"/>
                <w:szCs w:val="14"/>
              </w:rPr>
            </w:pPr>
            <w:r>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tcPr>
          <w:p w14:paraId="04941C8E" w14:textId="46840921" w:rsidR="00A91AA5" w:rsidRPr="004C37B1" w:rsidRDefault="00A91AA5" w:rsidP="00A91AA5">
            <w:pPr>
              <w:jc w:val="center"/>
              <w:rPr>
                <w:rFonts w:cs="Arial"/>
                <w:sz w:val="14"/>
                <w:szCs w:val="14"/>
              </w:rPr>
            </w:pPr>
            <w:r>
              <w:rPr>
                <w:rFonts w:cs="Arial"/>
                <w:sz w:val="14"/>
                <w:szCs w:val="14"/>
              </w:rPr>
              <w:t>S</w:t>
            </w:r>
          </w:p>
        </w:tc>
        <w:tc>
          <w:tcPr>
            <w:tcW w:w="1133" w:type="pct"/>
            <w:tcBorders>
              <w:top w:val="nil"/>
              <w:left w:val="nil"/>
              <w:bottom w:val="single" w:sz="4" w:space="0" w:color="auto"/>
              <w:right w:val="single" w:sz="4" w:space="0" w:color="auto"/>
            </w:tcBorders>
            <w:shd w:val="clear" w:color="auto" w:fill="auto"/>
          </w:tcPr>
          <w:p w14:paraId="4118385F" w14:textId="77777777" w:rsidR="00A91AA5" w:rsidRPr="004C37B1" w:rsidRDefault="00A91AA5" w:rsidP="004C37B1">
            <w:pPr>
              <w:jc w:val="left"/>
              <w:rPr>
                <w:rFonts w:cs="Arial"/>
                <w:sz w:val="14"/>
                <w:szCs w:val="14"/>
              </w:rPr>
            </w:pPr>
          </w:p>
        </w:tc>
        <w:tc>
          <w:tcPr>
            <w:tcW w:w="1409" w:type="pct"/>
            <w:tcBorders>
              <w:top w:val="nil"/>
              <w:left w:val="nil"/>
              <w:bottom w:val="single" w:sz="4" w:space="0" w:color="auto"/>
              <w:right w:val="single" w:sz="4" w:space="0" w:color="auto"/>
            </w:tcBorders>
            <w:shd w:val="clear" w:color="auto" w:fill="auto"/>
          </w:tcPr>
          <w:p w14:paraId="5937649C" w14:textId="77777777" w:rsidR="00A91AA5" w:rsidRPr="004C37B1" w:rsidRDefault="00A91AA5" w:rsidP="004C37B1">
            <w:pPr>
              <w:jc w:val="left"/>
              <w:rPr>
                <w:rFonts w:cs="Arial"/>
                <w:sz w:val="14"/>
                <w:szCs w:val="14"/>
              </w:rPr>
            </w:pPr>
          </w:p>
        </w:tc>
      </w:tr>
      <w:tr w:rsidR="004C37B1" w:rsidRPr="004C37B1" w14:paraId="7F8F0442" w14:textId="77777777" w:rsidTr="00A91AA5">
        <w:trPr>
          <w:trHeight w:val="225"/>
        </w:trPr>
        <w:tc>
          <w:tcPr>
            <w:tcW w:w="1098" w:type="pct"/>
            <w:tcBorders>
              <w:top w:val="nil"/>
              <w:left w:val="single" w:sz="4" w:space="0" w:color="auto"/>
              <w:bottom w:val="single" w:sz="4" w:space="0" w:color="auto"/>
              <w:right w:val="single" w:sz="4" w:space="0" w:color="auto"/>
            </w:tcBorders>
            <w:shd w:val="clear" w:color="000000" w:fill="F2F2F2"/>
            <w:noWrap/>
            <w:vAlign w:val="center"/>
            <w:hideMark/>
          </w:tcPr>
          <w:p w14:paraId="06E2298A" w14:textId="77777777" w:rsidR="004C37B1" w:rsidRPr="004C37B1" w:rsidRDefault="004C37B1" w:rsidP="00A91AA5">
            <w:pPr>
              <w:jc w:val="left"/>
              <w:rPr>
                <w:rFonts w:cs="Arial"/>
                <w:sz w:val="14"/>
                <w:szCs w:val="14"/>
              </w:rPr>
            </w:pPr>
            <w:r w:rsidRPr="004C37B1">
              <w:rPr>
                <w:rFonts w:cs="Arial"/>
                <w:sz w:val="14"/>
                <w:szCs w:val="14"/>
              </w:rPr>
              <w:t>INPUT_ID</w:t>
            </w:r>
          </w:p>
        </w:tc>
        <w:tc>
          <w:tcPr>
            <w:tcW w:w="363" w:type="pct"/>
            <w:tcBorders>
              <w:top w:val="nil"/>
              <w:left w:val="nil"/>
              <w:bottom w:val="single" w:sz="4" w:space="0" w:color="auto"/>
              <w:right w:val="single" w:sz="4" w:space="0" w:color="auto"/>
            </w:tcBorders>
            <w:shd w:val="clear" w:color="000000" w:fill="F2F2F2"/>
            <w:noWrap/>
            <w:vAlign w:val="center"/>
            <w:hideMark/>
          </w:tcPr>
          <w:p w14:paraId="2D6051A0" w14:textId="77777777" w:rsidR="004C37B1" w:rsidRPr="004C37B1" w:rsidRDefault="004C37B1" w:rsidP="00A91AA5">
            <w:pPr>
              <w:jc w:val="center"/>
              <w:rPr>
                <w:rFonts w:cs="Arial"/>
                <w:sz w:val="14"/>
                <w:szCs w:val="14"/>
              </w:rPr>
            </w:pPr>
            <w:r w:rsidRPr="004C37B1">
              <w:rPr>
                <w:rFonts w:cs="Arial"/>
                <w:sz w:val="14"/>
                <w:szCs w:val="14"/>
              </w:rPr>
              <w:t>Number</w:t>
            </w:r>
          </w:p>
        </w:tc>
        <w:tc>
          <w:tcPr>
            <w:tcW w:w="417" w:type="pct"/>
            <w:tcBorders>
              <w:top w:val="nil"/>
              <w:left w:val="nil"/>
              <w:bottom w:val="single" w:sz="4" w:space="0" w:color="auto"/>
              <w:right w:val="single" w:sz="4" w:space="0" w:color="auto"/>
            </w:tcBorders>
            <w:shd w:val="clear" w:color="000000" w:fill="F2F2F2"/>
            <w:noWrap/>
            <w:vAlign w:val="center"/>
            <w:hideMark/>
          </w:tcPr>
          <w:p w14:paraId="63282D55" w14:textId="77777777" w:rsidR="004C37B1" w:rsidRPr="004C37B1" w:rsidRDefault="004C37B1" w:rsidP="00A91AA5">
            <w:pPr>
              <w:jc w:val="center"/>
              <w:rPr>
                <w:rFonts w:cs="Arial"/>
                <w:sz w:val="14"/>
                <w:szCs w:val="14"/>
              </w:rPr>
            </w:pPr>
            <w:r w:rsidRPr="004C37B1">
              <w:rPr>
                <w:rFonts w:cs="Arial"/>
                <w:sz w:val="14"/>
                <w:szCs w:val="14"/>
              </w:rPr>
              <w:t>20</w:t>
            </w:r>
          </w:p>
        </w:tc>
        <w:tc>
          <w:tcPr>
            <w:tcW w:w="317" w:type="pct"/>
            <w:tcBorders>
              <w:top w:val="nil"/>
              <w:left w:val="nil"/>
              <w:bottom w:val="single" w:sz="4" w:space="0" w:color="auto"/>
              <w:right w:val="single" w:sz="4" w:space="0" w:color="auto"/>
            </w:tcBorders>
            <w:shd w:val="clear" w:color="000000" w:fill="F2F2F2"/>
            <w:noWrap/>
            <w:vAlign w:val="center"/>
            <w:hideMark/>
          </w:tcPr>
          <w:p w14:paraId="175FF74A" w14:textId="77777777" w:rsidR="004C37B1" w:rsidRPr="004C37B1" w:rsidRDefault="004C37B1" w:rsidP="00A91AA5">
            <w:pPr>
              <w:jc w:val="center"/>
              <w:rPr>
                <w:rFonts w:cs="Arial"/>
                <w:sz w:val="14"/>
                <w:szCs w:val="14"/>
              </w:rPr>
            </w:pPr>
            <w:r w:rsidRPr="004C37B1">
              <w:rPr>
                <w:rFonts w:cs="Arial"/>
                <w:sz w:val="14"/>
                <w:szCs w:val="14"/>
              </w:rPr>
              <w:t>N</w:t>
            </w:r>
          </w:p>
        </w:tc>
        <w:tc>
          <w:tcPr>
            <w:tcW w:w="263" w:type="pct"/>
            <w:tcBorders>
              <w:top w:val="nil"/>
              <w:left w:val="nil"/>
              <w:bottom w:val="single" w:sz="4" w:space="0" w:color="auto"/>
              <w:right w:val="single" w:sz="4" w:space="0" w:color="auto"/>
            </w:tcBorders>
            <w:shd w:val="clear" w:color="000000" w:fill="F2F2F2"/>
            <w:noWrap/>
            <w:vAlign w:val="center"/>
            <w:hideMark/>
          </w:tcPr>
          <w:p w14:paraId="579E8A74" w14:textId="77777777" w:rsidR="004C37B1" w:rsidRPr="004C37B1" w:rsidRDefault="004C37B1" w:rsidP="00A91AA5">
            <w:pPr>
              <w:jc w:val="center"/>
              <w:rPr>
                <w:rFonts w:cs="Arial"/>
                <w:sz w:val="14"/>
                <w:szCs w:val="14"/>
              </w:rPr>
            </w:pPr>
            <w:r w:rsidRPr="004C37B1">
              <w:rPr>
                <w:rFonts w:cs="Arial"/>
                <w:sz w:val="14"/>
                <w:szCs w:val="14"/>
              </w:rPr>
              <w:t>N</w:t>
            </w:r>
          </w:p>
        </w:tc>
        <w:tc>
          <w:tcPr>
            <w:tcW w:w="1133" w:type="pct"/>
            <w:tcBorders>
              <w:top w:val="nil"/>
              <w:left w:val="nil"/>
              <w:bottom w:val="single" w:sz="4" w:space="0" w:color="auto"/>
              <w:right w:val="single" w:sz="4" w:space="0" w:color="auto"/>
            </w:tcBorders>
            <w:shd w:val="clear" w:color="auto" w:fill="auto"/>
            <w:hideMark/>
          </w:tcPr>
          <w:p w14:paraId="7832634C" w14:textId="77777777" w:rsidR="004C37B1" w:rsidRPr="004C37B1" w:rsidRDefault="004C37B1" w:rsidP="004C37B1">
            <w:pPr>
              <w:jc w:val="left"/>
              <w:rPr>
                <w:rFonts w:cs="Arial"/>
                <w:sz w:val="14"/>
                <w:szCs w:val="14"/>
              </w:rPr>
            </w:pPr>
            <w:r w:rsidRPr="004C37B1">
              <w:rPr>
                <w:rFonts w:cs="Arial"/>
                <w:sz w:val="14"/>
                <w:szCs w:val="14"/>
              </w:rPr>
              <w:t>contador</w:t>
            </w:r>
          </w:p>
        </w:tc>
        <w:tc>
          <w:tcPr>
            <w:tcW w:w="1409" w:type="pct"/>
            <w:tcBorders>
              <w:top w:val="nil"/>
              <w:left w:val="nil"/>
              <w:bottom w:val="single" w:sz="4" w:space="0" w:color="auto"/>
              <w:right w:val="single" w:sz="4" w:space="0" w:color="auto"/>
            </w:tcBorders>
            <w:shd w:val="clear" w:color="auto" w:fill="auto"/>
            <w:hideMark/>
          </w:tcPr>
          <w:p w14:paraId="40184EAC" w14:textId="77777777" w:rsidR="004C37B1" w:rsidRPr="004C37B1" w:rsidRDefault="004C37B1" w:rsidP="004C37B1">
            <w:pPr>
              <w:jc w:val="left"/>
              <w:rPr>
                <w:rFonts w:cs="Arial"/>
                <w:sz w:val="14"/>
                <w:szCs w:val="14"/>
              </w:rPr>
            </w:pPr>
            <w:r w:rsidRPr="004C37B1">
              <w:rPr>
                <w:rFonts w:cs="Arial"/>
                <w:sz w:val="14"/>
                <w:szCs w:val="14"/>
              </w:rPr>
              <w:t>Identificação RAID do arquivo que contém o registro</w:t>
            </w:r>
          </w:p>
        </w:tc>
      </w:tr>
    </w:tbl>
    <w:p w14:paraId="49A16307" w14:textId="77777777" w:rsidR="004C37B1" w:rsidRDefault="004C37B1" w:rsidP="004B75A3">
      <w:pPr>
        <w:rPr>
          <w:rFonts w:cs="Arial"/>
        </w:rPr>
      </w:pPr>
    </w:p>
    <w:p w14:paraId="63A28EC5" w14:textId="520DEB21" w:rsidR="00B95DE1" w:rsidRDefault="00B95DE1">
      <w:pPr>
        <w:jc w:val="left"/>
        <w:rPr>
          <w:rFonts w:cs="Arial"/>
        </w:rPr>
      </w:pPr>
      <w:r>
        <w:rPr>
          <w:rFonts w:cs="Arial"/>
        </w:rPr>
        <w:br w:type="page"/>
      </w:r>
    </w:p>
    <w:p w14:paraId="71E2FBAB" w14:textId="16B9D765" w:rsidR="000E3634" w:rsidRPr="00480F9E" w:rsidRDefault="00C16E9E" w:rsidP="000A0C31">
      <w:pPr>
        <w:pStyle w:val="Heading3"/>
      </w:pPr>
      <w:bookmarkStart w:id="33" w:name="_Toc499303897"/>
      <w:r w:rsidRPr="00480F9E">
        <w:lastRenderedPageBreak/>
        <w:t>RQN22</w:t>
      </w:r>
      <w:r w:rsidR="000E3634" w:rsidRPr="00480F9E">
        <w:t xml:space="preserve"> – Carga dos arquivos SIAF</w:t>
      </w:r>
      <w:bookmarkEnd w:id="33"/>
    </w:p>
    <w:p w14:paraId="2BDDB3D4" w14:textId="77777777" w:rsidR="000E3634" w:rsidRPr="00153785" w:rsidRDefault="000E3634" w:rsidP="00C01C97">
      <w:pPr>
        <w:rPr>
          <w:rFonts w:cs="Arial"/>
        </w:rPr>
      </w:pPr>
    </w:p>
    <w:p w14:paraId="73488449" w14:textId="37F2E728" w:rsidR="000E3634" w:rsidRPr="00153785" w:rsidRDefault="00C16E9E" w:rsidP="00D226EA">
      <w:pPr>
        <w:pStyle w:val="Heading4"/>
      </w:pPr>
      <w:bookmarkStart w:id="34" w:name="_Toc499303898"/>
      <w:r>
        <w:t>RGN40</w:t>
      </w:r>
      <w:r w:rsidR="000E3634" w:rsidRPr="00153785">
        <w:t xml:space="preserve"> – Processo de carga arquivo </w:t>
      </w:r>
      <w:r w:rsidR="000E3634">
        <w:t>SIAF</w:t>
      </w:r>
      <w:bookmarkEnd w:id="34"/>
    </w:p>
    <w:p w14:paraId="4007CE2B" w14:textId="77777777" w:rsidR="000E3634" w:rsidRPr="00153785" w:rsidRDefault="000E3634" w:rsidP="00C01C97">
      <w:pPr>
        <w:rPr>
          <w:rFonts w:cs="Arial"/>
        </w:rPr>
      </w:pPr>
    </w:p>
    <w:p w14:paraId="31070688" w14:textId="4A96BB3E" w:rsidR="00D27A12" w:rsidRPr="00D27A12" w:rsidRDefault="00D27A12" w:rsidP="00C01C97">
      <w:pPr>
        <w:rPr>
          <w:rFonts w:cs="Arial"/>
        </w:rPr>
      </w:pPr>
      <w:r w:rsidRPr="00D27A12">
        <w:rPr>
          <w:rFonts w:cs="Arial"/>
        </w:rPr>
        <w:t>Deverá ser criado um processo de carga dos arquivos SIAF, ao qual seja configurável as conexões de busca/armazenamento das fontes. Será feito uma primeria carga full, e após a carga incremental diária seguindo as regras de inclusão, exclusão e alteraçaõ, conforme ET da ABrTelecom. A carga full será executada a cada 3 meses sobrepondo a base atual.</w:t>
      </w:r>
    </w:p>
    <w:p w14:paraId="0A25F5C8" w14:textId="77777777" w:rsidR="000E3634" w:rsidRPr="00153785" w:rsidRDefault="000E3634" w:rsidP="00C01C97">
      <w:pPr>
        <w:rPr>
          <w:rFonts w:cs="Arial"/>
        </w:rPr>
      </w:pPr>
    </w:p>
    <w:p w14:paraId="6D52C1F6" w14:textId="77777777" w:rsidR="000E3634" w:rsidRPr="00153785" w:rsidRDefault="000E3634" w:rsidP="00C01C97">
      <w:pPr>
        <w:rPr>
          <w:rFonts w:cs="Arial"/>
        </w:rPr>
      </w:pPr>
      <w:r w:rsidRPr="00153785">
        <w:rPr>
          <w:rFonts w:cs="Arial"/>
        </w:rPr>
        <w:t>Os detalhes do controle de carga estão descritos nas tabelas a seguir:</w:t>
      </w:r>
    </w:p>
    <w:p w14:paraId="4C65942C" w14:textId="77777777" w:rsidR="000E3634" w:rsidRPr="00153785" w:rsidRDefault="000E3634"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0E3634" w:rsidRPr="00153785" w14:paraId="3C663609"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6FF245A1" w14:textId="77777777" w:rsidR="000E3634" w:rsidRPr="00153785" w:rsidRDefault="000E3634" w:rsidP="00C01C97">
            <w:pPr>
              <w:jc w:val="center"/>
              <w:rPr>
                <w:rFonts w:cs="Arial"/>
                <w:b/>
                <w:bCs/>
                <w:color w:val="000000"/>
                <w:sz w:val="20"/>
                <w:szCs w:val="20"/>
              </w:rPr>
            </w:pPr>
            <w:r w:rsidRPr="00153785">
              <w:rPr>
                <w:rFonts w:cs="Arial"/>
                <w:b/>
                <w:bCs/>
                <w:color w:val="000000"/>
                <w:sz w:val="20"/>
                <w:szCs w:val="20"/>
              </w:rPr>
              <w:t>Carga</w:t>
            </w:r>
          </w:p>
        </w:tc>
      </w:tr>
      <w:tr w:rsidR="000E3634" w:rsidRPr="00153785" w14:paraId="497211B5"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833DD8C"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38C71B60" w14:textId="0B7C7BE2" w:rsidR="000E3634" w:rsidRPr="00153785" w:rsidRDefault="00754562" w:rsidP="00C01C97">
            <w:pPr>
              <w:rPr>
                <w:rFonts w:cs="Arial"/>
                <w:color w:val="000000"/>
                <w:sz w:val="20"/>
                <w:szCs w:val="20"/>
              </w:rPr>
            </w:pPr>
            <w:r>
              <w:rPr>
                <w:rFonts w:cs="Arial"/>
                <w:color w:val="000000"/>
                <w:sz w:val="20"/>
                <w:szCs w:val="20"/>
              </w:rPr>
              <w:t>SIAF</w:t>
            </w:r>
          </w:p>
        </w:tc>
      </w:tr>
      <w:tr w:rsidR="000E3634" w:rsidRPr="00153785" w14:paraId="223C7E6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381E32CF"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798FF1CF" w14:textId="43710642" w:rsidR="000E3634" w:rsidRPr="00153785" w:rsidRDefault="008B4C5D" w:rsidP="00C01C97">
            <w:pPr>
              <w:rPr>
                <w:rFonts w:cs="Arial"/>
                <w:color w:val="000000"/>
                <w:sz w:val="20"/>
                <w:szCs w:val="20"/>
              </w:rPr>
            </w:pPr>
            <w:r>
              <w:rPr>
                <w:rFonts w:cs="Arial"/>
                <w:color w:val="000000"/>
                <w:sz w:val="20"/>
                <w:szCs w:val="20"/>
              </w:rPr>
              <w:t>Ctrl_LD_</w:t>
            </w:r>
            <w:r w:rsidR="00754562">
              <w:rPr>
                <w:rFonts w:cs="Arial"/>
                <w:color w:val="000000"/>
                <w:sz w:val="20"/>
                <w:szCs w:val="20"/>
              </w:rPr>
              <w:t>SIAF</w:t>
            </w:r>
          </w:p>
        </w:tc>
      </w:tr>
      <w:tr w:rsidR="000E3634" w:rsidRPr="00153785" w14:paraId="6209E97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5C9CDA0"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29E219F1" w14:textId="330390AA" w:rsidR="000E3634" w:rsidRPr="00153785" w:rsidRDefault="000E3634" w:rsidP="00C01C97">
            <w:pPr>
              <w:rPr>
                <w:rFonts w:cs="Arial"/>
                <w:color w:val="000000"/>
                <w:sz w:val="20"/>
                <w:szCs w:val="20"/>
              </w:rPr>
            </w:pPr>
            <w:r w:rsidRPr="00153785">
              <w:rPr>
                <w:rFonts w:cs="Arial"/>
                <w:color w:val="000000"/>
                <w:sz w:val="20"/>
                <w:szCs w:val="20"/>
              </w:rPr>
              <w:t>LD_</w:t>
            </w:r>
            <w:r w:rsidR="00754562">
              <w:rPr>
                <w:rFonts w:cs="Arial"/>
                <w:color w:val="000000"/>
                <w:sz w:val="20"/>
                <w:szCs w:val="20"/>
              </w:rPr>
              <w:t>SIAF</w:t>
            </w:r>
          </w:p>
        </w:tc>
      </w:tr>
      <w:tr w:rsidR="000E3634" w:rsidRPr="00153785" w14:paraId="7F8F9B10"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314EA644"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314D5A57" w14:textId="77777777" w:rsidR="000E3634" w:rsidRPr="00153785" w:rsidRDefault="000E3634" w:rsidP="00C01C97">
            <w:pPr>
              <w:rPr>
                <w:rFonts w:cs="Arial"/>
                <w:color w:val="000000"/>
                <w:sz w:val="20"/>
                <w:szCs w:val="20"/>
              </w:rPr>
            </w:pPr>
            <w:r w:rsidRPr="00153785">
              <w:rPr>
                <w:rFonts w:cs="Arial"/>
                <w:color w:val="000000"/>
                <w:sz w:val="20"/>
                <w:szCs w:val="20"/>
              </w:rPr>
              <w:t>Texto (CSV)</w:t>
            </w:r>
          </w:p>
        </w:tc>
      </w:tr>
      <w:tr w:rsidR="000E3634" w:rsidRPr="00153785" w14:paraId="7D1095E7"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433C9E63"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bottom"/>
          </w:tcPr>
          <w:p w14:paraId="07951343" w14:textId="5936FFE3" w:rsidR="002D5A86" w:rsidRPr="00E15E49" w:rsidRDefault="0084163B" w:rsidP="00C01C97">
            <w:pPr>
              <w:rPr>
                <w:rFonts w:ascii="Calibri" w:hAnsi="Calibri" w:cs="Calibri"/>
                <w:color w:val="000000"/>
                <w:sz w:val="18"/>
                <w:szCs w:val="18"/>
              </w:rPr>
            </w:pPr>
            <w:r w:rsidRPr="00E15E49">
              <w:rPr>
                <w:rFonts w:ascii="Calibri" w:hAnsi="Calibri" w:cs="Calibri"/>
                <w:color w:val="000000"/>
                <w:sz w:val="18"/>
                <w:szCs w:val="18"/>
              </w:rPr>
              <w:t>SIAF_fra_&lt;COD_OPERADORA&gt;</w:t>
            </w:r>
            <w:r w:rsidR="00CD7DE8" w:rsidRPr="00E15E49">
              <w:rPr>
                <w:rFonts w:ascii="Calibri" w:hAnsi="Calibri" w:cs="Calibri"/>
                <w:color w:val="000000"/>
                <w:sz w:val="18"/>
                <w:szCs w:val="18"/>
              </w:rPr>
              <w:t>_</w:t>
            </w:r>
            <w:r w:rsidRPr="00E15E49">
              <w:rPr>
                <w:rFonts w:ascii="Calibri" w:hAnsi="Calibri" w:cs="Calibri"/>
                <w:color w:val="000000"/>
                <w:sz w:val="18"/>
                <w:szCs w:val="18"/>
              </w:rPr>
              <w:t xml:space="preserve"> </w:t>
            </w:r>
            <w:r w:rsidR="000E3634" w:rsidRPr="00E15E49">
              <w:rPr>
                <w:rFonts w:ascii="Calibri" w:hAnsi="Calibri" w:cs="Calibri"/>
                <w:color w:val="000000"/>
                <w:sz w:val="18"/>
                <w:szCs w:val="18"/>
              </w:rPr>
              <w:t>YYYYMMDD.</w:t>
            </w:r>
            <w:r w:rsidRPr="00E15E49">
              <w:rPr>
                <w:rFonts w:ascii="Calibri" w:hAnsi="Calibri" w:cs="Calibri"/>
                <w:color w:val="000000"/>
                <w:sz w:val="18"/>
                <w:szCs w:val="18"/>
              </w:rPr>
              <w:t>csv</w:t>
            </w:r>
          </w:p>
        </w:tc>
      </w:tr>
      <w:tr w:rsidR="000E3634" w:rsidRPr="00153785" w14:paraId="5C374334"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053B156"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bottom"/>
          </w:tcPr>
          <w:p w14:paraId="25C6F1CE" w14:textId="39801EF7" w:rsidR="000E3634" w:rsidRPr="00E15E49" w:rsidRDefault="00CD7DE8" w:rsidP="00C01C97">
            <w:pPr>
              <w:rPr>
                <w:rFonts w:ascii="Calibri" w:hAnsi="Calibri" w:cs="Calibri"/>
                <w:color w:val="000000"/>
                <w:sz w:val="18"/>
                <w:szCs w:val="18"/>
              </w:rPr>
            </w:pPr>
            <w:r w:rsidRPr="00E15E49">
              <w:rPr>
                <w:rFonts w:ascii="Calibri" w:hAnsi="Calibri" w:cs="Calibri"/>
                <w:color w:val="000000"/>
                <w:sz w:val="18"/>
                <w:szCs w:val="18"/>
              </w:rPr>
              <w:t>SIAF_</w:t>
            </w:r>
            <w:r w:rsidR="0084163B" w:rsidRPr="00E15E49">
              <w:rPr>
                <w:rFonts w:ascii="Calibri" w:hAnsi="Calibri" w:cs="Calibri"/>
                <w:color w:val="000000"/>
                <w:sz w:val="18"/>
                <w:szCs w:val="18"/>
              </w:rPr>
              <w:t>fra_</w:t>
            </w:r>
            <w:r w:rsidR="006E6561" w:rsidRPr="00E15E49">
              <w:rPr>
                <w:rFonts w:ascii="Calibri" w:hAnsi="Calibri" w:cs="Calibri"/>
                <w:color w:val="000000"/>
                <w:sz w:val="18"/>
                <w:szCs w:val="18"/>
              </w:rPr>
              <w:t>1</w:t>
            </w:r>
            <w:r w:rsidR="0084163B" w:rsidRPr="00E15E49">
              <w:rPr>
                <w:rFonts w:ascii="Calibri" w:hAnsi="Calibri" w:cs="Calibri"/>
                <w:color w:val="000000"/>
                <w:sz w:val="18"/>
                <w:szCs w:val="18"/>
              </w:rPr>
              <w:t>31_20171023.csv</w:t>
            </w:r>
          </w:p>
        </w:tc>
      </w:tr>
      <w:tr w:rsidR="000E3634" w:rsidRPr="00153785" w14:paraId="2340D44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F1A022C"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33D23B7C" w14:textId="557A7EB7" w:rsidR="000E3634" w:rsidRPr="00153785" w:rsidRDefault="000E3634" w:rsidP="00C01C97">
            <w:pPr>
              <w:rPr>
                <w:rFonts w:cs="Arial"/>
                <w:color w:val="000000"/>
                <w:sz w:val="20"/>
                <w:szCs w:val="20"/>
              </w:rPr>
            </w:pPr>
            <w:r>
              <w:rPr>
                <w:rFonts w:cs="Arial"/>
                <w:color w:val="000000"/>
                <w:sz w:val="20"/>
                <w:szCs w:val="20"/>
              </w:rPr>
              <w:t>${DIR_DADOS}/</w:t>
            </w:r>
            <w:r w:rsidR="005F4BB6">
              <w:rPr>
                <w:rFonts w:cs="Arial"/>
                <w:color w:val="000000"/>
                <w:sz w:val="20"/>
                <w:szCs w:val="20"/>
              </w:rPr>
              <w:t>siaf</w:t>
            </w:r>
            <w:r w:rsidRPr="00153785">
              <w:rPr>
                <w:rFonts w:cs="Arial"/>
                <w:color w:val="000000"/>
                <w:sz w:val="20"/>
                <w:szCs w:val="20"/>
              </w:rPr>
              <w:t>/in</w:t>
            </w:r>
          </w:p>
        </w:tc>
      </w:tr>
      <w:tr w:rsidR="000E3634" w:rsidRPr="00153785" w14:paraId="13BBCF15"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91D2FB2"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3FBB691A" w14:textId="017F7565" w:rsidR="000E3634" w:rsidRPr="00153785" w:rsidRDefault="000E3634" w:rsidP="00C01C97">
            <w:pPr>
              <w:rPr>
                <w:rFonts w:cs="Arial"/>
                <w:color w:val="000000"/>
                <w:sz w:val="20"/>
                <w:szCs w:val="20"/>
              </w:rPr>
            </w:pPr>
            <w:r w:rsidRPr="00153785">
              <w:rPr>
                <w:rFonts w:cs="Arial"/>
                <w:color w:val="000000"/>
                <w:sz w:val="20"/>
                <w:szCs w:val="20"/>
              </w:rPr>
              <w:t>${DIR_DADOS}/</w:t>
            </w:r>
            <w:r w:rsidR="005F4BB6">
              <w:rPr>
                <w:rFonts w:cs="Arial"/>
                <w:color w:val="000000"/>
                <w:sz w:val="20"/>
                <w:szCs w:val="20"/>
              </w:rPr>
              <w:t>siaf</w:t>
            </w:r>
            <w:r w:rsidRPr="00153785">
              <w:rPr>
                <w:rFonts w:cs="Arial"/>
                <w:color w:val="000000"/>
                <w:sz w:val="20"/>
                <w:szCs w:val="20"/>
              </w:rPr>
              <w:t>/out</w:t>
            </w:r>
          </w:p>
        </w:tc>
      </w:tr>
      <w:tr w:rsidR="000E3634" w:rsidRPr="00153785" w14:paraId="72000FA4"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7041ACB"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6384A021" w14:textId="48DD6552" w:rsidR="000E3634" w:rsidRPr="00153785" w:rsidRDefault="000E3634" w:rsidP="00C01695">
            <w:pPr>
              <w:rPr>
                <w:rFonts w:cs="Arial"/>
                <w:color w:val="000000"/>
                <w:sz w:val="20"/>
                <w:szCs w:val="20"/>
              </w:rPr>
            </w:pPr>
            <w:r w:rsidRPr="00153785">
              <w:rPr>
                <w:rFonts w:cs="Arial"/>
                <w:color w:val="000000"/>
                <w:sz w:val="20"/>
                <w:szCs w:val="20"/>
              </w:rPr>
              <w:t>${DIR_DADOS}/</w:t>
            </w:r>
            <w:r w:rsidR="00C01695">
              <w:rPr>
                <w:rFonts w:cs="Arial"/>
                <w:color w:val="000000"/>
                <w:sz w:val="20"/>
                <w:szCs w:val="20"/>
              </w:rPr>
              <w:t>siaf</w:t>
            </w:r>
            <w:r w:rsidRPr="00153785">
              <w:rPr>
                <w:rFonts w:cs="Arial"/>
                <w:color w:val="000000"/>
                <w:sz w:val="20"/>
                <w:szCs w:val="20"/>
              </w:rPr>
              <w:t>/err</w:t>
            </w:r>
          </w:p>
        </w:tc>
      </w:tr>
      <w:tr w:rsidR="000E3634" w:rsidRPr="00153785" w14:paraId="78A437A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764F7E0"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4785F210" w14:textId="75515B2C" w:rsidR="000E3634" w:rsidRPr="00153785" w:rsidRDefault="007C3200" w:rsidP="00C01C97">
            <w:pPr>
              <w:rPr>
                <w:rFonts w:cs="Arial"/>
                <w:color w:val="000000"/>
                <w:sz w:val="20"/>
                <w:szCs w:val="20"/>
              </w:rPr>
            </w:pPr>
            <w:r>
              <w:rPr>
                <w:rFonts w:cs="Arial"/>
                <w:color w:val="000000"/>
                <w:sz w:val="20"/>
                <w:szCs w:val="20"/>
              </w:rPr>
              <w:t xml:space="preserve">Incremental </w:t>
            </w:r>
            <w:r w:rsidR="00A503CF">
              <w:rPr>
                <w:rFonts w:cs="Arial"/>
                <w:color w:val="000000"/>
                <w:sz w:val="20"/>
                <w:szCs w:val="20"/>
              </w:rPr>
              <w:t>Diário</w:t>
            </w:r>
            <w:r>
              <w:rPr>
                <w:rFonts w:cs="Arial"/>
                <w:color w:val="000000"/>
                <w:sz w:val="20"/>
                <w:szCs w:val="20"/>
              </w:rPr>
              <w:t>/ Full sob demanda</w:t>
            </w:r>
          </w:p>
        </w:tc>
      </w:tr>
      <w:tr w:rsidR="000E3634" w:rsidRPr="00153785" w14:paraId="0352F9A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EF84528"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2581E5A0" w14:textId="77777777" w:rsidR="000E3634" w:rsidRPr="00153785" w:rsidRDefault="000E3634" w:rsidP="00C01C97">
            <w:pPr>
              <w:rPr>
                <w:rFonts w:cs="Arial"/>
                <w:color w:val="000000"/>
                <w:sz w:val="20"/>
                <w:szCs w:val="20"/>
              </w:rPr>
            </w:pPr>
            <w:r w:rsidRPr="00153785">
              <w:rPr>
                <w:rFonts w:cs="Arial"/>
                <w:color w:val="000000"/>
                <w:sz w:val="20"/>
                <w:szCs w:val="20"/>
              </w:rPr>
              <w:t>Não</w:t>
            </w:r>
          </w:p>
        </w:tc>
      </w:tr>
      <w:tr w:rsidR="000E3634" w:rsidRPr="00153785" w14:paraId="7C3F14CE"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1403CEF"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386E5852" w14:textId="4417193D" w:rsidR="000E3634" w:rsidRPr="00153785" w:rsidRDefault="00CD7DE8" w:rsidP="00C01C97">
            <w:pPr>
              <w:rPr>
                <w:rFonts w:cs="Arial"/>
                <w:color w:val="000000"/>
                <w:sz w:val="20"/>
                <w:szCs w:val="20"/>
              </w:rPr>
            </w:pPr>
            <w:r>
              <w:rPr>
                <w:rFonts w:cs="Arial"/>
                <w:color w:val="000000"/>
                <w:sz w:val="20"/>
                <w:szCs w:val="20"/>
              </w:rPr>
              <w:t>Posicional</w:t>
            </w:r>
          </w:p>
        </w:tc>
      </w:tr>
      <w:tr w:rsidR="000E3634" w:rsidRPr="00153785" w14:paraId="3693EB2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B0E2CEE" w14:textId="77777777" w:rsidR="000E3634" w:rsidRPr="00153785" w:rsidRDefault="000E3634"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34DD1DD6" w14:textId="2A8BB819" w:rsidR="00875063" w:rsidRPr="00C01695" w:rsidRDefault="001643DA" w:rsidP="00C01C97">
            <w:pPr>
              <w:rPr>
                <w:rFonts w:ascii="Calibri" w:hAnsi="Calibri" w:cs="Calibri"/>
                <w:color w:val="000000"/>
                <w:sz w:val="22"/>
                <w:szCs w:val="22"/>
              </w:rPr>
            </w:pPr>
            <w:r w:rsidRPr="00C01695">
              <w:rPr>
                <w:rFonts w:ascii="Calibri" w:hAnsi="Calibri" w:cs="Calibri"/>
                <w:color w:val="000000"/>
                <w:sz w:val="22"/>
                <w:szCs w:val="22"/>
              </w:rPr>
              <w:t>Código</w:t>
            </w:r>
            <w:r w:rsidR="00875063" w:rsidRPr="00C01695">
              <w:rPr>
                <w:rFonts w:ascii="Calibri" w:hAnsi="Calibri" w:cs="Calibri"/>
                <w:color w:val="000000"/>
                <w:sz w:val="22"/>
                <w:szCs w:val="22"/>
              </w:rPr>
              <w:t xml:space="preserve"> Operadora</w:t>
            </w:r>
            <w:r w:rsidR="00C57D17" w:rsidRPr="00C01695">
              <w:rPr>
                <w:rFonts w:ascii="Calibri" w:hAnsi="Calibri" w:cs="Calibri"/>
                <w:color w:val="000000"/>
                <w:sz w:val="22"/>
                <w:szCs w:val="22"/>
              </w:rPr>
              <w:t xml:space="preserve"> para identificação dos arquivos</w:t>
            </w:r>
          </w:p>
          <w:p w14:paraId="3B4B3E2B" w14:textId="4BDD0F5B" w:rsidR="000E3634" w:rsidRPr="00C01695" w:rsidRDefault="00875063" w:rsidP="00C01C97">
            <w:pPr>
              <w:rPr>
                <w:rFonts w:ascii="Calibri" w:hAnsi="Calibri" w:cs="Calibri"/>
                <w:color w:val="000000"/>
                <w:sz w:val="22"/>
                <w:szCs w:val="22"/>
              </w:rPr>
            </w:pPr>
            <w:r w:rsidRPr="00C01695">
              <w:rPr>
                <w:rFonts w:ascii="Calibri" w:hAnsi="Calibri" w:cs="Calibri"/>
                <w:color w:val="000000"/>
                <w:sz w:val="22"/>
                <w:szCs w:val="22"/>
              </w:rPr>
              <w:t>131 – Oi Fixa R1</w:t>
            </w:r>
          </w:p>
          <w:p w14:paraId="509CC70C" w14:textId="40C3DC09" w:rsidR="00875063" w:rsidRPr="00C01695" w:rsidRDefault="00875063" w:rsidP="00C01C97">
            <w:pPr>
              <w:rPr>
                <w:rFonts w:ascii="Calibri" w:hAnsi="Calibri" w:cs="Calibri"/>
                <w:color w:val="000000"/>
                <w:sz w:val="22"/>
                <w:szCs w:val="22"/>
              </w:rPr>
            </w:pPr>
            <w:r w:rsidRPr="00C01695">
              <w:rPr>
                <w:rFonts w:ascii="Calibri" w:hAnsi="Calibri" w:cs="Calibri"/>
                <w:color w:val="000000"/>
                <w:sz w:val="22"/>
                <w:szCs w:val="22"/>
              </w:rPr>
              <w:t>116 – Oi Fixa R2</w:t>
            </w:r>
          </w:p>
          <w:p w14:paraId="3E67186E" w14:textId="7EA601F0" w:rsidR="00875063" w:rsidRDefault="00875063" w:rsidP="00C01C97">
            <w:pPr>
              <w:rPr>
                <w:rFonts w:ascii="Calibri" w:hAnsi="Calibri" w:cs="Calibri"/>
                <w:color w:val="000000"/>
                <w:sz w:val="22"/>
                <w:szCs w:val="22"/>
              </w:rPr>
            </w:pPr>
            <w:r w:rsidRPr="00C01695">
              <w:rPr>
                <w:rFonts w:ascii="Calibri" w:hAnsi="Calibri" w:cs="Calibri"/>
                <w:color w:val="000000"/>
                <w:sz w:val="22"/>
                <w:szCs w:val="22"/>
              </w:rPr>
              <w:t>331 – Oi Movel</w:t>
            </w:r>
            <w:r w:rsidR="00A16360" w:rsidRPr="00C01695">
              <w:rPr>
                <w:rFonts w:ascii="Calibri" w:hAnsi="Calibri" w:cs="Calibri"/>
                <w:color w:val="000000"/>
                <w:sz w:val="22"/>
                <w:szCs w:val="22"/>
              </w:rPr>
              <w:t xml:space="preserve"> R1</w:t>
            </w:r>
            <w:r w:rsidR="00A16360">
              <w:rPr>
                <w:rFonts w:ascii="Calibri" w:hAnsi="Calibri" w:cs="Calibri"/>
                <w:color w:val="000000"/>
                <w:sz w:val="22"/>
                <w:szCs w:val="22"/>
              </w:rPr>
              <w:t xml:space="preserve"> e R3</w:t>
            </w:r>
          </w:p>
          <w:p w14:paraId="4CB1CBB5" w14:textId="42922A49" w:rsidR="00A16360" w:rsidRDefault="00A16360" w:rsidP="00C01C97">
            <w:pPr>
              <w:rPr>
                <w:rFonts w:ascii="Calibri" w:hAnsi="Calibri" w:cs="Calibri"/>
                <w:color w:val="000000"/>
                <w:sz w:val="22"/>
                <w:szCs w:val="22"/>
              </w:rPr>
            </w:pPr>
            <w:r>
              <w:rPr>
                <w:rFonts w:ascii="Calibri" w:hAnsi="Calibri" w:cs="Calibri"/>
                <w:color w:val="000000"/>
                <w:sz w:val="22"/>
                <w:szCs w:val="22"/>
              </w:rPr>
              <w:t>316 - Oi Móvel R2</w:t>
            </w:r>
          </w:p>
          <w:p w14:paraId="14210749" w14:textId="77777777" w:rsidR="00C83AB7" w:rsidRDefault="00C83AB7" w:rsidP="00C01C97">
            <w:pPr>
              <w:rPr>
                <w:rFonts w:ascii="Calibri" w:hAnsi="Calibri" w:cs="Calibri"/>
                <w:color w:val="000000"/>
                <w:sz w:val="22"/>
                <w:szCs w:val="22"/>
              </w:rPr>
            </w:pPr>
          </w:p>
          <w:p w14:paraId="52212E65" w14:textId="77777777" w:rsidR="00C83AB7" w:rsidRDefault="00C83AB7" w:rsidP="00C01C97">
            <w:pPr>
              <w:rPr>
                <w:rFonts w:ascii="Calibri" w:hAnsi="Calibri" w:cs="Calibri"/>
                <w:color w:val="000000"/>
                <w:sz w:val="22"/>
                <w:szCs w:val="22"/>
              </w:rPr>
            </w:pPr>
          </w:p>
          <w:p w14:paraId="0C9C9CB2" w14:textId="0410075A" w:rsidR="00C83AB7" w:rsidRDefault="00C83AB7" w:rsidP="00C01C97">
            <w:pPr>
              <w:rPr>
                <w:rFonts w:ascii="Calibri" w:hAnsi="Calibri" w:cs="Calibri"/>
                <w:color w:val="000000"/>
                <w:sz w:val="22"/>
                <w:szCs w:val="22"/>
              </w:rPr>
            </w:pPr>
            <w:r>
              <w:rPr>
                <w:rFonts w:ascii="Calibri" w:hAnsi="Calibri" w:cs="Calibri"/>
                <w:color w:val="000000"/>
                <w:sz w:val="22"/>
                <w:szCs w:val="22"/>
              </w:rPr>
              <w:t>Ultimo status deve ser sobre a data de inclusão.</w:t>
            </w:r>
          </w:p>
          <w:p w14:paraId="3955832D" w14:textId="77777777" w:rsidR="00C83AB7" w:rsidRDefault="00C83AB7" w:rsidP="00C01C97">
            <w:pPr>
              <w:rPr>
                <w:rFonts w:ascii="Calibri" w:hAnsi="Calibri" w:cs="Calibri"/>
                <w:color w:val="000000"/>
                <w:sz w:val="22"/>
                <w:szCs w:val="22"/>
              </w:rPr>
            </w:pPr>
          </w:p>
          <w:p w14:paraId="107C782C" w14:textId="77777777" w:rsidR="00C83AB7" w:rsidRDefault="00C83AB7" w:rsidP="00C01C97">
            <w:pPr>
              <w:rPr>
                <w:rFonts w:ascii="Calibri" w:hAnsi="Calibri" w:cs="Calibri"/>
                <w:color w:val="000000"/>
                <w:sz w:val="22"/>
                <w:szCs w:val="22"/>
              </w:rPr>
            </w:pPr>
            <w:r>
              <w:rPr>
                <w:rFonts w:ascii="Calibri" w:hAnsi="Calibri" w:cs="Calibri"/>
                <w:color w:val="000000"/>
                <w:sz w:val="22"/>
                <w:szCs w:val="22"/>
              </w:rPr>
              <w:t xml:space="preserve">Devido ao recebimento de arquivo full e incremental, devemos garantir através da data de inclusão, que o último registro reflita o status atual </w:t>
            </w:r>
          </w:p>
          <w:p w14:paraId="121ADC32" w14:textId="77777777" w:rsidR="0072494B" w:rsidRDefault="0072494B" w:rsidP="00C01C97">
            <w:pPr>
              <w:rPr>
                <w:rFonts w:ascii="Calibri" w:hAnsi="Calibri" w:cs="Calibri"/>
                <w:color w:val="000000"/>
                <w:sz w:val="22"/>
                <w:szCs w:val="22"/>
              </w:rPr>
            </w:pPr>
          </w:p>
          <w:p w14:paraId="09DE7750" w14:textId="453F15DC" w:rsidR="0072494B" w:rsidRPr="00153785" w:rsidRDefault="0072494B" w:rsidP="00C01C97">
            <w:pPr>
              <w:rPr>
                <w:rFonts w:cs="Arial"/>
                <w:color w:val="000000"/>
                <w:sz w:val="20"/>
                <w:szCs w:val="20"/>
              </w:rPr>
            </w:pPr>
            <w:r>
              <w:rPr>
                <w:rFonts w:ascii="Calibri" w:hAnsi="Calibri" w:cs="Calibri"/>
                <w:color w:val="000000"/>
                <w:sz w:val="22"/>
                <w:szCs w:val="22"/>
              </w:rPr>
              <w:t>Garantir o recebimento de um arquivo por dia para incremental.</w:t>
            </w:r>
          </w:p>
        </w:tc>
      </w:tr>
      <w:tr w:rsidR="000E3634" w:rsidRPr="00153785" w14:paraId="0155144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3B17F73" w14:textId="1CDCC656" w:rsidR="000E3634" w:rsidRPr="00153785" w:rsidRDefault="000E3634" w:rsidP="00C01C97">
            <w:pPr>
              <w:jc w:val="right"/>
              <w:rPr>
                <w:rFonts w:cs="Arial"/>
                <w:b/>
                <w:bCs/>
                <w:color w:val="000000"/>
                <w:sz w:val="20"/>
                <w:szCs w:val="20"/>
              </w:rPr>
            </w:pPr>
            <w:r>
              <w:rPr>
                <w:rFonts w:cs="Arial"/>
                <w:b/>
                <w:bCs/>
                <w:color w:val="000000"/>
                <w:sz w:val="20"/>
                <w:szCs w:val="20"/>
              </w:rPr>
              <w:lastRenderedPageBreak/>
              <w:t>Chave do arquivo</w:t>
            </w:r>
          </w:p>
        </w:tc>
        <w:tc>
          <w:tcPr>
            <w:tcW w:w="4877" w:type="dxa"/>
            <w:tcBorders>
              <w:top w:val="nil"/>
              <w:left w:val="nil"/>
              <w:bottom w:val="single" w:sz="8" w:space="0" w:color="auto"/>
              <w:right w:val="single" w:sz="8" w:space="0" w:color="auto"/>
            </w:tcBorders>
            <w:shd w:val="clear" w:color="auto" w:fill="auto"/>
            <w:vAlign w:val="center"/>
          </w:tcPr>
          <w:p w14:paraId="390F216A" w14:textId="5D0623D1" w:rsidR="00474DBE" w:rsidRPr="00474DBE" w:rsidRDefault="00474DBE" w:rsidP="00C01C97">
            <w:pPr>
              <w:rPr>
                <w:rFonts w:ascii="Calibri" w:hAnsi="Calibri" w:cs="Calibri"/>
                <w:color w:val="000000"/>
                <w:sz w:val="22"/>
                <w:szCs w:val="22"/>
              </w:rPr>
            </w:pPr>
            <w:r w:rsidRPr="00474DBE">
              <w:rPr>
                <w:rFonts w:ascii="Calibri" w:hAnsi="Calibri" w:cs="Calibri"/>
                <w:color w:val="000000"/>
                <w:sz w:val="22"/>
                <w:szCs w:val="22"/>
              </w:rPr>
              <w:t>COD_OPERADORA_ORIGEM</w:t>
            </w:r>
          </w:p>
          <w:p w14:paraId="169F34D2" w14:textId="1F3D7EC9" w:rsidR="00474DBE" w:rsidRPr="00474DBE" w:rsidRDefault="00474DBE" w:rsidP="00C01C97">
            <w:pPr>
              <w:rPr>
                <w:rFonts w:ascii="Calibri" w:hAnsi="Calibri" w:cs="Calibri"/>
                <w:color w:val="000000"/>
                <w:sz w:val="22"/>
                <w:szCs w:val="22"/>
              </w:rPr>
            </w:pPr>
            <w:r>
              <w:rPr>
                <w:rFonts w:ascii="Calibri" w:hAnsi="Calibri" w:cs="Calibri"/>
                <w:color w:val="000000"/>
                <w:sz w:val="22"/>
                <w:szCs w:val="22"/>
              </w:rPr>
              <w:t>+</w:t>
            </w:r>
          </w:p>
          <w:p w14:paraId="1917EA96" w14:textId="4F98E204" w:rsidR="00474DBE" w:rsidRPr="00474DBE" w:rsidRDefault="00474DBE" w:rsidP="00C01C97">
            <w:pPr>
              <w:rPr>
                <w:rFonts w:ascii="Calibri" w:hAnsi="Calibri" w:cs="Calibri"/>
                <w:color w:val="000000"/>
                <w:sz w:val="22"/>
                <w:szCs w:val="22"/>
              </w:rPr>
            </w:pPr>
            <w:r w:rsidRPr="00474DBE">
              <w:rPr>
                <w:rFonts w:ascii="Calibri" w:hAnsi="Calibri" w:cs="Calibri"/>
                <w:color w:val="000000"/>
                <w:sz w:val="22"/>
                <w:szCs w:val="22"/>
              </w:rPr>
              <w:t>CPF_CNPJ</w:t>
            </w:r>
          </w:p>
          <w:p w14:paraId="0412421C" w14:textId="48B71D4D" w:rsidR="00474DBE" w:rsidRPr="00474DBE" w:rsidRDefault="00474DBE" w:rsidP="00C01C97">
            <w:pPr>
              <w:rPr>
                <w:rFonts w:ascii="Calibri" w:hAnsi="Calibri" w:cs="Calibri"/>
                <w:color w:val="000000"/>
                <w:sz w:val="22"/>
                <w:szCs w:val="22"/>
              </w:rPr>
            </w:pPr>
            <w:r>
              <w:rPr>
                <w:rFonts w:ascii="Calibri" w:hAnsi="Calibri" w:cs="Calibri"/>
                <w:color w:val="000000"/>
                <w:sz w:val="22"/>
                <w:szCs w:val="22"/>
              </w:rPr>
              <w:t>+</w:t>
            </w:r>
          </w:p>
          <w:p w14:paraId="34C32D3D" w14:textId="37238C2B" w:rsidR="00474DBE" w:rsidRPr="00474DBE" w:rsidRDefault="00474DBE" w:rsidP="00C01C97">
            <w:pPr>
              <w:rPr>
                <w:rFonts w:ascii="Calibri" w:hAnsi="Calibri" w:cs="Calibri"/>
                <w:color w:val="000000"/>
                <w:sz w:val="22"/>
                <w:szCs w:val="22"/>
              </w:rPr>
            </w:pPr>
            <w:r w:rsidRPr="00474DBE">
              <w:rPr>
                <w:rFonts w:ascii="Calibri" w:hAnsi="Calibri" w:cs="Calibri"/>
                <w:color w:val="000000"/>
                <w:sz w:val="22"/>
                <w:szCs w:val="22"/>
              </w:rPr>
              <w:t>MDN_MSISDN_TERMINAL</w:t>
            </w:r>
          </w:p>
          <w:p w14:paraId="2B734CC6" w14:textId="4B7EEB43" w:rsidR="000E3634" w:rsidRPr="00153785" w:rsidRDefault="000E3634" w:rsidP="00C01C97">
            <w:pPr>
              <w:rPr>
                <w:rFonts w:cs="Arial"/>
                <w:color w:val="000000"/>
                <w:sz w:val="20"/>
                <w:szCs w:val="20"/>
              </w:rPr>
            </w:pPr>
          </w:p>
        </w:tc>
      </w:tr>
      <w:tr w:rsidR="00F2242D" w:rsidRPr="00153785" w14:paraId="68B5F58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D0072E0" w14:textId="23DB4C3E" w:rsidR="00F2242D" w:rsidRDefault="00F2242D"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1543E507" w14:textId="45E1AB27" w:rsidR="00F2242D" w:rsidRPr="00474DBE" w:rsidRDefault="00F2242D" w:rsidP="00C01C97">
            <w:pPr>
              <w:rPr>
                <w:rFonts w:ascii="Calibri" w:hAnsi="Calibri" w:cs="Calibri"/>
                <w:color w:val="000000"/>
                <w:sz w:val="22"/>
                <w:szCs w:val="22"/>
              </w:rPr>
            </w:pPr>
            <w:r>
              <w:rPr>
                <w:rFonts w:ascii="Calibri" w:hAnsi="Calibri" w:cs="Calibri"/>
                <w:color w:val="000000"/>
                <w:sz w:val="22"/>
                <w:szCs w:val="22"/>
              </w:rPr>
              <w:t xml:space="preserve">3 anos / por </w:t>
            </w:r>
            <w:r w:rsidRPr="00262C74">
              <w:rPr>
                <w:rFonts w:cs="Arial"/>
                <w:color w:val="000000"/>
                <w:sz w:val="20"/>
                <w:szCs w:val="20"/>
              </w:rPr>
              <w:t>DATA_INSERCAO</w:t>
            </w:r>
          </w:p>
        </w:tc>
      </w:tr>
      <w:tr w:rsidR="000E3634" w:rsidRPr="00153785" w14:paraId="1EEF736B"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7F7EB85" w14:textId="77777777" w:rsidR="000E3634" w:rsidRPr="00153785" w:rsidRDefault="000E3634"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3D130D3B" w14:textId="4C704281" w:rsidR="000E3634" w:rsidRPr="00153785" w:rsidRDefault="000E3634" w:rsidP="00C01C97">
            <w:pPr>
              <w:rPr>
                <w:rFonts w:cs="Arial"/>
                <w:color w:val="000000"/>
                <w:sz w:val="20"/>
                <w:szCs w:val="20"/>
              </w:rPr>
            </w:pPr>
            <w:r>
              <w:rPr>
                <w:rFonts w:cs="Arial"/>
                <w:color w:val="000000"/>
                <w:sz w:val="20"/>
                <w:szCs w:val="20"/>
              </w:rPr>
              <w:t>Incremental</w:t>
            </w:r>
            <w:r w:rsidR="00343133">
              <w:rPr>
                <w:rFonts w:cs="Arial"/>
                <w:color w:val="000000"/>
                <w:sz w:val="20"/>
                <w:szCs w:val="20"/>
              </w:rPr>
              <w:t xml:space="preserve"> / Full</w:t>
            </w:r>
          </w:p>
        </w:tc>
      </w:tr>
    </w:tbl>
    <w:p w14:paraId="632B8152" w14:textId="77777777" w:rsidR="000E3634" w:rsidRDefault="000E3634" w:rsidP="00C01C97">
      <w:pPr>
        <w:ind w:left="720"/>
        <w:rPr>
          <w:rFonts w:cs="Arial"/>
          <w:sz w:val="20"/>
          <w:szCs w:val="20"/>
        </w:rPr>
      </w:pPr>
    </w:p>
    <w:p w14:paraId="59F2DEDD" w14:textId="77777777" w:rsidR="000E3634" w:rsidRPr="00893C59" w:rsidRDefault="000E3634" w:rsidP="00C01C97">
      <w:pPr>
        <w:pStyle w:val="Heading5"/>
      </w:pPr>
      <w:r w:rsidRPr="00893C59">
        <w:t>Layout do arquivo</w:t>
      </w:r>
    </w:p>
    <w:p w14:paraId="1842C7E6" w14:textId="77777777" w:rsidR="000E3634" w:rsidRDefault="000E3634" w:rsidP="00C01C97">
      <w:pPr>
        <w:rPr>
          <w:rFonts w:cs="Arial"/>
        </w:rPr>
      </w:pPr>
    </w:p>
    <w:tbl>
      <w:tblPr>
        <w:tblW w:w="5156" w:type="pct"/>
        <w:tblLayout w:type="fixed"/>
        <w:tblCellMar>
          <w:left w:w="70" w:type="dxa"/>
          <w:right w:w="70" w:type="dxa"/>
        </w:tblCellMar>
        <w:tblLook w:val="04A0" w:firstRow="1" w:lastRow="0" w:firstColumn="1" w:lastColumn="0" w:noHBand="0" w:noVBand="1"/>
      </w:tblPr>
      <w:tblGrid>
        <w:gridCol w:w="2970"/>
        <w:gridCol w:w="1364"/>
        <w:gridCol w:w="772"/>
        <w:gridCol w:w="633"/>
        <w:gridCol w:w="1989"/>
        <w:gridCol w:w="1394"/>
        <w:gridCol w:w="1392"/>
      </w:tblGrid>
      <w:tr w:rsidR="00893C59" w14:paraId="46592255" w14:textId="77777777" w:rsidTr="00757920">
        <w:trPr>
          <w:trHeight w:val="300"/>
        </w:trPr>
        <w:tc>
          <w:tcPr>
            <w:tcW w:w="1412"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419D82C0"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Nome do Campo</w:t>
            </w:r>
          </w:p>
        </w:tc>
        <w:tc>
          <w:tcPr>
            <w:tcW w:w="648" w:type="pct"/>
            <w:tcBorders>
              <w:top w:val="single" w:sz="4" w:space="0" w:color="auto"/>
              <w:left w:val="nil"/>
              <w:bottom w:val="single" w:sz="4" w:space="0" w:color="auto"/>
              <w:right w:val="single" w:sz="4" w:space="0" w:color="auto"/>
            </w:tcBorders>
            <w:shd w:val="clear" w:color="000000" w:fill="808080"/>
            <w:vAlign w:val="center"/>
            <w:hideMark/>
          </w:tcPr>
          <w:p w14:paraId="52ADD1F2"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Tipo</w:t>
            </w:r>
          </w:p>
        </w:tc>
        <w:tc>
          <w:tcPr>
            <w:tcW w:w="367" w:type="pct"/>
            <w:tcBorders>
              <w:top w:val="single" w:sz="4" w:space="0" w:color="auto"/>
              <w:left w:val="nil"/>
              <w:bottom w:val="single" w:sz="4" w:space="0" w:color="auto"/>
              <w:right w:val="single" w:sz="4" w:space="0" w:color="auto"/>
            </w:tcBorders>
            <w:shd w:val="clear" w:color="000000" w:fill="808080"/>
            <w:vAlign w:val="center"/>
            <w:hideMark/>
          </w:tcPr>
          <w:p w14:paraId="715C14B7"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Offset</w:t>
            </w:r>
          </w:p>
        </w:tc>
        <w:tc>
          <w:tcPr>
            <w:tcW w:w="301" w:type="pct"/>
            <w:tcBorders>
              <w:top w:val="single" w:sz="4" w:space="0" w:color="auto"/>
              <w:left w:val="nil"/>
              <w:bottom w:val="single" w:sz="4" w:space="0" w:color="auto"/>
              <w:right w:val="single" w:sz="4" w:space="0" w:color="auto"/>
            </w:tcBorders>
            <w:shd w:val="clear" w:color="000000" w:fill="808080"/>
            <w:vAlign w:val="center"/>
            <w:hideMark/>
          </w:tcPr>
          <w:p w14:paraId="7493AE95"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Tam</w:t>
            </w:r>
          </w:p>
        </w:tc>
        <w:tc>
          <w:tcPr>
            <w:tcW w:w="946" w:type="pct"/>
            <w:tcBorders>
              <w:top w:val="single" w:sz="4" w:space="0" w:color="auto"/>
              <w:left w:val="nil"/>
              <w:bottom w:val="single" w:sz="4" w:space="0" w:color="auto"/>
              <w:right w:val="single" w:sz="4" w:space="0" w:color="auto"/>
            </w:tcBorders>
            <w:shd w:val="clear" w:color="000000" w:fill="808080"/>
            <w:vAlign w:val="center"/>
            <w:hideMark/>
          </w:tcPr>
          <w:p w14:paraId="609D7EF1"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Descrição</w:t>
            </w:r>
          </w:p>
        </w:tc>
        <w:tc>
          <w:tcPr>
            <w:tcW w:w="663" w:type="pct"/>
            <w:tcBorders>
              <w:top w:val="single" w:sz="4" w:space="0" w:color="auto"/>
              <w:left w:val="nil"/>
              <w:bottom w:val="single" w:sz="4" w:space="0" w:color="auto"/>
              <w:right w:val="single" w:sz="4" w:space="0" w:color="auto"/>
            </w:tcBorders>
            <w:shd w:val="clear" w:color="000000" w:fill="808080"/>
            <w:vAlign w:val="center"/>
            <w:hideMark/>
          </w:tcPr>
          <w:p w14:paraId="151BC449"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Obr (Movel/ Fixa)</w:t>
            </w:r>
          </w:p>
        </w:tc>
        <w:tc>
          <w:tcPr>
            <w:tcW w:w="662" w:type="pct"/>
            <w:tcBorders>
              <w:top w:val="single" w:sz="4" w:space="0" w:color="auto"/>
              <w:left w:val="nil"/>
              <w:bottom w:val="single" w:sz="4" w:space="0" w:color="auto"/>
              <w:right w:val="single" w:sz="4" w:space="0" w:color="auto"/>
            </w:tcBorders>
            <w:shd w:val="clear" w:color="000000" w:fill="808080"/>
            <w:vAlign w:val="center"/>
            <w:hideMark/>
          </w:tcPr>
          <w:p w14:paraId="6545EB1A" w14:textId="77777777" w:rsidR="00893C59" w:rsidRPr="00262C74" w:rsidRDefault="00893C59" w:rsidP="00262C74">
            <w:pPr>
              <w:jc w:val="center"/>
              <w:rPr>
                <w:rFonts w:cs="Arial"/>
                <w:b/>
                <w:bCs/>
                <w:color w:val="000000"/>
                <w:sz w:val="20"/>
                <w:szCs w:val="20"/>
              </w:rPr>
            </w:pPr>
            <w:r w:rsidRPr="00262C74">
              <w:rPr>
                <w:rFonts w:cs="Arial"/>
                <w:b/>
                <w:bCs/>
                <w:color w:val="000000"/>
                <w:sz w:val="20"/>
                <w:szCs w:val="20"/>
              </w:rPr>
              <w:t>Obr LD</w:t>
            </w:r>
          </w:p>
        </w:tc>
      </w:tr>
      <w:tr w:rsidR="00893C59" w14:paraId="5F9DE16A"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86E135" w14:textId="69C529DB" w:rsidR="00893C59" w:rsidRPr="00262C74" w:rsidRDefault="00893C59" w:rsidP="00C01C97">
            <w:pPr>
              <w:rPr>
                <w:rFonts w:cs="Arial"/>
                <w:color w:val="000000"/>
                <w:sz w:val="20"/>
                <w:szCs w:val="20"/>
              </w:rPr>
            </w:pPr>
            <w:r w:rsidRPr="00262C74">
              <w:rPr>
                <w:rFonts w:cs="Arial"/>
                <w:color w:val="000000"/>
                <w:sz w:val="20"/>
                <w:szCs w:val="20"/>
              </w:rPr>
              <w:t>ACAO</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257A8F4A"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69D7C5F9" w14:textId="77777777" w:rsidR="00893C59" w:rsidRPr="00262C74" w:rsidRDefault="00893C59" w:rsidP="00C01C97">
            <w:pPr>
              <w:jc w:val="right"/>
              <w:rPr>
                <w:rFonts w:cs="Arial"/>
                <w:color w:val="000000"/>
                <w:sz w:val="20"/>
                <w:szCs w:val="20"/>
              </w:rPr>
            </w:pPr>
            <w:r w:rsidRPr="00262C74">
              <w:rPr>
                <w:rFonts w:cs="Arial"/>
                <w:bCs/>
                <w:color w:val="000000"/>
                <w:sz w:val="20"/>
                <w:szCs w:val="20"/>
              </w:rPr>
              <w:t>1</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15D2D539"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544AB789" w14:textId="77777777" w:rsidR="00893C59" w:rsidRPr="00262C74" w:rsidRDefault="00893C59" w:rsidP="00C01C97">
            <w:pPr>
              <w:rPr>
                <w:rFonts w:cs="Arial"/>
                <w:color w:val="000000"/>
                <w:sz w:val="20"/>
                <w:szCs w:val="20"/>
              </w:rPr>
            </w:pPr>
            <w:r w:rsidRPr="00262C74">
              <w:rPr>
                <w:rFonts w:cs="Arial"/>
                <w:color w:val="000000"/>
                <w:sz w:val="20"/>
                <w:szCs w:val="20"/>
              </w:rPr>
              <w:t xml:space="preserve">I = Incluir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516FD5B7"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4A66AA3E"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5F652E75"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6DD97F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E1CC81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135B608"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4954545"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D8F455A" w14:textId="77777777" w:rsidR="00893C59" w:rsidRPr="00262C74" w:rsidRDefault="00893C59" w:rsidP="00C01C97">
            <w:pPr>
              <w:rPr>
                <w:rFonts w:cs="Arial"/>
                <w:color w:val="000000"/>
                <w:sz w:val="20"/>
                <w:szCs w:val="20"/>
              </w:rPr>
            </w:pPr>
            <w:r w:rsidRPr="00262C74">
              <w:rPr>
                <w:rFonts w:cs="Arial"/>
                <w:color w:val="000000"/>
                <w:sz w:val="20"/>
                <w:szCs w:val="20"/>
              </w:rPr>
              <w:t xml:space="preserve">E = Excluir </w:t>
            </w:r>
          </w:p>
        </w:tc>
        <w:tc>
          <w:tcPr>
            <w:tcW w:w="663" w:type="pct"/>
            <w:vMerge/>
            <w:tcBorders>
              <w:top w:val="nil"/>
              <w:left w:val="single" w:sz="4" w:space="0" w:color="auto"/>
              <w:bottom w:val="single" w:sz="4" w:space="0" w:color="auto"/>
              <w:right w:val="single" w:sz="4" w:space="0" w:color="auto"/>
            </w:tcBorders>
            <w:vAlign w:val="center"/>
            <w:hideMark/>
          </w:tcPr>
          <w:p w14:paraId="5C646D01"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3B69B01" w14:textId="77777777" w:rsidR="00893C59" w:rsidRPr="00262C74" w:rsidRDefault="00893C59" w:rsidP="00C01C97">
            <w:pPr>
              <w:rPr>
                <w:rFonts w:cs="Arial"/>
                <w:color w:val="000000"/>
                <w:sz w:val="20"/>
                <w:szCs w:val="20"/>
              </w:rPr>
            </w:pPr>
          </w:p>
        </w:tc>
      </w:tr>
      <w:tr w:rsidR="00893C59" w14:paraId="2CADCEE2"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7B4281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5725E7B"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F9F7F01"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4D83FE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718422F" w14:textId="77777777" w:rsidR="00893C59" w:rsidRPr="00262C74" w:rsidRDefault="00893C59" w:rsidP="00C01C97">
            <w:pPr>
              <w:rPr>
                <w:rFonts w:cs="Arial"/>
                <w:color w:val="000000"/>
                <w:sz w:val="20"/>
                <w:szCs w:val="20"/>
              </w:rPr>
            </w:pPr>
            <w:r w:rsidRPr="00262C74">
              <w:rPr>
                <w:rFonts w:cs="Arial"/>
                <w:color w:val="000000"/>
                <w:sz w:val="20"/>
                <w:szCs w:val="20"/>
              </w:rPr>
              <w:t xml:space="preserve">A = Alterar </w:t>
            </w:r>
          </w:p>
        </w:tc>
        <w:tc>
          <w:tcPr>
            <w:tcW w:w="663" w:type="pct"/>
            <w:vMerge/>
            <w:tcBorders>
              <w:top w:val="nil"/>
              <w:left w:val="single" w:sz="4" w:space="0" w:color="auto"/>
              <w:bottom w:val="single" w:sz="4" w:space="0" w:color="auto"/>
              <w:right w:val="single" w:sz="4" w:space="0" w:color="auto"/>
            </w:tcBorders>
            <w:vAlign w:val="center"/>
            <w:hideMark/>
          </w:tcPr>
          <w:p w14:paraId="48AFC091"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97B5D0F" w14:textId="77777777" w:rsidR="00893C59" w:rsidRPr="00262C74" w:rsidRDefault="00893C59" w:rsidP="00C01C97">
            <w:pPr>
              <w:rPr>
                <w:rFonts w:cs="Arial"/>
                <w:color w:val="000000"/>
                <w:sz w:val="20"/>
                <w:szCs w:val="20"/>
              </w:rPr>
            </w:pPr>
          </w:p>
        </w:tc>
      </w:tr>
      <w:tr w:rsidR="00893C59" w14:paraId="334E2E42" w14:textId="77777777" w:rsidTr="00757920">
        <w:trPr>
          <w:trHeight w:val="4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22E6840D" w14:textId="4BE3A766" w:rsidR="00893C59" w:rsidRPr="00262C74" w:rsidRDefault="00893C59" w:rsidP="00C01C97">
            <w:pPr>
              <w:rPr>
                <w:rFonts w:cs="Arial"/>
                <w:color w:val="000000"/>
                <w:sz w:val="20"/>
                <w:szCs w:val="20"/>
              </w:rPr>
            </w:pPr>
            <w:r w:rsidRPr="00262C74">
              <w:rPr>
                <w:rFonts w:cs="Arial"/>
                <w:color w:val="000000"/>
                <w:sz w:val="20"/>
                <w:szCs w:val="20"/>
              </w:rPr>
              <w:t>COD_OPERADORA_ORIGEM</w:t>
            </w:r>
          </w:p>
        </w:tc>
        <w:tc>
          <w:tcPr>
            <w:tcW w:w="648" w:type="pct"/>
            <w:tcBorders>
              <w:top w:val="nil"/>
              <w:left w:val="nil"/>
              <w:bottom w:val="single" w:sz="4" w:space="0" w:color="auto"/>
              <w:right w:val="single" w:sz="4" w:space="0" w:color="auto"/>
            </w:tcBorders>
            <w:shd w:val="clear" w:color="auto" w:fill="auto"/>
            <w:vAlign w:val="center"/>
            <w:hideMark/>
          </w:tcPr>
          <w:p w14:paraId="0064B94C"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33255288" w14:textId="77777777" w:rsidR="00893C59" w:rsidRPr="00262C74" w:rsidRDefault="00893C59" w:rsidP="00C01C97">
            <w:pPr>
              <w:jc w:val="right"/>
              <w:rPr>
                <w:rFonts w:cs="Arial"/>
                <w:color w:val="000000"/>
                <w:sz w:val="20"/>
                <w:szCs w:val="20"/>
              </w:rPr>
            </w:pPr>
            <w:r w:rsidRPr="00262C74">
              <w:rPr>
                <w:rFonts w:cs="Arial"/>
                <w:bCs/>
                <w:color w:val="000000"/>
                <w:sz w:val="20"/>
                <w:szCs w:val="20"/>
              </w:rPr>
              <w:t>2</w:t>
            </w:r>
          </w:p>
        </w:tc>
        <w:tc>
          <w:tcPr>
            <w:tcW w:w="301" w:type="pct"/>
            <w:tcBorders>
              <w:top w:val="nil"/>
              <w:left w:val="nil"/>
              <w:bottom w:val="single" w:sz="4" w:space="0" w:color="auto"/>
              <w:right w:val="single" w:sz="4" w:space="0" w:color="auto"/>
            </w:tcBorders>
            <w:shd w:val="clear" w:color="auto" w:fill="auto"/>
            <w:vAlign w:val="center"/>
            <w:hideMark/>
          </w:tcPr>
          <w:p w14:paraId="39DBEE8B" w14:textId="77777777" w:rsidR="00893C59" w:rsidRPr="00262C74" w:rsidRDefault="00893C59" w:rsidP="00C01C97">
            <w:pPr>
              <w:jc w:val="right"/>
              <w:rPr>
                <w:rFonts w:cs="Arial"/>
                <w:color w:val="000000"/>
                <w:sz w:val="20"/>
                <w:szCs w:val="20"/>
              </w:rPr>
            </w:pPr>
            <w:r w:rsidRPr="00262C74">
              <w:rPr>
                <w:rFonts w:cs="Arial"/>
                <w:color w:val="000000"/>
                <w:sz w:val="20"/>
                <w:szCs w:val="20"/>
              </w:rPr>
              <w:t>3</w:t>
            </w:r>
          </w:p>
        </w:tc>
        <w:tc>
          <w:tcPr>
            <w:tcW w:w="946" w:type="pct"/>
            <w:tcBorders>
              <w:top w:val="nil"/>
              <w:left w:val="nil"/>
              <w:bottom w:val="single" w:sz="4" w:space="0" w:color="auto"/>
              <w:right w:val="single" w:sz="4" w:space="0" w:color="auto"/>
            </w:tcBorders>
            <w:shd w:val="clear" w:color="auto" w:fill="auto"/>
            <w:vAlign w:val="center"/>
            <w:hideMark/>
          </w:tcPr>
          <w:p w14:paraId="455B2921" w14:textId="77777777" w:rsidR="00893C59" w:rsidRPr="00262C74" w:rsidRDefault="00893C59" w:rsidP="00C01C97">
            <w:pPr>
              <w:rPr>
                <w:rFonts w:cs="Arial"/>
                <w:color w:val="000000"/>
                <w:sz w:val="20"/>
                <w:szCs w:val="20"/>
              </w:rPr>
            </w:pPr>
            <w:r w:rsidRPr="00262C74">
              <w:rPr>
                <w:rFonts w:cs="Arial"/>
                <w:color w:val="000000"/>
                <w:sz w:val="20"/>
                <w:szCs w:val="20"/>
              </w:rPr>
              <w:t xml:space="preserve">Código numérico da Operadora </w:t>
            </w:r>
          </w:p>
        </w:tc>
        <w:tc>
          <w:tcPr>
            <w:tcW w:w="663" w:type="pct"/>
            <w:tcBorders>
              <w:top w:val="nil"/>
              <w:left w:val="nil"/>
              <w:bottom w:val="single" w:sz="4" w:space="0" w:color="auto"/>
              <w:right w:val="single" w:sz="4" w:space="0" w:color="auto"/>
            </w:tcBorders>
            <w:shd w:val="clear" w:color="auto" w:fill="auto"/>
            <w:vAlign w:val="center"/>
            <w:hideMark/>
          </w:tcPr>
          <w:p w14:paraId="5545C0A3" w14:textId="77777777" w:rsidR="00893C59" w:rsidRPr="00262C74" w:rsidRDefault="00893C59" w:rsidP="00C01C97">
            <w:pPr>
              <w:rPr>
                <w:rFonts w:cs="Arial"/>
                <w:color w:val="000000"/>
                <w:sz w:val="20"/>
                <w:szCs w:val="20"/>
              </w:rPr>
            </w:pPr>
            <w:r w:rsidRPr="00262C74">
              <w:rPr>
                <w:rFonts w:cs="Arial"/>
                <w:color w:val="000000"/>
                <w:sz w:val="20"/>
                <w:szCs w:val="20"/>
              </w:rPr>
              <w:t xml:space="preserve">Sim; Código numérico da Operadora dona do assinante </w:t>
            </w:r>
          </w:p>
        </w:tc>
        <w:tc>
          <w:tcPr>
            <w:tcW w:w="662" w:type="pct"/>
            <w:tcBorders>
              <w:top w:val="nil"/>
              <w:left w:val="nil"/>
              <w:bottom w:val="single" w:sz="4" w:space="0" w:color="auto"/>
              <w:right w:val="single" w:sz="4" w:space="0" w:color="auto"/>
            </w:tcBorders>
            <w:shd w:val="clear" w:color="auto" w:fill="auto"/>
            <w:vAlign w:val="center"/>
            <w:hideMark/>
          </w:tcPr>
          <w:p w14:paraId="6FFC0B66"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6446A16"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9516A86" w14:textId="7799E305" w:rsidR="00893C59" w:rsidRPr="00262C74" w:rsidRDefault="00893C59" w:rsidP="00C01C97">
            <w:pPr>
              <w:rPr>
                <w:rFonts w:cs="Arial"/>
                <w:color w:val="000000"/>
                <w:sz w:val="20"/>
                <w:szCs w:val="20"/>
              </w:rPr>
            </w:pPr>
            <w:r w:rsidRPr="00262C74">
              <w:rPr>
                <w:rFonts w:cs="Arial"/>
                <w:color w:val="000000"/>
                <w:sz w:val="20"/>
                <w:szCs w:val="20"/>
              </w:rPr>
              <w:t>NOME_CLIENTE</w:t>
            </w:r>
          </w:p>
        </w:tc>
        <w:tc>
          <w:tcPr>
            <w:tcW w:w="648" w:type="pct"/>
            <w:tcBorders>
              <w:top w:val="nil"/>
              <w:left w:val="nil"/>
              <w:bottom w:val="single" w:sz="4" w:space="0" w:color="auto"/>
              <w:right w:val="single" w:sz="4" w:space="0" w:color="auto"/>
            </w:tcBorders>
            <w:shd w:val="clear" w:color="auto" w:fill="auto"/>
            <w:vAlign w:val="center"/>
            <w:hideMark/>
          </w:tcPr>
          <w:p w14:paraId="23707AA3"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D1D7E88" w14:textId="77777777" w:rsidR="00893C59" w:rsidRPr="00262C74" w:rsidRDefault="00893C59" w:rsidP="00C01C97">
            <w:pPr>
              <w:jc w:val="right"/>
              <w:rPr>
                <w:rFonts w:cs="Arial"/>
                <w:color w:val="000000"/>
                <w:sz w:val="20"/>
                <w:szCs w:val="20"/>
              </w:rPr>
            </w:pPr>
            <w:r w:rsidRPr="00262C74">
              <w:rPr>
                <w:rFonts w:cs="Arial"/>
                <w:bCs/>
                <w:color w:val="000000"/>
                <w:sz w:val="20"/>
                <w:szCs w:val="20"/>
              </w:rPr>
              <w:t>5</w:t>
            </w:r>
          </w:p>
        </w:tc>
        <w:tc>
          <w:tcPr>
            <w:tcW w:w="301" w:type="pct"/>
            <w:tcBorders>
              <w:top w:val="nil"/>
              <w:left w:val="nil"/>
              <w:bottom w:val="single" w:sz="4" w:space="0" w:color="auto"/>
              <w:right w:val="single" w:sz="4" w:space="0" w:color="auto"/>
            </w:tcBorders>
            <w:shd w:val="clear" w:color="auto" w:fill="auto"/>
            <w:vAlign w:val="center"/>
            <w:hideMark/>
          </w:tcPr>
          <w:p w14:paraId="5F8BED8A" w14:textId="77777777" w:rsidR="00893C59" w:rsidRPr="00262C74" w:rsidRDefault="00893C59" w:rsidP="00C01C97">
            <w:pPr>
              <w:jc w:val="right"/>
              <w:rPr>
                <w:rFonts w:cs="Arial"/>
                <w:color w:val="000000"/>
                <w:sz w:val="20"/>
                <w:szCs w:val="20"/>
              </w:rPr>
            </w:pPr>
            <w:r w:rsidRPr="00262C74">
              <w:rPr>
                <w:rFonts w:cs="Arial"/>
                <w:color w:val="000000"/>
                <w:sz w:val="20"/>
                <w:szCs w:val="20"/>
              </w:rPr>
              <w:t>60</w:t>
            </w:r>
          </w:p>
        </w:tc>
        <w:tc>
          <w:tcPr>
            <w:tcW w:w="946" w:type="pct"/>
            <w:tcBorders>
              <w:top w:val="nil"/>
              <w:left w:val="nil"/>
              <w:bottom w:val="single" w:sz="4" w:space="0" w:color="auto"/>
              <w:right w:val="single" w:sz="4" w:space="0" w:color="auto"/>
            </w:tcBorders>
            <w:shd w:val="clear" w:color="auto" w:fill="auto"/>
            <w:vAlign w:val="center"/>
            <w:hideMark/>
          </w:tcPr>
          <w:p w14:paraId="1624A193"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completo do assinante sem abreviaturas </w:t>
            </w:r>
          </w:p>
        </w:tc>
        <w:tc>
          <w:tcPr>
            <w:tcW w:w="663" w:type="pct"/>
            <w:tcBorders>
              <w:top w:val="nil"/>
              <w:left w:val="nil"/>
              <w:bottom w:val="single" w:sz="4" w:space="0" w:color="auto"/>
              <w:right w:val="single" w:sz="4" w:space="0" w:color="auto"/>
            </w:tcBorders>
            <w:shd w:val="clear" w:color="auto" w:fill="auto"/>
            <w:vAlign w:val="center"/>
            <w:hideMark/>
          </w:tcPr>
          <w:p w14:paraId="16574119"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C69148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2AB78CF4"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19A6A3F0" w14:textId="65A73764" w:rsidR="00893C59" w:rsidRPr="00262C74" w:rsidRDefault="00893C59" w:rsidP="00C01C97">
            <w:pPr>
              <w:rPr>
                <w:rFonts w:cs="Arial"/>
                <w:color w:val="000000"/>
                <w:sz w:val="20"/>
                <w:szCs w:val="20"/>
              </w:rPr>
            </w:pPr>
            <w:r w:rsidRPr="00262C74">
              <w:rPr>
                <w:rFonts w:cs="Arial"/>
                <w:color w:val="000000"/>
                <w:sz w:val="20"/>
                <w:szCs w:val="20"/>
              </w:rPr>
              <w:t>DATA_HABILITACAO</w:t>
            </w:r>
          </w:p>
        </w:tc>
        <w:tc>
          <w:tcPr>
            <w:tcW w:w="648" w:type="pct"/>
            <w:tcBorders>
              <w:top w:val="nil"/>
              <w:left w:val="nil"/>
              <w:bottom w:val="single" w:sz="4" w:space="0" w:color="auto"/>
              <w:right w:val="single" w:sz="4" w:space="0" w:color="auto"/>
            </w:tcBorders>
            <w:shd w:val="clear" w:color="auto" w:fill="auto"/>
            <w:vAlign w:val="center"/>
            <w:hideMark/>
          </w:tcPr>
          <w:p w14:paraId="28EBEEC7"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(DATETIME) </w:t>
            </w:r>
          </w:p>
        </w:tc>
        <w:tc>
          <w:tcPr>
            <w:tcW w:w="367" w:type="pct"/>
            <w:tcBorders>
              <w:top w:val="nil"/>
              <w:left w:val="nil"/>
              <w:bottom w:val="single" w:sz="4" w:space="0" w:color="auto"/>
              <w:right w:val="single" w:sz="4" w:space="0" w:color="auto"/>
            </w:tcBorders>
            <w:shd w:val="clear" w:color="auto" w:fill="auto"/>
            <w:vAlign w:val="center"/>
            <w:hideMark/>
          </w:tcPr>
          <w:p w14:paraId="7E3411CB" w14:textId="77777777" w:rsidR="00893C59" w:rsidRPr="00262C74" w:rsidRDefault="00893C59" w:rsidP="00C01C97">
            <w:pPr>
              <w:jc w:val="right"/>
              <w:rPr>
                <w:rFonts w:cs="Arial"/>
                <w:color w:val="000000"/>
                <w:sz w:val="20"/>
                <w:szCs w:val="20"/>
              </w:rPr>
            </w:pPr>
            <w:r w:rsidRPr="00262C74">
              <w:rPr>
                <w:rFonts w:cs="Arial"/>
                <w:bCs/>
                <w:color w:val="000000"/>
                <w:sz w:val="20"/>
                <w:szCs w:val="20"/>
              </w:rPr>
              <w:t>65</w:t>
            </w:r>
          </w:p>
        </w:tc>
        <w:tc>
          <w:tcPr>
            <w:tcW w:w="301" w:type="pct"/>
            <w:tcBorders>
              <w:top w:val="nil"/>
              <w:left w:val="nil"/>
              <w:bottom w:val="single" w:sz="4" w:space="0" w:color="auto"/>
              <w:right w:val="single" w:sz="4" w:space="0" w:color="auto"/>
            </w:tcBorders>
            <w:shd w:val="clear" w:color="auto" w:fill="auto"/>
            <w:vAlign w:val="center"/>
            <w:hideMark/>
          </w:tcPr>
          <w:p w14:paraId="2E9BA038"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235E4768" w14:textId="77777777" w:rsidR="00893C59" w:rsidRPr="00262C74" w:rsidRDefault="00893C59" w:rsidP="00C01C97">
            <w:pPr>
              <w:rPr>
                <w:rFonts w:cs="Arial"/>
                <w:color w:val="000000"/>
                <w:sz w:val="20"/>
                <w:szCs w:val="20"/>
              </w:rPr>
            </w:pPr>
            <w:r w:rsidRPr="00262C74">
              <w:rPr>
                <w:rFonts w:cs="Arial"/>
                <w:color w:val="000000"/>
                <w:sz w:val="20"/>
                <w:szCs w:val="20"/>
              </w:rPr>
              <w:t xml:space="preserve">Data da habilitação do terminal, no formato AAAAMMDDHH24MMSS </w:t>
            </w:r>
          </w:p>
        </w:tc>
        <w:tc>
          <w:tcPr>
            <w:tcW w:w="663" w:type="pct"/>
            <w:tcBorders>
              <w:top w:val="nil"/>
              <w:left w:val="nil"/>
              <w:bottom w:val="single" w:sz="4" w:space="0" w:color="auto"/>
              <w:right w:val="single" w:sz="4" w:space="0" w:color="auto"/>
            </w:tcBorders>
            <w:shd w:val="clear" w:color="auto" w:fill="auto"/>
            <w:vAlign w:val="center"/>
            <w:hideMark/>
          </w:tcPr>
          <w:p w14:paraId="72E62A0F"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tcBorders>
              <w:top w:val="nil"/>
              <w:left w:val="nil"/>
              <w:bottom w:val="single" w:sz="4" w:space="0" w:color="auto"/>
              <w:right w:val="single" w:sz="4" w:space="0" w:color="auto"/>
            </w:tcBorders>
            <w:shd w:val="clear" w:color="auto" w:fill="auto"/>
            <w:vAlign w:val="center"/>
            <w:hideMark/>
          </w:tcPr>
          <w:p w14:paraId="02E87405"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909C1FC" w14:textId="77777777" w:rsidTr="00757920">
        <w:trPr>
          <w:trHeight w:val="15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EA73BC4" w14:textId="5B04EBD7" w:rsidR="00893C59" w:rsidRPr="00262C74" w:rsidRDefault="00893C59" w:rsidP="00C01C97">
            <w:pPr>
              <w:rPr>
                <w:rFonts w:cs="Arial"/>
                <w:color w:val="000000"/>
                <w:sz w:val="20"/>
                <w:szCs w:val="20"/>
              </w:rPr>
            </w:pPr>
            <w:r w:rsidRPr="00262C74">
              <w:rPr>
                <w:rFonts w:cs="Arial"/>
                <w:color w:val="000000"/>
                <w:sz w:val="20"/>
                <w:szCs w:val="20"/>
              </w:rPr>
              <w:t>CPF_CNPJ</w:t>
            </w:r>
          </w:p>
        </w:tc>
        <w:tc>
          <w:tcPr>
            <w:tcW w:w="648" w:type="pct"/>
            <w:tcBorders>
              <w:top w:val="nil"/>
              <w:left w:val="nil"/>
              <w:bottom w:val="single" w:sz="4" w:space="0" w:color="auto"/>
              <w:right w:val="single" w:sz="4" w:space="0" w:color="auto"/>
            </w:tcBorders>
            <w:shd w:val="clear" w:color="auto" w:fill="auto"/>
            <w:vAlign w:val="center"/>
            <w:hideMark/>
          </w:tcPr>
          <w:p w14:paraId="50ACB7DA"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0D160462" w14:textId="77777777" w:rsidR="00893C59" w:rsidRPr="00262C74" w:rsidRDefault="00893C59" w:rsidP="00C01C97">
            <w:pPr>
              <w:jc w:val="right"/>
              <w:rPr>
                <w:rFonts w:cs="Arial"/>
                <w:color w:val="000000"/>
                <w:sz w:val="20"/>
                <w:szCs w:val="20"/>
              </w:rPr>
            </w:pPr>
            <w:r w:rsidRPr="00262C74">
              <w:rPr>
                <w:rFonts w:cs="Arial"/>
                <w:bCs/>
                <w:color w:val="000000"/>
                <w:sz w:val="20"/>
                <w:szCs w:val="20"/>
              </w:rPr>
              <w:t>79</w:t>
            </w:r>
          </w:p>
        </w:tc>
        <w:tc>
          <w:tcPr>
            <w:tcW w:w="301" w:type="pct"/>
            <w:tcBorders>
              <w:top w:val="nil"/>
              <w:left w:val="nil"/>
              <w:bottom w:val="single" w:sz="4" w:space="0" w:color="auto"/>
              <w:right w:val="single" w:sz="4" w:space="0" w:color="auto"/>
            </w:tcBorders>
            <w:shd w:val="clear" w:color="auto" w:fill="auto"/>
            <w:vAlign w:val="center"/>
            <w:hideMark/>
          </w:tcPr>
          <w:p w14:paraId="20B2E371"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09CC369A" w14:textId="77777777" w:rsidR="00893C59" w:rsidRPr="00262C74" w:rsidRDefault="00893C59" w:rsidP="00C01C97">
            <w:pPr>
              <w:rPr>
                <w:rFonts w:cs="Arial"/>
                <w:color w:val="000000"/>
                <w:sz w:val="20"/>
                <w:szCs w:val="20"/>
              </w:rPr>
            </w:pPr>
            <w:r w:rsidRPr="00262C74">
              <w:rPr>
                <w:rFonts w:cs="Arial"/>
                <w:color w:val="000000"/>
                <w:sz w:val="20"/>
                <w:szCs w:val="20"/>
              </w:rPr>
              <w:t xml:space="preserve">CPF ou CNPJ do assinante. Campo numérico (sem pontos e hífen), com tamanho 11 para “CPF” ou 14 para “CNPJ”. </w:t>
            </w:r>
          </w:p>
        </w:tc>
        <w:tc>
          <w:tcPr>
            <w:tcW w:w="663" w:type="pct"/>
            <w:tcBorders>
              <w:top w:val="nil"/>
              <w:left w:val="nil"/>
              <w:bottom w:val="single" w:sz="4" w:space="0" w:color="auto"/>
              <w:right w:val="single" w:sz="4" w:space="0" w:color="auto"/>
            </w:tcBorders>
            <w:shd w:val="clear" w:color="auto" w:fill="auto"/>
            <w:vAlign w:val="center"/>
            <w:hideMark/>
          </w:tcPr>
          <w:p w14:paraId="7A576F88"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tcBorders>
              <w:top w:val="nil"/>
              <w:left w:val="nil"/>
              <w:bottom w:val="single" w:sz="4" w:space="0" w:color="auto"/>
              <w:right w:val="single" w:sz="4" w:space="0" w:color="auto"/>
            </w:tcBorders>
            <w:shd w:val="clear" w:color="auto" w:fill="auto"/>
            <w:vAlign w:val="center"/>
            <w:hideMark/>
          </w:tcPr>
          <w:p w14:paraId="075EC07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0523DC3" w14:textId="77777777" w:rsidTr="00757920">
        <w:trPr>
          <w:trHeight w:val="45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663C1F4" w14:textId="66D88240" w:rsidR="00893C59" w:rsidRPr="00262C74" w:rsidRDefault="00893C59" w:rsidP="00C01C97">
            <w:pPr>
              <w:rPr>
                <w:rFonts w:cs="Arial"/>
                <w:color w:val="000000"/>
                <w:sz w:val="20"/>
                <w:szCs w:val="20"/>
              </w:rPr>
            </w:pPr>
            <w:r w:rsidRPr="00262C74">
              <w:rPr>
                <w:rFonts w:cs="Arial"/>
                <w:color w:val="000000"/>
                <w:sz w:val="20"/>
                <w:szCs w:val="20"/>
              </w:rPr>
              <w:t>TEL_CONTATO</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1C148C94" w14:textId="77777777" w:rsidR="00893C59" w:rsidRPr="00262C74" w:rsidRDefault="00893C59" w:rsidP="00C01C97">
            <w:pPr>
              <w:rPr>
                <w:rFonts w:cs="Arial"/>
                <w:color w:val="000000"/>
                <w:sz w:val="20"/>
                <w:szCs w:val="20"/>
              </w:rPr>
            </w:pPr>
            <w:r w:rsidRPr="00262C74">
              <w:rPr>
                <w:rFonts w:cs="Arial"/>
                <w:bCs/>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5B61C28F" w14:textId="77777777" w:rsidR="00893C59" w:rsidRPr="00262C74" w:rsidRDefault="00893C59" w:rsidP="00C01C97">
            <w:pPr>
              <w:jc w:val="right"/>
              <w:rPr>
                <w:rFonts w:cs="Arial"/>
                <w:color w:val="000000"/>
                <w:sz w:val="20"/>
                <w:szCs w:val="20"/>
              </w:rPr>
            </w:pPr>
            <w:r w:rsidRPr="00262C74">
              <w:rPr>
                <w:rFonts w:cs="Arial"/>
                <w:bCs/>
                <w:color w:val="000000"/>
                <w:sz w:val="20"/>
                <w:szCs w:val="20"/>
              </w:rPr>
              <w:t>93</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5071DC03" w14:textId="77777777" w:rsidR="00893C59" w:rsidRPr="00262C74" w:rsidRDefault="00893C59" w:rsidP="00C01C97">
            <w:pPr>
              <w:jc w:val="right"/>
              <w:rPr>
                <w:rFonts w:cs="Arial"/>
                <w:color w:val="000000"/>
                <w:sz w:val="20"/>
                <w:szCs w:val="20"/>
              </w:rPr>
            </w:pPr>
            <w:r w:rsidRPr="00262C74">
              <w:rPr>
                <w:rFonts w:cs="Arial"/>
                <w:bCs/>
                <w:color w:val="000000"/>
                <w:sz w:val="20"/>
                <w:szCs w:val="20"/>
              </w:rPr>
              <w:t>12</w:t>
            </w:r>
          </w:p>
        </w:tc>
        <w:tc>
          <w:tcPr>
            <w:tcW w:w="946" w:type="pct"/>
            <w:tcBorders>
              <w:top w:val="nil"/>
              <w:left w:val="nil"/>
              <w:bottom w:val="single" w:sz="4" w:space="0" w:color="auto"/>
              <w:right w:val="single" w:sz="4" w:space="0" w:color="auto"/>
            </w:tcBorders>
            <w:shd w:val="clear" w:color="auto" w:fill="auto"/>
            <w:vAlign w:val="center"/>
            <w:hideMark/>
          </w:tcPr>
          <w:p w14:paraId="3B1246CB" w14:textId="77777777" w:rsidR="00893C59" w:rsidRPr="00262C74" w:rsidRDefault="00893C59" w:rsidP="00C01C97">
            <w:pPr>
              <w:rPr>
                <w:rFonts w:cs="Arial"/>
                <w:color w:val="000000"/>
                <w:sz w:val="20"/>
                <w:szCs w:val="20"/>
              </w:rPr>
            </w:pPr>
            <w:r w:rsidRPr="00262C74">
              <w:rPr>
                <w:rFonts w:cs="Arial"/>
                <w:bCs/>
                <w:color w:val="000000"/>
                <w:sz w:val="20"/>
                <w:szCs w:val="20"/>
              </w:rPr>
              <w:t xml:space="preserve">Telefone de contato com código área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47329C35"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7B9F7B8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071885F"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5E182E57"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0B6AAE7"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AC73DF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8A091E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30A4A13" w14:textId="77777777" w:rsidR="00893C59" w:rsidRPr="00262C74" w:rsidRDefault="00893C59" w:rsidP="00C01C97">
            <w:pPr>
              <w:rPr>
                <w:rFonts w:cs="Arial"/>
                <w:color w:val="000000"/>
                <w:sz w:val="20"/>
                <w:szCs w:val="20"/>
              </w:rPr>
            </w:pPr>
            <w:r w:rsidRPr="00262C74">
              <w:rPr>
                <w:rFonts w:cs="Arial"/>
                <w:bCs/>
                <w:color w:val="000000"/>
                <w:sz w:val="20"/>
                <w:szCs w:val="20"/>
              </w:rPr>
              <w:t xml:space="preserve">Impactado pelo PROJETO 9.o Digito </w:t>
            </w:r>
          </w:p>
        </w:tc>
        <w:tc>
          <w:tcPr>
            <w:tcW w:w="663" w:type="pct"/>
            <w:vMerge/>
            <w:tcBorders>
              <w:top w:val="nil"/>
              <w:left w:val="single" w:sz="4" w:space="0" w:color="auto"/>
              <w:bottom w:val="single" w:sz="4" w:space="0" w:color="auto"/>
              <w:right w:val="single" w:sz="4" w:space="0" w:color="auto"/>
            </w:tcBorders>
            <w:vAlign w:val="center"/>
            <w:hideMark/>
          </w:tcPr>
          <w:p w14:paraId="2CC877BF"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1A6A0BF" w14:textId="77777777" w:rsidR="00893C59" w:rsidRPr="00262C74" w:rsidRDefault="00893C59" w:rsidP="00C01C97">
            <w:pPr>
              <w:rPr>
                <w:rFonts w:cs="Arial"/>
                <w:color w:val="000000"/>
                <w:sz w:val="20"/>
                <w:szCs w:val="20"/>
              </w:rPr>
            </w:pPr>
          </w:p>
        </w:tc>
      </w:tr>
      <w:tr w:rsidR="00893C59" w14:paraId="00491965"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6E8954D7" w14:textId="1B09C7B7" w:rsidR="00893C59" w:rsidRPr="00262C74" w:rsidRDefault="00893C59" w:rsidP="00C01C97">
            <w:pPr>
              <w:rPr>
                <w:rFonts w:cs="Arial"/>
                <w:color w:val="000000"/>
                <w:sz w:val="20"/>
                <w:szCs w:val="20"/>
              </w:rPr>
            </w:pPr>
            <w:r w:rsidRPr="00262C74">
              <w:rPr>
                <w:rFonts w:cs="Arial"/>
                <w:color w:val="000000"/>
                <w:sz w:val="20"/>
                <w:szCs w:val="20"/>
              </w:rPr>
              <w:t>DATA_NASCIMENTO</w:t>
            </w:r>
          </w:p>
        </w:tc>
        <w:tc>
          <w:tcPr>
            <w:tcW w:w="648" w:type="pct"/>
            <w:tcBorders>
              <w:top w:val="nil"/>
              <w:left w:val="nil"/>
              <w:bottom w:val="single" w:sz="4" w:space="0" w:color="auto"/>
              <w:right w:val="single" w:sz="4" w:space="0" w:color="auto"/>
            </w:tcBorders>
            <w:shd w:val="clear" w:color="auto" w:fill="auto"/>
            <w:vAlign w:val="center"/>
            <w:hideMark/>
          </w:tcPr>
          <w:p w14:paraId="25889C04"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(DATE) </w:t>
            </w:r>
          </w:p>
        </w:tc>
        <w:tc>
          <w:tcPr>
            <w:tcW w:w="367" w:type="pct"/>
            <w:tcBorders>
              <w:top w:val="nil"/>
              <w:left w:val="nil"/>
              <w:bottom w:val="single" w:sz="4" w:space="0" w:color="auto"/>
              <w:right w:val="single" w:sz="4" w:space="0" w:color="auto"/>
            </w:tcBorders>
            <w:shd w:val="clear" w:color="auto" w:fill="auto"/>
            <w:vAlign w:val="center"/>
            <w:hideMark/>
          </w:tcPr>
          <w:p w14:paraId="04D60C1D" w14:textId="77777777" w:rsidR="00893C59" w:rsidRPr="00262C74" w:rsidRDefault="00893C59" w:rsidP="00C01C97">
            <w:pPr>
              <w:jc w:val="right"/>
              <w:rPr>
                <w:rFonts w:cs="Arial"/>
                <w:color w:val="000000"/>
                <w:sz w:val="20"/>
                <w:szCs w:val="20"/>
              </w:rPr>
            </w:pPr>
            <w:r w:rsidRPr="00262C74">
              <w:rPr>
                <w:rFonts w:cs="Arial"/>
                <w:bCs/>
                <w:color w:val="000000"/>
                <w:sz w:val="20"/>
                <w:szCs w:val="20"/>
              </w:rPr>
              <w:t>105</w:t>
            </w:r>
          </w:p>
        </w:tc>
        <w:tc>
          <w:tcPr>
            <w:tcW w:w="301" w:type="pct"/>
            <w:tcBorders>
              <w:top w:val="nil"/>
              <w:left w:val="nil"/>
              <w:bottom w:val="single" w:sz="4" w:space="0" w:color="auto"/>
              <w:right w:val="single" w:sz="4" w:space="0" w:color="auto"/>
            </w:tcBorders>
            <w:shd w:val="clear" w:color="auto" w:fill="auto"/>
            <w:vAlign w:val="center"/>
            <w:hideMark/>
          </w:tcPr>
          <w:p w14:paraId="229B7307" w14:textId="77777777" w:rsidR="00893C59" w:rsidRPr="00262C74" w:rsidRDefault="00893C59" w:rsidP="00C01C97">
            <w:pPr>
              <w:jc w:val="right"/>
              <w:rPr>
                <w:rFonts w:cs="Arial"/>
                <w:color w:val="000000"/>
                <w:sz w:val="20"/>
                <w:szCs w:val="20"/>
              </w:rPr>
            </w:pPr>
            <w:r w:rsidRPr="00262C74">
              <w:rPr>
                <w:rFonts w:cs="Arial"/>
                <w:color w:val="000000"/>
                <w:sz w:val="20"/>
                <w:szCs w:val="20"/>
              </w:rPr>
              <w:t>8</w:t>
            </w:r>
          </w:p>
        </w:tc>
        <w:tc>
          <w:tcPr>
            <w:tcW w:w="946" w:type="pct"/>
            <w:tcBorders>
              <w:top w:val="nil"/>
              <w:left w:val="nil"/>
              <w:bottom w:val="single" w:sz="4" w:space="0" w:color="auto"/>
              <w:right w:val="single" w:sz="4" w:space="0" w:color="auto"/>
            </w:tcBorders>
            <w:shd w:val="clear" w:color="auto" w:fill="auto"/>
            <w:vAlign w:val="center"/>
            <w:hideMark/>
          </w:tcPr>
          <w:p w14:paraId="409899C0" w14:textId="77777777" w:rsidR="00893C59" w:rsidRPr="00262C74" w:rsidRDefault="00893C59" w:rsidP="00C01C97">
            <w:pPr>
              <w:rPr>
                <w:rFonts w:cs="Arial"/>
                <w:color w:val="000000"/>
                <w:sz w:val="20"/>
                <w:szCs w:val="20"/>
              </w:rPr>
            </w:pPr>
            <w:r w:rsidRPr="00262C74">
              <w:rPr>
                <w:rFonts w:cs="Arial"/>
                <w:color w:val="000000"/>
                <w:sz w:val="20"/>
                <w:szCs w:val="20"/>
              </w:rPr>
              <w:t xml:space="preserve">Data de nascimento se for um CPF ou criação da empresa se for um CNPJ no formato: AAAAMMDD </w:t>
            </w:r>
          </w:p>
        </w:tc>
        <w:tc>
          <w:tcPr>
            <w:tcW w:w="663" w:type="pct"/>
            <w:tcBorders>
              <w:top w:val="nil"/>
              <w:left w:val="nil"/>
              <w:bottom w:val="single" w:sz="4" w:space="0" w:color="auto"/>
              <w:right w:val="single" w:sz="4" w:space="0" w:color="auto"/>
            </w:tcBorders>
            <w:shd w:val="clear" w:color="auto" w:fill="auto"/>
            <w:vAlign w:val="center"/>
            <w:hideMark/>
          </w:tcPr>
          <w:p w14:paraId="394F3C28"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FC3A977"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B36228A"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F5FDF08" w14:textId="613F71A0" w:rsidR="00893C59" w:rsidRPr="00262C74" w:rsidRDefault="00893C59" w:rsidP="00C01C97">
            <w:pPr>
              <w:rPr>
                <w:rFonts w:cs="Arial"/>
                <w:color w:val="000000"/>
                <w:sz w:val="20"/>
                <w:szCs w:val="20"/>
              </w:rPr>
            </w:pPr>
            <w:r w:rsidRPr="00262C74">
              <w:rPr>
                <w:rFonts w:cs="Arial"/>
                <w:color w:val="000000"/>
                <w:sz w:val="20"/>
                <w:szCs w:val="20"/>
              </w:rPr>
              <w:t>REGISTRO_GERAL</w:t>
            </w:r>
          </w:p>
        </w:tc>
        <w:tc>
          <w:tcPr>
            <w:tcW w:w="648" w:type="pct"/>
            <w:tcBorders>
              <w:top w:val="nil"/>
              <w:left w:val="nil"/>
              <w:bottom w:val="single" w:sz="4" w:space="0" w:color="auto"/>
              <w:right w:val="single" w:sz="4" w:space="0" w:color="auto"/>
            </w:tcBorders>
            <w:shd w:val="clear" w:color="auto" w:fill="auto"/>
            <w:vAlign w:val="center"/>
            <w:hideMark/>
          </w:tcPr>
          <w:p w14:paraId="6BFBF73E"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3C48FCB7" w14:textId="77777777" w:rsidR="00893C59" w:rsidRPr="00262C74" w:rsidRDefault="00893C59" w:rsidP="00C01C97">
            <w:pPr>
              <w:jc w:val="right"/>
              <w:rPr>
                <w:rFonts w:cs="Arial"/>
                <w:color w:val="000000"/>
                <w:sz w:val="20"/>
                <w:szCs w:val="20"/>
              </w:rPr>
            </w:pPr>
            <w:r w:rsidRPr="00262C74">
              <w:rPr>
                <w:rFonts w:cs="Arial"/>
                <w:bCs/>
                <w:color w:val="000000"/>
                <w:sz w:val="20"/>
                <w:szCs w:val="20"/>
              </w:rPr>
              <w:t>113</w:t>
            </w:r>
          </w:p>
        </w:tc>
        <w:tc>
          <w:tcPr>
            <w:tcW w:w="301" w:type="pct"/>
            <w:tcBorders>
              <w:top w:val="nil"/>
              <w:left w:val="nil"/>
              <w:bottom w:val="single" w:sz="4" w:space="0" w:color="auto"/>
              <w:right w:val="single" w:sz="4" w:space="0" w:color="auto"/>
            </w:tcBorders>
            <w:shd w:val="clear" w:color="auto" w:fill="auto"/>
            <w:vAlign w:val="center"/>
            <w:hideMark/>
          </w:tcPr>
          <w:p w14:paraId="5713D9D0" w14:textId="77777777" w:rsidR="00893C59" w:rsidRPr="00262C74" w:rsidRDefault="00893C59" w:rsidP="00C01C97">
            <w:pPr>
              <w:jc w:val="right"/>
              <w:rPr>
                <w:rFonts w:cs="Arial"/>
                <w:color w:val="000000"/>
                <w:sz w:val="20"/>
                <w:szCs w:val="20"/>
              </w:rPr>
            </w:pPr>
            <w:r w:rsidRPr="00262C74">
              <w:rPr>
                <w:rFonts w:cs="Arial"/>
                <w:color w:val="000000"/>
                <w:sz w:val="20"/>
                <w:szCs w:val="20"/>
              </w:rPr>
              <w:t>10</w:t>
            </w:r>
          </w:p>
        </w:tc>
        <w:tc>
          <w:tcPr>
            <w:tcW w:w="946" w:type="pct"/>
            <w:tcBorders>
              <w:top w:val="nil"/>
              <w:left w:val="nil"/>
              <w:bottom w:val="single" w:sz="4" w:space="0" w:color="auto"/>
              <w:right w:val="single" w:sz="4" w:space="0" w:color="auto"/>
            </w:tcBorders>
            <w:shd w:val="clear" w:color="auto" w:fill="auto"/>
            <w:vAlign w:val="center"/>
            <w:hideMark/>
          </w:tcPr>
          <w:p w14:paraId="2F97D888"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registro geral (sem pontos e hífen). </w:t>
            </w:r>
          </w:p>
        </w:tc>
        <w:tc>
          <w:tcPr>
            <w:tcW w:w="663" w:type="pct"/>
            <w:tcBorders>
              <w:top w:val="nil"/>
              <w:left w:val="nil"/>
              <w:bottom w:val="single" w:sz="4" w:space="0" w:color="auto"/>
              <w:right w:val="single" w:sz="4" w:space="0" w:color="auto"/>
            </w:tcBorders>
            <w:shd w:val="clear" w:color="auto" w:fill="auto"/>
            <w:vAlign w:val="center"/>
            <w:hideMark/>
          </w:tcPr>
          <w:p w14:paraId="6F5A965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0145BB7C"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3B78EB4"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16D80591" w14:textId="59F6DF2A" w:rsidR="00893C59" w:rsidRPr="00262C74" w:rsidRDefault="00893C59" w:rsidP="00C01C97">
            <w:pPr>
              <w:rPr>
                <w:rFonts w:cs="Arial"/>
                <w:color w:val="000000"/>
                <w:sz w:val="20"/>
                <w:szCs w:val="20"/>
              </w:rPr>
            </w:pPr>
            <w:r w:rsidRPr="00262C74">
              <w:rPr>
                <w:rFonts w:cs="Arial"/>
                <w:color w:val="000000"/>
                <w:sz w:val="20"/>
                <w:szCs w:val="20"/>
              </w:rPr>
              <w:t>INSCRICAO_ESTADUAL</w:t>
            </w:r>
          </w:p>
        </w:tc>
        <w:tc>
          <w:tcPr>
            <w:tcW w:w="648" w:type="pct"/>
            <w:tcBorders>
              <w:top w:val="nil"/>
              <w:left w:val="nil"/>
              <w:bottom w:val="single" w:sz="4" w:space="0" w:color="auto"/>
              <w:right w:val="single" w:sz="4" w:space="0" w:color="auto"/>
            </w:tcBorders>
            <w:shd w:val="clear" w:color="auto" w:fill="auto"/>
            <w:vAlign w:val="center"/>
            <w:hideMark/>
          </w:tcPr>
          <w:p w14:paraId="785A4D3C"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3B51F487" w14:textId="77777777" w:rsidR="00893C59" w:rsidRPr="00262C74" w:rsidRDefault="00893C59" w:rsidP="00C01C97">
            <w:pPr>
              <w:jc w:val="right"/>
              <w:rPr>
                <w:rFonts w:cs="Arial"/>
                <w:color w:val="000000"/>
                <w:sz w:val="20"/>
                <w:szCs w:val="20"/>
              </w:rPr>
            </w:pPr>
            <w:r w:rsidRPr="00262C74">
              <w:rPr>
                <w:rFonts w:cs="Arial"/>
                <w:bCs/>
                <w:color w:val="000000"/>
                <w:sz w:val="20"/>
                <w:szCs w:val="20"/>
              </w:rPr>
              <w:t>123</w:t>
            </w:r>
          </w:p>
        </w:tc>
        <w:tc>
          <w:tcPr>
            <w:tcW w:w="301" w:type="pct"/>
            <w:tcBorders>
              <w:top w:val="nil"/>
              <w:left w:val="nil"/>
              <w:bottom w:val="single" w:sz="4" w:space="0" w:color="auto"/>
              <w:right w:val="single" w:sz="4" w:space="0" w:color="auto"/>
            </w:tcBorders>
            <w:shd w:val="clear" w:color="auto" w:fill="auto"/>
            <w:vAlign w:val="center"/>
            <w:hideMark/>
          </w:tcPr>
          <w:p w14:paraId="521EB117" w14:textId="77777777" w:rsidR="00893C59" w:rsidRPr="00262C74" w:rsidRDefault="00893C59" w:rsidP="00C01C97">
            <w:pPr>
              <w:jc w:val="right"/>
              <w:rPr>
                <w:rFonts w:cs="Arial"/>
                <w:color w:val="000000"/>
                <w:sz w:val="20"/>
                <w:szCs w:val="20"/>
              </w:rPr>
            </w:pPr>
            <w:r w:rsidRPr="00262C74">
              <w:rPr>
                <w:rFonts w:cs="Arial"/>
                <w:color w:val="000000"/>
                <w:sz w:val="20"/>
                <w:szCs w:val="20"/>
              </w:rPr>
              <w:t>10</w:t>
            </w:r>
          </w:p>
        </w:tc>
        <w:tc>
          <w:tcPr>
            <w:tcW w:w="946" w:type="pct"/>
            <w:tcBorders>
              <w:top w:val="nil"/>
              <w:left w:val="nil"/>
              <w:bottom w:val="single" w:sz="4" w:space="0" w:color="auto"/>
              <w:right w:val="single" w:sz="4" w:space="0" w:color="auto"/>
            </w:tcBorders>
            <w:shd w:val="clear" w:color="auto" w:fill="auto"/>
            <w:vAlign w:val="center"/>
            <w:hideMark/>
          </w:tcPr>
          <w:p w14:paraId="7E7C9538" w14:textId="77777777" w:rsidR="00893C59" w:rsidRPr="00262C74" w:rsidRDefault="00893C59" w:rsidP="00C01C97">
            <w:pPr>
              <w:rPr>
                <w:rFonts w:cs="Arial"/>
                <w:color w:val="000000"/>
                <w:sz w:val="20"/>
                <w:szCs w:val="20"/>
              </w:rPr>
            </w:pPr>
            <w:r w:rsidRPr="00262C74">
              <w:rPr>
                <w:rFonts w:cs="Arial"/>
                <w:color w:val="000000"/>
                <w:sz w:val="20"/>
                <w:szCs w:val="20"/>
              </w:rPr>
              <w:t xml:space="preserve">Nro de inscrição estadual caso seja um CNPJ </w:t>
            </w:r>
          </w:p>
        </w:tc>
        <w:tc>
          <w:tcPr>
            <w:tcW w:w="663" w:type="pct"/>
            <w:tcBorders>
              <w:top w:val="nil"/>
              <w:left w:val="nil"/>
              <w:bottom w:val="single" w:sz="4" w:space="0" w:color="auto"/>
              <w:right w:val="single" w:sz="4" w:space="0" w:color="auto"/>
            </w:tcBorders>
            <w:shd w:val="clear" w:color="auto" w:fill="auto"/>
            <w:vAlign w:val="center"/>
            <w:hideMark/>
          </w:tcPr>
          <w:p w14:paraId="0C758BB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147CD30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809443D"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3EA51DB" w14:textId="503DF4B6" w:rsidR="00893C59" w:rsidRPr="00262C74" w:rsidRDefault="00893C59" w:rsidP="00C01C97">
            <w:pPr>
              <w:rPr>
                <w:rFonts w:cs="Arial"/>
                <w:color w:val="000000"/>
                <w:sz w:val="20"/>
                <w:szCs w:val="20"/>
              </w:rPr>
            </w:pPr>
            <w:r w:rsidRPr="00262C74">
              <w:rPr>
                <w:rFonts w:cs="Arial"/>
                <w:color w:val="000000"/>
                <w:sz w:val="20"/>
                <w:szCs w:val="20"/>
              </w:rPr>
              <w:t>INSCR</w:t>
            </w:r>
            <w:r w:rsidR="00C90989">
              <w:rPr>
                <w:rFonts w:cs="Arial"/>
                <w:color w:val="000000"/>
                <w:sz w:val="20"/>
                <w:szCs w:val="20"/>
              </w:rPr>
              <w:t>I</w:t>
            </w:r>
            <w:r w:rsidRPr="00262C74">
              <w:rPr>
                <w:rFonts w:cs="Arial"/>
                <w:color w:val="000000"/>
                <w:sz w:val="20"/>
                <w:szCs w:val="20"/>
              </w:rPr>
              <w:t>CAO_MUNICIPAL</w:t>
            </w:r>
          </w:p>
        </w:tc>
        <w:tc>
          <w:tcPr>
            <w:tcW w:w="648" w:type="pct"/>
            <w:tcBorders>
              <w:top w:val="nil"/>
              <w:left w:val="nil"/>
              <w:bottom w:val="single" w:sz="4" w:space="0" w:color="auto"/>
              <w:right w:val="single" w:sz="4" w:space="0" w:color="auto"/>
            </w:tcBorders>
            <w:shd w:val="clear" w:color="auto" w:fill="auto"/>
            <w:vAlign w:val="center"/>
            <w:hideMark/>
          </w:tcPr>
          <w:p w14:paraId="4F52F674"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3CC5AD50" w14:textId="77777777" w:rsidR="00893C59" w:rsidRPr="00262C74" w:rsidRDefault="00893C59" w:rsidP="00C01C97">
            <w:pPr>
              <w:jc w:val="right"/>
              <w:rPr>
                <w:rFonts w:cs="Arial"/>
                <w:color w:val="000000"/>
                <w:sz w:val="20"/>
                <w:szCs w:val="20"/>
              </w:rPr>
            </w:pPr>
            <w:r w:rsidRPr="00262C74">
              <w:rPr>
                <w:rFonts w:cs="Arial"/>
                <w:bCs/>
                <w:color w:val="000000"/>
                <w:sz w:val="20"/>
                <w:szCs w:val="20"/>
              </w:rPr>
              <w:t>133</w:t>
            </w:r>
          </w:p>
        </w:tc>
        <w:tc>
          <w:tcPr>
            <w:tcW w:w="301" w:type="pct"/>
            <w:tcBorders>
              <w:top w:val="nil"/>
              <w:left w:val="nil"/>
              <w:bottom w:val="single" w:sz="4" w:space="0" w:color="auto"/>
              <w:right w:val="single" w:sz="4" w:space="0" w:color="auto"/>
            </w:tcBorders>
            <w:shd w:val="clear" w:color="auto" w:fill="auto"/>
            <w:vAlign w:val="center"/>
            <w:hideMark/>
          </w:tcPr>
          <w:p w14:paraId="0696A27E" w14:textId="77777777" w:rsidR="00893C59" w:rsidRPr="00262C74" w:rsidRDefault="00893C59" w:rsidP="00C01C97">
            <w:pPr>
              <w:jc w:val="right"/>
              <w:rPr>
                <w:rFonts w:cs="Arial"/>
                <w:color w:val="000000"/>
                <w:sz w:val="20"/>
                <w:szCs w:val="20"/>
              </w:rPr>
            </w:pPr>
            <w:r w:rsidRPr="00262C74">
              <w:rPr>
                <w:rFonts w:cs="Arial"/>
                <w:color w:val="000000"/>
                <w:sz w:val="20"/>
                <w:szCs w:val="20"/>
              </w:rPr>
              <w:t>10</w:t>
            </w:r>
          </w:p>
        </w:tc>
        <w:tc>
          <w:tcPr>
            <w:tcW w:w="946" w:type="pct"/>
            <w:tcBorders>
              <w:top w:val="nil"/>
              <w:left w:val="nil"/>
              <w:bottom w:val="single" w:sz="4" w:space="0" w:color="auto"/>
              <w:right w:val="single" w:sz="4" w:space="0" w:color="auto"/>
            </w:tcBorders>
            <w:shd w:val="clear" w:color="auto" w:fill="auto"/>
            <w:vAlign w:val="center"/>
            <w:hideMark/>
          </w:tcPr>
          <w:p w14:paraId="5BE479BD" w14:textId="77777777" w:rsidR="00893C59" w:rsidRPr="00262C74" w:rsidRDefault="00893C59" w:rsidP="00C01C97">
            <w:pPr>
              <w:rPr>
                <w:rFonts w:cs="Arial"/>
                <w:color w:val="000000"/>
                <w:sz w:val="20"/>
                <w:szCs w:val="20"/>
              </w:rPr>
            </w:pPr>
            <w:r w:rsidRPr="00262C74">
              <w:rPr>
                <w:rFonts w:cs="Arial"/>
                <w:color w:val="000000"/>
                <w:sz w:val="20"/>
                <w:szCs w:val="20"/>
              </w:rPr>
              <w:t xml:space="preserve">Nro de inscrição municipal caso seja um CNPJ </w:t>
            </w:r>
          </w:p>
        </w:tc>
        <w:tc>
          <w:tcPr>
            <w:tcW w:w="663" w:type="pct"/>
            <w:tcBorders>
              <w:top w:val="nil"/>
              <w:left w:val="nil"/>
              <w:bottom w:val="single" w:sz="4" w:space="0" w:color="auto"/>
              <w:right w:val="single" w:sz="4" w:space="0" w:color="auto"/>
            </w:tcBorders>
            <w:shd w:val="clear" w:color="auto" w:fill="auto"/>
            <w:vAlign w:val="center"/>
            <w:hideMark/>
          </w:tcPr>
          <w:p w14:paraId="671F29D0"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31940ED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8782005"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368BA99C" w14:textId="11709C6F" w:rsidR="00893C59" w:rsidRPr="00262C74" w:rsidRDefault="00893C59" w:rsidP="00C01C97">
            <w:pPr>
              <w:rPr>
                <w:rFonts w:cs="Arial"/>
                <w:color w:val="000000"/>
                <w:sz w:val="20"/>
                <w:szCs w:val="20"/>
              </w:rPr>
            </w:pPr>
            <w:r w:rsidRPr="00262C74">
              <w:rPr>
                <w:rFonts w:cs="Arial"/>
                <w:color w:val="000000"/>
                <w:sz w:val="20"/>
                <w:szCs w:val="20"/>
              </w:rPr>
              <w:t>MUNICIPIO_EMPRESA</w:t>
            </w:r>
          </w:p>
        </w:tc>
        <w:tc>
          <w:tcPr>
            <w:tcW w:w="648" w:type="pct"/>
            <w:tcBorders>
              <w:top w:val="nil"/>
              <w:left w:val="nil"/>
              <w:bottom w:val="single" w:sz="4" w:space="0" w:color="auto"/>
              <w:right w:val="single" w:sz="4" w:space="0" w:color="auto"/>
            </w:tcBorders>
            <w:shd w:val="clear" w:color="auto" w:fill="auto"/>
            <w:vAlign w:val="center"/>
            <w:hideMark/>
          </w:tcPr>
          <w:p w14:paraId="26F68A28"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B1EFB1E" w14:textId="77777777" w:rsidR="00893C59" w:rsidRPr="00262C74" w:rsidRDefault="00893C59" w:rsidP="00C01C97">
            <w:pPr>
              <w:jc w:val="right"/>
              <w:rPr>
                <w:rFonts w:cs="Arial"/>
                <w:color w:val="000000"/>
                <w:sz w:val="20"/>
                <w:szCs w:val="20"/>
              </w:rPr>
            </w:pPr>
            <w:r w:rsidRPr="00262C74">
              <w:rPr>
                <w:rFonts w:cs="Arial"/>
                <w:bCs/>
                <w:color w:val="000000"/>
                <w:sz w:val="20"/>
                <w:szCs w:val="20"/>
              </w:rPr>
              <w:t>143</w:t>
            </w:r>
          </w:p>
        </w:tc>
        <w:tc>
          <w:tcPr>
            <w:tcW w:w="301" w:type="pct"/>
            <w:tcBorders>
              <w:top w:val="nil"/>
              <w:left w:val="nil"/>
              <w:bottom w:val="single" w:sz="4" w:space="0" w:color="auto"/>
              <w:right w:val="single" w:sz="4" w:space="0" w:color="auto"/>
            </w:tcBorders>
            <w:shd w:val="clear" w:color="auto" w:fill="auto"/>
            <w:vAlign w:val="center"/>
            <w:hideMark/>
          </w:tcPr>
          <w:p w14:paraId="4E949EE4" w14:textId="77777777" w:rsidR="00893C59" w:rsidRPr="00262C74" w:rsidRDefault="00893C59" w:rsidP="00C01C97">
            <w:pPr>
              <w:jc w:val="right"/>
              <w:rPr>
                <w:rFonts w:cs="Arial"/>
                <w:color w:val="000000"/>
                <w:sz w:val="20"/>
                <w:szCs w:val="20"/>
              </w:rPr>
            </w:pPr>
            <w:r w:rsidRPr="00262C74">
              <w:rPr>
                <w:rFonts w:cs="Arial"/>
                <w:color w:val="000000"/>
                <w:sz w:val="20"/>
                <w:szCs w:val="20"/>
              </w:rPr>
              <w:t>30</w:t>
            </w:r>
          </w:p>
        </w:tc>
        <w:tc>
          <w:tcPr>
            <w:tcW w:w="946" w:type="pct"/>
            <w:tcBorders>
              <w:top w:val="nil"/>
              <w:left w:val="nil"/>
              <w:bottom w:val="single" w:sz="4" w:space="0" w:color="auto"/>
              <w:right w:val="single" w:sz="4" w:space="0" w:color="auto"/>
            </w:tcBorders>
            <w:shd w:val="clear" w:color="auto" w:fill="auto"/>
            <w:vAlign w:val="center"/>
            <w:hideMark/>
          </w:tcPr>
          <w:p w14:paraId="36A0675F"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do município onde a empresa está situada, caso seja um CNPJ </w:t>
            </w:r>
          </w:p>
        </w:tc>
        <w:tc>
          <w:tcPr>
            <w:tcW w:w="663" w:type="pct"/>
            <w:tcBorders>
              <w:top w:val="nil"/>
              <w:left w:val="nil"/>
              <w:bottom w:val="single" w:sz="4" w:space="0" w:color="auto"/>
              <w:right w:val="single" w:sz="4" w:space="0" w:color="auto"/>
            </w:tcBorders>
            <w:shd w:val="clear" w:color="auto" w:fill="auto"/>
            <w:vAlign w:val="center"/>
            <w:hideMark/>
          </w:tcPr>
          <w:p w14:paraId="42AA797C"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10358F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CBB451C"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3712D11" w14:textId="282E13A2" w:rsidR="00893C59" w:rsidRPr="00262C74" w:rsidRDefault="00893C59" w:rsidP="00C01C97">
            <w:pPr>
              <w:rPr>
                <w:rFonts w:cs="Arial"/>
                <w:color w:val="000000"/>
                <w:sz w:val="20"/>
                <w:szCs w:val="20"/>
              </w:rPr>
            </w:pPr>
            <w:r w:rsidRPr="00262C74">
              <w:rPr>
                <w:rFonts w:cs="Arial"/>
                <w:color w:val="000000"/>
                <w:sz w:val="20"/>
                <w:szCs w:val="20"/>
              </w:rPr>
              <w:t>UF_EMPRESA</w:t>
            </w:r>
          </w:p>
        </w:tc>
        <w:tc>
          <w:tcPr>
            <w:tcW w:w="648" w:type="pct"/>
            <w:tcBorders>
              <w:top w:val="nil"/>
              <w:left w:val="nil"/>
              <w:bottom w:val="single" w:sz="4" w:space="0" w:color="auto"/>
              <w:right w:val="single" w:sz="4" w:space="0" w:color="auto"/>
            </w:tcBorders>
            <w:shd w:val="clear" w:color="auto" w:fill="auto"/>
            <w:vAlign w:val="center"/>
            <w:hideMark/>
          </w:tcPr>
          <w:p w14:paraId="37DAC96E"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F6E5C26" w14:textId="77777777" w:rsidR="00893C59" w:rsidRPr="00262C74" w:rsidRDefault="00893C59" w:rsidP="00C01C97">
            <w:pPr>
              <w:jc w:val="right"/>
              <w:rPr>
                <w:rFonts w:cs="Arial"/>
                <w:color w:val="000000"/>
                <w:sz w:val="20"/>
                <w:szCs w:val="20"/>
              </w:rPr>
            </w:pPr>
            <w:r w:rsidRPr="00262C74">
              <w:rPr>
                <w:rFonts w:cs="Arial"/>
                <w:bCs/>
                <w:color w:val="000000"/>
                <w:sz w:val="20"/>
                <w:szCs w:val="20"/>
              </w:rPr>
              <w:t>173</w:t>
            </w:r>
          </w:p>
        </w:tc>
        <w:tc>
          <w:tcPr>
            <w:tcW w:w="301" w:type="pct"/>
            <w:tcBorders>
              <w:top w:val="nil"/>
              <w:left w:val="nil"/>
              <w:bottom w:val="single" w:sz="4" w:space="0" w:color="auto"/>
              <w:right w:val="single" w:sz="4" w:space="0" w:color="auto"/>
            </w:tcBorders>
            <w:shd w:val="clear" w:color="auto" w:fill="auto"/>
            <w:vAlign w:val="center"/>
            <w:hideMark/>
          </w:tcPr>
          <w:p w14:paraId="27D1F9D2" w14:textId="77777777" w:rsidR="00893C59" w:rsidRPr="00262C74" w:rsidRDefault="00893C59" w:rsidP="00C01C97">
            <w:pPr>
              <w:jc w:val="right"/>
              <w:rPr>
                <w:rFonts w:cs="Arial"/>
                <w:color w:val="000000"/>
                <w:sz w:val="20"/>
                <w:szCs w:val="20"/>
              </w:rPr>
            </w:pPr>
            <w:r w:rsidRPr="00262C74">
              <w:rPr>
                <w:rFonts w:cs="Arial"/>
                <w:color w:val="000000"/>
                <w:sz w:val="20"/>
                <w:szCs w:val="20"/>
              </w:rPr>
              <w:t>2</w:t>
            </w:r>
          </w:p>
        </w:tc>
        <w:tc>
          <w:tcPr>
            <w:tcW w:w="946" w:type="pct"/>
            <w:tcBorders>
              <w:top w:val="nil"/>
              <w:left w:val="nil"/>
              <w:bottom w:val="single" w:sz="4" w:space="0" w:color="auto"/>
              <w:right w:val="single" w:sz="4" w:space="0" w:color="auto"/>
            </w:tcBorders>
            <w:shd w:val="clear" w:color="auto" w:fill="auto"/>
            <w:vAlign w:val="center"/>
            <w:hideMark/>
          </w:tcPr>
          <w:p w14:paraId="3D69A2DD" w14:textId="77777777" w:rsidR="00893C59" w:rsidRPr="00262C74" w:rsidRDefault="00893C59" w:rsidP="00C01C97">
            <w:pPr>
              <w:rPr>
                <w:rFonts w:cs="Arial"/>
                <w:color w:val="000000"/>
                <w:sz w:val="20"/>
                <w:szCs w:val="20"/>
              </w:rPr>
            </w:pPr>
            <w:r w:rsidRPr="00262C74">
              <w:rPr>
                <w:rFonts w:cs="Arial"/>
                <w:color w:val="000000"/>
                <w:sz w:val="20"/>
                <w:szCs w:val="20"/>
              </w:rPr>
              <w:t xml:space="preserve">Código da UF onde a empresa está situada. </w:t>
            </w:r>
          </w:p>
        </w:tc>
        <w:tc>
          <w:tcPr>
            <w:tcW w:w="663" w:type="pct"/>
            <w:tcBorders>
              <w:top w:val="nil"/>
              <w:left w:val="nil"/>
              <w:bottom w:val="single" w:sz="4" w:space="0" w:color="auto"/>
              <w:right w:val="single" w:sz="4" w:space="0" w:color="auto"/>
            </w:tcBorders>
            <w:shd w:val="clear" w:color="auto" w:fill="auto"/>
            <w:vAlign w:val="center"/>
            <w:hideMark/>
          </w:tcPr>
          <w:p w14:paraId="1899CD4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5F640FB4"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36E8A67"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756F90B" w14:textId="0AB4085E" w:rsidR="00893C59" w:rsidRPr="00262C74" w:rsidRDefault="00893C59" w:rsidP="00C01C97">
            <w:pPr>
              <w:rPr>
                <w:rFonts w:cs="Arial"/>
                <w:color w:val="000000"/>
                <w:sz w:val="20"/>
                <w:szCs w:val="20"/>
              </w:rPr>
            </w:pPr>
            <w:r w:rsidRPr="00262C74">
              <w:rPr>
                <w:rFonts w:cs="Arial"/>
                <w:color w:val="000000"/>
                <w:sz w:val="20"/>
                <w:szCs w:val="20"/>
              </w:rPr>
              <w:t>TIPO_TERMINAL</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3E9D0BD7"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29DBFFB6" w14:textId="77777777" w:rsidR="00893C59" w:rsidRPr="00262C74" w:rsidRDefault="00893C59" w:rsidP="00C01C97">
            <w:pPr>
              <w:jc w:val="right"/>
              <w:rPr>
                <w:rFonts w:cs="Arial"/>
                <w:color w:val="000000"/>
                <w:sz w:val="20"/>
                <w:szCs w:val="20"/>
              </w:rPr>
            </w:pPr>
            <w:r w:rsidRPr="00262C74">
              <w:rPr>
                <w:rFonts w:cs="Arial"/>
                <w:bCs/>
                <w:color w:val="000000"/>
                <w:sz w:val="20"/>
                <w:szCs w:val="20"/>
              </w:rPr>
              <w:t>175</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77EDC354"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776B6207" w14:textId="77777777" w:rsidR="00893C59" w:rsidRPr="00262C74" w:rsidRDefault="00893C59" w:rsidP="00C01C97">
            <w:pPr>
              <w:rPr>
                <w:rFonts w:cs="Arial"/>
                <w:color w:val="000000"/>
                <w:sz w:val="20"/>
                <w:szCs w:val="20"/>
              </w:rPr>
            </w:pPr>
            <w:r w:rsidRPr="00262C74">
              <w:rPr>
                <w:rFonts w:cs="Arial"/>
                <w:color w:val="000000"/>
                <w:sz w:val="20"/>
                <w:szCs w:val="20"/>
              </w:rPr>
              <w:t xml:space="preserve">1 = Fixa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6D9C91C3"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2A90E359"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AA254BA"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12C0465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5567467"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0BC919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D2A6FED"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014ACAA" w14:textId="77777777" w:rsidR="00893C59" w:rsidRPr="00262C74" w:rsidRDefault="00893C59" w:rsidP="00C01C97">
            <w:pPr>
              <w:rPr>
                <w:rFonts w:cs="Arial"/>
                <w:color w:val="000000"/>
                <w:sz w:val="20"/>
                <w:szCs w:val="20"/>
              </w:rPr>
            </w:pPr>
            <w:r w:rsidRPr="00262C74">
              <w:rPr>
                <w:rFonts w:cs="Arial"/>
                <w:color w:val="000000"/>
                <w:sz w:val="20"/>
                <w:szCs w:val="20"/>
              </w:rPr>
              <w:t xml:space="preserve">2 = TDMA/CDMA </w:t>
            </w:r>
          </w:p>
        </w:tc>
        <w:tc>
          <w:tcPr>
            <w:tcW w:w="663" w:type="pct"/>
            <w:vMerge/>
            <w:tcBorders>
              <w:top w:val="nil"/>
              <w:left w:val="single" w:sz="4" w:space="0" w:color="auto"/>
              <w:bottom w:val="single" w:sz="4" w:space="0" w:color="auto"/>
              <w:right w:val="single" w:sz="4" w:space="0" w:color="auto"/>
            </w:tcBorders>
            <w:vAlign w:val="center"/>
            <w:hideMark/>
          </w:tcPr>
          <w:p w14:paraId="4430E03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217158C" w14:textId="77777777" w:rsidR="00893C59" w:rsidRPr="00262C74" w:rsidRDefault="00893C59" w:rsidP="00C01C97">
            <w:pPr>
              <w:rPr>
                <w:rFonts w:cs="Arial"/>
                <w:color w:val="000000"/>
                <w:sz w:val="20"/>
                <w:szCs w:val="20"/>
              </w:rPr>
            </w:pPr>
          </w:p>
        </w:tc>
      </w:tr>
      <w:tr w:rsidR="00893C59" w14:paraId="00C287C1"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70995E9A"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6CF1D8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2AC86F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FC2205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55FCAC6" w14:textId="77777777" w:rsidR="00893C59" w:rsidRPr="00262C74" w:rsidRDefault="00893C59" w:rsidP="00C01C97">
            <w:pPr>
              <w:rPr>
                <w:rFonts w:cs="Arial"/>
                <w:color w:val="000000"/>
                <w:sz w:val="20"/>
                <w:szCs w:val="20"/>
              </w:rPr>
            </w:pPr>
            <w:r w:rsidRPr="00262C74">
              <w:rPr>
                <w:rFonts w:cs="Arial"/>
                <w:color w:val="000000"/>
                <w:sz w:val="20"/>
                <w:szCs w:val="20"/>
              </w:rPr>
              <w:t xml:space="preserve">3 = GSM </w:t>
            </w:r>
          </w:p>
        </w:tc>
        <w:tc>
          <w:tcPr>
            <w:tcW w:w="663" w:type="pct"/>
            <w:vMerge/>
            <w:tcBorders>
              <w:top w:val="nil"/>
              <w:left w:val="single" w:sz="4" w:space="0" w:color="auto"/>
              <w:bottom w:val="single" w:sz="4" w:space="0" w:color="auto"/>
              <w:right w:val="single" w:sz="4" w:space="0" w:color="auto"/>
            </w:tcBorders>
            <w:vAlign w:val="center"/>
            <w:hideMark/>
          </w:tcPr>
          <w:p w14:paraId="56F3030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3C8932A" w14:textId="77777777" w:rsidR="00893C59" w:rsidRPr="00262C74" w:rsidRDefault="00893C59" w:rsidP="00C01C97">
            <w:pPr>
              <w:rPr>
                <w:rFonts w:cs="Arial"/>
                <w:color w:val="000000"/>
                <w:sz w:val="20"/>
                <w:szCs w:val="20"/>
              </w:rPr>
            </w:pPr>
          </w:p>
        </w:tc>
      </w:tr>
      <w:tr w:rsidR="00893C59" w14:paraId="78A36573" w14:textId="77777777" w:rsidTr="00757920">
        <w:trPr>
          <w:trHeight w:val="675"/>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1DEB441" w14:textId="37B1C1CF" w:rsidR="00893C59" w:rsidRPr="00262C74" w:rsidRDefault="00893C59" w:rsidP="00C01C97">
            <w:pPr>
              <w:rPr>
                <w:rFonts w:cs="Arial"/>
                <w:color w:val="000000"/>
                <w:sz w:val="20"/>
                <w:szCs w:val="20"/>
              </w:rPr>
            </w:pPr>
            <w:r w:rsidRPr="00262C74">
              <w:rPr>
                <w:rFonts w:cs="Arial"/>
                <w:color w:val="000000"/>
                <w:sz w:val="20"/>
                <w:szCs w:val="20"/>
              </w:rPr>
              <w:t>MIN_IMSI</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17B603D9"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3CBE5FCB" w14:textId="77777777" w:rsidR="00893C59" w:rsidRPr="00262C74" w:rsidRDefault="00893C59" w:rsidP="00C01C97">
            <w:pPr>
              <w:jc w:val="right"/>
              <w:rPr>
                <w:rFonts w:cs="Arial"/>
                <w:color w:val="000000"/>
                <w:sz w:val="20"/>
                <w:szCs w:val="20"/>
              </w:rPr>
            </w:pPr>
            <w:r w:rsidRPr="00262C74">
              <w:rPr>
                <w:rFonts w:cs="Arial"/>
                <w:bCs/>
                <w:color w:val="000000"/>
                <w:sz w:val="20"/>
                <w:szCs w:val="20"/>
              </w:rPr>
              <w:t>176</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6E6DBEEB" w14:textId="77777777" w:rsidR="00893C59" w:rsidRPr="00262C74" w:rsidRDefault="00893C59" w:rsidP="00C01C97">
            <w:pPr>
              <w:jc w:val="right"/>
              <w:rPr>
                <w:rFonts w:cs="Arial"/>
                <w:color w:val="000000"/>
                <w:sz w:val="20"/>
                <w:szCs w:val="20"/>
              </w:rPr>
            </w:pPr>
            <w:r w:rsidRPr="00262C74">
              <w:rPr>
                <w:rFonts w:cs="Arial"/>
                <w:color w:val="000000"/>
                <w:sz w:val="20"/>
                <w:szCs w:val="20"/>
              </w:rPr>
              <w:t>15</w:t>
            </w:r>
          </w:p>
        </w:tc>
        <w:tc>
          <w:tcPr>
            <w:tcW w:w="946" w:type="pct"/>
            <w:tcBorders>
              <w:top w:val="nil"/>
              <w:left w:val="nil"/>
              <w:bottom w:val="single" w:sz="4" w:space="0" w:color="auto"/>
              <w:right w:val="single" w:sz="4" w:space="0" w:color="auto"/>
            </w:tcBorders>
            <w:shd w:val="clear" w:color="auto" w:fill="auto"/>
            <w:vAlign w:val="center"/>
            <w:hideMark/>
          </w:tcPr>
          <w:p w14:paraId="034224DA" w14:textId="77777777" w:rsidR="00893C59" w:rsidRPr="00262C74" w:rsidRDefault="00893C59" w:rsidP="00C01C97">
            <w:pPr>
              <w:rPr>
                <w:rFonts w:cs="Arial"/>
                <w:color w:val="000000"/>
                <w:sz w:val="20"/>
                <w:szCs w:val="20"/>
              </w:rPr>
            </w:pPr>
            <w:r w:rsidRPr="00262C74">
              <w:rPr>
                <w:rFonts w:cs="Arial"/>
                <w:color w:val="000000"/>
                <w:sz w:val="20"/>
                <w:szCs w:val="20"/>
              </w:rPr>
              <w:t xml:space="preserve">Se TDMA/CDMA = Formato XYABCDMCDU, onde: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1B8C6CD4"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7537CC3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B2E26D6" w14:textId="77777777" w:rsidTr="00757920">
        <w:trPr>
          <w:trHeight w:val="675"/>
        </w:trPr>
        <w:tc>
          <w:tcPr>
            <w:tcW w:w="1412" w:type="pct"/>
            <w:vMerge/>
            <w:tcBorders>
              <w:top w:val="nil"/>
              <w:left w:val="single" w:sz="4" w:space="0" w:color="auto"/>
              <w:bottom w:val="single" w:sz="4" w:space="0" w:color="auto"/>
              <w:right w:val="single" w:sz="4" w:space="0" w:color="auto"/>
            </w:tcBorders>
            <w:vAlign w:val="center"/>
            <w:hideMark/>
          </w:tcPr>
          <w:p w14:paraId="2F77E198"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5163E97"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16BED70"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480BF9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A4234BB" w14:textId="77777777" w:rsidR="00893C59" w:rsidRPr="00262C74" w:rsidRDefault="00893C59" w:rsidP="00C01C97">
            <w:pPr>
              <w:rPr>
                <w:rFonts w:cs="Arial"/>
                <w:color w:val="000000"/>
                <w:sz w:val="20"/>
                <w:szCs w:val="20"/>
              </w:rPr>
            </w:pPr>
            <w:r w:rsidRPr="00262C74">
              <w:rPr>
                <w:rFonts w:cs="Arial"/>
                <w:color w:val="000000"/>
                <w:sz w:val="20"/>
                <w:szCs w:val="20"/>
              </w:rPr>
              <w:t xml:space="preserve">XY é o código de área, variando de 11 a 99; </w:t>
            </w:r>
          </w:p>
        </w:tc>
        <w:tc>
          <w:tcPr>
            <w:tcW w:w="663" w:type="pct"/>
            <w:vMerge/>
            <w:tcBorders>
              <w:top w:val="nil"/>
              <w:left w:val="single" w:sz="4" w:space="0" w:color="auto"/>
              <w:bottom w:val="single" w:sz="4" w:space="0" w:color="auto"/>
              <w:right w:val="single" w:sz="4" w:space="0" w:color="auto"/>
            </w:tcBorders>
            <w:vAlign w:val="center"/>
            <w:hideMark/>
          </w:tcPr>
          <w:p w14:paraId="38EDCAF7"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5904830" w14:textId="77777777" w:rsidR="00893C59" w:rsidRPr="00262C74" w:rsidRDefault="00893C59" w:rsidP="00C01C97">
            <w:pPr>
              <w:rPr>
                <w:rFonts w:cs="Arial"/>
                <w:color w:val="000000"/>
                <w:sz w:val="20"/>
                <w:szCs w:val="20"/>
              </w:rPr>
            </w:pPr>
          </w:p>
        </w:tc>
      </w:tr>
      <w:tr w:rsidR="00893C59" w14:paraId="61CEE9A3"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494D1F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C4690C5"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A2CB25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FC2156A"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3BC2F45" w14:textId="77777777" w:rsidR="00893C59" w:rsidRPr="00262C74" w:rsidRDefault="00893C59" w:rsidP="00C01C97">
            <w:pPr>
              <w:rPr>
                <w:rFonts w:cs="Arial"/>
                <w:color w:val="000000"/>
                <w:sz w:val="20"/>
                <w:szCs w:val="20"/>
              </w:rPr>
            </w:pPr>
            <w:r w:rsidRPr="00262C74">
              <w:rPr>
                <w:rFonts w:cs="Arial"/>
                <w:color w:val="000000"/>
                <w:sz w:val="20"/>
                <w:szCs w:val="20"/>
              </w:rPr>
              <w:t xml:space="preserve">ABC ou ABCD é o prefixo; </w:t>
            </w:r>
          </w:p>
        </w:tc>
        <w:tc>
          <w:tcPr>
            <w:tcW w:w="663" w:type="pct"/>
            <w:vMerge/>
            <w:tcBorders>
              <w:top w:val="nil"/>
              <w:left w:val="single" w:sz="4" w:space="0" w:color="auto"/>
              <w:bottom w:val="single" w:sz="4" w:space="0" w:color="auto"/>
              <w:right w:val="single" w:sz="4" w:space="0" w:color="auto"/>
            </w:tcBorders>
            <w:vAlign w:val="center"/>
            <w:hideMark/>
          </w:tcPr>
          <w:p w14:paraId="056E208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CE329FE" w14:textId="77777777" w:rsidR="00893C59" w:rsidRPr="00262C74" w:rsidRDefault="00893C59" w:rsidP="00C01C97">
            <w:pPr>
              <w:rPr>
                <w:rFonts w:cs="Arial"/>
                <w:color w:val="000000"/>
                <w:sz w:val="20"/>
                <w:szCs w:val="20"/>
              </w:rPr>
            </w:pPr>
          </w:p>
        </w:tc>
      </w:tr>
      <w:tr w:rsidR="00893C59" w14:paraId="6F75EF17" w14:textId="77777777" w:rsidTr="00757920">
        <w:trPr>
          <w:trHeight w:val="675"/>
        </w:trPr>
        <w:tc>
          <w:tcPr>
            <w:tcW w:w="1412" w:type="pct"/>
            <w:vMerge/>
            <w:tcBorders>
              <w:top w:val="nil"/>
              <w:left w:val="single" w:sz="4" w:space="0" w:color="auto"/>
              <w:bottom w:val="single" w:sz="4" w:space="0" w:color="auto"/>
              <w:right w:val="single" w:sz="4" w:space="0" w:color="auto"/>
            </w:tcBorders>
            <w:vAlign w:val="center"/>
            <w:hideMark/>
          </w:tcPr>
          <w:p w14:paraId="59E5EF8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521E0CF"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FBA40D6"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756313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0AA5B1B" w14:textId="77777777" w:rsidR="00893C59" w:rsidRPr="00262C74" w:rsidRDefault="00893C59" w:rsidP="00C01C97">
            <w:pPr>
              <w:rPr>
                <w:rFonts w:cs="Arial"/>
                <w:color w:val="000000"/>
                <w:sz w:val="20"/>
                <w:szCs w:val="20"/>
              </w:rPr>
            </w:pPr>
            <w:r w:rsidRPr="00262C74">
              <w:rPr>
                <w:rFonts w:cs="Arial"/>
                <w:color w:val="000000"/>
                <w:sz w:val="20"/>
                <w:szCs w:val="20"/>
              </w:rPr>
              <w:t xml:space="preserve">MCDU é a Milhar, Centena, Dezena e Unidade do terminal; </w:t>
            </w:r>
          </w:p>
        </w:tc>
        <w:tc>
          <w:tcPr>
            <w:tcW w:w="663" w:type="pct"/>
            <w:vMerge/>
            <w:tcBorders>
              <w:top w:val="nil"/>
              <w:left w:val="single" w:sz="4" w:space="0" w:color="auto"/>
              <w:bottom w:val="single" w:sz="4" w:space="0" w:color="auto"/>
              <w:right w:val="single" w:sz="4" w:space="0" w:color="auto"/>
            </w:tcBorders>
            <w:vAlign w:val="center"/>
            <w:hideMark/>
          </w:tcPr>
          <w:p w14:paraId="7275CBA9"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C12FCB8" w14:textId="77777777" w:rsidR="00893C59" w:rsidRPr="00262C74" w:rsidRDefault="00893C59" w:rsidP="00C01C97">
            <w:pPr>
              <w:rPr>
                <w:rFonts w:cs="Arial"/>
                <w:color w:val="000000"/>
                <w:sz w:val="20"/>
                <w:szCs w:val="20"/>
              </w:rPr>
            </w:pPr>
          </w:p>
        </w:tc>
      </w:tr>
      <w:tr w:rsidR="00893C59" w14:paraId="7EA04C89"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A6233CD"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46A0F6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33DE74CE"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833E31E"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99CDF65" w14:textId="77777777" w:rsidR="00893C59" w:rsidRPr="00262C74" w:rsidRDefault="00893C59" w:rsidP="00C01C97">
            <w:pPr>
              <w:rPr>
                <w:rFonts w:cs="Arial"/>
                <w:color w:val="000000"/>
                <w:sz w:val="20"/>
                <w:szCs w:val="20"/>
              </w:rPr>
            </w:pPr>
            <w:r w:rsidRPr="00262C74">
              <w:rPr>
                <w:rFonts w:cs="Arial"/>
                <w:color w:val="000000"/>
                <w:sz w:val="20"/>
                <w:szCs w:val="20"/>
              </w:rPr>
              <w:t xml:space="preserve">Se GSM = Formato MDCMM.... </w:t>
            </w:r>
          </w:p>
        </w:tc>
        <w:tc>
          <w:tcPr>
            <w:tcW w:w="663" w:type="pct"/>
            <w:vMerge/>
            <w:tcBorders>
              <w:top w:val="nil"/>
              <w:left w:val="single" w:sz="4" w:space="0" w:color="auto"/>
              <w:bottom w:val="single" w:sz="4" w:space="0" w:color="auto"/>
              <w:right w:val="single" w:sz="4" w:space="0" w:color="auto"/>
            </w:tcBorders>
            <w:vAlign w:val="center"/>
            <w:hideMark/>
          </w:tcPr>
          <w:p w14:paraId="12331C4E"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DD1A47E" w14:textId="77777777" w:rsidR="00893C59" w:rsidRPr="00262C74" w:rsidRDefault="00893C59" w:rsidP="00C01C97">
            <w:pPr>
              <w:rPr>
                <w:rFonts w:cs="Arial"/>
                <w:color w:val="000000"/>
                <w:sz w:val="20"/>
                <w:szCs w:val="20"/>
              </w:rPr>
            </w:pPr>
          </w:p>
        </w:tc>
      </w:tr>
      <w:tr w:rsidR="00893C59" w14:paraId="00E789E2"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66A5310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A5602B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0B2793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9E164A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6DE8E65" w14:textId="77777777" w:rsidR="00893C59" w:rsidRPr="00262C74" w:rsidRDefault="00893C59" w:rsidP="00C01C97">
            <w:pPr>
              <w:rPr>
                <w:rFonts w:cs="Arial"/>
                <w:color w:val="000000"/>
                <w:sz w:val="20"/>
                <w:szCs w:val="20"/>
              </w:rPr>
            </w:pPr>
            <w:r w:rsidRPr="00262C74">
              <w:rPr>
                <w:rFonts w:cs="Arial"/>
                <w:color w:val="000000"/>
                <w:sz w:val="20"/>
                <w:szCs w:val="20"/>
              </w:rPr>
              <w:t xml:space="preserve">Se Fixa = Preenchido com brancos </w:t>
            </w:r>
          </w:p>
        </w:tc>
        <w:tc>
          <w:tcPr>
            <w:tcW w:w="663" w:type="pct"/>
            <w:vMerge/>
            <w:tcBorders>
              <w:top w:val="nil"/>
              <w:left w:val="single" w:sz="4" w:space="0" w:color="auto"/>
              <w:bottom w:val="single" w:sz="4" w:space="0" w:color="auto"/>
              <w:right w:val="single" w:sz="4" w:space="0" w:color="auto"/>
            </w:tcBorders>
            <w:vAlign w:val="center"/>
            <w:hideMark/>
          </w:tcPr>
          <w:p w14:paraId="13097B15"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DC3858E" w14:textId="77777777" w:rsidR="00893C59" w:rsidRPr="00262C74" w:rsidRDefault="00893C59" w:rsidP="00C01C97">
            <w:pPr>
              <w:rPr>
                <w:rFonts w:cs="Arial"/>
                <w:color w:val="000000"/>
                <w:sz w:val="20"/>
                <w:szCs w:val="20"/>
              </w:rPr>
            </w:pPr>
          </w:p>
        </w:tc>
      </w:tr>
      <w:tr w:rsidR="00893C59" w14:paraId="51BDA661"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4DA148CA"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F72553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03CBAA9"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4D1B365"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BDC06E8" w14:textId="77777777" w:rsidR="00893C59" w:rsidRPr="00262C74" w:rsidRDefault="00893C59" w:rsidP="00C01C97">
            <w:pPr>
              <w:rPr>
                <w:rFonts w:cs="Arial"/>
                <w:color w:val="000000"/>
                <w:sz w:val="20"/>
                <w:szCs w:val="20"/>
              </w:rPr>
            </w:pPr>
            <w:r w:rsidRPr="00262C74">
              <w:rPr>
                <w:rFonts w:cs="Arial"/>
                <w:color w:val="000000"/>
                <w:sz w:val="20"/>
                <w:szCs w:val="20"/>
              </w:rPr>
              <w:t xml:space="preserve">Impactado pelo PROJETO 9.o Digito </w:t>
            </w:r>
          </w:p>
        </w:tc>
        <w:tc>
          <w:tcPr>
            <w:tcW w:w="663" w:type="pct"/>
            <w:vMerge/>
            <w:tcBorders>
              <w:top w:val="nil"/>
              <w:left w:val="single" w:sz="4" w:space="0" w:color="auto"/>
              <w:bottom w:val="single" w:sz="4" w:space="0" w:color="auto"/>
              <w:right w:val="single" w:sz="4" w:space="0" w:color="auto"/>
            </w:tcBorders>
            <w:vAlign w:val="center"/>
            <w:hideMark/>
          </w:tcPr>
          <w:p w14:paraId="1301A443"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10757BC" w14:textId="77777777" w:rsidR="00893C59" w:rsidRPr="00262C74" w:rsidRDefault="00893C59" w:rsidP="00C01C97">
            <w:pPr>
              <w:rPr>
                <w:rFonts w:cs="Arial"/>
                <w:color w:val="000000"/>
                <w:sz w:val="20"/>
                <w:szCs w:val="20"/>
              </w:rPr>
            </w:pPr>
          </w:p>
        </w:tc>
      </w:tr>
      <w:tr w:rsidR="00893C59" w14:paraId="7F1CA65B"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3A4C455" w14:textId="3964FCDD" w:rsidR="00893C59" w:rsidRPr="00262C74" w:rsidRDefault="00893C59" w:rsidP="00C01C97">
            <w:pPr>
              <w:rPr>
                <w:rFonts w:cs="Arial"/>
                <w:color w:val="000000"/>
                <w:sz w:val="20"/>
                <w:szCs w:val="20"/>
              </w:rPr>
            </w:pPr>
            <w:r w:rsidRPr="00262C74">
              <w:rPr>
                <w:rFonts w:cs="Arial"/>
                <w:color w:val="000000"/>
                <w:sz w:val="20"/>
                <w:szCs w:val="20"/>
              </w:rPr>
              <w:lastRenderedPageBreak/>
              <w:t>MDN_MSISDN_TERMINAL</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130CDCB4"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6F7BA78D" w14:textId="77777777" w:rsidR="00893C59" w:rsidRPr="00262C74" w:rsidRDefault="00893C59" w:rsidP="00C01C97">
            <w:pPr>
              <w:jc w:val="right"/>
              <w:rPr>
                <w:rFonts w:cs="Arial"/>
                <w:color w:val="000000"/>
                <w:sz w:val="20"/>
                <w:szCs w:val="20"/>
              </w:rPr>
            </w:pPr>
            <w:r w:rsidRPr="00262C74">
              <w:rPr>
                <w:rFonts w:cs="Arial"/>
                <w:bCs/>
                <w:color w:val="000000"/>
                <w:sz w:val="20"/>
                <w:szCs w:val="20"/>
              </w:rPr>
              <w:t>191</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75D7B4F8" w14:textId="77777777" w:rsidR="00893C59" w:rsidRPr="00262C74" w:rsidRDefault="00893C59" w:rsidP="00C01C97">
            <w:pPr>
              <w:jc w:val="right"/>
              <w:rPr>
                <w:rFonts w:cs="Arial"/>
                <w:color w:val="000000"/>
                <w:sz w:val="20"/>
                <w:szCs w:val="20"/>
              </w:rPr>
            </w:pPr>
            <w:r w:rsidRPr="00262C74">
              <w:rPr>
                <w:rFonts w:cs="Arial"/>
                <w:color w:val="000000"/>
                <w:sz w:val="20"/>
                <w:szCs w:val="20"/>
              </w:rPr>
              <w:t>12</w:t>
            </w:r>
          </w:p>
        </w:tc>
        <w:tc>
          <w:tcPr>
            <w:tcW w:w="946" w:type="pct"/>
            <w:tcBorders>
              <w:top w:val="nil"/>
              <w:left w:val="nil"/>
              <w:bottom w:val="single" w:sz="4" w:space="0" w:color="auto"/>
              <w:right w:val="single" w:sz="4" w:space="0" w:color="auto"/>
            </w:tcBorders>
            <w:shd w:val="clear" w:color="auto" w:fill="auto"/>
            <w:vAlign w:val="center"/>
            <w:hideMark/>
          </w:tcPr>
          <w:p w14:paraId="6F468BE5" w14:textId="77777777" w:rsidR="00893C59" w:rsidRPr="00262C74" w:rsidRDefault="00893C59" w:rsidP="00C01C97">
            <w:pPr>
              <w:rPr>
                <w:rFonts w:cs="Arial"/>
                <w:color w:val="000000"/>
                <w:sz w:val="20"/>
                <w:szCs w:val="20"/>
              </w:rPr>
            </w:pPr>
            <w:r w:rsidRPr="00262C74">
              <w:rPr>
                <w:rFonts w:cs="Arial"/>
                <w:color w:val="000000"/>
                <w:sz w:val="20"/>
                <w:szCs w:val="20"/>
              </w:rPr>
              <w:t xml:space="preserve">Se TDMA/CDMA = MDN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0071CF80"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293205FE"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4B129397"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0926E889"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4B3883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67C910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3D4691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6D1B137" w14:textId="77777777" w:rsidR="00893C59" w:rsidRPr="00262C74" w:rsidRDefault="00893C59" w:rsidP="00C01C97">
            <w:pPr>
              <w:rPr>
                <w:rFonts w:cs="Arial"/>
                <w:color w:val="000000"/>
                <w:sz w:val="20"/>
                <w:szCs w:val="20"/>
              </w:rPr>
            </w:pPr>
            <w:r w:rsidRPr="00262C74">
              <w:rPr>
                <w:rFonts w:cs="Arial"/>
                <w:color w:val="000000"/>
                <w:sz w:val="20"/>
                <w:szCs w:val="20"/>
              </w:rPr>
              <w:t xml:space="preserve">Se GSM = MSISDN </w:t>
            </w:r>
          </w:p>
        </w:tc>
        <w:tc>
          <w:tcPr>
            <w:tcW w:w="663" w:type="pct"/>
            <w:vMerge/>
            <w:tcBorders>
              <w:top w:val="nil"/>
              <w:left w:val="single" w:sz="4" w:space="0" w:color="auto"/>
              <w:bottom w:val="single" w:sz="4" w:space="0" w:color="auto"/>
              <w:right w:val="single" w:sz="4" w:space="0" w:color="auto"/>
            </w:tcBorders>
            <w:vAlign w:val="center"/>
            <w:hideMark/>
          </w:tcPr>
          <w:p w14:paraId="0588547D"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A1DFA27" w14:textId="77777777" w:rsidR="00893C59" w:rsidRPr="00262C74" w:rsidRDefault="00893C59" w:rsidP="00C01C97">
            <w:pPr>
              <w:rPr>
                <w:rFonts w:cs="Arial"/>
                <w:color w:val="000000"/>
                <w:sz w:val="20"/>
                <w:szCs w:val="20"/>
              </w:rPr>
            </w:pPr>
          </w:p>
        </w:tc>
      </w:tr>
      <w:tr w:rsidR="00893C59" w14:paraId="0ECB036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22B4F78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387B5B5"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85289D0"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17DDF1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4E3FF66" w14:textId="77777777" w:rsidR="00893C59" w:rsidRPr="00262C74" w:rsidRDefault="00893C59" w:rsidP="00C01C97">
            <w:pPr>
              <w:rPr>
                <w:rFonts w:cs="Arial"/>
                <w:color w:val="000000"/>
                <w:sz w:val="20"/>
                <w:szCs w:val="20"/>
              </w:rPr>
            </w:pPr>
            <w:r w:rsidRPr="00262C74">
              <w:rPr>
                <w:rFonts w:cs="Arial"/>
                <w:color w:val="000000"/>
                <w:sz w:val="20"/>
                <w:szCs w:val="20"/>
              </w:rPr>
              <w:t xml:space="preserve">Se Fixa = Terminal com código área </w:t>
            </w:r>
          </w:p>
        </w:tc>
        <w:tc>
          <w:tcPr>
            <w:tcW w:w="663" w:type="pct"/>
            <w:vMerge/>
            <w:tcBorders>
              <w:top w:val="nil"/>
              <w:left w:val="single" w:sz="4" w:space="0" w:color="auto"/>
              <w:bottom w:val="single" w:sz="4" w:space="0" w:color="auto"/>
              <w:right w:val="single" w:sz="4" w:space="0" w:color="auto"/>
            </w:tcBorders>
            <w:vAlign w:val="center"/>
            <w:hideMark/>
          </w:tcPr>
          <w:p w14:paraId="39C9ACB8"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08F3DF52" w14:textId="77777777" w:rsidR="00893C59" w:rsidRPr="00262C74" w:rsidRDefault="00893C59" w:rsidP="00C01C97">
            <w:pPr>
              <w:rPr>
                <w:rFonts w:cs="Arial"/>
                <w:color w:val="000000"/>
                <w:sz w:val="20"/>
                <w:szCs w:val="20"/>
              </w:rPr>
            </w:pPr>
          </w:p>
        </w:tc>
      </w:tr>
      <w:tr w:rsidR="00893C59" w14:paraId="678529CE"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D4EBCF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0B355AB"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AEA8572"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20E37DD"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681DDC4" w14:textId="77777777" w:rsidR="00893C59" w:rsidRPr="00262C74" w:rsidRDefault="00893C59" w:rsidP="00C01C97">
            <w:pPr>
              <w:rPr>
                <w:rFonts w:cs="Arial"/>
                <w:color w:val="000000"/>
                <w:sz w:val="20"/>
                <w:szCs w:val="20"/>
              </w:rPr>
            </w:pPr>
            <w:r w:rsidRPr="00262C74">
              <w:rPr>
                <w:rFonts w:cs="Arial"/>
                <w:color w:val="000000"/>
                <w:sz w:val="20"/>
                <w:szCs w:val="20"/>
              </w:rPr>
              <w:t xml:space="preserve">Impactado pelo PROJETO 9.o Digito </w:t>
            </w:r>
          </w:p>
        </w:tc>
        <w:tc>
          <w:tcPr>
            <w:tcW w:w="663" w:type="pct"/>
            <w:vMerge/>
            <w:tcBorders>
              <w:top w:val="nil"/>
              <w:left w:val="single" w:sz="4" w:space="0" w:color="auto"/>
              <w:bottom w:val="single" w:sz="4" w:space="0" w:color="auto"/>
              <w:right w:val="single" w:sz="4" w:space="0" w:color="auto"/>
            </w:tcBorders>
            <w:vAlign w:val="center"/>
            <w:hideMark/>
          </w:tcPr>
          <w:p w14:paraId="6F25A928"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2D7452A" w14:textId="77777777" w:rsidR="00893C59" w:rsidRPr="00262C74" w:rsidRDefault="00893C59" w:rsidP="00C01C97">
            <w:pPr>
              <w:rPr>
                <w:rFonts w:cs="Arial"/>
                <w:color w:val="000000"/>
                <w:sz w:val="20"/>
                <w:szCs w:val="20"/>
              </w:rPr>
            </w:pPr>
          </w:p>
        </w:tc>
      </w:tr>
      <w:tr w:rsidR="00893C59" w14:paraId="710AEE35" w14:textId="77777777" w:rsidTr="00757920">
        <w:trPr>
          <w:trHeight w:val="675"/>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AA1C3F6" w14:textId="72457BE1" w:rsidR="00893C59" w:rsidRPr="00262C74" w:rsidRDefault="00893C59" w:rsidP="00C01C97">
            <w:pPr>
              <w:rPr>
                <w:rFonts w:cs="Arial"/>
                <w:color w:val="000000"/>
                <w:sz w:val="20"/>
                <w:szCs w:val="20"/>
              </w:rPr>
            </w:pPr>
            <w:r w:rsidRPr="00262C74">
              <w:rPr>
                <w:rFonts w:cs="Arial"/>
                <w:color w:val="000000"/>
                <w:sz w:val="20"/>
                <w:szCs w:val="20"/>
              </w:rPr>
              <w:t>PORTABILIDADE</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2AE7A570"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13C270EA" w14:textId="77777777" w:rsidR="00893C59" w:rsidRPr="00262C74" w:rsidRDefault="00893C59" w:rsidP="00C01C97">
            <w:pPr>
              <w:jc w:val="right"/>
              <w:rPr>
                <w:rFonts w:cs="Arial"/>
                <w:color w:val="000000"/>
                <w:sz w:val="20"/>
                <w:szCs w:val="20"/>
              </w:rPr>
            </w:pPr>
            <w:r w:rsidRPr="00262C74">
              <w:rPr>
                <w:rFonts w:cs="Arial"/>
                <w:bCs/>
                <w:color w:val="000000"/>
                <w:sz w:val="20"/>
                <w:szCs w:val="20"/>
              </w:rPr>
              <w:t>203</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25726F77"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322AF362" w14:textId="77777777" w:rsidR="00893C59" w:rsidRPr="00262C74" w:rsidRDefault="00893C59" w:rsidP="00C01C97">
            <w:pPr>
              <w:rPr>
                <w:rFonts w:cs="Arial"/>
                <w:color w:val="000000"/>
                <w:sz w:val="20"/>
                <w:szCs w:val="20"/>
              </w:rPr>
            </w:pPr>
            <w:r w:rsidRPr="00262C74">
              <w:rPr>
                <w:rFonts w:cs="Arial"/>
                <w:color w:val="000000"/>
                <w:sz w:val="20"/>
                <w:szCs w:val="20"/>
              </w:rPr>
              <w:t xml:space="preserve">Indica se o terminal é portado para outra operadoras, sendo: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34C7D78F" w14:textId="77777777" w:rsidR="00893C59" w:rsidRPr="00262C74" w:rsidRDefault="00893C59" w:rsidP="00C01C97">
            <w:pPr>
              <w:rPr>
                <w:rFonts w:cs="Arial"/>
                <w:color w:val="000000"/>
                <w:sz w:val="20"/>
                <w:szCs w:val="20"/>
              </w:rPr>
            </w:pPr>
            <w:r w:rsidRPr="00262C74">
              <w:rPr>
                <w:rFonts w:cs="Arial"/>
                <w:color w:val="000000"/>
                <w:sz w:val="20"/>
                <w:szCs w:val="20"/>
              </w:rPr>
              <w:t xml:space="preserve">Sim; em caso de não preenchimento, sistema assume o valor padrão ‘0’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71A5646F"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4BEF82A9"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4B61591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0A2DE14"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332E9D9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E60EBF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74A6151" w14:textId="77777777" w:rsidR="00893C59" w:rsidRPr="00262C74" w:rsidRDefault="00893C59" w:rsidP="00C01C97">
            <w:pPr>
              <w:rPr>
                <w:rFonts w:cs="Arial"/>
                <w:color w:val="000000"/>
                <w:sz w:val="20"/>
                <w:szCs w:val="20"/>
              </w:rPr>
            </w:pPr>
            <w:r w:rsidRPr="00262C74">
              <w:rPr>
                <w:rFonts w:cs="Arial"/>
                <w:color w:val="000000"/>
                <w:sz w:val="20"/>
                <w:szCs w:val="20"/>
              </w:rPr>
              <w:t xml:space="preserve">0 = Não é portável (padrão). </w:t>
            </w:r>
          </w:p>
        </w:tc>
        <w:tc>
          <w:tcPr>
            <w:tcW w:w="663" w:type="pct"/>
            <w:vMerge/>
            <w:tcBorders>
              <w:top w:val="nil"/>
              <w:left w:val="single" w:sz="4" w:space="0" w:color="auto"/>
              <w:bottom w:val="single" w:sz="4" w:space="0" w:color="auto"/>
              <w:right w:val="single" w:sz="4" w:space="0" w:color="auto"/>
            </w:tcBorders>
            <w:vAlign w:val="center"/>
            <w:hideMark/>
          </w:tcPr>
          <w:p w14:paraId="4B84256F"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79CF854" w14:textId="77777777" w:rsidR="00893C59" w:rsidRPr="00262C74" w:rsidRDefault="00893C59" w:rsidP="00C01C97">
            <w:pPr>
              <w:rPr>
                <w:rFonts w:cs="Arial"/>
                <w:color w:val="000000"/>
                <w:sz w:val="20"/>
                <w:szCs w:val="20"/>
              </w:rPr>
            </w:pPr>
          </w:p>
        </w:tc>
      </w:tr>
      <w:tr w:rsidR="00893C59" w14:paraId="7BCB1504"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E74668F"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28F5BA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0BB2DF8"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7DF4DF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CBE285C" w14:textId="77777777" w:rsidR="00893C59" w:rsidRPr="00262C74" w:rsidRDefault="00893C59" w:rsidP="00C01C97">
            <w:pPr>
              <w:rPr>
                <w:rFonts w:cs="Arial"/>
                <w:color w:val="000000"/>
                <w:sz w:val="20"/>
                <w:szCs w:val="20"/>
              </w:rPr>
            </w:pPr>
            <w:r w:rsidRPr="00262C74">
              <w:rPr>
                <w:rFonts w:cs="Arial"/>
                <w:color w:val="000000"/>
                <w:sz w:val="20"/>
                <w:szCs w:val="20"/>
              </w:rPr>
              <w:t xml:space="preserve">1 = É portável. </w:t>
            </w:r>
          </w:p>
        </w:tc>
        <w:tc>
          <w:tcPr>
            <w:tcW w:w="663" w:type="pct"/>
            <w:vMerge/>
            <w:tcBorders>
              <w:top w:val="nil"/>
              <w:left w:val="single" w:sz="4" w:space="0" w:color="auto"/>
              <w:bottom w:val="single" w:sz="4" w:space="0" w:color="auto"/>
              <w:right w:val="single" w:sz="4" w:space="0" w:color="auto"/>
            </w:tcBorders>
            <w:vAlign w:val="center"/>
            <w:hideMark/>
          </w:tcPr>
          <w:p w14:paraId="061F3D66"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7831BB6" w14:textId="77777777" w:rsidR="00893C59" w:rsidRPr="00262C74" w:rsidRDefault="00893C59" w:rsidP="00C01C97">
            <w:pPr>
              <w:rPr>
                <w:rFonts w:cs="Arial"/>
                <w:color w:val="000000"/>
                <w:sz w:val="20"/>
                <w:szCs w:val="20"/>
              </w:rPr>
            </w:pPr>
          </w:p>
        </w:tc>
      </w:tr>
      <w:tr w:rsidR="00893C59" w14:paraId="5EF332E1" w14:textId="77777777" w:rsidTr="00757920">
        <w:trPr>
          <w:trHeight w:val="45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8F23D0E" w14:textId="6EAE5F85" w:rsidR="00893C59" w:rsidRPr="00262C74" w:rsidRDefault="00893C59" w:rsidP="00C01C97">
            <w:pPr>
              <w:rPr>
                <w:rFonts w:cs="Arial"/>
                <w:color w:val="000000"/>
                <w:sz w:val="20"/>
                <w:szCs w:val="20"/>
              </w:rPr>
            </w:pPr>
            <w:r w:rsidRPr="00262C74">
              <w:rPr>
                <w:rFonts w:cs="Arial"/>
                <w:color w:val="000000"/>
                <w:sz w:val="20"/>
                <w:szCs w:val="20"/>
              </w:rPr>
              <w:t>TIPO_LOGRADOURO_COBRANCA</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401D0CA4"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357ABF27" w14:textId="77777777" w:rsidR="00893C59" w:rsidRPr="00262C74" w:rsidRDefault="00893C59" w:rsidP="00C01C97">
            <w:pPr>
              <w:jc w:val="right"/>
              <w:rPr>
                <w:rFonts w:cs="Arial"/>
                <w:color w:val="000000"/>
                <w:sz w:val="20"/>
                <w:szCs w:val="20"/>
              </w:rPr>
            </w:pPr>
            <w:r w:rsidRPr="00262C74">
              <w:rPr>
                <w:rFonts w:cs="Arial"/>
                <w:bCs/>
                <w:color w:val="000000"/>
                <w:sz w:val="20"/>
                <w:szCs w:val="20"/>
              </w:rPr>
              <w:t>204</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1041143"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541705DD" w14:textId="77777777" w:rsidR="00893C59" w:rsidRPr="00262C74" w:rsidRDefault="00893C59" w:rsidP="00C01C97">
            <w:pPr>
              <w:rPr>
                <w:rFonts w:cs="Arial"/>
                <w:color w:val="000000"/>
                <w:sz w:val="20"/>
                <w:szCs w:val="20"/>
              </w:rPr>
            </w:pPr>
            <w:r w:rsidRPr="00262C74">
              <w:rPr>
                <w:rFonts w:cs="Arial"/>
                <w:color w:val="000000"/>
                <w:sz w:val="20"/>
                <w:szCs w:val="20"/>
              </w:rPr>
              <w:t xml:space="preserve">Indica o tipo de logradouro: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1248D6EA"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0F698A8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B5201F6"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2F3CE89"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E472DB8"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BB1BE6B"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CE2C8CB"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33DD6E1" w14:textId="77777777" w:rsidR="00893C59" w:rsidRPr="00262C74" w:rsidRDefault="00893C59" w:rsidP="00C01C97">
            <w:pPr>
              <w:rPr>
                <w:rFonts w:cs="Arial"/>
                <w:color w:val="000000"/>
                <w:sz w:val="20"/>
                <w:szCs w:val="20"/>
              </w:rPr>
            </w:pPr>
            <w:r w:rsidRPr="00262C74">
              <w:rPr>
                <w:rFonts w:cs="Arial"/>
                <w:color w:val="000000"/>
                <w:sz w:val="20"/>
                <w:szCs w:val="20"/>
              </w:rPr>
              <w:t xml:space="preserve">Exemplo: </w:t>
            </w:r>
          </w:p>
        </w:tc>
        <w:tc>
          <w:tcPr>
            <w:tcW w:w="663" w:type="pct"/>
            <w:vMerge/>
            <w:tcBorders>
              <w:top w:val="nil"/>
              <w:left w:val="single" w:sz="4" w:space="0" w:color="auto"/>
              <w:bottom w:val="single" w:sz="4" w:space="0" w:color="auto"/>
              <w:right w:val="single" w:sz="4" w:space="0" w:color="auto"/>
            </w:tcBorders>
            <w:vAlign w:val="center"/>
            <w:hideMark/>
          </w:tcPr>
          <w:p w14:paraId="26696C5A"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56E80DA" w14:textId="77777777" w:rsidR="00893C59" w:rsidRPr="00262C74" w:rsidRDefault="00893C59" w:rsidP="00C01C97">
            <w:pPr>
              <w:rPr>
                <w:rFonts w:cs="Arial"/>
                <w:color w:val="000000"/>
                <w:sz w:val="20"/>
                <w:szCs w:val="20"/>
              </w:rPr>
            </w:pPr>
          </w:p>
        </w:tc>
      </w:tr>
      <w:tr w:rsidR="00893C59" w14:paraId="0C347988"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422213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C62307F"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DEB6456"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A74F5C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406D361" w14:textId="77777777" w:rsidR="00893C59" w:rsidRPr="00262C74" w:rsidRDefault="00893C59" w:rsidP="00C01C97">
            <w:pPr>
              <w:rPr>
                <w:rFonts w:cs="Arial"/>
                <w:color w:val="000000"/>
                <w:sz w:val="20"/>
                <w:szCs w:val="20"/>
              </w:rPr>
            </w:pPr>
            <w:r w:rsidRPr="00262C74">
              <w:rPr>
                <w:rFonts w:cs="Arial"/>
                <w:color w:val="000000"/>
                <w:sz w:val="20"/>
                <w:szCs w:val="20"/>
              </w:rPr>
              <w:t xml:space="preserve">Avenida = av </w:t>
            </w:r>
          </w:p>
        </w:tc>
        <w:tc>
          <w:tcPr>
            <w:tcW w:w="663" w:type="pct"/>
            <w:vMerge/>
            <w:tcBorders>
              <w:top w:val="nil"/>
              <w:left w:val="single" w:sz="4" w:space="0" w:color="auto"/>
              <w:bottom w:val="single" w:sz="4" w:space="0" w:color="auto"/>
              <w:right w:val="single" w:sz="4" w:space="0" w:color="auto"/>
            </w:tcBorders>
            <w:vAlign w:val="center"/>
            <w:hideMark/>
          </w:tcPr>
          <w:p w14:paraId="64E7E729"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F9BEF34" w14:textId="77777777" w:rsidR="00893C59" w:rsidRPr="00262C74" w:rsidRDefault="00893C59" w:rsidP="00C01C97">
            <w:pPr>
              <w:rPr>
                <w:rFonts w:cs="Arial"/>
                <w:color w:val="000000"/>
                <w:sz w:val="20"/>
                <w:szCs w:val="20"/>
              </w:rPr>
            </w:pPr>
          </w:p>
        </w:tc>
      </w:tr>
      <w:tr w:rsidR="00893C59" w14:paraId="6DC8642D"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4270F8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98A8B12"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3062F1E"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F4A7C39"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78C66E1" w14:textId="77777777" w:rsidR="00893C59" w:rsidRPr="00262C74" w:rsidRDefault="00893C59" w:rsidP="00C01C97">
            <w:pPr>
              <w:rPr>
                <w:rFonts w:cs="Arial"/>
                <w:color w:val="000000"/>
                <w:sz w:val="20"/>
                <w:szCs w:val="20"/>
              </w:rPr>
            </w:pPr>
            <w:r w:rsidRPr="00262C74">
              <w:rPr>
                <w:rFonts w:cs="Arial"/>
                <w:color w:val="000000"/>
                <w:sz w:val="20"/>
                <w:szCs w:val="20"/>
              </w:rPr>
              <w:t xml:space="preserve">Rua = r </w:t>
            </w:r>
          </w:p>
        </w:tc>
        <w:tc>
          <w:tcPr>
            <w:tcW w:w="663" w:type="pct"/>
            <w:vMerge/>
            <w:tcBorders>
              <w:top w:val="nil"/>
              <w:left w:val="single" w:sz="4" w:space="0" w:color="auto"/>
              <w:bottom w:val="single" w:sz="4" w:space="0" w:color="auto"/>
              <w:right w:val="single" w:sz="4" w:space="0" w:color="auto"/>
            </w:tcBorders>
            <w:vAlign w:val="center"/>
            <w:hideMark/>
          </w:tcPr>
          <w:p w14:paraId="4053AD37"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528EAE6" w14:textId="77777777" w:rsidR="00893C59" w:rsidRPr="00262C74" w:rsidRDefault="00893C59" w:rsidP="00C01C97">
            <w:pPr>
              <w:rPr>
                <w:rFonts w:cs="Arial"/>
                <w:color w:val="000000"/>
                <w:sz w:val="20"/>
                <w:szCs w:val="20"/>
              </w:rPr>
            </w:pPr>
          </w:p>
        </w:tc>
      </w:tr>
      <w:tr w:rsidR="00893C59" w14:paraId="7FF401F6"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BB7FE65"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CA73FD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748B1BC"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AD74D9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0C880F5" w14:textId="77777777" w:rsidR="00893C59" w:rsidRPr="00262C74" w:rsidRDefault="00893C59" w:rsidP="00C01C97">
            <w:pPr>
              <w:rPr>
                <w:rFonts w:cs="Arial"/>
                <w:color w:val="000000"/>
                <w:sz w:val="20"/>
                <w:szCs w:val="20"/>
              </w:rPr>
            </w:pPr>
            <w:r w:rsidRPr="00262C74">
              <w:rPr>
                <w:rFonts w:cs="Arial"/>
                <w:color w:val="000000"/>
                <w:sz w:val="20"/>
                <w:szCs w:val="20"/>
              </w:rPr>
              <w:t xml:space="preserve">Praça = Pç </w:t>
            </w:r>
          </w:p>
        </w:tc>
        <w:tc>
          <w:tcPr>
            <w:tcW w:w="663" w:type="pct"/>
            <w:vMerge/>
            <w:tcBorders>
              <w:top w:val="nil"/>
              <w:left w:val="single" w:sz="4" w:space="0" w:color="auto"/>
              <w:bottom w:val="single" w:sz="4" w:space="0" w:color="auto"/>
              <w:right w:val="single" w:sz="4" w:space="0" w:color="auto"/>
            </w:tcBorders>
            <w:vAlign w:val="center"/>
            <w:hideMark/>
          </w:tcPr>
          <w:p w14:paraId="37080E7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B1F0447" w14:textId="77777777" w:rsidR="00893C59" w:rsidRPr="00262C74" w:rsidRDefault="00893C59" w:rsidP="00C01C97">
            <w:pPr>
              <w:rPr>
                <w:rFonts w:cs="Arial"/>
                <w:color w:val="000000"/>
                <w:sz w:val="20"/>
                <w:szCs w:val="20"/>
              </w:rPr>
            </w:pPr>
          </w:p>
        </w:tc>
      </w:tr>
      <w:tr w:rsidR="00893C59" w14:paraId="1C106B70"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EFC495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F960B3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A39CFF7"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6EC286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CD699A8" w14:textId="77777777" w:rsidR="00893C59" w:rsidRPr="00262C74" w:rsidRDefault="00893C59" w:rsidP="00C01C97">
            <w:pPr>
              <w:rPr>
                <w:rFonts w:cs="Arial"/>
                <w:color w:val="000000"/>
                <w:sz w:val="20"/>
                <w:szCs w:val="20"/>
              </w:rPr>
            </w:pPr>
            <w:r w:rsidRPr="00262C74">
              <w:rPr>
                <w:rFonts w:cs="Arial"/>
                <w:color w:val="000000"/>
                <w:sz w:val="20"/>
                <w:szCs w:val="20"/>
              </w:rPr>
              <w:t xml:space="preserve">Largo = Lg </w:t>
            </w:r>
          </w:p>
        </w:tc>
        <w:tc>
          <w:tcPr>
            <w:tcW w:w="663" w:type="pct"/>
            <w:vMerge/>
            <w:tcBorders>
              <w:top w:val="nil"/>
              <w:left w:val="single" w:sz="4" w:space="0" w:color="auto"/>
              <w:bottom w:val="single" w:sz="4" w:space="0" w:color="auto"/>
              <w:right w:val="single" w:sz="4" w:space="0" w:color="auto"/>
            </w:tcBorders>
            <w:vAlign w:val="center"/>
            <w:hideMark/>
          </w:tcPr>
          <w:p w14:paraId="4FD1C29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D23A8D3" w14:textId="77777777" w:rsidR="00893C59" w:rsidRPr="00262C74" w:rsidRDefault="00893C59" w:rsidP="00C01C97">
            <w:pPr>
              <w:rPr>
                <w:rFonts w:cs="Arial"/>
                <w:color w:val="000000"/>
                <w:sz w:val="20"/>
                <w:szCs w:val="20"/>
              </w:rPr>
            </w:pPr>
          </w:p>
        </w:tc>
      </w:tr>
      <w:tr w:rsidR="00893C59" w14:paraId="374446E2" w14:textId="77777777" w:rsidTr="00757920">
        <w:trPr>
          <w:trHeight w:val="15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3CF677C9" w14:textId="32936A07" w:rsidR="00893C59" w:rsidRPr="00262C74" w:rsidRDefault="00893C59" w:rsidP="00C01C97">
            <w:pPr>
              <w:rPr>
                <w:rFonts w:cs="Arial"/>
                <w:color w:val="000000"/>
                <w:sz w:val="20"/>
                <w:szCs w:val="20"/>
              </w:rPr>
            </w:pPr>
            <w:r w:rsidRPr="00262C74">
              <w:rPr>
                <w:rFonts w:cs="Arial"/>
                <w:color w:val="000000"/>
                <w:sz w:val="20"/>
                <w:szCs w:val="20"/>
              </w:rPr>
              <w:t>LOGRADOURO_COBRANCA</w:t>
            </w:r>
          </w:p>
        </w:tc>
        <w:tc>
          <w:tcPr>
            <w:tcW w:w="648" w:type="pct"/>
            <w:tcBorders>
              <w:top w:val="nil"/>
              <w:left w:val="nil"/>
              <w:bottom w:val="single" w:sz="4" w:space="0" w:color="auto"/>
              <w:right w:val="single" w:sz="4" w:space="0" w:color="auto"/>
            </w:tcBorders>
            <w:shd w:val="clear" w:color="auto" w:fill="auto"/>
            <w:vAlign w:val="center"/>
            <w:hideMark/>
          </w:tcPr>
          <w:p w14:paraId="565E3A87"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77F82515" w14:textId="77777777" w:rsidR="00893C59" w:rsidRPr="00262C74" w:rsidRDefault="00893C59" w:rsidP="00C01C97">
            <w:pPr>
              <w:jc w:val="right"/>
              <w:rPr>
                <w:rFonts w:cs="Arial"/>
                <w:color w:val="000000"/>
                <w:sz w:val="20"/>
                <w:szCs w:val="20"/>
              </w:rPr>
            </w:pPr>
            <w:r w:rsidRPr="00262C74">
              <w:rPr>
                <w:rFonts w:cs="Arial"/>
                <w:bCs/>
                <w:color w:val="000000"/>
                <w:sz w:val="20"/>
                <w:szCs w:val="20"/>
              </w:rPr>
              <w:t>224</w:t>
            </w:r>
          </w:p>
        </w:tc>
        <w:tc>
          <w:tcPr>
            <w:tcW w:w="301" w:type="pct"/>
            <w:tcBorders>
              <w:top w:val="nil"/>
              <w:left w:val="nil"/>
              <w:bottom w:val="single" w:sz="4" w:space="0" w:color="auto"/>
              <w:right w:val="single" w:sz="4" w:space="0" w:color="auto"/>
            </w:tcBorders>
            <w:shd w:val="clear" w:color="auto" w:fill="auto"/>
            <w:vAlign w:val="center"/>
            <w:hideMark/>
          </w:tcPr>
          <w:p w14:paraId="05B380E2" w14:textId="77777777" w:rsidR="00893C59" w:rsidRPr="00262C74" w:rsidRDefault="00893C59" w:rsidP="00C01C97">
            <w:pPr>
              <w:jc w:val="right"/>
              <w:rPr>
                <w:rFonts w:cs="Arial"/>
                <w:color w:val="000000"/>
                <w:sz w:val="20"/>
                <w:szCs w:val="20"/>
              </w:rPr>
            </w:pPr>
            <w:r w:rsidRPr="00262C74">
              <w:rPr>
                <w:rFonts w:cs="Arial"/>
                <w:color w:val="000000"/>
                <w:sz w:val="20"/>
                <w:szCs w:val="20"/>
              </w:rPr>
              <w:t>140</w:t>
            </w:r>
          </w:p>
        </w:tc>
        <w:tc>
          <w:tcPr>
            <w:tcW w:w="946" w:type="pct"/>
            <w:tcBorders>
              <w:top w:val="nil"/>
              <w:left w:val="nil"/>
              <w:bottom w:val="single" w:sz="4" w:space="0" w:color="auto"/>
              <w:right w:val="single" w:sz="4" w:space="0" w:color="auto"/>
            </w:tcBorders>
            <w:shd w:val="clear" w:color="auto" w:fill="auto"/>
            <w:vAlign w:val="center"/>
            <w:hideMark/>
          </w:tcPr>
          <w:p w14:paraId="52640118"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do logradouro de cobrança do assinante. Este campo é preenchido SEM o tipo de logradouro e SEM abreviaturas. </w:t>
            </w:r>
          </w:p>
        </w:tc>
        <w:tc>
          <w:tcPr>
            <w:tcW w:w="663" w:type="pct"/>
            <w:tcBorders>
              <w:top w:val="nil"/>
              <w:left w:val="nil"/>
              <w:bottom w:val="single" w:sz="4" w:space="0" w:color="auto"/>
              <w:right w:val="single" w:sz="4" w:space="0" w:color="auto"/>
            </w:tcBorders>
            <w:shd w:val="clear" w:color="auto" w:fill="auto"/>
            <w:vAlign w:val="center"/>
            <w:hideMark/>
          </w:tcPr>
          <w:p w14:paraId="618AC8E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24499E2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7D460F4F"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1601F59" w14:textId="5C5759FF" w:rsidR="00893C59" w:rsidRPr="00262C74" w:rsidRDefault="00893C59" w:rsidP="00C01C97">
            <w:pPr>
              <w:rPr>
                <w:rFonts w:cs="Arial"/>
                <w:color w:val="000000"/>
                <w:sz w:val="20"/>
                <w:szCs w:val="20"/>
              </w:rPr>
            </w:pPr>
            <w:r w:rsidRPr="00262C74">
              <w:rPr>
                <w:rFonts w:cs="Arial"/>
                <w:color w:val="000000"/>
                <w:sz w:val="20"/>
                <w:szCs w:val="20"/>
              </w:rPr>
              <w:t>NUM_LOGRADOURO_COBRANCA</w:t>
            </w:r>
          </w:p>
        </w:tc>
        <w:tc>
          <w:tcPr>
            <w:tcW w:w="648" w:type="pct"/>
            <w:tcBorders>
              <w:top w:val="nil"/>
              <w:left w:val="nil"/>
              <w:bottom w:val="single" w:sz="4" w:space="0" w:color="auto"/>
              <w:right w:val="single" w:sz="4" w:space="0" w:color="auto"/>
            </w:tcBorders>
            <w:shd w:val="clear" w:color="auto" w:fill="auto"/>
            <w:vAlign w:val="center"/>
            <w:hideMark/>
          </w:tcPr>
          <w:p w14:paraId="6F9F6B9A"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1EFDDB8" w14:textId="77777777" w:rsidR="00893C59" w:rsidRPr="00262C74" w:rsidRDefault="00893C59" w:rsidP="00C01C97">
            <w:pPr>
              <w:jc w:val="right"/>
              <w:rPr>
                <w:rFonts w:cs="Arial"/>
                <w:color w:val="000000"/>
                <w:sz w:val="20"/>
                <w:szCs w:val="20"/>
              </w:rPr>
            </w:pPr>
            <w:r w:rsidRPr="00262C74">
              <w:rPr>
                <w:rFonts w:cs="Arial"/>
                <w:bCs/>
                <w:color w:val="000000"/>
                <w:sz w:val="20"/>
                <w:szCs w:val="20"/>
              </w:rPr>
              <w:t>364</w:t>
            </w:r>
          </w:p>
        </w:tc>
        <w:tc>
          <w:tcPr>
            <w:tcW w:w="301" w:type="pct"/>
            <w:tcBorders>
              <w:top w:val="nil"/>
              <w:left w:val="nil"/>
              <w:bottom w:val="single" w:sz="4" w:space="0" w:color="auto"/>
              <w:right w:val="single" w:sz="4" w:space="0" w:color="auto"/>
            </w:tcBorders>
            <w:shd w:val="clear" w:color="auto" w:fill="auto"/>
            <w:vAlign w:val="center"/>
            <w:hideMark/>
          </w:tcPr>
          <w:p w14:paraId="7A19AF89" w14:textId="77777777" w:rsidR="00893C59" w:rsidRPr="00262C74" w:rsidRDefault="00893C59" w:rsidP="00C01C97">
            <w:pPr>
              <w:jc w:val="right"/>
              <w:rPr>
                <w:rFonts w:cs="Arial"/>
                <w:color w:val="000000"/>
                <w:sz w:val="20"/>
                <w:szCs w:val="20"/>
              </w:rPr>
            </w:pPr>
            <w:r w:rsidRPr="00262C74">
              <w:rPr>
                <w:rFonts w:cs="Arial"/>
                <w:color w:val="000000"/>
                <w:sz w:val="20"/>
                <w:szCs w:val="20"/>
              </w:rPr>
              <w:t>5</w:t>
            </w:r>
          </w:p>
        </w:tc>
        <w:tc>
          <w:tcPr>
            <w:tcW w:w="946" w:type="pct"/>
            <w:tcBorders>
              <w:top w:val="nil"/>
              <w:left w:val="nil"/>
              <w:bottom w:val="single" w:sz="4" w:space="0" w:color="auto"/>
              <w:right w:val="single" w:sz="4" w:space="0" w:color="auto"/>
            </w:tcBorders>
            <w:shd w:val="clear" w:color="auto" w:fill="auto"/>
            <w:vAlign w:val="center"/>
            <w:hideMark/>
          </w:tcPr>
          <w:p w14:paraId="467016DA"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endereço de cobrança </w:t>
            </w:r>
          </w:p>
        </w:tc>
        <w:tc>
          <w:tcPr>
            <w:tcW w:w="663" w:type="pct"/>
            <w:tcBorders>
              <w:top w:val="nil"/>
              <w:left w:val="nil"/>
              <w:bottom w:val="single" w:sz="4" w:space="0" w:color="auto"/>
              <w:right w:val="single" w:sz="4" w:space="0" w:color="auto"/>
            </w:tcBorders>
            <w:shd w:val="clear" w:color="auto" w:fill="auto"/>
            <w:vAlign w:val="center"/>
            <w:hideMark/>
          </w:tcPr>
          <w:p w14:paraId="55297B3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3369CF64"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01876BE5"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3C63DB1" w14:textId="1E24621B" w:rsidR="00893C59" w:rsidRPr="00262C74" w:rsidRDefault="00893C59" w:rsidP="00C01C97">
            <w:pPr>
              <w:rPr>
                <w:rFonts w:cs="Arial"/>
                <w:color w:val="000000"/>
                <w:sz w:val="20"/>
                <w:szCs w:val="20"/>
              </w:rPr>
            </w:pPr>
            <w:r w:rsidRPr="00262C74">
              <w:rPr>
                <w:rFonts w:cs="Arial"/>
                <w:color w:val="000000"/>
                <w:sz w:val="20"/>
                <w:szCs w:val="20"/>
              </w:rPr>
              <w:lastRenderedPageBreak/>
              <w:t>COMPLEMENTO_COBRANCA</w:t>
            </w:r>
          </w:p>
        </w:tc>
        <w:tc>
          <w:tcPr>
            <w:tcW w:w="648" w:type="pct"/>
            <w:tcBorders>
              <w:top w:val="nil"/>
              <w:left w:val="nil"/>
              <w:bottom w:val="single" w:sz="4" w:space="0" w:color="auto"/>
              <w:right w:val="single" w:sz="4" w:space="0" w:color="auto"/>
            </w:tcBorders>
            <w:shd w:val="clear" w:color="auto" w:fill="auto"/>
            <w:vAlign w:val="center"/>
            <w:hideMark/>
          </w:tcPr>
          <w:p w14:paraId="673969AB"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097B212" w14:textId="77777777" w:rsidR="00893C59" w:rsidRPr="00262C74" w:rsidRDefault="00893C59" w:rsidP="00C01C97">
            <w:pPr>
              <w:jc w:val="right"/>
              <w:rPr>
                <w:rFonts w:cs="Arial"/>
                <w:color w:val="000000"/>
                <w:sz w:val="20"/>
                <w:szCs w:val="20"/>
              </w:rPr>
            </w:pPr>
            <w:r w:rsidRPr="00262C74">
              <w:rPr>
                <w:rFonts w:cs="Arial"/>
                <w:bCs/>
                <w:color w:val="000000"/>
                <w:sz w:val="20"/>
                <w:szCs w:val="20"/>
              </w:rPr>
              <w:t>369</w:t>
            </w:r>
          </w:p>
        </w:tc>
        <w:tc>
          <w:tcPr>
            <w:tcW w:w="301" w:type="pct"/>
            <w:tcBorders>
              <w:top w:val="nil"/>
              <w:left w:val="nil"/>
              <w:bottom w:val="single" w:sz="4" w:space="0" w:color="auto"/>
              <w:right w:val="single" w:sz="4" w:space="0" w:color="auto"/>
            </w:tcBorders>
            <w:shd w:val="clear" w:color="auto" w:fill="auto"/>
            <w:vAlign w:val="center"/>
            <w:hideMark/>
          </w:tcPr>
          <w:p w14:paraId="7697140F"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1CE97425"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complemento de endereço, como apartamento, sala, bloco, grupo, fundos </w:t>
            </w:r>
          </w:p>
        </w:tc>
        <w:tc>
          <w:tcPr>
            <w:tcW w:w="663" w:type="pct"/>
            <w:tcBorders>
              <w:top w:val="nil"/>
              <w:left w:val="nil"/>
              <w:bottom w:val="single" w:sz="4" w:space="0" w:color="auto"/>
              <w:right w:val="single" w:sz="4" w:space="0" w:color="auto"/>
            </w:tcBorders>
            <w:shd w:val="clear" w:color="auto" w:fill="auto"/>
            <w:vAlign w:val="center"/>
            <w:hideMark/>
          </w:tcPr>
          <w:p w14:paraId="43196A1C"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410896A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27A22DE"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342D5A8" w14:textId="74D470CF" w:rsidR="00893C59" w:rsidRPr="00262C74" w:rsidRDefault="00893C59" w:rsidP="00C01C97">
            <w:pPr>
              <w:rPr>
                <w:rFonts w:cs="Arial"/>
                <w:color w:val="000000"/>
                <w:sz w:val="20"/>
                <w:szCs w:val="20"/>
              </w:rPr>
            </w:pPr>
            <w:r w:rsidRPr="00262C74">
              <w:rPr>
                <w:rFonts w:cs="Arial"/>
                <w:color w:val="000000"/>
                <w:sz w:val="20"/>
                <w:szCs w:val="20"/>
              </w:rPr>
              <w:t>BAIRRO_COBRANCA</w:t>
            </w:r>
          </w:p>
        </w:tc>
        <w:tc>
          <w:tcPr>
            <w:tcW w:w="648" w:type="pct"/>
            <w:tcBorders>
              <w:top w:val="nil"/>
              <w:left w:val="nil"/>
              <w:bottom w:val="single" w:sz="4" w:space="0" w:color="auto"/>
              <w:right w:val="single" w:sz="4" w:space="0" w:color="auto"/>
            </w:tcBorders>
            <w:shd w:val="clear" w:color="auto" w:fill="auto"/>
            <w:vAlign w:val="center"/>
            <w:hideMark/>
          </w:tcPr>
          <w:p w14:paraId="760B60FA"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D943F0C" w14:textId="77777777" w:rsidR="00893C59" w:rsidRPr="00262C74" w:rsidRDefault="00893C59" w:rsidP="00C01C97">
            <w:pPr>
              <w:jc w:val="right"/>
              <w:rPr>
                <w:rFonts w:cs="Arial"/>
                <w:color w:val="000000"/>
                <w:sz w:val="20"/>
                <w:szCs w:val="20"/>
              </w:rPr>
            </w:pPr>
            <w:r w:rsidRPr="00262C74">
              <w:rPr>
                <w:rFonts w:cs="Arial"/>
                <w:bCs/>
                <w:color w:val="000000"/>
                <w:sz w:val="20"/>
                <w:szCs w:val="20"/>
              </w:rPr>
              <w:t>389</w:t>
            </w:r>
          </w:p>
        </w:tc>
        <w:tc>
          <w:tcPr>
            <w:tcW w:w="301" w:type="pct"/>
            <w:tcBorders>
              <w:top w:val="nil"/>
              <w:left w:val="nil"/>
              <w:bottom w:val="single" w:sz="4" w:space="0" w:color="auto"/>
              <w:right w:val="single" w:sz="4" w:space="0" w:color="auto"/>
            </w:tcBorders>
            <w:shd w:val="clear" w:color="auto" w:fill="auto"/>
            <w:vAlign w:val="center"/>
            <w:hideMark/>
          </w:tcPr>
          <w:p w14:paraId="2B437C50" w14:textId="77777777" w:rsidR="00893C59" w:rsidRPr="00262C74" w:rsidRDefault="00893C59" w:rsidP="00C01C97">
            <w:pPr>
              <w:jc w:val="right"/>
              <w:rPr>
                <w:rFonts w:cs="Arial"/>
                <w:color w:val="000000"/>
                <w:sz w:val="20"/>
                <w:szCs w:val="20"/>
              </w:rPr>
            </w:pPr>
            <w:r w:rsidRPr="00262C74">
              <w:rPr>
                <w:rFonts w:cs="Arial"/>
                <w:color w:val="000000"/>
                <w:sz w:val="20"/>
                <w:szCs w:val="20"/>
              </w:rPr>
              <w:t>30</w:t>
            </w:r>
          </w:p>
        </w:tc>
        <w:tc>
          <w:tcPr>
            <w:tcW w:w="946" w:type="pct"/>
            <w:tcBorders>
              <w:top w:val="nil"/>
              <w:left w:val="nil"/>
              <w:bottom w:val="single" w:sz="4" w:space="0" w:color="auto"/>
              <w:right w:val="single" w:sz="4" w:space="0" w:color="auto"/>
            </w:tcBorders>
            <w:shd w:val="clear" w:color="auto" w:fill="auto"/>
            <w:vAlign w:val="center"/>
            <w:hideMark/>
          </w:tcPr>
          <w:p w14:paraId="5704D171" w14:textId="77777777" w:rsidR="00893C59" w:rsidRPr="00262C74" w:rsidRDefault="00893C59" w:rsidP="00C01C97">
            <w:pPr>
              <w:rPr>
                <w:rFonts w:cs="Arial"/>
                <w:color w:val="000000"/>
                <w:sz w:val="20"/>
                <w:szCs w:val="20"/>
              </w:rPr>
            </w:pPr>
            <w:r w:rsidRPr="00262C74">
              <w:rPr>
                <w:rFonts w:cs="Arial"/>
                <w:color w:val="000000"/>
                <w:sz w:val="20"/>
                <w:szCs w:val="20"/>
              </w:rPr>
              <w:t xml:space="preserve">Bairro do endereço de cobrança </w:t>
            </w:r>
          </w:p>
        </w:tc>
        <w:tc>
          <w:tcPr>
            <w:tcW w:w="663" w:type="pct"/>
            <w:tcBorders>
              <w:top w:val="nil"/>
              <w:left w:val="nil"/>
              <w:bottom w:val="single" w:sz="4" w:space="0" w:color="auto"/>
              <w:right w:val="single" w:sz="4" w:space="0" w:color="auto"/>
            </w:tcBorders>
            <w:shd w:val="clear" w:color="auto" w:fill="auto"/>
            <w:vAlign w:val="center"/>
            <w:hideMark/>
          </w:tcPr>
          <w:p w14:paraId="6EE3C7B8"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3371DEB9"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ACFF0AF"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12987951" w14:textId="14F8AE96" w:rsidR="00893C59" w:rsidRPr="00262C74" w:rsidRDefault="00893C59" w:rsidP="00C01C97">
            <w:pPr>
              <w:rPr>
                <w:rFonts w:cs="Arial"/>
                <w:color w:val="000000"/>
                <w:sz w:val="20"/>
                <w:szCs w:val="20"/>
              </w:rPr>
            </w:pPr>
            <w:r w:rsidRPr="00262C74">
              <w:rPr>
                <w:rFonts w:cs="Arial"/>
                <w:color w:val="000000"/>
                <w:sz w:val="20"/>
                <w:szCs w:val="20"/>
              </w:rPr>
              <w:t>CIDADE_COBRANCA</w:t>
            </w:r>
          </w:p>
        </w:tc>
        <w:tc>
          <w:tcPr>
            <w:tcW w:w="648" w:type="pct"/>
            <w:tcBorders>
              <w:top w:val="nil"/>
              <w:left w:val="nil"/>
              <w:bottom w:val="single" w:sz="4" w:space="0" w:color="auto"/>
              <w:right w:val="single" w:sz="4" w:space="0" w:color="auto"/>
            </w:tcBorders>
            <w:shd w:val="clear" w:color="auto" w:fill="auto"/>
            <w:vAlign w:val="center"/>
            <w:hideMark/>
          </w:tcPr>
          <w:p w14:paraId="7E72C3A8"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13C8FCD2" w14:textId="77777777" w:rsidR="00893C59" w:rsidRPr="00262C74" w:rsidRDefault="00893C59" w:rsidP="00C01C97">
            <w:pPr>
              <w:jc w:val="right"/>
              <w:rPr>
                <w:rFonts w:cs="Arial"/>
                <w:color w:val="000000"/>
                <w:sz w:val="20"/>
                <w:szCs w:val="20"/>
              </w:rPr>
            </w:pPr>
            <w:r w:rsidRPr="00262C74">
              <w:rPr>
                <w:rFonts w:cs="Arial"/>
                <w:bCs/>
                <w:color w:val="000000"/>
                <w:sz w:val="20"/>
                <w:szCs w:val="20"/>
              </w:rPr>
              <w:t>419</w:t>
            </w:r>
          </w:p>
        </w:tc>
        <w:tc>
          <w:tcPr>
            <w:tcW w:w="301" w:type="pct"/>
            <w:tcBorders>
              <w:top w:val="nil"/>
              <w:left w:val="nil"/>
              <w:bottom w:val="single" w:sz="4" w:space="0" w:color="auto"/>
              <w:right w:val="single" w:sz="4" w:space="0" w:color="auto"/>
            </w:tcBorders>
            <w:shd w:val="clear" w:color="auto" w:fill="auto"/>
            <w:vAlign w:val="center"/>
            <w:hideMark/>
          </w:tcPr>
          <w:p w14:paraId="2097B046" w14:textId="77777777" w:rsidR="00893C59" w:rsidRPr="00262C74" w:rsidRDefault="00893C59" w:rsidP="00C01C97">
            <w:pPr>
              <w:jc w:val="right"/>
              <w:rPr>
                <w:rFonts w:cs="Arial"/>
                <w:color w:val="000000"/>
                <w:sz w:val="20"/>
                <w:szCs w:val="20"/>
              </w:rPr>
            </w:pPr>
            <w:r w:rsidRPr="00262C74">
              <w:rPr>
                <w:rFonts w:cs="Arial"/>
                <w:color w:val="000000"/>
                <w:sz w:val="20"/>
                <w:szCs w:val="20"/>
              </w:rPr>
              <w:t>40</w:t>
            </w:r>
          </w:p>
        </w:tc>
        <w:tc>
          <w:tcPr>
            <w:tcW w:w="946" w:type="pct"/>
            <w:tcBorders>
              <w:top w:val="nil"/>
              <w:left w:val="nil"/>
              <w:bottom w:val="single" w:sz="4" w:space="0" w:color="auto"/>
              <w:right w:val="single" w:sz="4" w:space="0" w:color="auto"/>
            </w:tcBorders>
            <w:shd w:val="clear" w:color="auto" w:fill="auto"/>
            <w:vAlign w:val="center"/>
            <w:hideMark/>
          </w:tcPr>
          <w:p w14:paraId="765238CE"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da Cidade de cobrança sem abreviaturas (ou de acordo com tabela) </w:t>
            </w:r>
          </w:p>
        </w:tc>
        <w:tc>
          <w:tcPr>
            <w:tcW w:w="663" w:type="pct"/>
            <w:tcBorders>
              <w:top w:val="nil"/>
              <w:left w:val="nil"/>
              <w:bottom w:val="single" w:sz="4" w:space="0" w:color="auto"/>
              <w:right w:val="single" w:sz="4" w:space="0" w:color="auto"/>
            </w:tcBorders>
            <w:shd w:val="clear" w:color="auto" w:fill="auto"/>
            <w:vAlign w:val="center"/>
            <w:hideMark/>
          </w:tcPr>
          <w:p w14:paraId="4B5A2CB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5D719E3A"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814EDDF"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6514CB4" w14:textId="234E6DDC" w:rsidR="00893C59" w:rsidRPr="00262C74" w:rsidRDefault="00893C59" w:rsidP="00C01C97">
            <w:pPr>
              <w:rPr>
                <w:rFonts w:cs="Arial"/>
                <w:color w:val="000000"/>
                <w:sz w:val="20"/>
                <w:szCs w:val="20"/>
              </w:rPr>
            </w:pPr>
            <w:r w:rsidRPr="00262C74">
              <w:rPr>
                <w:rFonts w:cs="Arial"/>
                <w:color w:val="000000"/>
                <w:sz w:val="20"/>
                <w:szCs w:val="20"/>
              </w:rPr>
              <w:t>ESTADO_COBRANCA</w:t>
            </w:r>
          </w:p>
        </w:tc>
        <w:tc>
          <w:tcPr>
            <w:tcW w:w="648" w:type="pct"/>
            <w:tcBorders>
              <w:top w:val="nil"/>
              <w:left w:val="nil"/>
              <w:bottom w:val="single" w:sz="4" w:space="0" w:color="auto"/>
              <w:right w:val="single" w:sz="4" w:space="0" w:color="auto"/>
            </w:tcBorders>
            <w:shd w:val="clear" w:color="auto" w:fill="auto"/>
            <w:vAlign w:val="center"/>
            <w:hideMark/>
          </w:tcPr>
          <w:p w14:paraId="37F87B38"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29BE76A" w14:textId="77777777" w:rsidR="00893C59" w:rsidRPr="00262C74" w:rsidRDefault="00893C59" w:rsidP="00C01C97">
            <w:pPr>
              <w:jc w:val="right"/>
              <w:rPr>
                <w:rFonts w:cs="Arial"/>
                <w:color w:val="000000"/>
                <w:sz w:val="20"/>
                <w:szCs w:val="20"/>
              </w:rPr>
            </w:pPr>
            <w:r w:rsidRPr="00262C74">
              <w:rPr>
                <w:rFonts w:cs="Arial"/>
                <w:bCs/>
                <w:color w:val="000000"/>
                <w:sz w:val="20"/>
                <w:szCs w:val="20"/>
              </w:rPr>
              <w:t>459</w:t>
            </w:r>
          </w:p>
        </w:tc>
        <w:tc>
          <w:tcPr>
            <w:tcW w:w="301" w:type="pct"/>
            <w:tcBorders>
              <w:top w:val="nil"/>
              <w:left w:val="nil"/>
              <w:bottom w:val="single" w:sz="4" w:space="0" w:color="auto"/>
              <w:right w:val="single" w:sz="4" w:space="0" w:color="auto"/>
            </w:tcBorders>
            <w:shd w:val="clear" w:color="auto" w:fill="auto"/>
            <w:vAlign w:val="center"/>
            <w:hideMark/>
          </w:tcPr>
          <w:p w14:paraId="42099FB4" w14:textId="77777777" w:rsidR="00893C59" w:rsidRPr="00262C74" w:rsidRDefault="00893C59" w:rsidP="00C01C97">
            <w:pPr>
              <w:jc w:val="right"/>
              <w:rPr>
                <w:rFonts w:cs="Arial"/>
                <w:color w:val="000000"/>
                <w:sz w:val="20"/>
                <w:szCs w:val="20"/>
              </w:rPr>
            </w:pPr>
            <w:r w:rsidRPr="00262C74">
              <w:rPr>
                <w:rFonts w:cs="Arial"/>
                <w:color w:val="000000"/>
                <w:sz w:val="20"/>
                <w:szCs w:val="20"/>
              </w:rPr>
              <w:t>2</w:t>
            </w:r>
          </w:p>
        </w:tc>
        <w:tc>
          <w:tcPr>
            <w:tcW w:w="946" w:type="pct"/>
            <w:tcBorders>
              <w:top w:val="nil"/>
              <w:left w:val="nil"/>
              <w:bottom w:val="single" w:sz="4" w:space="0" w:color="auto"/>
              <w:right w:val="single" w:sz="4" w:space="0" w:color="auto"/>
            </w:tcBorders>
            <w:shd w:val="clear" w:color="auto" w:fill="auto"/>
            <w:vAlign w:val="center"/>
            <w:hideMark/>
          </w:tcPr>
          <w:p w14:paraId="0640A033" w14:textId="77777777" w:rsidR="00893C59" w:rsidRPr="00262C74" w:rsidRDefault="00893C59" w:rsidP="00C01C97">
            <w:pPr>
              <w:rPr>
                <w:rFonts w:cs="Arial"/>
                <w:color w:val="000000"/>
                <w:sz w:val="20"/>
                <w:szCs w:val="20"/>
              </w:rPr>
            </w:pPr>
            <w:r w:rsidRPr="00262C74">
              <w:rPr>
                <w:rFonts w:cs="Arial"/>
                <w:color w:val="000000"/>
                <w:sz w:val="20"/>
                <w:szCs w:val="20"/>
              </w:rPr>
              <w:t xml:space="preserve">UF de cobrança </w:t>
            </w:r>
          </w:p>
        </w:tc>
        <w:tc>
          <w:tcPr>
            <w:tcW w:w="663" w:type="pct"/>
            <w:tcBorders>
              <w:top w:val="nil"/>
              <w:left w:val="nil"/>
              <w:bottom w:val="single" w:sz="4" w:space="0" w:color="auto"/>
              <w:right w:val="single" w:sz="4" w:space="0" w:color="auto"/>
            </w:tcBorders>
            <w:shd w:val="clear" w:color="auto" w:fill="auto"/>
            <w:vAlign w:val="center"/>
            <w:hideMark/>
          </w:tcPr>
          <w:p w14:paraId="784E75E7"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750E13A7"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48C87C5B"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15F655C3" w14:textId="12D961B3" w:rsidR="00893C59" w:rsidRPr="00262C74" w:rsidRDefault="00893C59" w:rsidP="00C01C97">
            <w:pPr>
              <w:rPr>
                <w:rFonts w:cs="Arial"/>
                <w:color w:val="000000"/>
                <w:sz w:val="20"/>
                <w:szCs w:val="20"/>
              </w:rPr>
            </w:pPr>
            <w:r w:rsidRPr="00262C74">
              <w:rPr>
                <w:rFonts w:cs="Arial"/>
                <w:color w:val="000000"/>
                <w:sz w:val="20"/>
                <w:szCs w:val="20"/>
              </w:rPr>
              <w:t>CEP_COBRANCA</w:t>
            </w:r>
          </w:p>
        </w:tc>
        <w:tc>
          <w:tcPr>
            <w:tcW w:w="648" w:type="pct"/>
            <w:tcBorders>
              <w:top w:val="nil"/>
              <w:left w:val="nil"/>
              <w:bottom w:val="single" w:sz="4" w:space="0" w:color="auto"/>
              <w:right w:val="single" w:sz="4" w:space="0" w:color="auto"/>
            </w:tcBorders>
            <w:shd w:val="clear" w:color="auto" w:fill="auto"/>
            <w:vAlign w:val="center"/>
            <w:hideMark/>
          </w:tcPr>
          <w:p w14:paraId="2644D3D6"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397F82D9" w14:textId="77777777" w:rsidR="00893C59" w:rsidRPr="00262C74" w:rsidRDefault="00893C59" w:rsidP="00C01C97">
            <w:pPr>
              <w:jc w:val="right"/>
              <w:rPr>
                <w:rFonts w:cs="Arial"/>
                <w:color w:val="000000"/>
                <w:sz w:val="20"/>
                <w:szCs w:val="20"/>
              </w:rPr>
            </w:pPr>
            <w:r w:rsidRPr="00262C74">
              <w:rPr>
                <w:rFonts w:cs="Arial"/>
                <w:bCs/>
                <w:color w:val="000000"/>
                <w:sz w:val="20"/>
                <w:szCs w:val="20"/>
              </w:rPr>
              <w:t>461</w:t>
            </w:r>
          </w:p>
        </w:tc>
        <w:tc>
          <w:tcPr>
            <w:tcW w:w="301" w:type="pct"/>
            <w:tcBorders>
              <w:top w:val="nil"/>
              <w:left w:val="nil"/>
              <w:bottom w:val="single" w:sz="4" w:space="0" w:color="auto"/>
              <w:right w:val="single" w:sz="4" w:space="0" w:color="auto"/>
            </w:tcBorders>
            <w:shd w:val="clear" w:color="auto" w:fill="auto"/>
            <w:vAlign w:val="center"/>
            <w:hideMark/>
          </w:tcPr>
          <w:p w14:paraId="6BCB8AF5" w14:textId="77777777" w:rsidR="00893C59" w:rsidRPr="00262C74" w:rsidRDefault="00893C59" w:rsidP="00C01C97">
            <w:pPr>
              <w:jc w:val="right"/>
              <w:rPr>
                <w:rFonts w:cs="Arial"/>
                <w:color w:val="000000"/>
                <w:sz w:val="20"/>
                <w:szCs w:val="20"/>
              </w:rPr>
            </w:pPr>
            <w:r w:rsidRPr="00262C74">
              <w:rPr>
                <w:rFonts w:cs="Arial"/>
                <w:color w:val="000000"/>
                <w:sz w:val="20"/>
                <w:szCs w:val="20"/>
              </w:rPr>
              <w:t>8</w:t>
            </w:r>
          </w:p>
        </w:tc>
        <w:tc>
          <w:tcPr>
            <w:tcW w:w="946" w:type="pct"/>
            <w:tcBorders>
              <w:top w:val="nil"/>
              <w:left w:val="nil"/>
              <w:bottom w:val="single" w:sz="4" w:space="0" w:color="auto"/>
              <w:right w:val="single" w:sz="4" w:space="0" w:color="auto"/>
            </w:tcBorders>
            <w:shd w:val="clear" w:color="auto" w:fill="auto"/>
            <w:vAlign w:val="center"/>
            <w:hideMark/>
          </w:tcPr>
          <w:p w14:paraId="7A9EC7D2" w14:textId="77777777" w:rsidR="00893C59" w:rsidRPr="00262C74" w:rsidRDefault="00893C59" w:rsidP="00C01C97">
            <w:pPr>
              <w:rPr>
                <w:rFonts w:cs="Arial"/>
                <w:color w:val="000000"/>
                <w:sz w:val="20"/>
                <w:szCs w:val="20"/>
              </w:rPr>
            </w:pPr>
            <w:r w:rsidRPr="00262C74">
              <w:rPr>
                <w:rFonts w:cs="Arial"/>
                <w:color w:val="000000"/>
                <w:sz w:val="20"/>
                <w:szCs w:val="20"/>
              </w:rPr>
              <w:t xml:space="preserve">CEP do endereço de cobrança. Campo numérico com 8 dígitos sem pontos e hífen. </w:t>
            </w:r>
          </w:p>
        </w:tc>
        <w:tc>
          <w:tcPr>
            <w:tcW w:w="663" w:type="pct"/>
            <w:tcBorders>
              <w:top w:val="nil"/>
              <w:left w:val="nil"/>
              <w:bottom w:val="single" w:sz="4" w:space="0" w:color="auto"/>
              <w:right w:val="single" w:sz="4" w:space="0" w:color="auto"/>
            </w:tcBorders>
            <w:shd w:val="clear" w:color="auto" w:fill="auto"/>
            <w:vAlign w:val="center"/>
            <w:hideMark/>
          </w:tcPr>
          <w:p w14:paraId="3864B60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0AA721CD"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C194AE2" w14:textId="77777777" w:rsidTr="00757920">
        <w:trPr>
          <w:trHeight w:val="45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E578274" w14:textId="3885BC29" w:rsidR="00893C59" w:rsidRPr="00262C74" w:rsidRDefault="00893C59" w:rsidP="00C01C97">
            <w:pPr>
              <w:rPr>
                <w:rFonts w:cs="Arial"/>
                <w:color w:val="000000"/>
                <w:sz w:val="20"/>
                <w:szCs w:val="20"/>
              </w:rPr>
            </w:pPr>
            <w:r w:rsidRPr="00262C74">
              <w:rPr>
                <w:rFonts w:cs="Arial"/>
                <w:color w:val="000000"/>
                <w:sz w:val="20"/>
                <w:szCs w:val="20"/>
              </w:rPr>
              <w:t>TIPO_LOGRADOURO_INSTALACAO</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0E347C5A"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0E9344DE" w14:textId="77777777" w:rsidR="00893C59" w:rsidRPr="00262C74" w:rsidRDefault="00893C59" w:rsidP="00C01C97">
            <w:pPr>
              <w:jc w:val="right"/>
              <w:rPr>
                <w:rFonts w:cs="Arial"/>
                <w:color w:val="000000"/>
                <w:sz w:val="20"/>
                <w:szCs w:val="20"/>
              </w:rPr>
            </w:pPr>
            <w:r w:rsidRPr="00262C74">
              <w:rPr>
                <w:rFonts w:cs="Arial"/>
                <w:bCs/>
                <w:color w:val="000000"/>
                <w:sz w:val="20"/>
                <w:szCs w:val="20"/>
              </w:rPr>
              <w:t>469</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2C5A6A8"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339742BD" w14:textId="77777777" w:rsidR="00893C59" w:rsidRPr="00262C74" w:rsidRDefault="00893C59" w:rsidP="00C01C97">
            <w:pPr>
              <w:rPr>
                <w:rFonts w:cs="Arial"/>
                <w:color w:val="000000"/>
                <w:sz w:val="20"/>
                <w:szCs w:val="20"/>
              </w:rPr>
            </w:pPr>
            <w:r w:rsidRPr="00262C74">
              <w:rPr>
                <w:rFonts w:cs="Arial"/>
                <w:color w:val="000000"/>
                <w:sz w:val="20"/>
                <w:szCs w:val="20"/>
              </w:rPr>
              <w:t xml:space="preserve">Indica o tipo de logradouro: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4CE81FFB"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w:t>
            </w:r>
            <w:r w:rsidRPr="00262C74">
              <w:rPr>
                <w:rFonts w:cs="Arial"/>
                <w:color w:val="000000"/>
                <w:sz w:val="20"/>
                <w:szCs w:val="20"/>
              </w:rPr>
              <w:lastRenderedPageBreak/>
              <w:t xml:space="preserve">regra para rejeitar registros com Endereços de Cobrança e Instalação não preenchidos)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001FB96D" w14:textId="77777777" w:rsidR="00893C59" w:rsidRPr="00262C74" w:rsidRDefault="00893C59" w:rsidP="00C01C97">
            <w:pPr>
              <w:rPr>
                <w:rFonts w:cs="Arial"/>
                <w:color w:val="000000"/>
                <w:sz w:val="20"/>
                <w:szCs w:val="20"/>
              </w:rPr>
            </w:pPr>
            <w:r w:rsidRPr="00262C74">
              <w:rPr>
                <w:rFonts w:cs="Arial"/>
                <w:color w:val="000000"/>
                <w:sz w:val="20"/>
                <w:szCs w:val="20"/>
              </w:rPr>
              <w:lastRenderedPageBreak/>
              <w:t xml:space="preserve">Não </w:t>
            </w:r>
          </w:p>
        </w:tc>
      </w:tr>
      <w:tr w:rsidR="00893C59" w14:paraId="1D837376" w14:textId="77777777" w:rsidTr="00757920">
        <w:trPr>
          <w:trHeight w:val="675"/>
        </w:trPr>
        <w:tc>
          <w:tcPr>
            <w:tcW w:w="1412" w:type="pct"/>
            <w:vMerge/>
            <w:tcBorders>
              <w:top w:val="nil"/>
              <w:left w:val="single" w:sz="4" w:space="0" w:color="auto"/>
              <w:bottom w:val="single" w:sz="4" w:space="0" w:color="auto"/>
              <w:right w:val="single" w:sz="4" w:space="0" w:color="auto"/>
            </w:tcBorders>
            <w:vAlign w:val="center"/>
            <w:hideMark/>
          </w:tcPr>
          <w:p w14:paraId="515ABA76"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0B01A7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EF4C3D1"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F08E85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3C53888" w14:textId="77777777" w:rsidR="00893C59" w:rsidRPr="00262C74" w:rsidRDefault="00893C59" w:rsidP="00C01C97">
            <w:pPr>
              <w:rPr>
                <w:rFonts w:cs="Arial"/>
                <w:color w:val="000000"/>
                <w:sz w:val="20"/>
                <w:szCs w:val="20"/>
              </w:rPr>
            </w:pPr>
            <w:r w:rsidRPr="00262C74">
              <w:rPr>
                <w:rFonts w:cs="Arial"/>
                <w:color w:val="000000"/>
                <w:sz w:val="20"/>
                <w:szCs w:val="20"/>
              </w:rPr>
              <w:t xml:space="preserve">(Conteúdo de acordo com tabela de tipos e abreviaturas) </w:t>
            </w:r>
          </w:p>
        </w:tc>
        <w:tc>
          <w:tcPr>
            <w:tcW w:w="663" w:type="pct"/>
            <w:vMerge/>
            <w:tcBorders>
              <w:top w:val="nil"/>
              <w:left w:val="single" w:sz="4" w:space="0" w:color="auto"/>
              <w:bottom w:val="single" w:sz="4" w:space="0" w:color="auto"/>
              <w:right w:val="single" w:sz="4" w:space="0" w:color="auto"/>
            </w:tcBorders>
            <w:vAlign w:val="center"/>
            <w:hideMark/>
          </w:tcPr>
          <w:p w14:paraId="4016695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6D4D1DA" w14:textId="77777777" w:rsidR="00893C59" w:rsidRPr="00262C74" w:rsidRDefault="00893C59" w:rsidP="00C01C97">
            <w:pPr>
              <w:rPr>
                <w:rFonts w:cs="Arial"/>
                <w:color w:val="000000"/>
                <w:sz w:val="20"/>
                <w:szCs w:val="20"/>
              </w:rPr>
            </w:pPr>
          </w:p>
        </w:tc>
      </w:tr>
      <w:tr w:rsidR="00893C59" w14:paraId="7793F99C"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6F1327C"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E2A96D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2EA71A1"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716032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6282FA6E" w14:textId="77777777" w:rsidR="00893C59" w:rsidRPr="00262C74" w:rsidRDefault="00893C59" w:rsidP="00C01C97">
            <w:pPr>
              <w:rPr>
                <w:rFonts w:cs="Arial"/>
                <w:color w:val="000000"/>
                <w:sz w:val="20"/>
                <w:szCs w:val="20"/>
              </w:rPr>
            </w:pPr>
            <w:r w:rsidRPr="00262C74">
              <w:rPr>
                <w:rFonts w:cs="Arial"/>
                <w:color w:val="000000"/>
                <w:sz w:val="20"/>
                <w:szCs w:val="20"/>
              </w:rPr>
              <w:t xml:space="preserve">Exemplo: </w:t>
            </w:r>
          </w:p>
        </w:tc>
        <w:tc>
          <w:tcPr>
            <w:tcW w:w="663" w:type="pct"/>
            <w:vMerge/>
            <w:tcBorders>
              <w:top w:val="nil"/>
              <w:left w:val="single" w:sz="4" w:space="0" w:color="auto"/>
              <w:bottom w:val="single" w:sz="4" w:space="0" w:color="auto"/>
              <w:right w:val="single" w:sz="4" w:space="0" w:color="auto"/>
            </w:tcBorders>
            <w:vAlign w:val="center"/>
            <w:hideMark/>
          </w:tcPr>
          <w:p w14:paraId="55CE27F3"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0DF74E2" w14:textId="77777777" w:rsidR="00893C59" w:rsidRPr="00262C74" w:rsidRDefault="00893C59" w:rsidP="00C01C97">
            <w:pPr>
              <w:rPr>
                <w:rFonts w:cs="Arial"/>
                <w:color w:val="000000"/>
                <w:sz w:val="20"/>
                <w:szCs w:val="20"/>
              </w:rPr>
            </w:pPr>
          </w:p>
        </w:tc>
      </w:tr>
      <w:tr w:rsidR="00893C59" w14:paraId="2223AD99"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02DBCB03"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507F6F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D999F58"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982E65B"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DCC26C5" w14:textId="77777777" w:rsidR="00893C59" w:rsidRPr="00262C74" w:rsidRDefault="00893C59" w:rsidP="00C01C97">
            <w:pPr>
              <w:rPr>
                <w:rFonts w:cs="Arial"/>
                <w:color w:val="000000"/>
                <w:sz w:val="20"/>
                <w:szCs w:val="20"/>
              </w:rPr>
            </w:pPr>
            <w:r w:rsidRPr="00262C74">
              <w:rPr>
                <w:rFonts w:cs="Arial"/>
                <w:color w:val="000000"/>
                <w:sz w:val="20"/>
                <w:szCs w:val="20"/>
              </w:rPr>
              <w:t xml:space="preserve">Avenida = av </w:t>
            </w:r>
          </w:p>
        </w:tc>
        <w:tc>
          <w:tcPr>
            <w:tcW w:w="663" w:type="pct"/>
            <w:vMerge/>
            <w:tcBorders>
              <w:top w:val="nil"/>
              <w:left w:val="single" w:sz="4" w:space="0" w:color="auto"/>
              <w:bottom w:val="single" w:sz="4" w:space="0" w:color="auto"/>
              <w:right w:val="single" w:sz="4" w:space="0" w:color="auto"/>
            </w:tcBorders>
            <w:vAlign w:val="center"/>
            <w:hideMark/>
          </w:tcPr>
          <w:p w14:paraId="7BF83B1D"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D00C8C8" w14:textId="77777777" w:rsidR="00893C59" w:rsidRPr="00262C74" w:rsidRDefault="00893C59" w:rsidP="00C01C97">
            <w:pPr>
              <w:rPr>
                <w:rFonts w:cs="Arial"/>
                <w:color w:val="000000"/>
                <w:sz w:val="20"/>
                <w:szCs w:val="20"/>
              </w:rPr>
            </w:pPr>
          </w:p>
        </w:tc>
      </w:tr>
      <w:tr w:rsidR="00893C59" w14:paraId="060C8C95"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DC793AF"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C7976E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AD2EC42"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8BE7B50"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6E8D9602" w14:textId="77777777" w:rsidR="00893C59" w:rsidRPr="00262C74" w:rsidRDefault="00893C59" w:rsidP="00C01C97">
            <w:pPr>
              <w:rPr>
                <w:rFonts w:cs="Arial"/>
                <w:color w:val="000000"/>
                <w:sz w:val="20"/>
                <w:szCs w:val="20"/>
              </w:rPr>
            </w:pPr>
            <w:r w:rsidRPr="00262C74">
              <w:rPr>
                <w:rFonts w:cs="Arial"/>
                <w:color w:val="000000"/>
                <w:sz w:val="20"/>
                <w:szCs w:val="20"/>
              </w:rPr>
              <w:t xml:space="preserve">Rua = r </w:t>
            </w:r>
          </w:p>
        </w:tc>
        <w:tc>
          <w:tcPr>
            <w:tcW w:w="663" w:type="pct"/>
            <w:vMerge/>
            <w:tcBorders>
              <w:top w:val="nil"/>
              <w:left w:val="single" w:sz="4" w:space="0" w:color="auto"/>
              <w:bottom w:val="single" w:sz="4" w:space="0" w:color="auto"/>
              <w:right w:val="single" w:sz="4" w:space="0" w:color="auto"/>
            </w:tcBorders>
            <w:vAlign w:val="center"/>
            <w:hideMark/>
          </w:tcPr>
          <w:p w14:paraId="48C0C4C9"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64A28D0" w14:textId="77777777" w:rsidR="00893C59" w:rsidRPr="00262C74" w:rsidRDefault="00893C59" w:rsidP="00C01C97">
            <w:pPr>
              <w:rPr>
                <w:rFonts w:cs="Arial"/>
                <w:color w:val="000000"/>
                <w:sz w:val="20"/>
                <w:szCs w:val="20"/>
              </w:rPr>
            </w:pPr>
          </w:p>
        </w:tc>
      </w:tr>
      <w:tr w:rsidR="00893C59" w14:paraId="690FBA6C"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2A79DB8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FE710F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E820461"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CEEEFBA"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56FA163" w14:textId="77777777" w:rsidR="00893C59" w:rsidRPr="00262C74" w:rsidRDefault="00893C59" w:rsidP="00C01C97">
            <w:pPr>
              <w:rPr>
                <w:rFonts w:cs="Arial"/>
                <w:color w:val="000000"/>
                <w:sz w:val="20"/>
                <w:szCs w:val="20"/>
              </w:rPr>
            </w:pPr>
            <w:r w:rsidRPr="00262C74">
              <w:rPr>
                <w:rFonts w:cs="Arial"/>
                <w:color w:val="000000"/>
                <w:sz w:val="20"/>
                <w:szCs w:val="20"/>
              </w:rPr>
              <w:t xml:space="preserve">Praça = Pç </w:t>
            </w:r>
          </w:p>
        </w:tc>
        <w:tc>
          <w:tcPr>
            <w:tcW w:w="663" w:type="pct"/>
            <w:vMerge/>
            <w:tcBorders>
              <w:top w:val="nil"/>
              <w:left w:val="single" w:sz="4" w:space="0" w:color="auto"/>
              <w:bottom w:val="single" w:sz="4" w:space="0" w:color="auto"/>
              <w:right w:val="single" w:sz="4" w:space="0" w:color="auto"/>
            </w:tcBorders>
            <w:vAlign w:val="center"/>
            <w:hideMark/>
          </w:tcPr>
          <w:p w14:paraId="368F459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16E21B4" w14:textId="77777777" w:rsidR="00893C59" w:rsidRPr="00262C74" w:rsidRDefault="00893C59" w:rsidP="00C01C97">
            <w:pPr>
              <w:rPr>
                <w:rFonts w:cs="Arial"/>
                <w:color w:val="000000"/>
                <w:sz w:val="20"/>
                <w:szCs w:val="20"/>
              </w:rPr>
            </w:pPr>
          </w:p>
        </w:tc>
      </w:tr>
      <w:tr w:rsidR="00893C59" w14:paraId="309E0A1B"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1B6FBEB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8F53C04"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30C39BF"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7103B7C"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4C701D9" w14:textId="77777777" w:rsidR="00893C59" w:rsidRPr="00262C74" w:rsidRDefault="00893C59" w:rsidP="00C01C97">
            <w:pPr>
              <w:rPr>
                <w:rFonts w:cs="Arial"/>
                <w:color w:val="000000"/>
                <w:sz w:val="20"/>
                <w:szCs w:val="20"/>
              </w:rPr>
            </w:pPr>
            <w:r w:rsidRPr="00262C74">
              <w:rPr>
                <w:rFonts w:cs="Arial"/>
                <w:color w:val="000000"/>
                <w:sz w:val="20"/>
                <w:szCs w:val="20"/>
              </w:rPr>
              <w:t xml:space="preserve">Largo = Lg </w:t>
            </w:r>
          </w:p>
        </w:tc>
        <w:tc>
          <w:tcPr>
            <w:tcW w:w="663" w:type="pct"/>
            <w:vMerge/>
            <w:tcBorders>
              <w:top w:val="nil"/>
              <w:left w:val="single" w:sz="4" w:space="0" w:color="auto"/>
              <w:bottom w:val="single" w:sz="4" w:space="0" w:color="auto"/>
              <w:right w:val="single" w:sz="4" w:space="0" w:color="auto"/>
            </w:tcBorders>
            <w:vAlign w:val="center"/>
            <w:hideMark/>
          </w:tcPr>
          <w:p w14:paraId="119EE110"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72CE6C6" w14:textId="77777777" w:rsidR="00893C59" w:rsidRPr="00262C74" w:rsidRDefault="00893C59" w:rsidP="00C01C97">
            <w:pPr>
              <w:rPr>
                <w:rFonts w:cs="Arial"/>
                <w:color w:val="000000"/>
                <w:sz w:val="20"/>
                <w:szCs w:val="20"/>
              </w:rPr>
            </w:pPr>
          </w:p>
        </w:tc>
      </w:tr>
      <w:tr w:rsidR="00893C59" w14:paraId="55D09F66" w14:textId="77777777" w:rsidTr="00757920">
        <w:trPr>
          <w:trHeight w:val="15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39F66EEC" w14:textId="7D904A35" w:rsidR="00893C59" w:rsidRPr="00262C74" w:rsidRDefault="00893C59" w:rsidP="00C01C97">
            <w:pPr>
              <w:rPr>
                <w:rFonts w:cs="Arial"/>
                <w:color w:val="000000"/>
                <w:sz w:val="20"/>
                <w:szCs w:val="20"/>
              </w:rPr>
            </w:pPr>
            <w:r w:rsidRPr="00262C74">
              <w:rPr>
                <w:rFonts w:cs="Arial"/>
                <w:color w:val="000000"/>
                <w:sz w:val="20"/>
                <w:szCs w:val="20"/>
              </w:rPr>
              <w:t>LOGRADOURO_INSTALACAO</w:t>
            </w:r>
          </w:p>
        </w:tc>
        <w:tc>
          <w:tcPr>
            <w:tcW w:w="648" w:type="pct"/>
            <w:tcBorders>
              <w:top w:val="nil"/>
              <w:left w:val="nil"/>
              <w:bottom w:val="single" w:sz="4" w:space="0" w:color="auto"/>
              <w:right w:val="single" w:sz="4" w:space="0" w:color="auto"/>
            </w:tcBorders>
            <w:shd w:val="clear" w:color="auto" w:fill="auto"/>
            <w:vAlign w:val="center"/>
            <w:hideMark/>
          </w:tcPr>
          <w:p w14:paraId="3E0A27A8"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6A01C4B" w14:textId="77777777" w:rsidR="00893C59" w:rsidRPr="00262C74" w:rsidRDefault="00893C59" w:rsidP="00C01C97">
            <w:pPr>
              <w:jc w:val="right"/>
              <w:rPr>
                <w:rFonts w:cs="Arial"/>
                <w:color w:val="000000"/>
                <w:sz w:val="20"/>
                <w:szCs w:val="20"/>
              </w:rPr>
            </w:pPr>
            <w:r w:rsidRPr="00262C74">
              <w:rPr>
                <w:rFonts w:cs="Arial"/>
                <w:bCs/>
                <w:color w:val="000000"/>
                <w:sz w:val="20"/>
                <w:szCs w:val="20"/>
              </w:rPr>
              <w:t>489</w:t>
            </w:r>
          </w:p>
        </w:tc>
        <w:tc>
          <w:tcPr>
            <w:tcW w:w="301" w:type="pct"/>
            <w:tcBorders>
              <w:top w:val="nil"/>
              <w:left w:val="nil"/>
              <w:bottom w:val="single" w:sz="4" w:space="0" w:color="auto"/>
              <w:right w:val="single" w:sz="4" w:space="0" w:color="auto"/>
            </w:tcBorders>
            <w:shd w:val="clear" w:color="auto" w:fill="auto"/>
            <w:vAlign w:val="center"/>
            <w:hideMark/>
          </w:tcPr>
          <w:p w14:paraId="676A2EED" w14:textId="77777777" w:rsidR="00893C59" w:rsidRPr="00262C74" w:rsidRDefault="00893C59" w:rsidP="00C01C97">
            <w:pPr>
              <w:jc w:val="right"/>
              <w:rPr>
                <w:rFonts w:cs="Arial"/>
                <w:color w:val="000000"/>
                <w:sz w:val="20"/>
                <w:szCs w:val="20"/>
              </w:rPr>
            </w:pPr>
            <w:r w:rsidRPr="00262C74">
              <w:rPr>
                <w:rFonts w:cs="Arial"/>
                <w:color w:val="000000"/>
                <w:sz w:val="20"/>
                <w:szCs w:val="20"/>
              </w:rPr>
              <w:t>140</w:t>
            </w:r>
          </w:p>
        </w:tc>
        <w:tc>
          <w:tcPr>
            <w:tcW w:w="946" w:type="pct"/>
            <w:tcBorders>
              <w:top w:val="nil"/>
              <w:left w:val="nil"/>
              <w:bottom w:val="single" w:sz="4" w:space="0" w:color="auto"/>
              <w:right w:val="single" w:sz="4" w:space="0" w:color="auto"/>
            </w:tcBorders>
            <w:shd w:val="clear" w:color="auto" w:fill="auto"/>
            <w:vAlign w:val="center"/>
            <w:hideMark/>
          </w:tcPr>
          <w:p w14:paraId="6F973773"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do logradouro de instalação do assinante. Este campo é preenchido sem o tipo de logradouro e sem abreviaturas. </w:t>
            </w:r>
          </w:p>
        </w:tc>
        <w:tc>
          <w:tcPr>
            <w:tcW w:w="663" w:type="pct"/>
            <w:tcBorders>
              <w:top w:val="nil"/>
              <w:left w:val="nil"/>
              <w:bottom w:val="single" w:sz="4" w:space="0" w:color="auto"/>
              <w:right w:val="single" w:sz="4" w:space="0" w:color="auto"/>
            </w:tcBorders>
            <w:shd w:val="clear" w:color="auto" w:fill="auto"/>
            <w:vAlign w:val="center"/>
            <w:hideMark/>
          </w:tcPr>
          <w:p w14:paraId="17373290"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3B9B747C"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4AB956D"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3F7FEA8A" w14:textId="237BC0E0" w:rsidR="00893C59" w:rsidRPr="00262C74" w:rsidRDefault="00893C59" w:rsidP="00C01C97">
            <w:pPr>
              <w:rPr>
                <w:rFonts w:cs="Arial"/>
                <w:color w:val="000000"/>
                <w:sz w:val="20"/>
                <w:szCs w:val="20"/>
              </w:rPr>
            </w:pPr>
            <w:r w:rsidRPr="00262C74">
              <w:rPr>
                <w:rFonts w:cs="Arial"/>
                <w:color w:val="000000"/>
                <w:sz w:val="20"/>
                <w:szCs w:val="20"/>
              </w:rPr>
              <w:t>NUMERO_LOGRADOURO_INSTALACAO</w:t>
            </w:r>
          </w:p>
        </w:tc>
        <w:tc>
          <w:tcPr>
            <w:tcW w:w="648" w:type="pct"/>
            <w:tcBorders>
              <w:top w:val="nil"/>
              <w:left w:val="nil"/>
              <w:bottom w:val="single" w:sz="4" w:space="0" w:color="auto"/>
              <w:right w:val="single" w:sz="4" w:space="0" w:color="auto"/>
            </w:tcBorders>
            <w:shd w:val="clear" w:color="auto" w:fill="auto"/>
            <w:vAlign w:val="center"/>
            <w:hideMark/>
          </w:tcPr>
          <w:p w14:paraId="29558BD9"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1E2C3E5" w14:textId="77777777" w:rsidR="00893C59" w:rsidRPr="00262C74" w:rsidRDefault="00893C59" w:rsidP="00C01C97">
            <w:pPr>
              <w:jc w:val="right"/>
              <w:rPr>
                <w:rFonts w:cs="Arial"/>
                <w:color w:val="000000"/>
                <w:sz w:val="20"/>
                <w:szCs w:val="20"/>
              </w:rPr>
            </w:pPr>
            <w:r w:rsidRPr="00262C74">
              <w:rPr>
                <w:rFonts w:cs="Arial"/>
                <w:bCs/>
                <w:color w:val="000000"/>
                <w:sz w:val="20"/>
                <w:szCs w:val="20"/>
              </w:rPr>
              <w:t>629</w:t>
            </w:r>
          </w:p>
        </w:tc>
        <w:tc>
          <w:tcPr>
            <w:tcW w:w="301" w:type="pct"/>
            <w:tcBorders>
              <w:top w:val="nil"/>
              <w:left w:val="nil"/>
              <w:bottom w:val="single" w:sz="4" w:space="0" w:color="auto"/>
              <w:right w:val="single" w:sz="4" w:space="0" w:color="auto"/>
            </w:tcBorders>
            <w:shd w:val="clear" w:color="auto" w:fill="auto"/>
            <w:vAlign w:val="center"/>
            <w:hideMark/>
          </w:tcPr>
          <w:p w14:paraId="03820DA6" w14:textId="77777777" w:rsidR="00893C59" w:rsidRPr="00262C74" w:rsidRDefault="00893C59" w:rsidP="00C01C97">
            <w:pPr>
              <w:jc w:val="right"/>
              <w:rPr>
                <w:rFonts w:cs="Arial"/>
                <w:color w:val="000000"/>
                <w:sz w:val="20"/>
                <w:szCs w:val="20"/>
              </w:rPr>
            </w:pPr>
            <w:r w:rsidRPr="00262C74">
              <w:rPr>
                <w:rFonts w:cs="Arial"/>
                <w:color w:val="000000"/>
                <w:sz w:val="20"/>
                <w:szCs w:val="20"/>
              </w:rPr>
              <w:t>5</w:t>
            </w:r>
          </w:p>
        </w:tc>
        <w:tc>
          <w:tcPr>
            <w:tcW w:w="946" w:type="pct"/>
            <w:tcBorders>
              <w:top w:val="nil"/>
              <w:left w:val="nil"/>
              <w:bottom w:val="single" w:sz="4" w:space="0" w:color="auto"/>
              <w:right w:val="single" w:sz="4" w:space="0" w:color="auto"/>
            </w:tcBorders>
            <w:shd w:val="clear" w:color="auto" w:fill="auto"/>
            <w:vAlign w:val="center"/>
            <w:hideMark/>
          </w:tcPr>
          <w:p w14:paraId="2F524A89"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logradouro de instalação </w:t>
            </w:r>
          </w:p>
        </w:tc>
        <w:tc>
          <w:tcPr>
            <w:tcW w:w="663" w:type="pct"/>
            <w:tcBorders>
              <w:top w:val="nil"/>
              <w:left w:val="nil"/>
              <w:bottom w:val="single" w:sz="4" w:space="0" w:color="auto"/>
              <w:right w:val="single" w:sz="4" w:space="0" w:color="auto"/>
            </w:tcBorders>
            <w:shd w:val="clear" w:color="auto" w:fill="auto"/>
            <w:vAlign w:val="center"/>
            <w:hideMark/>
          </w:tcPr>
          <w:p w14:paraId="03022A36"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051A1530"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AA1DE76"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5904FE7" w14:textId="5DA32152" w:rsidR="00893C59" w:rsidRPr="00262C74" w:rsidRDefault="00893C59" w:rsidP="00C01C97">
            <w:pPr>
              <w:rPr>
                <w:rFonts w:cs="Arial"/>
                <w:color w:val="000000"/>
                <w:sz w:val="20"/>
                <w:szCs w:val="20"/>
              </w:rPr>
            </w:pPr>
            <w:r w:rsidRPr="00262C74">
              <w:rPr>
                <w:rFonts w:cs="Arial"/>
                <w:color w:val="000000"/>
                <w:sz w:val="20"/>
                <w:szCs w:val="20"/>
              </w:rPr>
              <w:t>COMPLEMENTO_INSTALACAO</w:t>
            </w:r>
          </w:p>
        </w:tc>
        <w:tc>
          <w:tcPr>
            <w:tcW w:w="648" w:type="pct"/>
            <w:tcBorders>
              <w:top w:val="nil"/>
              <w:left w:val="nil"/>
              <w:bottom w:val="single" w:sz="4" w:space="0" w:color="auto"/>
              <w:right w:val="single" w:sz="4" w:space="0" w:color="auto"/>
            </w:tcBorders>
            <w:shd w:val="clear" w:color="auto" w:fill="auto"/>
            <w:vAlign w:val="center"/>
            <w:hideMark/>
          </w:tcPr>
          <w:p w14:paraId="1C562F41"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315F9E64" w14:textId="77777777" w:rsidR="00893C59" w:rsidRPr="00262C74" w:rsidRDefault="00893C59" w:rsidP="00C01C97">
            <w:pPr>
              <w:jc w:val="right"/>
              <w:rPr>
                <w:rFonts w:cs="Arial"/>
                <w:color w:val="000000"/>
                <w:sz w:val="20"/>
                <w:szCs w:val="20"/>
              </w:rPr>
            </w:pPr>
            <w:r w:rsidRPr="00262C74">
              <w:rPr>
                <w:rFonts w:cs="Arial"/>
                <w:bCs/>
                <w:color w:val="000000"/>
                <w:sz w:val="20"/>
                <w:szCs w:val="20"/>
              </w:rPr>
              <w:t>634</w:t>
            </w:r>
          </w:p>
        </w:tc>
        <w:tc>
          <w:tcPr>
            <w:tcW w:w="301" w:type="pct"/>
            <w:tcBorders>
              <w:top w:val="nil"/>
              <w:left w:val="nil"/>
              <w:bottom w:val="single" w:sz="4" w:space="0" w:color="auto"/>
              <w:right w:val="single" w:sz="4" w:space="0" w:color="auto"/>
            </w:tcBorders>
            <w:shd w:val="clear" w:color="auto" w:fill="auto"/>
            <w:vAlign w:val="center"/>
            <w:hideMark/>
          </w:tcPr>
          <w:p w14:paraId="3C4C2AA2"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510C6D8E"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complemento de endereço, como apartamento, sala, bloco, grupo, fundos </w:t>
            </w:r>
          </w:p>
        </w:tc>
        <w:tc>
          <w:tcPr>
            <w:tcW w:w="663" w:type="pct"/>
            <w:tcBorders>
              <w:top w:val="nil"/>
              <w:left w:val="nil"/>
              <w:bottom w:val="single" w:sz="4" w:space="0" w:color="auto"/>
              <w:right w:val="single" w:sz="4" w:space="0" w:color="auto"/>
            </w:tcBorders>
            <w:shd w:val="clear" w:color="auto" w:fill="auto"/>
            <w:vAlign w:val="center"/>
            <w:hideMark/>
          </w:tcPr>
          <w:p w14:paraId="64D3BF38"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A5BB0FF"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9FE78F0"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EE014B5" w14:textId="56423FB9" w:rsidR="00893C59" w:rsidRPr="00262C74" w:rsidRDefault="00893C59" w:rsidP="00C01C97">
            <w:pPr>
              <w:rPr>
                <w:rFonts w:cs="Arial"/>
                <w:color w:val="000000"/>
                <w:sz w:val="20"/>
                <w:szCs w:val="20"/>
              </w:rPr>
            </w:pPr>
            <w:r w:rsidRPr="00262C74">
              <w:rPr>
                <w:rFonts w:cs="Arial"/>
                <w:color w:val="000000"/>
                <w:sz w:val="20"/>
                <w:szCs w:val="20"/>
              </w:rPr>
              <w:t>BAIRRO_INSTALACAO</w:t>
            </w:r>
          </w:p>
        </w:tc>
        <w:tc>
          <w:tcPr>
            <w:tcW w:w="648" w:type="pct"/>
            <w:tcBorders>
              <w:top w:val="nil"/>
              <w:left w:val="nil"/>
              <w:bottom w:val="single" w:sz="4" w:space="0" w:color="auto"/>
              <w:right w:val="single" w:sz="4" w:space="0" w:color="auto"/>
            </w:tcBorders>
            <w:shd w:val="clear" w:color="auto" w:fill="auto"/>
            <w:vAlign w:val="center"/>
            <w:hideMark/>
          </w:tcPr>
          <w:p w14:paraId="0587344E"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EEE51EE" w14:textId="77777777" w:rsidR="00893C59" w:rsidRPr="00262C74" w:rsidRDefault="00893C59" w:rsidP="00C01C97">
            <w:pPr>
              <w:jc w:val="right"/>
              <w:rPr>
                <w:rFonts w:cs="Arial"/>
                <w:color w:val="000000"/>
                <w:sz w:val="20"/>
                <w:szCs w:val="20"/>
              </w:rPr>
            </w:pPr>
            <w:r w:rsidRPr="00262C74">
              <w:rPr>
                <w:rFonts w:cs="Arial"/>
                <w:bCs/>
                <w:color w:val="000000"/>
                <w:sz w:val="20"/>
                <w:szCs w:val="20"/>
              </w:rPr>
              <w:t>654</w:t>
            </w:r>
          </w:p>
        </w:tc>
        <w:tc>
          <w:tcPr>
            <w:tcW w:w="301" w:type="pct"/>
            <w:tcBorders>
              <w:top w:val="nil"/>
              <w:left w:val="nil"/>
              <w:bottom w:val="single" w:sz="4" w:space="0" w:color="auto"/>
              <w:right w:val="single" w:sz="4" w:space="0" w:color="auto"/>
            </w:tcBorders>
            <w:shd w:val="clear" w:color="auto" w:fill="auto"/>
            <w:vAlign w:val="center"/>
            <w:hideMark/>
          </w:tcPr>
          <w:p w14:paraId="07C9D6C7" w14:textId="77777777" w:rsidR="00893C59" w:rsidRPr="00262C74" w:rsidRDefault="00893C59" w:rsidP="00C01C97">
            <w:pPr>
              <w:jc w:val="right"/>
              <w:rPr>
                <w:rFonts w:cs="Arial"/>
                <w:color w:val="000000"/>
                <w:sz w:val="20"/>
                <w:szCs w:val="20"/>
              </w:rPr>
            </w:pPr>
            <w:r w:rsidRPr="00262C74">
              <w:rPr>
                <w:rFonts w:cs="Arial"/>
                <w:color w:val="000000"/>
                <w:sz w:val="20"/>
                <w:szCs w:val="20"/>
              </w:rPr>
              <w:t>30</w:t>
            </w:r>
          </w:p>
        </w:tc>
        <w:tc>
          <w:tcPr>
            <w:tcW w:w="946" w:type="pct"/>
            <w:tcBorders>
              <w:top w:val="nil"/>
              <w:left w:val="nil"/>
              <w:bottom w:val="single" w:sz="4" w:space="0" w:color="auto"/>
              <w:right w:val="single" w:sz="4" w:space="0" w:color="auto"/>
            </w:tcBorders>
            <w:shd w:val="clear" w:color="auto" w:fill="auto"/>
            <w:vAlign w:val="center"/>
            <w:hideMark/>
          </w:tcPr>
          <w:p w14:paraId="6541566D" w14:textId="77777777" w:rsidR="00893C59" w:rsidRPr="00262C74" w:rsidRDefault="00893C59" w:rsidP="00C01C97">
            <w:pPr>
              <w:rPr>
                <w:rFonts w:cs="Arial"/>
                <w:color w:val="000000"/>
                <w:sz w:val="20"/>
                <w:szCs w:val="20"/>
              </w:rPr>
            </w:pPr>
            <w:r w:rsidRPr="00262C74">
              <w:rPr>
                <w:rFonts w:cs="Arial"/>
                <w:color w:val="000000"/>
                <w:sz w:val="20"/>
                <w:szCs w:val="20"/>
              </w:rPr>
              <w:t xml:space="preserve">Bairro do endereço de instalação </w:t>
            </w:r>
          </w:p>
        </w:tc>
        <w:tc>
          <w:tcPr>
            <w:tcW w:w="663" w:type="pct"/>
            <w:tcBorders>
              <w:top w:val="nil"/>
              <w:left w:val="nil"/>
              <w:bottom w:val="single" w:sz="4" w:space="0" w:color="auto"/>
              <w:right w:val="single" w:sz="4" w:space="0" w:color="auto"/>
            </w:tcBorders>
            <w:shd w:val="clear" w:color="auto" w:fill="auto"/>
            <w:vAlign w:val="center"/>
            <w:hideMark/>
          </w:tcPr>
          <w:p w14:paraId="169D6E0A"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3093325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97D9606"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2726069" w14:textId="46937C7D" w:rsidR="00893C59" w:rsidRPr="00262C74" w:rsidRDefault="00893C59" w:rsidP="00C01C97">
            <w:pPr>
              <w:rPr>
                <w:rFonts w:cs="Arial"/>
                <w:color w:val="000000"/>
                <w:sz w:val="20"/>
                <w:szCs w:val="20"/>
              </w:rPr>
            </w:pPr>
            <w:r w:rsidRPr="00262C74">
              <w:rPr>
                <w:rFonts w:cs="Arial"/>
                <w:color w:val="000000"/>
                <w:sz w:val="20"/>
                <w:szCs w:val="20"/>
              </w:rPr>
              <w:lastRenderedPageBreak/>
              <w:t>CIDADE_INSTALACAO</w:t>
            </w:r>
          </w:p>
        </w:tc>
        <w:tc>
          <w:tcPr>
            <w:tcW w:w="648" w:type="pct"/>
            <w:tcBorders>
              <w:top w:val="nil"/>
              <w:left w:val="nil"/>
              <w:bottom w:val="single" w:sz="4" w:space="0" w:color="auto"/>
              <w:right w:val="single" w:sz="4" w:space="0" w:color="auto"/>
            </w:tcBorders>
            <w:shd w:val="clear" w:color="auto" w:fill="auto"/>
            <w:vAlign w:val="center"/>
            <w:hideMark/>
          </w:tcPr>
          <w:p w14:paraId="08E97217"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7ECA9CF1" w14:textId="77777777" w:rsidR="00893C59" w:rsidRPr="00262C74" w:rsidRDefault="00893C59" w:rsidP="00C01C97">
            <w:pPr>
              <w:jc w:val="right"/>
              <w:rPr>
                <w:rFonts w:cs="Arial"/>
                <w:color w:val="000000"/>
                <w:sz w:val="20"/>
                <w:szCs w:val="20"/>
              </w:rPr>
            </w:pPr>
            <w:r w:rsidRPr="00262C74">
              <w:rPr>
                <w:rFonts w:cs="Arial"/>
                <w:bCs/>
                <w:color w:val="000000"/>
                <w:sz w:val="20"/>
                <w:szCs w:val="20"/>
              </w:rPr>
              <w:t>684</w:t>
            </w:r>
          </w:p>
        </w:tc>
        <w:tc>
          <w:tcPr>
            <w:tcW w:w="301" w:type="pct"/>
            <w:tcBorders>
              <w:top w:val="nil"/>
              <w:left w:val="nil"/>
              <w:bottom w:val="single" w:sz="4" w:space="0" w:color="auto"/>
              <w:right w:val="single" w:sz="4" w:space="0" w:color="auto"/>
            </w:tcBorders>
            <w:shd w:val="clear" w:color="auto" w:fill="auto"/>
            <w:vAlign w:val="center"/>
            <w:hideMark/>
          </w:tcPr>
          <w:p w14:paraId="3DF3B96B" w14:textId="77777777" w:rsidR="00893C59" w:rsidRPr="00262C74" w:rsidRDefault="00893C59" w:rsidP="00C01C97">
            <w:pPr>
              <w:jc w:val="right"/>
              <w:rPr>
                <w:rFonts w:cs="Arial"/>
                <w:color w:val="000000"/>
                <w:sz w:val="20"/>
                <w:szCs w:val="20"/>
              </w:rPr>
            </w:pPr>
            <w:r w:rsidRPr="00262C74">
              <w:rPr>
                <w:rFonts w:cs="Arial"/>
                <w:color w:val="000000"/>
                <w:sz w:val="20"/>
                <w:szCs w:val="20"/>
              </w:rPr>
              <w:t>40</w:t>
            </w:r>
          </w:p>
        </w:tc>
        <w:tc>
          <w:tcPr>
            <w:tcW w:w="946" w:type="pct"/>
            <w:tcBorders>
              <w:top w:val="nil"/>
              <w:left w:val="nil"/>
              <w:bottom w:val="single" w:sz="4" w:space="0" w:color="auto"/>
              <w:right w:val="single" w:sz="4" w:space="0" w:color="auto"/>
            </w:tcBorders>
            <w:shd w:val="clear" w:color="auto" w:fill="auto"/>
            <w:vAlign w:val="center"/>
            <w:hideMark/>
          </w:tcPr>
          <w:p w14:paraId="4A1D1F0E"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da Cidade de instalação </w:t>
            </w:r>
          </w:p>
        </w:tc>
        <w:tc>
          <w:tcPr>
            <w:tcW w:w="663" w:type="pct"/>
            <w:tcBorders>
              <w:top w:val="nil"/>
              <w:left w:val="nil"/>
              <w:bottom w:val="single" w:sz="4" w:space="0" w:color="auto"/>
              <w:right w:val="single" w:sz="4" w:space="0" w:color="auto"/>
            </w:tcBorders>
            <w:shd w:val="clear" w:color="auto" w:fill="auto"/>
            <w:vAlign w:val="center"/>
            <w:hideMark/>
          </w:tcPr>
          <w:p w14:paraId="5A3D261D"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76EC120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0735D98"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1F15698" w14:textId="231BB0E9" w:rsidR="00893C59" w:rsidRPr="00262C74" w:rsidRDefault="00893C59" w:rsidP="00C01C97">
            <w:pPr>
              <w:rPr>
                <w:rFonts w:cs="Arial"/>
                <w:color w:val="000000"/>
                <w:sz w:val="20"/>
                <w:szCs w:val="20"/>
              </w:rPr>
            </w:pPr>
            <w:r w:rsidRPr="00262C74">
              <w:rPr>
                <w:rFonts w:cs="Arial"/>
                <w:color w:val="000000"/>
                <w:sz w:val="20"/>
                <w:szCs w:val="20"/>
              </w:rPr>
              <w:t>ESTADO_INSTALACAO</w:t>
            </w:r>
          </w:p>
        </w:tc>
        <w:tc>
          <w:tcPr>
            <w:tcW w:w="648" w:type="pct"/>
            <w:tcBorders>
              <w:top w:val="nil"/>
              <w:left w:val="nil"/>
              <w:bottom w:val="single" w:sz="4" w:space="0" w:color="auto"/>
              <w:right w:val="single" w:sz="4" w:space="0" w:color="auto"/>
            </w:tcBorders>
            <w:shd w:val="clear" w:color="auto" w:fill="auto"/>
            <w:vAlign w:val="center"/>
            <w:hideMark/>
          </w:tcPr>
          <w:p w14:paraId="6293ED11"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FFA9BEF" w14:textId="77777777" w:rsidR="00893C59" w:rsidRPr="00262C74" w:rsidRDefault="00893C59" w:rsidP="00C01C97">
            <w:pPr>
              <w:jc w:val="right"/>
              <w:rPr>
                <w:rFonts w:cs="Arial"/>
                <w:color w:val="000000"/>
                <w:sz w:val="20"/>
                <w:szCs w:val="20"/>
              </w:rPr>
            </w:pPr>
            <w:r w:rsidRPr="00262C74">
              <w:rPr>
                <w:rFonts w:cs="Arial"/>
                <w:bCs/>
                <w:color w:val="000000"/>
                <w:sz w:val="20"/>
                <w:szCs w:val="20"/>
              </w:rPr>
              <w:t>724</w:t>
            </w:r>
          </w:p>
        </w:tc>
        <w:tc>
          <w:tcPr>
            <w:tcW w:w="301" w:type="pct"/>
            <w:tcBorders>
              <w:top w:val="nil"/>
              <w:left w:val="nil"/>
              <w:bottom w:val="single" w:sz="4" w:space="0" w:color="auto"/>
              <w:right w:val="single" w:sz="4" w:space="0" w:color="auto"/>
            </w:tcBorders>
            <w:shd w:val="clear" w:color="auto" w:fill="auto"/>
            <w:vAlign w:val="center"/>
            <w:hideMark/>
          </w:tcPr>
          <w:p w14:paraId="2C3D1C35" w14:textId="77777777" w:rsidR="00893C59" w:rsidRPr="00262C74" w:rsidRDefault="00893C59" w:rsidP="00C01C97">
            <w:pPr>
              <w:jc w:val="right"/>
              <w:rPr>
                <w:rFonts w:cs="Arial"/>
                <w:color w:val="000000"/>
                <w:sz w:val="20"/>
                <w:szCs w:val="20"/>
              </w:rPr>
            </w:pPr>
            <w:r w:rsidRPr="00262C74">
              <w:rPr>
                <w:rFonts w:cs="Arial"/>
                <w:color w:val="000000"/>
                <w:sz w:val="20"/>
                <w:szCs w:val="20"/>
              </w:rPr>
              <w:t>2</w:t>
            </w:r>
          </w:p>
        </w:tc>
        <w:tc>
          <w:tcPr>
            <w:tcW w:w="946" w:type="pct"/>
            <w:tcBorders>
              <w:top w:val="nil"/>
              <w:left w:val="nil"/>
              <w:bottom w:val="single" w:sz="4" w:space="0" w:color="auto"/>
              <w:right w:val="single" w:sz="4" w:space="0" w:color="auto"/>
            </w:tcBorders>
            <w:shd w:val="clear" w:color="auto" w:fill="auto"/>
            <w:vAlign w:val="center"/>
            <w:hideMark/>
          </w:tcPr>
          <w:p w14:paraId="3F6FE4D0" w14:textId="77777777" w:rsidR="00893C59" w:rsidRPr="00262C74" w:rsidRDefault="00893C59" w:rsidP="00C01C97">
            <w:pPr>
              <w:rPr>
                <w:rFonts w:cs="Arial"/>
                <w:color w:val="000000"/>
                <w:sz w:val="20"/>
                <w:szCs w:val="20"/>
              </w:rPr>
            </w:pPr>
            <w:r w:rsidRPr="00262C74">
              <w:rPr>
                <w:rFonts w:cs="Arial"/>
                <w:color w:val="000000"/>
                <w:sz w:val="20"/>
                <w:szCs w:val="20"/>
              </w:rPr>
              <w:t xml:space="preserve">UF de instalação. </w:t>
            </w:r>
          </w:p>
        </w:tc>
        <w:tc>
          <w:tcPr>
            <w:tcW w:w="663" w:type="pct"/>
            <w:tcBorders>
              <w:top w:val="nil"/>
              <w:left w:val="nil"/>
              <w:bottom w:val="single" w:sz="4" w:space="0" w:color="auto"/>
              <w:right w:val="single" w:sz="4" w:space="0" w:color="auto"/>
            </w:tcBorders>
            <w:shd w:val="clear" w:color="auto" w:fill="auto"/>
            <w:vAlign w:val="center"/>
            <w:hideMark/>
          </w:tcPr>
          <w:p w14:paraId="42A9C4F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05F55966"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4456BA4C"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4DA6B41" w14:textId="785EAAE4" w:rsidR="00893C59" w:rsidRPr="00262C74" w:rsidRDefault="00893C59" w:rsidP="00C01C97">
            <w:pPr>
              <w:rPr>
                <w:rFonts w:cs="Arial"/>
                <w:color w:val="000000"/>
                <w:sz w:val="20"/>
                <w:szCs w:val="20"/>
              </w:rPr>
            </w:pPr>
            <w:r w:rsidRPr="00262C74">
              <w:rPr>
                <w:rFonts w:cs="Arial"/>
                <w:color w:val="000000"/>
                <w:sz w:val="20"/>
                <w:szCs w:val="20"/>
              </w:rPr>
              <w:t>CEP_INSTALACAO</w:t>
            </w:r>
          </w:p>
        </w:tc>
        <w:tc>
          <w:tcPr>
            <w:tcW w:w="648" w:type="pct"/>
            <w:tcBorders>
              <w:top w:val="nil"/>
              <w:left w:val="nil"/>
              <w:bottom w:val="single" w:sz="4" w:space="0" w:color="auto"/>
              <w:right w:val="single" w:sz="4" w:space="0" w:color="auto"/>
            </w:tcBorders>
            <w:shd w:val="clear" w:color="auto" w:fill="auto"/>
            <w:vAlign w:val="center"/>
            <w:hideMark/>
          </w:tcPr>
          <w:p w14:paraId="5A51910D"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063683E8" w14:textId="77777777" w:rsidR="00893C59" w:rsidRPr="00262C74" w:rsidRDefault="00893C59" w:rsidP="00C01C97">
            <w:pPr>
              <w:jc w:val="right"/>
              <w:rPr>
                <w:rFonts w:cs="Arial"/>
                <w:color w:val="000000"/>
                <w:sz w:val="20"/>
                <w:szCs w:val="20"/>
              </w:rPr>
            </w:pPr>
            <w:r w:rsidRPr="00262C74">
              <w:rPr>
                <w:rFonts w:cs="Arial"/>
                <w:bCs/>
                <w:color w:val="000000"/>
                <w:sz w:val="20"/>
                <w:szCs w:val="20"/>
              </w:rPr>
              <w:t>726</w:t>
            </w:r>
          </w:p>
        </w:tc>
        <w:tc>
          <w:tcPr>
            <w:tcW w:w="301" w:type="pct"/>
            <w:tcBorders>
              <w:top w:val="nil"/>
              <w:left w:val="nil"/>
              <w:bottom w:val="single" w:sz="4" w:space="0" w:color="auto"/>
              <w:right w:val="single" w:sz="4" w:space="0" w:color="auto"/>
            </w:tcBorders>
            <w:shd w:val="clear" w:color="auto" w:fill="auto"/>
            <w:vAlign w:val="center"/>
            <w:hideMark/>
          </w:tcPr>
          <w:p w14:paraId="746F0922" w14:textId="77777777" w:rsidR="00893C59" w:rsidRPr="00262C74" w:rsidRDefault="00893C59" w:rsidP="00C01C97">
            <w:pPr>
              <w:jc w:val="right"/>
              <w:rPr>
                <w:rFonts w:cs="Arial"/>
                <w:color w:val="000000"/>
                <w:sz w:val="20"/>
                <w:szCs w:val="20"/>
              </w:rPr>
            </w:pPr>
            <w:r w:rsidRPr="00262C74">
              <w:rPr>
                <w:rFonts w:cs="Arial"/>
                <w:color w:val="000000"/>
                <w:sz w:val="20"/>
                <w:szCs w:val="20"/>
              </w:rPr>
              <w:t>8</w:t>
            </w:r>
          </w:p>
        </w:tc>
        <w:tc>
          <w:tcPr>
            <w:tcW w:w="946" w:type="pct"/>
            <w:tcBorders>
              <w:top w:val="nil"/>
              <w:left w:val="nil"/>
              <w:bottom w:val="single" w:sz="4" w:space="0" w:color="auto"/>
              <w:right w:val="single" w:sz="4" w:space="0" w:color="auto"/>
            </w:tcBorders>
            <w:shd w:val="clear" w:color="auto" w:fill="auto"/>
            <w:vAlign w:val="center"/>
            <w:hideMark/>
          </w:tcPr>
          <w:p w14:paraId="62BE63D9" w14:textId="77777777" w:rsidR="00893C59" w:rsidRPr="00262C74" w:rsidRDefault="00893C59" w:rsidP="00C01C97">
            <w:pPr>
              <w:rPr>
                <w:rFonts w:cs="Arial"/>
                <w:color w:val="000000"/>
                <w:sz w:val="20"/>
                <w:szCs w:val="20"/>
              </w:rPr>
            </w:pPr>
            <w:r w:rsidRPr="00262C74">
              <w:rPr>
                <w:rFonts w:cs="Arial"/>
                <w:color w:val="000000"/>
                <w:sz w:val="20"/>
                <w:szCs w:val="20"/>
              </w:rPr>
              <w:t xml:space="preserve">CEP do endereço de instalação. Campo numérico com 8 dígitos sem pontos e hífen. </w:t>
            </w:r>
          </w:p>
        </w:tc>
        <w:tc>
          <w:tcPr>
            <w:tcW w:w="663" w:type="pct"/>
            <w:tcBorders>
              <w:top w:val="nil"/>
              <w:left w:val="nil"/>
              <w:bottom w:val="single" w:sz="4" w:space="0" w:color="auto"/>
              <w:right w:val="single" w:sz="4" w:space="0" w:color="auto"/>
            </w:tcBorders>
            <w:shd w:val="clear" w:color="auto" w:fill="auto"/>
            <w:vAlign w:val="center"/>
            <w:hideMark/>
          </w:tcPr>
          <w:p w14:paraId="3D095778"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(Lembrar que existe regra para rejeitar registros com Endereços de Cobrança e Instalação não preenchidos) </w:t>
            </w:r>
          </w:p>
        </w:tc>
        <w:tc>
          <w:tcPr>
            <w:tcW w:w="662" w:type="pct"/>
            <w:tcBorders>
              <w:top w:val="nil"/>
              <w:left w:val="nil"/>
              <w:bottom w:val="single" w:sz="4" w:space="0" w:color="auto"/>
              <w:right w:val="single" w:sz="4" w:space="0" w:color="auto"/>
            </w:tcBorders>
            <w:shd w:val="clear" w:color="auto" w:fill="auto"/>
            <w:vAlign w:val="center"/>
            <w:hideMark/>
          </w:tcPr>
          <w:p w14:paraId="2A6D760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955F98E" w14:textId="77777777" w:rsidTr="00757920">
        <w:trPr>
          <w:trHeight w:val="3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E35CCD3" w14:textId="62CEDB45" w:rsidR="00893C59" w:rsidRPr="00262C74" w:rsidRDefault="00893C59" w:rsidP="00C01C97">
            <w:pPr>
              <w:rPr>
                <w:rFonts w:cs="Arial"/>
                <w:color w:val="000000"/>
                <w:sz w:val="20"/>
                <w:szCs w:val="20"/>
              </w:rPr>
            </w:pPr>
            <w:r w:rsidRPr="00262C74">
              <w:rPr>
                <w:rFonts w:cs="Arial"/>
                <w:color w:val="000000"/>
                <w:sz w:val="20"/>
                <w:szCs w:val="20"/>
              </w:rPr>
              <w:t>CNPJ_DEALER</w:t>
            </w:r>
          </w:p>
        </w:tc>
        <w:tc>
          <w:tcPr>
            <w:tcW w:w="648" w:type="pct"/>
            <w:tcBorders>
              <w:top w:val="nil"/>
              <w:left w:val="nil"/>
              <w:bottom w:val="single" w:sz="4" w:space="0" w:color="auto"/>
              <w:right w:val="single" w:sz="4" w:space="0" w:color="auto"/>
            </w:tcBorders>
            <w:shd w:val="clear" w:color="auto" w:fill="auto"/>
            <w:vAlign w:val="center"/>
            <w:hideMark/>
          </w:tcPr>
          <w:p w14:paraId="00FFA4FB"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6A68DAFE" w14:textId="77777777" w:rsidR="00893C59" w:rsidRPr="00262C74" w:rsidRDefault="00893C59" w:rsidP="00C01C97">
            <w:pPr>
              <w:jc w:val="right"/>
              <w:rPr>
                <w:rFonts w:cs="Arial"/>
                <w:color w:val="000000"/>
                <w:sz w:val="20"/>
                <w:szCs w:val="20"/>
              </w:rPr>
            </w:pPr>
            <w:r w:rsidRPr="00262C74">
              <w:rPr>
                <w:rFonts w:cs="Arial"/>
                <w:bCs/>
                <w:color w:val="000000"/>
                <w:sz w:val="20"/>
                <w:szCs w:val="20"/>
              </w:rPr>
              <w:t>734</w:t>
            </w:r>
          </w:p>
        </w:tc>
        <w:tc>
          <w:tcPr>
            <w:tcW w:w="301" w:type="pct"/>
            <w:tcBorders>
              <w:top w:val="nil"/>
              <w:left w:val="nil"/>
              <w:bottom w:val="single" w:sz="4" w:space="0" w:color="auto"/>
              <w:right w:val="single" w:sz="4" w:space="0" w:color="auto"/>
            </w:tcBorders>
            <w:shd w:val="clear" w:color="auto" w:fill="auto"/>
            <w:vAlign w:val="center"/>
            <w:hideMark/>
          </w:tcPr>
          <w:p w14:paraId="53A629C0"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289C8A23" w14:textId="77777777" w:rsidR="00893C59" w:rsidRPr="00262C74" w:rsidRDefault="00893C59" w:rsidP="00C01C97">
            <w:pPr>
              <w:rPr>
                <w:rFonts w:cs="Arial"/>
                <w:color w:val="000000"/>
                <w:sz w:val="20"/>
                <w:szCs w:val="20"/>
              </w:rPr>
            </w:pPr>
            <w:r w:rsidRPr="00262C74">
              <w:rPr>
                <w:rFonts w:cs="Arial"/>
                <w:color w:val="000000"/>
                <w:sz w:val="20"/>
                <w:szCs w:val="20"/>
              </w:rPr>
              <w:t xml:space="preserve">CNPJ do dealer </w:t>
            </w:r>
          </w:p>
        </w:tc>
        <w:tc>
          <w:tcPr>
            <w:tcW w:w="663" w:type="pct"/>
            <w:tcBorders>
              <w:top w:val="nil"/>
              <w:left w:val="nil"/>
              <w:bottom w:val="single" w:sz="4" w:space="0" w:color="auto"/>
              <w:right w:val="single" w:sz="4" w:space="0" w:color="auto"/>
            </w:tcBorders>
            <w:shd w:val="clear" w:color="auto" w:fill="auto"/>
            <w:vAlign w:val="center"/>
            <w:hideMark/>
          </w:tcPr>
          <w:p w14:paraId="186C1CF6"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069FBE58"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6B1C3A7" w14:textId="77777777" w:rsidTr="00757920">
        <w:trPr>
          <w:trHeight w:val="4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32539048" w14:textId="34BEDC61" w:rsidR="00893C59" w:rsidRPr="00262C74" w:rsidRDefault="00893C59" w:rsidP="00C01C97">
            <w:pPr>
              <w:rPr>
                <w:rFonts w:cs="Arial"/>
                <w:color w:val="000000"/>
                <w:sz w:val="20"/>
                <w:szCs w:val="20"/>
              </w:rPr>
            </w:pPr>
            <w:r w:rsidRPr="00262C74">
              <w:rPr>
                <w:rFonts w:cs="Arial"/>
                <w:color w:val="000000"/>
                <w:sz w:val="20"/>
                <w:szCs w:val="20"/>
              </w:rPr>
              <w:t>CODIGO_INTERNO_DEALER</w:t>
            </w:r>
          </w:p>
        </w:tc>
        <w:tc>
          <w:tcPr>
            <w:tcW w:w="648" w:type="pct"/>
            <w:tcBorders>
              <w:top w:val="nil"/>
              <w:left w:val="nil"/>
              <w:bottom w:val="single" w:sz="4" w:space="0" w:color="auto"/>
              <w:right w:val="single" w:sz="4" w:space="0" w:color="auto"/>
            </w:tcBorders>
            <w:shd w:val="clear" w:color="auto" w:fill="auto"/>
            <w:vAlign w:val="center"/>
            <w:hideMark/>
          </w:tcPr>
          <w:p w14:paraId="4AD2EFE0"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1949366D" w14:textId="77777777" w:rsidR="00893C59" w:rsidRPr="00262C74" w:rsidRDefault="00893C59" w:rsidP="00C01C97">
            <w:pPr>
              <w:jc w:val="right"/>
              <w:rPr>
                <w:rFonts w:cs="Arial"/>
                <w:color w:val="000000"/>
                <w:sz w:val="20"/>
                <w:szCs w:val="20"/>
              </w:rPr>
            </w:pPr>
            <w:r w:rsidRPr="00262C74">
              <w:rPr>
                <w:rFonts w:cs="Arial"/>
                <w:bCs/>
                <w:color w:val="000000"/>
                <w:sz w:val="20"/>
                <w:szCs w:val="20"/>
              </w:rPr>
              <w:t>748</w:t>
            </w:r>
          </w:p>
        </w:tc>
        <w:tc>
          <w:tcPr>
            <w:tcW w:w="301" w:type="pct"/>
            <w:tcBorders>
              <w:top w:val="nil"/>
              <w:left w:val="nil"/>
              <w:bottom w:val="single" w:sz="4" w:space="0" w:color="auto"/>
              <w:right w:val="single" w:sz="4" w:space="0" w:color="auto"/>
            </w:tcBorders>
            <w:shd w:val="clear" w:color="auto" w:fill="auto"/>
            <w:vAlign w:val="center"/>
            <w:hideMark/>
          </w:tcPr>
          <w:p w14:paraId="28B9A31B"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74B2FC6D" w14:textId="77777777" w:rsidR="00893C59" w:rsidRPr="00262C74" w:rsidRDefault="00893C59" w:rsidP="00C01C97">
            <w:pPr>
              <w:rPr>
                <w:rFonts w:cs="Arial"/>
                <w:color w:val="000000"/>
                <w:sz w:val="20"/>
                <w:szCs w:val="20"/>
              </w:rPr>
            </w:pPr>
            <w:r w:rsidRPr="00262C74">
              <w:rPr>
                <w:rFonts w:cs="Arial"/>
                <w:color w:val="000000"/>
                <w:sz w:val="20"/>
                <w:szCs w:val="20"/>
              </w:rPr>
              <w:t xml:space="preserve">Código interno do Dealer na operadora. </w:t>
            </w:r>
          </w:p>
        </w:tc>
        <w:tc>
          <w:tcPr>
            <w:tcW w:w="663" w:type="pct"/>
            <w:tcBorders>
              <w:top w:val="nil"/>
              <w:left w:val="nil"/>
              <w:bottom w:val="single" w:sz="4" w:space="0" w:color="auto"/>
              <w:right w:val="single" w:sz="4" w:space="0" w:color="auto"/>
            </w:tcBorders>
            <w:shd w:val="clear" w:color="auto" w:fill="auto"/>
            <w:vAlign w:val="center"/>
            <w:hideMark/>
          </w:tcPr>
          <w:p w14:paraId="118AD597"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1630BC3A"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1096AA4A" w14:textId="77777777" w:rsidTr="00757920">
        <w:trPr>
          <w:trHeight w:val="45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ABBB8D" w14:textId="191947D0" w:rsidR="00893C59" w:rsidRPr="00262C74" w:rsidRDefault="00893C59" w:rsidP="00C01C97">
            <w:pPr>
              <w:rPr>
                <w:rFonts w:cs="Arial"/>
                <w:color w:val="000000"/>
                <w:sz w:val="20"/>
                <w:szCs w:val="20"/>
              </w:rPr>
            </w:pPr>
            <w:r w:rsidRPr="00262C74">
              <w:rPr>
                <w:rFonts w:cs="Arial"/>
                <w:color w:val="000000"/>
                <w:sz w:val="20"/>
                <w:szCs w:val="20"/>
              </w:rPr>
              <w:t>TIPO_LOGRADOURO_DEALER</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734700E9"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05FAF20B" w14:textId="77777777" w:rsidR="00893C59" w:rsidRPr="00262C74" w:rsidRDefault="00893C59" w:rsidP="00C01C97">
            <w:pPr>
              <w:jc w:val="right"/>
              <w:rPr>
                <w:rFonts w:cs="Arial"/>
                <w:color w:val="000000"/>
                <w:sz w:val="20"/>
                <w:szCs w:val="20"/>
              </w:rPr>
            </w:pPr>
            <w:r w:rsidRPr="00262C74">
              <w:rPr>
                <w:rFonts w:cs="Arial"/>
                <w:bCs/>
                <w:color w:val="000000"/>
                <w:sz w:val="20"/>
                <w:szCs w:val="20"/>
              </w:rPr>
              <w:t>762</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07244C2B"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168ABBA1" w14:textId="77777777" w:rsidR="00893C59" w:rsidRPr="00262C74" w:rsidRDefault="00893C59" w:rsidP="00C01C97">
            <w:pPr>
              <w:rPr>
                <w:rFonts w:cs="Arial"/>
                <w:color w:val="000000"/>
                <w:sz w:val="20"/>
                <w:szCs w:val="20"/>
              </w:rPr>
            </w:pPr>
            <w:r w:rsidRPr="00262C74">
              <w:rPr>
                <w:rFonts w:cs="Arial"/>
                <w:color w:val="000000"/>
                <w:sz w:val="20"/>
                <w:szCs w:val="20"/>
              </w:rPr>
              <w:t xml:space="preserve">Indica o tipo de logradouro: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634CD731"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15E86C7D"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865D9B5" w14:textId="77777777" w:rsidTr="00757920">
        <w:trPr>
          <w:trHeight w:val="675"/>
        </w:trPr>
        <w:tc>
          <w:tcPr>
            <w:tcW w:w="1412" w:type="pct"/>
            <w:vMerge/>
            <w:tcBorders>
              <w:top w:val="nil"/>
              <w:left w:val="single" w:sz="4" w:space="0" w:color="auto"/>
              <w:bottom w:val="single" w:sz="4" w:space="0" w:color="auto"/>
              <w:right w:val="single" w:sz="4" w:space="0" w:color="auto"/>
            </w:tcBorders>
            <w:vAlign w:val="center"/>
            <w:hideMark/>
          </w:tcPr>
          <w:p w14:paraId="7F0F992B"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47400FB"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156687D"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AF34BF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2B52FCC" w14:textId="77777777" w:rsidR="00893C59" w:rsidRPr="00262C74" w:rsidRDefault="00893C59" w:rsidP="00C01C97">
            <w:pPr>
              <w:rPr>
                <w:rFonts w:cs="Arial"/>
                <w:color w:val="000000"/>
                <w:sz w:val="20"/>
                <w:szCs w:val="20"/>
              </w:rPr>
            </w:pPr>
            <w:r w:rsidRPr="00262C74">
              <w:rPr>
                <w:rFonts w:cs="Arial"/>
                <w:color w:val="000000"/>
                <w:sz w:val="20"/>
                <w:szCs w:val="20"/>
              </w:rPr>
              <w:t xml:space="preserve">(Conteúdo de acordo com tabela de tipos e abreviaturas) </w:t>
            </w:r>
          </w:p>
        </w:tc>
        <w:tc>
          <w:tcPr>
            <w:tcW w:w="663" w:type="pct"/>
            <w:vMerge/>
            <w:tcBorders>
              <w:top w:val="nil"/>
              <w:left w:val="single" w:sz="4" w:space="0" w:color="auto"/>
              <w:bottom w:val="single" w:sz="4" w:space="0" w:color="auto"/>
              <w:right w:val="single" w:sz="4" w:space="0" w:color="auto"/>
            </w:tcBorders>
            <w:vAlign w:val="center"/>
            <w:hideMark/>
          </w:tcPr>
          <w:p w14:paraId="0BF7776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FABAF03" w14:textId="77777777" w:rsidR="00893C59" w:rsidRPr="00262C74" w:rsidRDefault="00893C59" w:rsidP="00C01C97">
            <w:pPr>
              <w:rPr>
                <w:rFonts w:cs="Arial"/>
                <w:color w:val="000000"/>
                <w:sz w:val="20"/>
                <w:szCs w:val="20"/>
              </w:rPr>
            </w:pPr>
          </w:p>
        </w:tc>
      </w:tr>
      <w:tr w:rsidR="00893C59" w14:paraId="57509F1F"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265DE9D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BE1BFD0"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E888A6C"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7330E73"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CBE3AF9" w14:textId="77777777" w:rsidR="00893C59" w:rsidRPr="00262C74" w:rsidRDefault="00893C59" w:rsidP="00C01C97">
            <w:pPr>
              <w:rPr>
                <w:rFonts w:cs="Arial"/>
                <w:color w:val="000000"/>
                <w:sz w:val="20"/>
                <w:szCs w:val="20"/>
              </w:rPr>
            </w:pPr>
            <w:r w:rsidRPr="00262C74">
              <w:rPr>
                <w:rFonts w:cs="Arial"/>
                <w:color w:val="000000"/>
                <w:sz w:val="20"/>
                <w:szCs w:val="20"/>
              </w:rPr>
              <w:t xml:space="preserve">Exemplo: </w:t>
            </w:r>
          </w:p>
        </w:tc>
        <w:tc>
          <w:tcPr>
            <w:tcW w:w="663" w:type="pct"/>
            <w:vMerge/>
            <w:tcBorders>
              <w:top w:val="nil"/>
              <w:left w:val="single" w:sz="4" w:space="0" w:color="auto"/>
              <w:bottom w:val="single" w:sz="4" w:space="0" w:color="auto"/>
              <w:right w:val="single" w:sz="4" w:space="0" w:color="auto"/>
            </w:tcBorders>
            <w:vAlign w:val="center"/>
            <w:hideMark/>
          </w:tcPr>
          <w:p w14:paraId="28E9638F"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C9D3D98" w14:textId="77777777" w:rsidR="00893C59" w:rsidRPr="00262C74" w:rsidRDefault="00893C59" w:rsidP="00C01C97">
            <w:pPr>
              <w:rPr>
                <w:rFonts w:cs="Arial"/>
                <w:color w:val="000000"/>
                <w:sz w:val="20"/>
                <w:szCs w:val="20"/>
              </w:rPr>
            </w:pPr>
          </w:p>
        </w:tc>
      </w:tr>
      <w:tr w:rsidR="00893C59" w14:paraId="0A9F25B5"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AF55D39"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206424D"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52A61B6"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5F33F8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FD84781" w14:textId="77777777" w:rsidR="00893C59" w:rsidRPr="00262C74" w:rsidRDefault="00893C59" w:rsidP="00C01C97">
            <w:pPr>
              <w:rPr>
                <w:rFonts w:cs="Arial"/>
                <w:color w:val="000000"/>
                <w:sz w:val="20"/>
                <w:szCs w:val="20"/>
              </w:rPr>
            </w:pPr>
            <w:r w:rsidRPr="00262C74">
              <w:rPr>
                <w:rFonts w:cs="Arial"/>
                <w:color w:val="000000"/>
                <w:sz w:val="20"/>
                <w:szCs w:val="20"/>
              </w:rPr>
              <w:t xml:space="preserve">Avenida = av </w:t>
            </w:r>
          </w:p>
        </w:tc>
        <w:tc>
          <w:tcPr>
            <w:tcW w:w="663" w:type="pct"/>
            <w:vMerge/>
            <w:tcBorders>
              <w:top w:val="nil"/>
              <w:left w:val="single" w:sz="4" w:space="0" w:color="auto"/>
              <w:bottom w:val="single" w:sz="4" w:space="0" w:color="auto"/>
              <w:right w:val="single" w:sz="4" w:space="0" w:color="auto"/>
            </w:tcBorders>
            <w:vAlign w:val="center"/>
            <w:hideMark/>
          </w:tcPr>
          <w:p w14:paraId="473BDB35"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E5554B2" w14:textId="77777777" w:rsidR="00893C59" w:rsidRPr="00262C74" w:rsidRDefault="00893C59" w:rsidP="00C01C97">
            <w:pPr>
              <w:rPr>
                <w:rFonts w:cs="Arial"/>
                <w:color w:val="000000"/>
                <w:sz w:val="20"/>
                <w:szCs w:val="20"/>
              </w:rPr>
            </w:pPr>
          </w:p>
        </w:tc>
      </w:tr>
      <w:tr w:rsidR="00893C59" w14:paraId="1E80102B"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16763998"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508C2F78"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D05F1B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8172BF5"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BFE4979" w14:textId="77777777" w:rsidR="00893C59" w:rsidRPr="00262C74" w:rsidRDefault="00893C59" w:rsidP="00C01C97">
            <w:pPr>
              <w:rPr>
                <w:rFonts w:cs="Arial"/>
                <w:color w:val="000000"/>
                <w:sz w:val="20"/>
                <w:szCs w:val="20"/>
              </w:rPr>
            </w:pPr>
            <w:r w:rsidRPr="00262C74">
              <w:rPr>
                <w:rFonts w:cs="Arial"/>
                <w:color w:val="000000"/>
                <w:sz w:val="20"/>
                <w:szCs w:val="20"/>
              </w:rPr>
              <w:t xml:space="preserve">Rua = r </w:t>
            </w:r>
          </w:p>
        </w:tc>
        <w:tc>
          <w:tcPr>
            <w:tcW w:w="663" w:type="pct"/>
            <w:vMerge/>
            <w:tcBorders>
              <w:top w:val="nil"/>
              <w:left w:val="single" w:sz="4" w:space="0" w:color="auto"/>
              <w:bottom w:val="single" w:sz="4" w:space="0" w:color="auto"/>
              <w:right w:val="single" w:sz="4" w:space="0" w:color="auto"/>
            </w:tcBorders>
            <w:vAlign w:val="center"/>
            <w:hideMark/>
          </w:tcPr>
          <w:p w14:paraId="355556EA"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5F40C14" w14:textId="77777777" w:rsidR="00893C59" w:rsidRPr="00262C74" w:rsidRDefault="00893C59" w:rsidP="00C01C97">
            <w:pPr>
              <w:rPr>
                <w:rFonts w:cs="Arial"/>
                <w:color w:val="000000"/>
                <w:sz w:val="20"/>
                <w:szCs w:val="20"/>
              </w:rPr>
            </w:pPr>
          </w:p>
        </w:tc>
      </w:tr>
      <w:tr w:rsidR="00893C59" w14:paraId="19F76814"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1F8FE3D"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83E41FA"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775E92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17EC5D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47781A20" w14:textId="77777777" w:rsidR="00893C59" w:rsidRPr="00262C74" w:rsidRDefault="00893C59" w:rsidP="00C01C97">
            <w:pPr>
              <w:rPr>
                <w:rFonts w:cs="Arial"/>
                <w:color w:val="000000"/>
                <w:sz w:val="20"/>
                <w:szCs w:val="20"/>
              </w:rPr>
            </w:pPr>
            <w:r w:rsidRPr="00262C74">
              <w:rPr>
                <w:rFonts w:cs="Arial"/>
                <w:color w:val="000000"/>
                <w:sz w:val="20"/>
                <w:szCs w:val="20"/>
              </w:rPr>
              <w:t xml:space="preserve">Praça = Pç </w:t>
            </w:r>
          </w:p>
        </w:tc>
        <w:tc>
          <w:tcPr>
            <w:tcW w:w="663" w:type="pct"/>
            <w:vMerge/>
            <w:tcBorders>
              <w:top w:val="nil"/>
              <w:left w:val="single" w:sz="4" w:space="0" w:color="auto"/>
              <w:bottom w:val="single" w:sz="4" w:space="0" w:color="auto"/>
              <w:right w:val="single" w:sz="4" w:space="0" w:color="auto"/>
            </w:tcBorders>
            <w:vAlign w:val="center"/>
            <w:hideMark/>
          </w:tcPr>
          <w:p w14:paraId="658F1BB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E27DA88" w14:textId="77777777" w:rsidR="00893C59" w:rsidRPr="00262C74" w:rsidRDefault="00893C59" w:rsidP="00C01C97">
            <w:pPr>
              <w:rPr>
                <w:rFonts w:cs="Arial"/>
                <w:color w:val="000000"/>
                <w:sz w:val="20"/>
                <w:szCs w:val="20"/>
              </w:rPr>
            </w:pPr>
          </w:p>
        </w:tc>
      </w:tr>
      <w:tr w:rsidR="00893C59" w14:paraId="11B0B100"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360847B"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8C74BE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0B6F7D7"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64ECBAC"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7E853C9" w14:textId="77777777" w:rsidR="00893C59" w:rsidRPr="00262C74" w:rsidRDefault="00893C59" w:rsidP="00C01C97">
            <w:pPr>
              <w:rPr>
                <w:rFonts w:cs="Arial"/>
                <w:color w:val="000000"/>
                <w:sz w:val="20"/>
                <w:szCs w:val="20"/>
              </w:rPr>
            </w:pPr>
            <w:r w:rsidRPr="00262C74">
              <w:rPr>
                <w:rFonts w:cs="Arial"/>
                <w:color w:val="000000"/>
                <w:sz w:val="20"/>
                <w:szCs w:val="20"/>
              </w:rPr>
              <w:t xml:space="preserve">Largo = Lg </w:t>
            </w:r>
          </w:p>
        </w:tc>
        <w:tc>
          <w:tcPr>
            <w:tcW w:w="663" w:type="pct"/>
            <w:vMerge/>
            <w:tcBorders>
              <w:top w:val="nil"/>
              <w:left w:val="single" w:sz="4" w:space="0" w:color="auto"/>
              <w:bottom w:val="single" w:sz="4" w:space="0" w:color="auto"/>
              <w:right w:val="single" w:sz="4" w:space="0" w:color="auto"/>
            </w:tcBorders>
            <w:vAlign w:val="center"/>
            <w:hideMark/>
          </w:tcPr>
          <w:p w14:paraId="06E318BF"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138F8E1" w14:textId="77777777" w:rsidR="00893C59" w:rsidRPr="00262C74" w:rsidRDefault="00893C59" w:rsidP="00C01C97">
            <w:pPr>
              <w:rPr>
                <w:rFonts w:cs="Arial"/>
                <w:color w:val="000000"/>
                <w:sz w:val="20"/>
                <w:szCs w:val="20"/>
              </w:rPr>
            </w:pPr>
          </w:p>
        </w:tc>
      </w:tr>
      <w:tr w:rsidR="00893C59" w14:paraId="699B287C" w14:textId="77777777" w:rsidTr="00757920">
        <w:trPr>
          <w:trHeight w:val="13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282F7A2" w14:textId="79E4B07B" w:rsidR="00893C59" w:rsidRPr="00262C74" w:rsidRDefault="00893C59" w:rsidP="00C01C97">
            <w:pPr>
              <w:rPr>
                <w:rFonts w:cs="Arial"/>
                <w:color w:val="000000"/>
                <w:sz w:val="20"/>
                <w:szCs w:val="20"/>
              </w:rPr>
            </w:pPr>
            <w:r w:rsidRPr="00262C74">
              <w:rPr>
                <w:rFonts w:cs="Arial"/>
                <w:color w:val="000000"/>
                <w:sz w:val="20"/>
                <w:szCs w:val="20"/>
              </w:rPr>
              <w:lastRenderedPageBreak/>
              <w:t>LOGRADOURO_DEALER</w:t>
            </w:r>
          </w:p>
        </w:tc>
        <w:tc>
          <w:tcPr>
            <w:tcW w:w="648" w:type="pct"/>
            <w:tcBorders>
              <w:top w:val="nil"/>
              <w:left w:val="nil"/>
              <w:bottom w:val="single" w:sz="4" w:space="0" w:color="auto"/>
              <w:right w:val="single" w:sz="4" w:space="0" w:color="auto"/>
            </w:tcBorders>
            <w:shd w:val="clear" w:color="auto" w:fill="auto"/>
            <w:vAlign w:val="center"/>
            <w:hideMark/>
          </w:tcPr>
          <w:p w14:paraId="3562E941"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2E9B2F91" w14:textId="77777777" w:rsidR="00893C59" w:rsidRPr="00262C74" w:rsidRDefault="00893C59" w:rsidP="00C01C97">
            <w:pPr>
              <w:jc w:val="right"/>
              <w:rPr>
                <w:rFonts w:cs="Arial"/>
                <w:color w:val="000000"/>
                <w:sz w:val="20"/>
                <w:szCs w:val="20"/>
              </w:rPr>
            </w:pPr>
            <w:r w:rsidRPr="00262C74">
              <w:rPr>
                <w:rFonts w:cs="Arial"/>
                <w:bCs/>
                <w:color w:val="000000"/>
                <w:sz w:val="20"/>
                <w:szCs w:val="20"/>
              </w:rPr>
              <w:t>782</w:t>
            </w:r>
          </w:p>
        </w:tc>
        <w:tc>
          <w:tcPr>
            <w:tcW w:w="301" w:type="pct"/>
            <w:tcBorders>
              <w:top w:val="nil"/>
              <w:left w:val="nil"/>
              <w:bottom w:val="single" w:sz="4" w:space="0" w:color="auto"/>
              <w:right w:val="single" w:sz="4" w:space="0" w:color="auto"/>
            </w:tcBorders>
            <w:shd w:val="clear" w:color="auto" w:fill="auto"/>
            <w:vAlign w:val="center"/>
            <w:hideMark/>
          </w:tcPr>
          <w:p w14:paraId="127C960F" w14:textId="77777777" w:rsidR="00893C59" w:rsidRPr="00262C74" w:rsidRDefault="00893C59" w:rsidP="00C01C97">
            <w:pPr>
              <w:jc w:val="right"/>
              <w:rPr>
                <w:rFonts w:cs="Arial"/>
                <w:color w:val="000000"/>
                <w:sz w:val="20"/>
                <w:szCs w:val="20"/>
              </w:rPr>
            </w:pPr>
            <w:r w:rsidRPr="00262C74">
              <w:rPr>
                <w:rFonts w:cs="Arial"/>
                <w:color w:val="000000"/>
                <w:sz w:val="20"/>
                <w:szCs w:val="20"/>
              </w:rPr>
              <w:t>140</w:t>
            </w:r>
          </w:p>
        </w:tc>
        <w:tc>
          <w:tcPr>
            <w:tcW w:w="946" w:type="pct"/>
            <w:tcBorders>
              <w:top w:val="nil"/>
              <w:left w:val="nil"/>
              <w:bottom w:val="single" w:sz="4" w:space="0" w:color="auto"/>
              <w:right w:val="single" w:sz="4" w:space="0" w:color="auto"/>
            </w:tcBorders>
            <w:shd w:val="clear" w:color="auto" w:fill="auto"/>
            <w:vAlign w:val="center"/>
            <w:hideMark/>
          </w:tcPr>
          <w:p w14:paraId="509582C2"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do logradouro do dealer. Este campo é preenchido sem o tipo de logradouro, número, cidade e estado. </w:t>
            </w:r>
          </w:p>
        </w:tc>
        <w:tc>
          <w:tcPr>
            <w:tcW w:w="663" w:type="pct"/>
            <w:tcBorders>
              <w:top w:val="nil"/>
              <w:left w:val="nil"/>
              <w:bottom w:val="single" w:sz="4" w:space="0" w:color="auto"/>
              <w:right w:val="single" w:sz="4" w:space="0" w:color="auto"/>
            </w:tcBorders>
            <w:shd w:val="clear" w:color="auto" w:fill="auto"/>
            <w:vAlign w:val="center"/>
            <w:hideMark/>
          </w:tcPr>
          <w:p w14:paraId="12C626F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56D2A1EF"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1906C4F" w14:textId="77777777" w:rsidTr="00757920">
        <w:trPr>
          <w:trHeight w:val="4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06D1503" w14:textId="5553482F" w:rsidR="00893C59" w:rsidRPr="00262C74" w:rsidRDefault="00893C59" w:rsidP="00C01C97">
            <w:pPr>
              <w:rPr>
                <w:rFonts w:cs="Arial"/>
                <w:color w:val="000000"/>
                <w:sz w:val="20"/>
                <w:szCs w:val="20"/>
              </w:rPr>
            </w:pPr>
            <w:r w:rsidRPr="00262C74">
              <w:rPr>
                <w:rFonts w:cs="Arial"/>
                <w:color w:val="000000"/>
                <w:sz w:val="20"/>
                <w:szCs w:val="20"/>
              </w:rPr>
              <w:t>NUMERO_LOGRADOURO_DEALER</w:t>
            </w:r>
          </w:p>
        </w:tc>
        <w:tc>
          <w:tcPr>
            <w:tcW w:w="648" w:type="pct"/>
            <w:tcBorders>
              <w:top w:val="nil"/>
              <w:left w:val="nil"/>
              <w:bottom w:val="single" w:sz="4" w:space="0" w:color="auto"/>
              <w:right w:val="single" w:sz="4" w:space="0" w:color="auto"/>
            </w:tcBorders>
            <w:shd w:val="clear" w:color="auto" w:fill="auto"/>
            <w:vAlign w:val="center"/>
            <w:hideMark/>
          </w:tcPr>
          <w:p w14:paraId="73CBC025"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6A974426" w14:textId="77777777" w:rsidR="00893C59" w:rsidRPr="00262C74" w:rsidRDefault="00893C59" w:rsidP="00C01C97">
            <w:pPr>
              <w:jc w:val="right"/>
              <w:rPr>
                <w:rFonts w:cs="Arial"/>
                <w:color w:val="000000"/>
                <w:sz w:val="20"/>
                <w:szCs w:val="20"/>
              </w:rPr>
            </w:pPr>
            <w:r w:rsidRPr="00262C74">
              <w:rPr>
                <w:rFonts w:cs="Arial"/>
                <w:bCs/>
                <w:color w:val="000000"/>
                <w:sz w:val="20"/>
                <w:szCs w:val="20"/>
              </w:rPr>
              <w:t>922</w:t>
            </w:r>
          </w:p>
        </w:tc>
        <w:tc>
          <w:tcPr>
            <w:tcW w:w="301" w:type="pct"/>
            <w:tcBorders>
              <w:top w:val="nil"/>
              <w:left w:val="nil"/>
              <w:bottom w:val="single" w:sz="4" w:space="0" w:color="auto"/>
              <w:right w:val="single" w:sz="4" w:space="0" w:color="auto"/>
            </w:tcBorders>
            <w:shd w:val="clear" w:color="auto" w:fill="auto"/>
            <w:vAlign w:val="center"/>
            <w:hideMark/>
          </w:tcPr>
          <w:p w14:paraId="481E6329" w14:textId="77777777" w:rsidR="00893C59" w:rsidRPr="00262C74" w:rsidRDefault="00893C59" w:rsidP="00C01C97">
            <w:pPr>
              <w:jc w:val="right"/>
              <w:rPr>
                <w:rFonts w:cs="Arial"/>
                <w:color w:val="000000"/>
                <w:sz w:val="20"/>
                <w:szCs w:val="20"/>
              </w:rPr>
            </w:pPr>
            <w:r w:rsidRPr="00262C74">
              <w:rPr>
                <w:rFonts w:cs="Arial"/>
                <w:color w:val="000000"/>
                <w:sz w:val="20"/>
                <w:szCs w:val="20"/>
              </w:rPr>
              <w:t>5</w:t>
            </w:r>
          </w:p>
        </w:tc>
        <w:tc>
          <w:tcPr>
            <w:tcW w:w="946" w:type="pct"/>
            <w:tcBorders>
              <w:top w:val="nil"/>
              <w:left w:val="nil"/>
              <w:bottom w:val="single" w:sz="4" w:space="0" w:color="auto"/>
              <w:right w:val="single" w:sz="4" w:space="0" w:color="auto"/>
            </w:tcBorders>
            <w:shd w:val="clear" w:color="auto" w:fill="auto"/>
            <w:vAlign w:val="center"/>
            <w:hideMark/>
          </w:tcPr>
          <w:p w14:paraId="50CEF150"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logradouro de cobrança </w:t>
            </w:r>
          </w:p>
        </w:tc>
        <w:tc>
          <w:tcPr>
            <w:tcW w:w="663" w:type="pct"/>
            <w:tcBorders>
              <w:top w:val="nil"/>
              <w:left w:val="nil"/>
              <w:bottom w:val="single" w:sz="4" w:space="0" w:color="auto"/>
              <w:right w:val="single" w:sz="4" w:space="0" w:color="auto"/>
            </w:tcBorders>
            <w:shd w:val="clear" w:color="auto" w:fill="auto"/>
            <w:vAlign w:val="center"/>
            <w:hideMark/>
          </w:tcPr>
          <w:p w14:paraId="2E0C669A"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CC8E1F0"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77EFEDBF" w14:textId="77777777" w:rsidTr="00757920">
        <w:trPr>
          <w:trHeight w:val="112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C97EE6A" w14:textId="77050352" w:rsidR="00893C59" w:rsidRPr="00262C74" w:rsidRDefault="00893C59" w:rsidP="00C01C97">
            <w:pPr>
              <w:rPr>
                <w:rFonts w:cs="Arial"/>
                <w:color w:val="000000"/>
                <w:sz w:val="20"/>
                <w:szCs w:val="20"/>
              </w:rPr>
            </w:pPr>
            <w:r w:rsidRPr="00262C74">
              <w:rPr>
                <w:rFonts w:cs="Arial"/>
                <w:color w:val="000000"/>
                <w:sz w:val="20"/>
                <w:szCs w:val="20"/>
              </w:rPr>
              <w:t>COMPLEMENTO_DEALER</w:t>
            </w:r>
          </w:p>
        </w:tc>
        <w:tc>
          <w:tcPr>
            <w:tcW w:w="648" w:type="pct"/>
            <w:tcBorders>
              <w:top w:val="nil"/>
              <w:left w:val="nil"/>
              <w:bottom w:val="single" w:sz="4" w:space="0" w:color="auto"/>
              <w:right w:val="single" w:sz="4" w:space="0" w:color="auto"/>
            </w:tcBorders>
            <w:shd w:val="clear" w:color="auto" w:fill="auto"/>
            <w:vAlign w:val="center"/>
            <w:hideMark/>
          </w:tcPr>
          <w:p w14:paraId="3BA21892"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4957E7E" w14:textId="77777777" w:rsidR="00893C59" w:rsidRPr="00262C74" w:rsidRDefault="00893C59" w:rsidP="00C01C97">
            <w:pPr>
              <w:jc w:val="right"/>
              <w:rPr>
                <w:rFonts w:cs="Arial"/>
                <w:color w:val="000000"/>
                <w:sz w:val="20"/>
                <w:szCs w:val="20"/>
              </w:rPr>
            </w:pPr>
            <w:r w:rsidRPr="00262C74">
              <w:rPr>
                <w:rFonts w:cs="Arial"/>
                <w:bCs/>
                <w:color w:val="000000"/>
                <w:sz w:val="20"/>
                <w:szCs w:val="20"/>
              </w:rPr>
              <w:t>927</w:t>
            </w:r>
          </w:p>
        </w:tc>
        <w:tc>
          <w:tcPr>
            <w:tcW w:w="301" w:type="pct"/>
            <w:tcBorders>
              <w:top w:val="nil"/>
              <w:left w:val="nil"/>
              <w:bottom w:val="single" w:sz="4" w:space="0" w:color="auto"/>
              <w:right w:val="single" w:sz="4" w:space="0" w:color="auto"/>
            </w:tcBorders>
            <w:shd w:val="clear" w:color="auto" w:fill="auto"/>
            <w:vAlign w:val="center"/>
            <w:hideMark/>
          </w:tcPr>
          <w:p w14:paraId="06227F5E" w14:textId="77777777" w:rsidR="00893C59" w:rsidRPr="00262C74" w:rsidRDefault="00893C59" w:rsidP="00C01C97">
            <w:pPr>
              <w:jc w:val="right"/>
              <w:rPr>
                <w:rFonts w:cs="Arial"/>
                <w:color w:val="000000"/>
                <w:sz w:val="20"/>
                <w:szCs w:val="20"/>
              </w:rPr>
            </w:pPr>
            <w:r w:rsidRPr="00262C74">
              <w:rPr>
                <w:rFonts w:cs="Arial"/>
                <w:color w:val="000000"/>
                <w:sz w:val="20"/>
                <w:szCs w:val="20"/>
              </w:rPr>
              <w:t>20</w:t>
            </w:r>
          </w:p>
        </w:tc>
        <w:tc>
          <w:tcPr>
            <w:tcW w:w="946" w:type="pct"/>
            <w:tcBorders>
              <w:top w:val="nil"/>
              <w:left w:val="nil"/>
              <w:bottom w:val="single" w:sz="4" w:space="0" w:color="auto"/>
              <w:right w:val="single" w:sz="4" w:space="0" w:color="auto"/>
            </w:tcBorders>
            <w:shd w:val="clear" w:color="auto" w:fill="auto"/>
            <w:vAlign w:val="center"/>
            <w:hideMark/>
          </w:tcPr>
          <w:p w14:paraId="747CF995" w14:textId="77777777" w:rsidR="00893C59" w:rsidRPr="00262C74" w:rsidRDefault="00893C59" w:rsidP="00C01C97">
            <w:pPr>
              <w:rPr>
                <w:rFonts w:cs="Arial"/>
                <w:color w:val="000000"/>
                <w:sz w:val="20"/>
                <w:szCs w:val="20"/>
              </w:rPr>
            </w:pPr>
            <w:r w:rsidRPr="00262C74">
              <w:rPr>
                <w:rFonts w:cs="Arial"/>
                <w:color w:val="000000"/>
                <w:sz w:val="20"/>
                <w:szCs w:val="20"/>
              </w:rPr>
              <w:t xml:space="preserve">Número do complemento de endereço, como apartamento, sala, bloco, grupo, fundos </w:t>
            </w:r>
          </w:p>
        </w:tc>
        <w:tc>
          <w:tcPr>
            <w:tcW w:w="663" w:type="pct"/>
            <w:tcBorders>
              <w:top w:val="nil"/>
              <w:left w:val="nil"/>
              <w:bottom w:val="single" w:sz="4" w:space="0" w:color="auto"/>
              <w:right w:val="single" w:sz="4" w:space="0" w:color="auto"/>
            </w:tcBorders>
            <w:shd w:val="clear" w:color="auto" w:fill="auto"/>
            <w:vAlign w:val="center"/>
            <w:hideMark/>
          </w:tcPr>
          <w:p w14:paraId="797FD16C"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379205A9"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07AF2CD2" w14:textId="77777777" w:rsidTr="00757920">
        <w:trPr>
          <w:trHeight w:val="4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4A80B1EC" w14:textId="165D4F3C" w:rsidR="00893C59" w:rsidRPr="00262C74" w:rsidRDefault="00893C59" w:rsidP="00C01C97">
            <w:pPr>
              <w:rPr>
                <w:rFonts w:cs="Arial"/>
                <w:color w:val="000000"/>
                <w:sz w:val="20"/>
                <w:szCs w:val="20"/>
              </w:rPr>
            </w:pPr>
            <w:r w:rsidRPr="00262C74">
              <w:rPr>
                <w:rFonts w:cs="Arial"/>
                <w:color w:val="000000"/>
                <w:sz w:val="20"/>
                <w:szCs w:val="20"/>
              </w:rPr>
              <w:t>BAIRRO_DEALER</w:t>
            </w:r>
          </w:p>
        </w:tc>
        <w:tc>
          <w:tcPr>
            <w:tcW w:w="648" w:type="pct"/>
            <w:tcBorders>
              <w:top w:val="nil"/>
              <w:left w:val="nil"/>
              <w:bottom w:val="single" w:sz="4" w:space="0" w:color="auto"/>
              <w:right w:val="single" w:sz="4" w:space="0" w:color="auto"/>
            </w:tcBorders>
            <w:shd w:val="clear" w:color="auto" w:fill="auto"/>
            <w:vAlign w:val="center"/>
            <w:hideMark/>
          </w:tcPr>
          <w:p w14:paraId="46367630"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3260E5E8" w14:textId="77777777" w:rsidR="00893C59" w:rsidRPr="00262C74" w:rsidRDefault="00893C59" w:rsidP="00C01C97">
            <w:pPr>
              <w:jc w:val="right"/>
              <w:rPr>
                <w:rFonts w:cs="Arial"/>
                <w:color w:val="000000"/>
                <w:sz w:val="20"/>
                <w:szCs w:val="20"/>
              </w:rPr>
            </w:pPr>
            <w:r w:rsidRPr="00262C74">
              <w:rPr>
                <w:rFonts w:cs="Arial"/>
                <w:bCs/>
                <w:color w:val="000000"/>
                <w:sz w:val="20"/>
                <w:szCs w:val="20"/>
              </w:rPr>
              <w:t>947</w:t>
            </w:r>
          </w:p>
        </w:tc>
        <w:tc>
          <w:tcPr>
            <w:tcW w:w="301" w:type="pct"/>
            <w:tcBorders>
              <w:top w:val="nil"/>
              <w:left w:val="nil"/>
              <w:bottom w:val="single" w:sz="4" w:space="0" w:color="auto"/>
              <w:right w:val="single" w:sz="4" w:space="0" w:color="auto"/>
            </w:tcBorders>
            <w:shd w:val="clear" w:color="auto" w:fill="auto"/>
            <w:vAlign w:val="center"/>
            <w:hideMark/>
          </w:tcPr>
          <w:p w14:paraId="4A60C049" w14:textId="77777777" w:rsidR="00893C59" w:rsidRPr="00262C74" w:rsidRDefault="00893C59" w:rsidP="00C01C97">
            <w:pPr>
              <w:jc w:val="right"/>
              <w:rPr>
                <w:rFonts w:cs="Arial"/>
                <w:color w:val="000000"/>
                <w:sz w:val="20"/>
                <w:szCs w:val="20"/>
              </w:rPr>
            </w:pPr>
            <w:r w:rsidRPr="00262C74">
              <w:rPr>
                <w:rFonts w:cs="Arial"/>
                <w:color w:val="000000"/>
                <w:sz w:val="20"/>
                <w:szCs w:val="20"/>
              </w:rPr>
              <w:t>30</w:t>
            </w:r>
          </w:p>
        </w:tc>
        <w:tc>
          <w:tcPr>
            <w:tcW w:w="946" w:type="pct"/>
            <w:tcBorders>
              <w:top w:val="nil"/>
              <w:left w:val="nil"/>
              <w:bottom w:val="single" w:sz="4" w:space="0" w:color="auto"/>
              <w:right w:val="single" w:sz="4" w:space="0" w:color="auto"/>
            </w:tcBorders>
            <w:shd w:val="clear" w:color="auto" w:fill="auto"/>
            <w:vAlign w:val="center"/>
            <w:hideMark/>
          </w:tcPr>
          <w:p w14:paraId="7CBD8389" w14:textId="77777777" w:rsidR="00893C59" w:rsidRPr="00262C74" w:rsidRDefault="00893C59" w:rsidP="00C01C97">
            <w:pPr>
              <w:rPr>
                <w:rFonts w:cs="Arial"/>
                <w:color w:val="000000"/>
                <w:sz w:val="20"/>
                <w:szCs w:val="20"/>
              </w:rPr>
            </w:pPr>
            <w:r w:rsidRPr="00262C74">
              <w:rPr>
                <w:rFonts w:cs="Arial"/>
                <w:color w:val="000000"/>
                <w:sz w:val="20"/>
                <w:szCs w:val="20"/>
              </w:rPr>
              <w:t xml:space="preserve">Bairro do endereço do dealer </w:t>
            </w:r>
          </w:p>
        </w:tc>
        <w:tc>
          <w:tcPr>
            <w:tcW w:w="663" w:type="pct"/>
            <w:tcBorders>
              <w:top w:val="nil"/>
              <w:left w:val="nil"/>
              <w:bottom w:val="single" w:sz="4" w:space="0" w:color="auto"/>
              <w:right w:val="single" w:sz="4" w:space="0" w:color="auto"/>
            </w:tcBorders>
            <w:shd w:val="clear" w:color="auto" w:fill="auto"/>
            <w:vAlign w:val="center"/>
            <w:hideMark/>
          </w:tcPr>
          <w:p w14:paraId="0D6C28DE"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09687723"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C900B41" w14:textId="77777777" w:rsidTr="00757920">
        <w:trPr>
          <w:trHeight w:val="4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6657231E" w14:textId="14B580C0" w:rsidR="00893C59" w:rsidRPr="00262C74" w:rsidRDefault="00893C59" w:rsidP="00C01C97">
            <w:pPr>
              <w:rPr>
                <w:rFonts w:cs="Arial"/>
                <w:color w:val="000000"/>
                <w:sz w:val="20"/>
                <w:szCs w:val="20"/>
              </w:rPr>
            </w:pPr>
            <w:r w:rsidRPr="00262C74">
              <w:rPr>
                <w:rFonts w:cs="Arial"/>
                <w:color w:val="000000"/>
                <w:sz w:val="20"/>
                <w:szCs w:val="20"/>
              </w:rPr>
              <w:t>CIDADE_DEALER</w:t>
            </w:r>
          </w:p>
        </w:tc>
        <w:tc>
          <w:tcPr>
            <w:tcW w:w="648" w:type="pct"/>
            <w:tcBorders>
              <w:top w:val="nil"/>
              <w:left w:val="nil"/>
              <w:bottom w:val="single" w:sz="4" w:space="0" w:color="auto"/>
              <w:right w:val="single" w:sz="4" w:space="0" w:color="auto"/>
            </w:tcBorders>
            <w:shd w:val="clear" w:color="auto" w:fill="auto"/>
            <w:vAlign w:val="center"/>
            <w:hideMark/>
          </w:tcPr>
          <w:p w14:paraId="37EB23E5"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52CCD48B" w14:textId="77777777" w:rsidR="00893C59" w:rsidRPr="00262C74" w:rsidRDefault="00893C59" w:rsidP="00C01C97">
            <w:pPr>
              <w:jc w:val="right"/>
              <w:rPr>
                <w:rFonts w:cs="Arial"/>
                <w:color w:val="000000"/>
                <w:sz w:val="20"/>
                <w:szCs w:val="20"/>
              </w:rPr>
            </w:pPr>
            <w:r w:rsidRPr="00262C74">
              <w:rPr>
                <w:rFonts w:cs="Arial"/>
                <w:bCs/>
                <w:color w:val="000000"/>
                <w:sz w:val="20"/>
                <w:szCs w:val="20"/>
              </w:rPr>
              <w:t>977</w:t>
            </w:r>
          </w:p>
        </w:tc>
        <w:tc>
          <w:tcPr>
            <w:tcW w:w="301" w:type="pct"/>
            <w:tcBorders>
              <w:top w:val="nil"/>
              <w:left w:val="nil"/>
              <w:bottom w:val="single" w:sz="4" w:space="0" w:color="auto"/>
              <w:right w:val="single" w:sz="4" w:space="0" w:color="auto"/>
            </w:tcBorders>
            <w:shd w:val="clear" w:color="auto" w:fill="auto"/>
            <w:vAlign w:val="center"/>
            <w:hideMark/>
          </w:tcPr>
          <w:p w14:paraId="1702B5DC" w14:textId="77777777" w:rsidR="00893C59" w:rsidRPr="00262C74" w:rsidRDefault="00893C59" w:rsidP="00C01C97">
            <w:pPr>
              <w:jc w:val="right"/>
              <w:rPr>
                <w:rFonts w:cs="Arial"/>
                <w:color w:val="000000"/>
                <w:sz w:val="20"/>
                <w:szCs w:val="20"/>
              </w:rPr>
            </w:pPr>
            <w:r w:rsidRPr="00262C74">
              <w:rPr>
                <w:rFonts w:cs="Arial"/>
                <w:color w:val="000000"/>
                <w:sz w:val="20"/>
                <w:szCs w:val="20"/>
              </w:rPr>
              <w:t>30</w:t>
            </w:r>
          </w:p>
        </w:tc>
        <w:tc>
          <w:tcPr>
            <w:tcW w:w="946" w:type="pct"/>
            <w:tcBorders>
              <w:top w:val="nil"/>
              <w:left w:val="nil"/>
              <w:bottom w:val="single" w:sz="4" w:space="0" w:color="auto"/>
              <w:right w:val="single" w:sz="4" w:space="0" w:color="auto"/>
            </w:tcBorders>
            <w:shd w:val="clear" w:color="auto" w:fill="auto"/>
            <w:vAlign w:val="center"/>
            <w:hideMark/>
          </w:tcPr>
          <w:p w14:paraId="5E0778D6" w14:textId="77777777" w:rsidR="00893C59" w:rsidRPr="00262C74" w:rsidRDefault="00893C59" w:rsidP="00C01C97">
            <w:pPr>
              <w:rPr>
                <w:rFonts w:cs="Arial"/>
                <w:color w:val="000000"/>
                <w:sz w:val="20"/>
                <w:szCs w:val="20"/>
              </w:rPr>
            </w:pPr>
            <w:r w:rsidRPr="00262C74">
              <w:rPr>
                <w:rFonts w:cs="Arial"/>
                <w:color w:val="000000"/>
                <w:sz w:val="20"/>
                <w:szCs w:val="20"/>
              </w:rPr>
              <w:t xml:space="preserve">Nome da Cidade do dealer </w:t>
            </w:r>
          </w:p>
        </w:tc>
        <w:tc>
          <w:tcPr>
            <w:tcW w:w="663" w:type="pct"/>
            <w:tcBorders>
              <w:top w:val="nil"/>
              <w:left w:val="nil"/>
              <w:bottom w:val="single" w:sz="4" w:space="0" w:color="auto"/>
              <w:right w:val="single" w:sz="4" w:space="0" w:color="auto"/>
            </w:tcBorders>
            <w:shd w:val="clear" w:color="auto" w:fill="auto"/>
            <w:vAlign w:val="center"/>
            <w:hideMark/>
          </w:tcPr>
          <w:p w14:paraId="5FB3814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0472A0D0"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76AEAD5" w14:textId="77777777" w:rsidTr="00757920">
        <w:trPr>
          <w:trHeight w:val="3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7D0C7F39" w14:textId="1218F1F6" w:rsidR="00893C59" w:rsidRPr="00262C74" w:rsidRDefault="00893C59" w:rsidP="00C01C97">
            <w:pPr>
              <w:rPr>
                <w:rFonts w:cs="Arial"/>
                <w:color w:val="000000"/>
                <w:sz w:val="20"/>
                <w:szCs w:val="20"/>
              </w:rPr>
            </w:pPr>
            <w:r w:rsidRPr="00262C74">
              <w:rPr>
                <w:rFonts w:cs="Arial"/>
                <w:color w:val="000000"/>
                <w:sz w:val="20"/>
                <w:szCs w:val="20"/>
              </w:rPr>
              <w:t>ESTADO_DEALER</w:t>
            </w:r>
          </w:p>
        </w:tc>
        <w:tc>
          <w:tcPr>
            <w:tcW w:w="648" w:type="pct"/>
            <w:tcBorders>
              <w:top w:val="nil"/>
              <w:left w:val="nil"/>
              <w:bottom w:val="single" w:sz="4" w:space="0" w:color="auto"/>
              <w:right w:val="single" w:sz="4" w:space="0" w:color="auto"/>
            </w:tcBorders>
            <w:shd w:val="clear" w:color="auto" w:fill="auto"/>
            <w:vAlign w:val="center"/>
            <w:hideMark/>
          </w:tcPr>
          <w:p w14:paraId="637999E7"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tcBorders>
              <w:top w:val="nil"/>
              <w:left w:val="nil"/>
              <w:bottom w:val="single" w:sz="4" w:space="0" w:color="auto"/>
              <w:right w:val="single" w:sz="4" w:space="0" w:color="auto"/>
            </w:tcBorders>
            <w:shd w:val="clear" w:color="auto" w:fill="auto"/>
            <w:vAlign w:val="center"/>
            <w:hideMark/>
          </w:tcPr>
          <w:p w14:paraId="4B1217D9" w14:textId="77777777" w:rsidR="00893C59" w:rsidRPr="00262C74" w:rsidRDefault="00893C59" w:rsidP="00C01C97">
            <w:pPr>
              <w:jc w:val="right"/>
              <w:rPr>
                <w:rFonts w:cs="Arial"/>
                <w:color w:val="000000"/>
                <w:sz w:val="20"/>
                <w:szCs w:val="20"/>
              </w:rPr>
            </w:pPr>
            <w:r w:rsidRPr="00262C74">
              <w:rPr>
                <w:rFonts w:cs="Arial"/>
                <w:bCs/>
                <w:color w:val="000000"/>
                <w:sz w:val="20"/>
                <w:szCs w:val="20"/>
              </w:rPr>
              <w:t>1007</w:t>
            </w:r>
          </w:p>
        </w:tc>
        <w:tc>
          <w:tcPr>
            <w:tcW w:w="301" w:type="pct"/>
            <w:tcBorders>
              <w:top w:val="nil"/>
              <w:left w:val="nil"/>
              <w:bottom w:val="single" w:sz="4" w:space="0" w:color="auto"/>
              <w:right w:val="single" w:sz="4" w:space="0" w:color="auto"/>
            </w:tcBorders>
            <w:shd w:val="clear" w:color="auto" w:fill="auto"/>
            <w:vAlign w:val="center"/>
            <w:hideMark/>
          </w:tcPr>
          <w:p w14:paraId="1029AD03" w14:textId="77777777" w:rsidR="00893C59" w:rsidRPr="00262C74" w:rsidRDefault="00893C59" w:rsidP="00C01C97">
            <w:pPr>
              <w:jc w:val="right"/>
              <w:rPr>
                <w:rFonts w:cs="Arial"/>
                <w:color w:val="000000"/>
                <w:sz w:val="20"/>
                <w:szCs w:val="20"/>
              </w:rPr>
            </w:pPr>
            <w:r w:rsidRPr="00262C74">
              <w:rPr>
                <w:rFonts w:cs="Arial"/>
                <w:color w:val="000000"/>
                <w:sz w:val="20"/>
                <w:szCs w:val="20"/>
              </w:rPr>
              <w:t>2</w:t>
            </w:r>
          </w:p>
        </w:tc>
        <w:tc>
          <w:tcPr>
            <w:tcW w:w="946" w:type="pct"/>
            <w:tcBorders>
              <w:top w:val="nil"/>
              <w:left w:val="nil"/>
              <w:bottom w:val="single" w:sz="4" w:space="0" w:color="auto"/>
              <w:right w:val="single" w:sz="4" w:space="0" w:color="auto"/>
            </w:tcBorders>
            <w:shd w:val="clear" w:color="auto" w:fill="auto"/>
            <w:vAlign w:val="center"/>
            <w:hideMark/>
          </w:tcPr>
          <w:p w14:paraId="29DF0304" w14:textId="77777777" w:rsidR="00893C59" w:rsidRPr="00262C74" w:rsidRDefault="00893C59" w:rsidP="00C01C97">
            <w:pPr>
              <w:rPr>
                <w:rFonts w:cs="Arial"/>
                <w:color w:val="000000"/>
                <w:sz w:val="20"/>
                <w:szCs w:val="20"/>
              </w:rPr>
            </w:pPr>
            <w:r w:rsidRPr="00262C74">
              <w:rPr>
                <w:rFonts w:cs="Arial"/>
                <w:color w:val="000000"/>
                <w:sz w:val="20"/>
                <w:szCs w:val="20"/>
              </w:rPr>
              <w:t xml:space="preserve">UF do dealer </w:t>
            </w:r>
          </w:p>
        </w:tc>
        <w:tc>
          <w:tcPr>
            <w:tcW w:w="663" w:type="pct"/>
            <w:tcBorders>
              <w:top w:val="nil"/>
              <w:left w:val="nil"/>
              <w:bottom w:val="single" w:sz="4" w:space="0" w:color="auto"/>
              <w:right w:val="single" w:sz="4" w:space="0" w:color="auto"/>
            </w:tcBorders>
            <w:shd w:val="clear" w:color="auto" w:fill="auto"/>
            <w:vAlign w:val="center"/>
            <w:hideMark/>
          </w:tcPr>
          <w:p w14:paraId="6B836965"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2B6F49B2"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6AB65891"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BBFDDED" w14:textId="62072449" w:rsidR="00893C59" w:rsidRPr="00262C74" w:rsidRDefault="00893C59" w:rsidP="00C01C97">
            <w:pPr>
              <w:rPr>
                <w:rFonts w:cs="Arial"/>
                <w:color w:val="000000"/>
                <w:sz w:val="20"/>
                <w:szCs w:val="20"/>
              </w:rPr>
            </w:pPr>
            <w:r w:rsidRPr="00262C74">
              <w:rPr>
                <w:rFonts w:cs="Arial"/>
                <w:color w:val="000000"/>
                <w:sz w:val="20"/>
                <w:szCs w:val="20"/>
              </w:rPr>
              <w:t>CEP_DEALER</w:t>
            </w:r>
          </w:p>
        </w:tc>
        <w:tc>
          <w:tcPr>
            <w:tcW w:w="648" w:type="pct"/>
            <w:tcBorders>
              <w:top w:val="nil"/>
              <w:left w:val="nil"/>
              <w:bottom w:val="single" w:sz="4" w:space="0" w:color="auto"/>
              <w:right w:val="single" w:sz="4" w:space="0" w:color="auto"/>
            </w:tcBorders>
            <w:shd w:val="clear" w:color="auto" w:fill="auto"/>
            <w:vAlign w:val="center"/>
            <w:hideMark/>
          </w:tcPr>
          <w:p w14:paraId="5AB179D4"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659BA4B6" w14:textId="77777777" w:rsidR="00893C59" w:rsidRPr="00262C74" w:rsidRDefault="00893C59" w:rsidP="00C01C97">
            <w:pPr>
              <w:jc w:val="right"/>
              <w:rPr>
                <w:rFonts w:cs="Arial"/>
                <w:color w:val="000000"/>
                <w:sz w:val="20"/>
                <w:szCs w:val="20"/>
              </w:rPr>
            </w:pPr>
            <w:r w:rsidRPr="00262C74">
              <w:rPr>
                <w:rFonts w:cs="Arial"/>
                <w:bCs/>
                <w:color w:val="000000"/>
                <w:sz w:val="20"/>
                <w:szCs w:val="20"/>
              </w:rPr>
              <w:t>1009</w:t>
            </w:r>
          </w:p>
        </w:tc>
        <w:tc>
          <w:tcPr>
            <w:tcW w:w="301" w:type="pct"/>
            <w:tcBorders>
              <w:top w:val="nil"/>
              <w:left w:val="nil"/>
              <w:bottom w:val="single" w:sz="4" w:space="0" w:color="auto"/>
              <w:right w:val="single" w:sz="4" w:space="0" w:color="auto"/>
            </w:tcBorders>
            <w:shd w:val="clear" w:color="auto" w:fill="auto"/>
            <w:vAlign w:val="center"/>
            <w:hideMark/>
          </w:tcPr>
          <w:p w14:paraId="1F0ACD22" w14:textId="77777777" w:rsidR="00893C59" w:rsidRPr="00262C74" w:rsidRDefault="00893C59" w:rsidP="00C01C97">
            <w:pPr>
              <w:jc w:val="right"/>
              <w:rPr>
                <w:rFonts w:cs="Arial"/>
                <w:color w:val="000000"/>
                <w:sz w:val="20"/>
                <w:szCs w:val="20"/>
              </w:rPr>
            </w:pPr>
            <w:r w:rsidRPr="00262C74">
              <w:rPr>
                <w:rFonts w:cs="Arial"/>
                <w:color w:val="000000"/>
                <w:sz w:val="20"/>
                <w:szCs w:val="20"/>
              </w:rPr>
              <w:t>8</w:t>
            </w:r>
          </w:p>
        </w:tc>
        <w:tc>
          <w:tcPr>
            <w:tcW w:w="946" w:type="pct"/>
            <w:tcBorders>
              <w:top w:val="nil"/>
              <w:left w:val="nil"/>
              <w:bottom w:val="single" w:sz="4" w:space="0" w:color="auto"/>
              <w:right w:val="single" w:sz="4" w:space="0" w:color="auto"/>
            </w:tcBorders>
            <w:shd w:val="clear" w:color="auto" w:fill="auto"/>
            <w:vAlign w:val="center"/>
            <w:hideMark/>
          </w:tcPr>
          <w:p w14:paraId="7C6C6438" w14:textId="77777777" w:rsidR="00893C59" w:rsidRPr="00262C74" w:rsidRDefault="00893C59" w:rsidP="00C01C97">
            <w:pPr>
              <w:rPr>
                <w:rFonts w:cs="Arial"/>
                <w:color w:val="000000"/>
                <w:sz w:val="20"/>
                <w:szCs w:val="20"/>
              </w:rPr>
            </w:pPr>
            <w:r w:rsidRPr="00262C74">
              <w:rPr>
                <w:rFonts w:cs="Arial"/>
                <w:color w:val="000000"/>
                <w:sz w:val="20"/>
                <w:szCs w:val="20"/>
              </w:rPr>
              <w:t xml:space="preserve">CEP do dealer. Campo numérico com 8 dígitos sem pontos e hífen. </w:t>
            </w:r>
          </w:p>
        </w:tc>
        <w:tc>
          <w:tcPr>
            <w:tcW w:w="663" w:type="pct"/>
            <w:tcBorders>
              <w:top w:val="nil"/>
              <w:left w:val="nil"/>
              <w:bottom w:val="single" w:sz="4" w:space="0" w:color="auto"/>
              <w:right w:val="single" w:sz="4" w:space="0" w:color="auto"/>
            </w:tcBorders>
            <w:shd w:val="clear" w:color="auto" w:fill="auto"/>
            <w:vAlign w:val="center"/>
            <w:hideMark/>
          </w:tcPr>
          <w:p w14:paraId="654DB47F"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c>
          <w:tcPr>
            <w:tcW w:w="662" w:type="pct"/>
            <w:tcBorders>
              <w:top w:val="nil"/>
              <w:left w:val="nil"/>
              <w:bottom w:val="single" w:sz="4" w:space="0" w:color="auto"/>
              <w:right w:val="single" w:sz="4" w:space="0" w:color="auto"/>
            </w:tcBorders>
            <w:shd w:val="clear" w:color="auto" w:fill="auto"/>
            <w:vAlign w:val="center"/>
            <w:hideMark/>
          </w:tcPr>
          <w:p w14:paraId="71126B96"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3B837684" w14:textId="77777777" w:rsidTr="00757920">
        <w:trPr>
          <w:trHeight w:val="675"/>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070B546" w14:textId="4707EE05" w:rsidR="00893C59" w:rsidRPr="00262C74" w:rsidRDefault="00893C59" w:rsidP="00C01C97">
            <w:pPr>
              <w:rPr>
                <w:rFonts w:cs="Arial"/>
                <w:color w:val="000000"/>
                <w:sz w:val="20"/>
                <w:szCs w:val="20"/>
              </w:rPr>
            </w:pPr>
            <w:r w:rsidRPr="00262C74">
              <w:rPr>
                <w:rFonts w:cs="Arial"/>
                <w:color w:val="000000"/>
                <w:sz w:val="20"/>
                <w:szCs w:val="20"/>
              </w:rPr>
              <w:t>PRE_POS_PAGO</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2EE72F46"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760D592F" w14:textId="77777777" w:rsidR="00893C59" w:rsidRPr="00262C74" w:rsidRDefault="00893C59" w:rsidP="00C01C97">
            <w:pPr>
              <w:jc w:val="right"/>
              <w:rPr>
                <w:rFonts w:cs="Arial"/>
                <w:color w:val="000000"/>
                <w:sz w:val="20"/>
                <w:szCs w:val="20"/>
              </w:rPr>
            </w:pPr>
            <w:r w:rsidRPr="00262C74">
              <w:rPr>
                <w:rFonts w:cs="Arial"/>
                <w:bCs/>
                <w:color w:val="000000"/>
                <w:sz w:val="20"/>
                <w:szCs w:val="20"/>
              </w:rPr>
              <w:t>1017</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79234839"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59969F21" w14:textId="77777777" w:rsidR="00893C59" w:rsidRPr="00262C74" w:rsidRDefault="00893C59" w:rsidP="00C01C97">
            <w:pPr>
              <w:rPr>
                <w:rFonts w:cs="Arial"/>
                <w:color w:val="000000"/>
                <w:sz w:val="20"/>
                <w:szCs w:val="20"/>
              </w:rPr>
            </w:pPr>
            <w:r w:rsidRPr="00262C74">
              <w:rPr>
                <w:rFonts w:cs="Arial"/>
                <w:color w:val="000000"/>
                <w:sz w:val="20"/>
                <w:szCs w:val="20"/>
              </w:rPr>
              <w:t xml:space="preserve">Indica se o acesso é pré-pago ou pós-pago. Sendo: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0263888A" w14:textId="77777777" w:rsidR="00893C59" w:rsidRPr="00262C74" w:rsidRDefault="00893C59" w:rsidP="00C01C97">
            <w:pPr>
              <w:rPr>
                <w:rFonts w:cs="Arial"/>
                <w:color w:val="000000"/>
                <w:sz w:val="20"/>
                <w:szCs w:val="20"/>
              </w:rPr>
            </w:pPr>
            <w:r w:rsidRPr="00262C74">
              <w:rPr>
                <w:rFonts w:cs="Arial"/>
                <w:color w:val="000000"/>
                <w:sz w:val="20"/>
                <w:szCs w:val="20"/>
              </w:rPr>
              <w:t xml:space="preserve">Sim; em caso de não preenchimento, sistema assume o valor padrão ‘0’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3F79B78D" w14:textId="77777777" w:rsidR="00893C59" w:rsidRPr="00262C74" w:rsidRDefault="00893C59" w:rsidP="00C01C97">
            <w:pPr>
              <w:rPr>
                <w:rFonts w:cs="Arial"/>
                <w:color w:val="000000"/>
                <w:sz w:val="20"/>
                <w:szCs w:val="20"/>
              </w:rPr>
            </w:pPr>
            <w:r w:rsidRPr="00262C74">
              <w:rPr>
                <w:rFonts w:cs="Arial"/>
                <w:color w:val="000000"/>
                <w:sz w:val="20"/>
                <w:szCs w:val="20"/>
              </w:rPr>
              <w:t xml:space="preserve">Não </w:t>
            </w:r>
          </w:p>
        </w:tc>
      </w:tr>
      <w:tr w:rsidR="00893C59" w14:paraId="5A99F2C0"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D666BB6"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D3F0314"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565E791"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1715C3A"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4EBD989" w14:textId="77777777" w:rsidR="00893C59" w:rsidRPr="00262C74" w:rsidRDefault="00893C59" w:rsidP="00C01C97">
            <w:pPr>
              <w:rPr>
                <w:rFonts w:cs="Arial"/>
                <w:color w:val="000000"/>
                <w:sz w:val="20"/>
                <w:szCs w:val="20"/>
              </w:rPr>
            </w:pPr>
            <w:r w:rsidRPr="00262C74">
              <w:rPr>
                <w:rFonts w:cs="Arial"/>
                <w:color w:val="000000"/>
                <w:sz w:val="20"/>
                <w:szCs w:val="20"/>
              </w:rPr>
              <w:t xml:space="preserve">0 = pós-pago </w:t>
            </w:r>
          </w:p>
        </w:tc>
        <w:tc>
          <w:tcPr>
            <w:tcW w:w="663" w:type="pct"/>
            <w:vMerge/>
            <w:tcBorders>
              <w:top w:val="nil"/>
              <w:left w:val="single" w:sz="4" w:space="0" w:color="auto"/>
              <w:bottom w:val="single" w:sz="4" w:space="0" w:color="auto"/>
              <w:right w:val="single" w:sz="4" w:space="0" w:color="auto"/>
            </w:tcBorders>
            <w:vAlign w:val="center"/>
            <w:hideMark/>
          </w:tcPr>
          <w:p w14:paraId="17054D04"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1685537" w14:textId="77777777" w:rsidR="00893C59" w:rsidRPr="00262C74" w:rsidRDefault="00893C59" w:rsidP="00C01C97">
            <w:pPr>
              <w:rPr>
                <w:rFonts w:cs="Arial"/>
                <w:color w:val="000000"/>
                <w:sz w:val="20"/>
                <w:szCs w:val="20"/>
              </w:rPr>
            </w:pPr>
          </w:p>
        </w:tc>
      </w:tr>
      <w:tr w:rsidR="00893C59" w14:paraId="130F923E"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F028C6F"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FD2729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783C747"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580CB55"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9053BDE" w14:textId="77777777" w:rsidR="00893C59" w:rsidRPr="00262C74" w:rsidRDefault="00893C59" w:rsidP="00C01C97">
            <w:pPr>
              <w:rPr>
                <w:rFonts w:cs="Arial"/>
                <w:color w:val="000000"/>
                <w:sz w:val="20"/>
                <w:szCs w:val="20"/>
              </w:rPr>
            </w:pPr>
            <w:r w:rsidRPr="00262C74">
              <w:rPr>
                <w:rFonts w:cs="Arial"/>
                <w:color w:val="000000"/>
                <w:sz w:val="20"/>
                <w:szCs w:val="20"/>
              </w:rPr>
              <w:t xml:space="preserve">1 = pré-pago </w:t>
            </w:r>
          </w:p>
        </w:tc>
        <w:tc>
          <w:tcPr>
            <w:tcW w:w="663" w:type="pct"/>
            <w:vMerge/>
            <w:tcBorders>
              <w:top w:val="nil"/>
              <w:left w:val="single" w:sz="4" w:space="0" w:color="auto"/>
              <w:bottom w:val="single" w:sz="4" w:space="0" w:color="auto"/>
              <w:right w:val="single" w:sz="4" w:space="0" w:color="auto"/>
            </w:tcBorders>
            <w:vAlign w:val="center"/>
            <w:hideMark/>
          </w:tcPr>
          <w:p w14:paraId="38D6922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AB0FE11" w14:textId="77777777" w:rsidR="00893C59" w:rsidRPr="00262C74" w:rsidRDefault="00893C59" w:rsidP="00C01C97">
            <w:pPr>
              <w:rPr>
                <w:rFonts w:cs="Arial"/>
                <w:color w:val="000000"/>
                <w:sz w:val="20"/>
                <w:szCs w:val="20"/>
              </w:rPr>
            </w:pPr>
          </w:p>
        </w:tc>
      </w:tr>
      <w:tr w:rsidR="00893C59" w14:paraId="222B42BB"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76A139D"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B7F45A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C9EF1EC"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8B3F307"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A7F3CF8" w14:textId="77777777" w:rsidR="00893C59" w:rsidRPr="00262C74" w:rsidRDefault="00893C59" w:rsidP="00C01C97">
            <w:pPr>
              <w:rPr>
                <w:rFonts w:cs="Arial"/>
                <w:color w:val="000000"/>
                <w:sz w:val="20"/>
                <w:szCs w:val="20"/>
              </w:rPr>
            </w:pPr>
            <w:r w:rsidRPr="00262C74">
              <w:rPr>
                <w:rFonts w:cs="Arial"/>
                <w:color w:val="000000"/>
                <w:sz w:val="20"/>
                <w:szCs w:val="20"/>
              </w:rPr>
              <w:t xml:space="preserve">2 = híbrido </w:t>
            </w:r>
          </w:p>
        </w:tc>
        <w:tc>
          <w:tcPr>
            <w:tcW w:w="663" w:type="pct"/>
            <w:vMerge/>
            <w:tcBorders>
              <w:top w:val="nil"/>
              <w:left w:val="single" w:sz="4" w:space="0" w:color="auto"/>
              <w:bottom w:val="single" w:sz="4" w:space="0" w:color="auto"/>
              <w:right w:val="single" w:sz="4" w:space="0" w:color="auto"/>
            </w:tcBorders>
            <w:vAlign w:val="center"/>
            <w:hideMark/>
          </w:tcPr>
          <w:p w14:paraId="6E52BF7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78771F2" w14:textId="77777777" w:rsidR="00893C59" w:rsidRPr="00262C74" w:rsidRDefault="00893C59" w:rsidP="00C01C97">
            <w:pPr>
              <w:rPr>
                <w:rFonts w:cs="Arial"/>
                <w:color w:val="000000"/>
                <w:sz w:val="20"/>
                <w:szCs w:val="20"/>
              </w:rPr>
            </w:pPr>
          </w:p>
        </w:tc>
      </w:tr>
      <w:tr w:rsidR="00893C59" w14:paraId="65112E07" w14:textId="77777777" w:rsidTr="00757920">
        <w:trPr>
          <w:trHeight w:val="225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70ABD679" w14:textId="16430611" w:rsidR="00893C59" w:rsidRPr="00262C74" w:rsidRDefault="00893C59" w:rsidP="00C01C97">
            <w:pPr>
              <w:rPr>
                <w:rFonts w:cs="Arial"/>
                <w:color w:val="000000"/>
                <w:sz w:val="20"/>
                <w:szCs w:val="20"/>
              </w:rPr>
            </w:pPr>
            <w:r w:rsidRPr="00262C74">
              <w:rPr>
                <w:rFonts w:cs="Arial"/>
                <w:color w:val="000000"/>
                <w:sz w:val="20"/>
                <w:szCs w:val="20"/>
              </w:rPr>
              <w:t>CODIGO_OPERADORA_INSERIDA</w:t>
            </w:r>
          </w:p>
        </w:tc>
        <w:tc>
          <w:tcPr>
            <w:tcW w:w="648" w:type="pct"/>
            <w:tcBorders>
              <w:top w:val="nil"/>
              <w:left w:val="nil"/>
              <w:bottom w:val="single" w:sz="4" w:space="0" w:color="auto"/>
              <w:right w:val="single" w:sz="4" w:space="0" w:color="auto"/>
            </w:tcBorders>
            <w:shd w:val="clear" w:color="auto" w:fill="auto"/>
            <w:vAlign w:val="center"/>
            <w:hideMark/>
          </w:tcPr>
          <w:p w14:paraId="0B4FD84C"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1129844C" w14:textId="77777777" w:rsidR="00893C59" w:rsidRPr="00262C74" w:rsidRDefault="00893C59" w:rsidP="00C01C97">
            <w:pPr>
              <w:jc w:val="right"/>
              <w:rPr>
                <w:rFonts w:cs="Arial"/>
                <w:color w:val="000000"/>
                <w:sz w:val="20"/>
                <w:szCs w:val="20"/>
              </w:rPr>
            </w:pPr>
            <w:r w:rsidRPr="00262C74">
              <w:rPr>
                <w:rFonts w:cs="Arial"/>
                <w:bCs/>
                <w:color w:val="000000"/>
                <w:sz w:val="20"/>
                <w:szCs w:val="20"/>
              </w:rPr>
              <w:t>1018</w:t>
            </w:r>
          </w:p>
        </w:tc>
        <w:tc>
          <w:tcPr>
            <w:tcW w:w="301" w:type="pct"/>
            <w:tcBorders>
              <w:top w:val="nil"/>
              <w:left w:val="nil"/>
              <w:bottom w:val="single" w:sz="4" w:space="0" w:color="auto"/>
              <w:right w:val="single" w:sz="4" w:space="0" w:color="auto"/>
            </w:tcBorders>
            <w:shd w:val="clear" w:color="auto" w:fill="auto"/>
            <w:vAlign w:val="center"/>
            <w:hideMark/>
          </w:tcPr>
          <w:p w14:paraId="00C5234B" w14:textId="77777777" w:rsidR="00893C59" w:rsidRPr="00262C74" w:rsidRDefault="00893C59" w:rsidP="00C01C97">
            <w:pPr>
              <w:jc w:val="right"/>
              <w:rPr>
                <w:rFonts w:cs="Arial"/>
                <w:color w:val="000000"/>
                <w:sz w:val="20"/>
                <w:szCs w:val="20"/>
              </w:rPr>
            </w:pPr>
            <w:r w:rsidRPr="00262C74">
              <w:rPr>
                <w:rFonts w:cs="Arial"/>
                <w:color w:val="000000"/>
                <w:sz w:val="20"/>
                <w:szCs w:val="20"/>
              </w:rPr>
              <w:t>3</w:t>
            </w:r>
          </w:p>
        </w:tc>
        <w:tc>
          <w:tcPr>
            <w:tcW w:w="946" w:type="pct"/>
            <w:tcBorders>
              <w:top w:val="nil"/>
              <w:left w:val="nil"/>
              <w:bottom w:val="single" w:sz="4" w:space="0" w:color="auto"/>
              <w:right w:val="single" w:sz="4" w:space="0" w:color="auto"/>
            </w:tcBorders>
            <w:shd w:val="clear" w:color="auto" w:fill="auto"/>
            <w:vAlign w:val="center"/>
            <w:hideMark/>
          </w:tcPr>
          <w:p w14:paraId="25E792E5" w14:textId="77777777" w:rsidR="00893C59" w:rsidRPr="00262C74" w:rsidRDefault="00893C59" w:rsidP="00C01C97">
            <w:pPr>
              <w:rPr>
                <w:rFonts w:cs="Arial"/>
                <w:color w:val="000000"/>
                <w:sz w:val="20"/>
                <w:szCs w:val="20"/>
              </w:rPr>
            </w:pPr>
            <w:r w:rsidRPr="00262C74">
              <w:rPr>
                <w:rFonts w:cs="Arial"/>
                <w:color w:val="000000"/>
                <w:sz w:val="20"/>
                <w:szCs w:val="20"/>
              </w:rPr>
              <w:t xml:space="preserve">Código da Operadora SIAF dona da fraude </w:t>
            </w:r>
          </w:p>
        </w:tc>
        <w:tc>
          <w:tcPr>
            <w:tcW w:w="663" w:type="pct"/>
            <w:tcBorders>
              <w:top w:val="nil"/>
              <w:left w:val="nil"/>
              <w:bottom w:val="single" w:sz="4" w:space="0" w:color="auto"/>
              <w:right w:val="single" w:sz="4" w:space="0" w:color="auto"/>
            </w:tcBorders>
            <w:shd w:val="clear" w:color="auto" w:fill="auto"/>
            <w:vAlign w:val="center"/>
            <w:hideMark/>
          </w:tcPr>
          <w:p w14:paraId="3FFB19D5" w14:textId="77777777" w:rsidR="00893C59" w:rsidRPr="00262C74" w:rsidRDefault="00893C59" w:rsidP="00C01C97">
            <w:pPr>
              <w:rPr>
                <w:rFonts w:cs="Arial"/>
                <w:color w:val="000000"/>
                <w:sz w:val="20"/>
                <w:szCs w:val="20"/>
              </w:rPr>
            </w:pPr>
            <w:r w:rsidRPr="00262C74">
              <w:rPr>
                <w:rFonts w:cs="Arial"/>
                <w:color w:val="000000"/>
                <w:sz w:val="20"/>
                <w:szCs w:val="20"/>
              </w:rPr>
              <w:t xml:space="preserve">Sim; preenchido automaticamente pelo SIAF feeder, a partir da operadora que envia o arquivo </w:t>
            </w:r>
          </w:p>
        </w:tc>
        <w:tc>
          <w:tcPr>
            <w:tcW w:w="662" w:type="pct"/>
            <w:tcBorders>
              <w:top w:val="nil"/>
              <w:left w:val="nil"/>
              <w:bottom w:val="single" w:sz="4" w:space="0" w:color="auto"/>
              <w:right w:val="single" w:sz="4" w:space="0" w:color="auto"/>
            </w:tcBorders>
            <w:shd w:val="clear" w:color="auto" w:fill="auto"/>
            <w:vAlign w:val="center"/>
            <w:hideMark/>
          </w:tcPr>
          <w:p w14:paraId="1F1AE007" w14:textId="77777777" w:rsidR="00893C59" w:rsidRPr="00262C74" w:rsidRDefault="00893C59" w:rsidP="00C01C97">
            <w:pPr>
              <w:rPr>
                <w:rFonts w:cs="Arial"/>
                <w:color w:val="000000"/>
                <w:sz w:val="20"/>
                <w:szCs w:val="20"/>
              </w:rPr>
            </w:pPr>
            <w:r w:rsidRPr="00262C74">
              <w:rPr>
                <w:rFonts w:cs="Arial"/>
                <w:color w:val="000000"/>
                <w:sz w:val="20"/>
                <w:szCs w:val="20"/>
              </w:rPr>
              <w:t xml:space="preserve">Sim; preenchido automaticamente pelo SIAF feeder, a partir da operadora que envia o arquivo </w:t>
            </w:r>
          </w:p>
        </w:tc>
      </w:tr>
      <w:tr w:rsidR="00893C59" w14:paraId="796CFBD6"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5F1FB94E" w14:textId="244C8242" w:rsidR="00893C59" w:rsidRPr="00262C74" w:rsidRDefault="00893C59" w:rsidP="00C01C97">
            <w:pPr>
              <w:rPr>
                <w:rFonts w:cs="Arial"/>
                <w:color w:val="000000"/>
                <w:sz w:val="20"/>
                <w:szCs w:val="20"/>
              </w:rPr>
            </w:pPr>
            <w:r w:rsidRPr="00262C74">
              <w:rPr>
                <w:rFonts w:cs="Arial"/>
                <w:color w:val="000000"/>
                <w:sz w:val="20"/>
                <w:szCs w:val="20"/>
              </w:rPr>
              <w:t>DATA_INSERCAO</w:t>
            </w:r>
          </w:p>
        </w:tc>
        <w:tc>
          <w:tcPr>
            <w:tcW w:w="648" w:type="pct"/>
            <w:tcBorders>
              <w:top w:val="nil"/>
              <w:left w:val="nil"/>
              <w:bottom w:val="single" w:sz="4" w:space="0" w:color="auto"/>
              <w:right w:val="single" w:sz="4" w:space="0" w:color="auto"/>
            </w:tcBorders>
            <w:shd w:val="clear" w:color="auto" w:fill="auto"/>
            <w:vAlign w:val="center"/>
            <w:hideMark/>
          </w:tcPr>
          <w:p w14:paraId="5F14BB5A"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(DATETIME) </w:t>
            </w:r>
          </w:p>
        </w:tc>
        <w:tc>
          <w:tcPr>
            <w:tcW w:w="367" w:type="pct"/>
            <w:tcBorders>
              <w:top w:val="nil"/>
              <w:left w:val="nil"/>
              <w:bottom w:val="single" w:sz="4" w:space="0" w:color="auto"/>
              <w:right w:val="single" w:sz="4" w:space="0" w:color="auto"/>
            </w:tcBorders>
            <w:shd w:val="clear" w:color="auto" w:fill="auto"/>
            <w:vAlign w:val="center"/>
            <w:hideMark/>
          </w:tcPr>
          <w:p w14:paraId="3964599E" w14:textId="77777777" w:rsidR="00893C59" w:rsidRPr="00262C74" w:rsidRDefault="00893C59" w:rsidP="00C01C97">
            <w:pPr>
              <w:jc w:val="right"/>
              <w:rPr>
                <w:rFonts w:cs="Arial"/>
                <w:color w:val="000000"/>
                <w:sz w:val="20"/>
                <w:szCs w:val="20"/>
              </w:rPr>
            </w:pPr>
            <w:r w:rsidRPr="00262C74">
              <w:rPr>
                <w:rFonts w:cs="Arial"/>
                <w:bCs/>
                <w:color w:val="000000"/>
                <w:sz w:val="20"/>
                <w:szCs w:val="20"/>
              </w:rPr>
              <w:t>1021</w:t>
            </w:r>
          </w:p>
        </w:tc>
        <w:tc>
          <w:tcPr>
            <w:tcW w:w="301" w:type="pct"/>
            <w:tcBorders>
              <w:top w:val="nil"/>
              <w:left w:val="nil"/>
              <w:bottom w:val="single" w:sz="4" w:space="0" w:color="auto"/>
              <w:right w:val="single" w:sz="4" w:space="0" w:color="auto"/>
            </w:tcBorders>
            <w:shd w:val="clear" w:color="auto" w:fill="auto"/>
            <w:vAlign w:val="center"/>
            <w:hideMark/>
          </w:tcPr>
          <w:p w14:paraId="59CEC7C8"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6CD32523" w14:textId="77777777" w:rsidR="00893C59" w:rsidRPr="00262C74" w:rsidRDefault="00893C59" w:rsidP="00C01C97">
            <w:pPr>
              <w:rPr>
                <w:rFonts w:cs="Arial"/>
                <w:color w:val="000000"/>
                <w:sz w:val="20"/>
                <w:szCs w:val="20"/>
              </w:rPr>
            </w:pPr>
            <w:r w:rsidRPr="00262C74">
              <w:rPr>
                <w:rFonts w:cs="Arial"/>
                <w:color w:val="000000"/>
                <w:sz w:val="20"/>
                <w:szCs w:val="20"/>
              </w:rPr>
              <w:t xml:space="preserve">Data da inserção do terminal na base de fraude, no formato AAAAMMDDHH24MMSS </w:t>
            </w:r>
          </w:p>
        </w:tc>
        <w:tc>
          <w:tcPr>
            <w:tcW w:w="663" w:type="pct"/>
            <w:tcBorders>
              <w:top w:val="nil"/>
              <w:left w:val="nil"/>
              <w:bottom w:val="single" w:sz="4" w:space="0" w:color="auto"/>
              <w:right w:val="single" w:sz="4" w:space="0" w:color="auto"/>
            </w:tcBorders>
            <w:shd w:val="clear" w:color="auto" w:fill="auto"/>
            <w:vAlign w:val="center"/>
            <w:hideMark/>
          </w:tcPr>
          <w:p w14:paraId="7B44959D" w14:textId="77777777" w:rsidR="00893C59" w:rsidRPr="00262C74" w:rsidRDefault="00893C59" w:rsidP="00C01C97">
            <w:pPr>
              <w:rPr>
                <w:rFonts w:cs="Arial"/>
                <w:color w:val="000000"/>
                <w:sz w:val="20"/>
                <w:szCs w:val="20"/>
              </w:rPr>
            </w:pPr>
            <w:r w:rsidRPr="00262C74">
              <w:rPr>
                <w:rFonts w:cs="Arial"/>
                <w:color w:val="000000"/>
                <w:sz w:val="20"/>
                <w:szCs w:val="20"/>
              </w:rPr>
              <w:t xml:space="preserve">AUTOMATICO </w:t>
            </w:r>
          </w:p>
        </w:tc>
        <w:tc>
          <w:tcPr>
            <w:tcW w:w="662" w:type="pct"/>
            <w:tcBorders>
              <w:top w:val="nil"/>
              <w:left w:val="nil"/>
              <w:bottom w:val="single" w:sz="4" w:space="0" w:color="auto"/>
              <w:right w:val="single" w:sz="4" w:space="0" w:color="auto"/>
            </w:tcBorders>
            <w:shd w:val="clear" w:color="auto" w:fill="auto"/>
            <w:vAlign w:val="center"/>
            <w:hideMark/>
          </w:tcPr>
          <w:p w14:paraId="112CA971" w14:textId="77777777" w:rsidR="00893C59" w:rsidRPr="00262C74" w:rsidRDefault="00893C59" w:rsidP="00C01C97">
            <w:pPr>
              <w:rPr>
                <w:rFonts w:cs="Arial"/>
                <w:color w:val="000000"/>
                <w:sz w:val="20"/>
                <w:szCs w:val="20"/>
              </w:rPr>
            </w:pPr>
            <w:r w:rsidRPr="00262C74">
              <w:rPr>
                <w:rFonts w:cs="Arial"/>
                <w:color w:val="000000"/>
                <w:sz w:val="20"/>
                <w:szCs w:val="20"/>
              </w:rPr>
              <w:t xml:space="preserve">AUTOMÁTICO </w:t>
            </w:r>
          </w:p>
        </w:tc>
      </w:tr>
      <w:tr w:rsidR="00893C59" w14:paraId="5E72E02C"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5062BE3" w14:textId="262DEDC7" w:rsidR="00893C59" w:rsidRPr="00262C74" w:rsidRDefault="00893C59" w:rsidP="00C01C97">
            <w:pPr>
              <w:rPr>
                <w:rFonts w:cs="Arial"/>
                <w:color w:val="000000"/>
                <w:sz w:val="20"/>
                <w:szCs w:val="20"/>
              </w:rPr>
            </w:pPr>
            <w:r w:rsidRPr="00262C74">
              <w:rPr>
                <w:rFonts w:cs="Arial"/>
                <w:color w:val="000000"/>
                <w:sz w:val="20"/>
                <w:szCs w:val="20"/>
              </w:rPr>
              <w:t>DATA_REMOCAO</w:t>
            </w:r>
          </w:p>
        </w:tc>
        <w:tc>
          <w:tcPr>
            <w:tcW w:w="648" w:type="pct"/>
            <w:tcBorders>
              <w:top w:val="nil"/>
              <w:left w:val="nil"/>
              <w:bottom w:val="single" w:sz="4" w:space="0" w:color="auto"/>
              <w:right w:val="single" w:sz="4" w:space="0" w:color="auto"/>
            </w:tcBorders>
            <w:shd w:val="clear" w:color="auto" w:fill="auto"/>
            <w:vAlign w:val="center"/>
            <w:hideMark/>
          </w:tcPr>
          <w:p w14:paraId="38CE9A14"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68F9B958" w14:textId="77777777" w:rsidR="00893C59" w:rsidRPr="00262C74" w:rsidRDefault="00893C59" w:rsidP="00C01C97">
            <w:pPr>
              <w:jc w:val="right"/>
              <w:rPr>
                <w:rFonts w:cs="Arial"/>
                <w:color w:val="000000"/>
                <w:sz w:val="20"/>
                <w:szCs w:val="20"/>
              </w:rPr>
            </w:pPr>
            <w:r w:rsidRPr="00262C74">
              <w:rPr>
                <w:rFonts w:cs="Arial"/>
                <w:bCs/>
                <w:color w:val="000000"/>
                <w:sz w:val="20"/>
                <w:szCs w:val="20"/>
              </w:rPr>
              <w:t>1035</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F485B21"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vMerge w:val="restart"/>
            <w:tcBorders>
              <w:top w:val="nil"/>
              <w:left w:val="single" w:sz="4" w:space="0" w:color="auto"/>
              <w:bottom w:val="single" w:sz="4" w:space="0" w:color="auto"/>
              <w:right w:val="single" w:sz="4" w:space="0" w:color="auto"/>
            </w:tcBorders>
            <w:shd w:val="clear" w:color="auto" w:fill="auto"/>
            <w:vAlign w:val="center"/>
            <w:hideMark/>
          </w:tcPr>
          <w:p w14:paraId="25DCEBFD" w14:textId="77777777" w:rsidR="00893C59" w:rsidRPr="00262C74" w:rsidRDefault="00893C59" w:rsidP="00C01C97">
            <w:pPr>
              <w:rPr>
                <w:rFonts w:cs="Arial"/>
                <w:color w:val="000000"/>
                <w:sz w:val="20"/>
                <w:szCs w:val="20"/>
              </w:rPr>
            </w:pPr>
            <w:r w:rsidRPr="00262C74">
              <w:rPr>
                <w:rFonts w:cs="Arial"/>
                <w:color w:val="000000"/>
                <w:sz w:val="20"/>
                <w:szCs w:val="20"/>
              </w:rPr>
              <w:t xml:space="preserve">Data da remoção do terminal na base de fraude, no formato AAAAMMDDHH24MMSS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27560B13" w14:textId="77777777" w:rsidR="00893C59" w:rsidRPr="00262C74" w:rsidRDefault="00893C59" w:rsidP="00C01C97">
            <w:pPr>
              <w:rPr>
                <w:rFonts w:cs="Arial"/>
                <w:color w:val="000000"/>
                <w:sz w:val="20"/>
                <w:szCs w:val="20"/>
              </w:rPr>
            </w:pPr>
            <w:r w:rsidRPr="00262C74">
              <w:rPr>
                <w:rFonts w:cs="Arial"/>
                <w:color w:val="000000"/>
                <w:sz w:val="20"/>
                <w:szCs w:val="20"/>
              </w:rPr>
              <w:t xml:space="preserve">AUTOMATICO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2AF39A4A" w14:textId="77777777" w:rsidR="00893C59" w:rsidRPr="00262C74" w:rsidRDefault="00893C59" w:rsidP="00C01C97">
            <w:pPr>
              <w:rPr>
                <w:rFonts w:cs="Arial"/>
                <w:color w:val="000000"/>
                <w:sz w:val="20"/>
                <w:szCs w:val="20"/>
              </w:rPr>
            </w:pPr>
            <w:r w:rsidRPr="00262C74">
              <w:rPr>
                <w:rFonts w:cs="Arial"/>
                <w:color w:val="000000"/>
                <w:sz w:val="20"/>
                <w:szCs w:val="20"/>
              </w:rPr>
              <w:t xml:space="preserve">AUTOMATICO </w:t>
            </w:r>
          </w:p>
        </w:tc>
      </w:tr>
      <w:tr w:rsidR="00893C59" w14:paraId="0F9907ED"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80EE946" w14:textId="77777777" w:rsidR="00893C59" w:rsidRPr="00262C74" w:rsidRDefault="00893C59" w:rsidP="00C01C97">
            <w:pPr>
              <w:rPr>
                <w:rFonts w:cs="Arial"/>
                <w:color w:val="000000"/>
                <w:sz w:val="20"/>
                <w:szCs w:val="20"/>
              </w:rPr>
            </w:pPr>
          </w:p>
        </w:tc>
        <w:tc>
          <w:tcPr>
            <w:tcW w:w="648" w:type="pct"/>
            <w:tcBorders>
              <w:top w:val="nil"/>
              <w:left w:val="nil"/>
              <w:bottom w:val="single" w:sz="4" w:space="0" w:color="auto"/>
              <w:right w:val="single" w:sz="4" w:space="0" w:color="auto"/>
            </w:tcBorders>
            <w:shd w:val="clear" w:color="auto" w:fill="auto"/>
            <w:vAlign w:val="center"/>
            <w:hideMark/>
          </w:tcPr>
          <w:p w14:paraId="6F1814D8" w14:textId="77777777" w:rsidR="00893C59" w:rsidRPr="00262C74" w:rsidRDefault="00893C59" w:rsidP="00C01C97">
            <w:pPr>
              <w:rPr>
                <w:rFonts w:cs="Arial"/>
                <w:color w:val="000000"/>
                <w:sz w:val="20"/>
                <w:szCs w:val="20"/>
              </w:rPr>
            </w:pPr>
            <w:r w:rsidRPr="00262C74">
              <w:rPr>
                <w:rFonts w:cs="Arial"/>
                <w:color w:val="000000"/>
                <w:sz w:val="20"/>
                <w:szCs w:val="20"/>
              </w:rPr>
              <w:t xml:space="preserve">(DATETIME) </w:t>
            </w:r>
          </w:p>
        </w:tc>
        <w:tc>
          <w:tcPr>
            <w:tcW w:w="367" w:type="pct"/>
            <w:vMerge/>
            <w:tcBorders>
              <w:top w:val="nil"/>
              <w:left w:val="single" w:sz="4" w:space="0" w:color="auto"/>
              <w:bottom w:val="single" w:sz="4" w:space="0" w:color="auto"/>
              <w:right w:val="single" w:sz="4" w:space="0" w:color="auto"/>
            </w:tcBorders>
            <w:vAlign w:val="center"/>
            <w:hideMark/>
          </w:tcPr>
          <w:p w14:paraId="09E48A66"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F9E1C23" w14:textId="77777777" w:rsidR="00893C59" w:rsidRPr="00262C74" w:rsidRDefault="00893C59" w:rsidP="00C01C97">
            <w:pPr>
              <w:rPr>
                <w:rFonts w:cs="Arial"/>
                <w:color w:val="000000"/>
                <w:sz w:val="20"/>
                <w:szCs w:val="20"/>
              </w:rPr>
            </w:pPr>
          </w:p>
        </w:tc>
        <w:tc>
          <w:tcPr>
            <w:tcW w:w="946" w:type="pct"/>
            <w:vMerge/>
            <w:tcBorders>
              <w:top w:val="nil"/>
              <w:left w:val="single" w:sz="4" w:space="0" w:color="auto"/>
              <w:bottom w:val="single" w:sz="4" w:space="0" w:color="auto"/>
              <w:right w:val="single" w:sz="4" w:space="0" w:color="auto"/>
            </w:tcBorders>
            <w:vAlign w:val="center"/>
            <w:hideMark/>
          </w:tcPr>
          <w:p w14:paraId="0FAA1D38" w14:textId="77777777" w:rsidR="00893C59" w:rsidRPr="00262C74" w:rsidRDefault="00893C59" w:rsidP="00C01C97">
            <w:pPr>
              <w:rPr>
                <w:rFonts w:cs="Arial"/>
                <w:color w:val="000000"/>
                <w:sz w:val="20"/>
                <w:szCs w:val="20"/>
              </w:rPr>
            </w:pPr>
          </w:p>
        </w:tc>
        <w:tc>
          <w:tcPr>
            <w:tcW w:w="663" w:type="pct"/>
            <w:vMerge/>
            <w:tcBorders>
              <w:top w:val="nil"/>
              <w:left w:val="single" w:sz="4" w:space="0" w:color="auto"/>
              <w:bottom w:val="single" w:sz="4" w:space="0" w:color="auto"/>
              <w:right w:val="single" w:sz="4" w:space="0" w:color="auto"/>
            </w:tcBorders>
            <w:vAlign w:val="center"/>
            <w:hideMark/>
          </w:tcPr>
          <w:p w14:paraId="0C2FB128"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CAC0DC5" w14:textId="77777777" w:rsidR="00893C59" w:rsidRPr="00262C74" w:rsidRDefault="00893C59" w:rsidP="00C01C97">
            <w:pPr>
              <w:rPr>
                <w:rFonts w:cs="Arial"/>
                <w:color w:val="000000"/>
                <w:sz w:val="20"/>
                <w:szCs w:val="20"/>
              </w:rPr>
            </w:pPr>
          </w:p>
        </w:tc>
      </w:tr>
      <w:tr w:rsidR="00893C59" w14:paraId="56A964F4"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7CD1BBE7" w14:textId="4B07AFED" w:rsidR="00893C59" w:rsidRPr="00262C74" w:rsidRDefault="00893C59" w:rsidP="00C01C97">
            <w:pPr>
              <w:rPr>
                <w:rFonts w:cs="Arial"/>
                <w:color w:val="000000"/>
                <w:sz w:val="20"/>
                <w:szCs w:val="20"/>
              </w:rPr>
            </w:pPr>
            <w:r w:rsidRPr="00262C74">
              <w:rPr>
                <w:rFonts w:cs="Arial"/>
                <w:color w:val="000000"/>
                <w:sz w:val="20"/>
                <w:szCs w:val="20"/>
              </w:rPr>
              <w:t>DATA_DETECCAO_FRAUDE</w:t>
            </w:r>
          </w:p>
        </w:tc>
        <w:tc>
          <w:tcPr>
            <w:tcW w:w="648" w:type="pct"/>
            <w:tcBorders>
              <w:top w:val="nil"/>
              <w:left w:val="nil"/>
              <w:bottom w:val="single" w:sz="4" w:space="0" w:color="auto"/>
              <w:right w:val="single" w:sz="4" w:space="0" w:color="auto"/>
            </w:tcBorders>
            <w:shd w:val="clear" w:color="auto" w:fill="auto"/>
            <w:vAlign w:val="center"/>
            <w:hideMark/>
          </w:tcPr>
          <w:p w14:paraId="15227E96"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(DATETIME) </w:t>
            </w:r>
          </w:p>
        </w:tc>
        <w:tc>
          <w:tcPr>
            <w:tcW w:w="367" w:type="pct"/>
            <w:tcBorders>
              <w:top w:val="nil"/>
              <w:left w:val="nil"/>
              <w:bottom w:val="single" w:sz="4" w:space="0" w:color="auto"/>
              <w:right w:val="single" w:sz="4" w:space="0" w:color="auto"/>
            </w:tcBorders>
            <w:shd w:val="clear" w:color="auto" w:fill="auto"/>
            <w:vAlign w:val="center"/>
            <w:hideMark/>
          </w:tcPr>
          <w:p w14:paraId="675F0918" w14:textId="77777777" w:rsidR="00893C59" w:rsidRPr="00262C74" w:rsidRDefault="00893C59" w:rsidP="00C01C97">
            <w:pPr>
              <w:jc w:val="right"/>
              <w:rPr>
                <w:rFonts w:cs="Arial"/>
                <w:color w:val="000000"/>
                <w:sz w:val="20"/>
                <w:szCs w:val="20"/>
              </w:rPr>
            </w:pPr>
            <w:r w:rsidRPr="00262C74">
              <w:rPr>
                <w:rFonts w:cs="Arial"/>
                <w:bCs/>
                <w:color w:val="000000"/>
                <w:sz w:val="20"/>
                <w:szCs w:val="20"/>
              </w:rPr>
              <w:t>1049</w:t>
            </w:r>
          </w:p>
        </w:tc>
        <w:tc>
          <w:tcPr>
            <w:tcW w:w="301" w:type="pct"/>
            <w:tcBorders>
              <w:top w:val="nil"/>
              <w:left w:val="nil"/>
              <w:bottom w:val="single" w:sz="4" w:space="0" w:color="auto"/>
              <w:right w:val="single" w:sz="4" w:space="0" w:color="auto"/>
            </w:tcBorders>
            <w:shd w:val="clear" w:color="auto" w:fill="auto"/>
            <w:vAlign w:val="center"/>
            <w:hideMark/>
          </w:tcPr>
          <w:p w14:paraId="43ECDE4C" w14:textId="77777777" w:rsidR="00893C59" w:rsidRPr="00262C74" w:rsidRDefault="00893C59" w:rsidP="00C01C97">
            <w:pPr>
              <w:jc w:val="right"/>
              <w:rPr>
                <w:rFonts w:cs="Arial"/>
                <w:color w:val="000000"/>
                <w:sz w:val="20"/>
                <w:szCs w:val="20"/>
              </w:rPr>
            </w:pPr>
            <w:r w:rsidRPr="00262C74">
              <w:rPr>
                <w:rFonts w:cs="Arial"/>
                <w:color w:val="000000"/>
                <w:sz w:val="20"/>
                <w:szCs w:val="20"/>
              </w:rPr>
              <w:t>14</w:t>
            </w:r>
          </w:p>
        </w:tc>
        <w:tc>
          <w:tcPr>
            <w:tcW w:w="946" w:type="pct"/>
            <w:tcBorders>
              <w:top w:val="nil"/>
              <w:left w:val="nil"/>
              <w:bottom w:val="single" w:sz="4" w:space="0" w:color="auto"/>
              <w:right w:val="single" w:sz="4" w:space="0" w:color="auto"/>
            </w:tcBorders>
            <w:shd w:val="clear" w:color="auto" w:fill="auto"/>
            <w:vAlign w:val="center"/>
            <w:hideMark/>
          </w:tcPr>
          <w:p w14:paraId="7118D7C2" w14:textId="77777777" w:rsidR="00893C59" w:rsidRPr="00262C74" w:rsidRDefault="00893C59" w:rsidP="00C01C97">
            <w:pPr>
              <w:rPr>
                <w:rFonts w:cs="Arial"/>
                <w:color w:val="000000"/>
                <w:sz w:val="20"/>
                <w:szCs w:val="20"/>
              </w:rPr>
            </w:pPr>
            <w:r w:rsidRPr="00262C74">
              <w:rPr>
                <w:rFonts w:cs="Arial"/>
                <w:color w:val="000000"/>
                <w:sz w:val="20"/>
                <w:szCs w:val="20"/>
              </w:rPr>
              <w:t xml:space="preserve">Data de inicio de percepção da fraude, no formato AAAAMMDDHH24MMSS </w:t>
            </w:r>
          </w:p>
        </w:tc>
        <w:tc>
          <w:tcPr>
            <w:tcW w:w="663" w:type="pct"/>
            <w:tcBorders>
              <w:top w:val="nil"/>
              <w:left w:val="nil"/>
              <w:bottom w:val="single" w:sz="4" w:space="0" w:color="auto"/>
              <w:right w:val="single" w:sz="4" w:space="0" w:color="auto"/>
            </w:tcBorders>
            <w:shd w:val="clear" w:color="auto" w:fill="auto"/>
            <w:vAlign w:val="center"/>
            <w:hideMark/>
          </w:tcPr>
          <w:p w14:paraId="611A189F"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tcBorders>
              <w:top w:val="nil"/>
              <w:left w:val="nil"/>
              <w:bottom w:val="single" w:sz="4" w:space="0" w:color="auto"/>
              <w:right w:val="single" w:sz="4" w:space="0" w:color="auto"/>
            </w:tcBorders>
            <w:shd w:val="clear" w:color="auto" w:fill="auto"/>
            <w:vAlign w:val="center"/>
            <w:hideMark/>
          </w:tcPr>
          <w:p w14:paraId="412F8260"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4B67176E" w14:textId="77777777" w:rsidTr="00757920">
        <w:trPr>
          <w:trHeight w:val="45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B92DACE" w14:textId="00F4FFA0" w:rsidR="00893C59" w:rsidRPr="00262C74" w:rsidRDefault="00893C59" w:rsidP="00C01C97">
            <w:pPr>
              <w:rPr>
                <w:rFonts w:cs="Arial"/>
                <w:color w:val="000000"/>
                <w:sz w:val="20"/>
                <w:szCs w:val="20"/>
              </w:rPr>
            </w:pPr>
            <w:r w:rsidRPr="00262C74">
              <w:rPr>
                <w:rFonts w:cs="Arial"/>
                <w:color w:val="000000"/>
                <w:sz w:val="20"/>
                <w:szCs w:val="20"/>
              </w:rPr>
              <w:t>TIPO_FRAUDE</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0BE0D579" w14:textId="77777777" w:rsidR="00893C59" w:rsidRPr="00262C74" w:rsidRDefault="00893C59" w:rsidP="00C01C97">
            <w:pPr>
              <w:rPr>
                <w:rFonts w:cs="Arial"/>
                <w:color w:val="000000"/>
                <w:sz w:val="20"/>
                <w:szCs w:val="20"/>
              </w:rPr>
            </w:pPr>
            <w:r w:rsidRPr="00262C74">
              <w:rPr>
                <w:rFonts w:cs="Arial"/>
                <w:color w:val="000000"/>
                <w:sz w:val="20"/>
                <w:szCs w:val="20"/>
              </w:rPr>
              <w:t xml:space="preserve">TEXT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4B6A451E" w14:textId="77777777" w:rsidR="00893C59" w:rsidRPr="00262C74" w:rsidRDefault="00893C59" w:rsidP="00C01C97">
            <w:pPr>
              <w:jc w:val="right"/>
              <w:rPr>
                <w:rFonts w:cs="Arial"/>
                <w:color w:val="000000"/>
                <w:sz w:val="20"/>
                <w:szCs w:val="20"/>
              </w:rPr>
            </w:pPr>
            <w:r w:rsidRPr="00262C74">
              <w:rPr>
                <w:rFonts w:cs="Arial"/>
                <w:bCs/>
                <w:color w:val="000000"/>
                <w:sz w:val="20"/>
                <w:szCs w:val="20"/>
              </w:rPr>
              <w:t>1063</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6EA78A6"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2C234F99" w14:textId="77777777" w:rsidR="00893C59" w:rsidRPr="00262C74" w:rsidRDefault="00893C59" w:rsidP="00C01C97">
            <w:pPr>
              <w:rPr>
                <w:rFonts w:cs="Arial"/>
                <w:color w:val="000000"/>
                <w:sz w:val="20"/>
                <w:szCs w:val="20"/>
              </w:rPr>
            </w:pPr>
            <w:r w:rsidRPr="00262C74">
              <w:rPr>
                <w:rFonts w:cs="Arial"/>
                <w:color w:val="000000"/>
                <w:sz w:val="20"/>
                <w:szCs w:val="20"/>
              </w:rPr>
              <w:t xml:space="preserve">1 Engenharia Social Mudança de Endereço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61B16B82"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6E764CA4"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553E98A6"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4CFAA78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6F90A2E"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B086C63"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D32FE75"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858CF4E" w14:textId="77777777" w:rsidR="00893C59" w:rsidRPr="00262C74" w:rsidRDefault="00893C59" w:rsidP="00C01C97">
            <w:pPr>
              <w:rPr>
                <w:rFonts w:cs="Arial"/>
                <w:color w:val="000000"/>
                <w:sz w:val="20"/>
                <w:szCs w:val="20"/>
              </w:rPr>
            </w:pPr>
            <w:r w:rsidRPr="00262C74">
              <w:rPr>
                <w:rFonts w:cs="Arial"/>
                <w:color w:val="000000"/>
                <w:sz w:val="20"/>
                <w:szCs w:val="20"/>
              </w:rPr>
              <w:t xml:space="preserve">2 Engenharia Social Invasão de Conta </w:t>
            </w:r>
          </w:p>
        </w:tc>
        <w:tc>
          <w:tcPr>
            <w:tcW w:w="663" w:type="pct"/>
            <w:vMerge/>
            <w:tcBorders>
              <w:top w:val="nil"/>
              <w:left w:val="single" w:sz="4" w:space="0" w:color="auto"/>
              <w:bottom w:val="single" w:sz="4" w:space="0" w:color="auto"/>
              <w:right w:val="single" w:sz="4" w:space="0" w:color="auto"/>
            </w:tcBorders>
            <w:vAlign w:val="center"/>
            <w:hideMark/>
          </w:tcPr>
          <w:p w14:paraId="6215C677"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86BA8FB" w14:textId="77777777" w:rsidR="00893C59" w:rsidRPr="00262C74" w:rsidRDefault="00893C59" w:rsidP="00C01C97">
            <w:pPr>
              <w:rPr>
                <w:rFonts w:cs="Arial"/>
                <w:color w:val="000000"/>
                <w:sz w:val="20"/>
                <w:szCs w:val="20"/>
              </w:rPr>
            </w:pPr>
          </w:p>
        </w:tc>
      </w:tr>
      <w:tr w:rsidR="00893C59" w14:paraId="7FC662F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5D72EEB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D3C0D1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3CDF5F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F6174F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48D22EEE" w14:textId="77777777" w:rsidR="00893C59" w:rsidRPr="00262C74" w:rsidRDefault="00893C59" w:rsidP="00C01C97">
            <w:pPr>
              <w:rPr>
                <w:rFonts w:cs="Arial"/>
                <w:color w:val="000000"/>
                <w:sz w:val="20"/>
                <w:szCs w:val="20"/>
              </w:rPr>
            </w:pPr>
            <w:r w:rsidRPr="00262C74">
              <w:rPr>
                <w:rFonts w:cs="Arial"/>
                <w:color w:val="000000"/>
                <w:sz w:val="20"/>
                <w:szCs w:val="20"/>
              </w:rPr>
              <w:t xml:space="preserve">3 Pré-Pago Indeterminado </w:t>
            </w:r>
          </w:p>
        </w:tc>
        <w:tc>
          <w:tcPr>
            <w:tcW w:w="663" w:type="pct"/>
            <w:vMerge/>
            <w:tcBorders>
              <w:top w:val="nil"/>
              <w:left w:val="single" w:sz="4" w:space="0" w:color="auto"/>
              <w:bottom w:val="single" w:sz="4" w:space="0" w:color="auto"/>
              <w:right w:val="single" w:sz="4" w:space="0" w:color="auto"/>
            </w:tcBorders>
            <w:vAlign w:val="center"/>
            <w:hideMark/>
          </w:tcPr>
          <w:p w14:paraId="425F4790"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C4936C1" w14:textId="77777777" w:rsidR="00893C59" w:rsidRPr="00262C74" w:rsidRDefault="00893C59" w:rsidP="00C01C97">
            <w:pPr>
              <w:rPr>
                <w:rFonts w:cs="Arial"/>
                <w:color w:val="000000"/>
                <w:sz w:val="20"/>
                <w:szCs w:val="20"/>
              </w:rPr>
            </w:pPr>
          </w:p>
        </w:tc>
      </w:tr>
      <w:tr w:rsidR="00893C59" w14:paraId="00BCE42F"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8CFFAF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5DDCCAF2"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A629CAC"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4216EDE"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1A70236" w14:textId="77777777" w:rsidR="00893C59" w:rsidRPr="00262C74" w:rsidRDefault="00893C59" w:rsidP="00C01C97">
            <w:pPr>
              <w:rPr>
                <w:rFonts w:cs="Arial"/>
                <w:color w:val="000000"/>
                <w:sz w:val="20"/>
                <w:szCs w:val="20"/>
              </w:rPr>
            </w:pPr>
            <w:r w:rsidRPr="00262C74">
              <w:rPr>
                <w:rFonts w:cs="Arial"/>
                <w:color w:val="000000"/>
                <w:sz w:val="20"/>
                <w:szCs w:val="20"/>
              </w:rPr>
              <w:t xml:space="preserve">4 Pré-Pago Recarga Queda da Plataforma </w:t>
            </w:r>
          </w:p>
        </w:tc>
        <w:tc>
          <w:tcPr>
            <w:tcW w:w="663" w:type="pct"/>
            <w:vMerge/>
            <w:tcBorders>
              <w:top w:val="nil"/>
              <w:left w:val="single" w:sz="4" w:space="0" w:color="auto"/>
              <w:bottom w:val="single" w:sz="4" w:space="0" w:color="auto"/>
              <w:right w:val="single" w:sz="4" w:space="0" w:color="auto"/>
            </w:tcBorders>
            <w:vAlign w:val="center"/>
            <w:hideMark/>
          </w:tcPr>
          <w:p w14:paraId="7F0C70A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B49FEB3" w14:textId="77777777" w:rsidR="00893C59" w:rsidRPr="00262C74" w:rsidRDefault="00893C59" w:rsidP="00C01C97">
            <w:pPr>
              <w:rPr>
                <w:rFonts w:cs="Arial"/>
                <w:color w:val="000000"/>
                <w:sz w:val="20"/>
                <w:szCs w:val="20"/>
              </w:rPr>
            </w:pPr>
          </w:p>
        </w:tc>
      </w:tr>
      <w:tr w:rsidR="00893C59" w14:paraId="40F6DE5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698A99AA"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0536109D"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6280DA9"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9A0CFD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951E423" w14:textId="77777777" w:rsidR="00893C59" w:rsidRPr="00262C74" w:rsidRDefault="00893C59" w:rsidP="00C01C97">
            <w:pPr>
              <w:rPr>
                <w:rFonts w:cs="Arial"/>
                <w:color w:val="000000"/>
                <w:sz w:val="20"/>
                <w:szCs w:val="20"/>
              </w:rPr>
            </w:pPr>
            <w:r w:rsidRPr="00262C74">
              <w:rPr>
                <w:rFonts w:cs="Arial"/>
                <w:color w:val="000000"/>
                <w:sz w:val="20"/>
                <w:szCs w:val="20"/>
              </w:rPr>
              <w:t xml:space="preserve">5 Pré-Pago Recarga Roubo de Cartões </w:t>
            </w:r>
          </w:p>
        </w:tc>
        <w:tc>
          <w:tcPr>
            <w:tcW w:w="663" w:type="pct"/>
            <w:vMerge/>
            <w:tcBorders>
              <w:top w:val="nil"/>
              <w:left w:val="single" w:sz="4" w:space="0" w:color="auto"/>
              <w:bottom w:val="single" w:sz="4" w:space="0" w:color="auto"/>
              <w:right w:val="single" w:sz="4" w:space="0" w:color="auto"/>
            </w:tcBorders>
            <w:vAlign w:val="center"/>
            <w:hideMark/>
          </w:tcPr>
          <w:p w14:paraId="15A9F0AE"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382EE25" w14:textId="77777777" w:rsidR="00893C59" w:rsidRPr="00262C74" w:rsidRDefault="00893C59" w:rsidP="00C01C97">
            <w:pPr>
              <w:rPr>
                <w:rFonts w:cs="Arial"/>
                <w:color w:val="000000"/>
                <w:sz w:val="20"/>
                <w:szCs w:val="20"/>
              </w:rPr>
            </w:pPr>
          </w:p>
        </w:tc>
      </w:tr>
      <w:tr w:rsidR="00893C59" w14:paraId="6D383A6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59BD0586"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389D5E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9E09C53"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8D9CA9B"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63E8DD3" w14:textId="77777777" w:rsidR="00893C59" w:rsidRPr="00262C74" w:rsidRDefault="00893C59" w:rsidP="00C01C97">
            <w:pPr>
              <w:rPr>
                <w:rFonts w:cs="Arial"/>
                <w:color w:val="000000"/>
                <w:sz w:val="20"/>
                <w:szCs w:val="20"/>
              </w:rPr>
            </w:pPr>
            <w:r w:rsidRPr="00262C74">
              <w:rPr>
                <w:rFonts w:cs="Arial"/>
                <w:color w:val="000000"/>
                <w:sz w:val="20"/>
                <w:szCs w:val="20"/>
              </w:rPr>
              <w:t xml:space="preserve">6 Pré-Pago Recarga Clone de Cartão </w:t>
            </w:r>
          </w:p>
        </w:tc>
        <w:tc>
          <w:tcPr>
            <w:tcW w:w="663" w:type="pct"/>
            <w:vMerge/>
            <w:tcBorders>
              <w:top w:val="nil"/>
              <w:left w:val="single" w:sz="4" w:space="0" w:color="auto"/>
              <w:bottom w:val="single" w:sz="4" w:space="0" w:color="auto"/>
              <w:right w:val="single" w:sz="4" w:space="0" w:color="auto"/>
            </w:tcBorders>
            <w:vAlign w:val="center"/>
            <w:hideMark/>
          </w:tcPr>
          <w:p w14:paraId="18D3B89D"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0D5E142A" w14:textId="77777777" w:rsidR="00893C59" w:rsidRPr="00262C74" w:rsidRDefault="00893C59" w:rsidP="00C01C97">
            <w:pPr>
              <w:rPr>
                <w:rFonts w:cs="Arial"/>
                <w:color w:val="000000"/>
                <w:sz w:val="20"/>
                <w:szCs w:val="20"/>
              </w:rPr>
            </w:pPr>
          </w:p>
        </w:tc>
      </w:tr>
      <w:tr w:rsidR="00893C59" w14:paraId="78E49041"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2125E653"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601D4B2"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F4982A3"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225761D"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2311AA5" w14:textId="77777777" w:rsidR="00893C59" w:rsidRPr="00262C74" w:rsidRDefault="00893C59" w:rsidP="00C01C97">
            <w:pPr>
              <w:rPr>
                <w:rFonts w:cs="Arial"/>
                <w:color w:val="000000"/>
                <w:sz w:val="20"/>
                <w:szCs w:val="20"/>
              </w:rPr>
            </w:pPr>
            <w:r w:rsidRPr="00262C74">
              <w:rPr>
                <w:rFonts w:cs="Arial"/>
                <w:color w:val="000000"/>
                <w:sz w:val="20"/>
                <w:szCs w:val="20"/>
              </w:rPr>
              <w:t xml:space="preserve">7 Mera Conduta Indeterminada </w:t>
            </w:r>
          </w:p>
        </w:tc>
        <w:tc>
          <w:tcPr>
            <w:tcW w:w="663" w:type="pct"/>
            <w:vMerge/>
            <w:tcBorders>
              <w:top w:val="nil"/>
              <w:left w:val="single" w:sz="4" w:space="0" w:color="auto"/>
              <w:bottom w:val="single" w:sz="4" w:space="0" w:color="auto"/>
              <w:right w:val="single" w:sz="4" w:space="0" w:color="auto"/>
            </w:tcBorders>
            <w:vAlign w:val="center"/>
            <w:hideMark/>
          </w:tcPr>
          <w:p w14:paraId="30D7D2D5"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2BFF345" w14:textId="77777777" w:rsidR="00893C59" w:rsidRPr="00262C74" w:rsidRDefault="00893C59" w:rsidP="00C01C97">
            <w:pPr>
              <w:rPr>
                <w:rFonts w:cs="Arial"/>
                <w:color w:val="000000"/>
                <w:sz w:val="20"/>
                <w:szCs w:val="20"/>
              </w:rPr>
            </w:pPr>
          </w:p>
        </w:tc>
      </w:tr>
      <w:tr w:rsidR="00893C59" w14:paraId="3A99840E"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37F06EB"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B39689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46D84FB"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8933FDD"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405E158" w14:textId="77777777" w:rsidR="00893C59" w:rsidRPr="00262C74" w:rsidRDefault="00893C59" w:rsidP="00C01C97">
            <w:pPr>
              <w:rPr>
                <w:rFonts w:cs="Arial"/>
                <w:color w:val="000000"/>
                <w:sz w:val="20"/>
                <w:szCs w:val="20"/>
              </w:rPr>
            </w:pPr>
            <w:r w:rsidRPr="00262C74">
              <w:rPr>
                <w:rFonts w:cs="Arial"/>
                <w:color w:val="000000"/>
                <w:sz w:val="20"/>
                <w:szCs w:val="20"/>
              </w:rPr>
              <w:t xml:space="preserve">8 Mera Conduta Alteração de IMEI </w:t>
            </w:r>
          </w:p>
        </w:tc>
        <w:tc>
          <w:tcPr>
            <w:tcW w:w="663" w:type="pct"/>
            <w:vMerge/>
            <w:tcBorders>
              <w:top w:val="nil"/>
              <w:left w:val="single" w:sz="4" w:space="0" w:color="auto"/>
              <w:bottom w:val="single" w:sz="4" w:space="0" w:color="auto"/>
              <w:right w:val="single" w:sz="4" w:space="0" w:color="auto"/>
            </w:tcBorders>
            <w:vAlign w:val="center"/>
            <w:hideMark/>
          </w:tcPr>
          <w:p w14:paraId="00A2C191"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EE88DEC" w14:textId="77777777" w:rsidR="00893C59" w:rsidRPr="00262C74" w:rsidRDefault="00893C59" w:rsidP="00C01C97">
            <w:pPr>
              <w:rPr>
                <w:rFonts w:cs="Arial"/>
                <w:color w:val="000000"/>
                <w:sz w:val="20"/>
                <w:szCs w:val="20"/>
              </w:rPr>
            </w:pPr>
          </w:p>
        </w:tc>
      </w:tr>
      <w:tr w:rsidR="00893C59" w14:paraId="671986C2"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2E6BF311"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E588ED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66BD83F"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253A72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E405AD6" w14:textId="77777777" w:rsidR="00893C59" w:rsidRPr="00262C74" w:rsidRDefault="00893C59" w:rsidP="00C01C97">
            <w:pPr>
              <w:rPr>
                <w:rFonts w:cs="Arial"/>
                <w:color w:val="000000"/>
                <w:sz w:val="20"/>
                <w:szCs w:val="20"/>
              </w:rPr>
            </w:pPr>
            <w:r w:rsidRPr="00262C74">
              <w:rPr>
                <w:rFonts w:cs="Arial"/>
                <w:color w:val="000000"/>
                <w:sz w:val="20"/>
                <w:szCs w:val="20"/>
              </w:rPr>
              <w:t xml:space="preserve">9 Mera Conduta Remoção Net Loc </w:t>
            </w:r>
          </w:p>
        </w:tc>
        <w:tc>
          <w:tcPr>
            <w:tcW w:w="663" w:type="pct"/>
            <w:vMerge/>
            <w:tcBorders>
              <w:top w:val="nil"/>
              <w:left w:val="single" w:sz="4" w:space="0" w:color="auto"/>
              <w:bottom w:val="single" w:sz="4" w:space="0" w:color="auto"/>
              <w:right w:val="single" w:sz="4" w:space="0" w:color="auto"/>
            </w:tcBorders>
            <w:vAlign w:val="center"/>
            <w:hideMark/>
          </w:tcPr>
          <w:p w14:paraId="75E98B25"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B8C0E9E" w14:textId="77777777" w:rsidR="00893C59" w:rsidRPr="00262C74" w:rsidRDefault="00893C59" w:rsidP="00C01C97">
            <w:pPr>
              <w:rPr>
                <w:rFonts w:cs="Arial"/>
                <w:color w:val="000000"/>
                <w:sz w:val="20"/>
                <w:szCs w:val="20"/>
              </w:rPr>
            </w:pPr>
          </w:p>
        </w:tc>
      </w:tr>
      <w:tr w:rsidR="00893C59" w14:paraId="657624A4"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5953A5A1"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905F39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45DF8F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424D5CD"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42AEA9F" w14:textId="77777777" w:rsidR="00893C59" w:rsidRPr="00262C74" w:rsidRDefault="00893C59" w:rsidP="00C01C97">
            <w:pPr>
              <w:rPr>
                <w:rFonts w:cs="Arial"/>
                <w:color w:val="000000"/>
                <w:sz w:val="20"/>
                <w:szCs w:val="20"/>
              </w:rPr>
            </w:pPr>
            <w:r w:rsidRPr="00262C74">
              <w:rPr>
                <w:rFonts w:cs="Arial"/>
                <w:color w:val="000000"/>
                <w:sz w:val="20"/>
                <w:szCs w:val="20"/>
              </w:rPr>
              <w:t xml:space="preserve">A Subscrição Indeterminada </w:t>
            </w:r>
          </w:p>
        </w:tc>
        <w:tc>
          <w:tcPr>
            <w:tcW w:w="663" w:type="pct"/>
            <w:vMerge/>
            <w:tcBorders>
              <w:top w:val="nil"/>
              <w:left w:val="single" w:sz="4" w:space="0" w:color="auto"/>
              <w:bottom w:val="single" w:sz="4" w:space="0" w:color="auto"/>
              <w:right w:val="single" w:sz="4" w:space="0" w:color="auto"/>
            </w:tcBorders>
            <w:vAlign w:val="center"/>
            <w:hideMark/>
          </w:tcPr>
          <w:p w14:paraId="1D77A4BD"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1F7AB5F" w14:textId="77777777" w:rsidR="00893C59" w:rsidRPr="00262C74" w:rsidRDefault="00893C59" w:rsidP="00C01C97">
            <w:pPr>
              <w:rPr>
                <w:rFonts w:cs="Arial"/>
                <w:color w:val="000000"/>
                <w:sz w:val="20"/>
                <w:szCs w:val="20"/>
              </w:rPr>
            </w:pPr>
          </w:p>
        </w:tc>
      </w:tr>
      <w:tr w:rsidR="00893C59" w14:paraId="2C659BF5"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00688C36"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45D7A4E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CDEB92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7718647"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939105C" w14:textId="77777777" w:rsidR="00893C59" w:rsidRPr="00262C74" w:rsidRDefault="00893C59" w:rsidP="00C01C97">
            <w:pPr>
              <w:rPr>
                <w:rFonts w:cs="Arial"/>
                <w:color w:val="000000"/>
                <w:sz w:val="20"/>
                <w:szCs w:val="20"/>
              </w:rPr>
            </w:pPr>
            <w:r w:rsidRPr="00262C74">
              <w:rPr>
                <w:rFonts w:cs="Arial"/>
                <w:color w:val="000000"/>
                <w:sz w:val="20"/>
                <w:szCs w:val="20"/>
              </w:rPr>
              <w:t xml:space="preserve">B Subscrição Própria </w:t>
            </w:r>
          </w:p>
        </w:tc>
        <w:tc>
          <w:tcPr>
            <w:tcW w:w="663" w:type="pct"/>
            <w:vMerge/>
            <w:tcBorders>
              <w:top w:val="nil"/>
              <w:left w:val="single" w:sz="4" w:space="0" w:color="auto"/>
              <w:bottom w:val="single" w:sz="4" w:space="0" w:color="auto"/>
              <w:right w:val="single" w:sz="4" w:space="0" w:color="auto"/>
            </w:tcBorders>
            <w:vAlign w:val="center"/>
            <w:hideMark/>
          </w:tcPr>
          <w:p w14:paraId="0D35669A"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4ADD8DE" w14:textId="77777777" w:rsidR="00893C59" w:rsidRPr="00262C74" w:rsidRDefault="00893C59" w:rsidP="00C01C97">
            <w:pPr>
              <w:rPr>
                <w:rFonts w:cs="Arial"/>
                <w:color w:val="000000"/>
                <w:sz w:val="20"/>
                <w:szCs w:val="20"/>
              </w:rPr>
            </w:pPr>
          </w:p>
        </w:tc>
      </w:tr>
      <w:tr w:rsidR="00893C59" w14:paraId="77DA685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511CE1A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5C093009"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784B2D7"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8CDDFA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D0B26E6" w14:textId="77777777" w:rsidR="00893C59" w:rsidRPr="00262C74" w:rsidRDefault="00893C59" w:rsidP="00C01C97">
            <w:pPr>
              <w:rPr>
                <w:rFonts w:cs="Arial"/>
                <w:color w:val="000000"/>
                <w:sz w:val="20"/>
                <w:szCs w:val="20"/>
              </w:rPr>
            </w:pPr>
            <w:r w:rsidRPr="00262C74">
              <w:rPr>
                <w:rFonts w:cs="Arial"/>
                <w:color w:val="000000"/>
                <w:sz w:val="20"/>
                <w:szCs w:val="20"/>
              </w:rPr>
              <w:t xml:space="preserve">C Subscrição Imprópria </w:t>
            </w:r>
          </w:p>
        </w:tc>
        <w:tc>
          <w:tcPr>
            <w:tcW w:w="663" w:type="pct"/>
            <w:vMerge/>
            <w:tcBorders>
              <w:top w:val="nil"/>
              <w:left w:val="single" w:sz="4" w:space="0" w:color="auto"/>
              <w:bottom w:val="single" w:sz="4" w:space="0" w:color="auto"/>
              <w:right w:val="single" w:sz="4" w:space="0" w:color="auto"/>
            </w:tcBorders>
            <w:vAlign w:val="center"/>
            <w:hideMark/>
          </w:tcPr>
          <w:p w14:paraId="6FE015BA"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02AE680D" w14:textId="77777777" w:rsidR="00893C59" w:rsidRPr="00262C74" w:rsidRDefault="00893C59" w:rsidP="00C01C97">
            <w:pPr>
              <w:rPr>
                <w:rFonts w:cs="Arial"/>
                <w:color w:val="000000"/>
                <w:sz w:val="20"/>
                <w:szCs w:val="20"/>
              </w:rPr>
            </w:pPr>
          </w:p>
        </w:tc>
      </w:tr>
      <w:tr w:rsidR="00893C59" w14:paraId="40CC25B6"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0E2364B"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51498D8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DC722F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B9492E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DD389F7" w14:textId="77777777" w:rsidR="00893C59" w:rsidRPr="00262C74" w:rsidRDefault="00893C59" w:rsidP="00C01C97">
            <w:pPr>
              <w:rPr>
                <w:rFonts w:cs="Arial"/>
                <w:color w:val="000000"/>
                <w:sz w:val="20"/>
                <w:szCs w:val="20"/>
              </w:rPr>
            </w:pPr>
            <w:r w:rsidRPr="00262C74">
              <w:rPr>
                <w:rFonts w:cs="Arial"/>
                <w:color w:val="000000"/>
                <w:sz w:val="20"/>
                <w:szCs w:val="20"/>
              </w:rPr>
              <w:t xml:space="preserve">D Subscrição Terceiros </w:t>
            </w:r>
          </w:p>
        </w:tc>
        <w:tc>
          <w:tcPr>
            <w:tcW w:w="663" w:type="pct"/>
            <w:vMerge/>
            <w:tcBorders>
              <w:top w:val="nil"/>
              <w:left w:val="single" w:sz="4" w:space="0" w:color="auto"/>
              <w:bottom w:val="single" w:sz="4" w:space="0" w:color="auto"/>
              <w:right w:val="single" w:sz="4" w:space="0" w:color="auto"/>
            </w:tcBorders>
            <w:vAlign w:val="center"/>
            <w:hideMark/>
          </w:tcPr>
          <w:p w14:paraId="3760CCD4"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79EC3D9" w14:textId="77777777" w:rsidR="00893C59" w:rsidRPr="00262C74" w:rsidRDefault="00893C59" w:rsidP="00C01C97">
            <w:pPr>
              <w:rPr>
                <w:rFonts w:cs="Arial"/>
                <w:color w:val="000000"/>
                <w:sz w:val="20"/>
                <w:szCs w:val="20"/>
              </w:rPr>
            </w:pPr>
          </w:p>
        </w:tc>
      </w:tr>
      <w:tr w:rsidR="00893C59" w14:paraId="334272BC"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2CF94B3"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088923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325DECC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851228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BA64A2B" w14:textId="77777777" w:rsidR="00893C59" w:rsidRPr="00262C74" w:rsidRDefault="00893C59" w:rsidP="00C01C97">
            <w:pPr>
              <w:rPr>
                <w:rFonts w:cs="Arial"/>
                <w:color w:val="000000"/>
                <w:sz w:val="20"/>
                <w:szCs w:val="20"/>
              </w:rPr>
            </w:pPr>
            <w:r w:rsidRPr="00262C74">
              <w:rPr>
                <w:rFonts w:cs="Arial"/>
                <w:color w:val="000000"/>
                <w:sz w:val="20"/>
                <w:szCs w:val="20"/>
              </w:rPr>
              <w:t xml:space="preserve">E Técnica Indeterminada </w:t>
            </w:r>
          </w:p>
        </w:tc>
        <w:tc>
          <w:tcPr>
            <w:tcW w:w="663" w:type="pct"/>
            <w:vMerge/>
            <w:tcBorders>
              <w:top w:val="nil"/>
              <w:left w:val="single" w:sz="4" w:space="0" w:color="auto"/>
              <w:bottom w:val="single" w:sz="4" w:space="0" w:color="auto"/>
              <w:right w:val="single" w:sz="4" w:space="0" w:color="auto"/>
            </w:tcBorders>
            <w:vAlign w:val="center"/>
            <w:hideMark/>
          </w:tcPr>
          <w:p w14:paraId="75782524"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D35C7E6" w14:textId="77777777" w:rsidR="00893C59" w:rsidRPr="00262C74" w:rsidRDefault="00893C59" w:rsidP="00C01C97">
            <w:pPr>
              <w:rPr>
                <w:rFonts w:cs="Arial"/>
                <w:color w:val="000000"/>
                <w:sz w:val="20"/>
                <w:szCs w:val="20"/>
              </w:rPr>
            </w:pPr>
          </w:p>
        </w:tc>
      </w:tr>
      <w:tr w:rsidR="00893C59" w14:paraId="0F41203A"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17386845"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A04EDF7"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A2A00D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86EDEF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06D9A86" w14:textId="77777777" w:rsidR="00893C59" w:rsidRPr="00262C74" w:rsidRDefault="00893C59" w:rsidP="00C01C97">
            <w:pPr>
              <w:rPr>
                <w:rFonts w:cs="Arial"/>
                <w:color w:val="000000"/>
                <w:sz w:val="20"/>
                <w:szCs w:val="20"/>
              </w:rPr>
            </w:pPr>
            <w:r w:rsidRPr="00262C74">
              <w:rPr>
                <w:rFonts w:cs="Arial"/>
                <w:color w:val="000000"/>
                <w:sz w:val="20"/>
                <w:szCs w:val="20"/>
              </w:rPr>
              <w:t xml:space="preserve">F Técnica Gato </w:t>
            </w:r>
          </w:p>
        </w:tc>
        <w:tc>
          <w:tcPr>
            <w:tcW w:w="663" w:type="pct"/>
            <w:vMerge/>
            <w:tcBorders>
              <w:top w:val="nil"/>
              <w:left w:val="single" w:sz="4" w:space="0" w:color="auto"/>
              <w:bottom w:val="single" w:sz="4" w:space="0" w:color="auto"/>
              <w:right w:val="single" w:sz="4" w:space="0" w:color="auto"/>
            </w:tcBorders>
            <w:vAlign w:val="center"/>
            <w:hideMark/>
          </w:tcPr>
          <w:p w14:paraId="37CE083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61E9B84" w14:textId="77777777" w:rsidR="00893C59" w:rsidRPr="00262C74" w:rsidRDefault="00893C59" w:rsidP="00C01C97">
            <w:pPr>
              <w:rPr>
                <w:rFonts w:cs="Arial"/>
                <w:color w:val="000000"/>
                <w:sz w:val="20"/>
                <w:szCs w:val="20"/>
              </w:rPr>
            </w:pPr>
          </w:p>
        </w:tc>
      </w:tr>
      <w:tr w:rsidR="00893C59" w14:paraId="798BC065"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07DFB8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0C28500E"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193D7EC"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FCF1A0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672564B7" w14:textId="77777777" w:rsidR="00893C59" w:rsidRPr="00262C74" w:rsidRDefault="00893C59" w:rsidP="00C01C97">
            <w:pPr>
              <w:rPr>
                <w:rFonts w:cs="Arial"/>
                <w:color w:val="000000"/>
                <w:sz w:val="20"/>
                <w:szCs w:val="20"/>
              </w:rPr>
            </w:pPr>
            <w:r w:rsidRPr="00262C74">
              <w:rPr>
                <w:rFonts w:cs="Arial"/>
                <w:color w:val="000000"/>
                <w:sz w:val="20"/>
                <w:szCs w:val="20"/>
              </w:rPr>
              <w:t xml:space="preserve">G Técnica Clone </w:t>
            </w:r>
          </w:p>
        </w:tc>
        <w:tc>
          <w:tcPr>
            <w:tcW w:w="663" w:type="pct"/>
            <w:vMerge/>
            <w:tcBorders>
              <w:top w:val="nil"/>
              <w:left w:val="single" w:sz="4" w:space="0" w:color="auto"/>
              <w:bottom w:val="single" w:sz="4" w:space="0" w:color="auto"/>
              <w:right w:val="single" w:sz="4" w:space="0" w:color="auto"/>
            </w:tcBorders>
            <w:vAlign w:val="center"/>
            <w:hideMark/>
          </w:tcPr>
          <w:p w14:paraId="2095A958"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88E637F" w14:textId="77777777" w:rsidR="00893C59" w:rsidRPr="00262C74" w:rsidRDefault="00893C59" w:rsidP="00C01C97">
            <w:pPr>
              <w:rPr>
                <w:rFonts w:cs="Arial"/>
                <w:color w:val="000000"/>
                <w:sz w:val="20"/>
                <w:szCs w:val="20"/>
              </w:rPr>
            </w:pPr>
          </w:p>
        </w:tc>
      </w:tr>
      <w:tr w:rsidR="00893C59" w14:paraId="4EDFCB19"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0160EAEA"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E20CF2C"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BB8C5B8"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A85F71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064FFA0" w14:textId="77777777" w:rsidR="00893C59" w:rsidRPr="00262C74" w:rsidRDefault="00893C59" w:rsidP="00C01C97">
            <w:pPr>
              <w:rPr>
                <w:rFonts w:cs="Arial"/>
                <w:color w:val="000000"/>
                <w:sz w:val="20"/>
                <w:szCs w:val="20"/>
              </w:rPr>
            </w:pPr>
            <w:r w:rsidRPr="00262C74">
              <w:rPr>
                <w:rFonts w:cs="Arial"/>
                <w:color w:val="000000"/>
                <w:sz w:val="20"/>
                <w:szCs w:val="20"/>
              </w:rPr>
              <w:t xml:space="preserve">H Técnica Invasão de PABX Voice-Mail </w:t>
            </w:r>
          </w:p>
        </w:tc>
        <w:tc>
          <w:tcPr>
            <w:tcW w:w="663" w:type="pct"/>
            <w:vMerge/>
            <w:tcBorders>
              <w:top w:val="nil"/>
              <w:left w:val="single" w:sz="4" w:space="0" w:color="auto"/>
              <w:bottom w:val="single" w:sz="4" w:space="0" w:color="auto"/>
              <w:right w:val="single" w:sz="4" w:space="0" w:color="auto"/>
            </w:tcBorders>
            <w:vAlign w:val="center"/>
            <w:hideMark/>
          </w:tcPr>
          <w:p w14:paraId="4DAF87E6"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1FD562C" w14:textId="77777777" w:rsidR="00893C59" w:rsidRPr="00262C74" w:rsidRDefault="00893C59" w:rsidP="00C01C97">
            <w:pPr>
              <w:rPr>
                <w:rFonts w:cs="Arial"/>
                <w:color w:val="000000"/>
                <w:sz w:val="20"/>
                <w:szCs w:val="20"/>
              </w:rPr>
            </w:pPr>
          </w:p>
        </w:tc>
      </w:tr>
      <w:tr w:rsidR="00893C59" w14:paraId="536E8FB0"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A7F543F"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01CFF0BF"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1538C9B"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1D45D92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BA8522F" w14:textId="77777777" w:rsidR="00893C59" w:rsidRPr="00262C74" w:rsidRDefault="00893C59" w:rsidP="00C01C97">
            <w:pPr>
              <w:rPr>
                <w:rFonts w:cs="Arial"/>
                <w:color w:val="000000"/>
                <w:sz w:val="20"/>
                <w:szCs w:val="20"/>
              </w:rPr>
            </w:pPr>
            <w:r w:rsidRPr="00262C74">
              <w:rPr>
                <w:rFonts w:cs="Arial"/>
                <w:color w:val="000000"/>
                <w:sz w:val="20"/>
                <w:szCs w:val="20"/>
              </w:rPr>
              <w:t xml:space="preserve">I Técnica Invasão de PABX DISA </w:t>
            </w:r>
          </w:p>
        </w:tc>
        <w:tc>
          <w:tcPr>
            <w:tcW w:w="663" w:type="pct"/>
            <w:vMerge/>
            <w:tcBorders>
              <w:top w:val="nil"/>
              <w:left w:val="single" w:sz="4" w:space="0" w:color="auto"/>
              <w:bottom w:val="single" w:sz="4" w:space="0" w:color="auto"/>
              <w:right w:val="single" w:sz="4" w:space="0" w:color="auto"/>
            </w:tcBorders>
            <w:vAlign w:val="center"/>
            <w:hideMark/>
          </w:tcPr>
          <w:p w14:paraId="2365A493"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0D676A88" w14:textId="77777777" w:rsidR="00893C59" w:rsidRPr="00262C74" w:rsidRDefault="00893C59" w:rsidP="00C01C97">
            <w:pPr>
              <w:rPr>
                <w:rFonts w:cs="Arial"/>
                <w:color w:val="000000"/>
                <w:sz w:val="20"/>
                <w:szCs w:val="20"/>
              </w:rPr>
            </w:pPr>
          </w:p>
        </w:tc>
      </w:tr>
      <w:tr w:rsidR="00893C59" w14:paraId="65A22BF7"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538B3A3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F4428D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4DEAA8D"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D41A7C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ACE8537" w14:textId="77777777" w:rsidR="00893C59" w:rsidRPr="00262C74" w:rsidRDefault="00893C59" w:rsidP="00C01C97">
            <w:pPr>
              <w:rPr>
                <w:rFonts w:cs="Arial"/>
                <w:color w:val="000000"/>
                <w:sz w:val="20"/>
                <w:szCs w:val="20"/>
              </w:rPr>
            </w:pPr>
            <w:r w:rsidRPr="00262C74">
              <w:rPr>
                <w:rFonts w:cs="Arial"/>
                <w:color w:val="000000"/>
                <w:sz w:val="20"/>
                <w:szCs w:val="20"/>
              </w:rPr>
              <w:t xml:space="preserve">J Técnica TUP </w:t>
            </w:r>
          </w:p>
        </w:tc>
        <w:tc>
          <w:tcPr>
            <w:tcW w:w="663" w:type="pct"/>
            <w:vMerge/>
            <w:tcBorders>
              <w:top w:val="nil"/>
              <w:left w:val="single" w:sz="4" w:space="0" w:color="auto"/>
              <w:bottom w:val="single" w:sz="4" w:space="0" w:color="auto"/>
              <w:right w:val="single" w:sz="4" w:space="0" w:color="auto"/>
            </w:tcBorders>
            <w:vAlign w:val="center"/>
            <w:hideMark/>
          </w:tcPr>
          <w:p w14:paraId="7FD9557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FB17354" w14:textId="77777777" w:rsidR="00893C59" w:rsidRPr="00262C74" w:rsidRDefault="00893C59" w:rsidP="00C01C97">
            <w:pPr>
              <w:rPr>
                <w:rFonts w:cs="Arial"/>
                <w:color w:val="000000"/>
                <w:sz w:val="20"/>
                <w:szCs w:val="20"/>
              </w:rPr>
            </w:pPr>
          </w:p>
        </w:tc>
      </w:tr>
      <w:tr w:rsidR="00893C59" w14:paraId="078B3B97"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97D836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F2652F0"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7C48C98E"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F693CE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3524E8C" w14:textId="77777777" w:rsidR="00893C59" w:rsidRPr="00262C74" w:rsidRDefault="00893C59" w:rsidP="00C01C97">
            <w:pPr>
              <w:rPr>
                <w:rFonts w:cs="Arial"/>
                <w:color w:val="000000"/>
                <w:sz w:val="20"/>
                <w:szCs w:val="20"/>
              </w:rPr>
            </w:pPr>
            <w:r w:rsidRPr="00262C74">
              <w:rPr>
                <w:rFonts w:cs="Arial"/>
                <w:color w:val="000000"/>
                <w:sz w:val="20"/>
                <w:szCs w:val="20"/>
              </w:rPr>
              <w:t xml:space="preserve">K Técnica Provedor ActiveX </w:t>
            </w:r>
          </w:p>
        </w:tc>
        <w:tc>
          <w:tcPr>
            <w:tcW w:w="663" w:type="pct"/>
            <w:vMerge/>
            <w:tcBorders>
              <w:top w:val="nil"/>
              <w:left w:val="single" w:sz="4" w:space="0" w:color="auto"/>
              <w:bottom w:val="single" w:sz="4" w:space="0" w:color="auto"/>
              <w:right w:val="single" w:sz="4" w:space="0" w:color="auto"/>
            </w:tcBorders>
            <w:vAlign w:val="center"/>
            <w:hideMark/>
          </w:tcPr>
          <w:p w14:paraId="179C2887"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CCB8A73" w14:textId="77777777" w:rsidR="00893C59" w:rsidRPr="00262C74" w:rsidRDefault="00893C59" w:rsidP="00C01C97">
            <w:pPr>
              <w:rPr>
                <w:rFonts w:cs="Arial"/>
                <w:color w:val="000000"/>
                <w:sz w:val="20"/>
                <w:szCs w:val="20"/>
              </w:rPr>
            </w:pPr>
          </w:p>
        </w:tc>
      </w:tr>
      <w:tr w:rsidR="00893C59" w14:paraId="2D535951"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0379D338"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3A8CA2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D5F5C6F"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E69DF5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EA93430" w14:textId="77777777" w:rsidR="00893C59" w:rsidRPr="00262C74" w:rsidRDefault="00893C59" w:rsidP="00C01C97">
            <w:pPr>
              <w:rPr>
                <w:rFonts w:cs="Arial"/>
                <w:color w:val="000000"/>
                <w:sz w:val="20"/>
                <w:szCs w:val="20"/>
              </w:rPr>
            </w:pPr>
            <w:r w:rsidRPr="00262C74">
              <w:rPr>
                <w:rFonts w:cs="Arial"/>
                <w:color w:val="000000"/>
                <w:sz w:val="20"/>
                <w:szCs w:val="20"/>
              </w:rPr>
              <w:t xml:space="preserve">L Técnica Vírus Aparelhos </w:t>
            </w:r>
          </w:p>
        </w:tc>
        <w:tc>
          <w:tcPr>
            <w:tcW w:w="663" w:type="pct"/>
            <w:vMerge/>
            <w:tcBorders>
              <w:top w:val="nil"/>
              <w:left w:val="single" w:sz="4" w:space="0" w:color="auto"/>
              <w:bottom w:val="single" w:sz="4" w:space="0" w:color="auto"/>
              <w:right w:val="single" w:sz="4" w:space="0" w:color="auto"/>
            </w:tcBorders>
            <w:vAlign w:val="center"/>
            <w:hideMark/>
          </w:tcPr>
          <w:p w14:paraId="3C4408C1"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9109C92" w14:textId="77777777" w:rsidR="00893C59" w:rsidRPr="00262C74" w:rsidRDefault="00893C59" w:rsidP="00C01C97">
            <w:pPr>
              <w:rPr>
                <w:rFonts w:cs="Arial"/>
                <w:color w:val="000000"/>
                <w:sz w:val="20"/>
                <w:szCs w:val="20"/>
              </w:rPr>
            </w:pPr>
          </w:p>
        </w:tc>
      </w:tr>
      <w:tr w:rsidR="00893C59" w14:paraId="17D6D686"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71964ED1"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E5A9253"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3AC514B"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4B78D99"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0C0213D" w14:textId="77777777" w:rsidR="00893C59" w:rsidRPr="00262C74" w:rsidRDefault="00893C59" w:rsidP="00C01C97">
            <w:pPr>
              <w:rPr>
                <w:rFonts w:cs="Arial"/>
                <w:color w:val="000000"/>
                <w:sz w:val="20"/>
                <w:szCs w:val="20"/>
              </w:rPr>
            </w:pPr>
            <w:r w:rsidRPr="00262C74">
              <w:rPr>
                <w:rFonts w:cs="Arial"/>
                <w:color w:val="000000"/>
                <w:sz w:val="20"/>
                <w:szCs w:val="20"/>
              </w:rPr>
              <w:t xml:space="preserve">M Interna Indeterminada </w:t>
            </w:r>
          </w:p>
        </w:tc>
        <w:tc>
          <w:tcPr>
            <w:tcW w:w="663" w:type="pct"/>
            <w:vMerge/>
            <w:tcBorders>
              <w:top w:val="nil"/>
              <w:left w:val="single" w:sz="4" w:space="0" w:color="auto"/>
              <w:bottom w:val="single" w:sz="4" w:space="0" w:color="auto"/>
              <w:right w:val="single" w:sz="4" w:space="0" w:color="auto"/>
            </w:tcBorders>
            <w:vAlign w:val="center"/>
            <w:hideMark/>
          </w:tcPr>
          <w:p w14:paraId="15C80844"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5F1C9C8" w14:textId="77777777" w:rsidR="00893C59" w:rsidRPr="00262C74" w:rsidRDefault="00893C59" w:rsidP="00C01C97">
            <w:pPr>
              <w:rPr>
                <w:rFonts w:cs="Arial"/>
                <w:color w:val="000000"/>
                <w:sz w:val="20"/>
                <w:szCs w:val="20"/>
              </w:rPr>
            </w:pPr>
          </w:p>
        </w:tc>
      </w:tr>
      <w:tr w:rsidR="00893C59" w14:paraId="416AC800"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27F0967E"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53CA2202"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C879673"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8A3669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3FA353CC" w14:textId="77777777" w:rsidR="00893C59" w:rsidRPr="00262C74" w:rsidRDefault="00893C59" w:rsidP="00C01C97">
            <w:pPr>
              <w:rPr>
                <w:rFonts w:cs="Arial"/>
                <w:color w:val="000000"/>
                <w:sz w:val="20"/>
                <w:szCs w:val="20"/>
              </w:rPr>
            </w:pPr>
            <w:r w:rsidRPr="00262C74">
              <w:rPr>
                <w:rFonts w:cs="Arial"/>
                <w:color w:val="000000"/>
                <w:sz w:val="20"/>
                <w:szCs w:val="20"/>
              </w:rPr>
              <w:t xml:space="preserve">N Interna Falsa Contestação </w:t>
            </w:r>
          </w:p>
        </w:tc>
        <w:tc>
          <w:tcPr>
            <w:tcW w:w="663" w:type="pct"/>
            <w:vMerge/>
            <w:tcBorders>
              <w:top w:val="nil"/>
              <w:left w:val="single" w:sz="4" w:space="0" w:color="auto"/>
              <w:bottom w:val="single" w:sz="4" w:space="0" w:color="auto"/>
              <w:right w:val="single" w:sz="4" w:space="0" w:color="auto"/>
            </w:tcBorders>
            <w:vAlign w:val="center"/>
            <w:hideMark/>
          </w:tcPr>
          <w:p w14:paraId="77D281A3"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1C443D2" w14:textId="77777777" w:rsidR="00893C59" w:rsidRPr="00262C74" w:rsidRDefault="00893C59" w:rsidP="00C01C97">
            <w:pPr>
              <w:rPr>
                <w:rFonts w:cs="Arial"/>
                <w:color w:val="000000"/>
                <w:sz w:val="20"/>
                <w:szCs w:val="20"/>
              </w:rPr>
            </w:pPr>
          </w:p>
        </w:tc>
      </w:tr>
      <w:tr w:rsidR="00893C59" w14:paraId="11CDCEE3"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38877361"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F621FBD"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326864C9"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69EF45AA"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B507203" w14:textId="77777777" w:rsidR="00893C59" w:rsidRPr="00262C74" w:rsidRDefault="00893C59" w:rsidP="00C01C97">
            <w:pPr>
              <w:rPr>
                <w:rFonts w:cs="Arial"/>
                <w:color w:val="000000"/>
                <w:sz w:val="20"/>
                <w:szCs w:val="20"/>
              </w:rPr>
            </w:pPr>
            <w:r w:rsidRPr="00262C74">
              <w:rPr>
                <w:rFonts w:cs="Arial"/>
                <w:color w:val="000000"/>
                <w:sz w:val="20"/>
                <w:szCs w:val="20"/>
              </w:rPr>
              <w:t xml:space="preserve">O Interna Recarga Manual </w:t>
            </w:r>
          </w:p>
        </w:tc>
        <w:tc>
          <w:tcPr>
            <w:tcW w:w="663" w:type="pct"/>
            <w:vMerge/>
            <w:tcBorders>
              <w:top w:val="nil"/>
              <w:left w:val="single" w:sz="4" w:space="0" w:color="auto"/>
              <w:bottom w:val="single" w:sz="4" w:space="0" w:color="auto"/>
              <w:right w:val="single" w:sz="4" w:space="0" w:color="auto"/>
            </w:tcBorders>
            <w:vAlign w:val="center"/>
            <w:hideMark/>
          </w:tcPr>
          <w:p w14:paraId="78329C1A"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489B886E" w14:textId="77777777" w:rsidR="00893C59" w:rsidRPr="00262C74" w:rsidRDefault="00893C59" w:rsidP="00C01C97">
            <w:pPr>
              <w:rPr>
                <w:rFonts w:cs="Arial"/>
                <w:color w:val="000000"/>
                <w:sz w:val="20"/>
                <w:szCs w:val="20"/>
              </w:rPr>
            </w:pPr>
          </w:p>
        </w:tc>
      </w:tr>
      <w:tr w:rsidR="00893C59" w14:paraId="3A98A420"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1F8695A9"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09283AE8"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676886D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0098E32"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9A0CE75" w14:textId="77777777" w:rsidR="00893C59" w:rsidRPr="00262C74" w:rsidRDefault="00893C59" w:rsidP="00C01C97">
            <w:pPr>
              <w:rPr>
                <w:rFonts w:cs="Arial"/>
                <w:color w:val="000000"/>
                <w:sz w:val="20"/>
                <w:szCs w:val="20"/>
              </w:rPr>
            </w:pPr>
            <w:r w:rsidRPr="00262C74">
              <w:rPr>
                <w:rFonts w:cs="Arial"/>
                <w:color w:val="000000"/>
                <w:sz w:val="20"/>
                <w:szCs w:val="20"/>
              </w:rPr>
              <w:t xml:space="preserve">P Interna Status da Conta </w:t>
            </w:r>
          </w:p>
        </w:tc>
        <w:tc>
          <w:tcPr>
            <w:tcW w:w="663" w:type="pct"/>
            <w:vMerge/>
            <w:tcBorders>
              <w:top w:val="nil"/>
              <w:left w:val="single" w:sz="4" w:space="0" w:color="auto"/>
              <w:bottom w:val="single" w:sz="4" w:space="0" w:color="auto"/>
              <w:right w:val="single" w:sz="4" w:space="0" w:color="auto"/>
            </w:tcBorders>
            <w:vAlign w:val="center"/>
            <w:hideMark/>
          </w:tcPr>
          <w:p w14:paraId="291D447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2D904C3" w14:textId="77777777" w:rsidR="00893C59" w:rsidRPr="00262C74" w:rsidRDefault="00893C59" w:rsidP="00C01C97">
            <w:pPr>
              <w:rPr>
                <w:rFonts w:cs="Arial"/>
                <w:color w:val="000000"/>
                <w:sz w:val="20"/>
                <w:szCs w:val="20"/>
              </w:rPr>
            </w:pPr>
          </w:p>
        </w:tc>
      </w:tr>
      <w:tr w:rsidR="00893C59" w14:paraId="32FE582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0CDD401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1EEF508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DF0ECAF"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EB4E4C4"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CB92252" w14:textId="77777777" w:rsidR="00893C59" w:rsidRPr="00262C74" w:rsidRDefault="00893C59" w:rsidP="00C01C97">
            <w:pPr>
              <w:rPr>
                <w:rFonts w:cs="Arial"/>
                <w:color w:val="000000"/>
                <w:sz w:val="20"/>
                <w:szCs w:val="20"/>
              </w:rPr>
            </w:pPr>
            <w:r w:rsidRPr="00262C74">
              <w:rPr>
                <w:rFonts w:cs="Arial"/>
                <w:color w:val="000000"/>
                <w:sz w:val="20"/>
                <w:szCs w:val="20"/>
              </w:rPr>
              <w:t xml:space="preserve">Q Interna Serviços Agregados </w:t>
            </w:r>
          </w:p>
        </w:tc>
        <w:tc>
          <w:tcPr>
            <w:tcW w:w="663" w:type="pct"/>
            <w:vMerge/>
            <w:tcBorders>
              <w:top w:val="nil"/>
              <w:left w:val="single" w:sz="4" w:space="0" w:color="auto"/>
              <w:bottom w:val="single" w:sz="4" w:space="0" w:color="auto"/>
              <w:right w:val="single" w:sz="4" w:space="0" w:color="auto"/>
            </w:tcBorders>
            <w:vAlign w:val="center"/>
            <w:hideMark/>
          </w:tcPr>
          <w:p w14:paraId="65668C03"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A164268" w14:textId="77777777" w:rsidR="00893C59" w:rsidRPr="00262C74" w:rsidRDefault="00893C59" w:rsidP="00C01C97">
            <w:pPr>
              <w:rPr>
                <w:rFonts w:cs="Arial"/>
                <w:color w:val="000000"/>
                <w:sz w:val="20"/>
                <w:szCs w:val="20"/>
              </w:rPr>
            </w:pPr>
          </w:p>
        </w:tc>
      </w:tr>
      <w:tr w:rsidR="00893C59" w14:paraId="779C6EB6"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62890891"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E1A7D3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9418477"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1837D89"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C739C01" w14:textId="77777777" w:rsidR="00893C59" w:rsidRPr="00262C74" w:rsidRDefault="00893C59" w:rsidP="00C01C97">
            <w:pPr>
              <w:rPr>
                <w:rFonts w:cs="Arial"/>
                <w:color w:val="000000"/>
                <w:sz w:val="20"/>
                <w:szCs w:val="20"/>
              </w:rPr>
            </w:pPr>
            <w:r w:rsidRPr="00262C74">
              <w:rPr>
                <w:rFonts w:cs="Arial"/>
                <w:color w:val="000000"/>
                <w:sz w:val="20"/>
                <w:szCs w:val="20"/>
              </w:rPr>
              <w:t xml:space="preserve">R Interna Alteração Cadastral </w:t>
            </w:r>
          </w:p>
        </w:tc>
        <w:tc>
          <w:tcPr>
            <w:tcW w:w="663" w:type="pct"/>
            <w:vMerge/>
            <w:tcBorders>
              <w:top w:val="nil"/>
              <w:left w:val="single" w:sz="4" w:space="0" w:color="auto"/>
              <w:bottom w:val="single" w:sz="4" w:space="0" w:color="auto"/>
              <w:right w:val="single" w:sz="4" w:space="0" w:color="auto"/>
            </w:tcBorders>
            <w:vAlign w:val="center"/>
            <w:hideMark/>
          </w:tcPr>
          <w:p w14:paraId="6A34A4C9"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00A290DF" w14:textId="77777777" w:rsidR="00893C59" w:rsidRPr="00262C74" w:rsidRDefault="00893C59" w:rsidP="00C01C97">
            <w:pPr>
              <w:rPr>
                <w:rFonts w:cs="Arial"/>
                <w:color w:val="000000"/>
                <w:sz w:val="20"/>
                <w:szCs w:val="20"/>
              </w:rPr>
            </w:pPr>
          </w:p>
        </w:tc>
      </w:tr>
      <w:tr w:rsidR="00893C59" w14:paraId="7FC1C285"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475022B2"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84FDF4D"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B36889A"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562370E8"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8AF62E1" w14:textId="77777777" w:rsidR="00893C59" w:rsidRPr="00262C74" w:rsidRDefault="00893C59" w:rsidP="00C01C97">
            <w:pPr>
              <w:rPr>
                <w:rFonts w:cs="Arial"/>
                <w:color w:val="000000"/>
                <w:sz w:val="20"/>
                <w:szCs w:val="20"/>
              </w:rPr>
            </w:pPr>
            <w:r w:rsidRPr="00262C74">
              <w:rPr>
                <w:rFonts w:cs="Arial"/>
                <w:color w:val="000000"/>
                <w:sz w:val="20"/>
                <w:szCs w:val="20"/>
              </w:rPr>
              <w:t xml:space="preserve">S Interna Migração de Classe </w:t>
            </w:r>
          </w:p>
        </w:tc>
        <w:tc>
          <w:tcPr>
            <w:tcW w:w="663" w:type="pct"/>
            <w:vMerge/>
            <w:tcBorders>
              <w:top w:val="nil"/>
              <w:left w:val="single" w:sz="4" w:space="0" w:color="auto"/>
              <w:bottom w:val="single" w:sz="4" w:space="0" w:color="auto"/>
              <w:right w:val="single" w:sz="4" w:space="0" w:color="auto"/>
            </w:tcBorders>
            <w:vAlign w:val="center"/>
            <w:hideMark/>
          </w:tcPr>
          <w:p w14:paraId="6B71091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A7759ED" w14:textId="77777777" w:rsidR="00893C59" w:rsidRPr="00262C74" w:rsidRDefault="00893C59" w:rsidP="00C01C97">
            <w:pPr>
              <w:rPr>
                <w:rFonts w:cs="Arial"/>
                <w:color w:val="000000"/>
                <w:sz w:val="20"/>
                <w:szCs w:val="20"/>
              </w:rPr>
            </w:pPr>
          </w:p>
        </w:tc>
      </w:tr>
      <w:tr w:rsidR="00893C59" w14:paraId="26B98624"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475057F6"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04B44B7"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1298243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1B1C55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4BEB99E1" w14:textId="77777777" w:rsidR="00893C59" w:rsidRPr="00262C74" w:rsidRDefault="00893C59" w:rsidP="00C01C97">
            <w:pPr>
              <w:rPr>
                <w:rFonts w:cs="Arial"/>
                <w:color w:val="000000"/>
                <w:sz w:val="20"/>
                <w:szCs w:val="20"/>
              </w:rPr>
            </w:pPr>
            <w:r w:rsidRPr="00262C74">
              <w:rPr>
                <w:rFonts w:cs="Arial"/>
                <w:color w:val="000000"/>
                <w:sz w:val="20"/>
                <w:szCs w:val="20"/>
              </w:rPr>
              <w:t xml:space="preserve">T Interna Invasão de Conta </w:t>
            </w:r>
          </w:p>
        </w:tc>
        <w:tc>
          <w:tcPr>
            <w:tcW w:w="663" w:type="pct"/>
            <w:vMerge/>
            <w:tcBorders>
              <w:top w:val="nil"/>
              <w:left w:val="single" w:sz="4" w:space="0" w:color="auto"/>
              <w:bottom w:val="single" w:sz="4" w:space="0" w:color="auto"/>
              <w:right w:val="single" w:sz="4" w:space="0" w:color="auto"/>
            </w:tcBorders>
            <w:vAlign w:val="center"/>
            <w:hideMark/>
          </w:tcPr>
          <w:p w14:paraId="287B247B"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7335110" w14:textId="77777777" w:rsidR="00893C59" w:rsidRPr="00262C74" w:rsidRDefault="00893C59" w:rsidP="00C01C97">
            <w:pPr>
              <w:rPr>
                <w:rFonts w:cs="Arial"/>
                <w:color w:val="000000"/>
                <w:sz w:val="20"/>
                <w:szCs w:val="20"/>
              </w:rPr>
            </w:pPr>
          </w:p>
        </w:tc>
      </w:tr>
      <w:tr w:rsidR="00893C59" w14:paraId="544B6BFA"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365BD6D0"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7C4CCB3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291C0AA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33D10886"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7540D970" w14:textId="77777777" w:rsidR="00893C59" w:rsidRPr="00262C74" w:rsidRDefault="00893C59" w:rsidP="00C01C97">
            <w:pPr>
              <w:rPr>
                <w:rFonts w:cs="Arial"/>
                <w:color w:val="000000"/>
                <w:sz w:val="20"/>
                <w:szCs w:val="20"/>
              </w:rPr>
            </w:pPr>
            <w:r w:rsidRPr="00262C74">
              <w:rPr>
                <w:rFonts w:cs="Arial"/>
                <w:color w:val="000000"/>
                <w:sz w:val="20"/>
                <w:szCs w:val="20"/>
              </w:rPr>
              <w:t xml:space="preserve">U Interna Terminal Vago </w:t>
            </w:r>
          </w:p>
        </w:tc>
        <w:tc>
          <w:tcPr>
            <w:tcW w:w="663" w:type="pct"/>
            <w:vMerge/>
            <w:tcBorders>
              <w:top w:val="nil"/>
              <w:left w:val="single" w:sz="4" w:space="0" w:color="auto"/>
              <w:bottom w:val="single" w:sz="4" w:space="0" w:color="auto"/>
              <w:right w:val="single" w:sz="4" w:space="0" w:color="auto"/>
            </w:tcBorders>
            <w:vAlign w:val="center"/>
            <w:hideMark/>
          </w:tcPr>
          <w:p w14:paraId="53E298F2"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37124E1C" w14:textId="77777777" w:rsidR="00893C59" w:rsidRPr="00262C74" w:rsidRDefault="00893C59" w:rsidP="00C01C97">
            <w:pPr>
              <w:rPr>
                <w:rFonts w:cs="Arial"/>
                <w:color w:val="000000"/>
                <w:sz w:val="20"/>
                <w:szCs w:val="20"/>
              </w:rPr>
            </w:pPr>
          </w:p>
        </w:tc>
      </w:tr>
      <w:tr w:rsidR="00893C59" w14:paraId="3540D950" w14:textId="77777777" w:rsidTr="00757920">
        <w:trPr>
          <w:trHeight w:val="450"/>
        </w:trPr>
        <w:tc>
          <w:tcPr>
            <w:tcW w:w="1412" w:type="pct"/>
            <w:vMerge/>
            <w:tcBorders>
              <w:top w:val="nil"/>
              <w:left w:val="single" w:sz="4" w:space="0" w:color="auto"/>
              <w:bottom w:val="single" w:sz="4" w:space="0" w:color="auto"/>
              <w:right w:val="single" w:sz="4" w:space="0" w:color="auto"/>
            </w:tcBorders>
            <w:vAlign w:val="center"/>
            <w:hideMark/>
          </w:tcPr>
          <w:p w14:paraId="6C7A2D8F"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2632BBB0"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35728C8"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41C42BF7"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1DD77C1F" w14:textId="77777777" w:rsidR="00893C59" w:rsidRPr="00262C74" w:rsidRDefault="00893C59" w:rsidP="00C01C97">
            <w:pPr>
              <w:rPr>
                <w:rFonts w:cs="Arial"/>
                <w:color w:val="000000"/>
                <w:sz w:val="20"/>
                <w:szCs w:val="20"/>
              </w:rPr>
            </w:pPr>
            <w:r w:rsidRPr="00262C74">
              <w:rPr>
                <w:rFonts w:cs="Arial"/>
                <w:color w:val="000000"/>
                <w:sz w:val="20"/>
                <w:szCs w:val="20"/>
              </w:rPr>
              <w:t xml:space="preserve">V Subsídio em Aparelhos </w:t>
            </w:r>
          </w:p>
        </w:tc>
        <w:tc>
          <w:tcPr>
            <w:tcW w:w="663" w:type="pct"/>
            <w:vMerge/>
            <w:tcBorders>
              <w:top w:val="nil"/>
              <w:left w:val="single" w:sz="4" w:space="0" w:color="auto"/>
              <w:bottom w:val="single" w:sz="4" w:space="0" w:color="auto"/>
              <w:right w:val="single" w:sz="4" w:space="0" w:color="auto"/>
            </w:tcBorders>
            <w:vAlign w:val="center"/>
            <w:hideMark/>
          </w:tcPr>
          <w:p w14:paraId="6EC17F7C"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1044AA2A" w14:textId="77777777" w:rsidR="00893C59" w:rsidRPr="00262C74" w:rsidRDefault="00893C59" w:rsidP="00C01C97">
            <w:pPr>
              <w:rPr>
                <w:rFonts w:cs="Arial"/>
                <w:color w:val="000000"/>
                <w:sz w:val="20"/>
                <w:szCs w:val="20"/>
              </w:rPr>
            </w:pPr>
          </w:p>
        </w:tc>
      </w:tr>
      <w:tr w:rsidR="00893C59" w14:paraId="0AC5085A"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3DD938E" w14:textId="51FF5F83" w:rsidR="00893C59" w:rsidRPr="00262C74" w:rsidRDefault="00893C59" w:rsidP="00C01C97">
            <w:pPr>
              <w:rPr>
                <w:rFonts w:cs="Arial"/>
                <w:color w:val="000000"/>
                <w:sz w:val="20"/>
                <w:szCs w:val="20"/>
              </w:rPr>
            </w:pPr>
            <w:r w:rsidRPr="00262C74">
              <w:rPr>
                <w:rFonts w:cs="Arial"/>
                <w:color w:val="000000"/>
                <w:sz w:val="20"/>
                <w:szCs w:val="20"/>
              </w:rPr>
              <w:t>STATUS_FRAUDE</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3672589F"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(BOOLEAN)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5BBEA1C7" w14:textId="77777777" w:rsidR="00893C59" w:rsidRPr="00262C74" w:rsidRDefault="00893C59" w:rsidP="00C01C97">
            <w:pPr>
              <w:jc w:val="right"/>
              <w:rPr>
                <w:rFonts w:cs="Arial"/>
                <w:color w:val="000000"/>
                <w:sz w:val="20"/>
                <w:szCs w:val="20"/>
              </w:rPr>
            </w:pPr>
            <w:r w:rsidRPr="00262C74">
              <w:rPr>
                <w:rFonts w:cs="Arial"/>
                <w:bCs/>
                <w:color w:val="000000"/>
                <w:sz w:val="20"/>
                <w:szCs w:val="20"/>
              </w:rPr>
              <w:t>1064</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3B513D37"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36A62C5D" w14:textId="77777777" w:rsidR="00893C59" w:rsidRPr="00262C74" w:rsidRDefault="00893C59" w:rsidP="00C01C97">
            <w:pPr>
              <w:rPr>
                <w:rFonts w:cs="Arial"/>
                <w:color w:val="000000"/>
                <w:sz w:val="20"/>
                <w:szCs w:val="20"/>
              </w:rPr>
            </w:pPr>
            <w:r w:rsidRPr="00262C74">
              <w:rPr>
                <w:rFonts w:cs="Arial"/>
                <w:color w:val="000000"/>
                <w:sz w:val="20"/>
                <w:szCs w:val="20"/>
              </w:rPr>
              <w:t xml:space="preserve">0 = suspeito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2000CD45"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59CF8F9B"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0E00B017"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43DE0C68"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88ED5F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5AB31296"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22DCE4A1"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F3BA9B1" w14:textId="77777777" w:rsidR="00893C59" w:rsidRPr="00262C74" w:rsidRDefault="00893C59" w:rsidP="00C01C97">
            <w:pPr>
              <w:rPr>
                <w:rFonts w:cs="Arial"/>
                <w:color w:val="000000"/>
                <w:sz w:val="20"/>
                <w:szCs w:val="20"/>
              </w:rPr>
            </w:pPr>
            <w:r w:rsidRPr="00262C74">
              <w:rPr>
                <w:rFonts w:cs="Arial"/>
                <w:color w:val="000000"/>
                <w:sz w:val="20"/>
                <w:szCs w:val="20"/>
              </w:rPr>
              <w:t xml:space="preserve">1 = confirmado </w:t>
            </w:r>
          </w:p>
        </w:tc>
        <w:tc>
          <w:tcPr>
            <w:tcW w:w="663" w:type="pct"/>
            <w:vMerge/>
            <w:tcBorders>
              <w:top w:val="nil"/>
              <w:left w:val="single" w:sz="4" w:space="0" w:color="auto"/>
              <w:bottom w:val="single" w:sz="4" w:space="0" w:color="auto"/>
              <w:right w:val="single" w:sz="4" w:space="0" w:color="auto"/>
            </w:tcBorders>
            <w:vAlign w:val="center"/>
            <w:hideMark/>
          </w:tcPr>
          <w:p w14:paraId="7EE99D6D"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63494C4A" w14:textId="77777777" w:rsidR="00893C59" w:rsidRPr="00262C74" w:rsidRDefault="00893C59" w:rsidP="00C01C97">
            <w:pPr>
              <w:rPr>
                <w:rFonts w:cs="Arial"/>
                <w:color w:val="000000"/>
                <w:sz w:val="20"/>
                <w:szCs w:val="20"/>
              </w:rPr>
            </w:pPr>
          </w:p>
        </w:tc>
      </w:tr>
      <w:tr w:rsidR="00893C59" w14:paraId="71B80D58"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B7029D6" w14:textId="4CFFFBE2" w:rsidR="00893C59" w:rsidRPr="00262C74" w:rsidRDefault="00893C59" w:rsidP="00C01C97">
            <w:pPr>
              <w:rPr>
                <w:rFonts w:cs="Arial"/>
                <w:color w:val="000000"/>
                <w:sz w:val="20"/>
                <w:szCs w:val="20"/>
              </w:rPr>
            </w:pPr>
            <w:r w:rsidRPr="00262C74">
              <w:rPr>
                <w:rFonts w:cs="Arial"/>
                <w:color w:val="000000"/>
                <w:sz w:val="20"/>
                <w:szCs w:val="20"/>
              </w:rPr>
              <w:t>STATUS_CPF_CNPJ</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2901DB86"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474F62EB" w14:textId="77777777" w:rsidR="00893C59" w:rsidRPr="00262C74" w:rsidRDefault="00893C59" w:rsidP="00C01C97">
            <w:pPr>
              <w:jc w:val="right"/>
              <w:rPr>
                <w:rFonts w:cs="Arial"/>
                <w:color w:val="000000"/>
                <w:sz w:val="20"/>
                <w:szCs w:val="20"/>
              </w:rPr>
            </w:pPr>
            <w:r w:rsidRPr="00262C74">
              <w:rPr>
                <w:rFonts w:cs="Arial"/>
                <w:bCs/>
                <w:color w:val="000000"/>
                <w:sz w:val="20"/>
                <w:szCs w:val="20"/>
              </w:rPr>
              <w:t>1065</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B92B6E6"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567F741D" w14:textId="77777777" w:rsidR="00893C59" w:rsidRPr="00262C74" w:rsidRDefault="00893C59" w:rsidP="00C01C97">
            <w:pPr>
              <w:rPr>
                <w:rFonts w:cs="Arial"/>
                <w:color w:val="000000"/>
                <w:sz w:val="20"/>
                <w:szCs w:val="20"/>
              </w:rPr>
            </w:pPr>
            <w:r w:rsidRPr="00262C74">
              <w:rPr>
                <w:rFonts w:cs="Arial"/>
                <w:color w:val="000000"/>
                <w:sz w:val="20"/>
                <w:szCs w:val="20"/>
              </w:rPr>
              <w:t xml:space="preserve">0 = Vítima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72965F37"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0DCFA34A"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011E5F40"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3CE4E367"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33F4B8C4"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4E610295"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7AACDDA0"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54BF389D" w14:textId="77777777" w:rsidR="00893C59" w:rsidRPr="00262C74" w:rsidRDefault="00893C59" w:rsidP="00C01C97">
            <w:pPr>
              <w:rPr>
                <w:rFonts w:cs="Arial"/>
                <w:color w:val="000000"/>
                <w:sz w:val="20"/>
                <w:szCs w:val="20"/>
              </w:rPr>
            </w:pPr>
            <w:r w:rsidRPr="00262C74">
              <w:rPr>
                <w:rFonts w:cs="Arial"/>
                <w:color w:val="000000"/>
                <w:sz w:val="20"/>
                <w:szCs w:val="20"/>
              </w:rPr>
              <w:t xml:space="preserve">1 = Fraudador </w:t>
            </w:r>
          </w:p>
        </w:tc>
        <w:tc>
          <w:tcPr>
            <w:tcW w:w="663" w:type="pct"/>
            <w:vMerge/>
            <w:tcBorders>
              <w:top w:val="nil"/>
              <w:left w:val="single" w:sz="4" w:space="0" w:color="auto"/>
              <w:bottom w:val="single" w:sz="4" w:space="0" w:color="auto"/>
              <w:right w:val="single" w:sz="4" w:space="0" w:color="auto"/>
            </w:tcBorders>
            <w:vAlign w:val="center"/>
            <w:hideMark/>
          </w:tcPr>
          <w:p w14:paraId="46EBB1AE"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5B0C4776" w14:textId="77777777" w:rsidR="00893C59" w:rsidRPr="00262C74" w:rsidRDefault="00893C59" w:rsidP="00C01C97">
            <w:pPr>
              <w:rPr>
                <w:rFonts w:cs="Arial"/>
                <w:color w:val="000000"/>
                <w:sz w:val="20"/>
                <w:szCs w:val="20"/>
              </w:rPr>
            </w:pPr>
          </w:p>
        </w:tc>
      </w:tr>
      <w:tr w:rsidR="00893C59" w14:paraId="1D12E691"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0538C483"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6DD79A26"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034190DD"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55F157A"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2BC79CBA" w14:textId="77777777" w:rsidR="00893C59" w:rsidRPr="00262C74" w:rsidRDefault="00893C59" w:rsidP="00C01C97">
            <w:pPr>
              <w:rPr>
                <w:rFonts w:cs="Arial"/>
                <w:color w:val="000000"/>
                <w:sz w:val="20"/>
                <w:szCs w:val="20"/>
              </w:rPr>
            </w:pPr>
            <w:r w:rsidRPr="00262C74">
              <w:rPr>
                <w:rFonts w:cs="Arial"/>
                <w:color w:val="000000"/>
                <w:sz w:val="20"/>
                <w:szCs w:val="20"/>
              </w:rPr>
              <w:t xml:space="preserve">2 = Indeterminado </w:t>
            </w:r>
          </w:p>
        </w:tc>
        <w:tc>
          <w:tcPr>
            <w:tcW w:w="663" w:type="pct"/>
            <w:vMerge/>
            <w:tcBorders>
              <w:top w:val="nil"/>
              <w:left w:val="single" w:sz="4" w:space="0" w:color="auto"/>
              <w:bottom w:val="single" w:sz="4" w:space="0" w:color="auto"/>
              <w:right w:val="single" w:sz="4" w:space="0" w:color="auto"/>
            </w:tcBorders>
            <w:vAlign w:val="center"/>
            <w:hideMark/>
          </w:tcPr>
          <w:p w14:paraId="23D446E8"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21B0F77B" w14:textId="77777777" w:rsidR="00893C59" w:rsidRPr="00262C74" w:rsidRDefault="00893C59" w:rsidP="00C01C97">
            <w:pPr>
              <w:rPr>
                <w:rFonts w:cs="Arial"/>
                <w:color w:val="000000"/>
                <w:sz w:val="20"/>
                <w:szCs w:val="20"/>
              </w:rPr>
            </w:pPr>
          </w:p>
        </w:tc>
      </w:tr>
      <w:tr w:rsidR="00893C59" w14:paraId="6088621A"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923FF55" w14:textId="136EE37F" w:rsidR="00893C59" w:rsidRPr="00262C74" w:rsidRDefault="00893C59" w:rsidP="00C01C97">
            <w:pPr>
              <w:rPr>
                <w:rFonts w:cs="Arial"/>
                <w:color w:val="000000"/>
                <w:sz w:val="20"/>
                <w:szCs w:val="20"/>
              </w:rPr>
            </w:pPr>
            <w:r w:rsidRPr="00262C74">
              <w:rPr>
                <w:rFonts w:cs="Arial"/>
                <w:color w:val="000000"/>
                <w:sz w:val="20"/>
                <w:szCs w:val="20"/>
              </w:rPr>
              <w:t>TIPO_ANALISE</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75076057"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3707E6F6" w14:textId="77777777" w:rsidR="00893C59" w:rsidRPr="00262C74" w:rsidRDefault="00893C59" w:rsidP="00C01C97">
            <w:pPr>
              <w:jc w:val="right"/>
              <w:rPr>
                <w:rFonts w:cs="Arial"/>
                <w:color w:val="000000"/>
                <w:sz w:val="20"/>
                <w:szCs w:val="20"/>
              </w:rPr>
            </w:pPr>
            <w:r w:rsidRPr="00262C74">
              <w:rPr>
                <w:rFonts w:cs="Arial"/>
                <w:bCs/>
                <w:color w:val="000000"/>
                <w:sz w:val="20"/>
                <w:szCs w:val="20"/>
              </w:rPr>
              <w:t>1066</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453440DC"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00A91B6E" w14:textId="77777777" w:rsidR="00893C59" w:rsidRPr="00262C74" w:rsidRDefault="00893C59" w:rsidP="00C01C97">
            <w:pPr>
              <w:rPr>
                <w:rFonts w:cs="Arial"/>
                <w:color w:val="000000"/>
                <w:sz w:val="20"/>
                <w:szCs w:val="20"/>
              </w:rPr>
            </w:pPr>
            <w:r w:rsidRPr="00262C74">
              <w:rPr>
                <w:rFonts w:cs="Arial"/>
                <w:color w:val="000000"/>
                <w:sz w:val="20"/>
                <w:szCs w:val="20"/>
              </w:rPr>
              <w:t xml:space="preserve">0 = Lote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728E06D3"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4DA8D1E0"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5C5DA362"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6B287694" w14:textId="77777777" w:rsidR="00893C59" w:rsidRPr="00262C74" w:rsidRDefault="00893C59" w:rsidP="00C01C97">
            <w:pPr>
              <w:rPr>
                <w:rFonts w:cs="Arial"/>
                <w:color w:val="000000"/>
                <w:sz w:val="20"/>
                <w:szCs w:val="20"/>
              </w:rPr>
            </w:pPr>
          </w:p>
        </w:tc>
        <w:tc>
          <w:tcPr>
            <w:tcW w:w="648" w:type="pct"/>
            <w:vMerge/>
            <w:tcBorders>
              <w:top w:val="nil"/>
              <w:left w:val="single" w:sz="4" w:space="0" w:color="auto"/>
              <w:bottom w:val="single" w:sz="4" w:space="0" w:color="auto"/>
              <w:right w:val="single" w:sz="4" w:space="0" w:color="auto"/>
            </w:tcBorders>
            <w:vAlign w:val="center"/>
            <w:hideMark/>
          </w:tcPr>
          <w:p w14:paraId="0A5A04A1" w14:textId="77777777" w:rsidR="00893C59" w:rsidRPr="00262C74" w:rsidRDefault="00893C59" w:rsidP="00C01C97">
            <w:pPr>
              <w:rPr>
                <w:rFonts w:cs="Arial"/>
                <w:color w:val="000000"/>
                <w:sz w:val="20"/>
                <w:szCs w:val="20"/>
              </w:rPr>
            </w:pPr>
          </w:p>
        </w:tc>
        <w:tc>
          <w:tcPr>
            <w:tcW w:w="367" w:type="pct"/>
            <w:vMerge/>
            <w:tcBorders>
              <w:top w:val="nil"/>
              <w:left w:val="single" w:sz="4" w:space="0" w:color="auto"/>
              <w:bottom w:val="single" w:sz="4" w:space="0" w:color="auto"/>
              <w:right w:val="single" w:sz="4" w:space="0" w:color="auto"/>
            </w:tcBorders>
            <w:vAlign w:val="center"/>
            <w:hideMark/>
          </w:tcPr>
          <w:p w14:paraId="3A704784" w14:textId="77777777" w:rsidR="00893C59" w:rsidRPr="00262C74" w:rsidRDefault="00893C59" w:rsidP="00C01C97">
            <w:pPr>
              <w:rPr>
                <w:rFonts w:cs="Arial"/>
                <w:color w:val="000000"/>
                <w:sz w:val="20"/>
                <w:szCs w:val="20"/>
              </w:rPr>
            </w:pPr>
          </w:p>
        </w:tc>
        <w:tc>
          <w:tcPr>
            <w:tcW w:w="301" w:type="pct"/>
            <w:vMerge/>
            <w:tcBorders>
              <w:top w:val="nil"/>
              <w:left w:val="single" w:sz="4" w:space="0" w:color="auto"/>
              <w:bottom w:val="single" w:sz="4" w:space="0" w:color="auto"/>
              <w:right w:val="single" w:sz="4" w:space="0" w:color="auto"/>
            </w:tcBorders>
            <w:vAlign w:val="center"/>
            <w:hideMark/>
          </w:tcPr>
          <w:p w14:paraId="0074612F" w14:textId="77777777" w:rsidR="00893C59" w:rsidRPr="00262C74" w:rsidRDefault="00893C59" w:rsidP="00C01C97">
            <w:pPr>
              <w:rPr>
                <w:rFonts w:cs="Arial"/>
                <w:color w:val="000000"/>
                <w:sz w:val="20"/>
                <w:szCs w:val="20"/>
              </w:rPr>
            </w:pPr>
          </w:p>
        </w:tc>
        <w:tc>
          <w:tcPr>
            <w:tcW w:w="946" w:type="pct"/>
            <w:tcBorders>
              <w:top w:val="nil"/>
              <w:left w:val="nil"/>
              <w:bottom w:val="single" w:sz="4" w:space="0" w:color="auto"/>
              <w:right w:val="single" w:sz="4" w:space="0" w:color="auto"/>
            </w:tcBorders>
            <w:shd w:val="clear" w:color="auto" w:fill="auto"/>
            <w:vAlign w:val="center"/>
            <w:hideMark/>
          </w:tcPr>
          <w:p w14:paraId="0BC0ED78" w14:textId="77777777" w:rsidR="00893C59" w:rsidRPr="00262C74" w:rsidRDefault="00893C59" w:rsidP="00C01C97">
            <w:pPr>
              <w:rPr>
                <w:rFonts w:cs="Arial"/>
                <w:color w:val="000000"/>
                <w:sz w:val="20"/>
                <w:szCs w:val="20"/>
              </w:rPr>
            </w:pPr>
            <w:r w:rsidRPr="00262C74">
              <w:rPr>
                <w:rFonts w:cs="Arial"/>
                <w:color w:val="000000"/>
                <w:sz w:val="20"/>
                <w:szCs w:val="20"/>
              </w:rPr>
              <w:t xml:space="preserve">1 = pontual </w:t>
            </w:r>
          </w:p>
        </w:tc>
        <w:tc>
          <w:tcPr>
            <w:tcW w:w="663" w:type="pct"/>
            <w:vMerge/>
            <w:tcBorders>
              <w:top w:val="nil"/>
              <w:left w:val="single" w:sz="4" w:space="0" w:color="auto"/>
              <w:bottom w:val="single" w:sz="4" w:space="0" w:color="auto"/>
              <w:right w:val="single" w:sz="4" w:space="0" w:color="auto"/>
            </w:tcBorders>
            <w:vAlign w:val="center"/>
            <w:hideMark/>
          </w:tcPr>
          <w:p w14:paraId="0362BA37" w14:textId="77777777" w:rsidR="00893C59" w:rsidRPr="00262C74" w:rsidRDefault="00893C59" w:rsidP="00C01C97">
            <w:pPr>
              <w:rPr>
                <w:rFonts w:cs="Arial"/>
                <w:color w:val="000000"/>
                <w:sz w:val="20"/>
                <w:szCs w:val="20"/>
              </w:rPr>
            </w:pPr>
          </w:p>
        </w:tc>
        <w:tc>
          <w:tcPr>
            <w:tcW w:w="662" w:type="pct"/>
            <w:vMerge/>
            <w:tcBorders>
              <w:top w:val="nil"/>
              <w:left w:val="single" w:sz="4" w:space="0" w:color="auto"/>
              <w:bottom w:val="single" w:sz="4" w:space="0" w:color="auto"/>
              <w:right w:val="single" w:sz="4" w:space="0" w:color="auto"/>
            </w:tcBorders>
            <w:vAlign w:val="center"/>
            <w:hideMark/>
          </w:tcPr>
          <w:p w14:paraId="7D8E6FA2" w14:textId="77777777" w:rsidR="00893C59" w:rsidRPr="00262C74" w:rsidRDefault="00893C59" w:rsidP="00C01C97">
            <w:pPr>
              <w:rPr>
                <w:rFonts w:cs="Arial"/>
                <w:color w:val="000000"/>
                <w:sz w:val="20"/>
                <w:szCs w:val="20"/>
              </w:rPr>
            </w:pPr>
          </w:p>
        </w:tc>
      </w:tr>
      <w:tr w:rsidR="00893C59" w14:paraId="0510B001" w14:textId="77777777" w:rsidTr="00757920">
        <w:trPr>
          <w:trHeight w:val="900"/>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0F51BCB3" w14:textId="201A432D" w:rsidR="00893C59" w:rsidRPr="00262C74" w:rsidRDefault="00893C59" w:rsidP="00C01C97">
            <w:pPr>
              <w:rPr>
                <w:rFonts w:cs="Arial"/>
                <w:color w:val="000000"/>
                <w:sz w:val="20"/>
                <w:szCs w:val="20"/>
              </w:rPr>
            </w:pPr>
            <w:r w:rsidRPr="00262C74">
              <w:rPr>
                <w:rFonts w:cs="Arial"/>
                <w:color w:val="000000"/>
                <w:sz w:val="20"/>
                <w:szCs w:val="20"/>
              </w:rPr>
              <w:t>GMT_OFFSET</w:t>
            </w:r>
          </w:p>
        </w:tc>
        <w:tc>
          <w:tcPr>
            <w:tcW w:w="648" w:type="pct"/>
            <w:tcBorders>
              <w:top w:val="nil"/>
              <w:left w:val="nil"/>
              <w:bottom w:val="single" w:sz="4" w:space="0" w:color="auto"/>
              <w:right w:val="single" w:sz="4" w:space="0" w:color="auto"/>
            </w:tcBorders>
            <w:shd w:val="clear" w:color="auto" w:fill="auto"/>
            <w:vAlign w:val="center"/>
            <w:hideMark/>
          </w:tcPr>
          <w:p w14:paraId="4DC0C730" w14:textId="77777777" w:rsidR="00893C59" w:rsidRPr="00262C74" w:rsidRDefault="00893C59" w:rsidP="00C01C97">
            <w:pPr>
              <w:rPr>
                <w:rFonts w:cs="Arial"/>
                <w:color w:val="000000"/>
                <w:sz w:val="20"/>
                <w:szCs w:val="20"/>
              </w:rPr>
            </w:pPr>
            <w:r w:rsidRPr="00262C74">
              <w:rPr>
                <w:rFonts w:cs="Arial"/>
                <w:color w:val="000000"/>
                <w:sz w:val="20"/>
                <w:szCs w:val="20"/>
              </w:rPr>
              <w:t xml:space="preserve">STRING </w:t>
            </w:r>
          </w:p>
        </w:tc>
        <w:tc>
          <w:tcPr>
            <w:tcW w:w="367" w:type="pct"/>
            <w:tcBorders>
              <w:top w:val="nil"/>
              <w:left w:val="nil"/>
              <w:bottom w:val="single" w:sz="4" w:space="0" w:color="auto"/>
              <w:right w:val="single" w:sz="4" w:space="0" w:color="auto"/>
            </w:tcBorders>
            <w:shd w:val="clear" w:color="auto" w:fill="auto"/>
            <w:vAlign w:val="center"/>
            <w:hideMark/>
          </w:tcPr>
          <w:p w14:paraId="77A6640F" w14:textId="77777777" w:rsidR="00893C59" w:rsidRPr="00262C74" w:rsidRDefault="00893C59" w:rsidP="00C01C97">
            <w:pPr>
              <w:jc w:val="right"/>
              <w:rPr>
                <w:rFonts w:cs="Arial"/>
                <w:color w:val="000000"/>
                <w:sz w:val="20"/>
                <w:szCs w:val="20"/>
              </w:rPr>
            </w:pPr>
            <w:r w:rsidRPr="00262C74">
              <w:rPr>
                <w:rFonts w:cs="Arial"/>
                <w:bCs/>
                <w:color w:val="000000"/>
                <w:sz w:val="20"/>
                <w:szCs w:val="20"/>
              </w:rPr>
              <w:t>1067</w:t>
            </w:r>
          </w:p>
        </w:tc>
        <w:tc>
          <w:tcPr>
            <w:tcW w:w="301" w:type="pct"/>
            <w:tcBorders>
              <w:top w:val="nil"/>
              <w:left w:val="nil"/>
              <w:bottom w:val="single" w:sz="4" w:space="0" w:color="auto"/>
              <w:right w:val="single" w:sz="4" w:space="0" w:color="auto"/>
            </w:tcBorders>
            <w:shd w:val="clear" w:color="auto" w:fill="auto"/>
            <w:vAlign w:val="center"/>
            <w:hideMark/>
          </w:tcPr>
          <w:p w14:paraId="45599BAB" w14:textId="77777777" w:rsidR="00893C59" w:rsidRPr="00262C74" w:rsidRDefault="00893C59" w:rsidP="00C01C97">
            <w:pPr>
              <w:jc w:val="right"/>
              <w:rPr>
                <w:rFonts w:cs="Arial"/>
                <w:color w:val="000000"/>
                <w:sz w:val="20"/>
                <w:szCs w:val="20"/>
              </w:rPr>
            </w:pPr>
            <w:r w:rsidRPr="00262C74">
              <w:rPr>
                <w:rFonts w:cs="Arial"/>
                <w:color w:val="000000"/>
                <w:sz w:val="20"/>
                <w:szCs w:val="20"/>
              </w:rPr>
              <w:t>3</w:t>
            </w:r>
          </w:p>
        </w:tc>
        <w:tc>
          <w:tcPr>
            <w:tcW w:w="946" w:type="pct"/>
            <w:tcBorders>
              <w:top w:val="nil"/>
              <w:left w:val="nil"/>
              <w:bottom w:val="single" w:sz="4" w:space="0" w:color="auto"/>
              <w:right w:val="single" w:sz="4" w:space="0" w:color="auto"/>
            </w:tcBorders>
            <w:shd w:val="clear" w:color="auto" w:fill="auto"/>
            <w:vAlign w:val="center"/>
            <w:hideMark/>
          </w:tcPr>
          <w:p w14:paraId="19B5D1A8" w14:textId="77777777" w:rsidR="00893C59" w:rsidRPr="00262C74" w:rsidRDefault="00893C59" w:rsidP="00C01C97">
            <w:pPr>
              <w:rPr>
                <w:rFonts w:cs="Arial"/>
                <w:color w:val="000000"/>
                <w:sz w:val="20"/>
                <w:szCs w:val="20"/>
              </w:rPr>
            </w:pPr>
            <w:r w:rsidRPr="00262C74">
              <w:rPr>
                <w:rFonts w:cs="Arial"/>
                <w:color w:val="000000"/>
                <w:sz w:val="20"/>
                <w:szCs w:val="20"/>
              </w:rPr>
              <w:t xml:space="preserve">Fuso horário com relação a Greenwich do GMT da data de detecção da Fraude </w:t>
            </w:r>
          </w:p>
        </w:tc>
        <w:tc>
          <w:tcPr>
            <w:tcW w:w="663" w:type="pct"/>
            <w:tcBorders>
              <w:top w:val="nil"/>
              <w:left w:val="nil"/>
              <w:bottom w:val="single" w:sz="4" w:space="0" w:color="auto"/>
              <w:right w:val="single" w:sz="4" w:space="0" w:color="auto"/>
            </w:tcBorders>
            <w:shd w:val="clear" w:color="auto" w:fill="auto"/>
            <w:vAlign w:val="center"/>
            <w:hideMark/>
          </w:tcPr>
          <w:p w14:paraId="6F38C809"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tcBorders>
              <w:top w:val="nil"/>
              <w:left w:val="nil"/>
              <w:bottom w:val="single" w:sz="4" w:space="0" w:color="auto"/>
              <w:right w:val="single" w:sz="4" w:space="0" w:color="auto"/>
            </w:tcBorders>
            <w:shd w:val="clear" w:color="auto" w:fill="auto"/>
            <w:vAlign w:val="center"/>
            <w:hideMark/>
          </w:tcPr>
          <w:p w14:paraId="705EEF56"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722AB773" w14:textId="77777777" w:rsidTr="00757920">
        <w:trPr>
          <w:trHeight w:val="675"/>
        </w:trPr>
        <w:tc>
          <w:tcPr>
            <w:tcW w:w="1412" w:type="pct"/>
            <w:tcBorders>
              <w:top w:val="nil"/>
              <w:left w:val="single" w:sz="4" w:space="0" w:color="auto"/>
              <w:bottom w:val="single" w:sz="4" w:space="0" w:color="auto"/>
              <w:right w:val="single" w:sz="4" w:space="0" w:color="auto"/>
            </w:tcBorders>
            <w:shd w:val="clear" w:color="auto" w:fill="auto"/>
            <w:noWrap/>
            <w:vAlign w:val="center"/>
            <w:hideMark/>
          </w:tcPr>
          <w:p w14:paraId="6C3CD048" w14:textId="2A8FC621" w:rsidR="00893C59" w:rsidRPr="00262C74" w:rsidRDefault="00893C59" w:rsidP="00C01C97">
            <w:pPr>
              <w:rPr>
                <w:rFonts w:cs="Arial"/>
                <w:color w:val="000000"/>
                <w:sz w:val="20"/>
                <w:szCs w:val="20"/>
              </w:rPr>
            </w:pPr>
            <w:r w:rsidRPr="00262C74">
              <w:rPr>
                <w:rFonts w:cs="Arial"/>
                <w:color w:val="000000"/>
                <w:sz w:val="20"/>
                <w:szCs w:val="20"/>
              </w:rPr>
              <w:t>IDENTIFICADOR_UNICO</w:t>
            </w:r>
          </w:p>
        </w:tc>
        <w:tc>
          <w:tcPr>
            <w:tcW w:w="648" w:type="pct"/>
            <w:tcBorders>
              <w:top w:val="nil"/>
              <w:left w:val="nil"/>
              <w:bottom w:val="single" w:sz="4" w:space="0" w:color="auto"/>
              <w:right w:val="single" w:sz="4" w:space="0" w:color="auto"/>
            </w:tcBorders>
            <w:shd w:val="clear" w:color="auto" w:fill="auto"/>
            <w:vAlign w:val="center"/>
            <w:hideMark/>
          </w:tcPr>
          <w:p w14:paraId="740F43A7"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w:t>
            </w:r>
          </w:p>
        </w:tc>
        <w:tc>
          <w:tcPr>
            <w:tcW w:w="367" w:type="pct"/>
            <w:tcBorders>
              <w:top w:val="nil"/>
              <w:left w:val="nil"/>
              <w:bottom w:val="single" w:sz="4" w:space="0" w:color="auto"/>
              <w:right w:val="single" w:sz="4" w:space="0" w:color="auto"/>
            </w:tcBorders>
            <w:shd w:val="clear" w:color="auto" w:fill="auto"/>
            <w:vAlign w:val="center"/>
            <w:hideMark/>
          </w:tcPr>
          <w:p w14:paraId="08A35448" w14:textId="77777777" w:rsidR="00893C59" w:rsidRPr="00262C74" w:rsidRDefault="00893C59" w:rsidP="00C01C97">
            <w:pPr>
              <w:jc w:val="right"/>
              <w:rPr>
                <w:rFonts w:cs="Arial"/>
                <w:color w:val="000000"/>
                <w:sz w:val="20"/>
                <w:szCs w:val="20"/>
              </w:rPr>
            </w:pPr>
            <w:r w:rsidRPr="00262C74">
              <w:rPr>
                <w:rFonts w:cs="Arial"/>
                <w:bCs/>
                <w:color w:val="000000"/>
                <w:sz w:val="20"/>
                <w:szCs w:val="20"/>
              </w:rPr>
              <w:t>1070</w:t>
            </w:r>
          </w:p>
        </w:tc>
        <w:tc>
          <w:tcPr>
            <w:tcW w:w="301" w:type="pct"/>
            <w:tcBorders>
              <w:top w:val="nil"/>
              <w:left w:val="nil"/>
              <w:bottom w:val="single" w:sz="4" w:space="0" w:color="auto"/>
              <w:right w:val="single" w:sz="4" w:space="0" w:color="auto"/>
            </w:tcBorders>
            <w:shd w:val="clear" w:color="auto" w:fill="auto"/>
            <w:vAlign w:val="center"/>
            <w:hideMark/>
          </w:tcPr>
          <w:p w14:paraId="7CE5164F" w14:textId="77777777" w:rsidR="00893C59" w:rsidRPr="00262C74" w:rsidRDefault="00893C59" w:rsidP="00C01C97">
            <w:pPr>
              <w:jc w:val="right"/>
              <w:rPr>
                <w:rFonts w:cs="Arial"/>
                <w:color w:val="000000"/>
                <w:sz w:val="20"/>
                <w:szCs w:val="20"/>
              </w:rPr>
            </w:pPr>
            <w:r w:rsidRPr="00262C74">
              <w:rPr>
                <w:rFonts w:cs="Arial"/>
                <w:color w:val="000000"/>
                <w:sz w:val="20"/>
                <w:szCs w:val="20"/>
              </w:rPr>
              <w:t>15</w:t>
            </w:r>
          </w:p>
        </w:tc>
        <w:tc>
          <w:tcPr>
            <w:tcW w:w="946" w:type="pct"/>
            <w:tcBorders>
              <w:top w:val="nil"/>
              <w:left w:val="nil"/>
              <w:bottom w:val="single" w:sz="4" w:space="0" w:color="auto"/>
              <w:right w:val="single" w:sz="4" w:space="0" w:color="auto"/>
            </w:tcBorders>
            <w:shd w:val="clear" w:color="auto" w:fill="auto"/>
            <w:vAlign w:val="center"/>
            <w:hideMark/>
          </w:tcPr>
          <w:p w14:paraId="7B95D1D3" w14:textId="77777777" w:rsidR="00893C59" w:rsidRPr="00262C74" w:rsidRDefault="00893C59" w:rsidP="00C01C97">
            <w:pPr>
              <w:rPr>
                <w:rFonts w:cs="Arial"/>
                <w:color w:val="000000"/>
                <w:sz w:val="20"/>
                <w:szCs w:val="20"/>
              </w:rPr>
            </w:pPr>
            <w:r w:rsidRPr="00262C74">
              <w:rPr>
                <w:rFonts w:cs="Arial"/>
                <w:color w:val="000000"/>
                <w:sz w:val="20"/>
                <w:szCs w:val="20"/>
              </w:rPr>
              <w:t xml:space="preserve">Identificador único da fraude controlado pela Operadora </w:t>
            </w:r>
          </w:p>
        </w:tc>
        <w:tc>
          <w:tcPr>
            <w:tcW w:w="663" w:type="pct"/>
            <w:tcBorders>
              <w:top w:val="nil"/>
              <w:left w:val="nil"/>
              <w:bottom w:val="single" w:sz="4" w:space="0" w:color="auto"/>
              <w:right w:val="single" w:sz="4" w:space="0" w:color="auto"/>
            </w:tcBorders>
            <w:shd w:val="clear" w:color="auto" w:fill="auto"/>
            <w:vAlign w:val="center"/>
            <w:hideMark/>
          </w:tcPr>
          <w:p w14:paraId="3D9F990B"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c>
          <w:tcPr>
            <w:tcW w:w="662" w:type="pct"/>
            <w:tcBorders>
              <w:top w:val="nil"/>
              <w:left w:val="nil"/>
              <w:bottom w:val="single" w:sz="4" w:space="0" w:color="auto"/>
              <w:right w:val="single" w:sz="4" w:space="0" w:color="auto"/>
            </w:tcBorders>
            <w:shd w:val="clear" w:color="auto" w:fill="auto"/>
            <w:vAlign w:val="center"/>
            <w:hideMark/>
          </w:tcPr>
          <w:p w14:paraId="2EBF0B8C" w14:textId="77777777" w:rsidR="00893C59" w:rsidRPr="00262C74" w:rsidRDefault="00893C59" w:rsidP="00C01C97">
            <w:pPr>
              <w:rPr>
                <w:rFonts w:cs="Arial"/>
                <w:color w:val="000000"/>
                <w:sz w:val="20"/>
                <w:szCs w:val="20"/>
              </w:rPr>
            </w:pPr>
            <w:r w:rsidRPr="00262C74">
              <w:rPr>
                <w:rFonts w:cs="Arial"/>
                <w:color w:val="000000"/>
                <w:sz w:val="20"/>
                <w:szCs w:val="20"/>
              </w:rPr>
              <w:t xml:space="preserve">Sim </w:t>
            </w:r>
          </w:p>
        </w:tc>
      </w:tr>
      <w:tr w:rsidR="00893C59" w14:paraId="06808948" w14:textId="77777777" w:rsidTr="00757920">
        <w:trPr>
          <w:trHeight w:val="300"/>
        </w:trPr>
        <w:tc>
          <w:tcPr>
            <w:tcW w:w="141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CC9C74" w14:textId="68B09CFA" w:rsidR="00893C59" w:rsidRPr="00262C74" w:rsidRDefault="00893C59" w:rsidP="00C01C97">
            <w:pPr>
              <w:rPr>
                <w:rFonts w:cs="Arial"/>
                <w:color w:val="000000"/>
                <w:sz w:val="20"/>
                <w:szCs w:val="20"/>
              </w:rPr>
            </w:pPr>
            <w:r w:rsidRPr="00262C74">
              <w:rPr>
                <w:rFonts w:cs="Arial"/>
                <w:color w:val="000000"/>
                <w:sz w:val="20"/>
                <w:szCs w:val="20"/>
              </w:rPr>
              <w:t>CREDENCIADA</w:t>
            </w:r>
          </w:p>
        </w:tc>
        <w:tc>
          <w:tcPr>
            <w:tcW w:w="648" w:type="pct"/>
            <w:vMerge w:val="restart"/>
            <w:tcBorders>
              <w:top w:val="nil"/>
              <w:left w:val="single" w:sz="4" w:space="0" w:color="auto"/>
              <w:bottom w:val="single" w:sz="4" w:space="0" w:color="auto"/>
              <w:right w:val="single" w:sz="4" w:space="0" w:color="auto"/>
            </w:tcBorders>
            <w:shd w:val="clear" w:color="auto" w:fill="auto"/>
            <w:vAlign w:val="center"/>
            <w:hideMark/>
          </w:tcPr>
          <w:p w14:paraId="239AFAB7" w14:textId="77777777" w:rsidR="00893C59" w:rsidRPr="00262C74" w:rsidRDefault="00893C59" w:rsidP="00C01C97">
            <w:pPr>
              <w:rPr>
                <w:rFonts w:cs="Arial"/>
                <w:color w:val="000000"/>
                <w:sz w:val="20"/>
                <w:szCs w:val="20"/>
              </w:rPr>
            </w:pPr>
            <w:r w:rsidRPr="00262C74">
              <w:rPr>
                <w:rFonts w:cs="Arial"/>
                <w:color w:val="000000"/>
                <w:sz w:val="20"/>
                <w:szCs w:val="20"/>
              </w:rPr>
              <w:t xml:space="preserve">NUMBER (BOOLEAN) </w:t>
            </w:r>
          </w:p>
        </w:tc>
        <w:tc>
          <w:tcPr>
            <w:tcW w:w="367" w:type="pct"/>
            <w:vMerge w:val="restart"/>
            <w:tcBorders>
              <w:top w:val="nil"/>
              <w:left w:val="single" w:sz="4" w:space="0" w:color="auto"/>
              <w:bottom w:val="single" w:sz="4" w:space="0" w:color="auto"/>
              <w:right w:val="single" w:sz="4" w:space="0" w:color="auto"/>
            </w:tcBorders>
            <w:shd w:val="clear" w:color="auto" w:fill="auto"/>
            <w:vAlign w:val="center"/>
            <w:hideMark/>
          </w:tcPr>
          <w:p w14:paraId="0B90F99A" w14:textId="77777777" w:rsidR="00893C59" w:rsidRPr="00262C74" w:rsidRDefault="00893C59" w:rsidP="00C01C97">
            <w:pPr>
              <w:jc w:val="right"/>
              <w:rPr>
                <w:rFonts w:cs="Arial"/>
                <w:color w:val="000000"/>
                <w:sz w:val="20"/>
                <w:szCs w:val="20"/>
              </w:rPr>
            </w:pPr>
            <w:r w:rsidRPr="00262C74">
              <w:rPr>
                <w:rFonts w:cs="Arial"/>
                <w:bCs/>
                <w:color w:val="000000"/>
                <w:sz w:val="20"/>
                <w:szCs w:val="20"/>
              </w:rPr>
              <w:t>1085</w:t>
            </w:r>
          </w:p>
        </w:tc>
        <w:tc>
          <w:tcPr>
            <w:tcW w:w="301" w:type="pct"/>
            <w:vMerge w:val="restart"/>
            <w:tcBorders>
              <w:top w:val="nil"/>
              <w:left w:val="single" w:sz="4" w:space="0" w:color="auto"/>
              <w:bottom w:val="single" w:sz="4" w:space="0" w:color="auto"/>
              <w:right w:val="single" w:sz="4" w:space="0" w:color="auto"/>
            </w:tcBorders>
            <w:shd w:val="clear" w:color="auto" w:fill="auto"/>
            <w:vAlign w:val="center"/>
            <w:hideMark/>
          </w:tcPr>
          <w:p w14:paraId="53C4487C" w14:textId="77777777" w:rsidR="00893C59" w:rsidRPr="00262C74" w:rsidRDefault="00893C59" w:rsidP="00C01C97">
            <w:pPr>
              <w:jc w:val="right"/>
              <w:rPr>
                <w:rFonts w:cs="Arial"/>
                <w:color w:val="000000"/>
                <w:sz w:val="20"/>
                <w:szCs w:val="20"/>
              </w:rPr>
            </w:pPr>
            <w:r w:rsidRPr="00262C74">
              <w:rPr>
                <w:rFonts w:cs="Arial"/>
                <w:color w:val="000000"/>
                <w:sz w:val="20"/>
                <w:szCs w:val="20"/>
              </w:rPr>
              <w:t>1</w:t>
            </w:r>
          </w:p>
        </w:tc>
        <w:tc>
          <w:tcPr>
            <w:tcW w:w="946" w:type="pct"/>
            <w:tcBorders>
              <w:top w:val="nil"/>
              <w:left w:val="nil"/>
              <w:bottom w:val="single" w:sz="4" w:space="0" w:color="auto"/>
              <w:right w:val="single" w:sz="4" w:space="0" w:color="auto"/>
            </w:tcBorders>
            <w:shd w:val="clear" w:color="auto" w:fill="auto"/>
            <w:vAlign w:val="center"/>
            <w:hideMark/>
          </w:tcPr>
          <w:p w14:paraId="2C1D9816" w14:textId="77777777" w:rsidR="00893C59" w:rsidRPr="00262C74" w:rsidRDefault="00893C59" w:rsidP="00C01C97">
            <w:pPr>
              <w:rPr>
                <w:rFonts w:cs="Arial"/>
                <w:color w:val="000000"/>
                <w:sz w:val="20"/>
                <w:szCs w:val="20"/>
              </w:rPr>
            </w:pPr>
            <w:r w:rsidRPr="00262C74">
              <w:rPr>
                <w:rFonts w:cs="Arial"/>
                <w:color w:val="000000"/>
                <w:sz w:val="20"/>
                <w:szCs w:val="20"/>
              </w:rPr>
              <w:t xml:space="preserve">0 = Não </w:t>
            </w:r>
          </w:p>
        </w:tc>
        <w:tc>
          <w:tcPr>
            <w:tcW w:w="663" w:type="pct"/>
            <w:vMerge w:val="restart"/>
            <w:tcBorders>
              <w:top w:val="nil"/>
              <w:left w:val="single" w:sz="4" w:space="0" w:color="auto"/>
              <w:bottom w:val="single" w:sz="4" w:space="0" w:color="auto"/>
              <w:right w:val="single" w:sz="4" w:space="0" w:color="auto"/>
            </w:tcBorders>
            <w:shd w:val="clear" w:color="auto" w:fill="auto"/>
            <w:vAlign w:val="center"/>
            <w:hideMark/>
          </w:tcPr>
          <w:p w14:paraId="06605212" w14:textId="77777777" w:rsidR="00893C59" w:rsidRPr="00262C74" w:rsidRDefault="00893C59" w:rsidP="00C01C97">
            <w:pPr>
              <w:rPr>
                <w:rFonts w:cs="Arial"/>
                <w:color w:val="000000"/>
                <w:sz w:val="20"/>
                <w:szCs w:val="20"/>
              </w:rPr>
            </w:pPr>
            <w:r w:rsidRPr="00262C74">
              <w:rPr>
                <w:rFonts w:cs="Arial"/>
                <w:color w:val="000000"/>
                <w:sz w:val="20"/>
                <w:szCs w:val="20"/>
              </w:rPr>
              <w:t xml:space="preserve">Sim; em caso de não preenchimento, sistema assume o </w:t>
            </w:r>
            <w:r w:rsidRPr="00262C74">
              <w:rPr>
                <w:rFonts w:cs="Arial"/>
                <w:color w:val="000000"/>
                <w:sz w:val="20"/>
                <w:szCs w:val="20"/>
              </w:rPr>
              <w:lastRenderedPageBreak/>
              <w:t xml:space="preserve">valor padrão ‘0’ </w:t>
            </w:r>
          </w:p>
        </w:tc>
        <w:tc>
          <w:tcPr>
            <w:tcW w:w="662" w:type="pct"/>
            <w:vMerge w:val="restart"/>
            <w:tcBorders>
              <w:top w:val="nil"/>
              <w:left w:val="single" w:sz="4" w:space="0" w:color="auto"/>
              <w:bottom w:val="single" w:sz="4" w:space="0" w:color="auto"/>
              <w:right w:val="single" w:sz="4" w:space="0" w:color="auto"/>
            </w:tcBorders>
            <w:shd w:val="clear" w:color="auto" w:fill="auto"/>
            <w:vAlign w:val="center"/>
            <w:hideMark/>
          </w:tcPr>
          <w:p w14:paraId="38393A5B" w14:textId="77777777" w:rsidR="00893C59" w:rsidRPr="00262C74" w:rsidRDefault="00893C59" w:rsidP="00C01C97">
            <w:pPr>
              <w:rPr>
                <w:rFonts w:cs="Arial"/>
                <w:color w:val="000000"/>
                <w:sz w:val="20"/>
                <w:szCs w:val="20"/>
              </w:rPr>
            </w:pPr>
            <w:r w:rsidRPr="00262C74">
              <w:rPr>
                <w:rFonts w:cs="Arial"/>
                <w:color w:val="000000"/>
                <w:sz w:val="20"/>
                <w:szCs w:val="20"/>
              </w:rPr>
              <w:lastRenderedPageBreak/>
              <w:t xml:space="preserve">Sim; em caso de não preenchimento, sistema assume o </w:t>
            </w:r>
            <w:r w:rsidRPr="00262C74">
              <w:rPr>
                <w:rFonts w:cs="Arial"/>
                <w:color w:val="000000"/>
                <w:sz w:val="20"/>
                <w:szCs w:val="20"/>
              </w:rPr>
              <w:lastRenderedPageBreak/>
              <w:t xml:space="preserve">valor padrão ‘0’ </w:t>
            </w:r>
          </w:p>
        </w:tc>
      </w:tr>
      <w:tr w:rsidR="00893C59" w14:paraId="6235603C" w14:textId="77777777" w:rsidTr="00757920">
        <w:trPr>
          <w:trHeight w:val="300"/>
        </w:trPr>
        <w:tc>
          <w:tcPr>
            <w:tcW w:w="1412" w:type="pct"/>
            <w:vMerge/>
            <w:tcBorders>
              <w:top w:val="nil"/>
              <w:left w:val="single" w:sz="4" w:space="0" w:color="auto"/>
              <w:bottom w:val="single" w:sz="4" w:space="0" w:color="auto"/>
              <w:right w:val="single" w:sz="4" w:space="0" w:color="auto"/>
            </w:tcBorders>
            <w:vAlign w:val="center"/>
            <w:hideMark/>
          </w:tcPr>
          <w:p w14:paraId="0C1F48EE" w14:textId="77777777" w:rsidR="00893C59" w:rsidRDefault="00893C59" w:rsidP="00C01C97">
            <w:pPr>
              <w:rPr>
                <w:rFonts w:ascii="Calibri" w:hAnsi="Calibri" w:cs="Calibri"/>
                <w:color w:val="000000"/>
                <w:sz w:val="22"/>
                <w:szCs w:val="22"/>
              </w:rPr>
            </w:pPr>
          </w:p>
        </w:tc>
        <w:tc>
          <w:tcPr>
            <w:tcW w:w="648" w:type="pct"/>
            <w:vMerge/>
            <w:tcBorders>
              <w:top w:val="nil"/>
              <w:left w:val="single" w:sz="4" w:space="0" w:color="auto"/>
              <w:bottom w:val="single" w:sz="4" w:space="0" w:color="auto"/>
              <w:right w:val="single" w:sz="4" w:space="0" w:color="auto"/>
            </w:tcBorders>
            <w:vAlign w:val="center"/>
            <w:hideMark/>
          </w:tcPr>
          <w:p w14:paraId="273D87A9" w14:textId="77777777" w:rsidR="00893C59" w:rsidRDefault="00893C59" w:rsidP="00C01C97">
            <w:pPr>
              <w:rPr>
                <w:rFonts w:ascii="Courier New" w:hAnsi="Courier New" w:cs="Courier New"/>
                <w:color w:val="000000"/>
                <w:sz w:val="16"/>
                <w:szCs w:val="16"/>
              </w:rPr>
            </w:pPr>
          </w:p>
        </w:tc>
        <w:tc>
          <w:tcPr>
            <w:tcW w:w="367" w:type="pct"/>
            <w:vMerge/>
            <w:tcBorders>
              <w:top w:val="nil"/>
              <w:left w:val="single" w:sz="4" w:space="0" w:color="auto"/>
              <w:bottom w:val="single" w:sz="4" w:space="0" w:color="auto"/>
              <w:right w:val="single" w:sz="4" w:space="0" w:color="auto"/>
            </w:tcBorders>
            <w:vAlign w:val="center"/>
            <w:hideMark/>
          </w:tcPr>
          <w:p w14:paraId="7E8A36E2" w14:textId="77777777" w:rsidR="00893C59" w:rsidRDefault="00893C59" w:rsidP="00C01C97">
            <w:pPr>
              <w:rPr>
                <w:rFonts w:ascii="Courier New" w:hAnsi="Courier New" w:cs="Courier New"/>
                <w:color w:val="000000"/>
                <w:sz w:val="16"/>
                <w:szCs w:val="16"/>
              </w:rPr>
            </w:pPr>
          </w:p>
        </w:tc>
        <w:tc>
          <w:tcPr>
            <w:tcW w:w="301" w:type="pct"/>
            <w:vMerge/>
            <w:tcBorders>
              <w:top w:val="nil"/>
              <w:left w:val="single" w:sz="4" w:space="0" w:color="auto"/>
              <w:bottom w:val="single" w:sz="4" w:space="0" w:color="auto"/>
              <w:right w:val="single" w:sz="4" w:space="0" w:color="auto"/>
            </w:tcBorders>
            <w:vAlign w:val="center"/>
            <w:hideMark/>
          </w:tcPr>
          <w:p w14:paraId="176869CD" w14:textId="77777777" w:rsidR="00893C59" w:rsidRDefault="00893C59" w:rsidP="00C01C97">
            <w:pPr>
              <w:rPr>
                <w:rFonts w:ascii="Courier New" w:hAnsi="Courier New" w:cs="Courier New"/>
                <w:color w:val="000000"/>
                <w:sz w:val="16"/>
                <w:szCs w:val="16"/>
              </w:rPr>
            </w:pPr>
          </w:p>
        </w:tc>
        <w:tc>
          <w:tcPr>
            <w:tcW w:w="946" w:type="pct"/>
            <w:tcBorders>
              <w:top w:val="nil"/>
              <w:left w:val="nil"/>
              <w:bottom w:val="single" w:sz="4" w:space="0" w:color="auto"/>
              <w:right w:val="single" w:sz="4" w:space="0" w:color="auto"/>
            </w:tcBorders>
            <w:shd w:val="clear" w:color="auto" w:fill="auto"/>
            <w:vAlign w:val="center"/>
            <w:hideMark/>
          </w:tcPr>
          <w:p w14:paraId="1BAF8DF4" w14:textId="77777777" w:rsidR="00893C59" w:rsidRDefault="00893C59" w:rsidP="00C01C97">
            <w:pPr>
              <w:rPr>
                <w:rFonts w:ascii="Courier New" w:hAnsi="Courier New" w:cs="Courier New"/>
                <w:color w:val="000000"/>
                <w:sz w:val="16"/>
                <w:szCs w:val="16"/>
              </w:rPr>
            </w:pPr>
            <w:r>
              <w:rPr>
                <w:rFonts w:ascii="Courier New" w:hAnsi="Courier New" w:cs="Courier New"/>
                <w:color w:val="000000"/>
                <w:sz w:val="16"/>
                <w:szCs w:val="16"/>
              </w:rPr>
              <w:t xml:space="preserve">1 = Sim </w:t>
            </w:r>
          </w:p>
        </w:tc>
        <w:tc>
          <w:tcPr>
            <w:tcW w:w="663" w:type="pct"/>
            <w:vMerge/>
            <w:tcBorders>
              <w:top w:val="nil"/>
              <w:left w:val="single" w:sz="4" w:space="0" w:color="auto"/>
              <w:bottom w:val="single" w:sz="4" w:space="0" w:color="auto"/>
              <w:right w:val="single" w:sz="4" w:space="0" w:color="auto"/>
            </w:tcBorders>
            <w:vAlign w:val="center"/>
            <w:hideMark/>
          </w:tcPr>
          <w:p w14:paraId="38E5911F" w14:textId="77777777" w:rsidR="00893C59" w:rsidRDefault="00893C59" w:rsidP="00C01C97">
            <w:pPr>
              <w:rPr>
                <w:rFonts w:ascii="Courier New" w:hAnsi="Courier New" w:cs="Courier New"/>
                <w:color w:val="000000"/>
                <w:sz w:val="16"/>
                <w:szCs w:val="16"/>
              </w:rPr>
            </w:pPr>
          </w:p>
        </w:tc>
        <w:tc>
          <w:tcPr>
            <w:tcW w:w="662" w:type="pct"/>
            <w:vMerge/>
            <w:tcBorders>
              <w:top w:val="nil"/>
              <w:left w:val="single" w:sz="4" w:space="0" w:color="auto"/>
              <w:bottom w:val="single" w:sz="4" w:space="0" w:color="auto"/>
              <w:right w:val="single" w:sz="4" w:space="0" w:color="auto"/>
            </w:tcBorders>
            <w:vAlign w:val="center"/>
            <w:hideMark/>
          </w:tcPr>
          <w:p w14:paraId="59FD370A" w14:textId="77777777" w:rsidR="00893C59" w:rsidRDefault="00893C59" w:rsidP="00C01C97">
            <w:pPr>
              <w:rPr>
                <w:rFonts w:ascii="Courier New" w:hAnsi="Courier New" w:cs="Courier New"/>
                <w:color w:val="000000"/>
                <w:sz w:val="16"/>
                <w:szCs w:val="16"/>
              </w:rPr>
            </w:pPr>
          </w:p>
        </w:tc>
      </w:tr>
    </w:tbl>
    <w:p w14:paraId="5C6C4A1E" w14:textId="77777777" w:rsidR="000655C3" w:rsidRDefault="000655C3" w:rsidP="00C01C97">
      <w:pPr>
        <w:rPr>
          <w:rFonts w:cs="Arial"/>
        </w:rPr>
      </w:pPr>
    </w:p>
    <w:p w14:paraId="41644A66" w14:textId="1EAD479E" w:rsidR="00B95DE1" w:rsidRDefault="00B95DE1">
      <w:pPr>
        <w:jc w:val="left"/>
        <w:rPr>
          <w:rFonts w:cs="Arial"/>
        </w:rPr>
      </w:pPr>
      <w:r>
        <w:rPr>
          <w:rFonts w:cs="Arial"/>
        </w:rPr>
        <w:br w:type="page"/>
      </w:r>
    </w:p>
    <w:p w14:paraId="54FB908E" w14:textId="77777777" w:rsidR="000E3634" w:rsidRPr="00153785" w:rsidRDefault="000E3634" w:rsidP="00C01C97">
      <w:pPr>
        <w:pStyle w:val="Heading5"/>
      </w:pPr>
      <w:r w:rsidRPr="00153785">
        <w:lastRenderedPageBreak/>
        <w:t>Tabela de destino</w:t>
      </w:r>
    </w:p>
    <w:p w14:paraId="51E574CC" w14:textId="77777777" w:rsidR="000E3634" w:rsidRPr="00153785" w:rsidRDefault="000E3634" w:rsidP="000E3634">
      <w:pPr>
        <w:rPr>
          <w:rFonts w:cs="Arial"/>
        </w:rPr>
      </w:pPr>
    </w:p>
    <w:p w14:paraId="6ABE8E73" w14:textId="39218948" w:rsidR="000E3634" w:rsidRPr="00153785" w:rsidRDefault="000E3634" w:rsidP="000E3634">
      <w:pPr>
        <w:rPr>
          <w:rFonts w:cs="Arial"/>
        </w:rPr>
      </w:pPr>
      <w:r>
        <w:rPr>
          <w:rFonts w:cs="Arial"/>
        </w:rPr>
        <w:t xml:space="preserve">Nome: </w:t>
      </w:r>
      <w:r w:rsidR="00935D86">
        <w:rPr>
          <w:rFonts w:cs="Arial"/>
        </w:rPr>
        <w:t>FMS_T_</w:t>
      </w:r>
      <w:r w:rsidR="007A5411">
        <w:rPr>
          <w:rFonts w:cs="Arial"/>
        </w:rPr>
        <w:t>SIAF</w:t>
      </w:r>
    </w:p>
    <w:p w14:paraId="1F0A6866" w14:textId="669109C5" w:rsidR="00351DF7" w:rsidRDefault="00351DF7">
      <w:pPr>
        <w:jc w:val="left"/>
        <w:rPr>
          <w:rFonts w:cs="Arial"/>
          <w:b/>
          <w:szCs w:val="20"/>
          <w:lang w:eastAsia="en-US"/>
        </w:rPr>
      </w:pPr>
    </w:p>
    <w:tbl>
      <w:tblPr>
        <w:tblW w:w="4886" w:type="pct"/>
        <w:tblLayout w:type="fixed"/>
        <w:tblCellMar>
          <w:left w:w="70" w:type="dxa"/>
          <w:right w:w="70" w:type="dxa"/>
        </w:tblCellMar>
        <w:tblLook w:val="04A0" w:firstRow="1" w:lastRow="0" w:firstColumn="1" w:lastColumn="0" w:noHBand="0" w:noVBand="1"/>
      </w:tblPr>
      <w:tblGrid>
        <w:gridCol w:w="2131"/>
        <w:gridCol w:w="730"/>
        <w:gridCol w:w="843"/>
        <w:gridCol w:w="638"/>
        <w:gridCol w:w="528"/>
        <w:gridCol w:w="2071"/>
        <w:gridCol w:w="3023"/>
      </w:tblGrid>
      <w:tr w:rsidR="003B0212" w:rsidRPr="003B0212" w14:paraId="15CE81AC" w14:textId="77777777" w:rsidTr="003B0212">
        <w:trPr>
          <w:trHeight w:val="450"/>
        </w:trPr>
        <w:tc>
          <w:tcPr>
            <w:tcW w:w="1069"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38B02E3F"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Campo</w:t>
            </w:r>
          </w:p>
        </w:tc>
        <w:tc>
          <w:tcPr>
            <w:tcW w:w="366" w:type="pct"/>
            <w:tcBorders>
              <w:top w:val="single" w:sz="4" w:space="0" w:color="auto"/>
              <w:left w:val="nil"/>
              <w:bottom w:val="single" w:sz="4" w:space="0" w:color="auto"/>
              <w:right w:val="single" w:sz="4" w:space="0" w:color="auto"/>
            </w:tcBorders>
            <w:shd w:val="clear" w:color="000000" w:fill="808080"/>
            <w:vAlign w:val="center"/>
            <w:hideMark/>
          </w:tcPr>
          <w:p w14:paraId="59EB043F"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Tipo</w:t>
            </w:r>
          </w:p>
        </w:tc>
        <w:tc>
          <w:tcPr>
            <w:tcW w:w="423" w:type="pct"/>
            <w:tcBorders>
              <w:top w:val="single" w:sz="4" w:space="0" w:color="auto"/>
              <w:left w:val="nil"/>
              <w:bottom w:val="single" w:sz="4" w:space="0" w:color="auto"/>
              <w:right w:val="single" w:sz="4" w:space="0" w:color="auto"/>
            </w:tcBorders>
            <w:shd w:val="clear" w:color="000000" w:fill="808080"/>
            <w:vAlign w:val="center"/>
            <w:hideMark/>
          </w:tcPr>
          <w:p w14:paraId="280ECB2A"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Tamanho</w:t>
            </w:r>
          </w:p>
        </w:tc>
        <w:tc>
          <w:tcPr>
            <w:tcW w:w="320" w:type="pct"/>
            <w:tcBorders>
              <w:top w:val="single" w:sz="4" w:space="0" w:color="auto"/>
              <w:left w:val="nil"/>
              <w:bottom w:val="single" w:sz="4" w:space="0" w:color="auto"/>
              <w:right w:val="single" w:sz="4" w:space="0" w:color="auto"/>
            </w:tcBorders>
            <w:shd w:val="clear" w:color="000000" w:fill="808080"/>
            <w:vAlign w:val="center"/>
            <w:hideMark/>
          </w:tcPr>
          <w:p w14:paraId="5A94E1C6"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Chave</w:t>
            </w:r>
          </w:p>
        </w:tc>
        <w:tc>
          <w:tcPr>
            <w:tcW w:w="265" w:type="pct"/>
            <w:tcBorders>
              <w:top w:val="single" w:sz="4" w:space="0" w:color="auto"/>
              <w:left w:val="nil"/>
              <w:bottom w:val="single" w:sz="4" w:space="0" w:color="auto"/>
              <w:right w:val="single" w:sz="4" w:space="0" w:color="auto"/>
            </w:tcBorders>
            <w:shd w:val="clear" w:color="000000" w:fill="808080"/>
            <w:vAlign w:val="center"/>
            <w:hideMark/>
          </w:tcPr>
          <w:p w14:paraId="1CA648C4"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Nulo</w:t>
            </w:r>
          </w:p>
        </w:tc>
        <w:tc>
          <w:tcPr>
            <w:tcW w:w="1039" w:type="pct"/>
            <w:tcBorders>
              <w:top w:val="single" w:sz="4" w:space="0" w:color="auto"/>
              <w:left w:val="nil"/>
              <w:bottom w:val="single" w:sz="4" w:space="0" w:color="auto"/>
              <w:right w:val="single" w:sz="4" w:space="0" w:color="auto"/>
            </w:tcBorders>
            <w:shd w:val="clear" w:color="000000" w:fill="808080"/>
            <w:vAlign w:val="center"/>
            <w:hideMark/>
          </w:tcPr>
          <w:p w14:paraId="324246E5"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Regra para armazenamento</w:t>
            </w:r>
          </w:p>
        </w:tc>
        <w:tc>
          <w:tcPr>
            <w:tcW w:w="1517" w:type="pct"/>
            <w:tcBorders>
              <w:top w:val="single" w:sz="4" w:space="0" w:color="auto"/>
              <w:left w:val="nil"/>
              <w:bottom w:val="single" w:sz="4" w:space="0" w:color="auto"/>
              <w:right w:val="single" w:sz="4" w:space="0" w:color="auto"/>
            </w:tcBorders>
            <w:shd w:val="clear" w:color="000000" w:fill="808080"/>
            <w:vAlign w:val="center"/>
            <w:hideMark/>
          </w:tcPr>
          <w:p w14:paraId="33A681CE" w14:textId="77777777" w:rsidR="003B0212" w:rsidRPr="003B0212" w:rsidRDefault="003B0212" w:rsidP="003B0212">
            <w:pPr>
              <w:jc w:val="center"/>
              <w:rPr>
                <w:rFonts w:cs="Arial"/>
                <w:b/>
                <w:bCs/>
                <w:color w:val="FFFFFF"/>
                <w:sz w:val="14"/>
                <w:szCs w:val="14"/>
              </w:rPr>
            </w:pPr>
            <w:r w:rsidRPr="003B0212">
              <w:rPr>
                <w:rFonts w:cs="Arial"/>
                <w:b/>
                <w:bCs/>
                <w:color w:val="FFFFFF"/>
                <w:sz w:val="14"/>
                <w:szCs w:val="14"/>
              </w:rPr>
              <w:t>Comentários</w:t>
            </w:r>
          </w:p>
        </w:tc>
      </w:tr>
      <w:tr w:rsidR="003B0212" w:rsidRPr="003B0212" w14:paraId="7B066073" w14:textId="77777777" w:rsidTr="00C7511B">
        <w:trPr>
          <w:trHeight w:val="240"/>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E51620D" w14:textId="77777777" w:rsidR="003B0212" w:rsidRPr="003B0212" w:rsidRDefault="003B0212" w:rsidP="00C7511B">
            <w:pPr>
              <w:jc w:val="left"/>
              <w:rPr>
                <w:rFonts w:cs="Arial"/>
                <w:sz w:val="14"/>
                <w:szCs w:val="14"/>
              </w:rPr>
            </w:pPr>
            <w:r w:rsidRPr="003B0212">
              <w:rPr>
                <w:rFonts w:cs="Arial"/>
                <w:sz w:val="14"/>
                <w:szCs w:val="14"/>
              </w:rPr>
              <w:t>DATA_REFERENCIA</w:t>
            </w:r>
          </w:p>
        </w:tc>
        <w:tc>
          <w:tcPr>
            <w:tcW w:w="366" w:type="pct"/>
            <w:tcBorders>
              <w:top w:val="nil"/>
              <w:left w:val="nil"/>
              <w:bottom w:val="single" w:sz="4" w:space="0" w:color="auto"/>
              <w:right w:val="single" w:sz="4" w:space="0" w:color="auto"/>
            </w:tcBorders>
            <w:shd w:val="clear" w:color="000000" w:fill="F2F2F2"/>
            <w:noWrap/>
            <w:vAlign w:val="center"/>
            <w:hideMark/>
          </w:tcPr>
          <w:p w14:paraId="032B59E7" w14:textId="2F6C8D19" w:rsidR="003B0212" w:rsidRPr="003B0212" w:rsidRDefault="00C7511B" w:rsidP="00C7511B">
            <w:pPr>
              <w:jc w:val="center"/>
              <w:rPr>
                <w:rFonts w:cs="Arial"/>
                <w:sz w:val="14"/>
                <w:szCs w:val="14"/>
              </w:rPr>
            </w:pPr>
            <w:r>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3124A9D7" w14:textId="459E8F29" w:rsidR="003B0212" w:rsidRPr="003B0212" w:rsidRDefault="003B0212"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66947C6A"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6975E125"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6A4B4532" w14:textId="77777777" w:rsidR="003B0212" w:rsidRPr="003B0212" w:rsidRDefault="003B0212" w:rsidP="003B0212">
            <w:pPr>
              <w:jc w:val="left"/>
              <w:rPr>
                <w:rFonts w:cs="Arial"/>
                <w:sz w:val="14"/>
                <w:szCs w:val="14"/>
              </w:rPr>
            </w:pPr>
            <w:r w:rsidRPr="003B0212">
              <w:rPr>
                <w:rFonts w:cs="Arial"/>
                <w:sz w:val="14"/>
                <w:szCs w:val="14"/>
              </w:rPr>
              <w:t>DATA_DETECCAO_FRAUDE</w:t>
            </w:r>
          </w:p>
        </w:tc>
        <w:tc>
          <w:tcPr>
            <w:tcW w:w="1517" w:type="pct"/>
            <w:tcBorders>
              <w:top w:val="nil"/>
              <w:left w:val="nil"/>
              <w:bottom w:val="single" w:sz="8" w:space="0" w:color="auto"/>
              <w:right w:val="single" w:sz="8" w:space="0" w:color="auto"/>
            </w:tcBorders>
            <w:shd w:val="clear" w:color="auto" w:fill="auto"/>
            <w:noWrap/>
            <w:vAlign w:val="center"/>
            <w:hideMark/>
          </w:tcPr>
          <w:p w14:paraId="64AA798F" w14:textId="66DE23AF"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3B0212" w:rsidRPr="003B0212" w14:paraId="6B60378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EAF257F" w14:textId="77777777" w:rsidR="003B0212" w:rsidRPr="003B0212" w:rsidRDefault="003B0212" w:rsidP="00C7511B">
            <w:pPr>
              <w:jc w:val="left"/>
              <w:rPr>
                <w:rFonts w:cs="Arial"/>
                <w:sz w:val="14"/>
                <w:szCs w:val="14"/>
              </w:rPr>
            </w:pPr>
            <w:r w:rsidRPr="003B0212">
              <w:rPr>
                <w:rFonts w:cs="Arial"/>
                <w:sz w:val="14"/>
                <w:szCs w:val="14"/>
              </w:rPr>
              <w:t>CPF_CNPJ</w:t>
            </w:r>
          </w:p>
        </w:tc>
        <w:tc>
          <w:tcPr>
            <w:tcW w:w="366" w:type="pct"/>
            <w:tcBorders>
              <w:top w:val="nil"/>
              <w:left w:val="nil"/>
              <w:bottom w:val="single" w:sz="4" w:space="0" w:color="auto"/>
              <w:right w:val="single" w:sz="4" w:space="0" w:color="auto"/>
            </w:tcBorders>
            <w:shd w:val="clear" w:color="000000" w:fill="F2F2F2"/>
            <w:noWrap/>
            <w:vAlign w:val="center"/>
            <w:hideMark/>
          </w:tcPr>
          <w:p w14:paraId="603E4D94"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1331BCE" w14:textId="77777777" w:rsidR="003B0212" w:rsidRPr="003B0212" w:rsidRDefault="003B0212" w:rsidP="00C7511B">
            <w:pPr>
              <w:jc w:val="center"/>
              <w:rPr>
                <w:rFonts w:cs="Arial"/>
                <w:sz w:val="14"/>
                <w:szCs w:val="14"/>
              </w:rPr>
            </w:pPr>
            <w:r w:rsidRPr="003B0212">
              <w:rPr>
                <w:rFonts w:cs="Arial"/>
                <w:sz w:val="14"/>
                <w:szCs w:val="14"/>
              </w:rPr>
              <w:t>30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30BE7D09" w14:textId="755E12FB" w:rsidR="003B0212" w:rsidRPr="003B0212" w:rsidRDefault="00C7511B" w:rsidP="00C7511B">
            <w:pPr>
              <w:jc w:val="center"/>
              <w:rPr>
                <w:rFonts w:cs="Arial"/>
                <w:sz w:val="14"/>
                <w:szCs w:val="14"/>
              </w:rPr>
            </w:pPr>
            <w:r>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16CF9BE3" w14:textId="234CBBDD" w:rsidR="003B0212" w:rsidRPr="003B0212" w:rsidRDefault="00C7511B" w:rsidP="00C7511B">
            <w:pPr>
              <w:jc w:val="center"/>
              <w:rPr>
                <w:rFonts w:cs="Arial"/>
                <w:sz w:val="14"/>
                <w:szCs w:val="14"/>
              </w:rPr>
            </w:pPr>
            <w:r>
              <w:rPr>
                <w:rFonts w:cs="Arial"/>
                <w:sz w:val="14"/>
                <w:szCs w:val="14"/>
              </w:rPr>
              <w:t>N</w:t>
            </w:r>
          </w:p>
        </w:tc>
        <w:tc>
          <w:tcPr>
            <w:tcW w:w="1039" w:type="pct"/>
            <w:tcBorders>
              <w:top w:val="nil"/>
              <w:left w:val="single" w:sz="4" w:space="0" w:color="auto"/>
              <w:bottom w:val="single" w:sz="4" w:space="0" w:color="auto"/>
              <w:right w:val="single" w:sz="4" w:space="0" w:color="auto"/>
            </w:tcBorders>
            <w:shd w:val="clear" w:color="auto" w:fill="auto"/>
            <w:noWrap/>
            <w:vAlign w:val="center"/>
            <w:hideMark/>
          </w:tcPr>
          <w:p w14:paraId="359C103C" w14:textId="77777777" w:rsidR="003B0212" w:rsidRPr="003B0212" w:rsidRDefault="003B0212" w:rsidP="003B0212">
            <w:pPr>
              <w:jc w:val="left"/>
              <w:rPr>
                <w:rFonts w:cs="Arial"/>
                <w:sz w:val="14"/>
                <w:szCs w:val="14"/>
              </w:rPr>
            </w:pPr>
            <w:r w:rsidRPr="003B0212">
              <w:rPr>
                <w:rFonts w:cs="Arial"/>
                <w:sz w:val="14"/>
                <w:szCs w:val="14"/>
              </w:rPr>
              <w:t>CPF_CNPJ</w:t>
            </w:r>
          </w:p>
        </w:tc>
        <w:tc>
          <w:tcPr>
            <w:tcW w:w="1517" w:type="pct"/>
            <w:tcBorders>
              <w:top w:val="single" w:sz="4" w:space="0" w:color="auto"/>
              <w:left w:val="nil"/>
              <w:bottom w:val="single" w:sz="4" w:space="0" w:color="auto"/>
              <w:right w:val="single" w:sz="4" w:space="0" w:color="auto"/>
            </w:tcBorders>
            <w:shd w:val="clear" w:color="auto" w:fill="auto"/>
            <w:noWrap/>
            <w:vAlign w:val="center"/>
            <w:hideMark/>
          </w:tcPr>
          <w:p w14:paraId="3F278D30" w14:textId="2F52C5CB"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3B0212" w:rsidRPr="003B0212" w14:paraId="57300372" w14:textId="77777777" w:rsidTr="00C7511B">
        <w:trPr>
          <w:trHeight w:val="360"/>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53F7F73" w14:textId="77777777" w:rsidR="003B0212" w:rsidRPr="003B0212" w:rsidRDefault="003B0212" w:rsidP="00C7511B">
            <w:pPr>
              <w:jc w:val="left"/>
              <w:rPr>
                <w:rFonts w:cs="Arial"/>
                <w:sz w:val="14"/>
                <w:szCs w:val="14"/>
              </w:rPr>
            </w:pPr>
            <w:r w:rsidRPr="003B0212">
              <w:rPr>
                <w:rFonts w:cs="Arial"/>
                <w:sz w:val="14"/>
                <w:szCs w:val="14"/>
              </w:rPr>
              <w:t>TIPO_DOCUMENTO</w:t>
            </w:r>
          </w:p>
        </w:tc>
        <w:tc>
          <w:tcPr>
            <w:tcW w:w="366" w:type="pct"/>
            <w:tcBorders>
              <w:top w:val="nil"/>
              <w:left w:val="nil"/>
              <w:bottom w:val="single" w:sz="4" w:space="0" w:color="auto"/>
              <w:right w:val="single" w:sz="4" w:space="0" w:color="auto"/>
            </w:tcBorders>
            <w:shd w:val="clear" w:color="000000" w:fill="F2F2F2"/>
            <w:noWrap/>
            <w:vAlign w:val="center"/>
            <w:hideMark/>
          </w:tcPr>
          <w:p w14:paraId="50094235"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0E3DC685"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72F598EE"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2F8E0A4" w14:textId="28003E54" w:rsidR="003B0212" w:rsidRPr="003B0212" w:rsidRDefault="00C7511B" w:rsidP="00C7511B">
            <w:pPr>
              <w:jc w:val="center"/>
              <w:rPr>
                <w:rFonts w:cs="Arial"/>
                <w:sz w:val="14"/>
                <w:szCs w:val="14"/>
              </w:rPr>
            </w:pPr>
            <w:r>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0CEC8EC" w14:textId="77777777" w:rsidR="003B0212" w:rsidRPr="003B0212" w:rsidRDefault="003B0212" w:rsidP="003B0212">
            <w:pPr>
              <w:jc w:val="left"/>
              <w:rPr>
                <w:rFonts w:cs="Arial"/>
                <w:sz w:val="14"/>
                <w:szCs w:val="14"/>
              </w:rPr>
            </w:pPr>
            <w:r w:rsidRPr="003B0212">
              <w:rPr>
                <w:rFonts w:cs="Arial"/>
                <w:sz w:val="14"/>
                <w:szCs w:val="14"/>
              </w:rPr>
              <w:t>Se tamanho do campo DOCUMENTO_CPF_CNPJ &gt; 11 é CNPJ. Caso contrário, é CPF.</w:t>
            </w:r>
          </w:p>
        </w:tc>
        <w:tc>
          <w:tcPr>
            <w:tcW w:w="1517" w:type="pct"/>
            <w:tcBorders>
              <w:top w:val="nil"/>
              <w:left w:val="nil"/>
              <w:bottom w:val="single" w:sz="4" w:space="0" w:color="auto"/>
              <w:right w:val="single" w:sz="4" w:space="0" w:color="auto"/>
            </w:tcBorders>
            <w:shd w:val="clear" w:color="auto" w:fill="auto"/>
            <w:hideMark/>
          </w:tcPr>
          <w:p w14:paraId="07FEDB4E" w14:textId="77777777" w:rsidR="003B0212" w:rsidRPr="003B0212" w:rsidRDefault="003B0212" w:rsidP="003B0212">
            <w:pPr>
              <w:jc w:val="left"/>
              <w:rPr>
                <w:rFonts w:cs="Arial"/>
                <w:sz w:val="14"/>
                <w:szCs w:val="14"/>
              </w:rPr>
            </w:pPr>
            <w:r w:rsidRPr="003B0212">
              <w:rPr>
                <w:rFonts w:cs="Arial"/>
                <w:sz w:val="14"/>
                <w:szCs w:val="14"/>
              </w:rPr>
              <w:t>Identificação se é CPF ou CNPJ.</w:t>
            </w:r>
          </w:p>
        </w:tc>
      </w:tr>
      <w:tr w:rsidR="003B0212" w:rsidRPr="003B0212" w14:paraId="72F4203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8010A86" w14:textId="77777777" w:rsidR="003B0212" w:rsidRPr="003B0212" w:rsidRDefault="003B0212" w:rsidP="00C7511B">
            <w:pPr>
              <w:jc w:val="left"/>
              <w:rPr>
                <w:rFonts w:cs="Arial"/>
                <w:sz w:val="14"/>
                <w:szCs w:val="14"/>
              </w:rPr>
            </w:pPr>
            <w:r w:rsidRPr="003B0212">
              <w:rPr>
                <w:rFonts w:cs="Arial"/>
                <w:sz w:val="14"/>
                <w:szCs w:val="14"/>
              </w:rPr>
              <w:t>TERMINAL</w:t>
            </w:r>
          </w:p>
        </w:tc>
        <w:tc>
          <w:tcPr>
            <w:tcW w:w="366" w:type="pct"/>
            <w:tcBorders>
              <w:top w:val="nil"/>
              <w:left w:val="nil"/>
              <w:bottom w:val="single" w:sz="4" w:space="0" w:color="auto"/>
              <w:right w:val="single" w:sz="4" w:space="0" w:color="auto"/>
            </w:tcBorders>
            <w:shd w:val="clear" w:color="000000" w:fill="F2F2F2"/>
            <w:noWrap/>
            <w:vAlign w:val="center"/>
            <w:hideMark/>
          </w:tcPr>
          <w:p w14:paraId="0AFD95E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D6D06AD"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1AA5FE6E"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D1E84CB" w14:textId="2D840396" w:rsidR="003B0212" w:rsidRPr="003B0212" w:rsidRDefault="00C7511B" w:rsidP="00C7511B">
            <w:pPr>
              <w:jc w:val="center"/>
              <w:rPr>
                <w:rFonts w:cs="Arial"/>
                <w:sz w:val="14"/>
                <w:szCs w:val="14"/>
              </w:rPr>
            </w:pPr>
            <w:r>
              <w:rPr>
                <w:rFonts w:cs="Arial"/>
                <w:sz w:val="14"/>
                <w:szCs w:val="14"/>
              </w:rPr>
              <w:t>N</w:t>
            </w:r>
          </w:p>
        </w:tc>
        <w:tc>
          <w:tcPr>
            <w:tcW w:w="1039" w:type="pct"/>
            <w:tcBorders>
              <w:top w:val="nil"/>
              <w:left w:val="single" w:sz="4" w:space="0" w:color="auto"/>
              <w:bottom w:val="single" w:sz="4" w:space="0" w:color="auto"/>
              <w:right w:val="single" w:sz="4" w:space="0" w:color="auto"/>
            </w:tcBorders>
            <w:shd w:val="clear" w:color="auto" w:fill="auto"/>
            <w:noWrap/>
            <w:vAlign w:val="center"/>
            <w:hideMark/>
          </w:tcPr>
          <w:p w14:paraId="46D960D9" w14:textId="77777777" w:rsidR="003B0212" w:rsidRPr="003B0212" w:rsidRDefault="003B0212" w:rsidP="003B0212">
            <w:pPr>
              <w:jc w:val="left"/>
              <w:rPr>
                <w:rFonts w:cs="Arial"/>
                <w:sz w:val="14"/>
                <w:szCs w:val="14"/>
              </w:rPr>
            </w:pPr>
            <w:r w:rsidRPr="003B0212">
              <w:rPr>
                <w:rFonts w:cs="Arial"/>
                <w:sz w:val="14"/>
                <w:szCs w:val="14"/>
              </w:rPr>
              <w:t>MDN_MSISDN_TERMINAL</w:t>
            </w:r>
          </w:p>
        </w:tc>
        <w:tc>
          <w:tcPr>
            <w:tcW w:w="1517" w:type="pct"/>
            <w:tcBorders>
              <w:top w:val="nil"/>
              <w:left w:val="nil"/>
              <w:bottom w:val="single" w:sz="4" w:space="0" w:color="auto"/>
              <w:right w:val="single" w:sz="4" w:space="0" w:color="auto"/>
            </w:tcBorders>
            <w:shd w:val="clear" w:color="auto" w:fill="auto"/>
            <w:noWrap/>
            <w:vAlign w:val="center"/>
            <w:hideMark/>
          </w:tcPr>
          <w:p w14:paraId="1C653D7A" w14:textId="6016CB40"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TELEFONE</w:t>
              </w:r>
            </w:hyperlink>
          </w:p>
        </w:tc>
      </w:tr>
      <w:tr w:rsidR="003B0212" w:rsidRPr="003B0212" w14:paraId="61087E5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A851FAC" w14:textId="77777777" w:rsidR="003B0212" w:rsidRPr="003B0212" w:rsidRDefault="003B0212" w:rsidP="00C7511B">
            <w:pPr>
              <w:jc w:val="left"/>
              <w:rPr>
                <w:rFonts w:cs="Arial"/>
                <w:sz w:val="14"/>
                <w:szCs w:val="14"/>
              </w:rPr>
            </w:pPr>
            <w:r w:rsidRPr="003B0212">
              <w:rPr>
                <w:rFonts w:cs="Arial"/>
                <w:sz w:val="14"/>
                <w:szCs w:val="14"/>
              </w:rPr>
              <w:t>TEL_CONTATO</w:t>
            </w:r>
          </w:p>
        </w:tc>
        <w:tc>
          <w:tcPr>
            <w:tcW w:w="366" w:type="pct"/>
            <w:tcBorders>
              <w:top w:val="nil"/>
              <w:left w:val="nil"/>
              <w:bottom w:val="single" w:sz="4" w:space="0" w:color="auto"/>
              <w:right w:val="single" w:sz="4" w:space="0" w:color="auto"/>
            </w:tcBorders>
            <w:shd w:val="clear" w:color="000000" w:fill="F2F2F2"/>
            <w:noWrap/>
            <w:vAlign w:val="center"/>
            <w:hideMark/>
          </w:tcPr>
          <w:p w14:paraId="001CD1C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CA91716"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2DE785A1"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25FE433D" w14:textId="77777777" w:rsidR="003B0212" w:rsidRPr="003B0212" w:rsidRDefault="003B0212" w:rsidP="00C7511B">
            <w:pPr>
              <w:jc w:val="center"/>
              <w:rPr>
                <w:rFonts w:cs="Arial"/>
                <w:sz w:val="14"/>
                <w:szCs w:val="14"/>
              </w:rPr>
            </w:pPr>
            <w:r w:rsidRPr="003B0212">
              <w:rPr>
                <w:rFonts w:cs="Arial"/>
                <w:sz w:val="14"/>
                <w:szCs w:val="14"/>
              </w:rPr>
              <w:t>N</w:t>
            </w:r>
          </w:p>
        </w:tc>
        <w:tc>
          <w:tcPr>
            <w:tcW w:w="1039" w:type="pct"/>
            <w:tcBorders>
              <w:top w:val="nil"/>
              <w:left w:val="single" w:sz="4" w:space="0" w:color="auto"/>
              <w:bottom w:val="single" w:sz="4" w:space="0" w:color="auto"/>
              <w:right w:val="single" w:sz="4" w:space="0" w:color="auto"/>
            </w:tcBorders>
            <w:shd w:val="clear" w:color="auto" w:fill="auto"/>
            <w:hideMark/>
          </w:tcPr>
          <w:p w14:paraId="26663528" w14:textId="77777777" w:rsidR="003B0212" w:rsidRPr="003B0212" w:rsidRDefault="003B0212" w:rsidP="003B0212">
            <w:pPr>
              <w:jc w:val="left"/>
              <w:rPr>
                <w:rFonts w:cs="Arial"/>
                <w:sz w:val="14"/>
                <w:szCs w:val="14"/>
              </w:rPr>
            </w:pPr>
            <w:r w:rsidRPr="003B0212">
              <w:rPr>
                <w:rFonts w:cs="Arial"/>
                <w:sz w:val="14"/>
                <w:szCs w:val="14"/>
              </w:rPr>
              <w:t>TEL_CONTATO</w:t>
            </w:r>
          </w:p>
        </w:tc>
        <w:tc>
          <w:tcPr>
            <w:tcW w:w="1517" w:type="pct"/>
            <w:tcBorders>
              <w:top w:val="nil"/>
              <w:left w:val="nil"/>
              <w:bottom w:val="single" w:sz="4" w:space="0" w:color="auto"/>
              <w:right w:val="single" w:sz="4" w:space="0" w:color="auto"/>
            </w:tcBorders>
            <w:shd w:val="clear" w:color="auto" w:fill="auto"/>
            <w:noWrap/>
            <w:vAlign w:val="center"/>
            <w:hideMark/>
          </w:tcPr>
          <w:p w14:paraId="3A1209A3" w14:textId="7650DA5B"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TELEFONE</w:t>
              </w:r>
            </w:hyperlink>
          </w:p>
        </w:tc>
      </w:tr>
      <w:tr w:rsidR="003B0212" w:rsidRPr="003B0212" w14:paraId="231223F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DE3BE6D" w14:textId="77777777" w:rsidR="003B0212" w:rsidRPr="003B0212" w:rsidRDefault="003B0212" w:rsidP="00C7511B">
            <w:pPr>
              <w:jc w:val="left"/>
              <w:rPr>
                <w:rFonts w:cs="Arial"/>
                <w:sz w:val="14"/>
                <w:szCs w:val="14"/>
              </w:rPr>
            </w:pPr>
            <w:r w:rsidRPr="003B0212">
              <w:rPr>
                <w:rFonts w:cs="Arial"/>
                <w:sz w:val="14"/>
                <w:szCs w:val="14"/>
              </w:rPr>
              <w:t>LOGRADOURO</w:t>
            </w:r>
          </w:p>
        </w:tc>
        <w:tc>
          <w:tcPr>
            <w:tcW w:w="366" w:type="pct"/>
            <w:tcBorders>
              <w:top w:val="nil"/>
              <w:left w:val="nil"/>
              <w:bottom w:val="single" w:sz="4" w:space="0" w:color="auto"/>
              <w:right w:val="single" w:sz="4" w:space="0" w:color="auto"/>
            </w:tcBorders>
            <w:shd w:val="clear" w:color="000000" w:fill="F2F2F2"/>
            <w:noWrap/>
            <w:vAlign w:val="center"/>
            <w:hideMark/>
          </w:tcPr>
          <w:p w14:paraId="450D27E0"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4BF92C5" w14:textId="77777777" w:rsidR="003B0212" w:rsidRPr="003B0212" w:rsidRDefault="003B021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646E5399"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778A1215"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06E4B95A" w14:textId="77777777" w:rsidR="003B0212" w:rsidRPr="003B0212" w:rsidRDefault="003B0212" w:rsidP="003B0212">
            <w:pPr>
              <w:jc w:val="left"/>
              <w:rPr>
                <w:rFonts w:cs="Arial"/>
                <w:sz w:val="14"/>
                <w:szCs w:val="14"/>
              </w:rPr>
            </w:pPr>
            <w:r w:rsidRPr="003B0212">
              <w:rPr>
                <w:rFonts w:cs="Arial"/>
                <w:sz w:val="14"/>
                <w:szCs w:val="14"/>
              </w:rPr>
              <w:t>LOGRADOURO_INSTALACAO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0FA75FC8" w14:textId="5D5727E8"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2DA0304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9FAB04C" w14:textId="77777777" w:rsidR="003B0212" w:rsidRPr="003B0212" w:rsidRDefault="003B0212" w:rsidP="00C7511B">
            <w:pPr>
              <w:jc w:val="left"/>
              <w:rPr>
                <w:rFonts w:cs="Arial"/>
                <w:sz w:val="14"/>
                <w:szCs w:val="14"/>
              </w:rPr>
            </w:pPr>
            <w:r w:rsidRPr="003B0212">
              <w:rPr>
                <w:rFonts w:cs="Arial"/>
                <w:sz w:val="14"/>
                <w:szCs w:val="14"/>
              </w:rPr>
              <w:t>NUMERO_ENDERECO</w:t>
            </w:r>
          </w:p>
        </w:tc>
        <w:tc>
          <w:tcPr>
            <w:tcW w:w="366" w:type="pct"/>
            <w:tcBorders>
              <w:top w:val="nil"/>
              <w:left w:val="nil"/>
              <w:bottom w:val="single" w:sz="4" w:space="0" w:color="auto"/>
              <w:right w:val="single" w:sz="4" w:space="0" w:color="auto"/>
            </w:tcBorders>
            <w:shd w:val="clear" w:color="000000" w:fill="F2F2F2"/>
            <w:noWrap/>
            <w:vAlign w:val="center"/>
            <w:hideMark/>
          </w:tcPr>
          <w:p w14:paraId="714A06DC"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FF6090D" w14:textId="77777777" w:rsidR="003B0212" w:rsidRPr="003B0212" w:rsidRDefault="003B0212" w:rsidP="00C7511B">
            <w:pPr>
              <w:jc w:val="center"/>
              <w:rPr>
                <w:rFonts w:cs="Arial"/>
                <w:sz w:val="14"/>
                <w:szCs w:val="14"/>
              </w:rPr>
            </w:pPr>
            <w:r w:rsidRPr="003B0212">
              <w:rPr>
                <w:rFonts w:cs="Arial"/>
                <w:sz w:val="14"/>
                <w:szCs w:val="14"/>
              </w:rPr>
              <w:t>20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5CC61D8C"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7687E4B"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EC1D571" w14:textId="77777777" w:rsidR="003B0212" w:rsidRPr="003B0212" w:rsidRDefault="003B0212" w:rsidP="003B0212">
            <w:pPr>
              <w:jc w:val="left"/>
              <w:rPr>
                <w:rFonts w:cs="Arial"/>
                <w:sz w:val="14"/>
                <w:szCs w:val="14"/>
              </w:rPr>
            </w:pPr>
            <w:r w:rsidRPr="003B0212">
              <w:rPr>
                <w:rFonts w:cs="Arial"/>
                <w:sz w:val="14"/>
                <w:szCs w:val="14"/>
              </w:rPr>
              <w:t>NUMERO_LOGRADOURO_INSTALACAO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2D2633DB" w14:textId="77777777" w:rsidR="003B0212" w:rsidRPr="003B0212" w:rsidRDefault="003B0212" w:rsidP="003B0212">
            <w:pPr>
              <w:rPr>
                <w:rFonts w:cs="Arial"/>
                <w:color w:val="000000"/>
                <w:sz w:val="14"/>
                <w:szCs w:val="14"/>
              </w:rPr>
            </w:pPr>
            <w:r w:rsidRPr="003B0212">
              <w:rPr>
                <w:rFonts w:cs="Arial"/>
                <w:color w:val="000000"/>
                <w:sz w:val="14"/>
                <w:szCs w:val="14"/>
              </w:rPr>
              <w:t> </w:t>
            </w:r>
          </w:p>
        </w:tc>
      </w:tr>
      <w:tr w:rsidR="003B0212" w:rsidRPr="003B0212" w14:paraId="4EA47E82"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569C858" w14:textId="77777777" w:rsidR="003B0212" w:rsidRPr="003B0212" w:rsidRDefault="003B0212" w:rsidP="00C7511B">
            <w:pPr>
              <w:jc w:val="left"/>
              <w:rPr>
                <w:rFonts w:cs="Arial"/>
                <w:sz w:val="14"/>
                <w:szCs w:val="14"/>
              </w:rPr>
            </w:pPr>
            <w:r w:rsidRPr="003B0212">
              <w:rPr>
                <w:rFonts w:cs="Arial"/>
                <w:sz w:val="14"/>
                <w:szCs w:val="14"/>
              </w:rPr>
              <w:t>COMPLEMENTO_ENDERECO</w:t>
            </w:r>
          </w:p>
        </w:tc>
        <w:tc>
          <w:tcPr>
            <w:tcW w:w="366" w:type="pct"/>
            <w:tcBorders>
              <w:top w:val="nil"/>
              <w:left w:val="nil"/>
              <w:bottom w:val="single" w:sz="4" w:space="0" w:color="auto"/>
              <w:right w:val="single" w:sz="4" w:space="0" w:color="auto"/>
            </w:tcBorders>
            <w:shd w:val="clear" w:color="000000" w:fill="F2F2F2"/>
            <w:noWrap/>
            <w:vAlign w:val="center"/>
            <w:hideMark/>
          </w:tcPr>
          <w:p w14:paraId="7637D805"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76721FD" w14:textId="77777777" w:rsidR="003B0212" w:rsidRPr="003B0212" w:rsidRDefault="003B021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2A8FCF96"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A1B7DD0"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BB689FA" w14:textId="77777777" w:rsidR="003B0212" w:rsidRPr="003B0212" w:rsidRDefault="003B0212" w:rsidP="003B0212">
            <w:pPr>
              <w:jc w:val="left"/>
              <w:rPr>
                <w:rFonts w:cs="Arial"/>
                <w:sz w:val="14"/>
                <w:szCs w:val="14"/>
              </w:rPr>
            </w:pPr>
            <w:r w:rsidRPr="003B0212">
              <w:rPr>
                <w:rFonts w:cs="Arial"/>
                <w:sz w:val="14"/>
                <w:szCs w:val="14"/>
              </w:rPr>
              <w:t>COMPLEMENTO_INSTALACAO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64D8077F" w14:textId="37F50558"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1A7BF915"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796263C" w14:textId="77777777" w:rsidR="003B0212" w:rsidRPr="003B0212" w:rsidRDefault="003B0212" w:rsidP="00C7511B">
            <w:pPr>
              <w:jc w:val="left"/>
              <w:rPr>
                <w:rFonts w:cs="Arial"/>
                <w:sz w:val="14"/>
                <w:szCs w:val="14"/>
              </w:rPr>
            </w:pPr>
            <w:r w:rsidRPr="003B0212">
              <w:rPr>
                <w:rFonts w:cs="Arial"/>
                <w:sz w:val="14"/>
                <w:szCs w:val="14"/>
              </w:rPr>
              <w:t>CEP</w:t>
            </w:r>
          </w:p>
        </w:tc>
        <w:tc>
          <w:tcPr>
            <w:tcW w:w="366" w:type="pct"/>
            <w:tcBorders>
              <w:top w:val="nil"/>
              <w:left w:val="nil"/>
              <w:bottom w:val="single" w:sz="4" w:space="0" w:color="auto"/>
              <w:right w:val="single" w:sz="4" w:space="0" w:color="auto"/>
            </w:tcBorders>
            <w:shd w:val="clear" w:color="000000" w:fill="F2F2F2"/>
            <w:noWrap/>
            <w:vAlign w:val="center"/>
            <w:hideMark/>
          </w:tcPr>
          <w:p w14:paraId="76457993"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255FBEE" w14:textId="77777777" w:rsidR="003B0212" w:rsidRPr="003B0212" w:rsidRDefault="003B0212" w:rsidP="00C7511B">
            <w:pPr>
              <w:jc w:val="center"/>
              <w:rPr>
                <w:rFonts w:cs="Arial"/>
                <w:sz w:val="14"/>
                <w:szCs w:val="14"/>
              </w:rPr>
            </w:pPr>
            <w:r w:rsidRPr="003B0212">
              <w:rPr>
                <w:rFonts w:cs="Arial"/>
                <w:sz w:val="14"/>
                <w:szCs w:val="14"/>
              </w:rPr>
              <w:t>15</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17AEB94C"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2507584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5D34496" w14:textId="77777777" w:rsidR="003B0212" w:rsidRPr="003B0212" w:rsidRDefault="003B0212" w:rsidP="003B0212">
            <w:pPr>
              <w:jc w:val="left"/>
              <w:rPr>
                <w:rFonts w:cs="Arial"/>
                <w:sz w:val="14"/>
                <w:szCs w:val="14"/>
              </w:rPr>
            </w:pPr>
            <w:r w:rsidRPr="003B0212">
              <w:rPr>
                <w:rFonts w:cs="Arial"/>
                <w:sz w:val="14"/>
                <w:szCs w:val="14"/>
              </w:rPr>
              <w:t>CEP_INSTALACAO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34FAF454" w14:textId="74822C5F"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3B0212" w:rsidRPr="003B0212" w14:paraId="18597A8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10F67CF" w14:textId="77777777" w:rsidR="003B0212" w:rsidRPr="003B0212" w:rsidRDefault="003B0212" w:rsidP="00C7511B">
            <w:pPr>
              <w:jc w:val="left"/>
              <w:rPr>
                <w:rFonts w:cs="Arial"/>
                <w:sz w:val="14"/>
                <w:szCs w:val="14"/>
              </w:rPr>
            </w:pPr>
            <w:r w:rsidRPr="003B0212">
              <w:rPr>
                <w:rFonts w:cs="Arial"/>
                <w:sz w:val="14"/>
                <w:szCs w:val="14"/>
              </w:rPr>
              <w:t>BAIRRO</w:t>
            </w:r>
          </w:p>
        </w:tc>
        <w:tc>
          <w:tcPr>
            <w:tcW w:w="366" w:type="pct"/>
            <w:tcBorders>
              <w:top w:val="nil"/>
              <w:left w:val="nil"/>
              <w:bottom w:val="single" w:sz="4" w:space="0" w:color="auto"/>
              <w:right w:val="single" w:sz="4" w:space="0" w:color="auto"/>
            </w:tcBorders>
            <w:shd w:val="clear" w:color="000000" w:fill="F2F2F2"/>
            <w:noWrap/>
            <w:vAlign w:val="center"/>
            <w:hideMark/>
          </w:tcPr>
          <w:p w14:paraId="670E271F"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4FFAF93" w14:textId="77777777" w:rsidR="003B0212" w:rsidRPr="003B0212" w:rsidRDefault="003B021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7FFF4FAC"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0A07F4F"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840BD10" w14:textId="77777777" w:rsidR="003B0212" w:rsidRPr="003B0212" w:rsidRDefault="003B0212" w:rsidP="003B0212">
            <w:pPr>
              <w:jc w:val="left"/>
              <w:rPr>
                <w:rFonts w:cs="Arial"/>
                <w:sz w:val="14"/>
                <w:szCs w:val="14"/>
              </w:rPr>
            </w:pPr>
            <w:r w:rsidRPr="003B0212">
              <w:rPr>
                <w:rFonts w:cs="Arial"/>
                <w:sz w:val="14"/>
                <w:szCs w:val="14"/>
              </w:rPr>
              <w:t>BAIRRO_INSTALACAO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56A1CD9A" w14:textId="3B899876"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39083EE5"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BBE6CA7" w14:textId="77777777" w:rsidR="003B0212" w:rsidRPr="003B0212" w:rsidRDefault="003B0212" w:rsidP="00C7511B">
            <w:pPr>
              <w:jc w:val="left"/>
              <w:rPr>
                <w:rFonts w:cs="Arial"/>
                <w:sz w:val="14"/>
                <w:szCs w:val="14"/>
              </w:rPr>
            </w:pPr>
            <w:r w:rsidRPr="003B0212">
              <w:rPr>
                <w:rFonts w:cs="Arial"/>
                <w:sz w:val="14"/>
                <w:szCs w:val="14"/>
              </w:rPr>
              <w:t>CIDADE</w:t>
            </w:r>
          </w:p>
        </w:tc>
        <w:tc>
          <w:tcPr>
            <w:tcW w:w="366" w:type="pct"/>
            <w:tcBorders>
              <w:top w:val="nil"/>
              <w:left w:val="nil"/>
              <w:bottom w:val="single" w:sz="4" w:space="0" w:color="auto"/>
              <w:right w:val="single" w:sz="4" w:space="0" w:color="auto"/>
            </w:tcBorders>
            <w:shd w:val="clear" w:color="000000" w:fill="F2F2F2"/>
            <w:noWrap/>
            <w:vAlign w:val="center"/>
            <w:hideMark/>
          </w:tcPr>
          <w:p w14:paraId="135B13D2"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81407E7" w14:textId="77777777" w:rsidR="003B0212" w:rsidRPr="003B0212" w:rsidRDefault="003B021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237FEDA1"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7DCC029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168D4C08" w14:textId="77777777" w:rsidR="003B0212" w:rsidRPr="003B0212" w:rsidRDefault="003B0212" w:rsidP="003B0212">
            <w:pPr>
              <w:jc w:val="left"/>
              <w:rPr>
                <w:rFonts w:cs="Arial"/>
                <w:sz w:val="14"/>
                <w:szCs w:val="14"/>
              </w:rPr>
            </w:pPr>
            <w:r w:rsidRPr="003B0212">
              <w:rPr>
                <w:rFonts w:cs="Arial"/>
                <w:sz w:val="14"/>
                <w:szCs w:val="14"/>
              </w:rPr>
              <w:t>CIDADE_INSTALACAO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45AA8049" w14:textId="77065463"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3975D13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C61B0E2" w14:textId="77777777" w:rsidR="003B0212" w:rsidRPr="003B0212" w:rsidRDefault="003B0212" w:rsidP="00C7511B">
            <w:pPr>
              <w:jc w:val="left"/>
              <w:rPr>
                <w:rFonts w:cs="Arial"/>
                <w:sz w:val="14"/>
                <w:szCs w:val="14"/>
              </w:rPr>
            </w:pPr>
            <w:r w:rsidRPr="003B0212">
              <w:rPr>
                <w:rFonts w:cs="Arial"/>
                <w:sz w:val="14"/>
                <w:szCs w:val="14"/>
              </w:rPr>
              <w:t>UF</w:t>
            </w:r>
          </w:p>
        </w:tc>
        <w:tc>
          <w:tcPr>
            <w:tcW w:w="366" w:type="pct"/>
            <w:tcBorders>
              <w:top w:val="nil"/>
              <w:left w:val="nil"/>
              <w:bottom w:val="single" w:sz="4" w:space="0" w:color="auto"/>
              <w:right w:val="single" w:sz="4" w:space="0" w:color="auto"/>
            </w:tcBorders>
            <w:shd w:val="clear" w:color="000000" w:fill="F2F2F2"/>
            <w:noWrap/>
            <w:vAlign w:val="center"/>
            <w:hideMark/>
          </w:tcPr>
          <w:p w14:paraId="1ACB91D7"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0EA6A061" w14:textId="77777777" w:rsidR="003B0212" w:rsidRPr="003B0212" w:rsidRDefault="003B0212" w:rsidP="00C7511B">
            <w:pPr>
              <w:jc w:val="center"/>
              <w:rPr>
                <w:rFonts w:cs="Arial"/>
                <w:sz w:val="14"/>
                <w:szCs w:val="14"/>
              </w:rPr>
            </w:pPr>
            <w:r w:rsidRPr="003B0212">
              <w:rPr>
                <w:rFonts w:cs="Arial"/>
                <w:sz w:val="14"/>
                <w:szCs w:val="14"/>
              </w:rPr>
              <w:t>5</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2963505A"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20E5F7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5C723399" w14:textId="77777777" w:rsidR="003B0212" w:rsidRPr="003B0212" w:rsidRDefault="003B0212" w:rsidP="003B0212">
            <w:pPr>
              <w:jc w:val="left"/>
              <w:rPr>
                <w:rFonts w:cs="Arial"/>
                <w:sz w:val="14"/>
                <w:szCs w:val="14"/>
              </w:rPr>
            </w:pPr>
            <w:r w:rsidRPr="003B0212">
              <w:rPr>
                <w:rFonts w:cs="Arial"/>
                <w:sz w:val="14"/>
                <w:szCs w:val="14"/>
              </w:rPr>
              <w:t>ESTADO_INSTALACAO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243251B8" w14:textId="77777777" w:rsidR="003B0212" w:rsidRPr="003B0212" w:rsidRDefault="003B0212" w:rsidP="003B0212">
            <w:pPr>
              <w:rPr>
                <w:rFonts w:cs="Arial"/>
                <w:color w:val="000000"/>
                <w:sz w:val="14"/>
                <w:szCs w:val="14"/>
              </w:rPr>
            </w:pPr>
            <w:r w:rsidRPr="003B0212">
              <w:rPr>
                <w:rFonts w:cs="Arial"/>
                <w:color w:val="000000"/>
                <w:sz w:val="14"/>
                <w:szCs w:val="14"/>
              </w:rPr>
              <w:t> </w:t>
            </w:r>
          </w:p>
        </w:tc>
      </w:tr>
      <w:tr w:rsidR="003B0212" w:rsidRPr="003B0212" w14:paraId="0CF04E3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7E80EDB" w14:textId="77777777" w:rsidR="003B0212" w:rsidRPr="003B0212" w:rsidRDefault="003B0212" w:rsidP="00C7511B">
            <w:pPr>
              <w:jc w:val="left"/>
              <w:rPr>
                <w:rFonts w:cs="Arial"/>
                <w:sz w:val="14"/>
                <w:szCs w:val="14"/>
              </w:rPr>
            </w:pPr>
            <w:r w:rsidRPr="003B0212">
              <w:rPr>
                <w:rFonts w:cs="Arial"/>
                <w:sz w:val="14"/>
                <w:szCs w:val="14"/>
              </w:rPr>
              <w:t>MATRICULA_VENDEDOR</w:t>
            </w:r>
          </w:p>
        </w:tc>
        <w:tc>
          <w:tcPr>
            <w:tcW w:w="366" w:type="pct"/>
            <w:tcBorders>
              <w:top w:val="nil"/>
              <w:left w:val="nil"/>
              <w:bottom w:val="single" w:sz="4" w:space="0" w:color="auto"/>
              <w:right w:val="single" w:sz="4" w:space="0" w:color="auto"/>
            </w:tcBorders>
            <w:shd w:val="clear" w:color="000000" w:fill="F2F2F2"/>
            <w:noWrap/>
            <w:vAlign w:val="center"/>
            <w:hideMark/>
          </w:tcPr>
          <w:p w14:paraId="1C8EECA2"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218CD1B"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7C815EDE"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A217798"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40F5A8F5" w14:textId="77777777" w:rsidR="003B0212" w:rsidRPr="003B0212" w:rsidRDefault="003B0212" w:rsidP="003B0212">
            <w:pPr>
              <w:jc w:val="left"/>
              <w:rPr>
                <w:rFonts w:cs="Arial"/>
                <w:sz w:val="14"/>
                <w:szCs w:val="14"/>
              </w:rPr>
            </w:pPr>
            <w:r w:rsidRPr="003B0212">
              <w:rPr>
                <w:rFonts w:cs="Arial"/>
                <w:sz w:val="14"/>
                <w:szCs w:val="14"/>
              </w:rPr>
              <w:t>CODIGO_INTERNO_DEALER</w:t>
            </w:r>
          </w:p>
        </w:tc>
        <w:tc>
          <w:tcPr>
            <w:tcW w:w="1517" w:type="pct"/>
            <w:tcBorders>
              <w:top w:val="nil"/>
              <w:left w:val="nil"/>
              <w:bottom w:val="single" w:sz="4" w:space="0" w:color="auto"/>
              <w:right w:val="single" w:sz="4" w:space="0" w:color="auto"/>
            </w:tcBorders>
            <w:shd w:val="clear" w:color="auto" w:fill="auto"/>
            <w:hideMark/>
          </w:tcPr>
          <w:p w14:paraId="2B5F9553"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4D88F49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2624014" w14:textId="77777777" w:rsidR="003B0212" w:rsidRPr="003B0212" w:rsidRDefault="003B0212" w:rsidP="00C7511B">
            <w:pPr>
              <w:jc w:val="left"/>
              <w:rPr>
                <w:rFonts w:cs="Arial"/>
                <w:sz w:val="14"/>
                <w:szCs w:val="14"/>
              </w:rPr>
            </w:pPr>
            <w:r w:rsidRPr="003B0212">
              <w:rPr>
                <w:rFonts w:cs="Arial"/>
                <w:sz w:val="14"/>
                <w:szCs w:val="14"/>
              </w:rPr>
              <w:t>NOME_CLIENTE</w:t>
            </w:r>
          </w:p>
        </w:tc>
        <w:tc>
          <w:tcPr>
            <w:tcW w:w="366" w:type="pct"/>
            <w:tcBorders>
              <w:top w:val="nil"/>
              <w:left w:val="nil"/>
              <w:bottom w:val="single" w:sz="4" w:space="0" w:color="auto"/>
              <w:right w:val="single" w:sz="4" w:space="0" w:color="auto"/>
            </w:tcBorders>
            <w:shd w:val="clear" w:color="000000" w:fill="F2F2F2"/>
            <w:noWrap/>
            <w:vAlign w:val="center"/>
            <w:hideMark/>
          </w:tcPr>
          <w:p w14:paraId="7E4111FC"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15BDEC5" w14:textId="54737891" w:rsidR="003B0212" w:rsidRPr="003B0212" w:rsidRDefault="00C7511B" w:rsidP="00C7511B">
            <w:pPr>
              <w:jc w:val="center"/>
              <w:rPr>
                <w:rFonts w:cs="Arial"/>
                <w:sz w:val="14"/>
                <w:szCs w:val="14"/>
              </w:rPr>
            </w:pPr>
            <w:r>
              <w:rPr>
                <w:rFonts w:cs="Arial"/>
                <w:sz w:val="14"/>
                <w:szCs w:val="14"/>
              </w:rPr>
              <w:t>200</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5C7DE689"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501EDBC"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160A2894" w14:textId="77777777" w:rsidR="003B0212" w:rsidRPr="003B0212" w:rsidRDefault="003B0212" w:rsidP="003B0212">
            <w:pPr>
              <w:jc w:val="left"/>
              <w:rPr>
                <w:rFonts w:cs="Arial"/>
                <w:sz w:val="14"/>
                <w:szCs w:val="14"/>
              </w:rPr>
            </w:pPr>
            <w:r w:rsidRPr="003B0212">
              <w:rPr>
                <w:rFonts w:cs="Arial"/>
                <w:sz w:val="14"/>
                <w:szCs w:val="14"/>
              </w:rPr>
              <w:t>NOME_CLIENTE</w:t>
            </w:r>
          </w:p>
        </w:tc>
        <w:tc>
          <w:tcPr>
            <w:tcW w:w="1517" w:type="pct"/>
            <w:tcBorders>
              <w:top w:val="nil"/>
              <w:left w:val="nil"/>
              <w:bottom w:val="single" w:sz="4" w:space="0" w:color="auto"/>
              <w:right w:val="single" w:sz="4" w:space="0" w:color="auto"/>
            </w:tcBorders>
            <w:shd w:val="clear" w:color="auto" w:fill="auto"/>
            <w:noWrap/>
            <w:vAlign w:val="center"/>
            <w:hideMark/>
          </w:tcPr>
          <w:p w14:paraId="1EC38318" w14:textId="5B1DC281"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NOME</w:t>
              </w:r>
            </w:hyperlink>
          </w:p>
        </w:tc>
      </w:tr>
      <w:tr w:rsidR="003B0212" w:rsidRPr="003B0212" w14:paraId="4F6617F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A1BA8D6" w14:textId="77777777" w:rsidR="003B0212" w:rsidRPr="003B0212" w:rsidRDefault="003B0212" w:rsidP="00C7511B">
            <w:pPr>
              <w:jc w:val="left"/>
              <w:rPr>
                <w:rFonts w:cs="Arial"/>
                <w:sz w:val="14"/>
                <w:szCs w:val="14"/>
              </w:rPr>
            </w:pPr>
            <w:r w:rsidRPr="003B0212">
              <w:rPr>
                <w:rFonts w:cs="Arial"/>
                <w:sz w:val="14"/>
                <w:szCs w:val="14"/>
              </w:rPr>
              <w:t>ACAO</w:t>
            </w:r>
          </w:p>
        </w:tc>
        <w:tc>
          <w:tcPr>
            <w:tcW w:w="366" w:type="pct"/>
            <w:tcBorders>
              <w:top w:val="nil"/>
              <w:left w:val="nil"/>
              <w:bottom w:val="single" w:sz="4" w:space="0" w:color="auto"/>
              <w:right w:val="single" w:sz="4" w:space="0" w:color="auto"/>
            </w:tcBorders>
            <w:shd w:val="clear" w:color="000000" w:fill="F2F2F2"/>
            <w:noWrap/>
            <w:vAlign w:val="center"/>
            <w:hideMark/>
          </w:tcPr>
          <w:p w14:paraId="3228CFC4"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2B76A9E" w14:textId="77777777" w:rsidR="003B0212" w:rsidRPr="0043447C" w:rsidRDefault="003B0212" w:rsidP="00C7511B">
            <w:pPr>
              <w:jc w:val="center"/>
              <w:rPr>
                <w:rFonts w:cs="Arial"/>
                <w:sz w:val="14"/>
                <w:szCs w:val="14"/>
              </w:rPr>
            </w:pPr>
            <w:r w:rsidRPr="0043447C">
              <w:rPr>
                <w:rFonts w:cs="Arial"/>
                <w:sz w:val="14"/>
                <w:szCs w:val="14"/>
              </w:rPr>
              <w:t>5</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31821620"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6697A496"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6291FBF6" w14:textId="77777777" w:rsidR="003B0212" w:rsidRPr="003B0212" w:rsidRDefault="003B0212" w:rsidP="003B0212">
            <w:pPr>
              <w:jc w:val="left"/>
              <w:rPr>
                <w:rFonts w:cs="Arial"/>
                <w:sz w:val="14"/>
                <w:szCs w:val="14"/>
              </w:rPr>
            </w:pPr>
            <w:r w:rsidRPr="003B0212">
              <w:rPr>
                <w:rFonts w:cs="Arial"/>
                <w:sz w:val="14"/>
                <w:szCs w:val="14"/>
              </w:rPr>
              <w:t>ACAO</w:t>
            </w:r>
          </w:p>
        </w:tc>
        <w:tc>
          <w:tcPr>
            <w:tcW w:w="1517" w:type="pct"/>
            <w:tcBorders>
              <w:top w:val="nil"/>
              <w:left w:val="nil"/>
              <w:bottom w:val="single" w:sz="4" w:space="0" w:color="auto"/>
              <w:right w:val="single" w:sz="4" w:space="0" w:color="auto"/>
            </w:tcBorders>
            <w:shd w:val="clear" w:color="000000" w:fill="auto"/>
            <w:vAlign w:val="bottom"/>
            <w:hideMark/>
          </w:tcPr>
          <w:p w14:paraId="157BF4AC"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1E095C50" w14:textId="77777777" w:rsidTr="00C7511B">
        <w:trPr>
          <w:trHeight w:val="73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AB24263" w14:textId="77777777" w:rsidR="003B0212" w:rsidRPr="003B0212" w:rsidRDefault="003B0212" w:rsidP="00C7511B">
            <w:pPr>
              <w:jc w:val="left"/>
              <w:rPr>
                <w:rFonts w:cs="Arial"/>
                <w:sz w:val="14"/>
                <w:szCs w:val="14"/>
              </w:rPr>
            </w:pPr>
            <w:r w:rsidRPr="003B0212">
              <w:rPr>
                <w:rFonts w:cs="Arial"/>
                <w:sz w:val="14"/>
                <w:szCs w:val="14"/>
              </w:rPr>
              <w:t>COD_OPERADORA_ORIGEM</w:t>
            </w:r>
          </w:p>
        </w:tc>
        <w:tc>
          <w:tcPr>
            <w:tcW w:w="366" w:type="pct"/>
            <w:tcBorders>
              <w:top w:val="nil"/>
              <w:left w:val="nil"/>
              <w:bottom w:val="single" w:sz="4" w:space="0" w:color="auto"/>
              <w:right w:val="single" w:sz="4" w:space="0" w:color="auto"/>
            </w:tcBorders>
            <w:shd w:val="clear" w:color="000000" w:fill="F2F2F2"/>
            <w:noWrap/>
            <w:vAlign w:val="center"/>
            <w:hideMark/>
          </w:tcPr>
          <w:p w14:paraId="43A999C5" w14:textId="2C63F5FB" w:rsidR="003B0212" w:rsidRPr="003B0212" w:rsidRDefault="003B0212" w:rsidP="00C7511B">
            <w:pPr>
              <w:jc w:val="center"/>
              <w:rPr>
                <w:rFonts w:cs="Arial"/>
                <w:sz w:val="14"/>
                <w:szCs w:val="14"/>
              </w:rPr>
            </w:pPr>
            <w:r w:rsidRPr="003B0212">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hideMark/>
          </w:tcPr>
          <w:p w14:paraId="5C7CF12F" w14:textId="3F692ED6" w:rsidR="003B0212" w:rsidRPr="0043447C" w:rsidRDefault="00184EC2" w:rsidP="00C7511B">
            <w:pPr>
              <w:jc w:val="center"/>
              <w:rPr>
                <w:rFonts w:cs="Arial"/>
                <w:sz w:val="14"/>
                <w:szCs w:val="14"/>
              </w:rPr>
            </w:pPr>
            <w:r w:rsidRPr="0043447C">
              <w:rPr>
                <w:rFonts w:cs="Arial"/>
                <w:sz w:val="14"/>
                <w:szCs w:val="14"/>
              </w:rPr>
              <w:t>5</w:t>
            </w:r>
          </w:p>
        </w:tc>
        <w:tc>
          <w:tcPr>
            <w:tcW w:w="320" w:type="pct"/>
            <w:tcBorders>
              <w:top w:val="nil"/>
              <w:left w:val="nil"/>
              <w:bottom w:val="single" w:sz="4" w:space="0" w:color="auto"/>
              <w:right w:val="single" w:sz="4" w:space="0" w:color="auto"/>
            </w:tcBorders>
            <w:shd w:val="clear" w:color="auto" w:fill="F2F2F2" w:themeFill="background1" w:themeFillShade="F2"/>
            <w:noWrap/>
            <w:vAlign w:val="center"/>
            <w:hideMark/>
          </w:tcPr>
          <w:p w14:paraId="403D7104" w14:textId="040A7FB9" w:rsidR="003B0212" w:rsidRPr="003B0212" w:rsidRDefault="00C7511B" w:rsidP="00C7511B">
            <w:pPr>
              <w:jc w:val="center"/>
              <w:rPr>
                <w:rFonts w:cs="Arial"/>
                <w:sz w:val="14"/>
                <w:szCs w:val="14"/>
              </w:rPr>
            </w:pPr>
            <w:r>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1025713C" w14:textId="77777777" w:rsidR="003B0212" w:rsidRPr="003B0212" w:rsidRDefault="003B0212" w:rsidP="00C7511B">
            <w:pPr>
              <w:jc w:val="center"/>
              <w:rPr>
                <w:rFonts w:cs="Arial"/>
                <w:sz w:val="14"/>
                <w:szCs w:val="14"/>
              </w:rPr>
            </w:pPr>
            <w:r w:rsidRPr="003B0212">
              <w:rPr>
                <w:rFonts w:cs="Arial"/>
                <w:sz w:val="14"/>
                <w:szCs w:val="14"/>
              </w:rPr>
              <w:t>N</w:t>
            </w:r>
          </w:p>
        </w:tc>
        <w:tc>
          <w:tcPr>
            <w:tcW w:w="1039" w:type="pct"/>
            <w:tcBorders>
              <w:top w:val="nil"/>
              <w:left w:val="nil"/>
              <w:bottom w:val="single" w:sz="4" w:space="0" w:color="auto"/>
              <w:right w:val="single" w:sz="4" w:space="0" w:color="auto"/>
            </w:tcBorders>
            <w:shd w:val="clear" w:color="auto" w:fill="auto"/>
            <w:hideMark/>
          </w:tcPr>
          <w:p w14:paraId="0775C8EB" w14:textId="77777777" w:rsidR="003B0212" w:rsidRPr="003B0212" w:rsidRDefault="003B0212" w:rsidP="003B0212">
            <w:pPr>
              <w:jc w:val="left"/>
              <w:rPr>
                <w:rFonts w:cs="Arial"/>
                <w:sz w:val="14"/>
                <w:szCs w:val="14"/>
              </w:rPr>
            </w:pPr>
            <w:r w:rsidRPr="003B0212">
              <w:rPr>
                <w:rFonts w:cs="Arial"/>
                <w:sz w:val="14"/>
                <w:szCs w:val="14"/>
              </w:rPr>
              <w:t>COD_OPERADORA_ORIGEM</w:t>
            </w:r>
          </w:p>
        </w:tc>
        <w:tc>
          <w:tcPr>
            <w:tcW w:w="1517" w:type="pct"/>
            <w:tcBorders>
              <w:top w:val="nil"/>
              <w:left w:val="nil"/>
              <w:bottom w:val="single" w:sz="4" w:space="0" w:color="auto"/>
              <w:right w:val="single" w:sz="4" w:space="0" w:color="auto"/>
            </w:tcBorders>
            <w:shd w:val="clear" w:color="000000" w:fill="auto"/>
            <w:vAlign w:val="bottom"/>
            <w:hideMark/>
          </w:tcPr>
          <w:p w14:paraId="4CA982BD" w14:textId="77777777" w:rsidR="003B0212" w:rsidRPr="003B0212" w:rsidRDefault="003B0212" w:rsidP="003B0212">
            <w:pPr>
              <w:jc w:val="left"/>
              <w:rPr>
                <w:rFonts w:cs="Arial"/>
                <w:sz w:val="14"/>
                <w:szCs w:val="14"/>
              </w:rPr>
            </w:pPr>
            <w:r w:rsidRPr="003B0212">
              <w:rPr>
                <w:rFonts w:cs="Arial"/>
                <w:sz w:val="14"/>
                <w:szCs w:val="14"/>
              </w:rPr>
              <w:t> Se length(COD_OPERADORA_ORIGEM)=0 or COD_OPERADORA_ORIGEM =NULL or COD_OPERADORA_ORIGEM is not NUMBER</w:t>
            </w:r>
            <w:r w:rsidRPr="003B0212">
              <w:rPr>
                <w:rFonts w:cs="Arial"/>
                <w:sz w:val="14"/>
                <w:szCs w:val="14"/>
              </w:rPr>
              <w:br/>
              <w:t xml:space="preserve"> - Armazena registro na tabela de erro</w:t>
            </w:r>
          </w:p>
        </w:tc>
      </w:tr>
      <w:tr w:rsidR="00CC5162" w:rsidRPr="003B0212" w14:paraId="6328E083"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8271FC2" w14:textId="77777777" w:rsidR="00CC5162" w:rsidRPr="003B0212" w:rsidRDefault="00CC5162" w:rsidP="00C7511B">
            <w:pPr>
              <w:jc w:val="left"/>
              <w:rPr>
                <w:rFonts w:cs="Arial"/>
                <w:sz w:val="14"/>
                <w:szCs w:val="14"/>
              </w:rPr>
            </w:pPr>
            <w:r w:rsidRPr="003B0212">
              <w:rPr>
                <w:rFonts w:cs="Arial"/>
                <w:sz w:val="14"/>
                <w:szCs w:val="14"/>
              </w:rPr>
              <w:t>DATA_HABILITACAO</w:t>
            </w:r>
          </w:p>
        </w:tc>
        <w:tc>
          <w:tcPr>
            <w:tcW w:w="366" w:type="pct"/>
            <w:tcBorders>
              <w:top w:val="nil"/>
              <w:left w:val="nil"/>
              <w:bottom w:val="single" w:sz="4" w:space="0" w:color="auto"/>
              <w:right w:val="single" w:sz="4" w:space="0" w:color="auto"/>
            </w:tcBorders>
            <w:shd w:val="clear" w:color="000000" w:fill="F2F2F2"/>
            <w:noWrap/>
            <w:vAlign w:val="center"/>
            <w:hideMark/>
          </w:tcPr>
          <w:p w14:paraId="3FFA463E" w14:textId="77777777" w:rsidR="00CC5162" w:rsidRPr="003B0212" w:rsidRDefault="00CC5162" w:rsidP="00C7511B">
            <w:pPr>
              <w:jc w:val="center"/>
              <w:rPr>
                <w:rFonts w:cs="Arial"/>
                <w:sz w:val="14"/>
                <w:szCs w:val="14"/>
              </w:rPr>
            </w:pPr>
            <w:r w:rsidRPr="003B0212">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7F65A085" w14:textId="11E07361" w:rsidR="00CC5162" w:rsidRPr="003B0212" w:rsidRDefault="00CC5162"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78CC1303"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48024E4E"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1B82D5B0" w14:textId="77777777" w:rsidR="00CC5162" w:rsidRPr="003B0212" w:rsidRDefault="00CC5162" w:rsidP="00CC5162">
            <w:pPr>
              <w:jc w:val="left"/>
              <w:rPr>
                <w:rFonts w:cs="Arial"/>
                <w:sz w:val="14"/>
                <w:szCs w:val="14"/>
              </w:rPr>
            </w:pPr>
            <w:r w:rsidRPr="003B0212">
              <w:rPr>
                <w:rFonts w:cs="Arial"/>
                <w:sz w:val="14"/>
                <w:szCs w:val="14"/>
              </w:rPr>
              <w:t>DATA_HABILITACAO</w:t>
            </w:r>
          </w:p>
        </w:tc>
        <w:tc>
          <w:tcPr>
            <w:tcW w:w="1517" w:type="pct"/>
            <w:tcBorders>
              <w:top w:val="nil"/>
              <w:left w:val="nil"/>
              <w:bottom w:val="single" w:sz="4" w:space="0" w:color="auto"/>
              <w:right w:val="single" w:sz="4" w:space="0" w:color="auto"/>
            </w:tcBorders>
            <w:shd w:val="clear" w:color="auto" w:fill="auto"/>
            <w:noWrap/>
            <w:hideMark/>
          </w:tcPr>
          <w:p w14:paraId="054C8221" w14:textId="0713CA0C" w:rsidR="00CC5162" w:rsidRPr="003B0212" w:rsidRDefault="00CC5162" w:rsidP="00CC5162">
            <w:pPr>
              <w:rPr>
                <w:rFonts w:cs="Arial"/>
                <w:color w:val="0000FF"/>
                <w:sz w:val="14"/>
                <w:szCs w:val="14"/>
                <w:u w:val="single"/>
              </w:rPr>
            </w:pPr>
            <w:r w:rsidRPr="0027499E">
              <w:rPr>
                <w:rFonts w:cs="Arial"/>
                <w:sz w:val="14"/>
                <w:szCs w:val="14"/>
              </w:rPr>
              <w:t xml:space="preserve">Vide item </w:t>
            </w:r>
            <w:hyperlink w:anchor="_Normalizações_de_Registros" w:history="1">
              <w:r w:rsidRPr="0027499E">
                <w:rPr>
                  <w:rStyle w:val="Hyperlink"/>
                  <w:rFonts w:cs="Arial"/>
                  <w:sz w:val="14"/>
                  <w:szCs w:val="14"/>
                </w:rPr>
                <w:t>Normalizações de Registros - DATA</w:t>
              </w:r>
            </w:hyperlink>
          </w:p>
        </w:tc>
      </w:tr>
      <w:tr w:rsidR="00CC5162" w:rsidRPr="003B0212" w14:paraId="4300F62C"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239E818" w14:textId="77777777" w:rsidR="00CC5162" w:rsidRPr="003B0212" w:rsidRDefault="00CC5162" w:rsidP="00C7511B">
            <w:pPr>
              <w:jc w:val="left"/>
              <w:rPr>
                <w:rFonts w:cs="Arial"/>
                <w:sz w:val="14"/>
                <w:szCs w:val="14"/>
              </w:rPr>
            </w:pPr>
            <w:r w:rsidRPr="003B0212">
              <w:rPr>
                <w:rFonts w:cs="Arial"/>
                <w:sz w:val="14"/>
                <w:szCs w:val="14"/>
              </w:rPr>
              <w:t>DATA_NASCIMENTO</w:t>
            </w:r>
          </w:p>
        </w:tc>
        <w:tc>
          <w:tcPr>
            <w:tcW w:w="366" w:type="pct"/>
            <w:tcBorders>
              <w:top w:val="nil"/>
              <w:left w:val="nil"/>
              <w:bottom w:val="single" w:sz="4" w:space="0" w:color="auto"/>
              <w:right w:val="single" w:sz="4" w:space="0" w:color="auto"/>
            </w:tcBorders>
            <w:shd w:val="clear" w:color="000000" w:fill="F2F2F2"/>
            <w:noWrap/>
            <w:vAlign w:val="center"/>
            <w:hideMark/>
          </w:tcPr>
          <w:p w14:paraId="7289A6C6" w14:textId="77777777" w:rsidR="00CC5162" w:rsidRPr="003B0212" w:rsidRDefault="00CC5162" w:rsidP="00C7511B">
            <w:pPr>
              <w:jc w:val="center"/>
              <w:rPr>
                <w:rFonts w:cs="Arial"/>
                <w:sz w:val="14"/>
                <w:szCs w:val="14"/>
              </w:rPr>
            </w:pPr>
            <w:r w:rsidRPr="003B0212">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25CFF3C4" w14:textId="6AB717DE" w:rsidR="00CC5162" w:rsidRPr="003B0212" w:rsidRDefault="00CC5162"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35C7672B"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DCDA29B"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14E3E0D0" w14:textId="77777777" w:rsidR="00CC5162" w:rsidRPr="003B0212" w:rsidRDefault="00CC5162" w:rsidP="00CC5162">
            <w:pPr>
              <w:jc w:val="left"/>
              <w:rPr>
                <w:rFonts w:cs="Arial"/>
                <w:sz w:val="14"/>
                <w:szCs w:val="14"/>
              </w:rPr>
            </w:pPr>
            <w:r w:rsidRPr="003B0212">
              <w:rPr>
                <w:rFonts w:cs="Arial"/>
                <w:sz w:val="14"/>
                <w:szCs w:val="14"/>
              </w:rPr>
              <w:t>DATA_NASCIMENTO</w:t>
            </w:r>
          </w:p>
        </w:tc>
        <w:tc>
          <w:tcPr>
            <w:tcW w:w="1517" w:type="pct"/>
            <w:tcBorders>
              <w:top w:val="nil"/>
              <w:left w:val="nil"/>
              <w:bottom w:val="single" w:sz="4" w:space="0" w:color="auto"/>
              <w:right w:val="single" w:sz="4" w:space="0" w:color="auto"/>
            </w:tcBorders>
            <w:shd w:val="clear" w:color="auto" w:fill="auto"/>
            <w:noWrap/>
            <w:hideMark/>
          </w:tcPr>
          <w:p w14:paraId="05345080" w14:textId="77E535AD" w:rsidR="00CC5162" w:rsidRPr="003B0212" w:rsidRDefault="00CC5162" w:rsidP="00CC5162">
            <w:pPr>
              <w:rPr>
                <w:rFonts w:cs="Arial"/>
                <w:color w:val="0000FF"/>
                <w:sz w:val="14"/>
                <w:szCs w:val="14"/>
                <w:u w:val="single"/>
              </w:rPr>
            </w:pPr>
            <w:r w:rsidRPr="0027499E">
              <w:rPr>
                <w:rFonts w:cs="Arial"/>
                <w:sz w:val="14"/>
                <w:szCs w:val="14"/>
              </w:rPr>
              <w:t xml:space="preserve">Vide item </w:t>
            </w:r>
            <w:hyperlink w:anchor="_Normalizações_de_Registros" w:history="1">
              <w:r w:rsidRPr="0027499E">
                <w:rPr>
                  <w:rStyle w:val="Hyperlink"/>
                  <w:rFonts w:cs="Arial"/>
                  <w:sz w:val="14"/>
                  <w:szCs w:val="14"/>
                </w:rPr>
                <w:t>Normalizações de Registros - DATA</w:t>
              </w:r>
            </w:hyperlink>
          </w:p>
        </w:tc>
      </w:tr>
      <w:tr w:rsidR="003B0212" w:rsidRPr="003B0212" w14:paraId="180A2755"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6F0CE41" w14:textId="77777777" w:rsidR="003B0212" w:rsidRPr="003B0212" w:rsidRDefault="003B0212" w:rsidP="00C7511B">
            <w:pPr>
              <w:jc w:val="left"/>
              <w:rPr>
                <w:rFonts w:cs="Arial"/>
                <w:sz w:val="14"/>
                <w:szCs w:val="14"/>
              </w:rPr>
            </w:pPr>
            <w:r w:rsidRPr="003B0212">
              <w:rPr>
                <w:rFonts w:cs="Arial"/>
                <w:sz w:val="14"/>
                <w:szCs w:val="14"/>
              </w:rPr>
              <w:t>REGISTRO_GERAL</w:t>
            </w:r>
          </w:p>
        </w:tc>
        <w:tc>
          <w:tcPr>
            <w:tcW w:w="366" w:type="pct"/>
            <w:tcBorders>
              <w:top w:val="nil"/>
              <w:left w:val="nil"/>
              <w:bottom w:val="single" w:sz="4" w:space="0" w:color="auto"/>
              <w:right w:val="single" w:sz="4" w:space="0" w:color="auto"/>
            </w:tcBorders>
            <w:shd w:val="clear" w:color="000000" w:fill="F2F2F2"/>
            <w:noWrap/>
            <w:vAlign w:val="center"/>
            <w:hideMark/>
          </w:tcPr>
          <w:p w14:paraId="2F25460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3FCD0D7"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54E48E76"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F3A3436"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6F1D24F" w14:textId="77777777" w:rsidR="003B0212" w:rsidRPr="003B0212" w:rsidRDefault="003B0212" w:rsidP="003B0212">
            <w:pPr>
              <w:jc w:val="left"/>
              <w:rPr>
                <w:rFonts w:cs="Arial"/>
                <w:sz w:val="14"/>
                <w:szCs w:val="14"/>
              </w:rPr>
            </w:pPr>
            <w:r w:rsidRPr="003B0212">
              <w:rPr>
                <w:rFonts w:cs="Arial"/>
                <w:sz w:val="14"/>
                <w:szCs w:val="14"/>
              </w:rPr>
              <w:t>REGISTRO_GERAL</w:t>
            </w:r>
          </w:p>
        </w:tc>
        <w:tc>
          <w:tcPr>
            <w:tcW w:w="1517" w:type="pct"/>
            <w:tcBorders>
              <w:top w:val="nil"/>
              <w:left w:val="nil"/>
              <w:bottom w:val="single" w:sz="4" w:space="0" w:color="auto"/>
              <w:right w:val="single" w:sz="4" w:space="0" w:color="auto"/>
            </w:tcBorders>
            <w:shd w:val="clear" w:color="000000" w:fill="auto"/>
            <w:vAlign w:val="bottom"/>
            <w:hideMark/>
          </w:tcPr>
          <w:p w14:paraId="161E009C"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057D4C92"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5893A65E" w14:textId="77777777" w:rsidR="003B0212" w:rsidRPr="003B0212" w:rsidRDefault="003B0212" w:rsidP="00C7511B">
            <w:pPr>
              <w:jc w:val="left"/>
              <w:rPr>
                <w:rFonts w:cs="Arial"/>
                <w:sz w:val="14"/>
                <w:szCs w:val="14"/>
              </w:rPr>
            </w:pPr>
            <w:r w:rsidRPr="003B0212">
              <w:rPr>
                <w:rFonts w:cs="Arial"/>
                <w:sz w:val="14"/>
                <w:szCs w:val="14"/>
              </w:rPr>
              <w:t>INSCRICAO_ESTADUAL</w:t>
            </w:r>
          </w:p>
        </w:tc>
        <w:tc>
          <w:tcPr>
            <w:tcW w:w="366" w:type="pct"/>
            <w:tcBorders>
              <w:top w:val="nil"/>
              <w:left w:val="nil"/>
              <w:bottom w:val="single" w:sz="4" w:space="0" w:color="auto"/>
              <w:right w:val="single" w:sz="4" w:space="0" w:color="auto"/>
            </w:tcBorders>
            <w:shd w:val="clear" w:color="000000" w:fill="F2F2F2"/>
            <w:noWrap/>
            <w:vAlign w:val="center"/>
            <w:hideMark/>
          </w:tcPr>
          <w:p w14:paraId="336250B8"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DBF8440"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17416A30"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43936C3C"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09AC0780" w14:textId="77777777" w:rsidR="003B0212" w:rsidRPr="003B0212" w:rsidRDefault="003B0212" w:rsidP="003B0212">
            <w:pPr>
              <w:jc w:val="left"/>
              <w:rPr>
                <w:rFonts w:cs="Arial"/>
                <w:sz w:val="14"/>
                <w:szCs w:val="14"/>
              </w:rPr>
            </w:pPr>
            <w:r w:rsidRPr="003B0212">
              <w:rPr>
                <w:rFonts w:cs="Arial"/>
                <w:sz w:val="14"/>
                <w:szCs w:val="14"/>
              </w:rPr>
              <w:t>INSCRICAO_ESTADUAL</w:t>
            </w:r>
          </w:p>
        </w:tc>
        <w:tc>
          <w:tcPr>
            <w:tcW w:w="1517" w:type="pct"/>
            <w:tcBorders>
              <w:top w:val="nil"/>
              <w:left w:val="nil"/>
              <w:bottom w:val="single" w:sz="4" w:space="0" w:color="auto"/>
              <w:right w:val="single" w:sz="4" w:space="0" w:color="auto"/>
            </w:tcBorders>
            <w:shd w:val="clear" w:color="000000" w:fill="auto"/>
            <w:vAlign w:val="bottom"/>
            <w:hideMark/>
          </w:tcPr>
          <w:p w14:paraId="27A87AD7"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0A24BEB3"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2EF34F0" w14:textId="77777777" w:rsidR="003B0212" w:rsidRPr="003B0212" w:rsidRDefault="003B0212" w:rsidP="00C7511B">
            <w:pPr>
              <w:jc w:val="left"/>
              <w:rPr>
                <w:rFonts w:cs="Arial"/>
                <w:sz w:val="14"/>
                <w:szCs w:val="14"/>
              </w:rPr>
            </w:pPr>
            <w:r w:rsidRPr="003B0212">
              <w:rPr>
                <w:rFonts w:cs="Arial"/>
                <w:sz w:val="14"/>
                <w:szCs w:val="14"/>
              </w:rPr>
              <w:t>INSCRCAO_MUNICIPAL</w:t>
            </w:r>
          </w:p>
        </w:tc>
        <w:tc>
          <w:tcPr>
            <w:tcW w:w="366" w:type="pct"/>
            <w:tcBorders>
              <w:top w:val="nil"/>
              <w:left w:val="nil"/>
              <w:bottom w:val="single" w:sz="4" w:space="0" w:color="auto"/>
              <w:right w:val="single" w:sz="4" w:space="0" w:color="auto"/>
            </w:tcBorders>
            <w:shd w:val="clear" w:color="000000" w:fill="F2F2F2"/>
            <w:noWrap/>
            <w:vAlign w:val="center"/>
            <w:hideMark/>
          </w:tcPr>
          <w:p w14:paraId="1DCEA1FF"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B298011"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2222CA25"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2BB1A93C"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9B63AB0" w14:textId="77777777" w:rsidR="003B0212" w:rsidRPr="003B0212" w:rsidRDefault="003B0212" w:rsidP="003B0212">
            <w:pPr>
              <w:jc w:val="left"/>
              <w:rPr>
                <w:rFonts w:cs="Arial"/>
                <w:sz w:val="14"/>
                <w:szCs w:val="14"/>
              </w:rPr>
            </w:pPr>
            <w:r w:rsidRPr="003B0212">
              <w:rPr>
                <w:rFonts w:cs="Arial"/>
                <w:sz w:val="14"/>
                <w:szCs w:val="14"/>
              </w:rPr>
              <w:t>INSCRCAO_MUNICIPAL</w:t>
            </w:r>
          </w:p>
        </w:tc>
        <w:tc>
          <w:tcPr>
            <w:tcW w:w="1517" w:type="pct"/>
            <w:tcBorders>
              <w:top w:val="nil"/>
              <w:left w:val="nil"/>
              <w:bottom w:val="single" w:sz="4" w:space="0" w:color="auto"/>
              <w:right w:val="single" w:sz="4" w:space="0" w:color="auto"/>
            </w:tcBorders>
            <w:shd w:val="clear" w:color="000000" w:fill="auto"/>
            <w:vAlign w:val="bottom"/>
            <w:hideMark/>
          </w:tcPr>
          <w:p w14:paraId="3EF64E40"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31CE28D0"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EB49D83" w14:textId="77777777" w:rsidR="003B0212" w:rsidRPr="003B0212" w:rsidRDefault="003B0212" w:rsidP="00C7511B">
            <w:pPr>
              <w:jc w:val="left"/>
              <w:rPr>
                <w:rFonts w:cs="Arial"/>
                <w:sz w:val="14"/>
                <w:szCs w:val="14"/>
              </w:rPr>
            </w:pPr>
            <w:r w:rsidRPr="003B0212">
              <w:rPr>
                <w:rFonts w:cs="Arial"/>
                <w:sz w:val="14"/>
                <w:szCs w:val="14"/>
              </w:rPr>
              <w:t>MUNICIPIO_EMPRESA</w:t>
            </w:r>
          </w:p>
        </w:tc>
        <w:tc>
          <w:tcPr>
            <w:tcW w:w="366" w:type="pct"/>
            <w:tcBorders>
              <w:top w:val="nil"/>
              <w:left w:val="nil"/>
              <w:bottom w:val="single" w:sz="4" w:space="0" w:color="auto"/>
              <w:right w:val="single" w:sz="4" w:space="0" w:color="auto"/>
            </w:tcBorders>
            <w:shd w:val="clear" w:color="000000" w:fill="F2F2F2"/>
            <w:noWrap/>
            <w:vAlign w:val="center"/>
            <w:hideMark/>
          </w:tcPr>
          <w:p w14:paraId="320B852E"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F010056" w14:textId="77777777" w:rsidR="003B0212" w:rsidRPr="003B0212" w:rsidRDefault="003B021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000000" w:fill="F2F2F2"/>
            <w:noWrap/>
            <w:vAlign w:val="center"/>
            <w:hideMark/>
          </w:tcPr>
          <w:p w14:paraId="6476E025"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F81E3DA"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50EF80F" w14:textId="77777777" w:rsidR="003B0212" w:rsidRPr="003B0212" w:rsidRDefault="003B0212" w:rsidP="003B0212">
            <w:pPr>
              <w:jc w:val="left"/>
              <w:rPr>
                <w:rFonts w:cs="Arial"/>
                <w:sz w:val="14"/>
                <w:szCs w:val="14"/>
              </w:rPr>
            </w:pPr>
            <w:r w:rsidRPr="003B0212">
              <w:rPr>
                <w:rFonts w:cs="Arial"/>
                <w:sz w:val="14"/>
                <w:szCs w:val="14"/>
              </w:rPr>
              <w:t>MUNICIPIO_EMPRESA</w:t>
            </w:r>
          </w:p>
        </w:tc>
        <w:tc>
          <w:tcPr>
            <w:tcW w:w="1517" w:type="pct"/>
            <w:tcBorders>
              <w:top w:val="nil"/>
              <w:left w:val="nil"/>
              <w:bottom w:val="single" w:sz="4" w:space="0" w:color="auto"/>
              <w:right w:val="single" w:sz="4" w:space="0" w:color="auto"/>
            </w:tcBorders>
            <w:shd w:val="clear" w:color="000000" w:fill="auto"/>
            <w:vAlign w:val="bottom"/>
            <w:hideMark/>
          </w:tcPr>
          <w:p w14:paraId="5A4F5DCB"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2818AE01"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D0074E6" w14:textId="77777777" w:rsidR="003B0212" w:rsidRPr="003B0212" w:rsidRDefault="003B0212" w:rsidP="00C7511B">
            <w:pPr>
              <w:jc w:val="left"/>
              <w:rPr>
                <w:rFonts w:cs="Arial"/>
                <w:sz w:val="14"/>
                <w:szCs w:val="14"/>
              </w:rPr>
            </w:pPr>
            <w:r w:rsidRPr="003B0212">
              <w:rPr>
                <w:rFonts w:cs="Arial"/>
                <w:sz w:val="14"/>
                <w:szCs w:val="14"/>
              </w:rPr>
              <w:t>UF_EMPRESA</w:t>
            </w:r>
          </w:p>
        </w:tc>
        <w:tc>
          <w:tcPr>
            <w:tcW w:w="366" w:type="pct"/>
            <w:tcBorders>
              <w:top w:val="nil"/>
              <w:left w:val="nil"/>
              <w:bottom w:val="single" w:sz="4" w:space="0" w:color="auto"/>
              <w:right w:val="single" w:sz="4" w:space="0" w:color="auto"/>
            </w:tcBorders>
            <w:shd w:val="clear" w:color="000000" w:fill="F2F2F2"/>
            <w:noWrap/>
            <w:vAlign w:val="center"/>
            <w:hideMark/>
          </w:tcPr>
          <w:p w14:paraId="25918462"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A905B7F" w14:textId="77777777" w:rsidR="003B0212" w:rsidRPr="003B0212" w:rsidRDefault="003B0212" w:rsidP="00C7511B">
            <w:pPr>
              <w:jc w:val="center"/>
              <w:rPr>
                <w:rFonts w:cs="Arial"/>
                <w:sz w:val="14"/>
                <w:szCs w:val="14"/>
              </w:rPr>
            </w:pPr>
            <w:r w:rsidRPr="003B0212">
              <w:rPr>
                <w:rFonts w:cs="Arial"/>
                <w:sz w:val="14"/>
                <w:szCs w:val="14"/>
              </w:rPr>
              <w:t>5</w:t>
            </w:r>
          </w:p>
        </w:tc>
        <w:tc>
          <w:tcPr>
            <w:tcW w:w="320" w:type="pct"/>
            <w:tcBorders>
              <w:top w:val="nil"/>
              <w:left w:val="nil"/>
              <w:bottom w:val="single" w:sz="4" w:space="0" w:color="auto"/>
              <w:right w:val="single" w:sz="4" w:space="0" w:color="auto"/>
            </w:tcBorders>
            <w:shd w:val="clear" w:color="000000" w:fill="F2F2F2"/>
            <w:noWrap/>
            <w:vAlign w:val="center"/>
            <w:hideMark/>
          </w:tcPr>
          <w:p w14:paraId="6F13044E"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47991720"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7190AF4" w14:textId="77777777" w:rsidR="003B0212" w:rsidRPr="003B0212" w:rsidRDefault="003B0212" w:rsidP="003B0212">
            <w:pPr>
              <w:jc w:val="left"/>
              <w:rPr>
                <w:rFonts w:cs="Arial"/>
                <w:sz w:val="14"/>
                <w:szCs w:val="14"/>
              </w:rPr>
            </w:pPr>
            <w:r w:rsidRPr="003B0212">
              <w:rPr>
                <w:rFonts w:cs="Arial"/>
                <w:sz w:val="14"/>
                <w:szCs w:val="14"/>
              </w:rPr>
              <w:t>UF_EMPRESA</w:t>
            </w:r>
          </w:p>
        </w:tc>
        <w:tc>
          <w:tcPr>
            <w:tcW w:w="1517" w:type="pct"/>
            <w:tcBorders>
              <w:top w:val="nil"/>
              <w:left w:val="nil"/>
              <w:bottom w:val="single" w:sz="4" w:space="0" w:color="auto"/>
              <w:right w:val="single" w:sz="4" w:space="0" w:color="auto"/>
            </w:tcBorders>
            <w:shd w:val="clear" w:color="000000" w:fill="auto"/>
            <w:vAlign w:val="bottom"/>
            <w:hideMark/>
          </w:tcPr>
          <w:p w14:paraId="76C614CB"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6421CA80"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55D81263" w14:textId="77777777" w:rsidR="003B0212" w:rsidRPr="003B0212" w:rsidRDefault="003B0212" w:rsidP="00C7511B">
            <w:pPr>
              <w:jc w:val="left"/>
              <w:rPr>
                <w:rFonts w:cs="Arial"/>
                <w:sz w:val="14"/>
                <w:szCs w:val="14"/>
              </w:rPr>
            </w:pPr>
            <w:r w:rsidRPr="003B0212">
              <w:rPr>
                <w:rFonts w:cs="Arial"/>
                <w:sz w:val="14"/>
                <w:szCs w:val="14"/>
              </w:rPr>
              <w:t>TIPO_TERMINAL</w:t>
            </w:r>
          </w:p>
        </w:tc>
        <w:tc>
          <w:tcPr>
            <w:tcW w:w="366" w:type="pct"/>
            <w:tcBorders>
              <w:top w:val="nil"/>
              <w:left w:val="nil"/>
              <w:bottom w:val="single" w:sz="4" w:space="0" w:color="auto"/>
              <w:right w:val="single" w:sz="4" w:space="0" w:color="auto"/>
            </w:tcBorders>
            <w:shd w:val="clear" w:color="000000" w:fill="F2F2F2"/>
            <w:noWrap/>
            <w:vAlign w:val="center"/>
            <w:hideMark/>
          </w:tcPr>
          <w:p w14:paraId="5D463861"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9EDC7F6"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621D29B1"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13D558C6"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ABB65DD" w14:textId="77777777" w:rsidR="003B0212" w:rsidRPr="003B0212" w:rsidRDefault="003B0212" w:rsidP="003B0212">
            <w:pPr>
              <w:jc w:val="left"/>
              <w:rPr>
                <w:rFonts w:cs="Arial"/>
                <w:sz w:val="14"/>
                <w:szCs w:val="14"/>
              </w:rPr>
            </w:pPr>
            <w:r w:rsidRPr="003B0212">
              <w:rPr>
                <w:rFonts w:cs="Arial"/>
                <w:sz w:val="14"/>
                <w:szCs w:val="14"/>
              </w:rPr>
              <w:t>TIPO_TERMINAL</w:t>
            </w:r>
          </w:p>
        </w:tc>
        <w:tc>
          <w:tcPr>
            <w:tcW w:w="1517" w:type="pct"/>
            <w:tcBorders>
              <w:top w:val="nil"/>
              <w:left w:val="nil"/>
              <w:bottom w:val="single" w:sz="4" w:space="0" w:color="auto"/>
              <w:right w:val="single" w:sz="4" w:space="0" w:color="auto"/>
            </w:tcBorders>
            <w:shd w:val="clear" w:color="000000" w:fill="auto"/>
            <w:vAlign w:val="bottom"/>
            <w:hideMark/>
          </w:tcPr>
          <w:p w14:paraId="023FC97F"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7CF7CA6B"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F6287A3" w14:textId="77777777" w:rsidR="003B0212" w:rsidRPr="003B0212" w:rsidRDefault="003B0212" w:rsidP="00C7511B">
            <w:pPr>
              <w:jc w:val="left"/>
              <w:rPr>
                <w:rFonts w:cs="Arial"/>
                <w:sz w:val="14"/>
                <w:szCs w:val="14"/>
              </w:rPr>
            </w:pPr>
            <w:r w:rsidRPr="003B0212">
              <w:rPr>
                <w:rFonts w:cs="Arial"/>
                <w:sz w:val="14"/>
                <w:szCs w:val="14"/>
              </w:rPr>
              <w:t>MIN_IMSI</w:t>
            </w:r>
          </w:p>
        </w:tc>
        <w:tc>
          <w:tcPr>
            <w:tcW w:w="366" w:type="pct"/>
            <w:tcBorders>
              <w:top w:val="nil"/>
              <w:left w:val="nil"/>
              <w:bottom w:val="single" w:sz="4" w:space="0" w:color="auto"/>
              <w:right w:val="single" w:sz="4" w:space="0" w:color="auto"/>
            </w:tcBorders>
            <w:shd w:val="clear" w:color="000000" w:fill="F2F2F2"/>
            <w:noWrap/>
            <w:vAlign w:val="center"/>
            <w:hideMark/>
          </w:tcPr>
          <w:p w14:paraId="01FA61B8"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D8379BA"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37E1C305"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B035754"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A3A1A69" w14:textId="77777777" w:rsidR="003B0212" w:rsidRPr="003B0212" w:rsidRDefault="003B0212" w:rsidP="003B0212">
            <w:pPr>
              <w:jc w:val="left"/>
              <w:rPr>
                <w:rFonts w:cs="Arial"/>
                <w:sz w:val="14"/>
                <w:szCs w:val="14"/>
              </w:rPr>
            </w:pPr>
            <w:r w:rsidRPr="003B0212">
              <w:rPr>
                <w:rFonts w:cs="Arial"/>
                <w:sz w:val="14"/>
                <w:szCs w:val="14"/>
              </w:rPr>
              <w:t>MIN_IMSI</w:t>
            </w:r>
          </w:p>
        </w:tc>
        <w:tc>
          <w:tcPr>
            <w:tcW w:w="1517" w:type="pct"/>
            <w:tcBorders>
              <w:top w:val="nil"/>
              <w:left w:val="nil"/>
              <w:bottom w:val="single" w:sz="4" w:space="0" w:color="auto"/>
              <w:right w:val="single" w:sz="4" w:space="0" w:color="auto"/>
            </w:tcBorders>
            <w:shd w:val="clear" w:color="000000" w:fill="auto"/>
            <w:vAlign w:val="bottom"/>
            <w:hideMark/>
          </w:tcPr>
          <w:p w14:paraId="221439BD"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38189C81"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91D6501" w14:textId="77777777" w:rsidR="003B0212" w:rsidRPr="003B0212" w:rsidRDefault="003B0212" w:rsidP="00C7511B">
            <w:pPr>
              <w:jc w:val="left"/>
              <w:rPr>
                <w:rFonts w:cs="Arial"/>
                <w:sz w:val="14"/>
                <w:szCs w:val="14"/>
              </w:rPr>
            </w:pPr>
            <w:r w:rsidRPr="003B0212">
              <w:rPr>
                <w:rFonts w:cs="Arial"/>
                <w:sz w:val="14"/>
                <w:szCs w:val="14"/>
              </w:rPr>
              <w:t>PORTABILIDADE</w:t>
            </w:r>
          </w:p>
        </w:tc>
        <w:tc>
          <w:tcPr>
            <w:tcW w:w="366" w:type="pct"/>
            <w:tcBorders>
              <w:top w:val="nil"/>
              <w:left w:val="nil"/>
              <w:bottom w:val="single" w:sz="4" w:space="0" w:color="auto"/>
              <w:right w:val="single" w:sz="4" w:space="0" w:color="auto"/>
            </w:tcBorders>
            <w:shd w:val="clear" w:color="000000" w:fill="F2F2F2"/>
            <w:noWrap/>
            <w:vAlign w:val="center"/>
            <w:hideMark/>
          </w:tcPr>
          <w:p w14:paraId="07B8B434"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3E5E463" w14:textId="77777777" w:rsidR="003B0212" w:rsidRPr="003B0212" w:rsidRDefault="003B0212" w:rsidP="00C7511B">
            <w:pPr>
              <w:jc w:val="center"/>
              <w:rPr>
                <w:rFonts w:cs="Arial"/>
                <w:sz w:val="14"/>
                <w:szCs w:val="14"/>
              </w:rPr>
            </w:pPr>
            <w:r w:rsidRPr="003B0212">
              <w:rPr>
                <w:rFonts w:cs="Arial"/>
                <w:sz w:val="14"/>
                <w:szCs w:val="14"/>
              </w:rPr>
              <w:t>5</w:t>
            </w:r>
          </w:p>
        </w:tc>
        <w:tc>
          <w:tcPr>
            <w:tcW w:w="320" w:type="pct"/>
            <w:tcBorders>
              <w:top w:val="nil"/>
              <w:left w:val="nil"/>
              <w:bottom w:val="single" w:sz="4" w:space="0" w:color="auto"/>
              <w:right w:val="single" w:sz="4" w:space="0" w:color="auto"/>
            </w:tcBorders>
            <w:shd w:val="clear" w:color="000000" w:fill="F2F2F2"/>
            <w:noWrap/>
            <w:vAlign w:val="center"/>
            <w:hideMark/>
          </w:tcPr>
          <w:p w14:paraId="35779E54"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4901D9BA"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670A8CE9" w14:textId="77777777" w:rsidR="003B0212" w:rsidRPr="003B0212" w:rsidRDefault="003B0212" w:rsidP="003B0212">
            <w:pPr>
              <w:jc w:val="left"/>
              <w:rPr>
                <w:rFonts w:cs="Arial"/>
                <w:sz w:val="14"/>
                <w:szCs w:val="14"/>
              </w:rPr>
            </w:pPr>
            <w:r w:rsidRPr="003B0212">
              <w:rPr>
                <w:rFonts w:cs="Arial"/>
                <w:sz w:val="14"/>
                <w:szCs w:val="14"/>
              </w:rPr>
              <w:t>PORTABILIDADE</w:t>
            </w:r>
          </w:p>
        </w:tc>
        <w:tc>
          <w:tcPr>
            <w:tcW w:w="1517" w:type="pct"/>
            <w:tcBorders>
              <w:top w:val="nil"/>
              <w:left w:val="nil"/>
              <w:bottom w:val="single" w:sz="4" w:space="0" w:color="auto"/>
              <w:right w:val="single" w:sz="4" w:space="0" w:color="auto"/>
            </w:tcBorders>
            <w:shd w:val="clear" w:color="000000" w:fill="auto"/>
            <w:vAlign w:val="bottom"/>
            <w:hideMark/>
          </w:tcPr>
          <w:p w14:paraId="1ACCA668"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327A6AE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338C799" w14:textId="77777777" w:rsidR="003B0212" w:rsidRPr="003B0212" w:rsidRDefault="003B0212" w:rsidP="00C7511B">
            <w:pPr>
              <w:jc w:val="left"/>
              <w:rPr>
                <w:rFonts w:cs="Arial"/>
                <w:sz w:val="14"/>
                <w:szCs w:val="14"/>
              </w:rPr>
            </w:pPr>
            <w:r w:rsidRPr="003B0212">
              <w:rPr>
                <w:rFonts w:cs="Arial"/>
                <w:sz w:val="14"/>
                <w:szCs w:val="14"/>
              </w:rPr>
              <w:t>TIPO_LOGRADOURO_COBRANCA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544DFE0A"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F17AE15"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5A7E3D69"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806C08F"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615F880" w14:textId="77777777" w:rsidR="003B0212" w:rsidRPr="003B0212" w:rsidRDefault="003B0212" w:rsidP="003B0212">
            <w:pPr>
              <w:jc w:val="left"/>
              <w:rPr>
                <w:rFonts w:cs="Arial"/>
                <w:sz w:val="14"/>
                <w:szCs w:val="14"/>
              </w:rPr>
            </w:pPr>
            <w:r w:rsidRPr="003B0212">
              <w:rPr>
                <w:rFonts w:cs="Arial"/>
                <w:sz w:val="14"/>
                <w:szCs w:val="14"/>
              </w:rPr>
              <w:t>TIPO_LOGRADOURO_COBRANCA</w:t>
            </w:r>
          </w:p>
        </w:tc>
        <w:tc>
          <w:tcPr>
            <w:tcW w:w="1517" w:type="pct"/>
            <w:tcBorders>
              <w:top w:val="nil"/>
              <w:left w:val="nil"/>
              <w:bottom w:val="single" w:sz="4" w:space="0" w:color="auto"/>
              <w:right w:val="single" w:sz="4" w:space="0" w:color="auto"/>
            </w:tcBorders>
            <w:shd w:val="clear" w:color="000000" w:fill="auto"/>
            <w:vAlign w:val="bottom"/>
            <w:hideMark/>
          </w:tcPr>
          <w:p w14:paraId="43EB3C70"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2ED0190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D6508ED" w14:textId="77777777" w:rsidR="003B0212" w:rsidRPr="003B0212" w:rsidRDefault="003B0212" w:rsidP="00C7511B">
            <w:pPr>
              <w:jc w:val="left"/>
              <w:rPr>
                <w:rFonts w:cs="Arial"/>
                <w:sz w:val="14"/>
                <w:szCs w:val="14"/>
              </w:rPr>
            </w:pPr>
            <w:r w:rsidRPr="003B0212">
              <w:rPr>
                <w:rFonts w:cs="Arial"/>
                <w:sz w:val="14"/>
                <w:szCs w:val="14"/>
              </w:rPr>
              <w:t>LOGRADOURO_COBRANCA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4814251E"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7E0D281" w14:textId="77777777" w:rsidR="003B0212" w:rsidRPr="003B0212" w:rsidRDefault="003B021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16F87A34"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574E07A"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FD47C03" w14:textId="77777777" w:rsidR="003B0212" w:rsidRPr="003B0212" w:rsidRDefault="003B0212" w:rsidP="003B0212">
            <w:pPr>
              <w:jc w:val="left"/>
              <w:rPr>
                <w:rFonts w:cs="Arial"/>
                <w:sz w:val="14"/>
                <w:szCs w:val="14"/>
              </w:rPr>
            </w:pPr>
            <w:r w:rsidRPr="003B0212">
              <w:rPr>
                <w:rFonts w:cs="Arial"/>
                <w:sz w:val="14"/>
                <w:szCs w:val="14"/>
              </w:rPr>
              <w:t>LOGRADOURO_COBRANCA</w:t>
            </w:r>
          </w:p>
        </w:tc>
        <w:tc>
          <w:tcPr>
            <w:tcW w:w="1517" w:type="pct"/>
            <w:tcBorders>
              <w:top w:val="nil"/>
              <w:left w:val="nil"/>
              <w:bottom w:val="single" w:sz="4" w:space="0" w:color="auto"/>
              <w:right w:val="single" w:sz="4" w:space="0" w:color="auto"/>
            </w:tcBorders>
            <w:shd w:val="clear" w:color="auto" w:fill="auto"/>
            <w:noWrap/>
            <w:vAlign w:val="center"/>
            <w:hideMark/>
          </w:tcPr>
          <w:p w14:paraId="15A67B2D" w14:textId="681989F7"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630B7B3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05D1DC7" w14:textId="77777777" w:rsidR="003B0212" w:rsidRPr="003B0212" w:rsidRDefault="003B0212" w:rsidP="00C7511B">
            <w:pPr>
              <w:jc w:val="left"/>
              <w:rPr>
                <w:rFonts w:cs="Arial"/>
                <w:sz w:val="14"/>
                <w:szCs w:val="14"/>
              </w:rPr>
            </w:pPr>
            <w:r w:rsidRPr="003B0212">
              <w:rPr>
                <w:rFonts w:cs="Arial"/>
                <w:sz w:val="14"/>
                <w:szCs w:val="14"/>
              </w:rPr>
              <w:t>NUM_LOGRADOURO_COBRANCA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0F4C14E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4CB22A2" w14:textId="77777777" w:rsidR="003B0212" w:rsidRPr="003B0212" w:rsidRDefault="003B0212" w:rsidP="00C7511B">
            <w:pPr>
              <w:jc w:val="center"/>
              <w:rPr>
                <w:rFonts w:cs="Arial"/>
                <w:sz w:val="14"/>
                <w:szCs w:val="14"/>
              </w:rPr>
            </w:pPr>
            <w:r w:rsidRPr="003B0212">
              <w:rPr>
                <w:rFonts w:cs="Arial"/>
                <w:sz w:val="14"/>
                <w:szCs w:val="14"/>
              </w:rPr>
              <w:t>20</w:t>
            </w:r>
          </w:p>
        </w:tc>
        <w:tc>
          <w:tcPr>
            <w:tcW w:w="320" w:type="pct"/>
            <w:tcBorders>
              <w:top w:val="nil"/>
              <w:left w:val="nil"/>
              <w:bottom w:val="single" w:sz="4" w:space="0" w:color="auto"/>
              <w:right w:val="single" w:sz="4" w:space="0" w:color="auto"/>
            </w:tcBorders>
            <w:shd w:val="clear" w:color="000000" w:fill="F2F2F2"/>
            <w:noWrap/>
            <w:vAlign w:val="center"/>
            <w:hideMark/>
          </w:tcPr>
          <w:p w14:paraId="2FFC8FF4"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72B4D4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341254B" w14:textId="77777777" w:rsidR="003B0212" w:rsidRPr="003B0212" w:rsidRDefault="003B0212" w:rsidP="003B0212">
            <w:pPr>
              <w:jc w:val="left"/>
              <w:rPr>
                <w:rFonts w:cs="Arial"/>
                <w:sz w:val="14"/>
                <w:szCs w:val="14"/>
              </w:rPr>
            </w:pPr>
            <w:r w:rsidRPr="003B0212">
              <w:rPr>
                <w:rFonts w:cs="Arial"/>
                <w:sz w:val="14"/>
                <w:szCs w:val="14"/>
              </w:rPr>
              <w:t>NUM_LOGRADOURO_COBRANCA</w:t>
            </w:r>
          </w:p>
        </w:tc>
        <w:tc>
          <w:tcPr>
            <w:tcW w:w="1517" w:type="pct"/>
            <w:tcBorders>
              <w:top w:val="nil"/>
              <w:left w:val="nil"/>
              <w:bottom w:val="single" w:sz="4" w:space="0" w:color="auto"/>
              <w:right w:val="single" w:sz="4" w:space="0" w:color="auto"/>
            </w:tcBorders>
            <w:shd w:val="clear" w:color="000000" w:fill="auto"/>
            <w:vAlign w:val="bottom"/>
            <w:hideMark/>
          </w:tcPr>
          <w:p w14:paraId="15406911" w14:textId="77777777" w:rsidR="003B0212" w:rsidRPr="003B0212" w:rsidRDefault="003B0212" w:rsidP="003B0212">
            <w:pPr>
              <w:jc w:val="left"/>
              <w:rPr>
                <w:rFonts w:cs="Arial"/>
                <w:sz w:val="14"/>
                <w:szCs w:val="14"/>
              </w:rPr>
            </w:pPr>
            <w:r w:rsidRPr="003B0212">
              <w:rPr>
                <w:rFonts w:cs="Arial"/>
                <w:sz w:val="14"/>
                <w:szCs w:val="14"/>
              </w:rPr>
              <w:t> </w:t>
            </w:r>
          </w:p>
        </w:tc>
      </w:tr>
      <w:tr w:rsidR="00CC5162" w:rsidRPr="003B0212" w14:paraId="1FB1947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A82656A" w14:textId="77777777" w:rsidR="00CC5162" w:rsidRPr="003B0212" w:rsidRDefault="00CC5162" w:rsidP="00C7511B">
            <w:pPr>
              <w:jc w:val="left"/>
              <w:rPr>
                <w:rFonts w:cs="Arial"/>
                <w:sz w:val="14"/>
                <w:szCs w:val="14"/>
              </w:rPr>
            </w:pPr>
            <w:r w:rsidRPr="003B0212">
              <w:rPr>
                <w:rFonts w:cs="Arial"/>
                <w:sz w:val="14"/>
                <w:szCs w:val="14"/>
              </w:rPr>
              <w:t>COMPLEMENTO_COBRANCA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07796017"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667F7E5" w14:textId="77777777" w:rsidR="00CC5162" w:rsidRPr="003B0212" w:rsidRDefault="00CC516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6D9DE61A"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D917273"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FE07B1F" w14:textId="77777777" w:rsidR="00CC5162" w:rsidRPr="003B0212" w:rsidRDefault="00CC5162" w:rsidP="00CC5162">
            <w:pPr>
              <w:jc w:val="left"/>
              <w:rPr>
                <w:rFonts w:cs="Arial"/>
                <w:sz w:val="14"/>
                <w:szCs w:val="14"/>
              </w:rPr>
            </w:pPr>
            <w:r w:rsidRPr="003B0212">
              <w:rPr>
                <w:rFonts w:cs="Arial"/>
                <w:sz w:val="14"/>
                <w:szCs w:val="14"/>
              </w:rPr>
              <w:t>COMPLEMENTO_COBRANCA</w:t>
            </w:r>
          </w:p>
        </w:tc>
        <w:tc>
          <w:tcPr>
            <w:tcW w:w="1517" w:type="pct"/>
            <w:tcBorders>
              <w:top w:val="nil"/>
              <w:left w:val="nil"/>
              <w:bottom w:val="single" w:sz="4" w:space="0" w:color="auto"/>
              <w:right w:val="single" w:sz="4" w:space="0" w:color="auto"/>
            </w:tcBorders>
            <w:shd w:val="clear" w:color="auto" w:fill="auto"/>
            <w:noWrap/>
            <w:hideMark/>
          </w:tcPr>
          <w:p w14:paraId="51E029D4" w14:textId="70393625" w:rsidR="00CC5162" w:rsidRPr="003B0212" w:rsidRDefault="00CC5162" w:rsidP="00CC5162">
            <w:pPr>
              <w:rPr>
                <w:rFonts w:cs="Arial"/>
                <w:color w:val="0000FF"/>
                <w:sz w:val="14"/>
                <w:szCs w:val="14"/>
                <w:u w:val="single"/>
              </w:rPr>
            </w:pPr>
            <w:r w:rsidRPr="00A87941">
              <w:rPr>
                <w:rFonts w:cs="Arial"/>
                <w:sz w:val="14"/>
                <w:szCs w:val="14"/>
              </w:rPr>
              <w:t xml:space="preserve">Vide item </w:t>
            </w:r>
            <w:hyperlink w:anchor="_Normalizações_de_Registros" w:history="1">
              <w:r w:rsidRPr="00A87941">
                <w:rPr>
                  <w:rStyle w:val="Hyperlink"/>
                  <w:rFonts w:cs="Arial"/>
                  <w:sz w:val="14"/>
                  <w:szCs w:val="14"/>
                </w:rPr>
                <w:t>Normalizações de Registros - ENDEREÇO</w:t>
              </w:r>
            </w:hyperlink>
          </w:p>
        </w:tc>
      </w:tr>
      <w:tr w:rsidR="00CC5162" w:rsidRPr="003B0212" w14:paraId="6FA0BA96"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A9A5D84" w14:textId="77777777" w:rsidR="00CC5162" w:rsidRPr="003B0212" w:rsidRDefault="00CC5162" w:rsidP="00C7511B">
            <w:pPr>
              <w:jc w:val="left"/>
              <w:rPr>
                <w:rFonts w:cs="Arial"/>
                <w:sz w:val="14"/>
                <w:szCs w:val="14"/>
              </w:rPr>
            </w:pPr>
            <w:r w:rsidRPr="003B0212">
              <w:rPr>
                <w:rFonts w:cs="Arial"/>
                <w:sz w:val="14"/>
                <w:szCs w:val="14"/>
              </w:rPr>
              <w:lastRenderedPageBreak/>
              <w:t>BAIRRO_COBRANCA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0F02968E"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15673F7" w14:textId="77777777" w:rsidR="00CC5162" w:rsidRPr="003B0212" w:rsidRDefault="00CC516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000000" w:fill="F2F2F2"/>
            <w:noWrap/>
            <w:vAlign w:val="center"/>
            <w:hideMark/>
          </w:tcPr>
          <w:p w14:paraId="1CABB548"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2564A06"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43628ADE" w14:textId="77777777" w:rsidR="00CC5162" w:rsidRPr="003B0212" w:rsidRDefault="00CC5162" w:rsidP="00CC5162">
            <w:pPr>
              <w:jc w:val="left"/>
              <w:rPr>
                <w:rFonts w:cs="Arial"/>
                <w:sz w:val="14"/>
                <w:szCs w:val="14"/>
              </w:rPr>
            </w:pPr>
            <w:r w:rsidRPr="003B0212">
              <w:rPr>
                <w:rFonts w:cs="Arial"/>
                <w:sz w:val="14"/>
                <w:szCs w:val="14"/>
              </w:rPr>
              <w:t>BAIRRO_COBRANCA</w:t>
            </w:r>
          </w:p>
        </w:tc>
        <w:tc>
          <w:tcPr>
            <w:tcW w:w="1517" w:type="pct"/>
            <w:tcBorders>
              <w:top w:val="nil"/>
              <w:left w:val="nil"/>
              <w:bottom w:val="single" w:sz="4" w:space="0" w:color="auto"/>
              <w:right w:val="single" w:sz="4" w:space="0" w:color="auto"/>
            </w:tcBorders>
            <w:shd w:val="clear" w:color="auto" w:fill="auto"/>
            <w:noWrap/>
            <w:hideMark/>
          </w:tcPr>
          <w:p w14:paraId="36763374" w14:textId="50F502A9" w:rsidR="00CC5162" w:rsidRPr="003B0212" w:rsidRDefault="00CC5162" w:rsidP="00CC5162">
            <w:pPr>
              <w:rPr>
                <w:rFonts w:cs="Arial"/>
                <w:color w:val="0000FF"/>
                <w:sz w:val="14"/>
                <w:szCs w:val="14"/>
                <w:u w:val="single"/>
              </w:rPr>
            </w:pPr>
            <w:r w:rsidRPr="00A87941">
              <w:rPr>
                <w:rFonts w:cs="Arial"/>
                <w:sz w:val="14"/>
                <w:szCs w:val="14"/>
              </w:rPr>
              <w:t xml:space="preserve">Vide item </w:t>
            </w:r>
            <w:hyperlink w:anchor="_Normalizações_de_Registros" w:history="1">
              <w:r w:rsidRPr="00A87941">
                <w:rPr>
                  <w:rStyle w:val="Hyperlink"/>
                  <w:rFonts w:cs="Arial"/>
                  <w:sz w:val="14"/>
                  <w:szCs w:val="14"/>
                </w:rPr>
                <w:t>Normalizações de Registros - ENDEREÇO</w:t>
              </w:r>
            </w:hyperlink>
          </w:p>
        </w:tc>
      </w:tr>
      <w:tr w:rsidR="00CC5162" w:rsidRPr="003B0212" w14:paraId="4271233B"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422F758" w14:textId="77777777" w:rsidR="00CC5162" w:rsidRPr="003B0212" w:rsidRDefault="00CC5162" w:rsidP="00C7511B">
            <w:pPr>
              <w:jc w:val="left"/>
              <w:rPr>
                <w:rFonts w:cs="Arial"/>
                <w:sz w:val="14"/>
                <w:szCs w:val="14"/>
              </w:rPr>
            </w:pPr>
            <w:r w:rsidRPr="003B0212">
              <w:rPr>
                <w:rFonts w:cs="Arial"/>
                <w:sz w:val="14"/>
                <w:szCs w:val="14"/>
              </w:rPr>
              <w:t>CIDADE_COBRANCA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4C779F58"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428CB89" w14:textId="77777777" w:rsidR="00CC5162" w:rsidRPr="003B0212" w:rsidRDefault="00CC516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000000" w:fill="F2F2F2"/>
            <w:noWrap/>
            <w:vAlign w:val="center"/>
            <w:hideMark/>
          </w:tcPr>
          <w:p w14:paraId="4C151512"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FD62642"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586A032" w14:textId="77777777" w:rsidR="00CC5162" w:rsidRPr="003B0212" w:rsidRDefault="00CC5162" w:rsidP="00CC5162">
            <w:pPr>
              <w:jc w:val="left"/>
              <w:rPr>
                <w:rFonts w:cs="Arial"/>
                <w:sz w:val="14"/>
                <w:szCs w:val="14"/>
              </w:rPr>
            </w:pPr>
            <w:r w:rsidRPr="003B0212">
              <w:rPr>
                <w:rFonts w:cs="Arial"/>
                <w:sz w:val="14"/>
                <w:szCs w:val="14"/>
              </w:rPr>
              <w:t>CIDADE_COBRANCA</w:t>
            </w:r>
          </w:p>
        </w:tc>
        <w:tc>
          <w:tcPr>
            <w:tcW w:w="1517" w:type="pct"/>
            <w:tcBorders>
              <w:top w:val="nil"/>
              <w:left w:val="nil"/>
              <w:bottom w:val="single" w:sz="4" w:space="0" w:color="auto"/>
              <w:right w:val="single" w:sz="4" w:space="0" w:color="auto"/>
            </w:tcBorders>
            <w:shd w:val="clear" w:color="auto" w:fill="auto"/>
            <w:noWrap/>
            <w:hideMark/>
          </w:tcPr>
          <w:p w14:paraId="08BC7F6D" w14:textId="16B3B55B" w:rsidR="00CC5162" w:rsidRPr="003B0212" w:rsidRDefault="00CC5162" w:rsidP="00CC5162">
            <w:pPr>
              <w:rPr>
                <w:rFonts w:cs="Arial"/>
                <w:color w:val="0000FF"/>
                <w:sz w:val="14"/>
                <w:szCs w:val="14"/>
                <w:u w:val="single"/>
              </w:rPr>
            </w:pPr>
            <w:r w:rsidRPr="00A87941">
              <w:rPr>
                <w:rFonts w:cs="Arial"/>
                <w:sz w:val="14"/>
                <w:szCs w:val="14"/>
              </w:rPr>
              <w:t xml:space="preserve">Vide item </w:t>
            </w:r>
            <w:hyperlink w:anchor="_Normalizações_de_Registros" w:history="1">
              <w:r w:rsidRPr="00A87941">
                <w:rPr>
                  <w:rStyle w:val="Hyperlink"/>
                  <w:rFonts w:cs="Arial"/>
                  <w:sz w:val="14"/>
                  <w:szCs w:val="14"/>
                </w:rPr>
                <w:t>Normalizações de Registros - ENDEREÇO</w:t>
              </w:r>
            </w:hyperlink>
          </w:p>
        </w:tc>
      </w:tr>
      <w:tr w:rsidR="003B0212" w:rsidRPr="003B0212" w14:paraId="267246F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96175D7" w14:textId="77777777" w:rsidR="003B0212" w:rsidRPr="003B0212" w:rsidRDefault="003B0212" w:rsidP="00C7511B">
            <w:pPr>
              <w:jc w:val="left"/>
              <w:rPr>
                <w:rFonts w:cs="Arial"/>
                <w:sz w:val="14"/>
                <w:szCs w:val="14"/>
              </w:rPr>
            </w:pPr>
            <w:r w:rsidRPr="003B0212">
              <w:rPr>
                <w:rFonts w:cs="Arial"/>
                <w:sz w:val="14"/>
                <w:szCs w:val="14"/>
              </w:rPr>
              <w:t>ESTADO_COBRANCA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7AF25FB1"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F4DF80C" w14:textId="77777777" w:rsidR="003B0212" w:rsidRPr="003B0212" w:rsidRDefault="003B0212" w:rsidP="00C7511B">
            <w:pPr>
              <w:jc w:val="center"/>
              <w:rPr>
                <w:rFonts w:cs="Arial"/>
                <w:sz w:val="14"/>
                <w:szCs w:val="14"/>
              </w:rPr>
            </w:pPr>
            <w:r w:rsidRPr="003B0212">
              <w:rPr>
                <w:rFonts w:cs="Arial"/>
                <w:sz w:val="14"/>
                <w:szCs w:val="14"/>
              </w:rPr>
              <w:t>5</w:t>
            </w:r>
          </w:p>
        </w:tc>
        <w:tc>
          <w:tcPr>
            <w:tcW w:w="320" w:type="pct"/>
            <w:tcBorders>
              <w:top w:val="nil"/>
              <w:left w:val="nil"/>
              <w:bottom w:val="single" w:sz="4" w:space="0" w:color="auto"/>
              <w:right w:val="single" w:sz="4" w:space="0" w:color="auto"/>
            </w:tcBorders>
            <w:shd w:val="clear" w:color="000000" w:fill="F2F2F2"/>
            <w:noWrap/>
            <w:vAlign w:val="center"/>
            <w:hideMark/>
          </w:tcPr>
          <w:p w14:paraId="2D31A9D2"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54C9F60"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478B07A8" w14:textId="77777777" w:rsidR="003B0212" w:rsidRPr="003B0212" w:rsidRDefault="003B0212" w:rsidP="003B0212">
            <w:pPr>
              <w:jc w:val="left"/>
              <w:rPr>
                <w:rFonts w:cs="Arial"/>
                <w:sz w:val="14"/>
                <w:szCs w:val="14"/>
              </w:rPr>
            </w:pPr>
            <w:r w:rsidRPr="003B0212">
              <w:rPr>
                <w:rFonts w:cs="Arial"/>
                <w:sz w:val="14"/>
                <w:szCs w:val="14"/>
              </w:rPr>
              <w:t>ESTADO_COBRANCA</w:t>
            </w:r>
          </w:p>
        </w:tc>
        <w:tc>
          <w:tcPr>
            <w:tcW w:w="1517" w:type="pct"/>
            <w:tcBorders>
              <w:top w:val="nil"/>
              <w:left w:val="nil"/>
              <w:bottom w:val="single" w:sz="4" w:space="0" w:color="auto"/>
              <w:right w:val="single" w:sz="4" w:space="0" w:color="auto"/>
            </w:tcBorders>
            <w:shd w:val="clear" w:color="000000" w:fill="auto"/>
            <w:vAlign w:val="bottom"/>
            <w:hideMark/>
          </w:tcPr>
          <w:p w14:paraId="3BB19372"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09980CC1"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91967AC" w14:textId="77777777" w:rsidR="003B0212" w:rsidRPr="003B0212" w:rsidRDefault="003B0212" w:rsidP="00C7511B">
            <w:pPr>
              <w:jc w:val="left"/>
              <w:rPr>
                <w:rFonts w:cs="Arial"/>
                <w:sz w:val="14"/>
                <w:szCs w:val="14"/>
              </w:rPr>
            </w:pPr>
            <w:r w:rsidRPr="003B0212">
              <w:rPr>
                <w:rFonts w:cs="Arial"/>
                <w:sz w:val="14"/>
                <w:szCs w:val="14"/>
              </w:rPr>
              <w:t>CEP_COBRANCA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2EAAE137"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C8EC981" w14:textId="77777777" w:rsidR="003B0212" w:rsidRPr="003B0212" w:rsidRDefault="003B0212" w:rsidP="00C7511B">
            <w:pPr>
              <w:jc w:val="center"/>
              <w:rPr>
                <w:rFonts w:cs="Arial"/>
                <w:sz w:val="14"/>
                <w:szCs w:val="14"/>
              </w:rPr>
            </w:pPr>
            <w:r w:rsidRPr="003B0212">
              <w:rPr>
                <w:rFonts w:cs="Arial"/>
                <w:sz w:val="14"/>
                <w:szCs w:val="14"/>
              </w:rPr>
              <w:t>15</w:t>
            </w:r>
          </w:p>
        </w:tc>
        <w:tc>
          <w:tcPr>
            <w:tcW w:w="320" w:type="pct"/>
            <w:tcBorders>
              <w:top w:val="nil"/>
              <w:left w:val="nil"/>
              <w:bottom w:val="single" w:sz="4" w:space="0" w:color="auto"/>
              <w:right w:val="single" w:sz="4" w:space="0" w:color="auto"/>
            </w:tcBorders>
            <w:shd w:val="clear" w:color="000000" w:fill="F2F2F2"/>
            <w:noWrap/>
            <w:vAlign w:val="center"/>
            <w:hideMark/>
          </w:tcPr>
          <w:p w14:paraId="3CD5417D" w14:textId="0D1B925E"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nil"/>
              <w:bottom w:val="single" w:sz="4" w:space="0" w:color="auto"/>
              <w:right w:val="single" w:sz="4" w:space="0" w:color="auto"/>
            </w:tcBorders>
            <w:shd w:val="clear" w:color="000000" w:fill="F2F2F2"/>
            <w:noWrap/>
            <w:vAlign w:val="center"/>
            <w:hideMark/>
          </w:tcPr>
          <w:p w14:paraId="5C3E3A57" w14:textId="75CAD725"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5A5104F4" w14:textId="77777777" w:rsidR="003B0212" w:rsidRPr="003B0212" w:rsidRDefault="003B0212" w:rsidP="003B0212">
            <w:pPr>
              <w:jc w:val="left"/>
              <w:rPr>
                <w:rFonts w:cs="Arial"/>
                <w:sz w:val="14"/>
                <w:szCs w:val="14"/>
              </w:rPr>
            </w:pPr>
            <w:r w:rsidRPr="003B0212">
              <w:rPr>
                <w:rFonts w:cs="Arial"/>
                <w:sz w:val="14"/>
                <w:szCs w:val="14"/>
              </w:rPr>
              <w:t>CEP_COBRANCA</w:t>
            </w:r>
          </w:p>
        </w:tc>
        <w:tc>
          <w:tcPr>
            <w:tcW w:w="1517" w:type="pct"/>
            <w:tcBorders>
              <w:top w:val="nil"/>
              <w:left w:val="nil"/>
              <w:bottom w:val="single" w:sz="4" w:space="0" w:color="auto"/>
              <w:right w:val="single" w:sz="4" w:space="0" w:color="auto"/>
            </w:tcBorders>
            <w:shd w:val="clear" w:color="auto" w:fill="auto"/>
            <w:noWrap/>
            <w:vAlign w:val="center"/>
            <w:hideMark/>
          </w:tcPr>
          <w:p w14:paraId="7137ED50" w14:textId="7E826D35"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3B0212" w:rsidRPr="003B0212" w14:paraId="2D0DE49C"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92DF0CD" w14:textId="77777777" w:rsidR="003B0212" w:rsidRPr="003B0212" w:rsidRDefault="003B0212" w:rsidP="00C7511B">
            <w:pPr>
              <w:jc w:val="left"/>
              <w:rPr>
                <w:rFonts w:cs="Arial"/>
                <w:sz w:val="14"/>
                <w:szCs w:val="14"/>
              </w:rPr>
            </w:pPr>
            <w:r w:rsidRPr="003B0212">
              <w:rPr>
                <w:rFonts w:cs="Arial"/>
                <w:sz w:val="14"/>
                <w:szCs w:val="14"/>
              </w:rPr>
              <w:t>TIPO_LOGRADOURO_INSTALACAO</w:t>
            </w:r>
          </w:p>
        </w:tc>
        <w:tc>
          <w:tcPr>
            <w:tcW w:w="366" w:type="pct"/>
            <w:tcBorders>
              <w:top w:val="nil"/>
              <w:left w:val="nil"/>
              <w:bottom w:val="single" w:sz="4" w:space="0" w:color="auto"/>
              <w:right w:val="single" w:sz="4" w:space="0" w:color="auto"/>
            </w:tcBorders>
            <w:shd w:val="clear" w:color="000000" w:fill="F2F2F2"/>
            <w:noWrap/>
            <w:vAlign w:val="center"/>
            <w:hideMark/>
          </w:tcPr>
          <w:p w14:paraId="627BB426"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EBB012D"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2729005A"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6AFF50D6"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FCD2145" w14:textId="77777777" w:rsidR="003B0212" w:rsidRPr="003B0212" w:rsidRDefault="003B0212" w:rsidP="003B0212">
            <w:pPr>
              <w:jc w:val="left"/>
              <w:rPr>
                <w:rFonts w:cs="Arial"/>
                <w:sz w:val="14"/>
                <w:szCs w:val="14"/>
              </w:rPr>
            </w:pPr>
            <w:r w:rsidRPr="003B0212">
              <w:rPr>
                <w:rFonts w:cs="Arial"/>
                <w:sz w:val="14"/>
                <w:szCs w:val="14"/>
              </w:rPr>
              <w:t>TIPO_LOGRADOURO_INSTALACAO</w:t>
            </w:r>
          </w:p>
        </w:tc>
        <w:tc>
          <w:tcPr>
            <w:tcW w:w="1517" w:type="pct"/>
            <w:tcBorders>
              <w:top w:val="nil"/>
              <w:left w:val="nil"/>
              <w:bottom w:val="single" w:sz="4" w:space="0" w:color="auto"/>
              <w:right w:val="single" w:sz="4" w:space="0" w:color="auto"/>
            </w:tcBorders>
            <w:shd w:val="clear" w:color="000000" w:fill="auto"/>
            <w:vAlign w:val="bottom"/>
            <w:hideMark/>
          </w:tcPr>
          <w:p w14:paraId="5B8233E6"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6B9864F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907F749" w14:textId="77777777" w:rsidR="003B0212" w:rsidRPr="003B0212" w:rsidRDefault="003B0212" w:rsidP="00C7511B">
            <w:pPr>
              <w:jc w:val="left"/>
              <w:rPr>
                <w:rFonts w:cs="Arial"/>
                <w:sz w:val="14"/>
                <w:szCs w:val="14"/>
              </w:rPr>
            </w:pPr>
            <w:r w:rsidRPr="003B0212">
              <w:rPr>
                <w:rFonts w:cs="Arial"/>
                <w:sz w:val="14"/>
                <w:szCs w:val="14"/>
              </w:rPr>
              <w:t>CNPJ_DEALER</w:t>
            </w:r>
          </w:p>
        </w:tc>
        <w:tc>
          <w:tcPr>
            <w:tcW w:w="366" w:type="pct"/>
            <w:tcBorders>
              <w:top w:val="nil"/>
              <w:left w:val="nil"/>
              <w:bottom w:val="single" w:sz="4" w:space="0" w:color="auto"/>
              <w:right w:val="single" w:sz="4" w:space="0" w:color="auto"/>
            </w:tcBorders>
            <w:shd w:val="clear" w:color="000000" w:fill="F2F2F2"/>
            <w:noWrap/>
            <w:vAlign w:val="center"/>
            <w:hideMark/>
          </w:tcPr>
          <w:p w14:paraId="11A6715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9576EA0" w14:textId="77777777" w:rsidR="003B0212" w:rsidRPr="003B0212" w:rsidRDefault="003B0212" w:rsidP="00C7511B">
            <w:pPr>
              <w:jc w:val="center"/>
              <w:rPr>
                <w:rFonts w:cs="Arial"/>
                <w:sz w:val="14"/>
                <w:szCs w:val="14"/>
              </w:rPr>
            </w:pPr>
            <w:r w:rsidRPr="003B0212">
              <w:rPr>
                <w:rFonts w:cs="Arial"/>
                <w:sz w:val="14"/>
                <w:szCs w:val="14"/>
              </w:rPr>
              <w:t>30</w:t>
            </w:r>
          </w:p>
        </w:tc>
        <w:tc>
          <w:tcPr>
            <w:tcW w:w="320" w:type="pct"/>
            <w:tcBorders>
              <w:top w:val="nil"/>
              <w:left w:val="nil"/>
              <w:bottom w:val="single" w:sz="4" w:space="0" w:color="auto"/>
              <w:right w:val="single" w:sz="4" w:space="0" w:color="auto"/>
            </w:tcBorders>
            <w:shd w:val="clear" w:color="000000" w:fill="F2F2F2"/>
            <w:noWrap/>
            <w:vAlign w:val="center"/>
            <w:hideMark/>
          </w:tcPr>
          <w:p w14:paraId="6A3BBD4D"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nil"/>
              <w:bottom w:val="single" w:sz="4" w:space="0" w:color="auto"/>
              <w:right w:val="single" w:sz="4" w:space="0" w:color="auto"/>
            </w:tcBorders>
            <w:shd w:val="clear" w:color="000000" w:fill="F2F2F2"/>
            <w:noWrap/>
            <w:vAlign w:val="center"/>
            <w:hideMark/>
          </w:tcPr>
          <w:p w14:paraId="10DA1043"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18AE934A" w14:textId="77777777" w:rsidR="003B0212" w:rsidRPr="003B0212" w:rsidRDefault="003B0212" w:rsidP="003B0212">
            <w:pPr>
              <w:jc w:val="left"/>
              <w:rPr>
                <w:rFonts w:cs="Arial"/>
                <w:sz w:val="14"/>
                <w:szCs w:val="14"/>
              </w:rPr>
            </w:pPr>
            <w:r w:rsidRPr="003B0212">
              <w:rPr>
                <w:rFonts w:cs="Arial"/>
                <w:sz w:val="14"/>
                <w:szCs w:val="14"/>
              </w:rPr>
              <w:t>CNPJ_DEALER</w:t>
            </w:r>
          </w:p>
        </w:tc>
        <w:tc>
          <w:tcPr>
            <w:tcW w:w="1517" w:type="pct"/>
            <w:tcBorders>
              <w:top w:val="nil"/>
              <w:left w:val="nil"/>
              <w:bottom w:val="single" w:sz="4" w:space="0" w:color="auto"/>
              <w:right w:val="single" w:sz="4" w:space="0" w:color="auto"/>
            </w:tcBorders>
            <w:shd w:val="clear" w:color="auto" w:fill="auto"/>
            <w:noWrap/>
            <w:vAlign w:val="center"/>
            <w:hideMark/>
          </w:tcPr>
          <w:p w14:paraId="7C553327" w14:textId="5E8A1F28" w:rsidR="003B021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CNPJ</w:t>
              </w:r>
            </w:hyperlink>
          </w:p>
        </w:tc>
      </w:tr>
      <w:tr w:rsidR="003B0212" w:rsidRPr="003B0212" w14:paraId="06C95403"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506727A2" w14:textId="77777777" w:rsidR="003B0212" w:rsidRPr="003B0212" w:rsidRDefault="003B0212" w:rsidP="00C7511B">
            <w:pPr>
              <w:jc w:val="left"/>
              <w:rPr>
                <w:rFonts w:cs="Arial"/>
                <w:sz w:val="14"/>
                <w:szCs w:val="14"/>
              </w:rPr>
            </w:pPr>
            <w:r w:rsidRPr="003B0212">
              <w:rPr>
                <w:rFonts w:cs="Arial"/>
                <w:sz w:val="14"/>
                <w:szCs w:val="14"/>
              </w:rPr>
              <w:t>TIPO_LOGRADOURO_DEALER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20685715"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DE18350"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2F77873B"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178B9CE1"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620E314A" w14:textId="77777777" w:rsidR="003B0212" w:rsidRPr="003B0212" w:rsidRDefault="003B0212" w:rsidP="003B0212">
            <w:pPr>
              <w:jc w:val="left"/>
              <w:rPr>
                <w:rFonts w:cs="Arial"/>
                <w:sz w:val="14"/>
                <w:szCs w:val="14"/>
              </w:rPr>
            </w:pPr>
            <w:r w:rsidRPr="003B0212">
              <w:rPr>
                <w:rFonts w:cs="Arial"/>
                <w:sz w:val="14"/>
                <w:szCs w:val="14"/>
              </w:rPr>
              <w:t>TIPO_LOGRADOURO_DEALER</w:t>
            </w:r>
          </w:p>
        </w:tc>
        <w:tc>
          <w:tcPr>
            <w:tcW w:w="1517" w:type="pct"/>
            <w:tcBorders>
              <w:top w:val="nil"/>
              <w:left w:val="nil"/>
              <w:bottom w:val="single" w:sz="4" w:space="0" w:color="auto"/>
              <w:right w:val="single" w:sz="4" w:space="0" w:color="auto"/>
            </w:tcBorders>
            <w:shd w:val="clear" w:color="000000" w:fill="auto"/>
            <w:vAlign w:val="bottom"/>
            <w:hideMark/>
          </w:tcPr>
          <w:p w14:paraId="5585BDA5"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204F4671"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4A8AE3C" w14:textId="77777777" w:rsidR="003B0212" w:rsidRPr="003B0212" w:rsidRDefault="003B0212" w:rsidP="00C7511B">
            <w:pPr>
              <w:jc w:val="left"/>
              <w:rPr>
                <w:rFonts w:cs="Arial"/>
                <w:sz w:val="14"/>
                <w:szCs w:val="14"/>
              </w:rPr>
            </w:pPr>
            <w:r w:rsidRPr="003B0212">
              <w:rPr>
                <w:rFonts w:cs="Arial"/>
                <w:sz w:val="14"/>
                <w:szCs w:val="14"/>
              </w:rPr>
              <w:t>LOGRADOURO_DEALER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06312804"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6D8CA71" w14:textId="77777777" w:rsidR="003B0212" w:rsidRPr="003B0212" w:rsidRDefault="003B021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65DB123D"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2057890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93177DC" w14:textId="77777777" w:rsidR="003B0212" w:rsidRPr="003B0212" w:rsidRDefault="003B0212" w:rsidP="003B0212">
            <w:pPr>
              <w:jc w:val="left"/>
              <w:rPr>
                <w:rFonts w:cs="Arial"/>
                <w:sz w:val="14"/>
                <w:szCs w:val="14"/>
              </w:rPr>
            </w:pPr>
            <w:r w:rsidRPr="003B0212">
              <w:rPr>
                <w:rFonts w:cs="Arial"/>
                <w:sz w:val="14"/>
                <w:szCs w:val="14"/>
              </w:rPr>
              <w:t>LOGRADOURO_DEALER</w:t>
            </w:r>
          </w:p>
        </w:tc>
        <w:tc>
          <w:tcPr>
            <w:tcW w:w="1517" w:type="pct"/>
            <w:tcBorders>
              <w:top w:val="nil"/>
              <w:left w:val="nil"/>
              <w:bottom w:val="single" w:sz="4" w:space="0" w:color="auto"/>
              <w:right w:val="single" w:sz="4" w:space="0" w:color="auto"/>
            </w:tcBorders>
            <w:shd w:val="clear" w:color="auto" w:fill="auto"/>
            <w:noWrap/>
            <w:vAlign w:val="center"/>
            <w:hideMark/>
          </w:tcPr>
          <w:p w14:paraId="59D01F58" w14:textId="31E619B4"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3B0212" w:rsidRPr="003B0212" w14:paraId="5D78452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C4E1DDE" w14:textId="77777777" w:rsidR="003B0212" w:rsidRPr="003B0212" w:rsidRDefault="003B0212" w:rsidP="00C7511B">
            <w:pPr>
              <w:jc w:val="left"/>
              <w:rPr>
                <w:rFonts w:cs="Arial"/>
                <w:sz w:val="14"/>
                <w:szCs w:val="14"/>
              </w:rPr>
            </w:pPr>
            <w:r w:rsidRPr="003B0212">
              <w:rPr>
                <w:rFonts w:cs="Arial"/>
                <w:sz w:val="14"/>
                <w:szCs w:val="14"/>
              </w:rPr>
              <w:t>NUMERO_LOGRADOURO_DEALER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7BDC85B1"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601D268" w14:textId="77777777" w:rsidR="003B0212" w:rsidRPr="003B0212" w:rsidRDefault="003B0212" w:rsidP="00C7511B">
            <w:pPr>
              <w:jc w:val="center"/>
              <w:rPr>
                <w:rFonts w:cs="Arial"/>
                <w:sz w:val="14"/>
                <w:szCs w:val="14"/>
              </w:rPr>
            </w:pPr>
            <w:r w:rsidRPr="003B0212">
              <w:rPr>
                <w:rFonts w:cs="Arial"/>
                <w:sz w:val="14"/>
                <w:szCs w:val="14"/>
              </w:rPr>
              <w:t>20</w:t>
            </w:r>
          </w:p>
        </w:tc>
        <w:tc>
          <w:tcPr>
            <w:tcW w:w="320" w:type="pct"/>
            <w:tcBorders>
              <w:top w:val="nil"/>
              <w:left w:val="nil"/>
              <w:bottom w:val="single" w:sz="4" w:space="0" w:color="auto"/>
              <w:right w:val="single" w:sz="4" w:space="0" w:color="auto"/>
            </w:tcBorders>
            <w:shd w:val="clear" w:color="000000" w:fill="F2F2F2"/>
            <w:noWrap/>
            <w:vAlign w:val="center"/>
            <w:hideMark/>
          </w:tcPr>
          <w:p w14:paraId="1EF1CA68"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CEEBD77"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DE75539" w14:textId="77777777" w:rsidR="003B0212" w:rsidRPr="003B0212" w:rsidRDefault="003B0212" w:rsidP="003B0212">
            <w:pPr>
              <w:jc w:val="left"/>
              <w:rPr>
                <w:rFonts w:cs="Arial"/>
                <w:sz w:val="14"/>
                <w:szCs w:val="14"/>
              </w:rPr>
            </w:pPr>
            <w:r w:rsidRPr="003B0212">
              <w:rPr>
                <w:rFonts w:cs="Arial"/>
                <w:sz w:val="14"/>
                <w:szCs w:val="14"/>
              </w:rPr>
              <w:t>NUMERO_LOGRADOURO_DEALER</w:t>
            </w:r>
          </w:p>
        </w:tc>
        <w:tc>
          <w:tcPr>
            <w:tcW w:w="1517" w:type="pct"/>
            <w:tcBorders>
              <w:top w:val="nil"/>
              <w:left w:val="nil"/>
              <w:bottom w:val="single" w:sz="4" w:space="0" w:color="auto"/>
              <w:right w:val="single" w:sz="4" w:space="0" w:color="auto"/>
            </w:tcBorders>
            <w:shd w:val="clear" w:color="000000" w:fill="auto"/>
            <w:vAlign w:val="bottom"/>
            <w:hideMark/>
          </w:tcPr>
          <w:p w14:paraId="1EBD4121" w14:textId="77777777" w:rsidR="003B0212" w:rsidRPr="003B0212" w:rsidRDefault="003B0212" w:rsidP="003B0212">
            <w:pPr>
              <w:jc w:val="left"/>
              <w:rPr>
                <w:rFonts w:cs="Arial"/>
                <w:sz w:val="14"/>
                <w:szCs w:val="14"/>
              </w:rPr>
            </w:pPr>
            <w:r w:rsidRPr="003B0212">
              <w:rPr>
                <w:rFonts w:cs="Arial"/>
                <w:sz w:val="14"/>
                <w:szCs w:val="14"/>
              </w:rPr>
              <w:t> </w:t>
            </w:r>
          </w:p>
        </w:tc>
      </w:tr>
      <w:tr w:rsidR="00CC5162" w:rsidRPr="003B0212" w14:paraId="11C30415"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A021C3F" w14:textId="77777777" w:rsidR="00CC5162" w:rsidRPr="003B0212" w:rsidRDefault="00CC5162" w:rsidP="00C7511B">
            <w:pPr>
              <w:jc w:val="left"/>
              <w:rPr>
                <w:rFonts w:cs="Arial"/>
                <w:sz w:val="14"/>
                <w:szCs w:val="14"/>
              </w:rPr>
            </w:pPr>
            <w:r w:rsidRPr="003B0212">
              <w:rPr>
                <w:rFonts w:cs="Arial"/>
                <w:sz w:val="14"/>
                <w:szCs w:val="14"/>
              </w:rPr>
              <w:t>COMPLEMENTO_DEALER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6E027B5E"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043C739" w14:textId="77777777" w:rsidR="00CC5162" w:rsidRPr="003B0212" w:rsidRDefault="00CC5162"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733EBC22"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48C449E1"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D531B60" w14:textId="77777777" w:rsidR="00CC5162" w:rsidRPr="003B0212" w:rsidRDefault="00CC5162" w:rsidP="00CC5162">
            <w:pPr>
              <w:jc w:val="left"/>
              <w:rPr>
                <w:rFonts w:cs="Arial"/>
                <w:sz w:val="14"/>
                <w:szCs w:val="14"/>
              </w:rPr>
            </w:pPr>
            <w:r w:rsidRPr="003B0212">
              <w:rPr>
                <w:rFonts w:cs="Arial"/>
                <w:sz w:val="14"/>
                <w:szCs w:val="14"/>
              </w:rPr>
              <w:t>COMPLEMENTO_DEALER</w:t>
            </w:r>
          </w:p>
        </w:tc>
        <w:tc>
          <w:tcPr>
            <w:tcW w:w="1517" w:type="pct"/>
            <w:tcBorders>
              <w:top w:val="nil"/>
              <w:left w:val="nil"/>
              <w:bottom w:val="single" w:sz="4" w:space="0" w:color="auto"/>
              <w:right w:val="single" w:sz="4" w:space="0" w:color="auto"/>
            </w:tcBorders>
            <w:shd w:val="clear" w:color="auto" w:fill="auto"/>
            <w:noWrap/>
            <w:hideMark/>
          </w:tcPr>
          <w:p w14:paraId="684DF529" w14:textId="17BCB5D0" w:rsidR="00CC5162" w:rsidRPr="003B0212" w:rsidRDefault="00CC5162" w:rsidP="00CC5162">
            <w:pPr>
              <w:rPr>
                <w:rFonts w:cs="Arial"/>
                <w:color w:val="0000FF"/>
                <w:sz w:val="14"/>
                <w:szCs w:val="14"/>
                <w:u w:val="single"/>
              </w:rPr>
            </w:pPr>
            <w:r w:rsidRPr="000B7DFF">
              <w:rPr>
                <w:rFonts w:cs="Arial"/>
                <w:sz w:val="14"/>
                <w:szCs w:val="14"/>
              </w:rPr>
              <w:t xml:space="preserve">Vide item </w:t>
            </w:r>
            <w:hyperlink w:anchor="_Normalizações_de_Registros" w:history="1">
              <w:r w:rsidRPr="000B7DFF">
                <w:rPr>
                  <w:rStyle w:val="Hyperlink"/>
                  <w:rFonts w:cs="Arial"/>
                  <w:sz w:val="14"/>
                  <w:szCs w:val="14"/>
                </w:rPr>
                <w:t>Normalizações de Registros - ENDEREÇO</w:t>
              </w:r>
            </w:hyperlink>
          </w:p>
        </w:tc>
      </w:tr>
      <w:tr w:rsidR="00CC5162" w:rsidRPr="003B0212" w14:paraId="0DF6750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1805979" w14:textId="77777777" w:rsidR="00CC5162" w:rsidRPr="003B0212" w:rsidRDefault="00CC5162" w:rsidP="00C7511B">
            <w:pPr>
              <w:jc w:val="left"/>
              <w:rPr>
                <w:rFonts w:cs="Arial"/>
                <w:sz w:val="14"/>
                <w:szCs w:val="14"/>
              </w:rPr>
            </w:pPr>
            <w:r w:rsidRPr="003B0212">
              <w:rPr>
                <w:rFonts w:cs="Arial"/>
                <w:sz w:val="14"/>
                <w:szCs w:val="14"/>
              </w:rPr>
              <w:t>BAIRRO_DEALER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33F52125"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E054608" w14:textId="77777777" w:rsidR="00CC5162" w:rsidRPr="003B0212" w:rsidRDefault="00CC516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000000" w:fill="F2F2F2"/>
            <w:noWrap/>
            <w:vAlign w:val="center"/>
            <w:hideMark/>
          </w:tcPr>
          <w:p w14:paraId="0B5C9217"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795D2ACF"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064038B8" w14:textId="77777777" w:rsidR="00CC5162" w:rsidRPr="003B0212" w:rsidRDefault="00CC5162" w:rsidP="00CC5162">
            <w:pPr>
              <w:jc w:val="left"/>
              <w:rPr>
                <w:rFonts w:cs="Arial"/>
                <w:sz w:val="14"/>
                <w:szCs w:val="14"/>
              </w:rPr>
            </w:pPr>
            <w:r w:rsidRPr="003B0212">
              <w:rPr>
                <w:rFonts w:cs="Arial"/>
                <w:sz w:val="14"/>
                <w:szCs w:val="14"/>
              </w:rPr>
              <w:t>BAIRRO_DEALER</w:t>
            </w:r>
          </w:p>
        </w:tc>
        <w:tc>
          <w:tcPr>
            <w:tcW w:w="1517" w:type="pct"/>
            <w:tcBorders>
              <w:top w:val="nil"/>
              <w:left w:val="nil"/>
              <w:bottom w:val="single" w:sz="4" w:space="0" w:color="auto"/>
              <w:right w:val="single" w:sz="4" w:space="0" w:color="auto"/>
            </w:tcBorders>
            <w:shd w:val="clear" w:color="auto" w:fill="auto"/>
            <w:noWrap/>
            <w:hideMark/>
          </w:tcPr>
          <w:p w14:paraId="68CCA583" w14:textId="7DDAA62E" w:rsidR="00CC5162" w:rsidRPr="003B0212" w:rsidRDefault="00CC5162" w:rsidP="00CC5162">
            <w:pPr>
              <w:rPr>
                <w:rFonts w:cs="Arial"/>
                <w:color w:val="0000FF"/>
                <w:sz w:val="14"/>
                <w:szCs w:val="14"/>
                <w:u w:val="single"/>
              </w:rPr>
            </w:pPr>
            <w:r w:rsidRPr="000B7DFF">
              <w:rPr>
                <w:rFonts w:cs="Arial"/>
                <w:sz w:val="14"/>
                <w:szCs w:val="14"/>
              </w:rPr>
              <w:t xml:space="preserve">Vide item </w:t>
            </w:r>
            <w:hyperlink w:anchor="_Normalizações_de_Registros" w:history="1">
              <w:r w:rsidRPr="000B7DFF">
                <w:rPr>
                  <w:rStyle w:val="Hyperlink"/>
                  <w:rFonts w:cs="Arial"/>
                  <w:sz w:val="14"/>
                  <w:szCs w:val="14"/>
                </w:rPr>
                <w:t>Normalizações de Registros - ENDEREÇO</w:t>
              </w:r>
            </w:hyperlink>
          </w:p>
        </w:tc>
      </w:tr>
      <w:tr w:rsidR="00CC5162" w:rsidRPr="003B0212" w14:paraId="177B005B"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2F51AC3" w14:textId="77777777" w:rsidR="00CC5162" w:rsidRPr="003B0212" w:rsidRDefault="00CC5162" w:rsidP="00C7511B">
            <w:pPr>
              <w:jc w:val="left"/>
              <w:rPr>
                <w:rFonts w:cs="Arial"/>
                <w:sz w:val="14"/>
                <w:szCs w:val="14"/>
              </w:rPr>
            </w:pPr>
            <w:r w:rsidRPr="003B0212">
              <w:rPr>
                <w:rFonts w:cs="Arial"/>
                <w:sz w:val="14"/>
                <w:szCs w:val="14"/>
              </w:rPr>
              <w:t>CIDADE_DEALER</w:t>
            </w:r>
          </w:p>
        </w:tc>
        <w:tc>
          <w:tcPr>
            <w:tcW w:w="366" w:type="pct"/>
            <w:tcBorders>
              <w:top w:val="nil"/>
              <w:left w:val="nil"/>
              <w:bottom w:val="single" w:sz="4" w:space="0" w:color="auto"/>
              <w:right w:val="single" w:sz="4" w:space="0" w:color="auto"/>
            </w:tcBorders>
            <w:shd w:val="clear" w:color="000000" w:fill="F2F2F2"/>
            <w:noWrap/>
            <w:vAlign w:val="center"/>
            <w:hideMark/>
          </w:tcPr>
          <w:p w14:paraId="501076AB" w14:textId="77777777" w:rsidR="00CC5162" w:rsidRPr="003B0212" w:rsidRDefault="00CC516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22A55112" w14:textId="77777777" w:rsidR="00CC5162" w:rsidRPr="003B0212" w:rsidRDefault="00CC5162" w:rsidP="00C7511B">
            <w:pPr>
              <w:jc w:val="center"/>
              <w:rPr>
                <w:rFonts w:cs="Arial"/>
                <w:sz w:val="14"/>
                <w:szCs w:val="14"/>
              </w:rPr>
            </w:pPr>
            <w:r w:rsidRPr="003B0212">
              <w:rPr>
                <w:rFonts w:cs="Arial"/>
                <w:sz w:val="14"/>
                <w:szCs w:val="14"/>
              </w:rPr>
              <w:t>100</w:t>
            </w:r>
          </w:p>
        </w:tc>
        <w:tc>
          <w:tcPr>
            <w:tcW w:w="320" w:type="pct"/>
            <w:tcBorders>
              <w:top w:val="nil"/>
              <w:left w:val="nil"/>
              <w:bottom w:val="single" w:sz="4" w:space="0" w:color="auto"/>
              <w:right w:val="single" w:sz="4" w:space="0" w:color="auto"/>
            </w:tcBorders>
            <w:shd w:val="clear" w:color="000000" w:fill="F2F2F2"/>
            <w:noWrap/>
            <w:vAlign w:val="center"/>
            <w:hideMark/>
          </w:tcPr>
          <w:p w14:paraId="3B23D5F0" w14:textId="77777777"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68D32D14" w14:textId="77777777"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087550C1" w14:textId="77777777" w:rsidR="00CC5162" w:rsidRPr="003B0212" w:rsidRDefault="00CC5162" w:rsidP="00CC5162">
            <w:pPr>
              <w:jc w:val="left"/>
              <w:rPr>
                <w:rFonts w:cs="Arial"/>
                <w:sz w:val="14"/>
                <w:szCs w:val="14"/>
              </w:rPr>
            </w:pPr>
            <w:r w:rsidRPr="003B0212">
              <w:rPr>
                <w:rFonts w:cs="Arial"/>
                <w:sz w:val="14"/>
                <w:szCs w:val="14"/>
              </w:rPr>
              <w:t>CIDADE_DEALER</w:t>
            </w:r>
          </w:p>
        </w:tc>
        <w:tc>
          <w:tcPr>
            <w:tcW w:w="1517" w:type="pct"/>
            <w:tcBorders>
              <w:top w:val="nil"/>
              <w:left w:val="nil"/>
              <w:bottom w:val="single" w:sz="4" w:space="0" w:color="auto"/>
              <w:right w:val="single" w:sz="4" w:space="0" w:color="auto"/>
            </w:tcBorders>
            <w:shd w:val="clear" w:color="auto" w:fill="auto"/>
            <w:noWrap/>
            <w:hideMark/>
          </w:tcPr>
          <w:p w14:paraId="17A7B297" w14:textId="7B0C1D4E" w:rsidR="00CC5162" w:rsidRPr="003B0212" w:rsidRDefault="00CC5162" w:rsidP="00CC5162">
            <w:pPr>
              <w:rPr>
                <w:rFonts w:cs="Arial"/>
                <w:color w:val="0000FF"/>
                <w:sz w:val="14"/>
                <w:szCs w:val="14"/>
                <w:u w:val="single"/>
              </w:rPr>
            </w:pPr>
            <w:r w:rsidRPr="000B7DFF">
              <w:rPr>
                <w:rFonts w:cs="Arial"/>
                <w:sz w:val="14"/>
                <w:szCs w:val="14"/>
              </w:rPr>
              <w:t xml:space="preserve">Vide item </w:t>
            </w:r>
            <w:hyperlink w:anchor="_Normalizações_de_Registros" w:history="1">
              <w:r w:rsidRPr="000B7DFF">
                <w:rPr>
                  <w:rStyle w:val="Hyperlink"/>
                  <w:rFonts w:cs="Arial"/>
                  <w:sz w:val="14"/>
                  <w:szCs w:val="14"/>
                </w:rPr>
                <w:t>Normalizações de Registros - ENDEREÇO</w:t>
              </w:r>
            </w:hyperlink>
          </w:p>
        </w:tc>
      </w:tr>
      <w:tr w:rsidR="003B0212" w:rsidRPr="003B0212" w14:paraId="4155C36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4C9710F" w14:textId="77777777" w:rsidR="003B0212" w:rsidRPr="003B0212" w:rsidRDefault="003B0212" w:rsidP="00C7511B">
            <w:pPr>
              <w:jc w:val="left"/>
              <w:rPr>
                <w:rFonts w:cs="Arial"/>
                <w:sz w:val="14"/>
                <w:szCs w:val="14"/>
              </w:rPr>
            </w:pPr>
            <w:r w:rsidRPr="003B0212">
              <w:rPr>
                <w:rFonts w:cs="Arial"/>
                <w:sz w:val="14"/>
                <w:szCs w:val="14"/>
              </w:rPr>
              <w:t>ESTADO_DEALER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1F0329AA"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76210BC" w14:textId="77777777" w:rsidR="003B0212" w:rsidRPr="003B0212" w:rsidRDefault="003B0212" w:rsidP="00C7511B">
            <w:pPr>
              <w:jc w:val="center"/>
              <w:rPr>
                <w:rFonts w:cs="Arial"/>
                <w:sz w:val="14"/>
                <w:szCs w:val="14"/>
              </w:rPr>
            </w:pPr>
            <w:r w:rsidRPr="003B0212">
              <w:rPr>
                <w:rFonts w:cs="Arial"/>
                <w:sz w:val="14"/>
                <w:szCs w:val="14"/>
              </w:rPr>
              <w:t>5</w:t>
            </w:r>
          </w:p>
        </w:tc>
        <w:tc>
          <w:tcPr>
            <w:tcW w:w="320" w:type="pct"/>
            <w:tcBorders>
              <w:top w:val="nil"/>
              <w:left w:val="nil"/>
              <w:bottom w:val="single" w:sz="4" w:space="0" w:color="auto"/>
              <w:right w:val="single" w:sz="4" w:space="0" w:color="auto"/>
            </w:tcBorders>
            <w:shd w:val="clear" w:color="000000" w:fill="F2F2F2"/>
            <w:noWrap/>
            <w:vAlign w:val="center"/>
            <w:hideMark/>
          </w:tcPr>
          <w:p w14:paraId="6828DC0E"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28EE42D"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ED432B8" w14:textId="77777777" w:rsidR="003B0212" w:rsidRPr="003B0212" w:rsidRDefault="003B0212" w:rsidP="003B0212">
            <w:pPr>
              <w:jc w:val="left"/>
              <w:rPr>
                <w:rFonts w:cs="Arial"/>
                <w:sz w:val="14"/>
                <w:szCs w:val="14"/>
              </w:rPr>
            </w:pPr>
            <w:r w:rsidRPr="003B0212">
              <w:rPr>
                <w:rFonts w:cs="Arial"/>
                <w:sz w:val="14"/>
                <w:szCs w:val="14"/>
              </w:rPr>
              <w:t>ESTADO_DEALER</w:t>
            </w:r>
          </w:p>
        </w:tc>
        <w:tc>
          <w:tcPr>
            <w:tcW w:w="1517" w:type="pct"/>
            <w:tcBorders>
              <w:top w:val="nil"/>
              <w:left w:val="nil"/>
              <w:bottom w:val="single" w:sz="4" w:space="0" w:color="auto"/>
              <w:right w:val="single" w:sz="4" w:space="0" w:color="auto"/>
            </w:tcBorders>
            <w:shd w:val="clear" w:color="000000" w:fill="auto"/>
            <w:vAlign w:val="bottom"/>
            <w:hideMark/>
          </w:tcPr>
          <w:p w14:paraId="6DAA824D"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6094CFB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2370564" w14:textId="77777777" w:rsidR="003B0212" w:rsidRPr="003B0212" w:rsidRDefault="003B0212" w:rsidP="00C7511B">
            <w:pPr>
              <w:jc w:val="left"/>
              <w:rPr>
                <w:rFonts w:cs="Arial"/>
                <w:sz w:val="14"/>
                <w:szCs w:val="14"/>
              </w:rPr>
            </w:pPr>
            <w:r w:rsidRPr="003B0212">
              <w:rPr>
                <w:rFonts w:cs="Arial"/>
                <w:sz w:val="14"/>
                <w:szCs w:val="14"/>
              </w:rPr>
              <w:t>CEP_DEALER</w:t>
            </w:r>
          </w:p>
        </w:tc>
        <w:tc>
          <w:tcPr>
            <w:tcW w:w="366" w:type="pct"/>
            <w:tcBorders>
              <w:top w:val="nil"/>
              <w:left w:val="nil"/>
              <w:bottom w:val="single" w:sz="4" w:space="0" w:color="auto"/>
              <w:right w:val="single" w:sz="4" w:space="0" w:color="auto"/>
            </w:tcBorders>
            <w:shd w:val="clear" w:color="000000" w:fill="F2F2F2"/>
            <w:noWrap/>
            <w:vAlign w:val="center"/>
            <w:hideMark/>
          </w:tcPr>
          <w:p w14:paraId="63D68A2B"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87F8058" w14:textId="77777777" w:rsidR="003B0212" w:rsidRPr="003B0212" w:rsidRDefault="003B0212" w:rsidP="00C7511B">
            <w:pPr>
              <w:jc w:val="center"/>
              <w:rPr>
                <w:rFonts w:cs="Arial"/>
                <w:sz w:val="14"/>
                <w:szCs w:val="14"/>
              </w:rPr>
            </w:pPr>
            <w:r w:rsidRPr="003B0212">
              <w:rPr>
                <w:rFonts w:cs="Arial"/>
                <w:sz w:val="14"/>
                <w:szCs w:val="14"/>
              </w:rPr>
              <w:t>15</w:t>
            </w:r>
          </w:p>
        </w:tc>
        <w:tc>
          <w:tcPr>
            <w:tcW w:w="320" w:type="pct"/>
            <w:tcBorders>
              <w:top w:val="nil"/>
              <w:left w:val="nil"/>
              <w:bottom w:val="single" w:sz="4" w:space="0" w:color="auto"/>
              <w:right w:val="single" w:sz="4" w:space="0" w:color="auto"/>
            </w:tcBorders>
            <w:shd w:val="clear" w:color="000000" w:fill="F2F2F2"/>
            <w:noWrap/>
            <w:vAlign w:val="center"/>
            <w:hideMark/>
          </w:tcPr>
          <w:p w14:paraId="0E6B78F4" w14:textId="01AC8CB9"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nil"/>
              <w:bottom w:val="single" w:sz="4" w:space="0" w:color="auto"/>
              <w:right w:val="single" w:sz="4" w:space="0" w:color="auto"/>
            </w:tcBorders>
            <w:shd w:val="clear" w:color="000000" w:fill="F2F2F2"/>
            <w:noWrap/>
            <w:vAlign w:val="center"/>
            <w:hideMark/>
          </w:tcPr>
          <w:p w14:paraId="4C0BD8F8" w14:textId="539F466F"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7D8F8200" w14:textId="77777777" w:rsidR="003B0212" w:rsidRPr="003B0212" w:rsidRDefault="003B0212" w:rsidP="003B0212">
            <w:pPr>
              <w:jc w:val="left"/>
              <w:rPr>
                <w:rFonts w:cs="Arial"/>
                <w:sz w:val="14"/>
                <w:szCs w:val="14"/>
              </w:rPr>
            </w:pPr>
            <w:r w:rsidRPr="003B0212">
              <w:rPr>
                <w:rFonts w:cs="Arial"/>
                <w:sz w:val="14"/>
                <w:szCs w:val="14"/>
              </w:rPr>
              <w:t>CEP_DEALER</w:t>
            </w:r>
          </w:p>
        </w:tc>
        <w:tc>
          <w:tcPr>
            <w:tcW w:w="1517" w:type="pct"/>
            <w:tcBorders>
              <w:top w:val="nil"/>
              <w:left w:val="nil"/>
              <w:bottom w:val="single" w:sz="4" w:space="0" w:color="auto"/>
              <w:right w:val="single" w:sz="4" w:space="0" w:color="auto"/>
            </w:tcBorders>
            <w:shd w:val="clear" w:color="auto" w:fill="auto"/>
            <w:noWrap/>
            <w:vAlign w:val="center"/>
            <w:hideMark/>
          </w:tcPr>
          <w:p w14:paraId="057B2706" w14:textId="0EB2E53C" w:rsidR="003B0212" w:rsidRPr="003B0212" w:rsidRDefault="00CC5162" w:rsidP="003B021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3B0212" w:rsidRPr="003B0212" w14:paraId="7DA50C2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7F29F90" w14:textId="77777777" w:rsidR="003B0212" w:rsidRPr="003B0212" w:rsidRDefault="003B0212" w:rsidP="00C7511B">
            <w:pPr>
              <w:jc w:val="left"/>
              <w:rPr>
                <w:rFonts w:cs="Arial"/>
                <w:sz w:val="14"/>
                <w:szCs w:val="14"/>
              </w:rPr>
            </w:pPr>
            <w:r w:rsidRPr="003B0212">
              <w:rPr>
                <w:rFonts w:cs="Arial"/>
                <w:sz w:val="14"/>
                <w:szCs w:val="14"/>
              </w:rPr>
              <w:t>PRE_POS_PAGO</w:t>
            </w:r>
          </w:p>
        </w:tc>
        <w:tc>
          <w:tcPr>
            <w:tcW w:w="366" w:type="pct"/>
            <w:tcBorders>
              <w:top w:val="nil"/>
              <w:left w:val="nil"/>
              <w:bottom w:val="single" w:sz="4" w:space="0" w:color="auto"/>
              <w:right w:val="single" w:sz="4" w:space="0" w:color="auto"/>
            </w:tcBorders>
            <w:shd w:val="clear" w:color="000000" w:fill="F2F2F2"/>
            <w:noWrap/>
            <w:vAlign w:val="center"/>
            <w:hideMark/>
          </w:tcPr>
          <w:p w14:paraId="41E03499"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14EB0E4"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52E4F677"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34D012B1"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D69D383" w14:textId="77777777" w:rsidR="003B0212" w:rsidRPr="003B0212" w:rsidRDefault="003B0212" w:rsidP="003B0212">
            <w:pPr>
              <w:jc w:val="left"/>
              <w:rPr>
                <w:rFonts w:cs="Arial"/>
                <w:sz w:val="14"/>
                <w:szCs w:val="14"/>
              </w:rPr>
            </w:pPr>
            <w:r w:rsidRPr="003B0212">
              <w:rPr>
                <w:rFonts w:cs="Arial"/>
                <w:sz w:val="14"/>
                <w:szCs w:val="14"/>
              </w:rPr>
              <w:t>PRE_POS_PAGO</w:t>
            </w:r>
          </w:p>
        </w:tc>
        <w:tc>
          <w:tcPr>
            <w:tcW w:w="1517" w:type="pct"/>
            <w:tcBorders>
              <w:top w:val="nil"/>
              <w:left w:val="nil"/>
              <w:bottom w:val="single" w:sz="4" w:space="0" w:color="auto"/>
              <w:right w:val="single" w:sz="4" w:space="0" w:color="auto"/>
            </w:tcBorders>
            <w:shd w:val="clear" w:color="000000" w:fill="auto"/>
            <w:vAlign w:val="bottom"/>
            <w:hideMark/>
          </w:tcPr>
          <w:p w14:paraId="4FE41FCE" w14:textId="77777777" w:rsidR="003B0212" w:rsidRPr="003B0212" w:rsidRDefault="003B0212" w:rsidP="003B0212">
            <w:pPr>
              <w:jc w:val="left"/>
              <w:rPr>
                <w:rFonts w:cs="Arial"/>
                <w:sz w:val="14"/>
                <w:szCs w:val="14"/>
              </w:rPr>
            </w:pPr>
            <w:r w:rsidRPr="003B0212">
              <w:rPr>
                <w:rFonts w:cs="Arial"/>
                <w:sz w:val="14"/>
                <w:szCs w:val="14"/>
              </w:rPr>
              <w:t> </w:t>
            </w:r>
          </w:p>
        </w:tc>
      </w:tr>
      <w:tr w:rsidR="003B0212" w:rsidRPr="003B0212" w14:paraId="7F4B003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FD05111" w14:textId="77777777" w:rsidR="003B0212" w:rsidRPr="003B0212" w:rsidRDefault="003B0212" w:rsidP="00C7511B">
            <w:pPr>
              <w:jc w:val="left"/>
              <w:rPr>
                <w:rFonts w:cs="Arial"/>
                <w:sz w:val="14"/>
                <w:szCs w:val="14"/>
              </w:rPr>
            </w:pPr>
            <w:r w:rsidRPr="003B0212">
              <w:rPr>
                <w:rFonts w:cs="Arial"/>
                <w:sz w:val="14"/>
                <w:szCs w:val="14"/>
              </w:rPr>
              <w:t>CODIGO_OPERADORA_INSERIDA</w:t>
            </w:r>
          </w:p>
        </w:tc>
        <w:tc>
          <w:tcPr>
            <w:tcW w:w="366" w:type="pct"/>
            <w:tcBorders>
              <w:top w:val="nil"/>
              <w:left w:val="nil"/>
              <w:bottom w:val="single" w:sz="4" w:space="0" w:color="auto"/>
              <w:right w:val="single" w:sz="4" w:space="0" w:color="auto"/>
            </w:tcBorders>
            <w:shd w:val="clear" w:color="000000" w:fill="F2F2F2"/>
            <w:noWrap/>
            <w:vAlign w:val="center"/>
            <w:hideMark/>
          </w:tcPr>
          <w:p w14:paraId="35C2E0CD" w14:textId="77777777" w:rsidR="003B0212" w:rsidRPr="003B0212" w:rsidRDefault="003B0212"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036FA55" w14:textId="77777777" w:rsidR="003B0212" w:rsidRPr="003B0212" w:rsidRDefault="003B0212"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282E4AE6" w14:textId="77777777" w:rsidR="003B0212" w:rsidRPr="003B0212" w:rsidRDefault="003B0212"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12FC1FFE" w14:textId="77777777" w:rsidR="003B0212" w:rsidRPr="003B0212" w:rsidRDefault="003B0212"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6D63FCDB" w14:textId="77777777" w:rsidR="003B0212" w:rsidRPr="003B0212" w:rsidRDefault="003B0212" w:rsidP="003B0212">
            <w:pPr>
              <w:jc w:val="left"/>
              <w:rPr>
                <w:rFonts w:cs="Arial"/>
                <w:sz w:val="14"/>
                <w:szCs w:val="14"/>
              </w:rPr>
            </w:pPr>
            <w:r w:rsidRPr="003B0212">
              <w:rPr>
                <w:rFonts w:cs="Arial"/>
                <w:sz w:val="14"/>
                <w:szCs w:val="14"/>
              </w:rPr>
              <w:t>CODIGO_OPERADORA_INSERIDA</w:t>
            </w:r>
          </w:p>
        </w:tc>
        <w:tc>
          <w:tcPr>
            <w:tcW w:w="1517" w:type="pct"/>
            <w:tcBorders>
              <w:top w:val="nil"/>
              <w:left w:val="nil"/>
              <w:bottom w:val="single" w:sz="4" w:space="0" w:color="auto"/>
              <w:right w:val="single" w:sz="4" w:space="0" w:color="auto"/>
            </w:tcBorders>
            <w:shd w:val="clear" w:color="000000" w:fill="auto"/>
            <w:vAlign w:val="bottom"/>
            <w:hideMark/>
          </w:tcPr>
          <w:p w14:paraId="2FE8567F" w14:textId="77777777" w:rsidR="003B0212" w:rsidRPr="003B0212" w:rsidRDefault="003B0212" w:rsidP="003B0212">
            <w:pPr>
              <w:jc w:val="left"/>
              <w:rPr>
                <w:rFonts w:cs="Arial"/>
                <w:sz w:val="14"/>
                <w:szCs w:val="14"/>
              </w:rPr>
            </w:pPr>
            <w:r w:rsidRPr="003B0212">
              <w:rPr>
                <w:rFonts w:cs="Arial"/>
                <w:sz w:val="14"/>
                <w:szCs w:val="14"/>
              </w:rPr>
              <w:t> </w:t>
            </w:r>
          </w:p>
        </w:tc>
      </w:tr>
      <w:tr w:rsidR="005103D4" w:rsidRPr="003B0212" w14:paraId="27E1F99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B53C253" w14:textId="77777777" w:rsidR="005103D4" w:rsidRPr="003B0212" w:rsidRDefault="005103D4" w:rsidP="00C7511B">
            <w:pPr>
              <w:jc w:val="left"/>
              <w:rPr>
                <w:rFonts w:cs="Arial"/>
                <w:sz w:val="14"/>
                <w:szCs w:val="14"/>
              </w:rPr>
            </w:pPr>
            <w:r w:rsidRPr="003B0212">
              <w:rPr>
                <w:rFonts w:cs="Arial"/>
                <w:sz w:val="14"/>
                <w:szCs w:val="14"/>
              </w:rPr>
              <w:t>DATA_INSERCAO</w:t>
            </w:r>
          </w:p>
        </w:tc>
        <w:tc>
          <w:tcPr>
            <w:tcW w:w="366" w:type="pct"/>
            <w:tcBorders>
              <w:top w:val="nil"/>
              <w:left w:val="nil"/>
              <w:bottom w:val="single" w:sz="4" w:space="0" w:color="auto"/>
              <w:right w:val="single" w:sz="4" w:space="0" w:color="auto"/>
            </w:tcBorders>
            <w:shd w:val="clear" w:color="000000" w:fill="F2F2F2"/>
            <w:noWrap/>
            <w:vAlign w:val="center"/>
            <w:hideMark/>
          </w:tcPr>
          <w:p w14:paraId="5752D8AC" w14:textId="77777777" w:rsidR="005103D4" w:rsidRPr="003B0212" w:rsidRDefault="005103D4" w:rsidP="00C7511B">
            <w:pPr>
              <w:jc w:val="center"/>
              <w:rPr>
                <w:rFonts w:cs="Arial"/>
                <w:sz w:val="14"/>
                <w:szCs w:val="14"/>
              </w:rPr>
            </w:pPr>
            <w:r w:rsidRPr="003B0212">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204F1554" w14:textId="205DF721" w:rsidR="005103D4" w:rsidRPr="003B0212" w:rsidRDefault="005103D4"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14F1FF00" w14:textId="340E0165"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single" w:sz="4" w:space="0" w:color="auto"/>
              <w:left w:val="nil"/>
              <w:bottom w:val="single" w:sz="4" w:space="0" w:color="auto"/>
              <w:right w:val="single" w:sz="4" w:space="0" w:color="auto"/>
            </w:tcBorders>
            <w:shd w:val="clear" w:color="000000" w:fill="F2F2F2"/>
            <w:noWrap/>
            <w:vAlign w:val="center"/>
            <w:hideMark/>
          </w:tcPr>
          <w:p w14:paraId="22D0616B" w14:textId="0EE5B9CD"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2F36051D" w14:textId="77777777" w:rsidR="005103D4" w:rsidRPr="003B0212" w:rsidRDefault="005103D4" w:rsidP="005103D4">
            <w:pPr>
              <w:jc w:val="left"/>
              <w:rPr>
                <w:rFonts w:cs="Arial"/>
                <w:sz w:val="14"/>
                <w:szCs w:val="14"/>
              </w:rPr>
            </w:pPr>
            <w:r w:rsidRPr="003B0212">
              <w:rPr>
                <w:rFonts w:cs="Arial"/>
                <w:sz w:val="14"/>
                <w:szCs w:val="14"/>
              </w:rPr>
              <w:t>DATA_INSERCAO</w:t>
            </w:r>
          </w:p>
        </w:tc>
        <w:tc>
          <w:tcPr>
            <w:tcW w:w="1517" w:type="pct"/>
            <w:tcBorders>
              <w:top w:val="nil"/>
              <w:left w:val="nil"/>
              <w:bottom w:val="single" w:sz="4" w:space="0" w:color="auto"/>
              <w:right w:val="single" w:sz="4" w:space="0" w:color="auto"/>
            </w:tcBorders>
            <w:shd w:val="clear" w:color="auto" w:fill="auto"/>
            <w:noWrap/>
            <w:vAlign w:val="center"/>
            <w:hideMark/>
          </w:tcPr>
          <w:p w14:paraId="466EE8B3" w14:textId="2F56A712" w:rsidR="005103D4"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CC5162" w:rsidRPr="003B0212" w14:paraId="2BCBA14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330D22D" w14:textId="77777777" w:rsidR="00CC5162" w:rsidRPr="003B0212" w:rsidRDefault="00CC5162" w:rsidP="00C7511B">
            <w:pPr>
              <w:jc w:val="left"/>
              <w:rPr>
                <w:rFonts w:cs="Arial"/>
                <w:sz w:val="14"/>
                <w:szCs w:val="14"/>
              </w:rPr>
            </w:pPr>
            <w:r w:rsidRPr="003B0212">
              <w:rPr>
                <w:rFonts w:cs="Arial"/>
                <w:sz w:val="14"/>
                <w:szCs w:val="14"/>
              </w:rPr>
              <w:t>DATA_REMOCAO</w:t>
            </w:r>
          </w:p>
        </w:tc>
        <w:tc>
          <w:tcPr>
            <w:tcW w:w="366" w:type="pct"/>
            <w:tcBorders>
              <w:top w:val="nil"/>
              <w:left w:val="nil"/>
              <w:bottom w:val="single" w:sz="4" w:space="0" w:color="auto"/>
              <w:right w:val="single" w:sz="4" w:space="0" w:color="auto"/>
            </w:tcBorders>
            <w:shd w:val="clear" w:color="000000" w:fill="F2F2F2"/>
            <w:noWrap/>
            <w:vAlign w:val="center"/>
            <w:hideMark/>
          </w:tcPr>
          <w:p w14:paraId="22FBC44B" w14:textId="77777777" w:rsidR="00CC5162" w:rsidRPr="003B0212" w:rsidRDefault="00CC5162" w:rsidP="00C7511B">
            <w:pPr>
              <w:jc w:val="center"/>
              <w:rPr>
                <w:rFonts w:cs="Arial"/>
                <w:sz w:val="14"/>
                <w:szCs w:val="14"/>
              </w:rPr>
            </w:pPr>
            <w:r w:rsidRPr="003B0212">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2FA630B6" w14:textId="4FDE7F8F" w:rsidR="00CC5162" w:rsidRPr="003B0212" w:rsidRDefault="00CC5162"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15A78A31" w14:textId="7D6CF318"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576D25A2" w14:textId="1CA25F1A"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11499BA9" w14:textId="77777777" w:rsidR="00CC5162" w:rsidRPr="003B0212" w:rsidRDefault="00CC5162" w:rsidP="00CC5162">
            <w:pPr>
              <w:jc w:val="left"/>
              <w:rPr>
                <w:rFonts w:cs="Arial"/>
                <w:sz w:val="14"/>
                <w:szCs w:val="14"/>
              </w:rPr>
            </w:pPr>
            <w:r w:rsidRPr="003B0212">
              <w:rPr>
                <w:rFonts w:cs="Arial"/>
                <w:sz w:val="14"/>
                <w:szCs w:val="14"/>
              </w:rPr>
              <w:t>DATA_REMOCAO</w:t>
            </w:r>
          </w:p>
        </w:tc>
        <w:tc>
          <w:tcPr>
            <w:tcW w:w="1517" w:type="pct"/>
            <w:tcBorders>
              <w:top w:val="nil"/>
              <w:left w:val="nil"/>
              <w:bottom w:val="single" w:sz="4" w:space="0" w:color="auto"/>
              <w:right w:val="single" w:sz="4" w:space="0" w:color="auto"/>
            </w:tcBorders>
            <w:shd w:val="clear" w:color="auto" w:fill="auto"/>
            <w:noWrap/>
            <w:vAlign w:val="center"/>
            <w:hideMark/>
          </w:tcPr>
          <w:p w14:paraId="4FE553C6" w14:textId="25539AFB" w:rsidR="00CC516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CC5162" w:rsidRPr="003B0212" w14:paraId="38CD74D3"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DF80707" w14:textId="77777777" w:rsidR="00CC5162" w:rsidRPr="003B0212" w:rsidRDefault="00CC5162" w:rsidP="00C7511B">
            <w:pPr>
              <w:jc w:val="left"/>
              <w:rPr>
                <w:rFonts w:cs="Arial"/>
                <w:sz w:val="14"/>
                <w:szCs w:val="14"/>
              </w:rPr>
            </w:pPr>
            <w:r w:rsidRPr="003B0212">
              <w:rPr>
                <w:rFonts w:cs="Arial"/>
                <w:sz w:val="14"/>
                <w:szCs w:val="14"/>
              </w:rPr>
              <w:t>DATA_DETECCAO_FRAUDE</w:t>
            </w:r>
          </w:p>
        </w:tc>
        <w:tc>
          <w:tcPr>
            <w:tcW w:w="366" w:type="pct"/>
            <w:tcBorders>
              <w:top w:val="nil"/>
              <w:left w:val="nil"/>
              <w:bottom w:val="single" w:sz="4" w:space="0" w:color="auto"/>
              <w:right w:val="single" w:sz="4" w:space="0" w:color="auto"/>
            </w:tcBorders>
            <w:shd w:val="clear" w:color="000000" w:fill="F2F2F2"/>
            <w:noWrap/>
            <w:vAlign w:val="center"/>
            <w:hideMark/>
          </w:tcPr>
          <w:p w14:paraId="6F325B47" w14:textId="77777777" w:rsidR="00CC5162" w:rsidRPr="003B0212" w:rsidRDefault="00CC5162" w:rsidP="00C7511B">
            <w:pPr>
              <w:jc w:val="center"/>
              <w:rPr>
                <w:rFonts w:cs="Arial"/>
                <w:sz w:val="14"/>
                <w:szCs w:val="14"/>
              </w:rPr>
            </w:pPr>
            <w:r w:rsidRPr="003B0212">
              <w:rPr>
                <w:rFonts w:cs="Arial"/>
                <w:sz w:val="14"/>
                <w:szCs w:val="14"/>
              </w:rPr>
              <w:t>Date</w:t>
            </w:r>
          </w:p>
        </w:tc>
        <w:tc>
          <w:tcPr>
            <w:tcW w:w="423" w:type="pct"/>
            <w:tcBorders>
              <w:top w:val="nil"/>
              <w:left w:val="nil"/>
              <w:bottom w:val="single" w:sz="4" w:space="0" w:color="auto"/>
              <w:right w:val="single" w:sz="4" w:space="0" w:color="auto"/>
            </w:tcBorders>
            <w:shd w:val="clear" w:color="000000" w:fill="F2F2F2"/>
            <w:noWrap/>
            <w:vAlign w:val="center"/>
            <w:hideMark/>
          </w:tcPr>
          <w:p w14:paraId="79E4946C" w14:textId="25D0713C" w:rsidR="00CC5162" w:rsidRPr="003B0212" w:rsidRDefault="00CC5162" w:rsidP="00C7511B">
            <w:pPr>
              <w:jc w:val="center"/>
              <w:rPr>
                <w:rFonts w:cs="Arial"/>
                <w:sz w:val="14"/>
                <w:szCs w:val="14"/>
              </w:rPr>
            </w:pPr>
          </w:p>
        </w:tc>
        <w:tc>
          <w:tcPr>
            <w:tcW w:w="320" w:type="pct"/>
            <w:tcBorders>
              <w:top w:val="nil"/>
              <w:left w:val="nil"/>
              <w:bottom w:val="single" w:sz="4" w:space="0" w:color="auto"/>
              <w:right w:val="single" w:sz="4" w:space="0" w:color="auto"/>
            </w:tcBorders>
            <w:shd w:val="clear" w:color="000000" w:fill="F2F2F2"/>
            <w:noWrap/>
            <w:vAlign w:val="center"/>
            <w:hideMark/>
          </w:tcPr>
          <w:p w14:paraId="511EE726" w14:textId="42435A89" w:rsidR="00CC5162" w:rsidRPr="003B0212" w:rsidRDefault="00CC5162"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299676A5" w14:textId="4DF31C64" w:rsidR="00CC5162" w:rsidRPr="003B0212" w:rsidRDefault="00CC5162"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0C52699E" w14:textId="77777777" w:rsidR="00CC5162" w:rsidRPr="003B0212" w:rsidRDefault="00CC5162" w:rsidP="00CC5162">
            <w:pPr>
              <w:jc w:val="left"/>
              <w:rPr>
                <w:rFonts w:cs="Arial"/>
                <w:sz w:val="14"/>
                <w:szCs w:val="14"/>
              </w:rPr>
            </w:pPr>
            <w:r w:rsidRPr="003B0212">
              <w:rPr>
                <w:rFonts w:cs="Arial"/>
                <w:sz w:val="14"/>
                <w:szCs w:val="14"/>
              </w:rPr>
              <w:t>DATA_DETECCAO_FRAUDE</w:t>
            </w:r>
          </w:p>
        </w:tc>
        <w:tc>
          <w:tcPr>
            <w:tcW w:w="1517" w:type="pct"/>
            <w:tcBorders>
              <w:top w:val="nil"/>
              <w:left w:val="nil"/>
              <w:bottom w:val="single" w:sz="4" w:space="0" w:color="auto"/>
              <w:right w:val="single" w:sz="4" w:space="0" w:color="auto"/>
            </w:tcBorders>
            <w:shd w:val="clear" w:color="auto" w:fill="auto"/>
            <w:noWrap/>
            <w:vAlign w:val="center"/>
            <w:hideMark/>
          </w:tcPr>
          <w:p w14:paraId="50AA856D" w14:textId="670CA0BB" w:rsidR="00CC5162" w:rsidRPr="003B0212" w:rsidRDefault="00CC5162" w:rsidP="00CC5162">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5103D4" w:rsidRPr="003B0212" w14:paraId="709E5216"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3D078E68" w14:textId="77777777" w:rsidR="005103D4" w:rsidRPr="003B0212" w:rsidRDefault="005103D4" w:rsidP="00C7511B">
            <w:pPr>
              <w:jc w:val="left"/>
              <w:rPr>
                <w:rFonts w:cs="Arial"/>
                <w:sz w:val="14"/>
                <w:szCs w:val="14"/>
              </w:rPr>
            </w:pPr>
            <w:r w:rsidRPr="003B0212">
              <w:rPr>
                <w:rFonts w:cs="Arial"/>
                <w:sz w:val="14"/>
                <w:szCs w:val="14"/>
              </w:rPr>
              <w:t>TIPO_FRAUDE</w:t>
            </w:r>
          </w:p>
        </w:tc>
        <w:tc>
          <w:tcPr>
            <w:tcW w:w="366" w:type="pct"/>
            <w:tcBorders>
              <w:top w:val="nil"/>
              <w:left w:val="nil"/>
              <w:bottom w:val="single" w:sz="4" w:space="0" w:color="auto"/>
              <w:right w:val="single" w:sz="4" w:space="0" w:color="auto"/>
            </w:tcBorders>
            <w:shd w:val="clear" w:color="000000" w:fill="F2F2F2"/>
            <w:noWrap/>
            <w:vAlign w:val="center"/>
            <w:hideMark/>
          </w:tcPr>
          <w:p w14:paraId="65EEF7C2"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BA3AE5D"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7164D3F0"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single" w:sz="4" w:space="0" w:color="auto"/>
              <w:left w:val="single" w:sz="4" w:space="0" w:color="auto"/>
              <w:bottom w:val="single" w:sz="4" w:space="0" w:color="auto"/>
              <w:right w:val="nil"/>
            </w:tcBorders>
            <w:shd w:val="clear" w:color="000000" w:fill="F2F2F2"/>
            <w:noWrap/>
            <w:vAlign w:val="center"/>
            <w:hideMark/>
          </w:tcPr>
          <w:p w14:paraId="44239A32"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4DF3B52" w14:textId="77777777" w:rsidR="005103D4" w:rsidRPr="003B0212" w:rsidRDefault="005103D4" w:rsidP="005103D4">
            <w:pPr>
              <w:jc w:val="left"/>
              <w:rPr>
                <w:rFonts w:cs="Arial"/>
                <w:sz w:val="14"/>
                <w:szCs w:val="14"/>
              </w:rPr>
            </w:pPr>
            <w:r w:rsidRPr="003B0212">
              <w:rPr>
                <w:rFonts w:cs="Arial"/>
                <w:sz w:val="14"/>
                <w:szCs w:val="14"/>
              </w:rPr>
              <w:t>TIPO_FRAUDE</w:t>
            </w:r>
          </w:p>
        </w:tc>
        <w:tc>
          <w:tcPr>
            <w:tcW w:w="1517" w:type="pct"/>
            <w:tcBorders>
              <w:top w:val="nil"/>
              <w:left w:val="nil"/>
              <w:bottom w:val="single" w:sz="4" w:space="0" w:color="auto"/>
              <w:right w:val="single" w:sz="4" w:space="0" w:color="auto"/>
            </w:tcBorders>
            <w:shd w:val="clear" w:color="000000" w:fill="auto"/>
            <w:vAlign w:val="bottom"/>
            <w:hideMark/>
          </w:tcPr>
          <w:p w14:paraId="22F37363"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13C252EB"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4C00DE2" w14:textId="77777777" w:rsidR="005103D4" w:rsidRPr="003B0212" w:rsidRDefault="005103D4" w:rsidP="00C7511B">
            <w:pPr>
              <w:jc w:val="left"/>
              <w:rPr>
                <w:rFonts w:cs="Arial"/>
                <w:sz w:val="14"/>
                <w:szCs w:val="14"/>
              </w:rPr>
            </w:pPr>
            <w:r w:rsidRPr="003B0212">
              <w:rPr>
                <w:rFonts w:cs="Arial"/>
                <w:sz w:val="14"/>
                <w:szCs w:val="14"/>
              </w:rPr>
              <w:t>STATUS_FRAUDE</w:t>
            </w:r>
          </w:p>
        </w:tc>
        <w:tc>
          <w:tcPr>
            <w:tcW w:w="366" w:type="pct"/>
            <w:tcBorders>
              <w:top w:val="nil"/>
              <w:left w:val="nil"/>
              <w:bottom w:val="single" w:sz="4" w:space="0" w:color="auto"/>
              <w:right w:val="single" w:sz="4" w:space="0" w:color="auto"/>
            </w:tcBorders>
            <w:shd w:val="clear" w:color="000000" w:fill="F2F2F2"/>
            <w:noWrap/>
            <w:vAlign w:val="center"/>
            <w:hideMark/>
          </w:tcPr>
          <w:p w14:paraId="56E13C31"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9CEFA45"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3463F412"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7997298E"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372236AE" w14:textId="77777777" w:rsidR="005103D4" w:rsidRPr="003B0212" w:rsidRDefault="005103D4" w:rsidP="005103D4">
            <w:pPr>
              <w:jc w:val="left"/>
              <w:rPr>
                <w:rFonts w:cs="Arial"/>
                <w:sz w:val="14"/>
                <w:szCs w:val="14"/>
              </w:rPr>
            </w:pPr>
            <w:r w:rsidRPr="003B0212">
              <w:rPr>
                <w:rFonts w:cs="Arial"/>
                <w:sz w:val="14"/>
                <w:szCs w:val="14"/>
              </w:rPr>
              <w:t>STATUS_FRAUDE</w:t>
            </w:r>
          </w:p>
        </w:tc>
        <w:tc>
          <w:tcPr>
            <w:tcW w:w="1517" w:type="pct"/>
            <w:tcBorders>
              <w:top w:val="nil"/>
              <w:left w:val="nil"/>
              <w:bottom w:val="single" w:sz="4" w:space="0" w:color="auto"/>
              <w:right w:val="single" w:sz="4" w:space="0" w:color="auto"/>
            </w:tcBorders>
            <w:shd w:val="clear" w:color="000000" w:fill="auto"/>
            <w:vAlign w:val="bottom"/>
            <w:hideMark/>
          </w:tcPr>
          <w:p w14:paraId="3698820F"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427118F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0F3B034" w14:textId="77777777" w:rsidR="005103D4" w:rsidRPr="003B0212" w:rsidRDefault="005103D4" w:rsidP="00C7511B">
            <w:pPr>
              <w:jc w:val="left"/>
              <w:rPr>
                <w:rFonts w:cs="Arial"/>
                <w:sz w:val="14"/>
                <w:szCs w:val="14"/>
              </w:rPr>
            </w:pPr>
            <w:r w:rsidRPr="003B0212">
              <w:rPr>
                <w:rFonts w:cs="Arial"/>
                <w:sz w:val="14"/>
                <w:szCs w:val="14"/>
              </w:rPr>
              <w:t>STATUS_CPF_CNPJ</w:t>
            </w:r>
          </w:p>
        </w:tc>
        <w:tc>
          <w:tcPr>
            <w:tcW w:w="366" w:type="pct"/>
            <w:tcBorders>
              <w:top w:val="nil"/>
              <w:left w:val="nil"/>
              <w:bottom w:val="single" w:sz="4" w:space="0" w:color="auto"/>
              <w:right w:val="single" w:sz="4" w:space="0" w:color="auto"/>
            </w:tcBorders>
            <w:shd w:val="clear" w:color="000000" w:fill="F2F2F2"/>
            <w:noWrap/>
            <w:vAlign w:val="center"/>
            <w:hideMark/>
          </w:tcPr>
          <w:p w14:paraId="3FBB8286"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78B1B09"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4E98DF44"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9BA19FB"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538389B3" w14:textId="77777777" w:rsidR="005103D4" w:rsidRPr="003B0212" w:rsidRDefault="005103D4" w:rsidP="005103D4">
            <w:pPr>
              <w:jc w:val="left"/>
              <w:rPr>
                <w:rFonts w:cs="Arial"/>
                <w:sz w:val="14"/>
                <w:szCs w:val="14"/>
              </w:rPr>
            </w:pPr>
            <w:r w:rsidRPr="003B0212">
              <w:rPr>
                <w:rFonts w:cs="Arial"/>
                <w:sz w:val="14"/>
                <w:szCs w:val="14"/>
              </w:rPr>
              <w:t>STATUS_CPF_CNPJ</w:t>
            </w:r>
          </w:p>
        </w:tc>
        <w:tc>
          <w:tcPr>
            <w:tcW w:w="1517" w:type="pct"/>
            <w:tcBorders>
              <w:top w:val="nil"/>
              <w:left w:val="nil"/>
              <w:bottom w:val="single" w:sz="4" w:space="0" w:color="auto"/>
              <w:right w:val="single" w:sz="4" w:space="0" w:color="auto"/>
            </w:tcBorders>
            <w:shd w:val="clear" w:color="000000" w:fill="auto"/>
            <w:vAlign w:val="bottom"/>
            <w:hideMark/>
          </w:tcPr>
          <w:p w14:paraId="784677DC"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347D2C3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7D7F196" w14:textId="77777777" w:rsidR="005103D4" w:rsidRPr="003B0212" w:rsidRDefault="005103D4" w:rsidP="00C7511B">
            <w:pPr>
              <w:jc w:val="left"/>
              <w:rPr>
                <w:rFonts w:cs="Arial"/>
                <w:sz w:val="14"/>
                <w:szCs w:val="14"/>
              </w:rPr>
            </w:pPr>
            <w:r w:rsidRPr="003B0212">
              <w:rPr>
                <w:rFonts w:cs="Arial"/>
                <w:sz w:val="14"/>
                <w:szCs w:val="14"/>
              </w:rPr>
              <w:t>TIPO_ANALISE</w:t>
            </w:r>
          </w:p>
        </w:tc>
        <w:tc>
          <w:tcPr>
            <w:tcW w:w="366" w:type="pct"/>
            <w:tcBorders>
              <w:top w:val="nil"/>
              <w:left w:val="nil"/>
              <w:bottom w:val="single" w:sz="4" w:space="0" w:color="auto"/>
              <w:right w:val="single" w:sz="4" w:space="0" w:color="auto"/>
            </w:tcBorders>
            <w:shd w:val="clear" w:color="000000" w:fill="F2F2F2"/>
            <w:noWrap/>
            <w:vAlign w:val="center"/>
            <w:hideMark/>
          </w:tcPr>
          <w:p w14:paraId="025BB4E7"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337B83E"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5BA3F073"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3B4C5906"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B000E92" w14:textId="77777777" w:rsidR="005103D4" w:rsidRPr="003B0212" w:rsidRDefault="005103D4" w:rsidP="005103D4">
            <w:pPr>
              <w:jc w:val="left"/>
              <w:rPr>
                <w:rFonts w:cs="Arial"/>
                <w:sz w:val="14"/>
                <w:szCs w:val="14"/>
              </w:rPr>
            </w:pPr>
            <w:r w:rsidRPr="003B0212">
              <w:rPr>
                <w:rFonts w:cs="Arial"/>
                <w:sz w:val="14"/>
                <w:szCs w:val="14"/>
              </w:rPr>
              <w:t>TIPO_ANALISE</w:t>
            </w:r>
          </w:p>
        </w:tc>
        <w:tc>
          <w:tcPr>
            <w:tcW w:w="1517" w:type="pct"/>
            <w:tcBorders>
              <w:top w:val="nil"/>
              <w:left w:val="nil"/>
              <w:bottom w:val="single" w:sz="4" w:space="0" w:color="auto"/>
              <w:right w:val="single" w:sz="4" w:space="0" w:color="auto"/>
            </w:tcBorders>
            <w:shd w:val="clear" w:color="000000" w:fill="auto"/>
            <w:vAlign w:val="bottom"/>
            <w:hideMark/>
          </w:tcPr>
          <w:p w14:paraId="4C3BFD9C"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4657C25C"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1159B43" w14:textId="77777777" w:rsidR="005103D4" w:rsidRPr="003B0212" w:rsidRDefault="005103D4" w:rsidP="00C7511B">
            <w:pPr>
              <w:jc w:val="left"/>
              <w:rPr>
                <w:rFonts w:cs="Arial"/>
                <w:sz w:val="14"/>
                <w:szCs w:val="14"/>
              </w:rPr>
            </w:pPr>
            <w:r w:rsidRPr="003B0212">
              <w:rPr>
                <w:rFonts w:cs="Arial"/>
                <w:sz w:val="14"/>
                <w:szCs w:val="14"/>
              </w:rPr>
              <w:t>GMT_OFFSET</w:t>
            </w:r>
          </w:p>
        </w:tc>
        <w:tc>
          <w:tcPr>
            <w:tcW w:w="366" w:type="pct"/>
            <w:tcBorders>
              <w:top w:val="nil"/>
              <w:left w:val="nil"/>
              <w:bottom w:val="single" w:sz="4" w:space="0" w:color="auto"/>
              <w:right w:val="single" w:sz="4" w:space="0" w:color="auto"/>
            </w:tcBorders>
            <w:shd w:val="clear" w:color="000000" w:fill="F2F2F2"/>
            <w:noWrap/>
            <w:vAlign w:val="center"/>
            <w:hideMark/>
          </w:tcPr>
          <w:p w14:paraId="74F2210B"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07EA9CAF"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4E899873"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0FAA5A6F"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155C01F5" w14:textId="77777777" w:rsidR="005103D4" w:rsidRPr="003B0212" w:rsidRDefault="005103D4" w:rsidP="005103D4">
            <w:pPr>
              <w:jc w:val="left"/>
              <w:rPr>
                <w:rFonts w:cs="Arial"/>
                <w:sz w:val="14"/>
                <w:szCs w:val="14"/>
              </w:rPr>
            </w:pPr>
            <w:r w:rsidRPr="003B0212">
              <w:rPr>
                <w:rFonts w:cs="Arial"/>
                <w:sz w:val="14"/>
                <w:szCs w:val="14"/>
              </w:rPr>
              <w:t>GMT_OFFSET</w:t>
            </w:r>
          </w:p>
        </w:tc>
        <w:tc>
          <w:tcPr>
            <w:tcW w:w="1517" w:type="pct"/>
            <w:tcBorders>
              <w:top w:val="nil"/>
              <w:left w:val="nil"/>
              <w:bottom w:val="single" w:sz="4" w:space="0" w:color="auto"/>
              <w:right w:val="single" w:sz="4" w:space="0" w:color="auto"/>
            </w:tcBorders>
            <w:shd w:val="clear" w:color="000000" w:fill="auto"/>
            <w:vAlign w:val="bottom"/>
            <w:hideMark/>
          </w:tcPr>
          <w:p w14:paraId="05C3DF3C"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1269CA3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FC81ACA" w14:textId="77777777" w:rsidR="005103D4" w:rsidRPr="003B0212" w:rsidRDefault="005103D4" w:rsidP="00C7511B">
            <w:pPr>
              <w:jc w:val="left"/>
              <w:rPr>
                <w:rFonts w:cs="Arial"/>
                <w:sz w:val="14"/>
                <w:szCs w:val="14"/>
              </w:rPr>
            </w:pPr>
            <w:r w:rsidRPr="003B0212">
              <w:rPr>
                <w:rFonts w:cs="Arial"/>
                <w:sz w:val="14"/>
                <w:szCs w:val="14"/>
              </w:rPr>
              <w:t>IDENTIFICADOR_UNICO</w:t>
            </w:r>
          </w:p>
        </w:tc>
        <w:tc>
          <w:tcPr>
            <w:tcW w:w="366" w:type="pct"/>
            <w:tcBorders>
              <w:top w:val="nil"/>
              <w:left w:val="nil"/>
              <w:bottom w:val="single" w:sz="4" w:space="0" w:color="auto"/>
              <w:right w:val="single" w:sz="4" w:space="0" w:color="auto"/>
            </w:tcBorders>
            <w:shd w:val="clear" w:color="000000" w:fill="F2F2F2"/>
            <w:noWrap/>
            <w:vAlign w:val="center"/>
            <w:hideMark/>
          </w:tcPr>
          <w:p w14:paraId="2AB88948"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04775717"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7154CF37"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5D9E6438"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077A046" w14:textId="77777777" w:rsidR="005103D4" w:rsidRPr="003B0212" w:rsidRDefault="005103D4" w:rsidP="005103D4">
            <w:pPr>
              <w:jc w:val="left"/>
              <w:rPr>
                <w:rFonts w:cs="Arial"/>
                <w:sz w:val="14"/>
                <w:szCs w:val="14"/>
              </w:rPr>
            </w:pPr>
            <w:r w:rsidRPr="003B0212">
              <w:rPr>
                <w:rFonts w:cs="Arial"/>
                <w:sz w:val="14"/>
                <w:szCs w:val="14"/>
              </w:rPr>
              <w:t>IDENTIFICADOR_UNICO</w:t>
            </w:r>
          </w:p>
        </w:tc>
        <w:tc>
          <w:tcPr>
            <w:tcW w:w="1517" w:type="pct"/>
            <w:tcBorders>
              <w:top w:val="nil"/>
              <w:left w:val="nil"/>
              <w:bottom w:val="single" w:sz="4" w:space="0" w:color="auto"/>
              <w:right w:val="single" w:sz="4" w:space="0" w:color="auto"/>
            </w:tcBorders>
            <w:shd w:val="clear" w:color="000000" w:fill="auto"/>
            <w:vAlign w:val="bottom"/>
            <w:hideMark/>
          </w:tcPr>
          <w:p w14:paraId="284C4E6F"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24747D2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F7FB4A2" w14:textId="77777777" w:rsidR="005103D4" w:rsidRPr="003B0212" w:rsidRDefault="005103D4" w:rsidP="00C7511B">
            <w:pPr>
              <w:jc w:val="left"/>
              <w:rPr>
                <w:rFonts w:cs="Arial"/>
                <w:sz w:val="14"/>
                <w:szCs w:val="14"/>
              </w:rPr>
            </w:pPr>
            <w:r w:rsidRPr="003B0212">
              <w:rPr>
                <w:rFonts w:cs="Arial"/>
                <w:sz w:val="14"/>
                <w:szCs w:val="14"/>
              </w:rPr>
              <w:t>CREDENCIADA</w:t>
            </w:r>
          </w:p>
        </w:tc>
        <w:tc>
          <w:tcPr>
            <w:tcW w:w="366" w:type="pct"/>
            <w:tcBorders>
              <w:top w:val="nil"/>
              <w:left w:val="nil"/>
              <w:bottom w:val="single" w:sz="4" w:space="0" w:color="auto"/>
              <w:right w:val="single" w:sz="4" w:space="0" w:color="auto"/>
            </w:tcBorders>
            <w:shd w:val="clear" w:color="000000" w:fill="F2F2F2"/>
            <w:noWrap/>
            <w:vAlign w:val="center"/>
            <w:hideMark/>
          </w:tcPr>
          <w:p w14:paraId="6141B970"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173F101" w14:textId="77777777" w:rsidR="005103D4" w:rsidRPr="003B0212" w:rsidRDefault="005103D4" w:rsidP="00C7511B">
            <w:pPr>
              <w:jc w:val="center"/>
              <w:rPr>
                <w:rFonts w:cs="Arial"/>
                <w:sz w:val="14"/>
                <w:szCs w:val="14"/>
              </w:rPr>
            </w:pPr>
            <w:r w:rsidRPr="003B0212">
              <w:rPr>
                <w:rFonts w:cs="Arial"/>
                <w:sz w:val="14"/>
                <w:szCs w:val="14"/>
              </w:rPr>
              <w:t>50</w:t>
            </w:r>
          </w:p>
        </w:tc>
        <w:tc>
          <w:tcPr>
            <w:tcW w:w="320" w:type="pct"/>
            <w:tcBorders>
              <w:top w:val="nil"/>
              <w:left w:val="nil"/>
              <w:bottom w:val="single" w:sz="4" w:space="0" w:color="auto"/>
              <w:right w:val="single" w:sz="4" w:space="0" w:color="auto"/>
            </w:tcBorders>
            <w:shd w:val="clear" w:color="000000" w:fill="F2F2F2"/>
            <w:noWrap/>
            <w:vAlign w:val="center"/>
            <w:hideMark/>
          </w:tcPr>
          <w:p w14:paraId="47F17BBE"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162513B3"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27716E2E" w14:textId="77777777" w:rsidR="005103D4" w:rsidRPr="003B0212" w:rsidRDefault="005103D4" w:rsidP="005103D4">
            <w:pPr>
              <w:jc w:val="left"/>
              <w:rPr>
                <w:rFonts w:cs="Arial"/>
                <w:sz w:val="14"/>
                <w:szCs w:val="14"/>
              </w:rPr>
            </w:pPr>
            <w:r w:rsidRPr="003B0212">
              <w:rPr>
                <w:rFonts w:cs="Arial"/>
                <w:sz w:val="14"/>
                <w:szCs w:val="14"/>
              </w:rPr>
              <w:t>CREDENCIADA</w:t>
            </w:r>
          </w:p>
        </w:tc>
        <w:tc>
          <w:tcPr>
            <w:tcW w:w="1517" w:type="pct"/>
            <w:tcBorders>
              <w:top w:val="nil"/>
              <w:left w:val="nil"/>
              <w:bottom w:val="single" w:sz="4" w:space="0" w:color="auto"/>
              <w:right w:val="single" w:sz="4" w:space="0" w:color="auto"/>
            </w:tcBorders>
            <w:shd w:val="clear" w:color="000000" w:fill="auto"/>
            <w:vAlign w:val="bottom"/>
            <w:hideMark/>
          </w:tcPr>
          <w:p w14:paraId="459C9E5F"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5180C8E0"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3F2F8F2" w14:textId="77777777" w:rsidR="005103D4" w:rsidRPr="003B0212" w:rsidRDefault="005103D4" w:rsidP="00C7511B">
            <w:pPr>
              <w:jc w:val="left"/>
              <w:rPr>
                <w:rFonts w:cs="Arial"/>
                <w:sz w:val="14"/>
                <w:szCs w:val="14"/>
              </w:rPr>
            </w:pPr>
            <w:r w:rsidRPr="003B0212">
              <w:rPr>
                <w:rFonts w:cs="Arial"/>
                <w:sz w:val="14"/>
                <w:szCs w:val="14"/>
              </w:rPr>
              <w:t>ORIG_NOME_CLIENTE</w:t>
            </w:r>
          </w:p>
        </w:tc>
        <w:tc>
          <w:tcPr>
            <w:tcW w:w="366" w:type="pct"/>
            <w:tcBorders>
              <w:top w:val="nil"/>
              <w:left w:val="nil"/>
              <w:bottom w:val="single" w:sz="4" w:space="0" w:color="auto"/>
              <w:right w:val="single" w:sz="4" w:space="0" w:color="auto"/>
            </w:tcBorders>
            <w:shd w:val="clear" w:color="000000" w:fill="F2F2F2"/>
            <w:noWrap/>
            <w:vAlign w:val="center"/>
            <w:hideMark/>
          </w:tcPr>
          <w:p w14:paraId="3B452E56"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80F6B96" w14:textId="31425A99" w:rsidR="005103D4" w:rsidRPr="003B0212" w:rsidRDefault="00C7511B" w:rsidP="00C7511B">
            <w:pPr>
              <w:jc w:val="center"/>
              <w:rPr>
                <w:rFonts w:cs="Arial"/>
                <w:sz w:val="14"/>
                <w:szCs w:val="14"/>
              </w:rPr>
            </w:pPr>
            <w:r>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329F4B3C"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single" w:sz="4" w:space="0" w:color="auto"/>
              <w:bottom w:val="single" w:sz="4" w:space="0" w:color="auto"/>
              <w:right w:val="nil"/>
            </w:tcBorders>
            <w:shd w:val="clear" w:color="000000" w:fill="F2F2F2"/>
            <w:noWrap/>
            <w:vAlign w:val="center"/>
            <w:hideMark/>
          </w:tcPr>
          <w:p w14:paraId="24160C4C"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single" w:sz="4" w:space="0" w:color="auto"/>
              <w:bottom w:val="single" w:sz="4" w:space="0" w:color="auto"/>
              <w:right w:val="single" w:sz="4" w:space="0" w:color="auto"/>
            </w:tcBorders>
            <w:shd w:val="clear" w:color="auto" w:fill="auto"/>
            <w:hideMark/>
          </w:tcPr>
          <w:p w14:paraId="7CE28EBB" w14:textId="77777777" w:rsidR="005103D4" w:rsidRPr="003B0212" w:rsidRDefault="005103D4" w:rsidP="005103D4">
            <w:pPr>
              <w:jc w:val="left"/>
              <w:rPr>
                <w:rFonts w:cs="Arial"/>
                <w:sz w:val="14"/>
                <w:szCs w:val="14"/>
              </w:rPr>
            </w:pPr>
            <w:r w:rsidRPr="003B0212">
              <w:rPr>
                <w:rFonts w:cs="Arial"/>
                <w:sz w:val="14"/>
                <w:szCs w:val="14"/>
              </w:rPr>
              <w:t>NOME_CLIENTE</w:t>
            </w:r>
          </w:p>
        </w:tc>
        <w:tc>
          <w:tcPr>
            <w:tcW w:w="1517" w:type="pct"/>
            <w:tcBorders>
              <w:top w:val="nil"/>
              <w:left w:val="nil"/>
              <w:bottom w:val="single" w:sz="4" w:space="0" w:color="auto"/>
              <w:right w:val="single" w:sz="4" w:space="0" w:color="auto"/>
            </w:tcBorders>
            <w:shd w:val="clear" w:color="000000" w:fill="auto"/>
            <w:vAlign w:val="bottom"/>
            <w:hideMark/>
          </w:tcPr>
          <w:p w14:paraId="1A8A94F2" w14:textId="77777777" w:rsidR="005103D4" w:rsidRPr="003B0212" w:rsidRDefault="005103D4" w:rsidP="005103D4">
            <w:pPr>
              <w:jc w:val="left"/>
              <w:rPr>
                <w:rFonts w:cs="Arial"/>
                <w:sz w:val="14"/>
                <w:szCs w:val="14"/>
              </w:rPr>
            </w:pPr>
            <w:r w:rsidRPr="003B0212">
              <w:rPr>
                <w:rFonts w:cs="Arial"/>
                <w:sz w:val="14"/>
                <w:szCs w:val="14"/>
              </w:rPr>
              <w:t> </w:t>
            </w:r>
          </w:p>
        </w:tc>
      </w:tr>
      <w:tr w:rsidR="005103D4" w:rsidRPr="003B0212" w14:paraId="347EE221"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54A725B8" w14:textId="77777777" w:rsidR="005103D4" w:rsidRPr="003B0212" w:rsidRDefault="005103D4" w:rsidP="00C7511B">
            <w:pPr>
              <w:jc w:val="left"/>
              <w:rPr>
                <w:rFonts w:cs="Arial"/>
                <w:sz w:val="14"/>
                <w:szCs w:val="14"/>
              </w:rPr>
            </w:pPr>
            <w:r w:rsidRPr="003B0212">
              <w:rPr>
                <w:rFonts w:cs="Arial"/>
                <w:sz w:val="14"/>
                <w:szCs w:val="14"/>
              </w:rPr>
              <w:t>ORIG_TEL_CONTATO</w:t>
            </w:r>
          </w:p>
        </w:tc>
        <w:tc>
          <w:tcPr>
            <w:tcW w:w="366" w:type="pct"/>
            <w:tcBorders>
              <w:top w:val="nil"/>
              <w:left w:val="nil"/>
              <w:bottom w:val="single" w:sz="4" w:space="0" w:color="auto"/>
              <w:right w:val="single" w:sz="4" w:space="0" w:color="auto"/>
            </w:tcBorders>
            <w:shd w:val="clear" w:color="000000" w:fill="F2F2F2"/>
            <w:noWrap/>
            <w:vAlign w:val="center"/>
            <w:hideMark/>
          </w:tcPr>
          <w:p w14:paraId="2B5EF6B6"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52B690C"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1D69F5C3"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single" w:sz="4" w:space="0" w:color="auto"/>
              <w:left w:val="nil"/>
              <w:bottom w:val="single" w:sz="4" w:space="0" w:color="auto"/>
              <w:right w:val="single" w:sz="4" w:space="0" w:color="auto"/>
            </w:tcBorders>
            <w:shd w:val="clear" w:color="000000" w:fill="F2F2F2"/>
            <w:noWrap/>
            <w:vAlign w:val="center"/>
            <w:hideMark/>
          </w:tcPr>
          <w:p w14:paraId="0505EBD2"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4F3490AF" w14:textId="77777777" w:rsidR="005103D4" w:rsidRPr="003B0212" w:rsidRDefault="005103D4" w:rsidP="005103D4">
            <w:pPr>
              <w:jc w:val="left"/>
              <w:rPr>
                <w:rFonts w:cs="Arial"/>
                <w:sz w:val="14"/>
                <w:szCs w:val="14"/>
              </w:rPr>
            </w:pPr>
            <w:r w:rsidRPr="003B0212">
              <w:rPr>
                <w:rFonts w:cs="Arial"/>
                <w:sz w:val="14"/>
                <w:szCs w:val="14"/>
              </w:rPr>
              <w:t>TEL_CONTATO</w:t>
            </w:r>
          </w:p>
        </w:tc>
        <w:tc>
          <w:tcPr>
            <w:tcW w:w="1517" w:type="pct"/>
            <w:tcBorders>
              <w:top w:val="nil"/>
              <w:left w:val="nil"/>
              <w:bottom w:val="single" w:sz="4" w:space="0" w:color="auto"/>
              <w:right w:val="single" w:sz="4" w:space="0" w:color="auto"/>
            </w:tcBorders>
            <w:shd w:val="clear" w:color="auto" w:fill="auto"/>
            <w:noWrap/>
            <w:vAlign w:val="center"/>
            <w:hideMark/>
          </w:tcPr>
          <w:p w14:paraId="2E9F68A9"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4502FEF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2B5D173" w14:textId="77777777" w:rsidR="005103D4" w:rsidRPr="003B0212" w:rsidRDefault="005103D4" w:rsidP="00C7511B">
            <w:pPr>
              <w:jc w:val="left"/>
              <w:rPr>
                <w:rFonts w:cs="Arial"/>
                <w:sz w:val="14"/>
                <w:szCs w:val="14"/>
              </w:rPr>
            </w:pPr>
            <w:r w:rsidRPr="003B0212">
              <w:rPr>
                <w:rFonts w:cs="Arial"/>
                <w:sz w:val="14"/>
                <w:szCs w:val="14"/>
              </w:rPr>
              <w:t>ORIG_MDN_MSISDN_TERMINAL</w:t>
            </w:r>
          </w:p>
        </w:tc>
        <w:tc>
          <w:tcPr>
            <w:tcW w:w="366" w:type="pct"/>
            <w:tcBorders>
              <w:top w:val="nil"/>
              <w:left w:val="nil"/>
              <w:bottom w:val="single" w:sz="4" w:space="0" w:color="auto"/>
              <w:right w:val="single" w:sz="4" w:space="0" w:color="auto"/>
            </w:tcBorders>
            <w:shd w:val="clear" w:color="000000" w:fill="F2F2F2"/>
            <w:noWrap/>
            <w:vAlign w:val="center"/>
            <w:hideMark/>
          </w:tcPr>
          <w:p w14:paraId="1430EADE"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3AF0212"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5BEF3897"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035AE0B6"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506B5027" w14:textId="77777777" w:rsidR="005103D4" w:rsidRPr="003B0212" w:rsidRDefault="005103D4" w:rsidP="005103D4">
            <w:pPr>
              <w:jc w:val="left"/>
              <w:rPr>
                <w:rFonts w:cs="Arial"/>
                <w:sz w:val="14"/>
                <w:szCs w:val="14"/>
              </w:rPr>
            </w:pPr>
            <w:r w:rsidRPr="003B0212">
              <w:rPr>
                <w:rFonts w:cs="Arial"/>
                <w:sz w:val="14"/>
                <w:szCs w:val="14"/>
              </w:rPr>
              <w:t>MDN_MSISDN_TERMINAL</w:t>
            </w:r>
          </w:p>
        </w:tc>
        <w:tc>
          <w:tcPr>
            <w:tcW w:w="1517" w:type="pct"/>
            <w:tcBorders>
              <w:top w:val="nil"/>
              <w:left w:val="nil"/>
              <w:bottom w:val="single" w:sz="4" w:space="0" w:color="auto"/>
              <w:right w:val="single" w:sz="4" w:space="0" w:color="auto"/>
            </w:tcBorders>
            <w:shd w:val="clear" w:color="auto" w:fill="auto"/>
            <w:noWrap/>
            <w:vAlign w:val="center"/>
            <w:hideMark/>
          </w:tcPr>
          <w:p w14:paraId="3FEEBE30"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35C5CCA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EFD4206" w14:textId="77777777" w:rsidR="005103D4" w:rsidRPr="003B0212" w:rsidRDefault="005103D4" w:rsidP="00C7511B">
            <w:pPr>
              <w:jc w:val="left"/>
              <w:rPr>
                <w:rFonts w:cs="Arial"/>
                <w:sz w:val="14"/>
                <w:szCs w:val="14"/>
              </w:rPr>
            </w:pPr>
            <w:r w:rsidRPr="003B0212">
              <w:rPr>
                <w:rFonts w:cs="Arial"/>
                <w:sz w:val="14"/>
                <w:szCs w:val="14"/>
              </w:rPr>
              <w:t>ORIG_LOGRADOURO_COBRANCA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74DA9B4C"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01849884"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56DBB4A0"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45AD5291"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25454DF5" w14:textId="77777777" w:rsidR="005103D4" w:rsidRPr="003B0212" w:rsidRDefault="005103D4" w:rsidP="005103D4">
            <w:pPr>
              <w:jc w:val="left"/>
              <w:rPr>
                <w:rFonts w:cs="Arial"/>
                <w:sz w:val="14"/>
                <w:szCs w:val="14"/>
              </w:rPr>
            </w:pPr>
            <w:r w:rsidRPr="003B0212">
              <w:rPr>
                <w:rFonts w:cs="Arial"/>
                <w:sz w:val="14"/>
                <w:szCs w:val="14"/>
              </w:rPr>
              <w:t>LOGRADOURO_COBRANCA</w:t>
            </w:r>
          </w:p>
        </w:tc>
        <w:tc>
          <w:tcPr>
            <w:tcW w:w="1517" w:type="pct"/>
            <w:tcBorders>
              <w:top w:val="nil"/>
              <w:left w:val="nil"/>
              <w:bottom w:val="single" w:sz="4" w:space="0" w:color="auto"/>
              <w:right w:val="single" w:sz="4" w:space="0" w:color="auto"/>
            </w:tcBorders>
            <w:shd w:val="clear" w:color="auto" w:fill="auto"/>
            <w:noWrap/>
            <w:vAlign w:val="center"/>
            <w:hideMark/>
          </w:tcPr>
          <w:p w14:paraId="6ECC7C34"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1A81CB4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049F75F" w14:textId="77777777" w:rsidR="005103D4" w:rsidRPr="003B0212" w:rsidRDefault="005103D4" w:rsidP="00C7511B">
            <w:pPr>
              <w:jc w:val="left"/>
              <w:rPr>
                <w:rFonts w:cs="Arial"/>
                <w:sz w:val="14"/>
                <w:szCs w:val="14"/>
              </w:rPr>
            </w:pPr>
            <w:r w:rsidRPr="003B0212">
              <w:rPr>
                <w:rFonts w:cs="Arial"/>
                <w:sz w:val="14"/>
                <w:szCs w:val="14"/>
              </w:rPr>
              <w:t>ORIG_COMPLEMENTO_COBRANCA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30A3A7EB"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16DA2E4"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360EAF63"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6C6B4965"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6AEB9F20" w14:textId="77777777" w:rsidR="005103D4" w:rsidRPr="003B0212" w:rsidRDefault="005103D4" w:rsidP="005103D4">
            <w:pPr>
              <w:jc w:val="left"/>
              <w:rPr>
                <w:rFonts w:cs="Arial"/>
                <w:sz w:val="14"/>
                <w:szCs w:val="14"/>
              </w:rPr>
            </w:pPr>
            <w:r w:rsidRPr="003B0212">
              <w:rPr>
                <w:rFonts w:cs="Arial"/>
                <w:sz w:val="14"/>
                <w:szCs w:val="14"/>
              </w:rPr>
              <w:t>COMPLEMENTO_COBRANCA</w:t>
            </w:r>
          </w:p>
        </w:tc>
        <w:tc>
          <w:tcPr>
            <w:tcW w:w="1517" w:type="pct"/>
            <w:tcBorders>
              <w:top w:val="nil"/>
              <w:left w:val="nil"/>
              <w:bottom w:val="single" w:sz="4" w:space="0" w:color="auto"/>
              <w:right w:val="single" w:sz="4" w:space="0" w:color="auto"/>
            </w:tcBorders>
            <w:shd w:val="clear" w:color="auto" w:fill="auto"/>
            <w:noWrap/>
            <w:vAlign w:val="center"/>
            <w:hideMark/>
          </w:tcPr>
          <w:p w14:paraId="6C447D24"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5DD8F04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0607715" w14:textId="77777777" w:rsidR="005103D4" w:rsidRPr="003B0212" w:rsidRDefault="005103D4" w:rsidP="00C7511B">
            <w:pPr>
              <w:jc w:val="left"/>
              <w:rPr>
                <w:rFonts w:cs="Arial"/>
                <w:sz w:val="14"/>
                <w:szCs w:val="14"/>
              </w:rPr>
            </w:pPr>
            <w:r w:rsidRPr="003B0212">
              <w:rPr>
                <w:rFonts w:cs="Arial"/>
                <w:sz w:val="14"/>
                <w:szCs w:val="14"/>
              </w:rPr>
              <w:t>ORIG_BAIRRO_COBRANCA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0FC4FFA7"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39064CA"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2577674B"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70C25FF9"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6BE8BA8E" w14:textId="77777777" w:rsidR="005103D4" w:rsidRPr="003B0212" w:rsidRDefault="005103D4" w:rsidP="005103D4">
            <w:pPr>
              <w:jc w:val="left"/>
              <w:rPr>
                <w:rFonts w:cs="Arial"/>
                <w:sz w:val="14"/>
                <w:szCs w:val="14"/>
              </w:rPr>
            </w:pPr>
            <w:r w:rsidRPr="003B0212">
              <w:rPr>
                <w:rFonts w:cs="Arial"/>
                <w:sz w:val="14"/>
                <w:szCs w:val="14"/>
              </w:rPr>
              <w:t>BAIRRO_COBRANCA</w:t>
            </w:r>
          </w:p>
        </w:tc>
        <w:tc>
          <w:tcPr>
            <w:tcW w:w="1517" w:type="pct"/>
            <w:tcBorders>
              <w:top w:val="nil"/>
              <w:left w:val="nil"/>
              <w:bottom w:val="single" w:sz="4" w:space="0" w:color="auto"/>
              <w:right w:val="single" w:sz="4" w:space="0" w:color="auto"/>
            </w:tcBorders>
            <w:shd w:val="clear" w:color="auto" w:fill="auto"/>
            <w:noWrap/>
            <w:vAlign w:val="center"/>
            <w:hideMark/>
          </w:tcPr>
          <w:p w14:paraId="5A49D764"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441BDDAD"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68651D8" w14:textId="77777777" w:rsidR="005103D4" w:rsidRPr="003B0212" w:rsidRDefault="005103D4" w:rsidP="00C7511B">
            <w:pPr>
              <w:jc w:val="left"/>
              <w:rPr>
                <w:rFonts w:cs="Arial"/>
                <w:sz w:val="14"/>
                <w:szCs w:val="14"/>
              </w:rPr>
            </w:pPr>
            <w:r w:rsidRPr="003B0212">
              <w:rPr>
                <w:rFonts w:cs="Arial"/>
                <w:sz w:val="14"/>
                <w:szCs w:val="14"/>
              </w:rPr>
              <w:t>ORIG_CIDADE_COBRANCA</w:t>
            </w:r>
          </w:p>
        </w:tc>
        <w:tc>
          <w:tcPr>
            <w:tcW w:w="366" w:type="pct"/>
            <w:tcBorders>
              <w:top w:val="nil"/>
              <w:left w:val="nil"/>
              <w:bottom w:val="single" w:sz="4" w:space="0" w:color="auto"/>
              <w:right w:val="single" w:sz="4" w:space="0" w:color="auto"/>
            </w:tcBorders>
            <w:shd w:val="clear" w:color="000000" w:fill="F2F2F2"/>
            <w:noWrap/>
            <w:vAlign w:val="center"/>
            <w:hideMark/>
          </w:tcPr>
          <w:p w14:paraId="49FEAFF3"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4AB0C702"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7ACF675F"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01BDAAF1"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645383BD" w14:textId="77777777" w:rsidR="005103D4" w:rsidRPr="003B0212" w:rsidRDefault="005103D4" w:rsidP="005103D4">
            <w:pPr>
              <w:jc w:val="left"/>
              <w:rPr>
                <w:rFonts w:cs="Arial"/>
                <w:sz w:val="14"/>
                <w:szCs w:val="14"/>
              </w:rPr>
            </w:pPr>
            <w:r w:rsidRPr="003B0212">
              <w:rPr>
                <w:rFonts w:cs="Arial"/>
                <w:sz w:val="14"/>
                <w:szCs w:val="14"/>
              </w:rPr>
              <w:t>CIDADE_COBRANCA</w:t>
            </w:r>
          </w:p>
        </w:tc>
        <w:tc>
          <w:tcPr>
            <w:tcW w:w="1517" w:type="pct"/>
            <w:tcBorders>
              <w:top w:val="nil"/>
              <w:left w:val="nil"/>
              <w:bottom w:val="single" w:sz="4" w:space="0" w:color="auto"/>
              <w:right w:val="single" w:sz="4" w:space="0" w:color="auto"/>
            </w:tcBorders>
            <w:shd w:val="clear" w:color="auto" w:fill="auto"/>
            <w:noWrap/>
            <w:vAlign w:val="center"/>
            <w:hideMark/>
          </w:tcPr>
          <w:p w14:paraId="72F1DF99"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2FEB6A34"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C1421AB" w14:textId="77777777" w:rsidR="005103D4" w:rsidRPr="003B0212" w:rsidRDefault="005103D4" w:rsidP="00C7511B">
            <w:pPr>
              <w:jc w:val="left"/>
              <w:rPr>
                <w:rFonts w:cs="Arial"/>
                <w:sz w:val="14"/>
                <w:szCs w:val="14"/>
              </w:rPr>
            </w:pPr>
            <w:r w:rsidRPr="003B0212">
              <w:rPr>
                <w:rFonts w:cs="Arial"/>
                <w:sz w:val="14"/>
                <w:szCs w:val="14"/>
              </w:rPr>
              <w:t>ORIG_LOGRADOURO_INSTALACAO</w:t>
            </w:r>
          </w:p>
        </w:tc>
        <w:tc>
          <w:tcPr>
            <w:tcW w:w="366" w:type="pct"/>
            <w:tcBorders>
              <w:top w:val="nil"/>
              <w:left w:val="nil"/>
              <w:bottom w:val="single" w:sz="4" w:space="0" w:color="auto"/>
              <w:right w:val="single" w:sz="4" w:space="0" w:color="auto"/>
            </w:tcBorders>
            <w:shd w:val="clear" w:color="000000" w:fill="F2F2F2"/>
            <w:noWrap/>
            <w:vAlign w:val="center"/>
            <w:hideMark/>
          </w:tcPr>
          <w:p w14:paraId="2B5C8593"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177D13F9"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3473FA72"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605BA9B9"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378B14E5" w14:textId="77777777" w:rsidR="005103D4" w:rsidRPr="003B0212" w:rsidRDefault="005103D4" w:rsidP="005103D4">
            <w:pPr>
              <w:jc w:val="left"/>
              <w:rPr>
                <w:rFonts w:cs="Arial"/>
                <w:sz w:val="14"/>
                <w:szCs w:val="14"/>
              </w:rPr>
            </w:pPr>
            <w:r w:rsidRPr="003B0212">
              <w:rPr>
                <w:rFonts w:cs="Arial"/>
                <w:sz w:val="14"/>
                <w:szCs w:val="14"/>
              </w:rPr>
              <w:t>LOGRADOURO_INSTALACAO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6DAD643D"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78DF550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7556120C" w14:textId="77777777" w:rsidR="005103D4" w:rsidRPr="003B0212" w:rsidRDefault="005103D4" w:rsidP="00C7511B">
            <w:pPr>
              <w:jc w:val="left"/>
              <w:rPr>
                <w:rFonts w:cs="Arial"/>
                <w:sz w:val="14"/>
                <w:szCs w:val="14"/>
              </w:rPr>
            </w:pPr>
            <w:r w:rsidRPr="003B0212">
              <w:rPr>
                <w:rFonts w:cs="Arial"/>
                <w:sz w:val="14"/>
                <w:szCs w:val="14"/>
              </w:rPr>
              <w:t>ORIG_COMPLEMENTO_INSTALACAO</w:t>
            </w:r>
          </w:p>
        </w:tc>
        <w:tc>
          <w:tcPr>
            <w:tcW w:w="366" w:type="pct"/>
            <w:tcBorders>
              <w:top w:val="nil"/>
              <w:left w:val="nil"/>
              <w:bottom w:val="single" w:sz="4" w:space="0" w:color="auto"/>
              <w:right w:val="single" w:sz="4" w:space="0" w:color="auto"/>
            </w:tcBorders>
            <w:shd w:val="clear" w:color="000000" w:fill="F2F2F2"/>
            <w:noWrap/>
            <w:vAlign w:val="center"/>
            <w:hideMark/>
          </w:tcPr>
          <w:p w14:paraId="01FF494E"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9ABDB07"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10FE5D09"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0943E350"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0C741AA7" w14:textId="77777777" w:rsidR="005103D4" w:rsidRPr="003B0212" w:rsidRDefault="005103D4" w:rsidP="005103D4">
            <w:pPr>
              <w:jc w:val="left"/>
              <w:rPr>
                <w:rFonts w:cs="Arial"/>
                <w:sz w:val="14"/>
                <w:szCs w:val="14"/>
              </w:rPr>
            </w:pPr>
            <w:r w:rsidRPr="003B0212">
              <w:rPr>
                <w:rFonts w:cs="Arial"/>
                <w:sz w:val="14"/>
                <w:szCs w:val="14"/>
              </w:rPr>
              <w:t>COMPLEMENTO_INSTALACAO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5D2F410C"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068C0397"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ACDEE6C" w14:textId="77777777" w:rsidR="005103D4" w:rsidRPr="003B0212" w:rsidRDefault="005103D4" w:rsidP="00C7511B">
            <w:pPr>
              <w:jc w:val="left"/>
              <w:rPr>
                <w:rFonts w:cs="Arial"/>
                <w:sz w:val="14"/>
                <w:szCs w:val="14"/>
              </w:rPr>
            </w:pPr>
            <w:r w:rsidRPr="003B0212">
              <w:rPr>
                <w:rFonts w:cs="Arial"/>
                <w:sz w:val="14"/>
                <w:szCs w:val="14"/>
              </w:rPr>
              <w:t>ORIG_BAIRRO_INSTALACAO</w:t>
            </w:r>
          </w:p>
        </w:tc>
        <w:tc>
          <w:tcPr>
            <w:tcW w:w="366" w:type="pct"/>
            <w:tcBorders>
              <w:top w:val="nil"/>
              <w:left w:val="nil"/>
              <w:bottom w:val="single" w:sz="4" w:space="0" w:color="auto"/>
              <w:right w:val="single" w:sz="4" w:space="0" w:color="auto"/>
            </w:tcBorders>
            <w:shd w:val="clear" w:color="000000" w:fill="F2F2F2"/>
            <w:noWrap/>
            <w:vAlign w:val="center"/>
            <w:hideMark/>
          </w:tcPr>
          <w:p w14:paraId="394068E5"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704F3DA"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140BEA29"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2822D307"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5B068CDB" w14:textId="77777777" w:rsidR="005103D4" w:rsidRPr="003B0212" w:rsidRDefault="005103D4" w:rsidP="005103D4">
            <w:pPr>
              <w:jc w:val="left"/>
              <w:rPr>
                <w:rFonts w:cs="Arial"/>
                <w:sz w:val="14"/>
                <w:szCs w:val="14"/>
              </w:rPr>
            </w:pPr>
            <w:r w:rsidRPr="003B0212">
              <w:rPr>
                <w:rFonts w:cs="Arial"/>
                <w:sz w:val="14"/>
                <w:szCs w:val="14"/>
              </w:rPr>
              <w:t>BAIRRO_INSTALACAO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25569B2E"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623D06A2"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44725D18" w14:textId="77777777" w:rsidR="005103D4" w:rsidRPr="003B0212" w:rsidRDefault="005103D4" w:rsidP="00C7511B">
            <w:pPr>
              <w:jc w:val="left"/>
              <w:rPr>
                <w:rFonts w:cs="Arial"/>
                <w:sz w:val="14"/>
                <w:szCs w:val="14"/>
              </w:rPr>
            </w:pPr>
            <w:r w:rsidRPr="003B0212">
              <w:rPr>
                <w:rFonts w:cs="Arial"/>
                <w:sz w:val="14"/>
                <w:szCs w:val="14"/>
              </w:rPr>
              <w:t>ORIG_CIDADE_INSTALACAO</w:t>
            </w:r>
          </w:p>
        </w:tc>
        <w:tc>
          <w:tcPr>
            <w:tcW w:w="366" w:type="pct"/>
            <w:tcBorders>
              <w:top w:val="nil"/>
              <w:left w:val="nil"/>
              <w:bottom w:val="single" w:sz="4" w:space="0" w:color="auto"/>
              <w:right w:val="single" w:sz="4" w:space="0" w:color="auto"/>
            </w:tcBorders>
            <w:shd w:val="clear" w:color="000000" w:fill="F2F2F2"/>
            <w:noWrap/>
            <w:vAlign w:val="center"/>
            <w:hideMark/>
          </w:tcPr>
          <w:p w14:paraId="726A461F"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7210FC62"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10AF35D0"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2CB029EE"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7D45603B" w14:textId="77777777" w:rsidR="005103D4" w:rsidRPr="003B0212" w:rsidRDefault="005103D4" w:rsidP="005103D4">
            <w:pPr>
              <w:jc w:val="left"/>
              <w:rPr>
                <w:rFonts w:cs="Arial"/>
                <w:sz w:val="14"/>
                <w:szCs w:val="14"/>
              </w:rPr>
            </w:pPr>
            <w:r w:rsidRPr="003B0212">
              <w:rPr>
                <w:rFonts w:cs="Arial"/>
                <w:sz w:val="14"/>
                <w:szCs w:val="14"/>
              </w:rPr>
              <w:t>CIDADE_INSTALACAO</w:t>
            </w:r>
          </w:p>
        </w:tc>
        <w:tc>
          <w:tcPr>
            <w:tcW w:w="1517" w:type="pct"/>
            <w:tcBorders>
              <w:top w:val="nil"/>
              <w:left w:val="nil"/>
              <w:bottom w:val="single" w:sz="4" w:space="0" w:color="auto"/>
              <w:right w:val="single" w:sz="4" w:space="0" w:color="auto"/>
            </w:tcBorders>
            <w:shd w:val="clear" w:color="auto" w:fill="auto"/>
            <w:noWrap/>
            <w:vAlign w:val="center"/>
            <w:hideMark/>
          </w:tcPr>
          <w:p w14:paraId="6989B04A"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42DF667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5A346970" w14:textId="77777777" w:rsidR="005103D4" w:rsidRPr="003B0212" w:rsidRDefault="005103D4" w:rsidP="00C7511B">
            <w:pPr>
              <w:jc w:val="left"/>
              <w:rPr>
                <w:rFonts w:cs="Arial"/>
                <w:sz w:val="14"/>
                <w:szCs w:val="14"/>
              </w:rPr>
            </w:pPr>
            <w:r w:rsidRPr="003B0212">
              <w:rPr>
                <w:rFonts w:cs="Arial"/>
                <w:sz w:val="14"/>
                <w:szCs w:val="14"/>
              </w:rPr>
              <w:t>ORIG_LOGRADOURO_DEALER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27BDDFCE"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A3FADD0"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37FBE572"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559E1AEF"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2D7C1878" w14:textId="77777777" w:rsidR="005103D4" w:rsidRPr="003B0212" w:rsidRDefault="005103D4" w:rsidP="005103D4">
            <w:pPr>
              <w:jc w:val="left"/>
              <w:rPr>
                <w:rFonts w:cs="Arial"/>
                <w:sz w:val="14"/>
                <w:szCs w:val="14"/>
              </w:rPr>
            </w:pPr>
            <w:r w:rsidRPr="003B0212">
              <w:rPr>
                <w:rFonts w:cs="Arial"/>
                <w:sz w:val="14"/>
                <w:szCs w:val="14"/>
              </w:rPr>
              <w:t>LOGRADOURO_DEALER</w:t>
            </w:r>
          </w:p>
        </w:tc>
        <w:tc>
          <w:tcPr>
            <w:tcW w:w="1517" w:type="pct"/>
            <w:tcBorders>
              <w:top w:val="nil"/>
              <w:left w:val="nil"/>
              <w:bottom w:val="single" w:sz="4" w:space="0" w:color="auto"/>
              <w:right w:val="single" w:sz="4" w:space="0" w:color="auto"/>
            </w:tcBorders>
            <w:shd w:val="clear" w:color="auto" w:fill="auto"/>
            <w:noWrap/>
            <w:vAlign w:val="center"/>
            <w:hideMark/>
          </w:tcPr>
          <w:p w14:paraId="0CC37EAD"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4EC1427F"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0F6B0F92" w14:textId="77777777" w:rsidR="005103D4" w:rsidRPr="003B0212" w:rsidRDefault="005103D4" w:rsidP="00C7511B">
            <w:pPr>
              <w:jc w:val="left"/>
              <w:rPr>
                <w:rFonts w:cs="Arial"/>
                <w:sz w:val="14"/>
                <w:szCs w:val="14"/>
              </w:rPr>
            </w:pPr>
            <w:r w:rsidRPr="003B0212">
              <w:rPr>
                <w:rFonts w:cs="Arial"/>
                <w:sz w:val="14"/>
                <w:szCs w:val="14"/>
              </w:rPr>
              <w:t>ORIG_COMPLEMENTO_DEALER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1940FED3"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6D7CB3A0"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6403EC32"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058929BC"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7A12D687" w14:textId="77777777" w:rsidR="005103D4" w:rsidRPr="003B0212" w:rsidRDefault="005103D4" w:rsidP="005103D4">
            <w:pPr>
              <w:jc w:val="left"/>
              <w:rPr>
                <w:rFonts w:cs="Arial"/>
                <w:sz w:val="14"/>
                <w:szCs w:val="14"/>
              </w:rPr>
            </w:pPr>
            <w:r w:rsidRPr="003B0212">
              <w:rPr>
                <w:rFonts w:cs="Arial"/>
                <w:sz w:val="14"/>
                <w:szCs w:val="14"/>
              </w:rPr>
              <w:t>COMPLEMENTO_DEALER</w:t>
            </w:r>
          </w:p>
        </w:tc>
        <w:tc>
          <w:tcPr>
            <w:tcW w:w="1517" w:type="pct"/>
            <w:tcBorders>
              <w:top w:val="nil"/>
              <w:left w:val="nil"/>
              <w:bottom w:val="single" w:sz="4" w:space="0" w:color="auto"/>
              <w:right w:val="single" w:sz="4" w:space="0" w:color="auto"/>
            </w:tcBorders>
            <w:shd w:val="clear" w:color="auto" w:fill="auto"/>
            <w:noWrap/>
            <w:vAlign w:val="center"/>
            <w:hideMark/>
          </w:tcPr>
          <w:p w14:paraId="3FBCF2F4"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01943E4E"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6720E364" w14:textId="77777777" w:rsidR="005103D4" w:rsidRPr="003B0212" w:rsidRDefault="005103D4" w:rsidP="00C7511B">
            <w:pPr>
              <w:jc w:val="left"/>
              <w:rPr>
                <w:rFonts w:cs="Arial"/>
                <w:sz w:val="14"/>
                <w:szCs w:val="14"/>
              </w:rPr>
            </w:pPr>
            <w:r w:rsidRPr="003B0212">
              <w:rPr>
                <w:rFonts w:cs="Arial"/>
                <w:sz w:val="14"/>
                <w:szCs w:val="14"/>
              </w:rPr>
              <w:t>ORIG_BAIRRO_DEALER</w:t>
            </w:r>
          </w:p>
        </w:tc>
        <w:tc>
          <w:tcPr>
            <w:tcW w:w="366" w:type="pct"/>
            <w:tcBorders>
              <w:top w:val="nil"/>
              <w:left w:val="nil"/>
              <w:bottom w:val="single" w:sz="4" w:space="0" w:color="auto"/>
              <w:right w:val="single" w:sz="4" w:space="0" w:color="auto"/>
            </w:tcBorders>
            <w:shd w:val="clear" w:color="000000" w:fill="F2F2F2"/>
            <w:noWrap/>
            <w:vAlign w:val="center"/>
            <w:hideMark/>
          </w:tcPr>
          <w:p w14:paraId="73C06AB0"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37C9C957"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533DDB8E"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071CC555"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75CB132F" w14:textId="77777777" w:rsidR="005103D4" w:rsidRPr="003B0212" w:rsidRDefault="005103D4" w:rsidP="005103D4">
            <w:pPr>
              <w:jc w:val="left"/>
              <w:rPr>
                <w:rFonts w:cs="Arial"/>
                <w:sz w:val="14"/>
                <w:szCs w:val="14"/>
              </w:rPr>
            </w:pPr>
            <w:r w:rsidRPr="003B0212">
              <w:rPr>
                <w:rFonts w:cs="Arial"/>
                <w:sz w:val="14"/>
                <w:szCs w:val="14"/>
              </w:rPr>
              <w:t>BAIRRO_DEALER</w:t>
            </w:r>
          </w:p>
        </w:tc>
        <w:tc>
          <w:tcPr>
            <w:tcW w:w="1517" w:type="pct"/>
            <w:tcBorders>
              <w:top w:val="nil"/>
              <w:left w:val="nil"/>
              <w:bottom w:val="single" w:sz="4" w:space="0" w:color="auto"/>
              <w:right w:val="single" w:sz="4" w:space="0" w:color="auto"/>
            </w:tcBorders>
            <w:shd w:val="clear" w:color="auto" w:fill="auto"/>
            <w:noWrap/>
            <w:vAlign w:val="center"/>
            <w:hideMark/>
          </w:tcPr>
          <w:p w14:paraId="0AABF2F4"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48241DE9"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F26EAA3" w14:textId="77777777" w:rsidR="005103D4" w:rsidRPr="003B0212" w:rsidRDefault="005103D4" w:rsidP="00C7511B">
            <w:pPr>
              <w:jc w:val="left"/>
              <w:rPr>
                <w:rFonts w:cs="Arial"/>
                <w:sz w:val="14"/>
                <w:szCs w:val="14"/>
              </w:rPr>
            </w:pPr>
            <w:r w:rsidRPr="003B0212">
              <w:rPr>
                <w:rFonts w:cs="Arial"/>
                <w:sz w:val="14"/>
                <w:szCs w:val="14"/>
              </w:rPr>
              <w:lastRenderedPageBreak/>
              <w:t>ORIG_CIDADE_DEALER</w:t>
            </w:r>
          </w:p>
        </w:tc>
        <w:tc>
          <w:tcPr>
            <w:tcW w:w="366" w:type="pct"/>
            <w:tcBorders>
              <w:top w:val="nil"/>
              <w:left w:val="nil"/>
              <w:bottom w:val="single" w:sz="4" w:space="0" w:color="auto"/>
              <w:right w:val="single" w:sz="4" w:space="0" w:color="auto"/>
            </w:tcBorders>
            <w:shd w:val="clear" w:color="000000" w:fill="F2F2F2"/>
            <w:noWrap/>
            <w:vAlign w:val="center"/>
            <w:hideMark/>
          </w:tcPr>
          <w:p w14:paraId="030440D1" w14:textId="77777777" w:rsidR="005103D4" w:rsidRPr="003B0212" w:rsidRDefault="005103D4" w:rsidP="00C7511B">
            <w:pPr>
              <w:jc w:val="center"/>
              <w:rPr>
                <w:rFonts w:cs="Arial"/>
                <w:sz w:val="14"/>
                <w:szCs w:val="14"/>
              </w:rPr>
            </w:pPr>
            <w:r w:rsidRPr="003B0212">
              <w:rPr>
                <w:rFonts w:cs="Arial"/>
                <w:sz w:val="14"/>
                <w:szCs w:val="14"/>
              </w:rPr>
              <w:t>varchar</w:t>
            </w:r>
          </w:p>
        </w:tc>
        <w:tc>
          <w:tcPr>
            <w:tcW w:w="423" w:type="pct"/>
            <w:tcBorders>
              <w:top w:val="nil"/>
              <w:left w:val="nil"/>
              <w:bottom w:val="single" w:sz="4" w:space="0" w:color="auto"/>
              <w:right w:val="single" w:sz="4" w:space="0" w:color="auto"/>
            </w:tcBorders>
            <w:shd w:val="clear" w:color="000000" w:fill="F2F2F2"/>
            <w:noWrap/>
            <w:vAlign w:val="center"/>
            <w:hideMark/>
          </w:tcPr>
          <w:p w14:paraId="5537497C" w14:textId="77777777" w:rsidR="005103D4" w:rsidRPr="003B0212" w:rsidRDefault="005103D4" w:rsidP="00C7511B">
            <w:pPr>
              <w:jc w:val="center"/>
              <w:rPr>
                <w:rFonts w:cs="Arial"/>
                <w:sz w:val="14"/>
                <w:szCs w:val="14"/>
              </w:rPr>
            </w:pPr>
            <w:r w:rsidRPr="003B0212">
              <w:rPr>
                <w:rFonts w:cs="Arial"/>
                <w:sz w:val="14"/>
                <w:szCs w:val="14"/>
              </w:rPr>
              <w:t>500</w:t>
            </w:r>
          </w:p>
        </w:tc>
        <w:tc>
          <w:tcPr>
            <w:tcW w:w="320" w:type="pct"/>
            <w:tcBorders>
              <w:top w:val="nil"/>
              <w:left w:val="nil"/>
              <w:bottom w:val="single" w:sz="4" w:space="0" w:color="auto"/>
              <w:right w:val="single" w:sz="4" w:space="0" w:color="auto"/>
            </w:tcBorders>
            <w:shd w:val="clear" w:color="000000" w:fill="F2F2F2"/>
            <w:noWrap/>
            <w:vAlign w:val="center"/>
            <w:hideMark/>
          </w:tcPr>
          <w:p w14:paraId="450AFB0B"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514DB7C0" w14:textId="77777777" w:rsidR="005103D4" w:rsidRPr="003B0212" w:rsidRDefault="005103D4" w:rsidP="00C7511B">
            <w:pPr>
              <w:jc w:val="center"/>
              <w:rPr>
                <w:rFonts w:cs="Arial"/>
                <w:sz w:val="14"/>
                <w:szCs w:val="14"/>
              </w:rPr>
            </w:pPr>
            <w:r w:rsidRPr="003B0212">
              <w:rPr>
                <w:rFonts w:cs="Arial"/>
                <w:sz w:val="14"/>
                <w:szCs w:val="14"/>
              </w:rPr>
              <w:t>S</w:t>
            </w:r>
          </w:p>
        </w:tc>
        <w:tc>
          <w:tcPr>
            <w:tcW w:w="1039" w:type="pct"/>
            <w:tcBorders>
              <w:top w:val="nil"/>
              <w:left w:val="nil"/>
              <w:bottom w:val="single" w:sz="4" w:space="0" w:color="auto"/>
              <w:right w:val="single" w:sz="4" w:space="0" w:color="auto"/>
            </w:tcBorders>
            <w:shd w:val="clear" w:color="auto" w:fill="auto"/>
            <w:hideMark/>
          </w:tcPr>
          <w:p w14:paraId="2D8F2A07" w14:textId="77777777" w:rsidR="005103D4" w:rsidRPr="003B0212" w:rsidRDefault="005103D4" w:rsidP="005103D4">
            <w:pPr>
              <w:jc w:val="left"/>
              <w:rPr>
                <w:rFonts w:cs="Arial"/>
                <w:sz w:val="14"/>
                <w:szCs w:val="14"/>
              </w:rPr>
            </w:pPr>
            <w:r w:rsidRPr="003B0212">
              <w:rPr>
                <w:rFonts w:cs="Arial"/>
                <w:sz w:val="14"/>
                <w:szCs w:val="14"/>
              </w:rPr>
              <w:t>CIDADE_DEALER</w:t>
            </w:r>
          </w:p>
        </w:tc>
        <w:tc>
          <w:tcPr>
            <w:tcW w:w="1517" w:type="pct"/>
            <w:tcBorders>
              <w:top w:val="nil"/>
              <w:left w:val="nil"/>
              <w:bottom w:val="single" w:sz="4" w:space="0" w:color="auto"/>
              <w:right w:val="single" w:sz="4" w:space="0" w:color="auto"/>
            </w:tcBorders>
            <w:shd w:val="clear" w:color="auto" w:fill="auto"/>
            <w:noWrap/>
            <w:vAlign w:val="center"/>
            <w:hideMark/>
          </w:tcPr>
          <w:p w14:paraId="684C09E2" w14:textId="77777777" w:rsidR="005103D4" w:rsidRPr="003B0212" w:rsidRDefault="005103D4" w:rsidP="005103D4">
            <w:pPr>
              <w:rPr>
                <w:rFonts w:cs="Arial"/>
                <w:sz w:val="14"/>
                <w:szCs w:val="14"/>
              </w:rPr>
            </w:pPr>
            <w:r w:rsidRPr="003B0212">
              <w:rPr>
                <w:rFonts w:cs="Arial"/>
                <w:sz w:val="14"/>
                <w:szCs w:val="14"/>
              </w:rPr>
              <w:t>Conteúdo original</w:t>
            </w:r>
          </w:p>
        </w:tc>
      </w:tr>
      <w:tr w:rsidR="005103D4" w:rsidRPr="003B0212" w14:paraId="21281623" w14:textId="77777777" w:rsidTr="00C7511B">
        <w:trPr>
          <w:trHeight w:val="360"/>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2C9C4252" w14:textId="77777777" w:rsidR="005103D4" w:rsidRPr="003B0212" w:rsidRDefault="005103D4" w:rsidP="00C7511B">
            <w:pPr>
              <w:jc w:val="left"/>
              <w:rPr>
                <w:rFonts w:cs="Arial"/>
                <w:sz w:val="14"/>
                <w:szCs w:val="14"/>
              </w:rPr>
            </w:pPr>
            <w:r w:rsidRPr="003B0212">
              <w:rPr>
                <w:rFonts w:cs="Arial"/>
                <w:sz w:val="14"/>
                <w:szCs w:val="14"/>
              </w:rPr>
              <w:t>CONTADOR</w:t>
            </w:r>
          </w:p>
        </w:tc>
        <w:tc>
          <w:tcPr>
            <w:tcW w:w="366" w:type="pct"/>
            <w:tcBorders>
              <w:top w:val="nil"/>
              <w:left w:val="nil"/>
              <w:bottom w:val="single" w:sz="4" w:space="0" w:color="auto"/>
              <w:right w:val="single" w:sz="4" w:space="0" w:color="auto"/>
            </w:tcBorders>
            <w:shd w:val="clear" w:color="000000" w:fill="F2F2F2"/>
            <w:noWrap/>
            <w:vAlign w:val="center"/>
            <w:hideMark/>
          </w:tcPr>
          <w:p w14:paraId="01A912FE" w14:textId="4894CDEF" w:rsidR="005103D4" w:rsidRPr="003B0212" w:rsidRDefault="005103D4" w:rsidP="00C7511B">
            <w:pPr>
              <w:jc w:val="center"/>
              <w:rPr>
                <w:rFonts w:cs="Arial"/>
                <w:sz w:val="14"/>
                <w:szCs w:val="14"/>
              </w:rPr>
            </w:pPr>
            <w:r w:rsidRPr="003B0212">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hideMark/>
          </w:tcPr>
          <w:p w14:paraId="4E4A4D86" w14:textId="0FAD1A13" w:rsidR="005103D4" w:rsidRPr="003B0212" w:rsidRDefault="005103D4" w:rsidP="00C7511B">
            <w:pPr>
              <w:jc w:val="center"/>
              <w:rPr>
                <w:rFonts w:cs="Arial"/>
                <w:sz w:val="14"/>
                <w:szCs w:val="14"/>
              </w:rPr>
            </w:pPr>
            <w:r w:rsidRPr="003B0212">
              <w:rPr>
                <w:rFonts w:cs="Arial"/>
                <w:sz w:val="14"/>
                <w:szCs w:val="14"/>
              </w:rPr>
              <w:t>20</w:t>
            </w:r>
          </w:p>
        </w:tc>
        <w:tc>
          <w:tcPr>
            <w:tcW w:w="320" w:type="pct"/>
            <w:tcBorders>
              <w:top w:val="nil"/>
              <w:left w:val="nil"/>
              <w:bottom w:val="single" w:sz="4" w:space="0" w:color="auto"/>
              <w:right w:val="single" w:sz="4" w:space="0" w:color="auto"/>
            </w:tcBorders>
            <w:shd w:val="clear" w:color="000000" w:fill="F2F2F2"/>
            <w:noWrap/>
            <w:vAlign w:val="center"/>
            <w:hideMark/>
          </w:tcPr>
          <w:p w14:paraId="138CF0D0" w14:textId="7ECE12FB"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20FF266B" w14:textId="42BB1D58" w:rsidR="005103D4" w:rsidRPr="003B0212" w:rsidRDefault="005103D4" w:rsidP="00C7511B">
            <w:pPr>
              <w:jc w:val="center"/>
              <w:rPr>
                <w:rFonts w:cs="Arial"/>
                <w:sz w:val="14"/>
                <w:szCs w:val="14"/>
              </w:rPr>
            </w:pPr>
            <w:r w:rsidRPr="003B0212">
              <w:rPr>
                <w:rFonts w:cs="Arial"/>
                <w:sz w:val="14"/>
                <w:szCs w:val="14"/>
              </w:rPr>
              <w:t>N</w:t>
            </w:r>
          </w:p>
        </w:tc>
        <w:tc>
          <w:tcPr>
            <w:tcW w:w="1039" w:type="pct"/>
            <w:tcBorders>
              <w:top w:val="nil"/>
              <w:left w:val="nil"/>
              <w:bottom w:val="single" w:sz="4" w:space="0" w:color="auto"/>
              <w:right w:val="single" w:sz="4" w:space="0" w:color="auto"/>
            </w:tcBorders>
            <w:shd w:val="clear" w:color="auto" w:fill="auto"/>
            <w:hideMark/>
          </w:tcPr>
          <w:p w14:paraId="77719BF4" w14:textId="77777777" w:rsidR="005103D4" w:rsidRPr="003B0212" w:rsidRDefault="005103D4" w:rsidP="005103D4">
            <w:pPr>
              <w:jc w:val="left"/>
              <w:rPr>
                <w:rFonts w:cs="Arial"/>
                <w:sz w:val="14"/>
                <w:szCs w:val="14"/>
              </w:rPr>
            </w:pPr>
            <w:r w:rsidRPr="003B0212">
              <w:rPr>
                <w:rFonts w:cs="Arial"/>
                <w:sz w:val="14"/>
                <w:szCs w:val="14"/>
              </w:rPr>
              <w:t>contador</w:t>
            </w:r>
          </w:p>
        </w:tc>
        <w:tc>
          <w:tcPr>
            <w:tcW w:w="1517" w:type="pct"/>
            <w:tcBorders>
              <w:top w:val="nil"/>
              <w:left w:val="nil"/>
              <w:bottom w:val="single" w:sz="4" w:space="0" w:color="auto"/>
              <w:right w:val="single" w:sz="4" w:space="0" w:color="auto"/>
            </w:tcBorders>
            <w:shd w:val="clear" w:color="auto" w:fill="auto"/>
            <w:noWrap/>
            <w:vAlign w:val="center"/>
            <w:hideMark/>
          </w:tcPr>
          <w:p w14:paraId="5C78CB9C" w14:textId="77777777" w:rsidR="005103D4" w:rsidRPr="003B0212" w:rsidRDefault="005103D4" w:rsidP="005103D4">
            <w:pPr>
              <w:rPr>
                <w:rFonts w:cs="Arial"/>
                <w:sz w:val="14"/>
                <w:szCs w:val="14"/>
              </w:rPr>
            </w:pPr>
            <w:r w:rsidRPr="003B0212">
              <w:rPr>
                <w:rFonts w:cs="Arial"/>
                <w:sz w:val="14"/>
                <w:szCs w:val="14"/>
              </w:rPr>
              <w:t>Vezes em que o registro é repetido no sistema, considerando sua chave</w:t>
            </w:r>
          </w:p>
        </w:tc>
      </w:tr>
      <w:tr w:rsidR="00C7511B" w:rsidRPr="003B0212" w14:paraId="3B24D68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tcPr>
          <w:p w14:paraId="6A13A6FD" w14:textId="0F46F0EE" w:rsidR="00C7511B" w:rsidRPr="003B0212" w:rsidRDefault="00C7511B" w:rsidP="00C7511B">
            <w:pPr>
              <w:jc w:val="left"/>
              <w:rPr>
                <w:rFonts w:cs="Arial"/>
                <w:sz w:val="14"/>
                <w:szCs w:val="14"/>
              </w:rPr>
            </w:pPr>
            <w:r>
              <w:rPr>
                <w:rFonts w:cs="Arial"/>
                <w:sz w:val="14"/>
                <w:szCs w:val="14"/>
              </w:rPr>
              <w:t>ID_FAILED_EVENTS</w:t>
            </w:r>
          </w:p>
        </w:tc>
        <w:tc>
          <w:tcPr>
            <w:tcW w:w="366" w:type="pct"/>
            <w:tcBorders>
              <w:top w:val="nil"/>
              <w:left w:val="nil"/>
              <w:bottom w:val="single" w:sz="4" w:space="0" w:color="auto"/>
              <w:right w:val="single" w:sz="4" w:space="0" w:color="auto"/>
            </w:tcBorders>
            <w:shd w:val="clear" w:color="000000" w:fill="F2F2F2"/>
            <w:noWrap/>
            <w:vAlign w:val="center"/>
          </w:tcPr>
          <w:p w14:paraId="0EFA1ABE" w14:textId="2F95A5EA" w:rsidR="00C7511B" w:rsidRPr="003B0212" w:rsidRDefault="00C7511B" w:rsidP="00C7511B">
            <w:pPr>
              <w:jc w:val="center"/>
              <w:rPr>
                <w:rFonts w:cs="Arial"/>
                <w:sz w:val="14"/>
                <w:szCs w:val="14"/>
              </w:rPr>
            </w:pPr>
            <w:r>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tcPr>
          <w:p w14:paraId="2BE0B4E7" w14:textId="1B0AD87A" w:rsidR="00C7511B" w:rsidRPr="003B0212" w:rsidRDefault="00C7511B" w:rsidP="00C7511B">
            <w:pPr>
              <w:jc w:val="center"/>
              <w:rPr>
                <w:rFonts w:cs="Arial"/>
                <w:sz w:val="14"/>
                <w:szCs w:val="14"/>
              </w:rPr>
            </w:pPr>
            <w:r>
              <w:rPr>
                <w:rFonts w:cs="Arial"/>
                <w:sz w:val="14"/>
                <w:szCs w:val="14"/>
              </w:rPr>
              <w:t>18</w:t>
            </w:r>
          </w:p>
        </w:tc>
        <w:tc>
          <w:tcPr>
            <w:tcW w:w="320" w:type="pct"/>
            <w:tcBorders>
              <w:top w:val="nil"/>
              <w:left w:val="nil"/>
              <w:bottom w:val="single" w:sz="4" w:space="0" w:color="auto"/>
              <w:right w:val="single" w:sz="4" w:space="0" w:color="auto"/>
            </w:tcBorders>
            <w:shd w:val="clear" w:color="000000" w:fill="F2F2F2"/>
            <w:noWrap/>
            <w:vAlign w:val="center"/>
          </w:tcPr>
          <w:p w14:paraId="6688DF80" w14:textId="0A1F8B54" w:rsidR="00C7511B" w:rsidRPr="003B0212" w:rsidRDefault="00C7511B" w:rsidP="00C7511B">
            <w:pPr>
              <w:jc w:val="center"/>
              <w:rPr>
                <w:rFonts w:cs="Arial"/>
                <w:sz w:val="14"/>
                <w:szCs w:val="14"/>
              </w:rPr>
            </w:pPr>
            <w:r>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tcPr>
          <w:p w14:paraId="2BF32CAF" w14:textId="7730C22B" w:rsidR="00C7511B" w:rsidRPr="003B0212" w:rsidRDefault="00C7511B" w:rsidP="00C7511B">
            <w:pPr>
              <w:jc w:val="center"/>
              <w:rPr>
                <w:rFonts w:cs="Arial"/>
                <w:sz w:val="14"/>
                <w:szCs w:val="14"/>
              </w:rPr>
            </w:pPr>
            <w:r>
              <w:rPr>
                <w:rFonts w:cs="Arial"/>
                <w:sz w:val="14"/>
                <w:szCs w:val="14"/>
              </w:rPr>
              <w:t>S</w:t>
            </w:r>
          </w:p>
        </w:tc>
        <w:tc>
          <w:tcPr>
            <w:tcW w:w="1039" w:type="pct"/>
            <w:tcBorders>
              <w:top w:val="nil"/>
              <w:left w:val="nil"/>
              <w:bottom w:val="single" w:sz="4" w:space="0" w:color="auto"/>
              <w:right w:val="single" w:sz="4" w:space="0" w:color="auto"/>
            </w:tcBorders>
            <w:shd w:val="clear" w:color="auto" w:fill="auto"/>
          </w:tcPr>
          <w:p w14:paraId="2B0600BB" w14:textId="77777777" w:rsidR="00C7511B" w:rsidRPr="003B0212" w:rsidRDefault="00C7511B" w:rsidP="005103D4">
            <w:pPr>
              <w:jc w:val="left"/>
              <w:rPr>
                <w:rFonts w:cs="Arial"/>
                <w:sz w:val="14"/>
                <w:szCs w:val="14"/>
              </w:rPr>
            </w:pPr>
          </w:p>
        </w:tc>
        <w:tc>
          <w:tcPr>
            <w:tcW w:w="1517" w:type="pct"/>
            <w:tcBorders>
              <w:top w:val="nil"/>
              <w:left w:val="nil"/>
              <w:bottom w:val="single" w:sz="4" w:space="0" w:color="auto"/>
              <w:right w:val="single" w:sz="4" w:space="0" w:color="auto"/>
            </w:tcBorders>
            <w:shd w:val="clear" w:color="auto" w:fill="auto"/>
          </w:tcPr>
          <w:p w14:paraId="2056C088" w14:textId="77777777" w:rsidR="00C7511B" w:rsidRPr="003B0212" w:rsidRDefault="00C7511B" w:rsidP="005103D4">
            <w:pPr>
              <w:jc w:val="left"/>
              <w:rPr>
                <w:rFonts w:cs="Arial"/>
                <w:sz w:val="14"/>
                <w:szCs w:val="14"/>
              </w:rPr>
            </w:pPr>
          </w:p>
        </w:tc>
      </w:tr>
      <w:tr w:rsidR="005103D4" w:rsidRPr="003B0212" w14:paraId="7C2B6EC8" w14:textId="77777777" w:rsidTr="00C7511B">
        <w:trPr>
          <w:trHeight w:val="225"/>
        </w:trPr>
        <w:tc>
          <w:tcPr>
            <w:tcW w:w="1069" w:type="pct"/>
            <w:tcBorders>
              <w:top w:val="nil"/>
              <w:left w:val="single" w:sz="4" w:space="0" w:color="auto"/>
              <w:bottom w:val="single" w:sz="4" w:space="0" w:color="auto"/>
              <w:right w:val="single" w:sz="4" w:space="0" w:color="auto"/>
            </w:tcBorders>
            <w:shd w:val="clear" w:color="000000" w:fill="F2F2F2"/>
            <w:noWrap/>
            <w:vAlign w:val="center"/>
            <w:hideMark/>
          </w:tcPr>
          <w:p w14:paraId="19E5F6DD" w14:textId="77777777" w:rsidR="005103D4" w:rsidRPr="003B0212" w:rsidRDefault="005103D4" w:rsidP="00C7511B">
            <w:pPr>
              <w:jc w:val="left"/>
              <w:rPr>
                <w:rFonts w:cs="Arial"/>
                <w:sz w:val="14"/>
                <w:szCs w:val="14"/>
              </w:rPr>
            </w:pPr>
            <w:r w:rsidRPr="003B0212">
              <w:rPr>
                <w:rFonts w:cs="Arial"/>
                <w:sz w:val="14"/>
                <w:szCs w:val="14"/>
              </w:rPr>
              <w:t>INPUT_ID</w:t>
            </w:r>
          </w:p>
        </w:tc>
        <w:tc>
          <w:tcPr>
            <w:tcW w:w="366" w:type="pct"/>
            <w:tcBorders>
              <w:top w:val="nil"/>
              <w:left w:val="nil"/>
              <w:bottom w:val="single" w:sz="4" w:space="0" w:color="auto"/>
              <w:right w:val="single" w:sz="4" w:space="0" w:color="auto"/>
            </w:tcBorders>
            <w:shd w:val="clear" w:color="000000" w:fill="F2F2F2"/>
            <w:noWrap/>
            <w:vAlign w:val="center"/>
            <w:hideMark/>
          </w:tcPr>
          <w:p w14:paraId="263C2DF7" w14:textId="77777777" w:rsidR="005103D4" w:rsidRPr="003B0212" w:rsidRDefault="005103D4" w:rsidP="00C7511B">
            <w:pPr>
              <w:jc w:val="center"/>
              <w:rPr>
                <w:rFonts w:cs="Arial"/>
                <w:sz w:val="14"/>
                <w:szCs w:val="14"/>
              </w:rPr>
            </w:pPr>
            <w:r w:rsidRPr="003B0212">
              <w:rPr>
                <w:rFonts w:cs="Arial"/>
                <w:sz w:val="14"/>
                <w:szCs w:val="14"/>
              </w:rPr>
              <w:t>Number</w:t>
            </w:r>
          </w:p>
        </w:tc>
        <w:tc>
          <w:tcPr>
            <w:tcW w:w="423" w:type="pct"/>
            <w:tcBorders>
              <w:top w:val="nil"/>
              <w:left w:val="nil"/>
              <w:bottom w:val="single" w:sz="4" w:space="0" w:color="auto"/>
              <w:right w:val="single" w:sz="4" w:space="0" w:color="auto"/>
            </w:tcBorders>
            <w:shd w:val="clear" w:color="000000" w:fill="F2F2F2"/>
            <w:noWrap/>
            <w:vAlign w:val="center"/>
            <w:hideMark/>
          </w:tcPr>
          <w:p w14:paraId="6DBC209D" w14:textId="77777777" w:rsidR="005103D4" w:rsidRPr="003B0212" w:rsidRDefault="005103D4" w:rsidP="00C7511B">
            <w:pPr>
              <w:jc w:val="center"/>
              <w:rPr>
                <w:rFonts w:cs="Arial"/>
                <w:sz w:val="14"/>
                <w:szCs w:val="14"/>
              </w:rPr>
            </w:pPr>
            <w:r w:rsidRPr="003B0212">
              <w:rPr>
                <w:rFonts w:cs="Arial"/>
                <w:sz w:val="14"/>
                <w:szCs w:val="14"/>
              </w:rPr>
              <w:t>20</w:t>
            </w:r>
          </w:p>
        </w:tc>
        <w:tc>
          <w:tcPr>
            <w:tcW w:w="320" w:type="pct"/>
            <w:tcBorders>
              <w:top w:val="nil"/>
              <w:left w:val="nil"/>
              <w:bottom w:val="single" w:sz="4" w:space="0" w:color="auto"/>
              <w:right w:val="single" w:sz="4" w:space="0" w:color="auto"/>
            </w:tcBorders>
            <w:shd w:val="clear" w:color="000000" w:fill="F2F2F2"/>
            <w:noWrap/>
            <w:vAlign w:val="center"/>
            <w:hideMark/>
          </w:tcPr>
          <w:p w14:paraId="653C169A" w14:textId="77777777" w:rsidR="005103D4" w:rsidRPr="003B0212" w:rsidRDefault="005103D4" w:rsidP="00C7511B">
            <w:pPr>
              <w:jc w:val="center"/>
              <w:rPr>
                <w:rFonts w:cs="Arial"/>
                <w:sz w:val="14"/>
                <w:szCs w:val="14"/>
              </w:rPr>
            </w:pPr>
            <w:r w:rsidRPr="003B0212">
              <w:rPr>
                <w:rFonts w:cs="Arial"/>
                <w:sz w:val="14"/>
                <w:szCs w:val="14"/>
              </w:rPr>
              <w:t>N</w:t>
            </w:r>
          </w:p>
        </w:tc>
        <w:tc>
          <w:tcPr>
            <w:tcW w:w="265" w:type="pct"/>
            <w:tcBorders>
              <w:top w:val="nil"/>
              <w:left w:val="nil"/>
              <w:bottom w:val="single" w:sz="4" w:space="0" w:color="auto"/>
              <w:right w:val="single" w:sz="4" w:space="0" w:color="auto"/>
            </w:tcBorders>
            <w:shd w:val="clear" w:color="000000" w:fill="F2F2F2"/>
            <w:noWrap/>
            <w:vAlign w:val="center"/>
            <w:hideMark/>
          </w:tcPr>
          <w:p w14:paraId="4D3BFD9E" w14:textId="77777777" w:rsidR="005103D4" w:rsidRPr="003B0212" w:rsidRDefault="005103D4" w:rsidP="00C7511B">
            <w:pPr>
              <w:jc w:val="center"/>
              <w:rPr>
                <w:rFonts w:cs="Arial"/>
                <w:sz w:val="14"/>
                <w:szCs w:val="14"/>
              </w:rPr>
            </w:pPr>
            <w:r w:rsidRPr="003B0212">
              <w:rPr>
                <w:rFonts w:cs="Arial"/>
                <w:sz w:val="14"/>
                <w:szCs w:val="14"/>
              </w:rPr>
              <w:t>N</w:t>
            </w:r>
          </w:p>
        </w:tc>
        <w:tc>
          <w:tcPr>
            <w:tcW w:w="1039" w:type="pct"/>
            <w:tcBorders>
              <w:top w:val="nil"/>
              <w:left w:val="nil"/>
              <w:bottom w:val="single" w:sz="4" w:space="0" w:color="auto"/>
              <w:right w:val="single" w:sz="4" w:space="0" w:color="auto"/>
            </w:tcBorders>
            <w:shd w:val="clear" w:color="auto" w:fill="auto"/>
            <w:hideMark/>
          </w:tcPr>
          <w:p w14:paraId="117D70EA" w14:textId="77777777" w:rsidR="005103D4" w:rsidRPr="003B0212" w:rsidRDefault="005103D4" w:rsidP="005103D4">
            <w:pPr>
              <w:jc w:val="left"/>
              <w:rPr>
                <w:rFonts w:cs="Arial"/>
                <w:sz w:val="14"/>
                <w:szCs w:val="14"/>
              </w:rPr>
            </w:pPr>
            <w:r w:rsidRPr="003B0212">
              <w:rPr>
                <w:rFonts w:cs="Arial"/>
                <w:sz w:val="14"/>
                <w:szCs w:val="14"/>
              </w:rPr>
              <w:t>contador</w:t>
            </w:r>
          </w:p>
        </w:tc>
        <w:tc>
          <w:tcPr>
            <w:tcW w:w="1517" w:type="pct"/>
            <w:tcBorders>
              <w:top w:val="nil"/>
              <w:left w:val="nil"/>
              <w:bottom w:val="single" w:sz="4" w:space="0" w:color="auto"/>
              <w:right w:val="single" w:sz="4" w:space="0" w:color="auto"/>
            </w:tcBorders>
            <w:shd w:val="clear" w:color="auto" w:fill="auto"/>
            <w:hideMark/>
          </w:tcPr>
          <w:p w14:paraId="146184AC" w14:textId="77777777" w:rsidR="005103D4" w:rsidRPr="003B0212" w:rsidRDefault="005103D4" w:rsidP="005103D4">
            <w:pPr>
              <w:jc w:val="left"/>
              <w:rPr>
                <w:rFonts w:cs="Arial"/>
                <w:sz w:val="14"/>
                <w:szCs w:val="14"/>
              </w:rPr>
            </w:pPr>
            <w:r w:rsidRPr="003B0212">
              <w:rPr>
                <w:rFonts w:cs="Arial"/>
                <w:sz w:val="14"/>
                <w:szCs w:val="14"/>
              </w:rPr>
              <w:t>Identificação RAID do arquivo que contém o registro</w:t>
            </w:r>
          </w:p>
        </w:tc>
      </w:tr>
    </w:tbl>
    <w:p w14:paraId="13281E0E" w14:textId="45CF6CDD" w:rsidR="00B95DE1" w:rsidRDefault="00B95DE1">
      <w:pPr>
        <w:jc w:val="left"/>
        <w:rPr>
          <w:rFonts w:cs="Arial"/>
          <w:b/>
          <w:szCs w:val="20"/>
          <w:lang w:eastAsia="en-US"/>
        </w:rPr>
      </w:pPr>
    </w:p>
    <w:p w14:paraId="4190401E" w14:textId="77777777" w:rsidR="00B95DE1" w:rsidRDefault="00B95DE1">
      <w:pPr>
        <w:jc w:val="left"/>
        <w:rPr>
          <w:rFonts w:cs="Arial"/>
          <w:b/>
          <w:szCs w:val="20"/>
          <w:lang w:eastAsia="en-US"/>
        </w:rPr>
      </w:pPr>
      <w:r>
        <w:rPr>
          <w:rFonts w:cs="Arial"/>
          <w:b/>
          <w:szCs w:val="20"/>
          <w:lang w:eastAsia="en-US"/>
        </w:rPr>
        <w:br w:type="page"/>
      </w:r>
    </w:p>
    <w:p w14:paraId="0F1725C8" w14:textId="623FE38E" w:rsidR="00596BE6" w:rsidRPr="00596BE6" w:rsidRDefault="00596BE6" w:rsidP="000A0C31">
      <w:pPr>
        <w:pStyle w:val="Heading3"/>
      </w:pPr>
      <w:bookmarkStart w:id="35" w:name="_Toc499303899"/>
      <w:r w:rsidRPr="00596BE6">
        <w:lastRenderedPageBreak/>
        <w:t>RQN2</w:t>
      </w:r>
      <w:r w:rsidR="00F159C7">
        <w:t>5</w:t>
      </w:r>
      <w:r w:rsidRPr="00596BE6">
        <w:t xml:space="preserve"> – Carga dos arquivos </w:t>
      </w:r>
      <w:r>
        <w:t>31 Global</w:t>
      </w:r>
      <w:bookmarkEnd w:id="35"/>
    </w:p>
    <w:p w14:paraId="06112B5F" w14:textId="77777777" w:rsidR="00596BE6" w:rsidRPr="00153785" w:rsidRDefault="00596BE6" w:rsidP="00C01C97">
      <w:pPr>
        <w:rPr>
          <w:rFonts w:cs="Arial"/>
        </w:rPr>
      </w:pPr>
    </w:p>
    <w:p w14:paraId="5BB99A73" w14:textId="35A1C2D2" w:rsidR="00596BE6" w:rsidRPr="00153785" w:rsidRDefault="00596BE6" w:rsidP="00D226EA">
      <w:pPr>
        <w:pStyle w:val="Heading4"/>
      </w:pPr>
      <w:bookmarkStart w:id="36" w:name="_Toc499303900"/>
      <w:r>
        <w:t>RGN4</w:t>
      </w:r>
      <w:r w:rsidR="00F159C7">
        <w:t>3</w:t>
      </w:r>
      <w:r w:rsidRPr="00153785">
        <w:t xml:space="preserve"> – Processo de carga arquivo </w:t>
      </w:r>
      <w:r>
        <w:t>31 Global</w:t>
      </w:r>
      <w:bookmarkEnd w:id="36"/>
    </w:p>
    <w:p w14:paraId="7A671DCB" w14:textId="77777777" w:rsidR="00596BE6" w:rsidRPr="00153785" w:rsidRDefault="00596BE6" w:rsidP="00C01C97">
      <w:pPr>
        <w:rPr>
          <w:rFonts w:cs="Arial"/>
        </w:rPr>
      </w:pPr>
    </w:p>
    <w:p w14:paraId="3FAEC4CA" w14:textId="77777777" w:rsidR="00930AB1" w:rsidRPr="00930AB1" w:rsidRDefault="00930AB1" w:rsidP="00C01C97">
      <w:pPr>
        <w:rPr>
          <w:rFonts w:cs="Arial"/>
        </w:rPr>
      </w:pPr>
      <w:r w:rsidRPr="00930AB1">
        <w:rPr>
          <w:rFonts w:cs="Arial"/>
        </w:rPr>
        <w:t>Deverá ser criado um processo de carga da base 31 Global. O processo será mensal de carga full, apagando os registros antigos.</w:t>
      </w:r>
    </w:p>
    <w:p w14:paraId="47A59DB7" w14:textId="77777777" w:rsidR="00596BE6" w:rsidRPr="00153785" w:rsidRDefault="00596BE6" w:rsidP="00C01C97">
      <w:pPr>
        <w:rPr>
          <w:rFonts w:cs="Arial"/>
        </w:rPr>
      </w:pPr>
    </w:p>
    <w:p w14:paraId="37A04D72" w14:textId="77777777" w:rsidR="00596BE6" w:rsidRPr="00153785" w:rsidRDefault="00596BE6" w:rsidP="00C01C97">
      <w:pPr>
        <w:rPr>
          <w:rFonts w:cs="Arial"/>
        </w:rPr>
      </w:pPr>
      <w:r w:rsidRPr="00153785">
        <w:rPr>
          <w:rFonts w:cs="Arial"/>
        </w:rPr>
        <w:t>Os detalhes do controle de carga estão descritos nas tabelas a seguir:</w:t>
      </w:r>
    </w:p>
    <w:p w14:paraId="1BC7F1B2" w14:textId="77777777" w:rsidR="00596BE6" w:rsidRPr="00153785" w:rsidRDefault="00596BE6" w:rsidP="00C01C97">
      <w:pPr>
        <w:rPr>
          <w:rFonts w:cs="Arial"/>
        </w:rPr>
      </w:pPr>
    </w:p>
    <w:p w14:paraId="609006FD" w14:textId="77777777" w:rsidR="00596BE6" w:rsidRPr="00153785" w:rsidRDefault="00596BE6" w:rsidP="00C01C97">
      <w:pPr>
        <w:rPr>
          <w:rFonts w:cs="Arial"/>
        </w:rPr>
      </w:pPr>
    </w:p>
    <w:tbl>
      <w:tblPr>
        <w:tblW w:w="8174" w:type="dxa"/>
        <w:tblInd w:w="1224" w:type="dxa"/>
        <w:tblCellMar>
          <w:left w:w="70" w:type="dxa"/>
          <w:right w:w="70" w:type="dxa"/>
        </w:tblCellMar>
        <w:tblLook w:val="04A0" w:firstRow="1" w:lastRow="0" w:firstColumn="1" w:lastColumn="0" w:noHBand="0" w:noVBand="1"/>
      </w:tblPr>
      <w:tblGrid>
        <w:gridCol w:w="3297"/>
        <w:gridCol w:w="4877"/>
      </w:tblGrid>
      <w:tr w:rsidR="00596BE6" w:rsidRPr="00153785" w14:paraId="27AA066C" w14:textId="77777777" w:rsidTr="009E2EB1">
        <w:trPr>
          <w:trHeight w:val="289"/>
        </w:trPr>
        <w:tc>
          <w:tcPr>
            <w:tcW w:w="8174"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10690323" w14:textId="77777777" w:rsidR="00596BE6" w:rsidRPr="00153785" w:rsidRDefault="00596BE6" w:rsidP="00C01C97">
            <w:pPr>
              <w:jc w:val="center"/>
              <w:rPr>
                <w:rFonts w:cs="Arial"/>
                <w:b/>
                <w:bCs/>
                <w:color w:val="000000"/>
                <w:sz w:val="20"/>
                <w:szCs w:val="20"/>
              </w:rPr>
            </w:pPr>
            <w:r w:rsidRPr="00153785">
              <w:rPr>
                <w:rFonts w:cs="Arial"/>
                <w:b/>
                <w:bCs/>
                <w:color w:val="000000"/>
                <w:sz w:val="20"/>
                <w:szCs w:val="20"/>
              </w:rPr>
              <w:t>Carga</w:t>
            </w:r>
          </w:p>
        </w:tc>
      </w:tr>
      <w:tr w:rsidR="00596BE6" w:rsidRPr="00153785" w14:paraId="59091A0E"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hideMark/>
          </w:tcPr>
          <w:p w14:paraId="40C51342"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6380A364" w14:textId="25CD09A3" w:rsidR="00596BE6" w:rsidRPr="00153785" w:rsidRDefault="007F702B" w:rsidP="00C01C97">
            <w:pPr>
              <w:rPr>
                <w:rFonts w:cs="Arial"/>
                <w:color w:val="000000"/>
                <w:sz w:val="20"/>
                <w:szCs w:val="20"/>
              </w:rPr>
            </w:pPr>
            <w:r>
              <w:rPr>
                <w:rFonts w:cs="Arial"/>
                <w:color w:val="000000"/>
                <w:sz w:val="20"/>
                <w:szCs w:val="20"/>
              </w:rPr>
              <w:t>31 Global</w:t>
            </w:r>
          </w:p>
        </w:tc>
      </w:tr>
      <w:tr w:rsidR="00596BE6" w:rsidRPr="00153785" w14:paraId="3B5AF851"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hideMark/>
          </w:tcPr>
          <w:p w14:paraId="4D39660C"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2E0CC7D5" w14:textId="329717DD" w:rsidR="00596BE6" w:rsidRPr="00153785" w:rsidRDefault="008B4C5D" w:rsidP="00C01C97">
            <w:pPr>
              <w:rPr>
                <w:rFonts w:cs="Arial"/>
                <w:color w:val="000000"/>
                <w:sz w:val="20"/>
                <w:szCs w:val="20"/>
              </w:rPr>
            </w:pPr>
            <w:r>
              <w:rPr>
                <w:rFonts w:cs="Arial"/>
                <w:color w:val="000000"/>
                <w:sz w:val="20"/>
                <w:szCs w:val="20"/>
              </w:rPr>
              <w:t>Ctrl_LD_</w:t>
            </w:r>
            <w:r w:rsidR="007F702B">
              <w:rPr>
                <w:rFonts w:cs="Arial"/>
                <w:color w:val="000000"/>
                <w:sz w:val="20"/>
                <w:szCs w:val="20"/>
              </w:rPr>
              <w:t>31_GLOBAL</w:t>
            </w:r>
          </w:p>
        </w:tc>
      </w:tr>
      <w:tr w:rsidR="00596BE6" w:rsidRPr="00153785" w14:paraId="05B05C04"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hideMark/>
          </w:tcPr>
          <w:p w14:paraId="2BF50F46"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7357ADB8" w14:textId="28E1F81F" w:rsidR="00596BE6" w:rsidRPr="00153785" w:rsidRDefault="00596BE6" w:rsidP="00C01C97">
            <w:pPr>
              <w:rPr>
                <w:rFonts w:cs="Arial"/>
                <w:color w:val="000000"/>
                <w:sz w:val="20"/>
                <w:szCs w:val="20"/>
              </w:rPr>
            </w:pPr>
            <w:r w:rsidRPr="00153785">
              <w:rPr>
                <w:rFonts w:cs="Arial"/>
                <w:color w:val="000000"/>
                <w:sz w:val="20"/>
                <w:szCs w:val="20"/>
              </w:rPr>
              <w:t>LD_</w:t>
            </w:r>
            <w:r w:rsidR="007F702B">
              <w:rPr>
                <w:rFonts w:cs="Arial"/>
                <w:color w:val="000000"/>
                <w:sz w:val="20"/>
                <w:szCs w:val="20"/>
              </w:rPr>
              <w:t>31_GLOBAL</w:t>
            </w:r>
          </w:p>
        </w:tc>
      </w:tr>
      <w:tr w:rsidR="00596BE6" w:rsidRPr="00153785" w14:paraId="11681656" w14:textId="77777777" w:rsidTr="009E2EB1">
        <w:trPr>
          <w:trHeight w:val="289"/>
        </w:trPr>
        <w:tc>
          <w:tcPr>
            <w:tcW w:w="3297" w:type="dxa"/>
            <w:tcBorders>
              <w:top w:val="single" w:sz="4" w:space="0" w:color="auto"/>
              <w:left w:val="single" w:sz="4" w:space="0" w:color="auto"/>
              <w:bottom w:val="single" w:sz="4" w:space="0" w:color="auto"/>
              <w:right w:val="single" w:sz="4" w:space="0" w:color="auto"/>
            </w:tcBorders>
            <w:shd w:val="clear" w:color="000000" w:fill="A6A6A6"/>
            <w:vAlign w:val="center"/>
          </w:tcPr>
          <w:p w14:paraId="59C6B5C8"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37389991" w14:textId="77777777" w:rsidR="00596BE6" w:rsidRPr="00153785" w:rsidRDefault="00596BE6" w:rsidP="00C01C97">
            <w:pPr>
              <w:rPr>
                <w:rFonts w:cs="Arial"/>
                <w:color w:val="000000"/>
                <w:sz w:val="20"/>
                <w:szCs w:val="20"/>
              </w:rPr>
            </w:pPr>
            <w:r w:rsidRPr="00153785">
              <w:rPr>
                <w:rFonts w:cs="Arial"/>
                <w:color w:val="000000"/>
                <w:sz w:val="20"/>
                <w:szCs w:val="20"/>
              </w:rPr>
              <w:t>Texto (CSV)</w:t>
            </w:r>
          </w:p>
        </w:tc>
      </w:tr>
      <w:tr w:rsidR="00596BE6" w:rsidRPr="00153785" w14:paraId="2920F746" w14:textId="77777777" w:rsidTr="009E2EB1">
        <w:trPr>
          <w:trHeight w:val="289"/>
        </w:trPr>
        <w:tc>
          <w:tcPr>
            <w:tcW w:w="3297" w:type="dxa"/>
            <w:tcBorders>
              <w:top w:val="single" w:sz="4" w:space="0" w:color="auto"/>
              <w:left w:val="single" w:sz="8" w:space="0" w:color="auto"/>
              <w:bottom w:val="single" w:sz="8" w:space="0" w:color="auto"/>
              <w:right w:val="single" w:sz="8" w:space="0" w:color="auto"/>
            </w:tcBorders>
            <w:shd w:val="clear" w:color="000000" w:fill="A6A6A6"/>
            <w:vAlign w:val="center"/>
          </w:tcPr>
          <w:p w14:paraId="612D9FBB"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bottom"/>
          </w:tcPr>
          <w:p w14:paraId="2E55B582" w14:textId="786924D3" w:rsidR="00596BE6" w:rsidRPr="007234C6" w:rsidRDefault="007234C6" w:rsidP="00C01C97">
            <w:pPr>
              <w:rPr>
                <w:rFonts w:ascii="Calibri" w:hAnsi="Calibri" w:cs="Calibri"/>
                <w:color w:val="000000"/>
                <w:sz w:val="18"/>
                <w:szCs w:val="18"/>
              </w:rPr>
            </w:pPr>
            <w:r w:rsidRPr="007234C6">
              <w:rPr>
                <w:rFonts w:ascii="Calibri" w:hAnsi="Calibri" w:cs="Calibri"/>
                <w:color w:val="000000"/>
                <w:sz w:val="18"/>
                <w:szCs w:val="18"/>
              </w:rPr>
              <w:t>31_GLOBAL</w:t>
            </w:r>
            <w:r w:rsidR="00596BE6" w:rsidRPr="007234C6">
              <w:rPr>
                <w:rFonts w:ascii="Calibri" w:hAnsi="Calibri" w:cs="Calibri"/>
                <w:color w:val="000000"/>
                <w:sz w:val="18"/>
                <w:szCs w:val="18"/>
              </w:rPr>
              <w:t>_MENSAL_YYYYMMDD.xlsx</w:t>
            </w:r>
          </w:p>
        </w:tc>
      </w:tr>
      <w:tr w:rsidR="00596BE6" w:rsidRPr="00153785" w14:paraId="2D8E2EBF"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70BAF0FF"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bottom"/>
          </w:tcPr>
          <w:p w14:paraId="4EBC6C29" w14:textId="7D148D99" w:rsidR="00596BE6" w:rsidRPr="007234C6" w:rsidRDefault="007234C6" w:rsidP="00C01C97">
            <w:pPr>
              <w:rPr>
                <w:rFonts w:ascii="Calibri" w:hAnsi="Calibri" w:cs="Calibri"/>
                <w:color w:val="000000"/>
                <w:sz w:val="18"/>
                <w:szCs w:val="18"/>
              </w:rPr>
            </w:pPr>
            <w:r w:rsidRPr="007234C6">
              <w:rPr>
                <w:rFonts w:ascii="Calibri" w:hAnsi="Calibri" w:cs="Calibri"/>
                <w:color w:val="000000"/>
                <w:sz w:val="18"/>
                <w:szCs w:val="18"/>
              </w:rPr>
              <w:t>31_GLOBAL</w:t>
            </w:r>
            <w:r w:rsidR="00596BE6" w:rsidRPr="007234C6">
              <w:rPr>
                <w:rFonts w:ascii="Calibri" w:hAnsi="Calibri" w:cs="Calibri"/>
                <w:color w:val="000000"/>
                <w:sz w:val="18"/>
                <w:szCs w:val="18"/>
              </w:rPr>
              <w:t xml:space="preserve"> _20171023.xlsx</w:t>
            </w:r>
          </w:p>
        </w:tc>
      </w:tr>
      <w:tr w:rsidR="00596BE6" w:rsidRPr="00153785" w14:paraId="011920D5"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42A424A9"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2E1F47FB" w14:textId="5ECEFC9F" w:rsidR="00596BE6" w:rsidRPr="00153785" w:rsidRDefault="00596BE6" w:rsidP="00C01C97">
            <w:pPr>
              <w:rPr>
                <w:rFonts w:cs="Arial"/>
                <w:color w:val="000000"/>
                <w:sz w:val="20"/>
                <w:szCs w:val="20"/>
              </w:rPr>
            </w:pPr>
            <w:r>
              <w:rPr>
                <w:rFonts w:cs="Arial"/>
                <w:color w:val="000000"/>
                <w:sz w:val="20"/>
                <w:szCs w:val="20"/>
              </w:rPr>
              <w:t>${DIR_DADOS}/</w:t>
            </w:r>
            <w:r w:rsidR="00325256">
              <w:rPr>
                <w:rFonts w:cs="Arial"/>
                <w:color w:val="000000"/>
                <w:sz w:val="20"/>
                <w:szCs w:val="20"/>
              </w:rPr>
              <w:t>31global</w:t>
            </w:r>
            <w:r w:rsidRPr="00153785">
              <w:rPr>
                <w:rFonts w:cs="Arial"/>
                <w:color w:val="000000"/>
                <w:sz w:val="20"/>
                <w:szCs w:val="20"/>
              </w:rPr>
              <w:t>/in</w:t>
            </w:r>
          </w:p>
        </w:tc>
      </w:tr>
      <w:tr w:rsidR="00596BE6" w:rsidRPr="00153785" w14:paraId="1523775C"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3C0D4B25"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65089405" w14:textId="68C989F5" w:rsidR="00596BE6" w:rsidRPr="00153785" w:rsidRDefault="00596BE6" w:rsidP="00C01C97">
            <w:pPr>
              <w:rPr>
                <w:rFonts w:cs="Arial"/>
                <w:color w:val="000000"/>
                <w:sz w:val="20"/>
                <w:szCs w:val="20"/>
              </w:rPr>
            </w:pPr>
            <w:r w:rsidRPr="00153785">
              <w:rPr>
                <w:rFonts w:cs="Arial"/>
                <w:color w:val="000000"/>
                <w:sz w:val="20"/>
                <w:szCs w:val="20"/>
              </w:rPr>
              <w:t>${DIR_DADOS}/</w:t>
            </w:r>
            <w:r w:rsidR="00325256">
              <w:rPr>
                <w:rFonts w:cs="Arial"/>
                <w:color w:val="000000"/>
                <w:sz w:val="20"/>
                <w:szCs w:val="20"/>
              </w:rPr>
              <w:t>31global</w:t>
            </w:r>
            <w:r w:rsidRPr="00153785">
              <w:rPr>
                <w:rFonts w:cs="Arial"/>
                <w:color w:val="000000"/>
                <w:sz w:val="20"/>
                <w:szCs w:val="20"/>
              </w:rPr>
              <w:t>/out</w:t>
            </w:r>
          </w:p>
        </w:tc>
      </w:tr>
      <w:tr w:rsidR="00596BE6" w:rsidRPr="00153785" w14:paraId="5DC0C56E"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0CA6BB59"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736DFE46" w14:textId="009C2AE2" w:rsidR="00596BE6" w:rsidRPr="00153785" w:rsidRDefault="00596BE6" w:rsidP="00C01C97">
            <w:pPr>
              <w:rPr>
                <w:rFonts w:cs="Arial"/>
                <w:color w:val="000000"/>
                <w:sz w:val="20"/>
                <w:szCs w:val="20"/>
              </w:rPr>
            </w:pPr>
            <w:r w:rsidRPr="00153785">
              <w:rPr>
                <w:rFonts w:cs="Arial"/>
                <w:color w:val="000000"/>
                <w:sz w:val="20"/>
                <w:szCs w:val="20"/>
              </w:rPr>
              <w:t>${DIR_DADOS}/</w:t>
            </w:r>
            <w:r w:rsidR="00325256">
              <w:rPr>
                <w:rFonts w:cs="Arial"/>
                <w:color w:val="000000"/>
                <w:sz w:val="20"/>
                <w:szCs w:val="20"/>
              </w:rPr>
              <w:t>31global</w:t>
            </w:r>
            <w:r w:rsidRPr="00153785">
              <w:rPr>
                <w:rFonts w:cs="Arial"/>
                <w:color w:val="000000"/>
                <w:sz w:val="20"/>
                <w:szCs w:val="20"/>
              </w:rPr>
              <w:t>/err</w:t>
            </w:r>
          </w:p>
        </w:tc>
      </w:tr>
      <w:tr w:rsidR="00596BE6" w:rsidRPr="00153785" w14:paraId="57BB8C85"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4762EC7F"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39178E51" w14:textId="77777777" w:rsidR="00596BE6" w:rsidRPr="00153785" w:rsidRDefault="00596BE6" w:rsidP="00C01C97">
            <w:pPr>
              <w:rPr>
                <w:rFonts w:cs="Arial"/>
                <w:color w:val="000000"/>
                <w:sz w:val="20"/>
                <w:szCs w:val="20"/>
              </w:rPr>
            </w:pPr>
            <w:r>
              <w:rPr>
                <w:rFonts w:cs="Arial"/>
                <w:color w:val="000000"/>
                <w:sz w:val="20"/>
                <w:szCs w:val="20"/>
              </w:rPr>
              <w:t>Mensal</w:t>
            </w:r>
          </w:p>
        </w:tc>
      </w:tr>
      <w:tr w:rsidR="00596BE6" w:rsidRPr="00153785" w14:paraId="001C09AF"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510AB503"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22CF271B" w14:textId="77777777" w:rsidR="00596BE6" w:rsidRPr="00153785" w:rsidRDefault="00596BE6" w:rsidP="00C01C97">
            <w:pPr>
              <w:rPr>
                <w:rFonts w:cs="Arial"/>
                <w:color w:val="000000"/>
                <w:sz w:val="20"/>
                <w:szCs w:val="20"/>
              </w:rPr>
            </w:pPr>
            <w:r w:rsidRPr="00153785">
              <w:rPr>
                <w:rFonts w:cs="Arial"/>
                <w:color w:val="000000"/>
                <w:sz w:val="20"/>
                <w:szCs w:val="20"/>
              </w:rPr>
              <w:t>Não</w:t>
            </w:r>
          </w:p>
        </w:tc>
      </w:tr>
      <w:tr w:rsidR="00596BE6" w:rsidRPr="00153785" w14:paraId="11D42A60"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4EAC2E01" w14:textId="77777777" w:rsidR="00596BE6" w:rsidRPr="00153785" w:rsidRDefault="00596BE6"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3E6DB561" w14:textId="77777777" w:rsidR="00596BE6" w:rsidRPr="00153785" w:rsidRDefault="00596BE6" w:rsidP="00C01C97">
            <w:pPr>
              <w:rPr>
                <w:rFonts w:cs="Arial"/>
                <w:color w:val="000000"/>
                <w:sz w:val="20"/>
                <w:szCs w:val="20"/>
              </w:rPr>
            </w:pPr>
            <w:r>
              <w:rPr>
                <w:rFonts w:cs="Arial"/>
                <w:color w:val="000000"/>
                <w:sz w:val="20"/>
                <w:szCs w:val="20"/>
              </w:rPr>
              <w:t>Ponto e virgula</w:t>
            </w:r>
          </w:p>
        </w:tc>
      </w:tr>
      <w:tr w:rsidR="00596BE6" w:rsidRPr="00153785" w14:paraId="2D07E106"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136A5A14" w14:textId="7F479A9E" w:rsidR="00596BE6" w:rsidRPr="00153785" w:rsidRDefault="00596BE6" w:rsidP="00C01C97">
            <w:pPr>
              <w:jc w:val="right"/>
              <w:rPr>
                <w:rFonts w:cs="Arial"/>
                <w:b/>
                <w:bCs/>
                <w:color w:val="000000"/>
                <w:sz w:val="20"/>
                <w:szCs w:val="20"/>
              </w:rPr>
            </w:pPr>
            <w:r w:rsidRPr="00153785">
              <w:rPr>
                <w:rFonts w:cs="Arial"/>
                <w:b/>
                <w:bCs/>
                <w:color w:val="000000"/>
                <w:sz w:val="20"/>
                <w:szCs w:val="20"/>
              </w:rPr>
              <w:t>Outra</w:t>
            </w:r>
            <w:r w:rsidR="009E2EB1">
              <w:rPr>
                <w:rFonts w:cs="Arial"/>
                <w:b/>
                <w:bCs/>
                <w:color w:val="000000"/>
                <w:sz w:val="20"/>
                <w:szCs w:val="20"/>
              </w:rPr>
              <w:t>s</w:t>
            </w:r>
            <w:r w:rsidRPr="00153785">
              <w:rPr>
                <w:rFonts w:cs="Arial"/>
                <w:b/>
                <w:bCs/>
                <w:color w:val="000000"/>
                <w:sz w:val="20"/>
                <w:szCs w:val="20"/>
              </w:rPr>
              <w:t xml:space="preserve"> Restrições </w:t>
            </w:r>
          </w:p>
        </w:tc>
        <w:tc>
          <w:tcPr>
            <w:tcW w:w="4877" w:type="dxa"/>
            <w:tcBorders>
              <w:top w:val="nil"/>
              <w:left w:val="nil"/>
              <w:bottom w:val="single" w:sz="8" w:space="0" w:color="auto"/>
              <w:right w:val="single" w:sz="8" w:space="0" w:color="auto"/>
            </w:tcBorders>
            <w:shd w:val="clear" w:color="auto" w:fill="auto"/>
            <w:vAlign w:val="center"/>
          </w:tcPr>
          <w:p w14:paraId="720E6364" w14:textId="188EDFFC" w:rsidR="00596BE6" w:rsidRPr="00153785" w:rsidRDefault="00021D5E" w:rsidP="00C01C97">
            <w:pPr>
              <w:rPr>
                <w:rFonts w:cs="Arial"/>
                <w:color w:val="000000"/>
                <w:sz w:val="20"/>
                <w:szCs w:val="20"/>
              </w:rPr>
            </w:pPr>
            <w:r>
              <w:rPr>
                <w:rFonts w:cs="Arial"/>
                <w:color w:val="000000"/>
                <w:sz w:val="20"/>
                <w:szCs w:val="20"/>
              </w:rPr>
              <w:t>Manter apenas a movimentação mais recente e armazenar em outra tabela o histórico de alteração de endereços</w:t>
            </w:r>
            <w:r w:rsidR="007D7C8F">
              <w:rPr>
                <w:rFonts w:cs="Arial"/>
                <w:color w:val="000000"/>
                <w:sz w:val="20"/>
                <w:szCs w:val="20"/>
              </w:rPr>
              <w:t xml:space="preserve"> considerando a </w:t>
            </w:r>
            <w:r w:rsidR="007D7C8F" w:rsidRPr="007D7C8F">
              <w:rPr>
                <w:rFonts w:cs="Arial"/>
                <w:color w:val="000000"/>
                <w:sz w:val="20"/>
                <w:szCs w:val="20"/>
              </w:rPr>
              <w:t>DATA_ATUALIZACAO_REGISTRO</w:t>
            </w:r>
          </w:p>
        </w:tc>
      </w:tr>
      <w:tr w:rsidR="00596BE6" w:rsidRPr="00153785" w14:paraId="580DDB2C"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22507A06" w14:textId="77777777" w:rsidR="00596BE6" w:rsidRPr="00153785" w:rsidRDefault="00596BE6"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79DF9F9C" w14:textId="77777777" w:rsidR="0060754B" w:rsidRDefault="001953DA" w:rsidP="00C01C97">
            <w:pPr>
              <w:rPr>
                <w:rFonts w:cs="Arial"/>
                <w:color w:val="000000"/>
                <w:sz w:val="20"/>
                <w:szCs w:val="20"/>
              </w:rPr>
            </w:pPr>
            <w:r>
              <w:rPr>
                <w:rFonts w:ascii="Calibri" w:hAnsi="Calibri" w:cs="Calibri"/>
                <w:color w:val="000000"/>
                <w:sz w:val="22"/>
                <w:szCs w:val="22"/>
              </w:rPr>
              <w:t>NUMERO_DOCUMENTO</w:t>
            </w:r>
            <w:r>
              <w:rPr>
                <w:rFonts w:cs="Arial"/>
                <w:color w:val="000000"/>
                <w:sz w:val="20"/>
                <w:szCs w:val="20"/>
              </w:rPr>
              <w:t xml:space="preserve"> </w:t>
            </w:r>
            <w:r w:rsidR="00D74951">
              <w:rPr>
                <w:rFonts w:cs="Arial"/>
                <w:color w:val="000000"/>
                <w:sz w:val="20"/>
                <w:szCs w:val="20"/>
              </w:rPr>
              <w:t xml:space="preserve">/ </w:t>
            </w:r>
            <w:r w:rsidR="00DD4069" w:rsidRPr="00A66CDD">
              <w:rPr>
                <w:rFonts w:cs="Arial"/>
                <w:color w:val="000000"/>
                <w:sz w:val="17"/>
                <w:szCs w:val="17"/>
              </w:rPr>
              <w:t>TELEFONE_TEL_ASSI</w:t>
            </w:r>
            <w:r w:rsidR="00DD4069">
              <w:rPr>
                <w:rFonts w:cs="Arial"/>
                <w:color w:val="000000"/>
                <w:sz w:val="20"/>
                <w:szCs w:val="20"/>
              </w:rPr>
              <w:t xml:space="preserve"> </w:t>
            </w:r>
            <w:r w:rsidR="0060754B">
              <w:rPr>
                <w:rFonts w:cs="Arial"/>
                <w:color w:val="000000"/>
                <w:sz w:val="20"/>
                <w:szCs w:val="20"/>
              </w:rPr>
              <w:t>(Agrupamento para ultimo status do terminal)</w:t>
            </w:r>
          </w:p>
          <w:p w14:paraId="12FB2F44" w14:textId="77777777" w:rsidR="001B678E" w:rsidRDefault="001B678E" w:rsidP="00C01C97">
            <w:pPr>
              <w:rPr>
                <w:rFonts w:cs="Arial"/>
                <w:color w:val="000000"/>
                <w:sz w:val="20"/>
                <w:szCs w:val="20"/>
              </w:rPr>
            </w:pPr>
          </w:p>
          <w:p w14:paraId="0465FFAA" w14:textId="49510677" w:rsidR="001B678E" w:rsidRPr="00153785" w:rsidRDefault="001B678E" w:rsidP="00C01C97">
            <w:pPr>
              <w:rPr>
                <w:rFonts w:cs="Arial"/>
                <w:color w:val="000000"/>
                <w:sz w:val="20"/>
                <w:szCs w:val="20"/>
              </w:rPr>
            </w:pPr>
            <w:r>
              <w:rPr>
                <w:rFonts w:ascii="Calibri" w:hAnsi="Calibri" w:cs="Calibri"/>
                <w:color w:val="000000"/>
                <w:sz w:val="22"/>
                <w:szCs w:val="22"/>
              </w:rPr>
              <w:t>NUMERO_DOCUMENTO</w:t>
            </w:r>
            <w:r>
              <w:rPr>
                <w:rFonts w:cs="Arial"/>
                <w:color w:val="000000"/>
                <w:sz w:val="20"/>
                <w:szCs w:val="20"/>
              </w:rPr>
              <w:t xml:space="preserve"> (Agrupamento de histórico dos endereços)</w:t>
            </w:r>
          </w:p>
        </w:tc>
      </w:tr>
      <w:tr w:rsidR="00596BE6" w:rsidRPr="00153785" w14:paraId="2C1AEA61" w14:textId="77777777" w:rsidTr="009E2EB1">
        <w:trPr>
          <w:trHeight w:val="289"/>
        </w:trPr>
        <w:tc>
          <w:tcPr>
            <w:tcW w:w="3297" w:type="dxa"/>
            <w:tcBorders>
              <w:top w:val="nil"/>
              <w:left w:val="single" w:sz="8" w:space="0" w:color="auto"/>
              <w:bottom w:val="single" w:sz="8" w:space="0" w:color="auto"/>
              <w:right w:val="single" w:sz="8" w:space="0" w:color="auto"/>
            </w:tcBorders>
            <w:shd w:val="clear" w:color="000000" w:fill="A6A6A6"/>
            <w:vAlign w:val="center"/>
          </w:tcPr>
          <w:p w14:paraId="269E0C97" w14:textId="77777777" w:rsidR="00596BE6" w:rsidRPr="00153785" w:rsidRDefault="00596BE6"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1855BC06" w14:textId="16CDEB5A" w:rsidR="00596BE6" w:rsidRPr="00153785" w:rsidRDefault="00A503CF" w:rsidP="00C01C97">
            <w:pPr>
              <w:rPr>
                <w:rFonts w:cs="Arial"/>
                <w:color w:val="000000"/>
                <w:sz w:val="20"/>
                <w:szCs w:val="20"/>
              </w:rPr>
            </w:pPr>
            <w:r>
              <w:rPr>
                <w:rFonts w:cs="Arial"/>
                <w:color w:val="000000"/>
                <w:sz w:val="20"/>
                <w:szCs w:val="20"/>
              </w:rPr>
              <w:t>Full</w:t>
            </w:r>
          </w:p>
        </w:tc>
      </w:tr>
    </w:tbl>
    <w:p w14:paraId="1F9E478F" w14:textId="77777777" w:rsidR="00596BE6" w:rsidRDefault="00596BE6" w:rsidP="00C01C97">
      <w:pPr>
        <w:ind w:left="720"/>
        <w:rPr>
          <w:rFonts w:cs="Arial"/>
          <w:sz w:val="20"/>
          <w:szCs w:val="20"/>
        </w:rPr>
      </w:pPr>
    </w:p>
    <w:p w14:paraId="2F5EB4A8" w14:textId="77777777" w:rsidR="00596BE6" w:rsidRDefault="00596BE6" w:rsidP="00C01C97">
      <w:pPr>
        <w:rPr>
          <w:rFonts w:cs="Arial"/>
        </w:rPr>
      </w:pPr>
    </w:p>
    <w:p w14:paraId="55F8839B" w14:textId="77777777" w:rsidR="00B95DE1" w:rsidRDefault="00B95DE1" w:rsidP="00C01C97">
      <w:pPr>
        <w:rPr>
          <w:rFonts w:cs="Arial"/>
        </w:rPr>
      </w:pPr>
    </w:p>
    <w:p w14:paraId="5912861C" w14:textId="77777777" w:rsidR="00B95DE1" w:rsidRDefault="00B95DE1" w:rsidP="00C01C97">
      <w:pPr>
        <w:rPr>
          <w:rFonts w:cs="Arial"/>
        </w:rPr>
      </w:pPr>
    </w:p>
    <w:p w14:paraId="36AFCDF1" w14:textId="77777777" w:rsidR="00B95DE1" w:rsidRPr="00153785" w:rsidRDefault="00B95DE1" w:rsidP="00C01C97">
      <w:pPr>
        <w:rPr>
          <w:rFonts w:cs="Arial"/>
        </w:rPr>
      </w:pPr>
    </w:p>
    <w:p w14:paraId="5F456519" w14:textId="77777777" w:rsidR="00596BE6" w:rsidRDefault="00596BE6" w:rsidP="00C01C97">
      <w:pPr>
        <w:pStyle w:val="Heading5"/>
      </w:pPr>
      <w:r w:rsidRPr="00B71BFA">
        <w:lastRenderedPageBreak/>
        <w:t>Layout do arquivo</w:t>
      </w:r>
    </w:p>
    <w:p w14:paraId="244EF253" w14:textId="77777777" w:rsidR="00CA724A" w:rsidRDefault="00CA724A" w:rsidP="00C01C97">
      <w:pPr>
        <w:rPr>
          <w:lang w:eastAsia="en-US"/>
        </w:rPr>
      </w:pPr>
    </w:p>
    <w:tbl>
      <w:tblPr>
        <w:tblW w:w="5214" w:type="pct"/>
        <w:tblLayout w:type="fixed"/>
        <w:tblCellMar>
          <w:left w:w="70" w:type="dxa"/>
          <w:right w:w="70" w:type="dxa"/>
        </w:tblCellMar>
        <w:tblLook w:val="04A0" w:firstRow="1" w:lastRow="0" w:firstColumn="1" w:lastColumn="0" w:noHBand="0" w:noVBand="1"/>
      </w:tblPr>
      <w:tblGrid>
        <w:gridCol w:w="2100"/>
        <w:gridCol w:w="2245"/>
        <w:gridCol w:w="588"/>
        <w:gridCol w:w="1130"/>
        <w:gridCol w:w="1134"/>
        <w:gridCol w:w="503"/>
        <w:gridCol w:w="421"/>
        <w:gridCol w:w="232"/>
        <w:gridCol w:w="512"/>
        <w:gridCol w:w="1757"/>
      </w:tblGrid>
      <w:tr w:rsidR="00A66CDD" w:rsidRPr="00A66CDD" w14:paraId="55DDDFD0" w14:textId="77777777" w:rsidTr="002D5348">
        <w:trPr>
          <w:trHeight w:val="315"/>
        </w:trPr>
        <w:tc>
          <w:tcPr>
            <w:tcW w:w="5000" w:type="pct"/>
            <w:gridSpan w:val="10"/>
            <w:tcBorders>
              <w:top w:val="single" w:sz="8" w:space="0" w:color="auto"/>
              <w:left w:val="single" w:sz="8" w:space="0" w:color="auto"/>
              <w:bottom w:val="single" w:sz="8" w:space="0" w:color="auto"/>
              <w:right w:val="single" w:sz="8" w:space="0" w:color="000000"/>
            </w:tcBorders>
            <w:shd w:val="clear" w:color="000000" w:fill="808080"/>
            <w:noWrap/>
            <w:vAlign w:val="center"/>
            <w:hideMark/>
          </w:tcPr>
          <w:p w14:paraId="439C14FC" w14:textId="6B8010B2" w:rsidR="00A66CDD" w:rsidRPr="00A66CDD" w:rsidRDefault="00A66CDD" w:rsidP="00C01C97">
            <w:pPr>
              <w:jc w:val="center"/>
              <w:rPr>
                <w:rFonts w:cs="Arial"/>
                <w:b/>
                <w:bCs/>
                <w:color w:val="000000"/>
                <w:sz w:val="20"/>
                <w:szCs w:val="20"/>
              </w:rPr>
            </w:pPr>
            <w:bookmarkStart w:id="37" w:name="_Toc317751572"/>
            <w:r w:rsidRPr="00A66CDD">
              <w:rPr>
                <w:rFonts w:cs="Arial"/>
                <w:b/>
                <w:bCs/>
                <w:color w:val="000000"/>
                <w:sz w:val="20"/>
                <w:szCs w:val="20"/>
                <w:lang w:eastAsia="en-US"/>
              </w:rPr>
              <w:t>REGISTRO</w:t>
            </w:r>
            <w:bookmarkEnd w:id="37"/>
          </w:p>
        </w:tc>
      </w:tr>
      <w:tr w:rsidR="00A66CDD" w:rsidRPr="00A66CDD" w14:paraId="0425D257" w14:textId="77777777" w:rsidTr="002D5348">
        <w:trPr>
          <w:trHeight w:val="315"/>
        </w:trPr>
        <w:tc>
          <w:tcPr>
            <w:tcW w:w="988" w:type="pct"/>
            <w:vMerge w:val="restart"/>
            <w:tcBorders>
              <w:top w:val="nil"/>
              <w:left w:val="single" w:sz="8" w:space="0" w:color="auto"/>
              <w:bottom w:val="single" w:sz="8" w:space="0" w:color="000000"/>
              <w:right w:val="single" w:sz="8" w:space="0" w:color="auto"/>
            </w:tcBorders>
            <w:shd w:val="clear" w:color="000000" w:fill="808080"/>
            <w:vAlign w:val="center"/>
            <w:hideMark/>
          </w:tcPr>
          <w:p w14:paraId="3BE0075A" w14:textId="77777777" w:rsidR="00A66CDD" w:rsidRPr="00A66CDD" w:rsidRDefault="00A66CDD" w:rsidP="00C01C97">
            <w:pPr>
              <w:rPr>
                <w:rFonts w:cs="Arial"/>
                <w:b/>
                <w:bCs/>
                <w:sz w:val="17"/>
                <w:szCs w:val="17"/>
              </w:rPr>
            </w:pPr>
            <w:r w:rsidRPr="00A66CDD">
              <w:rPr>
                <w:rFonts w:cs="Arial"/>
                <w:b/>
                <w:bCs/>
                <w:sz w:val="17"/>
                <w:szCs w:val="17"/>
              </w:rPr>
              <w:t>Campo</w:t>
            </w:r>
          </w:p>
        </w:tc>
        <w:tc>
          <w:tcPr>
            <w:tcW w:w="1057" w:type="pct"/>
            <w:vMerge w:val="restart"/>
            <w:tcBorders>
              <w:top w:val="nil"/>
              <w:left w:val="single" w:sz="8" w:space="0" w:color="auto"/>
              <w:bottom w:val="single" w:sz="8" w:space="0" w:color="000000"/>
              <w:right w:val="single" w:sz="8" w:space="0" w:color="auto"/>
            </w:tcBorders>
            <w:shd w:val="clear" w:color="000000" w:fill="808080"/>
            <w:vAlign w:val="center"/>
            <w:hideMark/>
          </w:tcPr>
          <w:p w14:paraId="1C86EAE7" w14:textId="68B9EFD1" w:rsidR="00A66CDD" w:rsidRPr="00A66CDD" w:rsidRDefault="00262C74" w:rsidP="00C01C97">
            <w:pPr>
              <w:rPr>
                <w:rFonts w:cs="Arial"/>
                <w:b/>
                <w:bCs/>
                <w:sz w:val="17"/>
                <w:szCs w:val="17"/>
              </w:rPr>
            </w:pPr>
            <w:r>
              <w:rPr>
                <w:rFonts w:cs="Arial"/>
                <w:b/>
                <w:bCs/>
                <w:sz w:val="17"/>
                <w:szCs w:val="17"/>
              </w:rPr>
              <w:t>Descrição</w:t>
            </w:r>
          </w:p>
        </w:tc>
        <w:tc>
          <w:tcPr>
            <w:tcW w:w="277" w:type="pct"/>
            <w:vMerge w:val="restart"/>
            <w:tcBorders>
              <w:top w:val="nil"/>
              <w:left w:val="single" w:sz="8" w:space="0" w:color="auto"/>
              <w:bottom w:val="single" w:sz="8" w:space="0" w:color="000000"/>
              <w:right w:val="single" w:sz="8" w:space="0" w:color="auto"/>
            </w:tcBorders>
            <w:shd w:val="clear" w:color="000000" w:fill="808080"/>
            <w:vAlign w:val="center"/>
            <w:hideMark/>
          </w:tcPr>
          <w:p w14:paraId="7EEE6646" w14:textId="77777777" w:rsidR="00A66CDD" w:rsidRPr="00A66CDD" w:rsidRDefault="00A66CDD" w:rsidP="00C01C97">
            <w:pPr>
              <w:jc w:val="center"/>
              <w:rPr>
                <w:rFonts w:cs="Arial"/>
                <w:b/>
                <w:bCs/>
                <w:sz w:val="17"/>
                <w:szCs w:val="17"/>
              </w:rPr>
            </w:pPr>
            <w:r w:rsidRPr="00A66CDD">
              <w:rPr>
                <w:rFonts w:cs="Arial"/>
                <w:b/>
                <w:bCs/>
                <w:sz w:val="17"/>
                <w:szCs w:val="17"/>
              </w:rPr>
              <w:t>Tipo</w:t>
            </w:r>
          </w:p>
        </w:tc>
        <w:tc>
          <w:tcPr>
            <w:tcW w:w="1066" w:type="pct"/>
            <w:gridSpan w:val="2"/>
            <w:tcBorders>
              <w:top w:val="single" w:sz="8" w:space="0" w:color="auto"/>
              <w:left w:val="nil"/>
              <w:bottom w:val="single" w:sz="8" w:space="0" w:color="auto"/>
              <w:right w:val="single" w:sz="8" w:space="0" w:color="000000"/>
            </w:tcBorders>
            <w:shd w:val="clear" w:color="000000" w:fill="808080"/>
            <w:vAlign w:val="center"/>
            <w:hideMark/>
          </w:tcPr>
          <w:p w14:paraId="1AD67AC7" w14:textId="53A72A95" w:rsidR="00A66CDD" w:rsidRPr="00A66CDD" w:rsidRDefault="00262C74" w:rsidP="00C01C97">
            <w:pPr>
              <w:jc w:val="center"/>
              <w:rPr>
                <w:rFonts w:cs="Arial"/>
                <w:b/>
                <w:bCs/>
                <w:sz w:val="17"/>
                <w:szCs w:val="17"/>
              </w:rPr>
            </w:pPr>
            <w:r>
              <w:rPr>
                <w:rFonts w:cs="Arial"/>
                <w:b/>
                <w:bCs/>
                <w:sz w:val="17"/>
                <w:szCs w:val="17"/>
              </w:rPr>
              <w:t>Obrigatoriedade</w:t>
            </w:r>
          </w:p>
        </w:tc>
        <w:tc>
          <w:tcPr>
            <w:tcW w:w="237" w:type="pct"/>
            <w:vMerge w:val="restart"/>
            <w:tcBorders>
              <w:top w:val="nil"/>
              <w:left w:val="single" w:sz="8" w:space="0" w:color="auto"/>
              <w:bottom w:val="single" w:sz="8" w:space="0" w:color="000000"/>
              <w:right w:val="single" w:sz="8" w:space="0" w:color="auto"/>
            </w:tcBorders>
            <w:shd w:val="clear" w:color="000000" w:fill="808080"/>
            <w:vAlign w:val="center"/>
            <w:hideMark/>
          </w:tcPr>
          <w:p w14:paraId="3130D4C6" w14:textId="1EA4265D" w:rsidR="00A66CDD" w:rsidRPr="00A66CDD" w:rsidRDefault="00262C74" w:rsidP="00C01C97">
            <w:pPr>
              <w:jc w:val="center"/>
              <w:rPr>
                <w:rFonts w:cs="Arial"/>
                <w:b/>
                <w:bCs/>
                <w:sz w:val="17"/>
                <w:szCs w:val="17"/>
              </w:rPr>
            </w:pPr>
            <w:r>
              <w:rPr>
                <w:rFonts w:cs="Arial"/>
                <w:b/>
                <w:bCs/>
                <w:sz w:val="17"/>
                <w:szCs w:val="17"/>
              </w:rPr>
              <w:t>Tam</w:t>
            </w:r>
          </w:p>
        </w:tc>
        <w:tc>
          <w:tcPr>
            <w:tcW w:w="548" w:type="pct"/>
            <w:gridSpan w:val="3"/>
            <w:vMerge w:val="restart"/>
            <w:tcBorders>
              <w:top w:val="single" w:sz="8" w:space="0" w:color="auto"/>
              <w:left w:val="single" w:sz="8" w:space="0" w:color="auto"/>
              <w:bottom w:val="single" w:sz="8" w:space="0" w:color="000000"/>
              <w:right w:val="single" w:sz="8" w:space="0" w:color="000000"/>
            </w:tcBorders>
            <w:shd w:val="clear" w:color="000000" w:fill="808080"/>
            <w:vAlign w:val="center"/>
            <w:hideMark/>
          </w:tcPr>
          <w:p w14:paraId="395F7769" w14:textId="3EAF3D01" w:rsidR="00A66CDD" w:rsidRPr="00A66CDD" w:rsidRDefault="00262C74" w:rsidP="00C01C97">
            <w:pPr>
              <w:jc w:val="center"/>
              <w:rPr>
                <w:rFonts w:cs="Arial"/>
                <w:b/>
                <w:bCs/>
                <w:sz w:val="17"/>
                <w:szCs w:val="17"/>
              </w:rPr>
            </w:pPr>
            <w:r>
              <w:rPr>
                <w:rFonts w:cs="Arial"/>
                <w:b/>
                <w:bCs/>
                <w:sz w:val="17"/>
                <w:szCs w:val="17"/>
              </w:rPr>
              <w:t>Posição</w:t>
            </w:r>
          </w:p>
        </w:tc>
        <w:tc>
          <w:tcPr>
            <w:tcW w:w="828" w:type="pct"/>
            <w:vMerge w:val="restart"/>
            <w:tcBorders>
              <w:top w:val="nil"/>
              <w:left w:val="single" w:sz="8" w:space="0" w:color="auto"/>
              <w:bottom w:val="single" w:sz="8" w:space="0" w:color="000000"/>
              <w:right w:val="single" w:sz="8" w:space="0" w:color="auto"/>
            </w:tcBorders>
            <w:shd w:val="clear" w:color="000000" w:fill="808080"/>
            <w:vAlign w:val="center"/>
            <w:hideMark/>
          </w:tcPr>
          <w:p w14:paraId="1E74DBED" w14:textId="2BAE0ABE" w:rsidR="00A66CDD" w:rsidRPr="00A66CDD" w:rsidRDefault="00262C74" w:rsidP="00C01C97">
            <w:pPr>
              <w:rPr>
                <w:rFonts w:cs="Arial"/>
                <w:b/>
                <w:bCs/>
                <w:sz w:val="17"/>
                <w:szCs w:val="17"/>
              </w:rPr>
            </w:pPr>
            <w:r>
              <w:rPr>
                <w:rFonts w:cs="Arial"/>
                <w:b/>
                <w:bCs/>
                <w:sz w:val="17"/>
                <w:szCs w:val="17"/>
              </w:rPr>
              <w:t>Observações</w:t>
            </w:r>
          </w:p>
        </w:tc>
      </w:tr>
      <w:tr w:rsidR="002D5348" w:rsidRPr="00A66CDD" w14:paraId="46592758" w14:textId="77777777" w:rsidTr="002D5348">
        <w:trPr>
          <w:trHeight w:val="315"/>
        </w:trPr>
        <w:tc>
          <w:tcPr>
            <w:tcW w:w="988" w:type="pct"/>
            <w:vMerge/>
            <w:tcBorders>
              <w:top w:val="nil"/>
              <w:left w:val="single" w:sz="8" w:space="0" w:color="auto"/>
              <w:bottom w:val="single" w:sz="8" w:space="0" w:color="000000"/>
              <w:right w:val="single" w:sz="8" w:space="0" w:color="auto"/>
            </w:tcBorders>
            <w:vAlign w:val="center"/>
            <w:hideMark/>
          </w:tcPr>
          <w:p w14:paraId="3A0312C5" w14:textId="77777777" w:rsidR="00A66CDD" w:rsidRPr="00A66CDD" w:rsidRDefault="00A66CDD" w:rsidP="00C01C97">
            <w:pPr>
              <w:rPr>
                <w:rFonts w:cs="Arial"/>
                <w:b/>
                <w:bCs/>
                <w:sz w:val="17"/>
                <w:szCs w:val="17"/>
              </w:rPr>
            </w:pPr>
          </w:p>
        </w:tc>
        <w:tc>
          <w:tcPr>
            <w:tcW w:w="1057" w:type="pct"/>
            <w:vMerge/>
            <w:tcBorders>
              <w:top w:val="nil"/>
              <w:left w:val="single" w:sz="8" w:space="0" w:color="auto"/>
              <w:bottom w:val="single" w:sz="8" w:space="0" w:color="000000"/>
              <w:right w:val="single" w:sz="8" w:space="0" w:color="auto"/>
            </w:tcBorders>
            <w:vAlign w:val="center"/>
            <w:hideMark/>
          </w:tcPr>
          <w:p w14:paraId="22F3EE21" w14:textId="77777777" w:rsidR="00A66CDD" w:rsidRPr="00A66CDD" w:rsidRDefault="00A66CDD" w:rsidP="00C01C97">
            <w:pPr>
              <w:rPr>
                <w:rFonts w:cs="Arial"/>
                <w:b/>
                <w:bCs/>
                <w:sz w:val="17"/>
                <w:szCs w:val="17"/>
              </w:rPr>
            </w:pPr>
          </w:p>
        </w:tc>
        <w:tc>
          <w:tcPr>
            <w:tcW w:w="277" w:type="pct"/>
            <w:vMerge/>
            <w:tcBorders>
              <w:top w:val="nil"/>
              <w:left w:val="single" w:sz="8" w:space="0" w:color="auto"/>
              <w:bottom w:val="single" w:sz="8" w:space="0" w:color="000000"/>
              <w:right w:val="single" w:sz="8" w:space="0" w:color="auto"/>
            </w:tcBorders>
            <w:vAlign w:val="center"/>
            <w:hideMark/>
          </w:tcPr>
          <w:p w14:paraId="0303244F" w14:textId="77777777" w:rsidR="00A66CDD" w:rsidRPr="00A66CDD" w:rsidRDefault="00A66CDD" w:rsidP="00C01C97">
            <w:pPr>
              <w:rPr>
                <w:rFonts w:cs="Arial"/>
                <w:b/>
                <w:bCs/>
                <w:sz w:val="17"/>
                <w:szCs w:val="17"/>
              </w:rPr>
            </w:pPr>
          </w:p>
        </w:tc>
        <w:tc>
          <w:tcPr>
            <w:tcW w:w="532" w:type="pct"/>
            <w:tcBorders>
              <w:top w:val="nil"/>
              <w:left w:val="nil"/>
              <w:bottom w:val="single" w:sz="8" w:space="0" w:color="auto"/>
              <w:right w:val="single" w:sz="8" w:space="0" w:color="auto"/>
            </w:tcBorders>
            <w:shd w:val="clear" w:color="000000" w:fill="808080"/>
            <w:vAlign w:val="center"/>
            <w:hideMark/>
          </w:tcPr>
          <w:p w14:paraId="2A94A6A5" w14:textId="77777777" w:rsidR="00A66CDD" w:rsidRPr="00A66CDD" w:rsidRDefault="00A66CDD" w:rsidP="00C01C97">
            <w:pPr>
              <w:jc w:val="center"/>
              <w:rPr>
                <w:rFonts w:cs="Arial"/>
                <w:b/>
                <w:bCs/>
                <w:sz w:val="17"/>
                <w:szCs w:val="17"/>
              </w:rPr>
            </w:pPr>
            <w:r w:rsidRPr="00A66CDD">
              <w:rPr>
                <w:rFonts w:cs="Arial"/>
                <w:b/>
                <w:bCs/>
                <w:sz w:val="17"/>
                <w:szCs w:val="17"/>
              </w:rPr>
              <w:t>Fixo</w:t>
            </w:r>
          </w:p>
        </w:tc>
        <w:tc>
          <w:tcPr>
            <w:tcW w:w="534" w:type="pct"/>
            <w:tcBorders>
              <w:top w:val="nil"/>
              <w:left w:val="nil"/>
              <w:bottom w:val="single" w:sz="8" w:space="0" w:color="auto"/>
              <w:right w:val="single" w:sz="8" w:space="0" w:color="auto"/>
            </w:tcBorders>
            <w:shd w:val="clear" w:color="000000" w:fill="808080"/>
            <w:vAlign w:val="center"/>
            <w:hideMark/>
          </w:tcPr>
          <w:p w14:paraId="23C9C769" w14:textId="77777777" w:rsidR="00A66CDD" w:rsidRPr="00A66CDD" w:rsidRDefault="00A66CDD" w:rsidP="00C01C97">
            <w:pPr>
              <w:jc w:val="center"/>
              <w:rPr>
                <w:rFonts w:cs="Arial"/>
                <w:b/>
                <w:bCs/>
                <w:sz w:val="17"/>
                <w:szCs w:val="17"/>
              </w:rPr>
            </w:pPr>
            <w:r w:rsidRPr="00A66CDD">
              <w:rPr>
                <w:rFonts w:cs="Arial"/>
                <w:b/>
                <w:bCs/>
                <w:sz w:val="17"/>
                <w:szCs w:val="17"/>
              </w:rPr>
              <w:t>Móvel</w:t>
            </w:r>
          </w:p>
        </w:tc>
        <w:tc>
          <w:tcPr>
            <w:tcW w:w="237" w:type="pct"/>
            <w:vMerge/>
            <w:tcBorders>
              <w:top w:val="nil"/>
              <w:left w:val="single" w:sz="8" w:space="0" w:color="auto"/>
              <w:bottom w:val="single" w:sz="8" w:space="0" w:color="000000"/>
              <w:right w:val="single" w:sz="8" w:space="0" w:color="auto"/>
            </w:tcBorders>
            <w:vAlign w:val="center"/>
            <w:hideMark/>
          </w:tcPr>
          <w:p w14:paraId="0EF3CBDB" w14:textId="77777777" w:rsidR="00A66CDD" w:rsidRPr="00A66CDD" w:rsidRDefault="00A66CDD" w:rsidP="00C01C97">
            <w:pPr>
              <w:rPr>
                <w:rFonts w:cs="Arial"/>
                <w:b/>
                <w:bCs/>
                <w:sz w:val="17"/>
                <w:szCs w:val="17"/>
              </w:rPr>
            </w:pPr>
          </w:p>
        </w:tc>
        <w:tc>
          <w:tcPr>
            <w:tcW w:w="548" w:type="pct"/>
            <w:gridSpan w:val="3"/>
            <w:vMerge/>
            <w:tcBorders>
              <w:top w:val="single" w:sz="8" w:space="0" w:color="auto"/>
              <w:left w:val="single" w:sz="8" w:space="0" w:color="auto"/>
              <w:bottom w:val="single" w:sz="8" w:space="0" w:color="000000"/>
              <w:right w:val="single" w:sz="8" w:space="0" w:color="000000"/>
            </w:tcBorders>
            <w:vAlign w:val="center"/>
            <w:hideMark/>
          </w:tcPr>
          <w:p w14:paraId="39E059B0" w14:textId="77777777" w:rsidR="00A66CDD" w:rsidRPr="00A66CDD" w:rsidRDefault="00A66CDD" w:rsidP="00C01C97">
            <w:pPr>
              <w:rPr>
                <w:rFonts w:cs="Arial"/>
                <w:b/>
                <w:bCs/>
                <w:sz w:val="17"/>
                <w:szCs w:val="17"/>
              </w:rPr>
            </w:pPr>
          </w:p>
        </w:tc>
        <w:tc>
          <w:tcPr>
            <w:tcW w:w="828" w:type="pct"/>
            <w:vMerge/>
            <w:tcBorders>
              <w:top w:val="nil"/>
              <w:left w:val="single" w:sz="8" w:space="0" w:color="auto"/>
              <w:bottom w:val="single" w:sz="8" w:space="0" w:color="000000"/>
              <w:right w:val="single" w:sz="8" w:space="0" w:color="auto"/>
            </w:tcBorders>
            <w:vAlign w:val="center"/>
            <w:hideMark/>
          </w:tcPr>
          <w:p w14:paraId="6EDD9990" w14:textId="77777777" w:rsidR="00A66CDD" w:rsidRPr="00A66CDD" w:rsidRDefault="00A66CDD" w:rsidP="00C01C97">
            <w:pPr>
              <w:rPr>
                <w:rFonts w:cs="Arial"/>
                <w:b/>
                <w:bCs/>
                <w:sz w:val="17"/>
                <w:szCs w:val="17"/>
              </w:rPr>
            </w:pPr>
          </w:p>
        </w:tc>
      </w:tr>
      <w:tr w:rsidR="002D5348" w:rsidRPr="00A66CDD" w14:paraId="4371C076"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5472286" w14:textId="16C5DEAE" w:rsidR="00A66CDD" w:rsidRPr="00A66CDD" w:rsidRDefault="00A66CDD" w:rsidP="00C01C97">
            <w:pPr>
              <w:rPr>
                <w:rFonts w:cs="Arial"/>
                <w:color w:val="000000"/>
                <w:sz w:val="17"/>
                <w:szCs w:val="17"/>
              </w:rPr>
            </w:pPr>
            <w:r w:rsidRPr="00A66CDD">
              <w:rPr>
                <w:rFonts w:cs="Arial"/>
                <w:color w:val="000000"/>
                <w:sz w:val="17"/>
                <w:szCs w:val="17"/>
              </w:rPr>
              <w:t>TIPO_REGISTRO</w:t>
            </w:r>
          </w:p>
        </w:tc>
        <w:tc>
          <w:tcPr>
            <w:tcW w:w="1057" w:type="pct"/>
            <w:tcBorders>
              <w:top w:val="nil"/>
              <w:left w:val="nil"/>
              <w:bottom w:val="single" w:sz="8" w:space="0" w:color="auto"/>
              <w:right w:val="single" w:sz="8" w:space="0" w:color="auto"/>
            </w:tcBorders>
            <w:shd w:val="clear" w:color="auto" w:fill="auto"/>
            <w:vAlign w:val="center"/>
            <w:hideMark/>
          </w:tcPr>
          <w:p w14:paraId="75045A6C" w14:textId="77777777" w:rsidR="00A66CDD" w:rsidRPr="00A66CDD" w:rsidRDefault="00A66CDD" w:rsidP="00C01C97">
            <w:pPr>
              <w:rPr>
                <w:rFonts w:cs="Arial"/>
                <w:color w:val="000000"/>
                <w:sz w:val="17"/>
                <w:szCs w:val="17"/>
              </w:rPr>
            </w:pPr>
            <w:r w:rsidRPr="00A66CDD">
              <w:rPr>
                <w:rFonts w:cs="Arial"/>
                <w:color w:val="000000"/>
                <w:sz w:val="17"/>
                <w:szCs w:val="17"/>
              </w:rPr>
              <w:t>TIPO DO REGISTRO</w:t>
            </w:r>
          </w:p>
        </w:tc>
        <w:tc>
          <w:tcPr>
            <w:tcW w:w="277" w:type="pct"/>
            <w:tcBorders>
              <w:top w:val="nil"/>
              <w:left w:val="nil"/>
              <w:bottom w:val="single" w:sz="8" w:space="0" w:color="auto"/>
              <w:right w:val="single" w:sz="8" w:space="0" w:color="auto"/>
            </w:tcBorders>
            <w:shd w:val="clear" w:color="auto" w:fill="auto"/>
            <w:vAlign w:val="center"/>
            <w:hideMark/>
          </w:tcPr>
          <w:p w14:paraId="430DE91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7B38A3F"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DCB4E88"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4B90815C"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nil"/>
            </w:tcBorders>
            <w:shd w:val="clear" w:color="auto" w:fill="auto"/>
            <w:vAlign w:val="center"/>
            <w:hideMark/>
          </w:tcPr>
          <w:p w14:paraId="01BF8AFB"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2C43698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3133DED9"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828" w:type="pct"/>
            <w:tcBorders>
              <w:top w:val="nil"/>
              <w:left w:val="nil"/>
              <w:bottom w:val="single" w:sz="8" w:space="0" w:color="auto"/>
              <w:right w:val="single" w:sz="8" w:space="0" w:color="auto"/>
            </w:tcBorders>
            <w:shd w:val="clear" w:color="auto" w:fill="auto"/>
            <w:vAlign w:val="center"/>
            <w:hideMark/>
          </w:tcPr>
          <w:p w14:paraId="2DF8F8E9" w14:textId="77777777" w:rsidR="00A66CDD" w:rsidRPr="00A66CDD" w:rsidRDefault="00A66CDD" w:rsidP="00C01C97">
            <w:pPr>
              <w:rPr>
                <w:rFonts w:cs="Arial"/>
                <w:color w:val="000000"/>
                <w:sz w:val="17"/>
                <w:szCs w:val="17"/>
              </w:rPr>
            </w:pPr>
            <w:r w:rsidRPr="00A66CDD">
              <w:rPr>
                <w:rFonts w:cs="Arial"/>
                <w:color w:val="000000"/>
                <w:sz w:val="17"/>
                <w:szCs w:val="17"/>
              </w:rPr>
              <w:t>Deverá conter o número ´1`</w:t>
            </w:r>
          </w:p>
        </w:tc>
      </w:tr>
      <w:tr w:rsidR="002D5348" w:rsidRPr="00A66CDD" w14:paraId="13F49232"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DF14315" w14:textId="3FFC6BCA" w:rsidR="00A66CDD" w:rsidRPr="00A66CDD" w:rsidRDefault="00A66CDD" w:rsidP="00C01C97">
            <w:pPr>
              <w:rPr>
                <w:rFonts w:cs="Arial"/>
                <w:color w:val="000000"/>
                <w:sz w:val="17"/>
                <w:szCs w:val="17"/>
              </w:rPr>
            </w:pPr>
            <w:r w:rsidRPr="00A66CDD">
              <w:rPr>
                <w:rFonts w:cs="Arial"/>
                <w:color w:val="000000"/>
                <w:sz w:val="17"/>
                <w:szCs w:val="17"/>
              </w:rPr>
              <w:t>NOME_ASSINANTE_EMPRESA</w:t>
            </w:r>
          </w:p>
        </w:tc>
        <w:tc>
          <w:tcPr>
            <w:tcW w:w="1057" w:type="pct"/>
            <w:tcBorders>
              <w:top w:val="nil"/>
              <w:left w:val="nil"/>
              <w:bottom w:val="single" w:sz="8" w:space="0" w:color="auto"/>
              <w:right w:val="single" w:sz="8" w:space="0" w:color="auto"/>
            </w:tcBorders>
            <w:shd w:val="clear" w:color="auto" w:fill="auto"/>
            <w:vAlign w:val="center"/>
            <w:hideMark/>
          </w:tcPr>
          <w:p w14:paraId="2BA78320" w14:textId="77777777" w:rsidR="00A66CDD" w:rsidRPr="00A66CDD" w:rsidRDefault="00A66CDD" w:rsidP="00C01C97">
            <w:pPr>
              <w:rPr>
                <w:rFonts w:cs="Arial"/>
                <w:color w:val="000000"/>
                <w:sz w:val="17"/>
                <w:szCs w:val="17"/>
              </w:rPr>
            </w:pPr>
            <w:r w:rsidRPr="00A66CDD">
              <w:rPr>
                <w:rFonts w:cs="Arial"/>
                <w:color w:val="000000"/>
                <w:sz w:val="17"/>
                <w:szCs w:val="17"/>
              </w:rPr>
              <w:t>NOME DO ASSINANTE / EMPRESA</w:t>
            </w:r>
          </w:p>
        </w:tc>
        <w:tc>
          <w:tcPr>
            <w:tcW w:w="277" w:type="pct"/>
            <w:tcBorders>
              <w:top w:val="nil"/>
              <w:left w:val="nil"/>
              <w:bottom w:val="single" w:sz="8" w:space="0" w:color="auto"/>
              <w:right w:val="single" w:sz="8" w:space="0" w:color="auto"/>
            </w:tcBorders>
            <w:shd w:val="clear" w:color="auto" w:fill="auto"/>
            <w:vAlign w:val="center"/>
            <w:hideMark/>
          </w:tcPr>
          <w:p w14:paraId="545E3E4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E876FCD"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CD8CEAE"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547DE6CA" w14:textId="77777777" w:rsidR="00A66CDD" w:rsidRPr="00A66CDD" w:rsidRDefault="00A66CDD" w:rsidP="00C01C97">
            <w:pPr>
              <w:jc w:val="center"/>
              <w:rPr>
                <w:rFonts w:cs="Arial"/>
                <w:color w:val="000000"/>
                <w:sz w:val="17"/>
                <w:szCs w:val="17"/>
              </w:rPr>
            </w:pPr>
            <w:r w:rsidRPr="00A66CDD">
              <w:rPr>
                <w:rFonts w:cs="Arial"/>
                <w:color w:val="000000"/>
                <w:sz w:val="17"/>
                <w:szCs w:val="17"/>
              </w:rPr>
              <w:t>64</w:t>
            </w:r>
          </w:p>
        </w:tc>
        <w:tc>
          <w:tcPr>
            <w:tcW w:w="198" w:type="pct"/>
            <w:tcBorders>
              <w:top w:val="nil"/>
              <w:left w:val="nil"/>
              <w:bottom w:val="single" w:sz="8" w:space="0" w:color="auto"/>
              <w:right w:val="nil"/>
            </w:tcBorders>
            <w:shd w:val="clear" w:color="auto" w:fill="auto"/>
            <w:vAlign w:val="center"/>
            <w:hideMark/>
          </w:tcPr>
          <w:p w14:paraId="7D0BBDB4"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467998ED"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41ECA3B9" w14:textId="77777777" w:rsidR="00A66CDD" w:rsidRPr="00A66CDD" w:rsidRDefault="00A66CDD" w:rsidP="00C01C97">
            <w:pPr>
              <w:jc w:val="center"/>
              <w:rPr>
                <w:rFonts w:cs="Arial"/>
                <w:color w:val="000000"/>
                <w:sz w:val="17"/>
                <w:szCs w:val="17"/>
              </w:rPr>
            </w:pPr>
            <w:r w:rsidRPr="00A66CDD">
              <w:rPr>
                <w:rFonts w:cs="Arial"/>
                <w:color w:val="000000"/>
                <w:sz w:val="17"/>
                <w:szCs w:val="17"/>
              </w:rPr>
              <w:t>65</w:t>
            </w:r>
          </w:p>
        </w:tc>
        <w:tc>
          <w:tcPr>
            <w:tcW w:w="828" w:type="pct"/>
            <w:tcBorders>
              <w:top w:val="nil"/>
              <w:left w:val="nil"/>
              <w:bottom w:val="single" w:sz="8" w:space="0" w:color="auto"/>
              <w:right w:val="single" w:sz="8" w:space="0" w:color="auto"/>
            </w:tcBorders>
            <w:shd w:val="clear" w:color="auto" w:fill="auto"/>
            <w:vAlign w:val="center"/>
            <w:hideMark/>
          </w:tcPr>
          <w:p w14:paraId="2E51D211" w14:textId="77777777" w:rsidR="00A66CDD" w:rsidRPr="00A66CDD" w:rsidRDefault="00A66CDD" w:rsidP="00C01C97">
            <w:pPr>
              <w:rPr>
                <w:rFonts w:cs="Arial"/>
                <w:color w:val="000000"/>
                <w:sz w:val="17"/>
                <w:szCs w:val="17"/>
              </w:rPr>
            </w:pPr>
            <w:r w:rsidRPr="00A66CDD">
              <w:rPr>
                <w:rFonts w:cs="Arial"/>
                <w:color w:val="000000"/>
                <w:sz w:val="17"/>
                <w:szCs w:val="17"/>
              </w:rPr>
              <w:t>Nome completo do assinante, sem acentuação</w:t>
            </w:r>
          </w:p>
        </w:tc>
      </w:tr>
      <w:tr w:rsidR="002D5348" w:rsidRPr="00A66CDD" w14:paraId="487ECD8C"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8994E99" w14:textId="51BFEF29" w:rsidR="00A66CDD" w:rsidRPr="00A66CDD" w:rsidRDefault="00A66CDD" w:rsidP="00C01C97">
            <w:pPr>
              <w:rPr>
                <w:rFonts w:cs="Arial"/>
                <w:color w:val="000000"/>
                <w:sz w:val="17"/>
                <w:szCs w:val="17"/>
              </w:rPr>
            </w:pPr>
            <w:r w:rsidRPr="00A66CDD">
              <w:rPr>
                <w:rFonts w:cs="Arial"/>
                <w:color w:val="000000"/>
                <w:sz w:val="17"/>
                <w:szCs w:val="17"/>
              </w:rPr>
              <w:t>TIPO_DOCUMENTO</w:t>
            </w:r>
          </w:p>
        </w:tc>
        <w:tc>
          <w:tcPr>
            <w:tcW w:w="1057" w:type="pct"/>
            <w:tcBorders>
              <w:top w:val="nil"/>
              <w:left w:val="nil"/>
              <w:bottom w:val="single" w:sz="8" w:space="0" w:color="auto"/>
              <w:right w:val="single" w:sz="8" w:space="0" w:color="auto"/>
            </w:tcBorders>
            <w:shd w:val="clear" w:color="auto" w:fill="auto"/>
            <w:vAlign w:val="center"/>
            <w:hideMark/>
          </w:tcPr>
          <w:p w14:paraId="1C691388" w14:textId="77777777" w:rsidR="00A66CDD" w:rsidRPr="00A66CDD" w:rsidRDefault="00A66CDD" w:rsidP="00C01C97">
            <w:pPr>
              <w:rPr>
                <w:rFonts w:cs="Arial"/>
                <w:color w:val="000000"/>
                <w:sz w:val="17"/>
                <w:szCs w:val="17"/>
              </w:rPr>
            </w:pPr>
            <w:r w:rsidRPr="00A66CDD">
              <w:rPr>
                <w:rFonts w:cs="Arial"/>
                <w:color w:val="000000"/>
                <w:sz w:val="17"/>
                <w:szCs w:val="17"/>
              </w:rPr>
              <w:t>TIPO DE DOCUMENTO</w:t>
            </w:r>
          </w:p>
        </w:tc>
        <w:tc>
          <w:tcPr>
            <w:tcW w:w="277" w:type="pct"/>
            <w:tcBorders>
              <w:top w:val="nil"/>
              <w:left w:val="nil"/>
              <w:bottom w:val="single" w:sz="8" w:space="0" w:color="auto"/>
              <w:right w:val="single" w:sz="8" w:space="0" w:color="auto"/>
            </w:tcBorders>
            <w:shd w:val="clear" w:color="auto" w:fill="auto"/>
            <w:vAlign w:val="center"/>
            <w:hideMark/>
          </w:tcPr>
          <w:p w14:paraId="061F1AFB"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725AC91A"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1FE1D3F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358CBB2A"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nil"/>
            </w:tcBorders>
            <w:shd w:val="clear" w:color="auto" w:fill="auto"/>
            <w:vAlign w:val="center"/>
            <w:hideMark/>
          </w:tcPr>
          <w:p w14:paraId="72F50256" w14:textId="77777777" w:rsidR="00A66CDD" w:rsidRPr="00A66CDD" w:rsidRDefault="00A66CDD" w:rsidP="00C01C97">
            <w:pPr>
              <w:jc w:val="center"/>
              <w:rPr>
                <w:rFonts w:cs="Arial"/>
                <w:color w:val="000000"/>
                <w:sz w:val="17"/>
                <w:szCs w:val="17"/>
              </w:rPr>
            </w:pPr>
            <w:r w:rsidRPr="00A66CDD">
              <w:rPr>
                <w:rFonts w:cs="Arial"/>
                <w:color w:val="000000"/>
                <w:sz w:val="17"/>
                <w:szCs w:val="17"/>
              </w:rPr>
              <w:t>66</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C67936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6C8EC17D" w14:textId="77777777" w:rsidR="00A66CDD" w:rsidRPr="00A66CDD" w:rsidRDefault="00A66CDD" w:rsidP="00C01C97">
            <w:pPr>
              <w:jc w:val="center"/>
              <w:rPr>
                <w:rFonts w:cs="Arial"/>
                <w:color w:val="000000"/>
                <w:sz w:val="17"/>
                <w:szCs w:val="17"/>
              </w:rPr>
            </w:pPr>
            <w:r w:rsidRPr="00A66CDD">
              <w:rPr>
                <w:rFonts w:cs="Arial"/>
                <w:color w:val="000000"/>
                <w:sz w:val="17"/>
                <w:szCs w:val="17"/>
              </w:rPr>
              <w:t>67</w:t>
            </w:r>
          </w:p>
        </w:tc>
        <w:tc>
          <w:tcPr>
            <w:tcW w:w="828" w:type="pct"/>
            <w:tcBorders>
              <w:top w:val="nil"/>
              <w:left w:val="nil"/>
              <w:bottom w:val="single" w:sz="8" w:space="0" w:color="auto"/>
              <w:right w:val="single" w:sz="8" w:space="0" w:color="auto"/>
            </w:tcBorders>
            <w:shd w:val="clear" w:color="auto" w:fill="auto"/>
            <w:vAlign w:val="center"/>
            <w:hideMark/>
          </w:tcPr>
          <w:p w14:paraId="3BA1C7E7"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1</w:t>
            </w:r>
          </w:p>
        </w:tc>
      </w:tr>
      <w:tr w:rsidR="002D5348" w:rsidRPr="00A66CDD" w14:paraId="01085A43"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3A04B87" w14:textId="4B46DC5F" w:rsidR="00A66CDD" w:rsidRPr="00A66CDD" w:rsidRDefault="00A66CDD" w:rsidP="00C01C97">
            <w:pPr>
              <w:rPr>
                <w:rFonts w:cs="Arial"/>
                <w:color w:val="000000"/>
                <w:sz w:val="17"/>
                <w:szCs w:val="17"/>
              </w:rPr>
            </w:pPr>
            <w:r w:rsidRPr="00A66CDD">
              <w:rPr>
                <w:rFonts w:cs="Arial"/>
                <w:color w:val="000000"/>
                <w:sz w:val="17"/>
                <w:szCs w:val="17"/>
              </w:rPr>
              <w:t>NUMERO_DOCUMENTO</w:t>
            </w:r>
          </w:p>
        </w:tc>
        <w:tc>
          <w:tcPr>
            <w:tcW w:w="1057" w:type="pct"/>
            <w:tcBorders>
              <w:top w:val="nil"/>
              <w:left w:val="nil"/>
              <w:bottom w:val="single" w:sz="8" w:space="0" w:color="auto"/>
              <w:right w:val="single" w:sz="8" w:space="0" w:color="auto"/>
            </w:tcBorders>
            <w:shd w:val="clear" w:color="auto" w:fill="auto"/>
            <w:vAlign w:val="center"/>
            <w:hideMark/>
          </w:tcPr>
          <w:p w14:paraId="777E4172" w14:textId="77777777" w:rsidR="00A66CDD" w:rsidRPr="00A66CDD" w:rsidRDefault="00A66CDD" w:rsidP="00C01C97">
            <w:pPr>
              <w:rPr>
                <w:rFonts w:cs="Arial"/>
                <w:color w:val="000000"/>
                <w:sz w:val="17"/>
                <w:szCs w:val="17"/>
              </w:rPr>
            </w:pPr>
            <w:r w:rsidRPr="00A66CDD">
              <w:rPr>
                <w:rFonts w:cs="Arial"/>
                <w:color w:val="000000"/>
                <w:sz w:val="17"/>
                <w:szCs w:val="17"/>
              </w:rPr>
              <w:t>NÚMERO DO DOCUMENTO</w:t>
            </w:r>
          </w:p>
        </w:tc>
        <w:tc>
          <w:tcPr>
            <w:tcW w:w="277" w:type="pct"/>
            <w:tcBorders>
              <w:top w:val="nil"/>
              <w:left w:val="nil"/>
              <w:bottom w:val="single" w:sz="8" w:space="0" w:color="auto"/>
              <w:right w:val="single" w:sz="8" w:space="0" w:color="auto"/>
            </w:tcBorders>
            <w:shd w:val="clear" w:color="auto" w:fill="auto"/>
            <w:vAlign w:val="center"/>
            <w:hideMark/>
          </w:tcPr>
          <w:p w14:paraId="41A1B69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73E6823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D1E5D2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40E7C395" w14:textId="77777777" w:rsidR="00A66CDD" w:rsidRPr="00A66CDD" w:rsidRDefault="00A66CDD" w:rsidP="00C01C97">
            <w:pPr>
              <w:jc w:val="center"/>
              <w:rPr>
                <w:rFonts w:cs="Arial"/>
                <w:color w:val="000000"/>
                <w:sz w:val="17"/>
                <w:szCs w:val="17"/>
              </w:rPr>
            </w:pPr>
            <w:r w:rsidRPr="00A66CDD">
              <w:rPr>
                <w:rFonts w:cs="Arial"/>
                <w:color w:val="000000"/>
                <w:sz w:val="17"/>
                <w:szCs w:val="17"/>
              </w:rPr>
              <w:t>16</w:t>
            </w:r>
          </w:p>
        </w:tc>
        <w:tc>
          <w:tcPr>
            <w:tcW w:w="198" w:type="pct"/>
            <w:tcBorders>
              <w:top w:val="nil"/>
              <w:left w:val="nil"/>
              <w:bottom w:val="single" w:sz="8" w:space="0" w:color="auto"/>
              <w:right w:val="nil"/>
            </w:tcBorders>
            <w:shd w:val="clear" w:color="auto" w:fill="auto"/>
            <w:vAlign w:val="center"/>
            <w:hideMark/>
          </w:tcPr>
          <w:p w14:paraId="16470A11" w14:textId="77777777" w:rsidR="00A66CDD" w:rsidRPr="00A66CDD" w:rsidRDefault="00A66CDD" w:rsidP="00C01C97">
            <w:pPr>
              <w:jc w:val="center"/>
              <w:rPr>
                <w:rFonts w:cs="Arial"/>
                <w:color w:val="000000"/>
                <w:sz w:val="17"/>
                <w:szCs w:val="17"/>
              </w:rPr>
            </w:pPr>
            <w:r w:rsidRPr="00A66CDD">
              <w:rPr>
                <w:rFonts w:cs="Arial"/>
                <w:color w:val="000000"/>
                <w:sz w:val="17"/>
                <w:szCs w:val="17"/>
              </w:rPr>
              <w:t>68</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E59E6F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19FEAC29" w14:textId="77777777" w:rsidR="00A66CDD" w:rsidRPr="00A66CDD" w:rsidRDefault="00A66CDD" w:rsidP="00C01C97">
            <w:pPr>
              <w:jc w:val="center"/>
              <w:rPr>
                <w:rFonts w:cs="Arial"/>
                <w:color w:val="000000"/>
                <w:sz w:val="17"/>
                <w:szCs w:val="17"/>
              </w:rPr>
            </w:pPr>
            <w:r w:rsidRPr="00A66CDD">
              <w:rPr>
                <w:rFonts w:cs="Arial"/>
                <w:color w:val="000000"/>
                <w:sz w:val="17"/>
                <w:szCs w:val="17"/>
              </w:rPr>
              <w:t>83</w:t>
            </w:r>
          </w:p>
        </w:tc>
        <w:tc>
          <w:tcPr>
            <w:tcW w:w="828" w:type="pct"/>
            <w:tcBorders>
              <w:top w:val="nil"/>
              <w:left w:val="nil"/>
              <w:bottom w:val="single" w:sz="8" w:space="0" w:color="auto"/>
              <w:right w:val="single" w:sz="8" w:space="0" w:color="auto"/>
            </w:tcBorders>
            <w:shd w:val="clear" w:color="auto" w:fill="auto"/>
            <w:vAlign w:val="center"/>
            <w:hideMark/>
          </w:tcPr>
          <w:p w14:paraId="5A1F623B" w14:textId="77777777" w:rsidR="00A66CDD" w:rsidRPr="00A66CDD" w:rsidRDefault="00A66CDD" w:rsidP="00C01C97">
            <w:pPr>
              <w:rPr>
                <w:rFonts w:cs="Arial"/>
                <w:color w:val="000000"/>
                <w:sz w:val="17"/>
                <w:szCs w:val="17"/>
              </w:rPr>
            </w:pPr>
            <w:r w:rsidRPr="00A66CDD">
              <w:rPr>
                <w:rFonts w:cs="Arial"/>
                <w:color w:val="000000"/>
                <w:sz w:val="17"/>
                <w:szCs w:val="17"/>
              </w:rPr>
              <w:t>Número do documento. Se CPF ou CNPJ apenas números</w:t>
            </w:r>
          </w:p>
        </w:tc>
      </w:tr>
      <w:tr w:rsidR="002D5348" w:rsidRPr="00A66CDD" w14:paraId="55C91C35"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87B743D" w14:textId="7881189A" w:rsidR="00A66CDD" w:rsidRPr="00A66CDD" w:rsidRDefault="00A66CDD" w:rsidP="00C01C97">
            <w:pPr>
              <w:rPr>
                <w:rFonts w:cs="Arial"/>
                <w:color w:val="000000"/>
                <w:sz w:val="17"/>
                <w:szCs w:val="17"/>
              </w:rPr>
            </w:pPr>
            <w:r w:rsidRPr="00A66CDD">
              <w:rPr>
                <w:rFonts w:cs="Arial"/>
                <w:color w:val="000000"/>
                <w:sz w:val="17"/>
                <w:szCs w:val="17"/>
              </w:rPr>
              <w:t>INSCRICAO_ESTADUAL</w:t>
            </w:r>
          </w:p>
        </w:tc>
        <w:tc>
          <w:tcPr>
            <w:tcW w:w="1057" w:type="pct"/>
            <w:tcBorders>
              <w:top w:val="nil"/>
              <w:left w:val="nil"/>
              <w:bottom w:val="single" w:sz="8" w:space="0" w:color="auto"/>
              <w:right w:val="single" w:sz="8" w:space="0" w:color="auto"/>
            </w:tcBorders>
            <w:shd w:val="clear" w:color="auto" w:fill="auto"/>
            <w:vAlign w:val="center"/>
            <w:hideMark/>
          </w:tcPr>
          <w:p w14:paraId="73270EF7" w14:textId="77777777" w:rsidR="00A66CDD" w:rsidRPr="00A66CDD" w:rsidRDefault="00A66CDD" w:rsidP="00C01C97">
            <w:pPr>
              <w:rPr>
                <w:rFonts w:cs="Arial"/>
                <w:color w:val="000000"/>
                <w:sz w:val="17"/>
                <w:szCs w:val="17"/>
              </w:rPr>
            </w:pPr>
            <w:r w:rsidRPr="00A66CDD">
              <w:rPr>
                <w:rFonts w:cs="Arial"/>
                <w:color w:val="000000"/>
                <w:sz w:val="17"/>
                <w:szCs w:val="17"/>
              </w:rPr>
              <w:t>INSCRIÇÃO ESTADUAL</w:t>
            </w:r>
          </w:p>
        </w:tc>
        <w:tc>
          <w:tcPr>
            <w:tcW w:w="277" w:type="pct"/>
            <w:tcBorders>
              <w:top w:val="nil"/>
              <w:left w:val="nil"/>
              <w:bottom w:val="single" w:sz="8" w:space="0" w:color="auto"/>
              <w:right w:val="single" w:sz="8" w:space="0" w:color="auto"/>
            </w:tcBorders>
            <w:shd w:val="clear" w:color="auto" w:fill="auto"/>
            <w:vAlign w:val="center"/>
            <w:hideMark/>
          </w:tcPr>
          <w:p w14:paraId="3C7617FC"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982FAF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0E17B3D"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7541B9E2" w14:textId="77777777" w:rsidR="00A66CDD" w:rsidRPr="00A66CDD" w:rsidRDefault="00A66CDD" w:rsidP="00C01C97">
            <w:pPr>
              <w:jc w:val="center"/>
              <w:rPr>
                <w:rFonts w:cs="Arial"/>
                <w:color w:val="000000"/>
                <w:sz w:val="17"/>
                <w:szCs w:val="17"/>
              </w:rPr>
            </w:pPr>
            <w:r w:rsidRPr="00A66CDD">
              <w:rPr>
                <w:rFonts w:cs="Arial"/>
                <w:color w:val="000000"/>
                <w:sz w:val="17"/>
                <w:szCs w:val="17"/>
              </w:rPr>
              <w:t>20</w:t>
            </w:r>
          </w:p>
        </w:tc>
        <w:tc>
          <w:tcPr>
            <w:tcW w:w="198" w:type="pct"/>
            <w:tcBorders>
              <w:top w:val="nil"/>
              <w:left w:val="nil"/>
              <w:bottom w:val="single" w:sz="8" w:space="0" w:color="auto"/>
              <w:right w:val="nil"/>
            </w:tcBorders>
            <w:shd w:val="clear" w:color="auto" w:fill="auto"/>
            <w:vAlign w:val="center"/>
            <w:hideMark/>
          </w:tcPr>
          <w:p w14:paraId="7585146D" w14:textId="77777777" w:rsidR="00A66CDD" w:rsidRPr="00A66CDD" w:rsidRDefault="00A66CDD" w:rsidP="00C01C97">
            <w:pPr>
              <w:jc w:val="center"/>
              <w:rPr>
                <w:rFonts w:cs="Arial"/>
                <w:color w:val="000000"/>
                <w:sz w:val="17"/>
                <w:szCs w:val="17"/>
              </w:rPr>
            </w:pPr>
            <w:r w:rsidRPr="00A66CDD">
              <w:rPr>
                <w:rFonts w:cs="Arial"/>
                <w:color w:val="000000"/>
                <w:sz w:val="17"/>
                <w:szCs w:val="17"/>
              </w:rPr>
              <w:t>84</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0D6D873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3DE93F4B" w14:textId="77777777" w:rsidR="00A66CDD" w:rsidRPr="00A66CDD" w:rsidRDefault="00A66CDD" w:rsidP="00C01C97">
            <w:pPr>
              <w:jc w:val="center"/>
              <w:rPr>
                <w:rFonts w:cs="Arial"/>
                <w:color w:val="000000"/>
                <w:sz w:val="17"/>
                <w:szCs w:val="17"/>
              </w:rPr>
            </w:pPr>
            <w:r w:rsidRPr="00A66CDD">
              <w:rPr>
                <w:rFonts w:cs="Arial"/>
                <w:color w:val="000000"/>
                <w:sz w:val="17"/>
                <w:szCs w:val="17"/>
              </w:rPr>
              <w:t>103</w:t>
            </w:r>
          </w:p>
        </w:tc>
        <w:tc>
          <w:tcPr>
            <w:tcW w:w="828" w:type="pct"/>
            <w:tcBorders>
              <w:top w:val="nil"/>
              <w:left w:val="nil"/>
              <w:bottom w:val="single" w:sz="8" w:space="0" w:color="auto"/>
              <w:right w:val="single" w:sz="8" w:space="0" w:color="auto"/>
            </w:tcBorders>
            <w:shd w:val="clear" w:color="auto" w:fill="auto"/>
            <w:vAlign w:val="center"/>
            <w:hideMark/>
          </w:tcPr>
          <w:p w14:paraId="382DF2D1" w14:textId="77777777" w:rsidR="00A66CDD" w:rsidRPr="00A66CDD" w:rsidRDefault="00A66CDD" w:rsidP="00C01C97">
            <w:pPr>
              <w:rPr>
                <w:rFonts w:cs="Arial"/>
                <w:color w:val="000000"/>
                <w:sz w:val="17"/>
                <w:szCs w:val="17"/>
              </w:rPr>
            </w:pPr>
            <w:r w:rsidRPr="00A66CDD">
              <w:rPr>
                <w:rFonts w:cs="Arial"/>
                <w:color w:val="000000"/>
                <w:sz w:val="17"/>
                <w:szCs w:val="17"/>
              </w:rPr>
              <w:t>Inscrição Estadual do Assinante. Em caso de isenção será preenchido com a palavra ISENTO.</w:t>
            </w:r>
          </w:p>
        </w:tc>
      </w:tr>
      <w:tr w:rsidR="002D5348" w:rsidRPr="00A66CDD" w14:paraId="1BC97FDB"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F4C06C1" w14:textId="0B99C1F6" w:rsidR="00A66CDD" w:rsidRPr="00A66CDD" w:rsidRDefault="00A66CDD" w:rsidP="00C01C97">
            <w:pPr>
              <w:rPr>
                <w:rFonts w:cs="Arial"/>
                <w:color w:val="000000"/>
                <w:sz w:val="17"/>
                <w:szCs w:val="17"/>
              </w:rPr>
            </w:pPr>
            <w:r w:rsidRPr="00A66CDD">
              <w:rPr>
                <w:rFonts w:cs="Arial"/>
                <w:color w:val="000000"/>
                <w:sz w:val="17"/>
                <w:szCs w:val="17"/>
              </w:rPr>
              <w:t>CNAE_FISCAL</w:t>
            </w:r>
          </w:p>
        </w:tc>
        <w:tc>
          <w:tcPr>
            <w:tcW w:w="1057" w:type="pct"/>
            <w:tcBorders>
              <w:top w:val="nil"/>
              <w:left w:val="nil"/>
              <w:bottom w:val="single" w:sz="8" w:space="0" w:color="auto"/>
              <w:right w:val="single" w:sz="8" w:space="0" w:color="auto"/>
            </w:tcBorders>
            <w:shd w:val="clear" w:color="auto" w:fill="auto"/>
            <w:vAlign w:val="center"/>
            <w:hideMark/>
          </w:tcPr>
          <w:p w14:paraId="42ABEA5D" w14:textId="77777777" w:rsidR="00A66CDD" w:rsidRPr="00A66CDD" w:rsidRDefault="00A66CDD" w:rsidP="00C01C97">
            <w:pPr>
              <w:rPr>
                <w:rFonts w:cs="Arial"/>
                <w:color w:val="000000"/>
                <w:sz w:val="17"/>
                <w:szCs w:val="17"/>
              </w:rPr>
            </w:pPr>
            <w:r w:rsidRPr="00A66CDD">
              <w:rPr>
                <w:rFonts w:cs="Arial"/>
                <w:color w:val="000000"/>
                <w:sz w:val="17"/>
                <w:szCs w:val="17"/>
              </w:rPr>
              <w:t>CNAE FISCAL</w:t>
            </w:r>
          </w:p>
        </w:tc>
        <w:tc>
          <w:tcPr>
            <w:tcW w:w="277" w:type="pct"/>
            <w:tcBorders>
              <w:top w:val="nil"/>
              <w:left w:val="nil"/>
              <w:bottom w:val="single" w:sz="8" w:space="0" w:color="auto"/>
              <w:right w:val="single" w:sz="8" w:space="0" w:color="auto"/>
            </w:tcBorders>
            <w:shd w:val="clear" w:color="auto" w:fill="auto"/>
            <w:vAlign w:val="center"/>
            <w:hideMark/>
          </w:tcPr>
          <w:p w14:paraId="584AB9DD"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45C9497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613856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5F1F5AB" w14:textId="77777777" w:rsidR="00A66CDD" w:rsidRPr="00A66CDD" w:rsidRDefault="00A66CDD" w:rsidP="00C01C97">
            <w:pPr>
              <w:jc w:val="center"/>
              <w:rPr>
                <w:rFonts w:cs="Arial"/>
                <w:color w:val="000000"/>
                <w:sz w:val="17"/>
                <w:szCs w:val="17"/>
              </w:rPr>
            </w:pPr>
            <w:r w:rsidRPr="00A66CDD">
              <w:rPr>
                <w:rFonts w:cs="Arial"/>
                <w:color w:val="000000"/>
                <w:sz w:val="17"/>
                <w:szCs w:val="17"/>
              </w:rPr>
              <w:t>7</w:t>
            </w:r>
          </w:p>
        </w:tc>
        <w:tc>
          <w:tcPr>
            <w:tcW w:w="198" w:type="pct"/>
            <w:tcBorders>
              <w:top w:val="nil"/>
              <w:left w:val="nil"/>
              <w:bottom w:val="single" w:sz="8" w:space="0" w:color="auto"/>
              <w:right w:val="nil"/>
            </w:tcBorders>
            <w:shd w:val="clear" w:color="auto" w:fill="auto"/>
            <w:vAlign w:val="center"/>
            <w:hideMark/>
          </w:tcPr>
          <w:p w14:paraId="6E6A89DE" w14:textId="77777777" w:rsidR="00A66CDD" w:rsidRPr="00A66CDD" w:rsidRDefault="00A66CDD" w:rsidP="00C01C97">
            <w:pPr>
              <w:jc w:val="center"/>
              <w:rPr>
                <w:rFonts w:cs="Arial"/>
                <w:color w:val="000000"/>
                <w:sz w:val="17"/>
                <w:szCs w:val="17"/>
              </w:rPr>
            </w:pPr>
            <w:r w:rsidRPr="00A66CDD">
              <w:rPr>
                <w:rFonts w:cs="Arial"/>
                <w:color w:val="000000"/>
                <w:sz w:val="17"/>
                <w:szCs w:val="17"/>
              </w:rPr>
              <w:t>104</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0838074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687D0656" w14:textId="77777777" w:rsidR="00A66CDD" w:rsidRPr="00A66CDD" w:rsidRDefault="00A66CDD" w:rsidP="00C01C97">
            <w:pPr>
              <w:jc w:val="center"/>
              <w:rPr>
                <w:rFonts w:cs="Arial"/>
                <w:color w:val="000000"/>
                <w:sz w:val="17"/>
                <w:szCs w:val="17"/>
              </w:rPr>
            </w:pPr>
            <w:r w:rsidRPr="00A66CDD">
              <w:rPr>
                <w:rFonts w:cs="Arial"/>
                <w:color w:val="000000"/>
                <w:sz w:val="17"/>
                <w:szCs w:val="17"/>
              </w:rPr>
              <w:t>110</w:t>
            </w:r>
          </w:p>
        </w:tc>
        <w:tc>
          <w:tcPr>
            <w:tcW w:w="828" w:type="pct"/>
            <w:tcBorders>
              <w:top w:val="nil"/>
              <w:left w:val="nil"/>
              <w:bottom w:val="single" w:sz="8" w:space="0" w:color="auto"/>
              <w:right w:val="single" w:sz="8" w:space="0" w:color="auto"/>
            </w:tcBorders>
            <w:shd w:val="clear" w:color="auto" w:fill="auto"/>
            <w:vAlign w:val="center"/>
            <w:hideMark/>
          </w:tcPr>
          <w:p w14:paraId="1F690AA1" w14:textId="77777777" w:rsidR="00A66CDD" w:rsidRPr="00A66CDD" w:rsidRDefault="00A66CDD" w:rsidP="00C01C97">
            <w:pPr>
              <w:rPr>
                <w:rFonts w:cs="Arial"/>
                <w:color w:val="000000"/>
                <w:sz w:val="17"/>
                <w:szCs w:val="17"/>
              </w:rPr>
            </w:pPr>
            <w:r w:rsidRPr="00A66CDD">
              <w:rPr>
                <w:rFonts w:cs="Arial"/>
                <w:color w:val="000000"/>
                <w:sz w:val="17"/>
                <w:szCs w:val="17"/>
              </w:rPr>
              <w:t>Código Nacional de atividade Econômico Fiscal</w:t>
            </w:r>
          </w:p>
        </w:tc>
      </w:tr>
      <w:tr w:rsidR="002D5348" w:rsidRPr="00A66CDD" w14:paraId="31F7B2E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C3AC555" w14:textId="24B2B124" w:rsidR="00A66CDD" w:rsidRPr="00A66CDD" w:rsidRDefault="00A66CDD" w:rsidP="00C01C97">
            <w:pPr>
              <w:rPr>
                <w:rFonts w:cs="Arial"/>
                <w:color w:val="000000"/>
                <w:sz w:val="17"/>
                <w:szCs w:val="17"/>
              </w:rPr>
            </w:pPr>
            <w:r w:rsidRPr="00A66CDD">
              <w:rPr>
                <w:rFonts w:cs="Arial"/>
                <w:color w:val="000000"/>
                <w:sz w:val="17"/>
                <w:szCs w:val="17"/>
              </w:rPr>
              <w:t>TIPO_TERMINAL</w:t>
            </w:r>
          </w:p>
        </w:tc>
        <w:tc>
          <w:tcPr>
            <w:tcW w:w="1057" w:type="pct"/>
            <w:tcBorders>
              <w:top w:val="nil"/>
              <w:left w:val="nil"/>
              <w:bottom w:val="single" w:sz="8" w:space="0" w:color="auto"/>
              <w:right w:val="single" w:sz="8" w:space="0" w:color="auto"/>
            </w:tcBorders>
            <w:shd w:val="clear" w:color="auto" w:fill="auto"/>
            <w:vAlign w:val="center"/>
            <w:hideMark/>
          </w:tcPr>
          <w:p w14:paraId="15B12061" w14:textId="77777777" w:rsidR="00A66CDD" w:rsidRPr="00A66CDD" w:rsidRDefault="00A66CDD" w:rsidP="00C01C97">
            <w:pPr>
              <w:rPr>
                <w:rFonts w:cs="Arial"/>
                <w:color w:val="000000"/>
                <w:sz w:val="17"/>
                <w:szCs w:val="17"/>
              </w:rPr>
            </w:pPr>
            <w:r w:rsidRPr="00A66CDD">
              <w:rPr>
                <w:rFonts w:cs="Arial"/>
                <w:color w:val="000000"/>
                <w:sz w:val="17"/>
                <w:szCs w:val="17"/>
              </w:rPr>
              <w:t>TIPO DE TERMINAL</w:t>
            </w:r>
          </w:p>
        </w:tc>
        <w:tc>
          <w:tcPr>
            <w:tcW w:w="277" w:type="pct"/>
            <w:tcBorders>
              <w:top w:val="nil"/>
              <w:left w:val="nil"/>
              <w:bottom w:val="single" w:sz="8" w:space="0" w:color="auto"/>
              <w:right w:val="single" w:sz="8" w:space="0" w:color="auto"/>
            </w:tcBorders>
            <w:shd w:val="clear" w:color="auto" w:fill="auto"/>
            <w:vAlign w:val="center"/>
            <w:hideMark/>
          </w:tcPr>
          <w:p w14:paraId="4733DC3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2B930B0F"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431C0E53"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265E51C2"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nil"/>
            </w:tcBorders>
            <w:shd w:val="clear" w:color="auto" w:fill="auto"/>
            <w:vAlign w:val="center"/>
            <w:hideMark/>
          </w:tcPr>
          <w:p w14:paraId="0B733D85" w14:textId="77777777" w:rsidR="00A66CDD" w:rsidRPr="00A66CDD" w:rsidRDefault="00A66CDD" w:rsidP="00C01C97">
            <w:pPr>
              <w:jc w:val="center"/>
              <w:rPr>
                <w:rFonts w:cs="Arial"/>
                <w:color w:val="000000"/>
                <w:sz w:val="17"/>
                <w:szCs w:val="17"/>
              </w:rPr>
            </w:pPr>
            <w:r w:rsidRPr="00A66CDD">
              <w:rPr>
                <w:rFonts w:cs="Arial"/>
                <w:color w:val="000000"/>
                <w:sz w:val="17"/>
                <w:szCs w:val="17"/>
              </w:rPr>
              <w:t>111</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5F0BDA1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64BA0509" w14:textId="77777777" w:rsidR="00A66CDD" w:rsidRPr="00A66CDD" w:rsidRDefault="00A66CDD" w:rsidP="00C01C97">
            <w:pPr>
              <w:jc w:val="center"/>
              <w:rPr>
                <w:rFonts w:cs="Arial"/>
                <w:color w:val="000000"/>
                <w:sz w:val="17"/>
                <w:szCs w:val="17"/>
              </w:rPr>
            </w:pPr>
            <w:r w:rsidRPr="00A66CDD">
              <w:rPr>
                <w:rFonts w:cs="Arial"/>
                <w:color w:val="000000"/>
                <w:sz w:val="17"/>
                <w:szCs w:val="17"/>
              </w:rPr>
              <w:t>111</w:t>
            </w:r>
          </w:p>
        </w:tc>
        <w:tc>
          <w:tcPr>
            <w:tcW w:w="828" w:type="pct"/>
            <w:tcBorders>
              <w:top w:val="nil"/>
              <w:left w:val="nil"/>
              <w:bottom w:val="single" w:sz="8" w:space="0" w:color="auto"/>
              <w:right w:val="single" w:sz="8" w:space="0" w:color="auto"/>
            </w:tcBorders>
            <w:shd w:val="clear" w:color="auto" w:fill="auto"/>
            <w:vAlign w:val="center"/>
            <w:hideMark/>
          </w:tcPr>
          <w:p w14:paraId="4F6006F5"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2</w:t>
            </w:r>
          </w:p>
        </w:tc>
      </w:tr>
      <w:tr w:rsidR="002D5348" w:rsidRPr="00A66CDD" w14:paraId="26FAF568"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6982AB5" w14:textId="76428372" w:rsidR="00A66CDD" w:rsidRPr="00A66CDD" w:rsidRDefault="00A66CDD" w:rsidP="00C01C97">
            <w:pPr>
              <w:rPr>
                <w:rFonts w:cs="Arial"/>
                <w:color w:val="000000"/>
                <w:sz w:val="17"/>
                <w:szCs w:val="17"/>
              </w:rPr>
            </w:pPr>
            <w:r w:rsidRPr="00A66CDD">
              <w:rPr>
                <w:rFonts w:cs="Arial"/>
                <w:color w:val="000000"/>
                <w:sz w:val="17"/>
                <w:szCs w:val="17"/>
              </w:rPr>
              <w:t>DDD_TERM_ASSI</w:t>
            </w:r>
          </w:p>
        </w:tc>
        <w:tc>
          <w:tcPr>
            <w:tcW w:w="1057" w:type="pct"/>
            <w:tcBorders>
              <w:top w:val="nil"/>
              <w:left w:val="nil"/>
              <w:bottom w:val="single" w:sz="8" w:space="0" w:color="auto"/>
              <w:right w:val="single" w:sz="8" w:space="0" w:color="auto"/>
            </w:tcBorders>
            <w:shd w:val="clear" w:color="auto" w:fill="auto"/>
            <w:vAlign w:val="center"/>
            <w:hideMark/>
          </w:tcPr>
          <w:p w14:paraId="16AB17DB" w14:textId="77777777" w:rsidR="00A66CDD" w:rsidRPr="00A66CDD" w:rsidRDefault="00A66CDD" w:rsidP="00C01C97">
            <w:pPr>
              <w:rPr>
                <w:rFonts w:cs="Arial"/>
                <w:color w:val="000000"/>
                <w:sz w:val="17"/>
                <w:szCs w:val="17"/>
              </w:rPr>
            </w:pPr>
            <w:r w:rsidRPr="00A66CDD">
              <w:rPr>
                <w:rFonts w:cs="Arial"/>
                <w:color w:val="000000"/>
                <w:sz w:val="17"/>
                <w:szCs w:val="17"/>
              </w:rPr>
              <w:t>DDD</w:t>
            </w:r>
          </w:p>
        </w:tc>
        <w:tc>
          <w:tcPr>
            <w:tcW w:w="277" w:type="pct"/>
            <w:tcBorders>
              <w:top w:val="nil"/>
              <w:left w:val="nil"/>
              <w:bottom w:val="single" w:sz="8" w:space="0" w:color="auto"/>
              <w:right w:val="single" w:sz="8" w:space="0" w:color="auto"/>
            </w:tcBorders>
            <w:shd w:val="clear" w:color="auto" w:fill="auto"/>
            <w:vAlign w:val="center"/>
            <w:hideMark/>
          </w:tcPr>
          <w:p w14:paraId="3CBEE594"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027A4160"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272AB4DA"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2C68D2C9"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nil"/>
            </w:tcBorders>
            <w:shd w:val="clear" w:color="auto" w:fill="auto"/>
            <w:vAlign w:val="center"/>
            <w:hideMark/>
          </w:tcPr>
          <w:p w14:paraId="4C6B2D5B" w14:textId="77777777" w:rsidR="00A66CDD" w:rsidRPr="00A66CDD" w:rsidRDefault="00A66CDD" w:rsidP="00C01C97">
            <w:pPr>
              <w:jc w:val="center"/>
              <w:rPr>
                <w:rFonts w:cs="Arial"/>
                <w:color w:val="000000"/>
                <w:sz w:val="17"/>
                <w:szCs w:val="17"/>
              </w:rPr>
            </w:pPr>
            <w:r w:rsidRPr="00A66CDD">
              <w:rPr>
                <w:rFonts w:cs="Arial"/>
                <w:color w:val="000000"/>
                <w:sz w:val="17"/>
                <w:szCs w:val="17"/>
              </w:rPr>
              <w:t>112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46B7C8B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139BC0FE" w14:textId="77777777" w:rsidR="00A66CDD" w:rsidRPr="00A66CDD" w:rsidRDefault="00A66CDD" w:rsidP="00C01C97">
            <w:pPr>
              <w:jc w:val="center"/>
              <w:rPr>
                <w:rFonts w:cs="Arial"/>
                <w:color w:val="000000"/>
                <w:sz w:val="17"/>
                <w:szCs w:val="17"/>
              </w:rPr>
            </w:pPr>
            <w:r w:rsidRPr="00A66CDD">
              <w:rPr>
                <w:rFonts w:cs="Arial"/>
                <w:color w:val="000000"/>
                <w:sz w:val="17"/>
                <w:szCs w:val="17"/>
              </w:rPr>
              <w:t>113</w:t>
            </w:r>
          </w:p>
        </w:tc>
        <w:tc>
          <w:tcPr>
            <w:tcW w:w="828" w:type="pct"/>
            <w:tcBorders>
              <w:top w:val="nil"/>
              <w:left w:val="nil"/>
              <w:bottom w:val="single" w:sz="8" w:space="0" w:color="auto"/>
              <w:right w:val="single" w:sz="8" w:space="0" w:color="auto"/>
            </w:tcBorders>
            <w:shd w:val="clear" w:color="auto" w:fill="auto"/>
            <w:vAlign w:val="center"/>
            <w:hideMark/>
          </w:tcPr>
          <w:p w14:paraId="59477FB4" w14:textId="77777777" w:rsidR="00A66CDD" w:rsidRPr="00A66CDD" w:rsidRDefault="00A66CDD" w:rsidP="00C01C97">
            <w:pPr>
              <w:rPr>
                <w:rFonts w:cs="Arial"/>
                <w:color w:val="000000"/>
                <w:sz w:val="17"/>
                <w:szCs w:val="17"/>
              </w:rPr>
            </w:pPr>
            <w:r w:rsidRPr="00A66CDD">
              <w:rPr>
                <w:rFonts w:cs="Arial"/>
                <w:color w:val="000000"/>
                <w:sz w:val="17"/>
                <w:szCs w:val="17"/>
              </w:rPr>
              <w:t>Código Nacional na qual pertence o terminal do assinante, no formato CN=N11N10</w:t>
            </w:r>
          </w:p>
        </w:tc>
      </w:tr>
      <w:tr w:rsidR="002D5348" w:rsidRPr="00A66CDD" w14:paraId="59658B20"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4A56888" w14:textId="70B9B6A7" w:rsidR="00A66CDD" w:rsidRPr="00A66CDD" w:rsidRDefault="00A66CDD" w:rsidP="00C01C97">
            <w:pPr>
              <w:rPr>
                <w:rFonts w:cs="Arial"/>
                <w:color w:val="000000"/>
                <w:sz w:val="17"/>
                <w:szCs w:val="17"/>
              </w:rPr>
            </w:pPr>
            <w:r w:rsidRPr="00A66CDD">
              <w:rPr>
                <w:rFonts w:cs="Arial"/>
                <w:color w:val="000000"/>
                <w:sz w:val="17"/>
                <w:szCs w:val="17"/>
              </w:rPr>
              <w:t>TELEFONE_TEL_ASSI</w:t>
            </w:r>
          </w:p>
        </w:tc>
        <w:tc>
          <w:tcPr>
            <w:tcW w:w="1057" w:type="pct"/>
            <w:tcBorders>
              <w:top w:val="nil"/>
              <w:left w:val="nil"/>
              <w:bottom w:val="single" w:sz="8" w:space="0" w:color="auto"/>
              <w:right w:val="single" w:sz="8" w:space="0" w:color="auto"/>
            </w:tcBorders>
            <w:shd w:val="clear" w:color="auto" w:fill="auto"/>
            <w:vAlign w:val="center"/>
            <w:hideMark/>
          </w:tcPr>
          <w:p w14:paraId="58A7E366" w14:textId="77777777" w:rsidR="00A66CDD" w:rsidRPr="00A66CDD" w:rsidRDefault="00A66CDD" w:rsidP="00C01C97">
            <w:pPr>
              <w:rPr>
                <w:rFonts w:cs="Arial"/>
                <w:color w:val="000000"/>
                <w:sz w:val="17"/>
                <w:szCs w:val="17"/>
              </w:rPr>
            </w:pPr>
            <w:r w:rsidRPr="00A66CDD">
              <w:rPr>
                <w:rFonts w:cs="Arial"/>
                <w:color w:val="000000"/>
                <w:sz w:val="17"/>
                <w:szCs w:val="17"/>
              </w:rPr>
              <w:t>TELEFONE</w:t>
            </w:r>
          </w:p>
        </w:tc>
        <w:tc>
          <w:tcPr>
            <w:tcW w:w="277" w:type="pct"/>
            <w:tcBorders>
              <w:top w:val="nil"/>
              <w:left w:val="nil"/>
              <w:bottom w:val="single" w:sz="8" w:space="0" w:color="auto"/>
              <w:right w:val="single" w:sz="8" w:space="0" w:color="auto"/>
            </w:tcBorders>
            <w:shd w:val="clear" w:color="auto" w:fill="auto"/>
            <w:vAlign w:val="center"/>
            <w:hideMark/>
          </w:tcPr>
          <w:p w14:paraId="3BCBB08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03FD0CF"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B3A5DA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0927C250" w14:textId="77777777" w:rsidR="00A66CDD" w:rsidRPr="00A66CDD" w:rsidRDefault="00A66CDD" w:rsidP="00C01C97">
            <w:pPr>
              <w:jc w:val="center"/>
              <w:rPr>
                <w:rFonts w:cs="Arial"/>
                <w:color w:val="000000"/>
                <w:sz w:val="17"/>
                <w:szCs w:val="17"/>
              </w:rPr>
            </w:pPr>
            <w:r w:rsidRPr="00A66CDD">
              <w:rPr>
                <w:rFonts w:cs="Arial"/>
                <w:color w:val="000000"/>
                <w:sz w:val="17"/>
                <w:szCs w:val="17"/>
              </w:rPr>
              <w:t>13</w:t>
            </w:r>
          </w:p>
        </w:tc>
        <w:tc>
          <w:tcPr>
            <w:tcW w:w="198" w:type="pct"/>
            <w:tcBorders>
              <w:top w:val="nil"/>
              <w:left w:val="nil"/>
              <w:bottom w:val="single" w:sz="8" w:space="0" w:color="auto"/>
              <w:right w:val="nil"/>
            </w:tcBorders>
            <w:shd w:val="clear" w:color="auto" w:fill="auto"/>
            <w:vAlign w:val="center"/>
            <w:hideMark/>
          </w:tcPr>
          <w:p w14:paraId="5556273E" w14:textId="77777777" w:rsidR="00A66CDD" w:rsidRPr="00A66CDD" w:rsidRDefault="00A66CDD" w:rsidP="00C01C97">
            <w:pPr>
              <w:jc w:val="center"/>
              <w:rPr>
                <w:rFonts w:cs="Arial"/>
                <w:color w:val="000000"/>
                <w:sz w:val="17"/>
                <w:szCs w:val="17"/>
              </w:rPr>
            </w:pPr>
            <w:r w:rsidRPr="00A66CDD">
              <w:rPr>
                <w:rFonts w:cs="Arial"/>
                <w:color w:val="000000"/>
                <w:sz w:val="17"/>
                <w:szCs w:val="17"/>
              </w:rPr>
              <w:t>114</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652C477E"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6EBFA209" w14:textId="77777777" w:rsidR="00A66CDD" w:rsidRPr="00A66CDD" w:rsidRDefault="00A66CDD" w:rsidP="00C01C97">
            <w:pPr>
              <w:jc w:val="center"/>
              <w:rPr>
                <w:rFonts w:cs="Arial"/>
                <w:color w:val="000000"/>
                <w:sz w:val="17"/>
                <w:szCs w:val="17"/>
              </w:rPr>
            </w:pPr>
            <w:r w:rsidRPr="00A66CDD">
              <w:rPr>
                <w:rFonts w:cs="Arial"/>
                <w:color w:val="000000"/>
                <w:sz w:val="17"/>
                <w:szCs w:val="17"/>
              </w:rPr>
              <w:t>126</w:t>
            </w:r>
          </w:p>
        </w:tc>
        <w:tc>
          <w:tcPr>
            <w:tcW w:w="828" w:type="pct"/>
            <w:tcBorders>
              <w:top w:val="nil"/>
              <w:left w:val="nil"/>
              <w:bottom w:val="single" w:sz="8" w:space="0" w:color="auto"/>
              <w:right w:val="single" w:sz="8" w:space="0" w:color="auto"/>
            </w:tcBorders>
            <w:shd w:val="clear" w:color="auto" w:fill="auto"/>
            <w:vAlign w:val="center"/>
            <w:hideMark/>
          </w:tcPr>
          <w:p w14:paraId="48B81760" w14:textId="77777777" w:rsidR="00A66CDD" w:rsidRPr="00A66CDD" w:rsidRDefault="00A66CDD" w:rsidP="00C01C97">
            <w:pPr>
              <w:rPr>
                <w:rFonts w:cs="Arial"/>
                <w:color w:val="000000"/>
                <w:sz w:val="17"/>
                <w:szCs w:val="17"/>
              </w:rPr>
            </w:pPr>
            <w:r w:rsidRPr="00A66CDD">
              <w:rPr>
                <w:rFonts w:cs="Arial"/>
                <w:color w:val="000000"/>
                <w:sz w:val="17"/>
                <w:szCs w:val="17"/>
              </w:rPr>
              <w:t>Número do terminal do assinante, contendo Prefixo=N9N8N7N6N5 e MCDU=N4N3N2N1</w:t>
            </w:r>
          </w:p>
        </w:tc>
      </w:tr>
      <w:tr w:rsidR="002D5348" w:rsidRPr="00A66CDD" w14:paraId="000DF265"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7972EE2" w14:textId="1FA129D1" w:rsidR="00A66CDD" w:rsidRPr="00A66CDD" w:rsidRDefault="00A66CDD" w:rsidP="00C01C97">
            <w:pPr>
              <w:rPr>
                <w:rFonts w:cs="Arial"/>
                <w:color w:val="000000"/>
                <w:sz w:val="17"/>
                <w:szCs w:val="17"/>
              </w:rPr>
            </w:pPr>
            <w:r w:rsidRPr="00A66CDD">
              <w:rPr>
                <w:rFonts w:cs="Arial"/>
                <w:color w:val="000000"/>
                <w:sz w:val="17"/>
                <w:szCs w:val="17"/>
              </w:rPr>
              <w:t>DDD_TRONCO_CHAVE</w:t>
            </w:r>
          </w:p>
        </w:tc>
        <w:tc>
          <w:tcPr>
            <w:tcW w:w="1057" w:type="pct"/>
            <w:tcBorders>
              <w:top w:val="nil"/>
              <w:left w:val="nil"/>
              <w:bottom w:val="single" w:sz="8" w:space="0" w:color="auto"/>
              <w:right w:val="single" w:sz="8" w:space="0" w:color="auto"/>
            </w:tcBorders>
            <w:shd w:val="clear" w:color="auto" w:fill="auto"/>
            <w:vAlign w:val="center"/>
            <w:hideMark/>
          </w:tcPr>
          <w:p w14:paraId="6DEE48EC" w14:textId="77777777" w:rsidR="00A66CDD" w:rsidRPr="00A66CDD" w:rsidRDefault="00A66CDD" w:rsidP="00C01C97">
            <w:pPr>
              <w:rPr>
                <w:rFonts w:cs="Arial"/>
                <w:color w:val="000000"/>
                <w:sz w:val="17"/>
                <w:szCs w:val="17"/>
              </w:rPr>
            </w:pPr>
            <w:r w:rsidRPr="00A66CDD">
              <w:rPr>
                <w:rFonts w:cs="Arial"/>
                <w:color w:val="000000"/>
                <w:sz w:val="17"/>
                <w:szCs w:val="17"/>
              </w:rPr>
              <w:t>DDD</w:t>
            </w:r>
          </w:p>
        </w:tc>
        <w:tc>
          <w:tcPr>
            <w:tcW w:w="277" w:type="pct"/>
            <w:tcBorders>
              <w:top w:val="nil"/>
              <w:left w:val="nil"/>
              <w:bottom w:val="single" w:sz="8" w:space="0" w:color="auto"/>
              <w:right w:val="single" w:sz="8" w:space="0" w:color="auto"/>
            </w:tcBorders>
            <w:shd w:val="clear" w:color="auto" w:fill="auto"/>
            <w:vAlign w:val="center"/>
            <w:hideMark/>
          </w:tcPr>
          <w:p w14:paraId="6970881B"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D22761D"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E19E524"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52786F2B"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nil"/>
            </w:tcBorders>
            <w:shd w:val="clear" w:color="auto" w:fill="auto"/>
            <w:vAlign w:val="center"/>
            <w:hideMark/>
          </w:tcPr>
          <w:p w14:paraId="714D9D55" w14:textId="77777777" w:rsidR="00A66CDD" w:rsidRPr="00A66CDD" w:rsidRDefault="00A66CDD" w:rsidP="00C01C97">
            <w:pPr>
              <w:jc w:val="center"/>
              <w:rPr>
                <w:rFonts w:cs="Arial"/>
                <w:color w:val="000000"/>
                <w:sz w:val="17"/>
                <w:szCs w:val="17"/>
              </w:rPr>
            </w:pPr>
            <w:r w:rsidRPr="00A66CDD">
              <w:rPr>
                <w:rFonts w:cs="Arial"/>
                <w:color w:val="000000"/>
                <w:sz w:val="17"/>
                <w:szCs w:val="17"/>
              </w:rPr>
              <w:t>127</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4999C87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2BACE13D" w14:textId="77777777" w:rsidR="00A66CDD" w:rsidRPr="00A66CDD" w:rsidRDefault="00A66CDD" w:rsidP="00C01C97">
            <w:pPr>
              <w:jc w:val="center"/>
              <w:rPr>
                <w:rFonts w:cs="Arial"/>
                <w:color w:val="000000"/>
                <w:sz w:val="17"/>
                <w:szCs w:val="17"/>
              </w:rPr>
            </w:pPr>
            <w:r w:rsidRPr="00A66CDD">
              <w:rPr>
                <w:rFonts w:cs="Arial"/>
                <w:color w:val="000000"/>
                <w:sz w:val="17"/>
                <w:szCs w:val="17"/>
              </w:rPr>
              <w:t>128</w:t>
            </w:r>
          </w:p>
        </w:tc>
        <w:tc>
          <w:tcPr>
            <w:tcW w:w="828" w:type="pct"/>
            <w:tcBorders>
              <w:top w:val="nil"/>
              <w:left w:val="nil"/>
              <w:bottom w:val="single" w:sz="8" w:space="0" w:color="auto"/>
              <w:right w:val="single" w:sz="8" w:space="0" w:color="auto"/>
            </w:tcBorders>
            <w:shd w:val="clear" w:color="auto" w:fill="auto"/>
            <w:vAlign w:val="center"/>
            <w:hideMark/>
          </w:tcPr>
          <w:p w14:paraId="2249B0BC" w14:textId="77777777" w:rsidR="00A66CDD" w:rsidRPr="00A66CDD" w:rsidRDefault="00A66CDD" w:rsidP="00C01C97">
            <w:pPr>
              <w:rPr>
                <w:rFonts w:cs="Arial"/>
                <w:color w:val="000000"/>
                <w:sz w:val="17"/>
                <w:szCs w:val="17"/>
              </w:rPr>
            </w:pPr>
            <w:r w:rsidRPr="00A66CDD">
              <w:rPr>
                <w:rFonts w:cs="Arial"/>
                <w:color w:val="000000"/>
                <w:sz w:val="17"/>
                <w:szCs w:val="17"/>
              </w:rPr>
              <w:t>Código Nacional na qual pertence o tronco chave, no formato CN=N11N10</w:t>
            </w:r>
          </w:p>
        </w:tc>
      </w:tr>
      <w:tr w:rsidR="002D5348" w:rsidRPr="00A66CDD" w14:paraId="707CCCD3"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218B4DB" w14:textId="04CE083A" w:rsidR="00A66CDD" w:rsidRPr="00A66CDD" w:rsidRDefault="00A66CDD" w:rsidP="00C01C97">
            <w:pPr>
              <w:rPr>
                <w:rFonts w:cs="Arial"/>
                <w:color w:val="000000"/>
                <w:sz w:val="17"/>
                <w:szCs w:val="17"/>
              </w:rPr>
            </w:pPr>
            <w:r w:rsidRPr="00A66CDD">
              <w:rPr>
                <w:rFonts w:cs="Arial"/>
                <w:color w:val="000000"/>
                <w:sz w:val="17"/>
                <w:szCs w:val="17"/>
              </w:rPr>
              <w:t>TELEFONE_TRONCO_CHAVE</w:t>
            </w:r>
          </w:p>
        </w:tc>
        <w:tc>
          <w:tcPr>
            <w:tcW w:w="1057" w:type="pct"/>
            <w:tcBorders>
              <w:top w:val="nil"/>
              <w:left w:val="nil"/>
              <w:bottom w:val="single" w:sz="8" w:space="0" w:color="auto"/>
              <w:right w:val="single" w:sz="8" w:space="0" w:color="auto"/>
            </w:tcBorders>
            <w:shd w:val="clear" w:color="auto" w:fill="auto"/>
            <w:vAlign w:val="center"/>
            <w:hideMark/>
          </w:tcPr>
          <w:p w14:paraId="78DEF6D2" w14:textId="77777777" w:rsidR="00A66CDD" w:rsidRPr="00A66CDD" w:rsidRDefault="00A66CDD" w:rsidP="00C01C97">
            <w:pPr>
              <w:rPr>
                <w:rFonts w:cs="Arial"/>
                <w:color w:val="000000"/>
                <w:sz w:val="17"/>
                <w:szCs w:val="17"/>
              </w:rPr>
            </w:pPr>
            <w:r w:rsidRPr="00A66CDD">
              <w:rPr>
                <w:rFonts w:cs="Arial"/>
                <w:color w:val="000000"/>
                <w:sz w:val="17"/>
                <w:szCs w:val="17"/>
              </w:rPr>
              <w:t>TELEFONE</w:t>
            </w:r>
          </w:p>
        </w:tc>
        <w:tc>
          <w:tcPr>
            <w:tcW w:w="277" w:type="pct"/>
            <w:tcBorders>
              <w:top w:val="nil"/>
              <w:left w:val="nil"/>
              <w:bottom w:val="single" w:sz="8" w:space="0" w:color="auto"/>
              <w:right w:val="single" w:sz="8" w:space="0" w:color="auto"/>
            </w:tcBorders>
            <w:shd w:val="clear" w:color="auto" w:fill="auto"/>
            <w:vAlign w:val="center"/>
            <w:hideMark/>
          </w:tcPr>
          <w:p w14:paraId="1CAFC5C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E436E4A"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1BEABE3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178EFED9" w14:textId="77777777" w:rsidR="00A66CDD" w:rsidRPr="00A66CDD" w:rsidRDefault="00A66CDD" w:rsidP="00C01C97">
            <w:pPr>
              <w:jc w:val="center"/>
              <w:rPr>
                <w:rFonts w:cs="Arial"/>
                <w:color w:val="000000"/>
                <w:sz w:val="17"/>
                <w:szCs w:val="17"/>
              </w:rPr>
            </w:pPr>
            <w:r w:rsidRPr="00A66CDD">
              <w:rPr>
                <w:rFonts w:cs="Arial"/>
                <w:color w:val="000000"/>
                <w:sz w:val="17"/>
                <w:szCs w:val="17"/>
              </w:rPr>
              <w:t>13</w:t>
            </w:r>
          </w:p>
        </w:tc>
        <w:tc>
          <w:tcPr>
            <w:tcW w:w="198" w:type="pct"/>
            <w:tcBorders>
              <w:top w:val="nil"/>
              <w:left w:val="nil"/>
              <w:bottom w:val="single" w:sz="8" w:space="0" w:color="auto"/>
              <w:right w:val="nil"/>
            </w:tcBorders>
            <w:shd w:val="clear" w:color="auto" w:fill="auto"/>
            <w:vAlign w:val="center"/>
            <w:hideMark/>
          </w:tcPr>
          <w:p w14:paraId="63D38247" w14:textId="77777777" w:rsidR="00A66CDD" w:rsidRPr="00A66CDD" w:rsidRDefault="00A66CDD" w:rsidP="00C01C97">
            <w:pPr>
              <w:jc w:val="center"/>
              <w:rPr>
                <w:rFonts w:cs="Arial"/>
                <w:color w:val="000000"/>
                <w:sz w:val="17"/>
                <w:szCs w:val="17"/>
              </w:rPr>
            </w:pPr>
            <w:r w:rsidRPr="00A66CDD">
              <w:rPr>
                <w:rFonts w:cs="Arial"/>
                <w:color w:val="000000"/>
                <w:sz w:val="17"/>
                <w:szCs w:val="17"/>
              </w:rPr>
              <w:t>129</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4439C78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77A7F81A" w14:textId="77777777" w:rsidR="00A66CDD" w:rsidRPr="00A66CDD" w:rsidRDefault="00A66CDD" w:rsidP="00C01C97">
            <w:pPr>
              <w:jc w:val="center"/>
              <w:rPr>
                <w:rFonts w:cs="Arial"/>
                <w:color w:val="000000"/>
                <w:sz w:val="17"/>
                <w:szCs w:val="17"/>
              </w:rPr>
            </w:pPr>
            <w:r w:rsidRPr="00A66CDD">
              <w:rPr>
                <w:rFonts w:cs="Arial"/>
                <w:color w:val="000000"/>
                <w:sz w:val="17"/>
                <w:szCs w:val="17"/>
              </w:rPr>
              <w:t>141</w:t>
            </w:r>
          </w:p>
        </w:tc>
        <w:tc>
          <w:tcPr>
            <w:tcW w:w="828" w:type="pct"/>
            <w:tcBorders>
              <w:top w:val="nil"/>
              <w:left w:val="nil"/>
              <w:bottom w:val="single" w:sz="8" w:space="0" w:color="auto"/>
              <w:right w:val="single" w:sz="8" w:space="0" w:color="auto"/>
            </w:tcBorders>
            <w:shd w:val="clear" w:color="auto" w:fill="auto"/>
            <w:vAlign w:val="center"/>
            <w:hideMark/>
          </w:tcPr>
          <w:p w14:paraId="01E605E5" w14:textId="77777777" w:rsidR="00A66CDD" w:rsidRPr="00A66CDD" w:rsidRDefault="00A66CDD" w:rsidP="00C01C97">
            <w:pPr>
              <w:rPr>
                <w:rFonts w:cs="Arial"/>
                <w:color w:val="000000"/>
                <w:sz w:val="17"/>
                <w:szCs w:val="17"/>
              </w:rPr>
            </w:pPr>
            <w:r w:rsidRPr="00A66CDD">
              <w:rPr>
                <w:rFonts w:cs="Arial"/>
                <w:color w:val="000000"/>
                <w:sz w:val="17"/>
                <w:szCs w:val="17"/>
              </w:rPr>
              <w:t>Número do tronco chave ou terminal para cobrança de chamadas em Roaming (Pré-pago), contendo Prefixo=N9N8N7N6N5 e MCDU=N4N3N2N1</w:t>
            </w:r>
          </w:p>
        </w:tc>
      </w:tr>
      <w:tr w:rsidR="002D5348" w:rsidRPr="00A66CDD" w14:paraId="599AA2DA"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ECAA20D" w14:textId="6F1E4F9E" w:rsidR="00A66CDD" w:rsidRPr="00A66CDD" w:rsidRDefault="00A66CDD" w:rsidP="00C01C97">
            <w:pPr>
              <w:rPr>
                <w:rFonts w:cs="Arial"/>
                <w:color w:val="000000"/>
                <w:sz w:val="17"/>
                <w:szCs w:val="17"/>
              </w:rPr>
            </w:pPr>
            <w:r w:rsidRPr="00A66CDD">
              <w:rPr>
                <w:rFonts w:cs="Arial"/>
                <w:color w:val="000000"/>
                <w:sz w:val="17"/>
                <w:szCs w:val="17"/>
              </w:rPr>
              <w:lastRenderedPageBreak/>
              <w:t>IDENT_TERMINAL_COBRANCA</w:t>
            </w:r>
          </w:p>
        </w:tc>
        <w:tc>
          <w:tcPr>
            <w:tcW w:w="1057" w:type="pct"/>
            <w:tcBorders>
              <w:top w:val="nil"/>
              <w:left w:val="nil"/>
              <w:bottom w:val="single" w:sz="8" w:space="0" w:color="auto"/>
              <w:right w:val="single" w:sz="8" w:space="0" w:color="auto"/>
            </w:tcBorders>
            <w:shd w:val="clear" w:color="auto" w:fill="auto"/>
            <w:vAlign w:val="center"/>
            <w:hideMark/>
          </w:tcPr>
          <w:p w14:paraId="3EB7D71E" w14:textId="77777777" w:rsidR="00A66CDD" w:rsidRPr="00A66CDD" w:rsidRDefault="00A66CDD" w:rsidP="001B678E">
            <w:pPr>
              <w:jc w:val="left"/>
              <w:rPr>
                <w:rFonts w:cs="Arial"/>
                <w:color w:val="000000"/>
                <w:sz w:val="17"/>
                <w:szCs w:val="17"/>
              </w:rPr>
            </w:pPr>
            <w:r w:rsidRPr="00A66CDD">
              <w:rPr>
                <w:rFonts w:cs="Arial"/>
                <w:color w:val="000000"/>
                <w:sz w:val="17"/>
                <w:szCs w:val="17"/>
              </w:rPr>
              <w:t>IDENTIFICAÇÃO DE TERMINAL DE COBRANÇA</w:t>
            </w:r>
          </w:p>
        </w:tc>
        <w:tc>
          <w:tcPr>
            <w:tcW w:w="277" w:type="pct"/>
            <w:tcBorders>
              <w:top w:val="nil"/>
              <w:left w:val="nil"/>
              <w:bottom w:val="single" w:sz="8" w:space="0" w:color="auto"/>
              <w:right w:val="single" w:sz="8" w:space="0" w:color="auto"/>
            </w:tcBorders>
            <w:shd w:val="clear" w:color="auto" w:fill="auto"/>
            <w:vAlign w:val="center"/>
            <w:hideMark/>
          </w:tcPr>
          <w:p w14:paraId="2DC4604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61AD8CF4"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5A0569B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1CB4B193"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nil"/>
            </w:tcBorders>
            <w:shd w:val="clear" w:color="auto" w:fill="auto"/>
            <w:vAlign w:val="center"/>
            <w:hideMark/>
          </w:tcPr>
          <w:p w14:paraId="5B0D1B0F" w14:textId="77777777" w:rsidR="00A66CDD" w:rsidRPr="00A66CDD" w:rsidRDefault="00A66CDD" w:rsidP="00C01C97">
            <w:pPr>
              <w:jc w:val="center"/>
              <w:rPr>
                <w:rFonts w:cs="Arial"/>
                <w:color w:val="000000"/>
                <w:sz w:val="17"/>
                <w:szCs w:val="17"/>
              </w:rPr>
            </w:pPr>
            <w:r w:rsidRPr="00A66CDD">
              <w:rPr>
                <w:rFonts w:cs="Arial"/>
                <w:color w:val="000000"/>
                <w:sz w:val="17"/>
                <w:szCs w:val="17"/>
              </w:rPr>
              <w:t>142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20D3F34E"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7E29BD8A" w14:textId="77777777" w:rsidR="00A66CDD" w:rsidRPr="00A66CDD" w:rsidRDefault="00A66CDD" w:rsidP="00C01C97">
            <w:pPr>
              <w:jc w:val="center"/>
              <w:rPr>
                <w:rFonts w:cs="Arial"/>
                <w:color w:val="000000"/>
                <w:sz w:val="17"/>
                <w:szCs w:val="17"/>
              </w:rPr>
            </w:pPr>
            <w:r w:rsidRPr="00A66CDD">
              <w:rPr>
                <w:rFonts w:cs="Arial"/>
                <w:color w:val="000000"/>
                <w:sz w:val="17"/>
                <w:szCs w:val="17"/>
              </w:rPr>
              <w:t>142</w:t>
            </w:r>
          </w:p>
        </w:tc>
        <w:tc>
          <w:tcPr>
            <w:tcW w:w="828" w:type="pct"/>
            <w:tcBorders>
              <w:top w:val="nil"/>
              <w:left w:val="nil"/>
              <w:bottom w:val="single" w:sz="8" w:space="0" w:color="auto"/>
              <w:right w:val="single" w:sz="8" w:space="0" w:color="auto"/>
            </w:tcBorders>
            <w:shd w:val="clear" w:color="auto" w:fill="auto"/>
            <w:vAlign w:val="center"/>
            <w:hideMark/>
          </w:tcPr>
          <w:p w14:paraId="22595EE8" w14:textId="77777777" w:rsidR="00A66CDD" w:rsidRPr="00A66CDD" w:rsidRDefault="00A66CDD" w:rsidP="00C01C97">
            <w:pPr>
              <w:rPr>
                <w:rFonts w:cs="Arial"/>
                <w:color w:val="000000"/>
                <w:sz w:val="17"/>
                <w:szCs w:val="17"/>
              </w:rPr>
            </w:pPr>
            <w:r w:rsidRPr="00A66CDD">
              <w:rPr>
                <w:rFonts w:cs="Arial"/>
                <w:color w:val="000000"/>
                <w:sz w:val="17"/>
                <w:szCs w:val="17"/>
              </w:rPr>
              <w:t>Deverá ser preenchido com S sempre que o terminal para cobrança for o terminal aglutinador de cobrança informado. E, deverá ser preenchido com N sempre que o terminal para cobrança for o código de acesso referente à linha.</w:t>
            </w:r>
          </w:p>
        </w:tc>
      </w:tr>
      <w:tr w:rsidR="002D5348" w:rsidRPr="00A66CDD" w14:paraId="6A6B7FF6"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C66645B" w14:textId="78E1433A" w:rsidR="00A66CDD" w:rsidRPr="00A66CDD" w:rsidRDefault="00A66CDD" w:rsidP="00C01C97">
            <w:pPr>
              <w:rPr>
                <w:rFonts w:cs="Arial"/>
                <w:color w:val="000000"/>
                <w:sz w:val="17"/>
                <w:szCs w:val="17"/>
              </w:rPr>
            </w:pPr>
            <w:r w:rsidRPr="00A66CDD">
              <w:rPr>
                <w:rFonts w:cs="Arial"/>
                <w:color w:val="000000"/>
                <w:sz w:val="17"/>
                <w:szCs w:val="17"/>
              </w:rPr>
              <w:t>TIPO_LOGRADOURO_INST_TERM</w:t>
            </w:r>
          </w:p>
        </w:tc>
        <w:tc>
          <w:tcPr>
            <w:tcW w:w="1057" w:type="pct"/>
            <w:tcBorders>
              <w:top w:val="nil"/>
              <w:left w:val="nil"/>
              <w:bottom w:val="single" w:sz="8" w:space="0" w:color="auto"/>
              <w:right w:val="single" w:sz="8" w:space="0" w:color="auto"/>
            </w:tcBorders>
            <w:shd w:val="clear" w:color="auto" w:fill="auto"/>
            <w:vAlign w:val="center"/>
            <w:hideMark/>
          </w:tcPr>
          <w:p w14:paraId="1F24C4C3" w14:textId="77777777" w:rsidR="00A66CDD" w:rsidRPr="00A66CDD" w:rsidRDefault="00A66CDD" w:rsidP="00C01C97">
            <w:pPr>
              <w:rPr>
                <w:rFonts w:cs="Arial"/>
                <w:color w:val="000000"/>
                <w:sz w:val="17"/>
                <w:szCs w:val="17"/>
              </w:rPr>
            </w:pPr>
            <w:r w:rsidRPr="00A66CDD">
              <w:rPr>
                <w:rFonts w:cs="Arial"/>
                <w:color w:val="000000"/>
                <w:sz w:val="17"/>
                <w:szCs w:val="17"/>
              </w:rPr>
              <w:t>TIPO DE LOGRADOURO</w:t>
            </w:r>
          </w:p>
        </w:tc>
        <w:tc>
          <w:tcPr>
            <w:tcW w:w="277" w:type="pct"/>
            <w:tcBorders>
              <w:top w:val="nil"/>
              <w:left w:val="nil"/>
              <w:bottom w:val="single" w:sz="8" w:space="0" w:color="auto"/>
              <w:right w:val="single" w:sz="8" w:space="0" w:color="auto"/>
            </w:tcBorders>
            <w:shd w:val="clear" w:color="auto" w:fill="auto"/>
            <w:vAlign w:val="center"/>
            <w:hideMark/>
          </w:tcPr>
          <w:p w14:paraId="609D2E2D"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9015D2D"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14603F3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B671AB2"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nil"/>
            </w:tcBorders>
            <w:shd w:val="clear" w:color="auto" w:fill="auto"/>
            <w:vAlign w:val="center"/>
            <w:hideMark/>
          </w:tcPr>
          <w:p w14:paraId="4D77EB17" w14:textId="77777777" w:rsidR="00A66CDD" w:rsidRPr="00A66CDD" w:rsidRDefault="00A66CDD" w:rsidP="00C01C97">
            <w:pPr>
              <w:jc w:val="center"/>
              <w:rPr>
                <w:rFonts w:cs="Arial"/>
                <w:color w:val="000000"/>
                <w:sz w:val="17"/>
                <w:szCs w:val="17"/>
              </w:rPr>
            </w:pPr>
            <w:r w:rsidRPr="00A66CDD">
              <w:rPr>
                <w:rFonts w:cs="Arial"/>
                <w:color w:val="000000"/>
                <w:sz w:val="17"/>
                <w:szCs w:val="17"/>
              </w:rPr>
              <w:t>143</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0C82B5B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D80DCBC" w14:textId="77777777" w:rsidR="00A66CDD" w:rsidRPr="00A66CDD" w:rsidRDefault="00A66CDD" w:rsidP="00C01C97">
            <w:pPr>
              <w:jc w:val="center"/>
              <w:rPr>
                <w:rFonts w:cs="Arial"/>
                <w:color w:val="000000"/>
                <w:sz w:val="17"/>
                <w:szCs w:val="17"/>
              </w:rPr>
            </w:pPr>
            <w:r w:rsidRPr="00A66CDD">
              <w:rPr>
                <w:rFonts w:cs="Arial"/>
                <w:color w:val="000000"/>
                <w:sz w:val="17"/>
                <w:szCs w:val="17"/>
              </w:rPr>
              <w:t>150</w:t>
            </w:r>
          </w:p>
        </w:tc>
        <w:tc>
          <w:tcPr>
            <w:tcW w:w="828" w:type="pct"/>
            <w:tcBorders>
              <w:top w:val="nil"/>
              <w:left w:val="nil"/>
              <w:bottom w:val="single" w:sz="8" w:space="0" w:color="auto"/>
              <w:right w:val="single" w:sz="8" w:space="0" w:color="auto"/>
            </w:tcBorders>
            <w:shd w:val="clear" w:color="auto" w:fill="auto"/>
            <w:vAlign w:val="center"/>
            <w:hideMark/>
          </w:tcPr>
          <w:p w14:paraId="23A0C9D4" w14:textId="77777777" w:rsidR="00A66CDD" w:rsidRPr="00A66CDD" w:rsidRDefault="00A66CDD" w:rsidP="00C01C97">
            <w:pPr>
              <w:rPr>
                <w:rFonts w:cs="Arial"/>
                <w:color w:val="000000"/>
                <w:sz w:val="17"/>
                <w:szCs w:val="17"/>
              </w:rPr>
            </w:pPr>
            <w:r w:rsidRPr="00A66CDD">
              <w:rPr>
                <w:rFonts w:cs="Arial"/>
                <w:color w:val="000000"/>
                <w:sz w:val="17"/>
                <w:szCs w:val="17"/>
              </w:rPr>
              <w:t>Tipo de Logradouro de instalação do terminal</w:t>
            </w:r>
          </w:p>
        </w:tc>
      </w:tr>
      <w:tr w:rsidR="002D5348" w:rsidRPr="00A66CDD" w14:paraId="1EE9DAC6"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918F82E" w14:textId="74DCF863" w:rsidR="00A66CDD" w:rsidRPr="00A66CDD" w:rsidRDefault="00A66CDD" w:rsidP="00C01C97">
            <w:pPr>
              <w:rPr>
                <w:rFonts w:cs="Arial"/>
                <w:color w:val="000000"/>
                <w:sz w:val="17"/>
                <w:szCs w:val="17"/>
              </w:rPr>
            </w:pPr>
            <w:r w:rsidRPr="00A66CDD">
              <w:rPr>
                <w:rFonts w:cs="Arial"/>
                <w:color w:val="000000"/>
                <w:sz w:val="17"/>
                <w:szCs w:val="17"/>
              </w:rPr>
              <w:t>NOME_LOGRADOURO_INST_TERM</w:t>
            </w:r>
          </w:p>
        </w:tc>
        <w:tc>
          <w:tcPr>
            <w:tcW w:w="1057" w:type="pct"/>
            <w:tcBorders>
              <w:top w:val="nil"/>
              <w:left w:val="nil"/>
              <w:bottom w:val="single" w:sz="8" w:space="0" w:color="auto"/>
              <w:right w:val="single" w:sz="8" w:space="0" w:color="auto"/>
            </w:tcBorders>
            <w:shd w:val="clear" w:color="auto" w:fill="auto"/>
            <w:vAlign w:val="center"/>
            <w:hideMark/>
          </w:tcPr>
          <w:p w14:paraId="0DF5C133" w14:textId="77777777" w:rsidR="00A66CDD" w:rsidRPr="00A66CDD" w:rsidRDefault="00A66CDD" w:rsidP="00C01C97">
            <w:pPr>
              <w:rPr>
                <w:rFonts w:cs="Arial"/>
                <w:color w:val="000000"/>
                <w:sz w:val="17"/>
                <w:szCs w:val="17"/>
              </w:rPr>
            </w:pPr>
            <w:r w:rsidRPr="00A66CDD">
              <w:rPr>
                <w:rFonts w:cs="Arial"/>
                <w:color w:val="000000"/>
                <w:sz w:val="17"/>
                <w:szCs w:val="17"/>
              </w:rPr>
              <w:t>NOME DO LOGRADOURO</w:t>
            </w:r>
          </w:p>
        </w:tc>
        <w:tc>
          <w:tcPr>
            <w:tcW w:w="277" w:type="pct"/>
            <w:tcBorders>
              <w:top w:val="nil"/>
              <w:left w:val="nil"/>
              <w:bottom w:val="single" w:sz="8" w:space="0" w:color="auto"/>
              <w:right w:val="single" w:sz="8" w:space="0" w:color="auto"/>
            </w:tcBorders>
            <w:shd w:val="clear" w:color="auto" w:fill="auto"/>
            <w:vAlign w:val="center"/>
            <w:hideMark/>
          </w:tcPr>
          <w:p w14:paraId="280175C1"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5B0F37BE"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1DA4A9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5E6B6EA5" w14:textId="77777777" w:rsidR="00A66CDD" w:rsidRPr="00A66CDD" w:rsidRDefault="00A66CDD" w:rsidP="00C01C97">
            <w:pPr>
              <w:jc w:val="center"/>
              <w:rPr>
                <w:rFonts w:cs="Arial"/>
                <w:color w:val="000000"/>
                <w:sz w:val="17"/>
                <w:szCs w:val="17"/>
              </w:rPr>
            </w:pPr>
            <w:r w:rsidRPr="00A66CDD">
              <w:rPr>
                <w:rFonts w:cs="Arial"/>
                <w:color w:val="000000"/>
                <w:sz w:val="17"/>
                <w:szCs w:val="17"/>
              </w:rPr>
              <w:t>50</w:t>
            </w:r>
          </w:p>
        </w:tc>
        <w:tc>
          <w:tcPr>
            <w:tcW w:w="198" w:type="pct"/>
            <w:tcBorders>
              <w:top w:val="nil"/>
              <w:left w:val="nil"/>
              <w:bottom w:val="single" w:sz="8" w:space="0" w:color="auto"/>
              <w:right w:val="nil"/>
            </w:tcBorders>
            <w:shd w:val="clear" w:color="auto" w:fill="auto"/>
            <w:vAlign w:val="center"/>
            <w:hideMark/>
          </w:tcPr>
          <w:p w14:paraId="5A80A55A" w14:textId="77777777" w:rsidR="00A66CDD" w:rsidRPr="00A66CDD" w:rsidRDefault="00A66CDD" w:rsidP="00C01C97">
            <w:pPr>
              <w:jc w:val="center"/>
              <w:rPr>
                <w:rFonts w:cs="Arial"/>
                <w:color w:val="000000"/>
                <w:sz w:val="17"/>
                <w:szCs w:val="17"/>
              </w:rPr>
            </w:pPr>
            <w:r w:rsidRPr="00A66CDD">
              <w:rPr>
                <w:rFonts w:cs="Arial"/>
                <w:color w:val="000000"/>
                <w:sz w:val="17"/>
                <w:szCs w:val="17"/>
              </w:rPr>
              <w:t>151</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14545FBD"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3E99AAC" w14:textId="77777777" w:rsidR="00A66CDD" w:rsidRPr="00A66CDD" w:rsidRDefault="00A66CDD" w:rsidP="00C01C97">
            <w:pPr>
              <w:jc w:val="center"/>
              <w:rPr>
                <w:rFonts w:cs="Arial"/>
                <w:color w:val="000000"/>
                <w:sz w:val="17"/>
                <w:szCs w:val="17"/>
              </w:rPr>
            </w:pPr>
            <w:r w:rsidRPr="00A66CDD">
              <w:rPr>
                <w:rFonts w:cs="Arial"/>
                <w:color w:val="000000"/>
                <w:sz w:val="17"/>
                <w:szCs w:val="17"/>
              </w:rPr>
              <w:t>200</w:t>
            </w:r>
          </w:p>
        </w:tc>
        <w:tc>
          <w:tcPr>
            <w:tcW w:w="828" w:type="pct"/>
            <w:tcBorders>
              <w:top w:val="nil"/>
              <w:left w:val="nil"/>
              <w:bottom w:val="single" w:sz="8" w:space="0" w:color="auto"/>
              <w:right w:val="single" w:sz="8" w:space="0" w:color="auto"/>
            </w:tcBorders>
            <w:shd w:val="clear" w:color="auto" w:fill="auto"/>
            <w:vAlign w:val="center"/>
            <w:hideMark/>
          </w:tcPr>
          <w:p w14:paraId="33DF7720" w14:textId="77777777" w:rsidR="00A66CDD" w:rsidRPr="00A66CDD" w:rsidRDefault="00A66CDD" w:rsidP="00C01C97">
            <w:pPr>
              <w:rPr>
                <w:rFonts w:cs="Arial"/>
                <w:color w:val="000000"/>
                <w:sz w:val="17"/>
                <w:szCs w:val="17"/>
              </w:rPr>
            </w:pPr>
            <w:r w:rsidRPr="00A66CDD">
              <w:rPr>
                <w:rFonts w:cs="Arial"/>
                <w:color w:val="000000"/>
                <w:sz w:val="17"/>
                <w:szCs w:val="17"/>
              </w:rPr>
              <w:t>Nome completo do Logradouro de instalação do terminal</w:t>
            </w:r>
          </w:p>
        </w:tc>
      </w:tr>
      <w:tr w:rsidR="002D5348" w:rsidRPr="00A66CDD" w14:paraId="30AD0B41"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C7A90BC" w14:textId="5C31D298" w:rsidR="00A66CDD" w:rsidRPr="00A66CDD" w:rsidRDefault="00A66CDD" w:rsidP="00C01C97">
            <w:pPr>
              <w:rPr>
                <w:rFonts w:cs="Arial"/>
                <w:color w:val="000000"/>
                <w:sz w:val="17"/>
                <w:szCs w:val="17"/>
              </w:rPr>
            </w:pPr>
            <w:r w:rsidRPr="00A66CDD">
              <w:rPr>
                <w:rFonts w:cs="Arial"/>
                <w:color w:val="000000"/>
                <w:sz w:val="17"/>
                <w:szCs w:val="17"/>
              </w:rPr>
              <w:t>NUMERO_IMOVEL_INST_TERM</w:t>
            </w:r>
          </w:p>
        </w:tc>
        <w:tc>
          <w:tcPr>
            <w:tcW w:w="1057" w:type="pct"/>
            <w:tcBorders>
              <w:top w:val="nil"/>
              <w:left w:val="nil"/>
              <w:bottom w:val="single" w:sz="8" w:space="0" w:color="auto"/>
              <w:right w:val="single" w:sz="8" w:space="0" w:color="auto"/>
            </w:tcBorders>
            <w:shd w:val="clear" w:color="auto" w:fill="auto"/>
            <w:vAlign w:val="center"/>
            <w:hideMark/>
          </w:tcPr>
          <w:p w14:paraId="550F359E" w14:textId="77777777" w:rsidR="00A66CDD" w:rsidRPr="00A66CDD" w:rsidRDefault="00A66CDD" w:rsidP="00C01C97">
            <w:pPr>
              <w:rPr>
                <w:rFonts w:cs="Arial"/>
                <w:color w:val="000000"/>
                <w:sz w:val="17"/>
                <w:szCs w:val="17"/>
              </w:rPr>
            </w:pPr>
            <w:r w:rsidRPr="00A66CDD">
              <w:rPr>
                <w:rFonts w:cs="Arial"/>
                <w:color w:val="000000"/>
                <w:sz w:val="17"/>
                <w:szCs w:val="17"/>
              </w:rPr>
              <w:t>NÚMERO DO IMÓVEL</w:t>
            </w:r>
          </w:p>
        </w:tc>
        <w:tc>
          <w:tcPr>
            <w:tcW w:w="277" w:type="pct"/>
            <w:tcBorders>
              <w:top w:val="nil"/>
              <w:left w:val="nil"/>
              <w:bottom w:val="single" w:sz="8" w:space="0" w:color="auto"/>
              <w:right w:val="single" w:sz="8" w:space="0" w:color="auto"/>
            </w:tcBorders>
            <w:shd w:val="clear" w:color="auto" w:fill="auto"/>
            <w:vAlign w:val="center"/>
            <w:hideMark/>
          </w:tcPr>
          <w:p w14:paraId="4388C68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713480CE"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63E4A4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1EB49848" w14:textId="77777777" w:rsidR="00A66CDD" w:rsidRPr="00A66CDD" w:rsidRDefault="00A66CDD" w:rsidP="00C01C97">
            <w:pPr>
              <w:jc w:val="center"/>
              <w:rPr>
                <w:rFonts w:cs="Arial"/>
                <w:color w:val="000000"/>
                <w:sz w:val="17"/>
                <w:szCs w:val="17"/>
              </w:rPr>
            </w:pPr>
            <w:r w:rsidRPr="00A66CDD">
              <w:rPr>
                <w:rFonts w:cs="Arial"/>
                <w:color w:val="000000"/>
                <w:sz w:val="17"/>
                <w:szCs w:val="17"/>
              </w:rPr>
              <w:t>7</w:t>
            </w:r>
          </w:p>
        </w:tc>
        <w:tc>
          <w:tcPr>
            <w:tcW w:w="198" w:type="pct"/>
            <w:tcBorders>
              <w:top w:val="nil"/>
              <w:left w:val="nil"/>
              <w:bottom w:val="single" w:sz="8" w:space="0" w:color="auto"/>
              <w:right w:val="nil"/>
            </w:tcBorders>
            <w:shd w:val="clear" w:color="auto" w:fill="auto"/>
            <w:vAlign w:val="center"/>
            <w:hideMark/>
          </w:tcPr>
          <w:p w14:paraId="1142B9C2" w14:textId="77777777" w:rsidR="00A66CDD" w:rsidRPr="00A66CDD" w:rsidRDefault="00A66CDD" w:rsidP="00C01C97">
            <w:pPr>
              <w:jc w:val="center"/>
              <w:rPr>
                <w:rFonts w:cs="Arial"/>
                <w:color w:val="000000"/>
                <w:sz w:val="17"/>
                <w:szCs w:val="17"/>
              </w:rPr>
            </w:pPr>
            <w:r w:rsidRPr="00A66CDD">
              <w:rPr>
                <w:rFonts w:cs="Arial"/>
                <w:color w:val="000000"/>
                <w:sz w:val="17"/>
                <w:szCs w:val="17"/>
              </w:rPr>
              <w:t>201</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47DCF26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24C830F" w14:textId="77777777" w:rsidR="00A66CDD" w:rsidRPr="00A66CDD" w:rsidRDefault="00A66CDD" w:rsidP="00C01C97">
            <w:pPr>
              <w:jc w:val="center"/>
              <w:rPr>
                <w:rFonts w:cs="Arial"/>
                <w:color w:val="000000"/>
                <w:sz w:val="17"/>
                <w:szCs w:val="17"/>
              </w:rPr>
            </w:pPr>
            <w:r w:rsidRPr="00A66CDD">
              <w:rPr>
                <w:rFonts w:cs="Arial"/>
                <w:color w:val="000000"/>
                <w:sz w:val="17"/>
                <w:szCs w:val="17"/>
              </w:rPr>
              <w:t>207</w:t>
            </w:r>
          </w:p>
        </w:tc>
        <w:tc>
          <w:tcPr>
            <w:tcW w:w="828" w:type="pct"/>
            <w:tcBorders>
              <w:top w:val="nil"/>
              <w:left w:val="nil"/>
              <w:bottom w:val="single" w:sz="8" w:space="0" w:color="auto"/>
              <w:right w:val="single" w:sz="8" w:space="0" w:color="auto"/>
            </w:tcBorders>
            <w:shd w:val="clear" w:color="auto" w:fill="auto"/>
            <w:vAlign w:val="center"/>
            <w:hideMark/>
          </w:tcPr>
          <w:p w14:paraId="4C4C92EA" w14:textId="77777777" w:rsidR="00A66CDD" w:rsidRPr="00A66CDD" w:rsidRDefault="00A66CDD" w:rsidP="00C01C97">
            <w:pPr>
              <w:rPr>
                <w:rFonts w:cs="Arial"/>
                <w:color w:val="000000"/>
                <w:sz w:val="17"/>
                <w:szCs w:val="17"/>
              </w:rPr>
            </w:pPr>
            <w:r w:rsidRPr="00A66CDD">
              <w:rPr>
                <w:rFonts w:cs="Arial"/>
                <w:color w:val="000000"/>
                <w:sz w:val="17"/>
                <w:szCs w:val="17"/>
              </w:rPr>
              <w:t>Número do imóvel de instalação do terminal. Deverá ser preenchido com SN quando esta for a informação real.</w:t>
            </w:r>
          </w:p>
        </w:tc>
      </w:tr>
      <w:tr w:rsidR="002D5348" w:rsidRPr="00A66CDD" w14:paraId="1C188B58"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9958AD6" w14:textId="7E68E8F5" w:rsidR="00A66CDD" w:rsidRPr="00A66CDD" w:rsidRDefault="00A66CDD" w:rsidP="00C01C97">
            <w:pPr>
              <w:rPr>
                <w:rFonts w:cs="Arial"/>
                <w:color w:val="000000"/>
                <w:sz w:val="17"/>
                <w:szCs w:val="17"/>
              </w:rPr>
            </w:pPr>
            <w:r w:rsidRPr="00A66CDD">
              <w:rPr>
                <w:rFonts w:cs="Arial"/>
                <w:color w:val="000000"/>
                <w:sz w:val="17"/>
                <w:szCs w:val="17"/>
              </w:rPr>
              <w:t>COMPLEMENTO_INST_TERM</w:t>
            </w:r>
          </w:p>
        </w:tc>
        <w:tc>
          <w:tcPr>
            <w:tcW w:w="1057" w:type="pct"/>
            <w:tcBorders>
              <w:top w:val="nil"/>
              <w:left w:val="nil"/>
              <w:bottom w:val="single" w:sz="8" w:space="0" w:color="auto"/>
              <w:right w:val="single" w:sz="8" w:space="0" w:color="auto"/>
            </w:tcBorders>
            <w:shd w:val="clear" w:color="auto" w:fill="auto"/>
            <w:vAlign w:val="center"/>
            <w:hideMark/>
          </w:tcPr>
          <w:p w14:paraId="78FC25DB" w14:textId="77777777" w:rsidR="00A66CDD" w:rsidRPr="00A66CDD" w:rsidRDefault="00A66CDD" w:rsidP="00C01C97">
            <w:pPr>
              <w:rPr>
                <w:rFonts w:cs="Arial"/>
                <w:color w:val="000000"/>
                <w:sz w:val="17"/>
                <w:szCs w:val="17"/>
              </w:rPr>
            </w:pPr>
            <w:r w:rsidRPr="00A66CDD">
              <w:rPr>
                <w:rFonts w:cs="Arial"/>
                <w:color w:val="000000"/>
                <w:sz w:val="17"/>
                <w:szCs w:val="17"/>
              </w:rPr>
              <w:t>COMPLEMENTO</w:t>
            </w:r>
          </w:p>
        </w:tc>
        <w:tc>
          <w:tcPr>
            <w:tcW w:w="277" w:type="pct"/>
            <w:tcBorders>
              <w:top w:val="nil"/>
              <w:left w:val="nil"/>
              <w:bottom w:val="single" w:sz="8" w:space="0" w:color="auto"/>
              <w:right w:val="single" w:sz="8" w:space="0" w:color="auto"/>
            </w:tcBorders>
            <w:shd w:val="clear" w:color="auto" w:fill="auto"/>
            <w:vAlign w:val="center"/>
            <w:hideMark/>
          </w:tcPr>
          <w:p w14:paraId="7C4534F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60E1C6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6663B30A"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19D885DD" w14:textId="77777777" w:rsidR="00A66CDD" w:rsidRPr="00A66CDD" w:rsidRDefault="00A66CDD" w:rsidP="00C01C97">
            <w:pPr>
              <w:jc w:val="center"/>
              <w:rPr>
                <w:rFonts w:cs="Arial"/>
                <w:color w:val="000000"/>
                <w:sz w:val="17"/>
                <w:szCs w:val="17"/>
              </w:rPr>
            </w:pPr>
            <w:r w:rsidRPr="00A66CDD">
              <w:rPr>
                <w:rFonts w:cs="Arial"/>
                <w:color w:val="000000"/>
                <w:sz w:val="17"/>
                <w:szCs w:val="17"/>
              </w:rPr>
              <w:t>50</w:t>
            </w:r>
          </w:p>
        </w:tc>
        <w:tc>
          <w:tcPr>
            <w:tcW w:w="198" w:type="pct"/>
            <w:tcBorders>
              <w:top w:val="nil"/>
              <w:left w:val="nil"/>
              <w:bottom w:val="single" w:sz="8" w:space="0" w:color="auto"/>
              <w:right w:val="nil"/>
            </w:tcBorders>
            <w:shd w:val="clear" w:color="auto" w:fill="auto"/>
            <w:vAlign w:val="center"/>
            <w:hideMark/>
          </w:tcPr>
          <w:p w14:paraId="22943319" w14:textId="77777777" w:rsidR="00A66CDD" w:rsidRPr="00A66CDD" w:rsidRDefault="00A66CDD" w:rsidP="00C01C97">
            <w:pPr>
              <w:jc w:val="center"/>
              <w:rPr>
                <w:rFonts w:cs="Arial"/>
                <w:color w:val="000000"/>
                <w:sz w:val="17"/>
                <w:szCs w:val="17"/>
              </w:rPr>
            </w:pPr>
            <w:r w:rsidRPr="00A66CDD">
              <w:rPr>
                <w:rFonts w:cs="Arial"/>
                <w:color w:val="000000"/>
                <w:sz w:val="17"/>
                <w:szCs w:val="17"/>
              </w:rPr>
              <w:t>208</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2A79085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040FB26" w14:textId="77777777" w:rsidR="00A66CDD" w:rsidRPr="00A66CDD" w:rsidRDefault="00A66CDD" w:rsidP="00C01C97">
            <w:pPr>
              <w:jc w:val="center"/>
              <w:rPr>
                <w:rFonts w:cs="Arial"/>
                <w:color w:val="000000"/>
                <w:sz w:val="17"/>
                <w:szCs w:val="17"/>
              </w:rPr>
            </w:pPr>
            <w:r w:rsidRPr="00A66CDD">
              <w:rPr>
                <w:rFonts w:cs="Arial"/>
                <w:color w:val="000000"/>
                <w:sz w:val="17"/>
                <w:szCs w:val="17"/>
              </w:rPr>
              <w:t>257</w:t>
            </w:r>
          </w:p>
        </w:tc>
        <w:tc>
          <w:tcPr>
            <w:tcW w:w="828" w:type="pct"/>
            <w:tcBorders>
              <w:top w:val="nil"/>
              <w:left w:val="nil"/>
              <w:bottom w:val="single" w:sz="8" w:space="0" w:color="auto"/>
              <w:right w:val="single" w:sz="8" w:space="0" w:color="auto"/>
            </w:tcBorders>
            <w:shd w:val="clear" w:color="auto" w:fill="auto"/>
            <w:vAlign w:val="center"/>
            <w:hideMark/>
          </w:tcPr>
          <w:p w14:paraId="57EF8D9C" w14:textId="77777777" w:rsidR="00A66CDD" w:rsidRPr="00A66CDD" w:rsidRDefault="00A66CDD" w:rsidP="00C01C97">
            <w:pPr>
              <w:rPr>
                <w:rFonts w:cs="Arial"/>
                <w:color w:val="000000"/>
                <w:sz w:val="17"/>
                <w:szCs w:val="17"/>
              </w:rPr>
            </w:pPr>
            <w:r w:rsidRPr="00A66CDD">
              <w:rPr>
                <w:rFonts w:cs="Arial"/>
                <w:color w:val="000000"/>
                <w:sz w:val="17"/>
                <w:szCs w:val="17"/>
              </w:rPr>
              <w:t>Complemento do imóvel de instalação do terminal</w:t>
            </w:r>
          </w:p>
        </w:tc>
      </w:tr>
      <w:tr w:rsidR="002D5348" w:rsidRPr="00A66CDD" w14:paraId="358E3827"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4A65F85" w14:textId="19BDF3BF" w:rsidR="00A66CDD" w:rsidRPr="00A66CDD" w:rsidRDefault="00A66CDD" w:rsidP="00C01C97">
            <w:pPr>
              <w:rPr>
                <w:rFonts w:cs="Arial"/>
                <w:color w:val="000000"/>
                <w:sz w:val="17"/>
                <w:szCs w:val="17"/>
              </w:rPr>
            </w:pPr>
            <w:r w:rsidRPr="00A66CDD">
              <w:rPr>
                <w:rFonts w:cs="Arial"/>
                <w:color w:val="000000"/>
                <w:sz w:val="17"/>
                <w:szCs w:val="17"/>
              </w:rPr>
              <w:t>BAIRRO_INST_TERM</w:t>
            </w:r>
          </w:p>
        </w:tc>
        <w:tc>
          <w:tcPr>
            <w:tcW w:w="1057" w:type="pct"/>
            <w:tcBorders>
              <w:top w:val="nil"/>
              <w:left w:val="nil"/>
              <w:bottom w:val="single" w:sz="8" w:space="0" w:color="auto"/>
              <w:right w:val="single" w:sz="8" w:space="0" w:color="auto"/>
            </w:tcBorders>
            <w:shd w:val="clear" w:color="auto" w:fill="auto"/>
            <w:vAlign w:val="center"/>
            <w:hideMark/>
          </w:tcPr>
          <w:p w14:paraId="2DAB6622" w14:textId="77777777" w:rsidR="00A66CDD" w:rsidRPr="00A66CDD" w:rsidRDefault="00A66CDD" w:rsidP="00C01C97">
            <w:pPr>
              <w:rPr>
                <w:rFonts w:cs="Arial"/>
                <w:color w:val="000000"/>
                <w:sz w:val="17"/>
                <w:szCs w:val="17"/>
              </w:rPr>
            </w:pPr>
            <w:r w:rsidRPr="00A66CDD">
              <w:rPr>
                <w:rFonts w:cs="Arial"/>
                <w:color w:val="000000"/>
                <w:sz w:val="17"/>
                <w:szCs w:val="17"/>
              </w:rPr>
              <w:t>BAIRRO</w:t>
            </w:r>
          </w:p>
        </w:tc>
        <w:tc>
          <w:tcPr>
            <w:tcW w:w="277" w:type="pct"/>
            <w:tcBorders>
              <w:top w:val="nil"/>
              <w:left w:val="nil"/>
              <w:bottom w:val="single" w:sz="8" w:space="0" w:color="auto"/>
              <w:right w:val="single" w:sz="8" w:space="0" w:color="auto"/>
            </w:tcBorders>
            <w:shd w:val="clear" w:color="auto" w:fill="auto"/>
            <w:vAlign w:val="center"/>
            <w:hideMark/>
          </w:tcPr>
          <w:p w14:paraId="2379E0B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5AEDFCB"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0CC2644"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62E4EF65" w14:textId="77777777" w:rsidR="00A66CDD" w:rsidRPr="00A66CDD" w:rsidRDefault="00A66CDD" w:rsidP="00C01C97">
            <w:pPr>
              <w:jc w:val="center"/>
              <w:rPr>
                <w:rFonts w:cs="Arial"/>
                <w:color w:val="000000"/>
                <w:sz w:val="17"/>
                <w:szCs w:val="17"/>
              </w:rPr>
            </w:pPr>
            <w:r w:rsidRPr="00A66CDD">
              <w:rPr>
                <w:rFonts w:cs="Arial"/>
                <w:color w:val="000000"/>
                <w:sz w:val="17"/>
                <w:szCs w:val="17"/>
              </w:rPr>
              <w:t>40</w:t>
            </w:r>
          </w:p>
        </w:tc>
        <w:tc>
          <w:tcPr>
            <w:tcW w:w="198" w:type="pct"/>
            <w:tcBorders>
              <w:top w:val="nil"/>
              <w:left w:val="nil"/>
              <w:bottom w:val="single" w:sz="8" w:space="0" w:color="auto"/>
              <w:right w:val="nil"/>
            </w:tcBorders>
            <w:shd w:val="clear" w:color="auto" w:fill="auto"/>
            <w:vAlign w:val="center"/>
            <w:hideMark/>
          </w:tcPr>
          <w:p w14:paraId="03C0D6BA" w14:textId="77777777" w:rsidR="00A66CDD" w:rsidRPr="00A66CDD" w:rsidRDefault="00A66CDD" w:rsidP="00C01C97">
            <w:pPr>
              <w:jc w:val="center"/>
              <w:rPr>
                <w:rFonts w:cs="Arial"/>
                <w:color w:val="000000"/>
                <w:sz w:val="17"/>
                <w:szCs w:val="17"/>
              </w:rPr>
            </w:pPr>
            <w:r w:rsidRPr="00A66CDD">
              <w:rPr>
                <w:rFonts w:cs="Arial"/>
                <w:color w:val="000000"/>
                <w:sz w:val="17"/>
                <w:szCs w:val="17"/>
              </w:rPr>
              <w:t>258</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17FA59A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7A4E9C28" w14:textId="77777777" w:rsidR="00A66CDD" w:rsidRPr="00A66CDD" w:rsidRDefault="00A66CDD" w:rsidP="00C01C97">
            <w:pPr>
              <w:jc w:val="center"/>
              <w:rPr>
                <w:rFonts w:cs="Arial"/>
                <w:color w:val="000000"/>
                <w:sz w:val="17"/>
                <w:szCs w:val="17"/>
              </w:rPr>
            </w:pPr>
            <w:r w:rsidRPr="00A66CDD">
              <w:rPr>
                <w:rFonts w:cs="Arial"/>
                <w:color w:val="000000"/>
                <w:sz w:val="17"/>
                <w:szCs w:val="17"/>
              </w:rPr>
              <w:t>297</w:t>
            </w:r>
          </w:p>
        </w:tc>
        <w:tc>
          <w:tcPr>
            <w:tcW w:w="828" w:type="pct"/>
            <w:tcBorders>
              <w:top w:val="nil"/>
              <w:left w:val="nil"/>
              <w:bottom w:val="single" w:sz="8" w:space="0" w:color="auto"/>
              <w:right w:val="single" w:sz="8" w:space="0" w:color="auto"/>
            </w:tcBorders>
            <w:shd w:val="clear" w:color="auto" w:fill="auto"/>
            <w:vAlign w:val="center"/>
            <w:hideMark/>
          </w:tcPr>
          <w:p w14:paraId="34C99CB9" w14:textId="77777777" w:rsidR="00A66CDD" w:rsidRPr="00A66CDD" w:rsidRDefault="00A66CDD" w:rsidP="00C01C97">
            <w:pPr>
              <w:rPr>
                <w:rFonts w:cs="Arial"/>
                <w:color w:val="000000"/>
                <w:sz w:val="17"/>
                <w:szCs w:val="17"/>
              </w:rPr>
            </w:pPr>
            <w:r w:rsidRPr="00A66CDD">
              <w:rPr>
                <w:rFonts w:cs="Arial"/>
                <w:color w:val="000000"/>
                <w:sz w:val="17"/>
                <w:szCs w:val="17"/>
              </w:rPr>
              <w:t>Bairro do imóvel de instalação do terminal</w:t>
            </w:r>
          </w:p>
        </w:tc>
      </w:tr>
      <w:tr w:rsidR="002D5348" w:rsidRPr="00A66CDD" w14:paraId="267EDAE6"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C0D0CEE" w14:textId="273C99DD" w:rsidR="00A66CDD" w:rsidRPr="00A66CDD" w:rsidRDefault="00A66CDD" w:rsidP="00C01C97">
            <w:pPr>
              <w:rPr>
                <w:rFonts w:cs="Arial"/>
                <w:color w:val="000000"/>
                <w:sz w:val="17"/>
                <w:szCs w:val="17"/>
              </w:rPr>
            </w:pPr>
            <w:r w:rsidRPr="00A66CDD">
              <w:rPr>
                <w:rFonts w:cs="Arial"/>
                <w:color w:val="000000"/>
                <w:sz w:val="17"/>
                <w:szCs w:val="17"/>
              </w:rPr>
              <w:t>NOME_LOCALIDADE_INST_TERM</w:t>
            </w:r>
          </w:p>
        </w:tc>
        <w:tc>
          <w:tcPr>
            <w:tcW w:w="1057" w:type="pct"/>
            <w:tcBorders>
              <w:top w:val="nil"/>
              <w:left w:val="nil"/>
              <w:bottom w:val="single" w:sz="8" w:space="0" w:color="auto"/>
              <w:right w:val="single" w:sz="8" w:space="0" w:color="auto"/>
            </w:tcBorders>
            <w:shd w:val="clear" w:color="auto" w:fill="auto"/>
            <w:vAlign w:val="center"/>
            <w:hideMark/>
          </w:tcPr>
          <w:p w14:paraId="0BB5DB5C" w14:textId="77777777" w:rsidR="00A66CDD" w:rsidRPr="00A66CDD" w:rsidRDefault="00A66CDD" w:rsidP="00C01C97">
            <w:pPr>
              <w:rPr>
                <w:rFonts w:cs="Arial"/>
                <w:color w:val="000000"/>
                <w:sz w:val="17"/>
                <w:szCs w:val="17"/>
              </w:rPr>
            </w:pPr>
            <w:r w:rsidRPr="00A66CDD">
              <w:rPr>
                <w:rFonts w:cs="Arial"/>
                <w:color w:val="000000"/>
                <w:sz w:val="17"/>
                <w:szCs w:val="17"/>
              </w:rPr>
              <w:t>NOME DA LOCALIDADE</w:t>
            </w:r>
          </w:p>
        </w:tc>
        <w:tc>
          <w:tcPr>
            <w:tcW w:w="277" w:type="pct"/>
            <w:tcBorders>
              <w:top w:val="nil"/>
              <w:left w:val="nil"/>
              <w:bottom w:val="single" w:sz="8" w:space="0" w:color="auto"/>
              <w:right w:val="single" w:sz="8" w:space="0" w:color="auto"/>
            </w:tcBorders>
            <w:shd w:val="clear" w:color="auto" w:fill="auto"/>
            <w:vAlign w:val="center"/>
            <w:hideMark/>
          </w:tcPr>
          <w:p w14:paraId="5AAD042E"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A86358C"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49C117B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0FB7E236" w14:textId="77777777" w:rsidR="00A66CDD" w:rsidRPr="00A66CDD" w:rsidRDefault="00A66CDD" w:rsidP="00C01C97">
            <w:pPr>
              <w:jc w:val="center"/>
              <w:rPr>
                <w:rFonts w:cs="Arial"/>
                <w:color w:val="000000"/>
                <w:sz w:val="17"/>
                <w:szCs w:val="17"/>
              </w:rPr>
            </w:pPr>
            <w:r w:rsidRPr="00A66CDD">
              <w:rPr>
                <w:rFonts w:cs="Arial"/>
                <w:color w:val="000000"/>
                <w:sz w:val="17"/>
                <w:szCs w:val="17"/>
              </w:rPr>
              <w:t>44</w:t>
            </w:r>
          </w:p>
        </w:tc>
        <w:tc>
          <w:tcPr>
            <w:tcW w:w="198" w:type="pct"/>
            <w:tcBorders>
              <w:top w:val="nil"/>
              <w:left w:val="nil"/>
              <w:bottom w:val="single" w:sz="8" w:space="0" w:color="auto"/>
              <w:right w:val="nil"/>
            </w:tcBorders>
            <w:shd w:val="clear" w:color="auto" w:fill="auto"/>
            <w:vAlign w:val="center"/>
            <w:hideMark/>
          </w:tcPr>
          <w:p w14:paraId="1C6DE878" w14:textId="77777777" w:rsidR="00A66CDD" w:rsidRPr="00A66CDD" w:rsidRDefault="00A66CDD" w:rsidP="00C01C97">
            <w:pPr>
              <w:jc w:val="center"/>
              <w:rPr>
                <w:rFonts w:cs="Arial"/>
                <w:color w:val="000000"/>
                <w:sz w:val="17"/>
                <w:szCs w:val="17"/>
              </w:rPr>
            </w:pPr>
            <w:r w:rsidRPr="00A66CDD">
              <w:rPr>
                <w:rFonts w:cs="Arial"/>
                <w:color w:val="000000"/>
                <w:sz w:val="17"/>
                <w:szCs w:val="17"/>
              </w:rPr>
              <w:t>298</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F7BF59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1188C1CD" w14:textId="77777777" w:rsidR="00A66CDD" w:rsidRPr="00A66CDD" w:rsidRDefault="00A66CDD" w:rsidP="00C01C97">
            <w:pPr>
              <w:jc w:val="center"/>
              <w:rPr>
                <w:rFonts w:cs="Arial"/>
                <w:color w:val="000000"/>
                <w:sz w:val="17"/>
                <w:szCs w:val="17"/>
              </w:rPr>
            </w:pPr>
            <w:r w:rsidRPr="00A66CDD">
              <w:rPr>
                <w:rFonts w:cs="Arial"/>
                <w:color w:val="000000"/>
                <w:sz w:val="17"/>
                <w:szCs w:val="17"/>
              </w:rPr>
              <w:t>341</w:t>
            </w:r>
          </w:p>
        </w:tc>
        <w:tc>
          <w:tcPr>
            <w:tcW w:w="828" w:type="pct"/>
            <w:tcBorders>
              <w:top w:val="nil"/>
              <w:left w:val="nil"/>
              <w:bottom w:val="single" w:sz="8" w:space="0" w:color="auto"/>
              <w:right w:val="single" w:sz="8" w:space="0" w:color="auto"/>
            </w:tcBorders>
            <w:shd w:val="clear" w:color="auto" w:fill="auto"/>
            <w:vAlign w:val="center"/>
            <w:hideMark/>
          </w:tcPr>
          <w:p w14:paraId="467F8E31" w14:textId="77777777" w:rsidR="00A66CDD" w:rsidRPr="00A66CDD" w:rsidRDefault="00A66CDD" w:rsidP="00C01C97">
            <w:pPr>
              <w:rPr>
                <w:rFonts w:cs="Arial"/>
                <w:color w:val="000000"/>
                <w:sz w:val="17"/>
                <w:szCs w:val="17"/>
              </w:rPr>
            </w:pPr>
            <w:r w:rsidRPr="00A66CDD">
              <w:rPr>
                <w:rFonts w:cs="Arial"/>
                <w:color w:val="000000"/>
                <w:sz w:val="17"/>
                <w:szCs w:val="17"/>
              </w:rPr>
              <w:t>Município do imóvel de instalação do terminal</w:t>
            </w:r>
          </w:p>
        </w:tc>
      </w:tr>
      <w:tr w:rsidR="002D5348" w:rsidRPr="00A66CDD" w14:paraId="22A19864"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BA06F03" w14:textId="5AE784F5" w:rsidR="00A66CDD" w:rsidRPr="00A66CDD" w:rsidRDefault="00A66CDD" w:rsidP="00C01C97">
            <w:pPr>
              <w:rPr>
                <w:rFonts w:cs="Arial"/>
                <w:color w:val="000000"/>
                <w:sz w:val="17"/>
                <w:szCs w:val="17"/>
              </w:rPr>
            </w:pPr>
            <w:r w:rsidRPr="00A66CDD">
              <w:rPr>
                <w:rFonts w:cs="Arial"/>
                <w:color w:val="000000"/>
                <w:sz w:val="17"/>
                <w:szCs w:val="17"/>
              </w:rPr>
              <w:t>CNL_INST_TERM</w:t>
            </w:r>
          </w:p>
        </w:tc>
        <w:tc>
          <w:tcPr>
            <w:tcW w:w="1057" w:type="pct"/>
            <w:tcBorders>
              <w:top w:val="nil"/>
              <w:left w:val="nil"/>
              <w:bottom w:val="single" w:sz="8" w:space="0" w:color="auto"/>
              <w:right w:val="single" w:sz="8" w:space="0" w:color="auto"/>
            </w:tcBorders>
            <w:shd w:val="clear" w:color="auto" w:fill="auto"/>
            <w:vAlign w:val="center"/>
            <w:hideMark/>
          </w:tcPr>
          <w:p w14:paraId="04CFAE8B"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2E67C611"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5E263D2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C053691"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6F0B4F5C"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nil"/>
            </w:tcBorders>
            <w:shd w:val="clear" w:color="auto" w:fill="auto"/>
            <w:vAlign w:val="center"/>
            <w:hideMark/>
          </w:tcPr>
          <w:p w14:paraId="1FF071D6" w14:textId="77777777" w:rsidR="00A66CDD" w:rsidRPr="00A66CDD" w:rsidRDefault="00A66CDD" w:rsidP="00C01C97">
            <w:pPr>
              <w:jc w:val="center"/>
              <w:rPr>
                <w:rFonts w:cs="Arial"/>
                <w:color w:val="000000"/>
                <w:sz w:val="17"/>
                <w:szCs w:val="17"/>
              </w:rPr>
            </w:pPr>
            <w:r w:rsidRPr="00A66CDD">
              <w:rPr>
                <w:rFonts w:cs="Arial"/>
                <w:color w:val="000000"/>
                <w:sz w:val="17"/>
                <w:szCs w:val="17"/>
              </w:rPr>
              <w:t>342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664BEA7E"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96FD61E" w14:textId="77777777" w:rsidR="00A66CDD" w:rsidRPr="00A66CDD" w:rsidRDefault="00A66CDD" w:rsidP="00C01C97">
            <w:pPr>
              <w:jc w:val="center"/>
              <w:rPr>
                <w:rFonts w:cs="Arial"/>
                <w:color w:val="000000"/>
                <w:sz w:val="17"/>
                <w:szCs w:val="17"/>
              </w:rPr>
            </w:pPr>
            <w:r w:rsidRPr="00A66CDD">
              <w:rPr>
                <w:rFonts w:cs="Arial"/>
                <w:color w:val="000000"/>
                <w:sz w:val="17"/>
                <w:szCs w:val="17"/>
              </w:rPr>
              <w:t>346</w:t>
            </w:r>
          </w:p>
        </w:tc>
        <w:tc>
          <w:tcPr>
            <w:tcW w:w="828" w:type="pct"/>
            <w:tcBorders>
              <w:top w:val="nil"/>
              <w:left w:val="nil"/>
              <w:bottom w:val="single" w:sz="8" w:space="0" w:color="auto"/>
              <w:right w:val="single" w:sz="8" w:space="0" w:color="auto"/>
            </w:tcBorders>
            <w:shd w:val="clear" w:color="auto" w:fill="auto"/>
            <w:vAlign w:val="center"/>
            <w:hideMark/>
          </w:tcPr>
          <w:p w14:paraId="2275F76B"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do imóvel de instalação do terminal</w:t>
            </w:r>
          </w:p>
        </w:tc>
      </w:tr>
      <w:tr w:rsidR="002D5348" w:rsidRPr="00A66CDD" w14:paraId="2278F76C"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C6009F9" w14:textId="7EE48464" w:rsidR="00A66CDD" w:rsidRPr="00A66CDD" w:rsidRDefault="00A66CDD" w:rsidP="00C01C97">
            <w:pPr>
              <w:rPr>
                <w:rFonts w:cs="Arial"/>
                <w:color w:val="000000"/>
                <w:sz w:val="17"/>
                <w:szCs w:val="17"/>
              </w:rPr>
            </w:pPr>
            <w:r w:rsidRPr="00A66CDD">
              <w:rPr>
                <w:rFonts w:cs="Arial"/>
                <w:color w:val="000000"/>
                <w:sz w:val="17"/>
                <w:szCs w:val="17"/>
              </w:rPr>
              <w:t>UF_INST_TERM</w:t>
            </w:r>
          </w:p>
        </w:tc>
        <w:tc>
          <w:tcPr>
            <w:tcW w:w="1057" w:type="pct"/>
            <w:tcBorders>
              <w:top w:val="nil"/>
              <w:left w:val="nil"/>
              <w:bottom w:val="single" w:sz="8" w:space="0" w:color="auto"/>
              <w:right w:val="single" w:sz="8" w:space="0" w:color="auto"/>
            </w:tcBorders>
            <w:shd w:val="clear" w:color="auto" w:fill="auto"/>
            <w:vAlign w:val="center"/>
            <w:hideMark/>
          </w:tcPr>
          <w:p w14:paraId="7B6B6088" w14:textId="77777777" w:rsidR="00A66CDD" w:rsidRPr="00A66CDD" w:rsidRDefault="00A66CDD" w:rsidP="00C01C97">
            <w:pPr>
              <w:rPr>
                <w:rFonts w:cs="Arial"/>
                <w:color w:val="000000"/>
                <w:sz w:val="17"/>
                <w:szCs w:val="17"/>
              </w:rPr>
            </w:pPr>
            <w:r w:rsidRPr="00A66CDD">
              <w:rPr>
                <w:rFonts w:cs="Arial"/>
                <w:color w:val="000000"/>
                <w:sz w:val="17"/>
                <w:szCs w:val="17"/>
              </w:rPr>
              <w:t>UF</w:t>
            </w:r>
          </w:p>
        </w:tc>
        <w:tc>
          <w:tcPr>
            <w:tcW w:w="277" w:type="pct"/>
            <w:tcBorders>
              <w:top w:val="nil"/>
              <w:left w:val="nil"/>
              <w:bottom w:val="single" w:sz="8" w:space="0" w:color="auto"/>
              <w:right w:val="single" w:sz="8" w:space="0" w:color="auto"/>
            </w:tcBorders>
            <w:shd w:val="clear" w:color="auto" w:fill="auto"/>
            <w:vAlign w:val="center"/>
            <w:hideMark/>
          </w:tcPr>
          <w:p w14:paraId="616341C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7DE8F2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026F00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20D26DF2"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nil"/>
            </w:tcBorders>
            <w:shd w:val="clear" w:color="auto" w:fill="auto"/>
            <w:vAlign w:val="center"/>
            <w:hideMark/>
          </w:tcPr>
          <w:p w14:paraId="43D0A213" w14:textId="77777777" w:rsidR="00A66CDD" w:rsidRPr="00A66CDD" w:rsidRDefault="00A66CDD" w:rsidP="00C01C97">
            <w:pPr>
              <w:jc w:val="center"/>
              <w:rPr>
                <w:rFonts w:cs="Arial"/>
                <w:color w:val="000000"/>
                <w:sz w:val="17"/>
                <w:szCs w:val="17"/>
              </w:rPr>
            </w:pPr>
            <w:r w:rsidRPr="00A66CDD">
              <w:rPr>
                <w:rFonts w:cs="Arial"/>
                <w:color w:val="000000"/>
                <w:sz w:val="17"/>
                <w:szCs w:val="17"/>
              </w:rPr>
              <w:t>347</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5E67F7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66B55D95" w14:textId="77777777" w:rsidR="00A66CDD" w:rsidRPr="00A66CDD" w:rsidRDefault="00A66CDD" w:rsidP="00C01C97">
            <w:pPr>
              <w:jc w:val="center"/>
              <w:rPr>
                <w:rFonts w:cs="Arial"/>
                <w:color w:val="000000"/>
                <w:sz w:val="17"/>
                <w:szCs w:val="17"/>
              </w:rPr>
            </w:pPr>
            <w:r w:rsidRPr="00A66CDD">
              <w:rPr>
                <w:rFonts w:cs="Arial"/>
                <w:color w:val="000000"/>
                <w:sz w:val="17"/>
                <w:szCs w:val="17"/>
              </w:rPr>
              <w:t>348</w:t>
            </w:r>
          </w:p>
        </w:tc>
        <w:tc>
          <w:tcPr>
            <w:tcW w:w="828" w:type="pct"/>
            <w:tcBorders>
              <w:top w:val="nil"/>
              <w:left w:val="nil"/>
              <w:bottom w:val="single" w:sz="8" w:space="0" w:color="auto"/>
              <w:right w:val="single" w:sz="8" w:space="0" w:color="auto"/>
            </w:tcBorders>
            <w:shd w:val="clear" w:color="auto" w:fill="auto"/>
            <w:vAlign w:val="center"/>
            <w:hideMark/>
          </w:tcPr>
          <w:p w14:paraId="56D41D68" w14:textId="77777777" w:rsidR="00A66CDD" w:rsidRPr="00A66CDD" w:rsidRDefault="00A66CDD" w:rsidP="00C01C97">
            <w:pPr>
              <w:rPr>
                <w:rFonts w:cs="Arial"/>
                <w:color w:val="000000"/>
                <w:sz w:val="17"/>
                <w:szCs w:val="17"/>
              </w:rPr>
            </w:pPr>
            <w:r w:rsidRPr="00A66CDD">
              <w:rPr>
                <w:rFonts w:cs="Arial"/>
                <w:color w:val="000000"/>
                <w:sz w:val="17"/>
                <w:szCs w:val="17"/>
              </w:rPr>
              <w:t>Estado do imóvel de instalação do terminal</w:t>
            </w:r>
          </w:p>
        </w:tc>
      </w:tr>
      <w:tr w:rsidR="002D5348" w:rsidRPr="00A66CDD" w14:paraId="76704FC6"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5B8BF81" w14:textId="1FB7E4EB" w:rsidR="00A66CDD" w:rsidRPr="00A66CDD" w:rsidRDefault="00A66CDD" w:rsidP="00C01C97">
            <w:pPr>
              <w:rPr>
                <w:rFonts w:cs="Arial"/>
                <w:color w:val="000000"/>
                <w:sz w:val="17"/>
                <w:szCs w:val="17"/>
              </w:rPr>
            </w:pPr>
            <w:r w:rsidRPr="00A66CDD">
              <w:rPr>
                <w:rFonts w:cs="Arial"/>
                <w:color w:val="000000"/>
                <w:sz w:val="17"/>
                <w:szCs w:val="17"/>
              </w:rPr>
              <w:t>CEP_INST_TERM</w:t>
            </w:r>
          </w:p>
        </w:tc>
        <w:tc>
          <w:tcPr>
            <w:tcW w:w="1057" w:type="pct"/>
            <w:tcBorders>
              <w:top w:val="nil"/>
              <w:left w:val="nil"/>
              <w:bottom w:val="single" w:sz="8" w:space="0" w:color="auto"/>
              <w:right w:val="single" w:sz="8" w:space="0" w:color="auto"/>
            </w:tcBorders>
            <w:shd w:val="clear" w:color="auto" w:fill="auto"/>
            <w:vAlign w:val="center"/>
            <w:hideMark/>
          </w:tcPr>
          <w:p w14:paraId="6B978676" w14:textId="77777777" w:rsidR="00A66CDD" w:rsidRPr="00A66CDD" w:rsidRDefault="00A66CDD" w:rsidP="00C01C97">
            <w:pPr>
              <w:rPr>
                <w:rFonts w:cs="Arial"/>
                <w:color w:val="000000"/>
                <w:sz w:val="17"/>
                <w:szCs w:val="17"/>
              </w:rPr>
            </w:pPr>
            <w:r w:rsidRPr="00A66CDD">
              <w:rPr>
                <w:rFonts w:cs="Arial"/>
                <w:color w:val="000000"/>
                <w:sz w:val="17"/>
                <w:szCs w:val="17"/>
              </w:rPr>
              <w:t>CEP</w:t>
            </w:r>
          </w:p>
        </w:tc>
        <w:tc>
          <w:tcPr>
            <w:tcW w:w="277" w:type="pct"/>
            <w:tcBorders>
              <w:top w:val="nil"/>
              <w:left w:val="nil"/>
              <w:bottom w:val="single" w:sz="8" w:space="0" w:color="auto"/>
              <w:right w:val="single" w:sz="8" w:space="0" w:color="auto"/>
            </w:tcBorders>
            <w:shd w:val="clear" w:color="auto" w:fill="auto"/>
            <w:vAlign w:val="center"/>
            <w:hideMark/>
          </w:tcPr>
          <w:p w14:paraId="2F0E4B76"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5271CB9A"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29CB5B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00F37D4E"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nil"/>
            </w:tcBorders>
            <w:shd w:val="clear" w:color="auto" w:fill="auto"/>
            <w:vAlign w:val="center"/>
            <w:hideMark/>
          </w:tcPr>
          <w:p w14:paraId="181AD4C2" w14:textId="77777777" w:rsidR="00A66CDD" w:rsidRPr="00A66CDD" w:rsidRDefault="00A66CDD" w:rsidP="00C01C97">
            <w:pPr>
              <w:jc w:val="center"/>
              <w:rPr>
                <w:rFonts w:cs="Arial"/>
                <w:color w:val="000000"/>
                <w:sz w:val="17"/>
                <w:szCs w:val="17"/>
              </w:rPr>
            </w:pPr>
            <w:r w:rsidRPr="00A66CDD">
              <w:rPr>
                <w:rFonts w:cs="Arial"/>
                <w:color w:val="000000"/>
                <w:sz w:val="17"/>
                <w:szCs w:val="17"/>
              </w:rPr>
              <w:t>349</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5860CB87"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146CD01A" w14:textId="77777777" w:rsidR="00A66CDD" w:rsidRPr="00A66CDD" w:rsidRDefault="00A66CDD" w:rsidP="00C01C97">
            <w:pPr>
              <w:jc w:val="center"/>
              <w:rPr>
                <w:rFonts w:cs="Arial"/>
                <w:color w:val="000000"/>
                <w:sz w:val="17"/>
                <w:szCs w:val="17"/>
              </w:rPr>
            </w:pPr>
            <w:r w:rsidRPr="00A66CDD">
              <w:rPr>
                <w:rFonts w:cs="Arial"/>
                <w:color w:val="000000"/>
                <w:sz w:val="17"/>
                <w:szCs w:val="17"/>
              </w:rPr>
              <w:t>356</w:t>
            </w:r>
          </w:p>
        </w:tc>
        <w:tc>
          <w:tcPr>
            <w:tcW w:w="828" w:type="pct"/>
            <w:tcBorders>
              <w:top w:val="nil"/>
              <w:left w:val="nil"/>
              <w:bottom w:val="single" w:sz="8" w:space="0" w:color="auto"/>
              <w:right w:val="single" w:sz="8" w:space="0" w:color="auto"/>
            </w:tcBorders>
            <w:shd w:val="clear" w:color="auto" w:fill="auto"/>
            <w:vAlign w:val="center"/>
            <w:hideMark/>
          </w:tcPr>
          <w:p w14:paraId="2D782D58" w14:textId="77777777" w:rsidR="00A66CDD" w:rsidRPr="00A66CDD" w:rsidRDefault="00A66CDD" w:rsidP="00C01C97">
            <w:pPr>
              <w:rPr>
                <w:rFonts w:cs="Arial"/>
                <w:color w:val="000000"/>
                <w:sz w:val="17"/>
                <w:szCs w:val="17"/>
              </w:rPr>
            </w:pPr>
            <w:r w:rsidRPr="00A66CDD">
              <w:rPr>
                <w:rFonts w:cs="Arial"/>
                <w:color w:val="000000"/>
                <w:sz w:val="17"/>
                <w:szCs w:val="17"/>
              </w:rPr>
              <w:t>CEP do imóvel de instalação do terminal, conforme Diretório Nacional de endereço (DNE) do Correio.</w:t>
            </w:r>
          </w:p>
        </w:tc>
      </w:tr>
      <w:tr w:rsidR="002D5348" w:rsidRPr="00A66CDD" w14:paraId="7F9D10EB"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DB151B8" w14:textId="6CD5D71F" w:rsidR="00A66CDD" w:rsidRPr="00A66CDD" w:rsidRDefault="00A66CDD" w:rsidP="00C01C97">
            <w:pPr>
              <w:rPr>
                <w:rFonts w:cs="Arial"/>
                <w:color w:val="000000"/>
                <w:sz w:val="17"/>
                <w:szCs w:val="17"/>
              </w:rPr>
            </w:pPr>
            <w:r w:rsidRPr="00A66CDD">
              <w:rPr>
                <w:rFonts w:cs="Arial"/>
                <w:color w:val="000000"/>
                <w:sz w:val="17"/>
                <w:szCs w:val="17"/>
              </w:rPr>
              <w:t>TIPO_LOGRADOURO_COBRANCA</w:t>
            </w:r>
          </w:p>
        </w:tc>
        <w:tc>
          <w:tcPr>
            <w:tcW w:w="1057" w:type="pct"/>
            <w:tcBorders>
              <w:top w:val="nil"/>
              <w:left w:val="nil"/>
              <w:bottom w:val="single" w:sz="8" w:space="0" w:color="auto"/>
              <w:right w:val="single" w:sz="8" w:space="0" w:color="auto"/>
            </w:tcBorders>
            <w:shd w:val="clear" w:color="auto" w:fill="auto"/>
            <w:vAlign w:val="center"/>
            <w:hideMark/>
          </w:tcPr>
          <w:p w14:paraId="2698E42D" w14:textId="77777777" w:rsidR="00A66CDD" w:rsidRPr="00A66CDD" w:rsidRDefault="00A66CDD" w:rsidP="00C01C97">
            <w:pPr>
              <w:rPr>
                <w:rFonts w:cs="Arial"/>
                <w:color w:val="000000"/>
                <w:sz w:val="17"/>
                <w:szCs w:val="17"/>
              </w:rPr>
            </w:pPr>
            <w:r w:rsidRPr="00A66CDD">
              <w:rPr>
                <w:rFonts w:cs="Arial"/>
                <w:color w:val="000000"/>
                <w:sz w:val="17"/>
                <w:szCs w:val="17"/>
              </w:rPr>
              <w:t>TIPO DE LOGRADOURO</w:t>
            </w:r>
          </w:p>
        </w:tc>
        <w:tc>
          <w:tcPr>
            <w:tcW w:w="277" w:type="pct"/>
            <w:tcBorders>
              <w:top w:val="nil"/>
              <w:left w:val="nil"/>
              <w:bottom w:val="single" w:sz="8" w:space="0" w:color="auto"/>
              <w:right w:val="single" w:sz="8" w:space="0" w:color="auto"/>
            </w:tcBorders>
            <w:shd w:val="clear" w:color="auto" w:fill="auto"/>
            <w:vAlign w:val="center"/>
            <w:hideMark/>
          </w:tcPr>
          <w:p w14:paraId="52764E2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FA092F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E33106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3809373B"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nil"/>
            </w:tcBorders>
            <w:shd w:val="clear" w:color="auto" w:fill="auto"/>
            <w:vAlign w:val="center"/>
            <w:hideMark/>
          </w:tcPr>
          <w:p w14:paraId="549896FE" w14:textId="77777777" w:rsidR="00A66CDD" w:rsidRPr="00A66CDD" w:rsidRDefault="00A66CDD" w:rsidP="00C01C97">
            <w:pPr>
              <w:jc w:val="center"/>
              <w:rPr>
                <w:rFonts w:cs="Arial"/>
                <w:color w:val="000000"/>
                <w:sz w:val="17"/>
                <w:szCs w:val="17"/>
              </w:rPr>
            </w:pPr>
            <w:r w:rsidRPr="00A66CDD">
              <w:rPr>
                <w:rFonts w:cs="Arial"/>
                <w:color w:val="000000"/>
                <w:sz w:val="17"/>
                <w:szCs w:val="17"/>
              </w:rPr>
              <w:t>357</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7CE56FD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90004E4" w14:textId="77777777" w:rsidR="00A66CDD" w:rsidRPr="00A66CDD" w:rsidRDefault="00A66CDD" w:rsidP="00C01C97">
            <w:pPr>
              <w:jc w:val="center"/>
              <w:rPr>
                <w:rFonts w:cs="Arial"/>
                <w:color w:val="000000"/>
                <w:sz w:val="17"/>
                <w:szCs w:val="17"/>
              </w:rPr>
            </w:pPr>
            <w:r w:rsidRPr="00A66CDD">
              <w:rPr>
                <w:rFonts w:cs="Arial"/>
                <w:color w:val="000000"/>
                <w:sz w:val="17"/>
                <w:szCs w:val="17"/>
              </w:rPr>
              <w:t>364</w:t>
            </w:r>
          </w:p>
        </w:tc>
        <w:tc>
          <w:tcPr>
            <w:tcW w:w="828" w:type="pct"/>
            <w:tcBorders>
              <w:top w:val="nil"/>
              <w:left w:val="nil"/>
              <w:bottom w:val="single" w:sz="8" w:space="0" w:color="auto"/>
              <w:right w:val="single" w:sz="8" w:space="0" w:color="auto"/>
            </w:tcBorders>
            <w:shd w:val="clear" w:color="auto" w:fill="auto"/>
            <w:vAlign w:val="center"/>
            <w:hideMark/>
          </w:tcPr>
          <w:p w14:paraId="60C84F74" w14:textId="77777777" w:rsidR="00A66CDD" w:rsidRPr="00A66CDD" w:rsidRDefault="00A66CDD" w:rsidP="00C01C97">
            <w:pPr>
              <w:rPr>
                <w:rFonts w:cs="Arial"/>
                <w:color w:val="000000"/>
                <w:sz w:val="17"/>
                <w:szCs w:val="17"/>
              </w:rPr>
            </w:pPr>
            <w:r w:rsidRPr="00A66CDD">
              <w:rPr>
                <w:rFonts w:cs="Arial"/>
                <w:color w:val="000000"/>
                <w:sz w:val="17"/>
                <w:szCs w:val="17"/>
              </w:rPr>
              <w:t>Tipo de Logradouro de cobrança do terminal</w:t>
            </w:r>
          </w:p>
        </w:tc>
      </w:tr>
      <w:tr w:rsidR="002D5348" w:rsidRPr="00A66CDD" w14:paraId="4252164B"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79F0A45" w14:textId="62AAB29A" w:rsidR="00A66CDD" w:rsidRPr="00A66CDD" w:rsidRDefault="00A66CDD" w:rsidP="00C01C97">
            <w:pPr>
              <w:rPr>
                <w:rFonts w:cs="Arial"/>
                <w:color w:val="000000"/>
                <w:sz w:val="17"/>
                <w:szCs w:val="17"/>
              </w:rPr>
            </w:pPr>
            <w:r w:rsidRPr="00A66CDD">
              <w:rPr>
                <w:rFonts w:cs="Arial"/>
                <w:color w:val="000000"/>
                <w:sz w:val="17"/>
                <w:szCs w:val="17"/>
              </w:rPr>
              <w:t>NOME_LOGRADOURO_COBRANCA</w:t>
            </w:r>
          </w:p>
        </w:tc>
        <w:tc>
          <w:tcPr>
            <w:tcW w:w="1057" w:type="pct"/>
            <w:tcBorders>
              <w:top w:val="nil"/>
              <w:left w:val="nil"/>
              <w:bottom w:val="single" w:sz="8" w:space="0" w:color="auto"/>
              <w:right w:val="single" w:sz="8" w:space="0" w:color="auto"/>
            </w:tcBorders>
            <w:shd w:val="clear" w:color="auto" w:fill="auto"/>
            <w:vAlign w:val="center"/>
            <w:hideMark/>
          </w:tcPr>
          <w:p w14:paraId="3B59DF7E" w14:textId="77777777" w:rsidR="00A66CDD" w:rsidRPr="00A66CDD" w:rsidRDefault="00A66CDD" w:rsidP="00C01C97">
            <w:pPr>
              <w:rPr>
                <w:rFonts w:cs="Arial"/>
                <w:color w:val="000000"/>
                <w:sz w:val="17"/>
                <w:szCs w:val="17"/>
              </w:rPr>
            </w:pPr>
            <w:r w:rsidRPr="00A66CDD">
              <w:rPr>
                <w:rFonts w:cs="Arial"/>
                <w:color w:val="000000"/>
                <w:sz w:val="17"/>
                <w:szCs w:val="17"/>
              </w:rPr>
              <w:t>NOME DO LOGRADOURO</w:t>
            </w:r>
          </w:p>
        </w:tc>
        <w:tc>
          <w:tcPr>
            <w:tcW w:w="277" w:type="pct"/>
            <w:tcBorders>
              <w:top w:val="nil"/>
              <w:left w:val="nil"/>
              <w:bottom w:val="single" w:sz="8" w:space="0" w:color="auto"/>
              <w:right w:val="single" w:sz="8" w:space="0" w:color="auto"/>
            </w:tcBorders>
            <w:shd w:val="clear" w:color="auto" w:fill="auto"/>
            <w:vAlign w:val="center"/>
            <w:hideMark/>
          </w:tcPr>
          <w:p w14:paraId="01DFCA3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15DEAAA"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B003C34"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23124318" w14:textId="77777777" w:rsidR="00A66CDD" w:rsidRPr="00A66CDD" w:rsidRDefault="00A66CDD" w:rsidP="00C01C97">
            <w:pPr>
              <w:jc w:val="center"/>
              <w:rPr>
                <w:rFonts w:cs="Arial"/>
                <w:color w:val="000000"/>
                <w:sz w:val="17"/>
                <w:szCs w:val="17"/>
              </w:rPr>
            </w:pPr>
            <w:r w:rsidRPr="00A66CDD">
              <w:rPr>
                <w:rFonts w:cs="Arial"/>
                <w:color w:val="000000"/>
                <w:sz w:val="17"/>
                <w:szCs w:val="17"/>
              </w:rPr>
              <w:t>50</w:t>
            </w:r>
          </w:p>
        </w:tc>
        <w:tc>
          <w:tcPr>
            <w:tcW w:w="198" w:type="pct"/>
            <w:tcBorders>
              <w:top w:val="nil"/>
              <w:left w:val="nil"/>
              <w:bottom w:val="single" w:sz="8" w:space="0" w:color="auto"/>
              <w:right w:val="nil"/>
            </w:tcBorders>
            <w:shd w:val="clear" w:color="auto" w:fill="auto"/>
            <w:vAlign w:val="center"/>
            <w:hideMark/>
          </w:tcPr>
          <w:p w14:paraId="0EA4BCE1" w14:textId="77777777" w:rsidR="00A66CDD" w:rsidRPr="00A66CDD" w:rsidRDefault="00A66CDD" w:rsidP="00C01C97">
            <w:pPr>
              <w:jc w:val="center"/>
              <w:rPr>
                <w:rFonts w:cs="Arial"/>
                <w:color w:val="000000"/>
                <w:sz w:val="17"/>
                <w:szCs w:val="17"/>
              </w:rPr>
            </w:pPr>
            <w:r w:rsidRPr="00A66CDD">
              <w:rPr>
                <w:rFonts w:cs="Arial"/>
                <w:color w:val="000000"/>
                <w:sz w:val="17"/>
                <w:szCs w:val="17"/>
              </w:rPr>
              <w:t>365</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60EEC287"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42A99720" w14:textId="77777777" w:rsidR="00A66CDD" w:rsidRPr="00A66CDD" w:rsidRDefault="00A66CDD" w:rsidP="00C01C97">
            <w:pPr>
              <w:jc w:val="center"/>
              <w:rPr>
                <w:rFonts w:cs="Arial"/>
                <w:color w:val="000000"/>
                <w:sz w:val="17"/>
                <w:szCs w:val="17"/>
              </w:rPr>
            </w:pPr>
            <w:r w:rsidRPr="00A66CDD">
              <w:rPr>
                <w:rFonts w:cs="Arial"/>
                <w:color w:val="000000"/>
                <w:sz w:val="17"/>
                <w:szCs w:val="17"/>
              </w:rPr>
              <w:t>414</w:t>
            </w:r>
          </w:p>
        </w:tc>
        <w:tc>
          <w:tcPr>
            <w:tcW w:w="828" w:type="pct"/>
            <w:tcBorders>
              <w:top w:val="nil"/>
              <w:left w:val="nil"/>
              <w:bottom w:val="single" w:sz="8" w:space="0" w:color="auto"/>
              <w:right w:val="single" w:sz="8" w:space="0" w:color="auto"/>
            </w:tcBorders>
            <w:shd w:val="clear" w:color="auto" w:fill="auto"/>
            <w:vAlign w:val="center"/>
            <w:hideMark/>
          </w:tcPr>
          <w:p w14:paraId="7F17778B" w14:textId="77777777" w:rsidR="00A66CDD" w:rsidRPr="00A66CDD" w:rsidRDefault="00A66CDD" w:rsidP="00C01C97">
            <w:pPr>
              <w:rPr>
                <w:rFonts w:cs="Arial"/>
                <w:color w:val="000000"/>
                <w:sz w:val="17"/>
                <w:szCs w:val="17"/>
              </w:rPr>
            </w:pPr>
            <w:r w:rsidRPr="00A66CDD">
              <w:rPr>
                <w:rFonts w:cs="Arial"/>
                <w:color w:val="000000"/>
                <w:sz w:val="17"/>
                <w:szCs w:val="17"/>
              </w:rPr>
              <w:t>Nome completo do Logradouro de cobrança do terminal</w:t>
            </w:r>
          </w:p>
        </w:tc>
      </w:tr>
      <w:tr w:rsidR="002D5348" w:rsidRPr="00A66CDD" w14:paraId="5B597E25"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22E0C64" w14:textId="49929EFA" w:rsidR="00A66CDD" w:rsidRPr="00A66CDD" w:rsidRDefault="00A66CDD" w:rsidP="00C01C97">
            <w:pPr>
              <w:rPr>
                <w:rFonts w:cs="Arial"/>
                <w:color w:val="000000"/>
                <w:sz w:val="17"/>
                <w:szCs w:val="17"/>
              </w:rPr>
            </w:pPr>
            <w:r w:rsidRPr="00A66CDD">
              <w:rPr>
                <w:rFonts w:cs="Arial"/>
                <w:color w:val="000000"/>
                <w:sz w:val="17"/>
                <w:szCs w:val="17"/>
              </w:rPr>
              <w:lastRenderedPageBreak/>
              <w:t>NUMERO_IMOVEL_COBRANCA</w:t>
            </w:r>
          </w:p>
        </w:tc>
        <w:tc>
          <w:tcPr>
            <w:tcW w:w="1057" w:type="pct"/>
            <w:tcBorders>
              <w:top w:val="nil"/>
              <w:left w:val="nil"/>
              <w:bottom w:val="single" w:sz="8" w:space="0" w:color="auto"/>
              <w:right w:val="single" w:sz="8" w:space="0" w:color="auto"/>
            </w:tcBorders>
            <w:shd w:val="clear" w:color="auto" w:fill="auto"/>
            <w:vAlign w:val="center"/>
            <w:hideMark/>
          </w:tcPr>
          <w:p w14:paraId="1B9E4DAB" w14:textId="77777777" w:rsidR="00A66CDD" w:rsidRPr="00A66CDD" w:rsidRDefault="00A66CDD" w:rsidP="00C01C97">
            <w:pPr>
              <w:rPr>
                <w:rFonts w:cs="Arial"/>
                <w:color w:val="000000"/>
                <w:sz w:val="17"/>
                <w:szCs w:val="17"/>
              </w:rPr>
            </w:pPr>
            <w:r w:rsidRPr="00A66CDD">
              <w:rPr>
                <w:rFonts w:cs="Arial"/>
                <w:color w:val="000000"/>
                <w:sz w:val="17"/>
                <w:szCs w:val="17"/>
              </w:rPr>
              <w:t>NÚMERO DO IMÓVEL</w:t>
            </w:r>
          </w:p>
        </w:tc>
        <w:tc>
          <w:tcPr>
            <w:tcW w:w="277" w:type="pct"/>
            <w:tcBorders>
              <w:top w:val="nil"/>
              <w:left w:val="nil"/>
              <w:bottom w:val="single" w:sz="8" w:space="0" w:color="auto"/>
              <w:right w:val="single" w:sz="8" w:space="0" w:color="auto"/>
            </w:tcBorders>
            <w:shd w:val="clear" w:color="auto" w:fill="auto"/>
            <w:vAlign w:val="center"/>
            <w:hideMark/>
          </w:tcPr>
          <w:p w14:paraId="23165DD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2C1A7D83"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F4DC8DC"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361F513A" w14:textId="77777777" w:rsidR="00A66CDD" w:rsidRPr="00A66CDD" w:rsidRDefault="00A66CDD" w:rsidP="00C01C97">
            <w:pPr>
              <w:jc w:val="center"/>
              <w:rPr>
                <w:rFonts w:cs="Arial"/>
                <w:color w:val="000000"/>
                <w:sz w:val="17"/>
                <w:szCs w:val="17"/>
              </w:rPr>
            </w:pPr>
            <w:r w:rsidRPr="00A66CDD">
              <w:rPr>
                <w:rFonts w:cs="Arial"/>
                <w:color w:val="000000"/>
                <w:sz w:val="17"/>
                <w:szCs w:val="17"/>
              </w:rPr>
              <w:t>7</w:t>
            </w:r>
          </w:p>
        </w:tc>
        <w:tc>
          <w:tcPr>
            <w:tcW w:w="198" w:type="pct"/>
            <w:tcBorders>
              <w:top w:val="nil"/>
              <w:left w:val="nil"/>
              <w:bottom w:val="single" w:sz="8" w:space="0" w:color="auto"/>
              <w:right w:val="nil"/>
            </w:tcBorders>
            <w:shd w:val="clear" w:color="auto" w:fill="auto"/>
            <w:vAlign w:val="center"/>
            <w:hideMark/>
          </w:tcPr>
          <w:p w14:paraId="6A7BE57A" w14:textId="77777777" w:rsidR="00A66CDD" w:rsidRPr="00A66CDD" w:rsidRDefault="00A66CDD" w:rsidP="00C01C97">
            <w:pPr>
              <w:jc w:val="center"/>
              <w:rPr>
                <w:rFonts w:cs="Arial"/>
                <w:color w:val="000000"/>
                <w:sz w:val="17"/>
                <w:szCs w:val="17"/>
              </w:rPr>
            </w:pPr>
            <w:r w:rsidRPr="00A66CDD">
              <w:rPr>
                <w:rFonts w:cs="Arial"/>
                <w:color w:val="000000"/>
                <w:sz w:val="17"/>
                <w:szCs w:val="17"/>
              </w:rPr>
              <w:t>415</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2E1F572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035E76B7" w14:textId="77777777" w:rsidR="00A66CDD" w:rsidRPr="00A66CDD" w:rsidRDefault="00A66CDD" w:rsidP="00C01C97">
            <w:pPr>
              <w:jc w:val="center"/>
              <w:rPr>
                <w:rFonts w:cs="Arial"/>
                <w:color w:val="000000"/>
                <w:sz w:val="17"/>
                <w:szCs w:val="17"/>
              </w:rPr>
            </w:pPr>
            <w:r w:rsidRPr="00A66CDD">
              <w:rPr>
                <w:rFonts w:cs="Arial"/>
                <w:color w:val="000000"/>
                <w:sz w:val="17"/>
                <w:szCs w:val="17"/>
              </w:rPr>
              <w:t>421</w:t>
            </w:r>
          </w:p>
        </w:tc>
        <w:tc>
          <w:tcPr>
            <w:tcW w:w="828" w:type="pct"/>
            <w:tcBorders>
              <w:top w:val="nil"/>
              <w:left w:val="nil"/>
              <w:bottom w:val="single" w:sz="8" w:space="0" w:color="auto"/>
              <w:right w:val="single" w:sz="8" w:space="0" w:color="auto"/>
            </w:tcBorders>
            <w:shd w:val="clear" w:color="auto" w:fill="auto"/>
            <w:vAlign w:val="center"/>
            <w:hideMark/>
          </w:tcPr>
          <w:p w14:paraId="59FD0945" w14:textId="77777777" w:rsidR="00A66CDD" w:rsidRPr="00A66CDD" w:rsidRDefault="00A66CDD" w:rsidP="00C01C97">
            <w:pPr>
              <w:rPr>
                <w:rFonts w:cs="Arial"/>
                <w:color w:val="000000"/>
                <w:sz w:val="17"/>
                <w:szCs w:val="17"/>
              </w:rPr>
            </w:pPr>
            <w:r w:rsidRPr="00A66CDD">
              <w:rPr>
                <w:rFonts w:cs="Arial"/>
                <w:color w:val="000000"/>
                <w:sz w:val="17"/>
                <w:szCs w:val="17"/>
              </w:rPr>
              <w:t>Número do imóvel de cobrança do terminal</w:t>
            </w:r>
          </w:p>
        </w:tc>
      </w:tr>
      <w:tr w:rsidR="002D5348" w:rsidRPr="00A66CDD" w14:paraId="6BE963B0"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34948BB" w14:textId="18E9BF47" w:rsidR="00A66CDD" w:rsidRPr="00A66CDD" w:rsidRDefault="00A66CDD" w:rsidP="00C01C97">
            <w:pPr>
              <w:rPr>
                <w:rFonts w:cs="Arial"/>
                <w:color w:val="000000"/>
                <w:sz w:val="17"/>
                <w:szCs w:val="17"/>
              </w:rPr>
            </w:pPr>
            <w:r w:rsidRPr="00A66CDD">
              <w:rPr>
                <w:rFonts w:cs="Arial"/>
                <w:color w:val="000000"/>
                <w:sz w:val="17"/>
                <w:szCs w:val="17"/>
              </w:rPr>
              <w:t>COMPLEMENTO_COBRANCA</w:t>
            </w:r>
          </w:p>
        </w:tc>
        <w:tc>
          <w:tcPr>
            <w:tcW w:w="1057" w:type="pct"/>
            <w:tcBorders>
              <w:top w:val="nil"/>
              <w:left w:val="nil"/>
              <w:bottom w:val="single" w:sz="8" w:space="0" w:color="auto"/>
              <w:right w:val="single" w:sz="8" w:space="0" w:color="auto"/>
            </w:tcBorders>
            <w:shd w:val="clear" w:color="auto" w:fill="auto"/>
            <w:vAlign w:val="center"/>
            <w:hideMark/>
          </w:tcPr>
          <w:p w14:paraId="7D77E800" w14:textId="77777777" w:rsidR="00A66CDD" w:rsidRPr="00A66CDD" w:rsidRDefault="00A66CDD" w:rsidP="00C01C97">
            <w:pPr>
              <w:rPr>
                <w:rFonts w:cs="Arial"/>
                <w:color w:val="000000"/>
                <w:sz w:val="17"/>
                <w:szCs w:val="17"/>
              </w:rPr>
            </w:pPr>
            <w:r w:rsidRPr="00A66CDD">
              <w:rPr>
                <w:rFonts w:cs="Arial"/>
                <w:color w:val="000000"/>
                <w:sz w:val="17"/>
                <w:szCs w:val="17"/>
              </w:rPr>
              <w:t>COMPLEMENTO</w:t>
            </w:r>
          </w:p>
        </w:tc>
        <w:tc>
          <w:tcPr>
            <w:tcW w:w="277" w:type="pct"/>
            <w:tcBorders>
              <w:top w:val="nil"/>
              <w:left w:val="nil"/>
              <w:bottom w:val="single" w:sz="8" w:space="0" w:color="auto"/>
              <w:right w:val="single" w:sz="8" w:space="0" w:color="auto"/>
            </w:tcBorders>
            <w:shd w:val="clear" w:color="auto" w:fill="auto"/>
            <w:vAlign w:val="center"/>
            <w:hideMark/>
          </w:tcPr>
          <w:p w14:paraId="7C0C3F6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7CEA73D7"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96AFC4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285E509F" w14:textId="77777777" w:rsidR="00A66CDD" w:rsidRPr="00A66CDD" w:rsidRDefault="00A66CDD" w:rsidP="00C01C97">
            <w:pPr>
              <w:jc w:val="center"/>
              <w:rPr>
                <w:rFonts w:cs="Arial"/>
                <w:color w:val="000000"/>
                <w:sz w:val="17"/>
                <w:szCs w:val="17"/>
              </w:rPr>
            </w:pPr>
            <w:r w:rsidRPr="00A66CDD">
              <w:rPr>
                <w:rFonts w:cs="Arial"/>
                <w:color w:val="000000"/>
                <w:sz w:val="17"/>
                <w:szCs w:val="17"/>
              </w:rPr>
              <w:t>50</w:t>
            </w:r>
          </w:p>
        </w:tc>
        <w:tc>
          <w:tcPr>
            <w:tcW w:w="198" w:type="pct"/>
            <w:tcBorders>
              <w:top w:val="nil"/>
              <w:left w:val="nil"/>
              <w:bottom w:val="single" w:sz="8" w:space="0" w:color="auto"/>
              <w:right w:val="nil"/>
            </w:tcBorders>
            <w:shd w:val="clear" w:color="auto" w:fill="auto"/>
            <w:vAlign w:val="center"/>
            <w:hideMark/>
          </w:tcPr>
          <w:p w14:paraId="4547A925" w14:textId="77777777" w:rsidR="00A66CDD" w:rsidRPr="00A66CDD" w:rsidRDefault="00A66CDD" w:rsidP="00C01C97">
            <w:pPr>
              <w:jc w:val="center"/>
              <w:rPr>
                <w:rFonts w:cs="Arial"/>
                <w:color w:val="000000"/>
                <w:sz w:val="17"/>
                <w:szCs w:val="17"/>
              </w:rPr>
            </w:pPr>
            <w:r w:rsidRPr="00A66CDD">
              <w:rPr>
                <w:rFonts w:cs="Arial"/>
                <w:color w:val="000000"/>
                <w:sz w:val="17"/>
                <w:szCs w:val="17"/>
              </w:rPr>
              <w:t>422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6930D1EC"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10F230A4" w14:textId="77777777" w:rsidR="00A66CDD" w:rsidRPr="00A66CDD" w:rsidRDefault="00A66CDD" w:rsidP="00C01C97">
            <w:pPr>
              <w:jc w:val="center"/>
              <w:rPr>
                <w:rFonts w:cs="Arial"/>
                <w:color w:val="000000"/>
                <w:sz w:val="17"/>
                <w:szCs w:val="17"/>
              </w:rPr>
            </w:pPr>
            <w:r w:rsidRPr="00A66CDD">
              <w:rPr>
                <w:rFonts w:cs="Arial"/>
                <w:color w:val="000000"/>
                <w:sz w:val="17"/>
                <w:szCs w:val="17"/>
              </w:rPr>
              <w:t>471</w:t>
            </w:r>
          </w:p>
        </w:tc>
        <w:tc>
          <w:tcPr>
            <w:tcW w:w="828" w:type="pct"/>
            <w:tcBorders>
              <w:top w:val="nil"/>
              <w:left w:val="nil"/>
              <w:bottom w:val="single" w:sz="8" w:space="0" w:color="auto"/>
              <w:right w:val="single" w:sz="8" w:space="0" w:color="auto"/>
            </w:tcBorders>
            <w:shd w:val="clear" w:color="auto" w:fill="auto"/>
            <w:vAlign w:val="center"/>
            <w:hideMark/>
          </w:tcPr>
          <w:p w14:paraId="3640B841" w14:textId="77777777" w:rsidR="00A66CDD" w:rsidRPr="00A66CDD" w:rsidRDefault="00A66CDD" w:rsidP="00C01C97">
            <w:pPr>
              <w:rPr>
                <w:rFonts w:cs="Arial"/>
                <w:color w:val="000000"/>
                <w:sz w:val="17"/>
                <w:szCs w:val="17"/>
              </w:rPr>
            </w:pPr>
            <w:r w:rsidRPr="00A66CDD">
              <w:rPr>
                <w:rFonts w:cs="Arial"/>
                <w:color w:val="000000"/>
                <w:sz w:val="17"/>
                <w:szCs w:val="17"/>
              </w:rPr>
              <w:t>Complemento do imóvel de cobrança do terminal</w:t>
            </w:r>
          </w:p>
        </w:tc>
      </w:tr>
      <w:tr w:rsidR="002D5348" w:rsidRPr="00A66CDD" w14:paraId="60C68D51"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3A23B1D" w14:textId="5A5BD431" w:rsidR="00A66CDD" w:rsidRPr="00A66CDD" w:rsidRDefault="00A66CDD" w:rsidP="00C01C97">
            <w:pPr>
              <w:rPr>
                <w:rFonts w:cs="Arial"/>
                <w:color w:val="000000"/>
                <w:sz w:val="17"/>
                <w:szCs w:val="17"/>
              </w:rPr>
            </w:pPr>
            <w:r w:rsidRPr="00A66CDD">
              <w:rPr>
                <w:rFonts w:cs="Arial"/>
                <w:color w:val="000000"/>
                <w:sz w:val="17"/>
                <w:szCs w:val="17"/>
              </w:rPr>
              <w:t>BAIRRO_COBRANCA</w:t>
            </w:r>
          </w:p>
        </w:tc>
        <w:tc>
          <w:tcPr>
            <w:tcW w:w="1057" w:type="pct"/>
            <w:tcBorders>
              <w:top w:val="nil"/>
              <w:left w:val="nil"/>
              <w:bottom w:val="single" w:sz="8" w:space="0" w:color="auto"/>
              <w:right w:val="single" w:sz="8" w:space="0" w:color="auto"/>
            </w:tcBorders>
            <w:shd w:val="clear" w:color="auto" w:fill="auto"/>
            <w:vAlign w:val="center"/>
            <w:hideMark/>
          </w:tcPr>
          <w:p w14:paraId="31C2C232" w14:textId="77777777" w:rsidR="00A66CDD" w:rsidRPr="00A66CDD" w:rsidRDefault="00A66CDD" w:rsidP="00C01C97">
            <w:pPr>
              <w:rPr>
                <w:rFonts w:cs="Arial"/>
                <w:color w:val="000000"/>
                <w:sz w:val="17"/>
                <w:szCs w:val="17"/>
              </w:rPr>
            </w:pPr>
            <w:r w:rsidRPr="00A66CDD">
              <w:rPr>
                <w:rFonts w:cs="Arial"/>
                <w:color w:val="000000"/>
                <w:sz w:val="17"/>
                <w:szCs w:val="17"/>
              </w:rPr>
              <w:t>BAIRRO</w:t>
            </w:r>
          </w:p>
        </w:tc>
        <w:tc>
          <w:tcPr>
            <w:tcW w:w="277" w:type="pct"/>
            <w:tcBorders>
              <w:top w:val="nil"/>
              <w:left w:val="nil"/>
              <w:bottom w:val="single" w:sz="8" w:space="0" w:color="auto"/>
              <w:right w:val="single" w:sz="8" w:space="0" w:color="auto"/>
            </w:tcBorders>
            <w:shd w:val="clear" w:color="auto" w:fill="auto"/>
            <w:vAlign w:val="center"/>
            <w:hideMark/>
          </w:tcPr>
          <w:p w14:paraId="17A0B8F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BE52D3C"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205052D"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5A479E5" w14:textId="77777777" w:rsidR="00A66CDD" w:rsidRPr="00A66CDD" w:rsidRDefault="00A66CDD" w:rsidP="00C01C97">
            <w:pPr>
              <w:jc w:val="center"/>
              <w:rPr>
                <w:rFonts w:cs="Arial"/>
                <w:color w:val="000000"/>
                <w:sz w:val="17"/>
                <w:szCs w:val="17"/>
              </w:rPr>
            </w:pPr>
            <w:r w:rsidRPr="00A66CDD">
              <w:rPr>
                <w:rFonts w:cs="Arial"/>
                <w:color w:val="000000"/>
                <w:sz w:val="17"/>
                <w:szCs w:val="17"/>
              </w:rPr>
              <w:t>40</w:t>
            </w:r>
          </w:p>
        </w:tc>
        <w:tc>
          <w:tcPr>
            <w:tcW w:w="198" w:type="pct"/>
            <w:tcBorders>
              <w:top w:val="nil"/>
              <w:left w:val="nil"/>
              <w:bottom w:val="single" w:sz="8" w:space="0" w:color="auto"/>
              <w:right w:val="nil"/>
            </w:tcBorders>
            <w:shd w:val="clear" w:color="auto" w:fill="auto"/>
            <w:vAlign w:val="center"/>
            <w:hideMark/>
          </w:tcPr>
          <w:p w14:paraId="51E52B6B" w14:textId="77777777" w:rsidR="00A66CDD" w:rsidRPr="00A66CDD" w:rsidRDefault="00A66CDD" w:rsidP="00C01C97">
            <w:pPr>
              <w:jc w:val="center"/>
              <w:rPr>
                <w:rFonts w:cs="Arial"/>
                <w:color w:val="000000"/>
                <w:sz w:val="17"/>
                <w:szCs w:val="17"/>
              </w:rPr>
            </w:pPr>
            <w:r w:rsidRPr="00A66CDD">
              <w:rPr>
                <w:rFonts w:cs="Arial"/>
                <w:color w:val="000000"/>
                <w:sz w:val="17"/>
                <w:szCs w:val="17"/>
              </w:rPr>
              <w:t>472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5FBF90E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53277A89" w14:textId="77777777" w:rsidR="00A66CDD" w:rsidRPr="00A66CDD" w:rsidRDefault="00A66CDD" w:rsidP="00C01C97">
            <w:pPr>
              <w:jc w:val="center"/>
              <w:rPr>
                <w:rFonts w:cs="Arial"/>
                <w:color w:val="000000"/>
                <w:sz w:val="17"/>
                <w:szCs w:val="17"/>
              </w:rPr>
            </w:pPr>
            <w:r w:rsidRPr="00A66CDD">
              <w:rPr>
                <w:rFonts w:cs="Arial"/>
                <w:color w:val="000000"/>
                <w:sz w:val="17"/>
                <w:szCs w:val="17"/>
              </w:rPr>
              <w:t>511</w:t>
            </w:r>
          </w:p>
        </w:tc>
        <w:tc>
          <w:tcPr>
            <w:tcW w:w="828" w:type="pct"/>
            <w:tcBorders>
              <w:top w:val="nil"/>
              <w:left w:val="nil"/>
              <w:bottom w:val="single" w:sz="8" w:space="0" w:color="auto"/>
              <w:right w:val="single" w:sz="8" w:space="0" w:color="auto"/>
            </w:tcBorders>
            <w:shd w:val="clear" w:color="auto" w:fill="auto"/>
            <w:vAlign w:val="center"/>
            <w:hideMark/>
          </w:tcPr>
          <w:p w14:paraId="2C94BA94" w14:textId="77777777" w:rsidR="00A66CDD" w:rsidRPr="00A66CDD" w:rsidRDefault="00A66CDD" w:rsidP="00C01C97">
            <w:pPr>
              <w:rPr>
                <w:rFonts w:cs="Arial"/>
                <w:color w:val="000000"/>
                <w:sz w:val="17"/>
                <w:szCs w:val="17"/>
              </w:rPr>
            </w:pPr>
            <w:r w:rsidRPr="00A66CDD">
              <w:rPr>
                <w:rFonts w:cs="Arial"/>
                <w:color w:val="000000"/>
                <w:sz w:val="17"/>
                <w:szCs w:val="17"/>
              </w:rPr>
              <w:t>Bairro do imóvel de cobrança do terminal</w:t>
            </w:r>
          </w:p>
        </w:tc>
      </w:tr>
      <w:tr w:rsidR="002D5348" w:rsidRPr="00A66CDD" w14:paraId="61D67F76"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C283631" w14:textId="0FE84DFF" w:rsidR="00A66CDD" w:rsidRPr="00A66CDD" w:rsidRDefault="00A66CDD" w:rsidP="00C01C97">
            <w:pPr>
              <w:rPr>
                <w:rFonts w:cs="Arial"/>
                <w:color w:val="000000"/>
                <w:sz w:val="17"/>
                <w:szCs w:val="17"/>
              </w:rPr>
            </w:pPr>
            <w:r w:rsidRPr="00A66CDD">
              <w:rPr>
                <w:rFonts w:cs="Arial"/>
                <w:color w:val="000000"/>
                <w:sz w:val="17"/>
                <w:szCs w:val="17"/>
              </w:rPr>
              <w:t>NOME_LOCALIDADE_COBRANCA</w:t>
            </w:r>
          </w:p>
        </w:tc>
        <w:tc>
          <w:tcPr>
            <w:tcW w:w="1057" w:type="pct"/>
            <w:tcBorders>
              <w:top w:val="nil"/>
              <w:left w:val="nil"/>
              <w:bottom w:val="single" w:sz="8" w:space="0" w:color="auto"/>
              <w:right w:val="single" w:sz="8" w:space="0" w:color="auto"/>
            </w:tcBorders>
            <w:shd w:val="clear" w:color="auto" w:fill="auto"/>
            <w:vAlign w:val="center"/>
            <w:hideMark/>
          </w:tcPr>
          <w:p w14:paraId="6DB3C080" w14:textId="77777777" w:rsidR="00A66CDD" w:rsidRPr="00A66CDD" w:rsidRDefault="00A66CDD" w:rsidP="00C01C97">
            <w:pPr>
              <w:rPr>
                <w:rFonts w:cs="Arial"/>
                <w:color w:val="000000"/>
                <w:sz w:val="17"/>
                <w:szCs w:val="17"/>
              </w:rPr>
            </w:pPr>
            <w:r w:rsidRPr="00A66CDD">
              <w:rPr>
                <w:rFonts w:cs="Arial"/>
                <w:color w:val="000000"/>
                <w:sz w:val="17"/>
                <w:szCs w:val="17"/>
              </w:rPr>
              <w:t>NOME DA LOCALIDADE</w:t>
            </w:r>
          </w:p>
        </w:tc>
        <w:tc>
          <w:tcPr>
            <w:tcW w:w="277" w:type="pct"/>
            <w:tcBorders>
              <w:top w:val="nil"/>
              <w:left w:val="nil"/>
              <w:bottom w:val="single" w:sz="8" w:space="0" w:color="auto"/>
              <w:right w:val="single" w:sz="8" w:space="0" w:color="auto"/>
            </w:tcBorders>
            <w:shd w:val="clear" w:color="auto" w:fill="auto"/>
            <w:vAlign w:val="center"/>
            <w:hideMark/>
          </w:tcPr>
          <w:p w14:paraId="23ECF26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541B1AB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2EDD20D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7441DF0C" w14:textId="77777777" w:rsidR="00A66CDD" w:rsidRPr="00A66CDD" w:rsidRDefault="00A66CDD" w:rsidP="00C01C97">
            <w:pPr>
              <w:jc w:val="center"/>
              <w:rPr>
                <w:rFonts w:cs="Arial"/>
                <w:color w:val="000000"/>
                <w:sz w:val="17"/>
                <w:szCs w:val="17"/>
              </w:rPr>
            </w:pPr>
            <w:r w:rsidRPr="00A66CDD">
              <w:rPr>
                <w:rFonts w:cs="Arial"/>
                <w:color w:val="000000"/>
                <w:sz w:val="17"/>
                <w:szCs w:val="17"/>
              </w:rPr>
              <w:t>44</w:t>
            </w:r>
          </w:p>
        </w:tc>
        <w:tc>
          <w:tcPr>
            <w:tcW w:w="198" w:type="pct"/>
            <w:tcBorders>
              <w:top w:val="nil"/>
              <w:left w:val="nil"/>
              <w:bottom w:val="single" w:sz="8" w:space="0" w:color="auto"/>
              <w:right w:val="nil"/>
            </w:tcBorders>
            <w:shd w:val="clear" w:color="auto" w:fill="auto"/>
            <w:vAlign w:val="center"/>
            <w:hideMark/>
          </w:tcPr>
          <w:p w14:paraId="1E16D4BC" w14:textId="77777777" w:rsidR="00A66CDD" w:rsidRPr="00A66CDD" w:rsidRDefault="00A66CDD" w:rsidP="00C01C97">
            <w:pPr>
              <w:jc w:val="center"/>
              <w:rPr>
                <w:rFonts w:cs="Arial"/>
                <w:color w:val="000000"/>
                <w:sz w:val="17"/>
                <w:szCs w:val="17"/>
              </w:rPr>
            </w:pPr>
            <w:r w:rsidRPr="00A66CDD">
              <w:rPr>
                <w:rFonts w:cs="Arial"/>
                <w:color w:val="000000"/>
                <w:sz w:val="17"/>
                <w:szCs w:val="17"/>
              </w:rPr>
              <w:t>512</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6CEBF00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32655F65" w14:textId="77777777" w:rsidR="00A66CDD" w:rsidRPr="00A66CDD" w:rsidRDefault="00A66CDD" w:rsidP="00C01C97">
            <w:pPr>
              <w:jc w:val="center"/>
              <w:rPr>
                <w:rFonts w:cs="Arial"/>
                <w:color w:val="000000"/>
                <w:sz w:val="17"/>
                <w:szCs w:val="17"/>
              </w:rPr>
            </w:pPr>
            <w:r w:rsidRPr="00A66CDD">
              <w:rPr>
                <w:rFonts w:cs="Arial"/>
                <w:color w:val="000000"/>
                <w:sz w:val="17"/>
                <w:szCs w:val="17"/>
              </w:rPr>
              <w:t>555</w:t>
            </w:r>
          </w:p>
        </w:tc>
        <w:tc>
          <w:tcPr>
            <w:tcW w:w="828" w:type="pct"/>
            <w:tcBorders>
              <w:top w:val="nil"/>
              <w:left w:val="nil"/>
              <w:bottom w:val="single" w:sz="8" w:space="0" w:color="auto"/>
              <w:right w:val="single" w:sz="8" w:space="0" w:color="auto"/>
            </w:tcBorders>
            <w:shd w:val="clear" w:color="auto" w:fill="auto"/>
            <w:vAlign w:val="center"/>
            <w:hideMark/>
          </w:tcPr>
          <w:p w14:paraId="7609678D" w14:textId="77777777" w:rsidR="00A66CDD" w:rsidRPr="00A66CDD" w:rsidRDefault="00A66CDD" w:rsidP="00C01C97">
            <w:pPr>
              <w:rPr>
                <w:rFonts w:cs="Arial"/>
                <w:color w:val="000000"/>
                <w:sz w:val="17"/>
                <w:szCs w:val="17"/>
              </w:rPr>
            </w:pPr>
            <w:r w:rsidRPr="00A66CDD">
              <w:rPr>
                <w:rFonts w:cs="Arial"/>
                <w:color w:val="000000"/>
                <w:sz w:val="17"/>
                <w:szCs w:val="17"/>
              </w:rPr>
              <w:t>Município do imóvel de cobrança do terminal</w:t>
            </w:r>
          </w:p>
        </w:tc>
      </w:tr>
      <w:tr w:rsidR="002D5348" w:rsidRPr="00A66CDD" w14:paraId="41615CC0"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CE4B9CA" w14:textId="5E04DC38" w:rsidR="00A66CDD" w:rsidRPr="00A66CDD" w:rsidRDefault="00A66CDD" w:rsidP="00C01C97">
            <w:pPr>
              <w:rPr>
                <w:rFonts w:cs="Arial"/>
                <w:color w:val="000000"/>
                <w:sz w:val="17"/>
                <w:szCs w:val="17"/>
              </w:rPr>
            </w:pPr>
            <w:r w:rsidRPr="00A66CDD">
              <w:rPr>
                <w:rFonts w:cs="Arial"/>
                <w:color w:val="000000"/>
                <w:sz w:val="17"/>
                <w:szCs w:val="17"/>
              </w:rPr>
              <w:t>CNL_COBRANCA</w:t>
            </w:r>
          </w:p>
        </w:tc>
        <w:tc>
          <w:tcPr>
            <w:tcW w:w="1057" w:type="pct"/>
            <w:tcBorders>
              <w:top w:val="nil"/>
              <w:left w:val="nil"/>
              <w:bottom w:val="single" w:sz="8" w:space="0" w:color="auto"/>
              <w:right w:val="single" w:sz="8" w:space="0" w:color="auto"/>
            </w:tcBorders>
            <w:shd w:val="clear" w:color="auto" w:fill="auto"/>
            <w:vAlign w:val="center"/>
            <w:hideMark/>
          </w:tcPr>
          <w:p w14:paraId="6DB8781C"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58E4C295"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5B09A41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1BE82D7E"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35260447"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nil"/>
            </w:tcBorders>
            <w:shd w:val="clear" w:color="auto" w:fill="auto"/>
            <w:vAlign w:val="center"/>
            <w:hideMark/>
          </w:tcPr>
          <w:p w14:paraId="0E7EF8E7" w14:textId="77777777" w:rsidR="00A66CDD" w:rsidRPr="00A66CDD" w:rsidRDefault="00A66CDD" w:rsidP="00C01C97">
            <w:pPr>
              <w:jc w:val="center"/>
              <w:rPr>
                <w:rFonts w:cs="Arial"/>
                <w:color w:val="000000"/>
                <w:sz w:val="17"/>
                <w:szCs w:val="17"/>
              </w:rPr>
            </w:pPr>
            <w:r w:rsidRPr="00A66CDD">
              <w:rPr>
                <w:rFonts w:cs="Arial"/>
                <w:color w:val="000000"/>
                <w:sz w:val="17"/>
                <w:szCs w:val="17"/>
              </w:rPr>
              <w:t>556</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81F78F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2A70FE77" w14:textId="77777777" w:rsidR="00A66CDD" w:rsidRPr="00A66CDD" w:rsidRDefault="00A66CDD" w:rsidP="00C01C97">
            <w:pPr>
              <w:jc w:val="center"/>
              <w:rPr>
                <w:rFonts w:cs="Arial"/>
                <w:color w:val="000000"/>
                <w:sz w:val="17"/>
                <w:szCs w:val="17"/>
              </w:rPr>
            </w:pPr>
            <w:r w:rsidRPr="00A66CDD">
              <w:rPr>
                <w:rFonts w:cs="Arial"/>
                <w:color w:val="000000"/>
                <w:sz w:val="17"/>
                <w:szCs w:val="17"/>
              </w:rPr>
              <w:t>560</w:t>
            </w:r>
          </w:p>
        </w:tc>
        <w:tc>
          <w:tcPr>
            <w:tcW w:w="828" w:type="pct"/>
            <w:tcBorders>
              <w:top w:val="nil"/>
              <w:left w:val="nil"/>
              <w:bottom w:val="single" w:sz="8" w:space="0" w:color="auto"/>
              <w:right w:val="single" w:sz="8" w:space="0" w:color="auto"/>
            </w:tcBorders>
            <w:shd w:val="clear" w:color="auto" w:fill="auto"/>
            <w:vAlign w:val="center"/>
            <w:hideMark/>
          </w:tcPr>
          <w:p w14:paraId="4BDEE76F"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do imóvel de cobrança do terminal</w:t>
            </w:r>
          </w:p>
        </w:tc>
      </w:tr>
      <w:tr w:rsidR="002D5348" w:rsidRPr="00A66CDD" w14:paraId="5AB11DA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F2FF9E8" w14:textId="7B812D1A" w:rsidR="00A66CDD" w:rsidRPr="00A66CDD" w:rsidRDefault="00A66CDD" w:rsidP="00C01C97">
            <w:pPr>
              <w:rPr>
                <w:rFonts w:cs="Arial"/>
                <w:color w:val="000000"/>
                <w:sz w:val="17"/>
                <w:szCs w:val="17"/>
              </w:rPr>
            </w:pPr>
            <w:r w:rsidRPr="00A66CDD">
              <w:rPr>
                <w:rFonts w:cs="Arial"/>
                <w:color w:val="000000"/>
                <w:sz w:val="17"/>
                <w:szCs w:val="17"/>
              </w:rPr>
              <w:t>UF_COBRANCA</w:t>
            </w:r>
          </w:p>
        </w:tc>
        <w:tc>
          <w:tcPr>
            <w:tcW w:w="1057" w:type="pct"/>
            <w:tcBorders>
              <w:top w:val="nil"/>
              <w:left w:val="nil"/>
              <w:bottom w:val="single" w:sz="8" w:space="0" w:color="auto"/>
              <w:right w:val="single" w:sz="8" w:space="0" w:color="auto"/>
            </w:tcBorders>
            <w:shd w:val="clear" w:color="auto" w:fill="auto"/>
            <w:vAlign w:val="center"/>
            <w:hideMark/>
          </w:tcPr>
          <w:p w14:paraId="7E93100B" w14:textId="77777777" w:rsidR="00A66CDD" w:rsidRPr="00A66CDD" w:rsidRDefault="00A66CDD" w:rsidP="00C01C97">
            <w:pPr>
              <w:rPr>
                <w:rFonts w:cs="Arial"/>
                <w:color w:val="000000"/>
                <w:sz w:val="17"/>
                <w:szCs w:val="17"/>
              </w:rPr>
            </w:pPr>
            <w:r w:rsidRPr="00A66CDD">
              <w:rPr>
                <w:rFonts w:cs="Arial"/>
                <w:color w:val="000000"/>
                <w:sz w:val="17"/>
                <w:szCs w:val="17"/>
              </w:rPr>
              <w:t>UF</w:t>
            </w:r>
          </w:p>
        </w:tc>
        <w:tc>
          <w:tcPr>
            <w:tcW w:w="277" w:type="pct"/>
            <w:tcBorders>
              <w:top w:val="nil"/>
              <w:left w:val="nil"/>
              <w:bottom w:val="single" w:sz="8" w:space="0" w:color="auto"/>
              <w:right w:val="single" w:sz="8" w:space="0" w:color="auto"/>
            </w:tcBorders>
            <w:shd w:val="clear" w:color="auto" w:fill="auto"/>
            <w:vAlign w:val="center"/>
            <w:hideMark/>
          </w:tcPr>
          <w:p w14:paraId="6ADB833C"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2467DC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553DAD6"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5CFF2FA4"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nil"/>
            </w:tcBorders>
            <w:shd w:val="clear" w:color="auto" w:fill="auto"/>
            <w:vAlign w:val="center"/>
            <w:hideMark/>
          </w:tcPr>
          <w:p w14:paraId="44D386A3" w14:textId="77777777" w:rsidR="00A66CDD" w:rsidRPr="00A66CDD" w:rsidRDefault="00A66CDD" w:rsidP="00C01C97">
            <w:pPr>
              <w:jc w:val="center"/>
              <w:rPr>
                <w:rFonts w:cs="Arial"/>
                <w:color w:val="000000"/>
                <w:sz w:val="17"/>
                <w:szCs w:val="17"/>
              </w:rPr>
            </w:pPr>
            <w:r w:rsidRPr="00A66CDD">
              <w:rPr>
                <w:rFonts w:cs="Arial"/>
                <w:color w:val="000000"/>
                <w:sz w:val="17"/>
                <w:szCs w:val="17"/>
              </w:rPr>
              <w:t>561</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01E0EFD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2D5CB4D0" w14:textId="77777777" w:rsidR="00A66CDD" w:rsidRPr="00A66CDD" w:rsidRDefault="00A66CDD" w:rsidP="00C01C97">
            <w:pPr>
              <w:jc w:val="center"/>
              <w:rPr>
                <w:rFonts w:cs="Arial"/>
                <w:color w:val="000000"/>
                <w:sz w:val="17"/>
                <w:szCs w:val="17"/>
              </w:rPr>
            </w:pPr>
            <w:r w:rsidRPr="00A66CDD">
              <w:rPr>
                <w:rFonts w:cs="Arial"/>
                <w:color w:val="000000"/>
                <w:sz w:val="17"/>
                <w:szCs w:val="17"/>
              </w:rPr>
              <w:t>562</w:t>
            </w:r>
          </w:p>
        </w:tc>
        <w:tc>
          <w:tcPr>
            <w:tcW w:w="828" w:type="pct"/>
            <w:tcBorders>
              <w:top w:val="nil"/>
              <w:left w:val="nil"/>
              <w:bottom w:val="single" w:sz="8" w:space="0" w:color="auto"/>
              <w:right w:val="single" w:sz="8" w:space="0" w:color="auto"/>
            </w:tcBorders>
            <w:shd w:val="clear" w:color="auto" w:fill="auto"/>
            <w:vAlign w:val="center"/>
            <w:hideMark/>
          </w:tcPr>
          <w:p w14:paraId="58915685" w14:textId="77777777" w:rsidR="00A66CDD" w:rsidRPr="00A66CDD" w:rsidRDefault="00A66CDD" w:rsidP="00C01C97">
            <w:pPr>
              <w:rPr>
                <w:rFonts w:cs="Arial"/>
                <w:color w:val="000000"/>
                <w:sz w:val="17"/>
                <w:szCs w:val="17"/>
              </w:rPr>
            </w:pPr>
            <w:r w:rsidRPr="00A66CDD">
              <w:rPr>
                <w:rFonts w:cs="Arial"/>
                <w:color w:val="000000"/>
                <w:sz w:val="17"/>
                <w:szCs w:val="17"/>
              </w:rPr>
              <w:t>Estado do imóvel de cobrança do terminal</w:t>
            </w:r>
          </w:p>
        </w:tc>
      </w:tr>
      <w:tr w:rsidR="002D5348" w:rsidRPr="00A66CDD" w14:paraId="30E517E8"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7CC9598" w14:textId="25AC39B4" w:rsidR="00A66CDD" w:rsidRPr="00A66CDD" w:rsidRDefault="00A66CDD" w:rsidP="00C01C97">
            <w:pPr>
              <w:rPr>
                <w:rFonts w:cs="Arial"/>
                <w:color w:val="000000"/>
                <w:sz w:val="17"/>
                <w:szCs w:val="17"/>
              </w:rPr>
            </w:pPr>
            <w:r w:rsidRPr="00A66CDD">
              <w:rPr>
                <w:rFonts w:cs="Arial"/>
                <w:color w:val="000000"/>
                <w:sz w:val="17"/>
                <w:szCs w:val="17"/>
              </w:rPr>
              <w:t>CEP_COBRANCA</w:t>
            </w:r>
          </w:p>
        </w:tc>
        <w:tc>
          <w:tcPr>
            <w:tcW w:w="1057" w:type="pct"/>
            <w:tcBorders>
              <w:top w:val="nil"/>
              <w:left w:val="nil"/>
              <w:bottom w:val="single" w:sz="8" w:space="0" w:color="auto"/>
              <w:right w:val="single" w:sz="8" w:space="0" w:color="auto"/>
            </w:tcBorders>
            <w:shd w:val="clear" w:color="auto" w:fill="auto"/>
            <w:vAlign w:val="center"/>
            <w:hideMark/>
          </w:tcPr>
          <w:p w14:paraId="5E93CBF2" w14:textId="77777777" w:rsidR="00A66CDD" w:rsidRPr="00A66CDD" w:rsidRDefault="00A66CDD" w:rsidP="00C01C97">
            <w:pPr>
              <w:rPr>
                <w:rFonts w:cs="Arial"/>
                <w:color w:val="000000"/>
                <w:sz w:val="17"/>
                <w:szCs w:val="17"/>
              </w:rPr>
            </w:pPr>
            <w:r w:rsidRPr="00A66CDD">
              <w:rPr>
                <w:rFonts w:cs="Arial"/>
                <w:color w:val="000000"/>
                <w:sz w:val="17"/>
                <w:szCs w:val="17"/>
              </w:rPr>
              <w:t>CEP</w:t>
            </w:r>
          </w:p>
        </w:tc>
        <w:tc>
          <w:tcPr>
            <w:tcW w:w="277" w:type="pct"/>
            <w:tcBorders>
              <w:top w:val="nil"/>
              <w:left w:val="nil"/>
              <w:bottom w:val="single" w:sz="8" w:space="0" w:color="auto"/>
              <w:right w:val="single" w:sz="8" w:space="0" w:color="auto"/>
            </w:tcBorders>
            <w:shd w:val="clear" w:color="auto" w:fill="auto"/>
            <w:vAlign w:val="center"/>
            <w:hideMark/>
          </w:tcPr>
          <w:p w14:paraId="6703FA0C"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E9C973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86218A8"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6658D2A6"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nil"/>
            </w:tcBorders>
            <w:shd w:val="clear" w:color="auto" w:fill="auto"/>
            <w:vAlign w:val="center"/>
            <w:hideMark/>
          </w:tcPr>
          <w:p w14:paraId="7896209D" w14:textId="77777777" w:rsidR="00A66CDD" w:rsidRPr="00A66CDD" w:rsidRDefault="00A66CDD" w:rsidP="00C01C97">
            <w:pPr>
              <w:jc w:val="center"/>
              <w:rPr>
                <w:rFonts w:cs="Arial"/>
                <w:color w:val="000000"/>
                <w:sz w:val="17"/>
                <w:szCs w:val="17"/>
              </w:rPr>
            </w:pPr>
            <w:r w:rsidRPr="00A66CDD">
              <w:rPr>
                <w:rFonts w:cs="Arial"/>
                <w:color w:val="000000"/>
                <w:sz w:val="17"/>
                <w:szCs w:val="17"/>
              </w:rPr>
              <w:t>563</w:t>
            </w:r>
          </w:p>
        </w:tc>
        <w:tc>
          <w:tcPr>
            <w:tcW w:w="109" w:type="pct"/>
            <w:tcBorders>
              <w:top w:val="nil"/>
              <w:left w:val="single" w:sz="8" w:space="0" w:color="auto"/>
              <w:bottom w:val="single" w:sz="8" w:space="0" w:color="auto"/>
              <w:right w:val="single" w:sz="8" w:space="0" w:color="auto"/>
            </w:tcBorders>
            <w:shd w:val="clear" w:color="auto" w:fill="auto"/>
            <w:vAlign w:val="center"/>
            <w:hideMark/>
          </w:tcPr>
          <w:p w14:paraId="326E1FF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nil"/>
              <w:bottom w:val="single" w:sz="8" w:space="0" w:color="auto"/>
              <w:right w:val="single" w:sz="8" w:space="0" w:color="auto"/>
            </w:tcBorders>
            <w:shd w:val="clear" w:color="auto" w:fill="auto"/>
            <w:vAlign w:val="center"/>
            <w:hideMark/>
          </w:tcPr>
          <w:p w14:paraId="45CD4D87" w14:textId="77777777" w:rsidR="00A66CDD" w:rsidRPr="00A66CDD" w:rsidRDefault="00A66CDD" w:rsidP="00C01C97">
            <w:pPr>
              <w:jc w:val="center"/>
              <w:rPr>
                <w:rFonts w:cs="Arial"/>
                <w:color w:val="000000"/>
                <w:sz w:val="17"/>
                <w:szCs w:val="17"/>
              </w:rPr>
            </w:pPr>
            <w:r w:rsidRPr="00A66CDD">
              <w:rPr>
                <w:rFonts w:cs="Arial"/>
                <w:color w:val="000000"/>
                <w:sz w:val="17"/>
                <w:szCs w:val="17"/>
              </w:rPr>
              <w:t>570</w:t>
            </w:r>
          </w:p>
        </w:tc>
        <w:tc>
          <w:tcPr>
            <w:tcW w:w="828" w:type="pct"/>
            <w:tcBorders>
              <w:top w:val="nil"/>
              <w:left w:val="nil"/>
              <w:bottom w:val="single" w:sz="8" w:space="0" w:color="auto"/>
              <w:right w:val="single" w:sz="8" w:space="0" w:color="auto"/>
            </w:tcBorders>
            <w:shd w:val="clear" w:color="auto" w:fill="auto"/>
            <w:vAlign w:val="center"/>
            <w:hideMark/>
          </w:tcPr>
          <w:p w14:paraId="7024051D" w14:textId="77777777" w:rsidR="00A66CDD" w:rsidRPr="00A66CDD" w:rsidRDefault="00A66CDD" w:rsidP="00C01C97">
            <w:pPr>
              <w:rPr>
                <w:rFonts w:cs="Arial"/>
                <w:color w:val="000000"/>
                <w:sz w:val="17"/>
                <w:szCs w:val="17"/>
              </w:rPr>
            </w:pPr>
            <w:r w:rsidRPr="00A66CDD">
              <w:rPr>
                <w:rFonts w:cs="Arial"/>
                <w:color w:val="000000"/>
                <w:sz w:val="17"/>
                <w:szCs w:val="17"/>
              </w:rPr>
              <w:t>CEP do imóvel de cobrança do terminal, conforme Diretório Nacional de endereço (DNE) do Correio.</w:t>
            </w:r>
          </w:p>
        </w:tc>
      </w:tr>
      <w:tr w:rsidR="002D5348" w:rsidRPr="00A66CDD" w14:paraId="68228135"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FD2E82F" w14:textId="5B2E8096" w:rsidR="00A66CDD" w:rsidRPr="00A66CDD" w:rsidRDefault="00A66CDD" w:rsidP="00C01C97">
            <w:pPr>
              <w:rPr>
                <w:rFonts w:cs="Arial"/>
                <w:color w:val="000000"/>
                <w:sz w:val="17"/>
                <w:szCs w:val="17"/>
              </w:rPr>
            </w:pPr>
            <w:r w:rsidRPr="00A66CDD">
              <w:rPr>
                <w:rFonts w:cs="Arial"/>
                <w:color w:val="000000"/>
                <w:sz w:val="17"/>
                <w:szCs w:val="17"/>
              </w:rPr>
              <w:t>DDD_TEL_CONTATO</w:t>
            </w:r>
          </w:p>
        </w:tc>
        <w:tc>
          <w:tcPr>
            <w:tcW w:w="1057" w:type="pct"/>
            <w:tcBorders>
              <w:top w:val="nil"/>
              <w:left w:val="nil"/>
              <w:bottom w:val="single" w:sz="8" w:space="0" w:color="auto"/>
              <w:right w:val="single" w:sz="8" w:space="0" w:color="auto"/>
            </w:tcBorders>
            <w:shd w:val="clear" w:color="auto" w:fill="auto"/>
            <w:vAlign w:val="center"/>
            <w:hideMark/>
          </w:tcPr>
          <w:p w14:paraId="39224929" w14:textId="77777777" w:rsidR="00A66CDD" w:rsidRPr="00A66CDD" w:rsidRDefault="00A66CDD" w:rsidP="00C01C97">
            <w:pPr>
              <w:rPr>
                <w:rFonts w:cs="Arial"/>
                <w:color w:val="000000"/>
                <w:sz w:val="17"/>
                <w:szCs w:val="17"/>
              </w:rPr>
            </w:pPr>
            <w:r w:rsidRPr="00A66CDD">
              <w:rPr>
                <w:rFonts w:cs="Arial"/>
                <w:color w:val="000000"/>
                <w:sz w:val="17"/>
                <w:szCs w:val="17"/>
              </w:rPr>
              <w:t>DDD</w:t>
            </w:r>
          </w:p>
        </w:tc>
        <w:tc>
          <w:tcPr>
            <w:tcW w:w="277" w:type="pct"/>
            <w:tcBorders>
              <w:top w:val="nil"/>
              <w:left w:val="nil"/>
              <w:bottom w:val="single" w:sz="8" w:space="0" w:color="auto"/>
              <w:right w:val="single" w:sz="8" w:space="0" w:color="auto"/>
            </w:tcBorders>
            <w:shd w:val="clear" w:color="auto" w:fill="auto"/>
            <w:vAlign w:val="center"/>
            <w:hideMark/>
          </w:tcPr>
          <w:p w14:paraId="735D8DEC"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671A8361"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F2F08C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A700997"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472CBD4C" w14:textId="77777777" w:rsidR="00A66CDD" w:rsidRPr="00A66CDD" w:rsidRDefault="00A66CDD" w:rsidP="00C01C97">
            <w:pPr>
              <w:jc w:val="center"/>
              <w:rPr>
                <w:rFonts w:cs="Arial"/>
                <w:color w:val="000000"/>
                <w:sz w:val="17"/>
                <w:szCs w:val="17"/>
              </w:rPr>
            </w:pPr>
            <w:r w:rsidRPr="00A66CDD">
              <w:rPr>
                <w:rFonts w:cs="Arial"/>
                <w:color w:val="000000"/>
                <w:sz w:val="17"/>
                <w:szCs w:val="17"/>
              </w:rPr>
              <w:t>571</w:t>
            </w:r>
          </w:p>
        </w:tc>
        <w:tc>
          <w:tcPr>
            <w:tcW w:w="109" w:type="pct"/>
            <w:tcBorders>
              <w:top w:val="nil"/>
              <w:left w:val="nil"/>
              <w:bottom w:val="single" w:sz="8" w:space="0" w:color="auto"/>
              <w:right w:val="nil"/>
            </w:tcBorders>
            <w:shd w:val="clear" w:color="auto" w:fill="auto"/>
            <w:vAlign w:val="center"/>
            <w:hideMark/>
          </w:tcPr>
          <w:p w14:paraId="1A66E57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87E3D21" w14:textId="77777777" w:rsidR="00A66CDD" w:rsidRPr="00A66CDD" w:rsidRDefault="00A66CDD" w:rsidP="00C01C97">
            <w:pPr>
              <w:jc w:val="center"/>
              <w:rPr>
                <w:rFonts w:cs="Arial"/>
                <w:color w:val="000000"/>
                <w:sz w:val="17"/>
                <w:szCs w:val="17"/>
              </w:rPr>
            </w:pPr>
            <w:r w:rsidRPr="00A66CDD">
              <w:rPr>
                <w:rFonts w:cs="Arial"/>
                <w:color w:val="000000"/>
                <w:sz w:val="17"/>
                <w:szCs w:val="17"/>
              </w:rPr>
              <w:t>572</w:t>
            </w:r>
          </w:p>
        </w:tc>
        <w:tc>
          <w:tcPr>
            <w:tcW w:w="828" w:type="pct"/>
            <w:tcBorders>
              <w:top w:val="nil"/>
              <w:left w:val="nil"/>
              <w:bottom w:val="single" w:sz="8" w:space="0" w:color="auto"/>
              <w:right w:val="single" w:sz="8" w:space="0" w:color="auto"/>
            </w:tcBorders>
            <w:shd w:val="clear" w:color="auto" w:fill="auto"/>
            <w:vAlign w:val="center"/>
            <w:hideMark/>
          </w:tcPr>
          <w:p w14:paraId="1DFC0397" w14:textId="77777777" w:rsidR="00A66CDD" w:rsidRPr="00A66CDD" w:rsidRDefault="00A66CDD" w:rsidP="00C01C97">
            <w:pPr>
              <w:rPr>
                <w:rFonts w:cs="Arial"/>
                <w:color w:val="000000"/>
                <w:sz w:val="17"/>
                <w:szCs w:val="17"/>
              </w:rPr>
            </w:pPr>
            <w:r w:rsidRPr="00A66CDD">
              <w:rPr>
                <w:rFonts w:cs="Arial"/>
                <w:color w:val="000000"/>
                <w:sz w:val="17"/>
                <w:szCs w:val="17"/>
              </w:rPr>
              <w:t>Código Nacional na qual pertence o telefone de contato, no formato CN=N11N10</w:t>
            </w:r>
          </w:p>
        </w:tc>
      </w:tr>
      <w:tr w:rsidR="002D5348" w:rsidRPr="00A66CDD" w14:paraId="5A9ED695"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EC3C7CA" w14:textId="2207DE4C" w:rsidR="00A66CDD" w:rsidRPr="00A66CDD" w:rsidRDefault="00A66CDD" w:rsidP="00C01C97">
            <w:pPr>
              <w:rPr>
                <w:rFonts w:cs="Arial"/>
                <w:color w:val="000000"/>
                <w:sz w:val="17"/>
                <w:szCs w:val="17"/>
              </w:rPr>
            </w:pPr>
            <w:r w:rsidRPr="00A66CDD">
              <w:rPr>
                <w:rFonts w:cs="Arial"/>
                <w:color w:val="000000"/>
                <w:sz w:val="17"/>
                <w:szCs w:val="17"/>
              </w:rPr>
              <w:t>TELEFONE_CONTATO</w:t>
            </w:r>
          </w:p>
        </w:tc>
        <w:tc>
          <w:tcPr>
            <w:tcW w:w="1057" w:type="pct"/>
            <w:tcBorders>
              <w:top w:val="nil"/>
              <w:left w:val="nil"/>
              <w:bottom w:val="single" w:sz="8" w:space="0" w:color="auto"/>
              <w:right w:val="single" w:sz="8" w:space="0" w:color="auto"/>
            </w:tcBorders>
            <w:shd w:val="clear" w:color="auto" w:fill="auto"/>
            <w:vAlign w:val="center"/>
            <w:hideMark/>
          </w:tcPr>
          <w:p w14:paraId="07D45BB1" w14:textId="77777777" w:rsidR="00A66CDD" w:rsidRPr="00A66CDD" w:rsidRDefault="00A66CDD" w:rsidP="00C01C97">
            <w:pPr>
              <w:rPr>
                <w:rFonts w:cs="Arial"/>
                <w:color w:val="000000"/>
                <w:sz w:val="17"/>
                <w:szCs w:val="17"/>
              </w:rPr>
            </w:pPr>
            <w:r w:rsidRPr="00A66CDD">
              <w:rPr>
                <w:rFonts w:cs="Arial"/>
                <w:color w:val="000000"/>
                <w:sz w:val="17"/>
                <w:szCs w:val="17"/>
              </w:rPr>
              <w:t>TELEFONE</w:t>
            </w:r>
          </w:p>
        </w:tc>
        <w:tc>
          <w:tcPr>
            <w:tcW w:w="277" w:type="pct"/>
            <w:tcBorders>
              <w:top w:val="nil"/>
              <w:left w:val="nil"/>
              <w:bottom w:val="single" w:sz="8" w:space="0" w:color="auto"/>
              <w:right w:val="single" w:sz="8" w:space="0" w:color="auto"/>
            </w:tcBorders>
            <w:shd w:val="clear" w:color="auto" w:fill="auto"/>
            <w:vAlign w:val="center"/>
            <w:hideMark/>
          </w:tcPr>
          <w:p w14:paraId="78CE3777"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A32C9D7"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29760F74"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313BA085" w14:textId="77777777" w:rsidR="00A66CDD" w:rsidRPr="00A66CDD" w:rsidRDefault="00A66CDD" w:rsidP="00C01C97">
            <w:pPr>
              <w:jc w:val="center"/>
              <w:rPr>
                <w:rFonts w:cs="Arial"/>
                <w:color w:val="000000"/>
                <w:sz w:val="17"/>
                <w:szCs w:val="17"/>
              </w:rPr>
            </w:pPr>
            <w:r w:rsidRPr="00A66CDD">
              <w:rPr>
                <w:rFonts w:cs="Arial"/>
                <w:color w:val="000000"/>
                <w:sz w:val="17"/>
                <w:szCs w:val="17"/>
              </w:rPr>
              <w:t>13</w:t>
            </w:r>
          </w:p>
        </w:tc>
        <w:tc>
          <w:tcPr>
            <w:tcW w:w="198" w:type="pct"/>
            <w:tcBorders>
              <w:top w:val="nil"/>
              <w:left w:val="nil"/>
              <w:bottom w:val="single" w:sz="8" w:space="0" w:color="auto"/>
              <w:right w:val="single" w:sz="8" w:space="0" w:color="auto"/>
            </w:tcBorders>
            <w:shd w:val="clear" w:color="auto" w:fill="auto"/>
            <w:vAlign w:val="center"/>
            <w:hideMark/>
          </w:tcPr>
          <w:p w14:paraId="5789DDD0" w14:textId="77777777" w:rsidR="00A66CDD" w:rsidRPr="00A66CDD" w:rsidRDefault="00A66CDD" w:rsidP="00C01C97">
            <w:pPr>
              <w:jc w:val="center"/>
              <w:rPr>
                <w:rFonts w:cs="Arial"/>
                <w:color w:val="000000"/>
                <w:sz w:val="17"/>
                <w:szCs w:val="17"/>
              </w:rPr>
            </w:pPr>
            <w:r w:rsidRPr="00A66CDD">
              <w:rPr>
                <w:rFonts w:cs="Arial"/>
                <w:color w:val="000000"/>
                <w:sz w:val="17"/>
                <w:szCs w:val="17"/>
              </w:rPr>
              <w:t>573</w:t>
            </w:r>
          </w:p>
        </w:tc>
        <w:tc>
          <w:tcPr>
            <w:tcW w:w="109" w:type="pct"/>
            <w:tcBorders>
              <w:top w:val="nil"/>
              <w:left w:val="nil"/>
              <w:bottom w:val="single" w:sz="8" w:space="0" w:color="auto"/>
              <w:right w:val="nil"/>
            </w:tcBorders>
            <w:shd w:val="clear" w:color="auto" w:fill="auto"/>
            <w:vAlign w:val="center"/>
            <w:hideMark/>
          </w:tcPr>
          <w:p w14:paraId="5F0F6A0C"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6D64475E" w14:textId="77777777" w:rsidR="00A66CDD" w:rsidRPr="00A66CDD" w:rsidRDefault="00A66CDD" w:rsidP="00C01C97">
            <w:pPr>
              <w:jc w:val="center"/>
              <w:rPr>
                <w:rFonts w:cs="Arial"/>
                <w:color w:val="000000"/>
                <w:sz w:val="17"/>
                <w:szCs w:val="17"/>
              </w:rPr>
            </w:pPr>
            <w:r w:rsidRPr="00A66CDD">
              <w:rPr>
                <w:rFonts w:cs="Arial"/>
                <w:color w:val="000000"/>
                <w:sz w:val="17"/>
                <w:szCs w:val="17"/>
              </w:rPr>
              <w:t>585</w:t>
            </w:r>
          </w:p>
        </w:tc>
        <w:tc>
          <w:tcPr>
            <w:tcW w:w="828" w:type="pct"/>
            <w:tcBorders>
              <w:top w:val="nil"/>
              <w:left w:val="nil"/>
              <w:bottom w:val="single" w:sz="8" w:space="0" w:color="auto"/>
              <w:right w:val="single" w:sz="8" w:space="0" w:color="auto"/>
            </w:tcBorders>
            <w:shd w:val="clear" w:color="auto" w:fill="auto"/>
            <w:vAlign w:val="center"/>
            <w:hideMark/>
          </w:tcPr>
          <w:p w14:paraId="3B12C866" w14:textId="77777777" w:rsidR="00A66CDD" w:rsidRPr="00A66CDD" w:rsidRDefault="00A66CDD" w:rsidP="00C01C97">
            <w:pPr>
              <w:rPr>
                <w:rFonts w:cs="Arial"/>
                <w:color w:val="000000"/>
                <w:sz w:val="17"/>
                <w:szCs w:val="17"/>
              </w:rPr>
            </w:pPr>
            <w:r w:rsidRPr="00A66CDD">
              <w:rPr>
                <w:rFonts w:cs="Arial"/>
                <w:color w:val="000000"/>
                <w:sz w:val="17"/>
                <w:szCs w:val="17"/>
              </w:rPr>
              <w:t>Número do telefone de contato, contendo Prefixo= N9N8N7N6N5 e MCDU=N4N3N2N1</w:t>
            </w:r>
          </w:p>
        </w:tc>
      </w:tr>
      <w:tr w:rsidR="002D5348" w:rsidRPr="00A66CDD" w14:paraId="5D0D6304"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A9AF0B1" w14:textId="22E7E15A" w:rsidR="00A66CDD" w:rsidRPr="00A66CDD" w:rsidRDefault="00A66CDD" w:rsidP="00C01C97">
            <w:pPr>
              <w:rPr>
                <w:rFonts w:cs="Arial"/>
                <w:color w:val="000000"/>
                <w:sz w:val="17"/>
                <w:szCs w:val="17"/>
              </w:rPr>
            </w:pPr>
            <w:r w:rsidRPr="00A66CDD">
              <w:rPr>
                <w:rFonts w:cs="Arial"/>
                <w:color w:val="000000"/>
                <w:sz w:val="17"/>
                <w:szCs w:val="17"/>
              </w:rPr>
              <w:t>INDICADOR_SUSPENSAO</w:t>
            </w:r>
          </w:p>
        </w:tc>
        <w:tc>
          <w:tcPr>
            <w:tcW w:w="1057" w:type="pct"/>
            <w:tcBorders>
              <w:top w:val="nil"/>
              <w:left w:val="nil"/>
              <w:bottom w:val="single" w:sz="8" w:space="0" w:color="auto"/>
              <w:right w:val="single" w:sz="8" w:space="0" w:color="auto"/>
            </w:tcBorders>
            <w:shd w:val="clear" w:color="auto" w:fill="auto"/>
            <w:vAlign w:val="center"/>
            <w:hideMark/>
          </w:tcPr>
          <w:p w14:paraId="4510729E" w14:textId="77777777" w:rsidR="00A66CDD" w:rsidRPr="00A66CDD" w:rsidRDefault="00A66CDD" w:rsidP="00C01C97">
            <w:pPr>
              <w:rPr>
                <w:rFonts w:cs="Arial"/>
                <w:color w:val="000000"/>
                <w:sz w:val="17"/>
                <w:szCs w:val="17"/>
              </w:rPr>
            </w:pPr>
            <w:r w:rsidRPr="00A66CDD">
              <w:rPr>
                <w:rFonts w:cs="Arial"/>
                <w:color w:val="000000"/>
                <w:sz w:val="17"/>
                <w:szCs w:val="17"/>
              </w:rPr>
              <w:t>INDICADOR DA SUSPENSÃO</w:t>
            </w:r>
          </w:p>
        </w:tc>
        <w:tc>
          <w:tcPr>
            <w:tcW w:w="277" w:type="pct"/>
            <w:tcBorders>
              <w:top w:val="nil"/>
              <w:left w:val="nil"/>
              <w:bottom w:val="single" w:sz="8" w:space="0" w:color="auto"/>
              <w:right w:val="single" w:sz="8" w:space="0" w:color="auto"/>
            </w:tcBorders>
            <w:shd w:val="clear" w:color="auto" w:fill="auto"/>
            <w:vAlign w:val="center"/>
            <w:hideMark/>
          </w:tcPr>
          <w:p w14:paraId="2309F9B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50BD5438"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A54BC6B"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6FCD00B4"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26A0DD32" w14:textId="77777777" w:rsidR="00A66CDD" w:rsidRPr="00A66CDD" w:rsidRDefault="00A66CDD" w:rsidP="00C01C97">
            <w:pPr>
              <w:jc w:val="center"/>
              <w:rPr>
                <w:rFonts w:cs="Arial"/>
                <w:color w:val="000000"/>
                <w:sz w:val="17"/>
                <w:szCs w:val="17"/>
              </w:rPr>
            </w:pPr>
            <w:r w:rsidRPr="00A66CDD">
              <w:rPr>
                <w:rFonts w:cs="Arial"/>
                <w:color w:val="000000"/>
                <w:sz w:val="17"/>
                <w:szCs w:val="17"/>
              </w:rPr>
              <w:t>586</w:t>
            </w:r>
          </w:p>
        </w:tc>
        <w:tc>
          <w:tcPr>
            <w:tcW w:w="109" w:type="pct"/>
            <w:tcBorders>
              <w:top w:val="nil"/>
              <w:left w:val="nil"/>
              <w:bottom w:val="single" w:sz="8" w:space="0" w:color="auto"/>
              <w:right w:val="nil"/>
            </w:tcBorders>
            <w:shd w:val="clear" w:color="auto" w:fill="auto"/>
            <w:vAlign w:val="center"/>
            <w:hideMark/>
          </w:tcPr>
          <w:p w14:paraId="04529EE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0A6F8A7" w14:textId="77777777" w:rsidR="00A66CDD" w:rsidRPr="00A66CDD" w:rsidRDefault="00A66CDD" w:rsidP="00C01C97">
            <w:pPr>
              <w:jc w:val="center"/>
              <w:rPr>
                <w:rFonts w:cs="Arial"/>
                <w:color w:val="000000"/>
                <w:sz w:val="17"/>
                <w:szCs w:val="17"/>
              </w:rPr>
            </w:pPr>
            <w:r w:rsidRPr="00A66CDD">
              <w:rPr>
                <w:rFonts w:cs="Arial"/>
                <w:color w:val="000000"/>
                <w:sz w:val="17"/>
                <w:szCs w:val="17"/>
              </w:rPr>
              <w:t>586</w:t>
            </w:r>
          </w:p>
        </w:tc>
        <w:tc>
          <w:tcPr>
            <w:tcW w:w="828" w:type="pct"/>
            <w:tcBorders>
              <w:top w:val="nil"/>
              <w:left w:val="nil"/>
              <w:bottom w:val="single" w:sz="8" w:space="0" w:color="auto"/>
              <w:right w:val="single" w:sz="8" w:space="0" w:color="auto"/>
            </w:tcBorders>
            <w:shd w:val="clear" w:color="auto" w:fill="auto"/>
            <w:vAlign w:val="center"/>
            <w:hideMark/>
          </w:tcPr>
          <w:p w14:paraId="509E1EB8" w14:textId="77777777" w:rsidR="00A66CDD" w:rsidRPr="00A66CDD" w:rsidRDefault="00A66CDD" w:rsidP="00C01C97">
            <w:pPr>
              <w:rPr>
                <w:rFonts w:cs="Arial"/>
                <w:color w:val="000000"/>
                <w:sz w:val="17"/>
                <w:szCs w:val="17"/>
              </w:rPr>
            </w:pPr>
            <w:r w:rsidRPr="00A66CDD">
              <w:rPr>
                <w:rFonts w:cs="Arial"/>
                <w:color w:val="000000"/>
                <w:sz w:val="17"/>
                <w:szCs w:val="17"/>
              </w:rPr>
              <w:t>Deverá ser preenchido com S sempre que o terminal estiver em condição de suspensão e com N sempre que o terminal não estiver suspenso.</w:t>
            </w:r>
          </w:p>
        </w:tc>
      </w:tr>
      <w:tr w:rsidR="002D5348" w:rsidRPr="00A66CDD" w14:paraId="66BB92CE"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59C790D" w14:textId="34BD0812" w:rsidR="00A66CDD" w:rsidRPr="00A66CDD" w:rsidRDefault="00A66CDD" w:rsidP="00C01C97">
            <w:pPr>
              <w:rPr>
                <w:rFonts w:cs="Arial"/>
                <w:color w:val="000000"/>
                <w:sz w:val="17"/>
                <w:szCs w:val="17"/>
              </w:rPr>
            </w:pPr>
            <w:r w:rsidRPr="00A66CDD">
              <w:rPr>
                <w:rFonts w:cs="Arial"/>
                <w:color w:val="000000"/>
                <w:sz w:val="17"/>
                <w:szCs w:val="17"/>
              </w:rPr>
              <w:t>DATA_INICIO_SUSPENSAO</w:t>
            </w:r>
          </w:p>
        </w:tc>
        <w:tc>
          <w:tcPr>
            <w:tcW w:w="1057" w:type="pct"/>
            <w:tcBorders>
              <w:top w:val="nil"/>
              <w:left w:val="nil"/>
              <w:bottom w:val="single" w:sz="8" w:space="0" w:color="auto"/>
              <w:right w:val="single" w:sz="8" w:space="0" w:color="auto"/>
            </w:tcBorders>
            <w:shd w:val="clear" w:color="auto" w:fill="auto"/>
            <w:vAlign w:val="center"/>
            <w:hideMark/>
          </w:tcPr>
          <w:p w14:paraId="3EDCD771" w14:textId="77777777" w:rsidR="00A66CDD" w:rsidRPr="00A66CDD" w:rsidRDefault="00A66CDD" w:rsidP="00C01C97">
            <w:pPr>
              <w:rPr>
                <w:rFonts w:cs="Arial"/>
                <w:color w:val="000000"/>
                <w:sz w:val="17"/>
                <w:szCs w:val="17"/>
              </w:rPr>
            </w:pPr>
            <w:r w:rsidRPr="00A66CDD">
              <w:rPr>
                <w:rFonts w:cs="Arial"/>
                <w:color w:val="000000"/>
                <w:sz w:val="17"/>
                <w:szCs w:val="17"/>
              </w:rPr>
              <w:t>DATA DE INÍCIO DA SUSPENSÃO</w:t>
            </w:r>
          </w:p>
        </w:tc>
        <w:tc>
          <w:tcPr>
            <w:tcW w:w="277" w:type="pct"/>
            <w:tcBorders>
              <w:top w:val="nil"/>
              <w:left w:val="nil"/>
              <w:bottom w:val="single" w:sz="8" w:space="0" w:color="auto"/>
              <w:right w:val="single" w:sz="8" w:space="0" w:color="auto"/>
            </w:tcBorders>
            <w:shd w:val="clear" w:color="auto" w:fill="auto"/>
            <w:vAlign w:val="center"/>
            <w:hideMark/>
          </w:tcPr>
          <w:p w14:paraId="3941DD39"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2ED09F0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1470FEA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DE4ED02"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626537FF" w14:textId="77777777" w:rsidR="00A66CDD" w:rsidRPr="00A66CDD" w:rsidRDefault="00A66CDD" w:rsidP="00C01C97">
            <w:pPr>
              <w:jc w:val="center"/>
              <w:rPr>
                <w:rFonts w:cs="Arial"/>
                <w:color w:val="000000"/>
                <w:sz w:val="17"/>
                <w:szCs w:val="17"/>
              </w:rPr>
            </w:pPr>
            <w:r w:rsidRPr="00A66CDD">
              <w:rPr>
                <w:rFonts w:cs="Arial"/>
                <w:color w:val="000000"/>
                <w:sz w:val="17"/>
                <w:szCs w:val="17"/>
              </w:rPr>
              <w:t>587</w:t>
            </w:r>
          </w:p>
        </w:tc>
        <w:tc>
          <w:tcPr>
            <w:tcW w:w="109" w:type="pct"/>
            <w:tcBorders>
              <w:top w:val="nil"/>
              <w:left w:val="nil"/>
              <w:bottom w:val="single" w:sz="8" w:space="0" w:color="auto"/>
              <w:right w:val="nil"/>
            </w:tcBorders>
            <w:shd w:val="clear" w:color="auto" w:fill="auto"/>
            <w:vAlign w:val="center"/>
            <w:hideMark/>
          </w:tcPr>
          <w:p w14:paraId="60221C6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7A8BBC4" w14:textId="77777777" w:rsidR="00A66CDD" w:rsidRPr="00A66CDD" w:rsidRDefault="00A66CDD" w:rsidP="00C01C97">
            <w:pPr>
              <w:jc w:val="center"/>
              <w:rPr>
                <w:rFonts w:cs="Arial"/>
                <w:color w:val="000000"/>
                <w:sz w:val="17"/>
                <w:szCs w:val="17"/>
              </w:rPr>
            </w:pPr>
            <w:r w:rsidRPr="00A66CDD">
              <w:rPr>
                <w:rFonts w:cs="Arial"/>
                <w:color w:val="000000"/>
                <w:sz w:val="17"/>
                <w:szCs w:val="17"/>
              </w:rPr>
              <w:t>594</w:t>
            </w:r>
          </w:p>
        </w:tc>
        <w:tc>
          <w:tcPr>
            <w:tcW w:w="828" w:type="pct"/>
            <w:tcBorders>
              <w:top w:val="nil"/>
              <w:left w:val="nil"/>
              <w:bottom w:val="single" w:sz="8" w:space="0" w:color="auto"/>
              <w:right w:val="single" w:sz="8" w:space="0" w:color="auto"/>
            </w:tcBorders>
            <w:shd w:val="clear" w:color="auto" w:fill="auto"/>
            <w:vAlign w:val="center"/>
            <w:hideMark/>
          </w:tcPr>
          <w:p w14:paraId="3F381CF4" w14:textId="77777777" w:rsidR="00A66CDD" w:rsidRPr="00A66CDD" w:rsidRDefault="00A66CDD" w:rsidP="00C01C97">
            <w:pPr>
              <w:rPr>
                <w:rFonts w:cs="Arial"/>
                <w:color w:val="000000"/>
                <w:sz w:val="17"/>
                <w:szCs w:val="17"/>
              </w:rPr>
            </w:pPr>
            <w:r w:rsidRPr="00A66CDD">
              <w:rPr>
                <w:rFonts w:cs="Arial"/>
                <w:color w:val="000000"/>
                <w:sz w:val="17"/>
                <w:szCs w:val="17"/>
              </w:rPr>
              <w:t>A Data e hora de início da suspensão deverá ser preenchida sempre que o indicador de suspensão for S e/ou quando o indicador de suspensão for alterados de S para N, ao fim da suspensão.</w:t>
            </w:r>
          </w:p>
        </w:tc>
      </w:tr>
      <w:tr w:rsidR="002D5348" w:rsidRPr="00A66CDD" w14:paraId="68783394"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4FBE4B1" w14:textId="52EB743A" w:rsidR="00A66CDD" w:rsidRPr="00A66CDD" w:rsidRDefault="00A66CDD" w:rsidP="00C01C97">
            <w:pPr>
              <w:rPr>
                <w:rFonts w:cs="Arial"/>
                <w:color w:val="000000"/>
                <w:sz w:val="17"/>
                <w:szCs w:val="17"/>
              </w:rPr>
            </w:pPr>
            <w:r w:rsidRPr="00A66CDD">
              <w:rPr>
                <w:rFonts w:cs="Arial"/>
                <w:color w:val="000000"/>
                <w:sz w:val="17"/>
                <w:szCs w:val="17"/>
              </w:rPr>
              <w:lastRenderedPageBreak/>
              <w:t>HORA_INICIO_SUSPENSAO</w:t>
            </w:r>
          </w:p>
        </w:tc>
        <w:tc>
          <w:tcPr>
            <w:tcW w:w="1057" w:type="pct"/>
            <w:tcBorders>
              <w:top w:val="nil"/>
              <w:left w:val="nil"/>
              <w:bottom w:val="single" w:sz="8" w:space="0" w:color="auto"/>
              <w:right w:val="single" w:sz="8" w:space="0" w:color="auto"/>
            </w:tcBorders>
            <w:shd w:val="clear" w:color="auto" w:fill="auto"/>
            <w:vAlign w:val="center"/>
            <w:hideMark/>
          </w:tcPr>
          <w:p w14:paraId="0E813DCF" w14:textId="77777777" w:rsidR="00A66CDD" w:rsidRPr="00A66CDD" w:rsidRDefault="00A66CDD" w:rsidP="00C01C97">
            <w:pPr>
              <w:rPr>
                <w:rFonts w:cs="Arial"/>
                <w:color w:val="000000"/>
                <w:sz w:val="17"/>
                <w:szCs w:val="17"/>
              </w:rPr>
            </w:pPr>
            <w:r w:rsidRPr="00A66CDD">
              <w:rPr>
                <w:rFonts w:cs="Arial"/>
                <w:color w:val="000000"/>
                <w:sz w:val="17"/>
                <w:szCs w:val="17"/>
              </w:rPr>
              <w:t>HORA DE INÍCIO DA SUSPENSÃO</w:t>
            </w:r>
          </w:p>
        </w:tc>
        <w:tc>
          <w:tcPr>
            <w:tcW w:w="277" w:type="pct"/>
            <w:tcBorders>
              <w:top w:val="nil"/>
              <w:left w:val="nil"/>
              <w:bottom w:val="single" w:sz="8" w:space="0" w:color="auto"/>
              <w:right w:val="single" w:sz="8" w:space="0" w:color="auto"/>
            </w:tcBorders>
            <w:shd w:val="clear" w:color="auto" w:fill="auto"/>
            <w:vAlign w:val="center"/>
            <w:hideMark/>
          </w:tcPr>
          <w:p w14:paraId="0F2CEA12"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491C6D0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628FCA75"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156E2B0"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3D436144" w14:textId="77777777" w:rsidR="00A66CDD" w:rsidRPr="00A66CDD" w:rsidRDefault="00A66CDD" w:rsidP="00C01C97">
            <w:pPr>
              <w:jc w:val="center"/>
              <w:rPr>
                <w:rFonts w:cs="Arial"/>
                <w:color w:val="000000"/>
                <w:sz w:val="17"/>
                <w:szCs w:val="17"/>
              </w:rPr>
            </w:pPr>
            <w:r w:rsidRPr="00A66CDD">
              <w:rPr>
                <w:rFonts w:cs="Arial"/>
                <w:color w:val="000000"/>
                <w:sz w:val="17"/>
                <w:szCs w:val="17"/>
              </w:rPr>
              <w:t>595</w:t>
            </w:r>
          </w:p>
        </w:tc>
        <w:tc>
          <w:tcPr>
            <w:tcW w:w="109" w:type="pct"/>
            <w:tcBorders>
              <w:top w:val="nil"/>
              <w:left w:val="nil"/>
              <w:bottom w:val="single" w:sz="8" w:space="0" w:color="auto"/>
              <w:right w:val="nil"/>
            </w:tcBorders>
            <w:shd w:val="clear" w:color="auto" w:fill="auto"/>
            <w:vAlign w:val="center"/>
            <w:hideMark/>
          </w:tcPr>
          <w:p w14:paraId="5CF733A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286B371" w14:textId="77777777" w:rsidR="00A66CDD" w:rsidRPr="00A66CDD" w:rsidRDefault="00A66CDD" w:rsidP="00C01C97">
            <w:pPr>
              <w:jc w:val="center"/>
              <w:rPr>
                <w:rFonts w:cs="Arial"/>
                <w:color w:val="000000"/>
                <w:sz w:val="17"/>
                <w:szCs w:val="17"/>
              </w:rPr>
            </w:pPr>
            <w:r w:rsidRPr="00A66CDD">
              <w:rPr>
                <w:rFonts w:cs="Arial"/>
                <w:color w:val="000000"/>
                <w:sz w:val="17"/>
                <w:szCs w:val="17"/>
              </w:rPr>
              <w:t>600</w:t>
            </w:r>
          </w:p>
        </w:tc>
        <w:tc>
          <w:tcPr>
            <w:tcW w:w="828" w:type="pct"/>
            <w:tcBorders>
              <w:top w:val="nil"/>
              <w:left w:val="nil"/>
              <w:bottom w:val="single" w:sz="8" w:space="0" w:color="auto"/>
              <w:right w:val="single" w:sz="8" w:space="0" w:color="auto"/>
            </w:tcBorders>
            <w:shd w:val="clear" w:color="auto" w:fill="auto"/>
            <w:vAlign w:val="center"/>
            <w:hideMark/>
          </w:tcPr>
          <w:p w14:paraId="549EBAFC" w14:textId="77777777" w:rsidR="00A66CDD" w:rsidRPr="00A66CDD" w:rsidRDefault="00A66CDD" w:rsidP="00C01C97">
            <w:pPr>
              <w:rPr>
                <w:rFonts w:cs="Arial"/>
                <w:color w:val="000000"/>
                <w:sz w:val="17"/>
                <w:szCs w:val="17"/>
              </w:rPr>
            </w:pPr>
            <w:r w:rsidRPr="00A66CDD">
              <w:rPr>
                <w:rFonts w:cs="Arial"/>
                <w:color w:val="000000"/>
                <w:sz w:val="17"/>
                <w:szCs w:val="17"/>
              </w:rPr>
              <w:t>A Data e hora de início da suspensão deverá ser preenchida sempre que o indicador de suspensão for S e/ou quando o indicador de suspensão for alterados de S para N, ao fim da suspensão.</w:t>
            </w:r>
          </w:p>
        </w:tc>
      </w:tr>
      <w:tr w:rsidR="002D5348" w:rsidRPr="00A66CDD" w14:paraId="454CFF50"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65FB364" w14:textId="2DD6BF2C" w:rsidR="00A66CDD" w:rsidRPr="00A66CDD" w:rsidRDefault="00A66CDD" w:rsidP="00C01C97">
            <w:pPr>
              <w:rPr>
                <w:rFonts w:cs="Arial"/>
                <w:color w:val="000000"/>
                <w:sz w:val="17"/>
                <w:szCs w:val="17"/>
              </w:rPr>
            </w:pPr>
            <w:r w:rsidRPr="00A66CDD">
              <w:rPr>
                <w:rFonts w:cs="Arial"/>
                <w:color w:val="000000"/>
                <w:sz w:val="17"/>
                <w:szCs w:val="17"/>
              </w:rPr>
              <w:t>DATA_TERMINO_DA_SUSPENSAO</w:t>
            </w:r>
          </w:p>
        </w:tc>
        <w:tc>
          <w:tcPr>
            <w:tcW w:w="1057" w:type="pct"/>
            <w:tcBorders>
              <w:top w:val="nil"/>
              <w:left w:val="nil"/>
              <w:bottom w:val="single" w:sz="8" w:space="0" w:color="auto"/>
              <w:right w:val="single" w:sz="8" w:space="0" w:color="auto"/>
            </w:tcBorders>
            <w:shd w:val="clear" w:color="auto" w:fill="auto"/>
            <w:vAlign w:val="center"/>
            <w:hideMark/>
          </w:tcPr>
          <w:p w14:paraId="0072027C" w14:textId="77777777" w:rsidR="00A66CDD" w:rsidRPr="00A66CDD" w:rsidRDefault="00A66CDD" w:rsidP="00C01C97">
            <w:pPr>
              <w:rPr>
                <w:rFonts w:cs="Arial"/>
                <w:color w:val="000000"/>
                <w:sz w:val="17"/>
                <w:szCs w:val="17"/>
              </w:rPr>
            </w:pPr>
            <w:r w:rsidRPr="00A66CDD">
              <w:rPr>
                <w:rFonts w:cs="Arial"/>
                <w:color w:val="000000"/>
                <w:sz w:val="17"/>
                <w:szCs w:val="17"/>
              </w:rPr>
              <w:t>DATA DE TÉRMINO DA SUSPENSÃO</w:t>
            </w:r>
          </w:p>
        </w:tc>
        <w:tc>
          <w:tcPr>
            <w:tcW w:w="277" w:type="pct"/>
            <w:tcBorders>
              <w:top w:val="nil"/>
              <w:left w:val="nil"/>
              <w:bottom w:val="single" w:sz="8" w:space="0" w:color="auto"/>
              <w:right w:val="single" w:sz="8" w:space="0" w:color="auto"/>
            </w:tcBorders>
            <w:shd w:val="clear" w:color="auto" w:fill="auto"/>
            <w:vAlign w:val="center"/>
            <w:hideMark/>
          </w:tcPr>
          <w:p w14:paraId="30D60BE4"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E92F03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061535EC"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76C25DB5"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1991EF71" w14:textId="77777777" w:rsidR="00A66CDD" w:rsidRPr="00A66CDD" w:rsidRDefault="00A66CDD" w:rsidP="00C01C97">
            <w:pPr>
              <w:jc w:val="center"/>
              <w:rPr>
                <w:rFonts w:cs="Arial"/>
                <w:color w:val="000000"/>
                <w:sz w:val="17"/>
                <w:szCs w:val="17"/>
              </w:rPr>
            </w:pPr>
            <w:r w:rsidRPr="00A66CDD">
              <w:rPr>
                <w:rFonts w:cs="Arial"/>
                <w:color w:val="000000"/>
                <w:sz w:val="17"/>
                <w:szCs w:val="17"/>
              </w:rPr>
              <w:t>601</w:t>
            </w:r>
          </w:p>
        </w:tc>
        <w:tc>
          <w:tcPr>
            <w:tcW w:w="109" w:type="pct"/>
            <w:tcBorders>
              <w:top w:val="nil"/>
              <w:left w:val="nil"/>
              <w:bottom w:val="single" w:sz="8" w:space="0" w:color="auto"/>
              <w:right w:val="nil"/>
            </w:tcBorders>
            <w:shd w:val="clear" w:color="auto" w:fill="auto"/>
            <w:vAlign w:val="center"/>
            <w:hideMark/>
          </w:tcPr>
          <w:p w14:paraId="0E9B758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CF88DB6" w14:textId="77777777" w:rsidR="00A66CDD" w:rsidRPr="00A66CDD" w:rsidRDefault="00A66CDD" w:rsidP="00C01C97">
            <w:pPr>
              <w:jc w:val="center"/>
              <w:rPr>
                <w:rFonts w:cs="Arial"/>
                <w:color w:val="000000"/>
                <w:sz w:val="17"/>
                <w:szCs w:val="17"/>
              </w:rPr>
            </w:pPr>
            <w:r w:rsidRPr="00A66CDD">
              <w:rPr>
                <w:rFonts w:cs="Arial"/>
                <w:color w:val="000000"/>
                <w:sz w:val="17"/>
                <w:szCs w:val="17"/>
              </w:rPr>
              <w:t>608</w:t>
            </w:r>
          </w:p>
        </w:tc>
        <w:tc>
          <w:tcPr>
            <w:tcW w:w="828" w:type="pct"/>
            <w:tcBorders>
              <w:top w:val="nil"/>
              <w:left w:val="nil"/>
              <w:bottom w:val="single" w:sz="8" w:space="0" w:color="auto"/>
              <w:right w:val="single" w:sz="8" w:space="0" w:color="auto"/>
            </w:tcBorders>
            <w:shd w:val="clear" w:color="auto" w:fill="auto"/>
            <w:vAlign w:val="center"/>
            <w:hideMark/>
          </w:tcPr>
          <w:p w14:paraId="66617EDE" w14:textId="77777777" w:rsidR="00A66CDD" w:rsidRPr="00A66CDD" w:rsidRDefault="00A66CDD" w:rsidP="00C01C97">
            <w:pPr>
              <w:rPr>
                <w:rFonts w:cs="Arial"/>
                <w:color w:val="000000"/>
                <w:sz w:val="17"/>
                <w:szCs w:val="17"/>
              </w:rPr>
            </w:pPr>
            <w:r w:rsidRPr="00A66CDD">
              <w:rPr>
                <w:rFonts w:cs="Arial"/>
                <w:color w:val="000000"/>
                <w:sz w:val="17"/>
                <w:szCs w:val="17"/>
              </w:rPr>
              <w:t>A Data e hora fim da suspensão deverá ser preenchida sempre o indicador de suspensão for alterado de S para N, ao fim da suspensão.</w:t>
            </w:r>
          </w:p>
        </w:tc>
      </w:tr>
      <w:tr w:rsidR="002D5348" w:rsidRPr="00A66CDD" w14:paraId="634EF1E3"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5EB72C9" w14:textId="2270B641" w:rsidR="00A66CDD" w:rsidRPr="00A66CDD" w:rsidRDefault="00A66CDD" w:rsidP="00C01C97">
            <w:pPr>
              <w:rPr>
                <w:rFonts w:cs="Arial"/>
                <w:color w:val="000000"/>
                <w:sz w:val="17"/>
                <w:szCs w:val="17"/>
              </w:rPr>
            </w:pPr>
            <w:r w:rsidRPr="00A66CDD">
              <w:rPr>
                <w:rFonts w:cs="Arial"/>
                <w:color w:val="000000"/>
                <w:sz w:val="17"/>
                <w:szCs w:val="17"/>
              </w:rPr>
              <w:t>HORA_TERMINO_SUSPENSAO</w:t>
            </w:r>
          </w:p>
        </w:tc>
        <w:tc>
          <w:tcPr>
            <w:tcW w:w="1057" w:type="pct"/>
            <w:tcBorders>
              <w:top w:val="nil"/>
              <w:left w:val="nil"/>
              <w:bottom w:val="single" w:sz="8" w:space="0" w:color="auto"/>
              <w:right w:val="single" w:sz="8" w:space="0" w:color="auto"/>
            </w:tcBorders>
            <w:shd w:val="clear" w:color="auto" w:fill="auto"/>
            <w:vAlign w:val="center"/>
            <w:hideMark/>
          </w:tcPr>
          <w:p w14:paraId="249F50E1" w14:textId="77777777" w:rsidR="00A66CDD" w:rsidRPr="00A66CDD" w:rsidRDefault="00A66CDD" w:rsidP="00C01C97">
            <w:pPr>
              <w:rPr>
                <w:rFonts w:cs="Arial"/>
                <w:color w:val="000000"/>
                <w:sz w:val="17"/>
                <w:szCs w:val="17"/>
              </w:rPr>
            </w:pPr>
            <w:r w:rsidRPr="00A66CDD">
              <w:rPr>
                <w:rFonts w:cs="Arial"/>
                <w:color w:val="000000"/>
                <w:sz w:val="17"/>
                <w:szCs w:val="17"/>
              </w:rPr>
              <w:t>HORA DE TÉRMINO DA SUSPENSÃO</w:t>
            </w:r>
          </w:p>
        </w:tc>
        <w:tc>
          <w:tcPr>
            <w:tcW w:w="277" w:type="pct"/>
            <w:tcBorders>
              <w:top w:val="nil"/>
              <w:left w:val="nil"/>
              <w:bottom w:val="single" w:sz="8" w:space="0" w:color="auto"/>
              <w:right w:val="single" w:sz="8" w:space="0" w:color="auto"/>
            </w:tcBorders>
            <w:shd w:val="clear" w:color="auto" w:fill="auto"/>
            <w:vAlign w:val="center"/>
            <w:hideMark/>
          </w:tcPr>
          <w:p w14:paraId="0EEE82A3"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6F1651D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64ED93C"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59F09FBF"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7F2D5121" w14:textId="77777777" w:rsidR="00A66CDD" w:rsidRPr="00A66CDD" w:rsidRDefault="00A66CDD" w:rsidP="00C01C97">
            <w:pPr>
              <w:jc w:val="center"/>
              <w:rPr>
                <w:rFonts w:cs="Arial"/>
                <w:color w:val="000000"/>
                <w:sz w:val="17"/>
                <w:szCs w:val="17"/>
              </w:rPr>
            </w:pPr>
            <w:r w:rsidRPr="00A66CDD">
              <w:rPr>
                <w:rFonts w:cs="Arial"/>
                <w:color w:val="000000"/>
                <w:sz w:val="17"/>
                <w:szCs w:val="17"/>
              </w:rPr>
              <w:t>609</w:t>
            </w:r>
          </w:p>
        </w:tc>
        <w:tc>
          <w:tcPr>
            <w:tcW w:w="109" w:type="pct"/>
            <w:tcBorders>
              <w:top w:val="nil"/>
              <w:left w:val="nil"/>
              <w:bottom w:val="single" w:sz="8" w:space="0" w:color="auto"/>
              <w:right w:val="nil"/>
            </w:tcBorders>
            <w:shd w:val="clear" w:color="auto" w:fill="auto"/>
            <w:vAlign w:val="center"/>
            <w:hideMark/>
          </w:tcPr>
          <w:p w14:paraId="088E4AA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55D30FFB" w14:textId="77777777" w:rsidR="00A66CDD" w:rsidRPr="00A66CDD" w:rsidRDefault="00A66CDD" w:rsidP="00C01C97">
            <w:pPr>
              <w:jc w:val="center"/>
              <w:rPr>
                <w:rFonts w:cs="Arial"/>
                <w:color w:val="000000"/>
                <w:sz w:val="17"/>
                <w:szCs w:val="17"/>
              </w:rPr>
            </w:pPr>
            <w:r w:rsidRPr="00A66CDD">
              <w:rPr>
                <w:rFonts w:cs="Arial"/>
                <w:color w:val="000000"/>
                <w:sz w:val="17"/>
                <w:szCs w:val="17"/>
              </w:rPr>
              <w:t>614</w:t>
            </w:r>
          </w:p>
        </w:tc>
        <w:tc>
          <w:tcPr>
            <w:tcW w:w="828" w:type="pct"/>
            <w:tcBorders>
              <w:top w:val="nil"/>
              <w:left w:val="nil"/>
              <w:bottom w:val="single" w:sz="8" w:space="0" w:color="auto"/>
              <w:right w:val="single" w:sz="8" w:space="0" w:color="auto"/>
            </w:tcBorders>
            <w:shd w:val="clear" w:color="auto" w:fill="auto"/>
            <w:vAlign w:val="center"/>
            <w:hideMark/>
          </w:tcPr>
          <w:p w14:paraId="1D19012E" w14:textId="77777777" w:rsidR="00A66CDD" w:rsidRPr="00A66CDD" w:rsidRDefault="00A66CDD" w:rsidP="00C01C97">
            <w:pPr>
              <w:rPr>
                <w:rFonts w:cs="Arial"/>
                <w:color w:val="000000"/>
                <w:sz w:val="17"/>
                <w:szCs w:val="17"/>
              </w:rPr>
            </w:pPr>
            <w:r w:rsidRPr="00A66CDD">
              <w:rPr>
                <w:rFonts w:cs="Arial"/>
                <w:color w:val="000000"/>
                <w:sz w:val="17"/>
                <w:szCs w:val="17"/>
              </w:rPr>
              <w:t>A Data e hora fim da suspensão deverá ser preenchida sempre o indicador de suspensão for alterado de S para N, ao fim da suspensão.</w:t>
            </w:r>
          </w:p>
        </w:tc>
      </w:tr>
      <w:tr w:rsidR="002D5348" w:rsidRPr="00A66CDD" w14:paraId="20DE4457"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6A289CC" w14:textId="590CA917" w:rsidR="00A66CDD" w:rsidRPr="00A66CDD" w:rsidRDefault="00A66CDD" w:rsidP="00C01C97">
            <w:pPr>
              <w:rPr>
                <w:rFonts w:cs="Arial"/>
                <w:color w:val="000000"/>
                <w:sz w:val="17"/>
                <w:szCs w:val="17"/>
              </w:rPr>
            </w:pPr>
            <w:r w:rsidRPr="00A66CDD">
              <w:rPr>
                <w:rFonts w:cs="Arial"/>
                <w:color w:val="000000"/>
                <w:sz w:val="17"/>
                <w:szCs w:val="17"/>
              </w:rPr>
              <w:t>INDICADOR_BLOQUEIO</w:t>
            </w:r>
          </w:p>
        </w:tc>
        <w:tc>
          <w:tcPr>
            <w:tcW w:w="1057" w:type="pct"/>
            <w:tcBorders>
              <w:top w:val="nil"/>
              <w:left w:val="nil"/>
              <w:bottom w:val="single" w:sz="8" w:space="0" w:color="auto"/>
              <w:right w:val="single" w:sz="8" w:space="0" w:color="auto"/>
            </w:tcBorders>
            <w:shd w:val="clear" w:color="auto" w:fill="auto"/>
            <w:vAlign w:val="center"/>
            <w:hideMark/>
          </w:tcPr>
          <w:p w14:paraId="048D4C60" w14:textId="77777777" w:rsidR="00A66CDD" w:rsidRPr="00A66CDD" w:rsidRDefault="00A66CDD" w:rsidP="00C01C97">
            <w:pPr>
              <w:rPr>
                <w:rFonts w:cs="Arial"/>
                <w:color w:val="000000"/>
                <w:sz w:val="17"/>
                <w:szCs w:val="17"/>
              </w:rPr>
            </w:pPr>
            <w:r w:rsidRPr="00A66CDD">
              <w:rPr>
                <w:rFonts w:cs="Arial"/>
                <w:color w:val="000000"/>
                <w:sz w:val="17"/>
                <w:szCs w:val="17"/>
              </w:rPr>
              <w:t>INDICADOR DO BLOQUEIO</w:t>
            </w:r>
          </w:p>
        </w:tc>
        <w:tc>
          <w:tcPr>
            <w:tcW w:w="277" w:type="pct"/>
            <w:tcBorders>
              <w:top w:val="nil"/>
              <w:left w:val="nil"/>
              <w:bottom w:val="single" w:sz="8" w:space="0" w:color="auto"/>
              <w:right w:val="single" w:sz="8" w:space="0" w:color="auto"/>
            </w:tcBorders>
            <w:shd w:val="clear" w:color="auto" w:fill="auto"/>
            <w:vAlign w:val="center"/>
            <w:hideMark/>
          </w:tcPr>
          <w:p w14:paraId="3BB7BC9E"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2CBC6A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2E90B28F"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001EF324"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3E6261BA" w14:textId="77777777" w:rsidR="00A66CDD" w:rsidRPr="00A66CDD" w:rsidRDefault="00A66CDD" w:rsidP="00C01C97">
            <w:pPr>
              <w:jc w:val="center"/>
              <w:rPr>
                <w:rFonts w:cs="Arial"/>
                <w:color w:val="000000"/>
                <w:sz w:val="17"/>
                <w:szCs w:val="17"/>
              </w:rPr>
            </w:pPr>
            <w:r w:rsidRPr="00A66CDD">
              <w:rPr>
                <w:rFonts w:cs="Arial"/>
                <w:color w:val="000000"/>
                <w:sz w:val="17"/>
                <w:szCs w:val="17"/>
              </w:rPr>
              <w:t>615</w:t>
            </w:r>
          </w:p>
        </w:tc>
        <w:tc>
          <w:tcPr>
            <w:tcW w:w="109" w:type="pct"/>
            <w:tcBorders>
              <w:top w:val="nil"/>
              <w:left w:val="nil"/>
              <w:bottom w:val="single" w:sz="8" w:space="0" w:color="auto"/>
              <w:right w:val="nil"/>
            </w:tcBorders>
            <w:shd w:val="clear" w:color="auto" w:fill="auto"/>
            <w:vAlign w:val="center"/>
            <w:hideMark/>
          </w:tcPr>
          <w:p w14:paraId="5F4BF88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00897696" w14:textId="77777777" w:rsidR="00A66CDD" w:rsidRPr="00A66CDD" w:rsidRDefault="00A66CDD" w:rsidP="00C01C97">
            <w:pPr>
              <w:jc w:val="center"/>
              <w:rPr>
                <w:rFonts w:cs="Arial"/>
                <w:color w:val="000000"/>
                <w:sz w:val="17"/>
                <w:szCs w:val="17"/>
              </w:rPr>
            </w:pPr>
            <w:r w:rsidRPr="00A66CDD">
              <w:rPr>
                <w:rFonts w:cs="Arial"/>
                <w:color w:val="000000"/>
                <w:sz w:val="17"/>
                <w:szCs w:val="17"/>
              </w:rPr>
              <w:t>615</w:t>
            </w:r>
          </w:p>
        </w:tc>
        <w:tc>
          <w:tcPr>
            <w:tcW w:w="828" w:type="pct"/>
            <w:tcBorders>
              <w:top w:val="nil"/>
              <w:left w:val="nil"/>
              <w:bottom w:val="single" w:sz="8" w:space="0" w:color="auto"/>
              <w:right w:val="single" w:sz="8" w:space="0" w:color="auto"/>
            </w:tcBorders>
            <w:shd w:val="clear" w:color="auto" w:fill="auto"/>
            <w:vAlign w:val="center"/>
            <w:hideMark/>
          </w:tcPr>
          <w:p w14:paraId="3497066D" w14:textId="77777777" w:rsidR="00A66CDD" w:rsidRPr="00A66CDD" w:rsidRDefault="00A66CDD" w:rsidP="00C01C97">
            <w:pPr>
              <w:rPr>
                <w:rFonts w:cs="Arial"/>
                <w:color w:val="000000"/>
                <w:sz w:val="17"/>
                <w:szCs w:val="17"/>
              </w:rPr>
            </w:pPr>
            <w:r w:rsidRPr="00A66CDD">
              <w:rPr>
                <w:rFonts w:cs="Arial"/>
                <w:color w:val="000000"/>
                <w:sz w:val="17"/>
                <w:szCs w:val="17"/>
              </w:rPr>
              <w:t>Deverá conter ´S` ou ´N`</w:t>
            </w:r>
          </w:p>
        </w:tc>
      </w:tr>
      <w:tr w:rsidR="002D5348" w:rsidRPr="00A66CDD" w14:paraId="53773028"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9F07A30" w14:textId="55BFAA26" w:rsidR="00A66CDD" w:rsidRPr="00A66CDD" w:rsidRDefault="00A66CDD" w:rsidP="00C01C97">
            <w:pPr>
              <w:rPr>
                <w:rFonts w:cs="Arial"/>
                <w:color w:val="000000"/>
                <w:sz w:val="17"/>
                <w:szCs w:val="17"/>
              </w:rPr>
            </w:pPr>
            <w:r w:rsidRPr="00A66CDD">
              <w:rPr>
                <w:rFonts w:cs="Arial"/>
                <w:color w:val="000000"/>
                <w:sz w:val="17"/>
                <w:szCs w:val="17"/>
              </w:rPr>
              <w:t>DATA_INICIO_BLOQUEIO</w:t>
            </w:r>
          </w:p>
        </w:tc>
        <w:tc>
          <w:tcPr>
            <w:tcW w:w="1057" w:type="pct"/>
            <w:tcBorders>
              <w:top w:val="nil"/>
              <w:left w:val="nil"/>
              <w:bottom w:val="single" w:sz="8" w:space="0" w:color="auto"/>
              <w:right w:val="single" w:sz="8" w:space="0" w:color="auto"/>
            </w:tcBorders>
            <w:shd w:val="clear" w:color="auto" w:fill="auto"/>
            <w:vAlign w:val="center"/>
            <w:hideMark/>
          </w:tcPr>
          <w:p w14:paraId="698C4496" w14:textId="77777777" w:rsidR="00A66CDD" w:rsidRPr="00A66CDD" w:rsidRDefault="00A66CDD" w:rsidP="00C01C97">
            <w:pPr>
              <w:rPr>
                <w:rFonts w:cs="Arial"/>
                <w:color w:val="000000"/>
                <w:sz w:val="17"/>
                <w:szCs w:val="17"/>
              </w:rPr>
            </w:pPr>
            <w:r w:rsidRPr="00A66CDD">
              <w:rPr>
                <w:rFonts w:cs="Arial"/>
                <w:color w:val="000000"/>
                <w:sz w:val="17"/>
                <w:szCs w:val="17"/>
              </w:rPr>
              <w:t>DATA DE INÍCIO DO BLOQUEIO</w:t>
            </w:r>
          </w:p>
        </w:tc>
        <w:tc>
          <w:tcPr>
            <w:tcW w:w="277" w:type="pct"/>
            <w:tcBorders>
              <w:top w:val="nil"/>
              <w:left w:val="nil"/>
              <w:bottom w:val="single" w:sz="8" w:space="0" w:color="auto"/>
              <w:right w:val="single" w:sz="8" w:space="0" w:color="auto"/>
            </w:tcBorders>
            <w:shd w:val="clear" w:color="auto" w:fill="auto"/>
            <w:vAlign w:val="center"/>
            <w:hideMark/>
          </w:tcPr>
          <w:p w14:paraId="45301914"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613EE9A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597BB1C"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68F20786"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28177E2B" w14:textId="77777777" w:rsidR="00A66CDD" w:rsidRPr="00A66CDD" w:rsidRDefault="00A66CDD" w:rsidP="00C01C97">
            <w:pPr>
              <w:jc w:val="center"/>
              <w:rPr>
                <w:rFonts w:cs="Arial"/>
                <w:color w:val="000000"/>
                <w:sz w:val="17"/>
                <w:szCs w:val="17"/>
              </w:rPr>
            </w:pPr>
            <w:r w:rsidRPr="00A66CDD">
              <w:rPr>
                <w:rFonts w:cs="Arial"/>
                <w:color w:val="000000"/>
                <w:sz w:val="17"/>
                <w:szCs w:val="17"/>
              </w:rPr>
              <w:t>616</w:t>
            </w:r>
          </w:p>
        </w:tc>
        <w:tc>
          <w:tcPr>
            <w:tcW w:w="109" w:type="pct"/>
            <w:tcBorders>
              <w:top w:val="nil"/>
              <w:left w:val="nil"/>
              <w:bottom w:val="single" w:sz="8" w:space="0" w:color="auto"/>
              <w:right w:val="nil"/>
            </w:tcBorders>
            <w:shd w:val="clear" w:color="auto" w:fill="auto"/>
            <w:vAlign w:val="center"/>
            <w:hideMark/>
          </w:tcPr>
          <w:p w14:paraId="284FECF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D42CC86" w14:textId="77777777" w:rsidR="00A66CDD" w:rsidRPr="00A66CDD" w:rsidRDefault="00A66CDD" w:rsidP="00C01C97">
            <w:pPr>
              <w:jc w:val="center"/>
              <w:rPr>
                <w:rFonts w:cs="Arial"/>
                <w:color w:val="000000"/>
                <w:sz w:val="17"/>
                <w:szCs w:val="17"/>
              </w:rPr>
            </w:pPr>
            <w:r w:rsidRPr="00A66CDD">
              <w:rPr>
                <w:rFonts w:cs="Arial"/>
                <w:color w:val="000000"/>
                <w:sz w:val="17"/>
                <w:szCs w:val="17"/>
              </w:rPr>
              <w:t>623</w:t>
            </w:r>
          </w:p>
        </w:tc>
        <w:tc>
          <w:tcPr>
            <w:tcW w:w="828" w:type="pct"/>
            <w:tcBorders>
              <w:top w:val="nil"/>
              <w:left w:val="nil"/>
              <w:bottom w:val="single" w:sz="8" w:space="0" w:color="auto"/>
              <w:right w:val="single" w:sz="8" w:space="0" w:color="auto"/>
            </w:tcBorders>
            <w:shd w:val="clear" w:color="auto" w:fill="auto"/>
            <w:vAlign w:val="center"/>
            <w:hideMark/>
          </w:tcPr>
          <w:p w14:paraId="26ACEFC5" w14:textId="77777777" w:rsidR="00A66CDD" w:rsidRPr="00A66CDD" w:rsidRDefault="00A66CDD" w:rsidP="00C01C97">
            <w:pPr>
              <w:rPr>
                <w:rFonts w:cs="Arial"/>
                <w:color w:val="000000"/>
                <w:sz w:val="17"/>
                <w:szCs w:val="17"/>
              </w:rPr>
            </w:pPr>
            <w:r w:rsidRPr="00A66CDD">
              <w:rPr>
                <w:rFonts w:cs="Arial"/>
                <w:color w:val="000000"/>
                <w:sz w:val="17"/>
                <w:szCs w:val="17"/>
              </w:rPr>
              <w:t>AAAAMMDD - Se "S" deve ter DATA INÍCIO</w:t>
            </w:r>
          </w:p>
        </w:tc>
      </w:tr>
      <w:tr w:rsidR="002D5348" w:rsidRPr="00A66CDD" w14:paraId="0FA54CD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E7F5556" w14:textId="34EF68FE" w:rsidR="00A66CDD" w:rsidRPr="00A66CDD" w:rsidRDefault="00A66CDD" w:rsidP="00C01C97">
            <w:pPr>
              <w:rPr>
                <w:rFonts w:cs="Arial"/>
                <w:color w:val="000000"/>
                <w:sz w:val="17"/>
                <w:szCs w:val="17"/>
              </w:rPr>
            </w:pPr>
            <w:r w:rsidRPr="00A66CDD">
              <w:rPr>
                <w:rFonts w:cs="Arial"/>
                <w:color w:val="000000"/>
                <w:sz w:val="17"/>
                <w:szCs w:val="17"/>
              </w:rPr>
              <w:t>HORA_INICIO_BLOQUEIO</w:t>
            </w:r>
          </w:p>
        </w:tc>
        <w:tc>
          <w:tcPr>
            <w:tcW w:w="1057" w:type="pct"/>
            <w:tcBorders>
              <w:top w:val="nil"/>
              <w:left w:val="nil"/>
              <w:bottom w:val="single" w:sz="8" w:space="0" w:color="auto"/>
              <w:right w:val="single" w:sz="8" w:space="0" w:color="auto"/>
            </w:tcBorders>
            <w:shd w:val="clear" w:color="auto" w:fill="auto"/>
            <w:vAlign w:val="center"/>
            <w:hideMark/>
          </w:tcPr>
          <w:p w14:paraId="15F97FD0" w14:textId="77777777" w:rsidR="00A66CDD" w:rsidRPr="00A66CDD" w:rsidRDefault="00A66CDD" w:rsidP="00C01C97">
            <w:pPr>
              <w:rPr>
                <w:rFonts w:cs="Arial"/>
                <w:color w:val="000000"/>
                <w:sz w:val="17"/>
                <w:szCs w:val="17"/>
              </w:rPr>
            </w:pPr>
            <w:r w:rsidRPr="00A66CDD">
              <w:rPr>
                <w:rFonts w:cs="Arial"/>
                <w:color w:val="000000"/>
                <w:sz w:val="17"/>
                <w:szCs w:val="17"/>
              </w:rPr>
              <w:t>HORA DE INÍCIO DO BLOQUEIO</w:t>
            </w:r>
          </w:p>
        </w:tc>
        <w:tc>
          <w:tcPr>
            <w:tcW w:w="277" w:type="pct"/>
            <w:tcBorders>
              <w:top w:val="nil"/>
              <w:left w:val="nil"/>
              <w:bottom w:val="single" w:sz="8" w:space="0" w:color="auto"/>
              <w:right w:val="single" w:sz="8" w:space="0" w:color="auto"/>
            </w:tcBorders>
            <w:shd w:val="clear" w:color="auto" w:fill="auto"/>
            <w:vAlign w:val="center"/>
            <w:hideMark/>
          </w:tcPr>
          <w:p w14:paraId="1FA9118D"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34131089"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A6E2817"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F04EFC4"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0B6F243F" w14:textId="77777777" w:rsidR="00A66CDD" w:rsidRPr="00A66CDD" w:rsidRDefault="00A66CDD" w:rsidP="00C01C97">
            <w:pPr>
              <w:jc w:val="center"/>
              <w:rPr>
                <w:rFonts w:cs="Arial"/>
                <w:color w:val="000000"/>
                <w:sz w:val="17"/>
                <w:szCs w:val="17"/>
              </w:rPr>
            </w:pPr>
            <w:r w:rsidRPr="00A66CDD">
              <w:rPr>
                <w:rFonts w:cs="Arial"/>
                <w:color w:val="000000"/>
                <w:sz w:val="17"/>
                <w:szCs w:val="17"/>
              </w:rPr>
              <w:t>624</w:t>
            </w:r>
          </w:p>
        </w:tc>
        <w:tc>
          <w:tcPr>
            <w:tcW w:w="109" w:type="pct"/>
            <w:tcBorders>
              <w:top w:val="nil"/>
              <w:left w:val="nil"/>
              <w:bottom w:val="single" w:sz="8" w:space="0" w:color="auto"/>
              <w:right w:val="nil"/>
            </w:tcBorders>
            <w:shd w:val="clear" w:color="auto" w:fill="auto"/>
            <w:vAlign w:val="center"/>
            <w:hideMark/>
          </w:tcPr>
          <w:p w14:paraId="41CE49E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21F5BB32" w14:textId="77777777" w:rsidR="00A66CDD" w:rsidRPr="00A66CDD" w:rsidRDefault="00A66CDD" w:rsidP="00C01C97">
            <w:pPr>
              <w:jc w:val="center"/>
              <w:rPr>
                <w:rFonts w:cs="Arial"/>
                <w:color w:val="000000"/>
                <w:sz w:val="17"/>
                <w:szCs w:val="17"/>
              </w:rPr>
            </w:pPr>
            <w:r w:rsidRPr="00A66CDD">
              <w:rPr>
                <w:rFonts w:cs="Arial"/>
                <w:color w:val="000000"/>
                <w:sz w:val="17"/>
                <w:szCs w:val="17"/>
              </w:rPr>
              <w:t>629</w:t>
            </w:r>
          </w:p>
        </w:tc>
        <w:tc>
          <w:tcPr>
            <w:tcW w:w="828" w:type="pct"/>
            <w:tcBorders>
              <w:top w:val="nil"/>
              <w:left w:val="nil"/>
              <w:bottom w:val="single" w:sz="8" w:space="0" w:color="auto"/>
              <w:right w:val="single" w:sz="8" w:space="0" w:color="auto"/>
            </w:tcBorders>
            <w:shd w:val="clear" w:color="auto" w:fill="auto"/>
            <w:vAlign w:val="center"/>
            <w:hideMark/>
          </w:tcPr>
          <w:p w14:paraId="6B1B414E" w14:textId="77777777" w:rsidR="00A66CDD" w:rsidRPr="00A66CDD" w:rsidRDefault="00A66CDD" w:rsidP="00C01C97">
            <w:pPr>
              <w:rPr>
                <w:rFonts w:cs="Arial"/>
                <w:color w:val="000000"/>
                <w:sz w:val="17"/>
                <w:szCs w:val="17"/>
              </w:rPr>
            </w:pPr>
            <w:r w:rsidRPr="00A66CDD">
              <w:rPr>
                <w:rFonts w:cs="Arial"/>
                <w:color w:val="000000"/>
                <w:sz w:val="17"/>
                <w:szCs w:val="17"/>
              </w:rPr>
              <w:t>HHMMSS</w:t>
            </w:r>
          </w:p>
        </w:tc>
      </w:tr>
      <w:tr w:rsidR="002D5348" w:rsidRPr="00A66CDD" w14:paraId="33663B78"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3829A1E" w14:textId="5F9BB568" w:rsidR="00A66CDD" w:rsidRPr="00A66CDD" w:rsidRDefault="00A66CDD" w:rsidP="00C01C97">
            <w:pPr>
              <w:rPr>
                <w:rFonts w:cs="Arial"/>
                <w:color w:val="000000"/>
                <w:sz w:val="17"/>
                <w:szCs w:val="17"/>
              </w:rPr>
            </w:pPr>
            <w:r w:rsidRPr="00A66CDD">
              <w:rPr>
                <w:rFonts w:cs="Arial"/>
                <w:color w:val="000000"/>
                <w:sz w:val="17"/>
                <w:szCs w:val="17"/>
              </w:rPr>
              <w:t>DATA_TERMINO_BLOQUEIO</w:t>
            </w:r>
          </w:p>
        </w:tc>
        <w:tc>
          <w:tcPr>
            <w:tcW w:w="1057" w:type="pct"/>
            <w:tcBorders>
              <w:top w:val="nil"/>
              <w:left w:val="nil"/>
              <w:bottom w:val="single" w:sz="8" w:space="0" w:color="auto"/>
              <w:right w:val="single" w:sz="8" w:space="0" w:color="auto"/>
            </w:tcBorders>
            <w:shd w:val="clear" w:color="auto" w:fill="auto"/>
            <w:vAlign w:val="center"/>
            <w:hideMark/>
          </w:tcPr>
          <w:p w14:paraId="545F56F3" w14:textId="77777777" w:rsidR="00A66CDD" w:rsidRPr="00A66CDD" w:rsidRDefault="00A66CDD" w:rsidP="00C01C97">
            <w:pPr>
              <w:rPr>
                <w:rFonts w:cs="Arial"/>
                <w:color w:val="000000"/>
                <w:sz w:val="17"/>
                <w:szCs w:val="17"/>
              </w:rPr>
            </w:pPr>
            <w:r w:rsidRPr="00A66CDD">
              <w:rPr>
                <w:rFonts w:cs="Arial"/>
                <w:color w:val="000000"/>
                <w:sz w:val="17"/>
                <w:szCs w:val="17"/>
              </w:rPr>
              <w:t>DATA DE TÉRMINO DO BLOQUEIO</w:t>
            </w:r>
          </w:p>
        </w:tc>
        <w:tc>
          <w:tcPr>
            <w:tcW w:w="277" w:type="pct"/>
            <w:tcBorders>
              <w:top w:val="nil"/>
              <w:left w:val="nil"/>
              <w:bottom w:val="single" w:sz="8" w:space="0" w:color="auto"/>
              <w:right w:val="single" w:sz="8" w:space="0" w:color="auto"/>
            </w:tcBorders>
            <w:shd w:val="clear" w:color="auto" w:fill="auto"/>
            <w:vAlign w:val="center"/>
            <w:hideMark/>
          </w:tcPr>
          <w:p w14:paraId="68979140"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9AC307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DCB6A57"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7FBB7F24"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57098BE0" w14:textId="77777777" w:rsidR="00A66CDD" w:rsidRPr="00A66CDD" w:rsidRDefault="00A66CDD" w:rsidP="00C01C97">
            <w:pPr>
              <w:jc w:val="center"/>
              <w:rPr>
                <w:rFonts w:cs="Arial"/>
                <w:color w:val="000000"/>
                <w:sz w:val="17"/>
                <w:szCs w:val="17"/>
              </w:rPr>
            </w:pPr>
            <w:r w:rsidRPr="00A66CDD">
              <w:rPr>
                <w:rFonts w:cs="Arial"/>
                <w:color w:val="000000"/>
                <w:sz w:val="17"/>
                <w:szCs w:val="17"/>
              </w:rPr>
              <w:t>630</w:t>
            </w:r>
          </w:p>
        </w:tc>
        <w:tc>
          <w:tcPr>
            <w:tcW w:w="109" w:type="pct"/>
            <w:tcBorders>
              <w:top w:val="nil"/>
              <w:left w:val="nil"/>
              <w:bottom w:val="single" w:sz="8" w:space="0" w:color="auto"/>
              <w:right w:val="nil"/>
            </w:tcBorders>
            <w:shd w:val="clear" w:color="auto" w:fill="auto"/>
            <w:vAlign w:val="center"/>
            <w:hideMark/>
          </w:tcPr>
          <w:p w14:paraId="2447FDB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8DC7006" w14:textId="77777777" w:rsidR="00A66CDD" w:rsidRPr="00A66CDD" w:rsidRDefault="00A66CDD" w:rsidP="00C01C97">
            <w:pPr>
              <w:jc w:val="center"/>
              <w:rPr>
                <w:rFonts w:cs="Arial"/>
                <w:color w:val="000000"/>
                <w:sz w:val="17"/>
                <w:szCs w:val="17"/>
              </w:rPr>
            </w:pPr>
            <w:r w:rsidRPr="00A66CDD">
              <w:rPr>
                <w:rFonts w:cs="Arial"/>
                <w:color w:val="000000"/>
                <w:sz w:val="17"/>
                <w:szCs w:val="17"/>
              </w:rPr>
              <w:t>637</w:t>
            </w:r>
          </w:p>
        </w:tc>
        <w:tc>
          <w:tcPr>
            <w:tcW w:w="828" w:type="pct"/>
            <w:tcBorders>
              <w:top w:val="nil"/>
              <w:left w:val="nil"/>
              <w:bottom w:val="single" w:sz="8" w:space="0" w:color="auto"/>
              <w:right w:val="single" w:sz="8" w:space="0" w:color="auto"/>
            </w:tcBorders>
            <w:shd w:val="clear" w:color="auto" w:fill="auto"/>
            <w:vAlign w:val="center"/>
            <w:hideMark/>
          </w:tcPr>
          <w:p w14:paraId="3BC298A1" w14:textId="77777777" w:rsidR="00A66CDD" w:rsidRPr="00A66CDD" w:rsidRDefault="00A66CDD" w:rsidP="00C01C97">
            <w:pPr>
              <w:rPr>
                <w:rFonts w:cs="Arial"/>
                <w:color w:val="000000"/>
                <w:sz w:val="17"/>
                <w:szCs w:val="17"/>
              </w:rPr>
            </w:pPr>
            <w:r w:rsidRPr="00A66CDD">
              <w:rPr>
                <w:rFonts w:cs="Arial"/>
                <w:color w:val="000000"/>
                <w:sz w:val="17"/>
                <w:szCs w:val="17"/>
              </w:rPr>
              <w:t>AAAAMMDD - Se "N" deve ter DATA FIM ao TÉRMINO do bloqueio</w:t>
            </w:r>
          </w:p>
        </w:tc>
      </w:tr>
      <w:tr w:rsidR="002D5348" w:rsidRPr="00A66CDD" w14:paraId="737F8C32"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4044268" w14:textId="738B4E84" w:rsidR="00A66CDD" w:rsidRPr="00A66CDD" w:rsidRDefault="00A66CDD" w:rsidP="00C01C97">
            <w:pPr>
              <w:rPr>
                <w:rFonts w:cs="Arial"/>
                <w:color w:val="000000"/>
                <w:sz w:val="17"/>
                <w:szCs w:val="17"/>
              </w:rPr>
            </w:pPr>
            <w:r w:rsidRPr="00A66CDD">
              <w:rPr>
                <w:rFonts w:cs="Arial"/>
                <w:color w:val="000000"/>
                <w:sz w:val="17"/>
                <w:szCs w:val="17"/>
              </w:rPr>
              <w:t>HORA_TERMINO_BLOQUEIO</w:t>
            </w:r>
          </w:p>
        </w:tc>
        <w:tc>
          <w:tcPr>
            <w:tcW w:w="1057" w:type="pct"/>
            <w:tcBorders>
              <w:top w:val="nil"/>
              <w:left w:val="nil"/>
              <w:bottom w:val="single" w:sz="8" w:space="0" w:color="auto"/>
              <w:right w:val="single" w:sz="8" w:space="0" w:color="auto"/>
            </w:tcBorders>
            <w:shd w:val="clear" w:color="auto" w:fill="auto"/>
            <w:vAlign w:val="center"/>
            <w:hideMark/>
          </w:tcPr>
          <w:p w14:paraId="62748B7C" w14:textId="77777777" w:rsidR="00A66CDD" w:rsidRPr="00A66CDD" w:rsidRDefault="00A66CDD" w:rsidP="00C01C97">
            <w:pPr>
              <w:rPr>
                <w:rFonts w:cs="Arial"/>
                <w:color w:val="000000"/>
                <w:sz w:val="17"/>
                <w:szCs w:val="17"/>
              </w:rPr>
            </w:pPr>
            <w:r w:rsidRPr="00A66CDD">
              <w:rPr>
                <w:rFonts w:cs="Arial"/>
                <w:color w:val="000000"/>
                <w:sz w:val="17"/>
                <w:szCs w:val="17"/>
              </w:rPr>
              <w:t>HORA DE TÉRMINO DA BLOQUEIO</w:t>
            </w:r>
          </w:p>
        </w:tc>
        <w:tc>
          <w:tcPr>
            <w:tcW w:w="277" w:type="pct"/>
            <w:tcBorders>
              <w:top w:val="nil"/>
              <w:left w:val="nil"/>
              <w:bottom w:val="single" w:sz="8" w:space="0" w:color="auto"/>
              <w:right w:val="single" w:sz="8" w:space="0" w:color="auto"/>
            </w:tcBorders>
            <w:shd w:val="clear" w:color="auto" w:fill="auto"/>
            <w:vAlign w:val="center"/>
            <w:hideMark/>
          </w:tcPr>
          <w:p w14:paraId="2C18100E"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322CB42A"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808893E"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7A86157E"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04F37A4A" w14:textId="77777777" w:rsidR="00A66CDD" w:rsidRPr="00A66CDD" w:rsidRDefault="00A66CDD" w:rsidP="00C01C97">
            <w:pPr>
              <w:jc w:val="center"/>
              <w:rPr>
                <w:rFonts w:cs="Arial"/>
                <w:color w:val="000000"/>
                <w:sz w:val="17"/>
                <w:szCs w:val="17"/>
              </w:rPr>
            </w:pPr>
            <w:r w:rsidRPr="00A66CDD">
              <w:rPr>
                <w:rFonts w:cs="Arial"/>
                <w:color w:val="000000"/>
                <w:sz w:val="17"/>
                <w:szCs w:val="17"/>
              </w:rPr>
              <w:t>638</w:t>
            </w:r>
          </w:p>
        </w:tc>
        <w:tc>
          <w:tcPr>
            <w:tcW w:w="109" w:type="pct"/>
            <w:tcBorders>
              <w:top w:val="nil"/>
              <w:left w:val="nil"/>
              <w:bottom w:val="single" w:sz="8" w:space="0" w:color="auto"/>
              <w:right w:val="nil"/>
            </w:tcBorders>
            <w:shd w:val="clear" w:color="auto" w:fill="auto"/>
            <w:vAlign w:val="center"/>
            <w:hideMark/>
          </w:tcPr>
          <w:p w14:paraId="0BA7119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2359D9B8" w14:textId="77777777" w:rsidR="00A66CDD" w:rsidRPr="00A66CDD" w:rsidRDefault="00A66CDD" w:rsidP="00C01C97">
            <w:pPr>
              <w:jc w:val="center"/>
              <w:rPr>
                <w:rFonts w:cs="Arial"/>
                <w:color w:val="000000"/>
                <w:sz w:val="17"/>
                <w:szCs w:val="17"/>
              </w:rPr>
            </w:pPr>
            <w:r w:rsidRPr="00A66CDD">
              <w:rPr>
                <w:rFonts w:cs="Arial"/>
                <w:color w:val="000000"/>
                <w:sz w:val="17"/>
                <w:szCs w:val="17"/>
              </w:rPr>
              <w:t>643</w:t>
            </w:r>
          </w:p>
        </w:tc>
        <w:tc>
          <w:tcPr>
            <w:tcW w:w="828" w:type="pct"/>
            <w:tcBorders>
              <w:top w:val="nil"/>
              <w:left w:val="nil"/>
              <w:bottom w:val="single" w:sz="8" w:space="0" w:color="auto"/>
              <w:right w:val="single" w:sz="8" w:space="0" w:color="auto"/>
            </w:tcBorders>
            <w:shd w:val="clear" w:color="auto" w:fill="auto"/>
            <w:vAlign w:val="center"/>
            <w:hideMark/>
          </w:tcPr>
          <w:p w14:paraId="49022CDA" w14:textId="77777777" w:rsidR="00A66CDD" w:rsidRPr="00A66CDD" w:rsidRDefault="00A66CDD" w:rsidP="00C01C97">
            <w:pPr>
              <w:rPr>
                <w:rFonts w:cs="Arial"/>
                <w:color w:val="000000"/>
                <w:sz w:val="17"/>
                <w:szCs w:val="17"/>
              </w:rPr>
            </w:pPr>
            <w:r w:rsidRPr="00A66CDD">
              <w:rPr>
                <w:rFonts w:cs="Arial"/>
                <w:color w:val="000000"/>
                <w:sz w:val="17"/>
                <w:szCs w:val="17"/>
              </w:rPr>
              <w:t>HHMMSS</w:t>
            </w:r>
          </w:p>
        </w:tc>
      </w:tr>
      <w:tr w:rsidR="002D5348" w:rsidRPr="00A66CDD" w14:paraId="192F45A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F3254AB" w14:textId="425001D5" w:rsidR="00A66CDD" w:rsidRPr="00A66CDD" w:rsidRDefault="00A66CDD" w:rsidP="00C01C97">
            <w:pPr>
              <w:rPr>
                <w:rFonts w:cs="Arial"/>
                <w:color w:val="000000"/>
                <w:sz w:val="17"/>
                <w:szCs w:val="17"/>
              </w:rPr>
            </w:pPr>
            <w:r w:rsidRPr="00A66CDD">
              <w:rPr>
                <w:rFonts w:cs="Arial"/>
                <w:color w:val="000000"/>
                <w:sz w:val="17"/>
                <w:szCs w:val="17"/>
              </w:rPr>
              <w:t>INDICADOR_SIGILO</w:t>
            </w:r>
          </w:p>
        </w:tc>
        <w:tc>
          <w:tcPr>
            <w:tcW w:w="1057" w:type="pct"/>
            <w:tcBorders>
              <w:top w:val="nil"/>
              <w:left w:val="nil"/>
              <w:bottom w:val="single" w:sz="8" w:space="0" w:color="auto"/>
              <w:right w:val="single" w:sz="8" w:space="0" w:color="auto"/>
            </w:tcBorders>
            <w:shd w:val="clear" w:color="auto" w:fill="auto"/>
            <w:vAlign w:val="center"/>
            <w:hideMark/>
          </w:tcPr>
          <w:p w14:paraId="48E723B9" w14:textId="77777777" w:rsidR="00A66CDD" w:rsidRPr="00A66CDD" w:rsidRDefault="00A66CDD" w:rsidP="00C01C97">
            <w:pPr>
              <w:rPr>
                <w:rFonts w:cs="Arial"/>
                <w:color w:val="000000"/>
                <w:sz w:val="17"/>
                <w:szCs w:val="17"/>
              </w:rPr>
            </w:pPr>
            <w:r w:rsidRPr="00A66CDD">
              <w:rPr>
                <w:rFonts w:cs="Arial"/>
                <w:color w:val="000000"/>
                <w:sz w:val="17"/>
                <w:szCs w:val="17"/>
              </w:rPr>
              <w:t>INDICADOR DE SIGILO</w:t>
            </w:r>
          </w:p>
        </w:tc>
        <w:tc>
          <w:tcPr>
            <w:tcW w:w="277" w:type="pct"/>
            <w:tcBorders>
              <w:top w:val="nil"/>
              <w:left w:val="nil"/>
              <w:bottom w:val="single" w:sz="8" w:space="0" w:color="auto"/>
              <w:right w:val="single" w:sz="8" w:space="0" w:color="auto"/>
            </w:tcBorders>
            <w:shd w:val="clear" w:color="auto" w:fill="auto"/>
            <w:vAlign w:val="center"/>
            <w:hideMark/>
          </w:tcPr>
          <w:p w14:paraId="665256EF"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7FDDE9C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F5EB17C"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6ECBF0C8"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20E129E9" w14:textId="77777777" w:rsidR="00A66CDD" w:rsidRPr="00A66CDD" w:rsidRDefault="00A66CDD" w:rsidP="00C01C97">
            <w:pPr>
              <w:jc w:val="center"/>
              <w:rPr>
                <w:rFonts w:cs="Arial"/>
                <w:color w:val="000000"/>
                <w:sz w:val="17"/>
                <w:szCs w:val="17"/>
              </w:rPr>
            </w:pPr>
            <w:r w:rsidRPr="00A66CDD">
              <w:rPr>
                <w:rFonts w:cs="Arial"/>
                <w:color w:val="000000"/>
                <w:sz w:val="17"/>
                <w:szCs w:val="17"/>
              </w:rPr>
              <w:t>644</w:t>
            </w:r>
          </w:p>
        </w:tc>
        <w:tc>
          <w:tcPr>
            <w:tcW w:w="109" w:type="pct"/>
            <w:tcBorders>
              <w:top w:val="nil"/>
              <w:left w:val="nil"/>
              <w:bottom w:val="single" w:sz="8" w:space="0" w:color="auto"/>
              <w:right w:val="nil"/>
            </w:tcBorders>
            <w:shd w:val="clear" w:color="auto" w:fill="auto"/>
            <w:vAlign w:val="center"/>
            <w:hideMark/>
          </w:tcPr>
          <w:p w14:paraId="79118FD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1C8B7F3" w14:textId="77777777" w:rsidR="00A66CDD" w:rsidRPr="00A66CDD" w:rsidRDefault="00A66CDD" w:rsidP="00C01C97">
            <w:pPr>
              <w:jc w:val="center"/>
              <w:rPr>
                <w:rFonts w:cs="Arial"/>
                <w:color w:val="000000"/>
                <w:sz w:val="17"/>
                <w:szCs w:val="17"/>
              </w:rPr>
            </w:pPr>
            <w:r w:rsidRPr="00A66CDD">
              <w:rPr>
                <w:rFonts w:cs="Arial"/>
                <w:color w:val="000000"/>
                <w:sz w:val="17"/>
                <w:szCs w:val="17"/>
              </w:rPr>
              <w:t>644</w:t>
            </w:r>
          </w:p>
        </w:tc>
        <w:tc>
          <w:tcPr>
            <w:tcW w:w="828" w:type="pct"/>
            <w:tcBorders>
              <w:top w:val="nil"/>
              <w:left w:val="nil"/>
              <w:bottom w:val="single" w:sz="8" w:space="0" w:color="auto"/>
              <w:right w:val="single" w:sz="8" w:space="0" w:color="auto"/>
            </w:tcBorders>
            <w:shd w:val="clear" w:color="auto" w:fill="auto"/>
            <w:vAlign w:val="center"/>
            <w:hideMark/>
          </w:tcPr>
          <w:p w14:paraId="7C45B4A0"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4, para o sigilo</w:t>
            </w:r>
          </w:p>
        </w:tc>
      </w:tr>
      <w:tr w:rsidR="002D5348" w:rsidRPr="00A66CDD" w14:paraId="38C9B253"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590D8E3" w14:textId="1263272B" w:rsidR="00A66CDD" w:rsidRPr="00A66CDD" w:rsidRDefault="00A66CDD" w:rsidP="00C01C97">
            <w:pPr>
              <w:rPr>
                <w:rFonts w:cs="Arial"/>
                <w:color w:val="000000"/>
                <w:sz w:val="17"/>
                <w:szCs w:val="17"/>
              </w:rPr>
            </w:pPr>
            <w:r w:rsidRPr="00A66CDD">
              <w:rPr>
                <w:rFonts w:cs="Arial"/>
                <w:color w:val="000000"/>
                <w:sz w:val="17"/>
                <w:szCs w:val="17"/>
              </w:rPr>
              <w:t>INDICADOR_TIPO</w:t>
            </w:r>
          </w:p>
        </w:tc>
        <w:tc>
          <w:tcPr>
            <w:tcW w:w="1057" w:type="pct"/>
            <w:tcBorders>
              <w:top w:val="nil"/>
              <w:left w:val="nil"/>
              <w:bottom w:val="single" w:sz="8" w:space="0" w:color="auto"/>
              <w:right w:val="single" w:sz="8" w:space="0" w:color="auto"/>
            </w:tcBorders>
            <w:shd w:val="clear" w:color="auto" w:fill="auto"/>
            <w:vAlign w:val="center"/>
            <w:hideMark/>
          </w:tcPr>
          <w:p w14:paraId="60DD4A8A" w14:textId="77777777" w:rsidR="00A66CDD" w:rsidRPr="00A66CDD" w:rsidRDefault="00A66CDD" w:rsidP="00C01C97">
            <w:pPr>
              <w:rPr>
                <w:rFonts w:cs="Arial"/>
                <w:color w:val="000000"/>
                <w:sz w:val="17"/>
                <w:szCs w:val="17"/>
              </w:rPr>
            </w:pPr>
            <w:r w:rsidRPr="00A66CDD">
              <w:rPr>
                <w:rFonts w:cs="Arial"/>
                <w:color w:val="000000"/>
                <w:sz w:val="17"/>
                <w:szCs w:val="17"/>
              </w:rPr>
              <w:t>INDICADOR DO TIPO</w:t>
            </w:r>
          </w:p>
        </w:tc>
        <w:tc>
          <w:tcPr>
            <w:tcW w:w="277" w:type="pct"/>
            <w:tcBorders>
              <w:top w:val="nil"/>
              <w:left w:val="nil"/>
              <w:bottom w:val="single" w:sz="8" w:space="0" w:color="auto"/>
              <w:right w:val="single" w:sz="8" w:space="0" w:color="auto"/>
            </w:tcBorders>
            <w:shd w:val="clear" w:color="auto" w:fill="auto"/>
            <w:vAlign w:val="center"/>
            <w:hideMark/>
          </w:tcPr>
          <w:p w14:paraId="2481745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557F54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A69AB4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72DD1171"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25F31AE8" w14:textId="77777777" w:rsidR="00A66CDD" w:rsidRPr="00A66CDD" w:rsidRDefault="00A66CDD" w:rsidP="00C01C97">
            <w:pPr>
              <w:jc w:val="center"/>
              <w:rPr>
                <w:rFonts w:cs="Arial"/>
                <w:color w:val="000000"/>
                <w:sz w:val="17"/>
                <w:szCs w:val="17"/>
              </w:rPr>
            </w:pPr>
            <w:r w:rsidRPr="00A66CDD">
              <w:rPr>
                <w:rFonts w:cs="Arial"/>
                <w:color w:val="000000"/>
                <w:sz w:val="17"/>
                <w:szCs w:val="17"/>
              </w:rPr>
              <w:t>645</w:t>
            </w:r>
          </w:p>
        </w:tc>
        <w:tc>
          <w:tcPr>
            <w:tcW w:w="109" w:type="pct"/>
            <w:tcBorders>
              <w:top w:val="nil"/>
              <w:left w:val="nil"/>
              <w:bottom w:val="single" w:sz="8" w:space="0" w:color="auto"/>
              <w:right w:val="nil"/>
            </w:tcBorders>
            <w:shd w:val="clear" w:color="auto" w:fill="auto"/>
            <w:vAlign w:val="center"/>
            <w:hideMark/>
          </w:tcPr>
          <w:p w14:paraId="7A5BFDA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62026C0" w14:textId="77777777" w:rsidR="00A66CDD" w:rsidRPr="00A66CDD" w:rsidRDefault="00A66CDD" w:rsidP="00C01C97">
            <w:pPr>
              <w:jc w:val="center"/>
              <w:rPr>
                <w:rFonts w:cs="Arial"/>
                <w:color w:val="000000"/>
                <w:sz w:val="17"/>
                <w:szCs w:val="17"/>
              </w:rPr>
            </w:pPr>
            <w:r w:rsidRPr="00A66CDD">
              <w:rPr>
                <w:rFonts w:cs="Arial"/>
                <w:color w:val="000000"/>
                <w:sz w:val="17"/>
                <w:szCs w:val="17"/>
              </w:rPr>
              <w:t>645</w:t>
            </w:r>
          </w:p>
        </w:tc>
        <w:tc>
          <w:tcPr>
            <w:tcW w:w="828" w:type="pct"/>
            <w:tcBorders>
              <w:top w:val="nil"/>
              <w:left w:val="nil"/>
              <w:bottom w:val="single" w:sz="8" w:space="0" w:color="auto"/>
              <w:right w:val="single" w:sz="8" w:space="0" w:color="auto"/>
            </w:tcBorders>
            <w:shd w:val="clear" w:color="auto" w:fill="auto"/>
            <w:vAlign w:val="center"/>
            <w:hideMark/>
          </w:tcPr>
          <w:p w14:paraId="0A7B571D"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3</w:t>
            </w:r>
          </w:p>
        </w:tc>
      </w:tr>
      <w:tr w:rsidR="002D5348" w:rsidRPr="00A66CDD" w14:paraId="38C2545C"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CCAFC3C" w14:textId="00E2477C" w:rsidR="00A66CDD" w:rsidRPr="00A66CDD" w:rsidRDefault="00A66CDD" w:rsidP="00C01C97">
            <w:pPr>
              <w:rPr>
                <w:rFonts w:cs="Arial"/>
                <w:color w:val="000000"/>
                <w:sz w:val="17"/>
                <w:szCs w:val="17"/>
              </w:rPr>
            </w:pPr>
            <w:r w:rsidRPr="00A66CDD">
              <w:rPr>
                <w:rFonts w:cs="Arial"/>
                <w:color w:val="000000"/>
                <w:sz w:val="17"/>
                <w:szCs w:val="17"/>
              </w:rPr>
              <w:t>DATA_ATUALIZACAO_REGISTRO</w:t>
            </w:r>
          </w:p>
        </w:tc>
        <w:tc>
          <w:tcPr>
            <w:tcW w:w="1057" w:type="pct"/>
            <w:tcBorders>
              <w:top w:val="nil"/>
              <w:left w:val="nil"/>
              <w:bottom w:val="single" w:sz="8" w:space="0" w:color="auto"/>
              <w:right w:val="single" w:sz="8" w:space="0" w:color="auto"/>
            </w:tcBorders>
            <w:shd w:val="clear" w:color="auto" w:fill="auto"/>
            <w:vAlign w:val="center"/>
            <w:hideMark/>
          </w:tcPr>
          <w:p w14:paraId="023B5AB9" w14:textId="77777777" w:rsidR="00A66CDD" w:rsidRPr="00A66CDD" w:rsidRDefault="00A66CDD" w:rsidP="00C01C97">
            <w:pPr>
              <w:rPr>
                <w:rFonts w:cs="Arial"/>
                <w:color w:val="000000"/>
                <w:sz w:val="17"/>
                <w:szCs w:val="17"/>
              </w:rPr>
            </w:pPr>
            <w:r w:rsidRPr="00A66CDD">
              <w:rPr>
                <w:rFonts w:cs="Arial"/>
                <w:color w:val="000000"/>
                <w:sz w:val="17"/>
                <w:szCs w:val="17"/>
              </w:rPr>
              <w:t>DATA DE ATUALIZAÇÃO DO REGISTRO</w:t>
            </w:r>
          </w:p>
        </w:tc>
        <w:tc>
          <w:tcPr>
            <w:tcW w:w="277" w:type="pct"/>
            <w:tcBorders>
              <w:top w:val="nil"/>
              <w:left w:val="nil"/>
              <w:bottom w:val="single" w:sz="8" w:space="0" w:color="auto"/>
              <w:right w:val="single" w:sz="8" w:space="0" w:color="auto"/>
            </w:tcBorders>
            <w:shd w:val="clear" w:color="auto" w:fill="auto"/>
            <w:vAlign w:val="center"/>
            <w:hideMark/>
          </w:tcPr>
          <w:p w14:paraId="3A142547"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31E6E5DE"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20D54A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54759728"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3E34C97A" w14:textId="77777777" w:rsidR="00A66CDD" w:rsidRPr="00A66CDD" w:rsidRDefault="00A66CDD" w:rsidP="00C01C97">
            <w:pPr>
              <w:jc w:val="center"/>
              <w:rPr>
                <w:rFonts w:cs="Arial"/>
                <w:color w:val="000000"/>
                <w:sz w:val="17"/>
                <w:szCs w:val="17"/>
              </w:rPr>
            </w:pPr>
            <w:r w:rsidRPr="00A66CDD">
              <w:rPr>
                <w:rFonts w:cs="Arial"/>
                <w:color w:val="000000"/>
                <w:sz w:val="17"/>
                <w:szCs w:val="17"/>
              </w:rPr>
              <w:t>646</w:t>
            </w:r>
          </w:p>
        </w:tc>
        <w:tc>
          <w:tcPr>
            <w:tcW w:w="109" w:type="pct"/>
            <w:tcBorders>
              <w:top w:val="nil"/>
              <w:left w:val="nil"/>
              <w:bottom w:val="single" w:sz="8" w:space="0" w:color="auto"/>
              <w:right w:val="nil"/>
            </w:tcBorders>
            <w:shd w:val="clear" w:color="auto" w:fill="auto"/>
            <w:vAlign w:val="center"/>
            <w:hideMark/>
          </w:tcPr>
          <w:p w14:paraId="0A22260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5B1A0381" w14:textId="77777777" w:rsidR="00A66CDD" w:rsidRPr="00A66CDD" w:rsidRDefault="00A66CDD" w:rsidP="00C01C97">
            <w:pPr>
              <w:jc w:val="center"/>
              <w:rPr>
                <w:rFonts w:cs="Arial"/>
                <w:color w:val="000000"/>
                <w:sz w:val="17"/>
                <w:szCs w:val="17"/>
              </w:rPr>
            </w:pPr>
            <w:r w:rsidRPr="00A66CDD">
              <w:rPr>
                <w:rFonts w:cs="Arial"/>
                <w:color w:val="000000"/>
                <w:sz w:val="17"/>
                <w:szCs w:val="17"/>
              </w:rPr>
              <w:t>653</w:t>
            </w:r>
          </w:p>
        </w:tc>
        <w:tc>
          <w:tcPr>
            <w:tcW w:w="828" w:type="pct"/>
            <w:tcBorders>
              <w:top w:val="nil"/>
              <w:left w:val="nil"/>
              <w:bottom w:val="single" w:sz="8" w:space="0" w:color="auto"/>
              <w:right w:val="single" w:sz="8" w:space="0" w:color="auto"/>
            </w:tcBorders>
            <w:shd w:val="clear" w:color="auto" w:fill="auto"/>
            <w:vAlign w:val="center"/>
            <w:hideMark/>
          </w:tcPr>
          <w:p w14:paraId="10055CB5" w14:textId="77777777" w:rsidR="00A66CDD" w:rsidRPr="00A66CDD" w:rsidRDefault="00A66CDD" w:rsidP="00C01C97">
            <w:pPr>
              <w:rPr>
                <w:rFonts w:cs="Arial"/>
                <w:color w:val="000000"/>
                <w:sz w:val="17"/>
                <w:szCs w:val="17"/>
              </w:rPr>
            </w:pPr>
            <w:r w:rsidRPr="00A66CDD">
              <w:rPr>
                <w:rFonts w:cs="Arial"/>
                <w:color w:val="000000"/>
                <w:sz w:val="17"/>
                <w:szCs w:val="17"/>
              </w:rPr>
              <w:t>AAAAMMDD</w:t>
            </w:r>
          </w:p>
        </w:tc>
      </w:tr>
      <w:tr w:rsidR="002D5348" w:rsidRPr="00A66CDD" w14:paraId="46021B7F"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22B27A3" w14:textId="03DD0FA1" w:rsidR="00A66CDD" w:rsidRPr="00A66CDD" w:rsidRDefault="00A66CDD" w:rsidP="00C01C97">
            <w:pPr>
              <w:rPr>
                <w:rFonts w:cs="Arial"/>
                <w:color w:val="000000"/>
                <w:sz w:val="17"/>
                <w:szCs w:val="17"/>
              </w:rPr>
            </w:pPr>
            <w:r w:rsidRPr="00A66CDD">
              <w:rPr>
                <w:rFonts w:cs="Arial"/>
                <w:color w:val="000000"/>
                <w:sz w:val="17"/>
                <w:szCs w:val="17"/>
              </w:rPr>
              <w:t>DDD_TEL_ANT</w:t>
            </w:r>
          </w:p>
        </w:tc>
        <w:tc>
          <w:tcPr>
            <w:tcW w:w="1057" w:type="pct"/>
            <w:tcBorders>
              <w:top w:val="nil"/>
              <w:left w:val="nil"/>
              <w:bottom w:val="single" w:sz="8" w:space="0" w:color="auto"/>
              <w:right w:val="single" w:sz="8" w:space="0" w:color="auto"/>
            </w:tcBorders>
            <w:shd w:val="clear" w:color="auto" w:fill="auto"/>
            <w:vAlign w:val="center"/>
            <w:hideMark/>
          </w:tcPr>
          <w:p w14:paraId="1C9C665E" w14:textId="77777777" w:rsidR="00A66CDD" w:rsidRPr="00A66CDD" w:rsidRDefault="00A66CDD" w:rsidP="00C01C97">
            <w:pPr>
              <w:rPr>
                <w:rFonts w:cs="Arial"/>
                <w:color w:val="000000"/>
                <w:sz w:val="17"/>
                <w:szCs w:val="17"/>
              </w:rPr>
            </w:pPr>
            <w:r w:rsidRPr="00A66CDD">
              <w:rPr>
                <w:rFonts w:cs="Arial"/>
                <w:color w:val="000000"/>
                <w:sz w:val="17"/>
                <w:szCs w:val="17"/>
              </w:rPr>
              <w:t>DDD</w:t>
            </w:r>
          </w:p>
        </w:tc>
        <w:tc>
          <w:tcPr>
            <w:tcW w:w="277" w:type="pct"/>
            <w:tcBorders>
              <w:top w:val="nil"/>
              <w:left w:val="nil"/>
              <w:bottom w:val="single" w:sz="8" w:space="0" w:color="auto"/>
              <w:right w:val="single" w:sz="8" w:space="0" w:color="auto"/>
            </w:tcBorders>
            <w:shd w:val="clear" w:color="auto" w:fill="auto"/>
            <w:vAlign w:val="center"/>
            <w:hideMark/>
          </w:tcPr>
          <w:p w14:paraId="370FE8EF"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7867E8EB"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55F863E"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7CADD090"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33270E90" w14:textId="77777777" w:rsidR="00A66CDD" w:rsidRPr="00A66CDD" w:rsidRDefault="00A66CDD" w:rsidP="00C01C97">
            <w:pPr>
              <w:jc w:val="center"/>
              <w:rPr>
                <w:rFonts w:cs="Arial"/>
                <w:color w:val="000000"/>
                <w:sz w:val="17"/>
                <w:szCs w:val="17"/>
              </w:rPr>
            </w:pPr>
            <w:r w:rsidRPr="00A66CDD">
              <w:rPr>
                <w:rFonts w:cs="Arial"/>
                <w:color w:val="000000"/>
                <w:sz w:val="17"/>
                <w:szCs w:val="17"/>
              </w:rPr>
              <w:t>654</w:t>
            </w:r>
          </w:p>
        </w:tc>
        <w:tc>
          <w:tcPr>
            <w:tcW w:w="109" w:type="pct"/>
            <w:tcBorders>
              <w:top w:val="nil"/>
              <w:left w:val="nil"/>
              <w:bottom w:val="single" w:sz="8" w:space="0" w:color="auto"/>
              <w:right w:val="nil"/>
            </w:tcBorders>
            <w:shd w:val="clear" w:color="auto" w:fill="auto"/>
            <w:vAlign w:val="center"/>
            <w:hideMark/>
          </w:tcPr>
          <w:p w14:paraId="7C6673A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01703A4C" w14:textId="77777777" w:rsidR="00A66CDD" w:rsidRPr="00A66CDD" w:rsidRDefault="00A66CDD" w:rsidP="00C01C97">
            <w:pPr>
              <w:jc w:val="center"/>
              <w:rPr>
                <w:rFonts w:cs="Arial"/>
                <w:color w:val="000000"/>
                <w:sz w:val="17"/>
                <w:szCs w:val="17"/>
              </w:rPr>
            </w:pPr>
            <w:r w:rsidRPr="00A66CDD">
              <w:rPr>
                <w:rFonts w:cs="Arial"/>
                <w:color w:val="000000"/>
                <w:sz w:val="17"/>
                <w:szCs w:val="17"/>
              </w:rPr>
              <w:t>655</w:t>
            </w:r>
          </w:p>
        </w:tc>
        <w:tc>
          <w:tcPr>
            <w:tcW w:w="828" w:type="pct"/>
            <w:tcBorders>
              <w:top w:val="nil"/>
              <w:left w:val="nil"/>
              <w:bottom w:val="single" w:sz="8" w:space="0" w:color="auto"/>
              <w:right w:val="single" w:sz="8" w:space="0" w:color="auto"/>
            </w:tcBorders>
            <w:shd w:val="clear" w:color="auto" w:fill="auto"/>
            <w:vAlign w:val="center"/>
            <w:hideMark/>
          </w:tcPr>
          <w:p w14:paraId="49791AB3" w14:textId="77777777" w:rsidR="00A66CDD" w:rsidRPr="00A66CDD" w:rsidRDefault="00A66CDD" w:rsidP="00C01C97">
            <w:pPr>
              <w:rPr>
                <w:rFonts w:cs="Arial"/>
                <w:color w:val="000000"/>
                <w:sz w:val="17"/>
                <w:szCs w:val="17"/>
              </w:rPr>
            </w:pPr>
            <w:r w:rsidRPr="00A66CDD">
              <w:rPr>
                <w:rFonts w:cs="Arial"/>
                <w:color w:val="000000"/>
                <w:sz w:val="17"/>
                <w:szCs w:val="17"/>
              </w:rPr>
              <w:t xml:space="preserve">Código Nacional na qual pertence o telefone anterior deste assinante, no formato CN=N11N10 O preenchimento deste campo é mandatório sempre </w:t>
            </w:r>
            <w:r w:rsidRPr="00A66CDD">
              <w:rPr>
                <w:rFonts w:cs="Arial"/>
                <w:color w:val="000000"/>
                <w:sz w:val="17"/>
                <w:szCs w:val="17"/>
              </w:rPr>
              <w:lastRenderedPageBreak/>
              <w:t>que o tipo de atualização for ‘T’.</w:t>
            </w:r>
          </w:p>
        </w:tc>
      </w:tr>
      <w:tr w:rsidR="002D5348" w:rsidRPr="00A66CDD" w14:paraId="294549D8"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9E5AD9A" w14:textId="52AD5414" w:rsidR="00A66CDD" w:rsidRPr="00A66CDD" w:rsidRDefault="00A66CDD" w:rsidP="00C01C97">
            <w:pPr>
              <w:rPr>
                <w:rFonts w:cs="Arial"/>
                <w:color w:val="000000"/>
                <w:sz w:val="17"/>
                <w:szCs w:val="17"/>
              </w:rPr>
            </w:pPr>
            <w:r w:rsidRPr="00A66CDD">
              <w:rPr>
                <w:rFonts w:cs="Arial"/>
                <w:color w:val="000000"/>
                <w:sz w:val="17"/>
                <w:szCs w:val="17"/>
              </w:rPr>
              <w:lastRenderedPageBreak/>
              <w:t>TELEFONE_ANT</w:t>
            </w:r>
          </w:p>
        </w:tc>
        <w:tc>
          <w:tcPr>
            <w:tcW w:w="1057" w:type="pct"/>
            <w:tcBorders>
              <w:top w:val="nil"/>
              <w:left w:val="nil"/>
              <w:bottom w:val="single" w:sz="8" w:space="0" w:color="auto"/>
              <w:right w:val="single" w:sz="8" w:space="0" w:color="auto"/>
            </w:tcBorders>
            <w:shd w:val="clear" w:color="auto" w:fill="auto"/>
            <w:vAlign w:val="center"/>
            <w:hideMark/>
          </w:tcPr>
          <w:p w14:paraId="5B41DE4F" w14:textId="77777777" w:rsidR="00A66CDD" w:rsidRPr="00A66CDD" w:rsidRDefault="00A66CDD" w:rsidP="00C01C97">
            <w:pPr>
              <w:rPr>
                <w:rFonts w:cs="Arial"/>
                <w:color w:val="000000"/>
                <w:sz w:val="17"/>
                <w:szCs w:val="17"/>
              </w:rPr>
            </w:pPr>
            <w:r w:rsidRPr="00A66CDD">
              <w:rPr>
                <w:rFonts w:cs="Arial"/>
                <w:color w:val="000000"/>
                <w:sz w:val="17"/>
                <w:szCs w:val="17"/>
              </w:rPr>
              <w:t>TELEFONE</w:t>
            </w:r>
          </w:p>
        </w:tc>
        <w:tc>
          <w:tcPr>
            <w:tcW w:w="277" w:type="pct"/>
            <w:tcBorders>
              <w:top w:val="nil"/>
              <w:left w:val="nil"/>
              <w:bottom w:val="single" w:sz="8" w:space="0" w:color="auto"/>
              <w:right w:val="single" w:sz="8" w:space="0" w:color="auto"/>
            </w:tcBorders>
            <w:shd w:val="clear" w:color="auto" w:fill="auto"/>
            <w:vAlign w:val="center"/>
            <w:hideMark/>
          </w:tcPr>
          <w:p w14:paraId="08FA761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B90E75D"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108853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4EEAA1A9" w14:textId="77777777" w:rsidR="00A66CDD" w:rsidRPr="00A66CDD" w:rsidRDefault="00A66CDD" w:rsidP="00C01C97">
            <w:pPr>
              <w:jc w:val="center"/>
              <w:rPr>
                <w:rFonts w:cs="Arial"/>
                <w:color w:val="000000"/>
                <w:sz w:val="17"/>
                <w:szCs w:val="17"/>
              </w:rPr>
            </w:pPr>
            <w:r w:rsidRPr="00A66CDD">
              <w:rPr>
                <w:rFonts w:cs="Arial"/>
                <w:color w:val="000000"/>
                <w:sz w:val="17"/>
                <w:szCs w:val="17"/>
              </w:rPr>
              <w:t>13</w:t>
            </w:r>
          </w:p>
        </w:tc>
        <w:tc>
          <w:tcPr>
            <w:tcW w:w="198" w:type="pct"/>
            <w:tcBorders>
              <w:top w:val="nil"/>
              <w:left w:val="nil"/>
              <w:bottom w:val="single" w:sz="8" w:space="0" w:color="auto"/>
              <w:right w:val="single" w:sz="8" w:space="0" w:color="auto"/>
            </w:tcBorders>
            <w:shd w:val="clear" w:color="auto" w:fill="auto"/>
            <w:vAlign w:val="center"/>
            <w:hideMark/>
          </w:tcPr>
          <w:p w14:paraId="1A48A9B6" w14:textId="77777777" w:rsidR="00A66CDD" w:rsidRPr="00A66CDD" w:rsidRDefault="00A66CDD" w:rsidP="00C01C97">
            <w:pPr>
              <w:jc w:val="center"/>
              <w:rPr>
                <w:rFonts w:cs="Arial"/>
                <w:color w:val="000000"/>
                <w:sz w:val="17"/>
                <w:szCs w:val="17"/>
              </w:rPr>
            </w:pPr>
            <w:r w:rsidRPr="00A66CDD">
              <w:rPr>
                <w:rFonts w:cs="Arial"/>
                <w:color w:val="000000"/>
                <w:sz w:val="17"/>
                <w:szCs w:val="17"/>
              </w:rPr>
              <w:t>656</w:t>
            </w:r>
          </w:p>
        </w:tc>
        <w:tc>
          <w:tcPr>
            <w:tcW w:w="109" w:type="pct"/>
            <w:tcBorders>
              <w:top w:val="nil"/>
              <w:left w:val="nil"/>
              <w:bottom w:val="single" w:sz="8" w:space="0" w:color="auto"/>
              <w:right w:val="nil"/>
            </w:tcBorders>
            <w:shd w:val="clear" w:color="auto" w:fill="auto"/>
            <w:vAlign w:val="center"/>
            <w:hideMark/>
          </w:tcPr>
          <w:p w14:paraId="70A3725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9679CC0" w14:textId="77777777" w:rsidR="00A66CDD" w:rsidRPr="00A66CDD" w:rsidRDefault="00A66CDD" w:rsidP="00C01C97">
            <w:pPr>
              <w:jc w:val="center"/>
              <w:rPr>
                <w:rFonts w:cs="Arial"/>
                <w:color w:val="000000"/>
                <w:sz w:val="17"/>
                <w:szCs w:val="17"/>
              </w:rPr>
            </w:pPr>
            <w:r w:rsidRPr="00A66CDD">
              <w:rPr>
                <w:rFonts w:cs="Arial"/>
                <w:color w:val="000000"/>
                <w:sz w:val="17"/>
                <w:szCs w:val="17"/>
              </w:rPr>
              <w:t>668</w:t>
            </w:r>
          </w:p>
        </w:tc>
        <w:tc>
          <w:tcPr>
            <w:tcW w:w="828" w:type="pct"/>
            <w:tcBorders>
              <w:top w:val="nil"/>
              <w:left w:val="nil"/>
              <w:bottom w:val="single" w:sz="8" w:space="0" w:color="auto"/>
              <w:right w:val="single" w:sz="8" w:space="0" w:color="auto"/>
            </w:tcBorders>
            <w:shd w:val="clear" w:color="auto" w:fill="auto"/>
            <w:vAlign w:val="center"/>
            <w:hideMark/>
          </w:tcPr>
          <w:p w14:paraId="26F53D81" w14:textId="77777777" w:rsidR="00A66CDD" w:rsidRPr="00A66CDD" w:rsidRDefault="00A66CDD" w:rsidP="00C01C97">
            <w:pPr>
              <w:rPr>
                <w:rFonts w:cs="Arial"/>
                <w:color w:val="000000"/>
                <w:sz w:val="17"/>
                <w:szCs w:val="17"/>
              </w:rPr>
            </w:pPr>
            <w:r w:rsidRPr="00A66CDD">
              <w:rPr>
                <w:rFonts w:cs="Arial"/>
                <w:color w:val="000000"/>
                <w:sz w:val="17"/>
                <w:szCs w:val="17"/>
              </w:rPr>
              <w:t>Número do telefone anterior deste assinante, contendo Prefixo= N9N8N7N6N5 e MCDU=N4N3N2N1. O preenchimento deste campo é mandatório sempre que o tipo de atualização for ‘T’.</w:t>
            </w:r>
          </w:p>
        </w:tc>
      </w:tr>
      <w:tr w:rsidR="002D5348" w:rsidRPr="00A66CDD" w14:paraId="5D9198AC"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22E9DFC" w14:textId="5E7F5844" w:rsidR="00A66CDD" w:rsidRPr="00A66CDD" w:rsidRDefault="00A66CDD" w:rsidP="00C01C97">
            <w:pPr>
              <w:rPr>
                <w:rFonts w:cs="Arial"/>
                <w:color w:val="000000"/>
                <w:sz w:val="17"/>
                <w:szCs w:val="17"/>
              </w:rPr>
            </w:pPr>
            <w:r w:rsidRPr="00A66CDD">
              <w:rPr>
                <w:rFonts w:cs="Arial"/>
                <w:color w:val="000000"/>
                <w:sz w:val="17"/>
                <w:szCs w:val="17"/>
              </w:rPr>
              <w:t>DATA_TROCA_NUM_TELEFONE</w:t>
            </w:r>
          </w:p>
        </w:tc>
        <w:tc>
          <w:tcPr>
            <w:tcW w:w="1057" w:type="pct"/>
            <w:tcBorders>
              <w:top w:val="nil"/>
              <w:left w:val="nil"/>
              <w:bottom w:val="single" w:sz="8" w:space="0" w:color="auto"/>
              <w:right w:val="single" w:sz="8" w:space="0" w:color="auto"/>
            </w:tcBorders>
            <w:shd w:val="clear" w:color="auto" w:fill="auto"/>
            <w:vAlign w:val="center"/>
            <w:hideMark/>
          </w:tcPr>
          <w:p w14:paraId="316FC76E" w14:textId="77777777" w:rsidR="00A66CDD" w:rsidRPr="00A66CDD" w:rsidRDefault="00A66CDD" w:rsidP="00C01C97">
            <w:pPr>
              <w:rPr>
                <w:rFonts w:cs="Arial"/>
                <w:color w:val="000000"/>
                <w:sz w:val="17"/>
                <w:szCs w:val="17"/>
              </w:rPr>
            </w:pPr>
            <w:r w:rsidRPr="00A66CDD">
              <w:rPr>
                <w:rFonts w:cs="Arial"/>
                <w:color w:val="000000"/>
                <w:sz w:val="17"/>
                <w:szCs w:val="17"/>
              </w:rPr>
              <w:t>DATA DA TROCA DO NÚMERO DO TELEFONE</w:t>
            </w:r>
          </w:p>
        </w:tc>
        <w:tc>
          <w:tcPr>
            <w:tcW w:w="277" w:type="pct"/>
            <w:tcBorders>
              <w:top w:val="nil"/>
              <w:left w:val="nil"/>
              <w:bottom w:val="single" w:sz="8" w:space="0" w:color="auto"/>
              <w:right w:val="single" w:sz="8" w:space="0" w:color="auto"/>
            </w:tcBorders>
            <w:shd w:val="clear" w:color="auto" w:fill="auto"/>
            <w:vAlign w:val="center"/>
            <w:hideMark/>
          </w:tcPr>
          <w:p w14:paraId="28429C9B"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E7EB164"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D67FCF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195FFC40"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125CF467" w14:textId="77777777" w:rsidR="00A66CDD" w:rsidRPr="00A66CDD" w:rsidRDefault="00A66CDD" w:rsidP="00C01C97">
            <w:pPr>
              <w:jc w:val="center"/>
              <w:rPr>
                <w:rFonts w:cs="Arial"/>
                <w:color w:val="000000"/>
                <w:sz w:val="17"/>
                <w:szCs w:val="17"/>
              </w:rPr>
            </w:pPr>
            <w:r w:rsidRPr="00A66CDD">
              <w:rPr>
                <w:rFonts w:cs="Arial"/>
                <w:color w:val="000000"/>
                <w:sz w:val="17"/>
                <w:szCs w:val="17"/>
              </w:rPr>
              <w:t>669</w:t>
            </w:r>
          </w:p>
        </w:tc>
        <w:tc>
          <w:tcPr>
            <w:tcW w:w="109" w:type="pct"/>
            <w:tcBorders>
              <w:top w:val="nil"/>
              <w:left w:val="nil"/>
              <w:bottom w:val="single" w:sz="8" w:space="0" w:color="auto"/>
              <w:right w:val="nil"/>
            </w:tcBorders>
            <w:shd w:val="clear" w:color="auto" w:fill="auto"/>
            <w:vAlign w:val="center"/>
            <w:hideMark/>
          </w:tcPr>
          <w:p w14:paraId="1318BC0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6F2439E" w14:textId="77777777" w:rsidR="00A66CDD" w:rsidRPr="00A66CDD" w:rsidRDefault="00A66CDD" w:rsidP="00C01C97">
            <w:pPr>
              <w:jc w:val="center"/>
              <w:rPr>
                <w:rFonts w:cs="Arial"/>
                <w:color w:val="000000"/>
                <w:sz w:val="17"/>
                <w:szCs w:val="17"/>
              </w:rPr>
            </w:pPr>
            <w:r w:rsidRPr="00A66CDD">
              <w:rPr>
                <w:rFonts w:cs="Arial"/>
                <w:color w:val="000000"/>
                <w:sz w:val="17"/>
                <w:szCs w:val="17"/>
              </w:rPr>
              <w:t>676</w:t>
            </w:r>
          </w:p>
        </w:tc>
        <w:tc>
          <w:tcPr>
            <w:tcW w:w="828" w:type="pct"/>
            <w:tcBorders>
              <w:top w:val="nil"/>
              <w:left w:val="nil"/>
              <w:bottom w:val="single" w:sz="8" w:space="0" w:color="auto"/>
              <w:right w:val="single" w:sz="8" w:space="0" w:color="auto"/>
            </w:tcBorders>
            <w:shd w:val="clear" w:color="auto" w:fill="auto"/>
            <w:vAlign w:val="center"/>
            <w:hideMark/>
          </w:tcPr>
          <w:p w14:paraId="0718CD88" w14:textId="77777777" w:rsidR="00A66CDD" w:rsidRPr="00A66CDD" w:rsidRDefault="00A66CDD" w:rsidP="00C01C97">
            <w:pPr>
              <w:rPr>
                <w:rFonts w:cs="Arial"/>
                <w:color w:val="000000"/>
                <w:sz w:val="17"/>
                <w:szCs w:val="17"/>
              </w:rPr>
            </w:pPr>
            <w:r w:rsidRPr="00A66CDD">
              <w:rPr>
                <w:rFonts w:cs="Arial"/>
                <w:color w:val="000000"/>
                <w:sz w:val="17"/>
                <w:szCs w:val="17"/>
              </w:rPr>
              <w:t>AAAAMMDD O preenchimento deste campo é mandatório sempre que o tipo de atualização for ‘T’.</w:t>
            </w:r>
          </w:p>
        </w:tc>
      </w:tr>
      <w:tr w:rsidR="002D5348" w:rsidRPr="00A66CDD" w14:paraId="30976FF1"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59AD627" w14:textId="566A10DA" w:rsidR="00A66CDD" w:rsidRPr="00A66CDD" w:rsidRDefault="00A66CDD" w:rsidP="00C01C97">
            <w:pPr>
              <w:rPr>
                <w:rFonts w:cs="Arial"/>
                <w:color w:val="000000"/>
                <w:sz w:val="17"/>
                <w:szCs w:val="17"/>
              </w:rPr>
            </w:pPr>
            <w:r w:rsidRPr="00A66CDD">
              <w:rPr>
                <w:rFonts w:cs="Arial"/>
                <w:color w:val="000000"/>
                <w:sz w:val="17"/>
                <w:szCs w:val="17"/>
              </w:rPr>
              <w:t>HORA_EXEC_SERV_ATIV_DESAT</w:t>
            </w:r>
          </w:p>
        </w:tc>
        <w:tc>
          <w:tcPr>
            <w:tcW w:w="1057" w:type="pct"/>
            <w:tcBorders>
              <w:top w:val="nil"/>
              <w:left w:val="nil"/>
              <w:bottom w:val="single" w:sz="8" w:space="0" w:color="auto"/>
              <w:right w:val="single" w:sz="8" w:space="0" w:color="auto"/>
            </w:tcBorders>
            <w:shd w:val="clear" w:color="auto" w:fill="auto"/>
            <w:vAlign w:val="center"/>
            <w:hideMark/>
          </w:tcPr>
          <w:p w14:paraId="10165D94" w14:textId="77777777" w:rsidR="00A66CDD" w:rsidRPr="00A66CDD" w:rsidRDefault="00A66CDD" w:rsidP="00C01C97">
            <w:pPr>
              <w:rPr>
                <w:rFonts w:cs="Arial"/>
                <w:color w:val="000000"/>
                <w:sz w:val="17"/>
                <w:szCs w:val="17"/>
              </w:rPr>
            </w:pPr>
            <w:r w:rsidRPr="00A66CDD">
              <w:rPr>
                <w:rFonts w:cs="Arial"/>
                <w:color w:val="000000"/>
                <w:sz w:val="17"/>
                <w:szCs w:val="17"/>
              </w:rPr>
              <w:t>HORA DA EXECUÇÃO DO SERVIÇO (ATIVAÇÃO / DESATIVAÇÃO)</w:t>
            </w:r>
          </w:p>
        </w:tc>
        <w:tc>
          <w:tcPr>
            <w:tcW w:w="277" w:type="pct"/>
            <w:tcBorders>
              <w:top w:val="nil"/>
              <w:left w:val="nil"/>
              <w:bottom w:val="single" w:sz="8" w:space="0" w:color="auto"/>
              <w:right w:val="single" w:sz="8" w:space="0" w:color="auto"/>
            </w:tcBorders>
            <w:shd w:val="clear" w:color="auto" w:fill="auto"/>
            <w:vAlign w:val="center"/>
            <w:hideMark/>
          </w:tcPr>
          <w:p w14:paraId="4510AE36"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2BF83758"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C6FE9C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1C67998F"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4D7AD3F2" w14:textId="77777777" w:rsidR="00A66CDD" w:rsidRPr="00A66CDD" w:rsidRDefault="00A66CDD" w:rsidP="00C01C97">
            <w:pPr>
              <w:jc w:val="center"/>
              <w:rPr>
                <w:rFonts w:cs="Arial"/>
                <w:color w:val="000000"/>
                <w:sz w:val="17"/>
                <w:szCs w:val="17"/>
              </w:rPr>
            </w:pPr>
            <w:r w:rsidRPr="00A66CDD">
              <w:rPr>
                <w:rFonts w:cs="Arial"/>
                <w:color w:val="000000"/>
                <w:sz w:val="17"/>
                <w:szCs w:val="17"/>
              </w:rPr>
              <w:t>677</w:t>
            </w:r>
          </w:p>
        </w:tc>
        <w:tc>
          <w:tcPr>
            <w:tcW w:w="109" w:type="pct"/>
            <w:tcBorders>
              <w:top w:val="nil"/>
              <w:left w:val="nil"/>
              <w:bottom w:val="single" w:sz="8" w:space="0" w:color="auto"/>
              <w:right w:val="nil"/>
            </w:tcBorders>
            <w:shd w:val="clear" w:color="auto" w:fill="auto"/>
            <w:vAlign w:val="center"/>
            <w:hideMark/>
          </w:tcPr>
          <w:p w14:paraId="7C21D25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88E3A61" w14:textId="77777777" w:rsidR="00A66CDD" w:rsidRPr="00A66CDD" w:rsidRDefault="00A66CDD" w:rsidP="00C01C97">
            <w:pPr>
              <w:jc w:val="center"/>
              <w:rPr>
                <w:rFonts w:cs="Arial"/>
                <w:color w:val="000000"/>
                <w:sz w:val="17"/>
                <w:szCs w:val="17"/>
              </w:rPr>
            </w:pPr>
            <w:r w:rsidRPr="00A66CDD">
              <w:rPr>
                <w:rFonts w:cs="Arial"/>
                <w:color w:val="000000"/>
                <w:sz w:val="17"/>
                <w:szCs w:val="17"/>
              </w:rPr>
              <w:t>682</w:t>
            </w:r>
          </w:p>
        </w:tc>
        <w:tc>
          <w:tcPr>
            <w:tcW w:w="828" w:type="pct"/>
            <w:tcBorders>
              <w:top w:val="nil"/>
              <w:left w:val="nil"/>
              <w:bottom w:val="single" w:sz="8" w:space="0" w:color="auto"/>
              <w:right w:val="single" w:sz="8" w:space="0" w:color="auto"/>
            </w:tcBorders>
            <w:shd w:val="clear" w:color="auto" w:fill="auto"/>
            <w:vAlign w:val="center"/>
            <w:hideMark/>
          </w:tcPr>
          <w:p w14:paraId="436263B2" w14:textId="77777777" w:rsidR="00A66CDD" w:rsidRPr="00A66CDD" w:rsidRDefault="00A66CDD" w:rsidP="00C01C97">
            <w:pPr>
              <w:rPr>
                <w:rFonts w:cs="Arial"/>
                <w:color w:val="000000"/>
                <w:sz w:val="17"/>
                <w:szCs w:val="17"/>
              </w:rPr>
            </w:pPr>
            <w:r w:rsidRPr="00A66CDD">
              <w:rPr>
                <w:rFonts w:cs="Arial"/>
                <w:color w:val="000000"/>
                <w:sz w:val="17"/>
                <w:szCs w:val="17"/>
              </w:rPr>
              <w:t>Hora em que o serviço foi executado pela Operadora para o usuário</w:t>
            </w:r>
          </w:p>
        </w:tc>
      </w:tr>
      <w:tr w:rsidR="002D5348" w:rsidRPr="00A66CDD" w14:paraId="3E7575AA"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CAE46F2" w14:textId="3E156778" w:rsidR="00A66CDD" w:rsidRPr="00A66CDD" w:rsidRDefault="00A66CDD" w:rsidP="00C01C97">
            <w:pPr>
              <w:rPr>
                <w:rFonts w:cs="Arial"/>
                <w:color w:val="000000"/>
                <w:sz w:val="17"/>
                <w:szCs w:val="17"/>
              </w:rPr>
            </w:pPr>
            <w:r w:rsidRPr="00A66CDD">
              <w:rPr>
                <w:rFonts w:cs="Arial"/>
                <w:color w:val="000000"/>
                <w:sz w:val="17"/>
                <w:szCs w:val="17"/>
              </w:rPr>
              <w:t>DATA_ATIVACAO_TERMINAL</w:t>
            </w:r>
          </w:p>
        </w:tc>
        <w:tc>
          <w:tcPr>
            <w:tcW w:w="1057" w:type="pct"/>
            <w:tcBorders>
              <w:top w:val="nil"/>
              <w:left w:val="nil"/>
              <w:bottom w:val="single" w:sz="8" w:space="0" w:color="auto"/>
              <w:right w:val="single" w:sz="8" w:space="0" w:color="auto"/>
            </w:tcBorders>
            <w:shd w:val="clear" w:color="auto" w:fill="auto"/>
            <w:vAlign w:val="center"/>
            <w:hideMark/>
          </w:tcPr>
          <w:p w14:paraId="04E475F4" w14:textId="77777777" w:rsidR="00A66CDD" w:rsidRPr="00A66CDD" w:rsidRDefault="00A66CDD" w:rsidP="00C01C97">
            <w:pPr>
              <w:rPr>
                <w:rFonts w:cs="Arial"/>
                <w:color w:val="000000"/>
                <w:sz w:val="17"/>
                <w:szCs w:val="17"/>
              </w:rPr>
            </w:pPr>
            <w:r w:rsidRPr="00A66CDD">
              <w:rPr>
                <w:rFonts w:cs="Arial"/>
                <w:color w:val="000000"/>
                <w:sz w:val="17"/>
                <w:szCs w:val="17"/>
              </w:rPr>
              <w:t>DATA DA ATIVAÇÃO DO TERMINAL</w:t>
            </w:r>
          </w:p>
        </w:tc>
        <w:tc>
          <w:tcPr>
            <w:tcW w:w="277" w:type="pct"/>
            <w:tcBorders>
              <w:top w:val="nil"/>
              <w:left w:val="nil"/>
              <w:bottom w:val="single" w:sz="8" w:space="0" w:color="auto"/>
              <w:right w:val="single" w:sz="8" w:space="0" w:color="auto"/>
            </w:tcBorders>
            <w:shd w:val="clear" w:color="auto" w:fill="auto"/>
            <w:vAlign w:val="center"/>
            <w:hideMark/>
          </w:tcPr>
          <w:p w14:paraId="4B8DC26B"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868663B"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826935D"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7AF03DE2"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6D8304E7" w14:textId="77777777" w:rsidR="00A66CDD" w:rsidRPr="00A66CDD" w:rsidRDefault="00A66CDD" w:rsidP="00C01C97">
            <w:pPr>
              <w:jc w:val="center"/>
              <w:rPr>
                <w:rFonts w:cs="Arial"/>
                <w:color w:val="000000"/>
                <w:sz w:val="17"/>
                <w:szCs w:val="17"/>
              </w:rPr>
            </w:pPr>
            <w:r w:rsidRPr="00A66CDD">
              <w:rPr>
                <w:rFonts w:cs="Arial"/>
                <w:color w:val="000000"/>
                <w:sz w:val="17"/>
                <w:szCs w:val="17"/>
              </w:rPr>
              <w:t>683</w:t>
            </w:r>
          </w:p>
        </w:tc>
        <w:tc>
          <w:tcPr>
            <w:tcW w:w="109" w:type="pct"/>
            <w:tcBorders>
              <w:top w:val="nil"/>
              <w:left w:val="nil"/>
              <w:bottom w:val="single" w:sz="8" w:space="0" w:color="auto"/>
              <w:right w:val="nil"/>
            </w:tcBorders>
            <w:shd w:val="clear" w:color="auto" w:fill="auto"/>
            <w:vAlign w:val="center"/>
            <w:hideMark/>
          </w:tcPr>
          <w:p w14:paraId="5660113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E818290" w14:textId="77777777" w:rsidR="00A66CDD" w:rsidRPr="00A66CDD" w:rsidRDefault="00A66CDD" w:rsidP="00C01C97">
            <w:pPr>
              <w:jc w:val="center"/>
              <w:rPr>
                <w:rFonts w:cs="Arial"/>
                <w:color w:val="000000"/>
                <w:sz w:val="17"/>
                <w:szCs w:val="17"/>
              </w:rPr>
            </w:pPr>
            <w:r w:rsidRPr="00A66CDD">
              <w:rPr>
                <w:rFonts w:cs="Arial"/>
                <w:color w:val="000000"/>
                <w:sz w:val="17"/>
                <w:szCs w:val="17"/>
              </w:rPr>
              <w:t>690</w:t>
            </w:r>
          </w:p>
        </w:tc>
        <w:tc>
          <w:tcPr>
            <w:tcW w:w="828" w:type="pct"/>
            <w:tcBorders>
              <w:top w:val="nil"/>
              <w:left w:val="nil"/>
              <w:bottom w:val="single" w:sz="8" w:space="0" w:color="auto"/>
              <w:right w:val="single" w:sz="8" w:space="0" w:color="auto"/>
            </w:tcBorders>
            <w:shd w:val="clear" w:color="auto" w:fill="auto"/>
            <w:vAlign w:val="center"/>
            <w:hideMark/>
          </w:tcPr>
          <w:p w14:paraId="097A9366" w14:textId="77777777" w:rsidR="00A66CDD" w:rsidRPr="00A66CDD" w:rsidRDefault="00A66CDD" w:rsidP="00C01C97">
            <w:pPr>
              <w:rPr>
                <w:rFonts w:cs="Arial"/>
                <w:color w:val="000000"/>
                <w:sz w:val="17"/>
                <w:szCs w:val="17"/>
              </w:rPr>
            </w:pPr>
            <w:r w:rsidRPr="00A66CDD">
              <w:rPr>
                <w:rFonts w:cs="Arial"/>
                <w:color w:val="000000"/>
                <w:sz w:val="17"/>
                <w:szCs w:val="17"/>
              </w:rPr>
              <w:t>Data em que o terminal foi ativado</w:t>
            </w:r>
          </w:p>
        </w:tc>
      </w:tr>
      <w:tr w:rsidR="002D5348" w:rsidRPr="00A66CDD" w14:paraId="14A02CDD"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B2FCAC8" w14:textId="562F2C20" w:rsidR="00A66CDD" w:rsidRPr="00A66CDD" w:rsidRDefault="00A66CDD" w:rsidP="00C01C97">
            <w:pPr>
              <w:rPr>
                <w:rFonts w:cs="Arial"/>
                <w:color w:val="000000"/>
                <w:sz w:val="17"/>
                <w:szCs w:val="17"/>
              </w:rPr>
            </w:pPr>
            <w:r w:rsidRPr="00A66CDD">
              <w:rPr>
                <w:rFonts w:cs="Arial"/>
                <w:color w:val="000000"/>
                <w:sz w:val="17"/>
                <w:szCs w:val="17"/>
              </w:rPr>
              <w:t>DATA_DESATIVACAO_TERMINAL</w:t>
            </w:r>
          </w:p>
        </w:tc>
        <w:tc>
          <w:tcPr>
            <w:tcW w:w="1057" w:type="pct"/>
            <w:tcBorders>
              <w:top w:val="nil"/>
              <w:left w:val="nil"/>
              <w:bottom w:val="single" w:sz="8" w:space="0" w:color="auto"/>
              <w:right w:val="single" w:sz="8" w:space="0" w:color="auto"/>
            </w:tcBorders>
            <w:shd w:val="clear" w:color="auto" w:fill="auto"/>
            <w:vAlign w:val="center"/>
            <w:hideMark/>
          </w:tcPr>
          <w:p w14:paraId="33833432" w14:textId="77777777" w:rsidR="00A66CDD" w:rsidRPr="00A66CDD" w:rsidRDefault="00A66CDD" w:rsidP="00C01C97">
            <w:pPr>
              <w:rPr>
                <w:rFonts w:cs="Arial"/>
                <w:color w:val="000000"/>
                <w:sz w:val="17"/>
                <w:szCs w:val="17"/>
              </w:rPr>
            </w:pPr>
            <w:r w:rsidRPr="00A66CDD">
              <w:rPr>
                <w:rFonts w:cs="Arial"/>
                <w:color w:val="000000"/>
                <w:sz w:val="17"/>
                <w:szCs w:val="17"/>
              </w:rPr>
              <w:t>DATA DA DESATIVAÇÃO DO TERMINAL</w:t>
            </w:r>
          </w:p>
        </w:tc>
        <w:tc>
          <w:tcPr>
            <w:tcW w:w="277" w:type="pct"/>
            <w:tcBorders>
              <w:top w:val="nil"/>
              <w:left w:val="nil"/>
              <w:bottom w:val="single" w:sz="8" w:space="0" w:color="auto"/>
              <w:right w:val="single" w:sz="8" w:space="0" w:color="auto"/>
            </w:tcBorders>
            <w:shd w:val="clear" w:color="auto" w:fill="auto"/>
            <w:vAlign w:val="center"/>
            <w:hideMark/>
          </w:tcPr>
          <w:p w14:paraId="4B763E53"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241E007"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043C3946"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156DE5E9"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3419C6F4" w14:textId="77777777" w:rsidR="00A66CDD" w:rsidRPr="00A66CDD" w:rsidRDefault="00A66CDD" w:rsidP="00C01C97">
            <w:pPr>
              <w:jc w:val="center"/>
              <w:rPr>
                <w:rFonts w:cs="Arial"/>
                <w:color w:val="000000"/>
                <w:sz w:val="17"/>
                <w:szCs w:val="17"/>
              </w:rPr>
            </w:pPr>
            <w:r w:rsidRPr="00A66CDD">
              <w:rPr>
                <w:rFonts w:cs="Arial"/>
                <w:color w:val="000000"/>
                <w:sz w:val="17"/>
                <w:szCs w:val="17"/>
              </w:rPr>
              <w:t>691</w:t>
            </w:r>
          </w:p>
        </w:tc>
        <w:tc>
          <w:tcPr>
            <w:tcW w:w="109" w:type="pct"/>
            <w:tcBorders>
              <w:top w:val="nil"/>
              <w:left w:val="nil"/>
              <w:bottom w:val="single" w:sz="8" w:space="0" w:color="auto"/>
              <w:right w:val="nil"/>
            </w:tcBorders>
            <w:shd w:val="clear" w:color="auto" w:fill="auto"/>
            <w:vAlign w:val="center"/>
            <w:hideMark/>
          </w:tcPr>
          <w:p w14:paraId="5BF25807"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B27F921" w14:textId="77777777" w:rsidR="00A66CDD" w:rsidRPr="00A66CDD" w:rsidRDefault="00A66CDD" w:rsidP="00C01C97">
            <w:pPr>
              <w:jc w:val="center"/>
              <w:rPr>
                <w:rFonts w:cs="Arial"/>
                <w:color w:val="000000"/>
                <w:sz w:val="17"/>
                <w:szCs w:val="17"/>
              </w:rPr>
            </w:pPr>
            <w:r w:rsidRPr="00A66CDD">
              <w:rPr>
                <w:rFonts w:cs="Arial"/>
                <w:color w:val="000000"/>
                <w:sz w:val="17"/>
                <w:szCs w:val="17"/>
              </w:rPr>
              <w:t>698</w:t>
            </w:r>
          </w:p>
        </w:tc>
        <w:tc>
          <w:tcPr>
            <w:tcW w:w="828" w:type="pct"/>
            <w:tcBorders>
              <w:top w:val="nil"/>
              <w:left w:val="nil"/>
              <w:bottom w:val="single" w:sz="8" w:space="0" w:color="auto"/>
              <w:right w:val="single" w:sz="8" w:space="0" w:color="auto"/>
            </w:tcBorders>
            <w:shd w:val="clear" w:color="auto" w:fill="auto"/>
            <w:vAlign w:val="center"/>
            <w:hideMark/>
          </w:tcPr>
          <w:p w14:paraId="478D591B" w14:textId="77777777" w:rsidR="00A66CDD" w:rsidRPr="00A66CDD" w:rsidRDefault="00A66CDD" w:rsidP="00C01C97">
            <w:pPr>
              <w:rPr>
                <w:rFonts w:cs="Arial"/>
                <w:color w:val="000000"/>
                <w:sz w:val="17"/>
                <w:szCs w:val="17"/>
              </w:rPr>
            </w:pPr>
            <w:r w:rsidRPr="00A66CDD">
              <w:rPr>
                <w:rFonts w:cs="Arial"/>
                <w:color w:val="000000"/>
                <w:sz w:val="17"/>
                <w:szCs w:val="17"/>
              </w:rPr>
              <w:t>Data em que o terminal foi retirado. O preenchimento deste campo é mandatório quando o tipo de atualização for E ou P.</w:t>
            </w:r>
          </w:p>
        </w:tc>
      </w:tr>
      <w:tr w:rsidR="002D5348" w:rsidRPr="00A66CDD" w14:paraId="75C536DA"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FE5DBC5" w14:textId="6ABCB70B" w:rsidR="00A66CDD" w:rsidRPr="00A66CDD" w:rsidRDefault="00A66CDD" w:rsidP="00C01C97">
            <w:pPr>
              <w:rPr>
                <w:rFonts w:cs="Arial"/>
                <w:color w:val="000000"/>
                <w:sz w:val="17"/>
                <w:szCs w:val="17"/>
              </w:rPr>
            </w:pPr>
            <w:r w:rsidRPr="00A66CDD">
              <w:rPr>
                <w:rFonts w:cs="Arial"/>
                <w:color w:val="000000"/>
                <w:sz w:val="17"/>
                <w:szCs w:val="17"/>
              </w:rPr>
              <w:t>INDICADOR_ISENCAO_TRIBUTARIA</w:t>
            </w:r>
          </w:p>
        </w:tc>
        <w:tc>
          <w:tcPr>
            <w:tcW w:w="1057" w:type="pct"/>
            <w:tcBorders>
              <w:top w:val="nil"/>
              <w:left w:val="nil"/>
              <w:bottom w:val="single" w:sz="8" w:space="0" w:color="auto"/>
              <w:right w:val="single" w:sz="8" w:space="0" w:color="auto"/>
            </w:tcBorders>
            <w:shd w:val="clear" w:color="auto" w:fill="auto"/>
            <w:vAlign w:val="center"/>
            <w:hideMark/>
          </w:tcPr>
          <w:p w14:paraId="102D0B55" w14:textId="77777777" w:rsidR="00A66CDD" w:rsidRPr="00A66CDD" w:rsidRDefault="00A66CDD" w:rsidP="00C01C97">
            <w:pPr>
              <w:rPr>
                <w:rFonts w:cs="Arial"/>
                <w:color w:val="000000"/>
                <w:sz w:val="17"/>
                <w:szCs w:val="17"/>
              </w:rPr>
            </w:pPr>
            <w:r w:rsidRPr="00A66CDD">
              <w:rPr>
                <w:rFonts w:cs="Arial"/>
                <w:color w:val="000000"/>
                <w:sz w:val="17"/>
                <w:szCs w:val="17"/>
              </w:rPr>
              <w:t>INDICADOR DE ISENÇÃO TRIBUTÁRIA</w:t>
            </w:r>
          </w:p>
        </w:tc>
        <w:tc>
          <w:tcPr>
            <w:tcW w:w="277" w:type="pct"/>
            <w:tcBorders>
              <w:top w:val="nil"/>
              <w:left w:val="nil"/>
              <w:bottom w:val="single" w:sz="8" w:space="0" w:color="auto"/>
              <w:right w:val="single" w:sz="8" w:space="0" w:color="auto"/>
            </w:tcBorders>
            <w:shd w:val="clear" w:color="auto" w:fill="auto"/>
            <w:vAlign w:val="center"/>
            <w:hideMark/>
          </w:tcPr>
          <w:p w14:paraId="2B186B8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62E22E53"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1A1811E7"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2873860A"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72E9ED2B" w14:textId="77777777" w:rsidR="00A66CDD" w:rsidRPr="00A66CDD" w:rsidRDefault="00A66CDD" w:rsidP="00C01C97">
            <w:pPr>
              <w:jc w:val="center"/>
              <w:rPr>
                <w:rFonts w:cs="Arial"/>
                <w:color w:val="000000"/>
                <w:sz w:val="17"/>
                <w:szCs w:val="17"/>
              </w:rPr>
            </w:pPr>
            <w:r w:rsidRPr="00A66CDD">
              <w:rPr>
                <w:rFonts w:cs="Arial"/>
                <w:color w:val="000000"/>
                <w:sz w:val="17"/>
                <w:szCs w:val="17"/>
              </w:rPr>
              <w:t>699</w:t>
            </w:r>
          </w:p>
        </w:tc>
        <w:tc>
          <w:tcPr>
            <w:tcW w:w="109" w:type="pct"/>
            <w:tcBorders>
              <w:top w:val="nil"/>
              <w:left w:val="nil"/>
              <w:bottom w:val="single" w:sz="8" w:space="0" w:color="auto"/>
              <w:right w:val="nil"/>
            </w:tcBorders>
            <w:shd w:val="clear" w:color="auto" w:fill="auto"/>
            <w:vAlign w:val="center"/>
            <w:hideMark/>
          </w:tcPr>
          <w:p w14:paraId="133C8C0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4D49055" w14:textId="77777777" w:rsidR="00A66CDD" w:rsidRPr="00A66CDD" w:rsidRDefault="00A66CDD" w:rsidP="00C01C97">
            <w:pPr>
              <w:jc w:val="center"/>
              <w:rPr>
                <w:rFonts w:cs="Arial"/>
                <w:color w:val="000000"/>
                <w:sz w:val="17"/>
                <w:szCs w:val="17"/>
              </w:rPr>
            </w:pPr>
            <w:r w:rsidRPr="00A66CDD">
              <w:rPr>
                <w:rFonts w:cs="Arial"/>
                <w:color w:val="000000"/>
                <w:sz w:val="17"/>
                <w:szCs w:val="17"/>
              </w:rPr>
              <w:t>699</w:t>
            </w:r>
          </w:p>
        </w:tc>
        <w:tc>
          <w:tcPr>
            <w:tcW w:w="828" w:type="pct"/>
            <w:tcBorders>
              <w:top w:val="nil"/>
              <w:left w:val="nil"/>
              <w:bottom w:val="single" w:sz="8" w:space="0" w:color="auto"/>
              <w:right w:val="single" w:sz="8" w:space="0" w:color="auto"/>
            </w:tcBorders>
            <w:shd w:val="clear" w:color="auto" w:fill="auto"/>
            <w:vAlign w:val="center"/>
            <w:hideMark/>
          </w:tcPr>
          <w:p w14:paraId="39B1D1AA" w14:textId="77777777" w:rsidR="00A66CDD" w:rsidRPr="00A66CDD" w:rsidRDefault="00A66CDD" w:rsidP="00C01C97">
            <w:pPr>
              <w:rPr>
                <w:rFonts w:cs="Arial"/>
                <w:color w:val="000000"/>
                <w:sz w:val="17"/>
                <w:szCs w:val="17"/>
              </w:rPr>
            </w:pPr>
            <w:r w:rsidRPr="00A66CDD">
              <w:rPr>
                <w:rFonts w:cs="Arial"/>
                <w:color w:val="000000"/>
                <w:sz w:val="17"/>
                <w:szCs w:val="17"/>
              </w:rPr>
              <w:t>Indica que o terminal é isento de tributação. Deverá conter ´S` ou ´N`</w:t>
            </w:r>
          </w:p>
        </w:tc>
      </w:tr>
      <w:tr w:rsidR="002D5348" w:rsidRPr="00A66CDD" w14:paraId="3E61761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9D65011" w14:textId="64C6FEA8" w:rsidR="00A66CDD" w:rsidRPr="00A66CDD" w:rsidRDefault="00A66CDD" w:rsidP="00C01C97">
            <w:pPr>
              <w:rPr>
                <w:rFonts w:cs="Arial"/>
                <w:color w:val="000000"/>
                <w:sz w:val="17"/>
                <w:szCs w:val="17"/>
              </w:rPr>
            </w:pPr>
            <w:r w:rsidRPr="00A66CDD">
              <w:rPr>
                <w:rFonts w:cs="Arial"/>
                <w:color w:val="000000"/>
                <w:sz w:val="17"/>
                <w:szCs w:val="17"/>
              </w:rPr>
              <w:t>PERCENTUAL_ISENCAO</w:t>
            </w:r>
          </w:p>
        </w:tc>
        <w:tc>
          <w:tcPr>
            <w:tcW w:w="1057" w:type="pct"/>
            <w:tcBorders>
              <w:top w:val="nil"/>
              <w:left w:val="nil"/>
              <w:bottom w:val="single" w:sz="8" w:space="0" w:color="auto"/>
              <w:right w:val="single" w:sz="8" w:space="0" w:color="auto"/>
            </w:tcBorders>
            <w:shd w:val="clear" w:color="auto" w:fill="auto"/>
            <w:vAlign w:val="center"/>
            <w:hideMark/>
          </w:tcPr>
          <w:p w14:paraId="1DCA7438" w14:textId="77777777" w:rsidR="00A66CDD" w:rsidRPr="00A66CDD" w:rsidRDefault="00A66CDD" w:rsidP="00C01C97">
            <w:pPr>
              <w:rPr>
                <w:rFonts w:cs="Arial"/>
                <w:color w:val="000000"/>
                <w:sz w:val="17"/>
                <w:szCs w:val="17"/>
              </w:rPr>
            </w:pPr>
            <w:r w:rsidRPr="00A66CDD">
              <w:rPr>
                <w:rFonts w:cs="Arial"/>
                <w:color w:val="000000"/>
                <w:sz w:val="17"/>
                <w:szCs w:val="17"/>
              </w:rPr>
              <w:t>PERCENTUAL DE ISENÇÃO</w:t>
            </w:r>
          </w:p>
        </w:tc>
        <w:tc>
          <w:tcPr>
            <w:tcW w:w="277" w:type="pct"/>
            <w:tcBorders>
              <w:top w:val="nil"/>
              <w:left w:val="nil"/>
              <w:bottom w:val="single" w:sz="8" w:space="0" w:color="auto"/>
              <w:right w:val="single" w:sz="8" w:space="0" w:color="auto"/>
            </w:tcBorders>
            <w:shd w:val="clear" w:color="auto" w:fill="auto"/>
            <w:vAlign w:val="center"/>
            <w:hideMark/>
          </w:tcPr>
          <w:p w14:paraId="7AD94C3A"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7D4E3CA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3D7924E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6B88F30D"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7FE12AB6" w14:textId="77777777" w:rsidR="00A66CDD" w:rsidRPr="00A66CDD" w:rsidRDefault="00A66CDD" w:rsidP="00C01C97">
            <w:pPr>
              <w:jc w:val="center"/>
              <w:rPr>
                <w:rFonts w:cs="Arial"/>
                <w:color w:val="000000"/>
                <w:sz w:val="17"/>
                <w:szCs w:val="17"/>
              </w:rPr>
            </w:pPr>
            <w:r w:rsidRPr="00A66CDD">
              <w:rPr>
                <w:rFonts w:cs="Arial"/>
                <w:color w:val="000000"/>
                <w:sz w:val="17"/>
                <w:szCs w:val="17"/>
              </w:rPr>
              <w:t>700</w:t>
            </w:r>
          </w:p>
        </w:tc>
        <w:tc>
          <w:tcPr>
            <w:tcW w:w="109" w:type="pct"/>
            <w:tcBorders>
              <w:top w:val="nil"/>
              <w:left w:val="nil"/>
              <w:bottom w:val="single" w:sz="8" w:space="0" w:color="auto"/>
              <w:right w:val="nil"/>
            </w:tcBorders>
            <w:shd w:val="clear" w:color="auto" w:fill="auto"/>
            <w:vAlign w:val="center"/>
            <w:hideMark/>
          </w:tcPr>
          <w:p w14:paraId="7C30850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6C6C0939" w14:textId="77777777" w:rsidR="00A66CDD" w:rsidRPr="00A66CDD" w:rsidRDefault="00A66CDD" w:rsidP="00C01C97">
            <w:pPr>
              <w:jc w:val="center"/>
              <w:rPr>
                <w:rFonts w:cs="Arial"/>
                <w:color w:val="000000"/>
                <w:sz w:val="17"/>
                <w:szCs w:val="17"/>
              </w:rPr>
            </w:pPr>
            <w:r w:rsidRPr="00A66CDD">
              <w:rPr>
                <w:rFonts w:cs="Arial"/>
                <w:color w:val="000000"/>
                <w:sz w:val="17"/>
                <w:szCs w:val="17"/>
              </w:rPr>
              <w:t>704</w:t>
            </w:r>
          </w:p>
        </w:tc>
        <w:tc>
          <w:tcPr>
            <w:tcW w:w="828" w:type="pct"/>
            <w:tcBorders>
              <w:top w:val="nil"/>
              <w:left w:val="nil"/>
              <w:bottom w:val="single" w:sz="8" w:space="0" w:color="auto"/>
              <w:right w:val="single" w:sz="8" w:space="0" w:color="auto"/>
            </w:tcBorders>
            <w:shd w:val="clear" w:color="auto" w:fill="auto"/>
            <w:vAlign w:val="center"/>
            <w:hideMark/>
          </w:tcPr>
          <w:p w14:paraId="07AACC04" w14:textId="77777777" w:rsidR="00A66CDD" w:rsidRPr="00A66CDD" w:rsidRDefault="00A66CDD" w:rsidP="00C01C97">
            <w:pPr>
              <w:rPr>
                <w:rFonts w:cs="Arial"/>
                <w:color w:val="000000"/>
                <w:sz w:val="17"/>
                <w:szCs w:val="17"/>
              </w:rPr>
            </w:pPr>
            <w:r w:rsidRPr="00A66CDD">
              <w:rPr>
                <w:rFonts w:cs="Arial"/>
                <w:color w:val="000000"/>
                <w:sz w:val="17"/>
                <w:szCs w:val="17"/>
              </w:rPr>
              <w:t>Indica o percentual de isenção tributária, com duas casas decimais</w:t>
            </w:r>
          </w:p>
        </w:tc>
      </w:tr>
      <w:tr w:rsidR="002D5348" w:rsidRPr="00A66CDD" w14:paraId="4999AF97"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BFD2D5F" w14:textId="41244ED2" w:rsidR="00A66CDD" w:rsidRPr="00A66CDD" w:rsidRDefault="00A66CDD" w:rsidP="00C01C97">
            <w:pPr>
              <w:rPr>
                <w:rFonts w:cs="Arial"/>
                <w:color w:val="000000"/>
                <w:sz w:val="17"/>
                <w:szCs w:val="17"/>
              </w:rPr>
            </w:pPr>
            <w:r w:rsidRPr="00A66CDD">
              <w:rPr>
                <w:rFonts w:cs="Arial"/>
                <w:color w:val="000000"/>
                <w:sz w:val="17"/>
                <w:szCs w:val="17"/>
              </w:rPr>
              <w:t>RETENCAO_TRIBUTOS_FEDERAIS</w:t>
            </w:r>
          </w:p>
        </w:tc>
        <w:tc>
          <w:tcPr>
            <w:tcW w:w="1057" w:type="pct"/>
            <w:tcBorders>
              <w:top w:val="nil"/>
              <w:left w:val="nil"/>
              <w:bottom w:val="single" w:sz="8" w:space="0" w:color="auto"/>
              <w:right w:val="single" w:sz="8" w:space="0" w:color="auto"/>
            </w:tcBorders>
            <w:shd w:val="clear" w:color="auto" w:fill="auto"/>
            <w:vAlign w:val="center"/>
            <w:hideMark/>
          </w:tcPr>
          <w:p w14:paraId="7AC2727F" w14:textId="77777777" w:rsidR="00A66CDD" w:rsidRPr="00A66CDD" w:rsidRDefault="00A66CDD" w:rsidP="00C01C97">
            <w:pPr>
              <w:rPr>
                <w:rFonts w:cs="Arial"/>
                <w:color w:val="000000"/>
                <w:sz w:val="17"/>
                <w:szCs w:val="17"/>
              </w:rPr>
            </w:pPr>
            <w:r w:rsidRPr="00A66CDD">
              <w:rPr>
                <w:rFonts w:cs="Arial"/>
                <w:color w:val="000000"/>
                <w:sz w:val="17"/>
                <w:szCs w:val="17"/>
              </w:rPr>
              <w:t>RETENÇÃO DE TRIBUTOS FEDERAIS</w:t>
            </w:r>
          </w:p>
        </w:tc>
        <w:tc>
          <w:tcPr>
            <w:tcW w:w="277" w:type="pct"/>
            <w:tcBorders>
              <w:top w:val="nil"/>
              <w:left w:val="nil"/>
              <w:bottom w:val="single" w:sz="8" w:space="0" w:color="auto"/>
              <w:right w:val="single" w:sz="8" w:space="0" w:color="auto"/>
            </w:tcBorders>
            <w:shd w:val="clear" w:color="auto" w:fill="auto"/>
            <w:vAlign w:val="center"/>
            <w:hideMark/>
          </w:tcPr>
          <w:p w14:paraId="10AF5BF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266CBF2"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2CAAE0E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3281C2AC"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37161D65" w14:textId="77777777" w:rsidR="00A66CDD" w:rsidRPr="00A66CDD" w:rsidRDefault="00A66CDD" w:rsidP="00C01C97">
            <w:pPr>
              <w:jc w:val="center"/>
              <w:rPr>
                <w:rFonts w:cs="Arial"/>
                <w:color w:val="000000"/>
                <w:sz w:val="17"/>
                <w:szCs w:val="17"/>
              </w:rPr>
            </w:pPr>
            <w:r w:rsidRPr="00A66CDD">
              <w:rPr>
                <w:rFonts w:cs="Arial"/>
                <w:color w:val="000000"/>
                <w:sz w:val="17"/>
                <w:szCs w:val="17"/>
              </w:rPr>
              <w:t>705</w:t>
            </w:r>
          </w:p>
        </w:tc>
        <w:tc>
          <w:tcPr>
            <w:tcW w:w="109" w:type="pct"/>
            <w:tcBorders>
              <w:top w:val="nil"/>
              <w:left w:val="nil"/>
              <w:bottom w:val="single" w:sz="8" w:space="0" w:color="auto"/>
              <w:right w:val="nil"/>
            </w:tcBorders>
            <w:shd w:val="clear" w:color="auto" w:fill="auto"/>
            <w:vAlign w:val="center"/>
            <w:hideMark/>
          </w:tcPr>
          <w:p w14:paraId="66728E8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53D2748F" w14:textId="77777777" w:rsidR="00A66CDD" w:rsidRPr="00A66CDD" w:rsidRDefault="00A66CDD" w:rsidP="00C01C97">
            <w:pPr>
              <w:jc w:val="center"/>
              <w:rPr>
                <w:rFonts w:cs="Arial"/>
                <w:color w:val="000000"/>
                <w:sz w:val="17"/>
                <w:szCs w:val="17"/>
              </w:rPr>
            </w:pPr>
            <w:r w:rsidRPr="00A66CDD">
              <w:rPr>
                <w:rFonts w:cs="Arial"/>
                <w:color w:val="000000"/>
                <w:sz w:val="17"/>
                <w:szCs w:val="17"/>
              </w:rPr>
              <w:t>705</w:t>
            </w:r>
          </w:p>
        </w:tc>
        <w:tc>
          <w:tcPr>
            <w:tcW w:w="828" w:type="pct"/>
            <w:tcBorders>
              <w:top w:val="nil"/>
              <w:left w:val="nil"/>
              <w:bottom w:val="single" w:sz="8" w:space="0" w:color="auto"/>
              <w:right w:val="single" w:sz="8" w:space="0" w:color="auto"/>
            </w:tcBorders>
            <w:shd w:val="clear" w:color="auto" w:fill="auto"/>
            <w:vAlign w:val="center"/>
            <w:hideMark/>
          </w:tcPr>
          <w:p w14:paraId="4BCE6F89" w14:textId="77777777" w:rsidR="00A66CDD" w:rsidRPr="00A66CDD" w:rsidRDefault="00A66CDD" w:rsidP="00C01C97">
            <w:pPr>
              <w:rPr>
                <w:rFonts w:cs="Arial"/>
                <w:color w:val="000000"/>
                <w:sz w:val="17"/>
                <w:szCs w:val="17"/>
              </w:rPr>
            </w:pPr>
            <w:r w:rsidRPr="00A66CDD">
              <w:rPr>
                <w:rFonts w:cs="Arial"/>
                <w:color w:val="000000"/>
                <w:sz w:val="17"/>
                <w:szCs w:val="17"/>
              </w:rPr>
              <w:t>Deverá conter ´S` para SIM ou ´N` para Não. Indica se o cliente possui retenção de tributos federais para os seguintes tributos: IR, CSLL, PIS e COFINS.</w:t>
            </w:r>
          </w:p>
        </w:tc>
      </w:tr>
      <w:tr w:rsidR="002D5348" w:rsidRPr="00A66CDD" w14:paraId="5E4AB9CA"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7F1FF03" w14:textId="28F09553" w:rsidR="00A66CDD" w:rsidRPr="00A66CDD" w:rsidRDefault="00A66CDD" w:rsidP="00C01C97">
            <w:pPr>
              <w:rPr>
                <w:rFonts w:cs="Arial"/>
                <w:color w:val="000000"/>
                <w:sz w:val="17"/>
                <w:szCs w:val="17"/>
              </w:rPr>
            </w:pPr>
            <w:r w:rsidRPr="00A66CDD">
              <w:rPr>
                <w:rFonts w:cs="Arial"/>
                <w:color w:val="000000"/>
                <w:sz w:val="17"/>
                <w:szCs w:val="17"/>
              </w:rPr>
              <w:t>DIA_VENCIMENTO_FATURA</w:t>
            </w:r>
          </w:p>
        </w:tc>
        <w:tc>
          <w:tcPr>
            <w:tcW w:w="1057" w:type="pct"/>
            <w:tcBorders>
              <w:top w:val="nil"/>
              <w:left w:val="nil"/>
              <w:bottom w:val="single" w:sz="8" w:space="0" w:color="auto"/>
              <w:right w:val="single" w:sz="8" w:space="0" w:color="auto"/>
            </w:tcBorders>
            <w:shd w:val="clear" w:color="auto" w:fill="auto"/>
            <w:vAlign w:val="center"/>
            <w:hideMark/>
          </w:tcPr>
          <w:p w14:paraId="09D0D0B0" w14:textId="77777777" w:rsidR="00A66CDD" w:rsidRPr="00A66CDD" w:rsidRDefault="00A66CDD" w:rsidP="00C01C97">
            <w:pPr>
              <w:rPr>
                <w:rFonts w:cs="Arial"/>
                <w:color w:val="000000"/>
                <w:sz w:val="17"/>
                <w:szCs w:val="17"/>
              </w:rPr>
            </w:pPr>
            <w:r w:rsidRPr="00A66CDD">
              <w:rPr>
                <w:rFonts w:cs="Arial"/>
                <w:color w:val="000000"/>
                <w:sz w:val="17"/>
                <w:szCs w:val="17"/>
              </w:rPr>
              <w:t>DIA DE VENCIMENTO DA FATURA</w:t>
            </w:r>
          </w:p>
        </w:tc>
        <w:tc>
          <w:tcPr>
            <w:tcW w:w="277" w:type="pct"/>
            <w:tcBorders>
              <w:top w:val="nil"/>
              <w:left w:val="nil"/>
              <w:bottom w:val="single" w:sz="8" w:space="0" w:color="auto"/>
              <w:right w:val="single" w:sz="8" w:space="0" w:color="auto"/>
            </w:tcBorders>
            <w:shd w:val="clear" w:color="auto" w:fill="auto"/>
            <w:vAlign w:val="center"/>
            <w:hideMark/>
          </w:tcPr>
          <w:p w14:paraId="2AE2A510"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53E32855"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4C8F36B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2D322122"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772DE05A" w14:textId="77777777" w:rsidR="00A66CDD" w:rsidRPr="00A66CDD" w:rsidRDefault="00A66CDD" w:rsidP="00C01C97">
            <w:pPr>
              <w:jc w:val="center"/>
              <w:rPr>
                <w:rFonts w:cs="Arial"/>
                <w:color w:val="000000"/>
                <w:sz w:val="17"/>
                <w:szCs w:val="17"/>
              </w:rPr>
            </w:pPr>
            <w:r w:rsidRPr="00A66CDD">
              <w:rPr>
                <w:rFonts w:cs="Arial"/>
                <w:color w:val="000000"/>
                <w:sz w:val="17"/>
                <w:szCs w:val="17"/>
              </w:rPr>
              <w:t>706</w:t>
            </w:r>
          </w:p>
        </w:tc>
        <w:tc>
          <w:tcPr>
            <w:tcW w:w="109" w:type="pct"/>
            <w:tcBorders>
              <w:top w:val="nil"/>
              <w:left w:val="nil"/>
              <w:bottom w:val="single" w:sz="8" w:space="0" w:color="auto"/>
              <w:right w:val="nil"/>
            </w:tcBorders>
            <w:shd w:val="clear" w:color="auto" w:fill="auto"/>
            <w:vAlign w:val="center"/>
            <w:hideMark/>
          </w:tcPr>
          <w:p w14:paraId="3604D614"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295A0FE" w14:textId="77777777" w:rsidR="00A66CDD" w:rsidRPr="00A66CDD" w:rsidRDefault="00A66CDD" w:rsidP="00C01C97">
            <w:pPr>
              <w:jc w:val="center"/>
              <w:rPr>
                <w:rFonts w:cs="Arial"/>
                <w:color w:val="000000"/>
                <w:sz w:val="17"/>
                <w:szCs w:val="17"/>
              </w:rPr>
            </w:pPr>
            <w:r w:rsidRPr="00A66CDD">
              <w:rPr>
                <w:rFonts w:cs="Arial"/>
                <w:color w:val="000000"/>
                <w:sz w:val="17"/>
                <w:szCs w:val="17"/>
              </w:rPr>
              <w:t>707</w:t>
            </w:r>
          </w:p>
        </w:tc>
        <w:tc>
          <w:tcPr>
            <w:tcW w:w="828" w:type="pct"/>
            <w:tcBorders>
              <w:top w:val="nil"/>
              <w:left w:val="nil"/>
              <w:bottom w:val="single" w:sz="8" w:space="0" w:color="auto"/>
              <w:right w:val="single" w:sz="8" w:space="0" w:color="auto"/>
            </w:tcBorders>
            <w:shd w:val="clear" w:color="auto" w:fill="auto"/>
            <w:vAlign w:val="center"/>
            <w:hideMark/>
          </w:tcPr>
          <w:p w14:paraId="714E2768" w14:textId="77777777" w:rsidR="00A66CDD" w:rsidRPr="00A66CDD" w:rsidRDefault="00A66CDD" w:rsidP="00C01C97">
            <w:pPr>
              <w:rPr>
                <w:rFonts w:cs="Arial"/>
                <w:color w:val="000000"/>
                <w:sz w:val="17"/>
                <w:szCs w:val="17"/>
              </w:rPr>
            </w:pPr>
            <w:r w:rsidRPr="00A66CDD">
              <w:rPr>
                <w:rFonts w:cs="Arial"/>
                <w:color w:val="000000"/>
                <w:sz w:val="17"/>
                <w:szCs w:val="17"/>
              </w:rPr>
              <w:t>DIA de Vencimento da Fatura - DD</w:t>
            </w:r>
          </w:p>
        </w:tc>
      </w:tr>
      <w:tr w:rsidR="002D5348" w:rsidRPr="00A66CDD" w14:paraId="6BA16C31"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3C661B5" w14:textId="309D4C1F" w:rsidR="00A66CDD" w:rsidRPr="00A66CDD" w:rsidRDefault="00A66CDD" w:rsidP="00C01C97">
            <w:pPr>
              <w:rPr>
                <w:rFonts w:cs="Arial"/>
                <w:color w:val="000000"/>
                <w:sz w:val="17"/>
                <w:szCs w:val="17"/>
              </w:rPr>
            </w:pPr>
            <w:r w:rsidRPr="00A66CDD">
              <w:rPr>
                <w:rFonts w:cs="Arial"/>
                <w:color w:val="000000"/>
                <w:sz w:val="17"/>
                <w:szCs w:val="17"/>
              </w:rPr>
              <w:t>MOTIVO_ENVIO_DADOS_CADASTRAIS</w:t>
            </w:r>
          </w:p>
        </w:tc>
        <w:tc>
          <w:tcPr>
            <w:tcW w:w="1057" w:type="pct"/>
            <w:tcBorders>
              <w:top w:val="nil"/>
              <w:left w:val="nil"/>
              <w:bottom w:val="single" w:sz="8" w:space="0" w:color="auto"/>
              <w:right w:val="single" w:sz="8" w:space="0" w:color="auto"/>
            </w:tcBorders>
            <w:shd w:val="clear" w:color="auto" w:fill="auto"/>
            <w:vAlign w:val="center"/>
            <w:hideMark/>
          </w:tcPr>
          <w:p w14:paraId="1C9F491A" w14:textId="77777777" w:rsidR="00A66CDD" w:rsidRPr="00A66CDD" w:rsidRDefault="00A66CDD" w:rsidP="00C01C97">
            <w:pPr>
              <w:rPr>
                <w:rFonts w:cs="Arial"/>
                <w:color w:val="000000"/>
                <w:sz w:val="17"/>
                <w:szCs w:val="17"/>
              </w:rPr>
            </w:pPr>
            <w:r w:rsidRPr="00A66CDD">
              <w:rPr>
                <w:rFonts w:cs="Arial"/>
                <w:color w:val="000000"/>
                <w:sz w:val="17"/>
                <w:szCs w:val="17"/>
              </w:rPr>
              <w:t>MOTIVO DE ENVIO DE DADOS CADASTRAIS</w:t>
            </w:r>
          </w:p>
        </w:tc>
        <w:tc>
          <w:tcPr>
            <w:tcW w:w="277" w:type="pct"/>
            <w:tcBorders>
              <w:top w:val="nil"/>
              <w:left w:val="nil"/>
              <w:bottom w:val="single" w:sz="8" w:space="0" w:color="auto"/>
              <w:right w:val="single" w:sz="8" w:space="0" w:color="auto"/>
            </w:tcBorders>
            <w:shd w:val="clear" w:color="auto" w:fill="auto"/>
            <w:vAlign w:val="center"/>
            <w:hideMark/>
          </w:tcPr>
          <w:p w14:paraId="25C4371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73828CF3"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534" w:type="pct"/>
            <w:tcBorders>
              <w:top w:val="nil"/>
              <w:left w:val="nil"/>
              <w:bottom w:val="single" w:sz="8" w:space="0" w:color="auto"/>
              <w:right w:val="single" w:sz="8" w:space="0" w:color="auto"/>
            </w:tcBorders>
            <w:shd w:val="clear" w:color="auto" w:fill="auto"/>
            <w:vAlign w:val="center"/>
            <w:hideMark/>
          </w:tcPr>
          <w:p w14:paraId="7266426E"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580F756A"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64183C4C" w14:textId="77777777" w:rsidR="00A66CDD" w:rsidRPr="00A66CDD" w:rsidRDefault="00A66CDD" w:rsidP="00C01C97">
            <w:pPr>
              <w:jc w:val="center"/>
              <w:rPr>
                <w:rFonts w:cs="Arial"/>
                <w:color w:val="000000"/>
                <w:sz w:val="17"/>
                <w:szCs w:val="17"/>
              </w:rPr>
            </w:pPr>
            <w:r w:rsidRPr="00A66CDD">
              <w:rPr>
                <w:rFonts w:cs="Arial"/>
                <w:color w:val="000000"/>
                <w:sz w:val="17"/>
                <w:szCs w:val="17"/>
              </w:rPr>
              <w:t>708</w:t>
            </w:r>
          </w:p>
        </w:tc>
        <w:tc>
          <w:tcPr>
            <w:tcW w:w="109" w:type="pct"/>
            <w:tcBorders>
              <w:top w:val="nil"/>
              <w:left w:val="nil"/>
              <w:bottom w:val="single" w:sz="8" w:space="0" w:color="auto"/>
              <w:right w:val="nil"/>
            </w:tcBorders>
            <w:shd w:val="clear" w:color="auto" w:fill="auto"/>
            <w:vAlign w:val="center"/>
            <w:hideMark/>
          </w:tcPr>
          <w:p w14:paraId="10CE12D1"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CB4A248" w14:textId="77777777" w:rsidR="00A66CDD" w:rsidRPr="00A66CDD" w:rsidRDefault="00A66CDD" w:rsidP="00C01C97">
            <w:pPr>
              <w:jc w:val="center"/>
              <w:rPr>
                <w:rFonts w:cs="Arial"/>
                <w:color w:val="000000"/>
                <w:sz w:val="17"/>
                <w:szCs w:val="17"/>
              </w:rPr>
            </w:pPr>
            <w:r w:rsidRPr="00A66CDD">
              <w:rPr>
                <w:rFonts w:cs="Arial"/>
                <w:color w:val="000000"/>
                <w:sz w:val="17"/>
                <w:szCs w:val="17"/>
              </w:rPr>
              <w:t>708</w:t>
            </w:r>
          </w:p>
        </w:tc>
        <w:tc>
          <w:tcPr>
            <w:tcW w:w="828" w:type="pct"/>
            <w:tcBorders>
              <w:top w:val="nil"/>
              <w:left w:val="nil"/>
              <w:bottom w:val="single" w:sz="8" w:space="0" w:color="auto"/>
              <w:right w:val="single" w:sz="8" w:space="0" w:color="auto"/>
            </w:tcBorders>
            <w:shd w:val="clear" w:color="auto" w:fill="auto"/>
            <w:vAlign w:val="center"/>
            <w:hideMark/>
          </w:tcPr>
          <w:p w14:paraId="48C29380"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5</w:t>
            </w:r>
          </w:p>
        </w:tc>
      </w:tr>
      <w:tr w:rsidR="002D5348" w:rsidRPr="00A66CDD" w14:paraId="50E2EFF8"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AC073B6" w14:textId="1D7E193B" w:rsidR="00A66CDD" w:rsidRPr="00A66CDD" w:rsidRDefault="00A66CDD" w:rsidP="00C01C97">
            <w:pPr>
              <w:rPr>
                <w:rFonts w:cs="Arial"/>
                <w:color w:val="000000"/>
                <w:sz w:val="17"/>
                <w:szCs w:val="17"/>
              </w:rPr>
            </w:pPr>
            <w:r w:rsidRPr="00A66CDD">
              <w:rPr>
                <w:rFonts w:cs="Arial"/>
                <w:color w:val="000000"/>
                <w:sz w:val="17"/>
                <w:szCs w:val="17"/>
              </w:rPr>
              <w:lastRenderedPageBreak/>
              <w:t>IND_POTABILIDADE</w:t>
            </w:r>
          </w:p>
        </w:tc>
        <w:tc>
          <w:tcPr>
            <w:tcW w:w="1057" w:type="pct"/>
            <w:tcBorders>
              <w:top w:val="nil"/>
              <w:left w:val="nil"/>
              <w:bottom w:val="single" w:sz="8" w:space="0" w:color="auto"/>
              <w:right w:val="single" w:sz="8" w:space="0" w:color="auto"/>
            </w:tcBorders>
            <w:shd w:val="clear" w:color="auto" w:fill="auto"/>
            <w:vAlign w:val="center"/>
            <w:hideMark/>
          </w:tcPr>
          <w:p w14:paraId="3423D3C7" w14:textId="77777777" w:rsidR="00A66CDD" w:rsidRPr="00A66CDD" w:rsidRDefault="00A66CDD" w:rsidP="00C01C97">
            <w:pPr>
              <w:rPr>
                <w:rFonts w:cs="Arial"/>
                <w:color w:val="000000"/>
                <w:sz w:val="17"/>
                <w:szCs w:val="17"/>
              </w:rPr>
            </w:pPr>
            <w:r w:rsidRPr="00A66CDD">
              <w:rPr>
                <w:rFonts w:cs="Arial"/>
                <w:color w:val="000000"/>
                <w:sz w:val="17"/>
                <w:szCs w:val="17"/>
              </w:rPr>
              <w:t>IND-POTABILIDADE</w:t>
            </w:r>
          </w:p>
        </w:tc>
        <w:tc>
          <w:tcPr>
            <w:tcW w:w="277" w:type="pct"/>
            <w:tcBorders>
              <w:top w:val="nil"/>
              <w:left w:val="nil"/>
              <w:bottom w:val="single" w:sz="8" w:space="0" w:color="auto"/>
              <w:right w:val="single" w:sz="8" w:space="0" w:color="auto"/>
            </w:tcBorders>
            <w:shd w:val="clear" w:color="auto" w:fill="auto"/>
            <w:vAlign w:val="center"/>
            <w:hideMark/>
          </w:tcPr>
          <w:p w14:paraId="5D8037C8"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AE8E03B"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72EEF27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237" w:type="pct"/>
            <w:tcBorders>
              <w:top w:val="nil"/>
              <w:left w:val="nil"/>
              <w:bottom w:val="single" w:sz="8" w:space="0" w:color="auto"/>
              <w:right w:val="single" w:sz="8" w:space="0" w:color="auto"/>
            </w:tcBorders>
            <w:shd w:val="clear" w:color="auto" w:fill="auto"/>
            <w:vAlign w:val="center"/>
            <w:hideMark/>
          </w:tcPr>
          <w:p w14:paraId="53D91141"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4977C9D9" w14:textId="77777777" w:rsidR="00A66CDD" w:rsidRPr="00A66CDD" w:rsidRDefault="00A66CDD" w:rsidP="00C01C97">
            <w:pPr>
              <w:jc w:val="center"/>
              <w:rPr>
                <w:rFonts w:cs="Arial"/>
                <w:color w:val="000000"/>
                <w:sz w:val="17"/>
                <w:szCs w:val="17"/>
              </w:rPr>
            </w:pPr>
            <w:r w:rsidRPr="00A66CDD">
              <w:rPr>
                <w:rFonts w:cs="Arial"/>
                <w:color w:val="000000"/>
                <w:sz w:val="17"/>
                <w:szCs w:val="17"/>
              </w:rPr>
              <w:t>709</w:t>
            </w:r>
          </w:p>
        </w:tc>
        <w:tc>
          <w:tcPr>
            <w:tcW w:w="109" w:type="pct"/>
            <w:tcBorders>
              <w:top w:val="nil"/>
              <w:left w:val="nil"/>
              <w:bottom w:val="single" w:sz="8" w:space="0" w:color="auto"/>
              <w:right w:val="nil"/>
            </w:tcBorders>
            <w:shd w:val="clear" w:color="auto" w:fill="auto"/>
            <w:vAlign w:val="center"/>
            <w:hideMark/>
          </w:tcPr>
          <w:p w14:paraId="13875E81"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B413814" w14:textId="77777777" w:rsidR="00A66CDD" w:rsidRPr="00A66CDD" w:rsidRDefault="00A66CDD" w:rsidP="00C01C97">
            <w:pPr>
              <w:jc w:val="center"/>
              <w:rPr>
                <w:rFonts w:cs="Arial"/>
                <w:color w:val="000000"/>
                <w:sz w:val="17"/>
                <w:szCs w:val="17"/>
              </w:rPr>
            </w:pPr>
            <w:r w:rsidRPr="00A66CDD">
              <w:rPr>
                <w:rFonts w:cs="Arial"/>
                <w:color w:val="000000"/>
                <w:sz w:val="17"/>
                <w:szCs w:val="17"/>
              </w:rPr>
              <w:t>709</w:t>
            </w:r>
          </w:p>
        </w:tc>
        <w:tc>
          <w:tcPr>
            <w:tcW w:w="828" w:type="pct"/>
            <w:tcBorders>
              <w:top w:val="nil"/>
              <w:left w:val="nil"/>
              <w:bottom w:val="single" w:sz="8" w:space="0" w:color="auto"/>
              <w:right w:val="single" w:sz="8" w:space="0" w:color="auto"/>
            </w:tcBorders>
            <w:shd w:val="clear" w:color="auto" w:fill="auto"/>
            <w:vAlign w:val="center"/>
            <w:hideMark/>
          </w:tcPr>
          <w:p w14:paraId="20114078" w14:textId="77777777" w:rsidR="00A66CDD" w:rsidRPr="00A66CDD" w:rsidRDefault="00A66CDD" w:rsidP="00C01C97">
            <w:pPr>
              <w:rPr>
                <w:rFonts w:cs="Arial"/>
                <w:color w:val="000000"/>
                <w:sz w:val="17"/>
                <w:szCs w:val="17"/>
              </w:rPr>
            </w:pPr>
            <w:r w:rsidRPr="00A66CDD">
              <w:rPr>
                <w:rFonts w:cs="Arial"/>
                <w:color w:val="000000"/>
                <w:sz w:val="17"/>
                <w:szCs w:val="17"/>
              </w:rPr>
              <w:t>Preencher com 0 (zero) para terminal não portado e com 1 (um) para terminal portado</w:t>
            </w:r>
          </w:p>
        </w:tc>
      </w:tr>
      <w:tr w:rsidR="002D5348" w:rsidRPr="00A66CDD" w14:paraId="0841D0A7"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D1CD5A9" w14:textId="099AA95B" w:rsidR="00A66CDD" w:rsidRPr="00A66CDD" w:rsidRDefault="00A66CDD" w:rsidP="00C01C97">
            <w:pPr>
              <w:rPr>
                <w:rFonts w:cs="Arial"/>
                <w:color w:val="000000"/>
                <w:sz w:val="17"/>
                <w:szCs w:val="17"/>
              </w:rPr>
            </w:pPr>
            <w:r w:rsidRPr="00A66CDD">
              <w:rPr>
                <w:rFonts w:cs="Arial"/>
                <w:color w:val="000000"/>
                <w:sz w:val="17"/>
                <w:szCs w:val="17"/>
              </w:rPr>
              <w:t>CNL_TERM_ASSIN</w:t>
            </w:r>
          </w:p>
        </w:tc>
        <w:tc>
          <w:tcPr>
            <w:tcW w:w="1057" w:type="pct"/>
            <w:tcBorders>
              <w:top w:val="nil"/>
              <w:left w:val="nil"/>
              <w:bottom w:val="single" w:sz="8" w:space="0" w:color="auto"/>
              <w:right w:val="single" w:sz="8" w:space="0" w:color="auto"/>
            </w:tcBorders>
            <w:shd w:val="clear" w:color="auto" w:fill="auto"/>
            <w:vAlign w:val="center"/>
            <w:hideMark/>
          </w:tcPr>
          <w:p w14:paraId="463D82B2"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40CBB963"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6293D2D2"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5C0BA38B"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458E02DB"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741072F5" w14:textId="77777777" w:rsidR="00A66CDD" w:rsidRPr="00A66CDD" w:rsidRDefault="00A66CDD" w:rsidP="00C01C97">
            <w:pPr>
              <w:jc w:val="center"/>
              <w:rPr>
                <w:rFonts w:cs="Arial"/>
                <w:color w:val="000000"/>
                <w:sz w:val="17"/>
                <w:szCs w:val="17"/>
              </w:rPr>
            </w:pPr>
            <w:r w:rsidRPr="00A66CDD">
              <w:rPr>
                <w:rFonts w:cs="Arial"/>
                <w:color w:val="000000"/>
                <w:sz w:val="17"/>
                <w:szCs w:val="17"/>
              </w:rPr>
              <w:t>710</w:t>
            </w:r>
          </w:p>
        </w:tc>
        <w:tc>
          <w:tcPr>
            <w:tcW w:w="109" w:type="pct"/>
            <w:tcBorders>
              <w:top w:val="nil"/>
              <w:left w:val="nil"/>
              <w:bottom w:val="single" w:sz="8" w:space="0" w:color="auto"/>
              <w:right w:val="nil"/>
            </w:tcBorders>
            <w:shd w:val="clear" w:color="auto" w:fill="auto"/>
            <w:vAlign w:val="center"/>
            <w:hideMark/>
          </w:tcPr>
          <w:p w14:paraId="36171452"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2E73563F" w14:textId="77777777" w:rsidR="00A66CDD" w:rsidRPr="00A66CDD" w:rsidRDefault="00A66CDD" w:rsidP="00C01C97">
            <w:pPr>
              <w:jc w:val="center"/>
              <w:rPr>
                <w:rFonts w:cs="Arial"/>
                <w:color w:val="000000"/>
                <w:sz w:val="17"/>
                <w:szCs w:val="17"/>
              </w:rPr>
            </w:pPr>
            <w:r w:rsidRPr="00A66CDD">
              <w:rPr>
                <w:rFonts w:cs="Arial"/>
                <w:color w:val="000000"/>
                <w:sz w:val="17"/>
                <w:szCs w:val="17"/>
              </w:rPr>
              <w:t>714</w:t>
            </w:r>
          </w:p>
        </w:tc>
        <w:tc>
          <w:tcPr>
            <w:tcW w:w="828" w:type="pct"/>
            <w:tcBorders>
              <w:top w:val="nil"/>
              <w:left w:val="nil"/>
              <w:bottom w:val="single" w:sz="8" w:space="0" w:color="auto"/>
              <w:right w:val="single" w:sz="8" w:space="0" w:color="auto"/>
            </w:tcBorders>
            <w:shd w:val="clear" w:color="auto" w:fill="auto"/>
            <w:vAlign w:val="center"/>
            <w:hideMark/>
          </w:tcPr>
          <w:p w14:paraId="19C07B2B"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na qual pertence o terminal do assinante.</w:t>
            </w:r>
          </w:p>
        </w:tc>
      </w:tr>
      <w:tr w:rsidR="002D5348" w:rsidRPr="00A66CDD" w14:paraId="3CA549C7"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FEE5AB4" w14:textId="0D5FAF06" w:rsidR="00A66CDD" w:rsidRPr="00A66CDD" w:rsidRDefault="00A66CDD" w:rsidP="00C01C97">
            <w:pPr>
              <w:rPr>
                <w:rFonts w:cs="Arial"/>
                <w:color w:val="000000"/>
                <w:sz w:val="17"/>
                <w:szCs w:val="17"/>
              </w:rPr>
            </w:pPr>
            <w:r w:rsidRPr="00A66CDD">
              <w:rPr>
                <w:rFonts w:cs="Arial"/>
                <w:color w:val="000000"/>
                <w:sz w:val="17"/>
                <w:szCs w:val="17"/>
              </w:rPr>
              <w:t>CNL_TRONCO_CHAVE</w:t>
            </w:r>
          </w:p>
        </w:tc>
        <w:tc>
          <w:tcPr>
            <w:tcW w:w="1057" w:type="pct"/>
            <w:tcBorders>
              <w:top w:val="nil"/>
              <w:left w:val="nil"/>
              <w:bottom w:val="single" w:sz="8" w:space="0" w:color="auto"/>
              <w:right w:val="single" w:sz="8" w:space="0" w:color="auto"/>
            </w:tcBorders>
            <w:shd w:val="clear" w:color="auto" w:fill="auto"/>
            <w:vAlign w:val="center"/>
            <w:hideMark/>
          </w:tcPr>
          <w:p w14:paraId="561A8288"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520E7EC3"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121D32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9ADA674"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75D78794"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687937FE" w14:textId="77777777" w:rsidR="00A66CDD" w:rsidRPr="00A66CDD" w:rsidRDefault="00A66CDD" w:rsidP="00C01C97">
            <w:pPr>
              <w:jc w:val="center"/>
              <w:rPr>
                <w:rFonts w:cs="Arial"/>
                <w:color w:val="000000"/>
                <w:sz w:val="17"/>
                <w:szCs w:val="17"/>
              </w:rPr>
            </w:pPr>
            <w:r w:rsidRPr="00A66CDD">
              <w:rPr>
                <w:rFonts w:cs="Arial"/>
                <w:color w:val="000000"/>
                <w:sz w:val="17"/>
                <w:szCs w:val="17"/>
              </w:rPr>
              <w:t>715</w:t>
            </w:r>
          </w:p>
        </w:tc>
        <w:tc>
          <w:tcPr>
            <w:tcW w:w="109" w:type="pct"/>
            <w:tcBorders>
              <w:top w:val="nil"/>
              <w:left w:val="nil"/>
              <w:bottom w:val="single" w:sz="8" w:space="0" w:color="auto"/>
              <w:right w:val="nil"/>
            </w:tcBorders>
            <w:shd w:val="clear" w:color="auto" w:fill="auto"/>
            <w:vAlign w:val="center"/>
            <w:hideMark/>
          </w:tcPr>
          <w:p w14:paraId="0D65F59A"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B8BBEC2" w14:textId="77777777" w:rsidR="00A66CDD" w:rsidRPr="00A66CDD" w:rsidRDefault="00A66CDD" w:rsidP="00C01C97">
            <w:pPr>
              <w:jc w:val="center"/>
              <w:rPr>
                <w:rFonts w:cs="Arial"/>
                <w:color w:val="000000"/>
                <w:sz w:val="17"/>
                <w:szCs w:val="17"/>
              </w:rPr>
            </w:pPr>
            <w:r w:rsidRPr="00A66CDD">
              <w:rPr>
                <w:rFonts w:cs="Arial"/>
                <w:color w:val="000000"/>
                <w:sz w:val="17"/>
                <w:szCs w:val="17"/>
              </w:rPr>
              <w:t>719</w:t>
            </w:r>
          </w:p>
        </w:tc>
        <w:tc>
          <w:tcPr>
            <w:tcW w:w="828" w:type="pct"/>
            <w:tcBorders>
              <w:top w:val="nil"/>
              <w:left w:val="nil"/>
              <w:bottom w:val="single" w:sz="8" w:space="0" w:color="auto"/>
              <w:right w:val="single" w:sz="8" w:space="0" w:color="auto"/>
            </w:tcBorders>
            <w:shd w:val="clear" w:color="auto" w:fill="auto"/>
            <w:vAlign w:val="center"/>
            <w:hideMark/>
          </w:tcPr>
          <w:p w14:paraId="5B21D997"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na qual pertence o tronco chave</w:t>
            </w:r>
          </w:p>
        </w:tc>
      </w:tr>
      <w:tr w:rsidR="002D5348" w:rsidRPr="00A66CDD" w14:paraId="6DF444C0"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C0C1B8E" w14:textId="2ACA3E0A" w:rsidR="00A66CDD" w:rsidRPr="00A66CDD" w:rsidRDefault="00A66CDD" w:rsidP="00C01C97">
            <w:pPr>
              <w:rPr>
                <w:rFonts w:cs="Arial"/>
                <w:color w:val="000000"/>
                <w:sz w:val="17"/>
                <w:szCs w:val="17"/>
              </w:rPr>
            </w:pPr>
            <w:r w:rsidRPr="00A66CDD">
              <w:rPr>
                <w:rFonts w:cs="Arial"/>
                <w:color w:val="000000"/>
                <w:sz w:val="17"/>
                <w:szCs w:val="17"/>
              </w:rPr>
              <w:t>CNL_TEL_CONTATO</w:t>
            </w:r>
          </w:p>
        </w:tc>
        <w:tc>
          <w:tcPr>
            <w:tcW w:w="1057" w:type="pct"/>
            <w:tcBorders>
              <w:top w:val="nil"/>
              <w:left w:val="nil"/>
              <w:bottom w:val="single" w:sz="8" w:space="0" w:color="auto"/>
              <w:right w:val="single" w:sz="8" w:space="0" w:color="auto"/>
            </w:tcBorders>
            <w:shd w:val="clear" w:color="auto" w:fill="auto"/>
            <w:vAlign w:val="center"/>
            <w:hideMark/>
          </w:tcPr>
          <w:p w14:paraId="6789DC44"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2ED41A0F"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9F886D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6E5ACF2F"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2CCB246E"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0841483C" w14:textId="77777777" w:rsidR="00A66CDD" w:rsidRPr="00A66CDD" w:rsidRDefault="00A66CDD" w:rsidP="00C01C97">
            <w:pPr>
              <w:jc w:val="center"/>
              <w:rPr>
                <w:rFonts w:cs="Arial"/>
                <w:color w:val="000000"/>
                <w:sz w:val="17"/>
                <w:szCs w:val="17"/>
              </w:rPr>
            </w:pPr>
            <w:r w:rsidRPr="00A66CDD">
              <w:rPr>
                <w:rFonts w:cs="Arial"/>
                <w:color w:val="000000"/>
                <w:sz w:val="17"/>
                <w:szCs w:val="17"/>
              </w:rPr>
              <w:t>720</w:t>
            </w:r>
          </w:p>
        </w:tc>
        <w:tc>
          <w:tcPr>
            <w:tcW w:w="109" w:type="pct"/>
            <w:tcBorders>
              <w:top w:val="nil"/>
              <w:left w:val="nil"/>
              <w:bottom w:val="single" w:sz="8" w:space="0" w:color="auto"/>
              <w:right w:val="nil"/>
            </w:tcBorders>
            <w:shd w:val="clear" w:color="auto" w:fill="auto"/>
            <w:vAlign w:val="center"/>
            <w:hideMark/>
          </w:tcPr>
          <w:p w14:paraId="4B7CE91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1206A8D1" w14:textId="77777777" w:rsidR="00A66CDD" w:rsidRPr="00A66CDD" w:rsidRDefault="00A66CDD" w:rsidP="00C01C97">
            <w:pPr>
              <w:jc w:val="center"/>
              <w:rPr>
                <w:rFonts w:cs="Arial"/>
                <w:color w:val="000000"/>
                <w:sz w:val="17"/>
                <w:szCs w:val="17"/>
              </w:rPr>
            </w:pPr>
            <w:r w:rsidRPr="00A66CDD">
              <w:rPr>
                <w:rFonts w:cs="Arial"/>
                <w:color w:val="000000"/>
                <w:sz w:val="17"/>
                <w:szCs w:val="17"/>
              </w:rPr>
              <w:t>724</w:t>
            </w:r>
          </w:p>
        </w:tc>
        <w:tc>
          <w:tcPr>
            <w:tcW w:w="828" w:type="pct"/>
            <w:tcBorders>
              <w:top w:val="nil"/>
              <w:left w:val="nil"/>
              <w:bottom w:val="single" w:sz="8" w:space="0" w:color="auto"/>
              <w:right w:val="single" w:sz="8" w:space="0" w:color="auto"/>
            </w:tcBorders>
            <w:shd w:val="clear" w:color="auto" w:fill="auto"/>
            <w:vAlign w:val="center"/>
            <w:hideMark/>
          </w:tcPr>
          <w:p w14:paraId="248719C4"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na qual pertence o telefone de contato com o assinante</w:t>
            </w:r>
          </w:p>
        </w:tc>
      </w:tr>
      <w:tr w:rsidR="002D5348" w:rsidRPr="00A66CDD" w14:paraId="32BF71A0"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4EFE5DB4" w14:textId="2BBADCB3" w:rsidR="00A66CDD" w:rsidRPr="00A66CDD" w:rsidRDefault="00A66CDD" w:rsidP="00C01C97">
            <w:pPr>
              <w:rPr>
                <w:rFonts w:cs="Arial"/>
                <w:color w:val="000000"/>
                <w:sz w:val="17"/>
                <w:szCs w:val="17"/>
              </w:rPr>
            </w:pPr>
            <w:r w:rsidRPr="00A66CDD">
              <w:rPr>
                <w:rFonts w:cs="Arial"/>
                <w:color w:val="000000"/>
                <w:sz w:val="17"/>
                <w:szCs w:val="17"/>
              </w:rPr>
              <w:t>CNL_TEL_ANT</w:t>
            </w:r>
          </w:p>
        </w:tc>
        <w:tc>
          <w:tcPr>
            <w:tcW w:w="1057" w:type="pct"/>
            <w:tcBorders>
              <w:top w:val="nil"/>
              <w:left w:val="nil"/>
              <w:bottom w:val="single" w:sz="8" w:space="0" w:color="auto"/>
              <w:right w:val="single" w:sz="8" w:space="0" w:color="auto"/>
            </w:tcBorders>
            <w:shd w:val="clear" w:color="auto" w:fill="auto"/>
            <w:vAlign w:val="center"/>
            <w:hideMark/>
          </w:tcPr>
          <w:p w14:paraId="0F5DA839" w14:textId="77777777" w:rsidR="00A66CDD" w:rsidRPr="00A66CDD" w:rsidRDefault="00A66CDD" w:rsidP="00C01C97">
            <w:pPr>
              <w:rPr>
                <w:rFonts w:cs="Arial"/>
                <w:color w:val="000000"/>
                <w:sz w:val="17"/>
                <w:szCs w:val="17"/>
              </w:rPr>
            </w:pPr>
            <w:r w:rsidRPr="00A66CDD">
              <w:rPr>
                <w:rFonts w:cs="Arial"/>
                <w:color w:val="000000"/>
                <w:sz w:val="17"/>
                <w:szCs w:val="17"/>
              </w:rPr>
              <w:t>CNL</w:t>
            </w:r>
          </w:p>
        </w:tc>
        <w:tc>
          <w:tcPr>
            <w:tcW w:w="277" w:type="pct"/>
            <w:tcBorders>
              <w:top w:val="nil"/>
              <w:left w:val="nil"/>
              <w:bottom w:val="single" w:sz="8" w:space="0" w:color="auto"/>
              <w:right w:val="single" w:sz="8" w:space="0" w:color="auto"/>
            </w:tcBorders>
            <w:shd w:val="clear" w:color="auto" w:fill="auto"/>
            <w:vAlign w:val="center"/>
            <w:hideMark/>
          </w:tcPr>
          <w:p w14:paraId="170B406B"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25B2F4B5"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5D628132"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270332E8"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40C4BCA8" w14:textId="77777777" w:rsidR="00A66CDD" w:rsidRPr="00A66CDD" w:rsidRDefault="00A66CDD" w:rsidP="00C01C97">
            <w:pPr>
              <w:jc w:val="center"/>
              <w:rPr>
                <w:rFonts w:cs="Arial"/>
                <w:color w:val="000000"/>
                <w:sz w:val="17"/>
                <w:szCs w:val="17"/>
              </w:rPr>
            </w:pPr>
            <w:r w:rsidRPr="00A66CDD">
              <w:rPr>
                <w:rFonts w:cs="Arial"/>
                <w:color w:val="000000"/>
                <w:sz w:val="17"/>
                <w:szCs w:val="17"/>
              </w:rPr>
              <w:t>725</w:t>
            </w:r>
          </w:p>
        </w:tc>
        <w:tc>
          <w:tcPr>
            <w:tcW w:w="109" w:type="pct"/>
            <w:tcBorders>
              <w:top w:val="nil"/>
              <w:left w:val="nil"/>
              <w:bottom w:val="single" w:sz="8" w:space="0" w:color="auto"/>
              <w:right w:val="nil"/>
            </w:tcBorders>
            <w:shd w:val="clear" w:color="auto" w:fill="auto"/>
            <w:vAlign w:val="center"/>
            <w:hideMark/>
          </w:tcPr>
          <w:p w14:paraId="568652B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A2046F0" w14:textId="77777777" w:rsidR="00A66CDD" w:rsidRPr="00A66CDD" w:rsidRDefault="00A66CDD" w:rsidP="00C01C97">
            <w:pPr>
              <w:jc w:val="center"/>
              <w:rPr>
                <w:rFonts w:cs="Arial"/>
                <w:color w:val="000000"/>
                <w:sz w:val="17"/>
                <w:szCs w:val="17"/>
              </w:rPr>
            </w:pPr>
            <w:r w:rsidRPr="00A66CDD">
              <w:rPr>
                <w:rFonts w:cs="Arial"/>
                <w:color w:val="000000"/>
                <w:sz w:val="17"/>
                <w:szCs w:val="17"/>
              </w:rPr>
              <w:t>729</w:t>
            </w:r>
          </w:p>
        </w:tc>
        <w:tc>
          <w:tcPr>
            <w:tcW w:w="828" w:type="pct"/>
            <w:tcBorders>
              <w:top w:val="nil"/>
              <w:left w:val="nil"/>
              <w:bottom w:val="single" w:sz="8" w:space="0" w:color="auto"/>
              <w:right w:val="single" w:sz="8" w:space="0" w:color="auto"/>
            </w:tcBorders>
            <w:shd w:val="clear" w:color="auto" w:fill="auto"/>
            <w:vAlign w:val="center"/>
            <w:hideMark/>
          </w:tcPr>
          <w:p w14:paraId="434E6D2F" w14:textId="77777777" w:rsidR="00A66CDD" w:rsidRPr="00A66CDD" w:rsidRDefault="00A66CDD" w:rsidP="00C01C97">
            <w:pPr>
              <w:rPr>
                <w:rFonts w:cs="Arial"/>
                <w:color w:val="000000"/>
                <w:sz w:val="17"/>
                <w:szCs w:val="17"/>
              </w:rPr>
            </w:pPr>
            <w:r w:rsidRPr="00A66CDD">
              <w:rPr>
                <w:rFonts w:cs="Arial"/>
                <w:color w:val="000000"/>
                <w:sz w:val="17"/>
                <w:szCs w:val="17"/>
              </w:rPr>
              <w:t>Código Nacional de Localidade na qual pertence o telefone anterior deste assinante</w:t>
            </w:r>
          </w:p>
        </w:tc>
      </w:tr>
      <w:tr w:rsidR="002D5348" w:rsidRPr="00A66CDD" w14:paraId="3017A8C0" w14:textId="77777777" w:rsidTr="002D5348">
        <w:trPr>
          <w:trHeight w:val="690"/>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576E0E3" w14:textId="3AB19B6A" w:rsidR="00A66CDD" w:rsidRPr="00A66CDD" w:rsidRDefault="00A66CDD" w:rsidP="00C01C97">
            <w:pPr>
              <w:rPr>
                <w:rFonts w:cs="Arial"/>
                <w:color w:val="000000"/>
                <w:sz w:val="17"/>
                <w:szCs w:val="17"/>
              </w:rPr>
            </w:pPr>
            <w:r w:rsidRPr="00A66CDD">
              <w:rPr>
                <w:rFonts w:cs="Arial"/>
                <w:color w:val="000000"/>
                <w:sz w:val="17"/>
                <w:szCs w:val="17"/>
              </w:rPr>
              <w:t>IDENTIDADE</w:t>
            </w:r>
          </w:p>
        </w:tc>
        <w:tc>
          <w:tcPr>
            <w:tcW w:w="1057" w:type="pct"/>
            <w:tcBorders>
              <w:top w:val="nil"/>
              <w:left w:val="nil"/>
              <w:bottom w:val="single" w:sz="8" w:space="0" w:color="auto"/>
              <w:right w:val="single" w:sz="8" w:space="0" w:color="auto"/>
            </w:tcBorders>
            <w:shd w:val="clear" w:color="auto" w:fill="auto"/>
            <w:vAlign w:val="center"/>
            <w:hideMark/>
          </w:tcPr>
          <w:p w14:paraId="6C9E5587" w14:textId="77777777" w:rsidR="00A66CDD" w:rsidRPr="00A66CDD" w:rsidRDefault="00A66CDD" w:rsidP="00C01C97">
            <w:pPr>
              <w:rPr>
                <w:rFonts w:cs="Arial"/>
                <w:color w:val="000000"/>
                <w:sz w:val="17"/>
                <w:szCs w:val="17"/>
              </w:rPr>
            </w:pPr>
            <w:r w:rsidRPr="00A66CDD">
              <w:rPr>
                <w:rFonts w:cs="Arial"/>
                <w:color w:val="000000"/>
                <w:sz w:val="17"/>
                <w:szCs w:val="17"/>
              </w:rPr>
              <w:t>IDENTIDADE</w:t>
            </w:r>
          </w:p>
        </w:tc>
        <w:tc>
          <w:tcPr>
            <w:tcW w:w="277" w:type="pct"/>
            <w:tcBorders>
              <w:top w:val="nil"/>
              <w:left w:val="nil"/>
              <w:bottom w:val="single" w:sz="8" w:space="0" w:color="auto"/>
              <w:right w:val="single" w:sz="8" w:space="0" w:color="auto"/>
            </w:tcBorders>
            <w:shd w:val="clear" w:color="auto" w:fill="auto"/>
            <w:vAlign w:val="center"/>
            <w:hideMark/>
          </w:tcPr>
          <w:p w14:paraId="11441FF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7D8C282A"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04EDCBB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31AE14DC" w14:textId="77777777" w:rsidR="00A66CDD" w:rsidRPr="00A66CDD" w:rsidRDefault="00A66CDD" w:rsidP="00C01C97">
            <w:pPr>
              <w:jc w:val="center"/>
              <w:rPr>
                <w:rFonts w:cs="Arial"/>
                <w:color w:val="000000"/>
                <w:sz w:val="17"/>
                <w:szCs w:val="17"/>
              </w:rPr>
            </w:pPr>
            <w:r w:rsidRPr="00A66CDD">
              <w:rPr>
                <w:rFonts w:cs="Arial"/>
                <w:color w:val="000000"/>
                <w:sz w:val="17"/>
                <w:szCs w:val="17"/>
              </w:rPr>
              <w:t>20</w:t>
            </w:r>
          </w:p>
        </w:tc>
        <w:tc>
          <w:tcPr>
            <w:tcW w:w="198" w:type="pct"/>
            <w:tcBorders>
              <w:top w:val="nil"/>
              <w:left w:val="nil"/>
              <w:bottom w:val="single" w:sz="8" w:space="0" w:color="auto"/>
              <w:right w:val="single" w:sz="8" w:space="0" w:color="auto"/>
            </w:tcBorders>
            <w:shd w:val="clear" w:color="auto" w:fill="auto"/>
            <w:vAlign w:val="center"/>
            <w:hideMark/>
          </w:tcPr>
          <w:p w14:paraId="7E6317C8" w14:textId="77777777" w:rsidR="00A66CDD" w:rsidRPr="00A66CDD" w:rsidRDefault="00A66CDD" w:rsidP="00C01C97">
            <w:pPr>
              <w:jc w:val="center"/>
              <w:rPr>
                <w:rFonts w:cs="Arial"/>
                <w:color w:val="000000"/>
                <w:sz w:val="17"/>
                <w:szCs w:val="17"/>
              </w:rPr>
            </w:pPr>
            <w:r w:rsidRPr="00A66CDD">
              <w:rPr>
                <w:rFonts w:cs="Arial"/>
                <w:color w:val="000000"/>
                <w:sz w:val="17"/>
                <w:szCs w:val="17"/>
              </w:rPr>
              <w:t>730</w:t>
            </w:r>
          </w:p>
        </w:tc>
        <w:tc>
          <w:tcPr>
            <w:tcW w:w="109" w:type="pct"/>
            <w:tcBorders>
              <w:top w:val="nil"/>
              <w:left w:val="nil"/>
              <w:bottom w:val="single" w:sz="8" w:space="0" w:color="auto"/>
              <w:right w:val="nil"/>
            </w:tcBorders>
            <w:shd w:val="clear" w:color="auto" w:fill="auto"/>
            <w:vAlign w:val="center"/>
            <w:hideMark/>
          </w:tcPr>
          <w:p w14:paraId="3A94480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659BC51A" w14:textId="77777777" w:rsidR="00A66CDD" w:rsidRPr="00A66CDD" w:rsidRDefault="00A66CDD" w:rsidP="00C01C97">
            <w:pPr>
              <w:jc w:val="center"/>
              <w:rPr>
                <w:rFonts w:cs="Arial"/>
                <w:color w:val="000000"/>
                <w:sz w:val="17"/>
                <w:szCs w:val="17"/>
              </w:rPr>
            </w:pPr>
            <w:r w:rsidRPr="00A66CDD">
              <w:rPr>
                <w:rFonts w:cs="Arial"/>
                <w:color w:val="000000"/>
                <w:sz w:val="17"/>
                <w:szCs w:val="17"/>
              </w:rPr>
              <w:t>749</w:t>
            </w:r>
          </w:p>
        </w:tc>
        <w:tc>
          <w:tcPr>
            <w:tcW w:w="828" w:type="pct"/>
            <w:tcBorders>
              <w:top w:val="nil"/>
              <w:left w:val="nil"/>
              <w:bottom w:val="single" w:sz="8" w:space="0" w:color="auto"/>
              <w:right w:val="single" w:sz="8" w:space="0" w:color="auto"/>
            </w:tcBorders>
            <w:shd w:val="clear" w:color="auto" w:fill="auto"/>
            <w:vAlign w:val="center"/>
            <w:hideMark/>
          </w:tcPr>
          <w:p w14:paraId="23E555C2" w14:textId="77777777" w:rsidR="00A66CDD" w:rsidRPr="00A66CDD" w:rsidRDefault="00A66CDD" w:rsidP="00C01C97">
            <w:pPr>
              <w:rPr>
                <w:rFonts w:cs="Arial"/>
                <w:color w:val="000000"/>
                <w:sz w:val="17"/>
                <w:szCs w:val="17"/>
              </w:rPr>
            </w:pPr>
            <w:r w:rsidRPr="00A66CDD">
              <w:rPr>
                <w:rFonts w:cs="Arial"/>
                <w:color w:val="000000"/>
                <w:sz w:val="17"/>
                <w:szCs w:val="17"/>
              </w:rPr>
              <w:t>Número do documento de identidade (sem pontos e hífen), podendo ser o RG, CTPS, Identidade Militar, Passaporte, CNH ou identidade funcional por órgão público.</w:t>
            </w:r>
          </w:p>
        </w:tc>
      </w:tr>
      <w:tr w:rsidR="002D5348" w:rsidRPr="00A66CDD" w14:paraId="42E95310"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6B1AD36" w14:textId="4AA409EC" w:rsidR="00A66CDD" w:rsidRPr="00A66CDD" w:rsidRDefault="00A66CDD" w:rsidP="00C01C97">
            <w:pPr>
              <w:rPr>
                <w:rFonts w:cs="Arial"/>
                <w:color w:val="000000"/>
                <w:sz w:val="17"/>
                <w:szCs w:val="17"/>
              </w:rPr>
            </w:pPr>
            <w:r w:rsidRPr="00A66CDD">
              <w:rPr>
                <w:rFonts w:cs="Arial"/>
                <w:color w:val="000000"/>
                <w:sz w:val="17"/>
                <w:szCs w:val="17"/>
              </w:rPr>
              <w:t>FILLER_01</w:t>
            </w:r>
          </w:p>
        </w:tc>
        <w:tc>
          <w:tcPr>
            <w:tcW w:w="1057" w:type="pct"/>
            <w:tcBorders>
              <w:top w:val="nil"/>
              <w:left w:val="nil"/>
              <w:bottom w:val="single" w:sz="8" w:space="0" w:color="auto"/>
              <w:right w:val="single" w:sz="8" w:space="0" w:color="auto"/>
            </w:tcBorders>
            <w:shd w:val="clear" w:color="auto" w:fill="auto"/>
            <w:vAlign w:val="center"/>
            <w:hideMark/>
          </w:tcPr>
          <w:p w14:paraId="394EB3D4" w14:textId="77777777" w:rsidR="00A66CDD" w:rsidRPr="00A66CDD" w:rsidRDefault="00A66CDD" w:rsidP="00C01C97">
            <w:pPr>
              <w:rPr>
                <w:rFonts w:cs="Arial"/>
                <w:color w:val="000000"/>
                <w:sz w:val="17"/>
                <w:szCs w:val="17"/>
              </w:rPr>
            </w:pPr>
            <w:r w:rsidRPr="00A66CDD">
              <w:rPr>
                <w:rFonts w:cs="Arial"/>
                <w:color w:val="000000"/>
                <w:sz w:val="17"/>
                <w:szCs w:val="17"/>
              </w:rPr>
              <w:t>FILLER 01</w:t>
            </w:r>
          </w:p>
        </w:tc>
        <w:tc>
          <w:tcPr>
            <w:tcW w:w="277" w:type="pct"/>
            <w:tcBorders>
              <w:top w:val="nil"/>
              <w:left w:val="nil"/>
              <w:bottom w:val="single" w:sz="8" w:space="0" w:color="auto"/>
              <w:right w:val="single" w:sz="8" w:space="0" w:color="auto"/>
            </w:tcBorders>
            <w:shd w:val="clear" w:color="auto" w:fill="auto"/>
            <w:vAlign w:val="center"/>
            <w:hideMark/>
          </w:tcPr>
          <w:p w14:paraId="1B55A33C"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F63F8C2" w14:textId="77777777" w:rsidR="00A66CDD" w:rsidRPr="00A66CDD" w:rsidRDefault="00A66CDD" w:rsidP="00C01C97">
            <w:pPr>
              <w:rPr>
                <w:rFonts w:ascii="Calibri" w:hAnsi="Calibri" w:cs="Calibri"/>
                <w:color w:val="000000"/>
                <w:sz w:val="22"/>
                <w:szCs w:val="22"/>
              </w:rPr>
            </w:pPr>
            <w:r w:rsidRPr="00A66CDD">
              <w:rPr>
                <w:rFonts w:ascii="Calibri" w:hAnsi="Calibri" w:cs="Calibri"/>
                <w:color w:val="000000"/>
                <w:sz w:val="22"/>
                <w:szCs w:val="22"/>
              </w:rPr>
              <w:t> </w:t>
            </w:r>
          </w:p>
        </w:tc>
        <w:tc>
          <w:tcPr>
            <w:tcW w:w="534" w:type="pct"/>
            <w:tcBorders>
              <w:top w:val="nil"/>
              <w:left w:val="nil"/>
              <w:bottom w:val="single" w:sz="8" w:space="0" w:color="auto"/>
              <w:right w:val="single" w:sz="8" w:space="0" w:color="auto"/>
            </w:tcBorders>
            <w:shd w:val="clear" w:color="auto" w:fill="auto"/>
            <w:vAlign w:val="center"/>
            <w:hideMark/>
          </w:tcPr>
          <w:p w14:paraId="794AFAA6" w14:textId="77777777" w:rsidR="00A66CDD" w:rsidRPr="00A66CDD" w:rsidRDefault="00A66CDD" w:rsidP="00C01C97">
            <w:pPr>
              <w:rPr>
                <w:rFonts w:ascii="Calibri" w:hAnsi="Calibri" w:cs="Calibri"/>
                <w:color w:val="000000"/>
                <w:sz w:val="22"/>
                <w:szCs w:val="22"/>
              </w:rPr>
            </w:pPr>
            <w:r w:rsidRPr="00A66CDD">
              <w:rPr>
                <w:rFonts w:ascii="Calibri" w:hAnsi="Calibri" w:cs="Calibri"/>
                <w:color w:val="000000"/>
                <w:sz w:val="22"/>
                <w:szCs w:val="22"/>
              </w:rPr>
              <w:t> </w:t>
            </w:r>
          </w:p>
        </w:tc>
        <w:tc>
          <w:tcPr>
            <w:tcW w:w="237" w:type="pct"/>
            <w:tcBorders>
              <w:top w:val="nil"/>
              <w:left w:val="nil"/>
              <w:bottom w:val="single" w:sz="8" w:space="0" w:color="auto"/>
              <w:right w:val="single" w:sz="8" w:space="0" w:color="auto"/>
            </w:tcBorders>
            <w:shd w:val="clear" w:color="auto" w:fill="auto"/>
            <w:vAlign w:val="center"/>
            <w:hideMark/>
          </w:tcPr>
          <w:p w14:paraId="4C7E99C8" w14:textId="77777777" w:rsidR="00A66CDD" w:rsidRPr="00A66CDD" w:rsidRDefault="00A66CDD" w:rsidP="00C01C97">
            <w:pPr>
              <w:jc w:val="center"/>
              <w:rPr>
                <w:rFonts w:cs="Arial"/>
                <w:color w:val="000000"/>
                <w:sz w:val="17"/>
                <w:szCs w:val="17"/>
              </w:rPr>
            </w:pPr>
            <w:r w:rsidRPr="00A66CDD">
              <w:rPr>
                <w:rFonts w:cs="Arial"/>
                <w:color w:val="000000"/>
                <w:sz w:val="17"/>
                <w:szCs w:val="17"/>
              </w:rPr>
              <w:t>9</w:t>
            </w:r>
          </w:p>
        </w:tc>
        <w:tc>
          <w:tcPr>
            <w:tcW w:w="198" w:type="pct"/>
            <w:tcBorders>
              <w:top w:val="nil"/>
              <w:left w:val="nil"/>
              <w:bottom w:val="single" w:sz="8" w:space="0" w:color="auto"/>
              <w:right w:val="single" w:sz="8" w:space="0" w:color="auto"/>
            </w:tcBorders>
            <w:shd w:val="clear" w:color="auto" w:fill="auto"/>
            <w:vAlign w:val="center"/>
            <w:hideMark/>
          </w:tcPr>
          <w:p w14:paraId="2FDE61A7" w14:textId="77777777" w:rsidR="00A66CDD" w:rsidRPr="00A66CDD" w:rsidRDefault="00A66CDD" w:rsidP="00C01C97">
            <w:pPr>
              <w:jc w:val="center"/>
              <w:rPr>
                <w:rFonts w:cs="Arial"/>
                <w:color w:val="000000"/>
                <w:sz w:val="17"/>
                <w:szCs w:val="17"/>
              </w:rPr>
            </w:pPr>
            <w:r w:rsidRPr="00A66CDD">
              <w:rPr>
                <w:rFonts w:cs="Arial"/>
                <w:color w:val="000000"/>
                <w:sz w:val="17"/>
                <w:szCs w:val="17"/>
              </w:rPr>
              <w:t>750</w:t>
            </w:r>
          </w:p>
        </w:tc>
        <w:tc>
          <w:tcPr>
            <w:tcW w:w="109" w:type="pct"/>
            <w:tcBorders>
              <w:top w:val="nil"/>
              <w:left w:val="nil"/>
              <w:bottom w:val="single" w:sz="8" w:space="0" w:color="auto"/>
              <w:right w:val="nil"/>
            </w:tcBorders>
            <w:shd w:val="clear" w:color="auto" w:fill="auto"/>
            <w:vAlign w:val="center"/>
            <w:hideMark/>
          </w:tcPr>
          <w:p w14:paraId="01550EE6"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7294F1E" w14:textId="77777777" w:rsidR="00A66CDD" w:rsidRPr="00A66CDD" w:rsidRDefault="00A66CDD" w:rsidP="00C01C97">
            <w:pPr>
              <w:jc w:val="center"/>
              <w:rPr>
                <w:rFonts w:cs="Arial"/>
                <w:color w:val="000000"/>
                <w:sz w:val="17"/>
                <w:szCs w:val="17"/>
              </w:rPr>
            </w:pPr>
            <w:r w:rsidRPr="00A66CDD">
              <w:rPr>
                <w:rFonts w:cs="Arial"/>
                <w:color w:val="000000"/>
                <w:sz w:val="17"/>
                <w:szCs w:val="17"/>
              </w:rPr>
              <w:t>758</w:t>
            </w:r>
          </w:p>
        </w:tc>
        <w:tc>
          <w:tcPr>
            <w:tcW w:w="828" w:type="pct"/>
            <w:tcBorders>
              <w:top w:val="nil"/>
              <w:left w:val="nil"/>
              <w:bottom w:val="single" w:sz="8" w:space="0" w:color="auto"/>
              <w:right w:val="single" w:sz="8" w:space="0" w:color="auto"/>
            </w:tcBorders>
            <w:shd w:val="clear" w:color="auto" w:fill="auto"/>
            <w:vAlign w:val="center"/>
            <w:hideMark/>
          </w:tcPr>
          <w:p w14:paraId="46CD0944" w14:textId="77777777" w:rsidR="00A66CDD" w:rsidRPr="00A66CDD" w:rsidRDefault="00A66CDD" w:rsidP="00C01C97">
            <w:pPr>
              <w:rPr>
                <w:rFonts w:cs="Arial"/>
                <w:color w:val="000000"/>
                <w:sz w:val="17"/>
                <w:szCs w:val="17"/>
              </w:rPr>
            </w:pPr>
            <w:r w:rsidRPr="00A66CDD">
              <w:rPr>
                <w:rFonts w:cs="Arial"/>
                <w:color w:val="000000"/>
                <w:sz w:val="17"/>
                <w:szCs w:val="17"/>
              </w:rPr>
              <w:t>Preencher com espaço em branco</w:t>
            </w:r>
          </w:p>
        </w:tc>
      </w:tr>
      <w:tr w:rsidR="002D5348" w:rsidRPr="00A66CDD" w14:paraId="6F854E46"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C247318" w14:textId="121D8977" w:rsidR="00A66CDD" w:rsidRPr="00A66CDD" w:rsidRDefault="00A66CDD" w:rsidP="00C01C97">
            <w:pPr>
              <w:rPr>
                <w:rFonts w:cs="Arial"/>
                <w:color w:val="000000"/>
                <w:sz w:val="17"/>
                <w:szCs w:val="17"/>
              </w:rPr>
            </w:pPr>
            <w:r w:rsidRPr="00A66CDD">
              <w:rPr>
                <w:rFonts w:cs="Arial"/>
                <w:color w:val="000000"/>
                <w:sz w:val="17"/>
                <w:szCs w:val="17"/>
              </w:rPr>
              <w:t>FLAG_102</w:t>
            </w:r>
          </w:p>
        </w:tc>
        <w:tc>
          <w:tcPr>
            <w:tcW w:w="1057" w:type="pct"/>
            <w:tcBorders>
              <w:top w:val="nil"/>
              <w:left w:val="nil"/>
              <w:bottom w:val="single" w:sz="8" w:space="0" w:color="auto"/>
              <w:right w:val="single" w:sz="8" w:space="0" w:color="auto"/>
            </w:tcBorders>
            <w:shd w:val="clear" w:color="auto" w:fill="auto"/>
            <w:vAlign w:val="center"/>
            <w:hideMark/>
          </w:tcPr>
          <w:p w14:paraId="6D6010DF" w14:textId="77777777" w:rsidR="00A66CDD" w:rsidRPr="00A66CDD" w:rsidRDefault="00A66CDD" w:rsidP="00C01C97">
            <w:pPr>
              <w:rPr>
                <w:rFonts w:cs="Arial"/>
                <w:color w:val="000000"/>
                <w:sz w:val="17"/>
                <w:szCs w:val="17"/>
              </w:rPr>
            </w:pPr>
            <w:r w:rsidRPr="00A66CDD">
              <w:rPr>
                <w:rFonts w:cs="Arial"/>
                <w:color w:val="000000"/>
                <w:sz w:val="17"/>
                <w:szCs w:val="17"/>
              </w:rPr>
              <w:t>FLAG 102</w:t>
            </w:r>
          </w:p>
        </w:tc>
        <w:tc>
          <w:tcPr>
            <w:tcW w:w="277" w:type="pct"/>
            <w:tcBorders>
              <w:top w:val="nil"/>
              <w:left w:val="nil"/>
              <w:bottom w:val="single" w:sz="8" w:space="0" w:color="auto"/>
              <w:right w:val="single" w:sz="8" w:space="0" w:color="auto"/>
            </w:tcBorders>
            <w:shd w:val="clear" w:color="auto" w:fill="auto"/>
            <w:vAlign w:val="center"/>
            <w:hideMark/>
          </w:tcPr>
          <w:p w14:paraId="19741AD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1636B699"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4C07D529"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63896DF8"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2A4CA866" w14:textId="77777777" w:rsidR="00A66CDD" w:rsidRPr="00A66CDD" w:rsidRDefault="00A66CDD" w:rsidP="00C01C97">
            <w:pPr>
              <w:jc w:val="center"/>
              <w:rPr>
                <w:rFonts w:cs="Arial"/>
                <w:color w:val="000000"/>
                <w:sz w:val="17"/>
                <w:szCs w:val="17"/>
              </w:rPr>
            </w:pPr>
            <w:r w:rsidRPr="00A66CDD">
              <w:rPr>
                <w:rFonts w:cs="Arial"/>
                <w:color w:val="000000"/>
                <w:sz w:val="17"/>
                <w:szCs w:val="17"/>
              </w:rPr>
              <w:t>759</w:t>
            </w:r>
          </w:p>
        </w:tc>
        <w:tc>
          <w:tcPr>
            <w:tcW w:w="109" w:type="pct"/>
            <w:tcBorders>
              <w:top w:val="nil"/>
              <w:left w:val="nil"/>
              <w:bottom w:val="single" w:sz="8" w:space="0" w:color="auto"/>
              <w:right w:val="nil"/>
            </w:tcBorders>
            <w:shd w:val="clear" w:color="auto" w:fill="auto"/>
            <w:vAlign w:val="center"/>
            <w:hideMark/>
          </w:tcPr>
          <w:p w14:paraId="59E51AB5"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53E80CC" w14:textId="77777777" w:rsidR="00A66CDD" w:rsidRPr="00A66CDD" w:rsidRDefault="00A66CDD" w:rsidP="00C01C97">
            <w:pPr>
              <w:jc w:val="center"/>
              <w:rPr>
                <w:rFonts w:cs="Arial"/>
                <w:color w:val="000000"/>
                <w:sz w:val="17"/>
                <w:szCs w:val="17"/>
              </w:rPr>
            </w:pPr>
            <w:r w:rsidRPr="00A66CDD">
              <w:rPr>
                <w:rFonts w:cs="Arial"/>
                <w:color w:val="000000"/>
                <w:sz w:val="17"/>
                <w:szCs w:val="17"/>
              </w:rPr>
              <w:t>759</w:t>
            </w:r>
          </w:p>
        </w:tc>
        <w:tc>
          <w:tcPr>
            <w:tcW w:w="828" w:type="pct"/>
            <w:tcBorders>
              <w:top w:val="nil"/>
              <w:left w:val="nil"/>
              <w:bottom w:val="single" w:sz="8" w:space="0" w:color="auto"/>
              <w:right w:val="single" w:sz="8" w:space="0" w:color="auto"/>
            </w:tcBorders>
            <w:shd w:val="clear" w:color="auto" w:fill="auto"/>
            <w:vAlign w:val="center"/>
            <w:hideMark/>
          </w:tcPr>
          <w:p w14:paraId="09DFF34C" w14:textId="77777777" w:rsidR="00A66CDD" w:rsidRPr="00A66CDD" w:rsidRDefault="00A66CDD" w:rsidP="00C01C97">
            <w:pPr>
              <w:rPr>
                <w:rFonts w:cs="Arial"/>
                <w:color w:val="000000"/>
                <w:sz w:val="17"/>
                <w:szCs w:val="17"/>
              </w:rPr>
            </w:pPr>
            <w:r w:rsidRPr="00A66CDD">
              <w:rPr>
                <w:rFonts w:cs="Arial"/>
                <w:color w:val="000000"/>
                <w:sz w:val="17"/>
                <w:szCs w:val="17"/>
              </w:rPr>
              <w:t>Indica existência de informações de 102. Deverá conter 'S' ou 'N'</w:t>
            </w:r>
          </w:p>
        </w:tc>
      </w:tr>
      <w:tr w:rsidR="002D5348" w:rsidRPr="00A66CDD" w14:paraId="7D058C6E"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818BEF3" w14:textId="122F4ED5" w:rsidR="00A66CDD" w:rsidRPr="00A66CDD" w:rsidRDefault="00A66CDD" w:rsidP="00C01C97">
            <w:pPr>
              <w:rPr>
                <w:rFonts w:cs="Arial"/>
                <w:color w:val="000000"/>
                <w:sz w:val="17"/>
                <w:szCs w:val="17"/>
              </w:rPr>
            </w:pPr>
            <w:r w:rsidRPr="00A66CDD">
              <w:rPr>
                <w:rFonts w:cs="Arial"/>
                <w:color w:val="000000"/>
                <w:sz w:val="17"/>
                <w:szCs w:val="17"/>
              </w:rPr>
              <w:t>CATEGORIA_TERMINAL</w:t>
            </w:r>
          </w:p>
        </w:tc>
        <w:tc>
          <w:tcPr>
            <w:tcW w:w="1057" w:type="pct"/>
            <w:tcBorders>
              <w:top w:val="nil"/>
              <w:left w:val="nil"/>
              <w:bottom w:val="single" w:sz="8" w:space="0" w:color="auto"/>
              <w:right w:val="single" w:sz="8" w:space="0" w:color="auto"/>
            </w:tcBorders>
            <w:shd w:val="clear" w:color="auto" w:fill="auto"/>
            <w:vAlign w:val="center"/>
            <w:hideMark/>
          </w:tcPr>
          <w:p w14:paraId="1862634C" w14:textId="77777777" w:rsidR="00A66CDD" w:rsidRPr="00A66CDD" w:rsidRDefault="00A66CDD" w:rsidP="00C01C97">
            <w:pPr>
              <w:rPr>
                <w:rFonts w:cs="Arial"/>
                <w:color w:val="000000"/>
                <w:sz w:val="17"/>
                <w:szCs w:val="17"/>
              </w:rPr>
            </w:pPr>
            <w:r w:rsidRPr="00A66CDD">
              <w:rPr>
                <w:rFonts w:cs="Arial"/>
                <w:color w:val="000000"/>
                <w:sz w:val="17"/>
                <w:szCs w:val="17"/>
              </w:rPr>
              <w:t>CATEGORIA DO TERMINAL</w:t>
            </w:r>
          </w:p>
        </w:tc>
        <w:tc>
          <w:tcPr>
            <w:tcW w:w="277" w:type="pct"/>
            <w:tcBorders>
              <w:top w:val="nil"/>
              <w:left w:val="nil"/>
              <w:bottom w:val="single" w:sz="8" w:space="0" w:color="auto"/>
              <w:right w:val="single" w:sz="8" w:space="0" w:color="auto"/>
            </w:tcBorders>
            <w:shd w:val="clear" w:color="auto" w:fill="auto"/>
            <w:vAlign w:val="center"/>
            <w:hideMark/>
          </w:tcPr>
          <w:p w14:paraId="1188071F"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2A85DFB1"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6CE36250"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6A3F8F2C"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23646B6B" w14:textId="77777777" w:rsidR="00A66CDD" w:rsidRPr="00A66CDD" w:rsidRDefault="00A66CDD" w:rsidP="00C01C97">
            <w:pPr>
              <w:jc w:val="center"/>
              <w:rPr>
                <w:rFonts w:cs="Arial"/>
                <w:color w:val="000000"/>
                <w:sz w:val="17"/>
                <w:szCs w:val="17"/>
              </w:rPr>
            </w:pPr>
            <w:r w:rsidRPr="00A66CDD">
              <w:rPr>
                <w:rFonts w:cs="Arial"/>
                <w:color w:val="000000"/>
                <w:sz w:val="17"/>
                <w:szCs w:val="17"/>
              </w:rPr>
              <w:t>760</w:t>
            </w:r>
          </w:p>
        </w:tc>
        <w:tc>
          <w:tcPr>
            <w:tcW w:w="109" w:type="pct"/>
            <w:tcBorders>
              <w:top w:val="nil"/>
              <w:left w:val="nil"/>
              <w:bottom w:val="single" w:sz="8" w:space="0" w:color="auto"/>
              <w:right w:val="nil"/>
            </w:tcBorders>
            <w:shd w:val="clear" w:color="auto" w:fill="auto"/>
            <w:vAlign w:val="center"/>
            <w:hideMark/>
          </w:tcPr>
          <w:p w14:paraId="5E79B8F1"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EB8E3EB" w14:textId="77777777" w:rsidR="00A66CDD" w:rsidRPr="00A66CDD" w:rsidRDefault="00A66CDD" w:rsidP="00C01C97">
            <w:pPr>
              <w:jc w:val="center"/>
              <w:rPr>
                <w:rFonts w:cs="Arial"/>
                <w:color w:val="000000"/>
                <w:sz w:val="17"/>
                <w:szCs w:val="17"/>
              </w:rPr>
            </w:pPr>
            <w:r w:rsidRPr="00A66CDD">
              <w:rPr>
                <w:rFonts w:cs="Arial"/>
                <w:color w:val="000000"/>
                <w:sz w:val="17"/>
                <w:szCs w:val="17"/>
              </w:rPr>
              <w:t>761</w:t>
            </w:r>
          </w:p>
        </w:tc>
        <w:tc>
          <w:tcPr>
            <w:tcW w:w="828" w:type="pct"/>
            <w:tcBorders>
              <w:top w:val="nil"/>
              <w:left w:val="nil"/>
              <w:bottom w:val="single" w:sz="8" w:space="0" w:color="auto"/>
              <w:right w:val="single" w:sz="8" w:space="0" w:color="auto"/>
            </w:tcBorders>
            <w:shd w:val="clear" w:color="auto" w:fill="auto"/>
            <w:vAlign w:val="center"/>
            <w:hideMark/>
          </w:tcPr>
          <w:p w14:paraId="160C9D91"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5</w:t>
            </w:r>
          </w:p>
        </w:tc>
      </w:tr>
      <w:tr w:rsidR="002D5348" w:rsidRPr="00A66CDD" w14:paraId="4093B9EF"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58E9401C" w14:textId="3BF0087D" w:rsidR="00A66CDD" w:rsidRPr="00A66CDD" w:rsidRDefault="00A66CDD" w:rsidP="00C01C97">
            <w:pPr>
              <w:rPr>
                <w:rFonts w:cs="Arial"/>
                <w:color w:val="000000"/>
                <w:sz w:val="17"/>
                <w:szCs w:val="17"/>
              </w:rPr>
            </w:pPr>
            <w:r w:rsidRPr="00A66CDD">
              <w:rPr>
                <w:rFonts w:cs="Arial"/>
                <w:color w:val="000000"/>
                <w:sz w:val="17"/>
                <w:szCs w:val="17"/>
              </w:rPr>
              <w:t>FIGURACAO</w:t>
            </w:r>
          </w:p>
        </w:tc>
        <w:tc>
          <w:tcPr>
            <w:tcW w:w="1057" w:type="pct"/>
            <w:tcBorders>
              <w:top w:val="nil"/>
              <w:left w:val="nil"/>
              <w:bottom w:val="single" w:sz="8" w:space="0" w:color="auto"/>
              <w:right w:val="single" w:sz="8" w:space="0" w:color="auto"/>
            </w:tcBorders>
            <w:shd w:val="clear" w:color="auto" w:fill="auto"/>
            <w:vAlign w:val="center"/>
            <w:hideMark/>
          </w:tcPr>
          <w:p w14:paraId="074D5E99" w14:textId="77777777" w:rsidR="00A66CDD" w:rsidRPr="00A66CDD" w:rsidRDefault="00A66CDD" w:rsidP="00C01C97">
            <w:pPr>
              <w:rPr>
                <w:rFonts w:cs="Arial"/>
                <w:color w:val="000000"/>
                <w:sz w:val="17"/>
                <w:szCs w:val="17"/>
              </w:rPr>
            </w:pPr>
            <w:r w:rsidRPr="00A66CDD">
              <w:rPr>
                <w:rFonts w:cs="Arial"/>
                <w:color w:val="000000"/>
                <w:sz w:val="17"/>
                <w:szCs w:val="17"/>
              </w:rPr>
              <w:t>FIGURAÇÃO</w:t>
            </w:r>
          </w:p>
        </w:tc>
        <w:tc>
          <w:tcPr>
            <w:tcW w:w="277" w:type="pct"/>
            <w:tcBorders>
              <w:top w:val="nil"/>
              <w:left w:val="nil"/>
              <w:bottom w:val="single" w:sz="8" w:space="0" w:color="auto"/>
              <w:right w:val="single" w:sz="8" w:space="0" w:color="auto"/>
            </w:tcBorders>
            <w:shd w:val="clear" w:color="auto" w:fill="auto"/>
            <w:vAlign w:val="center"/>
            <w:hideMark/>
          </w:tcPr>
          <w:p w14:paraId="3E32C0B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3C17071D"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5A78C1F2"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65B535A8" w14:textId="77777777" w:rsidR="00A66CDD" w:rsidRPr="00A66CDD" w:rsidRDefault="00A66CDD" w:rsidP="00C01C97">
            <w:pPr>
              <w:jc w:val="center"/>
              <w:rPr>
                <w:rFonts w:cs="Arial"/>
                <w:color w:val="000000"/>
                <w:sz w:val="17"/>
                <w:szCs w:val="17"/>
              </w:rPr>
            </w:pPr>
            <w:r w:rsidRPr="00A66CDD">
              <w:rPr>
                <w:rFonts w:cs="Arial"/>
                <w:color w:val="000000"/>
                <w:sz w:val="17"/>
                <w:szCs w:val="17"/>
              </w:rPr>
              <w:t>90</w:t>
            </w:r>
          </w:p>
        </w:tc>
        <w:tc>
          <w:tcPr>
            <w:tcW w:w="198" w:type="pct"/>
            <w:tcBorders>
              <w:top w:val="nil"/>
              <w:left w:val="nil"/>
              <w:bottom w:val="single" w:sz="8" w:space="0" w:color="auto"/>
              <w:right w:val="single" w:sz="8" w:space="0" w:color="auto"/>
            </w:tcBorders>
            <w:shd w:val="clear" w:color="auto" w:fill="auto"/>
            <w:vAlign w:val="center"/>
            <w:hideMark/>
          </w:tcPr>
          <w:p w14:paraId="73D85894" w14:textId="77777777" w:rsidR="00A66CDD" w:rsidRPr="00A66CDD" w:rsidRDefault="00A66CDD" w:rsidP="00C01C97">
            <w:pPr>
              <w:jc w:val="center"/>
              <w:rPr>
                <w:rFonts w:cs="Arial"/>
                <w:color w:val="000000"/>
                <w:sz w:val="17"/>
                <w:szCs w:val="17"/>
              </w:rPr>
            </w:pPr>
            <w:r w:rsidRPr="00A66CDD">
              <w:rPr>
                <w:rFonts w:cs="Arial"/>
                <w:color w:val="000000"/>
                <w:sz w:val="17"/>
                <w:szCs w:val="17"/>
              </w:rPr>
              <w:t>762</w:t>
            </w:r>
          </w:p>
        </w:tc>
        <w:tc>
          <w:tcPr>
            <w:tcW w:w="109" w:type="pct"/>
            <w:tcBorders>
              <w:top w:val="nil"/>
              <w:left w:val="nil"/>
              <w:bottom w:val="single" w:sz="8" w:space="0" w:color="auto"/>
              <w:right w:val="nil"/>
            </w:tcBorders>
            <w:shd w:val="clear" w:color="auto" w:fill="auto"/>
            <w:vAlign w:val="center"/>
            <w:hideMark/>
          </w:tcPr>
          <w:p w14:paraId="4DCB0AD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016BDBA9" w14:textId="77777777" w:rsidR="00A66CDD" w:rsidRPr="00A66CDD" w:rsidRDefault="00A66CDD" w:rsidP="00C01C97">
            <w:pPr>
              <w:jc w:val="center"/>
              <w:rPr>
                <w:rFonts w:cs="Arial"/>
                <w:color w:val="000000"/>
                <w:sz w:val="17"/>
                <w:szCs w:val="17"/>
              </w:rPr>
            </w:pPr>
            <w:r w:rsidRPr="00A66CDD">
              <w:rPr>
                <w:rFonts w:cs="Arial"/>
                <w:color w:val="000000"/>
                <w:sz w:val="17"/>
                <w:szCs w:val="17"/>
              </w:rPr>
              <w:t>851</w:t>
            </w:r>
          </w:p>
        </w:tc>
        <w:tc>
          <w:tcPr>
            <w:tcW w:w="828" w:type="pct"/>
            <w:tcBorders>
              <w:top w:val="nil"/>
              <w:left w:val="nil"/>
              <w:bottom w:val="single" w:sz="8" w:space="0" w:color="auto"/>
              <w:right w:val="single" w:sz="8" w:space="0" w:color="auto"/>
            </w:tcBorders>
            <w:shd w:val="clear" w:color="auto" w:fill="auto"/>
            <w:vAlign w:val="center"/>
            <w:hideMark/>
          </w:tcPr>
          <w:p w14:paraId="21D6980C" w14:textId="77777777" w:rsidR="00A66CDD" w:rsidRPr="00A66CDD" w:rsidRDefault="00A66CDD" w:rsidP="00C01C97">
            <w:pPr>
              <w:rPr>
                <w:rFonts w:cs="Arial"/>
                <w:color w:val="000000"/>
                <w:sz w:val="17"/>
                <w:szCs w:val="17"/>
              </w:rPr>
            </w:pPr>
            <w:r w:rsidRPr="00A66CDD">
              <w:rPr>
                <w:rFonts w:cs="Arial"/>
                <w:color w:val="000000"/>
                <w:sz w:val="17"/>
                <w:szCs w:val="17"/>
              </w:rPr>
              <w:t>Em ordem direta, sem acentuação</w:t>
            </w:r>
          </w:p>
        </w:tc>
      </w:tr>
      <w:tr w:rsidR="002D5348" w:rsidRPr="00A66CDD" w14:paraId="37EA6070"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E50E64A" w14:textId="0282655A" w:rsidR="00A66CDD" w:rsidRPr="00A66CDD" w:rsidRDefault="00A66CDD" w:rsidP="00C01C97">
            <w:pPr>
              <w:rPr>
                <w:rFonts w:cs="Arial"/>
                <w:color w:val="000000"/>
                <w:sz w:val="17"/>
                <w:szCs w:val="17"/>
              </w:rPr>
            </w:pPr>
            <w:r w:rsidRPr="00A66CDD">
              <w:rPr>
                <w:rFonts w:cs="Arial"/>
                <w:color w:val="000000"/>
                <w:sz w:val="17"/>
                <w:szCs w:val="17"/>
              </w:rPr>
              <w:t>OPCAO_PUBLICACAO_LTOG</w:t>
            </w:r>
          </w:p>
        </w:tc>
        <w:tc>
          <w:tcPr>
            <w:tcW w:w="1057" w:type="pct"/>
            <w:tcBorders>
              <w:top w:val="nil"/>
              <w:left w:val="nil"/>
              <w:bottom w:val="single" w:sz="8" w:space="0" w:color="auto"/>
              <w:right w:val="single" w:sz="8" w:space="0" w:color="auto"/>
            </w:tcBorders>
            <w:shd w:val="clear" w:color="auto" w:fill="auto"/>
            <w:vAlign w:val="center"/>
            <w:hideMark/>
          </w:tcPr>
          <w:p w14:paraId="009FB2F3" w14:textId="77777777" w:rsidR="00A66CDD" w:rsidRPr="00A66CDD" w:rsidRDefault="00A66CDD" w:rsidP="00C01C97">
            <w:pPr>
              <w:rPr>
                <w:rFonts w:cs="Arial"/>
                <w:color w:val="000000"/>
                <w:sz w:val="17"/>
                <w:szCs w:val="17"/>
              </w:rPr>
            </w:pPr>
            <w:r w:rsidRPr="00A66CDD">
              <w:rPr>
                <w:rFonts w:cs="Arial"/>
                <w:color w:val="000000"/>
                <w:sz w:val="17"/>
                <w:szCs w:val="17"/>
              </w:rPr>
              <w:t>OPÇÃO DE PUBLICAÇÃO LTOG</w:t>
            </w:r>
          </w:p>
        </w:tc>
        <w:tc>
          <w:tcPr>
            <w:tcW w:w="277" w:type="pct"/>
            <w:tcBorders>
              <w:top w:val="nil"/>
              <w:left w:val="nil"/>
              <w:bottom w:val="single" w:sz="8" w:space="0" w:color="auto"/>
              <w:right w:val="single" w:sz="8" w:space="0" w:color="auto"/>
            </w:tcBorders>
            <w:shd w:val="clear" w:color="auto" w:fill="auto"/>
            <w:vAlign w:val="center"/>
            <w:hideMark/>
          </w:tcPr>
          <w:p w14:paraId="09A0D6BE"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7A5AEEEB" w14:textId="77777777" w:rsidR="00A66CDD" w:rsidRPr="00A66CDD" w:rsidRDefault="00A66CDD" w:rsidP="00C01C97">
            <w:pPr>
              <w:jc w:val="center"/>
              <w:rPr>
                <w:rFonts w:cs="Arial"/>
                <w:color w:val="000000"/>
                <w:sz w:val="17"/>
                <w:szCs w:val="17"/>
              </w:rPr>
            </w:pPr>
            <w:r w:rsidRPr="00A66CDD">
              <w:rPr>
                <w:rFonts w:cs="Arial"/>
                <w:color w:val="000000"/>
                <w:sz w:val="17"/>
                <w:szCs w:val="17"/>
              </w:rPr>
              <w:t>Obrigatório</w:t>
            </w:r>
          </w:p>
        </w:tc>
        <w:tc>
          <w:tcPr>
            <w:tcW w:w="534" w:type="pct"/>
            <w:tcBorders>
              <w:top w:val="nil"/>
              <w:left w:val="nil"/>
              <w:bottom w:val="single" w:sz="8" w:space="0" w:color="auto"/>
              <w:right w:val="single" w:sz="8" w:space="0" w:color="auto"/>
            </w:tcBorders>
            <w:shd w:val="clear" w:color="auto" w:fill="auto"/>
            <w:vAlign w:val="center"/>
            <w:hideMark/>
          </w:tcPr>
          <w:p w14:paraId="0D8CA60C"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67CACF2F"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6A7B1A15" w14:textId="77777777" w:rsidR="00A66CDD" w:rsidRPr="00A66CDD" w:rsidRDefault="00A66CDD" w:rsidP="00C01C97">
            <w:pPr>
              <w:jc w:val="center"/>
              <w:rPr>
                <w:rFonts w:cs="Arial"/>
                <w:color w:val="000000"/>
                <w:sz w:val="17"/>
                <w:szCs w:val="17"/>
              </w:rPr>
            </w:pPr>
            <w:r w:rsidRPr="00A66CDD">
              <w:rPr>
                <w:rFonts w:cs="Arial"/>
                <w:color w:val="000000"/>
                <w:sz w:val="17"/>
                <w:szCs w:val="17"/>
              </w:rPr>
              <w:t>852</w:t>
            </w:r>
          </w:p>
        </w:tc>
        <w:tc>
          <w:tcPr>
            <w:tcW w:w="109" w:type="pct"/>
            <w:tcBorders>
              <w:top w:val="nil"/>
              <w:left w:val="nil"/>
              <w:bottom w:val="single" w:sz="8" w:space="0" w:color="auto"/>
              <w:right w:val="nil"/>
            </w:tcBorders>
            <w:shd w:val="clear" w:color="auto" w:fill="auto"/>
            <w:vAlign w:val="center"/>
            <w:hideMark/>
          </w:tcPr>
          <w:p w14:paraId="0FA499EF"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8B2146E" w14:textId="77777777" w:rsidR="00A66CDD" w:rsidRPr="00A66CDD" w:rsidRDefault="00A66CDD" w:rsidP="00C01C97">
            <w:pPr>
              <w:jc w:val="center"/>
              <w:rPr>
                <w:rFonts w:cs="Arial"/>
                <w:color w:val="000000"/>
                <w:sz w:val="17"/>
                <w:szCs w:val="17"/>
              </w:rPr>
            </w:pPr>
            <w:r w:rsidRPr="00A66CDD">
              <w:rPr>
                <w:rFonts w:cs="Arial"/>
                <w:color w:val="000000"/>
                <w:sz w:val="17"/>
                <w:szCs w:val="17"/>
              </w:rPr>
              <w:t>852</w:t>
            </w:r>
          </w:p>
        </w:tc>
        <w:tc>
          <w:tcPr>
            <w:tcW w:w="828" w:type="pct"/>
            <w:tcBorders>
              <w:top w:val="nil"/>
              <w:left w:val="nil"/>
              <w:bottom w:val="single" w:sz="8" w:space="0" w:color="auto"/>
              <w:right w:val="single" w:sz="8" w:space="0" w:color="auto"/>
            </w:tcBorders>
            <w:shd w:val="clear" w:color="auto" w:fill="auto"/>
            <w:vAlign w:val="center"/>
            <w:hideMark/>
          </w:tcPr>
          <w:p w14:paraId="22C6990E"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6</w:t>
            </w:r>
          </w:p>
        </w:tc>
      </w:tr>
      <w:tr w:rsidR="002D5348" w:rsidRPr="00A66CDD" w14:paraId="3656029B"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58284ED" w14:textId="5F76DB2D" w:rsidR="00A66CDD" w:rsidRPr="00A66CDD" w:rsidRDefault="00A66CDD" w:rsidP="00C01C97">
            <w:pPr>
              <w:rPr>
                <w:rFonts w:cs="Arial"/>
                <w:color w:val="000000"/>
                <w:sz w:val="17"/>
                <w:szCs w:val="17"/>
              </w:rPr>
            </w:pPr>
            <w:r w:rsidRPr="00A66CDD">
              <w:rPr>
                <w:rFonts w:cs="Arial"/>
                <w:color w:val="000000"/>
                <w:sz w:val="17"/>
                <w:szCs w:val="17"/>
              </w:rPr>
              <w:t>ATIVIDADE</w:t>
            </w:r>
          </w:p>
        </w:tc>
        <w:tc>
          <w:tcPr>
            <w:tcW w:w="1057" w:type="pct"/>
            <w:tcBorders>
              <w:top w:val="nil"/>
              <w:left w:val="nil"/>
              <w:bottom w:val="single" w:sz="8" w:space="0" w:color="auto"/>
              <w:right w:val="single" w:sz="8" w:space="0" w:color="auto"/>
            </w:tcBorders>
            <w:shd w:val="clear" w:color="auto" w:fill="auto"/>
            <w:vAlign w:val="center"/>
            <w:hideMark/>
          </w:tcPr>
          <w:p w14:paraId="6B324293" w14:textId="77777777" w:rsidR="00A66CDD" w:rsidRPr="00A66CDD" w:rsidRDefault="00A66CDD" w:rsidP="00C01C97">
            <w:pPr>
              <w:rPr>
                <w:rFonts w:cs="Arial"/>
                <w:color w:val="000000"/>
                <w:sz w:val="17"/>
                <w:szCs w:val="17"/>
              </w:rPr>
            </w:pPr>
            <w:r w:rsidRPr="00A66CDD">
              <w:rPr>
                <w:rFonts w:cs="Arial"/>
                <w:color w:val="000000"/>
                <w:sz w:val="17"/>
                <w:szCs w:val="17"/>
              </w:rPr>
              <w:t>ATIVIDADE</w:t>
            </w:r>
          </w:p>
        </w:tc>
        <w:tc>
          <w:tcPr>
            <w:tcW w:w="277" w:type="pct"/>
            <w:tcBorders>
              <w:top w:val="nil"/>
              <w:left w:val="nil"/>
              <w:bottom w:val="single" w:sz="8" w:space="0" w:color="auto"/>
              <w:right w:val="single" w:sz="8" w:space="0" w:color="auto"/>
            </w:tcBorders>
            <w:shd w:val="clear" w:color="auto" w:fill="auto"/>
            <w:vAlign w:val="center"/>
            <w:hideMark/>
          </w:tcPr>
          <w:p w14:paraId="0230F060"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2A8246CD"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62E2FB97"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38DACDE3" w14:textId="77777777" w:rsidR="00A66CDD" w:rsidRPr="00A66CDD" w:rsidRDefault="00A66CDD" w:rsidP="00C01C97">
            <w:pPr>
              <w:jc w:val="center"/>
              <w:rPr>
                <w:rFonts w:cs="Arial"/>
                <w:color w:val="000000"/>
                <w:sz w:val="17"/>
                <w:szCs w:val="17"/>
              </w:rPr>
            </w:pPr>
            <w:r w:rsidRPr="00A66CDD">
              <w:rPr>
                <w:rFonts w:cs="Arial"/>
                <w:color w:val="000000"/>
                <w:sz w:val="17"/>
                <w:szCs w:val="17"/>
              </w:rPr>
              <w:t>6</w:t>
            </w:r>
          </w:p>
        </w:tc>
        <w:tc>
          <w:tcPr>
            <w:tcW w:w="198" w:type="pct"/>
            <w:tcBorders>
              <w:top w:val="nil"/>
              <w:left w:val="nil"/>
              <w:bottom w:val="single" w:sz="8" w:space="0" w:color="auto"/>
              <w:right w:val="single" w:sz="8" w:space="0" w:color="auto"/>
            </w:tcBorders>
            <w:shd w:val="clear" w:color="auto" w:fill="auto"/>
            <w:vAlign w:val="center"/>
            <w:hideMark/>
          </w:tcPr>
          <w:p w14:paraId="3D1944DF" w14:textId="77777777" w:rsidR="00A66CDD" w:rsidRPr="00A66CDD" w:rsidRDefault="00A66CDD" w:rsidP="00C01C97">
            <w:pPr>
              <w:jc w:val="center"/>
              <w:rPr>
                <w:rFonts w:cs="Arial"/>
                <w:color w:val="000000"/>
                <w:sz w:val="17"/>
                <w:szCs w:val="17"/>
              </w:rPr>
            </w:pPr>
            <w:r w:rsidRPr="00A66CDD">
              <w:rPr>
                <w:rFonts w:cs="Arial"/>
                <w:color w:val="000000"/>
                <w:sz w:val="17"/>
                <w:szCs w:val="17"/>
              </w:rPr>
              <w:t>853</w:t>
            </w:r>
          </w:p>
        </w:tc>
        <w:tc>
          <w:tcPr>
            <w:tcW w:w="109" w:type="pct"/>
            <w:tcBorders>
              <w:top w:val="nil"/>
              <w:left w:val="nil"/>
              <w:bottom w:val="single" w:sz="8" w:space="0" w:color="auto"/>
              <w:right w:val="nil"/>
            </w:tcBorders>
            <w:shd w:val="clear" w:color="auto" w:fill="auto"/>
            <w:vAlign w:val="center"/>
            <w:hideMark/>
          </w:tcPr>
          <w:p w14:paraId="0D73FCD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35B6EE04" w14:textId="77777777" w:rsidR="00A66CDD" w:rsidRPr="00A66CDD" w:rsidRDefault="00A66CDD" w:rsidP="00C01C97">
            <w:pPr>
              <w:jc w:val="center"/>
              <w:rPr>
                <w:rFonts w:cs="Arial"/>
                <w:color w:val="000000"/>
                <w:sz w:val="17"/>
                <w:szCs w:val="17"/>
              </w:rPr>
            </w:pPr>
            <w:r w:rsidRPr="00A66CDD">
              <w:rPr>
                <w:rFonts w:cs="Arial"/>
                <w:color w:val="000000"/>
                <w:sz w:val="17"/>
                <w:szCs w:val="17"/>
              </w:rPr>
              <w:t>858</w:t>
            </w:r>
          </w:p>
        </w:tc>
        <w:tc>
          <w:tcPr>
            <w:tcW w:w="828" w:type="pct"/>
            <w:tcBorders>
              <w:top w:val="nil"/>
              <w:left w:val="nil"/>
              <w:bottom w:val="single" w:sz="8" w:space="0" w:color="auto"/>
              <w:right w:val="single" w:sz="8" w:space="0" w:color="auto"/>
            </w:tcBorders>
            <w:shd w:val="clear" w:color="auto" w:fill="auto"/>
            <w:vAlign w:val="center"/>
            <w:hideMark/>
          </w:tcPr>
          <w:p w14:paraId="45D5CE3E"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10</w:t>
            </w:r>
          </w:p>
        </w:tc>
      </w:tr>
      <w:tr w:rsidR="002D5348" w:rsidRPr="00A66CDD" w14:paraId="7BDAA45A"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1CAEC53C" w14:textId="6DC33101" w:rsidR="00A66CDD" w:rsidRPr="00A66CDD" w:rsidRDefault="00A66CDD" w:rsidP="00C01C97">
            <w:pPr>
              <w:rPr>
                <w:rFonts w:cs="Arial"/>
                <w:color w:val="000000"/>
                <w:sz w:val="17"/>
                <w:szCs w:val="17"/>
              </w:rPr>
            </w:pPr>
            <w:r w:rsidRPr="00A66CDD">
              <w:rPr>
                <w:rFonts w:cs="Arial"/>
                <w:color w:val="000000"/>
                <w:sz w:val="17"/>
                <w:szCs w:val="17"/>
              </w:rPr>
              <w:t>INDICADOR_TUP</w:t>
            </w:r>
          </w:p>
        </w:tc>
        <w:tc>
          <w:tcPr>
            <w:tcW w:w="1057" w:type="pct"/>
            <w:tcBorders>
              <w:top w:val="nil"/>
              <w:left w:val="nil"/>
              <w:bottom w:val="single" w:sz="8" w:space="0" w:color="auto"/>
              <w:right w:val="single" w:sz="8" w:space="0" w:color="auto"/>
            </w:tcBorders>
            <w:shd w:val="clear" w:color="auto" w:fill="auto"/>
            <w:vAlign w:val="center"/>
            <w:hideMark/>
          </w:tcPr>
          <w:p w14:paraId="77D148DD" w14:textId="77777777" w:rsidR="00A66CDD" w:rsidRPr="00A66CDD" w:rsidRDefault="00A66CDD" w:rsidP="00C01C97">
            <w:pPr>
              <w:rPr>
                <w:rFonts w:cs="Arial"/>
                <w:color w:val="000000"/>
                <w:sz w:val="17"/>
                <w:szCs w:val="17"/>
              </w:rPr>
            </w:pPr>
            <w:r w:rsidRPr="00A66CDD">
              <w:rPr>
                <w:rFonts w:cs="Arial"/>
                <w:color w:val="000000"/>
                <w:sz w:val="17"/>
                <w:szCs w:val="17"/>
              </w:rPr>
              <w:t>INDICADOR DE TUP</w:t>
            </w:r>
          </w:p>
        </w:tc>
        <w:tc>
          <w:tcPr>
            <w:tcW w:w="277" w:type="pct"/>
            <w:tcBorders>
              <w:top w:val="nil"/>
              <w:left w:val="nil"/>
              <w:bottom w:val="single" w:sz="8" w:space="0" w:color="auto"/>
              <w:right w:val="single" w:sz="8" w:space="0" w:color="auto"/>
            </w:tcBorders>
            <w:shd w:val="clear" w:color="auto" w:fill="auto"/>
            <w:vAlign w:val="center"/>
            <w:hideMark/>
          </w:tcPr>
          <w:p w14:paraId="32E53DB9"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1F7DAA5E"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32FD888E"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436C7019" w14:textId="77777777" w:rsidR="00A66CDD" w:rsidRPr="00A66CDD" w:rsidRDefault="00A66CDD" w:rsidP="00C01C97">
            <w:pPr>
              <w:jc w:val="center"/>
              <w:rPr>
                <w:rFonts w:cs="Arial"/>
                <w:color w:val="000000"/>
                <w:sz w:val="17"/>
                <w:szCs w:val="17"/>
              </w:rPr>
            </w:pPr>
            <w:r w:rsidRPr="00A66CDD">
              <w:rPr>
                <w:rFonts w:cs="Arial"/>
                <w:color w:val="000000"/>
                <w:sz w:val="17"/>
                <w:szCs w:val="17"/>
              </w:rPr>
              <w:t>1</w:t>
            </w:r>
          </w:p>
        </w:tc>
        <w:tc>
          <w:tcPr>
            <w:tcW w:w="198" w:type="pct"/>
            <w:tcBorders>
              <w:top w:val="nil"/>
              <w:left w:val="nil"/>
              <w:bottom w:val="single" w:sz="8" w:space="0" w:color="auto"/>
              <w:right w:val="single" w:sz="8" w:space="0" w:color="auto"/>
            </w:tcBorders>
            <w:shd w:val="clear" w:color="auto" w:fill="auto"/>
            <w:vAlign w:val="center"/>
            <w:hideMark/>
          </w:tcPr>
          <w:p w14:paraId="321557FC" w14:textId="77777777" w:rsidR="00A66CDD" w:rsidRPr="00A66CDD" w:rsidRDefault="00A66CDD" w:rsidP="00C01C97">
            <w:pPr>
              <w:jc w:val="center"/>
              <w:rPr>
                <w:rFonts w:cs="Arial"/>
                <w:color w:val="000000"/>
                <w:sz w:val="17"/>
                <w:szCs w:val="17"/>
              </w:rPr>
            </w:pPr>
            <w:r w:rsidRPr="00A66CDD">
              <w:rPr>
                <w:rFonts w:cs="Arial"/>
                <w:color w:val="000000"/>
                <w:sz w:val="17"/>
                <w:szCs w:val="17"/>
              </w:rPr>
              <w:t>859</w:t>
            </w:r>
          </w:p>
        </w:tc>
        <w:tc>
          <w:tcPr>
            <w:tcW w:w="109" w:type="pct"/>
            <w:tcBorders>
              <w:top w:val="nil"/>
              <w:left w:val="nil"/>
              <w:bottom w:val="single" w:sz="8" w:space="0" w:color="auto"/>
              <w:right w:val="nil"/>
            </w:tcBorders>
            <w:shd w:val="clear" w:color="auto" w:fill="auto"/>
            <w:vAlign w:val="center"/>
            <w:hideMark/>
          </w:tcPr>
          <w:p w14:paraId="77DD1D69"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8BE2E31" w14:textId="77777777" w:rsidR="00A66CDD" w:rsidRPr="00A66CDD" w:rsidRDefault="00A66CDD" w:rsidP="00C01C97">
            <w:pPr>
              <w:jc w:val="center"/>
              <w:rPr>
                <w:rFonts w:cs="Arial"/>
                <w:color w:val="000000"/>
                <w:sz w:val="17"/>
                <w:szCs w:val="17"/>
              </w:rPr>
            </w:pPr>
            <w:r w:rsidRPr="00A66CDD">
              <w:rPr>
                <w:rFonts w:cs="Arial"/>
                <w:color w:val="000000"/>
                <w:sz w:val="17"/>
                <w:szCs w:val="17"/>
              </w:rPr>
              <w:t>859</w:t>
            </w:r>
          </w:p>
        </w:tc>
        <w:tc>
          <w:tcPr>
            <w:tcW w:w="828" w:type="pct"/>
            <w:tcBorders>
              <w:top w:val="nil"/>
              <w:left w:val="nil"/>
              <w:bottom w:val="single" w:sz="8" w:space="0" w:color="auto"/>
              <w:right w:val="single" w:sz="8" w:space="0" w:color="auto"/>
            </w:tcBorders>
            <w:shd w:val="clear" w:color="auto" w:fill="auto"/>
            <w:vAlign w:val="center"/>
            <w:hideMark/>
          </w:tcPr>
          <w:p w14:paraId="32FF011E"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7, no caso de Categoria TUP (4)</w:t>
            </w:r>
          </w:p>
        </w:tc>
      </w:tr>
      <w:tr w:rsidR="002D5348" w:rsidRPr="00A66CDD" w14:paraId="5FC5444B"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0DE00357" w14:textId="743BD42B" w:rsidR="00A66CDD" w:rsidRPr="00A66CDD" w:rsidRDefault="00A66CDD" w:rsidP="00C01C97">
            <w:pPr>
              <w:rPr>
                <w:rFonts w:cs="Arial"/>
                <w:color w:val="000000"/>
                <w:sz w:val="17"/>
                <w:szCs w:val="17"/>
              </w:rPr>
            </w:pPr>
            <w:r w:rsidRPr="00A66CDD">
              <w:rPr>
                <w:rFonts w:cs="Arial"/>
                <w:color w:val="000000"/>
                <w:sz w:val="17"/>
                <w:szCs w:val="17"/>
              </w:rPr>
              <w:lastRenderedPageBreak/>
              <w:t>TIPO_TUP</w:t>
            </w:r>
          </w:p>
        </w:tc>
        <w:tc>
          <w:tcPr>
            <w:tcW w:w="1057" w:type="pct"/>
            <w:tcBorders>
              <w:top w:val="nil"/>
              <w:left w:val="nil"/>
              <w:bottom w:val="single" w:sz="8" w:space="0" w:color="auto"/>
              <w:right w:val="single" w:sz="8" w:space="0" w:color="auto"/>
            </w:tcBorders>
            <w:shd w:val="clear" w:color="auto" w:fill="auto"/>
            <w:vAlign w:val="center"/>
            <w:hideMark/>
          </w:tcPr>
          <w:p w14:paraId="65ECD0C8" w14:textId="77777777" w:rsidR="00A66CDD" w:rsidRPr="00A66CDD" w:rsidRDefault="00A66CDD" w:rsidP="00C01C97">
            <w:pPr>
              <w:rPr>
                <w:rFonts w:cs="Arial"/>
                <w:color w:val="000000"/>
                <w:sz w:val="17"/>
                <w:szCs w:val="17"/>
              </w:rPr>
            </w:pPr>
            <w:r w:rsidRPr="00A66CDD">
              <w:rPr>
                <w:rFonts w:cs="Arial"/>
                <w:color w:val="000000"/>
                <w:sz w:val="17"/>
                <w:szCs w:val="17"/>
              </w:rPr>
              <w:t>TIPO DE TUP</w:t>
            </w:r>
          </w:p>
        </w:tc>
        <w:tc>
          <w:tcPr>
            <w:tcW w:w="277" w:type="pct"/>
            <w:tcBorders>
              <w:top w:val="nil"/>
              <w:left w:val="nil"/>
              <w:bottom w:val="single" w:sz="8" w:space="0" w:color="auto"/>
              <w:right w:val="single" w:sz="8" w:space="0" w:color="auto"/>
            </w:tcBorders>
            <w:shd w:val="clear" w:color="auto" w:fill="auto"/>
            <w:vAlign w:val="center"/>
            <w:hideMark/>
          </w:tcPr>
          <w:p w14:paraId="491280FE"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65EB5F2C"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11AEFF17"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017CE29C"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2F0E3890" w14:textId="77777777" w:rsidR="00A66CDD" w:rsidRPr="00A66CDD" w:rsidRDefault="00A66CDD" w:rsidP="00C01C97">
            <w:pPr>
              <w:jc w:val="center"/>
              <w:rPr>
                <w:rFonts w:cs="Arial"/>
                <w:color w:val="000000"/>
                <w:sz w:val="17"/>
                <w:szCs w:val="17"/>
              </w:rPr>
            </w:pPr>
            <w:r w:rsidRPr="00A66CDD">
              <w:rPr>
                <w:rFonts w:cs="Arial"/>
                <w:color w:val="000000"/>
                <w:sz w:val="17"/>
                <w:szCs w:val="17"/>
              </w:rPr>
              <w:t>860</w:t>
            </w:r>
          </w:p>
        </w:tc>
        <w:tc>
          <w:tcPr>
            <w:tcW w:w="109" w:type="pct"/>
            <w:tcBorders>
              <w:top w:val="nil"/>
              <w:left w:val="nil"/>
              <w:bottom w:val="single" w:sz="8" w:space="0" w:color="auto"/>
              <w:right w:val="nil"/>
            </w:tcBorders>
            <w:shd w:val="clear" w:color="auto" w:fill="auto"/>
            <w:vAlign w:val="center"/>
            <w:hideMark/>
          </w:tcPr>
          <w:p w14:paraId="4F9CC780"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C9E6103" w14:textId="77777777" w:rsidR="00A66CDD" w:rsidRPr="00A66CDD" w:rsidRDefault="00A66CDD" w:rsidP="00C01C97">
            <w:pPr>
              <w:jc w:val="center"/>
              <w:rPr>
                <w:rFonts w:cs="Arial"/>
                <w:color w:val="000000"/>
                <w:sz w:val="17"/>
                <w:szCs w:val="17"/>
              </w:rPr>
            </w:pPr>
            <w:r w:rsidRPr="00A66CDD">
              <w:rPr>
                <w:rFonts w:cs="Arial"/>
                <w:color w:val="000000"/>
                <w:sz w:val="17"/>
                <w:szCs w:val="17"/>
              </w:rPr>
              <w:t>861</w:t>
            </w:r>
          </w:p>
        </w:tc>
        <w:tc>
          <w:tcPr>
            <w:tcW w:w="828" w:type="pct"/>
            <w:tcBorders>
              <w:top w:val="nil"/>
              <w:left w:val="nil"/>
              <w:bottom w:val="single" w:sz="8" w:space="0" w:color="auto"/>
              <w:right w:val="single" w:sz="8" w:space="0" w:color="auto"/>
            </w:tcBorders>
            <w:shd w:val="clear" w:color="auto" w:fill="auto"/>
            <w:vAlign w:val="center"/>
            <w:hideMark/>
          </w:tcPr>
          <w:p w14:paraId="72FC9AA3"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8, no caso de Categoria TUP (4)</w:t>
            </w:r>
          </w:p>
        </w:tc>
      </w:tr>
      <w:tr w:rsidR="002D5348" w:rsidRPr="00A66CDD" w14:paraId="7AB60B2C"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DD9CC6F" w14:textId="36476989" w:rsidR="00A66CDD" w:rsidRPr="00A66CDD" w:rsidRDefault="00A66CDD" w:rsidP="00C01C97">
            <w:pPr>
              <w:rPr>
                <w:rFonts w:cs="Arial"/>
                <w:color w:val="000000"/>
                <w:sz w:val="17"/>
                <w:szCs w:val="17"/>
              </w:rPr>
            </w:pPr>
            <w:r w:rsidRPr="00A66CDD">
              <w:rPr>
                <w:rFonts w:cs="Arial"/>
                <w:color w:val="000000"/>
                <w:sz w:val="17"/>
                <w:szCs w:val="17"/>
              </w:rPr>
              <w:t>TIPO_ESTABELECIMENTO</w:t>
            </w:r>
          </w:p>
        </w:tc>
        <w:tc>
          <w:tcPr>
            <w:tcW w:w="1057" w:type="pct"/>
            <w:tcBorders>
              <w:top w:val="nil"/>
              <w:left w:val="nil"/>
              <w:bottom w:val="single" w:sz="8" w:space="0" w:color="auto"/>
              <w:right w:val="single" w:sz="8" w:space="0" w:color="auto"/>
            </w:tcBorders>
            <w:shd w:val="clear" w:color="auto" w:fill="auto"/>
            <w:vAlign w:val="center"/>
            <w:hideMark/>
          </w:tcPr>
          <w:p w14:paraId="17849A57" w14:textId="77777777" w:rsidR="00A66CDD" w:rsidRPr="00A66CDD" w:rsidRDefault="00A66CDD" w:rsidP="00C01C97">
            <w:pPr>
              <w:rPr>
                <w:rFonts w:cs="Arial"/>
                <w:color w:val="000000"/>
                <w:sz w:val="17"/>
                <w:szCs w:val="17"/>
              </w:rPr>
            </w:pPr>
            <w:r w:rsidRPr="00A66CDD">
              <w:rPr>
                <w:rFonts w:cs="Arial"/>
                <w:color w:val="000000"/>
                <w:sz w:val="17"/>
                <w:szCs w:val="17"/>
              </w:rPr>
              <w:t>TIPO DE ESTABELECIMENTO</w:t>
            </w:r>
          </w:p>
        </w:tc>
        <w:tc>
          <w:tcPr>
            <w:tcW w:w="277" w:type="pct"/>
            <w:tcBorders>
              <w:top w:val="nil"/>
              <w:left w:val="nil"/>
              <w:bottom w:val="single" w:sz="8" w:space="0" w:color="auto"/>
              <w:right w:val="single" w:sz="8" w:space="0" w:color="auto"/>
            </w:tcBorders>
            <w:shd w:val="clear" w:color="auto" w:fill="auto"/>
            <w:vAlign w:val="center"/>
            <w:hideMark/>
          </w:tcPr>
          <w:p w14:paraId="5521B12E"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089706A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24E81A4D" w14:textId="77777777" w:rsidR="00A66CDD" w:rsidRPr="00A66CDD" w:rsidRDefault="00A66CDD" w:rsidP="00C01C97">
            <w:pPr>
              <w:jc w:val="center"/>
              <w:rPr>
                <w:rFonts w:cs="Arial"/>
                <w:color w:val="000000"/>
                <w:sz w:val="17"/>
                <w:szCs w:val="17"/>
              </w:rPr>
            </w:pPr>
            <w:r w:rsidRPr="00A66CDD">
              <w:rPr>
                <w:rFonts w:cs="Arial"/>
                <w:color w:val="000000"/>
                <w:sz w:val="17"/>
                <w:szCs w:val="17"/>
              </w:rPr>
              <w:t>Não se aplica</w:t>
            </w:r>
          </w:p>
        </w:tc>
        <w:tc>
          <w:tcPr>
            <w:tcW w:w="237" w:type="pct"/>
            <w:tcBorders>
              <w:top w:val="nil"/>
              <w:left w:val="nil"/>
              <w:bottom w:val="single" w:sz="8" w:space="0" w:color="auto"/>
              <w:right w:val="single" w:sz="8" w:space="0" w:color="auto"/>
            </w:tcBorders>
            <w:shd w:val="clear" w:color="auto" w:fill="auto"/>
            <w:vAlign w:val="center"/>
            <w:hideMark/>
          </w:tcPr>
          <w:p w14:paraId="7745D4AF" w14:textId="77777777" w:rsidR="00A66CDD" w:rsidRPr="00A66CDD" w:rsidRDefault="00A66CDD" w:rsidP="00C01C97">
            <w:pPr>
              <w:jc w:val="center"/>
              <w:rPr>
                <w:rFonts w:cs="Arial"/>
                <w:color w:val="000000"/>
                <w:sz w:val="17"/>
                <w:szCs w:val="17"/>
              </w:rPr>
            </w:pPr>
            <w:r w:rsidRPr="00A66CDD">
              <w:rPr>
                <w:rFonts w:cs="Arial"/>
                <w:color w:val="000000"/>
                <w:sz w:val="17"/>
                <w:szCs w:val="17"/>
              </w:rPr>
              <w:t>2</w:t>
            </w:r>
          </w:p>
        </w:tc>
        <w:tc>
          <w:tcPr>
            <w:tcW w:w="198" w:type="pct"/>
            <w:tcBorders>
              <w:top w:val="nil"/>
              <w:left w:val="nil"/>
              <w:bottom w:val="single" w:sz="8" w:space="0" w:color="auto"/>
              <w:right w:val="single" w:sz="8" w:space="0" w:color="auto"/>
            </w:tcBorders>
            <w:shd w:val="clear" w:color="auto" w:fill="auto"/>
            <w:vAlign w:val="center"/>
            <w:hideMark/>
          </w:tcPr>
          <w:p w14:paraId="4CFD402C" w14:textId="77777777" w:rsidR="00A66CDD" w:rsidRPr="00A66CDD" w:rsidRDefault="00A66CDD" w:rsidP="00C01C97">
            <w:pPr>
              <w:jc w:val="center"/>
              <w:rPr>
                <w:rFonts w:cs="Arial"/>
                <w:color w:val="000000"/>
                <w:sz w:val="17"/>
                <w:szCs w:val="17"/>
              </w:rPr>
            </w:pPr>
            <w:r w:rsidRPr="00A66CDD">
              <w:rPr>
                <w:rFonts w:cs="Arial"/>
                <w:color w:val="000000"/>
                <w:sz w:val="17"/>
                <w:szCs w:val="17"/>
              </w:rPr>
              <w:t>862</w:t>
            </w:r>
          </w:p>
        </w:tc>
        <w:tc>
          <w:tcPr>
            <w:tcW w:w="109" w:type="pct"/>
            <w:tcBorders>
              <w:top w:val="nil"/>
              <w:left w:val="nil"/>
              <w:bottom w:val="single" w:sz="8" w:space="0" w:color="auto"/>
              <w:right w:val="nil"/>
            </w:tcBorders>
            <w:shd w:val="clear" w:color="auto" w:fill="auto"/>
            <w:vAlign w:val="center"/>
            <w:hideMark/>
          </w:tcPr>
          <w:p w14:paraId="2A93C8E7"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028F157F" w14:textId="77777777" w:rsidR="00A66CDD" w:rsidRPr="00A66CDD" w:rsidRDefault="00A66CDD" w:rsidP="00C01C97">
            <w:pPr>
              <w:jc w:val="center"/>
              <w:rPr>
                <w:rFonts w:cs="Arial"/>
                <w:color w:val="000000"/>
                <w:sz w:val="17"/>
                <w:szCs w:val="17"/>
              </w:rPr>
            </w:pPr>
            <w:r w:rsidRPr="00A66CDD">
              <w:rPr>
                <w:rFonts w:cs="Arial"/>
                <w:color w:val="000000"/>
                <w:sz w:val="17"/>
                <w:szCs w:val="17"/>
              </w:rPr>
              <w:t>863</w:t>
            </w:r>
          </w:p>
        </w:tc>
        <w:tc>
          <w:tcPr>
            <w:tcW w:w="828" w:type="pct"/>
            <w:tcBorders>
              <w:top w:val="nil"/>
              <w:left w:val="nil"/>
              <w:bottom w:val="single" w:sz="8" w:space="0" w:color="auto"/>
              <w:right w:val="single" w:sz="8" w:space="0" w:color="auto"/>
            </w:tcBorders>
            <w:shd w:val="clear" w:color="auto" w:fill="auto"/>
            <w:vAlign w:val="center"/>
            <w:hideMark/>
          </w:tcPr>
          <w:p w14:paraId="463858DE" w14:textId="77777777" w:rsidR="00A66CDD" w:rsidRPr="00A66CDD" w:rsidRDefault="00A66CDD" w:rsidP="00C01C97">
            <w:pPr>
              <w:rPr>
                <w:rFonts w:cs="Arial"/>
                <w:color w:val="000000"/>
                <w:sz w:val="17"/>
                <w:szCs w:val="17"/>
              </w:rPr>
            </w:pPr>
            <w:r w:rsidRPr="00A66CDD">
              <w:rPr>
                <w:rFonts w:cs="Arial"/>
                <w:color w:val="000000"/>
                <w:sz w:val="17"/>
                <w:szCs w:val="17"/>
              </w:rPr>
              <w:t>Conforme códigos definidos na Tabela 9, no caso de Categoria TUP (4)</w:t>
            </w:r>
          </w:p>
        </w:tc>
      </w:tr>
      <w:tr w:rsidR="002D5348" w:rsidRPr="00A66CDD" w14:paraId="593500B7" w14:textId="77777777" w:rsidTr="002D5348">
        <w:trPr>
          <w:trHeight w:val="46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34D7959D" w14:textId="6CA8869B" w:rsidR="00A66CDD" w:rsidRPr="00A66CDD" w:rsidRDefault="00A66CDD" w:rsidP="00C01C97">
            <w:pPr>
              <w:rPr>
                <w:rFonts w:cs="Arial"/>
                <w:color w:val="000000"/>
                <w:sz w:val="17"/>
                <w:szCs w:val="17"/>
              </w:rPr>
            </w:pPr>
            <w:r w:rsidRPr="00A66CDD">
              <w:rPr>
                <w:rFonts w:cs="Arial"/>
                <w:color w:val="000000"/>
                <w:sz w:val="17"/>
                <w:szCs w:val="17"/>
              </w:rPr>
              <w:t>DATA_NASCIMENTO_FUNDACAO</w:t>
            </w:r>
          </w:p>
        </w:tc>
        <w:tc>
          <w:tcPr>
            <w:tcW w:w="1057" w:type="pct"/>
            <w:tcBorders>
              <w:top w:val="nil"/>
              <w:left w:val="nil"/>
              <w:bottom w:val="single" w:sz="8" w:space="0" w:color="auto"/>
              <w:right w:val="single" w:sz="8" w:space="0" w:color="auto"/>
            </w:tcBorders>
            <w:shd w:val="clear" w:color="auto" w:fill="auto"/>
            <w:vAlign w:val="center"/>
            <w:hideMark/>
          </w:tcPr>
          <w:p w14:paraId="4D9380F9" w14:textId="77777777" w:rsidR="00A66CDD" w:rsidRPr="00A66CDD" w:rsidRDefault="00A66CDD" w:rsidP="00C01C97">
            <w:pPr>
              <w:rPr>
                <w:rFonts w:cs="Arial"/>
                <w:color w:val="000000"/>
                <w:sz w:val="17"/>
                <w:szCs w:val="17"/>
              </w:rPr>
            </w:pPr>
            <w:r w:rsidRPr="00A66CDD">
              <w:rPr>
                <w:rFonts w:cs="Arial"/>
                <w:color w:val="000000"/>
                <w:sz w:val="17"/>
                <w:szCs w:val="17"/>
              </w:rPr>
              <w:t>DATA DE NASCIMENTO / FUNDAÇÃO</w:t>
            </w:r>
          </w:p>
        </w:tc>
        <w:tc>
          <w:tcPr>
            <w:tcW w:w="277" w:type="pct"/>
            <w:tcBorders>
              <w:top w:val="nil"/>
              <w:left w:val="nil"/>
              <w:bottom w:val="single" w:sz="8" w:space="0" w:color="auto"/>
              <w:right w:val="single" w:sz="8" w:space="0" w:color="auto"/>
            </w:tcBorders>
            <w:shd w:val="clear" w:color="auto" w:fill="auto"/>
            <w:vAlign w:val="center"/>
            <w:hideMark/>
          </w:tcPr>
          <w:p w14:paraId="2EC7C19A" w14:textId="77777777" w:rsidR="00A66CDD" w:rsidRPr="00A66CDD" w:rsidRDefault="00A66CDD" w:rsidP="00C01C97">
            <w:pPr>
              <w:jc w:val="center"/>
              <w:rPr>
                <w:rFonts w:cs="Arial"/>
                <w:color w:val="000000"/>
                <w:sz w:val="17"/>
                <w:szCs w:val="17"/>
              </w:rPr>
            </w:pPr>
            <w:r w:rsidRPr="00A66CDD">
              <w:rPr>
                <w:rFonts w:cs="Arial"/>
                <w:color w:val="000000"/>
                <w:sz w:val="17"/>
                <w:szCs w:val="17"/>
              </w:rPr>
              <w:t>N</w:t>
            </w:r>
          </w:p>
        </w:tc>
        <w:tc>
          <w:tcPr>
            <w:tcW w:w="532" w:type="pct"/>
            <w:tcBorders>
              <w:top w:val="nil"/>
              <w:left w:val="nil"/>
              <w:bottom w:val="single" w:sz="8" w:space="0" w:color="auto"/>
              <w:right w:val="single" w:sz="8" w:space="0" w:color="auto"/>
            </w:tcBorders>
            <w:shd w:val="clear" w:color="auto" w:fill="auto"/>
            <w:vAlign w:val="center"/>
            <w:hideMark/>
          </w:tcPr>
          <w:p w14:paraId="405AEF1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B92028A"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2B785E25" w14:textId="77777777" w:rsidR="00A66CDD" w:rsidRPr="00A66CDD" w:rsidRDefault="00A66CDD" w:rsidP="00C01C97">
            <w:pPr>
              <w:jc w:val="center"/>
              <w:rPr>
                <w:rFonts w:cs="Arial"/>
                <w:color w:val="000000"/>
                <w:sz w:val="17"/>
                <w:szCs w:val="17"/>
              </w:rPr>
            </w:pPr>
            <w:r w:rsidRPr="00A66CDD">
              <w:rPr>
                <w:rFonts w:cs="Arial"/>
                <w:color w:val="000000"/>
                <w:sz w:val="17"/>
                <w:szCs w:val="17"/>
              </w:rPr>
              <w:t>8</w:t>
            </w:r>
          </w:p>
        </w:tc>
        <w:tc>
          <w:tcPr>
            <w:tcW w:w="198" w:type="pct"/>
            <w:tcBorders>
              <w:top w:val="nil"/>
              <w:left w:val="nil"/>
              <w:bottom w:val="single" w:sz="8" w:space="0" w:color="auto"/>
              <w:right w:val="single" w:sz="8" w:space="0" w:color="auto"/>
            </w:tcBorders>
            <w:shd w:val="clear" w:color="auto" w:fill="auto"/>
            <w:vAlign w:val="center"/>
            <w:hideMark/>
          </w:tcPr>
          <w:p w14:paraId="43C08E94" w14:textId="77777777" w:rsidR="00A66CDD" w:rsidRPr="00A66CDD" w:rsidRDefault="00A66CDD" w:rsidP="00C01C97">
            <w:pPr>
              <w:jc w:val="center"/>
              <w:rPr>
                <w:rFonts w:cs="Arial"/>
                <w:color w:val="000000"/>
                <w:sz w:val="17"/>
                <w:szCs w:val="17"/>
              </w:rPr>
            </w:pPr>
            <w:r w:rsidRPr="00A66CDD">
              <w:rPr>
                <w:rFonts w:cs="Arial"/>
                <w:color w:val="000000"/>
                <w:sz w:val="17"/>
                <w:szCs w:val="17"/>
              </w:rPr>
              <w:t>864</w:t>
            </w:r>
          </w:p>
        </w:tc>
        <w:tc>
          <w:tcPr>
            <w:tcW w:w="109" w:type="pct"/>
            <w:tcBorders>
              <w:top w:val="nil"/>
              <w:left w:val="nil"/>
              <w:bottom w:val="single" w:sz="8" w:space="0" w:color="auto"/>
              <w:right w:val="nil"/>
            </w:tcBorders>
            <w:shd w:val="clear" w:color="auto" w:fill="auto"/>
            <w:vAlign w:val="center"/>
            <w:hideMark/>
          </w:tcPr>
          <w:p w14:paraId="4D2A952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75A84397" w14:textId="77777777" w:rsidR="00A66CDD" w:rsidRPr="00A66CDD" w:rsidRDefault="00A66CDD" w:rsidP="00C01C97">
            <w:pPr>
              <w:jc w:val="center"/>
              <w:rPr>
                <w:rFonts w:cs="Arial"/>
                <w:color w:val="000000"/>
                <w:sz w:val="17"/>
                <w:szCs w:val="17"/>
              </w:rPr>
            </w:pPr>
            <w:r w:rsidRPr="00A66CDD">
              <w:rPr>
                <w:rFonts w:cs="Arial"/>
                <w:color w:val="000000"/>
                <w:sz w:val="17"/>
                <w:szCs w:val="17"/>
              </w:rPr>
              <w:t>871</w:t>
            </w:r>
          </w:p>
        </w:tc>
        <w:tc>
          <w:tcPr>
            <w:tcW w:w="828" w:type="pct"/>
            <w:tcBorders>
              <w:top w:val="nil"/>
              <w:left w:val="nil"/>
              <w:bottom w:val="single" w:sz="8" w:space="0" w:color="auto"/>
              <w:right w:val="single" w:sz="8" w:space="0" w:color="auto"/>
            </w:tcBorders>
            <w:shd w:val="clear" w:color="auto" w:fill="auto"/>
            <w:vAlign w:val="center"/>
            <w:hideMark/>
          </w:tcPr>
          <w:p w14:paraId="5335FCED" w14:textId="77777777" w:rsidR="00A66CDD" w:rsidRPr="00A66CDD" w:rsidRDefault="00A66CDD" w:rsidP="00C01C97">
            <w:pPr>
              <w:rPr>
                <w:rFonts w:cs="Arial"/>
                <w:color w:val="000000"/>
                <w:sz w:val="17"/>
                <w:szCs w:val="17"/>
              </w:rPr>
            </w:pPr>
            <w:r w:rsidRPr="00A66CDD">
              <w:rPr>
                <w:rFonts w:cs="Arial"/>
                <w:color w:val="000000"/>
                <w:sz w:val="17"/>
                <w:szCs w:val="17"/>
              </w:rPr>
              <w:t>Data de nascimento quando CPF ou data de fundação quando CNPJ</w:t>
            </w:r>
          </w:p>
        </w:tc>
      </w:tr>
      <w:tr w:rsidR="002D5348" w:rsidRPr="00A66CDD" w14:paraId="12DB0EFE"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6169468B" w14:textId="1840E059" w:rsidR="00A66CDD" w:rsidRPr="00A66CDD" w:rsidRDefault="00A66CDD" w:rsidP="00C01C97">
            <w:pPr>
              <w:rPr>
                <w:rFonts w:cs="Arial"/>
                <w:color w:val="000000"/>
                <w:sz w:val="17"/>
                <w:szCs w:val="17"/>
              </w:rPr>
            </w:pPr>
            <w:r w:rsidRPr="00A66CDD">
              <w:rPr>
                <w:rFonts w:cs="Arial"/>
                <w:color w:val="000000"/>
                <w:sz w:val="17"/>
                <w:szCs w:val="17"/>
              </w:rPr>
              <w:t>NOME_MAE</w:t>
            </w:r>
          </w:p>
        </w:tc>
        <w:tc>
          <w:tcPr>
            <w:tcW w:w="1057" w:type="pct"/>
            <w:tcBorders>
              <w:top w:val="nil"/>
              <w:left w:val="nil"/>
              <w:bottom w:val="single" w:sz="8" w:space="0" w:color="auto"/>
              <w:right w:val="single" w:sz="8" w:space="0" w:color="auto"/>
            </w:tcBorders>
            <w:shd w:val="clear" w:color="auto" w:fill="auto"/>
            <w:vAlign w:val="center"/>
            <w:hideMark/>
          </w:tcPr>
          <w:p w14:paraId="1EC42913" w14:textId="77777777" w:rsidR="00A66CDD" w:rsidRPr="00A66CDD" w:rsidRDefault="00A66CDD" w:rsidP="00C01C97">
            <w:pPr>
              <w:rPr>
                <w:rFonts w:cs="Arial"/>
                <w:color w:val="000000"/>
                <w:sz w:val="17"/>
                <w:szCs w:val="17"/>
              </w:rPr>
            </w:pPr>
            <w:r w:rsidRPr="00A66CDD">
              <w:rPr>
                <w:rFonts w:cs="Arial"/>
                <w:color w:val="000000"/>
                <w:sz w:val="17"/>
                <w:szCs w:val="17"/>
              </w:rPr>
              <w:t>NOME DA MÃE</w:t>
            </w:r>
          </w:p>
        </w:tc>
        <w:tc>
          <w:tcPr>
            <w:tcW w:w="277" w:type="pct"/>
            <w:tcBorders>
              <w:top w:val="nil"/>
              <w:left w:val="nil"/>
              <w:bottom w:val="single" w:sz="8" w:space="0" w:color="auto"/>
              <w:right w:val="single" w:sz="8" w:space="0" w:color="auto"/>
            </w:tcBorders>
            <w:shd w:val="clear" w:color="auto" w:fill="auto"/>
            <w:vAlign w:val="center"/>
            <w:hideMark/>
          </w:tcPr>
          <w:p w14:paraId="66688AED"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53A69BCF"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39B43BC0"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52650FA3" w14:textId="77777777" w:rsidR="00A66CDD" w:rsidRPr="00A66CDD" w:rsidRDefault="00A66CDD" w:rsidP="00C01C97">
            <w:pPr>
              <w:jc w:val="center"/>
              <w:rPr>
                <w:rFonts w:cs="Arial"/>
                <w:color w:val="000000"/>
                <w:sz w:val="17"/>
                <w:szCs w:val="17"/>
              </w:rPr>
            </w:pPr>
            <w:r w:rsidRPr="00A66CDD">
              <w:rPr>
                <w:rFonts w:cs="Arial"/>
                <w:color w:val="000000"/>
                <w:sz w:val="17"/>
                <w:szCs w:val="17"/>
              </w:rPr>
              <w:t>64</w:t>
            </w:r>
          </w:p>
        </w:tc>
        <w:tc>
          <w:tcPr>
            <w:tcW w:w="198" w:type="pct"/>
            <w:tcBorders>
              <w:top w:val="nil"/>
              <w:left w:val="nil"/>
              <w:bottom w:val="single" w:sz="8" w:space="0" w:color="auto"/>
              <w:right w:val="single" w:sz="8" w:space="0" w:color="auto"/>
            </w:tcBorders>
            <w:shd w:val="clear" w:color="auto" w:fill="auto"/>
            <w:vAlign w:val="center"/>
            <w:hideMark/>
          </w:tcPr>
          <w:p w14:paraId="0A15C6B8" w14:textId="77777777" w:rsidR="00A66CDD" w:rsidRPr="00A66CDD" w:rsidRDefault="00A66CDD" w:rsidP="00C01C97">
            <w:pPr>
              <w:jc w:val="center"/>
              <w:rPr>
                <w:rFonts w:cs="Arial"/>
                <w:color w:val="000000"/>
                <w:sz w:val="17"/>
                <w:szCs w:val="17"/>
              </w:rPr>
            </w:pPr>
            <w:r w:rsidRPr="00A66CDD">
              <w:rPr>
                <w:rFonts w:cs="Arial"/>
                <w:color w:val="000000"/>
                <w:sz w:val="17"/>
                <w:szCs w:val="17"/>
              </w:rPr>
              <w:t>872</w:t>
            </w:r>
          </w:p>
        </w:tc>
        <w:tc>
          <w:tcPr>
            <w:tcW w:w="109" w:type="pct"/>
            <w:tcBorders>
              <w:top w:val="nil"/>
              <w:left w:val="nil"/>
              <w:bottom w:val="single" w:sz="8" w:space="0" w:color="auto"/>
              <w:right w:val="nil"/>
            </w:tcBorders>
            <w:shd w:val="clear" w:color="auto" w:fill="auto"/>
            <w:vAlign w:val="center"/>
            <w:hideMark/>
          </w:tcPr>
          <w:p w14:paraId="007546E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2E2DDF64" w14:textId="77777777" w:rsidR="00A66CDD" w:rsidRPr="00A66CDD" w:rsidRDefault="00A66CDD" w:rsidP="00C01C97">
            <w:pPr>
              <w:jc w:val="center"/>
              <w:rPr>
                <w:rFonts w:cs="Arial"/>
                <w:color w:val="000000"/>
                <w:sz w:val="17"/>
                <w:szCs w:val="17"/>
              </w:rPr>
            </w:pPr>
            <w:r w:rsidRPr="00A66CDD">
              <w:rPr>
                <w:rFonts w:cs="Arial"/>
                <w:color w:val="000000"/>
                <w:sz w:val="17"/>
                <w:szCs w:val="17"/>
              </w:rPr>
              <w:t>935</w:t>
            </w:r>
          </w:p>
        </w:tc>
        <w:tc>
          <w:tcPr>
            <w:tcW w:w="828" w:type="pct"/>
            <w:tcBorders>
              <w:top w:val="nil"/>
              <w:left w:val="nil"/>
              <w:bottom w:val="single" w:sz="8" w:space="0" w:color="auto"/>
              <w:right w:val="single" w:sz="8" w:space="0" w:color="auto"/>
            </w:tcBorders>
            <w:shd w:val="clear" w:color="auto" w:fill="auto"/>
            <w:vAlign w:val="center"/>
            <w:hideMark/>
          </w:tcPr>
          <w:p w14:paraId="30DFC025" w14:textId="77777777" w:rsidR="00A66CDD" w:rsidRPr="00A66CDD" w:rsidRDefault="00A66CDD" w:rsidP="00C01C97">
            <w:pPr>
              <w:rPr>
                <w:rFonts w:cs="Arial"/>
                <w:color w:val="000000"/>
                <w:sz w:val="17"/>
                <w:szCs w:val="17"/>
              </w:rPr>
            </w:pPr>
            <w:r w:rsidRPr="00A66CDD">
              <w:rPr>
                <w:rFonts w:cs="Arial"/>
                <w:color w:val="000000"/>
                <w:sz w:val="17"/>
                <w:szCs w:val="17"/>
              </w:rPr>
              <w:t>Nome da mão do assinante</w:t>
            </w:r>
          </w:p>
        </w:tc>
      </w:tr>
      <w:tr w:rsidR="002D5348" w:rsidRPr="00A66CDD" w14:paraId="00B7C1F3"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78DAE34D" w14:textId="0BEB6983" w:rsidR="00A66CDD" w:rsidRPr="00A66CDD" w:rsidRDefault="00A66CDD" w:rsidP="00C01C97">
            <w:pPr>
              <w:rPr>
                <w:rFonts w:cs="Arial"/>
                <w:color w:val="000000"/>
                <w:sz w:val="17"/>
                <w:szCs w:val="17"/>
              </w:rPr>
            </w:pPr>
            <w:r w:rsidRPr="00A66CDD">
              <w:rPr>
                <w:rFonts w:cs="Arial"/>
                <w:color w:val="000000"/>
                <w:sz w:val="17"/>
                <w:szCs w:val="17"/>
              </w:rPr>
              <w:t>EMAIL_ASSINANTE</w:t>
            </w:r>
          </w:p>
        </w:tc>
        <w:tc>
          <w:tcPr>
            <w:tcW w:w="1057" w:type="pct"/>
            <w:tcBorders>
              <w:top w:val="nil"/>
              <w:left w:val="nil"/>
              <w:bottom w:val="single" w:sz="8" w:space="0" w:color="auto"/>
              <w:right w:val="single" w:sz="8" w:space="0" w:color="auto"/>
            </w:tcBorders>
            <w:shd w:val="clear" w:color="auto" w:fill="auto"/>
            <w:vAlign w:val="center"/>
            <w:hideMark/>
          </w:tcPr>
          <w:p w14:paraId="004EEBF0" w14:textId="77777777" w:rsidR="00A66CDD" w:rsidRPr="00A66CDD" w:rsidRDefault="00A66CDD" w:rsidP="00C01C97">
            <w:pPr>
              <w:rPr>
                <w:rFonts w:cs="Arial"/>
                <w:color w:val="000000"/>
                <w:sz w:val="17"/>
                <w:szCs w:val="17"/>
              </w:rPr>
            </w:pPr>
            <w:r w:rsidRPr="00A66CDD">
              <w:rPr>
                <w:rFonts w:cs="Arial"/>
                <w:color w:val="000000"/>
                <w:sz w:val="17"/>
                <w:szCs w:val="17"/>
              </w:rPr>
              <w:t>E-MAIL DO ASSINANTE</w:t>
            </w:r>
          </w:p>
        </w:tc>
        <w:tc>
          <w:tcPr>
            <w:tcW w:w="277" w:type="pct"/>
            <w:tcBorders>
              <w:top w:val="nil"/>
              <w:left w:val="nil"/>
              <w:bottom w:val="single" w:sz="8" w:space="0" w:color="auto"/>
              <w:right w:val="single" w:sz="8" w:space="0" w:color="auto"/>
            </w:tcBorders>
            <w:shd w:val="clear" w:color="auto" w:fill="auto"/>
            <w:vAlign w:val="center"/>
            <w:hideMark/>
          </w:tcPr>
          <w:p w14:paraId="6EBE01B8"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A54DE25"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534" w:type="pct"/>
            <w:tcBorders>
              <w:top w:val="nil"/>
              <w:left w:val="nil"/>
              <w:bottom w:val="single" w:sz="8" w:space="0" w:color="auto"/>
              <w:right w:val="single" w:sz="8" w:space="0" w:color="auto"/>
            </w:tcBorders>
            <w:shd w:val="clear" w:color="auto" w:fill="auto"/>
            <w:vAlign w:val="center"/>
            <w:hideMark/>
          </w:tcPr>
          <w:p w14:paraId="74DADB53" w14:textId="77777777" w:rsidR="00A66CDD" w:rsidRPr="00A66CDD" w:rsidRDefault="00A66CDD" w:rsidP="00C01C97">
            <w:pPr>
              <w:jc w:val="center"/>
              <w:rPr>
                <w:rFonts w:cs="Arial"/>
                <w:color w:val="000000"/>
                <w:sz w:val="17"/>
                <w:szCs w:val="17"/>
              </w:rPr>
            </w:pPr>
            <w:r w:rsidRPr="00A66CDD">
              <w:rPr>
                <w:rFonts w:cs="Arial"/>
                <w:color w:val="000000"/>
                <w:sz w:val="17"/>
                <w:szCs w:val="17"/>
              </w:rPr>
              <w:t>Opcional</w:t>
            </w:r>
          </w:p>
        </w:tc>
        <w:tc>
          <w:tcPr>
            <w:tcW w:w="237" w:type="pct"/>
            <w:tcBorders>
              <w:top w:val="nil"/>
              <w:left w:val="nil"/>
              <w:bottom w:val="single" w:sz="8" w:space="0" w:color="auto"/>
              <w:right w:val="single" w:sz="8" w:space="0" w:color="auto"/>
            </w:tcBorders>
            <w:shd w:val="clear" w:color="auto" w:fill="auto"/>
            <w:vAlign w:val="center"/>
            <w:hideMark/>
          </w:tcPr>
          <w:p w14:paraId="0B1CED9A" w14:textId="77777777" w:rsidR="00A66CDD" w:rsidRPr="00A66CDD" w:rsidRDefault="00A66CDD" w:rsidP="00C01C97">
            <w:pPr>
              <w:jc w:val="center"/>
              <w:rPr>
                <w:rFonts w:cs="Arial"/>
                <w:color w:val="000000"/>
                <w:sz w:val="17"/>
                <w:szCs w:val="17"/>
              </w:rPr>
            </w:pPr>
            <w:r w:rsidRPr="00A66CDD">
              <w:rPr>
                <w:rFonts w:cs="Arial"/>
                <w:color w:val="000000"/>
                <w:sz w:val="17"/>
                <w:szCs w:val="17"/>
              </w:rPr>
              <w:t>60</w:t>
            </w:r>
          </w:p>
        </w:tc>
        <w:tc>
          <w:tcPr>
            <w:tcW w:w="198" w:type="pct"/>
            <w:tcBorders>
              <w:top w:val="nil"/>
              <w:left w:val="nil"/>
              <w:bottom w:val="single" w:sz="8" w:space="0" w:color="auto"/>
              <w:right w:val="single" w:sz="8" w:space="0" w:color="auto"/>
            </w:tcBorders>
            <w:shd w:val="clear" w:color="auto" w:fill="auto"/>
            <w:vAlign w:val="center"/>
            <w:hideMark/>
          </w:tcPr>
          <w:p w14:paraId="6FD3D687" w14:textId="77777777" w:rsidR="00A66CDD" w:rsidRPr="00A66CDD" w:rsidRDefault="00A66CDD" w:rsidP="00C01C97">
            <w:pPr>
              <w:jc w:val="center"/>
              <w:rPr>
                <w:rFonts w:cs="Arial"/>
                <w:color w:val="000000"/>
                <w:sz w:val="17"/>
                <w:szCs w:val="17"/>
              </w:rPr>
            </w:pPr>
            <w:r w:rsidRPr="00A66CDD">
              <w:rPr>
                <w:rFonts w:cs="Arial"/>
                <w:color w:val="000000"/>
                <w:sz w:val="17"/>
                <w:szCs w:val="17"/>
              </w:rPr>
              <w:t>936</w:t>
            </w:r>
          </w:p>
        </w:tc>
        <w:tc>
          <w:tcPr>
            <w:tcW w:w="109" w:type="pct"/>
            <w:tcBorders>
              <w:top w:val="nil"/>
              <w:left w:val="nil"/>
              <w:bottom w:val="single" w:sz="8" w:space="0" w:color="auto"/>
              <w:right w:val="nil"/>
            </w:tcBorders>
            <w:shd w:val="clear" w:color="auto" w:fill="auto"/>
            <w:vAlign w:val="center"/>
            <w:hideMark/>
          </w:tcPr>
          <w:p w14:paraId="2CD9F1F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4024E441" w14:textId="77777777" w:rsidR="00A66CDD" w:rsidRPr="00A66CDD" w:rsidRDefault="00A66CDD" w:rsidP="00C01C97">
            <w:pPr>
              <w:jc w:val="center"/>
              <w:rPr>
                <w:rFonts w:cs="Arial"/>
                <w:color w:val="000000"/>
                <w:sz w:val="17"/>
                <w:szCs w:val="17"/>
              </w:rPr>
            </w:pPr>
            <w:r w:rsidRPr="00A66CDD">
              <w:rPr>
                <w:rFonts w:cs="Arial"/>
                <w:color w:val="000000"/>
                <w:sz w:val="17"/>
                <w:szCs w:val="17"/>
              </w:rPr>
              <w:t>995</w:t>
            </w:r>
          </w:p>
        </w:tc>
        <w:tc>
          <w:tcPr>
            <w:tcW w:w="828" w:type="pct"/>
            <w:tcBorders>
              <w:top w:val="nil"/>
              <w:left w:val="nil"/>
              <w:bottom w:val="single" w:sz="8" w:space="0" w:color="auto"/>
              <w:right w:val="single" w:sz="8" w:space="0" w:color="auto"/>
            </w:tcBorders>
            <w:shd w:val="clear" w:color="auto" w:fill="auto"/>
            <w:vAlign w:val="center"/>
            <w:hideMark/>
          </w:tcPr>
          <w:p w14:paraId="625562AF" w14:textId="77777777" w:rsidR="00A66CDD" w:rsidRPr="00A66CDD" w:rsidRDefault="00A66CDD" w:rsidP="00C01C97">
            <w:pPr>
              <w:rPr>
                <w:rFonts w:cs="Arial"/>
                <w:color w:val="000000"/>
                <w:sz w:val="17"/>
                <w:szCs w:val="17"/>
              </w:rPr>
            </w:pPr>
            <w:r w:rsidRPr="00A66CDD">
              <w:rPr>
                <w:rFonts w:cs="Arial"/>
                <w:color w:val="000000"/>
                <w:sz w:val="17"/>
                <w:szCs w:val="17"/>
              </w:rPr>
              <w:t>E-mail do assinante ou empresa</w:t>
            </w:r>
          </w:p>
        </w:tc>
      </w:tr>
      <w:tr w:rsidR="002D5348" w:rsidRPr="00A66CDD" w14:paraId="77244B07" w14:textId="77777777" w:rsidTr="002D5348">
        <w:trPr>
          <w:trHeight w:val="315"/>
        </w:trPr>
        <w:tc>
          <w:tcPr>
            <w:tcW w:w="988" w:type="pct"/>
            <w:tcBorders>
              <w:top w:val="nil"/>
              <w:left w:val="single" w:sz="8" w:space="0" w:color="auto"/>
              <w:bottom w:val="single" w:sz="8" w:space="0" w:color="auto"/>
              <w:right w:val="single" w:sz="8" w:space="0" w:color="auto"/>
            </w:tcBorders>
            <w:shd w:val="clear" w:color="auto" w:fill="auto"/>
            <w:vAlign w:val="center"/>
            <w:hideMark/>
          </w:tcPr>
          <w:p w14:paraId="249829BF" w14:textId="613B7C63" w:rsidR="00A66CDD" w:rsidRPr="00A66CDD" w:rsidRDefault="00A66CDD" w:rsidP="00C01C97">
            <w:pPr>
              <w:rPr>
                <w:rFonts w:cs="Arial"/>
                <w:color w:val="000000"/>
                <w:sz w:val="17"/>
                <w:szCs w:val="17"/>
              </w:rPr>
            </w:pPr>
            <w:r w:rsidRPr="00A66CDD">
              <w:rPr>
                <w:rFonts w:cs="Arial"/>
                <w:color w:val="000000"/>
                <w:sz w:val="17"/>
                <w:szCs w:val="17"/>
              </w:rPr>
              <w:t>FILLER_02</w:t>
            </w:r>
          </w:p>
        </w:tc>
        <w:tc>
          <w:tcPr>
            <w:tcW w:w="1057" w:type="pct"/>
            <w:tcBorders>
              <w:top w:val="nil"/>
              <w:left w:val="nil"/>
              <w:bottom w:val="single" w:sz="8" w:space="0" w:color="auto"/>
              <w:right w:val="single" w:sz="8" w:space="0" w:color="auto"/>
            </w:tcBorders>
            <w:shd w:val="clear" w:color="auto" w:fill="auto"/>
            <w:vAlign w:val="center"/>
            <w:hideMark/>
          </w:tcPr>
          <w:p w14:paraId="7C864D24" w14:textId="77777777" w:rsidR="00A66CDD" w:rsidRPr="00A66CDD" w:rsidRDefault="00A66CDD" w:rsidP="00C01C97">
            <w:pPr>
              <w:rPr>
                <w:rFonts w:cs="Arial"/>
                <w:color w:val="000000"/>
                <w:sz w:val="17"/>
                <w:szCs w:val="17"/>
              </w:rPr>
            </w:pPr>
            <w:r w:rsidRPr="00A66CDD">
              <w:rPr>
                <w:rFonts w:cs="Arial"/>
                <w:color w:val="000000"/>
                <w:sz w:val="17"/>
                <w:szCs w:val="17"/>
              </w:rPr>
              <w:t>FILLER 02</w:t>
            </w:r>
          </w:p>
        </w:tc>
        <w:tc>
          <w:tcPr>
            <w:tcW w:w="277" w:type="pct"/>
            <w:tcBorders>
              <w:top w:val="nil"/>
              <w:left w:val="nil"/>
              <w:bottom w:val="single" w:sz="8" w:space="0" w:color="auto"/>
              <w:right w:val="single" w:sz="8" w:space="0" w:color="auto"/>
            </w:tcBorders>
            <w:shd w:val="clear" w:color="auto" w:fill="auto"/>
            <w:vAlign w:val="center"/>
            <w:hideMark/>
          </w:tcPr>
          <w:p w14:paraId="474A51BB"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532" w:type="pct"/>
            <w:tcBorders>
              <w:top w:val="nil"/>
              <w:left w:val="nil"/>
              <w:bottom w:val="single" w:sz="8" w:space="0" w:color="auto"/>
              <w:right w:val="single" w:sz="8" w:space="0" w:color="auto"/>
            </w:tcBorders>
            <w:shd w:val="clear" w:color="auto" w:fill="auto"/>
            <w:vAlign w:val="center"/>
            <w:hideMark/>
          </w:tcPr>
          <w:p w14:paraId="092E4788" w14:textId="77777777" w:rsidR="00A66CDD" w:rsidRPr="00A66CDD" w:rsidRDefault="00A66CDD" w:rsidP="00C01C97">
            <w:pPr>
              <w:rPr>
                <w:rFonts w:ascii="Calibri" w:hAnsi="Calibri" w:cs="Calibri"/>
                <w:color w:val="000000"/>
                <w:sz w:val="22"/>
                <w:szCs w:val="22"/>
              </w:rPr>
            </w:pPr>
            <w:r w:rsidRPr="00A66CDD">
              <w:rPr>
                <w:rFonts w:ascii="Calibri" w:hAnsi="Calibri" w:cs="Calibri"/>
                <w:color w:val="000000"/>
                <w:sz w:val="22"/>
                <w:szCs w:val="22"/>
              </w:rPr>
              <w:t> </w:t>
            </w:r>
          </w:p>
        </w:tc>
        <w:tc>
          <w:tcPr>
            <w:tcW w:w="534" w:type="pct"/>
            <w:tcBorders>
              <w:top w:val="nil"/>
              <w:left w:val="nil"/>
              <w:bottom w:val="single" w:sz="8" w:space="0" w:color="auto"/>
              <w:right w:val="single" w:sz="8" w:space="0" w:color="auto"/>
            </w:tcBorders>
            <w:shd w:val="clear" w:color="auto" w:fill="auto"/>
            <w:vAlign w:val="center"/>
            <w:hideMark/>
          </w:tcPr>
          <w:p w14:paraId="4F7AE2A7" w14:textId="77777777" w:rsidR="00A66CDD" w:rsidRPr="00A66CDD" w:rsidRDefault="00A66CDD" w:rsidP="00C01C97">
            <w:pPr>
              <w:rPr>
                <w:rFonts w:ascii="Calibri" w:hAnsi="Calibri" w:cs="Calibri"/>
                <w:color w:val="000000"/>
                <w:sz w:val="22"/>
                <w:szCs w:val="22"/>
              </w:rPr>
            </w:pPr>
            <w:r w:rsidRPr="00A66CDD">
              <w:rPr>
                <w:rFonts w:ascii="Calibri" w:hAnsi="Calibri" w:cs="Calibri"/>
                <w:color w:val="000000"/>
                <w:sz w:val="22"/>
                <w:szCs w:val="22"/>
              </w:rPr>
              <w:t> </w:t>
            </w:r>
          </w:p>
        </w:tc>
        <w:tc>
          <w:tcPr>
            <w:tcW w:w="237" w:type="pct"/>
            <w:tcBorders>
              <w:top w:val="nil"/>
              <w:left w:val="nil"/>
              <w:bottom w:val="single" w:sz="8" w:space="0" w:color="auto"/>
              <w:right w:val="single" w:sz="8" w:space="0" w:color="auto"/>
            </w:tcBorders>
            <w:shd w:val="clear" w:color="auto" w:fill="auto"/>
            <w:vAlign w:val="center"/>
            <w:hideMark/>
          </w:tcPr>
          <w:p w14:paraId="38560DFD" w14:textId="77777777" w:rsidR="00A66CDD" w:rsidRPr="00A66CDD" w:rsidRDefault="00A66CDD" w:rsidP="00C01C97">
            <w:pPr>
              <w:jc w:val="center"/>
              <w:rPr>
                <w:rFonts w:cs="Arial"/>
                <w:color w:val="000000"/>
                <w:sz w:val="17"/>
                <w:szCs w:val="17"/>
              </w:rPr>
            </w:pPr>
            <w:r w:rsidRPr="00A66CDD">
              <w:rPr>
                <w:rFonts w:cs="Arial"/>
                <w:color w:val="000000"/>
                <w:sz w:val="17"/>
                <w:szCs w:val="17"/>
              </w:rPr>
              <w:t>5</w:t>
            </w:r>
          </w:p>
        </w:tc>
        <w:tc>
          <w:tcPr>
            <w:tcW w:w="198" w:type="pct"/>
            <w:tcBorders>
              <w:top w:val="nil"/>
              <w:left w:val="nil"/>
              <w:bottom w:val="single" w:sz="8" w:space="0" w:color="auto"/>
              <w:right w:val="single" w:sz="8" w:space="0" w:color="auto"/>
            </w:tcBorders>
            <w:shd w:val="clear" w:color="auto" w:fill="auto"/>
            <w:vAlign w:val="center"/>
            <w:hideMark/>
          </w:tcPr>
          <w:p w14:paraId="58637D46" w14:textId="77777777" w:rsidR="00A66CDD" w:rsidRPr="00A66CDD" w:rsidRDefault="00A66CDD" w:rsidP="00C01C97">
            <w:pPr>
              <w:jc w:val="center"/>
              <w:rPr>
                <w:rFonts w:cs="Arial"/>
                <w:color w:val="000000"/>
                <w:sz w:val="17"/>
                <w:szCs w:val="17"/>
              </w:rPr>
            </w:pPr>
            <w:r w:rsidRPr="00A66CDD">
              <w:rPr>
                <w:rFonts w:cs="Arial"/>
                <w:color w:val="000000"/>
                <w:sz w:val="17"/>
                <w:szCs w:val="17"/>
              </w:rPr>
              <w:t>996</w:t>
            </w:r>
          </w:p>
        </w:tc>
        <w:tc>
          <w:tcPr>
            <w:tcW w:w="109" w:type="pct"/>
            <w:tcBorders>
              <w:top w:val="nil"/>
              <w:left w:val="nil"/>
              <w:bottom w:val="single" w:sz="8" w:space="0" w:color="auto"/>
              <w:right w:val="nil"/>
            </w:tcBorders>
            <w:shd w:val="clear" w:color="auto" w:fill="auto"/>
            <w:vAlign w:val="center"/>
            <w:hideMark/>
          </w:tcPr>
          <w:p w14:paraId="7BC9C283" w14:textId="77777777" w:rsidR="00A66CDD" w:rsidRPr="00A66CDD" w:rsidRDefault="00A66CDD" w:rsidP="00C01C97">
            <w:pPr>
              <w:jc w:val="center"/>
              <w:rPr>
                <w:rFonts w:cs="Arial"/>
                <w:color w:val="000000"/>
                <w:sz w:val="17"/>
                <w:szCs w:val="17"/>
              </w:rPr>
            </w:pPr>
            <w:r w:rsidRPr="00A66CDD">
              <w:rPr>
                <w:rFonts w:cs="Arial"/>
                <w:color w:val="000000"/>
                <w:sz w:val="17"/>
                <w:szCs w:val="17"/>
              </w:rPr>
              <w:t>a</w:t>
            </w:r>
          </w:p>
        </w:tc>
        <w:tc>
          <w:tcPr>
            <w:tcW w:w="241" w:type="pct"/>
            <w:tcBorders>
              <w:top w:val="nil"/>
              <w:left w:val="single" w:sz="8" w:space="0" w:color="auto"/>
              <w:bottom w:val="single" w:sz="8" w:space="0" w:color="auto"/>
              <w:right w:val="single" w:sz="8" w:space="0" w:color="auto"/>
            </w:tcBorders>
            <w:shd w:val="clear" w:color="auto" w:fill="auto"/>
            <w:vAlign w:val="center"/>
            <w:hideMark/>
          </w:tcPr>
          <w:p w14:paraId="063824DD" w14:textId="77777777" w:rsidR="00A66CDD" w:rsidRPr="00A66CDD" w:rsidRDefault="00A66CDD" w:rsidP="00C01C97">
            <w:pPr>
              <w:jc w:val="center"/>
              <w:rPr>
                <w:rFonts w:cs="Arial"/>
                <w:color w:val="000000"/>
                <w:sz w:val="17"/>
                <w:szCs w:val="17"/>
              </w:rPr>
            </w:pPr>
            <w:r w:rsidRPr="00A66CDD">
              <w:rPr>
                <w:rFonts w:cs="Arial"/>
                <w:color w:val="000000"/>
                <w:sz w:val="17"/>
                <w:szCs w:val="17"/>
              </w:rPr>
              <w:t>1000</w:t>
            </w:r>
          </w:p>
        </w:tc>
        <w:tc>
          <w:tcPr>
            <w:tcW w:w="828" w:type="pct"/>
            <w:tcBorders>
              <w:top w:val="nil"/>
              <w:left w:val="nil"/>
              <w:bottom w:val="single" w:sz="8" w:space="0" w:color="auto"/>
              <w:right w:val="single" w:sz="8" w:space="0" w:color="auto"/>
            </w:tcBorders>
            <w:shd w:val="clear" w:color="auto" w:fill="auto"/>
            <w:vAlign w:val="center"/>
            <w:hideMark/>
          </w:tcPr>
          <w:p w14:paraId="32EADCC5" w14:textId="77777777" w:rsidR="00A66CDD" w:rsidRPr="00A66CDD" w:rsidRDefault="00A66CDD" w:rsidP="00C01C97">
            <w:pPr>
              <w:rPr>
                <w:rFonts w:cs="Arial"/>
                <w:color w:val="000000"/>
                <w:sz w:val="17"/>
                <w:szCs w:val="17"/>
              </w:rPr>
            </w:pPr>
            <w:r w:rsidRPr="00A66CDD">
              <w:rPr>
                <w:rFonts w:cs="Arial"/>
                <w:color w:val="000000"/>
                <w:sz w:val="17"/>
                <w:szCs w:val="17"/>
              </w:rPr>
              <w:t>Preencher com espaço em branco</w:t>
            </w:r>
          </w:p>
        </w:tc>
      </w:tr>
    </w:tbl>
    <w:p w14:paraId="03B33066" w14:textId="77777777" w:rsidR="00CA724A" w:rsidRPr="00CA724A" w:rsidRDefault="00CA724A" w:rsidP="00C01C97">
      <w:pPr>
        <w:rPr>
          <w:lang w:eastAsia="en-US"/>
        </w:rPr>
      </w:pPr>
    </w:p>
    <w:p w14:paraId="21D1B89F" w14:textId="77777777" w:rsidR="001C4D31" w:rsidRPr="00153785" w:rsidRDefault="001C4D31" w:rsidP="00C01C97">
      <w:pPr>
        <w:rPr>
          <w:rFonts w:cs="Arial"/>
        </w:rPr>
      </w:pPr>
    </w:p>
    <w:p w14:paraId="2AD4A78F" w14:textId="77777777" w:rsidR="00596BE6" w:rsidRPr="00153785" w:rsidRDefault="00596BE6" w:rsidP="00C01C97">
      <w:pPr>
        <w:pStyle w:val="Heading5"/>
      </w:pPr>
      <w:r w:rsidRPr="00153785">
        <w:t>Tabela de destino</w:t>
      </w:r>
    </w:p>
    <w:p w14:paraId="3B2CF4D0" w14:textId="77777777" w:rsidR="00596BE6" w:rsidRPr="00153785" w:rsidRDefault="00596BE6" w:rsidP="00596BE6">
      <w:pPr>
        <w:rPr>
          <w:rFonts w:cs="Arial"/>
        </w:rPr>
      </w:pPr>
    </w:p>
    <w:p w14:paraId="46B89D90" w14:textId="53F3C5F4" w:rsidR="00596BE6" w:rsidRPr="00153785" w:rsidRDefault="00596BE6" w:rsidP="00596BE6">
      <w:pPr>
        <w:rPr>
          <w:rFonts w:cs="Arial"/>
        </w:rPr>
      </w:pPr>
      <w:r>
        <w:rPr>
          <w:rFonts w:cs="Arial"/>
        </w:rPr>
        <w:t xml:space="preserve">Nome: </w:t>
      </w:r>
      <w:r w:rsidR="00A16491">
        <w:rPr>
          <w:rFonts w:cs="Arial"/>
        </w:rPr>
        <w:t>FMS_R</w:t>
      </w:r>
      <w:r w:rsidR="00935D86">
        <w:rPr>
          <w:rFonts w:cs="Arial"/>
        </w:rPr>
        <w:t>_</w:t>
      </w:r>
      <w:r w:rsidR="001C4D31">
        <w:rPr>
          <w:rFonts w:cs="Arial"/>
        </w:rPr>
        <w:t>31_GLOBAL</w:t>
      </w:r>
    </w:p>
    <w:p w14:paraId="33817A86" w14:textId="77777777" w:rsidR="00596BE6" w:rsidRDefault="00596BE6" w:rsidP="00596BE6">
      <w:pPr>
        <w:rPr>
          <w:rFonts w:cs="Arial"/>
          <w:lang w:eastAsia="en-US"/>
        </w:rPr>
      </w:pPr>
    </w:p>
    <w:tbl>
      <w:tblPr>
        <w:tblW w:w="4914" w:type="pct"/>
        <w:tblLayout w:type="fixed"/>
        <w:tblCellMar>
          <w:left w:w="70" w:type="dxa"/>
          <w:right w:w="70" w:type="dxa"/>
        </w:tblCellMar>
        <w:tblLook w:val="04A0" w:firstRow="1" w:lastRow="0" w:firstColumn="1" w:lastColumn="0" w:noHBand="0" w:noVBand="1"/>
      </w:tblPr>
      <w:tblGrid>
        <w:gridCol w:w="2340"/>
        <w:gridCol w:w="720"/>
        <w:gridCol w:w="842"/>
        <w:gridCol w:w="639"/>
        <w:gridCol w:w="529"/>
        <w:gridCol w:w="2297"/>
        <w:gridCol w:w="2654"/>
      </w:tblGrid>
      <w:tr w:rsidR="00A16491" w:rsidRPr="00A16491" w14:paraId="42339923" w14:textId="77777777" w:rsidTr="007E265D">
        <w:trPr>
          <w:trHeight w:val="450"/>
        </w:trPr>
        <w:tc>
          <w:tcPr>
            <w:tcW w:w="116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51EDF8A3"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Campo</w:t>
            </w:r>
          </w:p>
        </w:tc>
        <w:tc>
          <w:tcPr>
            <w:tcW w:w="359" w:type="pct"/>
            <w:tcBorders>
              <w:top w:val="single" w:sz="4" w:space="0" w:color="auto"/>
              <w:left w:val="nil"/>
              <w:bottom w:val="single" w:sz="4" w:space="0" w:color="auto"/>
              <w:right w:val="single" w:sz="4" w:space="0" w:color="auto"/>
            </w:tcBorders>
            <w:shd w:val="clear" w:color="000000" w:fill="808080"/>
            <w:vAlign w:val="center"/>
            <w:hideMark/>
          </w:tcPr>
          <w:p w14:paraId="316853AA"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Tipo</w:t>
            </w:r>
          </w:p>
        </w:tc>
        <w:tc>
          <w:tcPr>
            <w:tcW w:w="420" w:type="pct"/>
            <w:tcBorders>
              <w:top w:val="single" w:sz="4" w:space="0" w:color="auto"/>
              <w:left w:val="nil"/>
              <w:bottom w:val="single" w:sz="4" w:space="0" w:color="auto"/>
              <w:right w:val="single" w:sz="4" w:space="0" w:color="auto"/>
            </w:tcBorders>
            <w:shd w:val="clear" w:color="000000" w:fill="808080"/>
            <w:vAlign w:val="center"/>
            <w:hideMark/>
          </w:tcPr>
          <w:p w14:paraId="0A5E816B"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Tamanho</w:t>
            </w:r>
          </w:p>
        </w:tc>
        <w:tc>
          <w:tcPr>
            <w:tcW w:w="319" w:type="pct"/>
            <w:tcBorders>
              <w:top w:val="single" w:sz="4" w:space="0" w:color="auto"/>
              <w:left w:val="nil"/>
              <w:bottom w:val="single" w:sz="4" w:space="0" w:color="auto"/>
              <w:right w:val="single" w:sz="4" w:space="0" w:color="auto"/>
            </w:tcBorders>
            <w:shd w:val="clear" w:color="000000" w:fill="808080"/>
            <w:vAlign w:val="center"/>
            <w:hideMark/>
          </w:tcPr>
          <w:p w14:paraId="6697A57C"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Chave</w:t>
            </w:r>
          </w:p>
        </w:tc>
        <w:tc>
          <w:tcPr>
            <w:tcW w:w="264" w:type="pct"/>
            <w:tcBorders>
              <w:top w:val="single" w:sz="4" w:space="0" w:color="auto"/>
              <w:left w:val="nil"/>
              <w:bottom w:val="single" w:sz="4" w:space="0" w:color="auto"/>
              <w:right w:val="single" w:sz="4" w:space="0" w:color="auto"/>
            </w:tcBorders>
            <w:shd w:val="clear" w:color="000000" w:fill="808080"/>
            <w:vAlign w:val="center"/>
            <w:hideMark/>
          </w:tcPr>
          <w:p w14:paraId="62B4680D"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Nulo</w:t>
            </w:r>
          </w:p>
        </w:tc>
        <w:tc>
          <w:tcPr>
            <w:tcW w:w="1146" w:type="pct"/>
            <w:tcBorders>
              <w:top w:val="single" w:sz="4" w:space="0" w:color="auto"/>
              <w:left w:val="nil"/>
              <w:bottom w:val="single" w:sz="4" w:space="0" w:color="auto"/>
              <w:right w:val="single" w:sz="4" w:space="0" w:color="auto"/>
            </w:tcBorders>
            <w:shd w:val="clear" w:color="000000" w:fill="808080"/>
            <w:vAlign w:val="center"/>
            <w:hideMark/>
          </w:tcPr>
          <w:p w14:paraId="3E08AB0A"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Regra para armazenamento</w:t>
            </w:r>
          </w:p>
        </w:tc>
        <w:tc>
          <w:tcPr>
            <w:tcW w:w="1324" w:type="pct"/>
            <w:tcBorders>
              <w:top w:val="single" w:sz="4" w:space="0" w:color="auto"/>
              <w:left w:val="nil"/>
              <w:bottom w:val="single" w:sz="4" w:space="0" w:color="auto"/>
              <w:right w:val="single" w:sz="4" w:space="0" w:color="auto"/>
            </w:tcBorders>
            <w:shd w:val="clear" w:color="000000" w:fill="808080"/>
            <w:vAlign w:val="center"/>
            <w:hideMark/>
          </w:tcPr>
          <w:p w14:paraId="6D96832F"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Comentários</w:t>
            </w:r>
          </w:p>
        </w:tc>
      </w:tr>
      <w:tr w:rsidR="007E265D" w:rsidRPr="00A16491" w14:paraId="53E8E4A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0869F51" w14:textId="77777777" w:rsidR="007E265D" w:rsidRPr="00A16491" w:rsidRDefault="007E265D" w:rsidP="006235F1">
            <w:pPr>
              <w:jc w:val="left"/>
              <w:rPr>
                <w:rFonts w:cs="Arial"/>
                <w:sz w:val="14"/>
                <w:szCs w:val="14"/>
              </w:rPr>
            </w:pPr>
            <w:r w:rsidRPr="00A16491">
              <w:rPr>
                <w:rFonts w:cs="Arial"/>
                <w:sz w:val="14"/>
                <w:szCs w:val="14"/>
              </w:rPr>
              <w:t>DATA_REFERENCIA</w:t>
            </w:r>
          </w:p>
        </w:tc>
        <w:tc>
          <w:tcPr>
            <w:tcW w:w="359" w:type="pct"/>
            <w:tcBorders>
              <w:top w:val="nil"/>
              <w:left w:val="nil"/>
              <w:bottom w:val="single" w:sz="4" w:space="0" w:color="auto"/>
              <w:right w:val="single" w:sz="4" w:space="0" w:color="auto"/>
            </w:tcBorders>
            <w:shd w:val="clear" w:color="000000" w:fill="F2F2F2"/>
            <w:noWrap/>
            <w:vAlign w:val="center"/>
            <w:hideMark/>
          </w:tcPr>
          <w:p w14:paraId="579ACAD4" w14:textId="1CDED96E" w:rsidR="007E265D" w:rsidRPr="00A16491" w:rsidRDefault="006235F1" w:rsidP="006235F1">
            <w:pPr>
              <w:jc w:val="center"/>
              <w:rPr>
                <w:rFonts w:cs="Arial"/>
                <w:sz w:val="14"/>
                <w:szCs w:val="14"/>
              </w:rPr>
            </w:pPr>
            <w:r>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68641023" w14:textId="077111C2"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61CC08D9"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B7C4984"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A1D413F" w14:textId="769E2DFF" w:rsidR="007E265D" w:rsidRPr="00A16491" w:rsidRDefault="007E265D" w:rsidP="007E265D">
            <w:pPr>
              <w:jc w:val="left"/>
              <w:rPr>
                <w:rFonts w:cs="Arial"/>
                <w:sz w:val="14"/>
                <w:szCs w:val="14"/>
              </w:rPr>
            </w:pPr>
            <w:r w:rsidRPr="007D7C8F">
              <w:rPr>
                <w:rFonts w:cs="Arial"/>
                <w:sz w:val="14"/>
                <w:szCs w:val="14"/>
              </w:rPr>
              <w:t>DATA_ATUALIZACAO_REGISTRO</w:t>
            </w:r>
          </w:p>
        </w:tc>
        <w:tc>
          <w:tcPr>
            <w:tcW w:w="1324" w:type="pct"/>
            <w:tcBorders>
              <w:top w:val="nil"/>
              <w:left w:val="nil"/>
              <w:bottom w:val="single" w:sz="4" w:space="0" w:color="auto"/>
              <w:right w:val="single" w:sz="4" w:space="0" w:color="auto"/>
            </w:tcBorders>
            <w:shd w:val="clear" w:color="auto" w:fill="auto"/>
            <w:noWrap/>
            <w:vAlign w:val="center"/>
            <w:hideMark/>
          </w:tcPr>
          <w:p w14:paraId="6F5CBDC3" w14:textId="0AE63659"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07E5B9DC" w14:textId="77777777" w:rsidTr="008C422B">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8992D4B" w14:textId="77777777" w:rsidR="007E265D" w:rsidRPr="00A16491" w:rsidRDefault="007E265D" w:rsidP="006235F1">
            <w:pPr>
              <w:jc w:val="left"/>
              <w:rPr>
                <w:rFonts w:cs="Arial"/>
                <w:sz w:val="14"/>
                <w:szCs w:val="14"/>
              </w:rPr>
            </w:pPr>
            <w:r w:rsidRPr="00A16491">
              <w:rPr>
                <w:rFonts w:cs="Arial"/>
                <w:sz w:val="14"/>
                <w:szCs w:val="14"/>
              </w:rPr>
              <w:t>CPF_CNPJ</w:t>
            </w:r>
          </w:p>
        </w:tc>
        <w:tc>
          <w:tcPr>
            <w:tcW w:w="359" w:type="pct"/>
            <w:tcBorders>
              <w:top w:val="nil"/>
              <w:left w:val="nil"/>
              <w:bottom w:val="single" w:sz="4" w:space="0" w:color="auto"/>
              <w:right w:val="single" w:sz="4" w:space="0" w:color="auto"/>
            </w:tcBorders>
            <w:shd w:val="clear" w:color="000000" w:fill="F2F2F2"/>
            <w:noWrap/>
            <w:vAlign w:val="center"/>
            <w:hideMark/>
          </w:tcPr>
          <w:p w14:paraId="176B606E"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D5F08B2" w14:textId="77777777" w:rsidR="007E265D" w:rsidRPr="00A16491" w:rsidRDefault="007E265D" w:rsidP="006235F1">
            <w:pPr>
              <w:jc w:val="center"/>
              <w:rPr>
                <w:rFonts w:cs="Arial"/>
                <w:sz w:val="14"/>
                <w:szCs w:val="14"/>
              </w:rPr>
            </w:pPr>
            <w:r w:rsidRPr="00A16491">
              <w:rPr>
                <w:rFonts w:cs="Arial"/>
                <w:sz w:val="14"/>
                <w:szCs w:val="14"/>
              </w:rPr>
              <w:t>30</w:t>
            </w:r>
          </w:p>
        </w:tc>
        <w:tc>
          <w:tcPr>
            <w:tcW w:w="319" w:type="pct"/>
            <w:tcBorders>
              <w:top w:val="nil"/>
              <w:left w:val="nil"/>
              <w:bottom w:val="single" w:sz="4" w:space="0" w:color="auto"/>
              <w:right w:val="single" w:sz="4" w:space="0" w:color="auto"/>
            </w:tcBorders>
            <w:shd w:val="clear" w:color="auto" w:fill="FBD4B4" w:themeFill="accent6" w:themeFillTint="66"/>
            <w:noWrap/>
            <w:vAlign w:val="center"/>
            <w:hideMark/>
          </w:tcPr>
          <w:p w14:paraId="11DD5900" w14:textId="77777777" w:rsidR="007E265D" w:rsidRPr="008C422B" w:rsidRDefault="007E265D" w:rsidP="006235F1">
            <w:pPr>
              <w:jc w:val="center"/>
              <w:rPr>
                <w:rFonts w:cs="Arial"/>
                <w:b/>
                <w:sz w:val="14"/>
                <w:szCs w:val="14"/>
              </w:rPr>
            </w:pPr>
            <w:r w:rsidRPr="008C422B">
              <w:rPr>
                <w:rFonts w:cs="Arial"/>
                <w:b/>
                <w:sz w:val="14"/>
                <w:szCs w:val="14"/>
              </w:rPr>
              <w:t>S</w:t>
            </w:r>
          </w:p>
        </w:tc>
        <w:tc>
          <w:tcPr>
            <w:tcW w:w="264" w:type="pct"/>
            <w:tcBorders>
              <w:top w:val="nil"/>
              <w:left w:val="nil"/>
              <w:bottom w:val="single" w:sz="4" w:space="0" w:color="auto"/>
              <w:right w:val="single" w:sz="4" w:space="0" w:color="auto"/>
            </w:tcBorders>
            <w:shd w:val="clear" w:color="000000" w:fill="F2F2F2"/>
            <w:noWrap/>
            <w:vAlign w:val="center"/>
            <w:hideMark/>
          </w:tcPr>
          <w:p w14:paraId="73AC21A6" w14:textId="4BA5908A" w:rsidR="007E265D" w:rsidRPr="00A16491" w:rsidRDefault="00C25AED" w:rsidP="006235F1">
            <w:pPr>
              <w:jc w:val="center"/>
              <w:rPr>
                <w:rFonts w:cs="Arial"/>
                <w:sz w:val="14"/>
                <w:szCs w:val="14"/>
              </w:rPr>
            </w:pPr>
            <w:r w:rsidRPr="0043447C">
              <w:rPr>
                <w:rFonts w:cs="Arial"/>
                <w:sz w:val="14"/>
                <w:szCs w:val="14"/>
              </w:rPr>
              <w:t>N</w:t>
            </w:r>
          </w:p>
        </w:tc>
        <w:tc>
          <w:tcPr>
            <w:tcW w:w="1146" w:type="pct"/>
            <w:tcBorders>
              <w:top w:val="nil"/>
              <w:left w:val="nil"/>
              <w:bottom w:val="single" w:sz="4" w:space="0" w:color="auto"/>
              <w:right w:val="single" w:sz="4" w:space="0" w:color="auto"/>
            </w:tcBorders>
            <w:shd w:val="clear" w:color="auto" w:fill="auto"/>
            <w:hideMark/>
          </w:tcPr>
          <w:p w14:paraId="2D93D68A" w14:textId="77777777" w:rsidR="007E265D" w:rsidRPr="00A16491" w:rsidRDefault="007E265D" w:rsidP="007E265D">
            <w:pPr>
              <w:jc w:val="left"/>
              <w:rPr>
                <w:rFonts w:cs="Arial"/>
                <w:sz w:val="14"/>
                <w:szCs w:val="14"/>
              </w:rPr>
            </w:pPr>
            <w:r w:rsidRPr="00A16491">
              <w:rPr>
                <w:rFonts w:cs="Arial"/>
                <w:sz w:val="14"/>
                <w:szCs w:val="14"/>
              </w:rPr>
              <w:t>NUMERO_DOCUMENTO</w:t>
            </w:r>
          </w:p>
        </w:tc>
        <w:tc>
          <w:tcPr>
            <w:tcW w:w="1324" w:type="pct"/>
            <w:tcBorders>
              <w:top w:val="nil"/>
              <w:left w:val="nil"/>
              <w:bottom w:val="single" w:sz="4" w:space="0" w:color="auto"/>
              <w:right w:val="single" w:sz="4" w:space="0" w:color="auto"/>
            </w:tcBorders>
            <w:shd w:val="clear" w:color="auto" w:fill="auto"/>
            <w:noWrap/>
            <w:vAlign w:val="center"/>
            <w:hideMark/>
          </w:tcPr>
          <w:p w14:paraId="1B9A4214" w14:textId="601A4CFB"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CPF</w:t>
              </w:r>
            </w:hyperlink>
          </w:p>
        </w:tc>
      </w:tr>
      <w:tr w:rsidR="007E265D" w:rsidRPr="00A16491" w14:paraId="6D6A2EAE" w14:textId="77777777" w:rsidTr="008C422B">
        <w:trPr>
          <w:trHeight w:val="360"/>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317D011" w14:textId="77777777" w:rsidR="007E265D" w:rsidRPr="00A16491" w:rsidRDefault="007E265D" w:rsidP="006235F1">
            <w:pPr>
              <w:jc w:val="left"/>
              <w:rPr>
                <w:rFonts w:cs="Arial"/>
                <w:sz w:val="14"/>
                <w:szCs w:val="14"/>
              </w:rPr>
            </w:pPr>
            <w:r w:rsidRPr="00A16491">
              <w:rPr>
                <w:rFonts w:cs="Arial"/>
                <w:sz w:val="14"/>
                <w:szCs w:val="14"/>
              </w:rPr>
              <w:t>TIPO_DOCUMENTO</w:t>
            </w:r>
          </w:p>
        </w:tc>
        <w:tc>
          <w:tcPr>
            <w:tcW w:w="359" w:type="pct"/>
            <w:tcBorders>
              <w:top w:val="nil"/>
              <w:left w:val="nil"/>
              <w:bottom w:val="single" w:sz="4" w:space="0" w:color="auto"/>
              <w:right w:val="single" w:sz="4" w:space="0" w:color="auto"/>
            </w:tcBorders>
            <w:shd w:val="clear" w:color="000000" w:fill="F2F2F2"/>
            <w:noWrap/>
            <w:vAlign w:val="center"/>
            <w:hideMark/>
          </w:tcPr>
          <w:p w14:paraId="1395D6E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662DECB"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BD4B4" w:themeFill="accent6" w:themeFillTint="66"/>
            <w:noWrap/>
            <w:vAlign w:val="center"/>
            <w:hideMark/>
          </w:tcPr>
          <w:p w14:paraId="4A0A0164" w14:textId="77777777" w:rsidR="007E265D" w:rsidRPr="008C422B" w:rsidRDefault="007E265D" w:rsidP="006235F1">
            <w:pPr>
              <w:jc w:val="center"/>
              <w:rPr>
                <w:rFonts w:cs="Arial"/>
                <w:b/>
                <w:sz w:val="14"/>
                <w:szCs w:val="14"/>
              </w:rPr>
            </w:pPr>
            <w:r w:rsidRPr="008C422B">
              <w:rPr>
                <w:rFonts w:cs="Arial"/>
                <w:b/>
                <w:sz w:val="14"/>
                <w:szCs w:val="14"/>
              </w:rPr>
              <w:t>S</w:t>
            </w:r>
          </w:p>
        </w:tc>
        <w:tc>
          <w:tcPr>
            <w:tcW w:w="264" w:type="pct"/>
            <w:tcBorders>
              <w:top w:val="nil"/>
              <w:left w:val="nil"/>
              <w:bottom w:val="single" w:sz="4" w:space="0" w:color="auto"/>
              <w:right w:val="single" w:sz="4" w:space="0" w:color="auto"/>
            </w:tcBorders>
            <w:shd w:val="clear" w:color="000000" w:fill="F2F2F2"/>
            <w:noWrap/>
            <w:vAlign w:val="center"/>
            <w:hideMark/>
          </w:tcPr>
          <w:p w14:paraId="7CE425AD" w14:textId="77777777" w:rsidR="007E265D" w:rsidRPr="00A16491" w:rsidRDefault="007E265D" w:rsidP="006235F1">
            <w:pPr>
              <w:jc w:val="center"/>
              <w:rPr>
                <w:rFonts w:cs="Arial"/>
                <w:sz w:val="14"/>
                <w:szCs w:val="14"/>
              </w:rPr>
            </w:pPr>
            <w:r w:rsidRPr="00A16491">
              <w:rPr>
                <w:rFonts w:cs="Arial"/>
                <w:sz w:val="14"/>
                <w:szCs w:val="14"/>
              </w:rPr>
              <w:t>N</w:t>
            </w:r>
          </w:p>
        </w:tc>
        <w:tc>
          <w:tcPr>
            <w:tcW w:w="1146" w:type="pct"/>
            <w:tcBorders>
              <w:top w:val="nil"/>
              <w:left w:val="nil"/>
              <w:bottom w:val="single" w:sz="4" w:space="0" w:color="auto"/>
              <w:right w:val="single" w:sz="4" w:space="0" w:color="auto"/>
            </w:tcBorders>
            <w:shd w:val="clear" w:color="auto" w:fill="auto"/>
            <w:hideMark/>
          </w:tcPr>
          <w:p w14:paraId="57866192" w14:textId="77777777" w:rsidR="007E265D" w:rsidRPr="00A16491" w:rsidRDefault="007E265D" w:rsidP="007E265D">
            <w:pPr>
              <w:jc w:val="left"/>
              <w:rPr>
                <w:rFonts w:cs="Arial"/>
                <w:sz w:val="14"/>
                <w:szCs w:val="14"/>
              </w:rPr>
            </w:pPr>
            <w:r w:rsidRPr="00A16491">
              <w:rPr>
                <w:rFonts w:cs="Arial"/>
                <w:sz w:val="14"/>
                <w:szCs w:val="14"/>
              </w:rPr>
              <w:t>Se tamanho do campo DOCUMENTO_CPF_CNPJ &gt; 11 é CNPJ. Caso contrário, é CPF.</w:t>
            </w:r>
          </w:p>
        </w:tc>
        <w:tc>
          <w:tcPr>
            <w:tcW w:w="1324" w:type="pct"/>
            <w:tcBorders>
              <w:top w:val="nil"/>
              <w:left w:val="nil"/>
              <w:bottom w:val="single" w:sz="4" w:space="0" w:color="auto"/>
              <w:right w:val="single" w:sz="4" w:space="0" w:color="auto"/>
            </w:tcBorders>
            <w:shd w:val="clear" w:color="auto" w:fill="auto"/>
            <w:hideMark/>
          </w:tcPr>
          <w:p w14:paraId="595A0477" w14:textId="77777777" w:rsidR="007E265D" w:rsidRPr="00A16491" w:rsidRDefault="007E265D" w:rsidP="007E265D">
            <w:pPr>
              <w:jc w:val="left"/>
              <w:rPr>
                <w:rFonts w:cs="Arial"/>
                <w:sz w:val="14"/>
                <w:szCs w:val="14"/>
              </w:rPr>
            </w:pPr>
            <w:r w:rsidRPr="00A16491">
              <w:rPr>
                <w:rFonts w:cs="Arial"/>
                <w:sz w:val="14"/>
                <w:szCs w:val="14"/>
              </w:rPr>
              <w:t>Identificação se é CPF ou CNPJ.</w:t>
            </w:r>
          </w:p>
        </w:tc>
      </w:tr>
      <w:tr w:rsidR="007E265D" w:rsidRPr="00A16491" w14:paraId="65F7E58F" w14:textId="77777777" w:rsidTr="006235F1">
        <w:trPr>
          <w:trHeight w:val="360"/>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D8DC72B" w14:textId="77777777" w:rsidR="007E265D" w:rsidRPr="00A16491" w:rsidRDefault="007E265D" w:rsidP="006235F1">
            <w:pPr>
              <w:jc w:val="left"/>
              <w:rPr>
                <w:rFonts w:cs="Arial"/>
                <w:sz w:val="14"/>
                <w:szCs w:val="14"/>
              </w:rPr>
            </w:pPr>
            <w:r w:rsidRPr="00A16491">
              <w:rPr>
                <w:rFonts w:cs="Arial"/>
                <w:sz w:val="14"/>
                <w:szCs w:val="14"/>
              </w:rPr>
              <w:t>LOGRADOURO</w:t>
            </w:r>
          </w:p>
        </w:tc>
        <w:tc>
          <w:tcPr>
            <w:tcW w:w="359" w:type="pct"/>
            <w:tcBorders>
              <w:top w:val="nil"/>
              <w:left w:val="nil"/>
              <w:bottom w:val="single" w:sz="4" w:space="0" w:color="auto"/>
              <w:right w:val="single" w:sz="4" w:space="0" w:color="auto"/>
            </w:tcBorders>
            <w:shd w:val="clear" w:color="000000" w:fill="F2F2F2"/>
            <w:noWrap/>
            <w:vAlign w:val="center"/>
            <w:hideMark/>
          </w:tcPr>
          <w:p w14:paraId="631E7D22"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3B36A41"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34FFFE7B"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BD2775E"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43A4450" w14:textId="5EFAE544" w:rsidR="007E265D" w:rsidRPr="00A16491" w:rsidRDefault="007E265D" w:rsidP="007E265D">
            <w:pPr>
              <w:jc w:val="left"/>
              <w:rPr>
                <w:rFonts w:cs="Arial"/>
                <w:sz w:val="14"/>
                <w:szCs w:val="14"/>
              </w:rPr>
            </w:pPr>
            <w:r w:rsidRPr="00A16491">
              <w:rPr>
                <w:rFonts w:cs="Arial"/>
                <w:sz w:val="14"/>
                <w:szCs w:val="14"/>
              </w:rPr>
              <w:t>NOME_LOGRADOURO_INST_TERM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3A5B91DF" w14:textId="2C62F710"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7E265D" w:rsidRPr="00A16491" w14:paraId="54E583B4"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22E9F13" w14:textId="77777777" w:rsidR="007E265D" w:rsidRPr="00A16491" w:rsidRDefault="007E265D" w:rsidP="006235F1">
            <w:pPr>
              <w:jc w:val="left"/>
              <w:rPr>
                <w:rFonts w:cs="Arial"/>
                <w:sz w:val="14"/>
                <w:szCs w:val="14"/>
              </w:rPr>
            </w:pPr>
            <w:r w:rsidRPr="00A16491">
              <w:rPr>
                <w:rFonts w:cs="Arial"/>
                <w:sz w:val="14"/>
                <w:szCs w:val="14"/>
              </w:rPr>
              <w:t>NUMERO_ENDERECO</w:t>
            </w:r>
          </w:p>
        </w:tc>
        <w:tc>
          <w:tcPr>
            <w:tcW w:w="359" w:type="pct"/>
            <w:tcBorders>
              <w:top w:val="nil"/>
              <w:left w:val="nil"/>
              <w:bottom w:val="single" w:sz="4" w:space="0" w:color="auto"/>
              <w:right w:val="single" w:sz="4" w:space="0" w:color="auto"/>
            </w:tcBorders>
            <w:shd w:val="clear" w:color="000000" w:fill="F2F2F2"/>
            <w:noWrap/>
            <w:vAlign w:val="center"/>
            <w:hideMark/>
          </w:tcPr>
          <w:p w14:paraId="01998CF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AC1E3AD" w14:textId="77777777" w:rsidR="007E265D" w:rsidRPr="00A16491" w:rsidRDefault="007E265D" w:rsidP="006235F1">
            <w:pPr>
              <w:jc w:val="center"/>
              <w:rPr>
                <w:rFonts w:cs="Arial"/>
                <w:sz w:val="14"/>
                <w:szCs w:val="14"/>
              </w:rPr>
            </w:pPr>
            <w:r w:rsidRPr="00A16491">
              <w:rPr>
                <w:rFonts w:cs="Arial"/>
                <w:sz w:val="14"/>
                <w:szCs w:val="14"/>
              </w:rPr>
              <w:t>20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7B485F07"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2728C9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F88A991" w14:textId="77777777" w:rsidR="007E265D" w:rsidRPr="00A16491" w:rsidRDefault="007E265D" w:rsidP="007E265D">
            <w:pPr>
              <w:jc w:val="left"/>
              <w:rPr>
                <w:rFonts w:cs="Arial"/>
                <w:sz w:val="14"/>
                <w:szCs w:val="14"/>
              </w:rPr>
            </w:pPr>
            <w:r w:rsidRPr="00A16491">
              <w:rPr>
                <w:rFonts w:cs="Arial"/>
                <w:sz w:val="14"/>
                <w:szCs w:val="14"/>
              </w:rPr>
              <w:t>NUMERO_IMOVEL_INST_TERM</w:t>
            </w:r>
          </w:p>
        </w:tc>
        <w:tc>
          <w:tcPr>
            <w:tcW w:w="1324" w:type="pct"/>
            <w:tcBorders>
              <w:top w:val="nil"/>
              <w:left w:val="nil"/>
              <w:bottom w:val="single" w:sz="4" w:space="0" w:color="auto"/>
              <w:right w:val="single" w:sz="4" w:space="0" w:color="auto"/>
            </w:tcBorders>
            <w:shd w:val="clear" w:color="auto" w:fill="auto"/>
            <w:noWrap/>
            <w:vAlign w:val="center"/>
            <w:hideMark/>
          </w:tcPr>
          <w:p w14:paraId="58DDED4D" w14:textId="77777777" w:rsidR="007E265D" w:rsidRPr="00A16491" w:rsidRDefault="007E265D" w:rsidP="007E265D">
            <w:pPr>
              <w:rPr>
                <w:rFonts w:cs="Arial"/>
                <w:color w:val="0000FF"/>
                <w:sz w:val="14"/>
                <w:szCs w:val="14"/>
                <w:u w:val="single"/>
              </w:rPr>
            </w:pPr>
            <w:r w:rsidRPr="00A16491">
              <w:rPr>
                <w:rFonts w:cs="Arial"/>
                <w:color w:val="0000FF"/>
                <w:sz w:val="14"/>
                <w:szCs w:val="14"/>
                <w:u w:val="single"/>
              </w:rPr>
              <w:t> </w:t>
            </w:r>
          </w:p>
        </w:tc>
      </w:tr>
      <w:tr w:rsidR="007E265D" w:rsidRPr="00A16491" w14:paraId="496058A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3FA7D57" w14:textId="77777777" w:rsidR="007E265D" w:rsidRPr="00A16491" w:rsidRDefault="007E265D" w:rsidP="006235F1">
            <w:pPr>
              <w:jc w:val="left"/>
              <w:rPr>
                <w:rFonts w:cs="Arial"/>
                <w:sz w:val="14"/>
                <w:szCs w:val="14"/>
              </w:rPr>
            </w:pPr>
            <w:r w:rsidRPr="00A16491">
              <w:rPr>
                <w:rFonts w:cs="Arial"/>
                <w:sz w:val="14"/>
                <w:szCs w:val="14"/>
              </w:rPr>
              <w:t>COMPLEMENTO_ENDERECO</w:t>
            </w:r>
          </w:p>
        </w:tc>
        <w:tc>
          <w:tcPr>
            <w:tcW w:w="359" w:type="pct"/>
            <w:tcBorders>
              <w:top w:val="nil"/>
              <w:left w:val="nil"/>
              <w:bottom w:val="single" w:sz="4" w:space="0" w:color="auto"/>
              <w:right w:val="single" w:sz="4" w:space="0" w:color="auto"/>
            </w:tcBorders>
            <w:shd w:val="clear" w:color="000000" w:fill="F2F2F2"/>
            <w:noWrap/>
            <w:vAlign w:val="center"/>
            <w:hideMark/>
          </w:tcPr>
          <w:p w14:paraId="3BA72A21"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707FE52"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28B44A76"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7994CF6"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F2A46C5" w14:textId="77777777" w:rsidR="007E265D" w:rsidRPr="00A16491" w:rsidRDefault="007E265D" w:rsidP="007E265D">
            <w:pPr>
              <w:jc w:val="left"/>
              <w:rPr>
                <w:rFonts w:cs="Arial"/>
                <w:sz w:val="14"/>
                <w:szCs w:val="14"/>
              </w:rPr>
            </w:pPr>
            <w:r w:rsidRPr="00A16491">
              <w:rPr>
                <w:rFonts w:cs="Arial"/>
                <w:sz w:val="14"/>
                <w:szCs w:val="14"/>
              </w:rPr>
              <w:t>COMPLEMENTO_INST_TERM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53E9BF65" w14:textId="030C2A87"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ENDEREÇO</w:t>
              </w:r>
            </w:hyperlink>
          </w:p>
        </w:tc>
      </w:tr>
      <w:tr w:rsidR="007E265D" w:rsidRPr="00A16491" w14:paraId="547353C2"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03541FB" w14:textId="77777777" w:rsidR="007E265D" w:rsidRPr="00A16491" w:rsidRDefault="007E265D" w:rsidP="006235F1">
            <w:pPr>
              <w:jc w:val="left"/>
              <w:rPr>
                <w:rFonts w:cs="Arial"/>
                <w:sz w:val="14"/>
                <w:szCs w:val="14"/>
              </w:rPr>
            </w:pPr>
            <w:r w:rsidRPr="00A16491">
              <w:rPr>
                <w:rFonts w:cs="Arial"/>
                <w:sz w:val="14"/>
                <w:szCs w:val="14"/>
              </w:rPr>
              <w:t>CEP</w:t>
            </w:r>
          </w:p>
        </w:tc>
        <w:tc>
          <w:tcPr>
            <w:tcW w:w="359" w:type="pct"/>
            <w:tcBorders>
              <w:top w:val="nil"/>
              <w:left w:val="nil"/>
              <w:bottom w:val="single" w:sz="4" w:space="0" w:color="auto"/>
              <w:right w:val="single" w:sz="4" w:space="0" w:color="auto"/>
            </w:tcBorders>
            <w:shd w:val="clear" w:color="000000" w:fill="F2F2F2"/>
            <w:noWrap/>
            <w:vAlign w:val="center"/>
            <w:hideMark/>
          </w:tcPr>
          <w:p w14:paraId="6630E8B6"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D5C8699"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61A49EC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36C3A99"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A10AE2F" w14:textId="77777777" w:rsidR="007E265D" w:rsidRPr="00A16491" w:rsidRDefault="007E265D" w:rsidP="007E265D">
            <w:pPr>
              <w:jc w:val="left"/>
              <w:rPr>
                <w:rFonts w:cs="Arial"/>
                <w:sz w:val="14"/>
                <w:szCs w:val="14"/>
              </w:rPr>
            </w:pPr>
            <w:r w:rsidRPr="00A16491">
              <w:rPr>
                <w:rFonts w:cs="Arial"/>
                <w:sz w:val="14"/>
                <w:szCs w:val="14"/>
              </w:rPr>
              <w:t>CEP_INST_TERM</w:t>
            </w:r>
          </w:p>
        </w:tc>
        <w:tc>
          <w:tcPr>
            <w:tcW w:w="1324" w:type="pct"/>
            <w:tcBorders>
              <w:top w:val="nil"/>
              <w:left w:val="nil"/>
              <w:bottom w:val="single" w:sz="4" w:space="0" w:color="auto"/>
              <w:right w:val="single" w:sz="4" w:space="0" w:color="auto"/>
            </w:tcBorders>
            <w:shd w:val="clear" w:color="auto" w:fill="auto"/>
            <w:noWrap/>
            <w:vAlign w:val="center"/>
            <w:hideMark/>
          </w:tcPr>
          <w:p w14:paraId="1CF74088" w14:textId="1DC2218F"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CEP</w:t>
              </w:r>
            </w:hyperlink>
          </w:p>
        </w:tc>
      </w:tr>
      <w:tr w:rsidR="007E265D" w:rsidRPr="00A16491" w14:paraId="4D525F9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76115B6" w14:textId="77777777" w:rsidR="007E265D" w:rsidRPr="00A16491" w:rsidRDefault="007E265D" w:rsidP="006235F1">
            <w:pPr>
              <w:jc w:val="left"/>
              <w:rPr>
                <w:rFonts w:cs="Arial"/>
                <w:sz w:val="14"/>
                <w:szCs w:val="14"/>
              </w:rPr>
            </w:pPr>
            <w:r w:rsidRPr="00A16491">
              <w:rPr>
                <w:rFonts w:cs="Arial"/>
                <w:sz w:val="14"/>
                <w:szCs w:val="14"/>
              </w:rPr>
              <w:t>BAIRRO</w:t>
            </w:r>
          </w:p>
        </w:tc>
        <w:tc>
          <w:tcPr>
            <w:tcW w:w="359" w:type="pct"/>
            <w:tcBorders>
              <w:top w:val="nil"/>
              <w:left w:val="nil"/>
              <w:bottom w:val="single" w:sz="4" w:space="0" w:color="auto"/>
              <w:right w:val="single" w:sz="4" w:space="0" w:color="auto"/>
            </w:tcBorders>
            <w:shd w:val="clear" w:color="000000" w:fill="F2F2F2"/>
            <w:noWrap/>
            <w:vAlign w:val="center"/>
            <w:hideMark/>
          </w:tcPr>
          <w:p w14:paraId="128AD7F6"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38BC0F8"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5376EAAB"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41596A3"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B40B000" w14:textId="77777777" w:rsidR="007E265D" w:rsidRPr="00A16491" w:rsidRDefault="007E265D" w:rsidP="007E265D">
            <w:pPr>
              <w:jc w:val="left"/>
              <w:rPr>
                <w:rFonts w:cs="Arial"/>
                <w:sz w:val="14"/>
                <w:szCs w:val="14"/>
              </w:rPr>
            </w:pPr>
            <w:r w:rsidRPr="00A16491">
              <w:rPr>
                <w:rFonts w:cs="Arial"/>
                <w:sz w:val="14"/>
                <w:szCs w:val="14"/>
              </w:rPr>
              <w:t>BAIRRO_INST_TERM</w:t>
            </w:r>
          </w:p>
        </w:tc>
        <w:tc>
          <w:tcPr>
            <w:tcW w:w="1324" w:type="pct"/>
            <w:tcBorders>
              <w:top w:val="nil"/>
              <w:left w:val="nil"/>
              <w:bottom w:val="single" w:sz="4" w:space="0" w:color="auto"/>
              <w:right w:val="single" w:sz="4" w:space="0" w:color="auto"/>
            </w:tcBorders>
            <w:shd w:val="clear" w:color="auto" w:fill="auto"/>
            <w:noWrap/>
            <w:hideMark/>
          </w:tcPr>
          <w:p w14:paraId="1BACC01A" w14:textId="77E86AB7"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Normalizações de Registros - ENDEREÇO</w:t>
              </w:r>
            </w:hyperlink>
          </w:p>
        </w:tc>
      </w:tr>
      <w:tr w:rsidR="007E265D" w:rsidRPr="00A16491" w14:paraId="11003AA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C29FBE5" w14:textId="77777777" w:rsidR="007E265D" w:rsidRPr="00A16491" w:rsidRDefault="007E265D" w:rsidP="006235F1">
            <w:pPr>
              <w:jc w:val="left"/>
              <w:rPr>
                <w:rFonts w:cs="Arial"/>
                <w:sz w:val="14"/>
                <w:szCs w:val="14"/>
              </w:rPr>
            </w:pPr>
            <w:r w:rsidRPr="00A16491">
              <w:rPr>
                <w:rFonts w:cs="Arial"/>
                <w:sz w:val="14"/>
                <w:szCs w:val="14"/>
              </w:rPr>
              <w:t>CIDADE</w:t>
            </w:r>
          </w:p>
        </w:tc>
        <w:tc>
          <w:tcPr>
            <w:tcW w:w="359" w:type="pct"/>
            <w:tcBorders>
              <w:top w:val="nil"/>
              <w:left w:val="nil"/>
              <w:bottom w:val="single" w:sz="4" w:space="0" w:color="auto"/>
              <w:right w:val="single" w:sz="4" w:space="0" w:color="auto"/>
            </w:tcBorders>
            <w:shd w:val="clear" w:color="000000" w:fill="F2F2F2"/>
            <w:noWrap/>
            <w:vAlign w:val="center"/>
            <w:hideMark/>
          </w:tcPr>
          <w:p w14:paraId="21B16A71"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E4D3A68"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63C67AF3"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067ADF1"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488E572" w14:textId="77777777" w:rsidR="007E265D" w:rsidRPr="00A16491" w:rsidRDefault="007E265D" w:rsidP="007E265D">
            <w:pPr>
              <w:jc w:val="left"/>
              <w:rPr>
                <w:rFonts w:cs="Arial"/>
                <w:sz w:val="14"/>
                <w:szCs w:val="14"/>
              </w:rPr>
            </w:pPr>
            <w:r w:rsidRPr="00A16491">
              <w:rPr>
                <w:rFonts w:cs="Arial"/>
                <w:sz w:val="14"/>
                <w:szCs w:val="14"/>
              </w:rPr>
              <w:t>NOME_LOCALIDADE_INST_TERM</w:t>
            </w:r>
          </w:p>
        </w:tc>
        <w:tc>
          <w:tcPr>
            <w:tcW w:w="1324" w:type="pct"/>
            <w:tcBorders>
              <w:top w:val="nil"/>
              <w:left w:val="nil"/>
              <w:bottom w:val="single" w:sz="4" w:space="0" w:color="auto"/>
              <w:right w:val="single" w:sz="4" w:space="0" w:color="auto"/>
            </w:tcBorders>
            <w:shd w:val="clear" w:color="auto" w:fill="auto"/>
            <w:noWrap/>
            <w:hideMark/>
          </w:tcPr>
          <w:p w14:paraId="02D719AA" w14:textId="4909136D"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Normalizações de Registros - ENDEREÇO</w:t>
              </w:r>
            </w:hyperlink>
          </w:p>
        </w:tc>
      </w:tr>
      <w:tr w:rsidR="007E265D" w:rsidRPr="00A16491" w14:paraId="2FC290A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0D77688" w14:textId="77777777" w:rsidR="007E265D" w:rsidRPr="00A16491" w:rsidRDefault="007E265D" w:rsidP="006235F1">
            <w:pPr>
              <w:jc w:val="left"/>
              <w:rPr>
                <w:rFonts w:cs="Arial"/>
                <w:sz w:val="14"/>
                <w:szCs w:val="14"/>
              </w:rPr>
            </w:pPr>
            <w:r w:rsidRPr="00A16491">
              <w:rPr>
                <w:rFonts w:cs="Arial"/>
                <w:sz w:val="14"/>
                <w:szCs w:val="14"/>
              </w:rPr>
              <w:t>UF</w:t>
            </w:r>
          </w:p>
        </w:tc>
        <w:tc>
          <w:tcPr>
            <w:tcW w:w="359" w:type="pct"/>
            <w:tcBorders>
              <w:top w:val="nil"/>
              <w:left w:val="nil"/>
              <w:bottom w:val="single" w:sz="4" w:space="0" w:color="auto"/>
              <w:right w:val="single" w:sz="4" w:space="0" w:color="auto"/>
            </w:tcBorders>
            <w:shd w:val="clear" w:color="000000" w:fill="F2F2F2"/>
            <w:noWrap/>
            <w:vAlign w:val="center"/>
            <w:hideMark/>
          </w:tcPr>
          <w:p w14:paraId="74EB2A07"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CB83A96" w14:textId="77777777" w:rsidR="007E265D" w:rsidRPr="00A16491" w:rsidRDefault="007E265D" w:rsidP="006235F1">
            <w:pPr>
              <w:jc w:val="center"/>
              <w:rPr>
                <w:rFonts w:cs="Arial"/>
                <w:sz w:val="14"/>
                <w:szCs w:val="14"/>
              </w:rPr>
            </w:pPr>
            <w:r w:rsidRPr="00A16491">
              <w:rPr>
                <w:rFonts w:cs="Arial"/>
                <w:sz w:val="14"/>
                <w:szCs w:val="14"/>
              </w:rPr>
              <w:t>5</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42AC89FF"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036DF10"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4186A71" w14:textId="77777777" w:rsidR="007E265D" w:rsidRPr="00A16491" w:rsidRDefault="007E265D" w:rsidP="007E265D">
            <w:pPr>
              <w:jc w:val="left"/>
              <w:rPr>
                <w:rFonts w:cs="Arial"/>
                <w:sz w:val="14"/>
                <w:szCs w:val="14"/>
              </w:rPr>
            </w:pPr>
            <w:r w:rsidRPr="00A16491">
              <w:rPr>
                <w:rFonts w:cs="Arial"/>
                <w:sz w:val="14"/>
                <w:szCs w:val="14"/>
              </w:rPr>
              <w:t>UF_INST_TERM</w:t>
            </w:r>
          </w:p>
        </w:tc>
        <w:tc>
          <w:tcPr>
            <w:tcW w:w="1324" w:type="pct"/>
            <w:tcBorders>
              <w:top w:val="nil"/>
              <w:left w:val="nil"/>
              <w:bottom w:val="single" w:sz="4" w:space="0" w:color="auto"/>
              <w:right w:val="single" w:sz="4" w:space="0" w:color="auto"/>
            </w:tcBorders>
            <w:shd w:val="clear" w:color="auto" w:fill="auto"/>
            <w:noWrap/>
            <w:vAlign w:val="center"/>
            <w:hideMark/>
          </w:tcPr>
          <w:p w14:paraId="37B82DD2" w14:textId="77777777" w:rsidR="007E265D" w:rsidRPr="00A16491" w:rsidRDefault="007E265D" w:rsidP="007E265D">
            <w:pPr>
              <w:rPr>
                <w:rFonts w:cs="Arial"/>
                <w:color w:val="0000FF"/>
                <w:sz w:val="14"/>
                <w:szCs w:val="14"/>
                <w:u w:val="single"/>
              </w:rPr>
            </w:pPr>
            <w:r w:rsidRPr="00A16491">
              <w:rPr>
                <w:rFonts w:cs="Arial"/>
                <w:color w:val="0000FF"/>
                <w:sz w:val="14"/>
                <w:szCs w:val="14"/>
                <w:u w:val="single"/>
              </w:rPr>
              <w:t> </w:t>
            </w:r>
          </w:p>
        </w:tc>
      </w:tr>
      <w:tr w:rsidR="007E265D" w:rsidRPr="00A16491" w14:paraId="1D3C5D9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6353050" w14:textId="77777777" w:rsidR="007E265D" w:rsidRPr="00A16491" w:rsidRDefault="007E265D" w:rsidP="006235F1">
            <w:pPr>
              <w:jc w:val="left"/>
              <w:rPr>
                <w:rFonts w:cs="Arial"/>
                <w:sz w:val="14"/>
                <w:szCs w:val="14"/>
              </w:rPr>
            </w:pPr>
            <w:r w:rsidRPr="00A16491">
              <w:rPr>
                <w:rFonts w:cs="Arial"/>
                <w:sz w:val="14"/>
                <w:szCs w:val="14"/>
              </w:rPr>
              <w:t>NOME_CLIENTE</w:t>
            </w:r>
          </w:p>
        </w:tc>
        <w:tc>
          <w:tcPr>
            <w:tcW w:w="359" w:type="pct"/>
            <w:tcBorders>
              <w:top w:val="nil"/>
              <w:left w:val="nil"/>
              <w:bottom w:val="single" w:sz="4" w:space="0" w:color="auto"/>
              <w:right w:val="single" w:sz="4" w:space="0" w:color="auto"/>
            </w:tcBorders>
            <w:shd w:val="clear" w:color="000000" w:fill="F2F2F2"/>
            <w:noWrap/>
            <w:vAlign w:val="center"/>
            <w:hideMark/>
          </w:tcPr>
          <w:p w14:paraId="518B4361"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6A4C3AB" w14:textId="1DD6E9DE" w:rsidR="007E265D" w:rsidRPr="00A16491" w:rsidRDefault="006235F1" w:rsidP="006235F1">
            <w:pPr>
              <w:jc w:val="center"/>
              <w:rPr>
                <w:rFonts w:cs="Arial"/>
                <w:sz w:val="14"/>
                <w:szCs w:val="14"/>
              </w:rPr>
            </w:pPr>
            <w:r>
              <w:rPr>
                <w:rFonts w:cs="Arial"/>
                <w:sz w:val="14"/>
                <w:szCs w:val="14"/>
              </w:rPr>
              <w:t>200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59F35262"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6AC5C94"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D6897F1" w14:textId="77777777" w:rsidR="007E265D" w:rsidRPr="00A16491" w:rsidRDefault="007E265D" w:rsidP="007E265D">
            <w:pPr>
              <w:jc w:val="left"/>
              <w:rPr>
                <w:rFonts w:cs="Arial"/>
                <w:sz w:val="14"/>
                <w:szCs w:val="14"/>
              </w:rPr>
            </w:pPr>
            <w:r w:rsidRPr="00A16491">
              <w:rPr>
                <w:rFonts w:cs="Arial"/>
                <w:sz w:val="14"/>
                <w:szCs w:val="14"/>
              </w:rPr>
              <w:t>NOME_ASSINANTE_EMPRESA</w:t>
            </w:r>
          </w:p>
        </w:tc>
        <w:tc>
          <w:tcPr>
            <w:tcW w:w="1324" w:type="pct"/>
            <w:tcBorders>
              <w:top w:val="nil"/>
              <w:left w:val="nil"/>
              <w:bottom w:val="single" w:sz="4" w:space="0" w:color="auto"/>
              <w:right w:val="single" w:sz="4" w:space="0" w:color="auto"/>
            </w:tcBorders>
            <w:shd w:val="clear" w:color="auto" w:fill="auto"/>
            <w:noWrap/>
            <w:vAlign w:val="center"/>
            <w:hideMark/>
          </w:tcPr>
          <w:p w14:paraId="3099F442" w14:textId="2763B8C1" w:rsidR="007E265D" w:rsidRPr="00A16491" w:rsidRDefault="007E265D" w:rsidP="007E265D">
            <w:pPr>
              <w:rPr>
                <w:rFonts w:cs="Arial"/>
                <w:color w:val="0000FF"/>
                <w:sz w:val="14"/>
                <w:szCs w:val="14"/>
                <w:u w:val="single"/>
              </w:rPr>
            </w:pPr>
            <w:r w:rsidRPr="00B366D9">
              <w:rPr>
                <w:rFonts w:cs="Arial"/>
                <w:sz w:val="14"/>
                <w:szCs w:val="14"/>
              </w:rPr>
              <w:t xml:space="preserve">Vide item </w:t>
            </w:r>
            <w:hyperlink w:anchor="_Normalizações_de_Registros" w:history="1">
              <w:r w:rsidRPr="00B366D9">
                <w:rPr>
                  <w:rStyle w:val="Hyperlink"/>
                  <w:rFonts w:cs="Arial"/>
                  <w:sz w:val="14"/>
                  <w:szCs w:val="14"/>
                </w:rPr>
                <w:t xml:space="preserve">Normalizações de Registros - </w:t>
              </w:r>
              <w:r>
                <w:rPr>
                  <w:rStyle w:val="Hyperlink"/>
                  <w:rFonts w:cs="Arial"/>
                  <w:sz w:val="14"/>
                  <w:szCs w:val="14"/>
                </w:rPr>
                <w:t>NOME</w:t>
              </w:r>
            </w:hyperlink>
          </w:p>
        </w:tc>
      </w:tr>
      <w:tr w:rsidR="007E265D" w:rsidRPr="00A16491" w14:paraId="3FE63C0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FE067D7" w14:textId="77777777" w:rsidR="007E265D" w:rsidRPr="00A16491" w:rsidRDefault="007E265D" w:rsidP="006235F1">
            <w:pPr>
              <w:jc w:val="left"/>
              <w:rPr>
                <w:rFonts w:cs="Arial"/>
                <w:sz w:val="14"/>
                <w:szCs w:val="14"/>
              </w:rPr>
            </w:pPr>
            <w:r w:rsidRPr="00A16491">
              <w:rPr>
                <w:rFonts w:cs="Arial"/>
                <w:sz w:val="14"/>
                <w:szCs w:val="14"/>
              </w:rPr>
              <w:t>TIPO_REGISTRO</w:t>
            </w:r>
          </w:p>
        </w:tc>
        <w:tc>
          <w:tcPr>
            <w:tcW w:w="359" w:type="pct"/>
            <w:tcBorders>
              <w:top w:val="nil"/>
              <w:left w:val="nil"/>
              <w:bottom w:val="single" w:sz="4" w:space="0" w:color="auto"/>
              <w:right w:val="single" w:sz="4" w:space="0" w:color="auto"/>
            </w:tcBorders>
            <w:shd w:val="clear" w:color="000000" w:fill="F2F2F2"/>
            <w:noWrap/>
            <w:vAlign w:val="center"/>
            <w:hideMark/>
          </w:tcPr>
          <w:p w14:paraId="4EFC7D18"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757E154"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116C24AB" w14:textId="0EA29ECC"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CC75CBB" w14:textId="0FB2B27B"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73D5D03" w14:textId="77777777" w:rsidR="007E265D" w:rsidRPr="00A16491" w:rsidRDefault="007E265D" w:rsidP="007E265D">
            <w:pPr>
              <w:jc w:val="left"/>
              <w:rPr>
                <w:rFonts w:cs="Arial"/>
                <w:sz w:val="14"/>
                <w:szCs w:val="14"/>
              </w:rPr>
            </w:pPr>
            <w:r w:rsidRPr="00A16491">
              <w:rPr>
                <w:rFonts w:cs="Arial"/>
                <w:sz w:val="14"/>
                <w:szCs w:val="14"/>
              </w:rPr>
              <w:t>TIPO_REGISTRO</w:t>
            </w:r>
          </w:p>
        </w:tc>
        <w:tc>
          <w:tcPr>
            <w:tcW w:w="1324" w:type="pct"/>
            <w:tcBorders>
              <w:top w:val="nil"/>
              <w:left w:val="nil"/>
              <w:bottom w:val="single" w:sz="4" w:space="0" w:color="auto"/>
              <w:right w:val="single" w:sz="4" w:space="0" w:color="auto"/>
            </w:tcBorders>
            <w:shd w:val="clear" w:color="auto" w:fill="auto"/>
            <w:noWrap/>
            <w:vAlign w:val="center"/>
            <w:hideMark/>
          </w:tcPr>
          <w:p w14:paraId="5825DEEE"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EA73B26"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E9ADEFE" w14:textId="77777777" w:rsidR="007E265D" w:rsidRPr="00A16491" w:rsidRDefault="007E265D" w:rsidP="006235F1">
            <w:pPr>
              <w:jc w:val="left"/>
              <w:rPr>
                <w:rFonts w:cs="Arial"/>
                <w:sz w:val="14"/>
                <w:szCs w:val="14"/>
              </w:rPr>
            </w:pPr>
            <w:r w:rsidRPr="00A16491">
              <w:rPr>
                <w:rFonts w:cs="Arial"/>
                <w:sz w:val="14"/>
                <w:szCs w:val="14"/>
              </w:rPr>
              <w:t>INSCRICAO_ESTADUAL</w:t>
            </w:r>
          </w:p>
        </w:tc>
        <w:tc>
          <w:tcPr>
            <w:tcW w:w="359" w:type="pct"/>
            <w:tcBorders>
              <w:top w:val="nil"/>
              <w:left w:val="nil"/>
              <w:bottom w:val="single" w:sz="4" w:space="0" w:color="auto"/>
              <w:right w:val="single" w:sz="4" w:space="0" w:color="auto"/>
            </w:tcBorders>
            <w:shd w:val="clear" w:color="000000" w:fill="F2F2F2"/>
            <w:noWrap/>
            <w:vAlign w:val="center"/>
            <w:hideMark/>
          </w:tcPr>
          <w:p w14:paraId="1669A46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DD5774F"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314EF4C1" w14:textId="5575DF44"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D106F0C" w14:textId="2603119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A80FE85" w14:textId="77777777" w:rsidR="007E265D" w:rsidRPr="00A16491" w:rsidRDefault="007E265D" w:rsidP="007E265D">
            <w:pPr>
              <w:jc w:val="left"/>
              <w:rPr>
                <w:rFonts w:cs="Arial"/>
                <w:sz w:val="14"/>
                <w:szCs w:val="14"/>
              </w:rPr>
            </w:pPr>
            <w:r w:rsidRPr="00A16491">
              <w:rPr>
                <w:rFonts w:cs="Arial"/>
                <w:sz w:val="14"/>
                <w:szCs w:val="14"/>
              </w:rPr>
              <w:t>INSCRICAO_ESTADUAL</w:t>
            </w:r>
          </w:p>
        </w:tc>
        <w:tc>
          <w:tcPr>
            <w:tcW w:w="1324" w:type="pct"/>
            <w:tcBorders>
              <w:top w:val="nil"/>
              <w:left w:val="nil"/>
              <w:bottom w:val="single" w:sz="4" w:space="0" w:color="auto"/>
              <w:right w:val="single" w:sz="4" w:space="0" w:color="auto"/>
            </w:tcBorders>
            <w:shd w:val="clear" w:color="auto" w:fill="auto"/>
            <w:noWrap/>
            <w:vAlign w:val="center"/>
            <w:hideMark/>
          </w:tcPr>
          <w:p w14:paraId="01B10205"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4E90B41"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0952FFE" w14:textId="77777777" w:rsidR="007E265D" w:rsidRPr="00A16491" w:rsidRDefault="007E265D" w:rsidP="006235F1">
            <w:pPr>
              <w:jc w:val="left"/>
              <w:rPr>
                <w:rFonts w:cs="Arial"/>
                <w:sz w:val="14"/>
                <w:szCs w:val="14"/>
              </w:rPr>
            </w:pPr>
            <w:r w:rsidRPr="00A16491">
              <w:rPr>
                <w:rFonts w:cs="Arial"/>
                <w:sz w:val="14"/>
                <w:szCs w:val="14"/>
              </w:rPr>
              <w:t>CNAE_FISCAL</w:t>
            </w:r>
          </w:p>
        </w:tc>
        <w:tc>
          <w:tcPr>
            <w:tcW w:w="359" w:type="pct"/>
            <w:tcBorders>
              <w:top w:val="nil"/>
              <w:left w:val="nil"/>
              <w:bottom w:val="single" w:sz="4" w:space="0" w:color="auto"/>
              <w:right w:val="single" w:sz="4" w:space="0" w:color="auto"/>
            </w:tcBorders>
            <w:shd w:val="clear" w:color="000000" w:fill="F2F2F2"/>
            <w:noWrap/>
            <w:vAlign w:val="center"/>
            <w:hideMark/>
          </w:tcPr>
          <w:p w14:paraId="265F188A"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93D23F3"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2998F580" w14:textId="5EC6982F"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C0EE944" w14:textId="03C9241C"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317D7A2" w14:textId="77777777" w:rsidR="007E265D" w:rsidRPr="00A16491" w:rsidRDefault="007E265D" w:rsidP="007E265D">
            <w:pPr>
              <w:jc w:val="left"/>
              <w:rPr>
                <w:rFonts w:cs="Arial"/>
                <w:sz w:val="14"/>
                <w:szCs w:val="14"/>
              </w:rPr>
            </w:pPr>
            <w:r w:rsidRPr="00A16491">
              <w:rPr>
                <w:rFonts w:cs="Arial"/>
                <w:sz w:val="14"/>
                <w:szCs w:val="14"/>
              </w:rPr>
              <w:t>CNAE_FISCAL</w:t>
            </w:r>
          </w:p>
        </w:tc>
        <w:tc>
          <w:tcPr>
            <w:tcW w:w="1324" w:type="pct"/>
            <w:tcBorders>
              <w:top w:val="nil"/>
              <w:left w:val="nil"/>
              <w:bottom w:val="single" w:sz="4" w:space="0" w:color="auto"/>
              <w:right w:val="single" w:sz="4" w:space="0" w:color="auto"/>
            </w:tcBorders>
            <w:shd w:val="clear" w:color="auto" w:fill="auto"/>
            <w:noWrap/>
            <w:vAlign w:val="center"/>
            <w:hideMark/>
          </w:tcPr>
          <w:p w14:paraId="14B81422"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36203E" w:rsidRPr="00A16491" w14:paraId="4999025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tcPr>
          <w:p w14:paraId="4AC89FB6" w14:textId="5A303E5D" w:rsidR="0036203E" w:rsidRPr="0043447C" w:rsidRDefault="0036203E" w:rsidP="006235F1">
            <w:pPr>
              <w:jc w:val="left"/>
              <w:rPr>
                <w:rFonts w:cs="Arial"/>
                <w:sz w:val="14"/>
                <w:szCs w:val="14"/>
              </w:rPr>
            </w:pPr>
            <w:r w:rsidRPr="0043447C">
              <w:rPr>
                <w:rFonts w:cs="Arial"/>
                <w:sz w:val="14"/>
                <w:szCs w:val="14"/>
              </w:rPr>
              <w:t>TIPO_DOCUMENTO_ARQ</w:t>
            </w:r>
          </w:p>
        </w:tc>
        <w:tc>
          <w:tcPr>
            <w:tcW w:w="359" w:type="pct"/>
            <w:tcBorders>
              <w:top w:val="nil"/>
              <w:left w:val="nil"/>
              <w:bottom w:val="single" w:sz="4" w:space="0" w:color="auto"/>
              <w:right w:val="single" w:sz="4" w:space="0" w:color="auto"/>
            </w:tcBorders>
            <w:shd w:val="clear" w:color="000000" w:fill="F2F2F2"/>
            <w:noWrap/>
            <w:vAlign w:val="center"/>
          </w:tcPr>
          <w:p w14:paraId="0DA3E309" w14:textId="1A1758CB" w:rsidR="0036203E" w:rsidRPr="0043447C" w:rsidRDefault="0036203E"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6349828B" w14:textId="0CB612BB" w:rsidR="0036203E" w:rsidRPr="0043447C" w:rsidRDefault="0036203E"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tcPr>
          <w:p w14:paraId="16220A21" w14:textId="567B0243" w:rsidR="0036203E" w:rsidRPr="0043447C" w:rsidRDefault="0036203E"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32EB6297" w14:textId="4812B81B" w:rsidR="0036203E" w:rsidRPr="0043447C" w:rsidRDefault="0036203E"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tcPr>
          <w:p w14:paraId="0B320317" w14:textId="61F86B8C" w:rsidR="0036203E" w:rsidRPr="0043447C" w:rsidRDefault="0036203E" w:rsidP="0036203E">
            <w:pPr>
              <w:jc w:val="left"/>
              <w:rPr>
                <w:rFonts w:cs="Arial"/>
                <w:sz w:val="14"/>
                <w:szCs w:val="14"/>
              </w:rPr>
            </w:pPr>
            <w:r w:rsidRPr="0043447C">
              <w:rPr>
                <w:rFonts w:cs="Arial"/>
                <w:sz w:val="14"/>
                <w:szCs w:val="14"/>
              </w:rPr>
              <w:t>TIPO_DOCUMENTO</w:t>
            </w:r>
          </w:p>
        </w:tc>
        <w:tc>
          <w:tcPr>
            <w:tcW w:w="1324" w:type="pct"/>
            <w:tcBorders>
              <w:top w:val="nil"/>
              <w:left w:val="nil"/>
              <w:bottom w:val="single" w:sz="4" w:space="0" w:color="auto"/>
              <w:right w:val="single" w:sz="4" w:space="0" w:color="auto"/>
            </w:tcBorders>
            <w:shd w:val="clear" w:color="auto" w:fill="auto"/>
            <w:noWrap/>
            <w:vAlign w:val="center"/>
          </w:tcPr>
          <w:p w14:paraId="18AD40BB" w14:textId="77777777" w:rsidR="0036203E" w:rsidRPr="00A16491" w:rsidRDefault="0036203E" w:rsidP="0036203E">
            <w:pPr>
              <w:rPr>
                <w:rFonts w:cs="Arial"/>
                <w:color w:val="000000"/>
                <w:sz w:val="14"/>
                <w:szCs w:val="14"/>
              </w:rPr>
            </w:pPr>
          </w:p>
        </w:tc>
      </w:tr>
      <w:tr w:rsidR="0036203E" w:rsidRPr="00A16491" w14:paraId="70F2EA1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tcPr>
          <w:p w14:paraId="703AD994" w14:textId="1242B919" w:rsidR="0036203E" w:rsidRPr="0043447C" w:rsidRDefault="0036203E" w:rsidP="006235F1">
            <w:pPr>
              <w:jc w:val="left"/>
              <w:rPr>
                <w:rFonts w:cs="Arial"/>
                <w:sz w:val="14"/>
                <w:szCs w:val="14"/>
              </w:rPr>
            </w:pPr>
            <w:r w:rsidRPr="0043447C">
              <w:rPr>
                <w:rFonts w:cs="Arial"/>
                <w:sz w:val="14"/>
                <w:szCs w:val="14"/>
              </w:rPr>
              <w:lastRenderedPageBreak/>
              <w:t>TIPO_TERMINAL</w:t>
            </w:r>
          </w:p>
        </w:tc>
        <w:tc>
          <w:tcPr>
            <w:tcW w:w="359" w:type="pct"/>
            <w:tcBorders>
              <w:top w:val="nil"/>
              <w:left w:val="nil"/>
              <w:bottom w:val="single" w:sz="4" w:space="0" w:color="auto"/>
              <w:right w:val="single" w:sz="4" w:space="0" w:color="auto"/>
            </w:tcBorders>
            <w:shd w:val="clear" w:color="000000" w:fill="F2F2F2"/>
            <w:noWrap/>
            <w:vAlign w:val="center"/>
          </w:tcPr>
          <w:p w14:paraId="1CB9EDFE" w14:textId="24C3A264" w:rsidR="0036203E" w:rsidRPr="0043447C" w:rsidRDefault="0036203E"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23EBDA0E" w14:textId="0039938C" w:rsidR="0036203E" w:rsidRPr="0043447C" w:rsidRDefault="0036203E"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tcPr>
          <w:p w14:paraId="2A190814" w14:textId="112DAFA4" w:rsidR="0036203E" w:rsidRPr="0043447C" w:rsidRDefault="0036203E"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1D57BB90" w14:textId="20B7D32A" w:rsidR="0036203E" w:rsidRPr="0043447C" w:rsidRDefault="0036203E"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tcPr>
          <w:p w14:paraId="49C3440D" w14:textId="3480A55F" w:rsidR="0036203E" w:rsidRPr="0043447C" w:rsidRDefault="0036203E" w:rsidP="0036203E">
            <w:pPr>
              <w:jc w:val="left"/>
              <w:rPr>
                <w:rFonts w:cs="Arial"/>
                <w:sz w:val="14"/>
                <w:szCs w:val="14"/>
              </w:rPr>
            </w:pPr>
            <w:r w:rsidRPr="0043447C">
              <w:rPr>
                <w:rFonts w:cs="Arial"/>
                <w:sz w:val="14"/>
                <w:szCs w:val="14"/>
              </w:rPr>
              <w:t>TIPO_TERMINAL</w:t>
            </w:r>
          </w:p>
        </w:tc>
        <w:tc>
          <w:tcPr>
            <w:tcW w:w="1324" w:type="pct"/>
            <w:tcBorders>
              <w:top w:val="nil"/>
              <w:left w:val="nil"/>
              <w:bottom w:val="single" w:sz="4" w:space="0" w:color="auto"/>
              <w:right w:val="single" w:sz="4" w:space="0" w:color="auto"/>
            </w:tcBorders>
            <w:shd w:val="clear" w:color="auto" w:fill="auto"/>
            <w:noWrap/>
            <w:vAlign w:val="center"/>
          </w:tcPr>
          <w:p w14:paraId="63167E2A" w14:textId="77777777" w:rsidR="0036203E" w:rsidRPr="00A16491" w:rsidRDefault="0036203E" w:rsidP="0036203E">
            <w:pPr>
              <w:rPr>
                <w:rFonts w:cs="Arial"/>
                <w:color w:val="000000"/>
                <w:sz w:val="14"/>
                <w:szCs w:val="14"/>
              </w:rPr>
            </w:pPr>
          </w:p>
        </w:tc>
      </w:tr>
      <w:tr w:rsidR="0036203E" w:rsidRPr="00A16491" w14:paraId="384CD3C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tcPr>
          <w:p w14:paraId="33C7C806" w14:textId="4654F704" w:rsidR="0036203E" w:rsidRPr="0043447C" w:rsidRDefault="0036203E" w:rsidP="006235F1">
            <w:pPr>
              <w:jc w:val="left"/>
              <w:rPr>
                <w:rFonts w:cs="Arial"/>
                <w:sz w:val="14"/>
                <w:szCs w:val="14"/>
              </w:rPr>
            </w:pPr>
            <w:r w:rsidRPr="0043447C">
              <w:rPr>
                <w:rFonts w:cs="Arial"/>
                <w:sz w:val="14"/>
                <w:szCs w:val="14"/>
              </w:rPr>
              <w:t>DDD_TERM_ASSI</w:t>
            </w:r>
          </w:p>
        </w:tc>
        <w:tc>
          <w:tcPr>
            <w:tcW w:w="359" w:type="pct"/>
            <w:tcBorders>
              <w:top w:val="nil"/>
              <w:left w:val="nil"/>
              <w:bottom w:val="single" w:sz="4" w:space="0" w:color="auto"/>
              <w:right w:val="single" w:sz="4" w:space="0" w:color="auto"/>
            </w:tcBorders>
            <w:shd w:val="clear" w:color="000000" w:fill="F2F2F2"/>
            <w:noWrap/>
            <w:vAlign w:val="center"/>
          </w:tcPr>
          <w:p w14:paraId="12515238" w14:textId="4495358F" w:rsidR="0036203E" w:rsidRPr="0043447C" w:rsidRDefault="0036203E"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54CBDF1F" w14:textId="3BD44BD6" w:rsidR="0036203E" w:rsidRPr="0043447C" w:rsidRDefault="005732A0" w:rsidP="006235F1">
            <w:pPr>
              <w:jc w:val="center"/>
              <w:rPr>
                <w:rFonts w:cs="Arial"/>
                <w:sz w:val="14"/>
                <w:szCs w:val="14"/>
              </w:rPr>
            </w:pPr>
            <w:r w:rsidRPr="0043447C">
              <w:rPr>
                <w:rFonts w:cs="Arial"/>
                <w:sz w:val="14"/>
                <w:szCs w:val="14"/>
              </w:rPr>
              <w:t>3</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tcPr>
          <w:p w14:paraId="2C3B8B9E" w14:textId="472CA8A8" w:rsidR="0036203E" w:rsidRPr="0043447C" w:rsidRDefault="0036203E"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036800B2" w14:textId="174F09EE" w:rsidR="0036203E" w:rsidRPr="0043447C" w:rsidRDefault="0036203E"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tcPr>
          <w:p w14:paraId="47EF6D67" w14:textId="1D90E1B9" w:rsidR="0036203E" w:rsidRPr="0043447C" w:rsidRDefault="0036203E" w:rsidP="0036203E">
            <w:pPr>
              <w:jc w:val="left"/>
              <w:rPr>
                <w:rFonts w:cs="Arial"/>
                <w:sz w:val="14"/>
                <w:szCs w:val="14"/>
              </w:rPr>
            </w:pPr>
            <w:r w:rsidRPr="0043447C">
              <w:rPr>
                <w:rFonts w:cs="Arial"/>
                <w:sz w:val="14"/>
                <w:szCs w:val="14"/>
              </w:rPr>
              <w:t>DDD_TERM_ASSI</w:t>
            </w:r>
          </w:p>
        </w:tc>
        <w:tc>
          <w:tcPr>
            <w:tcW w:w="1324" w:type="pct"/>
            <w:tcBorders>
              <w:top w:val="nil"/>
              <w:left w:val="nil"/>
              <w:bottom w:val="single" w:sz="4" w:space="0" w:color="auto"/>
              <w:right w:val="single" w:sz="4" w:space="0" w:color="auto"/>
            </w:tcBorders>
            <w:shd w:val="clear" w:color="auto" w:fill="auto"/>
            <w:noWrap/>
            <w:vAlign w:val="center"/>
          </w:tcPr>
          <w:p w14:paraId="4744DFDC" w14:textId="77777777" w:rsidR="0036203E" w:rsidRPr="00A16491" w:rsidRDefault="0036203E" w:rsidP="0036203E">
            <w:pPr>
              <w:rPr>
                <w:rFonts w:cs="Arial"/>
                <w:color w:val="000000"/>
                <w:sz w:val="14"/>
                <w:szCs w:val="14"/>
              </w:rPr>
            </w:pPr>
          </w:p>
        </w:tc>
      </w:tr>
      <w:tr w:rsidR="007E265D" w:rsidRPr="00A16491" w14:paraId="502B6B05" w14:textId="77777777" w:rsidTr="006235F1">
        <w:trPr>
          <w:trHeight w:val="720"/>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B61B194" w14:textId="77777777" w:rsidR="007E265D" w:rsidRPr="0043447C" w:rsidRDefault="007E265D" w:rsidP="006235F1">
            <w:pPr>
              <w:jc w:val="left"/>
              <w:rPr>
                <w:rFonts w:cs="Arial"/>
                <w:sz w:val="14"/>
                <w:szCs w:val="14"/>
              </w:rPr>
            </w:pPr>
            <w:r w:rsidRPr="0043447C">
              <w:rPr>
                <w:rFonts w:cs="Arial"/>
                <w:sz w:val="14"/>
                <w:szCs w:val="14"/>
              </w:rPr>
              <w:t>TELEFONE_TEL_ASSI</w:t>
            </w:r>
          </w:p>
        </w:tc>
        <w:tc>
          <w:tcPr>
            <w:tcW w:w="359" w:type="pct"/>
            <w:tcBorders>
              <w:top w:val="nil"/>
              <w:left w:val="nil"/>
              <w:bottom w:val="single" w:sz="4" w:space="0" w:color="auto"/>
              <w:right w:val="single" w:sz="4" w:space="0" w:color="auto"/>
            </w:tcBorders>
            <w:shd w:val="clear" w:color="000000" w:fill="F2F2F2"/>
            <w:noWrap/>
            <w:vAlign w:val="center"/>
            <w:hideMark/>
          </w:tcPr>
          <w:p w14:paraId="5DE64312" w14:textId="4E3C9B38" w:rsidR="007E265D" w:rsidRPr="0043447C" w:rsidRDefault="007E265D" w:rsidP="006235F1">
            <w:pPr>
              <w:jc w:val="center"/>
              <w:rPr>
                <w:rFonts w:cs="Arial"/>
                <w:sz w:val="14"/>
                <w:szCs w:val="14"/>
              </w:rPr>
            </w:pPr>
            <w:r w:rsidRPr="0043447C">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hideMark/>
          </w:tcPr>
          <w:p w14:paraId="65A7EE3E" w14:textId="77777777" w:rsidR="007E265D" w:rsidRPr="0043447C" w:rsidRDefault="007E265D" w:rsidP="006235F1">
            <w:pPr>
              <w:jc w:val="center"/>
              <w:rPr>
                <w:rFonts w:cs="Arial"/>
                <w:sz w:val="14"/>
                <w:szCs w:val="14"/>
              </w:rPr>
            </w:pPr>
            <w:r w:rsidRPr="0043447C">
              <w:rPr>
                <w:rFonts w:cs="Arial"/>
                <w:sz w:val="14"/>
                <w:szCs w:val="14"/>
              </w:rPr>
              <w:t>15</w:t>
            </w:r>
          </w:p>
        </w:tc>
        <w:tc>
          <w:tcPr>
            <w:tcW w:w="319" w:type="pct"/>
            <w:tcBorders>
              <w:top w:val="nil"/>
              <w:left w:val="nil"/>
              <w:bottom w:val="single" w:sz="4" w:space="0" w:color="auto"/>
              <w:right w:val="single" w:sz="4" w:space="0" w:color="auto"/>
            </w:tcBorders>
            <w:shd w:val="clear" w:color="auto" w:fill="F2F2F2" w:themeFill="background1" w:themeFillShade="F2"/>
            <w:noWrap/>
            <w:vAlign w:val="center"/>
            <w:hideMark/>
          </w:tcPr>
          <w:p w14:paraId="766B9F28" w14:textId="04A6A0BC" w:rsidR="007E265D" w:rsidRPr="0043447C" w:rsidRDefault="006235F1" w:rsidP="006235F1">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9C5AB2F" w14:textId="061B902F" w:rsidR="007E265D" w:rsidRPr="0043447C" w:rsidRDefault="007E265D" w:rsidP="006235F1">
            <w:pPr>
              <w:jc w:val="center"/>
              <w:rPr>
                <w:rFonts w:cs="Arial"/>
                <w:sz w:val="14"/>
                <w:szCs w:val="14"/>
              </w:rPr>
            </w:pPr>
            <w:r w:rsidRPr="0043447C">
              <w:rPr>
                <w:rFonts w:cs="Arial"/>
                <w:sz w:val="14"/>
                <w:szCs w:val="14"/>
              </w:rPr>
              <w:t>N</w:t>
            </w:r>
          </w:p>
        </w:tc>
        <w:tc>
          <w:tcPr>
            <w:tcW w:w="1146" w:type="pct"/>
            <w:tcBorders>
              <w:top w:val="nil"/>
              <w:left w:val="nil"/>
              <w:bottom w:val="single" w:sz="4" w:space="0" w:color="auto"/>
              <w:right w:val="single" w:sz="4" w:space="0" w:color="auto"/>
            </w:tcBorders>
            <w:shd w:val="clear" w:color="auto" w:fill="auto"/>
            <w:hideMark/>
          </w:tcPr>
          <w:p w14:paraId="4F44E20C" w14:textId="77777777" w:rsidR="007E265D" w:rsidRPr="0043447C" w:rsidRDefault="007E265D" w:rsidP="007E265D">
            <w:pPr>
              <w:jc w:val="left"/>
              <w:rPr>
                <w:rFonts w:cs="Arial"/>
                <w:sz w:val="14"/>
                <w:szCs w:val="14"/>
              </w:rPr>
            </w:pPr>
            <w:r w:rsidRPr="0043447C">
              <w:rPr>
                <w:rFonts w:cs="Arial"/>
                <w:sz w:val="14"/>
                <w:szCs w:val="14"/>
              </w:rPr>
              <w:t>TELEFONE_TEL_ASSI</w:t>
            </w:r>
          </w:p>
        </w:tc>
        <w:tc>
          <w:tcPr>
            <w:tcW w:w="1324" w:type="pct"/>
            <w:tcBorders>
              <w:top w:val="nil"/>
              <w:left w:val="nil"/>
              <w:bottom w:val="single" w:sz="4" w:space="0" w:color="auto"/>
              <w:right w:val="single" w:sz="4" w:space="0" w:color="auto"/>
            </w:tcBorders>
            <w:shd w:val="clear" w:color="auto" w:fill="auto"/>
            <w:vAlign w:val="center"/>
            <w:hideMark/>
          </w:tcPr>
          <w:p w14:paraId="20A0B423" w14:textId="4644434B" w:rsidR="007E265D" w:rsidRPr="00A16491" w:rsidRDefault="00B94F2C" w:rsidP="007E265D">
            <w:pPr>
              <w:jc w:val="left"/>
              <w:rPr>
                <w:rFonts w:cs="Arial"/>
                <w:color w:val="0000FF"/>
                <w:sz w:val="14"/>
                <w:szCs w:val="14"/>
                <w:u w:val="single"/>
              </w:rPr>
            </w:pPr>
            <w:hyperlink r:id="rId42" w:anchor="RANGE!_Normalizações_de_Registros" w:history="1">
              <w:r w:rsidR="007E265D" w:rsidRPr="007A5469">
                <w:rPr>
                  <w:rFonts w:cs="Arial"/>
                  <w:sz w:val="14"/>
                  <w:szCs w:val="14"/>
                </w:rPr>
                <w:t xml:space="preserve"> Vide item </w:t>
              </w:r>
              <w:hyperlink w:anchor="_Normalizações_de_Registros" w:history="1">
                <w:r w:rsidR="007E265D" w:rsidRPr="007A5469">
                  <w:rPr>
                    <w:rStyle w:val="Hyperlink"/>
                    <w:rFonts w:cs="Arial"/>
                    <w:sz w:val="14"/>
                    <w:szCs w:val="14"/>
                  </w:rPr>
                  <w:t xml:space="preserve">Normalizações de Registros - </w:t>
                </w:r>
                <w:r w:rsidR="007E265D">
                  <w:rPr>
                    <w:rStyle w:val="Hyperlink"/>
                    <w:rFonts w:cs="Arial"/>
                    <w:sz w:val="14"/>
                    <w:szCs w:val="14"/>
                  </w:rPr>
                  <w:t>TELEFONE</w:t>
                </w:r>
              </w:hyperlink>
              <w:r w:rsidR="007E265D" w:rsidRPr="00A16491">
                <w:rPr>
                  <w:rFonts w:cs="Arial"/>
                  <w:color w:val="0000FF"/>
                  <w:sz w:val="14"/>
                  <w:szCs w:val="14"/>
                  <w:u w:val="single"/>
                </w:rPr>
                <w:br/>
              </w:r>
              <w:r w:rsidR="007E265D" w:rsidRPr="00A16491">
                <w:rPr>
                  <w:rFonts w:cs="Arial"/>
                  <w:color w:val="0000FF"/>
                  <w:sz w:val="14"/>
                  <w:szCs w:val="14"/>
                </w:rPr>
                <w:t>Se length(TELEFONE_TEL_ASSI)=0 or TELEFONE_TEL_ASSI =NULL or TELEFONE_TEL_ASSI is not NUMBER</w:t>
              </w:r>
              <w:r w:rsidR="007E265D" w:rsidRPr="00A16491">
                <w:rPr>
                  <w:rFonts w:cs="Arial"/>
                  <w:color w:val="0000FF"/>
                  <w:sz w:val="14"/>
                  <w:szCs w:val="14"/>
                </w:rPr>
                <w:br/>
                <w:t xml:space="preserve"> - Armazena registro na tabela de erro</w:t>
              </w:r>
            </w:hyperlink>
          </w:p>
        </w:tc>
      </w:tr>
      <w:tr w:rsidR="007E265D" w:rsidRPr="00A16491" w14:paraId="44EFDD09"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CB58386" w14:textId="77777777" w:rsidR="007E265D" w:rsidRPr="0043447C" w:rsidRDefault="007E265D" w:rsidP="006235F1">
            <w:pPr>
              <w:jc w:val="left"/>
              <w:rPr>
                <w:rFonts w:cs="Arial"/>
                <w:sz w:val="14"/>
                <w:szCs w:val="14"/>
              </w:rPr>
            </w:pPr>
            <w:r w:rsidRPr="0043447C">
              <w:rPr>
                <w:rFonts w:cs="Arial"/>
                <w:sz w:val="14"/>
                <w:szCs w:val="14"/>
              </w:rPr>
              <w:t>DDD_TRONCO_CHAVE</w:t>
            </w:r>
          </w:p>
        </w:tc>
        <w:tc>
          <w:tcPr>
            <w:tcW w:w="359" w:type="pct"/>
            <w:tcBorders>
              <w:top w:val="nil"/>
              <w:left w:val="nil"/>
              <w:bottom w:val="single" w:sz="4" w:space="0" w:color="auto"/>
              <w:right w:val="single" w:sz="4" w:space="0" w:color="auto"/>
            </w:tcBorders>
            <w:shd w:val="clear" w:color="000000" w:fill="F2F2F2"/>
            <w:noWrap/>
            <w:vAlign w:val="center"/>
            <w:hideMark/>
          </w:tcPr>
          <w:p w14:paraId="4A8363F3"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D9E4AED" w14:textId="77777777" w:rsidR="007E265D" w:rsidRPr="0043447C" w:rsidRDefault="007E265D" w:rsidP="006235F1">
            <w:pPr>
              <w:jc w:val="center"/>
              <w:rPr>
                <w:rFonts w:cs="Arial"/>
                <w:sz w:val="14"/>
                <w:szCs w:val="14"/>
              </w:rPr>
            </w:pPr>
            <w:r w:rsidRPr="0043447C">
              <w:rPr>
                <w:rFonts w:cs="Arial"/>
                <w:sz w:val="14"/>
                <w:szCs w:val="14"/>
              </w:rPr>
              <w:t>3</w:t>
            </w:r>
          </w:p>
        </w:tc>
        <w:tc>
          <w:tcPr>
            <w:tcW w:w="319" w:type="pct"/>
            <w:tcBorders>
              <w:top w:val="nil"/>
              <w:left w:val="nil"/>
              <w:bottom w:val="single" w:sz="4" w:space="0" w:color="auto"/>
              <w:right w:val="single" w:sz="4" w:space="0" w:color="auto"/>
            </w:tcBorders>
            <w:shd w:val="clear" w:color="000000" w:fill="F2F2F2"/>
            <w:noWrap/>
            <w:vAlign w:val="center"/>
            <w:hideMark/>
          </w:tcPr>
          <w:p w14:paraId="2CAD4449" w14:textId="6A771092"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E21645D" w14:textId="74C3A566"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213EDF9" w14:textId="77777777" w:rsidR="007E265D" w:rsidRPr="0043447C" w:rsidRDefault="007E265D" w:rsidP="007E265D">
            <w:pPr>
              <w:jc w:val="left"/>
              <w:rPr>
                <w:rFonts w:cs="Arial"/>
                <w:sz w:val="14"/>
                <w:szCs w:val="14"/>
              </w:rPr>
            </w:pPr>
            <w:r w:rsidRPr="0043447C">
              <w:rPr>
                <w:rFonts w:cs="Arial"/>
                <w:sz w:val="14"/>
                <w:szCs w:val="14"/>
              </w:rPr>
              <w:t>DDD_TRONCO_CHAVE</w:t>
            </w:r>
          </w:p>
        </w:tc>
        <w:tc>
          <w:tcPr>
            <w:tcW w:w="1324" w:type="pct"/>
            <w:tcBorders>
              <w:top w:val="nil"/>
              <w:left w:val="nil"/>
              <w:bottom w:val="single" w:sz="4" w:space="0" w:color="auto"/>
              <w:right w:val="single" w:sz="4" w:space="0" w:color="auto"/>
            </w:tcBorders>
            <w:shd w:val="clear" w:color="auto" w:fill="auto"/>
            <w:noWrap/>
            <w:vAlign w:val="center"/>
            <w:hideMark/>
          </w:tcPr>
          <w:p w14:paraId="419D270C"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271318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0FF8EC4" w14:textId="77777777" w:rsidR="007E265D" w:rsidRPr="0043447C" w:rsidRDefault="007E265D" w:rsidP="006235F1">
            <w:pPr>
              <w:jc w:val="left"/>
              <w:rPr>
                <w:rFonts w:cs="Arial"/>
                <w:sz w:val="14"/>
                <w:szCs w:val="14"/>
              </w:rPr>
            </w:pPr>
            <w:r w:rsidRPr="0043447C">
              <w:rPr>
                <w:rFonts w:cs="Arial"/>
                <w:sz w:val="14"/>
                <w:szCs w:val="14"/>
              </w:rPr>
              <w:t>TELEFONE_TRONCO_CHAVE</w:t>
            </w:r>
          </w:p>
        </w:tc>
        <w:tc>
          <w:tcPr>
            <w:tcW w:w="359" w:type="pct"/>
            <w:tcBorders>
              <w:top w:val="nil"/>
              <w:left w:val="nil"/>
              <w:bottom w:val="single" w:sz="4" w:space="0" w:color="auto"/>
              <w:right w:val="single" w:sz="4" w:space="0" w:color="auto"/>
            </w:tcBorders>
            <w:shd w:val="clear" w:color="000000" w:fill="F2F2F2"/>
            <w:noWrap/>
            <w:vAlign w:val="center"/>
            <w:hideMark/>
          </w:tcPr>
          <w:p w14:paraId="2714CFA5"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46EA9A2" w14:textId="77777777" w:rsidR="007E265D" w:rsidRPr="0043447C" w:rsidRDefault="007E265D" w:rsidP="006235F1">
            <w:pPr>
              <w:jc w:val="center"/>
              <w:rPr>
                <w:rFonts w:cs="Arial"/>
                <w:sz w:val="14"/>
                <w:szCs w:val="14"/>
              </w:rPr>
            </w:pPr>
            <w:r w:rsidRPr="0043447C">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046E8AA4" w14:textId="10AD3DA2"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FC96070" w14:textId="612221D4"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B857EA2" w14:textId="77777777" w:rsidR="007E265D" w:rsidRPr="0043447C" w:rsidRDefault="007E265D" w:rsidP="007E265D">
            <w:pPr>
              <w:jc w:val="left"/>
              <w:rPr>
                <w:rFonts w:cs="Arial"/>
                <w:sz w:val="14"/>
                <w:szCs w:val="14"/>
              </w:rPr>
            </w:pPr>
            <w:r w:rsidRPr="0043447C">
              <w:rPr>
                <w:rFonts w:cs="Arial"/>
                <w:sz w:val="14"/>
                <w:szCs w:val="14"/>
              </w:rPr>
              <w:t>TELEFONE_TRONCO_CHAVE</w:t>
            </w:r>
          </w:p>
        </w:tc>
        <w:tc>
          <w:tcPr>
            <w:tcW w:w="1324" w:type="pct"/>
            <w:tcBorders>
              <w:top w:val="nil"/>
              <w:left w:val="nil"/>
              <w:bottom w:val="single" w:sz="4" w:space="0" w:color="auto"/>
              <w:right w:val="single" w:sz="4" w:space="0" w:color="auto"/>
            </w:tcBorders>
            <w:shd w:val="clear" w:color="auto" w:fill="auto"/>
            <w:noWrap/>
            <w:vAlign w:val="center"/>
            <w:hideMark/>
          </w:tcPr>
          <w:p w14:paraId="1B57CD71" w14:textId="2A92D727"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TELEFONE</w:t>
              </w:r>
            </w:hyperlink>
          </w:p>
        </w:tc>
      </w:tr>
      <w:tr w:rsidR="007E265D" w:rsidRPr="00A16491" w14:paraId="5C05E4E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B86F5B2" w14:textId="77777777" w:rsidR="007E265D" w:rsidRPr="0043447C" w:rsidRDefault="007E265D" w:rsidP="006235F1">
            <w:pPr>
              <w:jc w:val="left"/>
              <w:rPr>
                <w:rFonts w:cs="Arial"/>
                <w:sz w:val="14"/>
                <w:szCs w:val="14"/>
              </w:rPr>
            </w:pPr>
            <w:r w:rsidRPr="0043447C">
              <w:rPr>
                <w:rFonts w:cs="Arial"/>
                <w:sz w:val="14"/>
                <w:szCs w:val="14"/>
              </w:rPr>
              <w:t>IDENT_TERMINAL_COBRANCA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238C70BA"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DCD58D9" w14:textId="77777777" w:rsidR="007E265D" w:rsidRPr="0043447C" w:rsidRDefault="007E265D"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29D66F66" w14:textId="7578A1C5"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27C6B7B" w14:textId="2FE30804"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A3415D8" w14:textId="77777777" w:rsidR="007E265D" w:rsidRPr="0043447C" w:rsidRDefault="007E265D" w:rsidP="007E265D">
            <w:pPr>
              <w:jc w:val="left"/>
              <w:rPr>
                <w:rFonts w:cs="Arial"/>
                <w:sz w:val="14"/>
                <w:szCs w:val="14"/>
              </w:rPr>
            </w:pPr>
            <w:r w:rsidRPr="0043447C">
              <w:rPr>
                <w:rFonts w:cs="Arial"/>
                <w:sz w:val="14"/>
                <w:szCs w:val="14"/>
              </w:rPr>
              <w:t>IDENT_TERMINAL_COBRANCA</w:t>
            </w:r>
          </w:p>
        </w:tc>
        <w:tc>
          <w:tcPr>
            <w:tcW w:w="1324" w:type="pct"/>
            <w:tcBorders>
              <w:top w:val="nil"/>
              <w:left w:val="nil"/>
              <w:bottom w:val="single" w:sz="4" w:space="0" w:color="auto"/>
              <w:right w:val="single" w:sz="4" w:space="0" w:color="auto"/>
            </w:tcBorders>
            <w:shd w:val="clear" w:color="000000" w:fill="auto"/>
            <w:vAlign w:val="bottom"/>
            <w:hideMark/>
          </w:tcPr>
          <w:p w14:paraId="5B36AFDF" w14:textId="77777777" w:rsidR="007E265D" w:rsidRPr="00A16491" w:rsidRDefault="007E265D" w:rsidP="007E265D">
            <w:pPr>
              <w:jc w:val="left"/>
              <w:rPr>
                <w:rFonts w:cs="Arial"/>
                <w:sz w:val="14"/>
                <w:szCs w:val="14"/>
              </w:rPr>
            </w:pPr>
            <w:r w:rsidRPr="00A16491">
              <w:rPr>
                <w:rFonts w:cs="Arial"/>
                <w:sz w:val="14"/>
                <w:szCs w:val="14"/>
              </w:rPr>
              <w:t> </w:t>
            </w:r>
          </w:p>
        </w:tc>
      </w:tr>
      <w:tr w:rsidR="007E265D" w:rsidRPr="00A16491" w14:paraId="3BC5A580"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92AC15D" w14:textId="77777777" w:rsidR="007E265D" w:rsidRPr="0043447C" w:rsidRDefault="007E265D" w:rsidP="006235F1">
            <w:pPr>
              <w:jc w:val="left"/>
              <w:rPr>
                <w:rFonts w:cs="Arial"/>
                <w:sz w:val="14"/>
                <w:szCs w:val="14"/>
              </w:rPr>
            </w:pPr>
            <w:r w:rsidRPr="0043447C">
              <w:rPr>
                <w:rFonts w:cs="Arial"/>
                <w:sz w:val="14"/>
                <w:szCs w:val="14"/>
              </w:rPr>
              <w:t>CNL_INST_TERM</w:t>
            </w:r>
          </w:p>
        </w:tc>
        <w:tc>
          <w:tcPr>
            <w:tcW w:w="359" w:type="pct"/>
            <w:tcBorders>
              <w:top w:val="nil"/>
              <w:left w:val="nil"/>
              <w:bottom w:val="single" w:sz="4" w:space="0" w:color="auto"/>
              <w:right w:val="single" w:sz="4" w:space="0" w:color="auto"/>
            </w:tcBorders>
            <w:shd w:val="clear" w:color="000000" w:fill="F2F2F2"/>
            <w:noWrap/>
            <w:vAlign w:val="center"/>
            <w:hideMark/>
          </w:tcPr>
          <w:p w14:paraId="2848F204"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1794624" w14:textId="77777777" w:rsidR="007E265D" w:rsidRPr="0043447C" w:rsidRDefault="007E265D"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74849FE0" w14:textId="33B74843"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EF65B8C" w14:textId="195BFEC5"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C22D768" w14:textId="77777777" w:rsidR="007E265D" w:rsidRPr="0043447C" w:rsidRDefault="007E265D" w:rsidP="007E265D">
            <w:pPr>
              <w:jc w:val="left"/>
              <w:rPr>
                <w:rFonts w:cs="Arial"/>
                <w:sz w:val="14"/>
                <w:szCs w:val="14"/>
              </w:rPr>
            </w:pPr>
            <w:r w:rsidRPr="0043447C">
              <w:rPr>
                <w:rFonts w:cs="Arial"/>
                <w:sz w:val="14"/>
                <w:szCs w:val="14"/>
              </w:rPr>
              <w:t>CNL_INST_TERM</w:t>
            </w:r>
          </w:p>
        </w:tc>
        <w:tc>
          <w:tcPr>
            <w:tcW w:w="1324" w:type="pct"/>
            <w:tcBorders>
              <w:top w:val="nil"/>
              <w:left w:val="nil"/>
              <w:bottom w:val="single" w:sz="4" w:space="0" w:color="auto"/>
              <w:right w:val="single" w:sz="4" w:space="0" w:color="auto"/>
            </w:tcBorders>
            <w:shd w:val="clear" w:color="auto" w:fill="auto"/>
            <w:noWrap/>
            <w:vAlign w:val="center"/>
            <w:hideMark/>
          </w:tcPr>
          <w:p w14:paraId="0FAEB0E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DA161E" w:rsidRPr="00A16491" w14:paraId="673DD036"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tcPr>
          <w:p w14:paraId="1F5F6760" w14:textId="6390564D" w:rsidR="00DA161E" w:rsidRPr="0043447C" w:rsidRDefault="00DA161E" w:rsidP="006235F1">
            <w:pPr>
              <w:jc w:val="left"/>
              <w:rPr>
                <w:rFonts w:cs="Arial"/>
                <w:sz w:val="14"/>
                <w:szCs w:val="14"/>
              </w:rPr>
            </w:pPr>
            <w:r w:rsidRPr="0043447C">
              <w:rPr>
                <w:rFonts w:cs="Arial"/>
                <w:sz w:val="14"/>
                <w:szCs w:val="14"/>
              </w:rPr>
              <w:t>TIPO_LOGRADOURO_INST_TERM</w:t>
            </w:r>
          </w:p>
        </w:tc>
        <w:tc>
          <w:tcPr>
            <w:tcW w:w="359" w:type="pct"/>
            <w:tcBorders>
              <w:top w:val="nil"/>
              <w:left w:val="nil"/>
              <w:bottom w:val="single" w:sz="4" w:space="0" w:color="auto"/>
              <w:right w:val="single" w:sz="4" w:space="0" w:color="auto"/>
            </w:tcBorders>
            <w:shd w:val="clear" w:color="000000" w:fill="F2F2F2"/>
            <w:noWrap/>
            <w:vAlign w:val="center"/>
          </w:tcPr>
          <w:p w14:paraId="2A0D8459" w14:textId="334BA1BD" w:rsidR="00DA161E" w:rsidRPr="0043447C" w:rsidRDefault="00DA161E"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tcPr>
          <w:p w14:paraId="639B2631" w14:textId="77889A5C" w:rsidR="00DA161E" w:rsidRPr="0043447C" w:rsidRDefault="00DA161E"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tcPr>
          <w:p w14:paraId="52151A2A" w14:textId="79498987" w:rsidR="00DA161E" w:rsidRPr="0043447C" w:rsidRDefault="00DA161E"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0E999A79" w14:textId="152E0891" w:rsidR="00DA161E" w:rsidRPr="0043447C" w:rsidRDefault="00DA161E"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tcPr>
          <w:p w14:paraId="35C7C5EF" w14:textId="0A8D4225" w:rsidR="00DA161E" w:rsidRPr="0043447C" w:rsidRDefault="00DA161E" w:rsidP="00DA161E">
            <w:pPr>
              <w:jc w:val="left"/>
              <w:rPr>
                <w:rFonts w:cs="Arial"/>
                <w:sz w:val="14"/>
                <w:szCs w:val="14"/>
              </w:rPr>
            </w:pPr>
            <w:r w:rsidRPr="0043447C">
              <w:rPr>
                <w:rFonts w:cs="Arial"/>
                <w:sz w:val="14"/>
                <w:szCs w:val="14"/>
              </w:rPr>
              <w:t>TIPO_LOGRADOURO_INST_TERM</w:t>
            </w:r>
          </w:p>
        </w:tc>
        <w:tc>
          <w:tcPr>
            <w:tcW w:w="1324" w:type="pct"/>
            <w:tcBorders>
              <w:top w:val="nil"/>
              <w:left w:val="nil"/>
              <w:bottom w:val="single" w:sz="4" w:space="0" w:color="auto"/>
              <w:right w:val="single" w:sz="4" w:space="0" w:color="auto"/>
            </w:tcBorders>
            <w:shd w:val="clear" w:color="auto" w:fill="auto"/>
            <w:noWrap/>
            <w:vAlign w:val="center"/>
          </w:tcPr>
          <w:p w14:paraId="4C014195" w14:textId="77777777" w:rsidR="00DA161E" w:rsidRPr="00A16491" w:rsidRDefault="00DA161E" w:rsidP="00DA161E">
            <w:pPr>
              <w:rPr>
                <w:rFonts w:cs="Arial"/>
                <w:color w:val="000000"/>
                <w:sz w:val="14"/>
                <w:szCs w:val="14"/>
              </w:rPr>
            </w:pPr>
          </w:p>
        </w:tc>
      </w:tr>
      <w:tr w:rsidR="007E265D" w:rsidRPr="00A16491" w14:paraId="13846EC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86AE496" w14:textId="77777777" w:rsidR="007E265D" w:rsidRPr="0043447C" w:rsidRDefault="007E265D" w:rsidP="006235F1">
            <w:pPr>
              <w:jc w:val="left"/>
              <w:rPr>
                <w:rFonts w:cs="Arial"/>
                <w:sz w:val="14"/>
                <w:szCs w:val="14"/>
              </w:rPr>
            </w:pPr>
            <w:r w:rsidRPr="0043447C">
              <w:rPr>
                <w:rFonts w:cs="Arial"/>
                <w:sz w:val="14"/>
                <w:szCs w:val="14"/>
              </w:rPr>
              <w:t>TIPO_LOGRADOURO_COBRANCA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27D0141A"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49FF977" w14:textId="77777777" w:rsidR="007E265D" w:rsidRPr="0043447C" w:rsidRDefault="007E265D" w:rsidP="006235F1">
            <w:pPr>
              <w:jc w:val="center"/>
              <w:rPr>
                <w:rFonts w:cs="Arial"/>
                <w:sz w:val="14"/>
                <w:szCs w:val="14"/>
              </w:rPr>
            </w:pPr>
            <w:r w:rsidRPr="0043447C">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38324A22" w14:textId="220B545B"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C52D696" w14:textId="27AFEAF2"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0FF2956" w14:textId="77777777" w:rsidR="007E265D" w:rsidRPr="0043447C" w:rsidRDefault="007E265D" w:rsidP="007E265D">
            <w:pPr>
              <w:jc w:val="left"/>
              <w:rPr>
                <w:rFonts w:cs="Arial"/>
                <w:sz w:val="14"/>
                <w:szCs w:val="14"/>
              </w:rPr>
            </w:pPr>
            <w:r w:rsidRPr="0043447C">
              <w:rPr>
                <w:rFonts w:cs="Arial"/>
                <w:sz w:val="14"/>
                <w:szCs w:val="14"/>
              </w:rPr>
              <w:t>TIPO_LOGRADOURO_COBRANCA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27E19100"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6523A0B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A9B014A" w14:textId="77777777" w:rsidR="007E265D" w:rsidRPr="0043447C" w:rsidRDefault="007E265D" w:rsidP="006235F1">
            <w:pPr>
              <w:jc w:val="left"/>
              <w:rPr>
                <w:rFonts w:cs="Arial"/>
                <w:sz w:val="14"/>
                <w:szCs w:val="14"/>
              </w:rPr>
            </w:pPr>
            <w:r w:rsidRPr="0043447C">
              <w:rPr>
                <w:rFonts w:cs="Arial"/>
                <w:sz w:val="14"/>
                <w:szCs w:val="14"/>
              </w:rPr>
              <w:t>NOME_LOGRADOURO_COBRANCA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078D5FC9"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5A044B6" w14:textId="77777777" w:rsidR="007E265D" w:rsidRPr="0043447C" w:rsidRDefault="007E265D" w:rsidP="006235F1">
            <w:pPr>
              <w:jc w:val="center"/>
              <w:rPr>
                <w:rFonts w:cs="Arial"/>
                <w:sz w:val="14"/>
                <w:szCs w:val="14"/>
              </w:rPr>
            </w:pPr>
            <w:r w:rsidRPr="0043447C">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0078D7C8" w14:textId="22D50F1F"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6FAC915" w14:textId="62B1DD7E"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E00F1A9" w14:textId="77777777" w:rsidR="007E265D" w:rsidRPr="0043447C" w:rsidRDefault="007E265D" w:rsidP="007E265D">
            <w:pPr>
              <w:jc w:val="left"/>
              <w:rPr>
                <w:rFonts w:cs="Arial"/>
                <w:sz w:val="14"/>
                <w:szCs w:val="14"/>
              </w:rPr>
            </w:pPr>
            <w:r w:rsidRPr="0043447C">
              <w:rPr>
                <w:rFonts w:cs="Arial"/>
                <w:sz w:val="14"/>
                <w:szCs w:val="14"/>
              </w:rPr>
              <w:t>NOME_LOGRADOURO_COBRANCA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1543CD31" w14:textId="02A11F16"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Normalizações de Registros - ENDEREÇO</w:t>
              </w:r>
            </w:hyperlink>
          </w:p>
        </w:tc>
      </w:tr>
      <w:tr w:rsidR="007E265D" w:rsidRPr="00A16491" w14:paraId="4093D81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2DAB853" w14:textId="77777777" w:rsidR="007E265D" w:rsidRPr="0043447C" w:rsidRDefault="007E265D" w:rsidP="006235F1">
            <w:pPr>
              <w:jc w:val="left"/>
              <w:rPr>
                <w:rFonts w:cs="Arial"/>
                <w:sz w:val="14"/>
                <w:szCs w:val="14"/>
              </w:rPr>
            </w:pPr>
            <w:r w:rsidRPr="0043447C">
              <w:rPr>
                <w:rFonts w:cs="Arial"/>
                <w:sz w:val="14"/>
                <w:szCs w:val="14"/>
              </w:rPr>
              <w:t>NUMERO_IMOVEL_COBRANCA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3BDE0213"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F02560A" w14:textId="77777777" w:rsidR="007E265D" w:rsidRPr="0043447C" w:rsidRDefault="007E265D" w:rsidP="006235F1">
            <w:pPr>
              <w:jc w:val="center"/>
              <w:rPr>
                <w:rFonts w:cs="Arial"/>
                <w:sz w:val="14"/>
                <w:szCs w:val="14"/>
              </w:rPr>
            </w:pPr>
            <w:r w:rsidRPr="0043447C">
              <w:rPr>
                <w:rFonts w:cs="Arial"/>
                <w:sz w:val="14"/>
                <w:szCs w:val="14"/>
              </w:rPr>
              <w:t>20</w:t>
            </w:r>
          </w:p>
        </w:tc>
        <w:tc>
          <w:tcPr>
            <w:tcW w:w="319" w:type="pct"/>
            <w:tcBorders>
              <w:top w:val="nil"/>
              <w:left w:val="nil"/>
              <w:bottom w:val="single" w:sz="4" w:space="0" w:color="auto"/>
              <w:right w:val="single" w:sz="4" w:space="0" w:color="auto"/>
            </w:tcBorders>
            <w:shd w:val="clear" w:color="000000" w:fill="F2F2F2"/>
            <w:noWrap/>
            <w:vAlign w:val="center"/>
            <w:hideMark/>
          </w:tcPr>
          <w:p w14:paraId="27AB8DE2" w14:textId="5C8B24AE"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B6EDF2E" w14:textId="610B155B"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774DDDF" w14:textId="77777777" w:rsidR="007E265D" w:rsidRPr="0043447C" w:rsidRDefault="007E265D" w:rsidP="007E265D">
            <w:pPr>
              <w:jc w:val="left"/>
              <w:rPr>
                <w:rFonts w:cs="Arial"/>
                <w:sz w:val="14"/>
                <w:szCs w:val="14"/>
              </w:rPr>
            </w:pPr>
            <w:r w:rsidRPr="0043447C">
              <w:rPr>
                <w:rFonts w:cs="Arial"/>
                <w:sz w:val="14"/>
                <w:szCs w:val="14"/>
              </w:rPr>
              <w:t>NUMERO_IMOVEL_COBRANCA</w:t>
            </w:r>
          </w:p>
        </w:tc>
        <w:tc>
          <w:tcPr>
            <w:tcW w:w="1324" w:type="pct"/>
            <w:tcBorders>
              <w:top w:val="nil"/>
              <w:left w:val="nil"/>
              <w:bottom w:val="single" w:sz="4" w:space="0" w:color="auto"/>
              <w:right w:val="single" w:sz="4" w:space="0" w:color="auto"/>
            </w:tcBorders>
            <w:shd w:val="clear" w:color="auto" w:fill="auto"/>
            <w:noWrap/>
            <w:vAlign w:val="center"/>
            <w:hideMark/>
          </w:tcPr>
          <w:p w14:paraId="09709F17"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E8703B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2D701E5" w14:textId="77777777" w:rsidR="007E265D" w:rsidRPr="00A16491" w:rsidRDefault="007E265D" w:rsidP="006235F1">
            <w:pPr>
              <w:jc w:val="left"/>
              <w:rPr>
                <w:rFonts w:cs="Arial"/>
                <w:sz w:val="14"/>
                <w:szCs w:val="14"/>
              </w:rPr>
            </w:pPr>
            <w:r w:rsidRPr="00A16491">
              <w:rPr>
                <w:rFonts w:cs="Arial"/>
                <w:sz w:val="14"/>
                <w:szCs w:val="14"/>
              </w:rPr>
              <w:t>COMPLEMENTO_COBRANCA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0D705F7F"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B0C528C"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12C79350" w14:textId="013F1E5A"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D6B1E5C" w14:textId="6D7C1173"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1786F09" w14:textId="77777777" w:rsidR="007E265D" w:rsidRPr="00A16491" w:rsidRDefault="007E265D" w:rsidP="007E265D">
            <w:pPr>
              <w:jc w:val="left"/>
              <w:rPr>
                <w:rFonts w:cs="Arial"/>
                <w:sz w:val="14"/>
                <w:szCs w:val="14"/>
              </w:rPr>
            </w:pPr>
            <w:r w:rsidRPr="00A16491">
              <w:rPr>
                <w:rFonts w:cs="Arial"/>
                <w:sz w:val="14"/>
                <w:szCs w:val="14"/>
              </w:rPr>
              <w:t>COMPLEMENTO_COBRANCA</w:t>
            </w:r>
          </w:p>
        </w:tc>
        <w:tc>
          <w:tcPr>
            <w:tcW w:w="1324" w:type="pct"/>
            <w:tcBorders>
              <w:top w:val="nil"/>
              <w:left w:val="nil"/>
              <w:bottom w:val="single" w:sz="4" w:space="0" w:color="auto"/>
              <w:right w:val="single" w:sz="4" w:space="0" w:color="auto"/>
            </w:tcBorders>
            <w:shd w:val="clear" w:color="auto" w:fill="auto"/>
            <w:noWrap/>
            <w:hideMark/>
          </w:tcPr>
          <w:p w14:paraId="64488E46" w14:textId="45E3919B" w:rsidR="007E265D" w:rsidRPr="00A16491" w:rsidRDefault="007E265D" w:rsidP="007E265D">
            <w:pPr>
              <w:rPr>
                <w:rFonts w:cs="Arial"/>
                <w:color w:val="0000FF"/>
                <w:sz w:val="14"/>
                <w:szCs w:val="14"/>
                <w:u w:val="single"/>
              </w:rPr>
            </w:pPr>
            <w:r w:rsidRPr="00D10086">
              <w:rPr>
                <w:rFonts w:cs="Arial"/>
                <w:sz w:val="14"/>
                <w:szCs w:val="14"/>
              </w:rPr>
              <w:t xml:space="preserve">Vide item </w:t>
            </w:r>
            <w:hyperlink w:anchor="_Normalizações_de_Registros" w:history="1">
              <w:r w:rsidRPr="00D10086">
                <w:rPr>
                  <w:rStyle w:val="Hyperlink"/>
                  <w:rFonts w:cs="Arial"/>
                  <w:sz w:val="14"/>
                  <w:szCs w:val="14"/>
                </w:rPr>
                <w:t>Normalizações de Registros - ENDEREÇO</w:t>
              </w:r>
            </w:hyperlink>
          </w:p>
        </w:tc>
      </w:tr>
      <w:tr w:rsidR="007E265D" w:rsidRPr="00A16491" w14:paraId="113ED07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CA79AF1" w14:textId="77777777" w:rsidR="007E265D" w:rsidRPr="00A16491" w:rsidRDefault="007E265D" w:rsidP="006235F1">
            <w:pPr>
              <w:jc w:val="left"/>
              <w:rPr>
                <w:rFonts w:cs="Arial"/>
                <w:sz w:val="14"/>
                <w:szCs w:val="14"/>
              </w:rPr>
            </w:pPr>
            <w:r w:rsidRPr="00A16491">
              <w:rPr>
                <w:rFonts w:cs="Arial"/>
                <w:sz w:val="14"/>
                <w:szCs w:val="14"/>
              </w:rPr>
              <w:t>BAIRRO_COBRANCA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34EFE040"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17AC2C6"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0D8F29BB" w14:textId="4BB64FCE"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840B1E4" w14:textId="2C206DED"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4F55230" w14:textId="77777777" w:rsidR="007E265D" w:rsidRPr="00A16491" w:rsidRDefault="007E265D" w:rsidP="007E265D">
            <w:pPr>
              <w:jc w:val="left"/>
              <w:rPr>
                <w:rFonts w:cs="Arial"/>
                <w:sz w:val="14"/>
                <w:szCs w:val="14"/>
              </w:rPr>
            </w:pPr>
            <w:r w:rsidRPr="00A16491">
              <w:rPr>
                <w:rFonts w:cs="Arial"/>
                <w:sz w:val="14"/>
                <w:szCs w:val="14"/>
              </w:rPr>
              <w:t>BAIRRO_COBRANCA</w:t>
            </w:r>
          </w:p>
        </w:tc>
        <w:tc>
          <w:tcPr>
            <w:tcW w:w="1324" w:type="pct"/>
            <w:tcBorders>
              <w:top w:val="nil"/>
              <w:left w:val="nil"/>
              <w:bottom w:val="single" w:sz="4" w:space="0" w:color="auto"/>
              <w:right w:val="single" w:sz="4" w:space="0" w:color="auto"/>
            </w:tcBorders>
            <w:shd w:val="clear" w:color="auto" w:fill="auto"/>
            <w:noWrap/>
            <w:hideMark/>
          </w:tcPr>
          <w:p w14:paraId="025EFDE4" w14:textId="65386572" w:rsidR="007E265D" w:rsidRPr="00A16491" w:rsidRDefault="007E265D" w:rsidP="007E265D">
            <w:pPr>
              <w:rPr>
                <w:rFonts w:cs="Arial"/>
                <w:color w:val="0000FF"/>
                <w:sz w:val="14"/>
                <w:szCs w:val="14"/>
                <w:u w:val="single"/>
              </w:rPr>
            </w:pPr>
            <w:r w:rsidRPr="00D10086">
              <w:rPr>
                <w:rFonts w:cs="Arial"/>
                <w:sz w:val="14"/>
                <w:szCs w:val="14"/>
              </w:rPr>
              <w:t xml:space="preserve">Vide item </w:t>
            </w:r>
            <w:hyperlink w:anchor="_Normalizações_de_Registros" w:history="1">
              <w:r w:rsidRPr="00D10086">
                <w:rPr>
                  <w:rStyle w:val="Hyperlink"/>
                  <w:rFonts w:cs="Arial"/>
                  <w:sz w:val="14"/>
                  <w:szCs w:val="14"/>
                </w:rPr>
                <w:t>Normalizações de Registros - ENDEREÇO</w:t>
              </w:r>
            </w:hyperlink>
          </w:p>
        </w:tc>
      </w:tr>
      <w:tr w:rsidR="007E265D" w:rsidRPr="00A16491" w14:paraId="131BD4B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1CF7D3C" w14:textId="77777777" w:rsidR="007E265D" w:rsidRPr="00A16491" w:rsidRDefault="007E265D" w:rsidP="006235F1">
            <w:pPr>
              <w:jc w:val="left"/>
              <w:rPr>
                <w:rFonts w:cs="Arial"/>
                <w:sz w:val="14"/>
                <w:szCs w:val="14"/>
              </w:rPr>
            </w:pPr>
            <w:r w:rsidRPr="00A16491">
              <w:rPr>
                <w:rFonts w:cs="Arial"/>
                <w:sz w:val="14"/>
                <w:szCs w:val="14"/>
              </w:rPr>
              <w:t>NOME_LOCALIDADE_COBRANCA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00042CC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B36C129" w14:textId="0B338CB2" w:rsidR="007E265D" w:rsidRPr="00A16491" w:rsidRDefault="006235F1" w:rsidP="006235F1">
            <w:pPr>
              <w:jc w:val="center"/>
              <w:rPr>
                <w:rFonts w:cs="Arial"/>
                <w:sz w:val="14"/>
                <w:szCs w:val="14"/>
              </w:rPr>
            </w:pPr>
            <w:r>
              <w:rPr>
                <w:rFonts w:cs="Arial"/>
                <w:sz w:val="14"/>
                <w:szCs w:val="14"/>
              </w:rPr>
              <w:t>200</w:t>
            </w:r>
          </w:p>
        </w:tc>
        <w:tc>
          <w:tcPr>
            <w:tcW w:w="319" w:type="pct"/>
            <w:tcBorders>
              <w:top w:val="nil"/>
              <w:left w:val="nil"/>
              <w:bottom w:val="single" w:sz="4" w:space="0" w:color="auto"/>
              <w:right w:val="single" w:sz="4" w:space="0" w:color="auto"/>
            </w:tcBorders>
            <w:shd w:val="clear" w:color="000000" w:fill="F2F2F2"/>
            <w:noWrap/>
            <w:vAlign w:val="center"/>
            <w:hideMark/>
          </w:tcPr>
          <w:p w14:paraId="3E9D06D5" w14:textId="7325D9A3"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91BDEEA" w14:textId="0E1B396E"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D438010" w14:textId="77777777" w:rsidR="007E265D" w:rsidRPr="00A16491" w:rsidRDefault="007E265D" w:rsidP="007E265D">
            <w:pPr>
              <w:jc w:val="left"/>
              <w:rPr>
                <w:rFonts w:cs="Arial"/>
                <w:sz w:val="14"/>
                <w:szCs w:val="14"/>
              </w:rPr>
            </w:pPr>
            <w:r w:rsidRPr="00A16491">
              <w:rPr>
                <w:rFonts w:cs="Arial"/>
                <w:sz w:val="14"/>
                <w:szCs w:val="14"/>
              </w:rPr>
              <w:t>NOME_LOCALIDADE_COBRANCA</w:t>
            </w:r>
          </w:p>
        </w:tc>
        <w:tc>
          <w:tcPr>
            <w:tcW w:w="1324" w:type="pct"/>
            <w:tcBorders>
              <w:top w:val="nil"/>
              <w:left w:val="nil"/>
              <w:bottom w:val="single" w:sz="4" w:space="0" w:color="auto"/>
              <w:right w:val="single" w:sz="4" w:space="0" w:color="auto"/>
            </w:tcBorders>
            <w:shd w:val="clear" w:color="auto" w:fill="auto"/>
            <w:noWrap/>
            <w:hideMark/>
          </w:tcPr>
          <w:p w14:paraId="1194C37A" w14:textId="605F2BB8" w:rsidR="007E265D" w:rsidRPr="00A16491" w:rsidRDefault="007E265D" w:rsidP="007E265D">
            <w:pPr>
              <w:rPr>
                <w:rFonts w:cs="Arial"/>
                <w:color w:val="0000FF"/>
                <w:sz w:val="14"/>
                <w:szCs w:val="14"/>
                <w:u w:val="single"/>
              </w:rPr>
            </w:pPr>
            <w:r w:rsidRPr="00D10086">
              <w:rPr>
                <w:rFonts w:cs="Arial"/>
                <w:sz w:val="14"/>
                <w:szCs w:val="14"/>
              </w:rPr>
              <w:t xml:space="preserve">Vide item </w:t>
            </w:r>
            <w:hyperlink w:anchor="_Normalizações_de_Registros" w:history="1">
              <w:r w:rsidRPr="00D10086">
                <w:rPr>
                  <w:rStyle w:val="Hyperlink"/>
                  <w:rFonts w:cs="Arial"/>
                  <w:sz w:val="14"/>
                  <w:szCs w:val="14"/>
                </w:rPr>
                <w:t>Normalizações de Registros - ENDEREÇO</w:t>
              </w:r>
            </w:hyperlink>
          </w:p>
        </w:tc>
      </w:tr>
      <w:tr w:rsidR="007E265D" w:rsidRPr="00A16491" w14:paraId="62C1CD7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DBD6A6C" w14:textId="77777777" w:rsidR="007E265D" w:rsidRPr="00A16491" w:rsidRDefault="007E265D" w:rsidP="006235F1">
            <w:pPr>
              <w:jc w:val="left"/>
              <w:rPr>
                <w:rFonts w:cs="Arial"/>
                <w:sz w:val="14"/>
                <w:szCs w:val="14"/>
              </w:rPr>
            </w:pPr>
            <w:r w:rsidRPr="00A16491">
              <w:rPr>
                <w:rFonts w:cs="Arial"/>
                <w:sz w:val="14"/>
                <w:szCs w:val="14"/>
              </w:rPr>
              <w:t>CNL_COBRANCA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56A86C34"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64BDEDC"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77B15AD6" w14:textId="4576E423"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9F6B76E" w14:textId="7D1AEEE0"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8E7E22F" w14:textId="77777777" w:rsidR="007E265D" w:rsidRPr="00A16491" w:rsidRDefault="007E265D" w:rsidP="007E265D">
            <w:pPr>
              <w:jc w:val="left"/>
              <w:rPr>
                <w:rFonts w:cs="Arial"/>
                <w:sz w:val="14"/>
                <w:szCs w:val="14"/>
              </w:rPr>
            </w:pPr>
            <w:r w:rsidRPr="00A16491">
              <w:rPr>
                <w:rFonts w:cs="Arial"/>
                <w:sz w:val="14"/>
                <w:szCs w:val="14"/>
              </w:rPr>
              <w:t>CNL_COBRANCA</w:t>
            </w:r>
          </w:p>
        </w:tc>
        <w:tc>
          <w:tcPr>
            <w:tcW w:w="1324" w:type="pct"/>
            <w:tcBorders>
              <w:top w:val="nil"/>
              <w:left w:val="nil"/>
              <w:bottom w:val="single" w:sz="4" w:space="0" w:color="auto"/>
              <w:right w:val="single" w:sz="4" w:space="0" w:color="auto"/>
            </w:tcBorders>
            <w:shd w:val="clear" w:color="auto" w:fill="auto"/>
            <w:noWrap/>
            <w:vAlign w:val="center"/>
            <w:hideMark/>
          </w:tcPr>
          <w:p w14:paraId="32DCFC24"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A2B2F5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FF426A5" w14:textId="77777777" w:rsidR="007E265D" w:rsidRPr="00A16491" w:rsidRDefault="007E265D" w:rsidP="006235F1">
            <w:pPr>
              <w:jc w:val="left"/>
              <w:rPr>
                <w:rFonts w:cs="Arial"/>
                <w:sz w:val="14"/>
                <w:szCs w:val="14"/>
              </w:rPr>
            </w:pPr>
            <w:r w:rsidRPr="00A16491">
              <w:rPr>
                <w:rFonts w:cs="Arial"/>
                <w:sz w:val="14"/>
                <w:szCs w:val="14"/>
              </w:rPr>
              <w:t>UF_COBRANCA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147B6EA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E517115" w14:textId="77777777" w:rsidR="007E265D" w:rsidRPr="00A16491" w:rsidRDefault="007E265D" w:rsidP="006235F1">
            <w:pPr>
              <w:jc w:val="center"/>
              <w:rPr>
                <w:rFonts w:cs="Arial"/>
                <w:sz w:val="14"/>
                <w:szCs w:val="14"/>
              </w:rPr>
            </w:pPr>
            <w:r w:rsidRPr="00A16491">
              <w:rPr>
                <w:rFonts w:cs="Arial"/>
                <w:sz w:val="14"/>
                <w:szCs w:val="14"/>
              </w:rPr>
              <w:t>5</w:t>
            </w:r>
          </w:p>
        </w:tc>
        <w:tc>
          <w:tcPr>
            <w:tcW w:w="319" w:type="pct"/>
            <w:tcBorders>
              <w:top w:val="nil"/>
              <w:left w:val="nil"/>
              <w:bottom w:val="single" w:sz="4" w:space="0" w:color="auto"/>
              <w:right w:val="single" w:sz="4" w:space="0" w:color="auto"/>
            </w:tcBorders>
            <w:shd w:val="clear" w:color="000000" w:fill="F2F2F2"/>
            <w:noWrap/>
            <w:vAlign w:val="center"/>
            <w:hideMark/>
          </w:tcPr>
          <w:p w14:paraId="756C2019"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0184762"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E774E72" w14:textId="77777777" w:rsidR="007E265D" w:rsidRPr="00A16491" w:rsidRDefault="007E265D" w:rsidP="007E265D">
            <w:pPr>
              <w:jc w:val="left"/>
              <w:rPr>
                <w:rFonts w:cs="Arial"/>
                <w:sz w:val="14"/>
                <w:szCs w:val="14"/>
              </w:rPr>
            </w:pPr>
            <w:r w:rsidRPr="00A16491">
              <w:rPr>
                <w:rFonts w:cs="Arial"/>
                <w:sz w:val="14"/>
                <w:szCs w:val="14"/>
              </w:rPr>
              <w:t>UF_COBRANCA</w:t>
            </w:r>
          </w:p>
        </w:tc>
        <w:tc>
          <w:tcPr>
            <w:tcW w:w="1324" w:type="pct"/>
            <w:tcBorders>
              <w:top w:val="nil"/>
              <w:left w:val="nil"/>
              <w:bottom w:val="single" w:sz="4" w:space="0" w:color="auto"/>
              <w:right w:val="single" w:sz="4" w:space="0" w:color="auto"/>
            </w:tcBorders>
            <w:shd w:val="clear" w:color="auto" w:fill="auto"/>
            <w:noWrap/>
            <w:vAlign w:val="center"/>
            <w:hideMark/>
          </w:tcPr>
          <w:p w14:paraId="52094F11"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9CF79F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5C41995" w14:textId="77777777" w:rsidR="007E265D" w:rsidRPr="00A16491" w:rsidRDefault="007E265D" w:rsidP="006235F1">
            <w:pPr>
              <w:jc w:val="left"/>
              <w:rPr>
                <w:rFonts w:cs="Arial"/>
                <w:sz w:val="14"/>
                <w:szCs w:val="14"/>
              </w:rPr>
            </w:pPr>
            <w:r w:rsidRPr="00A16491">
              <w:rPr>
                <w:rFonts w:cs="Arial"/>
                <w:sz w:val="14"/>
                <w:szCs w:val="14"/>
              </w:rPr>
              <w:t>CEP_COBRANCA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7F16686E"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9B1352E"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3E51EADF" w14:textId="0D4AF141"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7AC3996" w14:textId="0F15F10E"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52A21C2" w14:textId="77777777" w:rsidR="007E265D" w:rsidRPr="00A16491" w:rsidRDefault="007E265D" w:rsidP="007E265D">
            <w:pPr>
              <w:jc w:val="left"/>
              <w:rPr>
                <w:rFonts w:cs="Arial"/>
                <w:sz w:val="14"/>
                <w:szCs w:val="14"/>
              </w:rPr>
            </w:pPr>
            <w:r w:rsidRPr="00A16491">
              <w:rPr>
                <w:rFonts w:cs="Arial"/>
                <w:sz w:val="14"/>
                <w:szCs w:val="14"/>
              </w:rPr>
              <w:t>CEP_COBRANCA</w:t>
            </w:r>
          </w:p>
        </w:tc>
        <w:tc>
          <w:tcPr>
            <w:tcW w:w="1324" w:type="pct"/>
            <w:tcBorders>
              <w:top w:val="nil"/>
              <w:left w:val="nil"/>
              <w:bottom w:val="single" w:sz="4" w:space="0" w:color="auto"/>
              <w:right w:val="single" w:sz="4" w:space="0" w:color="auto"/>
            </w:tcBorders>
            <w:shd w:val="clear" w:color="auto" w:fill="auto"/>
            <w:noWrap/>
            <w:vAlign w:val="center"/>
            <w:hideMark/>
          </w:tcPr>
          <w:p w14:paraId="4C5DE964" w14:textId="65F72C87"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CEP</w:t>
              </w:r>
            </w:hyperlink>
          </w:p>
        </w:tc>
      </w:tr>
      <w:tr w:rsidR="007E265D" w:rsidRPr="00A16491" w14:paraId="4724F97C"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786F45D" w14:textId="77777777" w:rsidR="007E265D" w:rsidRPr="00A16491" w:rsidRDefault="007E265D" w:rsidP="006235F1">
            <w:pPr>
              <w:jc w:val="left"/>
              <w:rPr>
                <w:rFonts w:cs="Arial"/>
                <w:sz w:val="14"/>
                <w:szCs w:val="14"/>
              </w:rPr>
            </w:pPr>
            <w:r w:rsidRPr="00A16491">
              <w:rPr>
                <w:rFonts w:cs="Arial"/>
                <w:sz w:val="14"/>
                <w:szCs w:val="14"/>
              </w:rPr>
              <w:t>DDD_TEL_CONTATO</w:t>
            </w:r>
          </w:p>
        </w:tc>
        <w:tc>
          <w:tcPr>
            <w:tcW w:w="359" w:type="pct"/>
            <w:tcBorders>
              <w:top w:val="nil"/>
              <w:left w:val="nil"/>
              <w:bottom w:val="single" w:sz="4" w:space="0" w:color="auto"/>
              <w:right w:val="single" w:sz="4" w:space="0" w:color="auto"/>
            </w:tcBorders>
            <w:shd w:val="clear" w:color="000000" w:fill="F2F2F2"/>
            <w:noWrap/>
            <w:vAlign w:val="center"/>
            <w:hideMark/>
          </w:tcPr>
          <w:p w14:paraId="4F596262"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3203832" w14:textId="77777777" w:rsidR="007E265D" w:rsidRPr="00A16491" w:rsidRDefault="007E265D" w:rsidP="006235F1">
            <w:pPr>
              <w:jc w:val="center"/>
              <w:rPr>
                <w:rFonts w:cs="Arial"/>
                <w:sz w:val="14"/>
                <w:szCs w:val="14"/>
              </w:rPr>
            </w:pPr>
            <w:r w:rsidRPr="00A16491">
              <w:rPr>
                <w:rFonts w:cs="Arial"/>
                <w:sz w:val="14"/>
                <w:szCs w:val="14"/>
              </w:rPr>
              <w:t>3</w:t>
            </w:r>
          </w:p>
        </w:tc>
        <w:tc>
          <w:tcPr>
            <w:tcW w:w="319" w:type="pct"/>
            <w:tcBorders>
              <w:top w:val="nil"/>
              <w:left w:val="nil"/>
              <w:bottom w:val="single" w:sz="4" w:space="0" w:color="auto"/>
              <w:right w:val="single" w:sz="4" w:space="0" w:color="auto"/>
            </w:tcBorders>
            <w:shd w:val="clear" w:color="000000" w:fill="F2F2F2"/>
            <w:noWrap/>
            <w:vAlign w:val="center"/>
            <w:hideMark/>
          </w:tcPr>
          <w:p w14:paraId="7618B3E5"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CBA6150"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533FD21" w14:textId="77777777" w:rsidR="007E265D" w:rsidRPr="00A16491" w:rsidRDefault="007E265D" w:rsidP="007E265D">
            <w:pPr>
              <w:jc w:val="left"/>
              <w:rPr>
                <w:rFonts w:cs="Arial"/>
                <w:sz w:val="14"/>
                <w:szCs w:val="14"/>
              </w:rPr>
            </w:pPr>
            <w:r w:rsidRPr="00A16491">
              <w:rPr>
                <w:rFonts w:cs="Arial"/>
                <w:sz w:val="14"/>
                <w:szCs w:val="14"/>
              </w:rPr>
              <w:t>DDD_TEL_CONTATO</w:t>
            </w:r>
          </w:p>
        </w:tc>
        <w:tc>
          <w:tcPr>
            <w:tcW w:w="1324" w:type="pct"/>
            <w:tcBorders>
              <w:top w:val="nil"/>
              <w:left w:val="nil"/>
              <w:bottom w:val="single" w:sz="4" w:space="0" w:color="auto"/>
              <w:right w:val="single" w:sz="4" w:space="0" w:color="auto"/>
            </w:tcBorders>
            <w:shd w:val="clear" w:color="auto" w:fill="auto"/>
            <w:noWrap/>
            <w:vAlign w:val="center"/>
            <w:hideMark/>
          </w:tcPr>
          <w:p w14:paraId="36827DE8"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B784AA0"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083D978" w14:textId="77777777" w:rsidR="007E265D" w:rsidRPr="00A16491" w:rsidRDefault="007E265D" w:rsidP="006235F1">
            <w:pPr>
              <w:jc w:val="left"/>
              <w:rPr>
                <w:rFonts w:cs="Arial"/>
                <w:sz w:val="14"/>
                <w:szCs w:val="14"/>
              </w:rPr>
            </w:pPr>
            <w:r w:rsidRPr="00A16491">
              <w:rPr>
                <w:rFonts w:cs="Arial"/>
                <w:sz w:val="14"/>
                <w:szCs w:val="14"/>
              </w:rPr>
              <w:t>TELEFONE_CONTATO</w:t>
            </w:r>
          </w:p>
        </w:tc>
        <w:tc>
          <w:tcPr>
            <w:tcW w:w="359" w:type="pct"/>
            <w:tcBorders>
              <w:top w:val="nil"/>
              <w:left w:val="nil"/>
              <w:bottom w:val="single" w:sz="4" w:space="0" w:color="auto"/>
              <w:right w:val="single" w:sz="4" w:space="0" w:color="auto"/>
            </w:tcBorders>
            <w:shd w:val="clear" w:color="000000" w:fill="F2F2F2"/>
            <w:noWrap/>
            <w:vAlign w:val="center"/>
            <w:hideMark/>
          </w:tcPr>
          <w:p w14:paraId="0D3ABF1E"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1C29261"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40765AB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78329A0"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DE09E5E" w14:textId="77777777" w:rsidR="007E265D" w:rsidRPr="00A16491" w:rsidRDefault="007E265D" w:rsidP="007E265D">
            <w:pPr>
              <w:jc w:val="left"/>
              <w:rPr>
                <w:rFonts w:cs="Arial"/>
                <w:sz w:val="14"/>
                <w:szCs w:val="14"/>
              </w:rPr>
            </w:pPr>
            <w:r w:rsidRPr="00A16491">
              <w:rPr>
                <w:rFonts w:cs="Arial"/>
                <w:sz w:val="14"/>
                <w:szCs w:val="14"/>
              </w:rPr>
              <w:t>TELEFONE_CONTATO</w:t>
            </w:r>
          </w:p>
        </w:tc>
        <w:tc>
          <w:tcPr>
            <w:tcW w:w="1324" w:type="pct"/>
            <w:tcBorders>
              <w:top w:val="nil"/>
              <w:left w:val="nil"/>
              <w:bottom w:val="single" w:sz="4" w:space="0" w:color="auto"/>
              <w:right w:val="single" w:sz="4" w:space="0" w:color="auto"/>
            </w:tcBorders>
            <w:shd w:val="clear" w:color="auto" w:fill="auto"/>
            <w:noWrap/>
            <w:vAlign w:val="center"/>
            <w:hideMark/>
          </w:tcPr>
          <w:p w14:paraId="4D283B50" w14:textId="292BC791"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TELEFONE</w:t>
              </w:r>
            </w:hyperlink>
          </w:p>
        </w:tc>
      </w:tr>
      <w:tr w:rsidR="007E265D" w:rsidRPr="00A16491" w14:paraId="5480E5E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0D39871" w14:textId="77777777" w:rsidR="007E265D" w:rsidRPr="00A16491" w:rsidRDefault="007E265D" w:rsidP="006235F1">
            <w:pPr>
              <w:jc w:val="left"/>
              <w:rPr>
                <w:rFonts w:cs="Arial"/>
                <w:sz w:val="14"/>
                <w:szCs w:val="14"/>
              </w:rPr>
            </w:pPr>
            <w:r w:rsidRPr="00A16491">
              <w:rPr>
                <w:rFonts w:cs="Arial"/>
                <w:sz w:val="14"/>
                <w:szCs w:val="14"/>
              </w:rPr>
              <w:t>INDICADOR_SUSPENSAO</w:t>
            </w:r>
          </w:p>
        </w:tc>
        <w:tc>
          <w:tcPr>
            <w:tcW w:w="359" w:type="pct"/>
            <w:tcBorders>
              <w:top w:val="nil"/>
              <w:left w:val="nil"/>
              <w:bottom w:val="single" w:sz="4" w:space="0" w:color="auto"/>
              <w:right w:val="single" w:sz="4" w:space="0" w:color="auto"/>
            </w:tcBorders>
            <w:shd w:val="clear" w:color="000000" w:fill="F2F2F2"/>
            <w:noWrap/>
            <w:vAlign w:val="center"/>
            <w:hideMark/>
          </w:tcPr>
          <w:p w14:paraId="008C095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74FCDE4"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6B9A5189"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A36D278"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43511CC" w14:textId="77777777" w:rsidR="007E265D" w:rsidRPr="00A16491" w:rsidRDefault="007E265D" w:rsidP="007E265D">
            <w:pPr>
              <w:jc w:val="left"/>
              <w:rPr>
                <w:rFonts w:cs="Arial"/>
                <w:sz w:val="14"/>
                <w:szCs w:val="14"/>
              </w:rPr>
            </w:pPr>
            <w:r w:rsidRPr="00A16491">
              <w:rPr>
                <w:rFonts w:cs="Arial"/>
                <w:sz w:val="14"/>
                <w:szCs w:val="14"/>
              </w:rPr>
              <w:t>INDICADOR_SUSPENSAO</w:t>
            </w:r>
          </w:p>
        </w:tc>
        <w:tc>
          <w:tcPr>
            <w:tcW w:w="1324" w:type="pct"/>
            <w:tcBorders>
              <w:top w:val="nil"/>
              <w:left w:val="nil"/>
              <w:bottom w:val="single" w:sz="4" w:space="0" w:color="auto"/>
              <w:right w:val="single" w:sz="4" w:space="0" w:color="auto"/>
            </w:tcBorders>
            <w:shd w:val="clear" w:color="auto" w:fill="auto"/>
            <w:noWrap/>
            <w:vAlign w:val="center"/>
            <w:hideMark/>
          </w:tcPr>
          <w:p w14:paraId="42F88E8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3010882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0018BDD" w14:textId="77777777" w:rsidR="007E265D" w:rsidRPr="00A16491" w:rsidRDefault="007E265D" w:rsidP="006235F1">
            <w:pPr>
              <w:jc w:val="left"/>
              <w:rPr>
                <w:rFonts w:cs="Arial"/>
                <w:sz w:val="14"/>
                <w:szCs w:val="14"/>
              </w:rPr>
            </w:pPr>
            <w:r w:rsidRPr="00A16491">
              <w:rPr>
                <w:rFonts w:cs="Arial"/>
                <w:sz w:val="14"/>
                <w:szCs w:val="14"/>
              </w:rPr>
              <w:t>DATA_INICIO_SUSPENSAO</w:t>
            </w:r>
          </w:p>
        </w:tc>
        <w:tc>
          <w:tcPr>
            <w:tcW w:w="359" w:type="pct"/>
            <w:tcBorders>
              <w:top w:val="nil"/>
              <w:left w:val="nil"/>
              <w:bottom w:val="single" w:sz="4" w:space="0" w:color="auto"/>
              <w:right w:val="single" w:sz="4" w:space="0" w:color="auto"/>
            </w:tcBorders>
            <w:shd w:val="clear" w:color="000000" w:fill="F2F2F2"/>
            <w:noWrap/>
            <w:vAlign w:val="center"/>
            <w:hideMark/>
          </w:tcPr>
          <w:p w14:paraId="065F842A"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195E01DF" w14:textId="57CD6087"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467A8DD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6A07C65"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5D1223B" w14:textId="77777777" w:rsidR="007E265D" w:rsidRPr="00A16491" w:rsidRDefault="007E265D" w:rsidP="007E265D">
            <w:pPr>
              <w:jc w:val="left"/>
              <w:rPr>
                <w:rFonts w:cs="Arial"/>
                <w:sz w:val="14"/>
                <w:szCs w:val="14"/>
              </w:rPr>
            </w:pPr>
            <w:r w:rsidRPr="00A16491">
              <w:rPr>
                <w:rFonts w:cs="Arial"/>
                <w:sz w:val="14"/>
                <w:szCs w:val="14"/>
              </w:rPr>
              <w:t>DATA_INICIO_SUSPENSAO</w:t>
            </w:r>
          </w:p>
        </w:tc>
        <w:tc>
          <w:tcPr>
            <w:tcW w:w="1324" w:type="pct"/>
            <w:tcBorders>
              <w:top w:val="nil"/>
              <w:left w:val="nil"/>
              <w:bottom w:val="single" w:sz="4" w:space="0" w:color="auto"/>
              <w:right w:val="single" w:sz="4" w:space="0" w:color="auto"/>
            </w:tcBorders>
            <w:shd w:val="clear" w:color="auto" w:fill="auto"/>
            <w:noWrap/>
            <w:vAlign w:val="center"/>
            <w:hideMark/>
          </w:tcPr>
          <w:p w14:paraId="331B0EB8" w14:textId="4C9F86DC"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174B8D9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5441BCF" w14:textId="77777777" w:rsidR="007E265D" w:rsidRPr="00A16491" w:rsidRDefault="007E265D" w:rsidP="006235F1">
            <w:pPr>
              <w:jc w:val="left"/>
              <w:rPr>
                <w:rFonts w:cs="Arial"/>
                <w:sz w:val="14"/>
                <w:szCs w:val="14"/>
              </w:rPr>
            </w:pPr>
            <w:r w:rsidRPr="00A16491">
              <w:rPr>
                <w:rFonts w:cs="Arial"/>
                <w:sz w:val="14"/>
                <w:szCs w:val="14"/>
              </w:rPr>
              <w:t>HORA_INICIO_SUSPENSAO</w:t>
            </w:r>
          </w:p>
        </w:tc>
        <w:tc>
          <w:tcPr>
            <w:tcW w:w="359" w:type="pct"/>
            <w:tcBorders>
              <w:top w:val="nil"/>
              <w:left w:val="nil"/>
              <w:bottom w:val="single" w:sz="4" w:space="0" w:color="auto"/>
              <w:right w:val="single" w:sz="4" w:space="0" w:color="auto"/>
            </w:tcBorders>
            <w:shd w:val="clear" w:color="000000" w:fill="F2F2F2"/>
            <w:noWrap/>
            <w:vAlign w:val="center"/>
            <w:hideMark/>
          </w:tcPr>
          <w:p w14:paraId="20EB8D4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7985FD3"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7BA0D281"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3B8892F"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973C6B0" w14:textId="77777777" w:rsidR="007E265D" w:rsidRPr="00A16491" w:rsidRDefault="007E265D" w:rsidP="007E265D">
            <w:pPr>
              <w:jc w:val="left"/>
              <w:rPr>
                <w:rFonts w:cs="Arial"/>
                <w:sz w:val="14"/>
                <w:szCs w:val="14"/>
              </w:rPr>
            </w:pPr>
            <w:r w:rsidRPr="00A16491">
              <w:rPr>
                <w:rFonts w:cs="Arial"/>
                <w:sz w:val="14"/>
                <w:szCs w:val="14"/>
              </w:rPr>
              <w:t>HORA_INICIO_SUSPENSAO</w:t>
            </w:r>
          </w:p>
        </w:tc>
        <w:tc>
          <w:tcPr>
            <w:tcW w:w="1324" w:type="pct"/>
            <w:tcBorders>
              <w:top w:val="nil"/>
              <w:left w:val="nil"/>
              <w:bottom w:val="single" w:sz="4" w:space="0" w:color="auto"/>
              <w:right w:val="single" w:sz="4" w:space="0" w:color="auto"/>
            </w:tcBorders>
            <w:shd w:val="clear" w:color="auto" w:fill="auto"/>
            <w:noWrap/>
            <w:vAlign w:val="center"/>
            <w:hideMark/>
          </w:tcPr>
          <w:p w14:paraId="299A1605"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309EEC60"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884AB08" w14:textId="77777777" w:rsidR="007E265D" w:rsidRPr="00A16491" w:rsidRDefault="007E265D" w:rsidP="006235F1">
            <w:pPr>
              <w:jc w:val="left"/>
              <w:rPr>
                <w:rFonts w:cs="Arial"/>
                <w:sz w:val="14"/>
                <w:szCs w:val="14"/>
              </w:rPr>
            </w:pPr>
            <w:r w:rsidRPr="00A16491">
              <w:rPr>
                <w:rFonts w:cs="Arial"/>
                <w:sz w:val="14"/>
                <w:szCs w:val="14"/>
              </w:rPr>
              <w:t>DATA_TERMINO_DA_SUSPENSAO</w:t>
            </w:r>
          </w:p>
        </w:tc>
        <w:tc>
          <w:tcPr>
            <w:tcW w:w="359" w:type="pct"/>
            <w:tcBorders>
              <w:top w:val="nil"/>
              <w:left w:val="nil"/>
              <w:bottom w:val="single" w:sz="4" w:space="0" w:color="auto"/>
              <w:right w:val="single" w:sz="4" w:space="0" w:color="auto"/>
            </w:tcBorders>
            <w:shd w:val="clear" w:color="000000" w:fill="F2F2F2"/>
            <w:noWrap/>
            <w:vAlign w:val="center"/>
            <w:hideMark/>
          </w:tcPr>
          <w:p w14:paraId="24A23A6F"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7EA876B5" w14:textId="7CFD0EF4"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1FDEFB69"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85FB626"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ADBA2D4" w14:textId="77777777" w:rsidR="007E265D" w:rsidRPr="00A16491" w:rsidRDefault="007E265D" w:rsidP="007E265D">
            <w:pPr>
              <w:jc w:val="left"/>
              <w:rPr>
                <w:rFonts w:cs="Arial"/>
                <w:sz w:val="14"/>
                <w:szCs w:val="14"/>
              </w:rPr>
            </w:pPr>
            <w:r w:rsidRPr="00A16491">
              <w:rPr>
                <w:rFonts w:cs="Arial"/>
                <w:sz w:val="14"/>
                <w:szCs w:val="14"/>
              </w:rPr>
              <w:t>DATA_TERMINO_DA_SUSPENSAO</w:t>
            </w:r>
          </w:p>
        </w:tc>
        <w:tc>
          <w:tcPr>
            <w:tcW w:w="1324" w:type="pct"/>
            <w:tcBorders>
              <w:top w:val="nil"/>
              <w:left w:val="nil"/>
              <w:bottom w:val="single" w:sz="4" w:space="0" w:color="auto"/>
              <w:right w:val="single" w:sz="4" w:space="0" w:color="auto"/>
            </w:tcBorders>
            <w:shd w:val="clear" w:color="auto" w:fill="auto"/>
            <w:noWrap/>
            <w:vAlign w:val="center"/>
            <w:hideMark/>
          </w:tcPr>
          <w:p w14:paraId="77025C61" w14:textId="68C40D94"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369FF48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BDEF185" w14:textId="77777777" w:rsidR="007E265D" w:rsidRPr="00A16491" w:rsidRDefault="007E265D" w:rsidP="006235F1">
            <w:pPr>
              <w:jc w:val="left"/>
              <w:rPr>
                <w:rFonts w:cs="Arial"/>
                <w:sz w:val="14"/>
                <w:szCs w:val="14"/>
              </w:rPr>
            </w:pPr>
            <w:r w:rsidRPr="00A16491">
              <w:rPr>
                <w:rFonts w:cs="Arial"/>
                <w:sz w:val="14"/>
                <w:szCs w:val="14"/>
              </w:rPr>
              <w:t>HORA_TERMINO_SUSPENSAO</w:t>
            </w:r>
          </w:p>
        </w:tc>
        <w:tc>
          <w:tcPr>
            <w:tcW w:w="359" w:type="pct"/>
            <w:tcBorders>
              <w:top w:val="nil"/>
              <w:left w:val="nil"/>
              <w:bottom w:val="single" w:sz="4" w:space="0" w:color="auto"/>
              <w:right w:val="single" w:sz="4" w:space="0" w:color="auto"/>
            </w:tcBorders>
            <w:shd w:val="clear" w:color="000000" w:fill="F2F2F2"/>
            <w:noWrap/>
            <w:vAlign w:val="center"/>
            <w:hideMark/>
          </w:tcPr>
          <w:p w14:paraId="12E46292"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EA63A0D"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2A0DFBB6"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57E39AC"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6778368" w14:textId="77777777" w:rsidR="007E265D" w:rsidRPr="00A16491" w:rsidRDefault="007E265D" w:rsidP="007E265D">
            <w:pPr>
              <w:jc w:val="left"/>
              <w:rPr>
                <w:rFonts w:cs="Arial"/>
                <w:sz w:val="14"/>
                <w:szCs w:val="14"/>
              </w:rPr>
            </w:pPr>
            <w:r w:rsidRPr="00A16491">
              <w:rPr>
                <w:rFonts w:cs="Arial"/>
                <w:sz w:val="14"/>
                <w:szCs w:val="14"/>
              </w:rPr>
              <w:t>HORA_TERMINO_SUSPENSAO</w:t>
            </w:r>
          </w:p>
        </w:tc>
        <w:tc>
          <w:tcPr>
            <w:tcW w:w="1324" w:type="pct"/>
            <w:tcBorders>
              <w:top w:val="nil"/>
              <w:left w:val="nil"/>
              <w:bottom w:val="single" w:sz="4" w:space="0" w:color="auto"/>
              <w:right w:val="single" w:sz="4" w:space="0" w:color="auto"/>
            </w:tcBorders>
            <w:shd w:val="clear" w:color="auto" w:fill="auto"/>
            <w:noWrap/>
            <w:vAlign w:val="center"/>
            <w:hideMark/>
          </w:tcPr>
          <w:p w14:paraId="31F8F371"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F1E09B5"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1753EB5" w14:textId="77777777" w:rsidR="007E265D" w:rsidRPr="00A16491" w:rsidRDefault="007E265D" w:rsidP="006235F1">
            <w:pPr>
              <w:jc w:val="left"/>
              <w:rPr>
                <w:rFonts w:cs="Arial"/>
                <w:sz w:val="14"/>
                <w:szCs w:val="14"/>
              </w:rPr>
            </w:pPr>
            <w:r w:rsidRPr="00A16491">
              <w:rPr>
                <w:rFonts w:cs="Arial"/>
                <w:sz w:val="14"/>
                <w:szCs w:val="14"/>
              </w:rPr>
              <w:t>INDICADOR_BLOQUEIO</w:t>
            </w:r>
          </w:p>
        </w:tc>
        <w:tc>
          <w:tcPr>
            <w:tcW w:w="359" w:type="pct"/>
            <w:tcBorders>
              <w:top w:val="nil"/>
              <w:left w:val="nil"/>
              <w:bottom w:val="single" w:sz="4" w:space="0" w:color="auto"/>
              <w:right w:val="single" w:sz="4" w:space="0" w:color="auto"/>
            </w:tcBorders>
            <w:shd w:val="clear" w:color="000000" w:fill="F2F2F2"/>
            <w:noWrap/>
            <w:vAlign w:val="center"/>
            <w:hideMark/>
          </w:tcPr>
          <w:p w14:paraId="79F360CB"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8D5510C"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7A92F23A"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263961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182472C" w14:textId="77777777" w:rsidR="007E265D" w:rsidRPr="00A16491" w:rsidRDefault="007E265D" w:rsidP="007E265D">
            <w:pPr>
              <w:jc w:val="left"/>
              <w:rPr>
                <w:rFonts w:cs="Arial"/>
                <w:sz w:val="14"/>
                <w:szCs w:val="14"/>
              </w:rPr>
            </w:pPr>
            <w:r w:rsidRPr="00A16491">
              <w:rPr>
                <w:rFonts w:cs="Arial"/>
                <w:sz w:val="14"/>
                <w:szCs w:val="14"/>
              </w:rPr>
              <w:t>INDICADOR_BLOQUEIO</w:t>
            </w:r>
          </w:p>
        </w:tc>
        <w:tc>
          <w:tcPr>
            <w:tcW w:w="1324" w:type="pct"/>
            <w:tcBorders>
              <w:top w:val="nil"/>
              <w:left w:val="nil"/>
              <w:bottom w:val="single" w:sz="4" w:space="0" w:color="auto"/>
              <w:right w:val="single" w:sz="4" w:space="0" w:color="auto"/>
            </w:tcBorders>
            <w:shd w:val="clear" w:color="auto" w:fill="auto"/>
            <w:noWrap/>
            <w:vAlign w:val="center"/>
            <w:hideMark/>
          </w:tcPr>
          <w:p w14:paraId="2DF15A32"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0454FD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E671A8D" w14:textId="77777777" w:rsidR="007E265D" w:rsidRPr="00A16491" w:rsidRDefault="007E265D" w:rsidP="006235F1">
            <w:pPr>
              <w:jc w:val="left"/>
              <w:rPr>
                <w:rFonts w:cs="Arial"/>
                <w:sz w:val="14"/>
                <w:szCs w:val="14"/>
              </w:rPr>
            </w:pPr>
            <w:r w:rsidRPr="00A16491">
              <w:rPr>
                <w:rFonts w:cs="Arial"/>
                <w:sz w:val="14"/>
                <w:szCs w:val="14"/>
              </w:rPr>
              <w:t>DATA_INICIO_BLOQUEIO</w:t>
            </w:r>
          </w:p>
        </w:tc>
        <w:tc>
          <w:tcPr>
            <w:tcW w:w="359" w:type="pct"/>
            <w:tcBorders>
              <w:top w:val="nil"/>
              <w:left w:val="nil"/>
              <w:bottom w:val="single" w:sz="4" w:space="0" w:color="auto"/>
              <w:right w:val="single" w:sz="4" w:space="0" w:color="auto"/>
            </w:tcBorders>
            <w:shd w:val="clear" w:color="000000" w:fill="F2F2F2"/>
            <w:noWrap/>
            <w:vAlign w:val="center"/>
            <w:hideMark/>
          </w:tcPr>
          <w:p w14:paraId="34727D19"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2735F4CF" w14:textId="1333A6C5"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5BFD8309"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798E84E"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014D1BA" w14:textId="77777777" w:rsidR="007E265D" w:rsidRPr="00A16491" w:rsidRDefault="007E265D" w:rsidP="007E265D">
            <w:pPr>
              <w:jc w:val="left"/>
              <w:rPr>
                <w:rFonts w:cs="Arial"/>
                <w:sz w:val="14"/>
                <w:szCs w:val="14"/>
              </w:rPr>
            </w:pPr>
            <w:r w:rsidRPr="00A16491">
              <w:rPr>
                <w:rFonts w:cs="Arial"/>
                <w:sz w:val="14"/>
                <w:szCs w:val="14"/>
              </w:rPr>
              <w:t>DATA_INICIO_BLOQUEIO</w:t>
            </w:r>
          </w:p>
        </w:tc>
        <w:tc>
          <w:tcPr>
            <w:tcW w:w="1324" w:type="pct"/>
            <w:tcBorders>
              <w:top w:val="nil"/>
              <w:left w:val="nil"/>
              <w:bottom w:val="single" w:sz="4" w:space="0" w:color="auto"/>
              <w:right w:val="single" w:sz="4" w:space="0" w:color="auto"/>
            </w:tcBorders>
            <w:shd w:val="clear" w:color="auto" w:fill="auto"/>
            <w:noWrap/>
            <w:vAlign w:val="center"/>
            <w:hideMark/>
          </w:tcPr>
          <w:p w14:paraId="29BE9ACC" w14:textId="5E5775FE"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3FBEF40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E159D43" w14:textId="77777777" w:rsidR="007E265D" w:rsidRPr="00A16491" w:rsidRDefault="007E265D" w:rsidP="006235F1">
            <w:pPr>
              <w:jc w:val="left"/>
              <w:rPr>
                <w:rFonts w:cs="Arial"/>
                <w:sz w:val="14"/>
                <w:szCs w:val="14"/>
              </w:rPr>
            </w:pPr>
            <w:r w:rsidRPr="00A16491">
              <w:rPr>
                <w:rFonts w:cs="Arial"/>
                <w:sz w:val="14"/>
                <w:szCs w:val="14"/>
              </w:rPr>
              <w:t>HORA_INICIO_BLOQUEIO</w:t>
            </w:r>
          </w:p>
        </w:tc>
        <w:tc>
          <w:tcPr>
            <w:tcW w:w="359" w:type="pct"/>
            <w:tcBorders>
              <w:top w:val="nil"/>
              <w:left w:val="nil"/>
              <w:bottom w:val="single" w:sz="4" w:space="0" w:color="auto"/>
              <w:right w:val="single" w:sz="4" w:space="0" w:color="auto"/>
            </w:tcBorders>
            <w:shd w:val="clear" w:color="000000" w:fill="F2F2F2"/>
            <w:noWrap/>
            <w:vAlign w:val="center"/>
            <w:hideMark/>
          </w:tcPr>
          <w:p w14:paraId="2E3EF43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02C033A"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73849DB6"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1A3408F"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EF08817" w14:textId="77777777" w:rsidR="007E265D" w:rsidRPr="00A16491" w:rsidRDefault="007E265D" w:rsidP="007E265D">
            <w:pPr>
              <w:jc w:val="left"/>
              <w:rPr>
                <w:rFonts w:cs="Arial"/>
                <w:sz w:val="14"/>
                <w:szCs w:val="14"/>
              </w:rPr>
            </w:pPr>
            <w:r w:rsidRPr="00A16491">
              <w:rPr>
                <w:rFonts w:cs="Arial"/>
                <w:sz w:val="14"/>
                <w:szCs w:val="14"/>
              </w:rPr>
              <w:t>HORA_INICIO_BLOQUEIO</w:t>
            </w:r>
          </w:p>
        </w:tc>
        <w:tc>
          <w:tcPr>
            <w:tcW w:w="1324" w:type="pct"/>
            <w:tcBorders>
              <w:top w:val="nil"/>
              <w:left w:val="nil"/>
              <w:bottom w:val="single" w:sz="4" w:space="0" w:color="auto"/>
              <w:right w:val="single" w:sz="4" w:space="0" w:color="auto"/>
            </w:tcBorders>
            <w:shd w:val="clear" w:color="auto" w:fill="auto"/>
            <w:noWrap/>
            <w:vAlign w:val="center"/>
            <w:hideMark/>
          </w:tcPr>
          <w:p w14:paraId="5CA1A18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0ED1ED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BA4F35C" w14:textId="77777777" w:rsidR="007E265D" w:rsidRPr="00A16491" w:rsidRDefault="007E265D" w:rsidP="006235F1">
            <w:pPr>
              <w:jc w:val="left"/>
              <w:rPr>
                <w:rFonts w:cs="Arial"/>
                <w:sz w:val="14"/>
                <w:szCs w:val="14"/>
              </w:rPr>
            </w:pPr>
            <w:r w:rsidRPr="00A16491">
              <w:rPr>
                <w:rFonts w:cs="Arial"/>
                <w:sz w:val="14"/>
                <w:szCs w:val="14"/>
              </w:rPr>
              <w:t>DATA_TERMINO_BLOQUEIO</w:t>
            </w:r>
          </w:p>
        </w:tc>
        <w:tc>
          <w:tcPr>
            <w:tcW w:w="359" w:type="pct"/>
            <w:tcBorders>
              <w:top w:val="nil"/>
              <w:left w:val="nil"/>
              <w:bottom w:val="single" w:sz="4" w:space="0" w:color="auto"/>
              <w:right w:val="single" w:sz="4" w:space="0" w:color="auto"/>
            </w:tcBorders>
            <w:shd w:val="clear" w:color="000000" w:fill="F2F2F2"/>
            <w:noWrap/>
            <w:vAlign w:val="center"/>
            <w:hideMark/>
          </w:tcPr>
          <w:p w14:paraId="2218CE17"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2CA70EA4" w14:textId="3F919E6C"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1FE96B9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8D15AAB"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29031A7" w14:textId="77777777" w:rsidR="007E265D" w:rsidRPr="00A16491" w:rsidRDefault="007E265D" w:rsidP="007E265D">
            <w:pPr>
              <w:jc w:val="left"/>
              <w:rPr>
                <w:rFonts w:cs="Arial"/>
                <w:sz w:val="14"/>
                <w:szCs w:val="14"/>
              </w:rPr>
            </w:pPr>
            <w:r w:rsidRPr="00A16491">
              <w:rPr>
                <w:rFonts w:cs="Arial"/>
                <w:sz w:val="14"/>
                <w:szCs w:val="14"/>
              </w:rPr>
              <w:t>DATA_TERMINO_BLOQUEIO</w:t>
            </w:r>
          </w:p>
        </w:tc>
        <w:tc>
          <w:tcPr>
            <w:tcW w:w="1324" w:type="pct"/>
            <w:tcBorders>
              <w:top w:val="nil"/>
              <w:left w:val="nil"/>
              <w:bottom w:val="single" w:sz="4" w:space="0" w:color="auto"/>
              <w:right w:val="single" w:sz="4" w:space="0" w:color="auto"/>
            </w:tcBorders>
            <w:shd w:val="clear" w:color="auto" w:fill="auto"/>
            <w:noWrap/>
            <w:vAlign w:val="center"/>
            <w:hideMark/>
          </w:tcPr>
          <w:p w14:paraId="20CDC436" w14:textId="175786AC"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3234B99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3C5D68E" w14:textId="77777777" w:rsidR="007E265D" w:rsidRPr="00A16491" w:rsidRDefault="007E265D" w:rsidP="006235F1">
            <w:pPr>
              <w:jc w:val="left"/>
              <w:rPr>
                <w:rFonts w:cs="Arial"/>
                <w:sz w:val="14"/>
                <w:szCs w:val="14"/>
              </w:rPr>
            </w:pPr>
            <w:r w:rsidRPr="00A16491">
              <w:rPr>
                <w:rFonts w:cs="Arial"/>
                <w:sz w:val="14"/>
                <w:szCs w:val="14"/>
              </w:rPr>
              <w:t>HORA_TERMINO_BLOQUEIO</w:t>
            </w:r>
          </w:p>
        </w:tc>
        <w:tc>
          <w:tcPr>
            <w:tcW w:w="359" w:type="pct"/>
            <w:tcBorders>
              <w:top w:val="nil"/>
              <w:left w:val="nil"/>
              <w:bottom w:val="single" w:sz="4" w:space="0" w:color="auto"/>
              <w:right w:val="single" w:sz="4" w:space="0" w:color="auto"/>
            </w:tcBorders>
            <w:shd w:val="clear" w:color="000000" w:fill="F2F2F2"/>
            <w:noWrap/>
            <w:vAlign w:val="center"/>
            <w:hideMark/>
          </w:tcPr>
          <w:p w14:paraId="07C4F05D"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945CD1E"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75DACD9D"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60EF871"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75E035B" w14:textId="77777777" w:rsidR="007E265D" w:rsidRPr="00A16491" w:rsidRDefault="007E265D" w:rsidP="007E265D">
            <w:pPr>
              <w:jc w:val="left"/>
              <w:rPr>
                <w:rFonts w:cs="Arial"/>
                <w:sz w:val="14"/>
                <w:szCs w:val="14"/>
              </w:rPr>
            </w:pPr>
            <w:r w:rsidRPr="00A16491">
              <w:rPr>
                <w:rFonts w:cs="Arial"/>
                <w:sz w:val="14"/>
                <w:szCs w:val="14"/>
              </w:rPr>
              <w:t>HORA_TERMINO_BLOQUEIO</w:t>
            </w:r>
          </w:p>
        </w:tc>
        <w:tc>
          <w:tcPr>
            <w:tcW w:w="1324" w:type="pct"/>
            <w:tcBorders>
              <w:top w:val="nil"/>
              <w:left w:val="nil"/>
              <w:bottom w:val="single" w:sz="4" w:space="0" w:color="auto"/>
              <w:right w:val="single" w:sz="4" w:space="0" w:color="auto"/>
            </w:tcBorders>
            <w:shd w:val="clear" w:color="auto" w:fill="auto"/>
            <w:noWrap/>
            <w:vAlign w:val="center"/>
            <w:hideMark/>
          </w:tcPr>
          <w:p w14:paraId="1CB3A103"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240E32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BC0DD54" w14:textId="77777777" w:rsidR="007E265D" w:rsidRPr="00A16491" w:rsidRDefault="007E265D" w:rsidP="006235F1">
            <w:pPr>
              <w:jc w:val="left"/>
              <w:rPr>
                <w:rFonts w:cs="Arial"/>
                <w:sz w:val="14"/>
                <w:szCs w:val="14"/>
              </w:rPr>
            </w:pPr>
            <w:r w:rsidRPr="00A16491">
              <w:rPr>
                <w:rFonts w:cs="Arial"/>
                <w:sz w:val="14"/>
                <w:szCs w:val="14"/>
              </w:rPr>
              <w:t>INDICADOR_SIGILO</w:t>
            </w:r>
          </w:p>
        </w:tc>
        <w:tc>
          <w:tcPr>
            <w:tcW w:w="359" w:type="pct"/>
            <w:tcBorders>
              <w:top w:val="nil"/>
              <w:left w:val="nil"/>
              <w:bottom w:val="single" w:sz="4" w:space="0" w:color="auto"/>
              <w:right w:val="single" w:sz="4" w:space="0" w:color="auto"/>
            </w:tcBorders>
            <w:shd w:val="clear" w:color="000000" w:fill="F2F2F2"/>
            <w:noWrap/>
            <w:vAlign w:val="center"/>
            <w:hideMark/>
          </w:tcPr>
          <w:p w14:paraId="20F7A294"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724D10B"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3A748590"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334B4BD"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8067ED1" w14:textId="77777777" w:rsidR="007E265D" w:rsidRPr="00A16491" w:rsidRDefault="007E265D" w:rsidP="007E265D">
            <w:pPr>
              <w:jc w:val="left"/>
              <w:rPr>
                <w:rFonts w:cs="Arial"/>
                <w:sz w:val="14"/>
                <w:szCs w:val="14"/>
              </w:rPr>
            </w:pPr>
            <w:r w:rsidRPr="00A16491">
              <w:rPr>
                <w:rFonts w:cs="Arial"/>
                <w:sz w:val="14"/>
                <w:szCs w:val="14"/>
              </w:rPr>
              <w:t>INDICADOR_SIGILO</w:t>
            </w:r>
          </w:p>
        </w:tc>
        <w:tc>
          <w:tcPr>
            <w:tcW w:w="1324" w:type="pct"/>
            <w:tcBorders>
              <w:top w:val="nil"/>
              <w:left w:val="nil"/>
              <w:bottom w:val="single" w:sz="4" w:space="0" w:color="auto"/>
              <w:right w:val="single" w:sz="4" w:space="0" w:color="auto"/>
            </w:tcBorders>
            <w:shd w:val="clear" w:color="auto" w:fill="auto"/>
            <w:noWrap/>
            <w:vAlign w:val="center"/>
            <w:hideMark/>
          </w:tcPr>
          <w:p w14:paraId="6C3BEEB1"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0CD04F3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E581E53" w14:textId="77777777" w:rsidR="007E265D" w:rsidRPr="00A16491" w:rsidRDefault="007E265D" w:rsidP="006235F1">
            <w:pPr>
              <w:jc w:val="left"/>
              <w:rPr>
                <w:rFonts w:cs="Arial"/>
                <w:sz w:val="14"/>
                <w:szCs w:val="14"/>
              </w:rPr>
            </w:pPr>
            <w:r w:rsidRPr="00A16491">
              <w:rPr>
                <w:rFonts w:cs="Arial"/>
                <w:sz w:val="14"/>
                <w:szCs w:val="14"/>
              </w:rPr>
              <w:t>INDICADOR_TIPO</w:t>
            </w:r>
          </w:p>
        </w:tc>
        <w:tc>
          <w:tcPr>
            <w:tcW w:w="359" w:type="pct"/>
            <w:tcBorders>
              <w:top w:val="nil"/>
              <w:left w:val="nil"/>
              <w:bottom w:val="single" w:sz="4" w:space="0" w:color="auto"/>
              <w:right w:val="single" w:sz="4" w:space="0" w:color="auto"/>
            </w:tcBorders>
            <w:shd w:val="clear" w:color="000000" w:fill="F2F2F2"/>
            <w:noWrap/>
            <w:vAlign w:val="center"/>
            <w:hideMark/>
          </w:tcPr>
          <w:p w14:paraId="35901BFD"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48E7779"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188A5080"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D3EF593"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35FCF49" w14:textId="77777777" w:rsidR="007E265D" w:rsidRPr="00A16491" w:rsidRDefault="007E265D" w:rsidP="007E265D">
            <w:pPr>
              <w:jc w:val="left"/>
              <w:rPr>
                <w:rFonts w:cs="Arial"/>
                <w:sz w:val="14"/>
                <w:szCs w:val="14"/>
              </w:rPr>
            </w:pPr>
            <w:r w:rsidRPr="00A16491">
              <w:rPr>
                <w:rFonts w:cs="Arial"/>
                <w:sz w:val="14"/>
                <w:szCs w:val="14"/>
              </w:rPr>
              <w:t>INDICADOR_TIPO</w:t>
            </w:r>
          </w:p>
        </w:tc>
        <w:tc>
          <w:tcPr>
            <w:tcW w:w="1324" w:type="pct"/>
            <w:tcBorders>
              <w:top w:val="nil"/>
              <w:left w:val="nil"/>
              <w:bottom w:val="single" w:sz="4" w:space="0" w:color="auto"/>
              <w:right w:val="single" w:sz="4" w:space="0" w:color="auto"/>
            </w:tcBorders>
            <w:shd w:val="clear" w:color="auto" w:fill="auto"/>
            <w:noWrap/>
            <w:vAlign w:val="center"/>
            <w:hideMark/>
          </w:tcPr>
          <w:p w14:paraId="4D9FF6EA"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A0F639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E7BD383" w14:textId="77777777" w:rsidR="007E265D" w:rsidRPr="00A16491" w:rsidRDefault="007E265D" w:rsidP="006235F1">
            <w:pPr>
              <w:jc w:val="left"/>
              <w:rPr>
                <w:rFonts w:cs="Arial"/>
                <w:sz w:val="14"/>
                <w:szCs w:val="14"/>
              </w:rPr>
            </w:pPr>
            <w:r w:rsidRPr="00A16491">
              <w:rPr>
                <w:rFonts w:cs="Arial"/>
                <w:sz w:val="14"/>
                <w:szCs w:val="14"/>
              </w:rPr>
              <w:t>DATA_ATUALIZACAO_REGISTRO</w:t>
            </w:r>
          </w:p>
        </w:tc>
        <w:tc>
          <w:tcPr>
            <w:tcW w:w="359" w:type="pct"/>
            <w:tcBorders>
              <w:top w:val="nil"/>
              <w:left w:val="nil"/>
              <w:bottom w:val="single" w:sz="4" w:space="0" w:color="auto"/>
              <w:right w:val="single" w:sz="4" w:space="0" w:color="auto"/>
            </w:tcBorders>
            <w:shd w:val="clear" w:color="000000" w:fill="F2F2F2"/>
            <w:noWrap/>
            <w:vAlign w:val="center"/>
            <w:hideMark/>
          </w:tcPr>
          <w:p w14:paraId="5F6E1CF5"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1E59D113" w14:textId="50775A51"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76B6993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620F8F2"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9FB42A4" w14:textId="77777777" w:rsidR="007E265D" w:rsidRPr="00A16491" w:rsidRDefault="007E265D" w:rsidP="007E265D">
            <w:pPr>
              <w:jc w:val="left"/>
              <w:rPr>
                <w:rFonts w:cs="Arial"/>
                <w:sz w:val="14"/>
                <w:szCs w:val="14"/>
              </w:rPr>
            </w:pPr>
            <w:r w:rsidRPr="00A16491">
              <w:rPr>
                <w:rFonts w:cs="Arial"/>
                <w:sz w:val="14"/>
                <w:szCs w:val="14"/>
              </w:rPr>
              <w:t>DATA_ATUALIZACAO_REGISTRO</w:t>
            </w:r>
          </w:p>
        </w:tc>
        <w:tc>
          <w:tcPr>
            <w:tcW w:w="1324" w:type="pct"/>
            <w:tcBorders>
              <w:top w:val="nil"/>
              <w:left w:val="nil"/>
              <w:bottom w:val="single" w:sz="4" w:space="0" w:color="auto"/>
              <w:right w:val="single" w:sz="4" w:space="0" w:color="auto"/>
            </w:tcBorders>
            <w:shd w:val="clear" w:color="auto" w:fill="auto"/>
            <w:noWrap/>
            <w:vAlign w:val="center"/>
            <w:hideMark/>
          </w:tcPr>
          <w:p w14:paraId="4738688A" w14:textId="7E855918"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60CA570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B6CF340" w14:textId="77777777" w:rsidR="007E265D" w:rsidRPr="00A16491" w:rsidRDefault="007E265D" w:rsidP="006235F1">
            <w:pPr>
              <w:jc w:val="left"/>
              <w:rPr>
                <w:rFonts w:cs="Arial"/>
                <w:sz w:val="14"/>
                <w:szCs w:val="14"/>
              </w:rPr>
            </w:pPr>
            <w:r w:rsidRPr="00A16491">
              <w:rPr>
                <w:rFonts w:cs="Arial"/>
                <w:sz w:val="14"/>
                <w:szCs w:val="14"/>
              </w:rPr>
              <w:t>DDD_TEL_ANT</w:t>
            </w:r>
          </w:p>
        </w:tc>
        <w:tc>
          <w:tcPr>
            <w:tcW w:w="359" w:type="pct"/>
            <w:tcBorders>
              <w:top w:val="nil"/>
              <w:left w:val="nil"/>
              <w:bottom w:val="single" w:sz="4" w:space="0" w:color="auto"/>
              <w:right w:val="single" w:sz="4" w:space="0" w:color="auto"/>
            </w:tcBorders>
            <w:shd w:val="clear" w:color="000000" w:fill="F2F2F2"/>
            <w:noWrap/>
            <w:vAlign w:val="center"/>
            <w:hideMark/>
          </w:tcPr>
          <w:p w14:paraId="3DBC8BBB"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5496898" w14:textId="77777777" w:rsidR="007E265D" w:rsidRPr="00A16491" w:rsidRDefault="007E265D" w:rsidP="006235F1">
            <w:pPr>
              <w:jc w:val="center"/>
              <w:rPr>
                <w:rFonts w:cs="Arial"/>
                <w:sz w:val="14"/>
                <w:szCs w:val="14"/>
              </w:rPr>
            </w:pPr>
            <w:r w:rsidRPr="00A16491">
              <w:rPr>
                <w:rFonts w:cs="Arial"/>
                <w:sz w:val="14"/>
                <w:szCs w:val="14"/>
              </w:rPr>
              <w:t>3</w:t>
            </w:r>
          </w:p>
        </w:tc>
        <w:tc>
          <w:tcPr>
            <w:tcW w:w="319" w:type="pct"/>
            <w:tcBorders>
              <w:top w:val="nil"/>
              <w:left w:val="nil"/>
              <w:bottom w:val="single" w:sz="4" w:space="0" w:color="auto"/>
              <w:right w:val="single" w:sz="4" w:space="0" w:color="auto"/>
            </w:tcBorders>
            <w:shd w:val="clear" w:color="000000" w:fill="F2F2F2"/>
            <w:noWrap/>
            <w:vAlign w:val="center"/>
            <w:hideMark/>
          </w:tcPr>
          <w:p w14:paraId="6C3E32A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92A5403"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7E5D007" w14:textId="77777777" w:rsidR="007E265D" w:rsidRPr="00A16491" w:rsidRDefault="007E265D" w:rsidP="007E265D">
            <w:pPr>
              <w:jc w:val="left"/>
              <w:rPr>
                <w:rFonts w:cs="Arial"/>
                <w:sz w:val="14"/>
                <w:szCs w:val="14"/>
              </w:rPr>
            </w:pPr>
            <w:r w:rsidRPr="00A16491">
              <w:rPr>
                <w:rFonts w:cs="Arial"/>
                <w:sz w:val="14"/>
                <w:szCs w:val="14"/>
              </w:rPr>
              <w:t>DDD_TEL_ANT</w:t>
            </w:r>
          </w:p>
        </w:tc>
        <w:tc>
          <w:tcPr>
            <w:tcW w:w="1324" w:type="pct"/>
            <w:tcBorders>
              <w:top w:val="nil"/>
              <w:left w:val="nil"/>
              <w:bottom w:val="single" w:sz="4" w:space="0" w:color="auto"/>
              <w:right w:val="single" w:sz="4" w:space="0" w:color="auto"/>
            </w:tcBorders>
            <w:shd w:val="clear" w:color="auto" w:fill="auto"/>
            <w:noWrap/>
            <w:vAlign w:val="center"/>
            <w:hideMark/>
          </w:tcPr>
          <w:p w14:paraId="266A8DB0"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561691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D7A7DD1" w14:textId="77777777" w:rsidR="007E265D" w:rsidRPr="00A16491" w:rsidRDefault="007E265D" w:rsidP="006235F1">
            <w:pPr>
              <w:jc w:val="left"/>
              <w:rPr>
                <w:rFonts w:cs="Arial"/>
                <w:sz w:val="14"/>
                <w:szCs w:val="14"/>
              </w:rPr>
            </w:pPr>
            <w:r w:rsidRPr="00A16491">
              <w:rPr>
                <w:rFonts w:cs="Arial"/>
                <w:sz w:val="14"/>
                <w:szCs w:val="14"/>
              </w:rPr>
              <w:t>TELEFONE_ANT</w:t>
            </w:r>
          </w:p>
        </w:tc>
        <w:tc>
          <w:tcPr>
            <w:tcW w:w="359" w:type="pct"/>
            <w:tcBorders>
              <w:top w:val="nil"/>
              <w:left w:val="nil"/>
              <w:bottom w:val="single" w:sz="4" w:space="0" w:color="auto"/>
              <w:right w:val="single" w:sz="4" w:space="0" w:color="auto"/>
            </w:tcBorders>
            <w:shd w:val="clear" w:color="000000" w:fill="F2F2F2"/>
            <w:noWrap/>
            <w:vAlign w:val="center"/>
            <w:hideMark/>
          </w:tcPr>
          <w:p w14:paraId="6F398A92"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D860677"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69B2CDC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B8D6799"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ACC0850" w14:textId="77777777" w:rsidR="007E265D" w:rsidRPr="00A16491" w:rsidRDefault="007E265D" w:rsidP="007E265D">
            <w:pPr>
              <w:jc w:val="left"/>
              <w:rPr>
                <w:rFonts w:cs="Arial"/>
                <w:sz w:val="14"/>
                <w:szCs w:val="14"/>
              </w:rPr>
            </w:pPr>
            <w:r w:rsidRPr="00A16491">
              <w:rPr>
                <w:rFonts w:cs="Arial"/>
                <w:sz w:val="14"/>
                <w:szCs w:val="14"/>
              </w:rPr>
              <w:t>TELEFONE_ANT</w:t>
            </w:r>
          </w:p>
        </w:tc>
        <w:tc>
          <w:tcPr>
            <w:tcW w:w="1324" w:type="pct"/>
            <w:tcBorders>
              <w:top w:val="nil"/>
              <w:left w:val="nil"/>
              <w:bottom w:val="single" w:sz="4" w:space="0" w:color="auto"/>
              <w:right w:val="single" w:sz="4" w:space="0" w:color="auto"/>
            </w:tcBorders>
            <w:shd w:val="clear" w:color="auto" w:fill="auto"/>
            <w:noWrap/>
            <w:vAlign w:val="center"/>
            <w:hideMark/>
          </w:tcPr>
          <w:p w14:paraId="1067B397" w14:textId="32EB3BD6" w:rsidR="007E265D" w:rsidRPr="00A16491" w:rsidRDefault="00B94F2C" w:rsidP="007E265D">
            <w:pPr>
              <w:rPr>
                <w:rFonts w:cs="Arial"/>
                <w:color w:val="0000FF"/>
                <w:sz w:val="14"/>
                <w:szCs w:val="14"/>
                <w:u w:val="single"/>
              </w:rPr>
            </w:pPr>
            <w:hyperlink r:id="rId43" w:anchor="RANGE!_Normalizações_de_Registros" w:history="1">
              <w:r w:rsidR="007E265D" w:rsidRPr="007A5469">
                <w:rPr>
                  <w:rFonts w:cs="Arial"/>
                  <w:sz w:val="14"/>
                  <w:szCs w:val="14"/>
                </w:rPr>
                <w:t xml:space="preserve">Vide item </w:t>
              </w:r>
              <w:hyperlink w:anchor="_Normalizações_de_Registros" w:history="1">
                <w:r w:rsidR="007E265D" w:rsidRPr="007A5469">
                  <w:rPr>
                    <w:rStyle w:val="Hyperlink"/>
                    <w:rFonts w:cs="Arial"/>
                    <w:sz w:val="14"/>
                    <w:szCs w:val="14"/>
                  </w:rPr>
                  <w:t xml:space="preserve">Normalizações de Registros - </w:t>
                </w:r>
                <w:r w:rsidR="007E265D">
                  <w:rPr>
                    <w:rStyle w:val="Hyperlink"/>
                    <w:rFonts w:cs="Arial"/>
                    <w:sz w:val="14"/>
                    <w:szCs w:val="14"/>
                  </w:rPr>
                  <w:t>TELEFONE</w:t>
                </w:r>
              </w:hyperlink>
            </w:hyperlink>
          </w:p>
        </w:tc>
      </w:tr>
      <w:tr w:rsidR="007E265D" w:rsidRPr="00A16491" w14:paraId="771246B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50A85C1" w14:textId="77777777" w:rsidR="007E265D" w:rsidRPr="00A16491" w:rsidRDefault="007E265D" w:rsidP="006235F1">
            <w:pPr>
              <w:jc w:val="left"/>
              <w:rPr>
                <w:rFonts w:cs="Arial"/>
                <w:sz w:val="14"/>
                <w:szCs w:val="14"/>
              </w:rPr>
            </w:pPr>
            <w:r w:rsidRPr="00A16491">
              <w:rPr>
                <w:rFonts w:cs="Arial"/>
                <w:sz w:val="14"/>
                <w:szCs w:val="14"/>
              </w:rPr>
              <w:t>DATA_TROCA_NUM_TELEFONE</w:t>
            </w:r>
          </w:p>
        </w:tc>
        <w:tc>
          <w:tcPr>
            <w:tcW w:w="359" w:type="pct"/>
            <w:tcBorders>
              <w:top w:val="nil"/>
              <w:left w:val="nil"/>
              <w:bottom w:val="single" w:sz="4" w:space="0" w:color="auto"/>
              <w:right w:val="single" w:sz="4" w:space="0" w:color="auto"/>
            </w:tcBorders>
            <w:shd w:val="clear" w:color="000000" w:fill="F2F2F2"/>
            <w:noWrap/>
            <w:vAlign w:val="center"/>
            <w:hideMark/>
          </w:tcPr>
          <w:p w14:paraId="6FBA1FA4"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525CD14F" w14:textId="0DD0C167"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4DD6B1EB"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07465A1"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C6BA27C" w14:textId="77777777" w:rsidR="007E265D" w:rsidRPr="00A16491" w:rsidRDefault="007E265D" w:rsidP="007E265D">
            <w:pPr>
              <w:jc w:val="left"/>
              <w:rPr>
                <w:rFonts w:cs="Arial"/>
                <w:sz w:val="14"/>
                <w:szCs w:val="14"/>
              </w:rPr>
            </w:pPr>
            <w:r w:rsidRPr="00A16491">
              <w:rPr>
                <w:rFonts w:cs="Arial"/>
                <w:sz w:val="14"/>
                <w:szCs w:val="14"/>
              </w:rPr>
              <w:t>DATA_TROCA_NUM_TELEFONE</w:t>
            </w:r>
          </w:p>
        </w:tc>
        <w:tc>
          <w:tcPr>
            <w:tcW w:w="1324" w:type="pct"/>
            <w:tcBorders>
              <w:top w:val="nil"/>
              <w:left w:val="nil"/>
              <w:bottom w:val="single" w:sz="4" w:space="0" w:color="auto"/>
              <w:right w:val="single" w:sz="4" w:space="0" w:color="auto"/>
            </w:tcBorders>
            <w:shd w:val="clear" w:color="auto" w:fill="auto"/>
            <w:noWrap/>
            <w:vAlign w:val="center"/>
            <w:hideMark/>
          </w:tcPr>
          <w:p w14:paraId="58455672" w14:textId="1D9C0DF1" w:rsidR="007E265D" w:rsidRPr="00A16491" w:rsidRDefault="007E265D"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12CBC5E0"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3303C51" w14:textId="77777777" w:rsidR="007E265D" w:rsidRPr="00A16491" w:rsidRDefault="007E265D" w:rsidP="006235F1">
            <w:pPr>
              <w:jc w:val="left"/>
              <w:rPr>
                <w:rFonts w:cs="Arial"/>
                <w:sz w:val="14"/>
                <w:szCs w:val="14"/>
              </w:rPr>
            </w:pPr>
            <w:r w:rsidRPr="00A16491">
              <w:rPr>
                <w:rFonts w:cs="Arial"/>
                <w:sz w:val="14"/>
                <w:szCs w:val="14"/>
              </w:rPr>
              <w:lastRenderedPageBreak/>
              <w:t>HORA_EXEC_SERV_ATIV_DESAT</w:t>
            </w:r>
          </w:p>
        </w:tc>
        <w:tc>
          <w:tcPr>
            <w:tcW w:w="359" w:type="pct"/>
            <w:tcBorders>
              <w:top w:val="nil"/>
              <w:left w:val="nil"/>
              <w:bottom w:val="single" w:sz="4" w:space="0" w:color="auto"/>
              <w:right w:val="single" w:sz="4" w:space="0" w:color="auto"/>
            </w:tcBorders>
            <w:shd w:val="clear" w:color="000000" w:fill="F2F2F2"/>
            <w:noWrap/>
            <w:vAlign w:val="center"/>
            <w:hideMark/>
          </w:tcPr>
          <w:p w14:paraId="3C86B4E3"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6D62A8E"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312B4501"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40312C6"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4F426D8" w14:textId="77777777" w:rsidR="007E265D" w:rsidRPr="00A16491" w:rsidRDefault="007E265D" w:rsidP="007E265D">
            <w:pPr>
              <w:jc w:val="left"/>
              <w:rPr>
                <w:rFonts w:cs="Arial"/>
                <w:sz w:val="14"/>
                <w:szCs w:val="14"/>
              </w:rPr>
            </w:pPr>
            <w:r w:rsidRPr="00A16491">
              <w:rPr>
                <w:rFonts w:cs="Arial"/>
                <w:sz w:val="14"/>
                <w:szCs w:val="14"/>
              </w:rPr>
              <w:t>HORA_EXEC_SERV_ATIV_DESAT</w:t>
            </w:r>
          </w:p>
        </w:tc>
        <w:tc>
          <w:tcPr>
            <w:tcW w:w="1324" w:type="pct"/>
            <w:tcBorders>
              <w:top w:val="nil"/>
              <w:left w:val="nil"/>
              <w:bottom w:val="single" w:sz="4" w:space="0" w:color="auto"/>
              <w:right w:val="single" w:sz="4" w:space="0" w:color="auto"/>
            </w:tcBorders>
            <w:shd w:val="clear" w:color="auto" w:fill="auto"/>
            <w:noWrap/>
            <w:vAlign w:val="center"/>
            <w:hideMark/>
          </w:tcPr>
          <w:p w14:paraId="0583226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974D7A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E72F0E7" w14:textId="77777777" w:rsidR="007E265D" w:rsidRPr="00A16491" w:rsidRDefault="007E265D" w:rsidP="006235F1">
            <w:pPr>
              <w:jc w:val="left"/>
              <w:rPr>
                <w:rFonts w:cs="Arial"/>
                <w:sz w:val="14"/>
                <w:szCs w:val="14"/>
              </w:rPr>
            </w:pPr>
            <w:r w:rsidRPr="00A16491">
              <w:rPr>
                <w:rFonts w:cs="Arial"/>
                <w:sz w:val="14"/>
                <w:szCs w:val="14"/>
              </w:rPr>
              <w:t>DATA_ATIVACAO_TERMINAL</w:t>
            </w:r>
          </w:p>
        </w:tc>
        <w:tc>
          <w:tcPr>
            <w:tcW w:w="359" w:type="pct"/>
            <w:tcBorders>
              <w:top w:val="nil"/>
              <w:left w:val="nil"/>
              <w:bottom w:val="single" w:sz="4" w:space="0" w:color="auto"/>
              <w:right w:val="single" w:sz="4" w:space="0" w:color="auto"/>
            </w:tcBorders>
            <w:shd w:val="clear" w:color="000000" w:fill="F2F2F2"/>
            <w:noWrap/>
            <w:vAlign w:val="center"/>
            <w:hideMark/>
          </w:tcPr>
          <w:p w14:paraId="0A908F2F"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66D1B991" w14:textId="1C983615"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16C8D20F"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12F4FE2"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F18610C" w14:textId="77777777" w:rsidR="007E265D" w:rsidRPr="00A16491" w:rsidRDefault="007E265D" w:rsidP="007E265D">
            <w:pPr>
              <w:jc w:val="left"/>
              <w:rPr>
                <w:rFonts w:cs="Arial"/>
                <w:sz w:val="14"/>
                <w:szCs w:val="14"/>
              </w:rPr>
            </w:pPr>
            <w:r w:rsidRPr="00A16491">
              <w:rPr>
                <w:rFonts w:cs="Arial"/>
                <w:sz w:val="14"/>
                <w:szCs w:val="14"/>
              </w:rPr>
              <w:t>DATA_ATIVACAO_TERMINAL</w:t>
            </w:r>
          </w:p>
        </w:tc>
        <w:tc>
          <w:tcPr>
            <w:tcW w:w="1324" w:type="pct"/>
            <w:tcBorders>
              <w:top w:val="nil"/>
              <w:left w:val="nil"/>
              <w:bottom w:val="single" w:sz="4" w:space="0" w:color="auto"/>
              <w:right w:val="single" w:sz="4" w:space="0" w:color="auto"/>
            </w:tcBorders>
            <w:shd w:val="clear" w:color="auto" w:fill="auto"/>
            <w:noWrap/>
            <w:hideMark/>
          </w:tcPr>
          <w:p w14:paraId="6550024B" w14:textId="4EAAE40A" w:rsidR="007E265D" w:rsidRPr="00A16491" w:rsidRDefault="007E265D" w:rsidP="007E265D">
            <w:pPr>
              <w:rPr>
                <w:rFonts w:cs="Arial"/>
                <w:color w:val="0000FF"/>
                <w:sz w:val="14"/>
                <w:szCs w:val="14"/>
                <w:u w:val="single"/>
              </w:rPr>
            </w:pPr>
            <w:r w:rsidRPr="002117A2">
              <w:rPr>
                <w:rFonts w:cs="Arial"/>
                <w:sz w:val="14"/>
                <w:szCs w:val="14"/>
              </w:rPr>
              <w:t xml:space="preserve">Vide item </w:t>
            </w:r>
            <w:hyperlink w:anchor="_Normalizações_de_Registros" w:history="1">
              <w:r w:rsidRPr="002117A2">
                <w:rPr>
                  <w:rStyle w:val="Hyperlink"/>
                  <w:rFonts w:cs="Arial"/>
                  <w:sz w:val="14"/>
                  <w:szCs w:val="14"/>
                </w:rPr>
                <w:t>Normalizações de Registros - DATA</w:t>
              </w:r>
            </w:hyperlink>
          </w:p>
        </w:tc>
      </w:tr>
      <w:tr w:rsidR="007E265D" w:rsidRPr="00A16491" w14:paraId="6B81D17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282FF49" w14:textId="77777777" w:rsidR="007E265D" w:rsidRPr="00A16491" w:rsidRDefault="007E265D" w:rsidP="006235F1">
            <w:pPr>
              <w:jc w:val="left"/>
              <w:rPr>
                <w:rFonts w:cs="Arial"/>
                <w:sz w:val="14"/>
                <w:szCs w:val="14"/>
              </w:rPr>
            </w:pPr>
            <w:r w:rsidRPr="00A16491">
              <w:rPr>
                <w:rFonts w:cs="Arial"/>
                <w:sz w:val="14"/>
                <w:szCs w:val="14"/>
              </w:rPr>
              <w:t>DATA_DESATIVACAO_TERMINAL</w:t>
            </w:r>
          </w:p>
        </w:tc>
        <w:tc>
          <w:tcPr>
            <w:tcW w:w="359" w:type="pct"/>
            <w:tcBorders>
              <w:top w:val="nil"/>
              <w:left w:val="nil"/>
              <w:bottom w:val="single" w:sz="4" w:space="0" w:color="auto"/>
              <w:right w:val="single" w:sz="4" w:space="0" w:color="auto"/>
            </w:tcBorders>
            <w:shd w:val="clear" w:color="000000" w:fill="F2F2F2"/>
            <w:noWrap/>
            <w:vAlign w:val="center"/>
            <w:hideMark/>
          </w:tcPr>
          <w:p w14:paraId="16885B87"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082C12E1" w14:textId="165F76CF"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1DDCE422"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E28AE24"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9AD60FD" w14:textId="77777777" w:rsidR="007E265D" w:rsidRPr="00A16491" w:rsidRDefault="007E265D" w:rsidP="007E265D">
            <w:pPr>
              <w:jc w:val="left"/>
              <w:rPr>
                <w:rFonts w:cs="Arial"/>
                <w:sz w:val="14"/>
                <w:szCs w:val="14"/>
              </w:rPr>
            </w:pPr>
            <w:r w:rsidRPr="00A16491">
              <w:rPr>
                <w:rFonts w:cs="Arial"/>
                <w:sz w:val="14"/>
                <w:szCs w:val="14"/>
              </w:rPr>
              <w:t>DATA_DESATIVACAO_TERMINAL</w:t>
            </w:r>
          </w:p>
        </w:tc>
        <w:tc>
          <w:tcPr>
            <w:tcW w:w="1324" w:type="pct"/>
            <w:tcBorders>
              <w:top w:val="nil"/>
              <w:left w:val="nil"/>
              <w:bottom w:val="single" w:sz="4" w:space="0" w:color="auto"/>
              <w:right w:val="single" w:sz="4" w:space="0" w:color="auto"/>
            </w:tcBorders>
            <w:shd w:val="clear" w:color="auto" w:fill="auto"/>
            <w:noWrap/>
            <w:hideMark/>
          </w:tcPr>
          <w:p w14:paraId="4B6E8F71" w14:textId="1E53A6DE" w:rsidR="007E265D" w:rsidRPr="00A16491" w:rsidRDefault="007E265D" w:rsidP="007E265D">
            <w:pPr>
              <w:rPr>
                <w:rFonts w:cs="Arial"/>
                <w:color w:val="0000FF"/>
                <w:sz w:val="14"/>
                <w:szCs w:val="14"/>
                <w:u w:val="single"/>
              </w:rPr>
            </w:pPr>
            <w:r w:rsidRPr="002117A2">
              <w:rPr>
                <w:rFonts w:cs="Arial"/>
                <w:sz w:val="14"/>
                <w:szCs w:val="14"/>
              </w:rPr>
              <w:t xml:space="preserve">Vide item </w:t>
            </w:r>
            <w:hyperlink w:anchor="_Normalizações_de_Registros" w:history="1">
              <w:r w:rsidRPr="002117A2">
                <w:rPr>
                  <w:rStyle w:val="Hyperlink"/>
                  <w:rFonts w:cs="Arial"/>
                  <w:sz w:val="14"/>
                  <w:szCs w:val="14"/>
                </w:rPr>
                <w:t>Normalizações de Registros - DATA</w:t>
              </w:r>
            </w:hyperlink>
          </w:p>
        </w:tc>
      </w:tr>
      <w:tr w:rsidR="007E265D" w:rsidRPr="00A16491" w14:paraId="168097C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E4DC640" w14:textId="77777777" w:rsidR="007E265D" w:rsidRPr="00A16491" w:rsidRDefault="007E265D" w:rsidP="006235F1">
            <w:pPr>
              <w:jc w:val="left"/>
              <w:rPr>
                <w:rFonts w:cs="Arial"/>
                <w:sz w:val="14"/>
                <w:szCs w:val="14"/>
              </w:rPr>
            </w:pPr>
            <w:r w:rsidRPr="00A16491">
              <w:rPr>
                <w:rFonts w:cs="Arial"/>
                <w:sz w:val="14"/>
                <w:szCs w:val="14"/>
              </w:rPr>
              <w:t>INDICADOR_ISENCAO_TRIBUTARIA</w:t>
            </w:r>
          </w:p>
        </w:tc>
        <w:tc>
          <w:tcPr>
            <w:tcW w:w="359" w:type="pct"/>
            <w:tcBorders>
              <w:top w:val="nil"/>
              <w:left w:val="nil"/>
              <w:bottom w:val="single" w:sz="4" w:space="0" w:color="auto"/>
              <w:right w:val="single" w:sz="4" w:space="0" w:color="auto"/>
            </w:tcBorders>
            <w:shd w:val="clear" w:color="000000" w:fill="F2F2F2"/>
            <w:noWrap/>
            <w:vAlign w:val="center"/>
            <w:hideMark/>
          </w:tcPr>
          <w:p w14:paraId="38BB878D"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D4C0145"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37D96DC3"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B54A66F"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981CCEF" w14:textId="77777777" w:rsidR="007E265D" w:rsidRPr="00A16491" w:rsidRDefault="007E265D" w:rsidP="007E265D">
            <w:pPr>
              <w:jc w:val="left"/>
              <w:rPr>
                <w:rFonts w:cs="Arial"/>
                <w:sz w:val="14"/>
                <w:szCs w:val="14"/>
              </w:rPr>
            </w:pPr>
            <w:r w:rsidRPr="00A16491">
              <w:rPr>
                <w:rFonts w:cs="Arial"/>
                <w:sz w:val="14"/>
                <w:szCs w:val="14"/>
              </w:rPr>
              <w:t>INDICADOR_ISENCAO_TRIBUTARIA</w:t>
            </w:r>
          </w:p>
        </w:tc>
        <w:tc>
          <w:tcPr>
            <w:tcW w:w="1324" w:type="pct"/>
            <w:tcBorders>
              <w:top w:val="nil"/>
              <w:left w:val="nil"/>
              <w:bottom w:val="single" w:sz="4" w:space="0" w:color="auto"/>
              <w:right w:val="single" w:sz="4" w:space="0" w:color="auto"/>
            </w:tcBorders>
            <w:shd w:val="clear" w:color="auto" w:fill="auto"/>
            <w:noWrap/>
            <w:vAlign w:val="center"/>
            <w:hideMark/>
          </w:tcPr>
          <w:p w14:paraId="339FDA25"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0F20F14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E4C95EC" w14:textId="77777777" w:rsidR="007E265D" w:rsidRPr="00A16491" w:rsidRDefault="007E265D" w:rsidP="006235F1">
            <w:pPr>
              <w:jc w:val="left"/>
              <w:rPr>
                <w:rFonts w:cs="Arial"/>
                <w:sz w:val="14"/>
                <w:szCs w:val="14"/>
              </w:rPr>
            </w:pPr>
            <w:r w:rsidRPr="00A16491">
              <w:rPr>
                <w:rFonts w:cs="Arial"/>
                <w:sz w:val="14"/>
                <w:szCs w:val="14"/>
              </w:rPr>
              <w:t>PERCENTUAL_ISENCAO</w:t>
            </w:r>
          </w:p>
        </w:tc>
        <w:tc>
          <w:tcPr>
            <w:tcW w:w="359" w:type="pct"/>
            <w:tcBorders>
              <w:top w:val="nil"/>
              <w:left w:val="nil"/>
              <w:bottom w:val="single" w:sz="4" w:space="0" w:color="auto"/>
              <w:right w:val="single" w:sz="4" w:space="0" w:color="auto"/>
            </w:tcBorders>
            <w:shd w:val="clear" w:color="000000" w:fill="F2F2F2"/>
            <w:noWrap/>
            <w:vAlign w:val="center"/>
            <w:hideMark/>
          </w:tcPr>
          <w:p w14:paraId="3B2061A4"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44EA16D"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3793AC10"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73CB702"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F458F5C" w14:textId="77777777" w:rsidR="007E265D" w:rsidRPr="00A16491" w:rsidRDefault="007E265D" w:rsidP="007E265D">
            <w:pPr>
              <w:jc w:val="left"/>
              <w:rPr>
                <w:rFonts w:cs="Arial"/>
                <w:sz w:val="14"/>
                <w:szCs w:val="14"/>
              </w:rPr>
            </w:pPr>
            <w:r w:rsidRPr="00A16491">
              <w:rPr>
                <w:rFonts w:cs="Arial"/>
                <w:sz w:val="14"/>
                <w:szCs w:val="14"/>
              </w:rPr>
              <w:t>PERCENTUAL_ISENCAO</w:t>
            </w:r>
          </w:p>
        </w:tc>
        <w:tc>
          <w:tcPr>
            <w:tcW w:w="1324" w:type="pct"/>
            <w:tcBorders>
              <w:top w:val="nil"/>
              <w:left w:val="nil"/>
              <w:bottom w:val="single" w:sz="4" w:space="0" w:color="auto"/>
              <w:right w:val="single" w:sz="4" w:space="0" w:color="auto"/>
            </w:tcBorders>
            <w:shd w:val="clear" w:color="auto" w:fill="auto"/>
            <w:noWrap/>
            <w:vAlign w:val="center"/>
            <w:hideMark/>
          </w:tcPr>
          <w:p w14:paraId="1A9988C7"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37E9B5D1"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DD58A28" w14:textId="77777777" w:rsidR="007E265D" w:rsidRPr="00A16491" w:rsidRDefault="007E265D" w:rsidP="006235F1">
            <w:pPr>
              <w:jc w:val="left"/>
              <w:rPr>
                <w:rFonts w:cs="Arial"/>
                <w:sz w:val="14"/>
                <w:szCs w:val="14"/>
              </w:rPr>
            </w:pPr>
            <w:r w:rsidRPr="00A16491">
              <w:rPr>
                <w:rFonts w:cs="Arial"/>
                <w:sz w:val="14"/>
                <w:szCs w:val="14"/>
              </w:rPr>
              <w:t>RETENCAO_TRIBUTOS_FEDERAIS</w:t>
            </w:r>
          </w:p>
        </w:tc>
        <w:tc>
          <w:tcPr>
            <w:tcW w:w="359" w:type="pct"/>
            <w:tcBorders>
              <w:top w:val="nil"/>
              <w:left w:val="nil"/>
              <w:bottom w:val="single" w:sz="4" w:space="0" w:color="auto"/>
              <w:right w:val="single" w:sz="4" w:space="0" w:color="auto"/>
            </w:tcBorders>
            <w:shd w:val="clear" w:color="000000" w:fill="F2F2F2"/>
            <w:noWrap/>
            <w:vAlign w:val="center"/>
            <w:hideMark/>
          </w:tcPr>
          <w:p w14:paraId="04221E6A"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BF581FB" w14:textId="77777777" w:rsidR="007E265D" w:rsidRPr="00A16491" w:rsidRDefault="007E265D" w:rsidP="006235F1">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vAlign w:val="center"/>
            <w:hideMark/>
          </w:tcPr>
          <w:p w14:paraId="048839E0"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92108FC"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36297BF" w14:textId="77777777" w:rsidR="007E265D" w:rsidRPr="00A16491" w:rsidRDefault="007E265D" w:rsidP="007E265D">
            <w:pPr>
              <w:jc w:val="left"/>
              <w:rPr>
                <w:rFonts w:cs="Arial"/>
                <w:sz w:val="14"/>
                <w:szCs w:val="14"/>
              </w:rPr>
            </w:pPr>
            <w:r w:rsidRPr="00A16491">
              <w:rPr>
                <w:rFonts w:cs="Arial"/>
                <w:sz w:val="14"/>
                <w:szCs w:val="14"/>
              </w:rPr>
              <w:t>RETENCAO_TRIBUTOS_FEDERAIS</w:t>
            </w:r>
          </w:p>
        </w:tc>
        <w:tc>
          <w:tcPr>
            <w:tcW w:w="1324" w:type="pct"/>
            <w:tcBorders>
              <w:top w:val="nil"/>
              <w:left w:val="nil"/>
              <w:bottom w:val="single" w:sz="4" w:space="0" w:color="auto"/>
              <w:right w:val="single" w:sz="4" w:space="0" w:color="auto"/>
            </w:tcBorders>
            <w:shd w:val="clear" w:color="auto" w:fill="auto"/>
            <w:noWrap/>
            <w:vAlign w:val="center"/>
            <w:hideMark/>
          </w:tcPr>
          <w:p w14:paraId="786438F3"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6BA419C"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BF0F05D" w14:textId="77777777" w:rsidR="007E265D" w:rsidRPr="00A16491" w:rsidRDefault="007E265D" w:rsidP="006235F1">
            <w:pPr>
              <w:jc w:val="left"/>
              <w:rPr>
                <w:rFonts w:cs="Arial"/>
                <w:sz w:val="14"/>
                <w:szCs w:val="14"/>
              </w:rPr>
            </w:pPr>
            <w:r w:rsidRPr="00A16491">
              <w:rPr>
                <w:rFonts w:cs="Arial"/>
                <w:sz w:val="14"/>
                <w:szCs w:val="14"/>
              </w:rPr>
              <w:t>DIA_VENCIMENTO_FATURA</w:t>
            </w:r>
          </w:p>
        </w:tc>
        <w:tc>
          <w:tcPr>
            <w:tcW w:w="359" w:type="pct"/>
            <w:tcBorders>
              <w:top w:val="nil"/>
              <w:left w:val="nil"/>
              <w:bottom w:val="single" w:sz="4" w:space="0" w:color="auto"/>
              <w:right w:val="single" w:sz="4" w:space="0" w:color="auto"/>
            </w:tcBorders>
            <w:shd w:val="clear" w:color="000000" w:fill="F2F2F2"/>
            <w:noWrap/>
            <w:vAlign w:val="center"/>
            <w:hideMark/>
          </w:tcPr>
          <w:p w14:paraId="0541E6AC" w14:textId="77777777" w:rsidR="007E265D" w:rsidRPr="00A16491" w:rsidRDefault="007E265D" w:rsidP="006235F1">
            <w:pPr>
              <w:jc w:val="center"/>
              <w:rPr>
                <w:rFonts w:cs="Arial"/>
                <w:sz w:val="14"/>
                <w:szCs w:val="14"/>
              </w:rPr>
            </w:pPr>
            <w:r w:rsidRPr="00A16491">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hideMark/>
          </w:tcPr>
          <w:p w14:paraId="4C3B0184" w14:textId="77777777" w:rsidR="007E265D" w:rsidRPr="00A16491" w:rsidRDefault="007E265D" w:rsidP="006235F1">
            <w:pPr>
              <w:jc w:val="center"/>
              <w:rPr>
                <w:rFonts w:cs="Arial"/>
                <w:sz w:val="14"/>
                <w:szCs w:val="14"/>
              </w:rPr>
            </w:pPr>
            <w:r w:rsidRPr="00A16491">
              <w:rPr>
                <w:rFonts w:cs="Arial"/>
                <w:sz w:val="14"/>
                <w:szCs w:val="14"/>
              </w:rPr>
              <w:t>2</w:t>
            </w:r>
          </w:p>
        </w:tc>
        <w:tc>
          <w:tcPr>
            <w:tcW w:w="319" w:type="pct"/>
            <w:tcBorders>
              <w:top w:val="nil"/>
              <w:left w:val="nil"/>
              <w:bottom w:val="single" w:sz="4" w:space="0" w:color="auto"/>
              <w:right w:val="single" w:sz="4" w:space="0" w:color="auto"/>
            </w:tcBorders>
            <w:shd w:val="clear" w:color="000000" w:fill="F2F2F2"/>
            <w:noWrap/>
            <w:vAlign w:val="center"/>
            <w:hideMark/>
          </w:tcPr>
          <w:p w14:paraId="0EB6052A"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7F0D86C"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DABA1F7" w14:textId="77777777" w:rsidR="007E265D" w:rsidRPr="00A16491" w:rsidRDefault="007E265D" w:rsidP="007E265D">
            <w:pPr>
              <w:jc w:val="left"/>
              <w:rPr>
                <w:rFonts w:cs="Arial"/>
                <w:sz w:val="14"/>
                <w:szCs w:val="14"/>
              </w:rPr>
            </w:pPr>
            <w:r w:rsidRPr="00A16491">
              <w:rPr>
                <w:rFonts w:cs="Arial"/>
                <w:sz w:val="14"/>
                <w:szCs w:val="14"/>
              </w:rPr>
              <w:t>DIA_VENCIMENTO_FATURA</w:t>
            </w:r>
          </w:p>
        </w:tc>
        <w:tc>
          <w:tcPr>
            <w:tcW w:w="1324" w:type="pct"/>
            <w:tcBorders>
              <w:top w:val="nil"/>
              <w:left w:val="nil"/>
              <w:bottom w:val="single" w:sz="4" w:space="0" w:color="auto"/>
              <w:right w:val="single" w:sz="4" w:space="0" w:color="auto"/>
            </w:tcBorders>
            <w:shd w:val="clear" w:color="auto" w:fill="auto"/>
            <w:noWrap/>
            <w:vAlign w:val="center"/>
            <w:hideMark/>
          </w:tcPr>
          <w:p w14:paraId="6C716EF3"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69AE95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273D5B6" w14:textId="77777777" w:rsidR="007E265D" w:rsidRPr="00A16491" w:rsidRDefault="007E265D" w:rsidP="006235F1">
            <w:pPr>
              <w:jc w:val="left"/>
              <w:rPr>
                <w:rFonts w:cs="Arial"/>
                <w:sz w:val="14"/>
                <w:szCs w:val="14"/>
              </w:rPr>
            </w:pPr>
            <w:r w:rsidRPr="00A16491">
              <w:rPr>
                <w:rFonts w:cs="Arial"/>
                <w:sz w:val="14"/>
                <w:szCs w:val="14"/>
              </w:rPr>
              <w:t>MOTIVO_ENVIO_DADOS_CADASTRAIS</w:t>
            </w:r>
          </w:p>
        </w:tc>
        <w:tc>
          <w:tcPr>
            <w:tcW w:w="359" w:type="pct"/>
            <w:tcBorders>
              <w:top w:val="nil"/>
              <w:left w:val="nil"/>
              <w:bottom w:val="single" w:sz="4" w:space="0" w:color="auto"/>
              <w:right w:val="single" w:sz="4" w:space="0" w:color="auto"/>
            </w:tcBorders>
            <w:shd w:val="clear" w:color="000000" w:fill="F2F2F2"/>
            <w:noWrap/>
            <w:vAlign w:val="center"/>
            <w:hideMark/>
          </w:tcPr>
          <w:p w14:paraId="70DA915D"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C078C5B"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18A0445F"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76BA4A9"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798D16B" w14:textId="77777777" w:rsidR="007E265D" w:rsidRPr="00A16491" w:rsidRDefault="007E265D" w:rsidP="007E265D">
            <w:pPr>
              <w:jc w:val="left"/>
              <w:rPr>
                <w:rFonts w:cs="Arial"/>
                <w:sz w:val="14"/>
                <w:szCs w:val="14"/>
              </w:rPr>
            </w:pPr>
            <w:r w:rsidRPr="00A16491">
              <w:rPr>
                <w:rFonts w:cs="Arial"/>
                <w:sz w:val="14"/>
                <w:szCs w:val="14"/>
              </w:rPr>
              <w:t>MOTIVO_ENVIO_DADOS_CADASTRAIS</w:t>
            </w:r>
          </w:p>
        </w:tc>
        <w:tc>
          <w:tcPr>
            <w:tcW w:w="1324" w:type="pct"/>
            <w:tcBorders>
              <w:top w:val="nil"/>
              <w:left w:val="nil"/>
              <w:bottom w:val="single" w:sz="4" w:space="0" w:color="auto"/>
              <w:right w:val="single" w:sz="4" w:space="0" w:color="auto"/>
            </w:tcBorders>
            <w:shd w:val="clear" w:color="auto" w:fill="auto"/>
            <w:noWrap/>
            <w:vAlign w:val="center"/>
            <w:hideMark/>
          </w:tcPr>
          <w:p w14:paraId="1CA6D08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CA999C5"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FF78D92" w14:textId="77777777" w:rsidR="007E265D" w:rsidRPr="00A16491" w:rsidRDefault="007E265D" w:rsidP="006235F1">
            <w:pPr>
              <w:jc w:val="left"/>
              <w:rPr>
                <w:rFonts w:cs="Arial"/>
                <w:sz w:val="14"/>
                <w:szCs w:val="14"/>
              </w:rPr>
            </w:pPr>
            <w:r w:rsidRPr="00A16491">
              <w:rPr>
                <w:rFonts w:cs="Arial"/>
                <w:sz w:val="14"/>
                <w:szCs w:val="14"/>
              </w:rPr>
              <w:t>IND_POTABILIDADE</w:t>
            </w:r>
          </w:p>
        </w:tc>
        <w:tc>
          <w:tcPr>
            <w:tcW w:w="359" w:type="pct"/>
            <w:tcBorders>
              <w:top w:val="nil"/>
              <w:left w:val="nil"/>
              <w:bottom w:val="single" w:sz="4" w:space="0" w:color="auto"/>
              <w:right w:val="single" w:sz="4" w:space="0" w:color="auto"/>
            </w:tcBorders>
            <w:shd w:val="clear" w:color="000000" w:fill="F2F2F2"/>
            <w:noWrap/>
            <w:vAlign w:val="center"/>
            <w:hideMark/>
          </w:tcPr>
          <w:p w14:paraId="16FEEC63"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CBF5D58"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646CC877"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C5372B8"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864CF7D" w14:textId="77777777" w:rsidR="007E265D" w:rsidRPr="00A16491" w:rsidRDefault="007E265D" w:rsidP="007E265D">
            <w:pPr>
              <w:jc w:val="left"/>
              <w:rPr>
                <w:rFonts w:cs="Arial"/>
                <w:sz w:val="14"/>
                <w:szCs w:val="14"/>
              </w:rPr>
            </w:pPr>
            <w:r w:rsidRPr="00A16491">
              <w:rPr>
                <w:rFonts w:cs="Arial"/>
                <w:sz w:val="14"/>
                <w:szCs w:val="14"/>
              </w:rPr>
              <w:t>IND_POTABILIDADE</w:t>
            </w:r>
          </w:p>
        </w:tc>
        <w:tc>
          <w:tcPr>
            <w:tcW w:w="1324" w:type="pct"/>
            <w:tcBorders>
              <w:top w:val="nil"/>
              <w:left w:val="nil"/>
              <w:bottom w:val="single" w:sz="4" w:space="0" w:color="auto"/>
              <w:right w:val="single" w:sz="4" w:space="0" w:color="auto"/>
            </w:tcBorders>
            <w:shd w:val="clear" w:color="auto" w:fill="auto"/>
            <w:noWrap/>
            <w:vAlign w:val="center"/>
            <w:hideMark/>
          </w:tcPr>
          <w:p w14:paraId="7E78D5A8"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0992821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17D11A1" w14:textId="77777777" w:rsidR="007E265D" w:rsidRPr="00A16491" w:rsidRDefault="007E265D" w:rsidP="006235F1">
            <w:pPr>
              <w:jc w:val="left"/>
              <w:rPr>
                <w:rFonts w:cs="Arial"/>
                <w:sz w:val="14"/>
                <w:szCs w:val="14"/>
              </w:rPr>
            </w:pPr>
            <w:r w:rsidRPr="00A16491">
              <w:rPr>
                <w:rFonts w:cs="Arial"/>
                <w:sz w:val="14"/>
                <w:szCs w:val="14"/>
              </w:rPr>
              <w:t>CNL_TERM_ASSIN</w:t>
            </w:r>
          </w:p>
        </w:tc>
        <w:tc>
          <w:tcPr>
            <w:tcW w:w="359" w:type="pct"/>
            <w:tcBorders>
              <w:top w:val="nil"/>
              <w:left w:val="nil"/>
              <w:bottom w:val="single" w:sz="4" w:space="0" w:color="auto"/>
              <w:right w:val="single" w:sz="4" w:space="0" w:color="auto"/>
            </w:tcBorders>
            <w:shd w:val="clear" w:color="000000" w:fill="F2F2F2"/>
            <w:noWrap/>
            <w:vAlign w:val="center"/>
            <w:hideMark/>
          </w:tcPr>
          <w:p w14:paraId="061A1918"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2416BC3"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12CFDA9B"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B0219B7"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AA15E2B" w14:textId="77777777" w:rsidR="007E265D" w:rsidRPr="00A16491" w:rsidRDefault="007E265D" w:rsidP="007E265D">
            <w:pPr>
              <w:jc w:val="left"/>
              <w:rPr>
                <w:rFonts w:cs="Arial"/>
                <w:sz w:val="14"/>
                <w:szCs w:val="14"/>
              </w:rPr>
            </w:pPr>
            <w:r w:rsidRPr="00A16491">
              <w:rPr>
                <w:rFonts w:cs="Arial"/>
                <w:sz w:val="14"/>
                <w:szCs w:val="14"/>
              </w:rPr>
              <w:t>CNL_TERM_ASSIN</w:t>
            </w:r>
          </w:p>
        </w:tc>
        <w:tc>
          <w:tcPr>
            <w:tcW w:w="1324" w:type="pct"/>
            <w:tcBorders>
              <w:top w:val="nil"/>
              <w:left w:val="nil"/>
              <w:bottom w:val="single" w:sz="4" w:space="0" w:color="auto"/>
              <w:right w:val="single" w:sz="4" w:space="0" w:color="auto"/>
            </w:tcBorders>
            <w:shd w:val="clear" w:color="auto" w:fill="auto"/>
            <w:noWrap/>
            <w:vAlign w:val="center"/>
            <w:hideMark/>
          </w:tcPr>
          <w:p w14:paraId="0BA6658D"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C6285CC"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495FBE8" w14:textId="77777777" w:rsidR="007E265D" w:rsidRPr="00A16491" w:rsidRDefault="007E265D" w:rsidP="006235F1">
            <w:pPr>
              <w:jc w:val="left"/>
              <w:rPr>
                <w:rFonts w:cs="Arial"/>
                <w:sz w:val="14"/>
                <w:szCs w:val="14"/>
              </w:rPr>
            </w:pPr>
            <w:r w:rsidRPr="00A16491">
              <w:rPr>
                <w:rFonts w:cs="Arial"/>
                <w:sz w:val="14"/>
                <w:szCs w:val="14"/>
              </w:rPr>
              <w:t>CNL_TRONCO_CHAVE</w:t>
            </w:r>
          </w:p>
        </w:tc>
        <w:tc>
          <w:tcPr>
            <w:tcW w:w="359" w:type="pct"/>
            <w:tcBorders>
              <w:top w:val="nil"/>
              <w:left w:val="nil"/>
              <w:bottom w:val="single" w:sz="4" w:space="0" w:color="auto"/>
              <w:right w:val="single" w:sz="4" w:space="0" w:color="auto"/>
            </w:tcBorders>
            <w:shd w:val="clear" w:color="000000" w:fill="F2F2F2"/>
            <w:noWrap/>
            <w:vAlign w:val="center"/>
            <w:hideMark/>
          </w:tcPr>
          <w:p w14:paraId="18EDD2AB"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6B7A65C"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7E76191F"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3AEA44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DE15F42" w14:textId="77777777" w:rsidR="007E265D" w:rsidRPr="00A16491" w:rsidRDefault="007E265D" w:rsidP="007E265D">
            <w:pPr>
              <w:jc w:val="left"/>
              <w:rPr>
                <w:rFonts w:cs="Arial"/>
                <w:sz w:val="14"/>
                <w:szCs w:val="14"/>
              </w:rPr>
            </w:pPr>
            <w:r w:rsidRPr="00A16491">
              <w:rPr>
                <w:rFonts w:cs="Arial"/>
                <w:sz w:val="14"/>
                <w:szCs w:val="14"/>
              </w:rPr>
              <w:t>CNL_TRONCO_CHAVE</w:t>
            </w:r>
          </w:p>
        </w:tc>
        <w:tc>
          <w:tcPr>
            <w:tcW w:w="1324" w:type="pct"/>
            <w:tcBorders>
              <w:top w:val="nil"/>
              <w:left w:val="nil"/>
              <w:bottom w:val="single" w:sz="4" w:space="0" w:color="auto"/>
              <w:right w:val="single" w:sz="4" w:space="0" w:color="auto"/>
            </w:tcBorders>
            <w:shd w:val="clear" w:color="auto" w:fill="auto"/>
            <w:noWrap/>
            <w:vAlign w:val="center"/>
            <w:hideMark/>
          </w:tcPr>
          <w:p w14:paraId="3A103F8B"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3BAC7EA5"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AB3B5D5" w14:textId="77777777" w:rsidR="007E265D" w:rsidRPr="00A16491" w:rsidRDefault="007E265D" w:rsidP="006235F1">
            <w:pPr>
              <w:jc w:val="left"/>
              <w:rPr>
                <w:rFonts w:cs="Arial"/>
                <w:sz w:val="14"/>
                <w:szCs w:val="14"/>
              </w:rPr>
            </w:pPr>
            <w:r w:rsidRPr="00A16491">
              <w:rPr>
                <w:rFonts w:cs="Arial"/>
                <w:sz w:val="14"/>
                <w:szCs w:val="14"/>
              </w:rPr>
              <w:t>CNL_TEL_CONTATO</w:t>
            </w:r>
          </w:p>
        </w:tc>
        <w:tc>
          <w:tcPr>
            <w:tcW w:w="359" w:type="pct"/>
            <w:tcBorders>
              <w:top w:val="nil"/>
              <w:left w:val="nil"/>
              <w:bottom w:val="single" w:sz="4" w:space="0" w:color="auto"/>
              <w:right w:val="single" w:sz="4" w:space="0" w:color="auto"/>
            </w:tcBorders>
            <w:shd w:val="clear" w:color="000000" w:fill="F2F2F2"/>
            <w:noWrap/>
            <w:vAlign w:val="center"/>
            <w:hideMark/>
          </w:tcPr>
          <w:p w14:paraId="2B53743D"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B9F030E"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5E450115"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8476A08"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6BB81DD" w14:textId="77777777" w:rsidR="007E265D" w:rsidRPr="00A16491" w:rsidRDefault="007E265D" w:rsidP="007E265D">
            <w:pPr>
              <w:jc w:val="left"/>
              <w:rPr>
                <w:rFonts w:cs="Arial"/>
                <w:sz w:val="14"/>
                <w:szCs w:val="14"/>
              </w:rPr>
            </w:pPr>
            <w:r w:rsidRPr="00A16491">
              <w:rPr>
                <w:rFonts w:cs="Arial"/>
                <w:sz w:val="14"/>
                <w:szCs w:val="14"/>
              </w:rPr>
              <w:t>CNL_TEL_CONTATO</w:t>
            </w:r>
          </w:p>
        </w:tc>
        <w:tc>
          <w:tcPr>
            <w:tcW w:w="1324" w:type="pct"/>
            <w:tcBorders>
              <w:top w:val="nil"/>
              <w:left w:val="nil"/>
              <w:bottom w:val="single" w:sz="4" w:space="0" w:color="auto"/>
              <w:right w:val="single" w:sz="4" w:space="0" w:color="auto"/>
            </w:tcBorders>
            <w:shd w:val="clear" w:color="auto" w:fill="auto"/>
            <w:noWrap/>
            <w:vAlign w:val="center"/>
            <w:hideMark/>
          </w:tcPr>
          <w:p w14:paraId="62719D4D"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1BF8571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3835A74" w14:textId="77777777" w:rsidR="007E265D" w:rsidRPr="00A16491" w:rsidRDefault="007E265D" w:rsidP="006235F1">
            <w:pPr>
              <w:jc w:val="left"/>
              <w:rPr>
                <w:rFonts w:cs="Arial"/>
                <w:sz w:val="14"/>
                <w:szCs w:val="14"/>
              </w:rPr>
            </w:pPr>
            <w:r w:rsidRPr="00A16491">
              <w:rPr>
                <w:rFonts w:cs="Arial"/>
                <w:sz w:val="14"/>
                <w:szCs w:val="14"/>
              </w:rPr>
              <w:t>CNL_TEL_ANT</w:t>
            </w:r>
          </w:p>
        </w:tc>
        <w:tc>
          <w:tcPr>
            <w:tcW w:w="359" w:type="pct"/>
            <w:tcBorders>
              <w:top w:val="nil"/>
              <w:left w:val="nil"/>
              <w:bottom w:val="single" w:sz="4" w:space="0" w:color="auto"/>
              <w:right w:val="single" w:sz="4" w:space="0" w:color="auto"/>
            </w:tcBorders>
            <w:shd w:val="clear" w:color="000000" w:fill="F2F2F2"/>
            <w:noWrap/>
            <w:vAlign w:val="center"/>
            <w:hideMark/>
          </w:tcPr>
          <w:p w14:paraId="4131FE2A"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5F06BEC" w14:textId="77777777" w:rsidR="007E265D" w:rsidRPr="00A16491" w:rsidRDefault="007E265D" w:rsidP="006235F1">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vAlign w:val="center"/>
            <w:hideMark/>
          </w:tcPr>
          <w:p w14:paraId="63690E54"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057A54D"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D6D4D51" w14:textId="77777777" w:rsidR="007E265D" w:rsidRPr="00A16491" w:rsidRDefault="007E265D" w:rsidP="007E265D">
            <w:pPr>
              <w:jc w:val="left"/>
              <w:rPr>
                <w:rFonts w:cs="Arial"/>
                <w:sz w:val="14"/>
                <w:szCs w:val="14"/>
              </w:rPr>
            </w:pPr>
            <w:r w:rsidRPr="00A16491">
              <w:rPr>
                <w:rFonts w:cs="Arial"/>
                <w:sz w:val="14"/>
                <w:szCs w:val="14"/>
              </w:rPr>
              <w:t>CNL_TEL_ANT</w:t>
            </w:r>
          </w:p>
        </w:tc>
        <w:tc>
          <w:tcPr>
            <w:tcW w:w="1324" w:type="pct"/>
            <w:tcBorders>
              <w:top w:val="nil"/>
              <w:left w:val="nil"/>
              <w:bottom w:val="single" w:sz="4" w:space="0" w:color="auto"/>
              <w:right w:val="single" w:sz="4" w:space="0" w:color="auto"/>
            </w:tcBorders>
            <w:shd w:val="clear" w:color="auto" w:fill="auto"/>
            <w:noWrap/>
            <w:vAlign w:val="center"/>
            <w:hideMark/>
          </w:tcPr>
          <w:p w14:paraId="753C0E2A"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3160CDC"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1330F77" w14:textId="77777777" w:rsidR="007E265D" w:rsidRPr="0043447C" w:rsidRDefault="007E265D" w:rsidP="006235F1">
            <w:pPr>
              <w:jc w:val="left"/>
              <w:rPr>
                <w:rFonts w:cs="Arial"/>
                <w:sz w:val="14"/>
                <w:szCs w:val="14"/>
              </w:rPr>
            </w:pPr>
            <w:r w:rsidRPr="0043447C">
              <w:rPr>
                <w:rFonts w:cs="Arial"/>
                <w:sz w:val="14"/>
                <w:szCs w:val="14"/>
              </w:rPr>
              <w:t>IDENTIDADE</w:t>
            </w:r>
          </w:p>
        </w:tc>
        <w:tc>
          <w:tcPr>
            <w:tcW w:w="359" w:type="pct"/>
            <w:tcBorders>
              <w:top w:val="nil"/>
              <w:left w:val="nil"/>
              <w:bottom w:val="single" w:sz="4" w:space="0" w:color="auto"/>
              <w:right w:val="single" w:sz="4" w:space="0" w:color="auto"/>
            </w:tcBorders>
            <w:shd w:val="clear" w:color="000000" w:fill="F2F2F2"/>
            <w:noWrap/>
            <w:vAlign w:val="center"/>
            <w:hideMark/>
          </w:tcPr>
          <w:p w14:paraId="3EE4FB7B"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19080D0"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4FAA9151"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D959DAD"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FCEDA1A" w14:textId="77777777" w:rsidR="007E265D" w:rsidRPr="0043447C" w:rsidRDefault="007E265D" w:rsidP="007E265D">
            <w:pPr>
              <w:jc w:val="left"/>
              <w:rPr>
                <w:rFonts w:cs="Arial"/>
                <w:sz w:val="14"/>
                <w:szCs w:val="14"/>
              </w:rPr>
            </w:pPr>
            <w:r w:rsidRPr="0043447C">
              <w:rPr>
                <w:rFonts w:cs="Arial"/>
                <w:sz w:val="14"/>
                <w:szCs w:val="14"/>
              </w:rPr>
              <w:t>IDENTIDADE</w:t>
            </w:r>
          </w:p>
        </w:tc>
        <w:tc>
          <w:tcPr>
            <w:tcW w:w="1324" w:type="pct"/>
            <w:tcBorders>
              <w:top w:val="nil"/>
              <w:left w:val="nil"/>
              <w:bottom w:val="single" w:sz="4" w:space="0" w:color="auto"/>
              <w:right w:val="single" w:sz="4" w:space="0" w:color="auto"/>
            </w:tcBorders>
            <w:shd w:val="clear" w:color="auto" w:fill="auto"/>
            <w:noWrap/>
            <w:vAlign w:val="center"/>
            <w:hideMark/>
          </w:tcPr>
          <w:p w14:paraId="4D91F2A2" w14:textId="77777777" w:rsidR="007E265D" w:rsidRPr="0043447C" w:rsidRDefault="007E265D" w:rsidP="007E265D">
            <w:pPr>
              <w:rPr>
                <w:rFonts w:cs="Arial"/>
                <w:color w:val="000000"/>
                <w:sz w:val="14"/>
                <w:szCs w:val="14"/>
              </w:rPr>
            </w:pPr>
            <w:r w:rsidRPr="0043447C">
              <w:rPr>
                <w:rFonts w:cs="Arial"/>
                <w:color w:val="000000"/>
                <w:sz w:val="14"/>
                <w:szCs w:val="14"/>
              </w:rPr>
              <w:t> </w:t>
            </w:r>
          </w:p>
        </w:tc>
      </w:tr>
      <w:tr w:rsidR="007E265D" w:rsidRPr="00A16491" w14:paraId="4C109E0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FF85639" w14:textId="77777777" w:rsidR="007E265D" w:rsidRPr="0043447C" w:rsidRDefault="007E265D" w:rsidP="006235F1">
            <w:pPr>
              <w:jc w:val="left"/>
              <w:rPr>
                <w:rFonts w:cs="Arial"/>
                <w:sz w:val="14"/>
                <w:szCs w:val="14"/>
              </w:rPr>
            </w:pPr>
            <w:r w:rsidRPr="0043447C">
              <w:rPr>
                <w:rFonts w:cs="Arial"/>
                <w:sz w:val="14"/>
                <w:szCs w:val="14"/>
              </w:rPr>
              <w:t>FILLER_01</w:t>
            </w:r>
          </w:p>
        </w:tc>
        <w:tc>
          <w:tcPr>
            <w:tcW w:w="359" w:type="pct"/>
            <w:tcBorders>
              <w:top w:val="nil"/>
              <w:left w:val="nil"/>
              <w:bottom w:val="single" w:sz="4" w:space="0" w:color="auto"/>
              <w:right w:val="single" w:sz="4" w:space="0" w:color="auto"/>
            </w:tcBorders>
            <w:shd w:val="clear" w:color="000000" w:fill="F2F2F2"/>
            <w:noWrap/>
            <w:vAlign w:val="center"/>
            <w:hideMark/>
          </w:tcPr>
          <w:p w14:paraId="65109DC0"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980AECF"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68BF0FCB"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4CDBB5D"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3997F61" w14:textId="77777777" w:rsidR="007E265D" w:rsidRPr="0043447C" w:rsidRDefault="007E265D" w:rsidP="007E265D">
            <w:pPr>
              <w:jc w:val="left"/>
              <w:rPr>
                <w:rFonts w:cs="Arial"/>
                <w:strike/>
                <w:sz w:val="14"/>
                <w:szCs w:val="14"/>
              </w:rPr>
            </w:pPr>
            <w:r w:rsidRPr="0043447C">
              <w:rPr>
                <w:rFonts w:cs="Arial"/>
                <w:sz w:val="14"/>
                <w:szCs w:val="14"/>
              </w:rPr>
              <w:t>FILLER_01</w:t>
            </w:r>
          </w:p>
        </w:tc>
        <w:tc>
          <w:tcPr>
            <w:tcW w:w="1324" w:type="pct"/>
            <w:tcBorders>
              <w:top w:val="nil"/>
              <w:left w:val="nil"/>
              <w:bottom w:val="single" w:sz="4" w:space="0" w:color="auto"/>
              <w:right w:val="single" w:sz="4" w:space="0" w:color="auto"/>
            </w:tcBorders>
            <w:shd w:val="clear" w:color="auto" w:fill="auto"/>
            <w:noWrap/>
            <w:vAlign w:val="center"/>
            <w:hideMark/>
          </w:tcPr>
          <w:p w14:paraId="12B8869B" w14:textId="1BCAD3A3" w:rsidR="007E265D" w:rsidRPr="0043447C" w:rsidRDefault="007E265D" w:rsidP="007E265D">
            <w:pPr>
              <w:rPr>
                <w:rFonts w:cs="Arial"/>
                <w:color w:val="000000"/>
                <w:sz w:val="14"/>
                <w:szCs w:val="14"/>
              </w:rPr>
            </w:pPr>
            <w:r w:rsidRPr="0043447C">
              <w:rPr>
                <w:rFonts w:cs="Arial"/>
                <w:color w:val="000000"/>
                <w:sz w:val="14"/>
                <w:szCs w:val="14"/>
              </w:rPr>
              <w:t> </w:t>
            </w:r>
            <w:r w:rsidR="00346CDF" w:rsidRPr="0043447C">
              <w:rPr>
                <w:rFonts w:cs="Arial"/>
                <w:color w:val="000000"/>
                <w:sz w:val="14"/>
                <w:szCs w:val="14"/>
              </w:rPr>
              <w:t>Limpar espaços em branco</w:t>
            </w:r>
          </w:p>
        </w:tc>
      </w:tr>
      <w:tr w:rsidR="007E265D" w:rsidRPr="00A16491" w14:paraId="61234034"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48B7BD0" w14:textId="77777777" w:rsidR="007E265D" w:rsidRPr="0043447C" w:rsidRDefault="007E265D" w:rsidP="006235F1">
            <w:pPr>
              <w:jc w:val="left"/>
              <w:rPr>
                <w:rFonts w:cs="Arial"/>
                <w:sz w:val="14"/>
                <w:szCs w:val="14"/>
              </w:rPr>
            </w:pPr>
            <w:r w:rsidRPr="0043447C">
              <w:rPr>
                <w:rFonts w:cs="Arial"/>
                <w:sz w:val="14"/>
                <w:szCs w:val="14"/>
              </w:rPr>
              <w:t>FLAG_102</w:t>
            </w:r>
          </w:p>
        </w:tc>
        <w:tc>
          <w:tcPr>
            <w:tcW w:w="359" w:type="pct"/>
            <w:tcBorders>
              <w:top w:val="nil"/>
              <w:left w:val="nil"/>
              <w:bottom w:val="single" w:sz="4" w:space="0" w:color="auto"/>
              <w:right w:val="single" w:sz="4" w:space="0" w:color="auto"/>
            </w:tcBorders>
            <w:shd w:val="clear" w:color="000000" w:fill="F2F2F2"/>
            <w:noWrap/>
            <w:vAlign w:val="center"/>
            <w:hideMark/>
          </w:tcPr>
          <w:p w14:paraId="6619AB68"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1D1B49D"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650A99DD"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2BDA148"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FE12A83" w14:textId="77777777" w:rsidR="007E265D" w:rsidRPr="0043447C" w:rsidRDefault="007E265D" w:rsidP="007E265D">
            <w:pPr>
              <w:jc w:val="left"/>
              <w:rPr>
                <w:rFonts w:cs="Arial"/>
                <w:sz w:val="14"/>
                <w:szCs w:val="14"/>
              </w:rPr>
            </w:pPr>
            <w:r w:rsidRPr="0043447C">
              <w:rPr>
                <w:rFonts w:cs="Arial"/>
                <w:sz w:val="14"/>
                <w:szCs w:val="14"/>
              </w:rPr>
              <w:t>FLAG_102</w:t>
            </w:r>
          </w:p>
        </w:tc>
        <w:tc>
          <w:tcPr>
            <w:tcW w:w="1324" w:type="pct"/>
            <w:tcBorders>
              <w:top w:val="nil"/>
              <w:left w:val="nil"/>
              <w:bottom w:val="single" w:sz="4" w:space="0" w:color="auto"/>
              <w:right w:val="single" w:sz="4" w:space="0" w:color="auto"/>
            </w:tcBorders>
            <w:shd w:val="clear" w:color="auto" w:fill="auto"/>
            <w:noWrap/>
            <w:vAlign w:val="center"/>
            <w:hideMark/>
          </w:tcPr>
          <w:p w14:paraId="1C28B7E3" w14:textId="77777777" w:rsidR="007E265D" w:rsidRPr="0043447C" w:rsidRDefault="007E265D" w:rsidP="007E265D">
            <w:pPr>
              <w:rPr>
                <w:rFonts w:cs="Arial"/>
                <w:color w:val="000000"/>
                <w:sz w:val="14"/>
                <w:szCs w:val="14"/>
              </w:rPr>
            </w:pPr>
            <w:r w:rsidRPr="0043447C">
              <w:rPr>
                <w:rFonts w:cs="Arial"/>
                <w:color w:val="000000"/>
                <w:sz w:val="14"/>
                <w:szCs w:val="14"/>
              </w:rPr>
              <w:t> </w:t>
            </w:r>
          </w:p>
        </w:tc>
      </w:tr>
      <w:tr w:rsidR="007E265D" w:rsidRPr="00A16491" w14:paraId="752D0834"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062E256" w14:textId="77777777" w:rsidR="007E265D" w:rsidRPr="0043447C" w:rsidRDefault="007E265D" w:rsidP="006235F1">
            <w:pPr>
              <w:jc w:val="left"/>
              <w:rPr>
                <w:rFonts w:cs="Arial"/>
                <w:sz w:val="14"/>
                <w:szCs w:val="14"/>
              </w:rPr>
            </w:pPr>
            <w:r w:rsidRPr="0043447C">
              <w:rPr>
                <w:rFonts w:cs="Arial"/>
                <w:sz w:val="14"/>
                <w:szCs w:val="14"/>
              </w:rPr>
              <w:t>CATEGORIA_TERMINAL</w:t>
            </w:r>
          </w:p>
        </w:tc>
        <w:tc>
          <w:tcPr>
            <w:tcW w:w="359" w:type="pct"/>
            <w:tcBorders>
              <w:top w:val="nil"/>
              <w:left w:val="nil"/>
              <w:bottom w:val="single" w:sz="4" w:space="0" w:color="auto"/>
              <w:right w:val="single" w:sz="4" w:space="0" w:color="auto"/>
            </w:tcBorders>
            <w:shd w:val="clear" w:color="000000" w:fill="F2F2F2"/>
            <w:noWrap/>
            <w:vAlign w:val="center"/>
            <w:hideMark/>
          </w:tcPr>
          <w:p w14:paraId="0C91AFBF"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4C0FF632"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1B64C4C4"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3DD5C90"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E34AD1E" w14:textId="77777777" w:rsidR="007E265D" w:rsidRPr="0043447C" w:rsidRDefault="007E265D" w:rsidP="007E265D">
            <w:pPr>
              <w:jc w:val="left"/>
              <w:rPr>
                <w:rFonts w:cs="Arial"/>
                <w:sz w:val="14"/>
                <w:szCs w:val="14"/>
              </w:rPr>
            </w:pPr>
            <w:r w:rsidRPr="0043447C">
              <w:rPr>
                <w:rFonts w:cs="Arial"/>
                <w:sz w:val="14"/>
                <w:szCs w:val="14"/>
              </w:rPr>
              <w:t>CATEGORIA_TERMINAL</w:t>
            </w:r>
          </w:p>
        </w:tc>
        <w:tc>
          <w:tcPr>
            <w:tcW w:w="1324" w:type="pct"/>
            <w:tcBorders>
              <w:top w:val="nil"/>
              <w:left w:val="nil"/>
              <w:bottom w:val="single" w:sz="4" w:space="0" w:color="auto"/>
              <w:right w:val="single" w:sz="4" w:space="0" w:color="auto"/>
            </w:tcBorders>
            <w:shd w:val="clear" w:color="auto" w:fill="auto"/>
            <w:noWrap/>
            <w:vAlign w:val="center"/>
            <w:hideMark/>
          </w:tcPr>
          <w:p w14:paraId="25E24991" w14:textId="77777777" w:rsidR="007E265D" w:rsidRPr="0043447C" w:rsidRDefault="007E265D" w:rsidP="007E265D">
            <w:pPr>
              <w:rPr>
                <w:rFonts w:cs="Arial"/>
                <w:color w:val="000000"/>
                <w:sz w:val="14"/>
                <w:szCs w:val="14"/>
              </w:rPr>
            </w:pPr>
            <w:r w:rsidRPr="0043447C">
              <w:rPr>
                <w:rFonts w:cs="Arial"/>
                <w:color w:val="000000"/>
                <w:sz w:val="14"/>
                <w:szCs w:val="14"/>
              </w:rPr>
              <w:t> </w:t>
            </w:r>
          </w:p>
        </w:tc>
      </w:tr>
      <w:tr w:rsidR="007E265D" w:rsidRPr="00A16491" w14:paraId="0714A0C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BA0AC7F" w14:textId="77777777" w:rsidR="007E265D" w:rsidRPr="00A16491" w:rsidRDefault="007E265D" w:rsidP="006235F1">
            <w:pPr>
              <w:jc w:val="left"/>
              <w:rPr>
                <w:rFonts w:cs="Arial"/>
                <w:sz w:val="14"/>
                <w:szCs w:val="14"/>
              </w:rPr>
            </w:pPr>
            <w:r w:rsidRPr="00A16491">
              <w:rPr>
                <w:rFonts w:cs="Arial"/>
                <w:sz w:val="14"/>
                <w:szCs w:val="14"/>
              </w:rPr>
              <w:t>FIGURACAO</w:t>
            </w:r>
          </w:p>
        </w:tc>
        <w:tc>
          <w:tcPr>
            <w:tcW w:w="359" w:type="pct"/>
            <w:tcBorders>
              <w:top w:val="nil"/>
              <w:left w:val="nil"/>
              <w:bottom w:val="single" w:sz="4" w:space="0" w:color="auto"/>
              <w:right w:val="single" w:sz="4" w:space="0" w:color="auto"/>
            </w:tcBorders>
            <w:shd w:val="clear" w:color="000000" w:fill="F2F2F2"/>
            <w:noWrap/>
            <w:vAlign w:val="center"/>
            <w:hideMark/>
          </w:tcPr>
          <w:p w14:paraId="3E067CD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9F05C36"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350E531E"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1977507"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A7139D4" w14:textId="77777777" w:rsidR="007E265D" w:rsidRPr="00A16491" w:rsidRDefault="007E265D" w:rsidP="007E265D">
            <w:pPr>
              <w:jc w:val="left"/>
              <w:rPr>
                <w:rFonts w:cs="Arial"/>
                <w:sz w:val="14"/>
                <w:szCs w:val="14"/>
              </w:rPr>
            </w:pPr>
            <w:r w:rsidRPr="00A16491">
              <w:rPr>
                <w:rFonts w:cs="Arial"/>
                <w:sz w:val="14"/>
                <w:szCs w:val="14"/>
              </w:rPr>
              <w:t>FIGURACAO</w:t>
            </w:r>
          </w:p>
        </w:tc>
        <w:tc>
          <w:tcPr>
            <w:tcW w:w="1324" w:type="pct"/>
            <w:tcBorders>
              <w:top w:val="nil"/>
              <w:left w:val="nil"/>
              <w:bottom w:val="single" w:sz="4" w:space="0" w:color="auto"/>
              <w:right w:val="single" w:sz="4" w:space="0" w:color="auto"/>
            </w:tcBorders>
            <w:shd w:val="clear" w:color="auto" w:fill="auto"/>
            <w:noWrap/>
            <w:vAlign w:val="center"/>
            <w:hideMark/>
          </w:tcPr>
          <w:p w14:paraId="54C43AE7"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41C0F4BA"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D69916B" w14:textId="77777777" w:rsidR="007E265D" w:rsidRPr="00A16491" w:rsidRDefault="007E265D" w:rsidP="006235F1">
            <w:pPr>
              <w:jc w:val="left"/>
              <w:rPr>
                <w:rFonts w:cs="Arial"/>
                <w:sz w:val="14"/>
                <w:szCs w:val="14"/>
              </w:rPr>
            </w:pPr>
            <w:r w:rsidRPr="00A16491">
              <w:rPr>
                <w:rFonts w:cs="Arial"/>
                <w:sz w:val="14"/>
                <w:szCs w:val="14"/>
              </w:rPr>
              <w:t>OPCAO_PUBLICACAO_LTOG</w:t>
            </w:r>
          </w:p>
        </w:tc>
        <w:tc>
          <w:tcPr>
            <w:tcW w:w="359" w:type="pct"/>
            <w:tcBorders>
              <w:top w:val="nil"/>
              <w:left w:val="nil"/>
              <w:bottom w:val="single" w:sz="4" w:space="0" w:color="auto"/>
              <w:right w:val="single" w:sz="4" w:space="0" w:color="auto"/>
            </w:tcBorders>
            <w:shd w:val="clear" w:color="000000" w:fill="F2F2F2"/>
            <w:noWrap/>
            <w:vAlign w:val="center"/>
            <w:hideMark/>
          </w:tcPr>
          <w:p w14:paraId="15FC9183"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56707B0"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2C9EAE26"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E8BBF05"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22C0D24" w14:textId="77777777" w:rsidR="007E265D" w:rsidRPr="00A16491" w:rsidRDefault="007E265D" w:rsidP="007E265D">
            <w:pPr>
              <w:jc w:val="left"/>
              <w:rPr>
                <w:rFonts w:cs="Arial"/>
                <w:sz w:val="14"/>
                <w:szCs w:val="14"/>
              </w:rPr>
            </w:pPr>
            <w:r w:rsidRPr="00A16491">
              <w:rPr>
                <w:rFonts w:cs="Arial"/>
                <w:sz w:val="14"/>
                <w:szCs w:val="14"/>
              </w:rPr>
              <w:t>OPCAO_PUBLICACAO_LTOG</w:t>
            </w:r>
          </w:p>
        </w:tc>
        <w:tc>
          <w:tcPr>
            <w:tcW w:w="1324" w:type="pct"/>
            <w:tcBorders>
              <w:top w:val="nil"/>
              <w:left w:val="nil"/>
              <w:bottom w:val="single" w:sz="4" w:space="0" w:color="auto"/>
              <w:right w:val="single" w:sz="4" w:space="0" w:color="auto"/>
            </w:tcBorders>
            <w:shd w:val="clear" w:color="auto" w:fill="auto"/>
            <w:noWrap/>
            <w:vAlign w:val="center"/>
            <w:hideMark/>
          </w:tcPr>
          <w:p w14:paraId="5F00EE40"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D61E11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279577E" w14:textId="77777777" w:rsidR="007E265D" w:rsidRPr="00A16491" w:rsidRDefault="007E265D" w:rsidP="006235F1">
            <w:pPr>
              <w:jc w:val="left"/>
              <w:rPr>
                <w:rFonts w:cs="Arial"/>
                <w:sz w:val="14"/>
                <w:szCs w:val="14"/>
              </w:rPr>
            </w:pPr>
            <w:r w:rsidRPr="00A16491">
              <w:rPr>
                <w:rFonts w:cs="Arial"/>
                <w:sz w:val="14"/>
                <w:szCs w:val="14"/>
              </w:rPr>
              <w:t>ATIVIDADE</w:t>
            </w:r>
          </w:p>
        </w:tc>
        <w:tc>
          <w:tcPr>
            <w:tcW w:w="359" w:type="pct"/>
            <w:tcBorders>
              <w:top w:val="nil"/>
              <w:left w:val="nil"/>
              <w:bottom w:val="single" w:sz="4" w:space="0" w:color="auto"/>
              <w:right w:val="single" w:sz="4" w:space="0" w:color="auto"/>
            </w:tcBorders>
            <w:shd w:val="clear" w:color="000000" w:fill="F2F2F2"/>
            <w:noWrap/>
            <w:vAlign w:val="center"/>
            <w:hideMark/>
          </w:tcPr>
          <w:p w14:paraId="241E410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7B1BBF4"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388456A2"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7FC5A45"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71FE59B" w14:textId="77777777" w:rsidR="007E265D" w:rsidRPr="00A16491" w:rsidRDefault="007E265D" w:rsidP="007E265D">
            <w:pPr>
              <w:jc w:val="left"/>
              <w:rPr>
                <w:rFonts w:cs="Arial"/>
                <w:sz w:val="14"/>
                <w:szCs w:val="14"/>
              </w:rPr>
            </w:pPr>
            <w:r w:rsidRPr="00A16491">
              <w:rPr>
                <w:rFonts w:cs="Arial"/>
                <w:sz w:val="14"/>
                <w:szCs w:val="14"/>
              </w:rPr>
              <w:t>ATIVIDADE</w:t>
            </w:r>
          </w:p>
        </w:tc>
        <w:tc>
          <w:tcPr>
            <w:tcW w:w="1324" w:type="pct"/>
            <w:tcBorders>
              <w:top w:val="nil"/>
              <w:left w:val="nil"/>
              <w:bottom w:val="single" w:sz="4" w:space="0" w:color="auto"/>
              <w:right w:val="single" w:sz="4" w:space="0" w:color="auto"/>
            </w:tcBorders>
            <w:shd w:val="clear" w:color="auto" w:fill="auto"/>
            <w:noWrap/>
            <w:vAlign w:val="center"/>
            <w:hideMark/>
          </w:tcPr>
          <w:p w14:paraId="5DB82B4C"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F53C6F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F05316F" w14:textId="77777777" w:rsidR="007E265D" w:rsidRPr="00A16491" w:rsidRDefault="007E265D" w:rsidP="006235F1">
            <w:pPr>
              <w:jc w:val="left"/>
              <w:rPr>
                <w:rFonts w:cs="Arial"/>
                <w:sz w:val="14"/>
                <w:szCs w:val="14"/>
              </w:rPr>
            </w:pPr>
            <w:r w:rsidRPr="00A16491">
              <w:rPr>
                <w:rFonts w:cs="Arial"/>
                <w:sz w:val="14"/>
                <w:szCs w:val="14"/>
              </w:rPr>
              <w:t>INDICADOR_TUP</w:t>
            </w:r>
          </w:p>
        </w:tc>
        <w:tc>
          <w:tcPr>
            <w:tcW w:w="359" w:type="pct"/>
            <w:tcBorders>
              <w:top w:val="nil"/>
              <w:left w:val="nil"/>
              <w:bottom w:val="single" w:sz="4" w:space="0" w:color="auto"/>
              <w:right w:val="single" w:sz="4" w:space="0" w:color="auto"/>
            </w:tcBorders>
            <w:shd w:val="clear" w:color="000000" w:fill="F2F2F2"/>
            <w:noWrap/>
            <w:vAlign w:val="center"/>
            <w:hideMark/>
          </w:tcPr>
          <w:p w14:paraId="75462F63"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094CE6C"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07BFB69E"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0CD7369"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4D15CD5" w14:textId="77777777" w:rsidR="007E265D" w:rsidRPr="00A16491" w:rsidRDefault="007E265D" w:rsidP="007E265D">
            <w:pPr>
              <w:jc w:val="left"/>
              <w:rPr>
                <w:rFonts w:cs="Arial"/>
                <w:sz w:val="14"/>
                <w:szCs w:val="14"/>
              </w:rPr>
            </w:pPr>
            <w:r w:rsidRPr="00A16491">
              <w:rPr>
                <w:rFonts w:cs="Arial"/>
                <w:sz w:val="14"/>
                <w:szCs w:val="14"/>
              </w:rPr>
              <w:t>INDICADOR_TUP</w:t>
            </w:r>
          </w:p>
        </w:tc>
        <w:tc>
          <w:tcPr>
            <w:tcW w:w="1324" w:type="pct"/>
            <w:tcBorders>
              <w:top w:val="nil"/>
              <w:left w:val="nil"/>
              <w:bottom w:val="single" w:sz="4" w:space="0" w:color="auto"/>
              <w:right w:val="single" w:sz="4" w:space="0" w:color="auto"/>
            </w:tcBorders>
            <w:shd w:val="clear" w:color="auto" w:fill="auto"/>
            <w:noWrap/>
            <w:vAlign w:val="center"/>
            <w:hideMark/>
          </w:tcPr>
          <w:p w14:paraId="2EE3417B"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604B406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C044C1E" w14:textId="77777777" w:rsidR="007E265D" w:rsidRPr="00A16491" w:rsidRDefault="007E265D" w:rsidP="006235F1">
            <w:pPr>
              <w:jc w:val="left"/>
              <w:rPr>
                <w:rFonts w:cs="Arial"/>
                <w:sz w:val="14"/>
                <w:szCs w:val="14"/>
              </w:rPr>
            </w:pPr>
            <w:r w:rsidRPr="00A16491">
              <w:rPr>
                <w:rFonts w:cs="Arial"/>
                <w:sz w:val="14"/>
                <w:szCs w:val="14"/>
              </w:rPr>
              <w:t>TIPO_TUP</w:t>
            </w:r>
          </w:p>
        </w:tc>
        <w:tc>
          <w:tcPr>
            <w:tcW w:w="359" w:type="pct"/>
            <w:tcBorders>
              <w:top w:val="nil"/>
              <w:left w:val="nil"/>
              <w:bottom w:val="single" w:sz="4" w:space="0" w:color="auto"/>
              <w:right w:val="single" w:sz="4" w:space="0" w:color="auto"/>
            </w:tcBorders>
            <w:shd w:val="clear" w:color="000000" w:fill="F2F2F2"/>
            <w:noWrap/>
            <w:vAlign w:val="center"/>
            <w:hideMark/>
          </w:tcPr>
          <w:p w14:paraId="3BE8EDB2"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1F3947C"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28945C8C"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EAF384E"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30FF330" w14:textId="77777777" w:rsidR="007E265D" w:rsidRPr="00A16491" w:rsidRDefault="007E265D" w:rsidP="007E265D">
            <w:pPr>
              <w:jc w:val="left"/>
              <w:rPr>
                <w:rFonts w:cs="Arial"/>
                <w:sz w:val="14"/>
                <w:szCs w:val="14"/>
              </w:rPr>
            </w:pPr>
            <w:r w:rsidRPr="00A16491">
              <w:rPr>
                <w:rFonts w:cs="Arial"/>
                <w:sz w:val="14"/>
                <w:szCs w:val="14"/>
              </w:rPr>
              <w:t>TIPO_TUP</w:t>
            </w:r>
          </w:p>
        </w:tc>
        <w:tc>
          <w:tcPr>
            <w:tcW w:w="1324" w:type="pct"/>
            <w:tcBorders>
              <w:top w:val="nil"/>
              <w:left w:val="nil"/>
              <w:bottom w:val="single" w:sz="4" w:space="0" w:color="auto"/>
              <w:right w:val="single" w:sz="4" w:space="0" w:color="auto"/>
            </w:tcBorders>
            <w:shd w:val="clear" w:color="auto" w:fill="auto"/>
            <w:noWrap/>
            <w:vAlign w:val="center"/>
            <w:hideMark/>
          </w:tcPr>
          <w:p w14:paraId="15F12CAA"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1306248"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1F20383" w14:textId="77777777" w:rsidR="007E265D" w:rsidRPr="00A16491" w:rsidRDefault="007E265D" w:rsidP="006235F1">
            <w:pPr>
              <w:jc w:val="left"/>
              <w:rPr>
                <w:rFonts w:cs="Arial"/>
                <w:sz w:val="14"/>
                <w:szCs w:val="14"/>
              </w:rPr>
            </w:pPr>
            <w:r w:rsidRPr="00A16491">
              <w:rPr>
                <w:rFonts w:cs="Arial"/>
                <w:sz w:val="14"/>
                <w:szCs w:val="14"/>
              </w:rPr>
              <w:t>TIPO_ESTABELECIMENTO</w:t>
            </w:r>
          </w:p>
        </w:tc>
        <w:tc>
          <w:tcPr>
            <w:tcW w:w="359" w:type="pct"/>
            <w:tcBorders>
              <w:top w:val="nil"/>
              <w:left w:val="nil"/>
              <w:bottom w:val="single" w:sz="4" w:space="0" w:color="auto"/>
              <w:right w:val="single" w:sz="4" w:space="0" w:color="auto"/>
            </w:tcBorders>
            <w:shd w:val="clear" w:color="000000" w:fill="F2F2F2"/>
            <w:noWrap/>
            <w:vAlign w:val="center"/>
            <w:hideMark/>
          </w:tcPr>
          <w:p w14:paraId="7C7D817E"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5DDB4DC" w14:textId="77777777" w:rsidR="007E265D" w:rsidRPr="00A16491" w:rsidRDefault="007E265D" w:rsidP="006235F1">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55703FF3"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E5239FF"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387DAFB" w14:textId="77777777" w:rsidR="007E265D" w:rsidRPr="00A16491" w:rsidRDefault="007E265D" w:rsidP="007E265D">
            <w:pPr>
              <w:jc w:val="left"/>
              <w:rPr>
                <w:rFonts w:cs="Arial"/>
                <w:sz w:val="14"/>
                <w:szCs w:val="14"/>
              </w:rPr>
            </w:pPr>
            <w:r w:rsidRPr="00A16491">
              <w:rPr>
                <w:rFonts w:cs="Arial"/>
                <w:sz w:val="14"/>
                <w:szCs w:val="14"/>
              </w:rPr>
              <w:t>TIPO_ESTABELECIMENTO</w:t>
            </w:r>
          </w:p>
        </w:tc>
        <w:tc>
          <w:tcPr>
            <w:tcW w:w="1324" w:type="pct"/>
            <w:tcBorders>
              <w:top w:val="nil"/>
              <w:left w:val="nil"/>
              <w:bottom w:val="single" w:sz="4" w:space="0" w:color="auto"/>
              <w:right w:val="single" w:sz="4" w:space="0" w:color="auto"/>
            </w:tcBorders>
            <w:shd w:val="clear" w:color="auto" w:fill="auto"/>
            <w:noWrap/>
            <w:vAlign w:val="center"/>
            <w:hideMark/>
          </w:tcPr>
          <w:p w14:paraId="4DE8A5E0"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727F0F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837512D" w14:textId="77777777" w:rsidR="007E265D" w:rsidRPr="00A16491" w:rsidRDefault="007E265D" w:rsidP="006235F1">
            <w:pPr>
              <w:jc w:val="left"/>
              <w:rPr>
                <w:rFonts w:cs="Arial"/>
                <w:sz w:val="14"/>
                <w:szCs w:val="14"/>
              </w:rPr>
            </w:pPr>
            <w:r w:rsidRPr="00A16491">
              <w:rPr>
                <w:rFonts w:cs="Arial"/>
                <w:sz w:val="14"/>
                <w:szCs w:val="14"/>
              </w:rPr>
              <w:t>DATA_NASCIMENTO_FUNDACAO</w:t>
            </w:r>
          </w:p>
        </w:tc>
        <w:tc>
          <w:tcPr>
            <w:tcW w:w="359" w:type="pct"/>
            <w:tcBorders>
              <w:top w:val="nil"/>
              <w:left w:val="nil"/>
              <w:bottom w:val="single" w:sz="4" w:space="0" w:color="auto"/>
              <w:right w:val="single" w:sz="4" w:space="0" w:color="auto"/>
            </w:tcBorders>
            <w:shd w:val="clear" w:color="000000" w:fill="F2F2F2"/>
            <w:noWrap/>
            <w:vAlign w:val="center"/>
            <w:hideMark/>
          </w:tcPr>
          <w:p w14:paraId="2D321047" w14:textId="77777777" w:rsidR="007E265D" w:rsidRPr="00A16491" w:rsidRDefault="007E265D" w:rsidP="006235F1">
            <w:pPr>
              <w:jc w:val="center"/>
              <w:rPr>
                <w:rFonts w:cs="Arial"/>
                <w:sz w:val="14"/>
                <w:szCs w:val="14"/>
              </w:rPr>
            </w:pPr>
            <w:r w:rsidRPr="00A16491">
              <w:rPr>
                <w:rFonts w:cs="Arial"/>
                <w:sz w:val="14"/>
                <w:szCs w:val="14"/>
              </w:rPr>
              <w:t>Date</w:t>
            </w:r>
          </w:p>
        </w:tc>
        <w:tc>
          <w:tcPr>
            <w:tcW w:w="420" w:type="pct"/>
            <w:tcBorders>
              <w:top w:val="nil"/>
              <w:left w:val="nil"/>
              <w:bottom w:val="single" w:sz="4" w:space="0" w:color="auto"/>
              <w:right w:val="single" w:sz="4" w:space="0" w:color="auto"/>
            </w:tcBorders>
            <w:shd w:val="clear" w:color="000000" w:fill="F2F2F2"/>
            <w:noWrap/>
            <w:vAlign w:val="center"/>
            <w:hideMark/>
          </w:tcPr>
          <w:p w14:paraId="74A740F7" w14:textId="675D98FF" w:rsidR="007E265D" w:rsidRPr="00A16491" w:rsidRDefault="007E265D" w:rsidP="006235F1">
            <w:pPr>
              <w:jc w:val="center"/>
              <w:rPr>
                <w:rFonts w:cs="Arial"/>
                <w:sz w:val="14"/>
                <w:szCs w:val="14"/>
              </w:rPr>
            </w:pPr>
          </w:p>
        </w:tc>
        <w:tc>
          <w:tcPr>
            <w:tcW w:w="319" w:type="pct"/>
            <w:tcBorders>
              <w:top w:val="nil"/>
              <w:left w:val="nil"/>
              <w:bottom w:val="single" w:sz="4" w:space="0" w:color="auto"/>
              <w:right w:val="single" w:sz="4" w:space="0" w:color="auto"/>
            </w:tcBorders>
            <w:shd w:val="clear" w:color="000000" w:fill="F2F2F2"/>
            <w:noWrap/>
            <w:vAlign w:val="center"/>
            <w:hideMark/>
          </w:tcPr>
          <w:p w14:paraId="4F744761" w14:textId="0CC35884" w:rsidR="007E265D" w:rsidRPr="00A16491" w:rsidRDefault="007E265D" w:rsidP="006235F1">
            <w:pPr>
              <w:jc w:val="center"/>
              <w:rPr>
                <w:rFonts w:cs="Arial"/>
                <w:sz w:val="14"/>
                <w:szCs w:val="14"/>
              </w:rPr>
            </w:pPr>
          </w:p>
        </w:tc>
        <w:tc>
          <w:tcPr>
            <w:tcW w:w="264" w:type="pct"/>
            <w:tcBorders>
              <w:top w:val="nil"/>
              <w:left w:val="nil"/>
              <w:bottom w:val="single" w:sz="4" w:space="0" w:color="auto"/>
              <w:right w:val="single" w:sz="4" w:space="0" w:color="auto"/>
            </w:tcBorders>
            <w:shd w:val="clear" w:color="000000" w:fill="F2F2F2"/>
            <w:noWrap/>
            <w:vAlign w:val="center"/>
            <w:hideMark/>
          </w:tcPr>
          <w:p w14:paraId="3AE3339F" w14:textId="3D276651" w:rsidR="007E265D" w:rsidRPr="00A16491" w:rsidRDefault="007E265D" w:rsidP="006235F1">
            <w:pPr>
              <w:jc w:val="center"/>
              <w:rPr>
                <w:rFonts w:cs="Arial"/>
                <w:sz w:val="14"/>
                <w:szCs w:val="14"/>
              </w:rPr>
            </w:pPr>
          </w:p>
        </w:tc>
        <w:tc>
          <w:tcPr>
            <w:tcW w:w="1146" w:type="pct"/>
            <w:tcBorders>
              <w:top w:val="nil"/>
              <w:left w:val="nil"/>
              <w:bottom w:val="single" w:sz="4" w:space="0" w:color="auto"/>
              <w:right w:val="single" w:sz="4" w:space="0" w:color="auto"/>
            </w:tcBorders>
            <w:shd w:val="clear" w:color="auto" w:fill="auto"/>
            <w:hideMark/>
          </w:tcPr>
          <w:p w14:paraId="39403D5E" w14:textId="77777777" w:rsidR="007E265D" w:rsidRPr="00A16491" w:rsidRDefault="007E265D" w:rsidP="007E265D">
            <w:pPr>
              <w:jc w:val="left"/>
              <w:rPr>
                <w:rFonts w:cs="Arial"/>
                <w:sz w:val="14"/>
                <w:szCs w:val="14"/>
              </w:rPr>
            </w:pPr>
            <w:r w:rsidRPr="00A16491">
              <w:rPr>
                <w:rFonts w:cs="Arial"/>
                <w:sz w:val="14"/>
                <w:szCs w:val="14"/>
              </w:rPr>
              <w:t>DATA_NASCIMENTO_FUNDACAO</w:t>
            </w:r>
          </w:p>
        </w:tc>
        <w:tc>
          <w:tcPr>
            <w:tcW w:w="1324" w:type="pct"/>
            <w:tcBorders>
              <w:top w:val="nil"/>
              <w:left w:val="nil"/>
              <w:bottom w:val="single" w:sz="4" w:space="0" w:color="auto"/>
              <w:right w:val="single" w:sz="4" w:space="0" w:color="auto"/>
            </w:tcBorders>
            <w:shd w:val="clear" w:color="auto" w:fill="auto"/>
            <w:noWrap/>
            <w:vAlign w:val="center"/>
            <w:hideMark/>
          </w:tcPr>
          <w:p w14:paraId="707F1A7C" w14:textId="7D9E1019" w:rsidR="007E265D" w:rsidRPr="00A16491" w:rsidRDefault="00635CDE" w:rsidP="007E265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7E265D" w:rsidRPr="00A16491" w14:paraId="1BEE1391"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32553A7C" w14:textId="77777777" w:rsidR="007E265D" w:rsidRPr="0043447C" w:rsidRDefault="007E265D" w:rsidP="006235F1">
            <w:pPr>
              <w:jc w:val="left"/>
              <w:rPr>
                <w:rFonts w:cs="Arial"/>
                <w:sz w:val="14"/>
                <w:szCs w:val="14"/>
              </w:rPr>
            </w:pPr>
            <w:r w:rsidRPr="0043447C">
              <w:rPr>
                <w:rFonts w:cs="Arial"/>
                <w:sz w:val="14"/>
                <w:szCs w:val="14"/>
              </w:rPr>
              <w:t>NOME_MAE</w:t>
            </w:r>
          </w:p>
        </w:tc>
        <w:tc>
          <w:tcPr>
            <w:tcW w:w="359" w:type="pct"/>
            <w:tcBorders>
              <w:top w:val="nil"/>
              <w:left w:val="nil"/>
              <w:bottom w:val="single" w:sz="4" w:space="0" w:color="auto"/>
              <w:right w:val="single" w:sz="4" w:space="0" w:color="auto"/>
            </w:tcBorders>
            <w:shd w:val="clear" w:color="000000" w:fill="F2F2F2"/>
            <w:noWrap/>
            <w:vAlign w:val="center"/>
            <w:hideMark/>
          </w:tcPr>
          <w:p w14:paraId="0AB16458"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2632769" w14:textId="3BBE4D27" w:rsidR="007E265D" w:rsidRPr="0043447C" w:rsidRDefault="006235F1" w:rsidP="006235F1">
            <w:pPr>
              <w:jc w:val="center"/>
              <w:rPr>
                <w:rFonts w:cs="Arial"/>
                <w:sz w:val="14"/>
                <w:szCs w:val="14"/>
              </w:rPr>
            </w:pPr>
            <w:r>
              <w:rPr>
                <w:rFonts w:cs="Arial"/>
                <w:sz w:val="14"/>
                <w:szCs w:val="14"/>
              </w:rPr>
              <w:t>200</w:t>
            </w:r>
          </w:p>
        </w:tc>
        <w:tc>
          <w:tcPr>
            <w:tcW w:w="319" w:type="pct"/>
            <w:tcBorders>
              <w:top w:val="nil"/>
              <w:left w:val="nil"/>
              <w:bottom w:val="single" w:sz="4" w:space="0" w:color="auto"/>
              <w:right w:val="single" w:sz="4" w:space="0" w:color="auto"/>
            </w:tcBorders>
            <w:shd w:val="clear" w:color="000000" w:fill="F2F2F2"/>
            <w:noWrap/>
            <w:vAlign w:val="center"/>
            <w:hideMark/>
          </w:tcPr>
          <w:p w14:paraId="40EBBDC3"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EDBBAC8"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E99556F" w14:textId="77777777" w:rsidR="007E265D" w:rsidRPr="0043447C" w:rsidRDefault="007E265D" w:rsidP="007E265D">
            <w:pPr>
              <w:jc w:val="left"/>
              <w:rPr>
                <w:rFonts w:cs="Arial"/>
                <w:sz w:val="14"/>
                <w:szCs w:val="14"/>
              </w:rPr>
            </w:pPr>
            <w:r w:rsidRPr="0043447C">
              <w:rPr>
                <w:rFonts w:cs="Arial"/>
                <w:sz w:val="14"/>
                <w:szCs w:val="14"/>
              </w:rPr>
              <w:t>NOME_MAE</w:t>
            </w:r>
          </w:p>
        </w:tc>
        <w:tc>
          <w:tcPr>
            <w:tcW w:w="1324" w:type="pct"/>
            <w:tcBorders>
              <w:top w:val="nil"/>
              <w:left w:val="nil"/>
              <w:bottom w:val="single" w:sz="4" w:space="0" w:color="auto"/>
              <w:right w:val="single" w:sz="4" w:space="0" w:color="auto"/>
            </w:tcBorders>
            <w:shd w:val="clear" w:color="auto" w:fill="auto"/>
            <w:noWrap/>
            <w:vAlign w:val="center"/>
            <w:hideMark/>
          </w:tcPr>
          <w:p w14:paraId="1B6F67CE"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57ACE4E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7717154" w14:textId="77777777" w:rsidR="007E265D" w:rsidRPr="0043447C" w:rsidRDefault="007E265D" w:rsidP="006235F1">
            <w:pPr>
              <w:jc w:val="left"/>
              <w:rPr>
                <w:rFonts w:cs="Arial"/>
                <w:sz w:val="14"/>
                <w:szCs w:val="14"/>
              </w:rPr>
            </w:pPr>
            <w:r w:rsidRPr="0043447C">
              <w:rPr>
                <w:rFonts w:cs="Arial"/>
                <w:sz w:val="14"/>
                <w:szCs w:val="14"/>
              </w:rPr>
              <w:t>EMAIL_ASSINANTE</w:t>
            </w:r>
          </w:p>
        </w:tc>
        <w:tc>
          <w:tcPr>
            <w:tcW w:w="359" w:type="pct"/>
            <w:tcBorders>
              <w:top w:val="nil"/>
              <w:left w:val="nil"/>
              <w:bottom w:val="single" w:sz="4" w:space="0" w:color="auto"/>
              <w:right w:val="single" w:sz="4" w:space="0" w:color="auto"/>
            </w:tcBorders>
            <w:shd w:val="clear" w:color="000000" w:fill="F2F2F2"/>
            <w:noWrap/>
            <w:vAlign w:val="center"/>
            <w:hideMark/>
          </w:tcPr>
          <w:p w14:paraId="76155A36"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C32BA63"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312529AE"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9BCB726"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7CB1CD2" w14:textId="77777777" w:rsidR="007E265D" w:rsidRPr="0043447C" w:rsidRDefault="007E265D" w:rsidP="007E265D">
            <w:pPr>
              <w:jc w:val="left"/>
              <w:rPr>
                <w:rFonts w:cs="Arial"/>
                <w:sz w:val="14"/>
                <w:szCs w:val="14"/>
              </w:rPr>
            </w:pPr>
            <w:r w:rsidRPr="0043447C">
              <w:rPr>
                <w:rFonts w:cs="Arial"/>
                <w:sz w:val="14"/>
                <w:szCs w:val="14"/>
              </w:rPr>
              <w:t>EMAIL_ASSINANTE</w:t>
            </w:r>
          </w:p>
        </w:tc>
        <w:tc>
          <w:tcPr>
            <w:tcW w:w="1324" w:type="pct"/>
            <w:tcBorders>
              <w:top w:val="nil"/>
              <w:left w:val="nil"/>
              <w:bottom w:val="single" w:sz="4" w:space="0" w:color="auto"/>
              <w:right w:val="single" w:sz="4" w:space="0" w:color="auto"/>
            </w:tcBorders>
            <w:shd w:val="clear" w:color="auto" w:fill="auto"/>
            <w:noWrap/>
            <w:vAlign w:val="center"/>
            <w:hideMark/>
          </w:tcPr>
          <w:p w14:paraId="261D9369" w14:textId="77777777" w:rsidR="007E265D" w:rsidRPr="00A16491" w:rsidRDefault="007E265D" w:rsidP="007E265D">
            <w:pPr>
              <w:rPr>
                <w:rFonts w:cs="Arial"/>
                <w:color w:val="000000"/>
                <w:sz w:val="14"/>
                <w:szCs w:val="14"/>
              </w:rPr>
            </w:pPr>
            <w:r w:rsidRPr="00A16491">
              <w:rPr>
                <w:rFonts w:cs="Arial"/>
                <w:color w:val="000000"/>
                <w:sz w:val="14"/>
                <w:szCs w:val="14"/>
              </w:rPr>
              <w:t> </w:t>
            </w:r>
          </w:p>
        </w:tc>
      </w:tr>
      <w:tr w:rsidR="007E265D" w:rsidRPr="00A16491" w14:paraId="726A59C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ED76ABC" w14:textId="77777777" w:rsidR="007E265D" w:rsidRPr="0043447C" w:rsidRDefault="007E265D" w:rsidP="006235F1">
            <w:pPr>
              <w:jc w:val="left"/>
              <w:rPr>
                <w:rFonts w:cs="Arial"/>
                <w:sz w:val="14"/>
                <w:szCs w:val="14"/>
              </w:rPr>
            </w:pPr>
            <w:r w:rsidRPr="0043447C">
              <w:rPr>
                <w:rFonts w:cs="Arial"/>
                <w:sz w:val="14"/>
                <w:szCs w:val="14"/>
              </w:rPr>
              <w:t>FILLER_02</w:t>
            </w:r>
          </w:p>
        </w:tc>
        <w:tc>
          <w:tcPr>
            <w:tcW w:w="359" w:type="pct"/>
            <w:tcBorders>
              <w:top w:val="nil"/>
              <w:left w:val="nil"/>
              <w:bottom w:val="single" w:sz="4" w:space="0" w:color="auto"/>
              <w:right w:val="single" w:sz="4" w:space="0" w:color="auto"/>
            </w:tcBorders>
            <w:shd w:val="clear" w:color="000000" w:fill="F2F2F2"/>
            <w:noWrap/>
            <w:vAlign w:val="center"/>
            <w:hideMark/>
          </w:tcPr>
          <w:p w14:paraId="492673D5"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3367B6F" w14:textId="77777777" w:rsidR="007E265D" w:rsidRPr="0043447C" w:rsidRDefault="007E265D" w:rsidP="006235F1">
            <w:pPr>
              <w:jc w:val="center"/>
              <w:rPr>
                <w:rFonts w:cs="Arial"/>
                <w:sz w:val="14"/>
                <w:szCs w:val="14"/>
              </w:rPr>
            </w:pPr>
            <w:r w:rsidRPr="0043447C">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vAlign w:val="center"/>
            <w:hideMark/>
          </w:tcPr>
          <w:p w14:paraId="3C2A2EFC"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595556"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32B8B46" w14:textId="77777777" w:rsidR="007E265D" w:rsidRPr="0043447C" w:rsidRDefault="007E265D" w:rsidP="007E265D">
            <w:pPr>
              <w:jc w:val="left"/>
              <w:rPr>
                <w:rFonts w:cs="Arial"/>
                <w:sz w:val="14"/>
                <w:szCs w:val="14"/>
              </w:rPr>
            </w:pPr>
            <w:r w:rsidRPr="0043447C">
              <w:rPr>
                <w:rFonts w:cs="Arial"/>
                <w:sz w:val="14"/>
                <w:szCs w:val="14"/>
              </w:rPr>
              <w:t>FILLER_02</w:t>
            </w:r>
          </w:p>
        </w:tc>
        <w:tc>
          <w:tcPr>
            <w:tcW w:w="1324" w:type="pct"/>
            <w:tcBorders>
              <w:top w:val="nil"/>
              <w:left w:val="nil"/>
              <w:bottom w:val="single" w:sz="4" w:space="0" w:color="auto"/>
              <w:right w:val="single" w:sz="4" w:space="0" w:color="auto"/>
            </w:tcBorders>
            <w:shd w:val="clear" w:color="auto" w:fill="auto"/>
            <w:noWrap/>
            <w:vAlign w:val="center"/>
            <w:hideMark/>
          </w:tcPr>
          <w:p w14:paraId="288ADDC3" w14:textId="7853787E" w:rsidR="007E265D" w:rsidRPr="00A16491" w:rsidRDefault="007E265D" w:rsidP="007E265D">
            <w:pPr>
              <w:rPr>
                <w:rFonts w:cs="Arial"/>
                <w:color w:val="000000"/>
                <w:sz w:val="14"/>
                <w:szCs w:val="14"/>
              </w:rPr>
            </w:pPr>
            <w:r w:rsidRPr="00A16491">
              <w:rPr>
                <w:rFonts w:cs="Arial"/>
                <w:color w:val="000000"/>
                <w:sz w:val="14"/>
                <w:szCs w:val="14"/>
              </w:rPr>
              <w:t> </w:t>
            </w:r>
            <w:r w:rsidR="00346CDF">
              <w:rPr>
                <w:rFonts w:cs="Arial"/>
                <w:color w:val="000000"/>
                <w:sz w:val="14"/>
                <w:szCs w:val="14"/>
              </w:rPr>
              <w:t>Limpar espaços em branco</w:t>
            </w:r>
          </w:p>
        </w:tc>
      </w:tr>
      <w:tr w:rsidR="007E265D" w:rsidRPr="00A16491" w14:paraId="742FCEF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504171D" w14:textId="77777777" w:rsidR="007E265D" w:rsidRPr="0043447C" w:rsidRDefault="007E265D" w:rsidP="006235F1">
            <w:pPr>
              <w:jc w:val="left"/>
              <w:rPr>
                <w:rFonts w:cs="Arial"/>
                <w:sz w:val="14"/>
                <w:szCs w:val="14"/>
              </w:rPr>
            </w:pPr>
            <w:r w:rsidRPr="0043447C">
              <w:rPr>
                <w:rFonts w:cs="Arial"/>
                <w:sz w:val="14"/>
                <w:szCs w:val="14"/>
              </w:rPr>
              <w:t>ORIG_NOME_ASSINANTE_EMPRESA</w:t>
            </w:r>
          </w:p>
        </w:tc>
        <w:tc>
          <w:tcPr>
            <w:tcW w:w="359" w:type="pct"/>
            <w:tcBorders>
              <w:top w:val="nil"/>
              <w:left w:val="nil"/>
              <w:bottom w:val="single" w:sz="4" w:space="0" w:color="auto"/>
              <w:right w:val="single" w:sz="4" w:space="0" w:color="auto"/>
            </w:tcBorders>
            <w:shd w:val="clear" w:color="000000" w:fill="F2F2F2"/>
            <w:noWrap/>
            <w:vAlign w:val="center"/>
            <w:hideMark/>
          </w:tcPr>
          <w:p w14:paraId="38F7A74D"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FDA00E1" w14:textId="77777777" w:rsidR="007E265D" w:rsidRPr="0043447C" w:rsidRDefault="007E265D" w:rsidP="006235F1">
            <w:pPr>
              <w:jc w:val="center"/>
              <w:rPr>
                <w:rFonts w:cs="Arial"/>
                <w:sz w:val="14"/>
                <w:szCs w:val="14"/>
              </w:rPr>
            </w:pPr>
            <w:r w:rsidRPr="0043447C">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39606B4A"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300CE86"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0FFBFF4" w14:textId="77777777" w:rsidR="007E265D" w:rsidRPr="0043447C" w:rsidRDefault="007E265D" w:rsidP="007E265D">
            <w:pPr>
              <w:jc w:val="left"/>
              <w:rPr>
                <w:rFonts w:cs="Arial"/>
                <w:sz w:val="14"/>
                <w:szCs w:val="14"/>
              </w:rPr>
            </w:pPr>
            <w:r w:rsidRPr="0043447C">
              <w:rPr>
                <w:rFonts w:cs="Arial"/>
                <w:sz w:val="14"/>
                <w:szCs w:val="14"/>
              </w:rPr>
              <w:t>NOME_ASSINANTE_EMPRESA</w:t>
            </w:r>
          </w:p>
        </w:tc>
        <w:tc>
          <w:tcPr>
            <w:tcW w:w="1324" w:type="pct"/>
            <w:tcBorders>
              <w:top w:val="nil"/>
              <w:left w:val="nil"/>
              <w:bottom w:val="single" w:sz="4" w:space="0" w:color="auto"/>
              <w:right w:val="single" w:sz="4" w:space="0" w:color="auto"/>
            </w:tcBorders>
            <w:shd w:val="clear" w:color="auto" w:fill="auto"/>
            <w:noWrap/>
            <w:vAlign w:val="center"/>
            <w:hideMark/>
          </w:tcPr>
          <w:p w14:paraId="3E739BE1"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02E5AF2C"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923DDD4" w14:textId="77777777" w:rsidR="007E265D" w:rsidRPr="0043447C" w:rsidRDefault="007E265D" w:rsidP="006235F1">
            <w:pPr>
              <w:jc w:val="left"/>
              <w:rPr>
                <w:rFonts w:cs="Arial"/>
                <w:sz w:val="14"/>
                <w:szCs w:val="14"/>
              </w:rPr>
            </w:pPr>
            <w:r w:rsidRPr="0043447C">
              <w:rPr>
                <w:rFonts w:cs="Arial"/>
                <w:sz w:val="14"/>
                <w:szCs w:val="14"/>
              </w:rPr>
              <w:t>ORIG_TELEFONE_TEL_ASSI</w:t>
            </w:r>
          </w:p>
        </w:tc>
        <w:tc>
          <w:tcPr>
            <w:tcW w:w="359" w:type="pct"/>
            <w:tcBorders>
              <w:top w:val="nil"/>
              <w:left w:val="nil"/>
              <w:bottom w:val="single" w:sz="4" w:space="0" w:color="auto"/>
              <w:right w:val="single" w:sz="4" w:space="0" w:color="auto"/>
            </w:tcBorders>
            <w:shd w:val="clear" w:color="000000" w:fill="F2F2F2"/>
            <w:noWrap/>
            <w:vAlign w:val="center"/>
            <w:hideMark/>
          </w:tcPr>
          <w:p w14:paraId="2001F0D9"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05817EB7" w14:textId="77777777" w:rsidR="007E265D" w:rsidRPr="0043447C" w:rsidRDefault="007E265D" w:rsidP="006235F1">
            <w:pPr>
              <w:jc w:val="center"/>
              <w:rPr>
                <w:rFonts w:cs="Arial"/>
                <w:sz w:val="14"/>
                <w:szCs w:val="14"/>
              </w:rPr>
            </w:pPr>
            <w:r w:rsidRPr="0043447C">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53E6E9B4"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CA07335"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270A9C6" w14:textId="77777777" w:rsidR="007E265D" w:rsidRPr="0043447C" w:rsidRDefault="007E265D" w:rsidP="007E265D">
            <w:pPr>
              <w:jc w:val="left"/>
              <w:rPr>
                <w:rFonts w:cs="Arial"/>
                <w:sz w:val="14"/>
                <w:szCs w:val="14"/>
              </w:rPr>
            </w:pPr>
            <w:r w:rsidRPr="0043447C">
              <w:rPr>
                <w:rFonts w:cs="Arial"/>
                <w:sz w:val="14"/>
                <w:szCs w:val="14"/>
              </w:rPr>
              <w:t>TELEFONE_TEL_ASSI</w:t>
            </w:r>
          </w:p>
        </w:tc>
        <w:tc>
          <w:tcPr>
            <w:tcW w:w="1324" w:type="pct"/>
            <w:tcBorders>
              <w:top w:val="nil"/>
              <w:left w:val="nil"/>
              <w:bottom w:val="single" w:sz="4" w:space="0" w:color="auto"/>
              <w:right w:val="single" w:sz="4" w:space="0" w:color="auto"/>
            </w:tcBorders>
            <w:shd w:val="clear" w:color="auto" w:fill="auto"/>
            <w:noWrap/>
            <w:vAlign w:val="center"/>
            <w:hideMark/>
          </w:tcPr>
          <w:p w14:paraId="072DCB87"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63C018E6"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07DD625" w14:textId="77777777" w:rsidR="007E265D" w:rsidRPr="0043447C" w:rsidRDefault="007E265D" w:rsidP="006235F1">
            <w:pPr>
              <w:jc w:val="left"/>
              <w:rPr>
                <w:rFonts w:cs="Arial"/>
                <w:sz w:val="14"/>
                <w:szCs w:val="14"/>
              </w:rPr>
            </w:pPr>
            <w:r w:rsidRPr="0043447C">
              <w:rPr>
                <w:rFonts w:cs="Arial"/>
                <w:sz w:val="14"/>
                <w:szCs w:val="14"/>
              </w:rPr>
              <w:t>ORIG_TELEFONE_TRONCO_CHAVE</w:t>
            </w:r>
          </w:p>
        </w:tc>
        <w:tc>
          <w:tcPr>
            <w:tcW w:w="359" w:type="pct"/>
            <w:tcBorders>
              <w:top w:val="nil"/>
              <w:left w:val="nil"/>
              <w:bottom w:val="single" w:sz="4" w:space="0" w:color="auto"/>
              <w:right w:val="single" w:sz="4" w:space="0" w:color="auto"/>
            </w:tcBorders>
            <w:shd w:val="clear" w:color="000000" w:fill="F2F2F2"/>
            <w:noWrap/>
            <w:vAlign w:val="center"/>
            <w:hideMark/>
          </w:tcPr>
          <w:p w14:paraId="368D14E6" w14:textId="77777777" w:rsidR="007E265D" w:rsidRPr="0043447C" w:rsidRDefault="007E265D" w:rsidP="006235F1">
            <w:pPr>
              <w:jc w:val="center"/>
              <w:rPr>
                <w:rFonts w:cs="Arial"/>
                <w:sz w:val="14"/>
                <w:szCs w:val="14"/>
              </w:rPr>
            </w:pPr>
            <w:r w:rsidRPr="0043447C">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D6782A9" w14:textId="77777777" w:rsidR="007E265D" w:rsidRPr="0043447C" w:rsidRDefault="007E265D" w:rsidP="006235F1">
            <w:pPr>
              <w:jc w:val="center"/>
              <w:rPr>
                <w:rFonts w:cs="Arial"/>
                <w:sz w:val="14"/>
                <w:szCs w:val="14"/>
              </w:rPr>
            </w:pPr>
            <w:r w:rsidRPr="0043447C">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670C75B1" w14:textId="77777777" w:rsidR="007E265D" w:rsidRPr="0043447C" w:rsidRDefault="007E265D" w:rsidP="006235F1">
            <w:pPr>
              <w:jc w:val="center"/>
              <w:rPr>
                <w:rFonts w:cs="Arial"/>
                <w:sz w:val="14"/>
                <w:szCs w:val="14"/>
              </w:rPr>
            </w:pPr>
            <w:r w:rsidRPr="0043447C">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40C0182" w14:textId="77777777" w:rsidR="007E265D" w:rsidRPr="0043447C" w:rsidRDefault="007E265D" w:rsidP="006235F1">
            <w:pPr>
              <w:jc w:val="center"/>
              <w:rPr>
                <w:rFonts w:cs="Arial"/>
                <w:sz w:val="14"/>
                <w:szCs w:val="14"/>
              </w:rPr>
            </w:pPr>
            <w:r w:rsidRPr="0043447C">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BA2BBE2" w14:textId="77777777" w:rsidR="007E265D" w:rsidRPr="0043447C" w:rsidRDefault="007E265D" w:rsidP="007E265D">
            <w:pPr>
              <w:jc w:val="left"/>
              <w:rPr>
                <w:rFonts w:cs="Arial"/>
                <w:sz w:val="14"/>
                <w:szCs w:val="14"/>
              </w:rPr>
            </w:pPr>
            <w:r w:rsidRPr="0043447C">
              <w:rPr>
                <w:rFonts w:cs="Arial"/>
                <w:sz w:val="14"/>
                <w:szCs w:val="14"/>
              </w:rPr>
              <w:t>TELEFONE_TRONCO_CHAVE</w:t>
            </w:r>
          </w:p>
        </w:tc>
        <w:tc>
          <w:tcPr>
            <w:tcW w:w="1324" w:type="pct"/>
            <w:tcBorders>
              <w:top w:val="nil"/>
              <w:left w:val="nil"/>
              <w:bottom w:val="single" w:sz="4" w:space="0" w:color="auto"/>
              <w:right w:val="single" w:sz="4" w:space="0" w:color="auto"/>
            </w:tcBorders>
            <w:shd w:val="clear" w:color="auto" w:fill="auto"/>
            <w:noWrap/>
            <w:vAlign w:val="center"/>
            <w:hideMark/>
          </w:tcPr>
          <w:p w14:paraId="6D0E96E7"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31C3029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5B88087E" w14:textId="77777777" w:rsidR="007E265D" w:rsidRPr="00A16491" w:rsidRDefault="007E265D" w:rsidP="006235F1">
            <w:pPr>
              <w:jc w:val="left"/>
              <w:rPr>
                <w:rFonts w:cs="Arial"/>
                <w:sz w:val="14"/>
                <w:szCs w:val="14"/>
              </w:rPr>
            </w:pPr>
            <w:r w:rsidRPr="00A16491">
              <w:rPr>
                <w:rFonts w:cs="Arial"/>
                <w:sz w:val="14"/>
                <w:szCs w:val="14"/>
              </w:rPr>
              <w:t>ORIG_NOME_LOGRADOURO_INST_TERM</w:t>
            </w:r>
          </w:p>
        </w:tc>
        <w:tc>
          <w:tcPr>
            <w:tcW w:w="359" w:type="pct"/>
            <w:tcBorders>
              <w:top w:val="nil"/>
              <w:left w:val="nil"/>
              <w:bottom w:val="single" w:sz="4" w:space="0" w:color="auto"/>
              <w:right w:val="single" w:sz="4" w:space="0" w:color="auto"/>
            </w:tcBorders>
            <w:shd w:val="clear" w:color="000000" w:fill="F2F2F2"/>
            <w:noWrap/>
            <w:vAlign w:val="center"/>
            <w:hideMark/>
          </w:tcPr>
          <w:p w14:paraId="0CBABAEB"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2A1877C"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39D79024"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DC184BB"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40DB0A2" w14:textId="77777777" w:rsidR="007E265D" w:rsidRPr="00A16491" w:rsidRDefault="007E265D" w:rsidP="007E265D">
            <w:pPr>
              <w:jc w:val="left"/>
              <w:rPr>
                <w:rFonts w:cs="Arial"/>
                <w:sz w:val="14"/>
                <w:szCs w:val="14"/>
              </w:rPr>
            </w:pPr>
            <w:r w:rsidRPr="00A16491">
              <w:rPr>
                <w:rFonts w:cs="Arial"/>
                <w:sz w:val="14"/>
                <w:szCs w:val="14"/>
              </w:rPr>
              <w:t>NOME_LOGRADOURO_INST_TERM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3C3E0142"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3CD2092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1481F5F" w14:textId="77777777" w:rsidR="007E265D" w:rsidRPr="00A16491" w:rsidRDefault="007E265D" w:rsidP="006235F1">
            <w:pPr>
              <w:jc w:val="left"/>
              <w:rPr>
                <w:rFonts w:cs="Arial"/>
                <w:sz w:val="14"/>
                <w:szCs w:val="14"/>
              </w:rPr>
            </w:pPr>
            <w:r w:rsidRPr="00A16491">
              <w:rPr>
                <w:rFonts w:cs="Arial"/>
                <w:sz w:val="14"/>
                <w:szCs w:val="14"/>
              </w:rPr>
              <w:t>ORIG_COMPLEMENTO_INST_TERM</w:t>
            </w:r>
          </w:p>
        </w:tc>
        <w:tc>
          <w:tcPr>
            <w:tcW w:w="359" w:type="pct"/>
            <w:tcBorders>
              <w:top w:val="nil"/>
              <w:left w:val="nil"/>
              <w:bottom w:val="single" w:sz="4" w:space="0" w:color="auto"/>
              <w:right w:val="single" w:sz="4" w:space="0" w:color="auto"/>
            </w:tcBorders>
            <w:shd w:val="clear" w:color="000000" w:fill="F2F2F2"/>
            <w:noWrap/>
            <w:vAlign w:val="center"/>
            <w:hideMark/>
          </w:tcPr>
          <w:p w14:paraId="66E84D4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8E9D82F"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3E178E24"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8B4D9B7"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D1104C4" w14:textId="77777777" w:rsidR="007E265D" w:rsidRPr="00A16491" w:rsidRDefault="007E265D" w:rsidP="007E265D">
            <w:pPr>
              <w:jc w:val="left"/>
              <w:rPr>
                <w:rFonts w:cs="Arial"/>
                <w:sz w:val="14"/>
                <w:szCs w:val="14"/>
              </w:rPr>
            </w:pPr>
            <w:r w:rsidRPr="00A16491">
              <w:rPr>
                <w:rFonts w:cs="Arial"/>
                <w:sz w:val="14"/>
                <w:szCs w:val="14"/>
              </w:rPr>
              <w:t>COMPLEMENTO_INST_TERM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50F0B163"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64E6AE9E"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60B6872B" w14:textId="77777777" w:rsidR="007E265D" w:rsidRPr="00A16491" w:rsidRDefault="007E265D" w:rsidP="006235F1">
            <w:pPr>
              <w:jc w:val="left"/>
              <w:rPr>
                <w:rFonts w:cs="Arial"/>
                <w:sz w:val="14"/>
                <w:szCs w:val="14"/>
              </w:rPr>
            </w:pPr>
            <w:r w:rsidRPr="00A16491">
              <w:rPr>
                <w:rFonts w:cs="Arial"/>
                <w:sz w:val="14"/>
                <w:szCs w:val="14"/>
              </w:rPr>
              <w:t>ORIG_BAIRRO_INST_TERM</w:t>
            </w:r>
          </w:p>
        </w:tc>
        <w:tc>
          <w:tcPr>
            <w:tcW w:w="359" w:type="pct"/>
            <w:tcBorders>
              <w:top w:val="nil"/>
              <w:left w:val="nil"/>
              <w:bottom w:val="single" w:sz="4" w:space="0" w:color="auto"/>
              <w:right w:val="single" w:sz="4" w:space="0" w:color="auto"/>
            </w:tcBorders>
            <w:shd w:val="clear" w:color="000000" w:fill="F2F2F2"/>
            <w:noWrap/>
            <w:vAlign w:val="center"/>
            <w:hideMark/>
          </w:tcPr>
          <w:p w14:paraId="556C6093"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39C1CD15"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5AE564C3"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D576748"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D21F1DA" w14:textId="77777777" w:rsidR="007E265D" w:rsidRPr="00A16491" w:rsidRDefault="007E265D" w:rsidP="007E265D">
            <w:pPr>
              <w:jc w:val="left"/>
              <w:rPr>
                <w:rFonts w:cs="Arial"/>
                <w:sz w:val="14"/>
                <w:szCs w:val="14"/>
              </w:rPr>
            </w:pPr>
            <w:r w:rsidRPr="00A16491">
              <w:rPr>
                <w:rFonts w:cs="Arial"/>
                <w:sz w:val="14"/>
                <w:szCs w:val="14"/>
              </w:rPr>
              <w:t>BAIRRO_INST_TERM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6A47F09D"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2CA646B3"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0C5DFB5" w14:textId="77777777" w:rsidR="007E265D" w:rsidRPr="00A16491" w:rsidRDefault="007E265D" w:rsidP="006235F1">
            <w:pPr>
              <w:jc w:val="left"/>
              <w:rPr>
                <w:rFonts w:cs="Arial"/>
                <w:sz w:val="14"/>
                <w:szCs w:val="14"/>
              </w:rPr>
            </w:pPr>
            <w:r w:rsidRPr="00A16491">
              <w:rPr>
                <w:rFonts w:cs="Arial"/>
                <w:sz w:val="14"/>
                <w:szCs w:val="14"/>
              </w:rPr>
              <w:t>ORIG_NOME_LOCALIDADE_INST_TERM</w:t>
            </w:r>
          </w:p>
        </w:tc>
        <w:tc>
          <w:tcPr>
            <w:tcW w:w="359" w:type="pct"/>
            <w:tcBorders>
              <w:top w:val="nil"/>
              <w:left w:val="nil"/>
              <w:bottom w:val="single" w:sz="4" w:space="0" w:color="auto"/>
              <w:right w:val="single" w:sz="4" w:space="0" w:color="auto"/>
            </w:tcBorders>
            <w:shd w:val="clear" w:color="000000" w:fill="F2F2F2"/>
            <w:noWrap/>
            <w:vAlign w:val="center"/>
            <w:hideMark/>
          </w:tcPr>
          <w:p w14:paraId="4223E358"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5D57079"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1848BE88"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C22286"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7B35494" w14:textId="77777777" w:rsidR="007E265D" w:rsidRPr="00A16491" w:rsidRDefault="007E265D" w:rsidP="007E265D">
            <w:pPr>
              <w:jc w:val="left"/>
              <w:rPr>
                <w:rFonts w:cs="Arial"/>
                <w:sz w:val="14"/>
                <w:szCs w:val="14"/>
              </w:rPr>
            </w:pPr>
            <w:r w:rsidRPr="00A16491">
              <w:rPr>
                <w:rFonts w:cs="Arial"/>
                <w:sz w:val="14"/>
                <w:szCs w:val="14"/>
              </w:rPr>
              <w:t>NOME_LOCALIDADE_INST_TERM</w:t>
            </w:r>
          </w:p>
        </w:tc>
        <w:tc>
          <w:tcPr>
            <w:tcW w:w="1324" w:type="pct"/>
            <w:tcBorders>
              <w:top w:val="nil"/>
              <w:left w:val="nil"/>
              <w:bottom w:val="single" w:sz="4" w:space="0" w:color="auto"/>
              <w:right w:val="single" w:sz="4" w:space="0" w:color="auto"/>
            </w:tcBorders>
            <w:shd w:val="clear" w:color="auto" w:fill="auto"/>
            <w:noWrap/>
            <w:vAlign w:val="center"/>
            <w:hideMark/>
          </w:tcPr>
          <w:p w14:paraId="65C0B32A"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4F2A6887"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1F2FED9" w14:textId="77777777" w:rsidR="007E265D" w:rsidRPr="00A16491" w:rsidRDefault="007E265D" w:rsidP="006235F1">
            <w:pPr>
              <w:jc w:val="left"/>
              <w:rPr>
                <w:rFonts w:cs="Arial"/>
                <w:sz w:val="14"/>
                <w:szCs w:val="14"/>
              </w:rPr>
            </w:pPr>
            <w:r w:rsidRPr="00A16491">
              <w:rPr>
                <w:rFonts w:cs="Arial"/>
                <w:sz w:val="14"/>
                <w:szCs w:val="14"/>
              </w:rPr>
              <w:t>ORIG_NOME_LOGRADOURO_COBRANCA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622778B0"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1F4DD813"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08671D1C"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6D4643B"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D1619F4" w14:textId="77777777" w:rsidR="007E265D" w:rsidRPr="00A16491" w:rsidRDefault="007E265D" w:rsidP="007E265D">
            <w:pPr>
              <w:jc w:val="left"/>
              <w:rPr>
                <w:rFonts w:cs="Arial"/>
                <w:sz w:val="14"/>
                <w:szCs w:val="14"/>
              </w:rPr>
            </w:pPr>
            <w:r w:rsidRPr="00A16491">
              <w:rPr>
                <w:rFonts w:cs="Arial"/>
                <w:sz w:val="14"/>
                <w:szCs w:val="14"/>
              </w:rPr>
              <w:t>NOME_LOGRADOURO_COBRANCA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63EE7C7B"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7B158015"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28F8E7D3" w14:textId="77777777" w:rsidR="007E265D" w:rsidRPr="00A16491" w:rsidRDefault="007E265D" w:rsidP="006235F1">
            <w:pPr>
              <w:jc w:val="left"/>
              <w:rPr>
                <w:rFonts w:cs="Arial"/>
                <w:sz w:val="14"/>
                <w:szCs w:val="14"/>
              </w:rPr>
            </w:pPr>
            <w:r w:rsidRPr="00A16491">
              <w:rPr>
                <w:rFonts w:cs="Arial"/>
                <w:sz w:val="14"/>
                <w:szCs w:val="14"/>
              </w:rPr>
              <w:t>ORIG_COMPLEMENTO_COBRANCA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6FE248E4"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713385B"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1765D9B2"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5D44F3"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A2AFC76" w14:textId="77777777" w:rsidR="007E265D" w:rsidRPr="00A16491" w:rsidRDefault="007E265D" w:rsidP="007E265D">
            <w:pPr>
              <w:jc w:val="left"/>
              <w:rPr>
                <w:rFonts w:cs="Arial"/>
                <w:sz w:val="14"/>
                <w:szCs w:val="14"/>
              </w:rPr>
            </w:pPr>
            <w:r w:rsidRPr="00A16491">
              <w:rPr>
                <w:rFonts w:cs="Arial"/>
                <w:sz w:val="14"/>
                <w:szCs w:val="14"/>
              </w:rPr>
              <w:t>COMPLEMENTO_COBRANCA</w:t>
            </w:r>
          </w:p>
        </w:tc>
        <w:tc>
          <w:tcPr>
            <w:tcW w:w="1324" w:type="pct"/>
            <w:tcBorders>
              <w:top w:val="nil"/>
              <w:left w:val="nil"/>
              <w:bottom w:val="single" w:sz="4" w:space="0" w:color="auto"/>
              <w:right w:val="single" w:sz="4" w:space="0" w:color="auto"/>
            </w:tcBorders>
            <w:shd w:val="clear" w:color="auto" w:fill="auto"/>
            <w:noWrap/>
            <w:vAlign w:val="center"/>
            <w:hideMark/>
          </w:tcPr>
          <w:p w14:paraId="6E242111"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5E86D0BF"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02DFB007" w14:textId="77777777" w:rsidR="007E265D" w:rsidRPr="00A16491" w:rsidRDefault="007E265D" w:rsidP="006235F1">
            <w:pPr>
              <w:jc w:val="left"/>
              <w:rPr>
                <w:rFonts w:cs="Arial"/>
                <w:sz w:val="14"/>
                <w:szCs w:val="14"/>
              </w:rPr>
            </w:pPr>
            <w:r w:rsidRPr="00A16491">
              <w:rPr>
                <w:rFonts w:cs="Arial"/>
                <w:sz w:val="14"/>
                <w:szCs w:val="14"/>
              </w:rPr>
              <w:t>ORIG_BAIRRO_COBRANCA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5A709C89"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2D32231E"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7779FD3A"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DF49747"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B5C4659" w14:textId="77777777" w:rsidR="007E265D" w:rsidRPr="00A16491" w:rsidRDefault="007E265D" w:rsidP="007E265D">
            <w:pPr>
              <w:jc w:val="left"/>
              <w:rPr>
                <w:rFonts w:cs="Arial"/>
                <w:sz w:val="14"/>
                <w:szCs w:val="14"/>
              </w:rPr>
            </w:pPr>
            <w:r w:rsidRPr="00A16491">
              <w:rPr>
                <w:rFonts w:cs="Arial"/>
                <w:sz w:val="14"/>
                <w:szCs w:val="14"/>
              </w:rPr>
              <w:t>BAIRRO_COBRANCA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2E03B015"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474AD8C4"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75031549" w14:textId="77777777" w:rsidR="007E265D" w:rsidRPr="00A16491" w:rsidRDefault="007E265D" w:rsidP="006235F1">
            <w:pPr>
              <w:jc w:val="left"/>
              <w:rPr>
                <w:rFonts w:cs="Arial"/>
                <w:sz w:val="14"/>
                <w:szCs w:val="14"/>
              </w:rPr>
            </w:pPr>
            <w:r w:rsidRPr="00A16491">
              <w:rPr>
                <w:rFonts w:cs="Arial"/>
                <w:sz w:val="14"/>
                <w:szCs w:val="14"/>
              </w:rPr>
              <w:lastRenderedPageBreak/>
              <w:t>ORIG_NOME_LOCALIDADE_COBRANCA</w:t>
            </w:r>
          </w:p>
        </w:tc>
        <w:tc>
          <w:tcPr>
            <w:tcW w:w="359" w:type="pct"/>
            <w:tcBorders>
              <w:top w:val="nil"/>
              <w:left w:val="nil"/>
              <w:bottom w:val="single" w:sz="4" w:space="0" w:color="auto"/>
              <w:right w:val="single" w:sz="4" w:space="0" w:color="auto"/>
            </w:tcBorders>
            <w:shd w:val="clear" w:color="000000" w:fill="F2F2F2"/>
            <w:noWrap/>
            <w:vAlign w:val="center"/>
            <w:hideMark/>
          </w:tcPr>
          <w:p w14:paraId="125492EC"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519535E2"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64410A3F"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E33095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76FA7BD6" w14:textId="77777777" w:rsidR="007E265D" w:rsidRPr="00A16491" w:rsidRDefault="007E265D" w:rsidP="007E265D">
            <w:pPr>
              <w:jc w:val="left"/>
              <w:rPr>
                <w:rFonts w:cs="Arial"/>
                <w:sz w:val="14"/>
                <w:szCs w:val="14"/>
              </w:rPr>
            </w:pPr>
            <w:r w:rsidRPr="00A16491">
              <w:rPr>
                <w:rFonts w:cs="Arial"/>
                <w:sz w:val="14"/>
                <w:szCs w:val="14"/>
              </w:rPr>
              <w:t>NOME_LOCALIDADE_COBRANCA</w:t>
            </w:r>
          </w:p>
        </w:tc>
        <w:tc>
          <w:tcPr>
            <w:tcW w:w="1324" w:type="pct"/>
            <w:tcBorders>
              <w:top w:val="nil"/>
              <w:left w:val="nil"/>
              <w:bottom w:val="single" w:sz="4" w:space="0" w:color="auto"/>
              <w:right w:val="single" w:sz="4" w:space="0" w:color="auto"/>
            </w:tcBorders>
            <w:shd w:val="clear" w:color="auto" w:fill="auto"/>
            <w:noWrap/>
            <w:vAlign w:val="center"/>
            <w:hideMark/>
          </w:tcPr>
          <w:p w14:paraId="026DBF26"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4668050D"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D6AA762" w14:textId="77777777" w:rsidR="007E265D" w:rsidRPr="00A16491" w:rsidRDefault="007E265D" w:rsidP="006235F1">
            <w:pPr>
              <w:jc w:val="left"/>
              <w:rPr>
                <w:rFonts w:cs="Arial"/>
                <w:sz w:val="14"/>
                <w:szCs w:val="14"/>
              </w:rPr>
            </w:pPr>
            <w:r w:rsidRPr="00A16491">
              <w:rPr>
                <w:rFonts w:cs="Arial"/>
                <w:sz w:val="14"/>
                <w:szCs w:val="14"/>
              </w:rPr>
              <w:t>ORIG_TELEFONE_CONTATO</w:t>
            </w:r>
          </w:p>
        </w:tc>
        <w:tc>
          <w:tcPr>
            <w:tcW w:w="359" w:type="pct"/>
            <w:tcBorders>
              <w:top w:val="nil"/>
              <w:left w:val="nil"/>
              <w:bottom w:val="single" w:sz="4" w:space="0" w:color="auto"/>
              <w:right w:val="single" w:sz="4" w:space="0" w:color="auto"/>
            </w:tcBorders>
            <w:shd w:val="clear" w:color="000000" w:fill="F2F2F2"/>
            <w:noWrap/>
            <w:vAlign w:val="center"/>
            <w:hideMark/>
          </w:tcPr>
          <w:p w14:paraId="1FA40C5B"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737AC9E9"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48A0DB17"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E01ED7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B003F49" w14:textId="77777777" w:rsidR="007E265D" w:rsidRPr="00A16491" w:rsidRDefault="007E265D" w:rsidP="007E265D">
            <w:pPr>
              <w:jc w:val="left"/>
              <w:rPr>
                <w:rFonts w:cs="Arial"/>
                <w:sz w:val="14"/>
                <w:szCs w:val="14"/>
              </w:rPr>
            </w:pPr>
            <w:r w:rsidRPr="00A16491">
              <w:rPr>
                <w:rFonts w:cs="Arial"/>
                <w:sz w:val="14"/>
                <w:szCs w:val="14"/>
              </w:rPr>
              <w:t>TELEFONE_CONTATO</w:t>
            </w:r>
          </w:p>
        </w:tc>
        <w:tc>
          <w:tcPr>
            <w:tcW w:w="1324" w:type="pct"/>
            <w:tcBorders>
              <w:top w:val="nil"/>
              <w:left w:val="nil"/>
              <w:bottom w:val="single" w:sz="4" w:space="0" w:color="auto"/>
              <w:right w:val="single" w:sz="4" w:space="0" w:color="auto"/>
            </w:tcBorders>
            <w:shd w:val="clear" w:color="auto" w:fill="auto"/>
            <w:noWrap/>
            <w:vAlign w:val="center"/>
            <w:hideMark/>
          </w:tcPr>
          <w:p w14:paraId="23887E75"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79E4705B" w14:textId="77777777" w:rsidTr="006235F1">
        <w:trPr>
          <w:trHeight w:val="255"/>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1F96A68E" w14:textId="77777777" w:rsidR="007E265D" w:rsidRPr="00A16491" w:rsidRDefault="007E265D" w:rsidP="006235F1">
            <w:pPr>
              <w:jc w:val="left"/>
              <w:rPr>
                <w:rFonts w:cs="Arial"/>
                <w:sz w:val="14"/>
                <w:szCs w:val="14"/>
              </w:rPr>
            </w:pPr>
            <w:r w:rsidRPr="00A16491">
              <w:rPr>
                <w:rFonts w:cs="Arial"/>
                <w:sz w:val="14"/>
                <w:szCs w:val="14"/>
              </w:rPr>
              <w:t>ORIG_TELEFONE_ANT</w:t>
            </w:r>
          </w:p>
        </w:tc>
        <w:tc>
          <w:tcPr>
            <w:tcW w:w="359" w:type="pct"/>
            <w:tcBorders>
              <w:top w:val="nil"/>
              <w:left w:val="nil"/>
              <w:bottom w:val="single" w:sz="4" w:space="0" w:color="auto"/>
              <w:right w:val="single" w:sz="4" w:space="0" w:color="auto"/>
            </w:tcBorders>
            <w:shd w:val="clear" w:color="000000" w:fill="F2F2F2"/>
            <w:noWrap/>
            <w:vAlign w:val="center"/>
            <w:hideMark/>
          </w:tcPr>
          <w:p w14:paraId="71805F76" w14:textId="77777777" w:rsidR="007E265D" w:rsidRPr="00A16491" w:rsidRDefault="007E265D" w:rsidP="006235F1">
            <w:pPr>
              <w:jc w:val="center"/>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vAlign w:val="center"/>
            <w:hideMark/>
          </w:tcPr>
          <w:p w14:paraId="64DB35D0" w14:textId="77777777" w:rsidR="007E265D" w:rsidRPr="00A16491" w:rsidRDefault="007E265D" w:rsidP="006235F1">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vAlign w:val="center"/>
            <w:hideMark/>
          </w:tcPr>
          <w:p w14:paraId="48AC67D2"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917B56A" w14:textId="77777777" w:rsidR="007E265D" w:rsidRPr="00A16491" w:rsidRDefault="007E265D" w:rsidP="006235F1">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D9759FB" w14:textId="77777777" w:rsidR="007E265D" w:rsidRPr="00A16491" w:rsidRDefault="007E265D" w:rsidP="007E265D">
            <w:pPr>
              <w:jc w:val="left"/>
              <w:rPr>
                <w:rFonts w:cs="Arial"/>
                <w:sz w:val="14"/>
                <w:szCs w:val="14"/>
              </w:rPr>
            </w:pPr>
            <w:r w:rsidRPr="00A16491">
              <w:rPr>
                <w:rFonts w:cs="Arial"/>
                <w:sz w:val="14"/>
                <w:szCs w:val="14"/>
              </w:rPr>
              <w:t>TELEFONE_ANT</w:t>
            </w:r>
          </w:p>
        </w:tc>
        <w:tc>
          <w:tcPr>
            <w:tcW w:w="1324" w:type="pct"/>
            <w:tcBorders>
              <w:top w:val="nil"/>
              <w:left w:val="nil"/>
              <w:bottom w:val="single" w:sz="4" w:space="0" w:color="auto"/>
              <w:right w:val="single" w:sz="4" w:space="0" w:color="auto"/>
            </w:tcBorders>
            <w:shd w:val="clear" w:color="auto" w:fill="auto"/>
            <w:noWrap/>
            <w:vAlign w:val="center"/>
            <w:hideMark/>
          </w:tcPr>
          <w:p w14:paraId="7263CE0B" w14:textId="77777777" w:rsidR="007E265D" w:rsidRPr="00A16491" w:rsidRDefault="007E265D" w:rsidP="007E265D">
            <w:pPr>
              <w:rPr>
                <w:rFonts w:cs="Arial"/>
                <w:sz w:val="14"/>
                <w:szCs w:val="14"/>
              </w:rPr>
            </w:pPr>
            <w:r w:rsidRPr="00A16491">
              <w:rPr>
                <w:rFonts w:cs="Arial"/>
                <w:sz w:val="14"/>
                <w:szCs w:val="14"/>
              </w:rPr>
              <w:t>Conteúdo original</w:t>
            </w:r>
          </w:p>
        </w:tc>
      </w:tr>
      <w:tr w:rsidR="007E265D" w:rsidRPr="00A16491" w14:paraId="77118184" w14:textId="77777777" w:rsidTr="006235F1">
        <w:trPr>
          <w:trHeight w:val="360"/>
        </w:trPr>
        <w:tc>
          <w:tcPr>
            <w:tcW w:w="1168" w:type="pct"/>
            <w:tcBorders>
              <w:top w:val="nil"/>
              <w:left w:val="single" w:sz="4" w:space="0" w:color="auto"/>
              <w:bottom w:val="single" w:sz="4" w:space="0" w:color="auto"/>
              <w:right w:val="single" w:sz="4" w:space="0" w:color="auto"/>
            </w:tcBorders>
            <w:shd w:val="clear" w:color="000000" w:fill="F2F2F2"/>
            <w:noWrap/>
            <w:vAlign w:val="center"/>
            <w:hideMark/>
          </w:tcPr>
          <w:p w14:paraId="4BB756B5" w14:textId="77777777" w:rsidR="007E265D" w:rsidRPr="00A16491" w:rsidRDefault="007E265D" w:rsidP="006235F1">
            <w:pPr>
              <w:jc w:val="left"/>
              <w:rPr>
                <w:rFonts w:cs="Arial"/>
                <w:sz w:val="14"/>
                <w:szCs w:val="14"/>
              </w:rPr>
            </w:pPr>
            <w:r w:rsidRPr="00A16491">
              <w:rPr>
                <w:rFonts w:cs="Arial"/>
                <w:sz w:val="14"/>
                <w:szCs w:val="14"/>
              </w:rPr>
              <w:t>CONTADOR</w:t>
            </w:r>
          </w:p>
        </w:tc>
        <w:tc>
          <w:tcPr>
            <w:tcW w:w="359" w:type="pct"/>
            <w:tcBorders>
              <w:top w:val="nil"/>
              <w:left w:val="nil"/>
              <w:bottom w:val="single" w:sz="4" w:space="0" w:color="auto"/>
              <w:right w:val="single" w:sz="4" w:space="0" w:color="auto"/>
            </w:tcBorders>
            <w:shd w:val="clear" w:color="000000" w:fill="F2F2F2"/>
            <w:noWrap/>
            <w:vAlign w:val="center"/>
            <w:hideMark/>
          </w:tcPr>
          <w:p w14:paraId="53863D23" w14:textId="2B8D0B44" w:rsidR="007E265D" w:rsidRPr="00A16491" w:rsidRDefault="007E265D" w:rsidP="006235F1">
            <w:pPr>
              <w:jc w:val="center"/>
              <w:rPr>
                <w:rFonts w:cs="Arial"/>
                <w:sz w:val="14"/>
                <w:szCs w:val="14"/>
              </w:rPr>
            </w:pPr>
            <w:r w:rsidRPr="00A16491">
              <w:rPr>
                <w:rFonts w:cs="Arial"/>
                <w:sz w:val="14"/>
                <w:szCs w:val="14"/>
              </w:rPr>
              <w:t>Number</w:t>
            </w:r>
          </w:p>
        </w:tc>
        <w:tc>
          <w:tcPr>
            <w:tcW w:w="420" w:type="pct"/>
            <w:tcBorders>
              <w:top w:val="nil"/>
              <w:left w:val="nil"/>
              <w:bottom w:val="single" w:sz="4" w:space="0" w:color="auto"/>
              <w:right w:val="single" w:sz="4" w:space="0" w:color="auto"/>
            </w:tcBorders>
            <w:shd w:val="clear" w:color="000000" w:fill="F2F2F2"/>
            <w:noWrap/>
            <w:vAlign w:val="center"/>
            <w:hideMark/>
          </w:tcPr>
          <w:p w14:paraId="5FE44A52" w14:textId="5CF60160" w:rsidR="007E265D" w:rsidRPr="00A16491" w:rsidRDefault="007E265D" w:rsidP="006235F1">
            <w:pPr>
              <w:jc w:val="center"/>
              <w:rPr>
                <w:rFonts w:cs="Arial"/>
                <w:sz w:val="14"/>
                <w:szCs w:val="14"/>
              </w:rPr>
            </w:pPr>
            <w:r w:rsidRPr="00A16491">
              <w:rPr>
                <w:rFonts w:cs="Arial"/>
                <w:sz w:val="14"/>
                <w:szCs w:val="14"/>
              </w:rPr>
              <w:t>20</w:t>
            </w:r>
          </w:p>
        </w:tc>
        <w:tc>
          <w:tcPr>
            <w:tcW w:w="319" w:type="pct"/>
            <w:tcBorders>
              <w:top w:val="nil"/>
              <w:left w:val="nil"/>
              <w:bottom w:val="single" w:sz="4" w:space="0" w:color="auto"/>
              <w:right w:val="single" w:sz="4" w:space="0" w:color="auto"/>
            </w:tcBorders>
            <w:shd w:val="clear" w:color="000000" w:fill="F2F2F2"/>
            <w:noWrap/>
            <w:vAlign w:val="center"/>
            <w:hideMark/>
          </w:tcPr>
          <w:p w14:paraId="54040720" w14:textId="649F9943"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9924093" w14:textId="59C793ED" w:rsidR="007E265D" w:rsidRPr="00A16491" w:rsidRDefault="007E265D" w:rsidP="006235F1">
            <w:pPr>
              <w:jc w:val="center"/>
              <w:rPr>
                <w:rFonts w:cs="Arial"/>
                <w:sz w:val="14"/>
                <w:szCs w:val="14"/>
              </w:rPr>
            </w:pPr>
            <w:r w:rsidRPr="00A16491">
              <w:rPr>
                <w:rFonts w:cs="Arial"/>
                <w:sz w:val="14"/>
                <w:szCs w:val="14"/>
              </w:rPr>
              <w:t>N</w:t>
            </w:r>
          </w:p>
        </w:tc>
        <w:tc>
          <w:tcPr>
            <w:tcW w:w="1146" w:type="pct"/>
            <w:tcBorders>
              <w:top w:val="nil"/>
              <w:left w:val="nil"/>
              <w:bottom w:val="single" w:sz="4" w:space="0" w:color="auto"/>
              <w:right w:val="single" w:sz="4" w:space="0" w:color="auto"/>
            </w:tcBorders>
            <w:shd w:val="clear" w:color="auto" w:fill="auto"/>
            <w:hideMark/>
          </w:tcPr>
          <w:p w14:paraId="3AC41B19" w14:textId="77777777" w:rsidR="007E265D" w:rsidRPr="00A16491" w:rsidRDefault="007E265D" w:rsidP="007E265D">
            <w:pPr>
              <w:jc w:val="left"/>
              <w:rPr>
                <w:rFonts w:cs="Arial"/>
                <w:sz w:val="14"/>
                <w:szCs w:val="14"/>
              </w:rPr>
            </w:pPr>
            <w:r w:rsidRPr="00A16491">
              <w:rPr>
                <w:rFonts w:cs="Arial"/>
                <w:sz w:val="14"/>
                <w:szCs w:val="14"/>
              </w:rPr>
              <w:t>contador</w:t>
            </w:r>
          </w:p>
        </w:tc>
        <w:tc>
          <w:tcPr>
            <w:tcW w:w="1324" w:type="pct"/>
            <w:tcBorders>
              <w:top w:val="nil"/>
              <w:left w:val="nil"/>
              <w:bottom w:val="single" w:sz="4" w:space="0" w:color="auto"/>
              <w:right w:val="single" w:sz="4" w:space="0" w:color="auto"/>
            </w:tcBorders>
            <w:shd w:val="clear" w:color="auto" w:fill="auto"/>
            <w:noWrap/>
            <w:vAlign w:val="center"/>
            <w:hideMark/>
          </w:tcPr>
          <w:p w14:paraId="105063CE" w14:textId="77777777" w:rsidR="007E265D" w:rsidRPr="00A16491" w:rsidRDefault="007E265D" w:rsidP="007E265D">
            <w:pPr>
              <w:rPr>
                <w:rFonts w:cs="Arial"/>
                <w:sz w:val="14"/>
                <w:szCs w:val="14"/>
              </w:rPr>
            </w:pPr>
            <w:r w:rsidRPr="00A16491">
              <w:rPr>
                <w:rFonts w:cs="Arial"/>
                <w:sz w:val="14"/>
                <w:szCs w:val="14"/>
              </w:rPr>
              <w:t>Vezes em que o registro é repetido no sistema, considerando sua chave</w:t>
            </w:r>
          </w:p>
        </w:tc>
      </w:tr>
      <w:tr w:rsidR="006235F1" w:rsidRPr="00A16491" w14:paraId="6EC0FC80" w14:textId="77777777" w:rsidTr="006235F1">
        <w:trPr>
          <w:trHeight w:val="255"/>
        </w:trPr>
        <w:tc>
          <w:tcPr>
            <w:tcW w:w="1168" w:type="pct"/>
            <w:tcBorders>
              <w:top w:val="single" w:sz="4" w:space="0" w:color="auto"/>
              <w:left w:val="single" w:sz="4" w:space="0" w:color="auto"/>
              <w:bottom w:val="single" w:sz="4" w:space="0" w:color="auto"/>
              <w:right w:val="single" w:sz="4" w:space="0" w:color="auto"/>
            </w:tcBorders>
            <w:shd w:val="clear" w:color="000000" w:fill="F2F2F2"/>
            <w:noWrap/>
            <w:vAlign w:val="center"/>
          </w:tcPr>
          <w:p w14:paraId="04E10468" w14:textId="7CA3A725" w:rsidR="006235F1" w:rsidRPr="00A16491" w:rsidRDefault="006235F1" w:rsidP="006235F1">
            <w:pPr>
              <w:jc w:val="left"/>
              <w:rPr>
                <w:rFonts w:cs="Arial"/>
                <w:sz w:val="14"/>
                <w:szCs w:val="14"/>
              </w:rPr>
            </w:pPr>
            <w:r>
              <w:rPr>
                <w:rFonts w:cs="Arial"/>
                <w:sz w:val="14"/>
                <w:szCs w:val="14"/>
              </w:rPr>
              <w:t>ID_FAILED_EVENTS</w:t>
            </w:r>
          </w:p>
        </w:tc>
        <w:tc>
          <w:tcPr>
            <w:tcW w:w="359" w:type="pct"/>
            <w:tcBorders>
              <w:top w:val="single" w:sz="4" w:space="0" w:color="auto"/>
              <w:left w:val="nil"/>
              <w:bottom w:val="single" w:sz="4" w:space="0" w:color="auto"/>
              <w:right w:val="single" w:sz="4" w:space="0" w:color="auto"/>
            </w:tcBorders>
            <w:shd w:val="clear" w:color="000000" w:fill="F2F2F2"/>
            <w:noWrap/>
            <w:vAlign w:val="center"/>
          </w:tcPr>
          <w:p w14:paraId="4772C397" w14:textId="2D501EF8" w:rsidR="006235F1" w:rsidRPr="00A16491" w:rsidRDefault="006235F1" w:rsidP="006235F1">
            <w:pPr>
              <w:jc w:val="center"/>
              <w:rPr>
                <w:rFonts w:cs="Arial"/>
                <w:sz w:val="14"/>
                <w:szCs w:val="14"/>
              </w:rPr>
            </w:pPr>
            <w:r>
              <w:rPr>
                <w:rFonts w:cs="Arial"/>
                <w:sz w:val="14"/>
                <w:szCs w:val="14"/>
              </w:rPr>
              <w:t>Number</w:t>
            </w:r>
          </w:p>
        </w:tc>
        <w:tc>
          <w:tcPr>
            <w:tcW w:w="420" w:type="pct"/>
            <w:tcBorders>
              <w:top w:val="single" w:sz="4" w:space="0" w:color="auto"/>
              <w:left w:val="nil"/>
              <w:bottom w:val="single" w:sz="4" w:space="0" w:color="auto"/>
              <w:right w:val="single" w:sz="4" w:space="0" w:color="auto"/>
            </w:tcBorders>
            <w:shd w:val="clear" w:color="000000" w:fill="F2F2F2"/>
            <w:noWrap/>
            <w:vAlign w:val="center"/>
          </w:tcPr>
          <w:p w14:paraId="18C643B9" w14:textId="75C0D28D" w:rsidR="006235F1" w:rsidRPr="00A16491" w:rsidRDefault="006235F1" w:rsidP="006235F1">
            <w:pPr>
              <w:jc w:val="center"/>
              <w:rPr>
                <w:rFonts w:cs="Arial"/>
                <w:sz w:val="14"/>
                <w:szCs w:val="14"/>
              </w:rPr>
            </w:pPr>
            <w:r>
              <w:rPr>
                <w:rFonts w:cs="Arial"/>
                <w:sz w:val="14"/>
                <w:szCs w:val="14"/>
              </w:rPr>
              <w:t>18</w:t>
            </w:r>
          </w:p>
        </w:tc>
        <w:tc>
          <w:tcPr>
            <w:tcW w:w="319" w:type="pct"/>
            <w:tcBorders>
              <w:top w:val="single" w:sz="4" w:space="0" w:color="auto"/>
              <w:left w:val="nil"/>
              <w:bottom w:val="single" w:sz="4" w:space="0" w:color="auto"/>
              <w:right w:val="single" w:sz="4" w:space="0" w:color="auto"/>
            </w:tcBorders>
            <w:shd w:val="clear" w:color="000000" w:fill="F2F2F2"/>
            <w:noWrap/>
            <w:vAlign w:val="center"/>
          </w:tcPr>
          <w:p w14:paraId="0920D37F" w14:textId="015A6FDA" w:rsidR="006235F1" w:rsidRPr="00A16491" w:rsidRDefault="006235F1" w:rsidP="006235F1">
            <w:pPr>
              <w:jc w:val="center"/>
              <w:rPr>
                <w:rFonts w:cs="Arial"/>
                <w:sz w:val="14"/>
                <w:szCs w:val="14"/>
              </w:rPr>
            </w:pPr>
            <w:r>
              <w:rPr>
                <w:rFonts w:cs="Arial"/>
                <w:sz w:val="14"/>
                <w:szCs w:val="14"/>
              </w:rPr>
              <w:t>N</w:t>
            </w:r>
          </w:p>
        </w:tc>
        <w:tc>
          <w:tcPr>
            <w:tcW w:w="264" w:type="pct"/>
            <w:tcBorders>
              <w:top w:val="single" w:sz="4" w:space="0" w:color="auto"/>
              <w:left w:val="nil"/>
              <w:bottom w:val="single" w:sz="4" w:space="0" w:color="auto"/>
              <w:right w:val="single" w:sz="4" w:space="0" w:color="auto"/>
            </w:tcBorders>
            <w:shd w:val="clear" w:color="000000" w:fill="F2F2F2"/>
            <w:noWrap/>
            <w:vAlign w:val="center"/>
          </w:tcPr>
          <w:p w14:paraId="4B5E66F5" w14:textId="05819ECB" w:rsidR="006235F1" w:rsidRPr="00A16491" w:rsidRDefault="006235F1" w:rsidP="006235F1">
            <w:pPr>
              <w:jc w:val="center"/>
              <w:rPr>
                <w:rFonts w:cs="Arial"/>
                <w:sz w:val="14"/>
                <w:szCs w:val="14"/>
              </w:rPr>
            </w:pPr>
            <w:r>
              <w:rPr>
                <w:rFonts w:cs="Arial"/>
                <w:sz w:val="14"/>
                <w:szCs w:val="14"/>
              </w:rPr>
              <w:t>S</w:t>
            </w:r>
          </w:p>
        </w:tc>
        <w:tc>
          <w:tcPr>
            <w:tcW w:w="1146" w:type="pct"/>
            <w:tcBorders>
              <w:top w:val="single" w:sz="4" w:space="0" w:color="auto"/>
              <w:left w:val="nil"/>
              <w:bottom w:val="single" w:sz="4" w:space="0" w:color="auto"/>
              <w:right w:val="single" w:sz="4" w:space="0" w:color="auto"/>
            </w:tcBorders>
            <w:shd w:val="clear" w:color="auto" w:fill="auto"/>
          </w:tcPr>
          <w:p w14:paraId="7FA0AB34" w14:textId="77777777" w:rsidR="006235F1" w:rsidRPr="00A16491" w:rsidRDefault="006235F1" w:rsidP="007E265D">
            <w:pPr>
              <w:jc w:val="left"/>
              <w:rPr>
                <w:rFonts w:cs="Arial"/>
                <w:sz w:val="14"/>
                <w:szCs w:val="14"/>
              </w:rPr>
            </w:pPr>
          </w:p>
        </w:tc>
        <w:tc>
          <w:tcPr>
            <w:tcW w:w="1324" w:type="pct"/>
            <w:tcBorders>
              <w:top w:val="single" w:sz="4" w:space="0" w:color="auto"/>
              <w:left w:val="nil"/>
              <w:bottom w:val="single" w:sz="4" w:space="0" w:color="auto"/>
              <w:right w:val="single" w:sz="4" w:space="0" w:color="auto"/>
            </w:tcBorders>
            <w:shd w:val="clear" w:color="auto" w:fill="auto"/>
          </w:tcPr>
          <w:p w14:paraId="51D4E0CD" w14:textId="77777777" w:rsidR="006235F1" w:rsidRPr="00A16491" w:rsidRDefault="006235F1" w:rsidP="007E265D">
            <w:pPr>
              <w:jc w:val="left"/>
              <w:rPr>
                <w:rFonts w:cs="Arial"/>
                <w:sz w:val="14"/>
                <w:szCs w:val="14"/>
              </w:rPr>
            </w:pPr>
          </w:p>
        </w:tc>
      </w:tr>
      <w:tr w:rsidR="007E265D" w:rsidRPr="00A16491" w14:paraId="6B7D2F8C" w14:textId="77777777" w:rsidTr="006235F1">
        <w:trPr>
          <w:trHeight w:val="255"/>
        </w:trPr>
        <w:tc>
          <w:tcPr>
            <w:tcW w:w="1168"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5A2A12E" w14:textId="77777777" w:rsidR="007E265D" w:rsidRPr="00A16491" w:rsidRDefault="007E265D" w:rsidP="006235F1">
            <w:pPr>
              <w:jc w:val="left"/>
              <w:rPr>
                <w:rFonts w:cs="Arial"/>
                <w:sz w:val="14"/>
                <w:szCs w:val="14"/>
              </w:rPr>
            </w:pPr>
            <w:r w:rsidRPr="00A16491">
              <w:rPr>
                <w:rFonts w:cs="Arial"/>
                <w:sz w:val="14"/>
                <w:szCs w:val="14"/>
              </w:rPr>
              <w:t>INPUT_ID</w:t>
            </w:r>
          </w:p>
        </w:tc>
        <w:tc>
          <w:tcPr>
            <w:tcW w:w="359" w:type="pct"/>
            <w:tcBorders>
              <w:top w:val="single" w:sz="4" w:space="0" w:color="auto"/>
              <w:left w:val="nil"/>
              <w:bottom w:val="single" w:sz="4" w:space="0" w:color="auto"/>
              <w:right w:val="single" w:sz="4" w:space="0" w:color="auto"/>
            </w:tcBorders>
            <w:shd w:val="clear" w:color="000000" w:fill="F2F2F2"/>
            <w:noWrap/>
            <w:vAlign w:val="center"/>
            <w:hideMark/>
          </w:tcPr>
          <w:p w14:paraId="7B0E6834" w14:textId="77777777" w:rsidR="007E265D" w:rsidRPr="00A16491" w:rsidRDefault="007E265D" w:rsidP="006235F1">
            <w:pPr>
              <w:jc w:val="center"/>
              <w:rPr>
                <w:rFonts w:cs="Arial"/>
                <w:sz w:val="14"/>
                <w:szCs w:val="14"/>
              </w:rPr>
            </w:pPr>
            <w:r w:rsidRPr="00A16491">
              <w:rPr>
                <w:rFonts w:cs="Arial"/>
                <w:sz w:val="14"/>
                <w:szCs w:val="14"/>
              </w:rPr>
              <w:t>Number</w:t>
            </w:r>
          </w:p>
        </w:tc>
        <w:tc>
          <w:tcPr>
            <w:tcW w:w="420" w:type="pct"/>
            <w:tcBorders>
              <w:top w:val="single" w:sz="4" w:space="0" w:color="auto"/>
              <w:left w:val="nil"/>
              <w:bottom w:val="single" w:sz="4" w:space="0" w:color="auto"/>
              <w:right w:val="single" w:sz="4" w:space="0" w:color="auto"/>
            </w:tcBorders>
            <w:shd w:val="clear" w:color="000000" w:fill="F2F2F2"/>
            <w:noWrap/>
            <w:vAlign w:val="center"/>
            <w:hideMark/>
          </w:tcPr>
          <w:p w14:paraId="72C094E3" w14:textId="77777777" w:rsidR="007E265D" w:rsidRPr="00A16491" w:rsidRDefault="007E265D" w:rsidP="006235F1">
            <w:pPr>
              <w:jc w:val="center"/>
              <w:rPr>
                <w:rFonts w:cs="Arial"/>
                <w:sz w:val="14"/>
                <w:szCs w:val="14"/>
              </w:rPr>
            </w:pPr>
            <w:r w:rsidRPr="00A16491">
              <w:rPr>
                <w:rFonts w:cs="Arial"/>
                <w:sz w:val="14"/>
                <w:szCs w:val="14"/>
              </w:rPr>
              <w:t>20</w:t>
            </w:r>
          </w:p>
        </w:tc>
        <w:tc>
          <w:tcPr>
            <w:tcW w:w="319" w:type="pct"/>
            <w:tcBorders>
              <w:top w:val="single" w:sz="4" w:space="0" w:color="auto"/>
              <w:left w:val="nil"/>
              <w:bottom w:val="single" w:sz="4" w:space="0" w:color="auto"/>
              <w:right w:val="single" w:sz="4" w:space="0" w:color="auto"/>
            </w:tcBorders>
            <w:shd w:val="clear" w:color="000000" w:fill="F2F2F2"/>
            <w:noWrap/>
            <w:vAlign w:val="center"/>
            <w:hideMark/>
          </w:tcPr>
          <w:p w14:paraId="611CCE5C" w14:textId="77777777" w:rsidR="007E265D" w:rsidRPr="00A16491" w:rsidRDefault="007E265D" w:rsidP="006235F1">
            <w:pPr>
              <w:jc w:val="center"/>
              <w:rPr>
                <w:rFonts w:cs="Arial"/>
                <w:sz w:val="14"/>
                <w:szCs w:val="14"/>
              </w:rPr>
            </w:pPr>
            <w:r w:rsidRPr="00A16491">
              <w:rPr>
                <w:rFonts w:cs="Arial"/>
                <w:sz w:val="14"/>
                <w:szCs w:val="14"/>
              </w:rPr>
              <w:t>N</w:t>
            </w:r>
          </w:p>
        </w:tc>
        <w:tc>
          <w:tcPr>
            <w:tcW w:w="264" w:type="pct"/>
            <w:tcBorders>
              <w:top w:val="single" w:sz="4" w:space="0" w:color="auto"/>
              <w:left w:val="nil"/>
              <w:bottom w:val="single" w:sz="4" w:space="0" w:color="auto"/>
              <w:right w:val="single" w:sz="4" w:space="0" w:color="auto"/>
            </w:tcBorders>
            <w:shd w:val="clear" w:color="000000" w:fill="F2F2F2"/>
            <w:noWrap/>
            <w:vAlign w:val="center"/>
            <w:hideMark/>
          </w:tcPr>
          <w:p w14:paraId="2925900A" w14:textId="77777777" w:rsidR="007E265D" w:rsidRPr="00A16491" w:rsidRDefault="007E265D" w:rsidP="006235F1">
            <w:pPr>
              <w:jc w:val="center"/>
              <w:rPr>
                <w:rFonts w:cs="Arial"/>
                <w:sz w:val="14"/>
                <w:szCs w:val="14"/>
              </w:rPr>
            </w:pPr>
            <w:r w:rsidRPr="00A16491">
              <w:rPr>
                <w:rFonts w:cs="Arial"/>
                <w:sz w:val="14"/>
                <w:szCs w:val="14"/>
              </w:rPr>
              <w:t>N</w:t>
            </w:r>
          </w:p>
        </w:tc>
        <w:tc>
          <w:tcPr>
            <w:tcW w:w="1146" w:type="pct"/>
            <w:tcBorders>
              <w:top w:val="single" w:sz="4" w:space="0" w:color="auto"/>
              <w:left w:val="nil"/>
              <w:bottom w:val="single" w:sz="4" w:space="0" w:color="auto"/>
              <w:right w:val="single" w:sz="4" w:space="0" w:color="auto"/>
            </w:tcBorders>
            <w:shd w:val="clear" w:color="auto" w:fill="auto"/>
            <w:hideMark/>
          </w:tcPr>
          <w:p w14:paraId="2113A9B3" w14:textId="77777777" w:rsidR="007E265D" w:rsidRPr="00A16491" w:rsidRDefault="007E265D" w:rsidP="007E265D">
            <w:pPr>
              <w:jc w:val="left"/>
              <w:rPr>
                <w:rFonts w:cs="Arial"/>
                <w:sz w:val="14"/>
                <w:szCs w:val="14"/>
              </w:rPr>
            </w:pPr>
            <w:r w:rsidRPr="00A16491">
              <w:rPr>
                <w:rFonts w:cs="Arial"/>
                <w:sz w:val="14"/>
                <w:szCs w:val="14"/>
              </w:rPr>
              <w:t>contador</w:t>
            </w:r>
          </w:p>
        </w:tc>
        <w:tc>
          <w:tcPr>
            <w:tcW w:w="1324" w:type="pct"/>
            <w:tcBorders>
              <w:top w:val="single" w:sz="4" w:space="0" w:color="auto"/>
              <w:left w:val="nil"/>
              <w:bottom w:val="single" w:sz="4" w:space="0" w:color="auto"/>
              <w:right w:val="single" w:sz="4" w:space="0" w:color="auto"/>
            </w:tcBorders>
            <w:shd w:val="clear" w:color="auto" w:fill="auto"/>
            <w:hideMark/>
          </w:tcPr>
          <w:p w14:paraId="0A61F83F" w14:textId="77777777" w:rsidR="007E265D" w:rsidRPr="00A16491" w:rsidRDefault="007E265D" w:rsidP="007E265D">
            <w:pPr>
              <w:jc w:val="left"/>
              <w:rPr>
                <w:rFonts w:cs="Arial"/>
                <w:sz w:val="14"/>
                <w:szCs w:val="14"/>
              </w:rPr>
            </w:pPr>
            <w:r w:rsidRPr="00A16491">
              <w:rPr>
                <w:rFonts w:cs="Arial"/>
                <w:sz w:val="14"/>
                <w:szCs w:val="14"/>
              </w:rPr>
              <w:t>Identificação RAID do arquivo que contém o registro</w:t>
            </w:r>
          </w:p>
        </w:tc>
      </w:tr>
    </w:tbl>
    <w:p w14:paraId="3193D91D" w14:textId="77777777" w:rsidR="00A16491" w:rsidRDefault="00A16491" w:rsidP="00596BE6">
      <w:pPr>
        <w:rPr>
          <w:rFonts w:cs="Arial"/>
          <w:lang w:eastAsia="en-US"/>
        </w:rPr>
      </w:pPr>
    </w:p>
    <w:p w14:paraId="2F435EB6" w14:textId="117C745D" w:rsidR="00B95DE1" w:rsidRDefault="00B95DE1">
      <w:pPr>
        <w:jc w:val="left"/>
        <w:rPr>
          <w:rFonts w:cs="Arial"/>
          <w:lang w:eastAsia="en-US"/>
        </w:rPr>
      </w:pPr>
      <w:r>
        <w:rPr>
          <w:rFonts w:cs="Arial"/>
          <w:lang w:eastAsia="en-US"/>
        </w:rPr>
        <w:br w:type="page"/>
      </w:r>
    </w:p>
    <w:p w14:paraId="64BE3B4C" w14:textId="6EC8CC2D" w:rsidR="001B678E" w:rsidRPr="001B678E" w:rsidRDefault="001B678E" w:rsidP="001B678E">
      <w:pPr>
        <w:rPr>
          <w:rFonts w:cs="Arial"/>
        </w:rPr>
      </w:pPr>
      <w:r w:rsidRPr="00FA3018">
        <w:rPr>
          <w:rFonts w:cs="Arial"/>
        </w:rPr>
        <w:lastRenderedPageBreak/>
        <w:t>Nome: FMS_R_31_GLOBAL_HIST_END</w:t>
      </w:r>
      <w:r w:rsidRPr="001B678E">
        <w:rPr>
          <w:rFonts w:cs="Arial"/>
        </w:rPr>
        <w:t xml:space="preserve"> (Tabela de histórico de endereços para </w:t>
      </w:r>
      <w:r>
        <w:rPr>
          <w:rFonts w:cs="Arial"/>
        </w:rPr>
        <w:t>o número de documento)</w:t>
      </w:r>
    </w:p>
    <w:p w14:paraId="70F5CFA9" w14:textId="77777777" w:rsidR="001B678E" w:rsidRPr="001B678E" w:rsidRDefault="001B678E" w:rsidP="001B678E">
      <w:pPr>
        <w:rPr>
          <w:rFonts w:cs="Arial"/>
          <w:lang w:eastAsia="en-US"/>
        </w:rPr>
      </w:pPr>
    </w:p>
    <w:tbl>
      <w:tblPr>
        <w:tblW w:w="4914" w:type="pct"/>
        <w:tblLayout w:type="fixed"/>
        <w:tblCellMar>
          <w:left w:w="70" w:type="dxa"/>
          <w:right w:w="70" w:type="dxa"/>
        </w:tblCellMar>
        <w:tblLook w:val="04A0" w:firstRow="1" w:lastRow="0" w:firstColumn="1" w:lastColumn="0" w:noHBand="0" w:noVBand="1"/>
      </w:tblPr>
      <w:tblGrid>
        <w:gridCol w:w="2340"/>
        <w:gridCol w:w="720"/>
        <w:gridCol w:w="842"/>
        <w:gridCol w:w="639"/>
        <w:gridCol w:w="529"/>
        <w:gridCol w:w="2297"/>
        <w:gridCol w:w="2654"/>
      </w:tblGrid>
      <w:tr w:rsidR="001B678E" w:rsidRPr="00A16491" w14:paraId="5D9625BA" w14:textId="77777777" w:rsidTr="00FA3018">
        <w:trPr>
          <w:trHeight w:val="450"/>
        </w:trPr>
        <w:tc>
          <w:tcPr>
            <w:tcW w:w="116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212C8CAB"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Campo</w:t>
            </w:r>
          </w:p>
        </w:tc>
        <w:tc>
          <w:tcPr>
            <w:tcW w:w="359" w:type="pct"/>
            <w:tcBorders>
              <w:top w:val="single" w:sz="4" w:space="0" w:color="auto"/>
              <w:left w:val="nil"/>
              <w:bottom w:val="single" w:sz="4" w:space="0" w:color="auto"/>
              <w:right w:val="single" w:sz="4" w:space="0" w:color="auto"/>
            </w:tcBorders>
            <w:shd w:val="clear" w:color="000000" w:fill="808080"/>
            <w:vAlign w:val="center"/>
            <w:hideMark/>
          </w:tcPr>
          <w:p w14:paraId="451D42C7"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Tipo</w:t>
            </w:r>
          </w:p>
        </w:tc>
        <w:tc>
          <w:tcPr>
            <w:tcW w:w="420" w:type="pct"/>
            <w:tcBorders>
              <w:top w:val="single" w:sz="4" w:space="0" w:color="auto"/>
              <w:left w:val="nil"/>
              <w:bottom w:val="single" w:sz="4" w:space="0" w:color="auto"/>
              <w:right w:val="single" w:sz="4" w:space="0" w:color="auto"/>
            </w:tcBorders>
            <w:shd w:val="clear" w:color="000000" w:fill="808080"/>
            <w:vAlign w:val="center"/>
            <w:hideMark/>
          </w:tcPr>
          <w:p w14:paraId="0E97B126"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Tamanho</w:t>
            </w:r>
          </w:p>
        </w:tc>
        <w:tc>
          <w:tcPr>
            <w:tcW w:w="319" w:type="pct"/>
            <w:tcBorders>
              <w:top w:val="single" w:sz="4" w:space="0" w:color="auto"/>
              <w:left w:val="nil"/>
              <w:bottom w:val="single" w:sz="4" w:space="0" w:color="auto"/>
              <w:right w:val="single" w:sz="4" w:space="0" w:color="auto"/>
            </w:tcBorders>
            <w:shd w:val="clear" w:color="000000" w:fill="808080"/>
            <w:vAlign w:val="center"/>
            <w:hideMark/>
          </w:tcPr>
          <w:p w14:paraId="6C73C503"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Chave</w:t>
            </w:r>
          </w:p>
        </w:tc>
        <w:tc>
          <w:tcPr>
            <w:tcW w:w="264" w:type="pct"/>
            <w:tcBorders>
              <w:top w:val="single" w:sz="4" w:space="0" w:color="auto"/>
              <w:left w:val="nil"/>
              <w:bottom w:val="single" w:sz="4" w:space="0" w:color="auto"/>
              <w:right w:val="single" w:sz="4" w:space="0" w:color="auto"/>
            </w:tcBorders>
            <w:shd w:val="clear" w:color="000000" w:fill="808080"/>
            <w:vAlign w:val="center"/>
            <w:hideMark/>
          </w:tcPr>
          <w:p w14:paraId="3059E57F"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Nulo</w:t>
            </w:r>
          </w:p>
        </w:tc>
        <w:tc>
          <w:tcPr>
            <w:tcW w:w="1146" w:type="pct"/>
            <w:tcBorders>
              <w:top w:val="single" w:sz="4" w:space="0" w:color="auto"/>
              <w:left w:val="nil"/>
              <w:bottom w:val="single" w:sz="4" w:space="0" w:color="auto"/>
              <w:right w:val="single" w:sz="4" w:space="0" w:color="auto"/>
            </w:tcBorders>
            <w:shd w:val="clear" w:color="000000" w:fill="808080"/>
            <w:vAlign w:val="center"/>
            <w:hideMark/>
          </w:tcPr>
          <w:p w14:paraId="03C61813"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Regra para armazenamento</w:t>
            </w:r>
          </w:p>
        </w:tc>
        <w:tc>
          <w:tcPr>
            <w:tcW w:w="1324" w:type="pct"/>
            <w:tcBorders>
              <w:top w:val="single" w:sz="4" w:space="0" w:color="auto"/>
              <w:left w:val="nil"/>
              <w:bottom w:val="single" w:sz="4" w:space="0" w:color="auto"/>
              <w:right w:val="single" w:sz="4" w:space="0" w:color="auto"/>
            </w:tcBorders>
            <w:shd w:val="clear" w:color="000000" w:fill="808080"/>
            <w:vAlign w:val="center"/>
            <w:hideMark/>
          </w:tcPr>
          <w:p w14:paraId="619649B2" w14:textId="77777777" w:rsidR="001B678E" w:rsidRPr="00A16491" w:rsidRDefault="001B678E" w:rsidP="00021D5E">
            <w:pPr>
              <w:jc w:val="center"/>
              <w:rPr>
                <w:rFonts w:cs="Arial"/>
                <w:b/>
                <w:bCs/>
                <w:color w:val="FFFFFF"/>
                <w:sz w:val="14"/>
                <w:szCs w:val="14"/>
              </w:rPr>
            </w:pPr>
            <w:r w:rsidRPr="00A16491">
              <w:rPr>
                <w:rFonts w:cs="Arial"/>
                <w:b/>
                <w:bCs/>
                <w:color w:val="FFFFFF"/>
                <w:sz w:val="14"/>
                <w:szCs w:val="14"/>
              </w:rPr>
              <w:t>Comentários</w:t>
            </w:r>
          </w:p>
        </w:tc>
      </w:tr>
      <w:tr w:rsidR="001B678E" w:rsidRPr="00A16491" w14:paraId="618604BB"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4323845" w14:textId="77777777" w:rsidR="001B678E" w:rsidRPr="00A16491" w:rsidRDefault="001B678E" w:rsidP="00021D5E">
            <w:pPr>
              <w:jc w:val="left"/>
              <w:rPr>
                <w:rFonts w:cs="Arial"/>
                <w:sz w:val="14"/>
                <w:szCs w:val="14"/>
              </w:rPr>
            </w:pPr>
            <w:r w:rsidRPr="00A16491">
              <w:rPr>
                <w:rFonts w:cs="Arial"/>
                <w:sz w:val="14"/>
                <w:szCs w:val="14"/>
              </w:rPr>
              <w:t>DATA_REFERENCIA</w:t>
            </w:r>
          </w:p>
        </w:tc>
        <w:tc>
          <w:tcPr>
            <w:tcW w:w="359" w:type="pct"/>
            <w:tcBorders>
              <w:top w:val="nil"/>
              <w:left w:val="nil"/>
              <w:bottom w:val="single" w:sz="4" w:space="0" w:color="auto"/>
              <w:right w:val="single" w:sz="4" w:space="0" w:color="auto"/>
            </w:tcBorders>
            <w:shd w:val="clear" w:color="000000" w:fill="F2F2F2"/>
            <w:noWrap/>
            <w:hideMark/>
          </w:tcPr>
          <w:p w14:paraId="75A597E3"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6CC0E416" w14:textId="77777777" w:rsidR="001B678E" w:rsidRPr="00A16491" w:rsidRDefault="001B678E" w:rsidP="00021D5E">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hideMark/>
          </w:tcPr>
          <w:p w14:paraId="3EFB0D50"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403A9080"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1C6618F" w14:textId="52092919" w:rsidR="001B678E" w:rsidRPr="00A16491" w:rsidRDefault="00FA3018" w:rsidP="00021D5E">
            <w:pPr>
              <w:jc w:val="left"/>
              <w:rPr>
                <w:rFonts w:cs="Arial"/>
                <w:sz w:val="14"/>
                <w:szCs w:val="14"/>
              </w:rPr>
            </w:pPr>
            <w:r w:rsidRPr="00FA3018">
              <w:rPr>
                <w:rFonts w:cs="Arial"/>
                <w:sz w:val="14"/>
                <w:szCs w:val="14"/>
              </w:rPr>
              <w:t>DATA_ATUALIZACAO_REGISTRO</w:t>
            </w:r>
          </w:p>
        </w:tc>
        <w:tc>
          <w:tcPr>
            <w:tcW w:w="1324" w:type="pct"/>
            <w:tcBorders>
              <w:top w:val="nil"/>
              <w:left w:val="nil"/>
              <w:bottom w:val="single" w:sz="4" w:space="0" w:color="auto"/>
              <w:right w:val="single" w:sz="4" w:space="0" w:color="auto"/>
            </w:tcBorders>
            <w:shd w:val="clear" w:color="auto" w:fill="auto"/>
            <w:noWrap/>
            <w:vAlign w:val="center"/>
            <w:hideMark/>
          </w:tcPr>
          <w:p w14:paraId="5299635F" w14:textId="2FB0F26C" w:rsidR="001B678E" w:rsidRPr="00A16491" w:rsidRDefault="00635CDE" w:rsidP="00021D5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DATA</w:t>
              </w:r>
            </w:hyperlink>
          </w:p>
        </w:tc>
      </w:tr>
      <w:tr w:rsidR="001B678E" w:rsidRPr="00A16491" w14:paraId="763ECEFA"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D70763D" w14:textId="77777777" w:rsidR="001B678E" w:rsidRPr="00A16491" w:rsidRDefault="001B678E" w:rsidP="00021D5E">
            <w:pPr>
              <w:jc w:val="left"/>
              <w:rPr>
                <w:rFonts w:cs="Arial"/>
                <w:sz w:val="14"/>
                <w:szCs w:val="14"/>
              </w:rPr>
            </w:pPr>
            <w:r w:rsidRPr="00A16491">
              <w:rPr>
                <w:rFonts w:cs="Arial"/>
                <w:sz w:val="14"/>
                <w:szCs w:val="14"/>
              </w:rPr>
              <w:t>CPF_CNPJ</w:t>
            </w:r>
          </w:p>
        </w:tc>
        <w:tc>
          <w:tcPr>
            <w:tcW w:w="359" w:type="pct"/>
            <w:tcBorders>
              <w:top w:val="nil"/>
              <w:left w:val="nil"/>
              <w:bottom w:val="single" w:sz="4" w:space="0" w:color="auto"/>
              <w:right w:val="single" w:sz="4" w:space="0" w:color="auto"/>
            </w:tcBorders>
            <w:shd w:val="clear" w:color="000000" w:fill="F2F2F2"/>
            <w:noWrap/>
            <w:hideMark/>
          </w:tcPr>
          <w:p w14:paraId="0E74E91D"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361FC731" w14:textId="77777777" w:rsidR="001B678E" w:rsidRPr="00A16491" w:rsidRDefault="001B678E" w:rsidP="00021D5E">
            <w:pPr>
              <w:jc w:val="center"/>
              <w:rPr>
                <w:rFonts w:cs="Arial"/>
                <w:sz w:val="14"/>
                <w:szCs w:val="14"/>
              </w:rPr>
            </w:pPr>
            <w:r w:rsidRPr="00A16491">
              <w:rPr>
                <w:rFonts w:cs="Arial"/>
                <w:sz w:val="14"/>
                <w:szCs w:val="14"/>
              </w:rPr>
              <w:t>30</w:t>
            </w:r>
          </w:p>
        </w:tc>
        <w:tc>
          <w:tcPr>
            <w:tcW w:w="319" w:type="pct"/>
            <w:tcBorders>
              <w:top w:val="nil"/>
              <w:left w:val="nil"/>
              <w:bottom w:val="single" w:sz="4" w:space="0" w:color="auto"/>
              <w:right w:val="single" w:sz="4" w:space="0" w:color="auto"/>
            </w:tcBorders>
            <w:shd w:val="clear" w:color="000000" w:fill="FDE9D9"/>
            <w:noWrap/>
            <w:hideMark/>
          </w:tcPr>
          <w:p w14:paraId="7C296B7A" w14:textId="77777777" w:rsidR="001B678E" w:rsidRPr="00A16491" w:rsidRDefault="001B678E" w:rsidP="00021D5E">
            <w:pPr>
              <w:jc w:val="center"/>
              <w:rPr>
                <w:rFonts w:cs="Arial"/>
                <w:sz w:val="14"/>
                <w:szCs w:val="14"/>
              </w:rPr>
            </w:pPr>
            <w:r w:rsidRPr="00A16491">
              <w:rPr>
                <w:rFonts w:cs="Arial"/>
                <w:sz w:val="14"/>
                <w:szCs w:val="14"/>
              </w:rPr>
              <w:t>S</w:t>
            </w:r>
          </w:p>
        </w:tc>
        <w:tc>
          <w:tcPr>
            <w:tcW w:w="264" w:type="pct"/>
            <w:tcBorders>
              <w:top w:val="nil"/>
              <w:left w:val="nil"/>
              <w:bottom w:val="single" w:sz="4" w:space="0" w:color="auto"/>
              <w:right w:val="single" w:sz="4" w:space="0" w:color="auto"/>
            </w:tcBorders>
            <w:shd w:val="clear" w:color="000000" w:fill="F2F2F2"/>
            <w:noWrap/>
            <w:hideMark/>
          </w:tcPr>
          <w:p w14:paraId="5C0D2EDD"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0CBC4C2" w14:textId="77777777" w:rsidR="001B678E" w:rsidRPr="00A16491" w:rsidRDefault="001B678E" w:rsidP="00021D5E">
            <w:pPr>
              <w:jc w:val="left"/>
              <w:rPr>
                <w:rFonts w:cs="Arial"/>
                <w:sz w:val="14"/>
                <w:szCs w:val="14"/>
              </w:rPr>
            </w:pPr>
            <w:r w:rsidRPr="00A16491">
              <w:rPr>
                <w:rFonts w:cs="Arial"/>
                <w:sz w:val="14"/>
                <w:szCs w:val="14"/>
              </w:rPr>
              <w:t>NUMERO_DOCUMENTO</w:t>
            </w:r>
          </w:p>
        </w:tc>
        <w:tc>
          <w:tcPr>
            <w:tcW w:w="1324" w:type="pct"/>
            <w:tcBorders>
              <w:top w:val="nil"/>
              <w:left w:val="nil"/>
              <w:bottom w:val="single" w:sz="4" w:space="0" w:color="auto"/>
              <w:right w:val="single" w:sz="4" w:space="0" w:color="auto"/>
            </w:tcBorders>
            <w:shd w:val="clear" w:color="auto" w:fill="auto"/>
            <w:noWrap/>
            <w:vAlign w:val="center"/>
            <w:hideMark/>
          </w:tcPr>
          <w:p w14:paraId="2447EC3E" w14:textId="37909315" w:rsidR="001B678E" w:rsidRPr="00A16491" w:rsidRDefault="00635CDE" w:rsidP="00635CD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CPF</w:t>
              </w:r>
            </w:hyperlink>
          </w:p>
        </w:tc>
      </w:tr>
      <w:tr w:rsidR="001B678E" w:rsidRPr="00A16491" w14:paraId="0779A598" w14:textId="77777777" w:rsidTr="00FA3018">
        <w:trPr>
          <w:trHeight w:val="360"/>
        </w:trPr>
        <w:tc>
          <w:tcPr>
            <w:tcW w:w="1168" w:type="pct"/>
            <w:tcBorders>
              <w:top w:val="nil"/>
              <w:left w:val="single" w:sz="4" w:space="0" w:color="auto"/>
              <w:bottom w:val="single" w:sz="4" w:space="0" w:color="auto"/>
              <w:right w:val="single" w:sz="4" w:space="0" w:color="auto"/>
            </w:tcBorders>
            <w:shd w:val="clear" w:color="000000" w:fill="F2F2F2"/>
            <w:noWrap/>
            <w:hideMark/>
          </w:tcPr>
          <w:p w14:paraId="62974AF6" w14:textId="77777777" w:rsidR="001B678E" w:rsidRPr="00A16491" w:rsidRDefault="001B678E" w:rsidP="00021D5E">
            <w:pPr>
              <w:jc w:val="left"/>
              <w:rPr>
                <w:rFonts w:cs="Arial"/>
                <w:sz w:val="14"/>
                <w:szCs w:val="14"/>
              </w:rPr>
            </w:pPr>
            <w:r w:rsidRPr="00A16491">
              <w:rPr>
                <w:rFonts w:cs="Arial"/>
                <w:sz w:val="14"/>
                <w:szCs w:val="14"/>
              </w:rPr>
              <w:t>TIPO_DOCUMENTO</w:t>
            </w:r>
          </w:p>
        </w:tc>
        <w:tc>
          <w:tcPr>
            <w:tcW w:w="359" w:type="pct"/>
            <w:tcBorders>
              <w:top w:val="nil"/>
              <w:left w:val="nil"/>
              <w:bottom w:val="single" w:sz="4" w:space="0" w:color="auto"/>
              <w:right w:val="single" w:sz="4" w:space="0" w:color="auto"/>
            </w:tcBorders>
            <w:shd w:val="clear" w:color="000000" w:fill="F2F2F2"/>
            <w:noWrap/>
            <w:hideMark/>
          </w:tcPr>
          <w:p w14:paraId="6123A472"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2F688487" w14:textId="77777777" w:rsidR="001B678E" w:rsidRPr="00A16491" w:rsidRDefault="001B678E" w:rsidP="00021D5E">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57B10416" w14:textId="6C7D8A30" w:rsidR="001B678E" w:rsidRPr="00A16491" w:rsidRDefault="00FA3018" w:rsidP="00021D5E">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3CF6A00D" w14:textId="77777777" w:rsidR="001B678E" w:rsidRPr="00A16491" w:rsidRDefault="001B678E" w:rsidP="00021D5E">
            <w:pPr>
              <w:jc w:val="center"/>
              <w:rPr>
                <w:rFonts w:cs="Arial"/>
                <w:sz w:val="14"/>
                <w:szCs w:val="14"/>
              </w:rPr>
            </w:pPr>
            <w:r w:rsidRPr="00A16491">
              <w:rPr>
                <w:rFonts w:cs="Arial"/>
                <w:sz w:val="14"/>
                <w:szCs w:val="14"/>
              </w:rPr>
              <w:t>N</w:t>
            </w:r>
          </w:p>
        </w:tc>
        <w:tc>
          <w:tcPr>
            <w:tcW w:w="1146" w:type="pct"/>
            <w:tcBorders>
              <w:top w:val="nil"/>
              <w:left w:val="nil"/>
              <w:bottom w:val="single" w:sz="4" w:space="0" w:color="auto"/>
              <w:right w:val="single" w:sz="4" w:space="0" w:color="auto"/>
            </w:tcBorders>
            <w:shd w:val="clear" w:color="auto" w:fill="auto"/>
            <w:hideMark/>
          </w:tcPr>
          <w:p w14:paraId="5C66E751" w14:textId="77777777" w:rsidR="001B678E" w:rsidRPr="00A16491" w:rsidRDefault="001B678E" w:rsidP="00021D5E">
            <w:pPr>
              <w:jc w:val="left"/>
              <w:rPr>
                <w:rFonts w:cs="Arial"/>
                <w:sz w:val="14"/>
                <w:szCs w:val="14"/>
              </w:rPr>
            </w:pPr>
            <w:r w:rsidRPr="00A16491">
              <w:rPr>
                <w:rFonts w:cs="Arial"/>
                <w:sz w:val="14"/>
                <w:szCs w:val="14"/>
              </w:rPr>
              <w:t>Se tamanho do campo DOCUMENTO_CPF_CNPJ &gt; 11 é CNPJ. Caso contrário, é CPF.</w:t>
            </w:r>
          </w:p>
        </w:tc>
        <w:tc>
          <w:tcPr>
            <w:tcW w:w="1324" w:type="pct"/>
            <w:tcBorders>
              <w:top w:val="nil"/>
              <w:left w:val="nil"/>
              <w:bottom w:val="single" w:sz="4" w:space="0" w:color="auto"/>
              <w:right w:val="single" w:sz="4" w:space="0" w:color="auto"/>
            </w:tcBorders>
            <w:shd w:val="clear" w:color="auto" w:fill="auto"/>
            <w:hideMark/>
          </w:tcPr>
          <w:p w14:paraId="72C4EB09" w14:textId="77777777" w:rsidR="001B678E" w:rsidRPr="00A16491" w:rsidRDefault="001B678E" w:rsidP="00021D5E">
            <w:pPr>
              <w:jc w:val="left"/>
              <w:rPr>
                <w:rFonts w:cs="Arial"/>
                <w:sz w:val="14"/>
                <w:szCs w:val="14"/>
              </w:rPr>
            </w:pPr>
            <w:r w:rsidRPr="00A16491">
              <w:rPr>
                <w:rFonts w:cs="Arial"/>
                <w:sz w:val="14"/>
                <w:szCs w:val="14"/>
              </w:rPr>
              <w:t>Identificação se é CPF ou CNPJ.</w:t>
            </w:r>
          </w:p>
        </w:tc>
      </w:tr>
      <w:tr w:rsidR="001B678E" w:rsidRPr="00A16491" w14:paraId="6DEC5864" w14:textId="77777777" w:rsidTr="00FA3018">
        <w:trPr>
          <w:trHeight w:val="360"/>
        </w:trPr>
        <w:tc>
          <w:tcPr>
            <w:tcW w:w="1168" w:type="pct"/>
            <w:tcBorders>
              <w:top w:val="nil"/>
              <w:left w:val="single" w:sz="4" w:space="0" w:color="auto"/>
              <w:bottom w:val="single" w:sz="4" w:space="0" w:color="auto"/>
              <w:right w:val="single" w:sz="4" w:space="0" w:color="auto"/>
            </w:tcBorders>
            <w:shd w:val="clear" w:color="000000" w:fill="F2F2F2"/>
            <w:noWrap/>
            <w:hideMark/>
          </w:tcPr>
          <w:p w14:paraId="60D26C4B" w14:textId="77777777" w:rsidR="001B678E" w:rsidRPr="00A16491" w:rsidRDefault="001B678E" w:rsidP="00021D5E">
            <w:pPr>
              <w:jc w:val="left"/>
              <w:rPr>
                <w:rFonts w:cs="Arial"/>
                <w:sz w:val="14"/>
                <w:szCs w:val="14"/>
              </w:rPr>
            </w:pPr>
            <w:r w:rsidRPr="00A16491">
              <w:rPr>
                <w:rFonts w:cs="Arial"/>
                <w:sz w:val="14"/>
                <w:szCs w:val="14"/>
              </w:rPr>
              <w:t>LOGRADOURO</w:t>
            </w:r>
          </w:p>
        </w:tc>
        <w:tc>
          <w:tcPr>
            <w:tcW w:w="359" w:type="pct"/>
            <w:tcBorders>
              <w:top w:val="nil"/>
              <w:left w:val="nil"/>
              <w:bottom w:val="single" w:sz="4" w:space="0" w:color="auto"/>
              <w:right w:val="single" w:sz="4" w:space="0" w:color="auto"/>
            </w:tcBorders>
            <w:shd w:val="clear" w:color="000000" w:fill="F2F2F2"/>
            <w:noWrap/>
            <w:hideMark/>
          </w:tcPr>
          <w:p w14:paraId="03915C4E"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7A8ED4C1" w14:textId="77777777" w:rsidR="001B678E" w:rsidRPr="00A16491" w:rsidRDefault="001B678E" w:rsidP="00021D5E">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5484E7B3"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09B993F9"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2F6E780C" w14:textId="77777777" w:rsidR="001B678E" w:rsidRPr="00A16491" w:rsidRDefault="001B678E" w:rsidP="00021D5E">
            <w:pPr>
              <w:jc w:val="left"/>
              <w:rPr>
                <w:rFonts w:cs="Arial"/>
                <w:sz w:val="14"/>
                <w:szCs w:val="14"/>
              </w:rPr>
            </w:pPr>
            <w:r w:rsidRPr="00A16491">
              <w:rPr>
                <w:rFonts w:cs="Arial"/>
                <w:sz w:val="14"/>
                <w:szCs w:val="14"/>
              </w:rPr>
              <w:t>TIPO_LOGRADOURO_INST_TERM e NOME_LOGRADOURO_INST_TERM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3C002DDD" w14:textId="3E76A721" w:rsidR="001B678E" w:rsidRPr="00A16491" w:rsidRDefault="00635CDE" w:rsidP="00635CD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ENDEREÇO</w:t>
              </w:r>
            </w:hyperlink>
          </w:p>
        </w:tc>
      </w:tr>
      <w:tr w:rsidR="001B678E" w:rsidRPr="00A16491" w14:paraId="3E849C18"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1F07DDC1" w14:textId="77777777" w:rsidR="001B678E" w:rsidRPr="00A16491" w:rsidRDefault="001B678E" w:rsidP="00021D5E">
            <w:pPr>
              <w:jc w:val="left"/>
              <w:rPr>
                <w:rFonts w:cs="Arial"/>
                <w:sz w:val="14"/>
                <w:szCs w:val="14"/>
              </w:rPr>
            </w:pPr>
            <w:r w:rsidRPr="00A16491">
              <w:rPr>
                <w:rFonts w:cs="Arial"/>
                <w:sz w:val="14"/>
                <w:szCs w:val="14"/>
              </w:rPr>
              <w:t>NUMERO_ENDERECO</w:t>
            </w:r>
          </w:p>
        </w:tc>
        <w:tc>
          <w:tcPr>
            <w:tcW w:w="359" w:type="pct"/>
            <w:tcBorders>
              <w:top w:val="nil"/>
              <w:left w:val="nil"/>
              <w:bottom w:val="single" w:sz="4" w:space="0" w:color="auto"/>
              <w:right w:val="single" w:sz="4" w:space="0" w:color="auto"/>
            </w:tcBorders>
            <w:shd w:val="clear" w:color="000000" w:fill="F2F2F2"/>
            <w:noWrap/>
            <w:hideMark/>
          </w:tcPr>
          <w:p w14:paraId="0BD2FE79"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387914C4" w14:textId="77777777" w:rsidR="001B678E" w:rsidRPr="00A16491" w:rsidRDefault="001B678E" w:rsidP="00021D5E">
            <w:pPr>
              <w:jc w:val="center"/>
              <w:rPr>
                <w:rFonts w:cs="Arial"/>
                <w:sz w:val="14"/>
                <w:szCs w:val="14"/>
              </w:rPr>
            </w:pPr>
            <w:r w:rsidRPr="00A16491">
              <w:rPr>
                <w:rFonts w:cs="Arial"/>
                <w:sz w:val="14"/>
                <w:szCs w:val="14"/>
              </w:rPr>
              <w:t>20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181E6E82"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628239C1"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38EE9AB9" w14:textId="77777777" w:rsidR="001B678E" w:rsidRPr="00A16491" w:rsidRDefault="001B678E" w:rsidP="00021D5E">
            <w:pPr>
              <w:jc w:val="left"/>
              <w:rPr>
                <w:rFonts w:cs="Arial"/>
                <w:sz w:val="14"/>
                <w:szCs w:val="14"/>
              </w:rPr>
            </w:pPr>
            <w:r w:rsidRPr="00A16491">
              <w:rPr>
                <w:rFonts w:cs="Arial"/>
                <w:sz w:val="14"/>
                <w:szCs w:val="14"/>
              </w:rPr>
              <w:t>NUMERO_IMOVEL_INST_TERM</w:t>
            </w:r>
          </w:p>
        </w:tc>
        <w:tc>
          <w:tcPr>
            <w:tcW w:w="1324" w:type="pct"/>
            <w:tcBorders>
              <w:top w:val="nil"/>
              <w:left w:val="nil"/>
              <w:bottom w:val="single" w:sz="4" w:space="0" w:color="auto"/>
              <w:right w:val="single" w:sz="4" w:space="0" w:color="auto"/>
            </w:tcBorders>
            <w:shd w:val="clear" w:color="auto" w:fill="auto"/>
            <w:noWrap/>
            <w:vAlign w:val="center"/>
            <w:hideMark/>
          </w:tcPr>
          <w:p w14:paraId="34B27D7B" w14:textId="77777777" w:rsidR="001B678E" w:rsidRPr="00A16491" w:rsidRDefault="001B678E" w:rsidP="00021D5E">
            <w:pPr>
              <w:rPr>
                <w:rFonts w:cs="Arial"/>
                <w:color w:val="0000FF"/>
                <w:sz w:val="14"/>
                <w:szCs w:val="14"/>
                <w:u w:val="single"/>
              </w:rPr>
            </w:pPr>
            <w:r w:rsidRPr="00A16491">
              <w:rPr>
                <w:rFonts w:cs="Arial"/>
                <w:color w:val="0000FF"/>
                <w:sz w:val="14"/>
                <w:szCs w:val="14"/>
                <w:u w:val="single"/>
              </w:rPr>
              <w:t> </w:t>
            </w:r>
          </w:p>
        </w:tc>
      </w:tr>
      <w:tr w:rsidR="001B678E" w:rsidRPr="00A16491" w14:paraId="67B9263C"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00651858" w14:textId="77777777" w:rsidR="001B678E" w:rsidRPr="00A16491" w:rsidRDefault="001B678E" w:rsidP="00021D5E">
            <w:pPr>
              <w:jc w:val="left"/>
              <w:rPr>
                <w:rFonts w:cs="Arial"/>
                <w:sz w:val="14"/>
                <w:szCs w:val="14"/>
              </w:rPr>
            </w:pPr>
            <w:r w:rsidRPr="00A16491">
              <w:rPr>
                <w:rFonts w:cs="Arial"/>
                <w:sz w:val="14"/>
                <w:szCs w:val="14"/>
              </w:rPr>
              <w:t>COMPLEMENTO_ENDERECO</w:t>
            </w:r>
          </w:p>
        </w:tc>
        <w:tc>
          <w:tcPr>
            <w:tcW w:w="359" w:type="pct"/>
            <w:tcBorders>
              <w:top w:val="nil"/>
              <w:left w:val="nil"/>
              <w:bottom w:val="single" w:sz="4" w:space="0" w:color="auto"/>
              <w:right w:val="single" w:sz="4" w:space="0" w:color="auto"/>
            </w:tcBorders>
            <w:shd w:val="clear" w:color="000000" w:fill="F2F2F2"/>
            <w:noWrap/>
            <w:hideMark/>
          </w:tcPr>
          <w:p w14:paraId="4163905B"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23A5C93B" w14:textId="77777777" w:rsidR="001B678E" w:rsidRPr="00A16491" w:rsidRDefault="001B678E" w:rsidP="00021D5E">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2A2599F4"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7F8FDDFC"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D43FD2A" w14:textId="77777777" w:rsidR="001B678E" w:rsidRPr="00A16491" w:rsidRDefault="001B678E" w:rsidP="00021D5E">
            <w:pPr>
              <w:jc w:val="left"/>
              <w:rPr>
                <w:rFonts w:cs="Arial"/>
                <w:sz w:val="14"/>
                <w:szCs w:val="14"/>
              </w:rPr>
            </w:pPr>
            <w:r w:rsidRPr="00A16491">
              <w:rPr>
                <w:rFonts w:cs="Arial"/>
                <w:sz w:val="14"/>
                <w:szCs w:val="14"/>
              </w:rPr>
              <w:t>COMPLEMENTO_INST_TERM</w:t>
            </w:r>
          </w:p>
        </w:tc>
        <w:tc>
          <w:tcPr>
            <w:tcW w:w="1324" w:type="pct"/>
            <w:tcBorders>
              <w:top w:val="nil"/>
              <w:left w:val="nil"/>
              <w:bottom w:val="single" w:sz="4" w:space="0" w:color="auto"/>
              <w:right w:val="single" w:sz="4" w:space="0" w:color="auto"/>
            </w:tcBorders>
            <w:shd w:val="clear" w:color="auto" w:fill="auto"/>
            <w:noWrap/>
            <w:vAlign w:val="center"/>
            <w:hideMark/>
          </w:tcPr>
          <w:p w14:paraId="44540E66" w14:textId="155C76FE" w:rsidR="001B678E" w:rsidRPr="00A16491" w:rsidRDefault="00635CDE" w:rsidP="00021D5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ENDEREÇO</w:t>
              </w:r>
            </w:hyperlink>
          </w:p>
        </w:tc>
      </w:tr>
      <w:tr w:rsidR="001B678E" w:rsidRPr="00A16491" w14:paraId="4862E131"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44FCBB11" w14:textId="77777777" w:rsidR="001B678E" w:rsidRPr="00A16491" w:rsidRDefault="001B678E" w:rsidP="00021D5E">
            <w:pPr>
              <w:jc w:val="left"/>
              <w:rPr>
                <w:rFonts w:cs="Arial"/>
                <w:sz w:val="14"/>
                <w:szCs w:val="14"/>
              </w:rPr>
            </w:pPr>
            <w:r w:rsidRPr="00A16491">
              <w:rPr>
                <w:rFonts w:cs="Arial"/>
                <w:sz w:val="14"/>
                <w:szCs w:val="14"/>
              </w:rPr>
              <w:t>CEP</w:t>
            </w:r>
          </w:p>
        </w:tc>
        <w:tc>
          <w:tcPr>
            <w:tcW w:w="359" w:type="pct"/>
            <w:tcBorders>
              <w:top w:val="nil"/>
              <w:left w:val="nil"/>
              <w:bottom w:val="single" w:sz="4" w:space="0" w:color="auto"/>
              <w:right w:val="single" w:sz="4" w:space="0" w:color="auto"/>
            </w:tcBorders>
            <w:shd w:val="clear" w:color="000000" w:fill="F2F2F2"/>
            <w:noWrap/>
            <w:hideMark/>
          </w:tcPr>
          <w:p w14:paraId="2EA14AE7"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7CC33D95" w14:textId="77777777" w:rsidR="001B678E" w:rsidRPr="00A16491" w:rsidRDefault="001B678E" w:rsidP="00021D5E">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691E69C6"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4ECCB974"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1EF37FE5" w14:textId="77777777" w:rsidR="001B678E" w:rsidRPr="00A16491" w:rsidRDefault="001B678E" w:rsidP="00021D5E">
            <w:pPr>
              <w:jc w:val="left"/>
              <w:rPr>
                <w:rFonts w:cs="Arial"/>
                <w:sz w:val="14"/>
                <w:szCs w:val="14"/>
              </w:rPr>
            </w:pPr>
            <w:r w:rsidRPr="00A16491">
              <w:rPr>
                <w:rFonts w:cs="Arial"/>
                <w:sz w:val="14"/>
                <w:szCs w:val="14"/>
              </w:rPr>
              <w:t>CEP_INST_TERM</w:t>
            </w:r>
          </w:p>
        </w:tc>
        <w:tc>
          <w:tcPr>
            <w:tcW w:w="1324" w:type="pct"/>
            <w:tcBorders>
              <w:top w:val="nil"/>
              <w:left w:val="nil"/>
              <w:bottom w:val="single" w:sz="4" w:space="0" w:color="auto"/>
              <w:right w:val="single" w:sz="4" w:space="0" w:color="auto"/>
            </w:tcBorders>
            <w:shd w:val="clear" w:color="auto" w:fill="auto"/>
            <w:noWrap/>
            <w:vAlign w:val="center"/>
            <w:hideMark/>
          </w:tcPr>
          <w:p w14:paraId="7E7E251E" w14:textId="38CD4DE0" w:rsidR="001B678E" w:rsidRPr="00A16491" w:rsidRDefault="00635CDE" w:rsidP="00635CD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CEP</w:t>
              </w:r>
            </w:hyperlink>
          </w:p>
        </w:tc>
      </w:tr>
      <w:tr w:rsidR="00635CDE" w:rsidRPr="00A16491" w14:paraId="1DAD1303" w14:textId="77777777" w:rsidTr="00D22F9F">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1465E0DB" w14:textId="77777777" w:rsidR="00635CDE" w:rsidRPr="00A16491" w:rsidRDefault="00635CDE" w:rsidP="00635CDE">
            <w:pPr>
              <w:jc w:val="left"/>
              <w:rPr>
                <w:rFonts w:cs="Arial"/>
                <w:sz w:val="14"/>
                <w:szCs w:val="14"/>
              </w:rPr>
            </w:pPr>
            <w:r w:rsidRPr="00A16491">
              <w:rPr>
                <w:rFonts w:cs="Arial"/>
                <w:sz w:val="14"/>
                <w:szCs w:val="14"/>
              </w:rPr>
              <w:t>BAIRRO</w:t>
            </w:r>
          </w:p>
        </w:tc>
        <w:tc>
          <w:tcPr>
            <w:tcW w:w="359" w:type="pct"/>
            <w:tcBorders>
              <w:top w:val="nil"/>
              <w:left w:val="nil"/>
              <w:bottom w:val="single" w:sz="4" w:space="0" w:color="auto"/>
              <w:right w:val="single" w:sz="4" w:space="0" w:color="auto"/>
            </w:tcBorders>
            <w:shd w:val="clear" w:color="000000" w:fill="F2F2F2"/>
            <w:noWrap/>
            <w:hideMark/>
          </w:tcPr>
          <w:p w14:paraId="236FF30C" w14:textId="77777777" w:rsidR="00635CDE" w:rsidRPr="00A16491" w:rsidRDefault="00635CDE" w:rsidP="00635CD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18CBE3C3" w14:textId="77777777" w:rsidR="00635CDE" w:rsidRPr="00A16491" w:rsidRDefault="00635CDE" w:rsidP="00635CDE">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60ED5F7E" w14:textId="77777777" w:rsidR="00635CDE" w:rsidRPr="00A16491" w:rsidRDefault="00635CDE" w:rsidP="00635CD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0D7552B2" w14:textId="77777777" w:rsidR="00635CDE" w:rsidRPr="00A16491" w:rsidRDefault="00635CDE" w:rsidP="00635CD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68F23C0C" w14:textId="77777777" w:rsidR="00635CDE" w:rsidRPr="00A16491" w:rsidRDefault="00635CDE" w:rsidP="00635CDE">
            <w:pPr>
              <w:jc w:val="left"/>
              <w:rPr>
                <w:rFonts w:cs="Arial"/>
                <w:sz w:val="14"/>
                <w:szCs w:val="14"/>
              </w:rPr>
            </w:pPr>
            <w:r w:rsidRPr="00A16491">
              <w:rPr>
                <w:rFonts w:cs="Arial"/>
                <w:sz w:val="14"/>
                <w:szCs w:val="14"/>
              </w:rPr>
              <w:t>BAIRRO_INST_TERM</w:t>
            </w:r>
          </w:p>
        </w:tc>
        <w:tc>
          <w:tcPr>
            <w:tcW w:w="1324" w:type="pct"/>
            <w:tcBorders>
              <w:top w:val="nil"/>
              <w:left w:val="nil"/>
              <w:bottom w:val="single" w:sz="4" w:space="0" w:color="auto"/>
              <w:right w:val="single" w:sz="4" w:space="0" w:color="auto"/>
            </w:tcBorders>
            <w:shd w:val="clear" w:color="auto" w:fill="auto"/>
            <w:noWrap/>
            <w:hideMark/>
          </w:tcPr>
          <w:p w14:paraId="2FF679D8" w14:textId="1C8971A6" w:rsidR="00635CDE" w:rsidRPr="00A16491" w:rsidRDefault="00635CDE" w:rsidP="00635CDE">
            <w:pPr>
              <w:rPr>
                <w:rFonts w:cs="Arial"/>
                <w:color w:val="0000FF"/>
                <w:sz w:val="14"/>
                <w:szCs w:val="14"/>
                <w:u w:val="single"/>
              </w:rPr>
            </w:pPr>
            <w:r w:rsidRPr="00310A6E">
              <w:rPr>
                <w:rFonts w:cs="Arial"/>
                <w:sz w:val="14"/>
                <w:szCs w:val="14"/>
              </w:rPr>
              <w:t xml:space="preserve">Vide item </w:t>
            </w:r>
            <w:hyperlink w:anchor="_Normalizações_de_Registros" w:history="1">
              <w:r w:rsidRPr="00310A6E">
                <w:rPr>
                  <w:rStyle w:val="Hyperlink"/>
                  <w:rFonts w:cs="Arial"/>
                  <w:sz w:val="14"/>
                  <w:szCs w:val="14"/>
                </w:rPr>
                <w:t>Normalizações de Registros - ENDEREÇO</w:t>
              </w:r>
            </w:hyperlink>
          </w:p>
        </w:tc>
      </w:tr>
      <w:tr w:rsidR="00635CDE" w:rsidRPr="00A16491" w14:paraId="2046D813" w14:textId="77777777" w:rsidTr="00D22F9F">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13BF0EC4" w14:textId="77777777" w:rsidR="00635CDE" w:rsidRPr="00A16491" w:rsidRDefault="00635CDE" w:rsidP="00635CDE">
            <w:pPr>
              <w:jc w:val="left"/>
              <w:rPr>
                <w:rFonts w:cs="Arial"/>
                <w:sz w:val="14"/>
                <w:szCs w:val="14"/>
              </w:rPr>
            </w:pPr>
            <w:r w:rsidRPr="00A16491">
              <w:rPr>
                <w:rFonts w:cs="Arial"/>
                <w:sz w:val="14"/>
                <w:szCs w:val="14"/>
              </w:rPr>
              <w:t>CIDADE</w:t>
            </w:r>
          </w:p>
        </w:tc>
        <w:tc>
          <w:tcPr>
            <w:tcW w:w="359" w:type="pct"/>
            <w:tcBorders>
              <w:top w:val="nil"/>
              <w:left w:val="nil"/>
              <w:bottom w:val="single" w:sz="4" w:space="0" w:color="auto"/>
              <w:right w:val="single" w:sz="4" w:space="0" w:color="auto"/>
            </w:tcBorders>
            <w:shd w:val="clear" w:color="000000" w:fill="F2F2F2"/>
            <w:noWrap/>
            <w:hideMark/>
          </w:tcPr>
          <w:p w14:paraId="23A64348" w14:textId="77777777" w:rsidR="00635CDE" w:rsidRPr="00A16491" w:rsidRDefault="00635CDE" w:rsidP="00635CD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3C6FDEF9" w14:textId="77777777" w:rsidR="00635CDE" w:rsidRPr="00A16491" w:rsidRDefault="00635CDE" w:rsidP="00635CDE">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2AC9CAAE" w14:textId="77777777" w:rsidR="00635CDE" w:rsidRPr="00A16491" w:rsidRDefault="00635CDE" w:rsidP="00635CD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1A712EFC" w14:textId="77777777" w:rsidR="00635CDE" w:rsidRPr="00A16491" w:rsidRDefault="00635CDE" w:rsidP="00635CD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03242EC0" w14:textId="77777777" w:rsidR="00635CDE" w:rsidRPr="00A16491" w:rsidRDefault="00635CDE" w:rsidP="00635CDE">
            <w:pPr>
              <w:jc w:val="left"/>
              <w:rPr>
                <w:rFonts w:cs="Arial"/>
                <w:sz w:val="14"/>
                <w:szCs w:val="14"/>
              </w:rPr>
            </w:pPr>
            <w:r w:rsidRPr="00A16491">
              <w:rPr>
                <w:rFonts w:cs="Arial"/>
                <w:sz w:val="14"/>
                <w:szCs w:val="14"/>
              </w:rPr>
              <w:t>NOME_LOCALIDADE_INST_TERM</w:t>
            </w:r>
          </w:p>
        </w:tc>
        <w:tc>
          <w:tcPr>
            <w:tcW w:w="1324" w:type="pct"/>
            <w:tcBorders>
              <w:top w:val="nil"/>
              <w:left w:val="nil"/>
              <w:bottom w:val="single" w:sz="4" w:space="0" w:color="auto"/>
              <w:right w:val="single" w:sz="4" w:space="0" w:color="auto"/>
            </w:tcBorders>
            <w:shd w:val="clear" w:color="auto" w:fill="auto"/>
            <w:noWrap/>
            <w:hideMark/>
          </w:tcPr>
          <w:p w14:paraId="1E222DE1" w14:textId="3A812FC3" w:rsidR="00635CDE" w:rsidRPr="00A16491" w:rsidRDefault="00635CDE" w:rsidP="00635CDE">
            <w:pPr>
              <w:rPr>
                <w:rFonts w:cs="Arial"/>
                <w:color w:val="0000FF"/>
                <w:sz w:val="14"/>
                <w:szCs w:val="14"/>
                <w:u w:val="single"/>
              </w:rPr>
            </w:pPr>
            <w:r w:rsidRPr="00310A6E">
              <w:rPr>
                <w:rFonts w:cs="Arial"/>
                <w:sz w:val="14"/>
                <w:szCs w:val="14"/>
              </w:rPr>
              <w:t xml:space="preserve">Vide item </w:t>
            </w:r>
            <w:hyperlink w:anchor="_Normalizações_de_Registros" w:history="1">
              <w:r w:rsidRPr="00310A6E">
                <w:rPr>
                  <w:rStyle w:val="Hyperlink"/>
                  <w:rFonts w:cs="Arial"/>
                  <w:sz w:val="14"/>
                  <w:szCs w:val="14"/>
                </w:rPr>
                <w:t>Normalizações de Registros - ENDEREÇO</w:t>
              </w:r>
            </w:hyperlink>
          </w:p>
        </w:tc>
      </w:tr>
      <w:tr w:rsidR="001B678E" w:rsidRPr="00A16491" w14:paraId="0C32B2B5"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58DC1862" w14:textId="77777777" w:rsidR="001B678E" w:rsidRPr="00A16491" w:rsidRDefault="001B678E" w:rsidP="00021D5E">
            <w:pPr>
              <w:jc w:val="left"/>
              <w:rPr>
                <w:rFonts w:cs="Arial"/>
                <w:sz w:val="14"/>
                <w:szCs w:val="14"/>
              </w:rPr>
            </w:pPr>
            <w:r w:rsidRPr="00A16491">
              <w:rPr>
                <w:rFonts w:cs="Arial"/>
                <w:sz w:val="14"/>
                <w:szCs w:val="14"/>
              </w:rPr>
              <w:t>UF</w:t>
            </w:r>
          </w:p>
        </w:tc>
        <w:tc>
          <w:tcPr>
            <w:tcW w:w="359" w:type="pct"/>
            <w:tcBorders>
              <w:top w:val="nil"/>
              <w:left w:val="nil"/>
              <w:bottom w:val="single" w:sz="4" w:space="0" w:color="auto"/>
              <w:right w:val="single" w:sz="4" w:space="0" w:color="auto"/>
            </w:tcBorders>
            <w:shd w:val="clear" w:color="000000" w:fill="F2F2F2"/>
            <w:noWrap/>
            <w:hideMark/>
          </w:tcPr>
          <w:p w14:paraId="0EA04C62"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369F0AD8" w14:textId="77777777" w:rsidR="001B678E" w:rsidRPr="00A16491" w:rsidRDefault="001B678E" w:rsidP="00021D5E">
            <w:pPr>
              <w:jc w:val="center"/>
              <w:rPr>
                <w:rFonts w:cs="Arial"/>
                <w:sz w:val="14"/>
                <w:szCs w:val="14"/>
              </w:rPr>
            </w:pPr>
            <w:r w:rsidRPr="00A16491">
              <w:rPr>
                <w:rFonts w:cs="Arial"/>
                <w:sz w:val="14"/>
                <w:szCs w:val="14"/>
              </w:rPr>
              <w:t>5</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0E6FBFA3"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70178869"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1D906D3" w14:textId="77777777" w:rsidR="001B678E" w:rsidRPr="00A16491" w:rsidRDefault="001B678E" w:rsidP="00021D5E">
            <w:pPr>
              <w:jc w:val="left"/>
              <w:rPr>
                <w:rFonts w:cs="Arial"/>
                <w:sz w:val="14"/>
                <w:szCs w:val="14"/>
              </w:rPr>
            </w:pPr>
            <w:r w:rsidRPr="00A16491">
              <w:rPr>
                <w:rFonts w:cs="Arial"/>
                <w:sz w:val="14"/>
                <w:szCs w:val="14"/>
              </w:rPr>
              <w:t>UF_INST_TERM</w:t>
            </w:r>
          </w:p>
        </w:tc>
        <w:tc>
          <w:tcPr>
            <w:tcW w:w="1324" w:type="pct"/>
            <w:tcBorders>
              <w:top w:val="nil"/>
              <w:left w:val="nil"/>
              <w:bottom w:val="single" w:sz="4" w:space="0" w:color="auto"/>
              <w:right w:val="single" w:sz="4" w:space="0" w:color="auto"/>
            </w:tcBorders>
            <w:shd w:val="clear" w:color="auto" w:fill="auto"/>
            <w:noWrap/>
            <w:vAlign w:val="center"/>
            <w:hideMark/>
          </w:tcPr>
          <w:p w14:paraId="0DE7AF09" w14:textId="77777777" w:rsidR="001B678E" w:rsidRPr="00A16491" w:rsidRDefault="001B678E" w:rsidP="00021D5E">
            <w:pPr>
              <w:rPr>
                <w:rFonts w:cs="Arial"/>
                <w:color w:val="0000FF"/>
                <w:sz w:val="14"/>
                <w:szCs w:val="14"/>
                <w:u w:val="single"/>
              </w:rPr>
            </w:pPr>
            <w:r w:rsidRPr="00A16491">
              <w:rPr>
                <w:rFonts w:cs="Arial"/>
                <w:color w:val="0000FF"/>
                <w:sz w:val="14"/>
                <w:szCs w:val="14"/>
                <w:u w:val="single"/>
              </w:rPr>
              <w:t> </w:t>
            </w:r>
          </w:p>
        </w:tc>
      </w:tr>
      <w:tr w:rsidR="001B678E" w:rsidRPr="00A16491" w14:paraId="76F8A789"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0FFE7358" w14:textId="77777777" w:rsidR="001B678E" w:rsidRPr="00A16491" w:rsidRDefault="001B678E" w:rsidP="00021D5E">
            <w:pPr>
              <w:jc w:val="left"/>
              <w:rPr>
                <w:rFonts w:cs="Arial"/>
                <w:sz w:val="14"/>
                <w:szCs w:val="14"/>
              </w:rPr>
            </w:pPr>
            <w:r w:rsidRPr="00A16491">
              <w:rPr>
                <w:rFonts w:cs="Arial"/>
                <w:sz w:val="14"/>
                <w:szCs w:val="14"/>
              </w:rPr>
              <w:t>NOME_CLIENTE</w:t>
            </w:r>
          </w:p>
        </w:tc>
        <w:tc>
          <w:tcPr>
            <w:tcW w:w="359" w:type="pct"/>
            <w:tcBorders>
              <w:top w:val="nil"/>
              <w:left w:val="nil"/>
              <w:bottom w:val="single" w:sz="4" w:space="0" w:color="auto"/>
              <w:right w:val="single" w:sz="4" w:space="0" w:color="auto"/>
            </w:tcBorders>
            <w:shd w:val="clear" w:color="000000" w:fill="F2F2F2"/>
            <w:noWrap/>
            <w:hideMark/>
          </w:tcPr>
          <w:p w14:paraId="2F9BA32E"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00CFD5A2" w14:textId="77777777" w:rsidR="001B678E" w:rsidRPr="00A16491" w:rsidRDefault="001B678E" w:rsidP="00021D5E">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40436AFD"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756C3C28"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544CC470" w14:textId="77777777" w:rsidR="001B678E" w:rsidRPr="00A16491" w:rsidRDefault="001B678E" w:rsidP="00021D5E">
            <w:pPr>
              <w:jc w:val="left"/>
              <w:rPr>
                <w:rFonts w:cs="Arial"/>
                <w:sz w:val="14"/>
                <w:szCs w:val="14"/>
              </w:rPr>
            </w:pPr>
            <w:r w:rsidRPr="00A16491">
              <w:rPr>
                <w:rFonts w:cs="Arial"/>
                <w:sz w:val="14"/>
                <w:szCs w:val="14"/>
              </w:rPr>
              <w:t>NOME_ASSINANTE_EMPRESA</w:t>
            </w:r>
          </w:p>
        </w:tc>
        <w:tc>
          <w:tcPr>
            <w:tcW w:w="1324" w:type="pct"/>
            <w:tcBorders>
              <w:top w:val="nil"/>
              <w:left w:val="nil"/>
              <w:bottom w:val="single" w:sz="4" w:space="0" w:color="auto"/>
              <w:right w:val="single" w:sz="4" w:space="0" w:color="auto"/>
            </w:tcBorders>
            <w:shd w:val="clear" w:color="auto" w:fill="auto"/>
            <w:noWrap/>
            <w:vAlign w:val="center"/>
            <w:hideMark/>
          </w:tcPr>
          <w:p w14:paraId="2018EAE9" w14:textId="1E629C41" w:rsidR="001B678E" w:rsidRPr="00A16491" w:rsidRDefault="00635CDE" w:rsidP="00635CD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NOME</w:t>
              </w:r>
            </w:hyperlink>
          </w:p>
        </w:tc>
      </w:tr>
      <w:tr w:rsidR="001B678E" w:rsidRPr="00A16491" w14:paraId="5A4A3E0F"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3C402A21" w14:textId="77777777" w:rsidR="001B678E" w:rsidRPr="00A16491" w:rsidRDefault="001B678E" w:rsidP="00021D5E">
            <w:pPr>
              <w:jc w:val="left"/>
              <w:rPr>
                <w:rFonts w:cs="Arial"/>
                <w:sz w:val="14"/>
                <w:szCs w:val="14"/>
              </w:rPr>
            </w:pPr>
            <w:r w:rsidRPr="00A16491">
              <w:rPr>
                <w:rFonts w:cs="Arial"/>
                <w:sz w:val="14"/>
                <w:szCs w:val="14"/>
              </w:rPr>
              <w:t>TIPO_REGISTRO</w:t>
            </w:r>
          </w:p>
        </w:tc>
        <w:tc>
          <w:tcPr>
            <w:tcW w:w="359" w:type="pct"/>
            <w:tcBorders>
              <w:top w:val="nil"/>
              <w:left w:val="nil"/>
              <w:bottom w:val="single" w:sz="4" w:space="0" w:color="auto"/>
              <w:right w:val="single" w:sz="4" w:space="0" w:color="auto"/>
            </w:tcBorders>
            <w:shd w:val="clear" w:color="000000" w:fill="F2F2F2"/>
            <w:noWrap/>
            <w:hideMark/>
          </w:tcPr>
          <w:p w14:paraId="049D1B78"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1A337827" w14:textId="77777777" w:rsidR="001B678E" w:rsidRPr="00A16491" w:rsidRDefault="001B678E" w:rsidP="00021D5E">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4395346E"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4E0925A5"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4FF601EF" w14:textId="77777777" w:rsidR="001B678E" w:rsidRPr="00A16491" w:rsidRDefault="001B678E" w:rsidP="00021D5E">
            <w:pPr>
              <w:jc w:val="left"/>
              <w:rPr>
                <w:rFonts w:cs="Arial"/>
                <w:sz w:val="14"/>
                <w:szCs w:val="14"/>
              </w:rPr>
            </w:pPr>
            <w:r w:rsidRPr="00A16491">
              <w:rPr>
                <w:rFonts w:cs="Arial"/>
                <w:sz w:val="14"/>
                <w:szCs w:val="14"/>
              </w:rPr>
              <w:t>TIPO_REGISTRO</w:t>
            </w:r>
          </w:p>
        </w:tc>
        <w:tc>
          <w:tcPr>
            <w:tcW w:w="1324" w:type="pct"/>
            <w:tcBorders>
              <w:top w:val="nil"/>
              <w:left w:val="nil"/>
              <w:bottom w:val="single" w:sz="4" w:space="0" w:color="auto"/>
              <w:right w:val="single" w:sz="4" w:space="0" w:color="auto"/>
            </w:tcBorders>
            <w:shd w:val="clear" w:color="auto" w:fill="auto"/>
            <w:noWrap/>
            <w:vAlign w:val="center"/>
            <w:hideMark/>
          </w:tcPr>
          <w:p w14:paraId="2BB5033E" w14:textId="77777777" w:rsidR="001B678E" w:rsidRPr="00A16491" w:rsidRDefault="001B678E" w:rsidP="00021D5E">
            <w:pPr>
              <w:rPr>
                <w:rFonts w:cs="Arial"/>
                <w:color w:val="000000"/>
                <w:sz w:val="14"/>
                <w:szCs w:val="14"/>
              </w:rPr>
            </w:pPr>
            <w:r w:rsidRPr="00A16491">
              <w:rPr>
                <w:rFonts w:cs="Arial"/>
                <w:color w:val="000000"/>
                <w:sz w:val="14"/>
                <w:szCs w:val="14"/>
              </w:rPr>
              <w:t> </w:t>
            </w:r>
          </w:p>
        </w:tc>
      </w:tr>
      <w:tr w:rsidR="001B678E" w:rsidRPr="00A16491" w14:paraId="517CB523" w14:textId="77777777" w:rsidTr="00FA3018">
        <w:trPr>
          <w:trHeight w:val="720"/>
        </w:trPr>
        <w:tc>
          <w:tcPr>
            <w:tcW w:w="1168" w:type="pct"/>
            <w:tcBorders>
              <w:top w:val="nil"/>
              <w:left w:val="single" w:sz="4" w:space="0" w:color="auto"/>
              <w:bottom w:val="single" w:sz="4" w:space="0" w:color="auto"/>
              <w:right w:val="single" w:sz="4" w:space="0" w:color="auto"/>
            </w:tcBorders>
            <w:shd w:val="clear" w:color="000000" w:fill="F2F2F2"/>
            <w:noWrap/>
            <w:hideMark/>
          </w:tcPr>
          <w:p w14:paraId="23B6032E" w14:textId="77777777" w:rsidR="001B678E" w:rsidRPr="00A16491" w:rsidRDefault="001B678E" w:rsidP="00021D5E">
            <w:pPr>
              <w:jc w:val="left"/>
              <w:rPr>
                <w:rFonts w:cs="Arial"/>
                <w:sz w:val="14"/>
                <w:szCs w:val="14"/>
              </w:rPr>
            </w:pPr>
            <w:r w:rsidRPr="00A16491">
              <w:rPr>
                <w:rFonts w:cs="Arial"/>
                <w:sz w:val="14"/>
                <w:szCs w:val="14"/>
              </w:rPr>
              <w:t>TELEFONE_TEL_ASSI</w:t>
            </w:r>
          </w:p>
        </w:tc>
        <w:tc>
          <w:tcPr>
            <w:tcW w:w="359" w:type="pct"/>
            <w:tcBorders>
              <w:top w:val="nil"/>
              <w:left w:val="nil"/>
              <w:bottom w:val="single" w:sz="4" w:space="0" w:color="auto"/>
              <w:right w:val="single" w:sz="4" w:space="0" w:color="auto"/>
            </w:tcBorders>
            <w:shd w:val="clear" w:color="000000" w:fill="F2F2F2"/>
            <w:noWrap/>
            <w:hideMark/>
          </w:tcPr>
          <w:p w14:paraId="18A4B93B" w14:textId="77777777" w:rsidR="001B678E" w:rsidRPr="00A16491" w:rsidRDefault="001B678E" w:rsidP="00021D5E">
            <w:pPr>
              <w:jc w:val="left"/>
              <w:rPr>
                <w:rFonts w:cs="Arial"/>
                <w:sz w:val="14"/>
                <w:szCs w:val="14"/>
              </w:rPr>
            </w:pPr>
            <w:r w:rsidRPr="00A16491">
              <w:rPr>
                <w:rFonts w:cs="Arial"/>
                <w:sz w:val="14"/>
                <w:szCs w:val="14"/>
              </w:rPr>
              <w:t> Number</w:t>
            </w:r>
          </w:p>
        </w:tc>
        <w:tc>
          <w:tcPr>
            <w:tcW w:w="420" w:type="pct"/>
            <w:tcBorders>
              <w:top w:val="nil"/>
              <w:left w:val="nil"/>
              <w:bottom w:val="single" w:sz="4" w:space="0" w:color="auto"/>
              <w:right w:val="single" w:sz="4" w:space="0" w:color="auto"/>
            </w:tcBorders>
            <w:shd w:val="clear" w:color="000000" w:fill="F2F2F2"/>
            <w:noWrap/>
            <w:hideMark/>
          </w:tcPr>
          <w:p w14:paraId="0262C4C9" w14:textId="77777777" w:rsidR="001B678E" w:rsidRPr="00A16491" w:rsidRDefault="001B678E" w:rsidP="00021D5E">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auto" w:fill="F2F2F2" w:themeFill="background1" w:themeFillShade="F2"/>
            <w:noWrap/>
            <w:hideMark/>
          </w:tcPr>
          <w:p w14:paraId="2223F6EA" w14:textId="05BCEE5B" w:rsidR="001B678E" w:rsidRPr="00A16491" w:rsidRDefault="00FA3018" w:rsidP="00021D5E">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58C422B6" w14:textId="77777777" w:rsidR="001B678E" w:rsidRPr="00A16491" w:rsidRDefault="001B678E" w:rsidP="00021D5E">
            <w:pPr>
              <w:jc w:val="center"/>
              <w:rPr>
                <w:rFonts w:cs="Arial"/>
                <w:sz w:val="14"/>
                <w:szCs w:val="14"/>
              </w:rPr>
            </w:pPr>
            <w:r w:rsidRPr="00A16491">
              <w:rPr>
                <w:rFonts w:cs="Arial"/>
                <w:sz w:val="14"/>
                <w:szCs w:val="14"/>
              </w:rPr>
              <w:t>N </w:t>
            </w:r>
          </w:p>
        </w:tc>
        <w:tc>
          <w:tcPr>
            <w:tcW w:w="1146" w:type="pct"/>
            <w:tcBorders>
              <w:top w:val="nil"/>
              <w:left w:val="nil"/>
              <w:bottom w:val="single" w:sz="4" w:space="0" w:color="auto"/>
              <w:right w:val="single" w:sz="4" w:space="0" w:color="auto"/>
            </w:tcBorders>
            <w:shd w:val="clear" w:color="auto" w:fill="auto"/>
            <w:hideMark/>
          </w:tcPr>
          <w:p w14:paraId="77747755" w14:textId="77777777" w:rsidR="001B678E" w:rsidRPr="00A16491" w:rsidRDefault="001B678E" w:rsidP="00021D5E">
            <w:pPr>
              <w:jc w:val="left"/>
              <w:rPr>
                <w:rFonts w:cs="Arial"/>
                <w:sz w:val="14"/>
                <w:szCs w:val="14"/>
              </w:rPr>
            </w:pPr>
            <w:r w:rsidRPr="00A16491">
              <w:rPr>
                <w:rFonts w:cs="Arial"/>
                <w:sz w:val="14"/>
                <w:szCs w:val="14"/>
              </w:rPr>
              <w:t>TELEFONE_TEL_ASSI</w:t>
            </w:r>
          </w:p>
        </w:tc>
        <w:tc>
          <w:tcPr>
            <w:tcW w:w="1324" w:type="pct"/>
            <w:tcBorders>
              <w:top w:val="nil"/>
              <w:left w:val="nil"/>
              <w:bottom w:val="single" w:sz="4" w:space="0" w:color="auto"/>
              <w:right w:val="single" w:sz="4" w:space="0" w:color="auto"/>
            </w:tcBorders>
            <w:shd w:val="clear" w:color="auto" w:fill="auto"/>
            <w:vAlign w:val="center"/>
            <w:hideMark/>
          </w:tcPr>
          <w:p w14:paraId="4A12E234" w14:textId="606C4CCC" w:rsidR="001B678E" w:rsidRPr="00A16491" w:rsidRDefault="00B94F2C" w:rsidP="008E1F8D">
            <w:pPr>
              <w:jc w:val="left"/>
              <w:rPr>
                <w:rFonts w:cs="Arial"/>
                <w:color w:val="0000FF"/>
                <w:sz w:val="14"/>
                <w:szCs w:val="14"/>
                <w:u w:val="single"/>
              </w:rPr>
            </w:pPr>
            <w:hyperlink r:id="rId44" w:anchor="RANGE!_Normalizações_de_Registros" w:history="1">
              <w:r w:rsidR="008E1F8D" w:rsidRPr="007A5469">
                <w:rPr>
                  <w:rFonts w:cs="Arial"/>
                  <w:sz w:val="14"/>
                  <w:szCs w:val="14"/>
                </w:rPr>
                <w:t xml:space="preserve"> Vide item </w:t>
              </w:r>
              <w:hyperlink w:anchor="_Normalizações_de_Registros" w:history="1">
                <w:r w:rsidR="008E1F8D" w:rsidRPr="007A5469">
                  <w:rPr>
                    <w:rStyle w:val="Hyperlink"/>
                    <w:rFonts w:cs="Arial"/>
                    <w:sz w:val="14"/>
                    <w:szCs w:val="14"/>
                  </w:rPr>
                  <w:t xml:space="preserve">Normalizações de Registros - </w:t>
                </w:r>
                <w:r w:rsidR="008E1F8D">
                  <w:rPr>
                    <w:rStyle w:val="Hyperlink"/>
                    <w:rFonts w:cs="Arial"/>
                    <w:sz w:val="14"/>
                    <w:szCs w:val="14"/>
                  </w:rPr>
                  <w:t>TELEFONE</w:t>
                </w:r>
              </w:hyperlink>
              <w:r w:rsidR="001B678E" w:rsidRPr="00A16491">
                <w:rPr>
                  <w:rFonts w:cs="Arial"/>
                  <w:color w:val="0000FF"/>
                  <w:sz w:val="14"/>
                  <w:szCs w:val="14"/>
                  <w:u w:val="single"/>
                </w:rPr>
                <w:br/>
              </w:r>
              <w:r w:rsidR="001B678E" w:rsidRPr="008E1F8D">
                <w:rPr>
                  <w:rFonts w:cs="Arial"/>
                  <w:sz w:val="14"/>
                  <w:szCs w:val="14"/>
                </w:rPr>
                <w:t>Se length(TELEFONE_TEL_ASSI)=0 or TELEFONE_TEL_ASSI =NULL or TELEFONE_TEL_ASSI is not NUMBER</w:t>
              </w:r>
              <w:r w:rsidR="001B678E" w:rsidRPr="008E1F8D">
                <w:rPr>
                  <w:rFonts w:cs="Arial"/>
                  <w:sz w:val="14"/>
                  <w:szCs w:val="14"/>
                </w:rPr>
                <w:br/>
                <w:t xml:space="preserve"> - Armazena registro na tabela de erro</w:t>
              </w:r>
            </w:hyperlink>
          </w:p>
        </w:tc>
      </w:tr>
      <w:tr w:rsidR="001B678E" w:rsidRPr="00A16491" w14:paraId="4B53E2AA"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899FF78" w14:textId="77777777" w:rsidR="001B678E" w:rsidRPr="00A16491" w:rsidRDefault="001B678E" w:rsidP="00021D5E">
            <w:pPr>
              <w:jc w:val="left"/>
              <w:rPr>
                <w:rFonts w:cs="Arial"/>
                <w:sz w:val="14"/>
                <w:szCs w:val="14"/>
              </w:rPr>
            </w:pPr>
            <w:r w:rsidRPr="00A16491">
              <w:rPr>
                <w:rFonts w:cs="Arial"/>
                <w:sz w:val="14"/>
                <w:szCs w:val="14"/>
              </w:rPr>
              <w:t>IDENT_TERMINAL_COBRANCA</w:t>
            </w:r>
          </w:p>
        </w:tc>
        <w:tc>
          <w:tcPr>
            <w:tcW w:w="359" w:type="pct"/>
            <w:tcBorders>
              <w:top w:val="nil"/>
              <w:left w:val="nil"/>
              <w:bottom w:val="single" w:sz="4" w:space="0" w:color="auto"/>
              <w:right w:val="single" w:sz="4" w:space="0" w:color="auto"/>
            </w:tcBorders>
            <w:shd w:val="clear" w:color="000000" w:fill="F2F2F2"/>
            <w:noWrap/>
            <w:hideMark/>
          </w:tcPr>
          <w:p w14:paraId="76EA9401"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203CDC68" w14:textId="77777777" w:rsidR="001B678E" w:rsidRPr="00A16491" w:rsidRDefault="001B678E" w:rsidP="00021D5E">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hideMark/>
          </w:tcPr>
          <w:p w14:paraId="59E046F0"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0C0E5822"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1D57B5E5" w14:textId="77777777" w:rsidR="001B678E" w:rsidRPr="00A16491" w:rsidRDefault="001B678E" w:rsidP="00021D5E">
            <w:pPr>
              <w:jc w:val="left"/>
              <w:rPr>
                <w:rFonts w:cs="Arial"/>
                <w:sz w:val="14"/>
                <w:szCs w:val="14"/>
              </w:rPr>
            </w:pPr>
            <w:r w:rsidRPr="00A16491">
              <w:rPr>
                <w:rFonts w:cs="Arial"/>
                <w:sz w:val="14"/>
                <w:szCs w:val="14"/>
              </w:rPr>
              <w:t>IDENT_TERMINAL_COBRANCA</w:t>
            </w:r>
          </w:p>
        </w:tc>
        <w:tc>
          <w:tcPr>
            <w:tcW w:w="1324" w:type="pct"/>
            <w:tcBorders>
              <w:top w:val="nil"/>
              <w:left w:val="nil"/>
              <w:bottom w:val="single" w:sz="4" w:space="0" w:color="auto"/>
              <w:right w:val="single" w:sz="4" w:space="0" w:color="auto"/>
            </w:tcBorders>
            <w:shd w:val="clear" w:color="000000" w:fill="auto"/>
            <w:vAlign w:val="bottom"/>
            <w:hideMark/>
          </w:tcPr>
          <w:p w14:paraId="48E9C5BE" w14:textId="77777777" w:rsidR="001B678E" w:rsidRPr="00A16491" w:rsidRDefault="001B678E" w:rsidP="00021D5E">
            <w:pPr>
              <w:jc w:val="left"/>
              <w:rPr>
                <w:rFonts w:cs="Arial"/>
                <w:sz w:val="14"/>
                <w:szCs w:val="14"/>
              </w:rPr>
            </w:pPr>
            <w:r w:rsidRPr="00A16491">
              <w:rPr>
                <w:rFonts w:cs="Arial"/>
                <w:sz w:val="14"/>
                <w:szCs w:val="14"/>
              </w:rPr>
              <w:t> </w:t>
            </w:r>
          </w:p>
        </w:tc>
      </w:tr>
      <w:tr w:rsidR="001B678E" w:rsidRPr="00A16491" w14:paraId="0159B04B"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7F9A801" w14:textId="77777777" w:rsidR="001B678E" w:rsidRPr="00A16491" w:rsidRDefault="001B678E" w:rsidP="00021D5E">
            <w:pPr>
              <w:jc w:val="left"/>
              <w:rPr>
                <w:rFonts w:cs="Arial"/>
                <w:sz w:val="14"/>
                <w:szCs w:val="14"/>
              </w:rPr>
            </w:pPr>
            <w:r w:rsidRPr="00A16491">
              <w:rPr>
                <w:rFonts w:cs="Arial"/>
                <w:sz w:val="14"/>
                <w:szCs w:val="14"/>
              </w:rPr>
              <w:t>TIPO_LOGRADOURO_COBRANCA</w:t>
            </w:r>
          </w:p>
        </w:tc>
        <w:tc>
          <w:tcPr>
            <w:tcW w:w="359" w:type="pct"/>
            <w:tcBorders>
              <w:top w:val="nil"/>
              <w:left w:val="nil"/>
              <w:bottom w:val="single" w:sz="4" w:space="0" w:color="auto"/>
              <w:right w:val="single" w:sz="4" w:space="0" w:color="auto"/>
            </w:tcBorders>
            <w:shd w:val="clear" w:color="000000" w:fill="F2F2F2"/>
            <w:noWrap/>
            <w:hideMark/>
          </w:tcPr>
          <w:p w14:paraId="6FAF0E32"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29C07A38" w14:textId="77777777" w:rsidR="001B678E" w:rsidRPr="00A16491" w:rsidRDefault="001B678E" w:rsidP="00021D5E">
            <w:pPr>
              <w:jc w:val="center"/>
              <w:rPr>
                <w:rFonts w:cs="Arial"/>
                <w:sz w:val="14"/>
                <w:szCs w:val="14"/>
              </w:rPr>
            </w:pPr>
            <w:r w:rsidRPr="00A16491">
              <w:rPr>
                <w:rFonts w:cs="Arial"/>
                <w:sz w:val="14"/>
                <w:szCs w:val="14"/>
              </w:rPr>
              <w:t>50</w:t>
            </w:r>
          </w:p>
        </w:tc>
        <w:tc>
          <w:tcPr>
            <w:tcW w:w="319" w:type="pct"/>
            <w:tcBorders>
              <w:top w:val="nil"/>
              <w:left w:val="nil"/>
              <w:bottom w:val="single" w:sz="4" w:space="0" w:color="auto"/>
              <w:right w:val="single" w:sz="4" w:space="0" w:color="auto"/>
            </w:tcBorders>
            <w:shd w:val="clear" w:color="000000" w:fill="F2F2F2"/>
            <w:noWrap/>
            <w:hideMark/>
          </w:tcPr>
          <w:p w14:paraId="581D791B"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7DBBD493"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29D70E74" w14:textId="77777777" w:rsidR="001B678E" w:rsidRPr="00A16491" w:rsidRDefault="001B678E" w:rsidP="00021D5E">
            <w:pPr>
              <w:jc w:val="left"/>
              <w:rPr>
                <w:rFonts w:cs="Arial"/>
                <w:sz w:val="14"/>
                <w:szCs w:val="14"/>
              </w:rPr>
            </w:pPr>
            <w:r w:rsidRPr="00A16491">
              <w:rPr>
                <w:rFonts w:cs="Arial"/>
                <w:sz w:val="14"/>
                <w:szCs w:val="14"/>
              </w:rPr>
              <w:t>TIPO_LOGRADOURO_COBRANCA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3A524624" w14:textId="77777777" w:rsidR="001B678E" w:rsidRPr="00A16491" w:rsidRDefault="001B678E" w:rsidP="00021D5E">
            <w:pPr>
              <w:rPr>
                <w:rFonts w:cs="Arial"/>
                <w:color w:val="000000"/>
                <w:sz w:val="14"/>
                <w:szCs w:val="14"/>
              </w:rPr>
            </w:pPr>
            <w:r w:rsidRPr="00A16491">
              <w:rPr>
                <w:rFonts w:cs="Arial"/>
                <w:color w:val="000000"/>
                <w:sz w:val="14"/>
                <w:szCs w:val="14"/>
              </w:rPr>
              <w:t> </w:t>
            </w:r>
          </w:p>
        </w:tc>
      </w:tr>
      <w:tr w:rsidR="001B678E" w:rsidRPr="00A16491" w14:paraId="117C2DCF"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8CCDF39" w14:textId="77777777" w:rsidR="001B678E" w:rsidRPr="00A16491" w:rsidRDefault="001B678E" w:rsidP="00021D5E">
            <w:pPr>
              <w:jc w:val="left"/>
              <w:rPr>
                <w:rFonts w:cs="Arial"/>
                <w:sz w:val="14"/>
                <w:szCs w:val="14"/>
              </w:rPr>
            </w:pPr>
            <w:r w:rsidRPr="00A16491">
              <w:rPr>
                <w:rFonts w:cs="Arial"/>
                <w:sz w:val="14"/>
                <w:szCs w:val="14"/>
              </w:rPr>
              <w:t>NOME_LOGRADOURO_COBRANCA</w:t>
            </w:r>
          </w:p>
        </w:tc>
        <w:tc>
          <w:tcPr>
            <w:tcW w:w="359" w:type="pct"/>
            <w:tcBorders>
              <w:top w:val="nil"/>
              <w:left w:val="nil"/>
              <w:bottom w:val="single" w:sz="4" w:space="0" w:color="auto"/>
              <w:right w:val="single" w:sz="4" w:space="0" w:color="auto"/>
            </w:tcBorders>
            <w:shd w:val="clear" w:color="000000" w:fill="F2F2F2"/>
            <w:noWrap/>
            <w:hideMark/>
          </w:tcPr>
          <w:p w14:paraId="169C6D78"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0A2058C8" w14:textId="77777777" w:rsidR="001B678E" w:rsidRPr="00A16491" w:rsidRDefault="001B678E" w:rsidP="00021D5E">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hideMark/>
          </w:tcPr>
          <w:p w14:paraId="15FAAF60"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4D26AAA0"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5F6C912B" w14:textId="77777777" w:rsidR="001B678E" w:rsidRPr="00A16491" w:rsidRDefault="001B678E" w:rsidP="00021D5E">
            <w:pPr>
              <w:jc w:val="left"/>
              <w:rPr>
                <w:rFonts w:cs="Arial"/>
                <w:sz w:val="14"/>
                <w:szCs w:val="14"/>
              </w:rPr>
            </w:pPr>
            <w:r w:rsidRPr="00A16491">
              <w:rPr>
                <w:rFonts w:cs="Arial"/>
                <w:sz w:val="14"/>
                <w:szCs w:val="14"/>
              </w:rPr>
              <w:t>NOME_LOGRADOURO_COBRANCA</w:t>
            </w:r>
          </w:p>
        </w:tc>
        <w:tc>
          <w:tcPr>
            <w:tcW w:w="1324" w:type="pct"/>
            <w:tcBorders>
              <w:top w:val="nil"/>
              <w:left w:val="nil"/>
              <w:bottom w:val="single" w:sz="4" w:space="0" w:color="auto"/>
              <w:right w:val="single" w:sz="4" w:space="0" w:color="auto"/>
            </w:tcBorders>
            <w:shd w:val="clear" w:color="auto" w:fill="auto"/>
            <w:noWrap/>
            <w:vAlign w:val="center"/>
            <w:hideMark/>
          </w:tcPr>
          <w:p w14:paraId="6309FEAD" w14:textId="09A20068" w:rsidR="001B678E" w:rsidRPr="00A16491" w:rsidRDefault="008E1F8D" w:rsidP="00021D5E">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ENDEREÇO</w:t>
              </w:r>
            </w:hyperlink>
          </w:p>
        </w:tc>
      </w:tr>
      <w:tr w:rsidR="001B678E" w:rsidRPr="00A16491" w14:paraId="71EBC06E"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3F61472" w14:textId="77777777" w:rsidR="001B678E" w:rsidRPr="00A16491" w:rsidRDefault="001B678E" w:rsidP="00021D5E">
            <w:pPr>
              <w:jc w:val="left"/>
              <w:rPr>
                <w:rFonts w:cs="Arial"/>
                <w:sz w:val="14"/>
                <w:szCs w:val="14"/>
              </w:rPr>
            </w:pPr>
            <w:r w:rsidRPr="00A16491">
              <w:rPr>
                <w:rFonts w:cs="Arial"/>
                <w:sz w:val="14"/>
                <w:szCs w:val="14"/>
              </w:rPr>
              <w:t>NUMERO_IMOVEL_COBRANCA</w:t>
            </w:r>
          </w:p>
        </w:tc>
        <w:tc>
          <w:tcPr>
            <w:tcW w:w="359" w:type="pct"/>
            <w:tcBorders>
              <w:top w:val="nil"/>
              <w:left w:val="nil"/>
              <w:bottom w:val="single" w:sz="4" w:space="0" w:color="auto"/>
              <w:right w:val="single" w:sz="4" w:space="0" w:color="auto"/>
            </w:tcBorders>
            <w:shd w:val="clear" w:color="000000" w:fill="F2F2F2"/>
            <w:noWrap/>
            <w:hideMark/>
          </w:tcPr>
          <w:p w14:paraId="727B46BB"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7E5574A8" w14:textId="77777777" w:rsidR="001B678E" w:rsidRPr="00A16491" w:rsidRDefault="001B678E" w:rsidP="00021D5E">
            <w:pPr>
              <w:jc w:val="center"/>
              <w:rPr>
                <w:rFonts w:cs="Arial"/>
                <w:sz w:val="14"/>
                <w:szCs w:val="14"/>
              </w:rPr>
            </w:pPr>
            <w:r w:rsidRPr="00A16491">
              <w:rPr>
                <w:rFonts w:cs="Arial"/>
                <w:sz w:val="14"/>
                <w:szCs w:val="14"/>
              </w:rPr>
              <w:t>20</w:t>
            </w:r>
          </w:p>
        </w:tc>
        <w:tc>
          <w:tcPr>
            <w:tcW w:w="319" w:type="pct"/>
            <w:tcBorders>
              <w:top w:val="nil"/>
              <w:left w:val="nil"/>
              <w:bottom w:val="single" w:sz="4" w:space="0" w:color="auto"/>
              <w:right w:val="single" w:sz="4" w:space="0" w:color="auto"/>
            </w:tcBorders>
            <w:shd w:val="clear" w:color="000000" w:fill="F2F2F2"/>
            <w:noWrap/>
            <w:hideMark/>
          </w:tcPr>
          <w:p w14:paraId="2F6953A2"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76BA3867"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6112BD5A" w14:textId="77777777" w:rsidR="001B678E" w:rsidRPr="00A16491" w:rsidRDefault="001B678E" w:rsidP="00021D5E">
            <w:pPr>
              <w:jc w:val="left"/>
              <w:rPr>
                <w:rFonts w:cs="Arial"/>
                <w:sz w:val="14"/>
                <w:szCs w:val="14"/>
              </w:rPr>
            </w:pPr>
            <w:r w:rsidRPr="00A16491">
              <w:rPr>
                <w:rFonts w:cs="Arial"/>
                <w:sz w:val="14"/>
                <w:szCs w:val="14"/>
              </w:rPr>
              <w:t>NUMERO_IMOVEL_COBRANCA</w:t>
            </w:r>
          </w:p>
        </w:tc>
        <w:tc>
          <w:tcPr>
            <w:tcW w:w="1324" w:type="pct"/>
            <w:tcBorders>
              <w:top w:val="nil"/>
              <w:left w:val="nil"/>
              <w:bottom w:val="single" w:sz="4" w:space="0" w:color="auto"/>
              <w:right w:val="single" w:sz="4" w:space="0" w:color="auto"/>
            </w:tcBorders>
            <w:shd w:val="clear" w:color="auto" w:fill="auto"/>
            <w:noWrap/>
            <w:vAlign w:val="center"/>
            <w:hideMark/>
          </w:tcPr>
          <w:p w14:paraId="26F7224E" w14:textId="77777777" w:rsidR="001B678E" w:rsidRPr="00A16491" w:rsidRDefault="001B678E" w:rsidP="00021D5E">
            <w:pPr>
              <w:rPr>
                <w:rFonts w:cs="Arial"/>
                <w:color w:val="000000"/>
                <w:sz w:val="14"/>
                <w:szCs w:val="14"/>
              </w:rPr>
            </w:pPr>
            <w:r w:rsidRPr="00A16491">
              <w:rPr>
                <w:rFonts w:cs="Arial"/>
                <w:color w:val="000000"/>
                <w:sz w:val="14"/>
                <w:szCs w:val="14"/>
              </w:rPr>
              <w:t> </w:t>
            </w:r>
          </w:p>
        </w:tc>
      </w:tr>
      <w:tr w:rsidR="008E1F8D" w:rsidRPr="00A16491" w14:paraId="2F397C1D" w14:textId="77777777" w:rsidTr="00D22F9F">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7C4241B4" w14:textId="77777777" w:rsidR="008E1F8D" w:rsidRPr="00A16491" w:rsidRDefault="008E1F8D" w:rsidP="008E1F8D">
            <w:pPr>
              <w:jc w:val="left"/>
              <w:rPr>
                <w:rFonts w:cs="Arial"/>
                <w:sz w:val="14"/>
                <w:szCs w:val="14"/>
              </w:rPr>
            </w:pPr>
            <w:r w:rsidRPr="00A16491">
              <w:rPr>
                <w:rFonts w:cs="Arial"/>
                <w:sz w:val="14"/>
                <w:szCs w:val="14"/>
              </w:rPr>
              <w:t>COMPLEMENTO_COBRANCA</w:t>
            </w:r>
          </w:p>
        </w:tc>
        <w:tc>
          <w:tcPr>
            <w:tcW w:w="359" w:type="pct"/>
            <w:tcBorders>
              <w:top w:val="nil"/>
              <w:left w:val="nil"/>
              <w:bottom w:val="single" w:sz="4" w:space="0" w:color="auto"/>
              <w:right w:val="single" w:sz="4" w:space="0" w:color="auto"/>
            </w:tcBorders>
            <w:shd w:val="clear" w:color="000000" w:fill="F2F2F2"/>
            <w:noWrap/>
            <w:hideMark/>
          </w:tcPr>
          <w:p w14:paraId="14DF9F70" w14:textId="77777777" w:rsidR="008E1F8D" w:rsidRPr="00A16491" w:rsidRDefault="008E1F8D" w:rsidP="008E1F8D">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61F447B4" w14:textId="77777777" w:rsidR="008E1F8D" w:rsidRPr="00A16491" w:rsidRDefault="008E1F8D" w:rsidP="008E1F8D">
            <w:pPr>
              <w:jc w:val="center"/>
              <w:rPr>
                <w:rFonts w:cs="Arial"/>
                <w:sz w:val="14"/>
                <w:szCs w:val="14"/>
              </w:rPr>
            </w:pPr>
            <w:r w:rsidRPr="00A16491">
              <w:rPr>
                <w:rFonts w:cs="Arial"/>
                <w:sz w:val="14"/>
                <w:szCs w:val="14"/>
              </w:rPr>
              <w:t>500</w:t>
            </w:r>
          </w:p>
        </w:tc>
        <w:tc>
          <w:tcPr>
            <w:tcW w:w="319" w:type="pct"/>
            <w:tcBorders>
              <w:top w:val="nil"/>
              <w:left w:val="nil"/>
              <w:bottom w:val="single" w:sz="4" w:space="0" w:color="auto"/>
              <w:right w:val="single" w:sz="4" w:space="0" w:color="auto"/>
            </w:tcBorders>
            <w:shd w:val="clear" w:color="000000" w:fill="F2F2F2"/>
            <w:noWrap/>
            <w:hideMark/>
          </w:tcPr>
          <w:p w14:paraId="736FB12F" w14:textId="77777777" w:rsidR="008E1F8D" w:rsidRPr="00A16491" w:rsidRDefault="008E1F8D" w:rsidP="008E1F8D">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1EED4E63" w14:textId="77777777" w:rsidR="008E1F8D" w:rsidRPr="00A16491" w:rsidRDefault="008E1F8D" w:rsidP="008E1F8D">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10E4FE9D" w14:textId="77777777" w:rsidR="008E1F8D" w:rsidRPr="00A16491" w:rsidRDefault="008E1F8D" w:rsidP="008E1F8D">
            <w:pPr>
              <w:jc w:val="left"/>
              <w:rPr>
                <w:rFonts w:cs="Arial"/>
                <w:sz w:val="14"/>
                <w:szCs w:val="14"/>
              </w:rPr>
            </w:pPr>
            <w:r w:rsidRPr="00A16491">
              <w:rPr>
                <w:rFonts w:cs="Arial"/>
                <w:sz w:val="14"/>
                <w:szCs w:val="14"/>
              </w:rPr>
              <w:t>COMPLEMENTO_COBRANCA</w:t>
            </w:r>
          </w:p>
        </w:tc>
        <w:tc>
          <w:tcPr>
            <w:tcW w:w="1324" w:type="pct"/>
            <w:tcBorders>
              <w:top w:val="nil"/>
              <w:left w:val="nil"/>
              <w:bottom w:val="single" w:sz="4" w:space="0" w:color="auto"/>
              <w:right w:val="single" w:sz="4" w:space="0" w:color="auto"/>
            </w:tcBorders>
            <w:shd w:val="clear" w:color="auto" w:fill="auto"/>
            <w:noWrap/>
            <w:hideMark/>
          </w:tcPr>
          <w:p w14:paraId="3C088DEC" w14:textId="3198397B" w:rsidR="008E1F8D" w:rsidRPr="00A16491" w:rsidRDefault="008E1F8D" w:rsidP="008E1F8D">
            <w:pPr>
              <w:rPr>
                <w:rFonts w:cs="Arial"/>
                <w:color w:val="0000FF"/>
                <w:sz w:val="14"/>
                <w:szCs w:val="14"/>
                <w:u w:val="single"/>
              </w:rPr>
            </w:pPr>
            <w:r w:rsidRPr="00FD0DF7">
              <w:rPr>
                <w:rFonts w:cs="Arial"/>
                <w:sz w:val="14"/>
                <w:szCs w:val="14"/>
              </w:rPr>
              <w:t xml:space="preserve">Vide item </w:t>
            </w:r>
            <w:hyperlink w:anchor="_Normalizações_de_Registros" w:history="1">
              <w:r w:rsidRPr="00FD0DF7">
                <w:rPr>
                  <w:rStyle w:val="Hyperlink"/>
                  <w:rFonts w:cs="Arial"/>
                  <w:sz w:val="14"/>
                  <w:szCs w:val="14"/>
                </w:rPr>
                <w:t>Normalizações de Registros - ENDEREÇO</w:t>
              </w:r>
            </w:hyperlink>
          </w:p>
        </w:tc>
      </w:tr>
      <w:tr w:rsidR="008E1F8D" w:rsidRPr="00A16491" w14:paraId="3023D5BE" w14:textId="77777777" w:rsidTr="00D22F9F">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4B5B3528" w14:textId="77777777" w:rsidR="008E1F8D" w:rsidRPr="00A16491" w:rsidRDefault="008E1F8D" w:rsidP="008E1F8D">
            <w:pPr>
              <w:jc w:val="left"/>
              <w:rPr>
                <w:rFonts w:cs="Arial"/>
                <w:sz w:val="14"/>
                <w:szCs w:val="14"/>
              </w:rPr>
            </w:pPr>
            <w:r w:rsidRPr="00A16491">
              <w:rPr>
                <w:rFonts w:cs="Arial"/>
                <w:sz w:val="14"/>
                <w:szCs w:val="14"/>
              </w:rPr>
              <w:t>BAIRRO_COBRANCA</w:t>
            </w:r>
          </w:p>
        </w:tc>
        <w:tc>
          <w:tcPr>
            <w:tcW w:w="359" w:type="pct"/>
            <w:tcBorders>
              <w:top w:val="nil"/>
              <w:left w:val="nil"/>
              <w:bottom w:val="single" w:sz="4" w:space="0" w:color="auto"/>
              <w:right w:val="single" w:sz="4" w:space="0" w:color="auto"/>
            </w:tcBorders>
            <w:shd w:val="clear" w:color="000000" w:fill="F2F2F2"/>
            <w:noWrap/>
            <w:hideMark/>
          </w:tcPr>
          <w:p w14:paraId="05132A75" w14:textId="77777777" w:rsidR="008E1F8D" w:rsidRPr="00A16491" w:rsidRDefault="008E1F8D" w:rsidP="008E1F8D">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4B5085B2" w14:textId="77777777" w:rsidR="008E1F8D" w:rsidRPr="00A16491" w:rsidRDefault="008E1F8D" w:rsidP="008E1F8D">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hideMark/>
          </w:tcPr>
          <w:p w14:paraId="6B25EA88" w14:textId="77777777" w:rsidR="008E1F8D" w:rsidRPr="00A16491" w:rsidRDefault="008E1F8D" w:rsidP="008E1F8D">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28A360B0" w14:textId="77777777" w:rsidR="008E1F8D" w:rsidRPr="00A16491" w:rsidRDefault="008E1F8D" w:rsidP="008E1F8D">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1EC10E64" w14:textId="77777777" w:rsidR="008E1F8D" w:rsidRPr="00A16491" w:rsidRDefault="008E1F8D" w:rsidP="008E1F8D">
            <w:pPr>
              <w:jc w:val="left"/>
              <w:rPr>
                <w:rFonts w:cs="Arial"/>
                <w:sz w:val="14"/>
                <w:szCs w:val="14"/>
              </w:rPr>
            </w:pPr>
            <w:r w:rsidRPr="00A16491">
              <w:rPr>
                <w:rFonts w:cs="Arial"/>
                <w:sz w:val="14"/>
                <w:szCs w:val="14"/>
              </w:rPr>
              <w:t>BAIRRO_COBRANCA</w:t>
            </w:r>
          </w:p>
        </w:tc>
        <w:tc>
          <w:tcPr>
            <w:tcW w:w="1324" w:type="pct"/>
            <w:tcBorders>
              <w:top w:val="nil"/>
              <w:left w:val="nil"/>
              <w:bottom w:val="single" w:sz="4" w:space="0" w:color="auto"/>
              <w:right w:val="single" w:sz="4" w:space="0" w:color="auto"/>
            </w:tcBorders>
            <w:shd w:val="clear" w:color="auto" w:fill="auto"/>
            <w:noWrap/>
            <w:hideMark/>
          </w:tcPr>
          <w:p w14:paraId="6F51CC9F" w14:textId="74156BDB" w:rsidR="008E1F8D" w:rsidRPr="00A16491" w:rsidRDefault="008E1F8D" w:rsidP="008E1F8D">
            <w:pPr>
              <w:rPr>
                <w:rFonts w:cs="Arial"/>
                <w:color w:val="0000FF"/>
                <w:sz w:val="14"/>
                <w:szCs w:val="14"/>
                <w:u w:val="single"/>
              </w:rPr>
            </w:pPr>
            <w:r w:rsidRPr="00FD0DF7">
              <w:rPr>
                <w:rFonts w:cs="Arial"/>
                <w:sz w:val="14"/>
                <w:szCs w:val="14"/>
              </w:rPr>
              <w:t xml:space="preserve">Vide item </w:t>
            </w:r>
            <w:hyperlink w:anchor="_Normalizações_de_Registros" w:history="1">
              <w:r w:rsidRPr="00FD0DF7">
                <w:rPr>
                  <w:rStyle w:val="Hyperlink"/>
                  <w:rFonts w:cs="Arial"/>
                  <w:sz w:val="14"/>
                  <w:szCs w:val="14"/>
                </w:rPr>
                <w:t>Normalizações de Registros - ENDEREÇO</w:t>
              </w:r>
            </w:hyperlink>
          </w:p>
        </w:tc>
      </w:tr>
      <w:tr w:rsidR="008E1F8D" w:rsidRPr="00A16491" w14:paraId="47500056" w14:textId="77777777" w:rsidTr="00D22F9F">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69CB95BD" w14:textId="77777777" w:rsidR="008E1F8D" w:rsidRPr="00A16491" w:rsidRDefault="008E1F8D" w:rsidP="008E1F8D">
            <w:pPr>
              <w:jc w:val="left"/>
              <w:rPr>
                <w:rFonts w:cs="Arial"/>
                <w:sz w:val="14"/>
                <w:szCs w:val="14"/>
              </w:rPr>
            </w:pPr>
            <w:r w:rsidRPr="00A16491">
              <w:rPr>
                <w:rFonts w:cs="Arial"/>
                <w:sz w:val="14"/>
                <w:szCs w:val="14"/>
              </w:rPr>
              <w:t>NOME_LOCALIDADE_COBRANCA</w:t>
            </w:r>
          </w:p>
        </w:tc>
        <w:tc>
          <w:tcPr>
            <w:tcW w:w="359" w:type="pct"/>
            <w:tcBorders>
              <w:top w:val="nil"/>
              <w:left w:val="nil"/>
              <w:bottom w:val="single" w:sz="4" w:space="0" w:color="auto"/>
              <w:right w:val="single" w:sz="4" w:space="0" w:color="auto"/>
            </w:tcBorders>
            <w:shd w:val="clear" w:color="000000" w:fill="F2F2F2"/>
            <w:noWrap/>
            <w:hideMark/>
          </w:tcPr>
          <w:p w14:paraId="423C6AF2" w14:textId="77777777" w:rsidR="008E1F8D" w:rsidRPr="00A16491" w:rsidRDefault="008E1F8D" w:rsidP="008E1F8D">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22DFA659" w14:textId="77777777" w:rsidR="008E1F8D" w:rsidRPr="00A16491" w:rsidRDefault="008E1F8D" w:rsidP="008E1F8D">
            <w:pPr>
              <w:jc w:val="center"/>
              <w:rPr>
                <w:rFonts w:cs="Arial"/>
                <w:sz w:val="14"/>
                <w:szCs w:val="14"/>
              </w:rPr>
            </w:pPr>
            <w:r w:rsidRPr="00A16491">
              <w:rPr>
                <w:rFonts w:cs="Arial"/>
                <w:sz w:val="14"/>
                <w:szCs w:val="14"/>
              </w:rPr>
              <w:t>100</w:t>
            </w:r>
          </w:p>
        </w:tc>
        <w:tc>
          <w:tcPr>
            <w:tcW w:w="319" w:type="pct"/>
            <w:tcBorders>
              <w:top w:val="nil"/>
              <w:left w:val="nil"/>
              <w:bottom w:val="single" w:sz="4" w:space="0" w:color="auto"/>
              <w:right w:val="single" w:sz="4" w:space="0" w:color="auto"/>
            </w:tcBorders>
            <w:shd w:val="clear" w:color="000000" w:fill="F2F2F2"/>
            <w:noWrap/>
            <w:hideMark/>
          </w:tcPr>
          <w:p w14:paraId="78FD7567" w14:textId="77777777" w:rsidR="008E1F8D" w:rsidRPr="00A16491" w:rsidRDefault="008E1F8D" w:rsidP="008E1F8D">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2E8DDECA" w14:textId="77777777" w:rsidR="008E1F8D" w:rsidRPr="00A16491" w:rsidRDefault="008E1F8D" w:rsidP="008E1F8D">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13A8B44B" w14:textId="77777777" w:rsidR="008E1F8D" w:rsidRPr="00A16491" w:rsidRDefault="008E1F8D" w:rsidP="008E1F8D">
            <w:pPr>
              <w:jc w:val="left"/>
              <w:rPr>
                <w:rFonts w:cs="Arial"/>
                <w:sz w:val="14"/>
                <w:szCs w:val="14"/>
              </w:rPr>
            </w:pPr>
            <w:r w:rsidRPr="00A16491">
              <w:rPr>
                <w:rFonts w:cs="Arial"/>
                <w:sz w:val="14"/>
                <w:szCs w:val="14"/>
              </w:rPr>
              <w:t>NOME_LOCALIDADE_COBRANCA</w:t>
            </w:r>
          </w:p>
        </w:tc>
        <w:tc>
          <w:tcPr>
            <w:tcW w:w="1324" w:type="pct"/>
            <w:tcBorders>
              <w:top w:val="nil"/>
              <w:left w:val="nil"/>
              <w:bottom w:val="single" w:sz="4" w:space="0" w:color="auto"/>
              <w:right w:val="single" w:sz="4" w:space="0" w:color="auto"/>
            </w:tcBorders>
            <w:shd w:val="clear" w:color="auto" w:fill="auto"/>
            <w:noWrap/>
            <w:hideMark/>
          </w:tcPr>
          <w:p w14:paraId="4A194A9B" w14:textId="122654B2" w:rsidR="008E1F8D" w:rsidRPr="00A16491" w:rsidRDefault="008E1F8D" w:rsidP="008E1F8D">
            <w:pPr>
              <w:rPr>
                <w:rFonts w:cs="Arial"/>
                <w:color w:val="0000FF"/>
                <w:sz w:val="14"/>
                <w:szCs w:val="14"/>
                <w:u w:val="single"/>
              </w:rPr>
            </w:pPr>
            <w:r w:rsidRPr="00FD0DF7">
              <w:rPr>
                <w:rFonts w:cs="Arial"/>
                <w:sz w:val="14"/>
                <w:szCs w:val="14"/>
              </w:rPr>
              <w:t xml:space="preserve">Vide item </w:t>
            </w:r>
            <w:hyperlink w:anchor="_Normalizações_de_Registros" w:history="1">
              <w:r w:rsidRPr="00FD0DF7">
                <w:rPr>
                  <w:rStyle w:val="Hyperlink"/>
                  <w:rFonts w:cs="Arial"/>
                  <w:sz w:val="14"/>
                  <w:szCs w:val="14"/>
                </w:rPr>
                <w:t>Normalizações de Registros - ENDEREÇO</w:t>
              </w:r>
            </w:hyperlink>
          </w:p>
        </w:tc>
      </w:tr>
      <w:tr w:rsidR="001B678E" w:rsidRPr="00A16491" w14:paraId="013670BE"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33CF564B" w14:textId="77777777" w:rsidR="001B678E" w:rsidRPr="00A16491" w:rsidRDefault="001B678E" w:rsidP="00021D5E">
            <w:pPr>
              <w:jc w:val="left"/>
              <w:rPr>
                <w:rFonts w:cs="Arial"/>
                <w:sz w:val="14"/>
                <w:szCs w:val="14"/>
              </w:rPr>
            </w:pPr>
            <w:r w:rsidRPr="00A16491">
              <w:rPr>
                <w:rFonts w:cs="Arial"/>
                <w:sz w:val="14"/>
                <w:szCs w:val="14"/>
              </w:rPr>
              <w:t>UF_COBRANCA</w:t>
            </w:r>
          </w:p>
        </w:tc>
        <w:tc>
          <w:tcPr>
            <w:tcW w:w="359" w:type="pct"/>
            <w:tcBorders>
              <w:top w:val="nil"/>
              <w:left w:val="nil"/>
              <w:bottom w:val="single" w:sz="4" w:space="0" w:color="auto"/>
              <w:right w:val="single" w:sz="4" w:space="0" w:color="auto"/>
            </w:tcBorders>
            <w:shd w:val="clear" w:color="000000" w:fill="F2F2F2"/>
            <w:noWrap/>
            <w:hideMark/>
          </w:tcPr>
          <w:p w14:paraId="342E49FF"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6ED991CD" w14:textId="77777777" w:rsidR="001B678E" w:rsidRPr="00A16491" w:rsidRDefault="001B678E" w:rsidP="00021D5E">
            <w:pPr>
              <w:jc w:val="center"/>
              <w:rPr>
                <w:rFonts w:cs="Arial"/>
                <w:sz w:val="14"/>
                <w:szCs w:val="14"/>
              </w:rPr>
            </w:pPr>
            <w:r w:rsidRPr="00A16491">
              <w:rPr>
                <w:rFonts w:cs="Arial"/>
                <w:sz w:val="14"/>
                <w:szCs w:val="14"/>
              </w:rPr>
              <w:t>5</w:t>
            </w:r>
          </w:p>
        </w:tc>
        <w:tc>
          <w:tcPr>
            <w:tcW w:w="319" w:type="pct"/>
            <w:tcBorders>
              <w:top w:val="nil"/>
              <w:left w:val="nil"/>
              <w:bottom w:val="single" w:sz="4" w:space="0" w:color="auto"/>
              <w:right w:val="single" w:sz="4" w:space="0" w:color="auto"/>
            </w:tcBorders>
            <w:shd w:val="clear" w:color="000000" w:fill="F2F2F2"/>
            <w:noWrap/>
            <w:hideMark/>
          </w:tcPr>
          <w:p w14:paraId="2BBB6155"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hideMark/>
          </w:tcPr>
          <w:p w14:paraId="4E91B718" w14:textId="77777777" w:rsidR="001B678E" w:rsidRPr="00A16491" w:rsidRDefault="001B678E" w:rsidP="00021D5E">
            <w:pPr>
              <w:jc w:val="center"/>
              <w:rPr>
                <w:rFonts w:cs="Arial"/>
                <w:sz w:val="14"/>
                <w:szCs w:val="14"/>
              </w:rPr>
            </w:pPr>
            <w:r w:rsidRPr="00A16491">
              <w:rPr>
                <w:rFonts w:cs="Arial"/>
                <w:sz w:val="14"/>
                <w:szCs w:val="14"/>
              </w:rPr>
              <w:t>S</w:t>
            </w:r>
          </w:p>
        </w:tc>
        <w:tc>
          <w:tcPr>
            <w:tcW w:w="1146" w:type="pct"/>
            <w:tcBorders>
              <w:top w:val="nil"/>
              <w:left w:val="nil"/>
              <w:bottom w:val="single" w:sz="4" w:space="0" w:color="auto"/>
              <w:right w:val="single" w:sz="4" w:space="0" w:color="auto"/>
            </w:tcBorders>
            <w:shd w:val="clear" w:color="auto" w:fill="auto"/>
            <w:hideMark/>
          </w:tcPr>
          <w:p w14:paraId="4729FCEB" w14:textId="77777777" w:rsidR="001B678E" w:rsidRPr="00A16491" w:rsidRDefault="001B678E" w:rsidP="00021D5E">
            <w:pPr>
              <w:jc w:val="left"/>
              <w:rPr>
                <w:rFonts w:cs="Arial"/>
                <w:sz w:val="14"/>
                <w:szCs w:val="14"/>
              </w:rPr>
            </w:pPr>
            <w:r w:rsidRPr="00A16491">
              <w:rPr>
                <w:rFonts w:cs="Arial"/>
                <w:sz w:val="14"/>
                <w:szCs w:val="14"/>
              </w:rPr>
              <w:t>UF_COBRANCA</w:t>
            </w:r>
          </w:p>
        </w:tc>
        <w:tc>
          <w:tcPr>
            <w:tcW w:w="1324" w:type="pct"/>
            <w:tcBorders>
              <w:top w:val="nil"/>
              <w:left w:val="nil"/>
              <w:bottom w:val="single" w:sz="4" w:space="0" w:color="auto"/>
              <w:right w:val="single" w:sz="4" w:space="0" w:color="auto"/>
            </w:tcBorders>
            <w:shd w:val="clear" w:color="auto" w:fill="auto"/>
            <w:noWrap/>
            <w:vAlign w:val="center"/>
            <w:hideMark/>
          </w:tcPr>
          <w:p w14:paraId="30D89E1C" w14:textId="77777777" w:rsidR="001B678E" w:rsidRPr="00A16491" w:rsidRDefault="001B678E" w:rsidP="00021D5E">
            <w:pPr>
              <w:rPr>
                <w:rFonts w:cs="Arial"/>
                <w:color w:val="000000"/>
                <w:sz w:val="14"/>
                <w:szCs w:val="14"/>
              </w:rPr>
            </w:pPr>
            <w:r w:rsidRPr="00A16491">
              <w:rPr>
                <w:rFonts w:cs="Arial"/>
                <w:color w:val="000000"/>
                <w:sz w:val="14"/>
                <w:szCs w:val="14"/>
              </w:rPr>
              <w:t> </w:t>
            </w:r>
          </w:p>
        </w:tc>
      </w:tr>
      <w:tr w:rsidR="001B678E" w:rsidRPr="00A16491" w14:paraId="6FFC47A5" w14:textId="77777777" w:rsidTr="00FA3018">
        <w:trPr>
          <w:trHeight w:val="255"/>
        </w:trPr>
        <w:tc>
          <w:tcPr>
            <w:tcW w:w="1168" w:type="pct"/>
            <w:tcBorders>
              <w:top w:val="nil"/>
              <w:left w:val="single" w:sz="4" w:space="0" w:color="auto"/>
              <w:bottom w:val="single" w:sz="4" w:space="0" w:color="auto"/>
              <w:right w:val="single" w:sz="4" w:space="0" w:color="auto"/>
            </w:tcBorders>
            <w:shd w:val="clear" w:color="000000" w:fill="F2F2F2"/>
            <w:noWrap/>
            <w:hideMark/>
          </w:tcPr>
          <w:p w14:paraId="208FD0F6" w14:textId="77777777" w:rsidR="001B678E" w:rsidRPr="00A16491" w:rsidRDefault="001B678E" w:rsidP="00021D5E">
            <w:pPr>
              <w:jc w:val="left"/>
              <w:rPr>
                <w:rFonts w:cs="Arial"/>
                <w:sz w:val="14"/>
                <w:szCs w:val="14"/>
              </w:rPr>
            </w:pPr>
            <w:r w:rsidRPr="00A16491">
              <w:rPr>
                <w:rFonts w:cs="Arial"/>
                <w:sz w:val="14"/>
                <w:szCs w:val="14"/>
              </w:rPr>
              <w:t>CEP_COBRANCA</w:t>
            </w:r>
          </w:p>
        </w:tc>
        <w:tc>
          <w:tcPr>
            <w:tcW w:w="359" w:type="pct"/>
            <w:tcBorders>
              <w:top w:val="nil"/>
              <w:left w:val="nil"/>
              <w:bottom w:val="single" w:sz="4" w:space="0" w:color="auto"/>
              <w:right w:val="single" w:sz="4" w:space="0" w:color="auto"/>
            </w:tcBorders>
            <w:shd w:val="clear" w:color="000000" w:fill="F2F2F2"/>
            <w:noWrap/>
            <w:hideMark/>
          </w:tcPr>
          <w:p w14:paraId="48504017" w14:textId="77777777" w:rsidR="001B678E" w:rsidRPr="00A16491" w:rsidRDefault="001B678E" w:rsidP="00021D5E">
            <w:pPr>
              <w:jc w:val="left"/>
              <w:rPr>
                <w:rFonts w:cs="Arial"/>
                <w:sz w:val="14"/>
                <w:szCs w:val="14"/>
              </w:rPr>
            </w:pPr>
            <w:r w:rsidRPr="00A16491">
              <w:rPr>
                <w:rFonts w:cs="Arial"/>
                <w:sz w:val="14"/>
                <w:szCs w:val="14"/>
              </w:rPr>
              <w:t>varchar</w:t>
            </w:r>
          </w:p>
        </w:tc>
        <w:tc>
          <w:tcPr>
            <w:tcW w:w="420" w:type="pct"/>
            <w:tcBorders>
              <w:top w:val="nil"/>
              <w:left w:val="nil"/>
              <w:bottom w:val="single" w:sz="4" w:space="0" w:color="auto"/>
              <w:right w:val="single" w:sz="4" w:space="0" w:color="auto"/>
            </w:tcBorders>
            <w:shd w:val="clear" w:color="000000" w:fill="F2F2F2"/>
            <w:noWrap/>
            <w:hideMark/>
          </w:tcPr>
          <w:p w14:paraId="49B785B7" w14:textId="77777777" w:rsidR="001B678E" w:rsidRPr="00A16491" w:rsidRDefault="001B678E" w:rsidP="00021D5E">
            <w:pPr>
              <w:jc w:val="center"/>
              <w:rPr>
                <w:rFonts w:cs="Arial"/>
                <w:sz w:val="14"/>
                <w:szCs w:val="14"/>
              </w:rPr>
            </w:pPr>
            <w:r w:rsidRPr="00A16491">
              <w:rPr>
                <w:rFonts w:cs="Arial"/>
                <w:sz w:val="14"/>
                <w:szCs w:val="14"/>
              </w:rPr>
              <w:t>15</w:t>
            </w:r>
          </w:p>
        </w:tc>
        <w:tc>
          <w:tcPr>
            <w:tcW w:w="319" w:type="pct"/>
            <w:tcBorders>
              <w:top w:val="nil"/>
              <w:left w:val="nil"/>
              <w:bottom w:val="single" w:sz="4" w:space="0" w:color="auto"/>
              <w:right w:val="single" w:sz="4" w:space="0" w:color="auto"/>
            </w:tcBorders>
            <w:shd w:val="clear" w:color="000000" w:fill="F2F2F2"/>
            <w:noWrap/>
            <w:hideMark/>
          </w:tcPr>
          <w:p w14:paraId="20918710" w14:textId="77777777" w:rsidR="001B678E" w:rsidRPr="00A16491" w:rsidRDefault="001B678E" w:rsidP="00021D5E">
            <w:pPr>
              <w:jc w:val="center"/>
              <w:rPr>
                <w:rFonts w:cs="Arial"/>
                <w:sz w:val="14"/>
                <w:szCs w:val="14"/>
              </w:rPr>
            </w:pPr>
            <w:r w:rsidRPr="00A16491">
              <w:rPr>
                <w:rFonts w:cs="Arial"/>
                <w:sz w:val="14"/>
                <w:szCs w:val="14"/>
              </w:rPr>
              <w:t> N</w:t>
            </w:r>
          </w:p>
        </w:tc>
        <w:tc>
          <w:tcPr>
            <w:tcW w:w="264" w:type="pct"/>
            <w:tcBorders>
              <w:top w:val="nil"/>
              <w:left w:val="nil"/>
              <w:bottom w:val="single" w:sz="4" w:space="0" w:color="auto"/>
              <w:right w:val="single" w:sz="4" w:space="0" w:color="auto"/>
            </w:tcBorders>
            <w:shd w:val="clear" w:color="000000" w:fill="F2F2F2"/>
            <w:noWrap/>
            <w:hideMark/>
          </w:tcPr>
          <w:p w14:paraId="09F73287" w14:textId="77777777" w:rsidR="001B678E" w:rsidRPr="00A16491" w:rsidRDefault="001B678E" w:rsidP="00021D5E">
            <w:pPr>
              <w:jc w:val="center"/>
              <w:rPr>
                <w:rFonts w:cs="Arial"/>
                <w:sz w:val="14"/>
                <w:szCs w:val="14"/>
              </w:rPr>
            </w:pPr>
            <w:r w:rsidRPr="00A16491">
              <w:rPr>
                <w:rFonts w:cs="Arial"/>
                <w:sz w:val="14"/>
                <w:szCs w:val="14"/>
              </w:rPr>
              <w:t>S </w:t>
            </w:r>
          </w:p>
        </w:tc>
        <w:tc>
          <w:tcPr>
            <w:tcW w:w="1146" w:type="pct"/>
            <w:tcBorders>
              <w:top w:val="nil"/>
              <w:left w:val="nil"/>
              <w:bottom w:val="single" w:sz="4" w:space="0" w:color="auto"/>
              <w:right w:val="single" w:sz="4" w:space="0" w:color="auto"/>
            </w:tcBorders>
            <w:shd w:val="clear" w:color="auto" w:fill="auto"/>
            <w:hideMark/>
          </w:tcPr>
          <w:p w14:paraId="6B5A23FB" w14:textId="77777777" w:rsidR="001B678E" w:rsidRPr="00A16491" w:rsidRDefault="001B678E" w:rsidP="00021D5E">
            <w:pPr>
              <w:jc w:val="left"/>
              <w:rPr>
                <w:rFonts w:cs="Arial"/>
                <w:sz w:val="14"/>
                <w:szCs w:val="14"/>
              </w:rPr>
            </w:pPr>
            <w:r w:rsidRPr="00A16491">
              <w:rPr>
                <w:rFonts w:cs="Arial"/>
                <w:sz w:val="14"/>
                <w:szCs w:val="14"/>
              </w:rPr>
              <w:t>CEP_COBRANCA</w:t>
            </w:r>
          </w:p>
        </w:tc>
        <w:tc>
          <w:tcPr>
            <w:tcW w:w="1324" w:type="pct"/>
            <w:tcBorders>
              <w:top w:val="nil"/>
              <w:left w:val="nil"/>
              <w:bottom w:val="single" w:sz="4" w:space="0" w:color="auto"/>
              <w:right w:val="single" w:sz="4" w:space="0" w:color="auto"/>
            </w:tcBorders>
            <w:shd w:val="clear" w:color="auto" w:fill="auto"/>
            <w:noWrap/>
            <w:vAlign w:val="center"/>
            <w:hideMark/>
          </w:tcPr>
          <w:p w14:paraId="7C234433" w14:textId="4CE57FFE" w:rsidR="001B678E" w:rsidRPr="00A16491" w:rsidRDefault="008E1F8D" w:rsidP="008E1F8D">
            <w:pPr>
              <w:rPr>
                <w:rFonts w:cs="Arial"/>
                <w:color w:val="0000FF"/>
                <w:sz w:val="14"/>
                <w:szCs w:val="14"/>
                <w:u w:val="single"/>
              </w:rPr>
            </w:pPr>
            <w:r w:rsidRPr="007A5469">
              <w:rPr>
                <w:rFonts w:cs="Arial"/>
                <w:sz w:val="14"/>
                <w:szCs w:val="14"/>
              </w:rPr>
              <w:t xml:space="preserve">Vide item </w:t>
            </w:r>
            <w:hyperlink w:anchor="_Normalizações_de_Registros" w:history="1">
              <w:r w:rsidRPr="007A5469">
                <w:rPr>
                  <w:rStyle w:val="Hyperlink"/>
                  <w:rFonts w:cs="Arial"/>
                  <w:sz w:val="14"/>
                  <w:szCs w:val="14"/>
                </w:rPr>
                <w:t xml:space="preserve">Normalizações de Registros - </w:t>
              </w:r>
              <w:r>
                <w:rPr>
                  <w:rStyle w:val="Hyperlink"/>
                  <w:rFonts w:cs="Arial"/>
                  <w:sz w:val="14"/>
                  <w:szCs w:val="14"/>
                </w:rPr>
                <w:t>CEP</w:t>
              </w:r>
            </w:hyperlink>
          </w:p>
        </w:tc>
      </w:tr>
      <w:tr w:rsidR="001B678E" w:rsidRPr="00A16491" w14:paraId="2CA686E6" w14:textId="77777777" w:rsidTr="00FA3018">
        <w:trPr>
          <w:trHeight w:val="255"/>
        </w:trPr>
        <w:tc>
          <w:tcPr>
            <w:tcW w:w="1168" w:type="pct"/>
            <w:tcBorders>
              <w:top w:val="single" w:sz="4" w:space="0" w:color="auto"/>
              <w:left w:val="single" w:sz="4" w:space="0" w:color="auto"/>
              <w:bottom w:val="single" w:sz="4" w:space="0" w:color="auto"/>
              <w:right w:val="single" w:sz="4" w:space="0" w:color="auto"/>
            </w:tcBorders>
            <w:shd w:val="clear" w:color="000000" w:fill="F2F2F2"/>
            <w:noWrap/>
            <w:hideMark/>
          </w:tcPr>
          <w:p w14:paraId="685C96D5" w14:textId="77777777" w:rsidR="001B678E" w:rsidRPr="00A16491" w:rsidRDefault="001B678E" w:rsidP="00021D5E">
            <w:pPr>
              <w:jc w:val="left"/>
              <w:rPr>
                <w:rFonts w:cs="Arial"/>
                <w:sz w:val="14"/>
                <w:szCs w:val="14"/>
              </w:rPr>
            </w:pPr>
            <w:r w:rsidRPr="00A16491">
              <w:rPr>
                <w:rFonts w:cs="Arial"/>
                <w:sz w:val="14"/>
                <w:szCs w:val="14"/>
              </w:rPr>
              <w:t>INPUT_ID</w:t>
            </w:r>
          </w:p>
        </w:tc>
        <w:tc>
          <w:tcPr>
            <w:tcW w:w="359" w:type="pct"/>
            <w:tcBorders>
              <w:top w:val="single" w:sz="4" w:space="0" w:color="auto"/>
              <w:left w:val="nil"/>
              <w:bottom w:val="single" w:sz="4" w:space="0" w:color="auto"/>
              <w:right w:val="single" w:sz="4" w:space="0" w:color="auto"/>
            </w:tcBorders>
            <w:shd w:val="clear" w:color="000000" w:fill="F2F2F2"/>
            <w:noWrap/>
            <w:hideMark/>
          </w:tcPr>
          <w:p w14:paraId="4313599F" w14:textId="77777777" w:rsidR="001B678E" w:rsidRPr="00A16491" w:rsidRDefault="001B678E" w:rsidP="00021D5E">
            <w:pPr>
              <w:jc w:val="left"/>
              <w:rPr>
                <w:rFonts w:cs="Arial"/>
                <w:sz w:val="14"/>
                <w:szCs w:val="14"/>
              </w:rPr>
            </w:pPr>
            <w:r w:rsidRPr="00A16491">
              <w:rPr>
                <w:rFonts w:cs="Arial"/>
                <w:sz w:val="14"/>
                <w:szCs w:val="14"/>
              </w:rPr>
              <w:t>Number</w:t>
            </w:r>
          </w:p>
        </w:tc>
        <w:tc>
          <w:tcPr>
            <w:tcW w:w="420" w:type="pct"/>
            <w:tcBorders>
              <w:top w:val="single" w:sz="4" w:space="0" w:color="auto"/>
              <w:left w:val="nil"/>
              <w:bottom w:val="single" w:sz="4" w:space="0" w:color="auto"/>
              <w:right w:val="single" w:sz="4" w:space="0" w:color="auto"/>
            </w:tcBorders>
            <w:shd w:val="clear" w:color="000000" w:fill="F2F2F2"/>
            <w:noWrap/>
            <w:hideMark/>
          </w:tcPr>
          <w:p w14:paraId="58620659" w14:textId="77777777" w:rsidR="001B678E" w:rsidRPr="00A16491" w:rsidRDefault="001B678E" w:rsidP="00021D5E">
            <w:pPr>
              <w:jc w:val="center"/>
              <w:rPr>
                <w:rFonts w:cs="Arial"/>
                <w:sz w:val="14"/>
                <w:szCs w:val="14"/>
              </w:rPr>
            </w:pPr>
            <w:r w:rsidRPr="00A16491">
              <w:rPr>
                <w:rFonts w:cs="Arial"/>
                <w:sz w:val="14"/>
                <w:szCs w:val="14"/>
              </w:rPr>
              <w:t>20</w:t>
            </w:r>
          </w:p>
        </w:tc>
        <w:tc>
          <w:tcPr>
            <w:tcW w:w="319" w:type="pct"/>
            <w:tcBorders>
              <w:top w:val="single" w:sz="4" w:space="0" w:color="auto"/>
              <w:left w:val="nil"/>
              <w:bottom w:val="single" w:sz="4" w:space="0" w:color="auto"/>
              <w:right w:val="single" w:sz="4" w:space="0" w:color="auto"/>
            </w:tcBorders>
            <w:shd w:val="clear" w:color="000000" w:fill="F2F2F2"/>
            <w:noWrap/>
            <w:hideMark/>
          </w:tcPr>
          <w:p w14:paraId="439A5927" w14:textId="77777777" w:rsidR="001B678E" w:rsidRPr="00A16491" w:rsidRDefault="001B678E" w:rsidP="00021D5E">
            <w:pPr>
              <w:jc w:val="center"/>
              <w:rPr>
                <w:rFonts w:cs="Arial"/>
                <w:sz w:val="14"/>
                <w:szCs w:val="14"/>
              </w:rPr>
            </w:pPr>
            <w:r w:rsidRPr="00A16491">
              <w:rPr>
                <w:rFonts w:cs="Arial"/>
                <w:sz w:val="14"/>
                <w:szCs w:val="14"/>
              </w:rPr>
              <w:t>N</w:t>
            </w:r>
          </w:p>
        </w:tc>
        <w:tc>
          <w:tcPr>
            <w:tcW w:w="264" w:type="pct"/>
            <w:tcBorders>
              <w:top w:val="single" w:sz="4" w:space="0" w:color="auto"/>
              <w:left w:val="nil"/>
              <w:bottom w:val="single" w:sz="4" w:space="0" w:color="auto"/>
              <w:right w:val="single" w:sz="4" w:space="0" w:color="auto"/>
            </w:tcBorders>
            <w:shd w:val="clear" w:color="000000" w:fill="F2F2F2"/>
            <w:noWrap/>
            <w:hideMark/>
          </w:tcPr>
          <w:p w14:paraId="135AF853" w14:textId="77777777" w:rsidR="001B678E" w:rsidRPr="00A16491" w:rsidRDefault="001B678E" w:rsidP="00021D5E">
            <w:pPr>
              <w:jc w:val="center"/>
              <w:rPr>
                <w:rFonts w:cs="Arial"/>
                <w:sz w:val="14"/>
                <w:szCs w:val="14"/>
              </w:rPr>
            </w:pPr>
            <w:r w:rsidRPr="00A16491">
              <w:rPr>
                <w:rFonts w:cs="Arial"/>
                <w:sz w:val="14"/>
                <w:szCs w:val="14"/>
              </w:rPr>
              <w:t>N</w:t>
            </w:r>
          </w:p>
        </w:tc>
        <w:tc>
          <w:tcPr>
            <w:tcW w:w="1146" w:type="pct"/>
            <w:tcBorders>
              <w:top w:val="single" w:sz="4" w:space="0" w:color="auto"/>
              <w:left w:val="nil"/>
              <w:bottom w:val="single" w:sz="4" w:space="0" w:color="auto"/>
              <w:right w:val="single" w:sz="4" w:space="0" w:color="auto"/>
            </w:tcBorders>
            <w:shd w:val="clear" w:color="auto" w:fill="auto"/>
            <w:hideMark/>
          </w:tcPr>
          <w:p w14:paraId="23F542C0" w14:textId="77777777" w:rsidR="001B678E" w:rsidRPr="00A16491" w:rsidRDefault="001B678E" w:rsidP="00021D5E">
            <w:pPr>
              <w:jc w:val="left"/>
              <w:rPr>
                <w:rFonts w:cs="Arial"/>
                <w:sz w:val="14"/>
                <w:szCs w:val="14"/>
              </w:rPr>
            </w:pPr>
            <w:r w:rsidRPr="00A16491">
              <w:rPr>
                <w:rFonts w:cs="Arial"/>
                <w:sz w:val="14"/>
                <w:szCs w:val="14"/>
              </w:rPr>
              <w:t>contador</w:t>
            </w:r>
          </w:p>
        </w:tc>
        <w:tc>
          <w:tcPr>
            <w:tcW w:w="1324" w:type="pct"/>
            <w:tcBorders>
              <w:top w:val="single" w:sz="4" w:space="0" w:color="auto"/>
              <w:left w:val="nil"/>
              <w:bottom w:val="single" w:sz="4" w:space="0" w:color="auto"/>
              <w:right w:val="single" w:sz="4" w:space="0" w:color="auto"/>
            </w:tcBorders>
            <w:shd w:val="clear" w:color="auto" w:fill="auto"/>
            <w:hideMark/>
          </w:tcPr>
          <w:p w14:paraId="130E74E1" w14:textId="77777777" w:rsidR="001B678E" w:rsidRPr="00A16491" w:rsidRDefault="001B678E" w:rsidP="00021D5E">
            <w:pPr>
              <w:jc w:val="left"/>
              <w:rPr>
                <w:rFonts w:cs="Arial"/>
                <w:sz w:val="14"/>
                <w:szCs w:val="14"/>
              </w:rPr>
            </w:pPr>
            <w:r w:rsidRPr="00A16491">
              <w:rPr>
                <w:rFonts w:cs="Arial"/>
                <w:sz w:val="14"/>
                <w:szCs w:val="14"/>
              </w:rPr>
              <w:t>Identificação RAID do arquivo que contém o registro</w:t>
            </w:r>
          </w:p>
        </w:tc>
      </w:tr>
    </w:tbl>
    <w:p w14:paraId="4695327A" w14:textId="75F6A2A2" w:rsidR="00B95DE1" w:rsidRDefault="00B95DE1" w:rsidP="00596BE6">
      <w:pPr>
        <w:rPr>
          <w:rFonts w:cs="Arial"/>
          <w:lang w:eastAsia="en-US"/>
        </w:rPr>
      </w:pPr>
    </w:p>
    <w:p w14:paraId="11CA1F69" w14:textId="77777777" w:rsidR="00B95DE1" w:rsidRDefault="00B95DE1">
      <w:pPr>
        <w:jc w:val="left"/>
        <w:rPr>
          <w:rFonts w:cs="Arial"/>
          <w:lang w:eastAsia="en-US"/>
        </w:rPr>
      </w:pPr>
      <w:r>
        <w:rPr>
          <w:rFonts w:cs="Arial"/>
          <w:lang w:eastAsia="en-US"/>
        </w:rPr>
        <w:br w:type="page"/>
      </w:r>
    </w:p>
    <w:p w14:paraId="10105D14" w14:textId="5374563D" w:rsidR="009D1EEF" w:rsidRPr="00596BE6" w:rsidRDefault="00E00528" w:rsidP="000A0C31">
      <w:pPr>
        <w:pStyle w:val="Heading3"/>
      </w:pPr>
      <w:bookmarkStart w:id="38" w:name="_Toc499303901"/>
      <w:r>
        <w:lastRenderedPageBreak/>
        <w:t>RQN3</w:t>
      </w:r>
      <w:r w:rsidR="009D1EEF" w:rsidRPr="00596BE6">
        <w:t xml:space="preserve">2 – Carga dos arquivos </w:t>
      </w:r>
      <w:r w:rsidR="009D1EEF">
        <w:t>BOV</w:t>
      </w:r>
      <w:bookmarkEnd w:id="38"/>
    </w:p>
    <w:p w14:paraId="5ECF8D0C" w14:textId="77777777" w:rsidR="009D1EEF" w:rsidRPr="00153785" w:rsidRDefault="009D1EEF" w:rsidP="00C01C97">
      <w:pPr>
        <w:rPr>
          <w:rFonts w:cs="Arial"/>
        </w:rPr>
      </w:pPr>
    </w:p>
    <w:p w14:paraId="5B62FBD2" w14:textId="48182EBE" w:rsidR="009D1EEF" w:rsidRPr="00153785" w:rsidRDefault="009D1EEF" w:rsidP="00D226EA">
      <w:pPr>
        <w:pStyle w:val="Heading4"/>
      </w:pPr>
      <w:bookmarkStart w:id="39" w:name="_Toc499303902"/>
      <w:r>
        <w:t>RGN</w:t>
      </w:r>
      <w:r w:rsidR="00E00528">
        <w:t>52</w:t>
      </w:r>
      <w:r w:rsidRPr="00153785">
        <w:t xml:space="preserve"> – Processo de carga arquivo </w:t>
      </w:r>
      <w:r>
        <w:t>BOV</w:t>
      </w:r>
      <w:bookmarkEnd w:id="39"/>
    </w:p>
    <w:p w14:paraId="7F6387CB" w14:textId="77777777" w:rsidR="009D1EEF" w:rsidRPr="00153785" w:rsidRDefault="009D1EEF" w:rsidP="00C01C97">
      <w:pPr>
        <w:rPr>
          <w:rFonts w:cs="Arial"/>
        </w:rPr>
      </w:pPr>
    </w:p>
    <w:p w14:paraId="7E53AFCB" w14:textId="77777777" w:rsidR="00001DFD" w:rsidRPr="00001DFD" w:rsidRDefault="00001DFD" w:rsidP="00C01C97">
      <w:pPr>
        <w:rPr>
          <w:rFonts w:cs="Arial"/>
        </w:rPr>
      </w:pPr>
      <w:r w:rsidRPr="00001DFD">
        <w:rPr>
          <w:rFonts w:cs="Arial"/>
        </w:rPr>
        <w:t>Os relatorios de ativação/migração da BOV 105, 129, 36,254 e 128 deverão ser carregados no sistema FMS de forma incremental diário mantendo 12 meses de histórico.</w:t>
      </w:r>
    </w:p>
    <w:p w14:paraId="24641D21" w14:textId="77777777" w:rsidR="009D1EEF" w:rsidRPr="00153785" w:rsidRDefault="009D1EEF" w:rsidP="00C01C97">
      <w:pPr>
        <w:rPr>
          <w:rFonts w:cs="Arial"/>
        </w:rPr>
      </w:pPr>
    </w:p>
    <w:p w14:paraId="2FBE4B2A" w14:textId="77777777" w:rsidR="009D1EEF" w:rsidRPr="00153785" w:rsidRDefault="009D1EEF" w:rsidP="00C01C97">
      <w:pPr>
        <w:rPr>
          <w:rFonts w:cs="Arial"/>
        </w:rPr>
      </w:pPr>
      <w:r w:rsidRPr="00153785">
        <w:rPr>
          <w:rFonts w:cs="Arial"/>
        </w:rPr>
        <w:t>Os detalhes do controle de carga estão descritos nas tabelas a seguir:</w:t>
      </w:r>
    </w:p>
    <w:p w14:paraId="32564B5F" w14:textId="77777777" w:rsidR="009D1EEF" w:rsidRPr="00153785" w:rsidRDefault="009D1EEF" w:rsidP="00C01C97">
      <w:pPr>
        <w:rPr>
          <w:rFonts w:cs="Arial"/>
        </w:rPr>
      </w:pPr>
    </w:p>
    <w:p w14:paraId="33964F6F" w14:textId="77777777" w:rsidR="009D1EEF" w:rsidRPr="00153785" w:rsidRDefault="009D1EEF"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9D1EEF" w:rsidRPr="00153785" w14:paraId="3C4C552D" w14:textId="77777777" w:rsidTr="00A644F5">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28721996" w14:textId="77777777" w:rsidR="009D1EEF" w:rsidRPr="00153785" w:rsidRDefault="009D1EEF" w:rsidP="00C01C97">
            <w:pPr>
              <w:jc w:val="center"/>
              <w:rPr>
                <w:rFonts w:cs="Arial"/>
                <w:b/>
                <w:bCs/>
                <w:color w:val="000000"/>
                <w:sz w:val="20"/>
                <w:szCs w:val="20"/>
              </w:rPr>
            </w:pPr>
            <w:r w:rsidRPr="00153785">
              <w:rPr>
                <w:rFonts w:cs="Arial"/>
                <w:b/>
                <w:bCs/>
                <w:color w:val="000000"/>
                <w:sz w:val="20"/>
                <w:szCs w:val="20"/>
              </w:rPr>
              <w:t>Carga</w:t>
            </w:r>
          </w:p>
        </w:tc>
      </w:tr>
      <w:tr w:rsidR="009D1EEF" w:rsidRPr="00153785" w14:paraId="0BD46BB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576C7657"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7704BD05" w14:textId="3BCFB777" w:rsidR="009D1EEF" w:rsidRPr="00153785" w:rsidRDefault="009D1EEF" w:rsidP="00C01C97">
            <w:pPr>
              <w:rPr>
                <w:rFonts w:cs="Arial"/>
                <w:color w:val="000000"/>
                <w:sz w:val="20"/>
                <w:szCs w:val="20"/>
              </w:rPr>
            </w:pPr>
            <w:r>
              <w:rPr>
                <w:rFonts w:cs="Arial"/>
                <w:color w:val="000000"/>
                <w:sz w:val="20"/>
                <w:szCs w:val="20"/>
              </w:rPr>
              <w:t>BOV Unificad</w:t>
            </w:r>
            <w:r w:rsidR="0069072C">
              <w:rPr>
                <w:rFonts w:cs="Arial"/>
                <w:color w:val="000000"/>
                <w:sz w:val="20"/>
                <w:szCs w:val="20"/>
              </w:rPr>
              <w:t>a</w:t>
            </w:r>
          </w:p>
        </w:tc>
      </w:tr>
      <w:tr w:rsidR="009D1EEF" w:rsidRPr="00153785" w14:paraId="337FE20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F3531E8"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66C876BB" w14:textId="3B9B1F83" w:rsidR="009D1EEF" w:rsidRPr="00153785" w:rsidRDefault="008B4C5D" w:rsidP="00C01C97">
            <w:pPr>
              <w:rPr>
                <w:rFonts w:cs="Arial"/>
                <w:color w:val="000000"/>
                <w:sz w:val="20"/>
                <w:szCs w:val="20"/>
              </w:rPr>
            </w:pPr>
            <w:r>
              <w:rPr>
                <w:rFonts w:cs="Arial"/>
                <w:color w:val="000000"/>
                <w:sz w:val="20"/>
                <w:szCs w:val="20"/>
              </w:rPr>
              <w:t>Ctrl_LD_</w:t>
            </w:r>
            <w:r w:rsidR="0028440A">
              <w:rPr>
                <w:rFonts w:cs="Arial"/>
                <w:color w:val="000000"/>
                <w:sz w:val="20"/>
                <w:szCs w:val="20"/>
              </w:rPr>
              <w:t>BOV_UNIFICAD</w:t>
            </w:r>
            <w:r w:rsidR="0069072C">
              <w:rPr>
                <w:rFonts w:cs="Arial"/>
                <w:color w:val="000000"/>
                <w:sz w:val="20"/>
                <w:szCs w:val="20"/>
              </w:rPr>
              <w:t>A</w:t>
            </w:r>
          </w:p>
        </w:tc>
      </w:tr>
      <w:tr w:rsidR="009D1EEF" w:rsidRPr="00153785" w14:paraId="1268429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4C0F6802"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0615EE6B" w14:textId="32885F77" w:rsidR="009D1EEF" w:rsidRPr="00153785" w:rsidRDefault="009D1EEF" w:rsidP="00C01C97">
            <w:pPr>
              <w:rPr>
                <w:rFonts w:cs="Arial"/>
                <w:color w:val="000000"/>
                <w:sz w:val="20"/>
                <w:szCs w:val="20"/>
              </w:rPr>
            </w:pPr>
            <w:r w:rsidRPr="00153785">
              <w:rPr>
                <w:rFonts w:cs="Arial"/>
                <w:color w:val="000000"/>
                <w:sz w:val="20"/>
                <w:szCs w:val="20"/>
              </w:rPr>
              <w:t>LD_</w:t>
            </w:r>
            <w:r w:rsidR="0028440A">
              <w:rPr>
                <w:rFonts w:cs="Arial"/>
                <w:color w:val="000000"/>
                <w:sz w:val="20"/>
                <w:szCs w:val="20"/>
              </w:rPr>
              <w:t>BOV_UNIFICAD</w:t>
            </w:r>
            <w:r w:rsidR="0069072C">
              <w:rPr>
                <w:rFonts w:cs="Arial"/>
                <w:color w:val="000000"/>
                <w:sz w:val="20"/>
                <w:szCs w:val="20"/>
              </w:rPr>
              <w:t>A</w:t>
            </w:r>
          </w:p>
        </w:tc>
      </w:tr>
      <w:tr w:rsidR="009D1EEF" w:rsidRPr="00153785" w14:paraId="1096BB58" w14:textId="77777777" w:rsidTr="00A644F5">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44D015F1"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7DE68C06" w14:textId="77777777" w:rsidR="009D1EEF" w:rsidRPr="00153785" w:rsidRDefault="009D1EEF" w:rsidP="00C01C97">
            <w:pPr>
              <w:rPr>
                <w:rFonts w:cs="Arial"/>
                <w:color w:val="000000"/>
                <w:sz w:val="20"/>
                <w:szCs w:val="20"/>
              </w:rPr>
            </w:pPr>
            <w:r w:rsidRPr="00153785">
              <w:rPr>
                <w:rFonts w:cs="Arial"/>
                <w:color w:val="000000"/>
                <w:sz w:val="20"/>
                <w:szCs w:val="20"/>
              </w:rPr>
              <w:t>Texto (CSV)</w:t>
            </w:r>
          </w:p>
        </w:tc>
      </w:tr>
      <w:tr w:rsidR="009D1EEF" w:rsidRPr="00153785" w14:paraId="78028E58" w14:textId="77777777" w:rsidTr="00A644F5">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019DC782"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bottom"/>
          </w:tcPr>
          <w:p w14:paraId="1CFB83F8" w14:textId="350255B5" w:rsidR="009D1EEF" w:rsidRPr="00003D61" w:rsidRDefault="0069072C" w:rsidP="00C01C97">
            <w:pPr>
              <w:rPr>
                <w:rFonts w:ascii="Calibri" w:hAnsi="Calibri" w:cs="Calibri"/>
                <w:color w:val="000000"/>
                <w:sz w:val="18"/>
                <w:szCs w:val="18"/>
              </w:rPr>
            </w:pPr>
            <w:r w:rsidRPr="00003D61">
              <w:rPr>
                <w:rFonts w:ascii="Calibri" w:hAnsi="Calibri" w:cs="Calibri"/>
                <w:color w:val="000000"/>
                <w:sz w:val="18"/>
                <w:szCs w:val="18"/>
              </w:rPr>
              <w:t>BASE_BOV_UNIFICADA</w:t>
            </w:r>
            <w:r w:rsidR="009D1EEF" w:rsidRPr="00003D61">
              <w:rPr>
                <w:rFonts w:ascii="Calibri" w:hAnsi="Calibri" w:cs="Calibri"/>
                <w:color w:val="000000"/>
                <w:sz w:val="18"/>
                <w:szCs w:val="18"/>
              </w:rPr>
              <w:t>_YYYYMMDD.xlsx</w:t>
            </w:r>
          </w:p>
        </w:tc>
      </w:tr>
      <w:tr w:rsidR="009D1EEF" w:rsidRPr="00153785" w14:paraId="1367465C"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51BB5BA"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bottom"/>
          </w:tcPr>
          <w:p w14:paraId="63176414" w14:textId="7D236A54" w:rsidR="009D1EEF" w:rsidRPr="00003D61" w:rsidRDefault="0069072C" w:rsidP="00C01C97">
            <w:pPr>
              <w:rPr>
                <w:rFonts w:ascii="Calibri" w:hAnsi="Calibri" w:cs="Calibri"/>
                <w:color w:val="000000"/>
                <w:sz w:val="18"/>
                <w:szCs w:val="18"/>
              </w:rPr>
            </w:pPr>
            <w:r w:rsidRPr="00003D61">
              <w:rPr>
                <w:rFonts w:ascii="Calibri" w:hAnsi="Calibri" w:cs="Calibri"/>
                <w:color w:val="000000"/>
                <w:sz w:val="18"/>
                <w:szCs w:val="18"/>
              </w:rPr>
              <w:t>BASE_BOV_UNIFICADA</w:t>
            </w:r>
            <w:r w:rsidR="009D1EEF" w:rsidRPr="00003D61">
              <w:rPr>
                <w:rFonts w:ascii="Calibri" w:hAnsi="Calibri" w:cs="Calibri"/>
                <w:color w:val="000000"/>
                <w:sz w:val="18"/>
                <w:szCs w:val="18"/>
              </w:rPr>
              <w:t>_20171023.xlsx</w:t>
            </w:r>
          </w:p>
        </w:tc>
      </w:tr>
      <w:tr w:rsidR="009D1EEF" w:rsidRPr="00153785" w14:paraId="1B24C99D"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C02EAE5"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16FA4B3B" w14:textId="119D383D" w:rsidR="009D1EEF" w:rsidRPr="00153785" w:rsidRDefault="009D1EEF" w:rsidP="00C01C97">
            <w:pPr>
              <w:rPr>
                <w:rFonts w:cs="Arial"/>
                <w:color w:val="000000"/>
                <w:sz w:val="20"/>
                <w:szCs w:val="20"/>
              </w:rPr>
            </w:pPr>
            <w:r>
              <w:rPr>
                <w:rFonts w:cs="Arial"/>
                <w:color w:val="000000"/>
                <w:sz w:val="20"/>
                <w:szCs w:val="20"/>
              </w:rPr>
              <w:t>${DIR_DADOS}/</w:t>
            </w:r>
            <w:r w:rsidR="0028440A">
              <w:rPr>
                <w:rFonts w:cs="Arial"/>
                <w:color w:val="000000"/>
                <w:sz w:val="20"/>
                <w:szCs w:val="20"/>
              </w:rPr>
              <w:t>bov/unificado</w:t>
            </w:r>
            <w:r w:rsidRPr="00153785">
              <w:rPr>
                <w:rFonts w:cs="Arial"/>
                <w:color w:val="000000"/>
                <w:sz w:val="20"/>
                <w:szCs w:val="20"/>
              </w:rPr>
              <w:t>/in</w:t>
            </w:r>
          </w:p>
        </w:tc>
      </w:tr>
      <w:tr w:rsidR="009D1EEF" w:rsidRPr="00153785" w14:paraId="657CF46A"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D5741D5"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47857241" w14:textId="4318C2A9" w:rsidR="009D1EEF" w:rsidRPr="00153785" w:rsidRDefault="009D1EEF" w:rsidP="00C01C97">
            <w:pPr>
              <w:rPr>
                <w:rFonts w:cs="Arial"/>
                <w:color w:val="000000"/>
                <w:sz w:val="20"/>
                <w:szCs w:val="20"/>
              </w:rPr>
            </w:pPr>
            <w:r w:rsidRPr="00153785">
              <w:rPr>
                <w:rFonts w:cs="Arial"/>
                <w:color w:val="000000"/>
                <w:sz w:val="20"/>
                <w:szCs w:val="20"/>
              </w:rPr>
              <w:t>${DIR_DADOS}/</w:t>
            </w:r>
            <w:r w:rsidR="0028440A">
              <w:rPr>
                <w:rFonts w:cs="Arial"/>
                <w:color w:val="000000"/>
                <w:sz w:val="20"/>
                <w:szCs w:val="20"/>
              </w:rPr>
              <w:t>bov/unificado</w:t>
            </w:r>
            <w:r w:rsidRPr="00153785">
              <w:rPr>
                <w:rFonts w:cs="Arial"/>
                <w:color w:val="000000"/>
                <w:sz w:val="20"/>
                <w:szCs w:val="20"/>
              </w:rPr>
              <w:t>/out</w:t>
            </w:r>
          </w:p>
        </w:tc>
      </w:tr>
      <w:tr w:rsidR="009D1EEF" w:rsidRPr="00153785" w14:paraId="5F7E5F95"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5B96752"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34BD5BFA" w14:textId="0E03A670" w:rsidR="009D1EEF" w:rsidRPr="00153785" w:rsidRDefault="009D1EEF" w:rsidP="00C01C97">
            <w:pPr>
              <w:rPr>
                <w:rFonts w:cs="Arial"/>
                <w:color w:val="000000"/>
                <w:sz w:val="20"/>
                <w:szCs w:val="20"/>
              </w:rPr>
            </w:pPr>
            <w:r w:rsidRPr="00153785">
              <w:rPr>
                <w:rFonts w:cs="Arial"/>
                <w:color w:val="000000"/>
                <w:sz w:val="20"/>
                <w:szCs w:val="20"/>
              </w:rPr>
              <w:t>${DIR_DADOS}/</w:t>
            </w:r>
            <w:r w:rsidR="0028440A">
              <w:rPr>
                <w:rFonts w:cs="Arial"/>
                <w:color w:val="000000"/>
                <w:sz w:val="20"/>
                <w:szCs w:val="20"/>
              </w:rPr>
              <w:t>bov/unificado</w:t>
            </w:r>
            <w:r w:rsidRPr="00153785">
              <w:rPr>
                <w:rFonts w:cs="Arial"/>
                <w:color w:val="000000"/>
                <w:sz w:val="20"/>
                <w:szCs w:val="20"/>
              </w:rPr>
              <w:t>/err</w:t>
            </w:r>
          </w:p>
        </w:tc>
      </w:tr>
      <w:tr w:rsidR="009D1EEF" w:rsidRPr="00153785" w14:paraId="2F5FD1B3"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E25C833"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5A7E03AC" w14:textId="3274A345" w:rsidR="009D1EEF" w:rsidRPr="00153785" w:rsidRDefault="00A503CF" w:rsidP="00C01C97">
            <w:pPr>
              <w:rPr>
                <w:rFonts w:cs="Arial"/>
                <w:color w:val="000000"/>
                <w:sz w:val="20"/>
                <w:szCs w:val="20"/>
              </w:rPr>
            </w:pPr>
            <w:r>
              <w:rPr>
                <w:rFonts w:cs="Arial"/>
                <w:color w:val="000000"/>
                <w:sz w:val="20"/>
                <w:szCs w:val="20"/>
              </w:rPr>
              <w:t>Diário</w:t>
            </w:r>
          </w:p>
        </w:tc>
      </w:tr>
      <w:tr w:rsidR="009D1EEF" w:rsidRPr="00153785" w14:paraId="109BEF9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09FC8F4E"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39125D8E" w14:textId="77777777" w:rsidR="009D1EEF" w:rsidRPr="00153785" w:rsidRDefault="009D1EEF" w:rsidP="00C01C97">
            <w:pPr>
              <w:rPr>
                <w:rFonts w:cs="Arial"/>
                <w:color w:val="000000"/>
                <w:sz w:val="20"/>
                <w:szCs w:val="20"/>
              </w:rPr>
            </w:pPr>
            <w:r w:rsidRPr="00153785">
              <w:rPr>
                <w:rFonts w:cs="Arial"/>
                <w:color w:val="000000"/>
                <w:sz w:val="20"/>
                <w:szCs w:val="20"/>
              </w:rPr>
              <w:t>Não</w:t>
            </w:r>
          </w:p>
        </w:tc>
      </w:tr>
      <w:tr w:rsidR="009D1EEF" w:rsidRPr="00153785" w14:paraId="2FC695B9"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49438059"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3D9F9FE9" w14:textId="77777777" w:rsidR="009D1EEF" w:rsidRPr="00153785" w:rsidRDefault="009D1EEF" w:rsidP="00C01C97">
            <w:pPr>
              <w:rPr>
                <w:rFonts w:cs="Arial"/>
                <w:color w:val="000000"/>
                <w:sz w:val="20"/>
                <w:szCs w:val="20"/>
              </w:rPr>
            </w:pPr>
            <w:r>
              <w:rPr>
                <w:rFonts w:cs="Arial"/>
                <w:color w:val="000000"/>
                <w:sz w:val="20"/>
                <w:szCs w:val="20"/>
              </w:rPr>
              <w:t>Ponto e virgula</w:t>
            </w:r>
          </w:p>
        </w:tc>
      </w:tr>
      <w:tr w:rsidR="009D1EEF" w:rsidRPr="00153785" w14:paraId="4CBE479F"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06A9925" w14:textId="77777777" w:rsidR="009D1EEF" w:rsidRPr="00153785" w:rsidRDefault="009D1EEF"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5BEE3698" w14:textId="00F697DA" w:rsidR="00C21582" w:rsidRDefault="00362B47" w:rsidP="00C01C97">
            <w:pPr>
              <w:rPr>
                <w:rFonts w:cs="Arial"/>
                <w:color w:val="000000"/>
                <w:sz w:val="20"/>
                <w:szCs w:val="20"/>
              </w:rPr>
            </w:pPr>
            <w:r>
              <w:rPr>
                <w:rFonts w:cs="Arial"/>
                <w:color w:val="000000"/>
                <w:sz w:val="20"/>
                <w:szCs w:val="20"/>
              </w:rPr>
              <w:t xml:space="preserve">- </w:t>
            </w:r>
            <w:r w:rsidR="00C21582">
              <w:rPr>
                <w:rFonts w:cs="Arial"/>
                <w:color w:val="000000"/>
                <w:sz w:val="20"/>
                <w:szCs w:val="20"/>
              </w:rPr>
              <w:t>Arquivos contem vendas do dia anterior</w:t>
            </w:r>
          </w:p>
          <w:p w14:paraId="44821076" w14:textId="0F2C442A" w:rsidR="006F7AC0" w:rsidRPr="00153785" w:rsidRDefault="00362B47" w:rsidP="00C01C97">
            <w:pPr>
              <w:rPr>
                <w:rFonts w:cs="Arial"/>
                <w:color w:val="000000"/>
                <w:sz w:val="20"/>
                <w:szCs w:val="20"/>
              </w:rPr>
            </w:pPr>
            <w:r>
              <w:rPr>
                <w:rFonts w:cs="Arial"/>
                <w:color w:val="000000"/>
                <w:sz w:val="20"/>
                <w:szCs w:val="20"/>
              </w:rPr>
              <w:t xml:space="preserve">- </w:t>
            </w:r>
            <w:r w:rsidR="006F7AC0">
              <w:rPr>
                <w:rFonts w:cs="Arial"/>
                <w:color w:val="000000"/>
                <w:sz w:val="20"/>
                <w:szCs w:val="20"/>
              </w:rPr>
              <w:t>Normalização do campo VENDEDOR (Upper case)</w:t>
            </w:r>
          </w:p>
        </w:tc>
      </w:tr>
      <w:tr w:rsidR="009D1EEF" w:rsidRPr="00153785" w14:paraId="3469F0E8"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ACE86EA" w14:textId="77777777" w:rsidR="009D1EEF" w:rsidRPr="00153785" w:rsidRDefault="009D1EEF"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593D355B" w14:textId="77777777" w:rsidR="00CF1C16" w:rsidRDefault="00CF1C16" w:rsidP="00C01C97">
            <w:pPr>
              <w:rPr>
                <w:rFonts w:ascii="Calibri" w:hAnsi="Calibri" w:cs="Calibri"/>
                <w:color w:val="000000"/>
                <w:sz w:val="22"/>
                <w:szCs w:val="22"/>
              </w:rPr>
            </w:pPr>
            <w:r>
              <w:rPr>
                <w:rFonts w:ascii="Calibri" w:hAnsi="Calibri" w:cs="Calibri"/>
                <w:color w:val="000000"/>
                <w:sz w:val="22"/>
                <w:szCs w:val="22"/>
              </w:rPr>
              <w:t>OI TV:</w:t>
            </w:r>
          </w:p>
          <w:p w14:paraId="0E8639EF" w14:textId="38E72CB1" w:rsidR="00CF1C16" w:rsidRDefault="00CF1C16" w:rsidP="00C01C97">
            <w:pPr>
              <w:rPr>
                <w:rFonts w:ascii="Calibri" w:hAnsi="Calibri" w:cs="Calibri"/>
                <w:color w:val="000000"/>
                <w:sz w:val="22"/>
                <w:szCs w:val="22"/>
              </w:rPr>
            </w:pPr>
            <w:r>
              <w:rPr>
                <w:rFonts w:ascii="Calibri" w:hAnsi="Calibri" w:cs="Calibri"/>
                <w:color w:val="000000"/>
                <w:sz w:val="22"/>
                <w:szCs w:val="22"/>
              </w:rPr>
              <w:t>DOCUMENTO_CPF_CNPJ / CONTRATO</w:t>
            </w:r>
          </w:p>
          <w:p w14:paraId="17AA60F0" w14:textId="77777777" w:rsidR="00CF1C16" w:rsidRDefault="00CF1C16" w:rsidP="00C01C97">
            <w:pPr>
              <w:rPr>
                <w:rFonts w:ascii="Calibri" w:hAnsi="Calibri" w:cs="Calibri"/>
                <w:color w:val="000000"/>
                <w:sz w:val="22"/>
                <w:szCs w:val="22"/>
              </w:rPr>
            </w:pPr>
          </w:p>
          <w:p w14:paraId="3D83A1DA" w14:textId="77777777" w:rsidR="00CF1C16" w:rsidRDefault="00CF1C16" w:rsidP="00C01C97">
            <w:pPr>
              <w:rPr>
                <w:rFonts w:ascii="Calibri" w:hAnsi="Calibri" w:cs="Calibri"/>
                <w:color w:val="000000"/>
                <w:sz w:val="22"/>
                <w:szCs w:val="22"/>
              </w:rPr>
            </w:pPr>
            <w:r>
              <w:rPr>
                <w:rFonts w:ascii="Calibri" w:hAnsi="Calibri" w:cs="Calibri"/>
                <w:color w:val="000000"/>
                <w:sz w:val="22"/>
                <w:szCs w:val="22"/>
              </w:rPr>
              <w:t>FIXA/MOVEL:</w:t>
            </w:r>
          </w:p>
          <w:p w14:paraId="201A84EB" w14:textId="6FEC45FF" w:rsidR="00C21582" w:rsidRPr="00FC1B25" w:rsidRDefault="00FC1B25" w:rsidP="00C01C97">
            <w:pPr>
              <w:rPr>
                <w:rFonts w:ascii="Calibri" w:hAnsi="Calibri" w:cs="Calibri"/>
                <w:color w:val="000000"/>
                <w:sz w:val="22"/>
                <w:szCs w:val="22"/>
              </w:rPr>
            </w:pPr>
            <w:r>
              <w:rPr>
                <w:rFonts w:ascii="Calibri" w:hAnsi="Calibri" w:cs="Calibri"/>
                <w:color w:val="000000"/>
                <w:sz w:val="22"/>
                <w:szCs w:val="22"/>
              </w:rPr>
              <w:t>DOCUMENTO_CPF_CNPJ</w:t>
            </w:r>
            <w:r w:rsidR="00C21582">
              <w:rPr>
                <w:rFonts w:ascii="Calibri" w:hAnsi="Calibri" w:cs="Calibri"/>
                <w:color w:val="000000"/>
                <w:sz w:val="22"/>
                <w:szCs w:val="22"/>
              </w:rPr>
              <w:t xml:space="preserve"> / </w:t>
            </w:r>
            <w:r>
              <w:rPr>
                <w:rFonts w:ascii="Calibri" w:hAnsi="Calibri" w:cs="Calibri"/>
                <w:color w:val="000000"/>
                <w:sz w:val="22"/>
                <w:szCs w:val="22"/>
              </w:rPr>
              <w:t>TERMINAL</w:t>
            </w:r>
          </w:p>
        </w:tc>
      </w:tr>
      <w:tr w:rsidR="006A4E11" w:rsidRPr="00153785" w14:paraId="5CD99897"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CA76DF4" w14:textId="32A6C0C3" w:rsidR="006A4E11" w:rsidRDefault="006A4E11"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7E31F038" w14:textId="736E7B0B" w:rsidR="006A4E11" w:rsidRDefault="00F2242D" w:rsidP="00C01C97">
            <w:pPr>
              <w:rPr>
                <w:rFonts w:ascii="Calibri" w:hAnsi="Calibri" w:cs="Calibri"/>
                <w:color w:val="000000"/>
                <w:sz w:val="22"/>
                <w:szCs w:val="22"/>
              </w:rPr>
            </w:pPr>
            <w:r>
              <w:rPr>
                <w:rFonts w:ascii="Calibri" w:hAnsi="Calibri" w:cs="Calibri"/>
                <w:color w:val="000000"/>
                <w:sz w:val="22"/>
                <w:szCs w:val="22"/>
              </w:rPr>
              <w:t>5</w:t>
            </w:r>
            <w:r w:rsidR="006A4E11">
              <w:rPr>
                <w:rFonts w:ascii="Calibri" w:hAnsi="Calibri" w:cs="Calibri"/>
                <w:color w:val="000000"/>
                <w:sz w:val="22"/>
                <w:szCs w:val="22"/>
              </w:rPr>
              <w:t xml:space="preserve"> anos</w:t>
            </w:r>
            <w:r>
              <w:rPr>
                <w:rFonts w:ascii="Calibri" w:hAnsi="Calibri" w:cs="Calibri"/>
                <w:color w:val="000000"/>
                <w:sz w:val="22"/>
                <w:szCs w:val="22"/>
              </w:rPr>
              <w:t xml:space="preserve"> / por </w:t>
            </w:r>
            <w:r w:rsidRPr="00553E77">
              <w:rPr>
                <w:rFonts w:cs="Arial"/>
                <w:color w:val="000000"/>
                <w:sz w:val="20"/>
                <w:szCs w:val="20"/>
              </w:rPr>
              <w:t>DATA</w:t>
            </w:r>
          </w:p>
        </w:tc>
      </w:tr>
      <w:tr w:rsidR="009D1EEF" w:rsidRPr="00153785" w14:paraId="060A9EB6" w14:textId="77777777" w:rsidTr="00A644F5">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F4BBD56" w14:textId="77777777" w:rsidR="009D1EEF" w:rsidRPr="00153785" w:rsidRDefault="009D1EEF"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77AB69E6" w14:textId="77777777" w:rsidR="009D1EEF" w:rsidRPr="00153785" w:rsidRDefault="009D1EEF" w:rsidP="00C01C97">
            <w:pPr>
              <w:rPr>
                <w:rFonts w:cs="Arial"/>
                <w:color w:val="000000"/>
                <w:sz w:val="20"/>
                <w:szCs w:val="20"/>
              </w:rPr>
            </w:pPr>
            <w:r>
              <w:rPr>
                <w:rFonts w:cs="Arial"/>
                <w:color w:val="000000"/>
                <w:sz w:val="20"/>
                <w:szCs w:val="20"/>
              </w:rPr>
              <w:t>Incremental</w:t>
            </w:r>
          </w:p>
        </w:tc>
      </w:tr>
    </w:tbl>
    <w:p w14:paraId="60774CDC" w14:textId="2534564E" w:rsidR="00B95DE1" w:rsidRDefault="00B95DE1" w:rsidP="00C01C97">
      <w:pPr>
        <w:ind w:left="720"/>
        <w:rPr>
          <w:rFonts w:cs="Arial"/>
          <w:sz w:val="20"/>
          <w:szCs w:val="20"/>
        </w:rPr>
      </w:pPr>
    </w:p>
    <w:p w14:paraId="63DFBB49" w14:textId="77777777" w:rsidR="00B95DE1" w:rsidRDefault="00B95DE1">
      <w:pPr>
        <w:jc w:val="left"/>
        <w:rPr>
          <w:rFonts w:cs="Arial"/>
          <w:sz w:val="20"/>
          <w:szCs w:val="20"/>
        </w:rPr>
      </w:pPr>
      <w:r>
        <w:rPr>
          <w:rFonts w:cs="Arial"/>
          <w:sz w:val="20"/>
          <w:szCs w:val="20"/>
        </w:rPr>
        <w:br w:type="page"/>
      </w:r>
    </w:p>
    <w:p w14:paraId="2CF286E1" w14:textId="77777777" w:rsidR="009D1EEF" w:rsidRPr="00B66578" w:rsidRDefault="009D1EEF" w:rsidP="00C01C97">
      <w:pPr>
        <w:pStyle w:val="Heading5"/>
      </w:pPr>
      <w:r w:rsidRPr="00B66578">
        <w:lastRenderedPageBreak/>
        <w:t>Layout do arquivo</w:t>
      </w:r>
    </w:p>
    <w:p w14:paraId="6F2D2F8A" w14:textId="77777777" w:rsidR="009D1EEF" w:rsidRDefault="009D1EEF" w:rsidP="00C01C97">
      <w:pPr>
        <w:rPr>
          <w:rFonts w:cs="Arial"/>
          <w:b/>
          <w:color w:val="000000"/>
          <w:sz w:val="20"/>
          <w:szCs w:val="20"/>
        </w:rPr>
      </w:pPr>
    </w:p>
    <w:tbl>
      <w:tblPr>
        <w:tblW w:w="5000" w:type="pct"/>
        <w:tblCellMar>
          <w:left w:w="70" w:type="dxa"/>
          <w:right w:w="70" w:type="dxa"/>
        </w:tblCellMar>
        <w:tblLook w:val="04A0" w:firstRow="1" w:lastRow="0" w:firstColumn="1" w:lastColumn="0" w:noHBand="0" w:noVBand="1"/>
      </w:tblPr>
      <w:tblGrid>
        <w:gridCol w:w="2777"/>
        <w:gridCol w:w="4234"/>
        <w:gridCol w:w="3185"/>
      </w:tblGrid>
      <w:tr w:rsidR="004D4C8A" w14:paraId="177CE190" w14:textId="77777777" w:rsidTr="004D4C8A">
        <w:trPr>
          <w:trHeight w:val="300"/>
        </w:trPr>
        <w:tc>
          <w:tcPr>
            <w:tcW w:w="1471"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0E7C704" w14:textId="77777777" w:rsidR="004D4C8A" w:rsidRPr="00553E77" w:rsidRDefault="004D4C8A" w:rsidP="00553E77">
            <w:pPr>
              <w:jc w:val="center"/>
              <w:rPr>
                <w:rFonts w:cs="Arial"/>
                <w:b/>
                <w:color w:val="000000"/>
                <w:sz w:val="20"/>
                <w:szCs w:val="20"/>
              </w:rPr>
            </w:pPr>
            <w:r w:rsidRPr="00553E77">
              <w:rPr>
                <w:rFonts w:cs="Arial"/>
                <w:b/>
                <w:color w:val="000000"/>
                <w:sz w:val="20"/>
                <w:szCs w:val="20"/>
              </w:rPr>
              <w:t>Campo</w:t>
            </w:r>
          </w:p>
        </w:tc>
        <w:tc>
          <w:tcPr>
            <w:tcW w:w="2185" w:type="pct"/>
            <w:tcBorders>
              <w:top w:val="single" w:sz="4" w:space="0" w:color="auto"/>
              <w:left w:val="nil"/>
              <w:bottom w:val="single" w:sz="4" w:space="0" w:color="auto"/>
              <w:right w:val="single" w:sz="4" w:space="0" w:color="auto"/>
            </w:tcBorders>
            <w:shd w:val="clear" w:color="000000" w:fill="808080"/>
            <w:noWrap/>
            <w:vAlign w:val="bottom"/>
            <w:hideMark/>
          </w:tcPr>
          <w:p w14:paraId="16CABF1F" w14:textId="77777777" w:rsidR="004D4C8A" w:rsidRPr="00553E77" w:rsidRDefault="004D4C8A" w:rsidP="00553E77">
            <w:pPr>
              <w:jc w:val="center"/>
              <w:rPr>
                <w:rFonts w:cs="Arial"/>
                <w:b/>
                <w:color w:val="000000"/>
                <w:sz w:val="20"/>
                <w:szCs w:val="20"/>
              </w:rPr>
            </w:pPr>
            <w:r w:rsidRPr="00553E77">
              <w:rPr>
                <w:rFonts w:cs="Arial"/>
                <w:b/>
                <w:color w:val="000000"/>
                <w:sz w:val="20"/>
                <w:szCs w:val="20"/>
              </w:rPr>
              <w:t>Descrição</w:t>
            </w:r>
          </w:p>
        </w:tc>
        <w:tc>
          <w:tcPr>
            <w:tcW w:w="1345" w:type="pct"/>
            <w:tcBorders>
              <w:top w:val="single" w:sz="4" w:space="0" w:color="auto"/>
              <w:left w:val="nil"/>
              <w:bottom w:val="single" w:sz="4" w:space="0" w:color="auto"/>
              <w:right w:val="single" w:sz="4" w:space="0" w:color="auto"/>
            </w:tcBorders>
            <w:shd w:val="clear" w:color="000000" w:fill="808080"/>
            <w:noWrap/>
            <w:vAlign w:val="bottom"/>
            <w:hideMark/>
          </w:tcPr>
          <w:p w14:paraId="7B12B37E" w14:textId="77777777" w:rsidR="004D4C8A" w:rsidRPr="00553E77" w:rsidRDefault="004D4C8A" w:rsidP="00553E77">
            <w:pPr>
              <w:jc w:val="center"/>
              <w:rPr>
                <w:rFonts w:cs="Arial"/>
                <w:b/>
                <w:color w:val="000000"/>
                <w:sz w:val="20"/>
                <w:szCs w:val="20"/>
              </w:rPr>
            </w:pPr>
            <w:r w:rsidRPr="00553E77">
              <w:rPr>
                <w:rFonts w:cs="Arial"/>
                <w:b/>
                <w:color w:val="000000"/>
                <w:sz w:val="20"/>
                <w:szCs w:val="20"/>
              </w:rPr>
              <w:t>Exemplo</w:t>
            </w:r>
          </w:p>
        </w:tc>
      </w:tr>
      <w:tr w:rsidR="004D4C8A" w14:paraId="0B17CF46"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2CE5FD4C" w14:textId="421FCBD7" w:rsidR="004D4C8A" w:rsidRPr="00553E77" w:rsidRDefault="004D4C8A" w:rsidP="00C01C97">
            <w:pPr>
              <w:rPr>
                <w:rFonts w:cs="Arial"/>
                <w:color w:val="000000"/>
                <w:sz w:val="20"/>
                <w:szCs w:val="20"/>
              </w:rPr>
            </w:pPr>
            <w:r w:rsidRPr="00553E77">
              <w:rPr>
                <w:rFonts w:cs="Arial"/>
                <w:color w:val="000000"/>
                <w:sz w:val="20"/>
                <w:szCs w:val="20"/>
              </w:rPr>
              <w:t>TERMINAL</w:t>
            </w:r>
          </w:p>
        </w:tc>
        <w:tc>
          <w:tcPr>
            <w:tcW w:w="2185" w:type="pct"/>
            <w:tcBorders>
              <w:top w:val="nil"/>
              <w:left w:val="nil"/>
              <w:bottom w:val="single" w:sz="4" w:space="0" w:color="auto"/>
              <w:right w:val="single" w:sz="4" w:space="0" w:color="auto"/>
            </w:tcBorders>
            <w:shd w:val="clear" w:color="auto" w:fill="auto"/>
            <w:noWrap/>
            <w:vAlign w:val="bottom"/>
            <w:hideMark/>
          </w:tcPr>
          <w:p w14:paraId="0E3317FE" w14:textId="77777777" w:rsidR="004D4C8A" w:rsidRPr="00553E77" w:rsidRDefault="004D4C8A" w:rsidP="00C01C97">
            <w:pPr>
              <w:rPr>
                <w:rFonts w:cs="Arial"/>
                <w:color w:val="000000"/>
                <w:sz w:val="20"/>
                <w:szCs w:val="20"/>
              </w:rPr>
            </w:pPr>
            <w:r w:rsidRPr="00553E77">
              <w:rPr>
                <w:rFonts w:cs="Arial"/>
                <w:color w:val="000000"/>
                <w:sz w:val="20"/>
                <w:szCs w:val="20"/>
              </w:rPr>
              <w:t>Telefone do contrato</w:t>
            </w:r>
          </w:p>
        </w:tc>
        <w:tc>
          <w:tcPr>
            <w:tcW w:w="1345" w:type="pct"/>
            <w:tcBorders>
              <w:top w:val="nil"/>
              <w:left w:val="nil"/>
              <w:bottom w:val="single" w:sz="4" w:space="0" w:color="auto"/>
              <w:right w:val="single" w:sz="4" w:space="0" w:color="auto"/>
            </w:tcBorders>
            <w:shd w:val="clear" w:color="auto" w:fill="auto"/>
            <w:noWrap/>
            <w:vAlign w:val="bottom"/>
            <w:hideMark/>
          </w:tcPr>
          <w:p w14:paraId="592C1468" w14:textId="77777777" w:rsidR="004D4C8A" w:rsidRPr="00553E77" w:rsidRDefault="004D4C8A" w:rsidP="00553E77">
            <w:pPr>
              <w:jc w:val="left"/>
              <w:rPr>
                <w:rFonts w:cs="Arial"/>
                <w:color w:val="000000"/>
                <w:sz w:val="20"/>
                <w:szCs w:val="20"/>
              </w:rPr>
            </w:pPr>
            <w:r w:rsidRPr="00553E77">
              <w:rPr>
                <w:rFonts w:cs="Arial"/>
                <w:color w:val="000000"/>
                <w:sz w:val="20"/>
                <w:szCs w:val="20"/>
              </w:rPr>
              <w:t xml:space="preserve">5332523648  </w:t>
            </w:r>
          </w:p>
        </w:tc>
      </w:tr>
      <w:tr w:rsidR="004D4C8A" w14:paraId="71295BAA"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2B775CB7" w14:textId="58DBC3D5" w:rsidR="004D4C8A" w:rsidRPr="00553E77" w:rsidRDefault="004D4C8A" w:rsidP="00C01C97">
            <w:pPr>
              <w:rPr>
                <w:rFonts w:cs="Arial"/>
                <w:color w:val="000000"/>
                <w:sz w:val="20"/>
                <w:szCs w:val="20"/>
              </w:rPr>
            </w:pPr>
            <w:r w:rsidRPr="00553E77">
              <w:rPr>
                <w:rFonts w:cs="Arial"/>
                <w:color w:val="000000"/>
                <w:sz w:val="20"/>
                <w:szCs w:val="20"/>
              </w:rPr>
              <w:t>CONTRATO</w:t>
            </w:r>
          </w:p>
        </w:tc>
        <w:tc>
          <w:tcPr>
            <w:tcW w:w="2185" w:type="pct"/>
            <w:tcBorders>
              <w:top w:val="nil"/>
              <w:left w:val="nil"/>
              <w:bottom w:val="single" w:sz="4" w:space="0" w:color="auto"/>
              <w:right w:val="single" w:sz="4" w:space="0" w:color="auto"/>
            </w:tcBorders>
            <w:shd w:val="clear" w:color="auto" w:fill="auto"/>
            <w:noWrap/>
            <w:vAlign w:val="bottom"/>
            <w:hideMark/>
          </w:tcPr>
          <w:p w14:paraId="1D2C995F" w14:textId="77777777" w:rsidR="004D4C8A" w:rsidRPr="00553E77" w:rsidRDefault="004D4C8A" w:rsidP="00C01C97">
            <w:pPr>
              <w:rPr>
                <w:rFonts w:cs="Arial"/>
                <w:color w:val="000000"/>
                <w:sz w:val="20"/>
                <w:szCs w:val="20"/>
              </w:rPr>
            </w:pPr>
            <w:r w:rsidRPr="00553E77">
              <w:rPr>
                <w:rFonts w:cs="Arial"/>
                <w:color w:val="000000"/>
                <w:sz w:val="20"/>
                <w:szCs w:val="20"/>
              </w:rPr>
              <w:t>numero do contrato</w:t>
            </w:r>
          </w:p>
        </w:tc>
        <w:tc>
          <w:tcPr>
            <w:tcW w:w="1345" w:type="pct"/>
            <w:tcBorders>
              <w:top w:val="nil"/>
              <w:left w:val="nil"/>
              <w:bottom w:val="single" w:sz="4" w:space="0" w:color="auto"/>
              <w:right w:val="single" w:sz="4" w:space="0" w:color="auto"/>
            </w:tcBorders>
            <w:shd w:val="clear" w:color="auto" w:fill="auto"/>
            <w:noWrap/>
            <w:vAlign w:val="bottom"/>
            <w:hideMark/>
          </w:tcPr>
          <w:p w14:paraId="53049087" w14:textId="77777777" w:rsidR="004D4C8A" w:rsidRPr="00553E77" w:rsidRDefault="004D4C8A" w:rsidP="00553E77">
            <w:pPr>
              <w:jc w:val="left"/>
              <w:rPr>
                <w:rFonts w:cs="Arial"/>
                <w:color w:val="000000"/>
                <w:sz w:val="20"/>
                <w:szCs w:val="20"/>
              </w:rPr>
            </w:pPr>
            <w:r w:rsidRPr="00553E77">
              <w:rPr>
                <w:rFonts w:cs="Arial"/>
                <w:color w:val="000000"/>
                <w:sz w:val="20"/>
                <w:szCs w:val="20"/>
              </w:rPr>
              <w:t>0141932295</w:t>
            </w:r>
          </w:p>
        </w:tc>
      </w:tr>
      <w:tr w:rsidR="004D4C8A" w14:paraId="26F588DD"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5AAE73AE" w14:textId="01F49C39" w:rsidR="004D4C8A" w:rsidRPr="00553E77" w:rsidRDefault="004D4C8A" w:rsidP="00C01C97">
            <w:pPr>
              <w:rPr>
                <w:rFonts w:cs="Arial"/>
                <w:color w:val="000000"/>
                <w:sz w:val="20"/>
                <w:szCs w:val="20"/>
              </w:rPr>
            </w:pPr>
            <w:r w:rsidRPr="00553E77">
              <w:rPr>
                <w:rFonts w:cs="Arial"/>
                <w:color w:val="000000"/>
                <w:sz w:val="20"/>
                <w:szCs w:val="20"/>
              </w:rPr>
              <w:t>PDV_SAP</w:t>
            </w:r>
          </w:p>
        </w:tc>
        <w:tc>
          <w:tcPr>
            <w:tcW w:w="2185" w:type="pct"/>
            <w:tcBorders>
              <w:top w:val="nil"/>
              <w:left w:val="nil"/>
              <w:bottom w:val="single" w:sz="4" w:space="0" w:color="auto"/>
              <w:right w:val="single" w:sz="4" w:space="0" w:color="auto"/>
            </w:tcBorders>
            <w:shd w:val="clear" w:color="auto" w:fill="auto"/>
            <w:noWrap/>
            <w:vAlign w:val="bottom"/>
            <w:hideMark/>
          </w:tcPr>
          <w:p w14:paraId="7198BBD7" w14:textId="77777777" w:rsidR="004D4C8A" w:rsidRPr="00553E77" w:rsidRDefault="004D4C8A" w:rsidP="00C01C97">
            <w:pPr>
              <w:rPr>
                <w:rFonts w:cs="Arial"/>
                <w:color w:val="000000"/>
                <w:sz w:val="20"/>
                <w:szCs w:val="20"/>
              </w:rPr>
            </w:pPr>
            <w:r w:rsidRPr="00553E77">
              <w:rPr>
                <w:rFonts w:cs="Arial"/>
                <w:color w:val="000000"/>
                <w:sz w:val="20"/>
                <w:szCs w:val="20"/>
              </w:rPr>
              <w:t>pdv que realizou a venda</w:t>
            </w:r>
          </w:p>
        </w:tc>
        <w:tc>
          <w:tcPr>
            <w:tcW w:w="1345" w:type="pct"/>
            <w:tcBorders>
              <w:top w:val="nil"/>
              <w:left w:val="nil"/>
              <w:bottom w:val="single" w:sz="4" w:space="0" w:color="auto"/>
              <w:right w:val="single" w:sz="4" w:space="0" w:color="auto"/>
            </w:tcBorders>
            <w:shd w:val="clear" w:color="auto" w:fill="auto"/>
            <w:noWrap/>
            <w:vAlign w:val="bottom"/>
            <w:hideMark/>
          </w:tcPr>
          <w:p w14:paraId="0B6B1AF3" w14:textId="77777777" w:rsidR="004D4C8A" w:rsidRPr="00553E77" w:rsidRDefault="004D4C8A" w:rsidP="00553E77">
            <w:pPr>
              <w:jc w:val="left"/>
              <w:rPr>
                <w:rFonts w:cs="Arial"/>
                <w:color w:val="000000"/>
                <w:sz w:val="20"/>
                <w:szCs w:val="20"/>
              </w:rPr>
            </w:pPr>
            <w:r w:rsidRPr="00553E77">
              <w:rPr>
                <w:rFonts w:cs="Arial"/>
                <w:color w:val="000000"/>
                <w:sz w:val="20"/>
                <w:szCs w:val="20"/>
              </w:rPr>
              <w:t>CR0024</w:t>
            </w:r>
          </w:p>
        </w:tc>
      </w:tr>
      <w:tr w:rsidR="004D4C8A" w14:paraId="4A77EC51"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34903CAF" w14:textId="2019E205" w:rsidR="004D4C8A" w:rsidRPr="00553E77" w:rsidRDefault="004D4C8A" w:rsidP="00C01C97">
            <w:pPr>
              <w:rPr>
                <w:rFonts w:cs="Arial"/>
                <w:color w:val="000000"/>
                <w:sz w:val="20"/>
                <w:szCs w:val="20"/>
              </w:rPr>
            </w:pPr>
            <w:r w:rsidRPr="00553E77">
              <w:rPr>
                <w:rFonts w:cs="Arial"/>
                <w:color w:val="000000"/>
                <w:sz w:val="20"/>
                <w:szCs w:val="20"/>
              </w:rPr>
              <w:t>VENDEDOR</w:t>
            </w:r>
          </w:p>
        </w:tc>
        <w:tc>
          <w:tcPr>
            <w:tcW w:w="2185" w:type="pct"/>
            <w:tcBorders>
              <w:top w:val="nil"/>
              <w:left w:val="nil"/>
              <w:bottom w:val="single" w:sz="4" w:space="0" w:color="auto"/>
              <w:right w:val="single" w:sz="4" w:space="0" w:color="auto"/>
            </w:tcBorders>
            <w:shd w:val="clear" w:color="auto" w:fill="auto"/>
            <w:noWrap/>
            <w:vAlign w:val="bottom"/>
            <w:hideMark/>
          </w:tcPr>
          <w:p w14:paraId="1C74DA78" w14:textId="77777777" w:rsidR="004D4C8A" w:rsidRPr="00553E77" w:rsidRDefault="004D4C8A" w:rsidP="00C01C97">
            <w:pPr>
              <w:rPr>
                <w:rFonts w:cs="Arial"/>
                <w:color w:val="000000"/>
                <w:sz w:val="20"/>
                <w:szCs w:val="20"/>
              </w:rPr>
            </w:pPr>
            <w:r w:rsidRPr="00553E77">
              <w:rPr>
                <w:rFonts w:cs="Arial"/>
                <w:color w:val="000000"/>
                <w:sz w:val="20"/>
                <w:szCs w:val="20"/>
              </w:rPr>
              <w:t>login do vendedor</w:t>
            </w:r>
          </w:p>
        </w:tc>
        <w:tc>
          <w:tcPr>
            <w:tcW w:w="1345" w:type="pct"/>
            <w:tcBorders>
              <w:top w:val="nil"/>
              <w:left w:val="nil"/>
              <w:bottom w:val="single" w:sz="4" w:space="0" w:color="auto"/>
              <w:right w:val="single" w:sz="4" w:space="0" w:color="auto"/>
            </w:tcBorders>
            <w:shd w:val="clear" w:color="auto" w:fill="auto"/>
            <w:noWrap/>
            <w:vAlign w:val="bottom"/>
            <w:hideMark/>
          </w:tcPr>
          <w:p w14:paraId="49EDFFB7" w14:textId="77777777" w:rsidR="004D4C8A" w:rsidRPr="00553E77" w:rsidRDefault="004D4C8A" w:rsidP="00553E77">
            <w:pPr>
              <w:jc w:val="left"/>
              <w:rPr>
                <w:rFonts w:cs="Arial"/>
                <w:color w:val="000000"/>
                <w:sz w:val="20"/>
                <w:szCs w:val="20"/>
              </w:rPr>
            </w:pPr>
            <w:r w:rsidRPr="00553E77">
              <w:rPr>
                <w:rFonts w:cs="Arial"/>
                <w:color w:val="000000"/>
                <w:sz w:val="20"/>
                <w:szCs w:val="20"/>
              </w:rPr>
              <w:t>TC040745</w:t>
            </w:r>
          </w:p>
        </w:tc>
      </w:tr>
      <w:tr w:rsidR="004D4C8A" w14:paraId="377E4F46"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75B1BB49" w14:textId="1C008CD9" w:rsidR="004D4C8A" w:rsidRPr="00553E77" w:rsidRDefault="004D4C8A" w:rsidP="00C01C97">
            <w:pPr>
              <w:rPr>
                <w:rFonts w:cs="Arial"/>
                <w:color w:val="000000"/>
                <w:sz w:val="20"/>
                <w:szCs w:val="20"/>
              </w:rPr>
            </w:pPr>
            <w:r w:rsidRPr="00553E77">
              <w:rPr>
                <w:rFonts w:cs="Arial"/>
                <w:color w:val="000000"/>
                <w:sz w:val="20"/>
                <w:szCs w:val="20"/>
              </w:rPr>
              <w:t>DATA</w:t>
            </w:r>
          </w:p>
        </w:tc>
        <w:tc>
          <w:tcPr>
            <w:tcW w:w="2185" w:type="pct"/>
            <w:tcBorders>
              <w:top w:val="nil"/>
              <w:left w:val="nil"/>
              <w:bottom w:val="single" w:sz="4" w:space="0" w:color="auto"/>
              <w:right w:val="single" w:sz="4" w:space="0" w:color="auto"/>
            </w:tcBorders>
            <w:shd w:val="clear" w:color="auto" w:fill="auto"/>
            <w:noWrap/>
            <w:vAlign w:val="bottom"/>
            <w:hideMark/>
          </w:tcPr>
          <w:p w14:paraId="3E6AD3E2" w14:textId="77777777" w:rsidR="004D4C8A" w:rsidRPr="00553E77" w:rsidRDefault="004D4C8A" w:rsidP="00C01C97">
            <w:pPr>
              <w:rPr>
                <w:rFonts w:cs="Arial"/>
                <w:color w:val="000000"/>
                <w:sz w:val="20"/>
                <w:szCs w:val="20"/>
              </w:rPr>
            </w:pPr>
            <w:r w:rsidRPr="00553E77">
              <w:rPr>
                <w:rFonts w:cs="Arial"/>
                <w:color w:val="000000"/>
                <w:sz w:val="20"/>
                <w:szCs w:val="20"/>
              </w:rPr>
              <w:t>data da ativação</w:t>
            </w:r>
          </w:p>
        </w:tc>
        <w:tc>
          <w:tcPr>
            <w:tcW w:w="1345" w:type="pct"/>
            <w:tcBorders>
              <w:top w:val="nil"/>
              <w:left w:val="nil"/>
              <w:bottom w:val="single" w:sz="4" w:space="0" w:color="auto"/>
              <w:right w:val="single" w:sz="4" w:space="0" w:color="auto"/>
            </w:tcBorders>
            <w:shd w:val="clear" w:color="auto" w:fill="auto"/>
            <w:noWrap/>
            <w:vAlign w:val="bottom"/>
            <w:hideMark/>
          </w:tcPr>
          <w:p w14:paraId="234F6264" w14:textId="77777777" w:rsidR="004D4C8A" w:rsidRPr="00553E77" w:rsidRDefault="004D4C8A" w:rsidP="00553E77">
            <w:pPr>
              <w:jc w:val="left"/>
              <w:rPr>
                <w:rFonts w:cs="Arial"/>
                <w:color w:val="000000"/>
                <w:sz w:val="20"/>
                <w:szCs w:val="20"/>
              </w:rPr>
            </w:pPr>
            <w:r w:rsidRPr="00553E77">
              <w:rPr>
                <w:rFonts w:cs="Arial"/>
                <w:color w:val="000000"/>
                <w:sz w:val="20"/>
                <w:szCs w:val="20"/>
              </w:rPr>
              <w:t>20170802</w:t>
            </w:r>
          </w:p>
        </w:tc>
      </w:tr>
      <w:tr w:rsidR="004D4C8A" w14:paraId="12BDDBD1"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03B40C12" w14:textId="5C281FB2" w:rsidR="004D4C8A" w:rsidRPr="00553E77" w:rsidRDefault="004D4C8A" w:rsidP="00C01C97">
            <w:pPr>
              <w:rPr>
                <w:rFonts w:cs="Arial"/>
                <w:color w:val="000000"/>
                <w:sz w:val="20"/>
                <w:szCs w:val="20"/>
              </w:rPr>
            </w:pPr>
            <w:r w:rsidRPr="00553E77">
              <w:rPr>
                <w:rFonts w:cs="Arial"/>
                <w:color w:val="000000"/>
                <w:sz w:val="20"/>
                <w:szCs w:val="20"/>
              </w:rPr>
              <w:t>PRODUTO</w:t>
            </w:r>
          </w:p>
        </w:tc>
        <w:tc>
          <w:tcPr>
            <w:tcW w:w="2185" w:type="pct"/>
            <w:tcBorders>
              <w:top w:val="nil"/>
              <w:left w:val="nil"/>
              <w:bottom w:val="single" w:sz="4" w:space="0" w:color="auto"/>
              <w:right w:val="single" w:sz="4" w:space="0" w:color="auto"/>
            </w:tcBorders>
            <w:shd w:val="clear" w:color="auto" w:fill="auto"/>
            <w:noWrap/>
            <w:vAlign w:val="bottom"/>
            <w:hideMark/>
          </w:tcPr>
          <w:p w14:paraId="2D3FC7A3" w14:textId="77777777" w:rsidR="004D4C8A" w:rsidRPr="00553E77" w:rsidRDefault="004D4C8A" w:rsidP="00C01C97">
            <w:pPr>
              <w:rPr>
                <w:rFonts w:cs="Arial"/>
                <w:color w:val="000000"/>
                <w:sz w:val="20"/>
                <w:szCs w:val="20"/>
              </w:rPr>
            </w:pPr>
            <w:r w:rsidRPr="00553E77">
              <w:rPr>
                <w:rFonts w:cs="Arial"/>
                <w:color w:val="000000"/>
                <w:sz w:val="20"/>
                <w:szCs w:val="20"/>
              </w:rPr>
              <w:t>Descrição do produto (fixo movel, tv)</w:t>
            </w:r>
          </w:p>
        </w:tc>
        <w:tc>
          <w:tcPr>
            <w:tcW w:w="1345" w:type="pct"/>
            <w:tcBorders>
              <w:top w:val="nil"/>
              <w:left w:val="nil"/>
              <w:bottom w:val="single" w:sz="4" w:space="0" w:color="auto"/>
              <w:right w:val="single" w:sz="4" w:space="0" w:color="auto"/>
            </w:tcBorders>
            <w:shd w:val="clear" w:color="auto" w:fill="auto"/>
            <w:noWrap/>
            <w:vAlign w:val="center"/>
            <w:hideMark/>
          </w:tcPr>
          <w:p w14:paraId="02DA7B6E" w14:textId="77777777" w:rsidR="004D4C8A" w:rsidRPr="00553E77" w:rsidRDefault="004D4C8A" w:rsidP="00553E77">
            <w:pPr>
              <w:jc w:val="left"/>
              <w:rPr>
                <w:rFonts w:cs="Arial"/>
                <w:color w:val="000000"/>
                <w:sz w:val="20"/>
                <w:szCs w:val="20"/>
              </w:rPr>
            </w:pPr>
            <w:r w:rsidRPr="00553E77">
              <w:rPr>
                <w:rFonts w:cs="Arial"/>
                <w:color w:val="000000"/>
                <w:sz w:val="20"/>
                <w:szCs w:val="20"/>
              </w:rPr>
              <w:t>FIXA</w:t>
            </w:r>
          </w:p>
        </w:tc>
      </w:tr>
      <w:tr w:rsidR="004D4C8A" w14:paraId="2E4982A8"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18A6A4E4" w14:textId="0A54D8B8" w:rsidR="004D4C8A" w:rsidRPr="00553E77" w:rsidRDefault="004D4C8A" w:rsidP="00C01C97">
            <w:pPr>
              <w:rPr>
                <w:rFonts w:cs="Arial"/>
                <w:color w:val="000000"/>
                <w:sz w:val="20"/>
                <w:szCs w:val="20"/>
              </w:rPr>
            </w:pPr>
            <w:r w:rsidRPr="00553E77">
              <w:rPr>
                <w:rFonts w:cs="Arial"/>
                <w:color w:val="000000"/>
                <w:sz w:val="20"/>
                <w:szCs w:val="20"/>
              </w:rPr>
              <w:t>TIPO_PRODUTO</w:t>
            </w:r>
          </w:p>
        </w:tc>
        <w:tc>
          <w:tcPr>
            <w:tcW w:w="2185" w:type="pct"/>
            <w:tcBorders>
              <w:top w:val="nil"/>
              <w:left w:val="nil"/>
              <w:bottom w:val="single" w:sz="4" w:space="0" w:color="auto"/>
              <w:right w:val="single" w:sz="4" w:space="0" w:color="auto"/>
            </w:tcBorders>
            <w:shd w:val="clear" w:color="auto" w:fill="auto"/>
            <w:noWrap/>
            <w:vAlign w:val="bottom"/>
            <w:hideMark/>
          </w:tcPr>
          <w:p w14:paraId="4C107FA4" w14:textId="77777777" w:rsidR="004D4C8A" w:rsidRPr="00553E77" w:rsidRDefault="004D4C8A" w:rsidP="00C01C97">
            <w:pPr>
              <w:rPr>
                <w:rFonts w:cs="Arial"/>
                <w:color w:val="000000"/>
                <w:sz w:val="20"/>
                <w:szCs w:val="20"/>
              </w:rPr>
            </w:pPr>
            <w:r w:rsidRPr="00553E77">
              <w:rPr>
                <w:rFonts w:cs="Arial"/>
                <w:color w:val="000000"/>
                <w:sz w:val="20"/>
                <w:szCs w:val="20"/>
              </w:rPr>
              <w:t>tipificação do produto</w:t>
            </w:r>
          </w:p>
        </w:tc>
        <w:tc>
          <w:tcPr>
            <w:tcW w:w="1345" w:type="pct"/>
            <w:tcBorders>
              <w:top w:val="nil"/>
              <w:left w:val="nil"/>
              <w:bottom w:val="single" w:sz="4" w:space="0" w:color="auto"/>
              <w:right w:val="single" w:sz="4" w:space="0" w:color="auto"/>
            </w:tcBorders>
            <w:shd w:val="clear" w:color="auto" w:fill="auto"/>
            <w:noWrap/>
            <w:vAlign w:val="bottom"/>
            <w:hideMark/>
          </w:tcPr>
          <w:p w14:paraId="2FFD94FD" w14:textId="77777777" w:rsidR="004D4C8A" w:rsidRPr="00553E77" w:rsidRDefault="004D4C8A" w:rsidP="00553E77">
            <w:pPr>
              <w:jc w:val="left"/>
              <w:rPr>
                <w:rFonts w:cs="Arial"/>
                <w:color w:val="000000"/>
                <w:sz w:val="20"/>
                <w:szCs w:val="20"/>
              </w:rPr>
            </w:pPr>
            <w:r w:rsidRPr="00553E77">
              <w:rPr>
                <w:rFonts w:cs="Arial"/>
                <w:color w:val="000000"/>
                <w:sz w:val="20"/>
                <w:szCs w:val="20"/>
              </w:rPr>
              <w:t>ALONE</w:t>
            </w:r>
          </w:p>
        </w:tc>
      </w:tr>
      <w:tr w:rsidR="004D4C8A" w14:paraId="15412D5C"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55262B37" w14:textId="740AB147" w:rsidR="004D4C8A" w:rsidRPr="00553E77" w:rsidRDefault="004D4C8A" w:rsidP="00C01C97">
            <w:pPr>
              <w:rPr>
                <w:rFonts w:cs="Arial"/>
                <w:color w:val="000000"/>
                <w:sz w:val="20"/>
                <w:szCs w:val="20"/>
              </w:rPr>
            </w:pPr>
            <w:r w:rsidRPr="00553E77">
              <w:rPr>
                <w:rFonts w:cs="Arial"/>
                <w:color w:val="000000"/>
                <w:sz w:val="20"/>
                <w:szCs w:val="20"/>
              </w:rPr>
              <w:t>TIPO_POSSE</w:t>
            </w:r>
          </w:p>
        </w:tc>
        <w:tc>
          <w:tcPr>
            <w:tcW w:w="2185" w:type="pct"/>
            <w:tcBorders>
              <w:top w:val="nil"/>
              <w:left w:val="nil"/>
              <w:bottom w:val="single" w:sz="4" w:space="0" w:color="auto"/>
              <w:right w:val="single" w:sz="4" w:space="0" w:color="auto"/>
            </w:tcBorders>
            <w:shd w:val="clear" w:color="auto" w:fill="auto"/>
            <w:noWrap/>
            <w:vAlign w:val="bottom"/>
            <w:hideMark/>
          </w:tcPr>
          <w:p w14:paraId="3454C20F" w14:textId="77777777" w:rsidR="004D4C8A" w:rsidRPr="00553E77" w:rsidRDefault="004D4C8A" w:rsidP="00C01C97">
            <w:pPr>
              <w:rPr>
                <w:rFonts w:cs="Arial"/>
                <w:color w:val="000000"/>
                <w:sz w:val="20"/>
                <w:szCs w:val="20"/>
              </w:rPr>
            </w:pPr>
            <w:r w:rsidRPr="00553E77">
              <w:rPr>
                <w:rFonts w:cs="Arial"/>
                <w:color w:val="000000"/>
                <w:sz w:val="20"/>
                <w:szCs w:val="20"/>
              </w:rPr>
              <w:t>tipificação do produto</w:t>
            </w:r>
          </w:p>
        </w:tc>
        <w:tc>
          <w:tcPr>
            <w:tcW w:w="1345" w:type="pct"/>
            <w:tcBorders>
              <w:top w:val="nil"/>
              <w:left w:val="nil"/>
              <w:bottom w:val="single" w:sz="4" w:space="0" w:color="auto"/>
              <w:right w:val="single" w:sz="4" w:space="0" w:color="auto"/>
            </w:tcBorders>
            <w:shd w:val="clear" w:color="auto" w:fill="auto"/>
            <w:noWrap/>
            <w:vAlign w:val="bottom"/>
            <w:hideMark/>
          </w:tcPr>
          <w:p w14:paraId="32A59490" w14:textId="77777777" w:rsidR="004D4C8A" w:rsidRPr="00553E77" w:rsidRDefault="004D4C8A" w:rsidP="00553E77">
            <w:pPr>
              <w:jc w:val="left"/>
              <w:rPr>
                <w:rFonts w:cs="Arial"/>
                <w:color w:val="000000"/>
                <w:sz w:val="20"/>
                <w:szCs w:val="20"/>
              </w:rPr>
            </w:pPr>
            <w:r w:rsidRPr="00553E77">
              <w:rPr>
                <w:rFonts w:cs="Arial"/>
                <w:color w:val="000000"/>
                <w:sz w:val="20"/>
                <w:szCs w:val="20"/>
              </w:rPr>
              <w:t>2P</w:t>
            </w:r>
          </w:p>
        </w:tc>
      </w:tr>
      <w:tr w:rsidR="004D4C8A" w14:paraId="0DE62564"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0075DC1F" w14:textId="593FF7F6" w:rsidR="004D4C8A" w:rsidRPr="00553E77" w:rsidRDefault="004D4C8A" w:rsidP="00C01C97">
            <w:pPr>
              <w:rPr>
                <w:rFonts w:cs="Arial"/>
                <w:color w:val="000000"/>
                <w:sz w:val="20"/>
                <w:szCs w:val="20"/>
              </w:rPr>
            </w:pPr>
            <w:r w:rsidRPr="00553E77">
              <w:rPr>
                <w:rFonts w:cs="Arial"/>
                <w:color w:val="000000"/>
                <w:sz w:val="20"/>
                <w:szCs w:val="20"/>
              </w:rPr>
              <w:t>CANAL</w:t>
            </w:r>
          </w:p>
        </w:tc>
        <w:tc>
          <w:tcPr>
            <w:tcW w:w="2185" w:type="pct"/>
            <w:tcBorders>
              <w:top w:val="nil"/>
              <w:left w:val="nil"/>
              <w:bottom w:val="single" w:sz="4" w:space="0" w:color="auto"/>
              <w:right w:val="single" w:sz="4" w:space="0" w:color="auto"/>
            </w:tcBorders>
            <w:shd w:val="clear" w:color="auto" w:fill="auto"/>
            <w:noWrap/>
            <w:vAlign w:val="bottom"/>
            <w:hideMark/>
          </w:tcPr>
          <w:p w14:paraId="448A3F7E" w14:textId="77777777" w:rsidR="004D4C8A" w:rsidRPr="00553E77" w:rsidRDefault="004D4C8A" w:rsidP="00C01C97">
            <w:pPr>
              <w:rPr>
                <w:rFonts w:cs="Arial"/>
                <w:color w:val="000000"/>
                <w:sz w:val="20"/>
                <w:szCs w:val="20"/>
              </w:rPr>
            </w:pPr>
            <w:r w:rsidRPr="00553E77">
              <w:rPr>
                <w:rFonts w:cs="Arial"/>
                <w:color w:val="000000"/>
                <w:sz w:val="20"/>
                <w:szCs w:val="20"/>
              </w:rPr>
              <w:t>Canal utilizado para compra do terminal</w:t>
            </w:r>
          </w:p>
        </w:tc>
        <w:tc>
          <w:tcPr>
            <w:tcW w:w="1345" w:type="pct"/>
            <w:tcBorders>
              <w:top w:val="nil"/>
              <w:left w:val="nil"/>
              <w:bottom w:val="single" w:sz="4" w:space="0" w:color="auto"/>
              <w:right w:val="single" w:sz="4" w:space="0" w:color="auto"/>
            </w:tcBorders>
            <w:shd w:val="clear" w:color="auto" w:fill="auto"/>
            <w:noWrap/>
            <w:vAlign w:val="bottom"/>
            <w:hideMark/>
          </w:tcPr>
          <w:p w14:paraId="06B2A164" w14:textId="77777777" w:rsidR="004D4C8A" w:rsidRPr="00553E77" w:rsidRDefault="004D4C8A" w:rsidP="00553E77">
            <w:pPr>
              <w:jc w:val="left"/>
              <w:rPr>
                <w:rFonts w:cs="Arial"/>
                <w:color w:val="000000"/>
                <w:sz w:val="20"/>
                <w:szCs w:val="20"/>
              </w:rPr>
            </w:pPr>
            <w:r w:rsidRPr="00553E77">
              <w:rPr>
                <w:rFonts w:cs="Arial"/>
                <w:color w:val="000000"/>
                <w:sz w:val="20"/>
                <w:szCs w:val="20"/>
              </w:rPr>
              <w:t>OUTROS</w:t>
            </w:r>
          </w:p>
        </w:tc>
      </w:tr>
      <w:tr w:rsidR="004D4C8A" w14:paraId="55D27B6C"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5135194F" w14:textId="06188C49" w:rsidR="004D4C8A" w:rsidRPr="00553E77" w:rsidRDefault="004D4C8A" w:rsidP="00C01C97">
            <w:pPr>
              <w:rPr>
                <w:rFonts w:cs="Arial"/>
                <w:color w:val="000000"/>
                <w:sz w:val="20"/>
                <w:szCs w:val="20"/>
              </w:rPr>
            </w:pPr>
            <w:r w:rsidRPr="00553E77">
              <w:rPr>
                <w:rFonts w:cs="Arial"/>
                <w:color w:val="000000"/>
                <w:sz w:val="20"/>
                <w:szCs w:val="20"/>
              </w:rPr>
              <w:t>DOCUMENTO_CPF_CNPJ</w:t>
            </w:r>
          </w:p>
        </w:tc>
        <w:tc>
          <w:tcPr>
            <w:tcW w:w="2185" w:type="pct"/>
            <w:tcBorders>
              <w:top w:val="nil"/>
              <w:left w:val="nil"/>
              <w:bottom w:val="single" w:sz="4" w:space="0" w:color="auto"/>
              <w:right w:val="single" w:sz="4" w:space="0" w:color="auto"/>
            </w:tcBorders>
            <w:shd w:val="clear" w:color="auto" w:fill="auto"/>
            <w:noWrap/>
            <w:vAlign w:val="bottom"/>
            <w:hideMark/>
          </w:tcPr>
          <w:p w14:paraId="7D18DD70" w14:textId="77777777" w:rsidR="004D4C8A" w:rsidRPr="00553E77" w:rsidRDefault="004D4C8A" w:rsidP="00C01C97">
            <w:pPr>
              <w:rPr>
                <w:rFonts w:cs="Arial"/>
                <w:color w:val="000000"/>
                <w:sz w:val="20"/>
                <w:szCs w:val="20"/>
              </w:rPr>
            </w:pPr>
            <w:r w:rsidRPr="00553E77">
              <w:rPr>
                <w:rFonts w:cs="Arial"/>
                <w:color w:val="000000"/>
                <w:sz w:val="20"/>
                <w:szCs w:val="20"/>
              </w:rPr>
              <w:t>documentação do cliente</w:t>
            </w:r>
          </w:p>
        </w:tc>
        <w:tc>
          <w:tcPr>
            <w:tcW w:w="1345" w:type="pct"/>
            <w:tcBorders>
              <w:top w:val="nil"/>
              <w:left w:val="nil"/>
              <w:bottom w:val="single" w:sz="4" w:space="0" w:color="auto"/>
              <w:right w:val="single" w:sz="4" w:space="0" w:color="auto"/>
            </w:tcBorders>
            <w:shd w:val="clear" w:color="auto" w:fill="auto"/>
            <w:noWrap/>
            <w:vAlign w:val="bottom"/>
            <w:hideMark/>
          </w:tcPr>
          <w:p w14:paraId="3DF4078D" w14:textId="77777777" w:rsidR="004D4C8A" w:rsidRPr="00553E77" w:rsidRDefault="004D4C8A" w:rsidP="00553E77">
            <w:pPr>
              <w:jc w:val="left"/>
              <w:rPr>
                <w:rFonts w:cs="Arial"/>
                <w:color w:val="000000"/>
                <w:sz w:val="20"/>
                <w:szCs w:val="20"/>
              </w:rPr>
            </w:pPr>
            <w:r w:rsidRPr="00553E77">
              <w:rPr>
                <w:rFonts w:cs="Arial"/>
                <w:color w:val="000000"/>
                <w:sz w:val="20"/>
                <w:szCs w:val="20"/>
              </w:rPr>
              <w:t>76535764000224</w:t>
            </w:r>
          </w:p>
        </w:tc>
      </w:tr>
      <w:tr w:rsidR="004D4C8A" w14:paraId="01ECBB5E"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06D5B7DA" w14:textId="76CA7FEB" w:rsidR="004D4C8A" w:rsidRPr="00553E77" w:rsidRDefault="004D4C8A" w:rsidP="00C01C97">
            <w:pPr>
              <w:rPr>
                <w:rFonts w:cs="Arial"/>
                <w:color w:val="000000"/>
                <w:sz w:val="20"/>
                <w:szCs w:val="20"/>
              </w:rPr>
            </w:pPr>
            <w:r w:rsidRPr="00553E77">
              <w:rPr>
                <w:rFonts w:cs="Arial"/>
                <w:color w:val="000000"/>
                <w:sz w:val="20"/>
                <w:szCs w:val="20"/>
              </w:rPr>
              <w:t>PLANO</w:t>
            </w:r>
          </w:p>
        </w:tc>
        <w:tc>
          <w:tcPr>
            <w:tcW w:w="2185" w:type="pct"/>
            <w:tcBorders>
              <w:top w:val="nil"/>
              <w:left w:val="nil"/>
              <w:bottom w:val="single" w:sz="4" w:space="0" w:color="auto"/>
              <w:right w:val="single" w:sz="4" w:space="0" w:color="auto"/>
            </w:tcBorders>
            <w:shd w:val="clear" w:color="auto" w:fill="auto"/>
            <w:noWrap/>
            <w:vAlign w:val="bottom"/>
            <w:hideMark/>
          </w:tcPr>
          <w:p w14:paraId="4FFAE2F6" w14:textId="77777777" w:rsidR="004D4C8A" w:rsidRPr="00553E77" w:rsidRDefault="004D4C8A" w:rsidP="00C01C97">
            <w:pPr>
              <w:rPr>
                <w:rFonts w:cs="Arial"/>
                <w:color w:val="000000"/>
                <w:sz w:val="20"/>
                <w:szCs w:val="20"/>
              </w:rPr>
            </w:pPr>
            <w:r w:rsidRPr="00553E77">
              <w:rPr>
                <w:rFonts w:cs="Arial"/>
                <w:color w:val="000000"/>
                <w:sz w:val="20"/>
                <w:szCs w:val="20"/>
              </w:rPr>
              <w:t>Plano contratado</w:t>
            </w:r>
          </w:p>
        </w:tc>
        <w:tc>
          <w:tcPr>
            <w:tcW w:w="1345" w:type="pct"/>
            <w:tcBorders>
              <w:top w:val="nil"/>
              <w:left w:val="nil"/>
              <w:bottom w:val="single" w:sz="4" w:space="0" w:color="auto"/>
              <w:right w:val="single" w:sz="4" w:space="0" w:color="auto"/>
            </w:tcBorders>
            <w:shd w:val="clear" w:color="auto" w:fill="auto"/>
            <w:noWrap/>
            <w:vAlign w:val="bottom"/>
            <w:hideMark/>
          </w:tcPr>
          <w:p w14:paraId="66E1DD1E" w14:textId="77777777" w:rsidR="004D4C8A" w:rsidRPr="00553E77" w:rsidRDefault="004D4C8A" w:rsidP="00553E77">
            <w:pPr>
              <w:jc w:val="left"/>
              <w:rPr>
                <w:rFonts w:cs="Arial"/>
                <w:color w:val="000000"/>
                <w:sz w:val="20"/>
                <w:szCs w:val="20"/>
              </w:rPr>
            </w:pPr>
            <w:r w:rsidRPr="00553E77">
              <w:rPr>
                <w:rFonts w:cs="Arial"/>
                <w:color w:val="000000"/>
                <w:sz w:val="20"/>
                <w:szCs w:val="20"/>
              </w:rPr>
              <w:t>PLANO BASICO LOCAL</w:t>
            </w:r>
          </w:p>
        </w:tc>
      </w:tr>
      <w:tr w:rsidR="004D4C8A" w14:paraId="1409957F"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71DCB51A" w14:textId="519A4B70" w:rsidR="004D4C8A" w:rsidRPr="00553E77" w:rsidRDefault="004D4C8A" w:rsidP="00C01C97">
            <w:pPr>
              <w:rPr>
                <w:rFonts w:cs="Arial"/>
                <w:color w:val="000000"/>
                <w:sz w:val="20"/>
                <w:szCs w:val="20"/>
              </w:rPr>
            </w:pPr>
            <w:r w:rsidRPr="00553E77">
              <w:rPr>
                <w:rFonts w:cs="Arial"/>
                <w:color w:val="000000"/>
                <w:sz w:val="20"/>
                <w:szCs w:val="20"/>
              </w:rPr>
              <w:t>SEGMENTO</w:t>
            </w:r>
          </w:p>
        </w:tc>
        <w:tc>
          <w:tcPr>
            <w:tcW w:w="2185" w:type="pct"/>
            <w:tcBorders>
              <w:top w:val="nil"/>
              <w:left w:val="nil"/>
              <w:bottom w:val="single" w:sz="4" w:space="0" w:color="auto"/>
              <w:right w:val="single" w:sz="4" w:space="0" w:color="auto"/>
            </w:tcBorders>
            <w:shd w:val="clear" w:color="auto" w:fill="auto"/>
            <w:noWrap/>
            <w:vAlign w:val="bottom"/>
            <w:hideMark/>
          </w:tcPr>
          <w:p w14:paraId="3B1C89E1" w14:textId="77777777" w:rsidR="004D4C8A" w:rsidRPr="00553E77" w:rsidRDefault="004D4C8A" w:rsidP="00C01C97">
            <w:pPr>
              <w:rPr>
                <w:rFonts w:cs="Arial"/>
                <w:color w:val="000000"/>
                <w:sz w:val="20"/>
                <w:szCs w:val="20"/>
              </w:rPr>
            </w:pPr>
            <w:r w:rsidRPr="00553E77">
              <w:rPr>
                <w:rFonts w:cs="Arial"/>
                <w:color w:val="000000"/>
                <w:sz w:val="20"/>
                <w:szCs w:val="20"/>
              </w:rPr>
              <w:t>segmentação do cliente</w:t>
            </w:r>
          </w:p>
        </w:tc>
        <w:tc>
          <w:tcPr>
            <w:tcW w:w="1345" w:type="pct"/>
            <w:tcBorders>
              <w:top w:val="nil"/>
              <w:left w:val="nil"/>
              <w:bottom w:val="single" w:sz="4" w:space="0" w:color="auto"/>
              <w:right w:val="single" w:sz="4" w:space="0" w:color="auto"/>
            </w:tcBorders>
            <w:shd w:val="clear" w:color="auto" w:fill="auto"/>
            <w:noWrap/>
            <w:vAlign w:val="bottom"/>
            <w:hideMark/>
          </w:tcPr>
          <w:p w14:paraId="50E248A4" w14:textId="77777777" w:rsidR="004D4C8A" w:rsidRPr="00553E77" w:rsidRDefault="004D4C8A" w:rsidP="00553E77">
            <w:pPr>
              <w:jc w:val="left"/>
              <w:rPr>
                <w:rFonts w:cs="Arial"/>
                <w:color w:val="000000"/>
                <w:sz w:val="20"/>
                <w:szCs w:val="20"/>
              </w:rPr>
            </w:pPr>
            <w:r w:rsidRPr="00553E77">
              <w:rPr>
                <w:rFonts w:cs="Arial"/>
                <w:color w:val="000000"/>
                <w:sz w:val="20"/>
                <w:szCs w:val="20"/>
              </w:rPr>
              <w:t>ATACADO</w:t>
            </w:r>
          </w:p>
        </w:tc>
      </w:tr>
      <w:tr w:rsidR="004D4C8A" w14:paraId="48C62F6C"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4EB8DB6A" w14:textId="274CE546" w:rsidR="004D4C8A" w:rsidRPr="00553E77" w:rsidRDefault="004D4C8A" w:rsidP="00C01C97">
            <w:pPr>
              <w:rPr>
                <w:rFonts w:cs="Arial"/>
                <w:color w:val="000000"/>
                <w:sz w:val="20"/>
                <w:szCs w:val="20"/>
              </w:rPr>
            </w:pPr>
            <w:r w:rsidRPr="00553E77">
              <w:rPr>
                <w:rFonts w:cs="Arial"/>
                <w:color w:val="000000"/>
                <w:sz w:val="20"/>
                <w:szCs w:val="20"/>
              </w:rPr>
              <w:t>NOME_LOGRADOURO</w:t>
            </w:r>
          </w:p>
        </w:tc>
        <w:tc>
          <w:tcPr>
            <w:tcW w:w="2185" w:type="pct"/>
            <w:tcBorders>
              <w:top w:val="nil"/>
              <w:left w:val="nil"/>
              <w:bottom w:val="single" w:sz="4" w:space="0" w:color="auto"/>
              <w:right w:val="single" w:sz="4" w:space="0" w:color="auto"/>
            </w:tcBorders>
            <w:shd w:val="clear" w:color="auto" w:fill="auto"/>
            <w:noWrap/>
            <w:vAlign w:val="bottom"/>
            <w:hideMark/>
          </w:tcPr>
          <w:p w14:paraId="24C646C7" w14:textId="77777777" w:rsidR="004D4C8A" w:rsidRPr="00553E77" w:rsidRDefault="004D4C8A" w:rsidP="00C01C97">
            <w:pPr>
              <w:rPr>
                <w:rFonts w:cs="Arial"/>
                <w:color w:val="000000"/>
                <w:sz w:val="20"/>
                <w:szCs w:val="20"/>
              </w:rPr>
            </w:pPr>
            <w:r w:rsidRPr="00553E77">
              <w:rPr>
                <w:rFonts w:cs="Arial"/>
                <w:color w:val="000000"/>
                <w:sz w:val="20"/>
                <w:szCs w:val="20"/>
              </w:rPr>
              <w:t>endereço de instalação do terminal</w:t>
            </w:r>
          </w:p>
        </w:tc>
        <w:tc>
          <w:tcPr>
            <w:tcW w:w="1345" w:type="pct"/>
            <w:tcBorders>
              <w:top w:val="nil"/>
              <w:left w:val="nil"/>
              <w:bottom w:val="single" w:sz="4" w:space="0" w:color="auto"/>
              <w:right w:val="single" w:sz="4" w:space="0" w:color="auto"/>
            </w:tcBorders>
            <w:shd w:val="clear" w:color="auto" w:fill="auto"/>
            <w:noWrap/>
            <w:vAlign w:val="bottom"/>
            <w:hideMark/>
          </w:tcPr>
          <w:p w14:paraId="65960EE4" w14:textId="77777777" w:rsidR="004D4C8A" w:rsidRPr="00553E77" w:rsidRDefault="004D4C8A" w:rsidP="00553E77">
            <w:pPr>
              <w:jc w:val="left"/>
              <w:rPr>
                <w:rFonts w:cs="Arial"/>
                <w:color w:val="000000"/>
                <w:sz w:val="20"/>
                <w:szCs w:val="20"/>
              </w:rPr>
            </w:pPr>
            <w:r w:rsidRPr="00553E77">
              <w:rPr>
                <w:rFonts w:cs="Arial"/>
                <w:color w:val="000000"/>
                <w:sz w:val="20"/>
                <w:szCs w:val="20"/>
              </w:rPr>
              <w:t>R FRANKLIN MAXIMO MOREIRA</w:t>
            </w:r>
          </w:p>
        </w:tc>
      </w:tr>
      <w:tr w:rsidR="004D4C8A" w14:paraId="1DB9AA42"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76161FF7" w14:textId="4C048340" w:rsidR="004D4C8A" w:rsidRPr="00553E77" w:rsidRDefault="004D4C8A" w:rsidP="00C01C97">
            <w:pPr>
              <w:rPr>
                <w:rFonts w:cs="Arial"/>
                <w:color w:val="000000"/>
                <w:sz w:val="20"/>
                <w:szCs w:val="20"/>
              </w:rPr>
            </w:pPr>
            <w:r w:rsidRPr="00553E77">
              <w:rPr>
                <w:rFonts w:cs="Arial"/>
                <w:color w:val="000000"/>
                <w:sz w:val="20"/>
                <w:szCs w:val="20"/>
              </w:rPr>
              <w:t>NUMERO_PORTA</w:t>
            </w:r>
          </w:p>
        </w:tc>
        <w:tc>
          <w:tcPr>
            <w:tcW w:w="2185" w:type="pct"/>
            <w:tcBorders>
              <w:top w:val="nil"/>
              <w:left w:val="nil"/>
              <w:bottom w:val="single" w:sz="4" w:space="0" w:color="auto"/>
              <w:right w:val="single" w:sz="4" w:space="0" w:color="auto"/>
            </w:tcBorders>
            <w:shd w:val="clear" w:color="auto" w:fill="auto"/>
            <w:noWrap/>
            <w:vAlign w:val="bottom"/>
            <w:hideMark/>
          </w:tcPr>
          <w:p w14:paraId="49D54FD9" w14:textId="77777777" w:rsidR="004D4C8A" w:rsidRPr="00553E77" w:rsidRDefault="004D4C8A" w:rsidP="00C01C97">
            <w:pPr>
              <w:rPr>
                <w:rFonts w:cs="Arial"/>
                <w:color w:val="000000"/>
                <w:sz w:val="20"/>
                <w:szCs w:val="20"/>
              </w:rPr>
            </w:pPr>
            <w:r w:rsidRPr="00553E77">
              <w:rPr>
                <w:rFonts w:cs="Arial"/>
                <w:color w:val="000000"/>
                <w:sz w:val="20"/>
                <w:szCs w:val="20"/>
              </w:rPr>
              <w:t>número de porta de instalação do terminal</w:t>
            </w:r>
          </w:p>
        </w:tc>
        <w:tc>
          <w:tcPr>
            <w:tcW w:w="1345" w:type="pct"/>
            <w:tcBorders>
              <w:top w:val="nil"/>
              <w:left w:val="nil"/>
              <w:bottom w:val="single" w:sz="4" w:space="0" w:color="auto"/>
              <w:right w:val="single" w:sz="4" w:space="0" w:color="auto"/>
            </w:tcBorders>
            <w:shd w:val="clear" w:color="auto" w:fill="auto"/>
            <w:noWrap/>
            <w:vAlign w:val="bottom"/>
            <w:hideMark/>
          </w:tcPr>
          <w:p w14:paraId="17652142" w14:textId="77777777" w:rsidR="004D4C8A" w:rsidRPr="00553E77" w:rsidRDefault="004D4C8A" w:rsidP="00553E77">
            <w:pPr>
              <w:jc w:val="left"/>
              <w:rPr>
                <w:rFonts w:cs="Arial"/>
                <w:color w:val="000000"/>
                <w:sz w:val="20"/>
                <w:szCs w:val="20"/>
              </w:rPr>
            </w:pPr>
            <w:r w:rsidRPr="00553E77">
              <w:rPr>
                <w:rFonts w:cs="Arial"/>
                <w:color w:val="000000"/>
                <w:sz w:val="20"/>
                <w:szCs w:val="20"/>
              </w:rPr>
              <w:t>00000</w:t>
            </w:r>
          </w:p>
        </w:tc>
      </w:tr>
      <w:tr w:rsidR="004D4C8A" w14:paraId="40E5FDC7"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76C5722D" w14:textId="642BF967" w:rsidR="004D4C8A" w:rsidRPr="00553E77" w:rsidRDefault="004D4C8A" w:rsidP="00C01C97">
            <w:pPr>
              <w:rPr>
                <w:rFonts w:cs="Arial"/>
                <w:color w:val="000000"/>
                <w:sz w:val="20"/>
                <w:szCs w:val="20"/>
              </w:rPr>
            </w:pPr>
            <w:r w:rsidRPr="00553E77">
              <w:rPr>
                <w:rFonts w:cs="Arial"/>
                <w:color w:val="000000"/>
                <w:sz w:val="20"/>
                <w:szCs w:val="20"/>
              </w:rPr>
              <w:t>COMPLEMENTO</w:t>
            </w:r>
          </w:p>
        </w:tc>
        <w:tc>
          <w:tcPr>
            <w:tcW w:w="2185" w:type="pct"/>
            <w:tcBorders>
              <w:top w:val="nil"/>
              <w:left w:val="nil"/>
              <w:bottom w:val="single" w:sz="4" w:space="0" w:color="auto"/>
              <w:right w:val="single" w:sz="4" w:space="0" w:color="auto"/>
            </w:tcBorders>
            <w:shd w:val="clear" w:color="auto" w:fill="auto"/>
            <w:noWrap/>
            <w:vAlign w:val="bottom"/>
            <w:hideMark/>
          </w:tcPr>
          <w:p w14:paraId="0FBA1E23" w14:textId="77777777" w:rsidR="004D4C8A" w:rsidRPr="00553E77" w:rsidRDefault="004D4C8A" w:rsidP="00C01C97">
            <w:pPr>
              <w:rPr>
                <w:rFonts w:cs="Arial"/>
                <w:color w:val="000000"/>
                <w:sz w:val="20"/>
                <w:szCs w:val="20"/>
              </w:rPr>
            </w:pPr>
            <w:r w:rsidRPr="00553E77">
              <w:rPr>
                <w:rFonts w:cs="Arial"/>
                <w:color w:val="000000"/>
                <w:sz w:val="20"/>
                <w:szCs w:val="20"/>
              </w:rPr>
              <w:t>complemento de instalação do terminal</w:t>
            </w:r>
          </w:p>
        </w:tc>
        <w:tc>
          <w:tcPr>
            <w:tcW w:w="1345" w:type="pct"/>
            <w:tcBorders>
              <w:top w:val="nil"/>
              <w:left w:val="nil"/>
              <w:bottom w:val="single" w:sz="4" w:space="0" w:color="auto"/>
              <w:right w:val="single" w:sz="4" w:space="0" w:color="auto"/>
            </w:tcBorders>
            <w:shd w:val="clear" w:color="auto" w:fill="auto"/>
            <w:noWrap/>
            <w:vAlign w:val="bottom"/>
            <w:hideMark/>
          </w:tcPr>
          <w:p w14:paraId="7222ECDE" w14:textId="77777777" w:rsidR="004D4C8A" w:rsidRPr="00553E77" w:rsidRDefault="004D4C8A" w:rsidP="00553E77">
            <w:pPr>
              <w:jc w:val="left"/>
              <w:rPr>
                <w:rFonts w:cs="Arial"/>
                <w:color w:val="000000"/>
                <w:sz w:val="20"/>
                <w:szCs w:val="20"/>
              </w:rPr>
            </w:pPr>
            <w:r w:rsidRPr="00553E77">
              <w:rPr>
                <w:rFonts w:cs="Arial"/>
                <w:color w:val="000000"/>
                <w:sz w:val="20"/>
                <w:szCs w:val="20"/>
              </w:rPr>
              <w:t> </w:t>
            </w:r>
          </w:p>
        </w:tc>
      </w:tr>
      <w:tr w:rsidR="004D4C8A" w14:paraId="1588D8F4"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5245A252" w14:textId="060BC561" w:rsidR="004D4C8A" w:rsidRPr="00553E77" w:rsidRDefault="004D4C8A" w:rsidP="00C01C97">
            <w:pPr>
              <w:rPr>
                <w:rFonts w:cs="Arial"/>
                <w:color w:val="000000"/>
                <w:sz w:val="20"/>
                <w:szCs w:val="20"/>
              </w:rPr>
            </w:pPr>
            <w:r w:rsidRPr="00553E77">
              <w:rPr>
                <w:rFonts w:cs="Arial"/>
                <w:color w:val="000000"/>
                <w:sz w:val="20"/>
                <w:szCs w:val="20"/>
              </w:rPr>
              <w:t>BAIRRO</w:t>
            </w:r>
          </w:p>
        </w:tc>
        <w:tc>
          <w:tcPr>
            <w:tcW w:w="2185" w:type="pct"/>
            <w:tcBorders>
              <w:top w:val="nil"/>
              <w:left w:val="nil"/>
              <w:bottom w:val="single" w:sz="4" w:space="0" w:color="auto"/>
              <w:right w:val="single" w:sz="4" w:space="0" w:color="auto"/>
            </w:tcBorders>
            <w:shd w:val="clear" w:color="auto" w:fill="auto"/>
            <w:noWrap/>
            <w:vAlign w:val="bottom"/>
            <w:hideMark/>
          </w:tcPr>
          <w:p w14:paraId="5470F443" w14:textId="77777777" w:rsidR="004D4C8A" w:rsidRPr="00553E77" w:rsidRDefault="004D4C8A" w:rsidP="00C01C97">
            <w:pPr>
              <w:rPr>
                <w:rFonts w:cs="Arial"/>
                <w:color w:val="000000"/>
                <w:sz w:val="20"/>
                <w:szCs w:val="20"/>
              </w:rPr>
            </w:pPr>
            <w:r w:rsidRPr="00553E77">
              <w:rPr>
                <w:rFonts w:cs="Arial"/>
                <w:color w:val="000000"/>
                <w:sz w:val="20"/>
                <w:szCs w:val="20"/>
              </w:rPr>
              <w:t xml:space="preserve">Bairro </w:t>
            </w:r>
          </w:p>
        </w:tc>
        <w:tc>
          <w:tcPr>
            <w:tcW w:w="1345" w:type="pct"/>
            <w:tcBorders>
              <w:top w:val="nil"/>
              <w:left w:val="nil"/>
              <w:bottom w:val="single" w:sz="4" w:space="0" w:color="auto"/>
              <w:right w:val="single" w:sz="4" w:space="0" w:color="auto"/>
            </w:tcBorders>
            <w:shd w:val="clear" w:color="auto" w:fill="auto"/>
            <w:noWrap/>
            <w:vAlign w:val="bottom"/>
            <w:hideMark/>
          </w:tcPr>
          <w:p w14:paraId="0C578B54" w14:textId="77777777" w:rsidR="004D4C8A" w:rsidRPr="00553E77" w:rsidRDefault="004D4C8A" w:rsidP="00553E77">
            <w:pPr>
              <w:jc w:val="left"/>
              <w:rPr>
                <w:rFonts w:cs="Arial"/>
                <w:color w:val="000000"/>
                <w:sz w:val="20"/>
                <w:szCs w:val="20"/>
              </w:rPr>
            </w:pPr>
            <w:r w:rsidRPr="00553E77">
              <w:rPr>
                <w:rFonts w:cs="Arial"/>
                <w:color w:val="000000"/>
                <w:sz w:val="20"/>
                <w:szCs w:val="20"/>
              </w:rPr>
              <w:t>CENTRO</w:t>
            </w:r>
          </w:p>
        </w:tc>
      </w:tr>
      <w:tr w:rsidR="004D4C8A" w14:paraId="3071C9AA"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3DF7CE66" w14:textId="0C9FCF5E" w:rsidR="004D4C8A" w:rsidRPr="00553E77" w:rsidRDefault="004D4C8A" w:rsidP="00C01C97">
            <w:pPr>
              <w:rPr>
                <w:rFonts w:cs="Arial"/>
                <w:color w:val="000000"/>
                <w:sz w:val="20"/>
                <w:szCs w:val="20"/>
              </w:rPr>
            </w:pPr>
            <w:r w:rsidRPr="00553E77">
              <w:rPr>
                <w:rFonts w:cs="Arial"/>
                <w:color w:val="000000"/>
                <w:sz w:val="20"/>
                <w:szCs w:val="20"/>
              </w:rPr>
              <w:t>CIDADE</w:t>
            </w:r>
          </w:p>
        </w:tc>
        <w:tc>
          <w:tcPr>
            <w:tcW w:w="2185" w:type="pct"/>
            <w:tcBorders>
              <w:top w:val="nil"/>
              <w:left w:val="nil"/>
              <w:bottom w:val="single" w:sz="4" w:space="0" w:color="auto"/>
              <w:right w:val="single" w:sz="4" w:space="0" w:color="auto"/>
            </w:tcBorders>
            <w:shd w:val="clear" w:color="auto" w:fill="auto"/>
            <w:noWrap/>
            <w:vAlign w:val="bottom"/>
            <w:hideMark/>
          </w:tcPr>
          <w:p w14:paraId="66B5FD03" w14:textId="77777777" w:rsidR="004D4C8A" w:rsidRPr="00553E77" w:rsidRDefault="004D4C8A" w:rsidP="00C01C97">
            <w:pPr>
              <w:rPr>
                <w:rFonts w:cs="Arial"/>
                <w:color w:val="000000"/>
                <w:sz w:val="20"/>
                <w:szCs w:val="20"/>
              </w:rPr>
            </w:pPr>
            <w:r w:rsidRPr="00553E77">
              <w:rPr>
                <w:rFonts w:cs="Arial"/>
                <w:color w:val="000000"/>
                <w:sz w:val="20"/>
                <w:szCs w:val="20"/>
              </w:rPr>
              <w:t xml:space="preserve">cidade </w:t>
            </w:r>
          </w:p>
        </w:tc>
        <w:tc>
          <w:tcPr>
            <w:tcW w:w="1345" w:type="pct"/>
            <w:tcBorders>
              <w:top w:val="nil"/>
              <w:left w:val="nil"/>
              <w:bottom w:val="single" w:sz="4" w:space="0" w:color="auto"/>
              <w:right w:val="single" w:sz="4" w:space="0" w:color="auto"/>
            </w:tcBorders>
            <w:shd w:val="clear" w:color="auto" w:fill="auto"/>
            <w:noWrap/>
            <w:vAlign w:val="bottom"/>
            <w:hideMark/>
          </w:tcPr>
          <w:p w14:paraId="6EB853BF" w14:textId="77777777" w:rsidR="004D4C8A" w:rsidRPr="00553E77" w:rsidRDefault="004D4C8A" w:rsidP="00553E77">
            <w:pPr>
              <w:jc w:val="left"/>
              <w:rPr>
                <w:rFonts w:cs="Arial"/>
                <w:color w:val="000000"/>
                <w:sz w:val="20"/>
                <w:szCs w:val="20"/>
              </w:rPr>
            </w:pPr>
            <w:r w:rsidRPr="00553E77">
              <w:rPr>
                <w:rFonts w:cs="Arial"/>
                <w:color w:val="000000"/>
                <w:sz w:val="20"/>
                <w:szCs w:val="20"/>
              </w:rPr>
              <w:t>CANGUCU</w:t>
            </w:r>
          </w:p>
        </w:tc>
      </w:tr>
      <w:tr w:rsidR="004D4C8A" w14:paraId="4A40AF1B"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18523B3A" w14:textId="69E2F44E" w:rsidR="004D4C8A" w:rsidRPr="00553E77" w:rsidRDefault="004D4C8A" w:rsidP="00C01C97">
            <w:pPr>
              <w:rPr>
                <w:rFonts w:cs="Arial"/>
                <w:color w:val="000000"/>
                <w:sz w:val="20"/>
                <w:szCs w:val="20"/>
              </w:rPr>
            </w:pPr>
            <w:r w:rsidRPr="00553E77">
              <w:rPr>
                <w:rFonts w:cs="Arial"/>
                <w:color w:val="000000"/>
                <w:sz w:val="20"/>
                <w:szCs w:val="20"/>
              </w:rPr>
              <w:t>ESTADO</w:t>
            </w:r>
          </w:p>
        </w:tc>
        <w:tc>
          <w:tcPr>
            <w:tcW w:w="2185" w:type="pct"/>
            <w:tcBorders>
              <w:top w:val="nil"/>
              <w:left w:val="nil"/>
              <w:bottom w:val="single" w:sz="4" w:space="0" w:color="auto"/>
              <w:right w:val="single" w:sz="4" w:space="0" w:color="auto"/>
            </w:tcBorders>
            <w:shd w:val="clear" w:color="auto" w:fill="auto"/>
            <w:noWrap/>
            <w:vAlign w:val="bottom"/>
            <w:hideMark/>
          </w:tcPr>
          <w:p w14:paraId="25B6E9F4" w14:textId="77777777" w:rsidR="004D4C8A" w:rsidRPr="00553E77" w:rsidRDefault="004D4C8A" w:rsidP="00C01C97">
            <w:pPr>
              <w:rPr>
                <w:rFonts w:cs="Arial"/>
                <w:color w:val="000000"/>
                <w:sz w:val="20"/>
                <w:szCs w:val="20"/>
              </w:rPr>
            </w:pPr>
            <w:r w:rsidRPr="00553E77">
              <w:rPr>
                <w:rFonts w:cs="Arial"/>
                <w:color w:val="000000"/>
                <w:sz w:val="20"/>
                <w:szCs w:val="20"/>
              </w:rPr>
              <w:t xml:space="preserve">UF do terminal </w:t>
            </w:r>
          </w:p>
        </w:tc>
        <w:tc>
          <w:tcPr>
            <w:tcW w:w="1345" w:type="pct"/>
            <w:tcBorders>
              <w:top w:val="nil"/>
              <w:left w:val="nil"/>
              <w:bottom w:val="single" w:sz="4" w:space="0" w:color="auto"/>
              <w:right w:val="single" w:sz="4" w:space="0" w:color="auto"/>
            </w:tcBorders>
            <w:shd w:val="clear" w:color="auto" w:fill="auto"/>
            <w:noWrap/>
            <w:vAlign w:val="bottom"/>
            <w:hideMark/>
          </w:tcPr>
          <w:p w14:paraId="7539ECDC" w14:textId="77777777" w:rsidR="004D4C8A" w:rsidRPr="00553E77" w:rsidRDefault="004D4C8A" w:rsidP="00553E77">
            <w:pPr>
              <w:jc w:val="left"/>
              <w:rPr>
                <w:rFonts w:cs="Arial"/>
                <w:color w:val="000000"/>
                <w:sz w:val="20"/>
                <w:szCs w:val="20"/>
              </w:rPr>
            </w:pPr>
            <w:r w:rsidRPr="00553E77">
              <w:rPr>
                <w:rFonts w:cs="Arial"/>
                <w:color w:val="000000"/>
                <w:sz w:val="20"/>
                <w:szCs w:val="20"/>
              </w:rPr>
              <w:t>RS</w:t>
            </w:r>
          </w:p>
        </w:tc>
      </w:tr>
      <w:tr w:rsidR="004D4C8A" w14:paraId="1F87DF1A" w14:textId="77777777" w:rsidTr="004D4C8A">
        <w:trPr>
          <w:trHeight w:val="300"/>
        </w:trPr>
        <w:tc>
          <w:tcPr>
            <w:tcW w:w="1471" w:type="pct"/>
            <w:tcBorders>
              <w:top w:val="nil"/>
              <w:left w:val="single" w:sz="4" w:space="0" w:color="auto"/>
              <w:bottom w:val="single" w:sz="4" w:space="0" w:color="auto"/>
              <w:right w:val="single" w:sz="4" w:space="0" w:color="auto"/>
            </w:tcBorders>
            <w:shd w:val="clear" w:color="auto" w:fill="auto"/>
            <w:noWrap/>
            <w:vAlign w:val="bottom"/>
            <w:hideMark/>
          </w:tcPr>
          <w:p w14:paraId="2E8A69F7" w14:textId="42C34627" w:rsidR="004D4C8A" w:rsidRPr="00553E77" w:rsidRDefault="004D4C8A" w:rsidP="00C01C97">
            <w:pPr>
              <w:rPr>
                <w:rFonts w:cs="Arial"/>
                <w:color w:val="000000"/>
                <w:sz w:val="20"/>
                <w:szCs w:val="20"/>
              </w:rPr>
            </w:pPr>
            <w:r w:rsidRPr="00553E77">
              <w:rPr>
                <w:rFonts w:cs="Arial"/>
                <w:color w:val="000000"/>
                <w:sz w:val="20"/>
                <w:szCs w:val="20"/>
              </w:rPr>
              <w:t>CEP</w:t>
            </w:r>
          </w:p>
        </w:tc>
        <w:tc>
          <w:tcPr>
            <w:tcW w:w="2185" w:type="pct"/>
            <w:tcBorders>
              <w:top w:val="nil"/>
              <w:left w:val="nil"/>
              <w:bottom w:val="single" w:sz="4" w:space="0" w:color="auto"/>
              <w:right w:val="single" w:sz="4" w:space="0" w:color="auto"/>
            </w:tcBorders>
            <w:shd w:val="clear" w:color="auto" w:fill="auto"/>
            <w:noWrap/>
            <w:vAlign w:val="bottom"/>
            <w:hideMark/>
          </w:tcPr>
          <w:p w14:paraId="0F0FE354" w14:textId="77777777" w:rsidR="004D4C8A" w:rsidRPr="00553E77" w:rsidRDefault="004D4C8A" w:rsidP="00C01C97">
            <w:pPr>
              <w:rPr>
                <w:rFonts w:cs="Arial"/>
                <w:color w:val="000000"/>
                <w:sz w:val="20"/>
                <w:szCs w:val="20"/>
              </w:rPr>
            </w:pPr>
            <w:r w:rsidRPr="00553E77">
              <w:rPr>
                <w:rFonts w:cs="Arial"/>
                <w:color w:val="000000"/>
                <w:sz w:val="20"/>
                <w:szCs w:val="20"/>
              </w:rPr>
              <w:t>CEP</w:t>
            </w:r>
          </w:p>
        </w:tc>
        <w:tc>
          <w:tcPr>
            <w:tcW w:w="1345" w:type="pct"/>
            <w:tcBorders>
              <w:top w:val="nil"/>
              <w:left w:val="nil"/>
              <w:bottom w:val="single" w:sz="4" w:space="0" w:color="auto"/>
              <w:right w:val="single" w:sz="4" w:space="0" w:color="auto"/>
            </w:tcBorders>
            <w:shd w:val="clear" w:color="auto" w:fill="auto"/>
            <w:noWrap/>
            <w:vAlign w:val="bottom"/>
            <w:hideMark/>
          </w:tcPr>
          <w:p w14:paraId="6F90C2A3" w14:textId="77777777" w:rsidR="004D4C8A" w:rsidRPr="00553E77" w:rsidRDefault="004D4C8A" w:rsidP="00553E77">
            <w:pPr>
              <w:jc w:val="left"/>
              <w:rPr>
                <w:rFonts w:cs="Arial"/>
                <w:color w:val="000000"/>
                <w:sz w:val="20"/>
                <w:szCs w:val="20"/>
              </w:rPr>
            </w:pPr>
            <w:r w:rsidRPr="00553E77">
              <w:rPr>
                <w:rFonts w:cs="Arial"/>
                <w:color w:val="000000"/>
                <w:sz w:val="20"/>
                <w:szCs w:val="20"/>
              </w:rPr>
              <w:t>96600000</w:t>
            </w:r>
          </w:p>
        </w:tc>
      </w:tr>
    </w:tbl>
    <w:p w14:paraId="605D30C7" w14:textId="77777777" w:rsidR="009D1EEF" w:rsidRPr="00153785" w:rsidRDefault="009D1EEF" w:rsidP="00C01C97">
      <w:pPr>
        <w:rPr>
          <w:rFonts w:cs="Arial"/>
        </w:rPr>
      </w:pPr>
    </w:p>
    <w:p w14:paraId="72253AA0" w14:textId="77777777" w:rsidR="009D1EEF" w:rsidRPr="00153785" w:rsidRDefault="009D1EEF" w:rsidP="00C01C97">
      <w:pPr>
        <w:pStyle w:val="Heading5"/>
      </w:pPr>
      <w:r w:rsidRPr="00153785">
        <w:t>Tabela de destino</w:t>
      </w:r>
    </w:p>
    <w:p w14:paraId="19470164" w14:textId="77777777" w:rsidR="009D1EEF" w:rsidRPr="00153785" w:rsidRDefault="009D1EEF" w:rsidP="009D1EEF">
      <w:pPr>
        <w:rPr>
          <w:rFonts w:cs="Arial"/>
        </w:rPr>
      </w:pPr>
    </w:p>
    <w:p w14:paraId="540D1725" w14:textId="23D4BEE1" w:rsidR="009D1EEF" w:rsidRDefault="009D1EEF" w:rsidP="009D1EEF">
      <w:pPr>
        <w:rPr>
          <w:rFonts w:cs="Arial"/>
        </w:rPr>
      </w:pPr>
      <w:r>
        <w:rPr>
          <w:rFonts w:cs="Arial"/>
        </w:rPr>
        <w:t xml:space="preserve">Nome: </w:t>
      </w:r>
      <w:r w:rsidR="00935D86">
        <w:rPr>
          <w:rFonts w:cs="Arial"/>
        </w:rPr>
        <w:t>FMS_T_</w:t>
      </w:r>
      <w:r w:rsidR="000B70FA">
        <w:rPr>
          <w:rFonts w:cs="Arial"/>
        </w:rPr>
        <w:t>BOV</w:t>
      </w:r>
    </w:p>
    <w:p w14:paraId="54CDB3B9" w14:textId="77777777" w:rsidR="00BE1048" w:rsidRDefault="00BE1048" w:rsidP="009D1EEF">
      <w:pPr>
        <w:rPr>
          <w:rFonts w:cs="Arial"/>
        </w:rPr>
      </w:pPr>
    </w:p>
    <w:tbl>
      <w:tblPr>
        <w:tblW w:w="5020" w:type="pct"/>
        <w:tblLayout w:type="fixed"/>
        <w:tblCellMar>
          <w:left w:w="70" w:type="dxa"/>
          <w:right w:w="70" w:type="dxa"/>
        </w:tblCellMar>
        <w:tblLook w:val="04A0" w:firstRow="1" w:lastRow="0" w:firstColumn="1" w:lastColumn="0" w:noHBand="0" w:noVBand="1"/>
      </w:tblPr>
      <w:tblGrid>
        <w:gridCol w:w="1839"/>
        <w:gridCol w:w="733"/>
        <w:gridCol w:w="841"/>
        <w:gridCol w:w="639"/>
        <w:gridCol w:w="528"/>
        <w:gridCol w:w="2621"/>
        <w:gridCol w:w="3036"/>
      </w:tblGrid>
      <w:tr w:rsidR="00BE1048" w:rsidRPr="00BE1048" w14:paraId="7ED5D37F" w14:textId="77777777" w:rsidTr="00BE1048">
        <w:trPr>
          <w:trHeight w:val="450"/>
        </w:trPr>
        <w:tc>
          <w:tcPr>
            <w:tcW w:w="89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171FB4A4"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Campo</w:t>
            </w:r>
          </w:p>
        </w:tc>
        <w:tc>
          <w:tcPr>
            <w:tcW w:w="358" w:type="pct"/>
            <w:tcBorders>
              <w:top w:val="single" w:sz="4" w:space="0" w:color="auto"/>
              <w:left w:val="nil"/>
              <w:bottom w:val="single" w:sz="4" w:space="0" w:color="auto"/>
              <w:right w:val="single" w:sz="4" w:space="0" w:color="auto"/>
            </w:tcBorders>
            <w:shd w:val="clear" w:color="000000" w:fill="808080"/>
            <w:vAlign w:val="center"/>
            <w:hideMark/>
          </w:tcPr>
          <w:p w14:paraId="3661A6A2"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Tipo</w:t>
            </w:r>
          </w:p>
        </w:tc>
        <w:tc>
          <w:tcPr>
            <w:tcW w:w="411" w:type="pct"/>
            <w:tcBorders>
              <w:top w:val="single" w:sz="4" w:space="0" w:color="auto"/>
              <w:left w:val="nil"/>
              <w:bottom w:val="single" w:sz="4" w:space="0" w:color="auto"/>
              <w:right w:val="single" w:sz="4" w:space="0" w:color="auto"/>
            </w:tcBorders>
            <w:shd w:val="clear" w:color="000000" w:fill="808080"/>
            <w:vAlign w:val="center"/>
            <w:hideMark/>
          </w:tcPr>
          <w:p w14:paraId="5B427163"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Tamanho</w:t>
            </w:r>
          </w:p>
        </w:tc>
        <w:tc>
          <w:tcPr>
            <w:tcW w:w="312" w:type="pct"/>
            <w:tcBorders>
              <w:top w:val="single" w:sz="4" w:space="0" w:color="auto"/>
              <w:left w:val="nil"/>
              <w:bottom w:val="single" w:sz="4" w:space="0" w:color="auto"/>
              <w:right w:val="single" w:sz="4" w:space="0" w:color="auto"/>
            </w:tcBorders>
            <w:shd w:val="clear" w:color="000000" w:fill="808080"/>
            <w:vAlign w:val="center"/>
            <w:hideMark/>
          </w:tcPr>
          <w:p w14:paraId="1F04C952"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Chave</w:t>
            </w:r>
          </w:p>
        </w:tc>
        <w:tc>
          <w:tcPr>
            <w:tcW w:w="258" w:type="pct"/>
            <w:tcBorders>
              <w:top w:val="single" w:sz="4" w:space="0" w:color="auto"/>
              <w:left w:val="nil"/>
              <w:bottom w:val="single" w:sz="4" w:space="0" w:color="auto"/>
              <w:right w:val="single" w:sz="4" w:space="0" w:color="auto"/>
            </w:tcBorders>
            <w:shd w:val="clear" w:color="000000" w:fill="808080"/>
            <w:vAlign w:val="center"/>
            <w:hideMark/>
          </w:tcPr>
          <w:p w14:paraId="15AC06EA"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Nulo</w:t>
            </w:r>
          </w:p>
        </w:tc>
        <w:tc>
          <w:tcPr>
            <w:tcW w:w="1280" w:type="pct"/>
            <w:tcBorders>
              <w:top w:val="single" w:sz="4" w:space="0" w:color="auto"/>
              <w:left w:val="nil"/>
              <w:bottom w:val="single" w:sz="4" w:space="0" w:color="auto"/>
              <w:right w:val="single" w:sz="4" w:space="0" w:color="auto"/>
            </w:tcBorders>
            <w:shd w:val="clear" w:color="000000" w:fill="808080"/>
            <w:vAlign w:val="center"/>
            <w:hideMark/>
          </w:tcPr>
          <w:p w14:paraId="0391F45C"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Regra para armazenamento</w:t>
            </w:r>
          </w:p>
        </w:tc>
        <w:tc>
          <w:tcPr>
            <w:tcW w:w="1483" w:type="pct"/>
            <w:tcBorders>
              <w:top w:val="single" w:sz="4" w:space="0" w:color="auto"/>
              <w:left w:val="nil"/>
              <w:bottom w:val="single" w:sz="4" w:space="0" w:color="auto"/>
              <w:right w:val="single" w:sz="4" w:space="0" w:color="auto"/>
            </w:tcBorders>
            <w:shd w:val="clear" w:color="000000" w:fill="808080"/>
            <w:vAlign w:val="center"/>
            <w:hideMark/>
          </w:tcPr>
          <w:p w14:paraId="11582D7D" w14:textId="77777777" w:rsidR="00BE1048" w:rsidRPr="00BE1048" w:rsidRDefault="00BE1048" w:rsidP="00BE1048">
            <w:pPr>
              <w:jc w:val="center"/>
              <w:rPr>
                <w:rFonts w:cs="Arial"/>
                <w:b/>
                <w:bCs/>
                <w:color w:val="FFFFFF"/>
                <w:sz w:val="14"/>
                <w:szCs w:val="14"/>
              </w:rPr>
            </w:pPr>
            <w:r w:rsidRPr="00BE1048">
              <w:rPr>
                <w:rFonts w:cs="Arial"/>
                <w:b/>
                <w:bCs/>
                <w:color w:val="FFFFFF"/>
                <w:sz w:val="14"/>
                <w:szCs w:val="14"/>
              </w:rPr>
              <w:t>Comentários</w:t>
            </w:r>
          </w:p>
        </w:tc>
      </w:tr>
      <w:tr w:rsidR="00BE1048" w:rsidRPr="00BE1048" w14:paraId="11CA27EA"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6C1FAD17" w14:textId="77777777" w:rsidR="00BE1048" w:rsidRPr="00BE1048" w:rsidRDefault="00BE1048" w:rsidP="00F638B2">
            <w:pPr>
              <w:jc w:val="left"/>
              <w:rPr>
                <w:rFonts w:cs="Arial"/>
                <w:sz w:val="14"/>
                <w:szCs w:val="14"/>
              </w:rPr>
            </w:pPr>
            <w:r w:rsidRPr="00BE1048">
              <w:rPr>
                <w:rFonts w:cs="Arial"/>
                <w:sz w:val="14"/>
                <w:szCs w:val="14"/>
              </w:rPr>
              <w:t>DATA_REFERENCIA</w:t>
            </w:r>
          </w:p>
        </w:tc>
        <w:tc>
          <w:tcPr>
            <w:tcW w:w="358" w:type="pct"/>
            <w:tcBorders>
              <w:top w:val="nil"/>
              <w:left w:val="nil"/>
              <w:bottom w:val="single" w:sz="4" w:space="0" w:color="auto"/>
              <w:right w:val="single" w:sz="4" w:space="0" w:color="auto"/>
            </w:tcBorders>
            <w:shd w:val="clear" w:color="000000" w:fill="F2F2F2"/>
            <w:noWrap/>
            <w:vAlign w:val="center"/>
            <w:hideMark/>
          </w:tcPr>
          <w:p w14:paraId="1640323C" w14:textId="5CA2C1F4" w:rsidR="00BE1048" w:rsidRPr="00BE1048" w:rsidRDefault="00AB106D" w:rsidP="00F638B2">
            <w:pPr>
              <w:jc w:val="center"/>
              <w:rPr>
                <w:rFonts w:cs="Arial"/>
                <w:sz w:val="14"/>
                <w:szCs w:val="14"/>
              </w:rPr>
            </w:pPr>
            <w:r>
              <w:rPr>
                <w:rFonts w:cs="Arial"/>
                <w:sz w:val="14"/>
                <w:szCs w:val="14"/>
              </w:rPr>
              <w:t>Date</w:t>
            </w:r>
          </w:p>
        </w:tc>
        <w:tc>
          <w:tcPr>
            <w:tcW w:w="411" w:type="pct"/>
            <w:tcBorders>
              <w:top w:val="nil"/>
              <w:left w:val="nil"/>
              <w:bottom w:val="single" w:sz="4" w:space="0" w:color="auto"/>
              <w:right w:val="single" w:sz="4" w:space="0" w:color="auto"/>
            </w:tcBorders>
            <w:shd w:val="clear" w:color="000000" w:fill="F2F2F2"/>
            <w:noWrap/>
            <w:vAlign w:val="center"/>
            <w:hideMark/>
          </w:tcPr>
          <w:p w14:paraId="37D3EA69" w14:textId="65860DAF" w:rsidR="00BE1048" w:rsidRPr="00BE1048" w:rsidRDefault="00BE1048" w:rsidP="00F638B2">
            <w:pPr>
              <w:jc w:val="center"/>
              <w:rPr>
                <w:rFonts w:cs="Arial"/>
                <w:sz w:val="14"/>
                <w:szCs w:val="14"/>
              </w:rPr>
            </w:pPr>
          </w:p>
        </w:tc>
        <w:tc>
          <w:tcPr>
            <w:tcW w:w="312" w:type="pct"/>
            <w:tcBorders>
              <w:top w:val="nil"/>
              <w:left w:val="nil"/>
              <w:bottom w:val="single" w:sz="4" w:space="0" w:color="auto"/>
              <w:right w:val="single" w:sz="4" w:space="0" w:color="auto"/>
            </w:tcBorders>
            <w:shd w:val="clear" w:color="000000" w:fill="F2F2F2"/>
            <w:noWrap/>
            <w:vAlign w:val="center"/>
            <w:hideMark/>
          </w:tcPr>
          <w:p w14:paraId="57D483FA"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0ED7F2C1"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bottom"/>
            <w:hideMark/>
          </w:tcPr>
          <w:p w14:paraId="0D887CEE" w14:textId="77777777" w:rsidR="00BE1048" w:rsidRPr="00BE1048" w:rsidRDefault="00BE1048" w:rsidP="00BE1048">
            <w:pPr>
              <w:jc w:val="left"/>
              <w:rPr>
                <w:rFonts w:cs="Arial"/>
                <w:sz w:val="14"/>
                <w:szCs w:val="14"/>
              </w:rPr>
            </w:pPr>
            <w:r w:rsidRPr="00BE1048">
              <w:rPr>
                <w:rFonts w:cs="Arial"/>
                <w:sz w:val="14"/>
                <w:szCs w:val="14"/>
              </w:rPr>
              <w:t>DATA</w:t>
            </w:r>
          </w:p>
        </w:tc>
        <w:tc>
          <w:tcPr>
            <w:tcW w:w="1483" w:type="pct"/>
            <w:tcBorders>
              <w:top w:val="nil"/>
              <w:left w:val="nil"/>
              <w:bottom w:val="single" w:sz="8" w:space="0" w:color="auto"/>
              <w:right w:val="single" w:sz="8" w:space="0" w:color="auto"/>
            </w:tcBorders>
            <w:shd w:val="clear" w:color="auto" w:fill="auto"/>
            <w:noWrap/>
            <w:vAlign w:val="center"/>
            <w:hideMark/>
          </w:tcPr>
          <w:p w14:paraId="482D6D62" w14:textId="76E52588" w:rsidR="00BE1048" w:rsidRPr="00BE1048" w:rsidRDefault="00BE3C64" w:rsidP="00BE3C64">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 xml:space="preserve">Normalizações de Registros - </w:t>
              </w:r>
              <w:r>
                <w:rPr>
                  <w:rStyle w:val="Hyperlink"/>
                  <w:rFonts w:cs="Arial"/>
                  <w:sz w:val="14"/>
                  <w:szCs w:val="14"/>
                </w:rPr>
                <w:t>DATA</w:t>
              </w:r>
            </w:hyperlink>
          </w:p>
        </w:tc>
      </w:tr>
      <w:tr w:rsidR="00BE1048" w:rsidRPr="00BE1048" w14:paraId="3446B6A0"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369F149" w14:textId="77777777" w:rsidR="00BE1048" w:rsidRPr="00BE1048" w:rsidRDefault="00BE1048" w:rsidP="00F638B2">
            <w:pPr>
              <w:jc w:val="left"/>
              <w:rPr>
                <w:rFonts w:cs="Arial"/>
                <w:sz w:val="14"/>
                <w:szCs w:val="14"/>
              </w:rPr>
            </w:pPr>
            <w:r w:rsidRPr="00BE1048">
              <w:rPr>
                <w:rFonts w:cs="Arial"/>
                <w:sz w:val="14"/>
                <w:szCs w:val="14"/>
              </w:rPr>
              <w:t>CPF_CNPJ</w:t>
            </w:r>
          </w:p>
        </w:tc>
        <w:tc>
          <w:tcPr>
            <w:tcW w:w="358" w:type="pct"/>
            <w:tcBorders>
              <w:top w:val="nil"/>
              <w:left w:val="nil"/>
              <w:bottom w:val="single" w:sz="4" w:space="0" w:color="auto"/>
              <w:right w:val="single" w:sz="4" w:space="0" w:color="auto"/>
            </w:tcBorders>
            <w:shd w:val="clear" w:color="000000" w:fill="F2F2F2"/>
            <w:noWrap/>
            <w:vAlign w:val="center"/>
            <w:hideMark/>
          </w:tcPr>
          <w:p w14:paraId="625A369D"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39EE0E9C" w14:textId="1C96916F" w:rsidR="00BE1048" w:rsidRPr="00BE1048" w:rsidRDefault="00F638B2" w:rsidP="00F638B2">
            <w:pPr>
              <w:jc w:val="center"/>
              <w:rPr>
                <w:rFonts w:cs="Arial"/>
                <w:sz w:val="14"/>
                <w:szCs w:val="14"/>
              </w:rPr>
            </w:pPr>
            <w:r>
              <w:rPr>
                <w:rFonts w:cs="Arial"/>
                <w:sz w:val="14"/>
                <w:szCs w:val="14"/>
              </w:rPr>
              <w:t>15</w:t>
            </w:r>
          </w:p>
        </w:tc>
        <w:tc>
          <w:tcPr>
            <w:tcW w:w="312" w:type="pct"/>
            <w:tcBorders>
              <w:top w:val="nil"/>
              <w:left w:val="nil"/>
              <w:bottom w:val="single" w:sz="4" w:space="0" w:color="auto"/>
              <w:right w:val="single" w:sz="4" w:space="0" w:color="auto"/>
            </w:tcBorders>
            <w:shd w:val="clear" w:color="000000" w:fill="F2F2F2"/>
            <w:noWrap/>
            <w:vAlign w:val="center"/>
            <w:hideMark/>
          </w:tcPr>
          <w:p w14:paraId="7CB34DE3"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05BFE7CB"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center"/>
            <w:hideMark/>
          </w:tcPr>
          <w:p w14:paraId="2E2C00A2" w14:textId="77777777" w:rsidR="00BE1048" w:rsidRPr="00BE1048" w:rsidRDefault="00BE1048" w:rsidP="00BE1048">
            <w:pPr>
              <w:jc w:val="left"/>
              <w:rPr>
                <w:rFonts w:cs="Arial"/>
                <w:sz w:val="14"/>
                <w:szCs w:val="14"/>
              </w:rPr>
            </w:pPr>
            <w:r w:rsidRPr="00BE1048">
              <w:rPr>
                <w:rFonts w:cs="Arial"/>
                <w:sz w:val="14"/>
                <w:szCs w:val="14"/>
              </w:rPr>
              <w:t>DOCUMENTO_CPF_CNPJ</w:t>
            </w:r>
          </w:p>
        </w:tc>
        <w:tc>
          <w:tcPr>
            <w:tcW w:w="1483" w:type="pct"/>
            <w:tcBorders>
              <w:top w:val="nil"/>
              <w:left w:val="nil"/>
              <w:bottom w:val="single" w:sz="8" w:space="0" w:color="auto"/>
              <w:right w:val="single" w:sz="8" w:space="0" w:color="auto"/>
            </w:tcBorders>
            <w:shd w:val="clear" w:color="auto" w:fill="auto"/>
            <w:noWrap/>
            <w:vAlign w:val="center"/>
            <w:hideMark/>
          </w:tcPr>
          <w:p w14:paraId="69210EEE" w14:textId="4D7C0452" w:rsidR="00BE1048" w:rsidRPr="00BE1048" w:rsidRDefault="00BE3C64" w:rsidP="00BE3C64">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 xml:space="preserve">Normalizações de Registros - </w:t>
              </w:r>
              <w:r>
                <w:rPr>
                  <w:rStyle w:val="Hyperlink"/>
                  <w:rFonts w:cs="Arial"/>
                  <w:sz w:val="14"/>
                  <w:szCs w:val="14"/>
                </w:rPr>
                <w:t>CPF</w:t>
              </w:r>
            </w:hyperlink>
          </w:p>
        </w:tc>
      </w:tr>
      <w:tr w:rsidR="00BE1048" w:rsidRPr="00BE1048" w14:paraId="5ED7A509" w14:textId="77777777" w:rsidTr="00F638B2">
        <w:trPr>
          <w:trHeight w:val="36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7D8DCC3" w14:textId="77777777" w:rsidR="00BE1048" w:rsidRPr="00BE1048" w:rsidRDefault="00BE1048" w:rsidP="00F638B2">
            <w:pPr>
              <w:jc w:val="left"/>
              <w:rPr>
                <w:rFonts w:cs="Arial"/>
                <w:sz w:val="14"/>
                <w:szCs w:val="14"/>
              </w:rPr>
            </w:pPr>
            <w:r w:rsidRPr="00BE1048">
              <w:rPr>
                <w:rFonts w:cs="Arial"/>
                <w:sz w:val="14"/>
                <w:szCs w:val="14"/>
              </w:rPr>
              <w:t>TIPO_DOCUMENTO</w:t>
            </w:r>
          </w:p>
        </w:tc>
        <w:tc>
          <w:tcPr>
            <w:tcW w:w="358" w:type="pct"/>
            <w:tcBorders>
              <w:top w:val="nil"/>
              <w:left w:val="nil"/>
              <w:bottom w:val="single" w:sz="4" w:space="0" w:color="auto"/>
              <w:right w:val="single" w:sz="4" w:space="0" w:color="auto"/>
            </w:tcBorders>
            <w:shd w:val="clear" w:color="000000" w:fill="F2F2F2"/>
            <w:noWrap/>
            <w:vAlign w:val="center"/>
            <w:hideMark/>
          </w:tcPr>
          <w:p w14:paraId="7599E700"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2C3FD3C0"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000000" w:fill="F2F2F2"/>
            <w:noWrap/>
            <w:vAlign w:val="center"/>
            <w:hideMark/>
          </w:tcPr>
          <w:p w14:paraId="27AB4431"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7063E4AA" w14:textId="4D72748F" w:rsidR="00BE1048" w:rsidRPr="00BE1048" w:rsidRDefault="00F638B2" w:rsidP="00F638B2">
            <w:pPr>
              <w:jc w:val="center"/>
              <w:rPr>
                <w:rFonts w:cs="Arial"/>
                <w:sz w:val="14"/>
                <w:szCs w:val="14"/>
              </w:rPr>
            </w:pPr>
            <w:r>
              <w:rPr>
                <w:rFonts w:cs="Arial"/>
                <w:sz w:val="14"/>
                <w:szCs w:val="14"/>
              </w:rPr>
              <w:t>N</w:t>
            </w:r>
          </w:p>
        </w:tc>
        <w:tc>
          <w:tcPr>
            <w:tcW w:w="1280" w:type="pct"/>
            <w:tcBorders>
              <w:top w:val="nil"/>
              <w:left w:val="nil"/>
              <w:bottom w:val="single" w:sz="4" w:space="0" w:color="auto"/>
              <w:right w:val="single" w:sz="4" w:space="0" w:color="auto"/>
            </w:tcBorders>
            <w:shd w:val="clear" w:color="auto" w:fill="auto"/>
            <w:hideMark/>
          </w:tcPr>
          <w:p w14:paraId="434837EE" w14:textId="77777777" w:rsidR="00BE1048" w:rsidRPr="00BE1048" w:rsidRDefault="00BE1048" w:rsidP="00BE1048">
            <w:pPr>
              <w:jc w:val="left"/>
              <w:rPr>
                <w:rFonts w:cs="Arial"/>
                <w:sz w:val="14"/>
                <w:szCs w:val="14"/>
              </w:rPr>
            </w:pPr>
            <w:r w:rsidRPr="00BE1048">
              <w:rPr>
                <w:rFonts w:cs="Arial"/>
                <w:sz w:val="14"/>
                <w:szCs w:val="14"/>
              </w:rPr>
              <w:t>Se tamanho do campo DOCUMENTO_CPF_CNPJ &gt; 11 é CNPJ. Caso contrário, é CPF.</w:t>
            </w:r>
          </w:p>
        </w:tc>
        <w:tc>
          <w:tcPr>
            <w:tcW w:w="1483" w:type="pct"/>
            <w:tcBorders>
              <w:top w:val="single" w:sz="4" w:space="0" w:color="auto"/>
              <w:left w:val="nil"/>
              <w:bottom w:val="single" w:sz="4" w:space="0" w:color="auto"/>
              <w:right w:val="single" w:sz="4" w:space="0" w:color="auto"/>
            </w:tcBorders>
            <w:shd w:val="clear" w:color="auto" w:fill="auto"/>
            <w:hideMark/>
          </w:tcPr>
          <w:p w14:paraId="44968E23" w14:textId="77777777" w:rsidR="00BE1048" w:rsidRPr="00BE1048" w:rsidRDefault="00BE1048" w:rsidP="00BE1048">
            <w:pPr>
              <w:jc w:val="left"/>
              <w:rPr>
                <w:rFonts w:cs="Arial"/>
                <w:sz w:val="14"/>
                <w:szCs w:val="14"/>
              </w:rPr>
            </w:pPr>
            <w:r w:rsidRPr="00BE1048">
              <w:rPr>
                <w:rFonts w:cs="Arial"/>
                <w:sz w:val="14"/>
                <w:szCs w:val="14"/>
              </w:rPr>
              <w:t>Identificação se é CPF ou CNPJ.</w:t>
            </w:r>
          </w:p>
        </w:tc>
      </w:tr>
      <w:tr w:rsidR="00BE1048" w:rsidRPr="00BE1048" w14:paraId="4885C572" w14:textId="77777777" w:rsidTr="00F638B2">
        <w:trPr>
          <w:trHeight w:val="36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1E33FAF" w14:textId="77777777" w:rsidR="00BE1048" w:rsidRPr="00BE1048" w:rsidRDefault="00BE1048" w:rsidP="00F638B2">
            <w:pPr>
              <w:jc w:val="left"/>
              <w:rPr>
                <w:rFonts w:cs="Arial"/>
                <w:sz w:val="14"/>
                <w:szCs w:val="14"/>
              </w:rPr>
            </w:pPr>
            <w:r w:rsidRPr="00BE1048">
              <w:rPr>
                <w:rFonts w:cs="Arial"/>
                <w:sz w:val="14"/>
                <w:szCs w:val="14"/>
              </w:rPr>
              <w:t>TERMINAL</w:t>
            </w:r>
          </w:p>
        </w:tc>
        <w:tc>
          <w:tcPr>
            <w:tcW w:w="358" w:type="pct"/>
            <w:tcBorders>
              <w:top w:val="nil"/>
              <w:left w:val="nil"/>
              <w:bottom w:val="single" w:sz="4" w:space="0" w:color="auto"/>
              <w:right w:val="single" w:sz="4" w:space="0" w:color="auto"/>
            </w:tcBorders>
            <w:shd w:val="clear" w:color="000000" w:fill="F2F2F2"/>
            <w:noWrap/>
            <w:vAlign w:val="center"/>
            <w:hideMark/>
          </w:tcPr>
          <w:p w14:paraId="560EE840"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14F0CAA0"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auto" w:fill="F2F2F2" w:themeFill="background1" w:themeFillShade="F2"/>
            <w:noWrap/>
            <w:vAlign w:val="center"/>
            <w:hideMark/>
          </w:tcPr>
          <w:p w14:paraId="749A1AC3" w14:textId="1F41CAC6" w:rsidR="00BE1048" w:rsidRPr="00AB106D" w:rsidRDefault="00AB106D" w:rsidP="00F638B2">
            <w:pPr>
              <w:jc w:val="center"/>
              <w:rPr>
                <w:rFonts w:cs="Arial"/>
                <w:bCs/>
                <w:sz w:val="14"/>
                <w:szCs w:val="14"/>
              </w:rPr>
            </w:pPr>
            <w:r w:rsidRPr="00AB106D">
              <w:rPr>
                <w:rFonts w:cs="Arial"/>
                <w:bCs/>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5701A559"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center"/>
            <w:hideMark/>
          </w:tcPr>
          <w:p w14:paraId="75312092" w14:textId="77777777" w:rsidR="00BE1048" w:rsidRPr="00BE1048" w:rsidRDefault="00BE1048" w:rsidP="00BE1048">
            <w:pPr>
              <w:jc w:val="left"/>
              <w:rPr>
                <w:rFonts w:cs="Arial"/>
                <w:sz w:val="14"/>
                <w:szCs w:val="14"/>
                <w:lang w:val="en-US"/>
              </w:rPr>
            </w:pPr>
            <w:r w:rsidRPr="00BE1048">
              <w:rPr>
                <w:rFonts w:cs="Arial"/>
                <w:sz w:val="14"/>
                <w:szCs w:val="14"/>
                <w:lang w:val="en-US"/>
              </w:rPr>
              <w:t>TERMINAL</w:t>
            </w:r>
            <w:r w:rsidRPr="00BE1048">
              <w:rPr>
                <w:rFonts w:cs="Arial"/>
                <w:sz w:val="14"/>
                <w:szCs w:val="14"/>
                <w:lang w:val="en-US"/>
              </w:rPr>
              <w:br/>
              <w:t>Se length(TELEFONE)=0 or TELEFONE =NULL or TELEFONE is not NUMBER TELEFONE=0</w:t>
            </w:r>
          </w:p>
        </w:tc>
        <w:tc>
          <w:tcPr>
            <w:tcW w:w="1483" w:type="pct"/>
            <w:tcBorders>
              <w:top w:val="single" w:sz="4" w:space="0" w:color="auto"/>
              <w:left w:val="nil"/>
              <w:bottom w:val="single" w:sz="4" w:space="0" w:color="auto"/>
              <w:right w:val="single" w:sz="4" w:space="0" w:color="auto"/>
            </w:tcBorders>
            <w:shd w:val="clear" w:color="auto" w:fill="auto"/>
            <w:vAlign w:val="center"/>
            <w:hideMark/>
          </w:tcPr>
          <w:p w14:paraId="78BB67B0" w14:textId="00B34E50" w:rsidR="00BE1048" w:rsidRPr="00BE1048" w:rsidRDefault="00B94F2C" w:rsidP="00BE3C64">
            <w:pPr>
              <w:rPr>
                <w:rFonts w:cs="Arial"/>
                <w:color w:val="0000FF"/>
                <w:sz w:val="14"/>
                <w:szCs w:val="14"/>
                <w:u w:val="single"/>
              </w:rPr>
            </w:pPr>
            <w:hyperlink r:id="rId45" w:anchor="RANGE!_Normalizações_de_Registros" w:history="1">
              <w:r w:rsidR="00BE3C64" w:rsidRPr="00FB4E3A">
                <w:rPr>
                  <w:rFonts w:cs="Arial"/>
                  <w:sz w:val="14"/>
                  <w:szCs w:val="14"/>
                  <w:lang w:val="en-US"/>
                </w:rPr>
                <w:t xml:space="preserve"> </w:t>
              </w:r>
              <w:r w:rsidR="00BE3C64" w:rsidRPr="00002B67">
                <w:rPr>
                  <w:rFonts w:cs="Arial"/>
                  <w:sz w:val="14"/>
                  <w:szCs w:val="14"/>
                </w:rPr>
                <w:t xml:space="preserve">Vide item </w:t>
              </w:r>
              <w:hyperlink w:anchor="_Normalizações_de_Registros" w:history="1">
                <w:r w:rsidR="00BE3C64" w:rsidRPr="00002B67">
                  <w:rPr>
                    <w:rStyle w:val="Hyperlink"/>
                    <w:rFonts w:cs="Arial"/>
                    <w:sz w:val="14"/>
                    <w:szCs w:val="14"/>
                  </w:rPr>
                  <w:t xml:space="preserve">Normalizações de Registros - </w:t>
                </w:r>
                <w:r w:rsidR="00BE3C64">
                  <w:rPr>
                    <w:rStyle w:val="Hyperlink"/>
                    <w:rFonts w:cs="Arial"/>
                    <w:sz w:val="14"/>
                    <w:szCs w:val="14"/>
                  </w:rPr>
                  <w:t>TELEFONE</w:t>
                </w:r>
              </w:hyperlink>
              <w:r w:rsidR="00BE1048" w:rsidRPr="00BE1048">
                <w:rPr>
                  <w:rFonts w:cs="Arial"/>
                  <w:color w:val="0000FF"/>
                  <w:sz w:val="14"/>
                  <w:szCs w:val="14"/>
                  <w:u w:val="single"/>
                </w:rPr>
                <w:br/>
              </w:r>
            </w:hyperlink>
          </w:p>
        </w:tc>
      </w:tr>
      <w:tr w:rsidR="00BE1048" w:rsidRPr="00067B98" w14:paraId="789565F7"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4EF47FA7" w14:textId="77777777" w:rsidR="00BE1048" w:rsidRPr="00BE1048" w:rsidRDefault="00BE1048" w:rsidP="00F638B2">
            <w:pPr>
              <w:jc w:val="left"/>
              <w:rPr>
                <w:rFonts w:cs="Arial"/>
                <w:sz w:val="14"/>
                <w:szCs w:val="14"/>
              </w:rPr>
            </w:pPr>
            <w:r w:rsidRPr="00BE1048">
              <w:rPr>
                <w:rFonts w:cs="Arial"/>
                <w:sz w:val="14"/>
                <w:szCs w:val="14"/>
              </w:rPr>
              <w:t>NUM_CONTRATO</w:t>
            </w:r>
          </w:p>
        </w:tc>
        <w:tc>
          <w:tcPr>
            <w:tcW w:w="358" w:type="pct"/>
            <w:tcBorders>
              <w:top w:val="nil"/>
              <w:left w:val="nil"/>
              <w:bottom w:val="single" w:sz="4" w:space="0" w:color="auto"/>
              <w:right w:val="single" w:sz="4" w:space="0" w:color="auto"/>
            </w:tcBorders>
            <w:shd w:val="clear" w:color="000000" w:fill="F2F2F2"/>
            <w:noWrap/>
            <w:vAlign w:val="center"/>
            <w:hideMark/>
          </w:tcPr>
          <w:p w14:paraId="14D21053"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59C8EDC8"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auto" w:fill="F2F2F2" w:themeFill="background1" w:themeFillShade="F2"/>
            <w:noWrap/>
            <w:vAlign w:val="center"/>
            <w:hideMark/>
          </w:tcPr>
          <w:p w14:paraId="0C570340" w14:textId="1AE53099" w:rsidR="00BE1048" w:rsidRPr="00AB106D" w:rsidRDefault="00AB106D" w:rsidP="00F638B2">
            <w:pPr>
              <w:jc w:val="center"/>
              <w:rPr>
                <w:rFonts w:cs="Arial"/>
                <w:bCs/>
                <w:sz w:val="14"/>
                <w:szCs w:val="14"/>
              </w:rPr>
            </w:pPr>
            <w:r w:rsidRPr="00AB106D">
              <w:rPr>
                <w:rFonts w:cs="Arial"/>
                <w:bCs/>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01246FD1" w14:textId="77777777" w:rsidR="00BE1048" w:rsidRPr="00BE1048" w:rsidRDefault="00BE1048" w:rsidP="00F638B2">
            <w:pPr>
              <w:jc w:val="center"/>
              <w:rPr>
                <w:rFonts w:cs="Arial"/>
                <w:sz w:val="14"/>
                <w:szCs w:val="14"/>
              </w:rPr>
            </w:pPr>
            <w:r w:rsidRPr="00BE1048">
              <w:rPr>
                <w:rFonts w:cs="Arial"/>
                <w:sz w:val="14"/>
                <w:szCs w:val="14"/>
              </w:rPr>
              <w:t>N</w:t>
            </w:r>
          </w:p>
        </w:tc>
        <w:tc>
          <w:tcPr>
            <w:tcW w:w="1280" w:type="pct"/>
            <w:tcBorders>
              <w:top w:val="nil"/>
              <w:left w:val="nil"/>
              <w:bottom w:val="single" w:sz="4" w:space="0" w:color="auto"/>
              <w:right w:val="single" w:sz="4" w:space="0" w:color="auto"/>
            </w:tcBorders>
            <w:shd w:val="clear" w:color="auto" w:fill="auto"/>
            <w:noWrap/>
            <w:vAlign w:val="bottom"/>
            <w:hideMark/>
          </w:tcPr>
          <w:p w14:paraId="6DE255ED" w14:textId="77777777" w:rsidR="00BE1048" w:rsidRPr="00BE1048" w:rsidRDefault="00BE1048" w:rsidP="00BE1048">
            <w:pPr>
              <w:jc w:val="left"/>
              <w:rPr>
                <w:rFonts w:cs="Arial"/>
                <w:sz w:val="14"/>
                <w:szCs w:val="14"/>
                <w:lang w:val="en-US"/>
              </w:rPr>
            </w:pPr>
            <w:r w:rsidRPr="00BE1048">
              <w:rPr>
                <w:rFonts w:cs="Arial"/>
                <w:sz w:val="14"/>
                <w:szCs w:val="14"/>
                <w:lang w:val="en-US"/>
              </w:rPr>
              <w:t>CONTRATO</w:t>
            </w:r>
            <w:r w:rsidRPr="00BE1048">
              <w:rPr>
                <w:rFonts w:cs="Arial"/>
                <w:sz w:val="14"/>
                <w:szCs w:val="14"/>
                <w:lang w:val="en-US"/>
              </w:rPr>
              <w:br/>
              <w:t xml:space="preserve">Se length(CONTRATO)=0 or CONTRATO =NULL or CONTRATO is </w:t>
            </w:r>
            <w:r w:rsidRPr="00BE1048">
              <w:rPr>
                <w:rFonts w:cs="Arial"/>
                <w:sz w:val="14"/>
                <w:szCs w:val="14"/>
                <w:lang w:val="en-US"/>
              </w:rPr>
              <w:lastRenderedPageBreak/>
              <w:t>not NUMBER</w:t>
            </w:r>
            <w:r w:rsidRPr="00BE1048">
              <w:rPr>
                <w:rFonts w:cs="Arial"/>
                <w:sz w:val="14"/>
                <w:szCs w:val="14"/>
                <w:lang w:val="en-US"/>
              </w:rPr>
              <w:br/>
              <w:t xml:space="preserve"> - CONTRATO =0</w:t>
            </w:r>
          </w:p>
        </w:tc>
        <w:tc>
          <w:tcPr>
            <w:tcW w:w="1483" w:type="pct"/>
            <w:tcBorders>
              <w:top w:val="single" w:sz="4" w:space="0" w:color="auto"/>
              <w:left w:val="nil"/>
              <w:bottom w:val="single" w:sz="4" w:space="0" w:color="auto"/>
              <w:right w:val="single" w:sz="4" w:space="0" w:color="auto"/>
            </w:tcBorders>
            <w:shd w:val="clear" w:color="000000" w:fill="auto"/>
            <w:hideMark/>
          </w:tcPr>
          <w:p w14:paraId="1F075D5C" w14:textId="77777777" w:rsidR="00BE1048" w:rsidRPr="00BE1048" w:rsidRDefault="00BE1048" w:rsidP="00BE1048">
            <w:pPr>
              <w:jc w:val="left"/>
              <w:rPr>
                <w:rFonts w:cs="Arial"/>
                <w:sz w:val="14"/>
                <w:szCs w:val="14"/>
                <w:lang w:val="en-US"/>
              </w:rPr>
            </w:pPr>
          </w:p>
        </w:tc>
      </w:tr>
      <w:tr w:rsidR="00BE1048" w:rsidRPr="00BE1048" w14:paraId="0F557BDB"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675A2E1" w14:textId="77777777" w:rsidR="00BE1048" w:rsidRPr="00BE1048" w:rsidRDefault="00BE1048" w:rsidP="00F638B2">
            <w:pPr>
              <w:jc w:val="left"/>
              <w:rPr>
                <w:rFonts w:cs="Arial"/>
                <w:sz w:val="14"/>
                <w:szCs w:val="14"/>
              </w:rPr>
            </w:pPr>
            <w:r w:rsidRPr="00BE1048">
              <w:rPr>
                <w:rFonts w:cs="Arial"/>
                <w:sz w:val="14"/>
                <w:szCs w:val="14"/>
              </w:rPr>
              <w:t>TEL_CONTATO</w:t>
            </w:r>
          </w:p>
        </w:tc>
        <w:tc>
          <w:tcPr>
            <w:tcW w:w="358" w:type="pct"/>
            <w:tcBorders>
              <w:top w:val="nil"/>
              <w:left w:val="nil"/>
              <w:bottom w:val="single" w:sz="4" w:space="0" w:color="auto"/>
              <w:right w:val="single" w:sz="4" w:space="0" w:color="auto"/>
            </w:tcBorders>
            <w:shd w:val="clear" w:color="000000" w:fill="F2F2F2"/>
            <w:noWrap/>
            <w:vAlign w:val="center"/>
            <w:hideMark/>
          </w:tcPr>
          <w:p w14:paraId="39F645D0"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37E11F9E"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000000" w:fill="F2F2F2"/>
            <w:noWrap/>
            <w:vAlign w:val="center"/>
            <w:hideMark/>
          </w:tcPr>
          <w:p w14:paraId="5286CF2F"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18C70F4D" w14:textId="67B4F44B" w:rsidR="00BE1048" w:rsidRPr="00BE1048" w:rsidRDefault="00F638B2" w:rsidP="00F638B2">
            <w:pPr>
              <w:jc w:val="center"/>
              <w:rPr>
                <w:rFonts w:cs="Arial"/>
                <w:sz w:val="14"/>
                <w:szCs w:val="14"/>
              </w:rPr>
            </w:pPr>
            <w:r>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27A2AC8E" w14:textId="77777777" w:rsidR="00BE1048" w:rsidRPr="00BE1048" w:rsidRDefault="00BE1048" w:rsidP="00BE1048">
            <w:pPr>
              <w:jc w:val="left"/>
              <w:rPr>
                <w:rFonts w:cs="Arial"/>
                <w:sz w:val="14"/>
                <w:szCs w:val="14"/>
              </w:rPr>
            </w:pPr>
            <w:r w:rsidRPr="00BE1048">
              <w:rPr>
                <w:rFonts w:cs="Arial"/>
                <w:sz w:val="14"/>
                <w:szCs w:val="14"/>
              </w:rPr>
              <w:t>TEL_CONTATO</w:t>
            </w:r>
          </w:p>
        </w:tc>
        <w:tc>
          <w:tcPr>
            <w:tcW w:w="1483" w:type="pct"/>
            <w:tcBorders>
              <w:top w:val="single" w:sz="4" w:space="0" w:color="auto"/>
              <w:left w:val="nil"/>
              <w:bottom w:val="single" w:sz="4" w:space="0" w:color="auto"/>
              <w:right w:val="single" w:sz="4" w:space="0" w:color="auto"/>
            </w:tcBorders>
            <w:shd w:val="clear" w:color="auto" w:fill="auto"/>
            <w:hideMark/>
          </w:tcPr>
          <w:p w14:paraId="26C2842D" w14:textId="77777777" w:rsidR="00BE1048" w:rsidRPr="00BE1048" w:rsidRDefault="00BE1048" w:rsidP="00BE1048">
            <w:pPr>
              <w:jc w:val="left"/>
              <w:rPr>
                <w:rFonts w:cs="Arial"/>
                <w:sz w:val="14"/>
                <w:szCs w:val="14"/>
              </w:rPr>
            </w:pPr>
            <w:r w:rsidRPr="00BE1048">
              <w:rPr>
                <w:rFonts w:cs="Arial"/>
                <w:sz w:val="14"/>
                <w:szCs w:val="14"/>
              </w:rPr>
              <w:t> </w:t>
            </w:r>
          </w:p>
        </w:tc>
      </w:tr>
      <w:tr w:rsidR="00BE1048" w:rsidRPr="00BE1048" w14:paraId="12010EF7"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5D7D3B4D" w14:textId="77777777" w:rsidR="00BE1048" w:rsidRPr="00BE1048" w:rsidRDefault="00BE1048" w:rsidP="00F638B2">
            <w:pPr>
              <w:jc w:val="left"/>
              <w:rPr>
                <w:rFonts w:cs="Arial"/>
                <w:sz w:val="14"/>
                <w:szCs w:val="14"/>
              </w:rPr>
            </w:pPr>
            <w:r w:rsidRPr="00BE1048">
              <w:rPr>
                <w:rFonts w:cs="Arial"/>
                <w:sz w:val="14"/>
                <w:szCs w:val="14"/>
              </w:rPr>
              <w:t>LOGRADOURO</w:t>
            </w:r>
          </w:p>
        </w:tc>
        <w:tc>
          <w:tcPr>
            <w:tcW w:w="358" w:type="pct"/>
            <w:tcBorders>
              <w:top w:val="nil"/>
              <w:left w:val="nil"/>
              <w:bottom w:val="single" w:sz="4" w:space="0" w:color="auto"/>
              <w:right w:val="single" w:sz="4" w:space="0" w:color="auto"/>
            </w:tcBorders>
            <w:shd w:val="clear" w:color="000000" w:fill="F2F2F2"/>
            <w:noWrap/>
            <w:vAlign w:val="center"/>
            <w:hideMark/>
          </w:tcPr>
          <w:p w14:paraId="2858E266"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4F22C55"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099BAB73"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340D03EA"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725BF721" w14:textId="77777777" w:rsidR="00BE1048" w:rsidRPr="00BE1048" w:rsidRDefault="00BE1048" w:rsidP="00BE1048">
            <w:pPr>
              <w:jc w:val="left"/>
              <w:rPr>
                <w:rFonts w:cs="Arial"/>
                <w:sz w:val="14"/>
                <w:szCs w:val="14"/>
              </w:rPr>
            </w:pPr>
            <w:r w:rsidRPr="00BE1048">
              <w:rPr>
                <w:rFonts w:cs="Arial"/>
                <w:sz w:val="14"/>
                <w:szCs w:val="14"/>
              </w:rPr>
              <w:t>NOME_LOGRADOURO</w:t>
            </w:r>
          </w:p>
        </w:tc>
        <w:tc>
          <w:tcPr>
            <w:tcW w:w="1483" w:type="pct"/>
            <w:tcBorders>
              <w:top w:val="nil"/>
              <w:left w:val="nil"/>
              <w:bottom w:val="single" w:sz="8" w:space="0" w:color="auto"/>
              <w:right w:val="single" w:sz="8" w:space="0" w:color="auto"/>
            </w:tcBorders>
            <w:shd w:val="clear" w:color="auto" w:fill="auto"/>
            <w:noWrap/>
            <w:vAlign w:val="center"/>
            <w:hideMark/>
          </w:tcPr>
          <w:p w14:paraId="4D24A5FF" w14:textId="67B723A5" w:rsidR="00BE1048" w:rsidRPr="00BE1048" w:rsidRDefault="00BE3C64" w:rsidP="00BE1048">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Normalizações de Registros - ENDEREÇO</w:t>
              </w:r>
            </w:hyperlink>
          </w:p>
        </w:tc>
      </w:tr>
      <w:tr w:rsidR="00BE1048" w:rsidRPr="00BE1048" w14:paraId="04A735C4" w14:textId="77777777" w:rsidTr="00F638B2">
        <w:trPr>
          <w:trHeight w:val="5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4DA7DFB7" w14:textId="77777777" w:rsidR="00BE1048" w:rsidRPr="00BE1048" w:rsidRDefault="00BE1048" w:rsidP="00F638B2">
            <w:pPr>
              <w:jc w:val="left"/>
              <w:rPr>
                <w:rFonts w:cs="Arial"/>
                <w:sz w:val="14"/>
                <w:szCs w:val="14"/>
              </w:rPr>
            </w:pPr>
            <w:r w:rsidRPr="00BE1048">
              <w:rPr>
                <w:rFonts w:cs="Arial"/>
                <w:sz w:val="14"/>
                <w:szCs w:val="14"/>
              </w:rPr>
              <w:t>NUMERO_ENDERECO</w:t>
            </w:r>
          </w:p>
        </w:tc>
        <w:tc>
          <w:tcPr>
            <w:tcW w:w="358" w:type="pct"/>
            <w:tcBorders>
              <w:top w:val="nil"/>
              <w:left w:val="nil"/>
              <w:bottom w:val="single" w:sz="4" w:space="0" w:color="auto"/>
              <w:right w:val="single" w:sz="4" w:space="0" w:color="auto"/>
            </w:tcBorders>
            <w:shd w:val="clear" w:color="000000" w:fill="F2F2F2"/>
            <w:noWrap/>
            <w:vAlign w:val="center"/>
            <w:hideMark/>
          </w:tcPr>
          <w:p w14:paraId="3C3E3BFC"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3A8FF77B" w14:textId="77777777" w:rsidR="00BE1048" w:rsidRPr="00BE1048" w:rsidRDefault="00BE1048" w:rsidP="00F638B2">
            <w:pPr>
              <w:jc w:val="center"/>
              <w:rPr>
                <w:rFonts w:cs="Arial"/>
                <w:sz w:val="14"/>
                <w:szCs w:val="14"/>
              </w:rPr>
            </w:pPr>
            <w:r w:rsidRPr="00BE1048">
              <w:rPr>
                <w:rFonts w:cs="Arial"/>
                <w:sz w:val="14"/>
                <w:szCs w:val="14"/>
              </w:rPr>
              <w:t>20</w:t>
            </w:r>
          </w:p>
        </w:tc>
        <w:tc>
          <w:tcPr>
            <w:tcW w:w="312" w:type="pct"/>
            <w:tcBorders>
              <w:top w:val="nil"/>
              <w:left w:val="nil"/>
              <w:bottom w:val="single" w:sz="4" w:space="0" w:color="auto"/>
              <w:right w:val="single" w:sz="4" w:space="0" w:color="auto"/>
            </w:tcBorders>
            <w:shd w:val="clear" w:color="000000" w:fill="F2F2F2"/>
            <w:noWrap/>
            <w:vAlign w:val="center"/>
            <w:hideMark/>
          </w:tcPr>
          <w:p w14:paraId="401607B8"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2832F61C"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461868F6" w14:textId="77777777" w:rsidR="00BE1048" w:rsidRPr="00BE1048" w:rsidRDefault="00BE1048" w:rsidP="00BE1048">
            <w:pPr>
              <w:jc w:val="left"/>
              <w:rPr>
                <w:rFonts w:cs="Arial"/>
                <w:sz w:val="14"/>
                <w:szCs w:val="14"/>
              </w:rPr>
            </w:pPr>
            <w:r w:rsidRPr="00BE1048">
              <w:rPr>
                <w:rFonts w:cs="Arial"/>
                <w:sz w:val="14"/>
                <w:szCs w:val="14"/>
              </w:rPr>
              <w:t>NUMERO_PORTA</w:t>
            </w:r>
            <w:r w:rsidRPr="00BE1048">
              <w:rPr>
                <w:rFonts w:cs="Arial"/>
                <w:sz w:val="14"/>
                <w:szCs w:val="14"/>
              </w:rPr>
              <w:br/>
              <w:t xml:space="preserve"> Se NUMERO_PORTA is not NUMBER </w:t>
            </w:r>
            <w:r w:rsidRPr="00BE1048">
              <w:rPr>
                <w:rFonts w:cs="Arial"/>
                <w:sz w:val="14"/>
                <w:szCs w:val="14"/>
              </w:rPr>
              <w:br/>
              <w:t>NUMERO_PORTA=0</w:t>
            </w:r>
          </w:p>
        </w:tc>
        <w:tc>
          <w:tcPr>
            <w:tcW w:w="1483" w:type="pct"/>
            <w:tcBorders>
              <w:top w:val="single" w:sz="4" w:space="0" w:color="auto"/>
              <w:left w:val="nil"/>
              <w:bottom w:val="single" w:sz="4" w:space="0" w:color="auto"/>
              <w:right w:val="single" w:sz="4" w:space="0" w:color="auto"/>
            </w:tcBorders>
            <w:shd w:val="clear" w:color="auto" w:fill="auto"/>
            <w:hideMark/>
          </w:tcPr>
          <w:p w14:paraId="317F8893" w14:textId="77777777" w:rsidR="00BE1048" w:rsidRPr="00BE1048" w:rsidRDefault="00BE1048" w:rsidP="00BE1048">
            <w:pPr>
              <w:jc w:val="left"/>
              <w:rPr>
                <w:rFonts w:cs="Arial"/>
                <w:sz w:val="14"/>
                <w:szCs w:val="14"/>
              </w:rPr>
            </w:pPr>
            <w:r w:rsidRPr="00BE1048">
              <w:rPr>
                <w:rFonts w:cs="Arial"/>
                <w:sz w:val="14"/>
                <w:szCs w:val="14"/>
              </w:rPr>
              <w:t> </w:t>
            </w:r>
          </w:p>
        </w:tc>
      </w:tr>
      <w:tr w:rsidR="00BE1048" w:rsidRPr="00BE1048" w14:paraId="3B40C0FB"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DC642D3" w14:textId="77777777" w:rsidR="00BE1048" w:rsidRPr="00BE1048" w:rsidRDefault="00BE1048" w:rsidP="00F638B2">
            <w:pPr>
              <w:jc w:val="left"/>
              <w:rPr>
                <w:rFonts w:cs="Arial"/>
                <w:sz w:val="14"/>
                <w:szCs w:val="14"/>
              </w:rPr>
            </w:pPr>
            <w:r w:rsidRPr="00BE1048">
              <w:rPr>
                <w:rFonts w:cs="Arial"/>
                <w:sz w:val="14"/>
                <w:szCs w:val="14"/>
              </w:rPr>
              <w:t>COMPLEMENTO_ENDERECO</w:t>
            </w:r>
          </w:p>
        </w:tc>
        <w:tc>
          <w:tcPr>
            <w:tcW w:w="358" w:type="pct"/>
            <w:tcBorders>
              <w:top w:val="nil"/>
              <w:left w:val="nil"/>
              <w:bottom w:val="single" w:sz="4" w:space="0" w:color="auto"/>
              <w:right w:val="single" w:sz="4" w:space="0" w:color="auto"/>
            </w:tcBorders>
            <w:shd w:val="clear" w:color="000000" w:fill="F2F2F2"/>
            <w:noWrap/>
            <w:vAlign w:val="center"/>
            <w:hideMark/>
          </w:tcPr>
          <w:p w14:paraId="59FE48FB"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0B42A518"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16C45061"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044C57BC"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7FCE6723" w14:textId="77777777" w:rsidR="00BE1048" w:rsidRPr="00BE1048" w:rsidRDefault="00BE1048" w:rsidP="00BE1048">
            <w:pPr>
              <w:jc w:val="left"/>
              <w:rPr>
                <w:rFonts w:cs="Arial"/>
                <w:sz w:val="14"/>
                <w:szCs w:val="14"/>
              </w:rPr>
            </w:pPr>
            <w:r w:rsidRPr="00BE1048">
              <w:rPr>
                <w:rFonts w:cs="Arial"/>
                <w:sz w:val="14"/>
                <w:szCs w:val="14"/>
              </w:rPr>
              <w:t>COMPLEMENTO</w:t>
            </w:r>
          </w:p>
        </w:tc>
        <w:tc>
          <w:tcPr>
            <w:tcW w:w="1483" w:type="pct"/>
            <w:tcBorders>
              <w:top w:val="nil"/>
              <w:left w:val="nil"/>
              <w:bottom w:val="single" w:sz="8" w:space="0" w:color="auto"/>
              <w:right w:val="single" w:sz="8" w:space="0" w:color="auto"/>
            </w:tcBorders>
            <w:shd w:val="clear" w:color="auto" w:fill="auto"/>
            <w:noWrap/>
            <w:vAlign w:val="center"/>
            <w:hideMark/>
          </w:tcPr>
          <w:p w14:paraId="2C57B17D" w14:textId="0F5F25E6" w:rsidR="00BE1048" w:rsidRPr="00BE1048" w:rsidRDefault="00BE3C64" w:rsidP="00BE1048">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Normalizações de Registros - ENDEREÇO</w:t>
              </w:r>
            </w:hyperlink>
          </w:p>
        </w:tc>
      </w:tr>
      <w:tr w:rsidR="00BE1048" w:rsidRPr="00BE1048" w14:paraId="1B2CD0A5"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3E383C58" w14:textId="77777777" w:rsidR="00BE1048" w:rsidRPr="00BE1048" w:rsidRDefault="00BE1048" w:rsidP="00F638B2">
            <w:pPr>
              <w:jc w:val="left"/>
              <w:rPr>
                <w:rFonts w:cs="Arial"/>
                <w:sz w:val="14"/>
                <w:szCs w:val="14"/>
              </w:rPr>
            </w:pPr>
            <w:r w:rsidRPr="00BE1048">
              <w:rPr>
                <w:rFonts w:cs="Arial"/>
                <w:sz w:val="14"/>
                <w:szCs w:val="14"/>
              </w:rPr>
              <w:t>CEP</w:t>
            </w:r>
          </w:p>
        </w:tc>
        <w:tc>
          <w:tcPr>
            <w:tcW w:w="358" w:type="pct"/>
            <w:tcBorders>
              <w:top w:val="nil"/>
              <w:left w:val="nil"/>
              <w:bottom w:val="single" w:sz="4" w:space="0" w:color="auto"/>
              <w:right w:val="single" w:sz="4" w:space="0" w:color="auto"/>
            </w:tcBorders>
            <w:shd w:val="clear" w:color="000000" w:fill="F2F2F2"/>
            <w:noWrap/>
            <w:vAlign w:val="center"/>
            <w:hideMark/>
          </w:tcPr>
          <w:p w14:paraId="0E6FC9AC"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1988CD2" w14:textId="77777777" w:rsidR="00BE1048" w:rsidRPr="00BE1048" w:rsidRDefault="00BE1048" w:rsidP="00F638B2">
            <w:pPr>
              <w:jc w:val="center"/>
              <w:rPr>
                <w:rFonts w:cs="Arial"/>
                <w:sz w:val="14"/>
                <w:szCs w:val="14"/>
              </w:rPr>
            </w:pPr>
            <w:r w:rsidRPr="00BE1048">
              <w:rPr>
                <w:rFonts w:cs="Arial"/>
                <w:sz w:val="14"/>
                <w:szCs w:val="14"/>
              </w:rPr>
              <w:t>15</w:t>
            </w:r>
          </w:p>
        </w:tc>
        <w:tc>
          <w:tcPr>
            <w:tcW w:w="312" w:type="pct"/>
            <w:tcBorders>
              <w:top w:val="nil"/>
              <w:left w:val="nil"/>
              <w:bottom w:val="single" w:sz="4" w:space="0" w:color="auto"/>
              <w:right w:val="single" w:sz="4" w:space="0" w:color="auto"/>
            </w:tcBorders>
            <w:shd w:val="clear" w:color="000000" w:fill="F2F2F2"/>
            <w:noWrap/>
            <w:vAlign w:val="center"/>
            <w:hideMark/>
          </w:tcPr>
          <w:p w14:paraId="045F3D1E"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54B85FDE"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4042BBCA" w14:textId="77777777" w:rsidR="00BE1048" w:rsidRPr="00BE1048" w:rsidRDefault="00BE1048" w:rsidP="00BE1048">
            <w:pPr>
              <w:jc w:val="left"/>
              <w:rPr>
                <w:rFonts w:cs="Arial"/>
                <w:sz w:val="14"/>
                <w:szCs w:val="14"/>
              </w:rPr>
            </w:pPr>
            <w:r w:rsidRPr="00BE1048">
              <w:rPr>
                <w:rFonts w:cs="Arial"/>
                <w:sz w:val="14"/>
                <w:szCs w:val="14"/>
              </w:rPr>
              <w:t>CEP</w:t>
            </w:r>
          </w:p>
        </w:tc>
        <w:tc>
          <w:tcPr>
            <w:tcW w:w="1483" w:type="pct"/>
            <w:tcBorders>
              <w:top w:val="nil"/>
              <w:left w:val="nil"/>
              <w:bottom w:val="single" w:sz="8" w:space="0" w:color="auto"/>
              <w:right w:val="single" w:sz="8" w:space="0" w:color="auto"/>
            </w:tcBorders>
            <w:shd w:val="clear" w:color="auto" w:fill="auto"/>
            <w:noWrap/>
            <w:vAlign w:val="center"/>
            <w:hideMark/>
          </w:tcPr>
          <w:p w14:paraId="5B2AFCB0" w14:textId="4307C9FF" w:rsidR="00BE1048" w:rsidRPr="00BE1048" w:rsidRDefault="00BE3C64" w:rsidP="00BE3C64">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 xml:space="preserve">Normalizações de Registros - </w:t>
              </w:r>
              <w:r>
                <w:rPr>
                  <w:rStyle w:val="Hyperlink"/>
                  <w:rFonts w:cs="Arial"/>
                  <w:sz w:val="14"/>
                  <w:szCs w:val="14"/>
                </w:rPr>
                <w:t>CEP</w:t>
              </w:r>
            </w:hyperlink>
          </w:p>
        </w:tc>
      </w:tr>
      <w:tr w:rsidR="00BE3C64" w:rsidRPr="00BE1048" w14:paraId="73E03742"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214D0237" w14:textId="77777777" w:rsidR="00BE3C64" w:rsidRPr="00BE1048" w:rsidRDefault="00BE3C64" w:rsidP="00F638B2">
            <w:pPr>
              <w:jc w:val="left"/>
              <w:rPr>
                <w:rFonts w:cs="Arial"/>
                <w:sz w:val="14"/>
                <w:szCs w:val="14"/>
              </w:rPr>
            </w:pPr>
            <w:r w:rsidRPr="00BE1048">
              <w:rPr>
                <w:rFonts w:cs="Arial"/>
                <w:sz w:val="14"/>
                <w:szCs w:val="14"/>
              </w:rPr>
              <w:t>BAIRRO</w:t>
            </w:r>
          </w:p>
        </w:tc>
        <w:tc>
          <w:tcPr>
            <w:tcW w:w="358" w:type="pct"/>
            <w:tcBorders>
              <w:top w:val="nil"/>
              <w:left w:val="nil"/>
              <w:bottom w:val="single" w:sz="4" w:space="0" w:color="auto"/>
              <w:right w:val="single" w:sz="4" w:space="0" w:color="auto"/>
            </w:tcBorders>
            <w:shd w:val="clear" w:color="000000" w:fill="F2F2F2"/>
            <w:noWrap/>
            <w:vAlign w:val="center"/>
            <w:hideMark/>
          </w:tcPr>
          <w:p w14:paraId="225ABB45" w14:textId="77777777" w:rsidR="00BE3C64" w:rsidRPr="00BE1048" w:rsidRDefault="00BE3C64"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0DCEFDE4" w14:textId="77777777" w:rsidR="00BE3C64" w:rsidRPr="00BE1048" w:rsidRDefault="00BE3C64" w:rsidP="00F638B2">
            <w:pPr>
              <w:jc w:val="center"/>
              <w:rPr>
                <w:rFonts w:cs="Arial"/>
                <w:sz w:val="14"/>
                <w:szCs w:val="14"/>
              </w:rPr>
            </w:pPr>
            <w:r w:rsidRPr="00BE1048">
              <w:rPr>
                <w:rFonts w:cs="Arial"/>
                <w:sz w:val="14"/>
                <w:szCs w:val="14"/>
              </w:rPr>
              <w:t>100</w:t>
            </w:r>
          </w:p>
        </w:tc>
        <w:tc>
          <w:tcPr>
            <w:tcW w:w="312" w:type="pct"/>
            <w:tcBorders>
              <w:top w:val="nil"/>
              <w:left w:val="nil"/>
              <w:bottom w:val="single" w:sz="4" w:space="0" w:color="auto"/>
              <w:right w:val="single" w:sz="4" w:space="0" w:color="auto"/>
            </w:tcBorders>
            <w:shd w:val="clear" w:color="000000" w:fill="F2F2F2"/>
            <w:noWrap/>
            <w:vAlign w:val="center"/>
            <w:hideMark/>
          </w:tcPr>
          <w:p w14:paraId="58EED3AA" w14:textId="77777777" w:rsidR="00BE3C64" w:rsidRPr="00BE1048" w:rsidRDefault="00BE3C64"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5D3B17AB" w14:textId="77777777" w:rsidR="00BE3C64" w:rsidRPr="00BE1048" w:rsidRDefault="00BE3C64"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3F07DF13" w14:textId="77777777" w:rsidR="00BE3C64" w:rsidRPr="00BE1048" w:rsidRDefault="00BE3C64" w:rsidP="00BE3C64">
            <w:pPr>
              <w:jc w:val="left"/>
              <w:rPr>
                <w:rFonts w:cs="Arial"/>
                <w:sz w:val="14"/>
                <w:szCs w:val="14"/>
              </w:rPr>
            </w:pPr>
            <w:r w:rsidRPr="00BE1048">
              <w:rPr>
                <w:rFonts w:cs="Arial"/>
                <w:sz w:val="14"/>
                <w:szCs w:val="14"/>
              </w:rPr>
              <w:t>BAIRRO</w:t>
            </w:r>
          </w:p>
        </w:tc>
        <w:tc>
          <w:tcPr>
            <w:tcW w:w="1483" w:type="pct"/>
            <w:tcBorders>
              <w:top w:val="nil"/>
              <w:left w:val="nil"/>
              <w:bottom w:val="single" w:sz="8" w:space="0" w:color="auto"/>
              <w:right w:val="single" w:sz="8" w:space="0" w:color="auto"/>
            </w:tcBorders>
            <w:shd w:val="clear" w:color="auto" w:fill="auto"/>
            <w:noWrap/>
            <w:hideMark/>
          </w:tcPr>
          <w:p w14:paraId="2C05C195" w14:textId="512CF9DA" w:rsidR="00BE3C64" w:rsidRPr="00BE1048" w:rsidRDefault="00BE3C64" w:rsidP="00BE3C64">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Normalizações de Registros - ENDEREÇO</w:t>
              </w:r>
            </w:hyperlink>
          </w:p>
        </w:tc>
      </w:tr>
      <w:tr w:rsidR="00BE3C64" w:rsidRPr="00BE1048" w14:paraId="619E18A0"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7BB4DFC6" w14:textId="77777777" w:rsidR="00BE3C64" w:rsidRPr="00BE1048" w:rsidRDefault="00BE3C64" w:rsidP="00F638B2">
            <w:pPr>
              <w:jc w:val="left"/>
              <w:rPr>
                <w:rFonts w:cs="Arial"/>
                <w:sz w:val="14"/>
                <w:szCs w:val="14"/>
              </w:rPr>
            </w:pPr>
            <w:r w:rsidRPr="00BE1048">
              <w:rPr>
                <w:rFonts w:cs="Arial"/>
                <w:sz w:val="14"/>
                <w:szCs w:val="14"/>
              </w:rPr>
              <w:t>CIDADE</w:t>
            </w:r>
          </w:p>
        </w:tc>
        <w:tc>
          <w:tcPr>
            <w:tcW w:w="358" w:type="pct"/>
            <w:tcBorders>
              <w:top w:val="nil"/>
              <w:left w:val="nil"/>
              <w:bottom w:val="single" w:sz="4" w:space="0" w:color="auto"/>
              <w:right w:val="single" w:sz="4" w:space="0" w:color="auto"/>
            </w:tcBorders>
            <w:shd w:val="clear" w:color="000000" w:fill="F2F2F2"/>
            <w:noWrap/>
            <w:vAlign w:val="center"/>
            <w:hideMark/>
          </w:tcPr>
          <w:p w14:paraId="64F9B86C" w14:textId="77777777" w:rsidR="00BE3C64" w:rsidRPr="00BE1048" w:rsidRDefault="00BE3C64"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5B24ED10" w14:textId="77777777" w:rsidR="00BE3C64" w:rsidRPr="00BE1048" w:rsidRDefault="00BE3C64" w:rsidP="00F638B2">
            <w:pPr>
              <w:jc w:val="center"/>
              <w:rPr>
                <w:rFonts w:cs="Arial"/>
                <w:sz w:val="14"/>
                <w:szCs w:val="14"/>
              </w:rPr>
            </w:pPr>
            <w:r w:rsidRPr="00BE1048">
              <w:rPr>
                <w:rFonts w:cs="Arial"/>
                <w:sz w:val="14"/>
                <w:szCs w:val="14"/>
              </w:rPr>
              <w:t>100</w:t>
            </w:r>
          </w:p>
        </w:tc>
        <w:tc>
          <w:tcPr>
            <w:tcW w:w="312" w:type="pct"/>
            <w:tcBorders>
              <w:top w:val="nil"/>
              <w:left w:val="nil"/>
              <w:bottom w:val="single" w:sz="4" w:space="0" w:color="auto"/>
              <w:right w:val="single" w:sz="4" w:space="0" w:color="auto"/>
            </w:tcBorders>
            <w:shd w:val="clear" w:color="000000" w:fill="F2F2F2"/>
            <w:noWrap/>
            <w:vAlign w:val="center"/>
            <w:hideMark/>
          </w:tcPr>
          <w:p w14:paraId="32A752E2" w14:textId="77777777" w:rsidR="00BE3C64" w:rsidRPr="00BE1048" w:rsidRDefault="00BE3C64"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58237A4C" w14:textId="77777777" w:rsidR="00BE3C64" w:rsidRPr="00BE1048" w:rsidRDefault="00BE3C64"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64179969" w14:textId="77777777" w:rsidR="00BE3C64" w:rsidRPr="00BE1048" w:rsidRDefault="00BE3C64" w:rsidP="00BE3C64">
            <w:pPr>
              <w:jc w:val="left"/>
              <w:rPr>
                <w:rFonts w:cs="Arial"/>
                <w:sz w:val="14"/>
                <w:szCs w:val="14"/>
              </w:rPr>
            </w:pPr>
            <w:r w:rsidRPr="00BE1048">
              <w:rPr>
                <w:rFonts w:cs="Arial"/>
                <w:sz w:val="14"/>
                <w:szCs w:val="14"/>
              </w:rPr>
              <w:t>CIDADE</w:t>
            </w:r>
          </w:p>
        </w:tc>
        <w:tc>
          <w:tcPr>
            <w:tcW w:w="1483" w:type="pct"/>
            <w:tcBorders>
              <w:top w:val="nil"/>
              <w:left w:val="nil"/>
              <w:bottom w:val="single" w:sz="8" w:space="0" w:color="auto"/>
              <w:right w:val="single" w:sz="8" w:space="0" w:color="auto"/>
            </w:tcBorders>
            <w:shd w:val="clear" w:color="auto" w:fill="auto"/>
            <w:noWrap/>
            <w:hideMark/>
          </w:tcPr>
          <w:p w14:paraId="78654F3F" w14:textId="7642DCDE" w:rsidR="00BE3C64" w:rsidRPr="00BE1048" w:rsidRDefault="00BE3C64" w:rsidP="00BE3C64">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Normalizações de Registros - ENDEREÇO</w:t>
              </w:r>
            </w:hyperlink>
          </w:p>
        </w:tc>
      </w:tr>
      <w:tr w:rsidR="00BE1048" w:rsidRPr="00BE1048" w14:paraId="04A12AF1"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09238BF8" w14:textId="77777777" w:rsidR="00BE1048" w:rsidRPr="00BE1048" w:rsidRDefault="00BE1048" w:rsidP="00F638B2">
            <w:pPr>
              <w:jc w:val="left"/>
              <w:rPr>
                <w:rFonts w:cs="Arial"/>
                <w:sz w:val="14"/>
                <w:szCs w:val="14"/>
              </w:rPr>
            </w:pPr>
            <w:r w:rsidRPr="00BE1048">
              <w:rPr>
                <w:rFonts w:cs="Arial"/>
                <w:sz w:val="14"/>
                <w:szCs w:val="14"/>
              </w:rPr>
              <w:t>UF</w:t>
            </w:r>
          </w:p>
        </w:tc>
        <w:tc>
          <w:tcPr>
            <w:tcW w:w="358" w:type="pct"/>
            <w:tcBorders>
              <w:top w:val="nil"/>
              <w:left w:val="nil"/>
              <w:bottom w:val="single" w:sz="4" w:space="0" w:color="auto"/>
              <w:right w:val="single" w:sz="4" w:space="0" w:color="auto"/>
            </w:tcBorders>
            <w:shd w:val="clear" w:color="000000" w:fill="F2F2F2"/>
            <w:noWrap/>
            <w:vAlign w:val="center"/>
            <w:hideMark/>
          </w:tcPr>
          <w:p w14:paraId="33BD5467"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015BCCD0" w14:textId="77777777" w:rsidR="00BE1048" w:rsidRPr="00BE1048" w:rsidRDefault="00BE1048" w:rsidP="00F638B2">
            <w:pPr>
              <w:jc w:val="center"/>
              <w:rPr>
                <w:rFonts w:cs="Arial"/>
                <w:sz w:val="14"/>
                <w:szCs w:val="14"/>
              </w:rPr>
            </w:pPr>
            <w:r w:rsidRPr="00BE1048">
              <w:rPr>
                <w:rFonts w:cs="Arial"/>
                <w:sz w:val="14"/>
                <w:szCs w:val="14"/>
              </w:rPr>
              <w:t>5</w:t>
            </w:r>
          </w:p>
        </w:tc>
        <w:tc>
          <w:tcPr>
            <w:tcW w:w="312" w:type="pct"/>
            <w:tcBorders>
              <w:top w:val="nil"/>
              <w:left w:val="nil"/>
              <w:bottom w:val="single" w:sz="4" w:space="0" w:color="auto"/>
              <w:right w:val="single" w:sz="4" w:space="0" w:color="auto"/>
            </w:tcBorders>
            <w:shd w:val="clear" w:color="000000" w:fill="F2F2F2"/>
            <w:noWrap/>
            <w:vAlign w:val="center"/>
            <w:hideMark/>
          </w:tcPr>
          <w:p w14:paraId="39CCEF6D"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0609F45B"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bottom"/>
            <w:hideMark/>
          </w:tcPr>
          <w:p w14:paraId="46EFF823" w14:textId="77777777" w:rsidR="00BE1048" w:rsidRPr="00BE1048" w:rsidRDefault="00BE1048" w:rsidP="00BE1048">
            <w:pPr>
              <w:jc w:val="left"/>
              <w:rPr>
                <w:rFonts w:cs="Arial"/>
                <w:sz w:val="14"/>
                <w:szCs w:val="14"/>
              </w:rPr>
            </w:pPr>
            <w:r w:rsidRPr="00BE1048">
              <w:rPr>
                <w:rFonts w:cs="Arial"/>
                <w:sz w:val="14"/>
                <w:szCs w:val="14"/>
              </w:rPr>
              <w:t>ESTADO</w:t>
            </w:r>
          </w:p>
        </w:tc>
        <w:tc>
          <w:tcPr>
            <w:tcW w:w="1483" w:type="pct"/>
            <w:tcBorders>
              <w:top w:val="single" w:sz="4" w:space="0" w:color="auto"/>
              <w:left w:val="nil"/>
              <w:bottom w:val="single" w:sz="4" w:space="0" w:color="auto"/>
              <w:right w:val="single" w:sz="4" w:space="0" w:color="auto"/>
            </w:tcBorders>
            <w:shd w:val="clear" w:color="auto" w:fill="auto"/>
            <w:hideMark/>
          </w:tcPr>
          <w:p w14:paraId="7F0F2F94" w14:textId="77777777" w:rsidR="00BE1048" w:rsidRPr="00BE1048" w:rsidRDefault="00BE1048" w:rsidP="00BE1048">
            <w:pPr>
              <w:jc w:val="left"/>
              <w:rPr>
                <w:rFonts w:cs="Arial"/>
                <w:sz w:val="14"/>
                <w:szCs w:val="14"/>
              </w:rPr>
            </w:pPr>
            <w:r w:rsidRPr="00BE1048">
              <w:rPr>
                <w:rFonts w:cs="Arial"/>
                <w:sz w:val="14"/>
                <w:szCs w:val="14"/>
              </w:rPr>
              <w:t> </w:t>
            </w:r>
          </w:p>
        </w:tc>
      </w:tr>
      <w:tr w:rsidR="00BE1048" w:rsidRPr="00BE1048" w14:paraId="54DDA4D4" w14:textId="77777777" w:rsidTr="00F638B2">
        <w:trPr>
          <w:trHeight w:val="240"/>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35F921DD" w14:textId="77777777" w:rsidR="00BE1048" w:rsidRPr="00BE1048" w:rsidRDefault="00BE1048" w:rsidP="00F638B2">
            <w:pPr>
              <w:jc w:val="left"/>
              <w:rPr>
                <w:rFonts w:cs="Arial"/>
                <w:sz w:val="14"/>
                <w:szCs w:val="14"/>
              </w:rPr>
            </w:pPr>
            <w:r w:rsidRPr="00BE1048">
              <w:rPr>
                <w:rFonts w:cs="Arial"/>
                <w:sz w:val="14"/>
                <w:szCs w:val="14"/>
              </w:rPr>
              <w:t>MATRICULA_VENDEDOR</w:t>
            </w:r>
          </w:p>
        </w:tc>
        <w:tc>
          <w:tcPr>
            <w:tcW w:w="358" w:type="pct"/>
            <w:tcBorders>
              <w:top w:val="nil"/>
              <w:left w:val="nil"/>
              <w:bottom w:val="single" w:sz="4" w:space="0" w:color="auto"/>
              <w:right w:val="single" w:sz="4" w:space="0" w:color="auto"/>
            </w:tcBorders>
            <w:shd w:val="clear" w:color="000000" w:fill="F2F2F2"/>
            <w:noWrap/>
            <w:vAlign w:val="center"/>
            <w:hideMark/>
          </w:tcPr>
          <w:p w14:paraId="3194EB9C"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391F8EB9"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000000" w:fill="F2F2F2"/>
            <w:noWrap/>
            <w:vAlign w:val="center"/>
            <w:hideMark/>
          </w:tcPr>
          <w:p w14:paraId="0AB31AE3"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141B3B7A"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bottom"/>
            <w:hideMark/>
          </w:tcPr>
          <w:p w14:paraId="73C575F5" w14:textId="77777777" w:rsidR="00BE1048" w:rsidRPr="00BE1048" w:rsidRDefault="00BE1048" w:rsidP="00BE1048">
            <w:pPr>
              <w:jc w:val="left"/>
              <w:rPr>
                <w:rFonts w:cs="Arial"/>
                <w:sz w:val="14"/>
                <w:szCs w:val="14"/>
              </w:rPr>
            </w:pPr>
            <w:r w:rsidRPr="00BE1048">
              <w:rPr>
                <w:rFonts w:cs="Arial"/>
                <w:sz w:val="14"/>
                <w:szCs w:val="14"/>
              </w:rPr>
              <w:t>VENDEDOR</w:t>
            </w:r>
          </w:p>
        </w:tc>
        <w:tc>
          <w:tcPr>
            <w:tcW w:w="1483" w:type="pct"/>
            <w:tcBorders>
              <w:top w:val="nil"/>
              <w:left w:val="nil"/>
              <w:bottom w:val="single" w:sz="8" w:space="0" w:color="auto"/>
              <w:right w:val="single" w:sz="8" w:space="0" w:color="auto"/>
            </w:tcBorders>
            <w:shd w:val="clear" w:color="auto" w:fill="auto"/>
            <w:noWrap/>
            <w:vAlign w:val="center"/>
            <w:hideMark/>
          </w:tcPr>
          <w:p w14:paraId="794B3282" w14:textId="48EC775F" w:rsidR="00BE1048" w:rsidRPr="00BE1048" w:rsidRDefault="0042401C" w:rsidP="0042401C">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 xml:space="preserve">Normalizações de Registros - </w:t>
              </w:r>
              <w:r>
                <w:rPr>
                  <w:rStyle w:val="Hyperlink"/>
                  <w:rFonts w:cs="Arial"/>
                  <w:sz w:val="14"/>
                  <w:szCs w:val="14"/>
                </w:rPr>
                <w:t>LOGIN</w:t>
              </w:r>
            </w:hyperlink>
          </w:p>
        </w:tc>
      </w:tr>
      <w:tr w:rsidR="00BE1048" w:rsidRPr="00BE1048" w14:paraId="2E6B1D25"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56093FBE" w14:textId="77777777" w:rsidR="00BE1048" w:rsidRPr="00BE1048" w:rsidRDefault="00BE1048" w:rsidP="00F638B2">
            <w:pPr>
              <w:jc w:val="left"/>
              <w:rPr>
                <w:rFonts w:cs="Arial"/>
                <w:sz w:val="14"/>
                <w:szCs w:val="14"/>
              </w:rPr>
            </w:pPr>
            <w:r w:rsidRPr="00BE1048">
              <w:rPr>
                <w:rFonts w:cs="Arial"/>
                <w:sz w:val="14"/>
                <w:szCs w:val="14"/>
              </w:rPr>
              <w:t>PDV</w:t>
            </w:r>
          </w:p>
        </w:tc>
        <w:tc>
          <w:tcPr>
            <w:tcW w:w="358" w:type="pct"/>
            <w:tcBorders>
              <w:top w:val="nil"/>
              <w:left w:val="nil"/>
              <w:bottom w:val="single" w:sz="4" w:space="0" w:color="auto"/>
              <w:right w:val="single" w:sz="4" w:space="0" w:color="auto"/>
            </w:tcBorders>
            <w:shd w:val="clear" w:color="000000" w:fill="F2F2F2"/>
            <w:noWrap/>
            <w:vAlign w:val="center"/>
            <w:hideMark/>
          </w:tcPr>
          <w:p w14:paraId="3BDF36FD"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D4D4F04" w14:textId="77777777" w:rsidR="00BE1048" w:rsidRPr="00BE1048" w:rsidRDefault="00BE1048" w:rsidP="00F638B2">
            <w:pPr>
              <w:jc w:val="center"/>
              <w:rPr>
                <w:rFonts w:cs="Arial"/>
                <w:sz w:val="14"/>
                <w:szCs w:val="14"/>
              </w:rPr>
            </w:pPr>
            <w:r w:rsidRPr="00BE1048">
              <w:rPr>
                <w:rFonts w:cs="Arial"/>
                <w:sz w:val="14"/>
                <w:szCs w:val="14"/>
              </w:rPr>
              <w:t>50</w:t>
            </w:r>
          </w:p>
        </w:tc>
        <w:tc>
          <w:tcPr>
            <w:tcW w:w="312" w:type="pct"/>
            <w:tcBorders>
              <w:top w:val="nil"/>
              <w:left w:val="nil"/>
              <w:bottom w:val="single" w:sz="4" w:space="0" w:color="auto"/>
              <w:right w:val="single" w:sz="4" w:space="0" w:color="auto"/>
            </w:tcBorders>
            <w:shd w:val="clear" w:color="000000" w:fill="F2F2F2"/>
            <w:noWrap/>
            <w:vAlign w:val="center"/>
            <w:hideMark/>
          </w:tcPr>
          <w:p w14:paraId="19DD34C2"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563DA3F5"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bottom"/>
            <w:hideMark/>
          </w:tcPr>
          <w:p w14:paraId="15C7D1A9" w14:textId="77777777" w:rsidR="00BE1048" w:rsidRPr="00BE1048" w:rsidRDefault="00BE1048" w:rsidP="00BE1048">
            <w:pPr>
              <w:jc w:val="left"/>
              <w:rPr>
                <w:rFonts w:cs="Arial"/>
                <w:sz w:val="14"/>
                <w:szCs w:val="14"/>
              </w:rPr>
            </w:pPr>
            <w:r w:rsidRPr="00BE1048">
              <w:rPr>
                <w:rFonts w:cs="Arial"/>
                <w:sz w:val="14"/>
                <w:szCs w:val="14"/>
              </w:rPr>
              <w:t>PDV_SAP</w:t>
            </w:r>
          </w:p>
        </w:tc>
        <w:tc>
          <w:tcPr>
            <w:tcW w:w="1483" w:type="pct"/>
            <w:tcBorders>
              <w:top w:val="single" w:sz="4" w:space="0" w:color="auto"/>
              <w:left w:val="nil"/>
              <w:bottom w:val="single" w:sz="4" w:space="0" w:color="auto"/>
              <w:right w:val="single" w:sz="4" w:space="0" w:color="auto"/>
            </w:tcBorders>
            <w:shd w:val="clear" w:color="auto" w:fill="auto"/>
            <w:hideMark/>
          </w:tcPr>
          <w:p w14:paraId="2DC30A33" w14:textId="77777777" w:rsidR="00BE1048" w:rsidRPr="00BE1048" w:rsidRDefault="00BE1048" w:rsidP="00BE1048">
            <w:pPr>
              <w:jc w:val="left"/>
              <w:rPr>
                <w:rFonts w:cs="Arial"/>
                <w:sz w:val="14"/>
                <w:szCs w:val="14"/>
              </w:rPr>
            </w:pPr>
            <w:r w:rsidRPr="00BE1048">
              <w:rPr>
                <w:rFonts w:cs="Arial"/>
                <w:sz w:val="14"/>
                <w:szCs w:val="14"/>
              </w:rPr>
              <w:t> </w:t>
            </w:r>
          </w:p>
        </w:tc>
      </w:tr>
      <w:tr w:rsidR="00BE1048" w:rsidRPr="00BE1048" w14:paraId="0DCCD63D"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5E49ED61" w14:textId="77777777" w:rsidR="00BE1048" w:rsidRPr="00A914A8" w:rsidRDefault="00BE1048" w:rsidP="00F638B2">
            <w:pPr>
              <w:jc w:val="left"/>
              <w:rPr>
                <w:rFonts w:cs="Arial"/>
                <w:sz w:val="14"/>
                <w:szCs w:val="14"/>
              </w:rPr>
            </w:pPr>
            <w:r w:rsidRPr="00A914A8">
              <w:rPr>
                <w:rFonts w:cs="Arial"/>
                <w:sz w:val="14"/>
                <w:szCs w:val="14"/>
              </w:rPr>
              <w:t>CANAL_VENDA</w:t>
            </w:r>
          </w:p>
        </w:tc>
        <w:tc>
          <w:tcPr>
            <w:tcW w:w="358" w:type="pct"/>
            <w:tcBorders>
              <w:top w:val="nil"/>
              <w:left w:val="nil"/>
              <w:bottom w:val="single" w:sz="4" w:space="0" w:color="auto"/>
              <w:right w:val="single" w:sz="4" w:space="0" w:color="auto"/>
            </w:tcBorders>
            <w:shd w:val="clear" w:color="000000" w:fill="F2F2F2"/>
            <w:noWrap/>
            <w:vAlign w:val="center"/>
            <w:hideMark/>
          </w:tcPr>
          <w:p w14:paraId="55249361" w14:textId="77777777" w:rsidR="00BE1048" w:rsidRPr="00A914A8" w:rsidRDefault="00BE1048"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736D4B7" w14:textId="77777777" w:rsidR="00BE1048" w:rsidRPr="00A914A8" w:rsidRDefault="00BE1048" w:rsidP="00F638B2">
            <w:pPr>
              <w:jc w:val="center"/>
              <w:rPr>
                <w:rFonts w:cs="Arial"/>
                <w:sz w:val="14"/>
                <w:szCs w:val="14"/>
              </w:rPr>
            </w:pPr>
            <w:r w:rsidRPr="00A914A8">
              <w:rPr>
                <w:rFonts w:cs="Arial"/>
                <w:sz w:val="14"/>
                <w:szCs w:val="14"/>
              </w:rPr>
              <w:t>100</w:t>
            </w:r>
          </w:p>
        </w:tc>
        <w:tc>
          <w:tcPr>
            <w:tcW w:w="312" w:type="pct"/>
            <w:tcBorders>
              <w:top w:val="nil"/>
              <w:left w:val="nil"/>
              <w:bottom w:val="single" w:sz="4" w:space="0" w:color="auto"/>
              <w:right w:val="single" w:sz="4" w:space="0" w:color="auto"/>
            </w:tcBorders>
            <w:shd w:val="clear" w:color="000000" w:fill="F2F2F2"/>
            <w:noWrap/>
            <w:vAlign w:val="center"/>
            <w:hideMark/>
          </w:tcPr>
          <w:p w14:paraId="0D8B6094" w14:textId="77777777" w:rsidR="00BE1048" w:rsidRPr="00A914A8" w:rsidRDefault="00BE1048" w:rsidP="00F638B2">
            <w:pPr>
              <w:jc w:val="center"/>
              <w:rPr>
                <w:rFonts w:cs="Arial"/>
                <w:sz w:val="14"/>
                <w:szCs w:val="14"/>
              </w:rPr>
            </w:pPr>
            <w:r w:rsidRPr="00A914A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3704B70D" w14:textId="77777777" w:rsidR="00BE1048" w:rsidRPr="00A914A8" w:rsidRDefault="00BE1048" w:rsidP="00F638B2">
            <w:pPr>
              <w:jc w:val="center"/>
              <w:rPr>
                <w:rFonts w:cs="Arial"/>
                <w:sz w:val="14"/>
                <w:szCs w:val="14"/>
              </w:rPr>
            </w:pPr>
            <w:r w:rsidRPr="00A914A8">
              <w:rPr>
                <w:rFonts w:cs="Arial"/>
                <w:sz w:val="14"/>
                <w:szCs w:val="14"/>
              </w:rPr>
              <w:t>S</w:t>
            </w:r>
          </w:p>
        </w:tc>
        <w:tc>
          <w:tcPr>
            <w:tcW w:w="1280" w:type="pct"/>
            <w:tcBorders>
              <w:top w:val="nil"/>
              <w:left w:val="nil"/>
              <w:bottom w:val="single" w:sz="4" w:space="0" w:color="auto"/>
              <w:right w:val="single" w:sz="4" w:space="0" w:color="auto"/>
            </w:tcBorders>
            <w:shd w:val="clear" w:color="auto" w:fill="auto"/>
            <w:noWrap/>
            <w:vAlign w:val="bottom"/>
            <w:hideMark/>
          </w:tcPr>
          <w:p w14:paraId="4AEF4AC9" w14:textId="77777777" w:rsidR="00BE1048" w:rsidRPr="00A914A8" w:rsidRDefault="00BE1048" w:rsidP="00BE1048">
            <w:pPr>
              <w:jc w:val="left"/>
              <w:rPr>
                <w:rFonts w:cs="Arial"/>
                <w:sz w:val="14"/>
                <w:szCs w:val="14"/>
              </w:rPr>
            </w:pPr>
            <w:r w:rsidRPr="00A914A8">
              <w:rPr>
                <w:rFonts w:cs="Arial"/>
                <w:sz w:val="14"/>
                <w:szCs w:val="14"/>
              </w:rPr>
              <w:t>CANAL</w:t>
            </w:r>
          </w:p>
        </w:tc>
        <w:tc>
          <w:tcPr>
            <w:tcW w:w="1483" w:type="pct"/>
            <w:tcBorders>
              <w:top w:val="nil"/>
              <w:left w:val="nil"/>
              <w:bottom w:val="single" w:sz="4" w:space="0" w:color="auto"/>
              <w:right w:val="single" w:sz="4" w:space="0" w:color="auto"/>
            </w:tcBorders>
            <w:shd w:val="clear" w:color="auto" w:fill="auto"/>
            <w:hideMark/>
          </w:tcPr>
          <w:p w14:paraId="5914CB6C" w14:textId="77777777" w:rsidR="00BE1048" w:rsidRPr="00BE1048" w:rsidRDefault="00BE1048" w:rsidP="00BE1048">
            <w:pPr>
              <w:jc w:val="left"/>
              <w:rPr>
                <w:rFonts w:cs="Arial"/>
                <w:sz w:val="14"/>
                <w:szCs w:val="14"/>
              </w:rPr>
            </w:pPr>
            <w:r w:rsidRPr="00BE1048">
              <w:rPr>
                <w:rFonts w:cs="Arial"/>
                <w:sz w:val="14"/>
                <w:szCs w:val="14"/>
              </w:rPr>
              <w:t> </w:t>
            </w:r>
          </w:p>
        </w:tc>
      </w:tr>
      <w:tr w:rsidR="00BE1048" w:rsidRPr="00BE1048" w14:paraId="3E8D1460"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06439A23" w14:textId="77777777" w:rsidR="00BE1048" w:rsidRPr="00A914A8" w:rsidRDefault="00BE1048" w:rsidP="00F638B2">
            <w:pPr>
              <w:jc w:val="left"/>
              <w:rPr>
                <w:rFonts w:cs="Arial"/>
                <w:sz w:val="14"/>
                <w:szCs w:val="14"/>
              </w:rPr>
            </w:pPr>
            <w:r w:rsidRPr="00A914A8">
              <w:rPr>
                <w:rFonts w:cs="Arial"/>
                <w:sz w:val="14"/>
                <w:szCs w:val="14"/>
              </w:rPr>
              <w:t>PLANO</w:t>
            </w:r>
          </w:p>
        </w:tc>
        <w:tc>
          <w:tcPr>
            <w:tcW w:w="358" w:type="pct"/>
            <w:tcBorders>
              <w:top w:val="nil"/>
              <w:left w:val="nil"/>
              <w:bottom w:val="single" w:sz="4" w:space="0" w:color="auto"/>
              <w:right w:val="single" w:sz="4" w:space="0" w:color="auto"/>
            </w:tcBorders>
            <w:shd w:val="clear" w:color="000000" w:fill="F2F2F2"/>
            <w:noWrap/>
            <w:vAlign w:val="center"/>
            <w:hideMark/>
          </w:tcPr>
          <w:p w14:paraId="6A7CD820" w14:textId="77777777" w:rsidR="00BE1048" w:rsidRPr="00A914A8" w:rsidRDefault="00BE1048"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527C324B" w14:textId="77777777" w:rsidR="00BE1048" w:rsidRPr="00A914A8" w:rsidRDefault="00BE1048" w:rsidP="00F638B2">
            <w:pPr>
              <w:jc w:val="center"/>
              <w:rPr>
                <w:rFonts w:cs="Arial"/>
                <w:sz w:val="14"/>
                <w:szCs w:val="14"/>
              </w:rPr>
            </w:pPr>
            <w:r w:rsidRPr="00A914A8">
              <w:rPr>
                <w:rFonts w:cs="Arial"/>
                <w:sz w:val="14"/>
                <w:szCs w:val="14"/>
              </w:rPr>
              <w:t>100</w:t>
            </w:r>
          </w:p>
        </w:tc>
        <w:tc>
          <w:tcPr>
            <w:tcW w:w="312" w:type="pct"/>
            <w:tcBorders>
              <w:top w:val="nil"/>
              <w:left w:val="nil"/>
              <w:bottom w:val="single" w:sz="4" w:space="0" w:color="auto"/>
              <w:right w:val="single" w:sz="4" w:space="0" w:color="auto"/>
            </w:tcBorders>
            <w:shd w:val="clear" w:color="000000" w:fill="F2F2F2"/>
            <w:noWrap/>
            <w:vAlign w:val="center"/>
            <w:hideMark/>
          </w:tcPr>
          <w:p w14:paraId="01A24BF4" w14:textId="77777777" w:rsidR="00BE1048" w:rsidRPr="00A914A8" w:rsidRDefault="00BE1048" w:rsidP="00F638B2">
            <w:pPr>
              <w:jc w:val="center"/>
              <w:rPr>
                <w:rFonts w:cs="Arial"/>
                <w:sz w:val="14"/>
                <w:szCs w:val="14"/>
              </w:rPr>
            </w:pPr>
            <w:r w:rsidRPr="00A914A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4A4887E9" w14:textId="77777777" w:rsidR="00BE1048" w:rsidRPr="00A914A8" w:rsidRDefault="00BE1048" w:rsidP="00F638B2">
            <w:pPr>
              <w:jc w:val="center"/>
              <w:rPr>
                <w:rFonts w:cs="Arial"/>
                <w:sz w:val="14"/>
                <w:szCs w:val="14"/>
              </w:rPr>
            </w:pPr>
            <w:r w:rsidRPr="00A914A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5B92DF4B" w14:textId="77777777" w:rsidR="00BE1048" w:rsidRPr="00A914A8" w:rsidRDefault="00BE1048" w:rsidP="00BE1048">
            <w:pPr>
              <w:jc w:val="left"/>
              <w:rPr>
                <w:rFonts w:cs="Arial"/>
                <w:sz w:val="14"/>
                <w:szCs w:val="14"/>
              </w:rPr>
            </w:pPr>
            <w:r w:rsidRPr="00A914A8">
              <w:rPr>
                <w:rFonts w:cs="Arial"/>
                <w:sz w:val="14"/>
                <w:szCs w:val="14"/>
              </w:rPr>
              <w:t>PLANO</w:t>
            </w:r>
          </w:p>
        </w:tc>
        <w:tc>
          <w:tcPr>
            <w:tcW w:w="1483" w:type="pct"/>
            <w:tcBorders>
              <w:top w:val="nil"/>
              <w:left w:val="nil"/>
              <w:bottom w:val="single" w:sz="4" w:space="0" w:color="auto"/>
              <w:right w:val="single" w:sz="4" w:space="0" w:color="auto"/>
            </w:tcBorders>
            <w:shd w:val="clear" w:color="auto" w:fill="auto"/>
            <w:hideMark/>
          </w:tcPr>
          <w:p w14:paraId="2C8D29E6" w14:textId="77777777" w:rsidR="00BE1048" w:rsidRPr="00BE1048" w:rsidRDefault="00BE1048" w:rsidP="00BE1048">
            <w:pPr>
              <w:jc w:val="left"/>
              <w:rPr>
                <w:rFonts w:cs="Arial"/>
                <w:sz w:val="14"/>
                <w:szCs w:val="14"/>
              </w:rPr>
            </w:pPr>
            <w:r w:rsidRPr="00BE1048">
              <w:rPr>
                <w:rFonts w:cs="Arial"/>
                <w:sz w:val="14"/>
                <w:szCs w:val="14"/>
              </w:rPr>
              <w:t> </w:t>
            </w:r>
          </w:p>
        </w:tc>
      </w:tr>
      <w:tr w:rsidR="002C55D4" w:rsidRPr="00BE1048" w14:paraId="03E4D064"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tcPr>
          <w:p w14:paraId="5A3F9605" w14:textId="248EE314" w:rsidR="002C55D4" w:rsidRPr="00A914A8" w:rsidRDefault="002C55D4" w:rsidP="00F638B2">
            <w:pPr>
              <w:jc w:val="left"/>
              <w:rPr>
                <w:rFonts w:cs="Arial"/>
                <w:sz w:val="14"/>
                <w:szCs w:val="14"/>
              </w:rPr>
            </w:pPr>
            <w:r w:rsidRPr="00A914A8">
              <w:rPr>
                <w:rFonts w:cs="Arial"/>
                <w:sz w:val="14"/>
                <w:szCs w:val="14"/>
              </w:rPr>
              <w:t>PRODUTO</w:t>
            </w:r>
          </w:p>
        </w:tc>
        <w:tc>
          <w:tcPr>
            <w:tcW w:w="358" w:type="pct"/>
            <w:tcBorders>
              <w:top w:val="nil"/>
              <w:left w:val="nil"/>
              <w:bottom w:val="single" w:sz="4" w:space="0" w:color="auto"/>
              <w:right w:val="single" w:sz="4" w:space="0" w:color="auto"/>
            </w:tcBorders>
            <w:shd w:val="clear" w:color="000000" w:fill="F2F2F2"/>
            <w:noWrap/>
            <w:vAlign w:val="center"/>
          </w:tcPr>
          <w:p w14:paraId="546B140F" w14:textId="1669FA5E" w:rsidR="002C55D4" w:rsidRPr="00A914A8" w:rsidRDefault="002C55D4"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tcPr>
          <w:p w14:paraId="2AED5FEA" w14:textId="7AB6A74F" w:rsidR="002C55D4" w:rsidRPr="00A914A8" w:rsidRDefault="002C55D4" w:rsidP="00F638B2">
            <w:pPr>
              <w:jc w:val="center"/>
              <w:rPr>
                <w:rFonts w:cs="Arial"/>
                <w:sz w:val="14"/>
                <w:szCs w:val="14"/>
              </w:rPr>
            </w:pPr>
            <w:r w:rsidRPr="00A914A8">
              <w:rPr>
                <w:rFonts w:cs="Arial"/>
                <w:sz w:val="16"/>
                <w:szCs w:val="16"/>
              </w:rPr>
              <w:t>100</w:t>
            </w:r>
          </w:p>
        </w:tc>
        <w:tc>
          <w:tcPr>
            <w:tcW w:w="312" w:type="pct"/>
            <w:tcBorders>
              <w:top w:val="nil"/>
              <w:left w:val="nil"/>
              <w:bottom w:val="single" w:sz="4" w:space="0" w:color="auto"/>
              <w:right w:val="single" w:sz="4" w:space="0" w:color="auto"/>
            </w:tcBorders>
            <w:shd w:val="clear" w:color="000000" w:fill="F2F2F2"/>
            <w:noWrap/>
            <w:vAlign w:val="center"/>
          </w:tcPr>
          <w:p w14:paraId="6F854D07" w14:textId="738BE532" w:rsidR="002C55D4" w:rsidRPr="00A914A8" w:rsidRDefault="002C55D4" w:rsidP="00F638B2">
            <w:pPr>
              <w:jc w:val="center"/>
              <w:rPr>
                <w:rFonts w:cs="Arial"/>
                <w:sz w:val="14"/>
                <w:szCs w:val="14"/>
              </w:rPr>
            </w:pPr>
            <w:r w:rsidRPr="00A914A8">
              <w:rPr>
                <w:rFonts w:cs="Arial"/>
                <w:sz w:val="16"/>
                <w:szCs w:val="16"/>
              </w:rPr>
              <w:t>N</w:t>
            </w:r>
          </w:p>
        </w:tc>
        <w:tc>
          <w:tcPr>
            <w:tcW w:w="258" w:type="pct"/>
            <w:tcBorders>
              <w:top w:val="nil"/>
              <w:left w:val="nil"/>
              <w:bottom w:val="single" w:sz="4" w:space="0" w:color="auto"/>
              <w:right w:val="single" w:sz="4" w:space="0" w:color="auto"/>
            </w:tcBorders>
            <w:shd w:val="clear" w:color="000000" w:fill="F2F2F2"/>
            <w:noWrap/>
            <w:vAlign w:val="center"/>
          </w:tcPr>
          <w:p w14:paraId="67E8E826" w14:textId="58E4A314" w:rsidR="002C55D4" w:rsidRPr="00A914A8" w:rsidRDefault="002C55D4" w:rsidP="00F638B2">
            <w:pPr>
              <w:jc w:val="center"/>
              <w:rPr>
                <w:rFonts w:cs="Arial"/>
                <w:sz w:val="14"/>
                <w:szCs w:val="14"/>
              </w:rPr>
            </w:pPr>
            <w:r w:rsidRPr="00A914A8">
              <w:rPr>
                <w:rFonts w:cs="Arial"/>
                <w:sz w:val="16"/>
                <w:szCs w:val="16"/>
              </w:rPr>
              <w:t>S</w:t>
            </w:r>
          </w:p>
        </w:tc>
        <w:tc>
          <w:tcPr>
            <w:tcW w:w="1280" w:type="pct"/>
            <w:tcBorders>
              <w:top w:val="nil"/>
              <w:left w:val="nil"/>
              <w:bottom w:val="single" w:sz="4" w:space="0" w:color="auto"/>
              <w:right w:val="single" w:sz="4" w:space="0" w:color="auto"/>
            </w:tcBorders>
            <w:shd w:val="clear" w:color="auto" w:fill="auto"/>
          </w:tcPr>
          <w:p w14:paraId="6D1ED524" w14:textId="2CB9E519" w:rsidR="002C55D4" w:rsidRPr="00A914A8" w:rsidRDefault="002C55D4" w:rsidP="002C55D4">
            <w:pPr>
              <w:jc w:val="left"/>
              <w:rPr>
                <w:rFonts w:cs="Arial"/>
                <w:sz w:val="14"/>
                <w:szCs w:val="14"/>
              </w:rPr>
            </w:pPr>
            <w:r w:rsidRPr="00A914A8">
              <w:rPr>
                <w:rFonts w:cs="Arial"/>
                <w:sz w:val="14"/>
                <w:szCs w:val="14"/>
              </w:rPr>
              <w:t>PRODUTO</w:t>
            </w:r>
          </w:p>
        </w:tc>
        <w:tc>
          <w:tcPr>
            <w:tcW w:w="1483" w:type="pct"/>
            <w:tcBorders>
              <w:top w:val="nil"/>
              <w:left w:val="nil"/>
              <w:bottom w:val="single" w:sz="4" w:space="0" w:color="auto"/>
              <w:right w:val="single" w:sz="4" w:space="0" w:color="auto"/>
            </w:tcBorders>
            <w:shd w:val="clear" w:color="auto" w:fill="auto"/>
          </w:tcPr>
          <w:p w14:paraId="52E3B007" w14:textId="77777777" w:rsidR="002C55D4" w:rsidRPr="00BE1048" w:rsidRDefault="002C55D4" w:rsidP="002C55D4">
            <w:pPr>
              <w:jc w:val="left"/>
              <w:rPr>
                <w:rFonts w:cs="Arial"/>
                <w:sz w:val="14"/>
                <w:szCs w:val="14"/>
              </w:rPr>
            </w:pPr>
          </w:p>
        </w:tc>
      </w:tr>
      <w:tr w:rsidR="002C55D4" w:rsidRPr="00BE1048" w14:paraId="63ED32A1"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tcPr>
          <w:p w14:paraId="7CD8A15C" w14:textId="18AA4851" w:rsidR="002C55D4" w:rsidRPr="00A914A8" w:rsidRDefault="002C55D4" w:rsidP="00F638B2">
            <w:pPr>
              <w:jc w:val="left"/>
              <w:rPr>
                <w:rFonts w:cs="Arial"/>
                <w:sz w:val="14"/>
                <w:szCs w:val="14"/>
              </w:rPr>
            </w:pPr>
            <w:r w:rsidRPr="00A914A8">
              <w:rPr>
                <w:rFonts w:cs="Arial"/>
                <w:sz w:val="14"/>
                <w:szCs w:val="14"/>
              </w:rPr>
              <w:t>TIPO_PRODUTO</w:t>
            </w:r>
          </w:p>
        </w:tc>
        <w:tc>
          <w:tcPr>
            <w:tcW w:w="358" w:type="pct"/>
            <w:tcBorders>
              <w:top w:val="nil"/>
              <w:left w:val="nil"/>
              <w:bottom w:val="single" w:sz="4" w:space="0" w:color="auto"/>
              <w:right w:val="single" w:sz="4" w:space="0" w:color="auto"/>
            </w:tcBorders>
            <w:shd w:val="clear" w:color="000000" w:fill="F2F2F2"/>
            <w:noWrap/>
            <w:vAlign w:val="center"/>
          </w:tcPr>
          <w:p w14:paraId="1DB33937" w14:textId="32BCA6E5" w:rsidR="002C55D4" w:rsidRPr="00A914A8" w:rsidRDefault="006D35AC"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tcPr>
          <w:p w14:paraId="7FA6B0F1" w14:textId="5651101B" w:rsidR="002C55D4" w:rsidRPr="00A914A8" w:rsidRDefault="002C55D4" w:rsidP="00F638B2">
            <w:pPr>
              <w:jc w:val="center"/>
              <w:rPr>
                <w:rFonts w:cs="Arial"/>
                <w:sz w:val="14"/>
                <w:szCs w:val="14"/>
              </w:rPr>
            </w:pPr>
            <w:r w:rsidRPr="00A914A8">
              <w:rPr>
                <w:rFonts w:cs="Arial"/>
                <w:sz w:val="16"/>
                <w:szCs w:val="16"/>
              </w:rPr>
              <w:t>100</w:t>
            </w:r>
          </w:p>
        </w:tc>
        <w:tc>
          <w:tcPr>
            <w:tcW w:w="312" w:type="pct"/>
            <w:tcBorders>
              <w:top w:val="nil"/>
              <w:left w:val="nil"/>
              <w:bottom w:val="single" w:sz="4" w:space="0" w:color="auto"/>
              <w:right w:val="single" w:sz="4" w:space="0" w:color="auto"/>
            </w:tcBorders>
            <w:shd w:val="clear" w:color="000000" w:fill="F2F2F2"/>
            <w:noWrap/>
            <w:vAlign w:val="center"/>
          </w:tcPr>
          <w:p w14:paraId="38DF1612" w14:textId="7EE3AD7A" w:rsidR="002C55D4" w:rsidRPr="00A914A8" w:rsidRDefault="002C55D4" w:rsidP="00F638B2">
            <w:pPr>
              <w:jc w:val="center"/>
              <w:rPr>
                <w:rFonts w:cs="Arial"/>
                <w:sz w:val="14"/>
                <w:szCs w:val="14"/>
              </w:rPr>
            </w:pPr>
            <w:r w:rsidRPr="00A914A8">
              <w:rPr>
                <w:rFonts w:cs="Arial"/>
                <w:sz w:val="16"/>
                <w:szCs w:val="16"/>
              </w:rPr>
              <w:t>N</w:t>
            </w:r>
          </w:p>
        </w:tc>
        <w:tc>
          <w:tcPr>
            <w:tcW w:w="258" w:type="pct"/>
            <w:tcBorders>
              <w:top w:val="nil"/>
              <w:left w:val="nil"/>
              <w:bottom w:val="single" w:sz="4" w:space="0" w:color="auto"/>
              <w:right w:val="single" w:sz="4" w:space="0" w:color="auto"/>
            </w:tcBorders>
            <w:shd w:val="clear" w:color="000000" w:fill="F2F2F2"/>
            <w:noWrap/>
            <w:vAlign w:val="center"/>
          </w:tcPr>
          <w:p w14:paraId="615E8894" w14:textId="7F832112" w:rsidR="002C55D4" w:rsidRPr="00A914A8" w:rsidRDefault="002C55D4" w:rsidP="00F638B2">
            <w:pPr>
              <w:jc w:val="center"/>
              <w:rPr>
                <w:rFonts w:cs="Arial"/>
                <w:sz w:val="14"/>
                <w:szCs w:val="14"/>
              </w:rPr>
            </w:pPr>
            <w:r w:rsidRPr="00A914A8">
              <w:rPr>
                <w:rFonts w:cs="Arial"/>
                <w:sz w:val="16"/>
                <w:szCs w:val="16"/>
              </w:rPr>
              <w:t>S</w:t>
            </w:r>
          </w:p>
        </w:tc>
        <w:tc>
          <w:tcPr>
            <w:tcW w:w="1280" w:type="pct"/>
            <w:tcBorders>
              <w:top w:val="nil"/>
              <w:left w:val="nil"/>
              <w:bottom w:val="single" w:sz="4" w:space="0" w:color="auto"/>
              <w:right w:val="single" w:sz="4" w:space="0" w:color="auto"/>
            </w:tcBorders>
            <w:shd w:val="clear" w:color="auto" w:fill="auto"/>
          </w:tcPr>
          <w:p w14:paraId="02AA8005" w14:textId="6165AF56" w:rsidR="002C55D4" w:rsidRPr="00A914A8" w:rsidRDefault="002C55D4" w:rsidP="002C55D4">
            <w:pPr>
              <w:jc w:val="left"/>
              <w:rPr>
                <w:rFonts w:cs="Arial"/>
                <w:sz w:val="14"/>
                <w:szCs w:val="14"/>
              </w:rPr>
            </w:pPr>
            <w:r w:rsidRPr="00A914A8">
              <w:rPr>
                <w:rFonts w:cs="Arial"/>
                <w:sz w:val="14"/>
                <w:szCs w:val="14"/>
              </w:rPr>
              <w:t>TIPO_PRODUTO</w:t>
            </w:r>
          </w:p>
        </w:tc>
        <w:tc>
          <w:tcPr>
            <w:tcW w:w="1483" w:type="pct"/>
            <w:tcBorders>
              <w:top w:val="nil"/>
              <w:left w:val="nil"/>
              <w:bottom w:val="single" w:sz="4" w:space="0" w:color="auto"/>
              <w:right w:val="single" w:sz="4" w:space="0" w:color="auto"/>
            </w:tcBorders>
            <w:shd w:val="clear" w:color="auto" w:fill="auto"/>
          </w:tcPr>
          <w:p w14:paraId="61FDE2A8" w14:textId="77777777" w:rsidR="002C55D4" w:rsidRPr="00BE1048" w:rsidRDefault="002C55D4" w:rsidP="002C55D4">
            <w:pPr>
              <w:jc w:val="left"/>
              <w:rPr>
                <w:rFonts w:cs="Arial"/>
                <w:sz w:val="14"/>
                <w:szCs w:val="14"/>
              </w:rPr>
            </w:pPr>
          </w:p>
        </w:tc>
      </w:tr>
      <w:tr w:rsidR="002C55D4" w:rsidRPr="00BE1048" w14:paraId="5D84C855"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tcPr>
          <w:p w14:paraId="22510B58" w14:textId="57A4FAEE" w:rsidR="002C55D4" w:rsidRPr="00A914A8" w:rsidRDefault="002C55D4" w:rsidP="00F638B2">
            <w:pPr>
              <w:jc w:val="left"/>
              <w:rPr>
                <w:rFonts w:cs="Arial"/>
                <w:sz w:val="14"/>
                <w:szCs w:val="14"/>
              </w:rPr>
            </w:pPr>
            <w:r w:rsidRPr="00A914A8">
              <w:rPr>
                <w:rFonts w:cs="Arial"/>
                <w:sz w:val="14"/>
                <w:szCs w:val="14"/>
              </w:rPr>
              <w:t>TIPO_POSSE</w:t>
            </w:r>
          </w:p>
        </w:tc>
        <w:tc>
          <w:tcPr>
            <w:tcW w:w="358" w:type="pct"/>
            <w:tcBorders>
              <w:top w:val="nil"/>
              <w:left w:val="nil"/>
              <w:bottom w:val="single" w:sz="4" w:space="0" w:color="auto"/>
              <w:right w:val="single" w:sz="4" w:space="0" w:color="auto"/>
            </w:tcBorders>
            <w:shd w:val="clear" w:color="000000" w:fill="F2F2F2"/>
            <w:noWrap/>
            <w:vAlign w:val="center"/>
          </w:tcPr>
          <w:p w14:paraId="1A2D02E4" w14:textId="6EAFC292" w:rsidR="002C55D4" w:rsidRPr="00A914A8" w:rsidRDefault="006D35AC"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tcPr>
          <w:p w14:paraId="4BD4A916" w14:textId="6498A433" w:rsidR="002C55D4" w:rsidRPr="00A914A8" w:rsidRDefault="002C55D4" w:rsidP="00F638B2">
            <w:pPr>
              <w:jc w:val="center"/>
              <w:rPr>
                <w:rFonts w:cs="Arial"/>
                <w:sz w:val="14"/>
                <w:szCs w:val="14"/>
              </w:rPr>
            </w:pPr>
            <w:r w:rsidRPr="00A914A8">
              <w:rPr>
                <w:rFonts w:cs="Arial"/>
                <w:sz w:val="16"/>
                <w:szCs w:val="16"/>
              </w:rPr>
              <w:t>100</w:t>
            </w:r>
          </w:p>
        </w:tc>
        <w:tc>
          <w:tcPr>
            <w:tcW w:w="312" w:type="pct"/>
            <w:tcBorders>
              <w:top w:val="nil"/>
              <w:left w:val="nil"/>
              <w:bottom w:val="single" w:sz="4" w:space="0" w:color="auto"/>
              <w:right w:val="single" w:sz="4" w:space="0" w:color="auto"/>
            </w:tcBorders>
            <w:shd w:val="clear" w:color="000000" w:fill="F2F2F2"/>
            <w:noWrap/>
            <w:vAlign w:val="center"/>
          </w:tcPr>
          <w:p w14:paraId="38679D0A" w14:textId="4EE031B0" w:rsidR="002C55D4" w:rsidRPr="00A914A8" w:rsidRDefault="002C55D4" w:rsidP="00F638B2">
            <w:pPr>
              <w:jc w:val="center"/>
              <w:rPr>
                <w:rFonts w:cs="Arial"/>
                <w:sz w:val="14"/>
                <w:szCs w:val="14"/>
              </w:rPr>
            </w:pPr>
            <w:r w:rsidRPr="00A914A8">
              <w:rPr>
                <w:rFonts w:cs="Arial"/>
                <w:sz w:val="16"/>
                <w:szCs w:val="16"/>
              </w:rPr>
              <w:t>N</w:t>
            </w:r>
          </w:p>
        </w:tc>
        <w:tc>
          <w:tcPr>
            <w:tcW w:w="258" w:type="pct"/>
            <w:tcBorders>
              <w:top w:val="nil"/>
              <w:left w:val="nil"/>
              <w:bottom w:val="single" w:sz="4" w:space="0" w:color="auto"/>
              <w:right w:val="single" w:sz="4" w:space="0" w:color="auto"/>
            </w:tcBorders>
            <w:shd w:val="clear" w:color="000000" w:fill="F2F2F2"/>
            <w:noWrap/>
            <w:vAlign w:val="center"/>
          </w:tcPr>
          <w:p w14:paraId="7A005F9F" w14:textId="09DEFBC4" w:rsidR="002C55D4" w:rsidRPr="00A914A8" w:rsidRDefault="002C55D4" w:rsidP="00F638B2">
            <w:pPr>
              <w:jc w:val="center"/>
              <w:rPr>
                <w:rFonts w:cs="Arial"/>
                <w:sz w:val="14"/>
                <w:szCs w:val="14"/>
              </w:rPr>
            </w:pPr>
            <w:r w:rsidRPr="00A914A8">
              <w:rPr>
                <w:rFonts w:cs="Arial"/>
                <w:sz w:val="16"/>
                <w:szCs w:val="16"/>
              </w:rPr>
              <w:t>S</w:t>
            </w:r>
          </w:p>
        </w:tc>
        <w:tc>
          <w:tcPr>
            <w:tcW w:w="1280" w:type="pct"/>
            <w:tcBorders>
              <w:top w:val="nil"/>
              <w:left w:val="nil"/>
              <w:bottom w:val="single" w:sz="4" w:space="0" w:color="auto"/>
              <w:right w:val="single" w:sz="4" w:space="0" w:color="auto"/>
            </w:tcBorders>
            <w:shd w:val="clear" w:color="auto" w:fill="auto"/>
          </w:tcPr>
          <w:p w14:paraId="7B61528A" w14:textId="328BEF7B" w:rsidR="002C55D4" w:rsidRPr="00A914A8" w:rsidRDefault="002C55D4" w:rsidP="002C55D4">
            <w:pPr>
              <w:jc w:val="left"/>
              <w:rPr>
                <w:rFonts w:cs="Arial"/>
                <w:sz w:val="14"/>
                <w:szCs w:val="14"/>
              </w:rPr>
            </w:pPr>
            <w:r w:rsidRPr="00A914A8">
              <w:rPr>
                <w:rFonts w:cs="Arial"/>
                <w:sz w:val="14"/>
                <w:szCs w:val="14"/>
              </w:rPr>
              <w:t>TIPO_POSSE</w:t>
            </w:r>
          </w:p>
        </w:tc>
        <w:tc>
          <w:tcPr>
            <w:tcW w:w="1483" w:type="pct"/>
            <w:tcBorders>
              <w:top w:val="nil"/>
              <w:left w:val="nil"/>
              <w:bottom w:val="single" w:sz="4" w:space="0" w:color="auto"/>
              <w:right w:val="single" w:sz="4" w:space="0" w:color="auto"/>
            </w:tcBorders>
            <w:shd w:val="clear" w:color="auto" w:fill="auto"/>
          </w:tcPr>
          <w:p w14:paraId="5FA87B08" w14:textId="77777777" w:rsidR="002C55D4" w:rsidRPr="00BE1048" w:rsidRDefault="002C55D4" w:rsidP="002C55D4">
            <w:pPr>
              <w:jc w:val="left"/>
              <w:rPr>
                <w:rFonts w:cs="Arial"/>
                <w:sz w:val="14"/>
                <w:szCs w:val="14"/>
              </w:rPr>
            </w:pPr>
          </w:p>
        </w:tc>
      </w:tr>
      <w:tr w:rsidR="002C55D4" w:rsidRPr="00BE1048" w14:paraId="2B0ECED9"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tcPr>
          <w:p w14:paraId="64AB703C" w14:textId="6F3B5C71" w:rsidR="002C55D4" w:rsidRPr="00A914A8" w:rsidRDefault="002C55D4" w:rsidP="00F638B2">
            <w:pPr>
              <w:jc w:val="left"/>
              <w:rPr>
                <w:rFonts w:cs="Arial"/>
                <w:sz w:val="14"/>
                <w:szCs w:val="14"/>
              </w:rPr>
            </w:pPr>
            <w:r w:rsidRPr="00A914A8">
              <w:rPr>
                <w:rFonts w:cs="Arial"/>
                <w:sz w:val="14"/>
                <w:szCs w:val="14"/>
              </w:rPr>
              <w:t>SEGMENTO</w:t>
            </w:r>
          </w:p>
        </w:tc>
        <w:tc>
          <w:tcPr>
            <w:tcW w:w="358" w:type="pct"/>
            <w:tcBorders>
              <w:top w:val="nil"/>
              <w:left w:val="nil"/>
              <w:bottom w:val="single" w:sz="4" w:space="0" w:color="auto"/>
              <w:right w:val="single" w:sz="4" w:space="0" w:color="auto"/>
            </w:tcBorders>
            <w:shd w:val="clear" w:color="000000" w:fill="F2F2F2"/>
            <w:noWrap/>
            <w:vAlign w:val="center"/>
          </w:tcPr>
          <w:p w14:paraId="1FFD9341" w14:textId="0C9D887C" w:rsidR="002C55D4" w:rsidRPr="00A914A8" w:rsidRDefault="006D35AC"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tcPr>
          <w:p w14:paraId="5E06D5D7" w14:textId="4A6D44FA" w:rsidR="002C55D4" w:rsidRPr="00A914A8" w:rsidRDefault="002C55D4" w:rsidP="00F638B2">
            <w:pPr>
              <w:jc w:val="center"/>
              <w:rPr>
                <w:rFonts w:cs="Arial"/>
                <w:sz w:val="14"/>
                <w:szCs w:val="14"/>
              </w:rPr>
            </w:pPr>
            <w:r w:rsidRPr="00A914A8">
              <w:rPr>
                <w:rFonts w:cs="Arial"/>
                <w:sz w:val="16"/>
                <w:szCs w:val="16"/>
              </w:rPr>
              <w:t>100</w:t>
            </w:r>
          </w:p>
        </w:tc>
        <w:tc>
          <w:tcPr>
            <w:tcW w:w="312" w:type="pct"/>
            <w:tcBorders>
              <w:top w:val="nil"/>
              <w:left w:val="nil"/>
              <w:bottom w:val="single" w:sz="4" w:space="0" w:color="auto"/>
              <w:right w:val="single" w:sz="4" w:space="0" w:color="auto"/>
            </w:tcBorders>
            <w:shd w:val="clear" w:color="000000" w:fill="F2F2F2"/>
            <w:noWrap/>
            <w:vAlign w:val="center"/>
          </w:tcPr>
          <w:p w14:paraId="47467FE8" w14:textId="5CFBFC31" w:rsidR="002C55D4" w:rsidRPr="00A914A8" w:rsidRDefault="002C55D4" w:rsidP="00F638B2">
            <w:pPr>
              <w:jc w:val="center"/>
              <w:rPr>
                <w:rFonts w:cs="Arial"/>
                <w:sz w:val="14"/>
                <w:szCs w:val="14"/>
              </w:rPr>
            </w:pPr>
            <w:r w:rsidRPr="00A914A8">
              <w:rPr>
                <w:rFonts w:cs="Arial"/>
                <w:sz w:val="16"/>
                <w:szCs w:val="16"/>
              </w:rPr>
              <w:t>N</w:t>
            </w:r>
          </w:p>
        </w:tc>
        <w:tc>
          <w:tcPr>
            <w:tcW w:w="258" w:type="pct"/>
            <w:tcBorders>
              <w:top w:val="nil"/>
              <w:left w:val="nil"/>
              <w:bottom w:val="single" w:sz="4" w:space="0" w:color="auto"/>
              <w:right w:val="single" w:sz="4" w:space="0" w:color="auto"/>
            </w:tcBorders>
            <w:shd w:val="clear" w:color="000000" w:fill="F2F2F2"/>
            <w:noWrap/>
            <w:vAlign w:val="center"/>
          </w:tcPr>
          <w:p w14:paraId="76A5C936" w14:textId="4A06C7AE" w:rsidR="002C55D4" w:rsidRPr="00A914A8" w:rsidRDefault="002C55D4" w:rsidP="00F638B2">
            <w:pPr>
              <w:jc w:val="center"/>
              <w:rPr>
                <w:rFonts w:cs="Arial"/>
                <w:sz w:val="14"/>
                <w:szCs w:val="14"/>
              </w:rPr>
            </w:pPr>
            <w:r w:rsidRPr="00A914A8">
              <w:rPr>
                <w:rFonts w:cs="Arial"/>
                <w:sz w:val="16"/>
                <w:szCs w:val="16"/>
              </w:rPr>
              <w:t>S</w:t>
            </w:r>
          </w:p>
        </w:tc>
        <w:tc>
          <w:tcPr>
            <w:tcW w:w="1280" w:type="pct"/>
            <w:tcBorders>
              <w:top w:val="nil"/>
              <w:left w:val="nil"/>
              <w:bottom w:val="single" w:sz="4" w:space="0" w:color="auto"/>
              <w:right w:val="single" w:sz="4" w:space="0" w:color="auto"/>
            </w:tcBorders>
            <w:shd w:val="clear" w:color="auto" w:fill="auto"/>
          </w:tcPr>
          <w:p w14:paraId="512505F7" w14:textId="6DADD441" w:rsidR="002C55D4" w:rsidRPr="00A914A8" w:rsidRDefault="002C55D4" w:rsidP="002C55D4">
            <w:pPr>
              <w:jc w:val="left"/>
              <w:rPr>
                <w:rFonts w:cs="Arial"/>
                <w:sz w:val="14"/>
                <w:szCs w:val="14"/>
              </w:rPr>
            </w:pPr>
            <w:r w:rsidRPr="00A914A8">
              <w:rPr>
                <w:rFonts w:cs="Arial"/>
                <w:sz w:val="14"/>
                <w:szCs w:val="14"/>
              </w:rPr>
              <w:t>SEGMENTO</w:t>
            </w:r>
          </w:p>
        </w:tc>
        <w:tc>
          <w:tcPr>
            <w:tcW w:w="1483" w:type="pct"/>
            <w:tcBorders>
              <w:top w:val="nil"/>
              <w:left w:val="nil"/>
              <w:bottom w:val="single" w:sz="4" w:space="0" w:color="auto"/>
              <w:right w:val="single" w:sz="4" w:space="0" w:color="auto"/>
            </w:tcBorders>
            <w:shd w:val="clear" w:color="auto" w:fill="auto"/>
          </w:tcPr>
          <w:p w14:paraId="1462BD8F" w14:textId="77777777" w:rsidR="002C55D4" w:rsidRPr="00BE1048" w:rsidRDefault="002C55D4" w:rsidP="002C55D4">
            <w:pPr>
              <w:jc w:val="left"/>
              <w:rPr>
                <w:rFonts w:cs="Arial"/>
                <w:sz w:val="14"/>
                <w:szCs w:val="14"/>
              </w:rPr>
            </w:pPr>
          </w:p>
        </w:tc>
      </w:tr>
      <w:tr w:rsidR="00BE1048" w:rsidRPr="00BE1048" w14:paraId="5A1CA9E1"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45538D14" w14:textId="77777777" w:rsidR="00BE1048" w:rsidRPr="00A914A8" w:rsidRDefault="00BE1048" w:rsidP="00F638B2">
            <w:pPr>
              <w:jc w:val="left"/>
              <w:rPr>
                <w:rFonts w:cs="Arial"/>
                <w:sz w:val="14"/>
                <w:szCs w:val="14"/>
              </w:rPr>
            </w:pPr>
            <w:r w:rsidRPr="00A914A8">
              <w:rPr>
                <w:rFonts w:cs="Arial"/>
                <w:sz w:val="14"/>
                <w:szCs w:val="14"/>
              </w:rPr>
              <w:t>ORIG_TERMINAL</w:t>
            </w:r>
          </w:p>
        </w:tc>
        <w:tc>
          <w:tcPr>
            <w:tcW w:w="358" w:type="pct"/>
            <w:tcBorders>
              <w:top w:val="nil"/>
              <w:left w:val="nil"/>
              <w:bottom w:val="single" w:sz="4" w:space="0" w:color="auto"/>
              <w:right w:val="single" w:sz="4" w:space="0" w:color="auto"/>
            </w:tcBorders>
            <w:shd w:val="clear" w:color="000000" w:fill="F2F2F2"/>
            <w:noWrap/>
            <w:vAlign w:val="center"/>
            <w:hideMark/>
          </w:tcPr>
          <w:p w14:paraId="315808D1" w14:textId="77777777" w:rsidR="00BE1048" w:rsidRPr="00A914A8" w:rsidRDefault="00BE1048"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1956F785" w14:textId="77777777" w:rsidR="00BE1048" w:rsidRPr="00A914A8" w:rsidRDefault="00BE1048" w:rsidP="00F638B2">
            <w:pPr>
              <w:jc w:val="center"/>
              <w:rPr>
                <w:rFonts w:cs="Arial"/>
                <w:sz w:val="14"/>
                <w:szCs w:val="14"/>
              </w:rPr>
            </w:pPr>
            <w:r w:rsidRPr="00A914A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386268A2" w14:textId="77777777" w:rsidR="00BE1048" w:rsidRPr="00A914A8" w:rsidRDefault="00BE1048" w:rsidP="00F638B2">
            <w:pPr>
              <w:jc w:val="center"/>
              <w:rPr>
                <w:rFonts w:cs="Arial"/>
                <w:sz w:val="14"/>
                <w:szCs w:val="14"/>
              </w:rPr>
            </w:pPr>
            <w:r w:rsidRPr="00A914A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3254D4FC" w14:textId="77777777" w:rsidR="00BE1048" w:rsidRPr="00A914A8" w:rsidRDefault="00BE1048" w:rsidP="00F638B2">
            <w:pPr>
              <w:jc w:val="center"/>
              <w:rPr>
                <w:rFonts w:cs="Arial"/>
                <w:sz w:val="14"/>
                <w:szCs w:val="14"/>
              </w:rPr>
            </w:pPr>
            <w:r w:rsidRPr="00A914A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7B7BA1FB" w14:textId="77777777" w:rsidR="00BE1048" w:rsidRPr="00A914A8" w:rsidRDefault="00BE1048" w:rsidP="00BE1048">
            <w:pPr>
              <w:jc w:val="left"/>
              <w:rPr>
                <w:rFonts w:cs="Arial"/>
                <w:sz w:val="14"/>
                <w:szCs w:val="14"/>
              </w:rPr>
            </w:pPr>
            <w:r w:rsidRPr="00A914A8">
              <w:rPr>
                <w:rFonts w:cs="Arial"/>
                <w:sz w:val="14"/>
                <w:szCs w:val="14"/>
              </w:rPr>
              <w:t>TERMINAL</w:t>
            </w:r>
          </w:p>
        </w:tc>
        <w:tc>
          <w:tcPr>
            <w:tcW w:w="1483" w:type="pct"/>
            <w:tcBorders>
              <w:top w:val="nil"/>
              <w:left w:val="nil"/>
              <w:bottom w:val="single" w:sz="4" w:space="0" w:color="auto"/>
              <w:right w:val="single" w:sz="4" w:space="0" w:color="auto"/>
            </w:tcBorders>
            <w:shd w:val="clear" w:color="auto" w:fill="auto"/>
            <w:hideMark/>
          </w:tcPr>
          <w:p w14:paraId="5102239A"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5EA60916"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8ADFBE6" w14:textId="77777777" w:rsidR="00BE1048" w:rsidRPr="00A914A8" w:rsidRDefault="00BE1048" w:rsidP="00F638B2">
            <w:pPr>
              <w:jc w:val="left"/>
              <w:rPr>
                <w:rFonts w:cs="Arial"/>
                <w:sz w:val="14"/>
                <w:szCs w:val="14"/>
              </w:rPr>
            </w:pPr>
            <w:r w:rsidRPr="00A914A8">
              <w:rPr>
                <w:rFonts w:cs="Arial"/>
                <w:sz w:val="14"/>
                <w:szCs w:val="14"/>
              </w:rPr>
              <w:t>ORIG_CONTRATO</w:t>
            </w:r>
          </w:p>
        </w:tc>
        <w:tc>
          <w:tcPr>
            <w:tcW w:w="358" w:type="pct"/>
            <w:tcBorders>
              <w:top w:val="nil"/>
              <w:left w:val="nil"/>
              <w:bottom w:val="single" w:sz="4" w:space="0" w:color="auto"/>
              <w:right w:val="single" w:sz="4" w:space="0" w:color="auto"/>
            </w:tcBorders>
            <w:shd w:val="clear" w:color="000000" w:fill="F2F2F2"/>
            <w:noWrap/>
            <w:vAlign w:val="center"/>
            <w:hideMark/>
          </w:tcPr>
          <w:p w14:paraId="65A57441" w14:textId="77777777" w:rsidR="00BE1048" w:rsidRPr="00A914A8" w:rsidRDefault="00BE1048" w:rsidP="00F638B2">
            <w:pPr>
              <w:jc w:val="center"/>
              <w:rPr>
                <w:rFonts w:cs="Arial"/>
                <w:sz w:val="14"/>
                <w:szCs w:val="14"/>
              </w:rPr>
            </w:pPr>
            <w:r w:rsidRPr="00A914A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1769C951" w14:textId="77777777" w:rsidR="00BE1048" w:rsidRPr="00A914A8" w:rsidRDefault="00BE1048" w:rsidP="00F638B2">
            <w:pPr>
              <w:jc w:val="center"/>
              <w:rPr>
                <w:rFonts w:cs="Arial"/>
                <w:sz w:val="14"/>
                <w:szCs w:val="14"/>
              </w:rPr>
            </w:pPr>
            <w:r w:rsidRPr="00A914A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505CEAE3" w14:textId="77777777" w:rsidR="00BE1048" w:rsidRPr="00A914A8" w:rsidRDefault="00BE1048" w:rsidP="00F638B2">
            <w:pPr>
              <w:jc w:val="center"/>
              <w:rPr>
                <w:rFonts w:cs="Arial"/>
                <w:sz w:val="14"/>
                <w:szCs w:val="14"/>
              </w:rPr>
            </w:pPr>
            <w:r w:rsidRPr="00A914A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17ABE4BA" w14:textId="77777777" w:rsidR="00BE1048" w:rsidRPr="00A914A8" w:rsidRDefault="00BE1048" w:rsidP="00F638B2">
            <w:pPr>
              <w:jc w:val="center"/>
              <w:rPr>
                <w:rFonts w:cs="Arial"/>
                <w:sz w:val="14"/>
                <w:szCs w:val="14"/>
              </w:rPr>
            </w:pPr>
            <w:r w:rsidRPr="00A914A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38727A61" w14:textId="77777777" w:rsidR="00BE1048" w:rsidRPr="00A914A8" w:rsidRDefault="00BE1048" w:rsidP="00BE1048">
            <w:pPr>
              <w:jc w:val="left"/>
              <w:rPr>
                <w:rFonts w:cs="Arial"/>
                <w:sz w:val="14"/>
                <w:szCs w:val="14"/>
              </w:rPr>
            </w:pPr>
            <w:r w:rsidRPr="00A914A8">
              <w:rPr>
                <w:rFonts w:cs="Arial"/>
                <w:sz w:val="14"/>
                <w:szCs w:val="14"/>
              </w:rPr>
              <w:t>CONTRATO</w:t>
            </w:r>
          </w:p>
        </w:tc>
        <w:tc>
          <w:tcPr>
            <w:tcW w:w="1483" w:type="pct"/>
            <w:tcBorders>
              <w:top w:val="nil"/>
              <w:left w:val="nil"/>
              <w:bottom w:val="single" w:sz="4" w:space="0" w:color="auto"/>
              <w:right w:val="single" w:sz="4" w:space="0" w:color="auto"/>
            </w:tcBorders>
            <w:shd w:val="clear" w:color="auto" w:fill="auto"/>
            <w:hideMark/>
          </w:tcPr>
          <w:p w14:paraId="1ACDA7AB"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603FA657"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22B77326" w14:textId="77777777" w:rsidR="00BE1048" w:rsidRPr="00BE1048" w:rsidRDefault="00BE1048" w:rsidP="00F638B2">
            <w:pPr>
              <w:jc w:val="left"/>
              <w:rPr>
                <w:rFonts w:cs="Arial"/>
                <w:sz w:val="14"/>
                <w:szCs w:val="14"/>
              </w:rPr>
            </w:pPr>
            <w:r w:rsidRPr="00BE1048">
              <w:rPr>
                <w:rFonts w:cs="Arial"/>
                <w:sz w:val="14"/>
                <w:szCs w:val="14"/>
              </w:rPr>
              <w:t>ORIG_VENDEDOR</w:t>
            </w:r>
          </w:p>
        </w:tc>
        <w:tc>
          <w:tcPr>
            <w:tcW w:w="358" w:type="pct"/>
            <w:tcBorders>
              <w:top w:val="nil"/>
              <w:left w:val="nil"/>
              <w:bottom w:val="single" w:sz="4" w:space="0" w:color="auto"/>
              <w:right w:val="single" w:sz="4" w:space="0" w:color="auto"/>
            </w:tcBorders>
            <w:shd w:val="clear" w:color="000000" w:fill="F2F2F2"/>
            <w:noWrap/>
            <w:vAlign w:val="center"/>
            <w:hideMark/>
          </w:tcPr>
          <w:p w14:paraId="72C950B1"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302998FA"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46DE8044"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60EB9B8D"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49BB4AD0" w14:textId="77777777" w:rsidR="00BE1048" w:rsidRPr="00BE1048" w:rsidRDefault="00BE1048" w:rsidP="00BE1048">
            <w:pPr>
              <w:jc w:val="left"/>
              <w:rPr>
                <w:rFonts w:cs="Arial"/>
                <w:sz w:val="14"/>
                <w:szCs w:val="14"/>
              </w:rPr>
            </w:pPr>
            <w:r w:rsidRPr="00BE1048">
              <w:rPr>
                <w:rFonts w:cs="Arial"/>
                <w:sz w:val="14"/>
                <w:szCs w:val="14"/>
              </w:rPr>
              <w:t>VENDEDOR</w:t>
            </w:r>
          </w:p>
        </w:tc>
        <w:tc>
          <w:tcPr>
            <w:tcW w:w="1483" w:type="pct"/>
            <w:tcBorders>
              <w:top w:val="nil"/>
              <w:left w:val="nil"/>
              <w:bottom w:val="single" w:sz="4" w:space="0" w:color="auto"/>
              <w:right w:val="single" w:sz="4" w:space="0" w:color="auto"/>
            </w:tcBorders>
            <w:shd w:val="clear" w:color="auto" w:fill="auto"/>
            <w:hideMark/>
          </w:tcPr>
          <w:p w14:paraId="3131D831"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53435576"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04DD4FF2" w14:textId="77777777" w:rsidR="00BE1048" w:rsidRPr="00BE1048" w:rsidRDefault="00BE1048" w:rsidP="00F638B2">
            <w:pPr>
              <w:jc w:val="left"/>
              <w:rPr>
                <w:rFonts w:cs="Arial"/>
                <w:sz w:val="14"/>
                <w:szCs w:val="14"/>
              </w:rPr>
            </w:pPr>
            <w:r w:rsidRPr="00BE1048">
              <w:rPr>
                <w:rFonts w:cs="Arial"/>
                <w:sz w:val="14"/>
                <w:szCs w:val="14"/>
              </w:rPr>
              <w:t>ORIG_NOME_LOGRADOURO</w:t>
            </w:r>
          </w:p>
        </w:tc>
        <w:tc>
          <w:tcPr>
            <w:tcW w:w="358" w:type="pct"/>
            <w:tcBorders>
              <w:top w:val="nil"/>
              <w:left w:val="nil"/>
              <w:bottom w:val="single" w:sz="4" w:space="0" w:color="auto"/>
              <w:right w:val="single" w:sz="4" w:space="0" w:color="auto"/>
            </w:tcBorders>
            <w:shd w:val="clear" w:color="000000" w:fill="F2F2F2"/>
            <w:noWrap/>
            <w:vAlign w:val="center"/>
            <w:hideMark/>
          </w:tcPr>
          <w:p w14:paraId="39509F73"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6501E2E1"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1469C55B"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38C4F1F3"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7682D276" w14:textId="77777777" w:rsidR="00BE1048" w:rsidRPr="00BE1048" w:rsidRDefault="00BE1048" w:rsidP="00BE1048">
            <w:pPr>
              <w:jc w:val="left"/>
              <w:rPr>
                <w:rFonts w:cs="Arial"/>
                <w:sz w:val="14"/>
                <w:szCs w:val="14"/>
              </w:rPr>
            </w:pPr>
            <w:r w:rsidRPr="00BE1048">
              <w:rPr>
                <w:rFonts w:cs="Arial"/>
                <w:sz w:val="14"/>
                <w:szCs w:val="14"/>
              </w:rPr>
              <w:t>NOME_LOGRADOURO</w:t>
            </w:r>
          </w:p>
        </w:tc>
        <w:tc>
          <w:tcPr>
            <w:tcW w:w="1483" w:type="pct"/>
            <w:tcBorders>
              <w:top w:val="nil"/>
              <w:left w:val="nil"/>
              <w:bottom w:val="single" w:sz="4" w:space="0" w:color="auto"/>
              <w:right w:val="single" w:sz="4" w:space="0" w:color="auto"/>
            </w:tcBorders>
            <w:shd w:val="clear" w:color="auto" w:fill="auto"/>
            <w:hideMark/>
          </w:tcPr>
          <w:p w14:paraId="13D0FB3F"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05831C75"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593264D6" w14:textId="77777777" w:rsidR="00BE1048" w:rsidRPr="00BE1048" w:rsidRDefault="00BE1048" w:rsidP="00F638B2">
            <w:pPr>
              <w:jc w:val="left"/>
              <w:rPr>
                <w:rFonts w:cs="Arial"/>
                <w:sz w:val="14"/>
                <w:szCs w:val="14"/>
              </w:rPr>
            </w:pPr>
            <w:r w:rsidRPr="00BE1048">
              <w:rPr>
                <w:rFonts w:cs="Arial"/>
                <w:sz w:val="14"/>
                <w:szCs w:val="14"/>
              </w:rPr>
              <w:t>ORIG_COMPLEMENTO</w:t>
            </w:r>
          </w:p>
        </w:tc>
        <w:tc>
          <w:tcPr>
            <w:tcW w:w="358" w:type="pct"/>
            <w:tcBorders>
              <w:top w:val="nil"/>
              <w:left w:val="nil"/>
              <w:bottom w:val="single" w:sz="4" w:space="0" w:color="auto"/>
              <w:right w:val="single" w:sz="4" w:space="0" w:color="auto"/>
            </w:tcBorders>
            <w:shd w:val="clear" w:color="000000" w:fill="F2F2F2"/>
            <w:noWrap/>
            <w:vAlign w:val="center"/>
            <w:hideMark/>
          </w:tcPr>
          <w:p w14:paraId="7D533ED4"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D9E4A17"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3C8D56F5"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154DBF8F"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62BAA085" w14:textId="77777777" w:rsidR="00BE1048" w:rsidRPr="00BE1048" w:rsidRDefault="00BE1048" w:rsidP="00BE1048">
            <w:pPr>
              <w:jc w:val="left"/>
              <w:rPr>
                <w:rFonts w:cs="Arial"/>
                <w:sz w:val="14"/>
                <w:szCs w:val="14"/>
              </w:rPr>
            </w:pPr>
            <w:r w:rsidRPr="00BE1048">
              <w:rPr>
                <w:rFonts w:cs="Arial"/>
                <w:sz w:val="14"/>
                <w:szCs w:val="14"/>
              </w:rPr>
              <w:t>COMPLEMENTO</w:t>
            </w:r>
          </w:p>
        </w:tc>
        <w:tc>
          <w:tcPr>
            <w:tcW w:w="1483" w:type="pct"/>
            <w:tcBorders>
              <w:top w:val="nil"/>
              <w:left w:val="nil"/>
              <w:bottom w:val="single" w:sz="4" w:space="0" w:color="auto"/>
              <w:right w:val="single" w:sz="4" w:space="0" w:color="auto"/>
            </w:tcBorders>
            <w:shd w:val="clear" w:color="auto" w:fill="auto"/>
            <w:hideMark/>
          </w:tcPr>
          <w:p w14:paraId="2CAD0AC6"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68B39B6B"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11E775C5" w14:textId="77777777" w:rsidR="00BE1048" w:rsidRPr="00BE1048" w:rsidRDefault="00BE1048" w:rsidP="00F638B2">
            <w:pPr>
              <w:jc w:val="left"/>
              <w:rPr>
                <w:rFonts w:cs="Arial"/>
                <w:sz w:val="14"/>
                <w:szCs w:val="14"/>
              </w:rPr>
            </w:pPr>
            <w:r w:rsidRPr="00BE1048">
              <w:rPr>
                <w:rFonts w:cs="Arial"/>
                <w:sz w:val="14"/>
                <w:szCs w:val="14"/>
              </w:rPr>
              <w:t>ORIG_BAIRRO</w:t>
            </w:r>
          </w:p>
        </w:tc>
        <w:tc>
          <w:tcPr>
            <w:tcW w:w="358" w:type="pct"/>
            <w:tcBorders>
              <w:top w:val="nil"/>
              <w:left w:val="nil"/>
              <w:bottom w:val="single" w:sz="4" w:space="0" w:color="auto"/>
              <w:right w:val="single" w:sz="4" w:space="0" w:color="auto"/>
            </w:tcBorders>
            <w:shd w:val="clear" w:color="000000" w:fill="F2F2F2"/>
            <w:noWrap/>
            <w:vAlign w:val="center"/>
            <w:hideMark/>
          </w:tcPr>
          <w:p w14:paraId="779DC20E"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A2A9BD4"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4FA900E3"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2193DB75"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4056ECEC" w14:textId="77777777" w:rsidR="00BE1048" w:rsidRPr="00BE1048" w:rsidRDefault="00BE1048" w:rsidP="00BE1048">
            <w:pPr>
              <w:jc w:val="left"/>
              <w:rPr>
                <w:rFonts w:cs="Arial"/>
                <w:sz w:val="14"/>
                <w:szCs w:val="14"/>
              </w:rPr>
            </w:pPr>
            <w:r w:rsidRPr="00BE1048">
              <w:rPr>
                <w:rFonts w:cs="Arial"/>
                <w:sz w:val="14"/>
                <w:szCs w:val="14"/>
              </w:rPr>
              <w:t>BAIRRO</w:t>
            </w:r>
          </w:p>
        </w:tc>
        <w:tc>
          <w:tcPr>
            <w:tcW w:w="1483" w:type="pct"/>
            <w:tcBorders>
              <w:top w:val="nil"/>
              <w:left w:val="nil"/>
              <w:bottom w:val="single" w:sz="4" w:space="0" w:color="auto"/>
              <w:right w:val="single" w:sz="4" w:space="0" w:color="auto"/>
            </w:tcBorders>
            <w:shd w:val="clear" w:color="auto" w:fill="auto"/>
            <w:hideMark/>
          </w:tcPr>
          <w:p w14:paraId="61CBF645"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796BACB6"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4D5E365B" w14:textId="77777777" w:rsidR="00BE1048" w:rsidRPr="00BE1048" w:rsidRDefault="00BE1048" w:rsidP="00F638B2">
            <w:pPr>
              <w:jc w:val="left"/>
              <w:rPr>
                <w:rFonts w:cs="Arial"/>
                <w:sz w:val="14"/>
                <w:szCs w:val="14"/>
              </w:rPr>
            </w:pPr>
            <w:r w:rsidRPr="00BE1048">
              <w:rPr>
                <w:rFonts w:cs="Arial"/>
                <w:sz w:val="14"/>
                <w:szCs w:val="14"/>
              </w:rPr>
              <w:t>ORIG_CIDADE</w:t>
            </w:r>
          </w:p>
        </w:tc>
        <w:tc>
          <w:tcPr>
            <w:tcW w:w="358" w:type="pct"/>
            <w:tcBorders>
              <w:top w:val="nil"/>
              <w:left w:val="nil"/>
              <w:bottom w:val="single" w:sz="4" w:space="0" w:color="auto"/>
              <w:right w:val="single" w:sz="4" w:space="0" w:color="auto"/>
            </w:tcBorders>
            <w:shd w:val="clear" w:color="000000" w:fill="F2F2F2"/>
            <w:noWrap/>
            <w:vAlign w:val="center"/>
            <w:hideMark/>
          </w:tcPr>
          <w:p w14:paraId="32581CC6" w14:textId="77777777" w:rsidR="00BE1048" w:rsidRPr="00BE1048" w:rsidRDefault="00BE1048" w:rsidP="00F638B2">
            <w:pPr>
              <w:jc w:val="center"/>
              <w:rPr>
                <w:rFonts w:cs="Arial"/>
                <w:sz w:val="14"/>
                <w:szCs w:val="14"/>
              </w:rPr>
            </w:pPr>
            <w:r w:rsidRPr="00BE1048">
              <w:rPr>
                <w:rFonts w:cs="Arial"/>
                <w:sz w:val="14"/>
                <w:szCs w:val="14"/>
              </w:rPr>
              <w:t>varchar</w:t>
            </w:r>
          </w:p>
        </w:tc>
        <w:tc>
          <w:tcPr>
            <w:tcW w:w="411" w:type="pct"/>
            <w:tcBorders>
              <w:top w:val="nil"/>
              <w:left w:val="nil"/>
              <w:bottom w:val="single" w:sz="4" w:space="0" w:color="auto"/>
              <w:right w:val="single" w:sz="4" w:space="0" w:color="auto"/>
            </w:tcBorders>
            <w:shd w:val="clear" w:color="000000" w:fill="F2F2F2"/>
            <w:noWrap/>
            <w:vAlign w:val="center"/>
            <w:hideMark/>
          </w:tcPr>
          <w:p w14:paraId="795497FD" w14:textId="77777777" w:rsidR="00BE1048" w:rsidRPr="00BE1048" w:rsidRDefault="00BE1048" w:rsidP="00F638B2">
            <w:pPr>
              <w:jc w:val="center"/>
              <w:rPr>
                <w:rFonts w:cs="Arial"/>
                <w:sz w:val="14"/>
                <w:szCs w:val="14"/>
              </w:rPr>
            </w:pPr>
            <w:r w:rsidRPr="00BE1048">
              <w:rPr>
                <w:rFonts w:cs="Arial"/>
                <w:sz w:val="14"/>
                <w:szCs w:val="14"/>
              </w:rPr>
              <w:t>500</w:t>
            </w:r>
          </w:p>
        </w:tc>
        <w:tc>
          <w:tcPr>
            <w:tcW w:w="312" w:type="pct"/>
            <w:tcBorders>
              <w:top w:val="nil"/>
              <w:left w:val="nil"/>
              <w:bottom w:val="single" w:sz="4" w:space="0" w:color="auto"/>
              <w:right w:val="single" w:sz="4" w:space="0" w:color="auto"/>
            </w:tcBorders>
            <w:shd w:val="clear" w:color="000000" w:fill="F2F2F2"/>
            <w:noWrap/>
            <w:vAlign w:val="center"/>
            <w:hideMark/>
          </w:tcPr>
          <w:p w14:paraId="3D57D0BA"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6CEF474F" w14:textId="77777777" w:rsidR="00BE1048" w:rsidRPr="00BE1048" w:rsidRDefault="00BE1048" w:rsidP="00F638B2">
            <w:pPr>
              <w:jc w:val="center"/>
              <w:rPr>
                <w:rFonts w:cs="Arial"/>
                <w:sz w:val="14"/>
                <w:szCs w:val="14"/>
              </w:rPr>
            </w:pPr>
            <w:r w:rsidRPr="00BE1048">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328F9670" w14:textId="77777777" w:rsidR="00BE1048" w:rsidRPr="00BE1048" w:rsidRDefault="00BE1048" w:rsidP="00BE1048">
            <w:pPr>
              <w:jc w:val="left"/>
              <w:rPr>
                <w:rFonts w:cs="Arial"/>
                <w:sz w:val="14"/>
                <w:szCs w:val="14"/>
              </w:rPr>
            </w:pPr>
            <w:r w:rsidRPr="00BE1048">
              <w:rPr>
                <w:rFonts w:cs="Arial"/>
                <w:sz w:val="14"/>
                <w:szCs w:val="14"/>
              </w:rPr>
              <w:t>CIDADE</w:t>
            </w:r>
          </w:p>
        </w:tc>
        <w:tc>
          <w:tcPr>
            <w:tcW w:w="1483" w:type="pct"/>
            <w:tcBorders>
              <w:top w:val="nil"/>
              <w:left w:val="nil"/>
              <w:bottom w:val="single" w:sz="4" w:space="0" w:color="auto"/>
              <w:right w:val="single" w:sz="4" w:space="0" w:color="auto"/>
            </w:tcBorders>
            <w:shd w:val="clear" w:color="auto" w:fill="auto"/>
            <w:hideMark/>
          </w:tcPr>
          <w:p w14:paraId="498B2087" w14:textId="77777777" w:rsidR="00BE1048" w:rsidRPr="00BE1048" w:rsidRDefault="00BE1048" w:rsidP="00BE1048">
            <w:pPr>
              <w:jc w:val="left"/>
              <w:rPr>
                <w:rFonts w:cs="Arial"/>
                <w:sz w:val="14"/>
                <w:szCs w:val="14"/>
              </w:rPr>
            </w:pPr>
            <w:r w:rsidRPr="00BE1048">
              <w:rPr>
                <w:rFonts w:cs="Arial"/>
                <w:sz w:val="14"/>
                <w:szCs w:val="14"/>
              </w:rPr>
              <w:t xml:space="preserve">Conteúdo original </w:t>
            </w:r>
          </w:p>
        </w:tc>
      </w:tr>
      <w:tr w:rsidR="00BE1048" w:rsidRPr="00BE1048" w14:paraId="640BF287"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32CDC1DF" w14:textId="77777777" w:rsidR="00BE1048" w:rsidRPr="00BE1048" w:rsidRDefault="00BE1048" w:rsidP="00F638B2">
            <w:pPr>
              <w:jc w:val="left"/>
              <w:rPr>
                <w:rFonts w:cs="Arial"/>
                <w:sz w:val="14"/>
                <w:szCs w:val="14"/>
              </w:rPr>
            </w:pPr>
            <w:r w:rsidRPr="00BE1048">
              <w:rPr>
                <w:rFonts w:cs="Arial"/>
                <w:sz w:val="14"/>
                <w:szCs w:val="14"/>
              </w:rPr>
              <w:t>CONTADOR</w:t>
            </w:r>
          </w:p>
        </w:tc>
        <w:tc>
          <w:tcPr>
            <w:tcW w:w="358" w:type="pct"/>
            <w:tcBorders>
              <w:top w:val="nil"/>
              <w:left w:val="nil"/>
              <w:bottom w:val="single" w:sz="4" w:space="0" w:color="auto"/>
              <w:right w:val="single" w:sz="4" w:space="0" w:color="auto"/>
            </w:tcBorders>
            <w:shd w:val="clear" w:color="000000" w:fill="F2F2F2"/>
            <w:noWrap/>
            <w:vAlign w:val="center"/>
            <w:hideMark/>
          </w:tcPr>
          <w:p w14:paraId="1A935650" w14:textId="01273CED" w:rsidR="00BE1048" w:rsidRPr="00BE1048" w:rsidRDefault="00BE1048" w:rsidP="00F638B2">
            <w:pPr>
              <w:jc w:val="center"/>
              <w:rPr>
                <w:rFonts w:cs="Arial"/>
                <w:sz w:val="14"/>
                <w:szCs w:val="14"/>
              </w:rPr>
            </w:pPr>
            <w:r w:rsidRPr="00BE1048">
              <w:rPr>
                <w:rFonts w:cs="Arial"/>
                <w:sz w:val="14"/>
                <w:szCs w:val="14"/>
              </w:rPr>
              <w:t>Number</w:t>
            </w:r>
          </w:p>
        </w:tc>
        <w:tc>
          <w:tcPr>
            <w:tcW w:w="411" w:type="pct"/>
            <w:tcBorders>
              <w:top w:val="nil"/>
              <w:left w:val="nil"/>
              <w:bottom w:val="single" w:sz="4" w:space="0" w:color="auto"/>
              <w:right w:val="single" w:sz="4" w:space="0" w:color="auto"/>
            </w:tcBorders>
            <w:shd w:val="clear" w:color="000000" w:fill="F2F2F2"/>
            <w:noWrap/>
            <w:vAlign w:val="center"/>
            <w:hideMark/>
          </w:tcPr>
          <w:p w14:paraId="21630DC9" w14:textId="5958F3FD" w:rsidR="00BE1048" w:rsidRPr="00BE1048" w:rsidRDefault="00BE1048" w:rsidP="00F638B2">
            <w:pPr>
              <w:jc w:val="center"/>
              <w:rPr>
                <w:rFonts w:cs="Arial"/>
                <w:sz w:val="14"/>
                <w:szCs w:val="14"/>
              </w:rPr>
            </w:pPr>
            <w:r w:rsidRPr="00BE1048">
              <w:rPr>
                <w:rFonts w:cs="Arial"/>
                <w:sz w:val="14"/>
                <w:szCs w:val="14"/>
              </w:rPr>
              <w:t>20</w:t>
            </w:r>
          </w:p>
        </w:tc>
        <w:tc>
          <w:tcPr>
            <w:tcW w:w="312" w:type="pct"/>
            <w:tcBorders>
              <w:top w:val="nil"/>
              <w:left w:val="nil"/>
              <w:bottom w:val="single" w:sz="4" w:space="0" w:color="auto"/>
              <w:right w:val="single" w:sz="4" w:space="0" w:color="auto"/>
            </w:tcBorders>
            <w:shd w:val="clear" w:color="000000" w:fill="F2F2F2"/>
            <w:noWrap/>
            <w:vAlign w:val="center"/>
            <w:hideMark/>
          </w:tcPr>
          <w:p w14:paraId="70149FE0" w14:textId="44950AFA"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624635A1" w14:textId="66A741B1" w:rsidR="00BE1048" w:rsidRPr="00BE1048" w:rsidRDefault="00F638B2" w:rsidP="00F638B2">
            <w:pPr>
              <w:jc w:val="center"/>
              <w:rPr>
                <w:rFonts w:cs="Arial"/>
                <w:sz w:val="14"/>
                <w:szCs w:val="14"/>
              </w:rPr>
            </w:pPr>
            <w:r>
              <w:rPr>
                <w:rFonts w:cs="Arial"/>
                <w:sz w:val="14"/>
                <w:szCs w:val="14"/>
              </w:rPr>
              <w:t>S</w:t>
            </w:r>
          </w:p>
        </w:tc>
        <w:tc>
          <w:tcPr>
            <w:tcW w:w="1280" w:type="pct"/>
            <w:tcBorders>
              <w:top w:val="nil"/>
              <w:left w:val="nil"/>
              <w:bottom w:val="single" w:sz="4" w:space="0" w:color="auto"/>
              <w:right w:val="single" w:sz="4" w:space="0" w:color="auto"/>
            </w:tcBorders>
            <w:shd w:val="clear" w:color="auto" w:fill="auto"/>
            <w:hideMark/>
          </w:tcPr>
          <w:p w14:paraId="3A845900" w14:textId="77777777" w:rsidR="00BE1048" w:rsidRPr="00BE1048" w:rsidRDefault="00BE1048" w:rsidP="00BE1048">
            <w:pPr>
              <w:jc w:val="left"/>
              <w:rPr>
                <w:rFonts w:cs="Arial"/>
                <w:sz w:val="14"/>
                <w:szCs w:val="14"/>
              </w:rPr>
            </w:pPr>
            <w:r w:rsidRPr="00BE1048">
              <w:rPr>
                <w:rFonts w:cs="Arial"/>
                <w:sz w:val="14"/>
                <w:szCs w:val="14"/>
              </w:rPr>
              <w:t>contador</w:t>
            </w:r>
          </w:p>
        </w:tc>
        <w:tc>
          <w:tcPr>
            <w:tcW w:w="1483" w:type="pct"/>
            <w:tcBorders>
              <w:top w:val="nil"/>
              <w:left w:val="nil"/>
              <w:bottom w:val="single" w:sz="4" w:space="0" w:color="auto"/>
              <w:right w:val="single" w:sz="4" w:space="0" w:color="auto"/>
            </w:tcBorders>
            <w:shd w:val="clear" w:color="auto" w:fill="auto"/>
            <w:noWrap/>
            <w:vAlign w:val="center"/>
            <w:hideMark/>
          </w:tcPr>
          <w:p w14:paraId="025723FA" w14:textId="77777777" w:rsidR="00BE1048" w:rsidRPr="00BE1048" w:rsidRDefault="00BE1048" w:rsidP="00BE1048">
            <w:pPr>
              <w:rPr>
                <w:rFonts w:cs="Arial"/>
                <w:sz w:val="14"/>
                <w:szCs w:val="14"/>
              </w:rPr>
            </w:pPr>
            <w:r w:rsidRPr="00BE1048">
              <w:rPr>
                <w:rFonts w:cs="Arial"/>
                <w:sz w:val="14"/>
                <w:szCs w:val="14"/>
              </w:rPr>
              <w:t>Vezes em que o registro é repetido no sistema, considerando sua chave</w:t>
            </w:r>
          </w:p>
        </w:tc>
      </w:tr>
      <w:tr w:rsidR="00F638B2" w:rsidRPr="00BE1048" w14:paraId="3DA1C357"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tcPr>
          <w:p w14:paraId="3F1E4FE6" w14:textId="01CFB654" w:rsidR="00F638B2" w:rsidRPr="00BE1048" w:rsidRDefault="00F638B2" w:rsidP="00F638B2">
            <w:pPr>
              <w:jc w:val="left"/>
              <w:rPr>
                <w:rFonts w:cs="Arial"/>
                <w:sz w:val="14"/>
                <w:szCs w:val="14"/>
              </w:rPr>
            </w:pPr>
            <w:r>
              <w:rPr>
                <w:rFonts w:cs="Arial"/>
                <w:sz w:val="14"/>
                <w:szCs w:val="14"/>
              </w:rPr>
              <w:t>ID_FAILED_EVENTS</w:t>
            </w:r>
          </w:p>
        </w:tc>
        <w:tc>
          <w:tcPr>
            <w:tcW w:w="358" w:type="pct"/>
            <w:tcBorders>
              <w:top w:val="nil"/>
              <w:left w:val="nil"/>
              <w:bottom w:val="single" w:sz="4" w:space="0" w:color="auto"/>
              <w:right w:val="single" w:sz="4" w:space="0" w:color="auto"/>
            </w:tcBorders>
            <w:shd w:val="clear" w:color="000000" w:fill="F2F2F2"/>
            <w:noWrap/>
            <w:vAlign w:val="center"/>
          </w:tcPr>
          <w:p w14:paraId="08EBF975" w14:textId="24D2E480" w:rsidR="00F638B2" w:rsidRPr="00BE1048" w:rsidRDefault="00F638B2" w:rsidP="00F638B2">
            <w:pPr>
              <w:jc w:val="center"/>
              <w:rPr>
                <w:rFonts w:cs="Arial"/>
                <w:sz w:val="14"/>
                <w:szCs w:val="14"/>
              </w:rPr>
            </w:pPr>
            <w:r>
              <w:rPr>
                <w:rFonts w:cs="Arial"/>
                <w:sz w:val="14"/>
                <w:szCs w:val="14"/>
              </w:rPr>
              <w:t>Number</w:t>
            </w:r>
          </w:p>
        </w:tc>
        <w:tc>
          <w:tcPr>
            <w:tcW w:w="411" w:type="pct"/>
            <w:tcBorders>
              <w:top w:val="nil"/>
              <w:left w:val="nil"/>
              <w:bottom w:val="single" w:sz="4" w:space="0" w:color="auto"/>
              <w:right w:val="single" w:sz="4" w:space="0" w:color="auto"/>
            </w:tcBorders>
            <w:shd w:val="clear" w:color="000000" w:fill="F2F2F2"/>
            <w:noWrap/>
            <w:vAlign w:val="center"/>
          </w:tcPr>
          <w:p w14:paraId="5FCDBB3E" w14:textId="42815A66" w:rsidR="00F638B2" w:rsidRPr="00BE1048" w:rsidRDefault="00F638B2" w:rsidP="00F638B2">
            <w:pPr>
              <w:jc w:val="center"/>
              <w:rPr>
                <w:rFonts w:cs="Arial"/>
                <w:sz w:val="14"/>
                <w:szCs w:val="14"/>
              </w:rPr>
            </w:pPr>
            <w:r>
              <w:rPr>
                <w:rFonts w:cs="Arial"/>
                <w:sz w:val="14"/>
                <w:szCs w:val="14"/>
              </w:rPr>
              <w:t>18</w:t>
            </w:r>
          </w:p>
        </w:tc>
        <w:tc>
          <w:tcPr>
            <w:tcW w:w="312" w:type="pct"/>
            <w:tcBorders>
              <w:top w:val="nil"/>
              <w:left w:val="nil"/>
              <w:bottom w:val="single" w:sz="4" w:space="0" w:color="auto"/>
              <w:right w:val="single" w:sz="4" w:space="0" w:color="auto"/>
            </w:tcBorders>
            <w:shd w:val="clear" w:color="000000" w:fill="F2F2F2"/>
            <w:noWrap/>
            <w:vAlign w:val="center"/>
          </w:tcPr>
          <w:p w14:paraId="72952D23" w14:textId="7775CBAD" w:rsidR="00F638B2" w:rsidRPr="00BE1048" w:rsidRDefault="00F638B2" w:rsidP="00F638B2">
            <w:pPr>
              <w:jc w:val="center"/>
              <w:rPr>
                <w:rFonts w:cs="Arial"/>
                <w:sz w:val="14"/>
                <w:szCs w:val="14"/>
              </w:rPr>
            </w:pPr>
            <w:r>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tcPr>
          <w:p w14:paraId="5FF17BF8" w14:textId="7D1396C4" w:rsidR="00F638B2" w:rsidRPr="00BE1048" w:rsidRDefault="00F638B2" w:rsidP="00F638B2">
            <w:pPr>
              <w:jc w:val="center"/>
              <w:rPr>
                <w:rFonts w:cs="Arial"/>
                <w:sz w:val="14"/>
                <w:szCs w:val="14"/>
              </w:rPr>
            </w:pPr>
            <w:r>
              <w:rPr>
                <w:rFonts w:cs="Arial"/>
                <w:sz w:val="14"/>
                <w:szCs w:val="14"/>
              </w:rPr>
              <w:t>S</w:t>
            </w:r>
          </w:p>
        </w:tc>
        <w:tc>
          <w:tcPr>
            <w:tcW w:w="1280" w:type="pct"/>
            <w:tcBorders>
              <w:top w:val="nil"/>
              <w:left w:val="nil"/>
              <w:bottom w:val="single" w:sz="4" w:space="0" w:color="auto"/>
              <w:right w:val="single" w:sz="4" w:space="0" w:color="auto"/>
            </w:tcBorders>
            <w:shd w:val="clear" w:color="auto" w:fill="auto"/>
          </w:tcPr>
          <w:p w14:paraId="4E2DB46E" w14:textId="77777777" w:rsidR="00F638B2" w:rsidRPr="00BE1048" w:rsidRDefault="00F638B2" w:rsidP="00BE1048">
            <w:pPr>
              <w:jc w:val="left"/>
              <w:rPr>
                <w:rFonts w:cs="Arial"/>
                <w:sz w:val="14"/>
                <w:szCs w:val="14"/>
              </w:rPr>
            </w:pPr>
          </w:p>
        </w:tc>
        <w:tc>
          <w:tcPr>
            <w:tcW w:w="1483" w:type="pct"/>
            <w:tcBorders>
              <w:top w:val="nil"/>
              <w:left w:val="nil"/>
              <w:bottom w:val="single" w:sz="4" w:space="0" w:color="auto"/>
              <w:right w:val="single" w:sz="4" w:space="0" w:color="auto"/>
            </w:tcBorders>
            <w:shd w:val="clear" w:color="auto" w:fill="auto"/>
          </w:tcPr>
          <w:p w14:paraId="4A6FC9E9" w14:textId="77777777" w:rsidR="00F638B2" w:rsidRPr="00BE1048" w:rsidRDefault="00F638B2" w:rsidP="00BE1048">
            <w:pPr>
              <w:jc w:val="left"/>
              <w:rPr>
                <w:rFonts w:cs="Arial"/>
                <w:sz w:val="14"/>
                <w:szCs w:val="14"/>
              </w:rPr>
            </w:pPr>
          </w:p>
        </w:tc>
      </w:tr>
      <w:tr w:rsidR="00BE1048" w:rsidRPr="00BE1048" w14:paraId="64607A23" w14:textId="77777777" w:rsidTr="00F638B2">
        <w:trPr>
          <w:trHeight w:val="225"/>
        </w:trPr>
        <w:tc>
          <w:tcPr>
            <w:tcW w:w="898" w:type="pct"/>
            <w:tcBorders>
              <w:top w:val="nil"/>
              <w:left w:val="single" w:sz="4" w:space="0" w:color="auto"/>
              <w:bottom w:val="single" w:sz="4" w:space="0" w:color="auto"/>
              <w:right w:val="single" w:sz="4" w:space="0" w:color="auto"/>
            </w:tcBorders>
            <w:shd w:val="clear" w:color="000000" w:fill="F2F2F2"/>
            <w:noWrap/>
            <w:vAlign w:val="center"/>
            <w:hideMark/>
          </w:tcPr>
          <w:p w14:paraId="3964148A" w14:textId="77777777" w:rsidR="00BE1048" w:rsidRPr="00BE1048" w:rsidRDefault="00BE1048" w:rsidP="00F638B2">
            <w:pPr>
              <w:jc w:val="left"/>
              <w:rPr>
                <w:rFonts w:cs="Arial"/>
                <w:sz w:val="14"/>
                <w:szCs w:val="14"/>
              </w:rPr>
            </w:pPr>
            <w:r w:rsidRPr="00BE1048">
              <w:rPr>
                <w:rFonts w:cs="Arial"/>
                <w:sz w:val="14"/>
                <w:szCs w:val="14"/>
              </w:rPr>
              <w:t>INPUT_ID</w:t>
            </w:r>
          </w:p>
        </w:tc>
        <w:tc>
          <w:tcPr>
            <w:tcW w:w="358" w:type="pct"/>
            <w:tcBorders>
              <w:top w:val="nil"/>
              <w:left w:val="nil"/>
              <w:bottom w:val="single" w:sz="4" w:space="0" w:color="auto"/>
              <w:right w:val="single" w:sz="4" w:space="0" w:color="auto"/>
            </w:tcBorders>
            <w:shd w:val="clear" w:color="000000" w:fill="F2F2F2"/>
            <w:noWrap/>
            <w:vAlign w:val="center"/>
            <w:hideMark/>
          </w:tcPr>
          <w:p w14:paraId="4F74C767" w14:textId="77777777" w:rsidR="00BE1048" w:rsidRPr="00BE1048" w:rsidRDefault="00BE1048" w:rsidP="00F638B2">
            <w:pPr>
              <w:jc w:val="center"/>
              <w:rPr>
                <w:rFonts w:cs="Arial"/>
                <w:sz w:val="14"/>
                <w:szCs w:val="14"/>
              </w:rPr>
            </w:pPr>
            <w:r w:rsidRPr="00BE1048">
              <w:rPr>
                <w:rFonts w:cs="Arial"/>
                <w:sz w:val="14"/>
                <w:szCs w:val="14"/>
              </w:rPr>
              <w:t>Number</w:t>
            </w:r>
          </w:p>
        </w:tc>
        <w:tc>
          <w:tcPr>
            <w:tcW w:w="411" w:type="pct"/>
            <w:tcBorders>
              <w:top w:val="nil"/>
              <w:left w:val="nil"/>
              <w:bottom w:val="single" w:sz="4" w:space="0" w:color="auto"/>
              <w:right w:val="single" w:sz="4" w:space="0" w:color="auto"/>
            </w:tcBorders>
            <w:shd w:val="clear" w:color="000000" w:fill="F2F2F2"/>
            <w:noWrap/>
            <w:vAlign w:val="center"/>
            <w:hideMark/>
          </w:tcPr>
          <w:p w14:paraId="4E128904" w14:textId="77777777" w:rsidR="00BE1048" w:rsidRPr="00BE1048" w:rsidRDefault="00BE1048" w:rsidP="00F638B2">
            <w:pPr>
              <w:jc w:val="center"/>
              <w:rPr>
                <w:rFonts w:cs="Arial"/>
                <w:sz w:val="14"/>
                <w:szCs w:val="14"/>
              </w:rPr>
            </w:pPr>
            <w:r w:rsidRPr="00BE1048">
              <w:rPr>
                <w:rFonts w:cs="Arial"/>
                <w:sz w:val="14"/>
                <w:szCs w:val="14"/>
              </w:rPr>
              <w:t>20</w:t>
            </w:r>
          </w:p>
        </w:tc>
        <w:tc>
          <w:tcPr>
            <w:tcW w:w="312" w:type="pct"/>
            <w:tcBorders>
              <w:top w:val="nil"/>
              <w:left w:val="nil"/>
              <w:bottom w:val="single" w:sz="4" w:space="0" w:color="auto"/>
              <w:right w:val="single" w:sz="4" w:space="0" w:color="auto"/>
            </w:tcBorders>
            <w:shd w:val="clear" w:color="000000" w:fill="F2F2F2"/>
            <w:noWrap/>
            <w:vAlign w:val="center"/>
            <w:hideMark/>
          </w:tcPr>
          <w:p w14:paraId="381F4D0C" w14:textId="77777777" w:rsidR="00BE1048" w:rsidRPr="00BE1048" w:rsidRDefault="00BE1048" w:rsidP="00F638B2">
            <w:pPr>
              <w:jc w:val="center"/>
              <w:rPr>
                <w:rFonts w:cs="Arial"/>
                <w:sz w:val="14"/>
                <w:szCs w:val="14"/>
              </w:rPr>
            </w:pPr>
            <w:r w:rsidRPr="00BE1048">
              <w:rPr>
                <w:rFonts w:cs="Arial"/>
                <w:sz w:val="14"/>
                <w:szCs w:val="14"/>
              </w:rPr>
              <w:t>N</w:t>
            </w:r>
          </w:p>
        </w:tc>
        <w:tc>
          <w:tcPr>
            <w:tcW w:w="258" w:type="pct"/>
            <w:tcBorders>
              <w:top w:val="nil"/>
              <w:left w:val="nil"/>
              <w:bottom w:val="single" w:sz="4" w:space="0" w:color="auto"/>
              <w:right w:val="single" w:sz="4" w:space="0" w:color="auto"/>
            </w:tcBorders>
            <w:shd w:val="clear" w:color="000000" w:fill="F2F2F2"/>
            <w:noWrap/>
            <w:vAlign w:val="center"/>
            <w:hideMark/>
          </w:tcPr>
          <w:p w14:paraId="23DBA319" w14:textId="77777777" w:rsidR="00BE1048" w:rsidRPr="00BE1048" w:rsidRDefault="00BE1048" w:rsidP="00F638B2">
            <w:pPr>
              <w:jc w:val="center"/>
              <w:rPr>
                <w:rFonts w:cs="Arial"/>
                <w:sz w:val="14"/>
                <w:szCs w:val="14"/>
              </w:rPr>
            </w:pPr>
            <w:r w:rsidRPr="00BE1048">
              <w:rPr>
                <w:rFonts w:cs="Arial"/>
                <w:sz w:val="14"/>
                <w:szCs w:val="14"/>
              </w:rPr>
              <w:t>N</w:t>
            </w:r>
          </w:p>
        </w:tc>
        <w:tc>
          <w:tcPr>
            <w:tcW w:w="1280" w:type="pct"/>
            <w:tcBorders>
              <w:top w:val="nil"/>
              <w:left w:val="nil"/>
              <w:bottom w:val="single" w:sz="4" w:space="0" w:color="auto"/>
              <w:right w:val="single" w:sz="4" w:space="0" w:color="auto"/>
            </w:tcBorders>
            <w:shd w:val="clear" w:color="auto" w:fill="auto"/>
            <w:hideMark/>
          </w:tcPr>
          <w:p w14:paraId="3C0CB27A" w14:textId="77777777" w:rsidR="00BE1048" w:rsidRPr="00BE1048" w:rsidRDefault="00BE1048" w:rsidP="00BE1048">
            <w:pPr>
              <w:jc w:val="left"/>
              <w:rPr>
                <w:rFonts w:cs="Arial"/>
                <w:sz w:val="14"/>
                <w:szCs w:val="14"/>
              </w:rPr>
            </w:pPr>
            <w:r w:rsidRPr="00BE1048">
              <w:rPr>
                <w:rFonts w:cs="Arial"/>
                <w:sz w:val="14"/>
                <w:szCs w:val="14"/>
              </w:rPr>
              <w:t>contador</w:t>
            </w:r>
          </w:p>
        </w:tc>
        <w:tc>
          <w:tcPr>
            <w:tcW w:w="1483" w:type="pct"/>
            <w:tcBorders>
              <w:top w:val="nil"/>
              <w:left w:val="nil"/>
              <w:bottom w:val="single" w:sz="4" w:space="0" w:color="auto"/>
              <w:right w:val="single" w:sz="4" w:space="0" w:color="auto"/>
            </w:tcBorders>
            <w:shd w:val="clear" w:color="auto" w:fill="auto"/>
            <w:hideMark/>
          </w:tcPr>
          <w:p w14:paraId="4E27B53B" w14:textId="77777777" w:rsidR="00BE1048" w:rsidRPr="00BE1048" w:rsidRDefault="00BE1048" w:rsidP="00BE1048">
            <w:pPr>
              <w:jc w:val="left"/>
              <w:rPr>
                <w:rFonts w:cs="Arial"/>
                <w:sz w:val="14"/>
                <w:szCs w:val="14"/>
              </w:rPr>
            </w:pPr>
            <w:r w:rsidRPr="00BE1048">
              <w:rPr>
                <w:rFonts w:cs="Arial"/>
                <w:sz w:val="14"/>
                <w:szCs w:val="14"/>
              </w:rPr>
              <w:t>Identificação RAID do arquivo que contém o registro</w:t>
            </w:r>
          </w:p>
        </w:tc>
      </w:tr>
    </w:tbl>
    <w:p w14:paraId="38BE1AC2" w14:textId="016A5ED6" w:rsidR="00B95DE1" w:rsidRDefault="00B95DE1">
      <w:pPr>
        <w:jc w:val="left"/>
        <w:rPr>
          <w:rFonts w:cs="Arial"/>
          <w:b/>
          <w:szCs w:val="20"/>
          <w:highlight w:val="yellow"/>
          <w:lang w:eastAsia="en-US"/>
        </w:rPr>
      </w:pPr>
    </w:p>
    <w:p w14:paraId="68C4E9F1" w14:textId="77777777" w:rsidR="00B95DE1" w:rsidRDefault="00B95DE1">
      <w:pPr>
        <w:jc w:val="left"/>
        <w:rPr>
          <w:rFonts w:cs="Arial"/>
          <w:b/>
          <w:szCs w:val="20"/>
          <w:highlight w:val="yellow"/>
          <w:lang w:eastAsia="en-US"/>
        </w:rPr>
      </w:pPr>
      <w:r>
        <w:rPr>
          <w:rFonts w:cs="Arial"/>
          <w:b/>
          <w:szCs w:val="20"/>
          <w:highlight w:val="yellow"/>
          <w:lang w:eastAsia="en-US"/>
        </w:rPr>
        <w:br w:type="page"/>
      </w:r>
    </w:p>
    <w:p w14:paraId="0DBFC1F6" w14:textId="5DC9DBF6" w:rsidR="004F599D" w:rsidRPr="004F599D" w:rsidRDefault="004F599D" w:rsidP="00F029A8">
      <w:pPr>
        <w:pStyle w:val="Heading3"/>
      </w:pPr>
      <w:bookmarkStart w:id="40" w:name="_Toc499303903"/>
      <w:r w:rsidRPr="00F029A8">
        <w:lastRenderedPageBreak/>
        <w:t>RQN</w:t>
      </w:r>
      <w:r w:rsidR="00E83841" w:rsidRPr="00F029A8">
        <w:t>35</w:t>
      </w:r>
      <w:r w:rsidRPr="004F599D">
        <w:t xml:space="preserve"> – </w:t>
      </w:r>
      <w:r w:rsidR="00F029A8" w:rsidRPr="00F029A8">
        <w:t>Carga de arquivos de cadastro e contra</w:t>
      </w:r>
      <w:r w:rsidR="00F029A8">
        <w:t>t</w:t>
      </w:r>
      <w:r w:rsidR="00F029A8" w:rsidRPr="00F029A8">
        <w:t>o do SINN</w:t>
      </w:r>
      <w:bookmarkEnd w:id="40"/>
    </w:p>
    <w:p w14:paraId="1080A0E2" w14:textId="77777777" w:rsidR="004F599D" w:rsidRPr="00153785" w:rsidRDefault="004F599D" w:rsidP="00C01C97">
      <w:pPr>
        <w:rPr>
          <w:rFonts w:cs="Arial"/>
        </w:rPr>
      </w:pPr>
    </w:p>
    <w:p w14:paraId="31A8BF84" w14:textId="515FEFE7" w:rsidR="004F599D" w:rsidRPr="00153785" w:rsidRDefault="004F599D" w:rsidP="00F029A8">
      <w:pPr>
        <w:pStyle w:val="Heading4"/>
      </w:pPr>
      <w:bookmarkStart w:id="41" w:name="_Toc499303904"/>
      <w:r w:rsidRPr="00F029A8">
        <w:t>RGN</w:t>
      </w:r>
      <w:r w:rsidR="00E83841" w:rsidRPr="00F029A8">
        <w:t>58</w:t>
      </w:r>
      <w:r w:rsidRPr="00F029A8">
        <w:t xml:space="preserve"> – </w:t>
      </w:r>
      <w:r w:rsidR="00F029A8" w:rsidRPr="00F029A8">
        <w:t>Criação</w:t>
      </w:r>
      <w:r w:rsidR="00F029A8">
        <w:t xml:space="preserve"> de</w:t>
      </w:r>
      <w:r w:rsidR="00F029A8" w:rsidRPr="00F029A8">
        <w:t xml:space="preserve"> processo de carga dos arquivos de Contratos e Cadastro do SINN</w:t>
      </w:r>
      <w:bookmarkEnd w:id="41"/>
    </w:p>
    <w:p w14:paraId="31C7F462" w14:textId="77777777" w:rsidR="004F599D" w:rsidRPr="00153785" w:rsidRDefault="004F599D" w:rsidP="00C01C97">
      <w:pPr>
        <w:rPr>
          <w:rFonts w:cs="Arial"/>
        </w:rPr>
      </w:pPr>
    </w:p>
    <w:p w14:paraId="5EF72DBD" w14:textId="0A293637" w:rsidR="004F599D" w:rsidRPr="00001DFD" w:rsidRDefault="00F029A8" w:rsidP="00C01C97">
      <w:pPr>
        <w:rPr>
          <w:rFonts w:cs="Arial"/>
        </w:rPr>
      </w:pPr>
      <w:r w:rsidRPr="00F029A8">
        <w:rPr>
          <w:rFonts w:cs="Arial"/>
        </w:rPr>
        <w:t>Deverá ser criado um processo de carga dos arquivos de Contratos e Cadastro do SINN</w:t>
      </w:r>
      <w:r>
        <w:rPr>
          <w:rFonts w:cs="Arial"/>
        </w:rPr>
        <w:t>.</w:t>
      </w:r>
    </w:p>
    <w:p w14:paraId="4BA29934" w14:textId="77777777" w:rsidR="004F599D" w:rsidRPr="00153785" w:rsidRDefault="004F599D" w:rsidP="00C01C97">
      <w:pPr>
        <w:rPr>
          <w:rFonts w:cs="Arial"/>
        </w:rPr>
      </w:pPr>
    </w:p>
    <w:p w14:paraId="37DC4F29" w14:textId="77777777" w:rsidR="004F599D" w:rsidRPr="00153785" w:rsidRDefault="004F599D" w:rsidP="00C01C97">
      <w:pPr>
        <w:rPr>
          <w:rFonts w:cs="Arial"/>
        </w:rPr>
      </w:pPr>
      <w:r w:rsidRPr="00153785">
        <w:rPr>
          <w:rFonts w:cs="Arial"/>
        </w:rPr>
        <w:t>Os detalhes do controle de carga estão descritos nas tabelas a seguir:</w:t>
      </w:r>
    </w:p>
    <w:p w14:paraId="19D5A79F" w14:textId="77777777" w:rsidR="004F599D" w:rsidRPr="00153785" w:rsidRDefault="004F599D" w:rsidP="00C01C97">
      <w:pPr>
        <w:rPr>
          <w:rFonts w:cs="Arial"/>
        </w:rPr>
      </w:pPr>
    </w:p>
    <w:p w14:paraId="458E86F5" w14:textId="77777777" w:rsidR="00CE5755" w:rsidRPr="00153785" w:rsidRDefault="00CE5755"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626"/>
        <w:gridCol w:w="5053"/>
      </w:tblGrid>
      <w:tr w:rsidR="00CE5755" w:rsidRPr="00153785" w14:paraId="291E623A" w14:textId="77777777" w:rsidTr="004A3BA4">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07DC4A63" w14:textId="77777777" w:rsidR="00CE5755" w:rsidRPr="00153785" w:rsidRDefault="00CE5755" w:rsidP="00C01C97">
            <w:pPr>
              <w:jc w:val="center"/>
              <w:rPr>
                <w:rFonts w:cs="Arial"/>
                <w:b/>
                <w:bCs/>
                <w:color w:val="000000"/>
                <w:sz w:val="20"/>
                <w:szCs w:val="20"/>
              </w:rPr>
            </w:pPr>
            <w:r w:rsidRPr="00153785">
              <w:rPr>
                <w:rFonts w:cs="Arial"/>
                <w:b/>
                <w:bCs/>
                <w:color w:val="000000"/>
                <w:sz w:val="20"/>
                <w:szCs w:val="20"/>
              </w:rPr>
              <w:t>Carga</w:t>
            </w:r>
          </w:p>
        </w:tc>
      </w:tr>
      <w:tr w:rsidR="00CE5755" w:rsidRPr="00153785" w14:paraId="2C2E13DE"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hideMark/>
          </w:tcPr>
          <w:p w14:paraId="0DAB0FA2"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Fonte</w:t>
            </w:r>
          </w:p>
        </w:tc>
        <w:tc>
          <w:tcPr>
            <w:tcW w:w="5053" w:type="dxa"/>
            <w:tcBorders>
              <w:top w:val="nil"/>
              <w:left w:val="nil"/>
              <w:bottom w:val="single" w:sz="8" w:space="0" w:color="auto"/>
              <w:right w:val="single" w:sz="8" w:space="0" w:color="auto"/>
            </w:tcBorders>
            <w:shd w:val="clear" w:color="auto" w:fill="auto"/>
            <w:vAlign w:val="center"/>
            <w:hideMark/>
          </w:tcPr>
          <w:p w14:paraId="7683750B" w14:textId="78259CB4" w:rsidR="00CE5755" w:rsidRPr="00153785" w:rsidRDefault="00CE5755" w:rsidP="00C01C97">
            <w:pPr>
              <w:rPr>
                <w:rFonts w:cs="Arial"/>
                <w:color w:val="000000"/>
                <w:sz w:val="20"/>
                <w:szCs w:val="20"/>
              </w:rPr>
            </w:pPr>
            <w:r w:rsidRPr="00153785">
              <w:rPr>
                <w:rFonts w:cs="Arial"/>
                <w:color w:val="000000"/>
                <w:sz w:val="20"/>
                <w:szCs w:val="20"/>
              </w:rPr>
              <w:t>SINN –</w:t>
            </w:r>
            <w:r>
              <w:rPr>
                <w:rFonts w:cs="Arial"/>
                <w:color w:val="000000"/>
                <w:sz w:val="20"/>
                <w:szCs w:val="20"/>
              </w:rPr>
              <w:t xml:space="preserve"> CRM</w:t>
            </w:r>
            <w:r w:rsidR="00513AEE">
              <w:rPr>
                <w:rFonts w:cs="Arial"/>
                <w:color w:val="000000"/>
                <w:sz w:val="20"/>
                <w:szCs w:val="20"/>
              </w:rPr>
              <w:t xml:space="preserve"> </w:t>
            </w:r>
            <w:r>
              <w:rPr>
                <w:rFonts w:cs="Arial"/>
                <w:color w:val="000000"/>
                <w:sz w:val="20"/>
                <w:szCs w:val="20"/>
              </w:rPr>
              <w:t>Contrato</w:t>
            </w:r>
          </w:p>
        </w:tc>
      </w:tr>
      <w:tr w:rsidR="00CE5755" w:rsidRPr="00067B98" w14:paraId="101A6D2D"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hideMark/>
          </w:tcPr>
          <w:p w14:paraId="7EBD02A3"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Fluxo de controle de carga</w:t>
            </w:r>
          </w:p>
        </w:tc>
        <w:tc>
          <w:tcPr>
            <w:tcW w:w="5053" w:type="dxa"/>
            <w:tcBorders>
              <w:top w:val="nil"/>
              <w:left w:val="nil"/>
              <w:bottom w:val="single" w:sz="8" w:space="0" w:color="auto"/>
              <w:right w:val="single" w:sz="8" w:space="0" w:color="auto"/>
            </w:tcBorders>
            <w:shd w:val="clear" w:color="auto" w:fill="auto"/>
            <w:vAlign w:val="center"/>
            <w:hideMark/>
          </w:tcPr>
          <w:p w14:paraId="341B22FF" w14:textId="1A9CE973" w:rsidR="00CE5755" w:rsidRPr="008B4C5D" w:rsidRDefault="00CE5755" w:rsidP="00C01C97">
            <w:pPr>
              <w:rPr>
                <w:rFonts w:cs="Arial"/>
                <w:color w:val="000000"/>
                <w:sz w:val="20"/>
                <w:szCs w:val="20"/>
                <w:lang w:val="en-US"/>
              </w:rPr>
            </w:pPr>
            <w:r w:rsidRPr="008B4C5D">
              <w:rPr>
                <w:rFonts w:cs="Arial"/>
                <w:color w:val="000000"/>
                <w:sz w:val="20"/>
                <w:szCs w:val="20"/>
                <w:lang w:val="en-US"/>
              </w:rPr>
              <w:t>Ctrl_LD_SINN_</w:t>
            </w:r>
            <w:r>
              <w:rPr>
                <w:rFonts w:cs="Arial"/>
                <w:color w:val="000000"/>
                <w:sz w:val="20"/>
                <w:szCs w:val="20"/>
                <w:lang w:val="en-US"/>
              </w:rPr>
              <w:t>CRM</w:t>
            </w:r>
            <w:r w:rsidR="000137E0">
              <w:rPr>
                <w:rFonts w:cs="Arial"/>
                <w:color w:val="000000"/>
                <w:sz w:val="20"/>
                <w:szCs w:val="20"/>
                <w:lang w:val="en-US"/>
              </w:rPr>
              <w:t>_CONTRATO</w:t>
            </w:r>
          </w:p>
        </w:tc>
      </w:tr>
      <w:tr w:rsidR="00CE5755" w:rsidRPr="00153785" w14:paraId="3B29E748"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hideMark/>
          </w:tcPr>
          <w:p w14:paraId="60DB1756"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Fluxo de carga</w:t>
            </w:r>
          </w:p>
        </w:tc>
        <w:tc>
          <w:tcPr>
            <w:tcW w:w="5053" w:type="dxa"/>
            <w:tcBorders>
              <w:top w:val="nil"/>
              <w:left w:val="nil"/>
              <w:bottom w:val="single" w:sz="8" w:space="0" w:color="auto"/>
              <w:right w:val="single" w:sz="8" w:space="0" w:color="auto"/>
            </w:tcBorders>
            <w:shd w:val="clear" w:color="auto" w:fill="auto"/>
            <w:vAlign w:val="center"/>
            <w:hideMark/>
          </w:tcPr>
          <w:p w14:paraId="501B1CBA" w14:textId="7EB21C35" w:rsidR="00CE5755" w:rsidRPr="00153785" w:rsidRDefault="00CE5755" w:rsidP="00C01C97">
            <w:pPr>
              <w:rPr>
                <w:rFonts w:cs="Arial"/>
                <w:color w:val="000000"/>
                <w:sz w:val="20"/>
                <w:szCs w:val="20"/>
              </w:rPr>
            </w:pPr>
            <w:r w:rsidRPr="00153785">
              <w:rPr>
                <w:rFonts w:cs="Arial"/>
                <w:color w:val="000000"/>
                <w:sz w:val="20"/>
                <w:szCs w:val="20"/>
              </w:rPr>
              <w:t>LD_SINN</w:t>
            </w:r>
            <w:r w:rsidR="000137E0" w:rsidRPr="008B4C5D">
              <w:rPr>
                <w:rFonts w:cs="Arial"/>
                <w:color w:val="000000"/>
                <w:sz w:val="20"/>
                <w:szCs w:val="20"/>
                <w:lang w:val="en-US"/>
              </w:rPr>
              <w:t>_</w:t>
            </w:r>
            <w:r w:rsidR="000137E0">
              <w:rPr>
                <w:rFonts w:cs="Arial"/>
                <w:color w:val="000000"/>
                <w:sz w:val="20"/>
                <w:szCs w:val="20"/>
                <w:lang w:val="en-US"/>
              </w:rPr>
              <w:t>CRM_CONTRATO</w:t>
            </w:r>
          </w:p>
        </w:tc>
      </w:tr>
      <w:tr w:rsidR="00CE5755" w:rsidRPr="00153785" w14:paraId="0D3793B9" w14:textId="77777777" w:rsidTr="00C2153A">
        <w:trPr>
          <w:trHeight w:val="289"/>
        </w:trPr>
        <w:tc>
          <w:tcPr>
            <w:tcW w:w="2626" w:type="dxa"/>
            <w:tcBorders>
              <w:top w:val="single" w:sz="4" w:space="0" w:color="auto"/>
              <w:left w:val="single" w:sz="4" w:space="0" w:color="auto"/>
              <w:bottom w:val="single" w:sz="4" w:space="0" w:color="auto"/>
              <w:right w:val="single" w:sz="4" w:space="0" w:color="auto"/>
            </w:tcBorders>
            <w:shd w:val="clear" w:color="000000" w:fill="A6A6A6"/>
            <w:vAlign w:val="center"/>
          </w:tcPr>
          <w:p w14:paraId="519A9B95"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Formato</w:t>
            </w:r>
          </w:p>
        </w:tc>
        <w:tc>
          <w:tcPr>
            <w:tcW w:w="5053" w:type="dxa"/>
            <w:tcBorders>
              <w:top w:val="single" w:sz="4" w:space="0" w:color="auto"/>
              <w:left w:val="single" w:sz="4" w:space="0" w:color="auto"/>
              <w:bottom w:val="single" w:sz="4" w:space="0" w:color="auto"/>
              <w:right w:val="single" w:sz="4" w:space="0" w:color="auto"/>
            </w:tcBorders>
            <w:shd w:val="clear" w:color="auto" w:fill="auto"/>
            <w:vAlign w:val="center"/>
          </w:tcPr>
          <w:p w14:paraId="334F8895" w14:textId="77777777" w:rsidR="00CE5755" w:rsidRPr="001A7E64" w:rsidRDefault="00CE5755" w:rsidP="00C01C97">
            <w:pPr>
              <w:rPr>
                <w:rFonts w:cs="Arial"/>
                <w:color w:val="000000"/>
                <w:sz w:val="20"/>
                <w:szCs w:val="20"/>
                <w:highlight w:val="yellow"/>
              </w:rPr>
            </w:pPr>
            <w:r w:rsidRPr="000137E0">
              <w:rPr>
                <w:rFonts w:cs="Arial"/>
                <w:color w:val="000000"/>
                <w:sz w:val="20"/>
                <w:szCs w:val="20"/>
              </w:rPr>
              <w:t>Texto (CSV)</w:t>
            </w:r>
          </w:p>
        </w:tc>
      </w:tr>
      <w:tr w:rsidR="00CE5755" w:rsidRPr="00067B98" w14:paraId="5DE3835C" w14:textId="77777777" w:rsidTr="00C2153A">
        <w:trPr>
          <w:trHeight w:val="289"/>
        </w:trPr>
        <w:tc>
          <w:tcPr>
            <w:tcW w:w="2626" w:type="dxa"/>
            <w:tcBorders>
              <w:top w:val="single" w:sz="4" w:space="0" w:color="auto"/>
              <w:left w:val="single" w:sz="8" w:space="0" w:color="auto"/>
              <w:bottom w:val="single" w:sz="8" w:space="0" w:color="auto"/>
              <w:right w:val="single" w:sz="8" w:space="0" w:color="auto"/>
            </w:tcBorders>
            <w:shd w:val="clear" w:color="000000" w:fill="A6A6A6"/>
            <w:vAlign w:val="center"/>
          </w:tcPr>
          <w:p w14:paraId="282AE0A6"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Regras de nomenclatura</w:t>
            </w:r>
          </w:p>
        </w:tc>
        <w:tc>
          <w:tcPr>
            <w:tcW w:w="5053" w:type="dxa"/>
            <w:tcBorders>
              <w:top w:val="single" w:sz="4" w:space="0" w:color="auto"/>
              <w:left w:val="nil"/>
              <w:bottom w:val="single" w:sz="8" w:space="0" w:color="auto"/>
              <w:right w:val="single" w:sz="8" w:space="0" w:color="auto"/>
            </w:tcBorders>
            <w:shd w:val="clear" w:color="auto" w:fill="auto"/>
            <w:vAlign w:val="center"/>
          </w:tcPr>
          <w:p w14:paraId="0FF8FBE0" w14:textId="05694F83" w:rsidR="00CE5755" w:rsidRPr="00C2153A" w:rsidRDefault="00C2153A" w:rsidP="00C01C97">
            <w:pPr>
              <w:rPr>
                <w:rFonts w:cs="Arial"/>
                <w:color w:val="000000"/>
                <w:sz w:val="20"/>
                <w:szCs w:val="20"/>
                <w:highlight w:val="yellow"/>
                <w:lang w:val="en-US"/>
              </w:rPr>
            </w:pPr>
            <w:r w:rsidRPr="00C2153A">
              <w:rPr>
                <w:rFonts w:cs="Arial"/>
                <w:color w:val="000000"/>
                <w:sz w:val="20"/>
                <w:szCs w:val="20"/>
                <w:lang w:val="en-US"/>
              </w:rPr>
              <w:t>BASE_SINN_VM_DTH_CONTRATO_YYYYMMDD.csv</w:t>
            </w:r>
          </w:p>
        </w:tc>
      </w:tr>
      <w:tr w:rsidR="00C2153A" w:rsidRPr="00C2153A" w14:paraId="3D83A8D5"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7C334918" w14:textId="77777777" w:rsidR="00C2153A" w:rsidRPr="00153785" w:rsidRDefault="00C2153A" w:rsidP="00C01C97">
            <w:pPr>
              <w:jc w:val="right"/>
              <w:rPr>
                <w:rFonts w:cs="Arial"/>
                <w:b/>
                <w:bCs/>
                <w:color w:val="000000"/>
                <w:sz w:val="20"/>
                <w:szCs w:val="20"/>
              </w:rPr>
            </w:pPr>
            <w:r w:rsidRPr="00153785">
              <w:rPr>
                <w:rFonts w:cs="Arial"/>
                <w:b/>
                <w:bCs/>
                <w:color w:val="000000"/>
                <w:sz w:val="20"/>
                <w:szCs w:val="20"/>
              </w:rPr>
              <w:t>Exemplo de nome</w:t>
            </w:r>
          </w:p>
        </w:tc>
        <w:tc>
          <w:tcPr>
            <w:tcW w:w="5053" w:type="dxa"/>
            <w:tcBorders>
              <w:top w:val="nil"/>
              <w:left w:val="nil"/>
              <w:bottom w:val="single" w:sz="8" w:space="0" w:color="auto"/>
              <w:right w:val="single" w:sz="8" w:space="0" w:color="auto"/>
            </w:tcBorders>
            <w:shd w:val="clear" w:color="auto" w:fill="auto"/>
            <w:vAlign w:val="center"/>
          </w:tcPr>
          <w:p w14:paraId="56881467" w14:textId="00850B43" w:rsidR="00C2153A" w:rsidRPr="00C2153A" w:rsidRDefault="00C2153A" w:rsidP="00C01C97">
            <w:pPr>
              <w:rPr>
                <w:rFonts w:cs="Arial"/>
                <w:color w:val="000000"/>
                <w:sz w:val="20"/>
                <w:szCs w:val="20"/>
                <w:highlight w:val="yellow"/>
                <w:lang w:val="en-US"/>
              </w:rPr>
            </w:pPr>
            <w:r w:rsidRPr="00C2153A">
              <w:rPr>
                <w:rFonts w:cs="Arial"/>
                <w:color w:val="000000"/>
                <w:sz w:val="20"/>
                <w:szCs w:val="20"/>
                <w:lang w:val="en-US"/>
              </w:rPr>
              <w:t>BASE_SINN_VM_DTH_CONTRATO_</w:t>
            </w:r>
            <w:r>
              <w:rPr>
                <w:rFonts w:cs="Arial"/>
                <w:color w:val="000000"/>
                <w:sz w:val="20"/>
                <w:szCs w:val="20"/>
                <w:lang w:val="en-US"/>
              </w:rPr>
              <w:t>20171023</w:t>
            </w:r>
            <w:r w:rsidRPr="00C2153A">
              <w:rPr>
                <w:rFonts w:cs="Arial"/>
                <w:color w:val="000000"/>
                <w:sz w:val="20"/>
                <w:szCs w:val="20"/>
                <w:lang w:val="en-US"/>
              </w:rPr>
              <w:t>.csv</w:t>
            </w:r>
          </w:p>
        </w:tc>
      </w:tr>
      <w:tr w:rsidR="00CE5755" w:rsidRPr="004F599D" w14:paraId="1333D896"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7EF0BF0E"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Entrega de dados</w:t>
            </w:r>
          </w:p>
        </w:tc>
        <w:tc>
          <w:tcPr>
            <w:tcW w:w="5053" w:type="dxa"/>
            <w:tcBorders>
              <w:top w:val="nil"/>
              <w:left w:val="nil"/>
              <w:bottom w:val="single" w:sz="8" w:space="0" w:color="auto"/>
              <w:right w:val="single" w:sz="8" w:space="0" w:color="auto"/>
            </w:tcBorders>
            <w:shd w:val="clear" w:color="auto" w:fill="auto"/>
            <w:vAlign w:val="center"/>
          </w:tcPr>
          <w:p w14:paraId="74DE6775" w14:textId="58F6C065" w:rsidR="00CE5755" w:rsidRPr="004F599D" w:rsidRDefault="00CE5755" w:rsidP="00C01C97">
            <w:pPr>
              <w:rPr>
                <w:rFonts w:cs="Arial"/>
                <w:color w:val="000000"/>
                <w:sz w:val="20"/>
                <w:szCs w:val="20"/>
                <w:lang w:val="en-US"/>
              </w:rPr>
            </w:pPr>
            <w:r w:rsidRPr="004F599D">
              <w:rPr>
                <w:rFonts w:cs="Arial"/>
                <w:color w:val="000000"/>
                <w:sz w:val="20"/>
                <w:szCs w:val="20"/>
                <w:lang w:val="en-US"/>
              </w:rPr>
              <w:t>${DIR_DADOS}/sinn/crm</w:t>
            </w:r>
            <w:r w:rsidR="000137E0">
              <w:rPr>
                <w:rFonts w:cs="Arial"/>
                <w:color w:val="000000"/>
                <w:sz w:val="20"/>
                <w:szCs w:val="20"/>
                <w:lang w:val="en-US"/>
              </w:rPr>
              <w:t>/contrato</w:t>
            </w:r>
            <w:r w:rsidRPr="004F599D">
              <w:rPr>
                <w:rFonts w:cs="Arial"/>
                <w:color w:val="000000"/>
                <w:sz w:val="20"/>
                <w:szCs w:val="20"/>
                <w:lang w:val="en-US"/>
              </w:rPr>
              <w:t>/in</w:t>
            </w:r>
          </w:p>
        </w:tc>
      </w:tr>
      <w:tr w:rsidR="00CE5755" w:rsidRPr="00153785" w14:paraId="6B22669F"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4708A751"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Arquivos processados</w:t>
            </w:r>
          </w:p>
        </w:tc>
        <w:tc>
          <w:tcPr>
            <w:tcW w:w="5053" w:type="dxa"/>
            <w:tcBorders>
              <w:top w:val="nil"/>
              <w:left w:val="nil"/>
              <w:bottom w:val="single" w:sz="8" w:space="0" w:color="auto"/>
              <w:right w:val="single" w:sz="8" w:space="0" w:color="auto"/>
            </w:tcBorders>
            <w:shd w:val="clear" w:color="auto" w:fill="auto"/>
            <w:vAlign w:val="center"/>
          </w:tcPr>
          <w:p w14:paraId="3207AA70" w14:textId="12288BD5" w:rsidR="00CE5755" w:rsidRPr="00153785" w:rsidRDefault="00CE5755" w:rsidP="00C01C97">
            <w:pPr>
              <w:rPr>
                <w:rFonts w:cs="Arial"/>
                <w:color w:val="000000"/>
                <w:sz w:val="20"/>
                <w:szCs w:val="20"/>
              </w:rPr>
            </w:pPr>
            <w:r w:rsidRPr="00153785">
              <w:rPr>
                <w:rFonts w:cs="Arial"/>
                <w:color w:val="000000"/>
                <w:sz w:val="20"/>
                <w:szCs w:val="20"/>
              </w:rPr>
              <w:t>${DIR_DADOS}/sinn/</w:t>
            </w:r>
            <w:r>
              <w:rPr>
                <w:rFonts w:cs="Arial"/>
                <w:color w:val="000000"/>
                <w:sz w:val="20"/>
                <w:szCs w:val="20"/>
              </w:rPr>
              <w:t>crm</w:t>
            </w:r>
            <w:r w:rsidR="00125198">
              <w:rPr>
                <w:rFonts w:cs="Arial"/>
                <w:color w:val="000000"/>
                <w:sz w:val="20"/>
                <w:szCs w:val="20"/>
                <w:lang w:val="en-US"/>
              </w:rPr>
              <w:t>/contrato</w:t>
            </w:r>
            <w:r w:rsidRPr="00153785">
              <w:rPr>
                <w:rFonts w:cs="Arial"/>
                <w:color w:val="000000"/>
                <w:sz w:val="20"/>
                <w:szCs w:val="20"/>
              </w:rPr>
              <w:t>/out</w:t>
            </w:r>
          </w:p>
        </w:tc>
      </w:tr>
      <w:tr w:rsidR="00CE5755" w:rsidRPr="00153785" w14:paraId="58062FA8"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21C7DD19"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Arquivos Erro</w:t>
            </w:r>
          </w:p>
        </w:tc>
        <w:tc>
          <w:tcPr>
            <w:tcW w:w="5053" w:type="dxa"/>
            <w:tcBorders>
              <w:top w:val="nil"/>
              <w:left w:val="nil"/>
              <w:bottom w:val="single" w:sz="8" w:space="0" w:color="auto"/>
              <w:right w:val="single" w:sz="8" w:space="0" w:color="auto"/>
            </w:tcBorders>
            <w:shd w:val="clear" w:color="auto" w:fill="auto"/>
            <w:vAlign w:val="center"/>
          </w:tcPr>
          <w:p w14:paraId="0B79BAF6" w14:textId="59E71BF6" w:rsidR="00CE5755" w:rsidRPr="00153785" w:rsidRDefault="00CE5755" w:rsidP="00C01C97">
            <w:pPr>
              <w:rPr>
                <w:rFonts w:cs="Arial"/>
                <w:color w:val="000000"/>
                <w:sz w:val="20"/>
                <w:szCs w:val="20"/>
              </w:rPr>
            </w:pPr>
            <w:r w:rsidRPr="00153785">
              <w:rPr>
                <w:rFonts w:cs="Arial"/>
                <w:color w:val="000000"/>
                <w:sz w:val="20"/>
                <w:szCs w:val="20"/>
              </w:rPr>
              <w:t>${DIR_DADOS}/sinn/</w:t>
            </w:r>
            <w:r>
              <w:rPr>
                <w:rFonts w:cs="Arial"/>
                <w:color w:val="000000"/>
                <w:sz w:val="20"/>
                <w:szCs w:val="20"/>
              </w:rPr>
              <w:t>crm</w:t>
            </w:r>
            <w:r w:rsidR="00125198" w:rsidRPr="00125198">
              <w:rPr>
                <w:rFonts w:cs="Arial"/>
                <w:color w:val="000000"/>
                <w:sz w:val="20"/>
                <w:szCs w:val="20"/>
              </w:rPr>
              <w:t>/contrato</w:t>
            </w:r>
            <w:r w:rsidRPr="00153785">
              <w:rPr>
                <w:rFonts w:cs="Arial"/>
                <w:color w:val="000000"/>
                <w:sz w:val="20"/>
                <w:szCs w:val="20"/>
              </w:rPr>
              <w:t>/err</w:t>
            </w:r>
          </w:p>
        </w:tc>
      </w:tr>
      <w:tr w:rsidR="00CE5755" w:rsidRPr="00153785" w14:paraId="65863C7E"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005F1408"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Frequência, volume</w:t>
            </w:r>
          </w:p>
        </w:tc>
        <w:tc>
          <w:tcPr>
            <w:tcW w:w="5053" w:type="dxa"/>
            <w:tcBorders>
              <w:top w:val="nil"/>
              <w:left w:val="nil"/>
              <w:bottom w:val="single" w:sz="8" w:space="0" w:color="auto"/>
              <w:right w:val="single" w:sz="8" w:space="0" w:color="auto"/>
            </w:tcBorders>
            <w:shd w:val="clear" w:color="auto" w:fill="auto"/>
            <w:vAlign w:val="center"/>
          </w:tcPr>
          <w:p w14:paraId="5A901BC5" w14:textId="7147FC0F" w:rsidR="00CE5755" w:rsidRPr="00C0062B" w:rsidRDefault="00D96FFF" w:rsidP="00C01C97">
            <w:pPr>
              <w:rPr>
                <w:rFonts w:cs="Arial"/>
                <w:color w:val="000000"/>
                <w:sz w:val="20"/>
                <w:szCs w:val="20"/>
                <w:highlight w:val="yellow"/>
              </w:rPr>
            </w:pPr>
            <w:r w:rsidRPr="00160D1D">
              <w:rPr>
                <w:rFonts w:cs="Arial"/>
                <w:color w:val="000000"/>
                <w:sz w:val="20"/>
                <w:szCs w:val="20"/>
              </w:rPr>
              <w:t>Diária</w:t>
            </w:r>
          </w:p>
        </w:tc>
      </w:tr>
      <w:tr w:rsidR="00CE5755" w:rsidRPr="00153785" w14:paraId="669FB4C2"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69CB9386"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Arquivo comprimido/formato</w:t>
            </w:r>
          </w:p>
        </w:tc>
        <w:tc>
          <w:tcPr>
            <w:tcW w:w="5053" w:type="dxa"/>
            <w:tcBorders>
              <w:top w:val="nil"/>
              <w:left w:val="nil"/>
              <w:bottom w:val="single" w:sz="8" w:space="0" w:color="auto"/>
              <w:right w:val="single" w:sz="8" w:space="0" w:color="auto"/>
            </w:tcBorders>
            <w:shd w:val="clear" w:color="auto" w:fill="auto"/>
            <w:vAlign w:val="center"/>
          </w:tcPr>
          <w:p w14:paraId="41E76F25" w14:textId="77777777" w:rsidR="00CE5755" w:rsidRPr="00C0062B" w:rsidRDefault="00CE5755" w:rsidP="00C01C97">
            <w:pPr>
              <w:rPr>
                <w:rFonts w:cs="Arial"/>
                <w:color w:val="000000"/>
                <w:sz w:val="20"/>
                <w:szCs w:val="20"/>
                <w:highlight w:val="yellow"/>
              </w:rPr>
            </w:pPr>
            <w:r w:rsidRPr="00D96FFF">
              <w:rPr>
                <w:rFonts w:cs="Arial"/>
                <w:color w:val="000000"/>
                <w:sz w:val="20"/>
                <w:szCs w:val="20"/>
              </w:rPr>
              <w:t>Não</w:t>
            </w:r>
          </w:p>
        </w:tc>
      </w:tr>
      <w:tr w:rsidR="00CE5755" w:rsidRPr="00153785" w14:paraId="47995B7A"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17E659E9"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 xml:space="preserve">Delimitador </w:t>
            </w:r>
          </w:p>
        </w:tc>
        <w:tc>
          <w:tcPr>
            <w:tcW w:w="5053" w:type="dxa"/>
            <w:tcBorders>
              <w:top w:val="nil"/>
              <w:left w:val="nil"/>
              <w:bottom w:val="single" w:sz="8" w:space="0" w:color="auto"/>
              <w:right w:val="single" w:sz="8" w:space="0" w:color="auto"/>
            </w:tcBorders>
            <w:shd w:val="clear" w:color="auto" w:fill="auto"/>
            <w:vAlign w:val="center"/>
          </w:tcPr>
          <w:p w14:paraId="7B13F48A" w14:textId="77777777" w:rsidR="00CE5755" w:rsidRPr="00C0062B" w:rsidRDefault="00CE5755" w:rsidP="00C01C97">
            <w:pPr>
              <w:rPr>
                <w:rFonts w:cs="Arial"/>
                <w:color w:val="000000"/>
                <w:sz w:val="20"/>
                <w:szCs w:val="20"/>
                <w:highlight w:val="yellow"/>
              </w:rPr>
            </w:pPr>
            <w:r w:rsidRPr="006E10A5">
              <w:rPr>
                <w:rFonts w:cs="Arial"/>
                <w:color w:val="000000"/>
                <w:sz w:val="20"/>
                <w:szCs w:val="20"/>
              </w:rPr>
              <w:t>Ponto e vírgula encapsulado por aspas duplas</w:t>
            </w:r>
          </w:p>
        </w:tc>
      </w:tr>
      <w:tr w:rsidR="00CE5755" w:rsidRPr="00153785" w14:paraId="6A05A9E8"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61572F36"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5053" w:type="dxa"/>
            <w:tcBorders>
              <w:top w:val="nil"/>
              <w:left w:val="nil"/>
              <w:bottom w:val="single" w:sz="8" w:space="0" w:color="auto"/>
              <w:right w:val="single" w:sz="8" w:space="0" w:color="auto"/>
            </w:tcBorders>
            <w:shd w:val="clear" w:color="auto" w:fill="auto"/>
            <w:vAlign w:val="center"/>
          </w:tcPr>
          <w:p w14:paraId="68BB06ED" w14:textId="76B04F0B" w:rsidR="00CE5755" w:rsidRPr="00C0062B" w:rsidRDefault="00C73C1E" w:rsidP="00C01C97">
            <w:pPr>
              <w:rPr>
                <w:rFonts w:cs="Arial"/>
                <w:color w:val="000000"/>
                <w:sz w:val="20"/>
                <w:szCs w:val="20"/>
                <w:highlight w:val="yellow"/>
              </w:rPr>
            </w:pPr>
            <w:r w:rsidRPr="00323927">
              <w:rPr>
                <w:rFonts w:ascii="Calibri" w:hAnsi="Calibri" w:cs="Calibri"/>
                <w:color w:val="000000"/>
                <w:sz w:val="22"/>
                <w:szCs w:val="22"/>
              </w:rPr>
              <w:t>Chave entre Pessoas / Contrato “</w:t>
            </w:r>
            <w:r>
              <w:rPr>
                <w:rFonts w:ascii="Calibri" w:hAnsi="Calibri" w:cs="Calibri"/>
                <w:color w:val="000000"/>
                <w:sz w:val="22"/>
                <w:szCs w:val="22"/>
              </w:rPr>
              <w:t>ID_PESSOA”</w:t>
            </w:r>
          </w:p>
        </w:tc>
      </w:tr>
      <w:tr w:rsidR="00CE5755" w:rsidRPr="00153785" w14:paraId="7BA9C877"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76541420" w14:textId="77777777" w:rsidR="00CE5755" w:rsidRPr="00153785" w:rsidRDefault="00CE5755" w:rsidP="00C01C97">
            <w:pPr>
              <w:jc w:val="right"/>
              <w:rPr>
                <w:rFonts w:cs="Arial"/>
                <w:b/>
                <w:bCs/>
                <w:color w:val="000000"/>
                <w:sz w:val="20"/>
                <w:szCs w:val="20"/>
              </w:rPr>
            </w:pPr>
            <w:r>
              <w:rPr>
                <w:rFonts w:cs="Arial"/>
                <w:b/>
                <w:bCs/>
                <w:color w:val="000000"/>
                <w:sz w:val="20"/>
                <w:szCs w:val="20"/>
              </w:rPr>
              <w:t>Chave do arquivo</w:t>
            </w:r>
          </w:p>
        </w:tc>
        <w:tc>
          <w:tcPr>
            <w:tcW w:w="5053" w:type="dxa"/>
            <w:tcBorders>
              <w:top w:val="nil"/>
              <w:left w:val="nil"/>
              <w:bottom w:val="single" w:sz="8" w:space="0" w:color="auto"/>
              <w:right w:val="single" w:sz="8" w:space="0" w:color="auto"/>
            </w:tcBorders>
            <w:shd w:val="clear" w:color="auto" w:fill="auto"/>
            <w:vAlign w:val="center"/>
          </w:tcPr>
          <w:p w14:paraId="12951094" w14:textId="2D168DF5" w:rsidR="00CE5755" w:rsidRPr="00C0062B" w:rsidRDefault="00160D1D" w:rsidP="004130E9">
            <w:pPr>
              <w:rPr>
                <w:rFonts w:cs="Arial"/>
                <w:color w:val="000000"/>
                <w:sz w:val="20"/>
                <w:szCs w:val="20"/>
                <w:highlight w:val="yellow"/>
              </w:rPr>
            </w:pPr>
            <w:r w:rsidRPr="00160D1D">
              <w:rPr>
                <w:rFonts w:cs="Arial"/>
                <w:color w:val="000000"/>
                <w:sz w:val="20"/>
                <w:szCs w:val="20"/>
              </w:rPr>
              <w:t>ID_</w:t>
            </w:r>
            <w:r w:rsidR="004130E9">
              <w:rPr>
                <w:rFonts w:cs="Arial"/>
                <w:color w:val="000000"/>
                <w:sz w:val="20"/>
                <w:szCs w:val="20"/>
              </w:rPr>
              <w:t>CONTRATO</w:t>
            </w:r>
          </w:p>
        </w:tc>
      </w:tr>
      <w:tr w:rsidR="00CE5755" w:rsidRPr="00153785" w14:paraId="79B2C0B3"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3B7C811B" w14:textId="77777777" w:rsidR="00CE5755" w:rsidRDefault="00CE5755" w:rsidP="00C01C97">
            <w:pPr>
              <w:jc w:val="right"/>
              <w:rPr>
                <w:rFonts w:cs="Arial"/>
                <w:b/>
                <w:bCs/>
                <w:color w:val="000000"/>
                <w:sz w:val="20"/>
                <w:szCs w:val="20"/>
              </w:rPr>
            </w:pPr>
            <w:r>
              <w:rPr>
                <w:rFonts w:cs="Arial"/>
                <w:b/>
                <w:bCs/>
                <w:color w:val="000000"/>
                <w:sz w:val="20"/>
                <w:szCs w:val="20"/>
              </w:rPr>
              <w:t>Retenção</w:t>
            </w:r>
          </w:p>
        </w:tc>
        <w:tc>
          <w:tcPr>
            <w:tcW w:w="5053" w:type="dxa"/>
            <w:tcBorders>
              <w:top w:val="nil"/>
              <w:left w:val="nil"/>
              <w:bottom w:val="single" w:sz="8" w:space="0" w:color="auto"/>
              <w:right w:val="single" w:sz="8" w:space="0" w:color="auto"/>
            </w:tcBorders>
            <w:shd w:val="clear" w:color="auto" w:fill="auto"/>
            <w:vAlign w:val="center"/>
          </w:tcPr>
          <w:p w14:paraId="4F7940AB" w14:textId="77777777" w:rsidR="00CE5755" w:rsidRPr="00C0062B" w:rsidRDefault="00CE5755" w:rsidP="00C01C97">
            <w:pPr>
              <w:rPr>
                <w:rFonts w:cs="Arial"/>
                <w:color w:val="000000"/>
                <w:sz w:val="20"/>
                <w:szCs w:val="20"/>
                <w:highlight w:val="yellow"/>
              </w:rPr>
            </w:pPr>
          </w:p>
        </w:tc>
      </w:tr>
      <w:tr w:rsidR="00CE5755" w:rsidRPr="00153785" w14:paraId="4E893FA7" w14:textId="77777777" w:rsidTr="00C2153A">
        <w:trPr>
          <w:trHeight w:val="289"/>
        </w:trPr>
        <w:tc>
          <w:tcPr>
            <w:tcW w:w="2626" w:type="dxa"/>
            <w:tcBorders>
              <w:top w:val="nil"/>
              <w:left w:val="single" w:sz="8" w:space="0" w:color="auto"/>
              <w:bottom w:val="single" w:sz="8" w:space="0" w:color="auto"/>
              <w:right w:val="single" w:sz="8" w:space="0" w:color="auto"/>
            </w:tcBorders>
            <w:shd w:val="clear" w:color="000000" w:fill="A6A6A6"/>
            <w:vAlign w:val="center"/>
          </w:tcPr>
          <w:p w14:paraId="59979866" w14:textId="77777777" w:rsidR="00CE5755" w:rsidRPr="00153785" w:rsidRDefault="00CE5755" w:rsidP="00C01C97">
            <w:pPr>
              <w:jc w:val="right"/>
              <w:rPr>
                <w:rFonts w:cs="Arial"/>
                <w:b/>
                <w:bCs/>
                <w:color w:val="000000"/>
                <w:sz w:val="20"/>
                <w:szCs w:val="20"/>
              </w:rPr>
            </w:pPr>
            <w:r>
              <w:rPr>
                <w:rFonts w:cs="Arial"/>
                <w:b/>
                <w:bCs/>
                <w:color w:val="000000"/>
                <w:sz w:val="20"/>
                <w:szCs w:val="20"/>
              </w:rPr>
              <w:t>Forma de carregamento</w:t>
            </w:r>
          </w:p>
        </w:tc>
        <w:tc>
          <w:tcPr>
            <w:tcW w:w="5053" w:type="dxa"/>
            <w:tcBorders>
              <w:top w:val="nil"/>
              <w:left w:val="nil"/>
              <w:bottom w:val="single" w:sz="8" w:space="0" w:color="auto"/>
              <w:right w:val="single" w:sz="8" w:space="0" w:color="auto"/>
            </w:tcBorders>
            <w:shd w:val="clear" w:color="auto" w:fill="auto"/>
            <w:vAlign w:val="center"/>
          </w:tcPr>
          <w:p w14:paraId="27BE672F" w14:textId="06A5FC8C" w:rsidR="00CE5755" w:rsidRPr="00C0062B" w:rsidRDefault="00160D1D" w:rsidP="00C01C97">
            <w:pPr>
              <w:rPr>
                <w:rFonts w:cs="Arial"/>
                <w:color w:val="000000"/>
                <w:sz w:val="20"/>
                <w:szCs w:val="20"/>
                <w:highlight w:val="yellow"/>
              </w:rPr>
            </w:pPr>
            <w:r w:rsidRPr="00160D1D">
              <w:rPr>
                <w:rFonts w:cs="Arial"/>
                <w:color w:val="000000"/>
                <w:sz w:val="20"/>
                <w:szCs w:val="20"/>
              </w:rPr>
              <w:t>FULL</w:t>
            </w:r>
          </w:p>
        </w:tc>
      </w:tr>
    </w:tbl>
    <w:p w14:paraId="77C64646" w14:textId="77777777" w:rsidR="004F599D" w:rsidRDefault="004F599D" w:rsidP="00C01C97">
      <w:pPr>
        <w:ind w:left="720"/>
        <w:rPr>
          <w:rFonts w:cs="Arial"/>
          <w:sz w:val="20"/>
          <w:szCs w:val="20"/>
        </w:rPr>
      </w:pPr>
    </w:p>
    <w:p w14:paraId="017C5C6C" w14:textId="77777777" w:rsidR="00CE5755" w:rsidRPr="00153785" w:rsidRDefault="00CE5755" w:rsidP="00C01C97">
      <w:pPr>
        <w:rPr>
          <w:rFonts w:cs="Arial"/>
        </w:rPr>
      </w:pPr>
    </w:p>
    <w:tbl>
      <w:tblPr>
        <w:tblW w:w="7679" w:type="dxa"/>
        <w:tblInd w:w="1224" w:type="dxa"/>
        <w:tblCellMar>
          <w:left w:w="70" w:type="dxa"/>
          <w:right w:w="70" w:type="dxa"/>
        </w:tblCellMar>
        <w:tblLook w:val="04A0" w:firstRow="1" w:lastRow="0" w:firstColumn="1" w:lastColumn="0" w:noHBand="0" w:noVBand="1"/>
      </w:tblPr>
      <w:tblGrid>
        <w:gridCol w:w="2802"/>
        <w:gridCol w:w="4877"/>
      </w:tblGrid>
      <w:tr w:rsidR="00CE5755" w:rsidRPr="00153785" w14:paraId="5CA88EF4" w14:textId="77777777" w:rsidTr="004A3BA4">
        <w:trPr>
          <w:trHeight w:val="289"/>
        </w:trPr>
        <w:tc>
          <w:tcPr>
            <w:tcW w:w="7679"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1AF24E0A" w14:textId="77777777" w:rsidR="00CE5755" w:rsidRPr="00153785" w:rsidRDefault="00CE5755" w:rsidP="00C01C97">
            <w:pPr>
              <w:jc w:val="center"/>
              <w:rPr>
                <w:rFonts w:cs="Arial"/>
                <w:b/>
                <w:bCs/>
                <w:color w:val="000000"/>
                <w:sz w:val="20"/>
                <w:szCs w:val="20"/>
              </w:rPr>
            </w:pPr>
            <w:r w:rsidRPr="00153785">
              <w:rPr>
                <w:rFonts w:cs="Arial"/>
                <w:b/>
                <w:bCs/>
                <w:color w:val="000000"/>
                <w:sz w:val="20"/>
                <w:szCs w:val="20"/>
              </w:rPr>
              <w:t>Carga</w:t>
            </w:r>
          </w:p>
        </w:tc>
      </w:tr>
      <w:tr w:rsidR="00CE5755" w:rsidRPr="00153785" w14:paraId="4321473F"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49810A42"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Fonte</w:t>
            </w:r>
          </w:p>
        </w:tc>
        <w:tc>
          <w:tcPr>
            <w:tcW w:w="4877" w:type="dxa"/>
            <w:tcBorders>
              <w:top w:val="nil"/>
              <w:left w:val="nil"/>
              <w:bottom w:val="single" w:sz="8" w:space="0" w:color="auto"/>
              <w:right w:val="single" w:sz="8" w:space="0" w:color="auto"/>
            </w:tcBorders>
            <w:shd w:val="clear" w:color="auto" w:fill="auto"/>
            <w:vAlign w:val="center"/>
            <w:hideMark/>
          </w:tcPr>
          <w:p w14:paraId="76735F70" w14:textId="3771AFFC" w:rsidR="00CE5755" w:rsidRPr="00153785" w:rsidRDefault="00CE5755" w:rsidP="00C01C97">
            <w:pPr>
              <w:rPr>
                <w:rFonts w:cs="Arial"/>
                <w:color w:val="000000"/>
                <w:sz w:val="20"/>
                <w:szCs w:val="20"/>
              </w:rPr>
            </w:pPr>
            <w:r w:rsidRPr="00153785">
              <w:rPr>
                <w:rFonts w:cs="Arial"/>
                <w:color w:val="000000"/>
                <w:sz w:val="20"/>
                <w:szCs w:val="20"/>
              </w:rPr>
              <w:t>SINN –</w:t>
            </w:r>
            <w:r>
              <w:rPr>
                <w:rFonts w:cs="Arial"/>
                <w:color w:val="000000"/>
                <w:sz w:val="20"/>
                <w:szCs w:val="20"/>
              </w:rPr>
              <w:t xml:space="preserve"> CRM</w:t>
            </w:r>
            <w:r w:rsidR="00F8154A">
              <w:rPr>
                <w:rFonts w:cs="Arial"/>
                <w:color w:val="000000"/>
                <w:sz w:val="20"/>
                <w:szCs w:val="20"/>
              </w:rPr>
              <w:t xml:space="preserve"> </w:t>
            </w:r>
            <w:r>
              <w:rPr>
                <w:rFonts w:cs="Arial"/>
                <w:color w:val="000000"/>
                <w:sz w:val="20"/>
                <w:szCs w:val="20"/>
              </w:rPr>
              <w:t>Pessoa</w:t>
            </w:r>
          </w:p>
        </w:tc>
      </w:tr>
      <w:tr w:rsidR="00CE5755" w:rsidRPr="005108B3" w14:paraId="07D4D460"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6EB70397"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Fluxo de controle de carga</w:t>
            </w:r>
          </w:p>
        </w:tc>
        <w:tc>
          <w:tcPr>
            <w:tcW w:w="4877" w:type="dxa"/>
            <w:tcBorders>
              <w:top w:val="nil"/>
              <w:left w:val="nil"/>
              <w:bottom w:val="single" w:sz="8" w:space="0" w:color="auto"/>
              <w:right w:val="single" w:sz="8" w:space="0" w:color="auto"/>
            </w:tcBorders>
            <w:shd w:val="clear" w:color="auto" w:fill="auto"/>
            <w:vAlign w:val="center"/>
            <w:hideMark/>
          </w:tcPr>
          <w:p w14:paraId="7E11B189" w14:textId="337EFE1C" w:rsidR="00CE5755" w:rsidRPr="008B4C5D" w:rsidRDefault="00CE5755" w:rsidP="00C01C97">
            <w:pPr>
              <w:rPr>
                <w:rFonts w:cs="Arial"/>
                <w:color w:val="000000"/>
                <w:sz w:val="20"/>
                <w:szCs w:val="20"/>
                <w:lang w:val="en-US"/>
              </w:rPr>
            </w:pPr>
            <w:r w:rsidRPr="008B4C5D">
              <w:rPr>
                <w:rFonts w:cs="Arial"/>
                <w:color w:val="000000"/>
                <w:sz w:val="20"/>
                <w:szCs w:val="20"/>
                <w:lang w:val="en-US"/>
              </w:rPr>
              <w:t>Ctrl_LD_SINN_</w:t>
            </w:r>
            <w:r>
              <w:rPr>
                <w:rFonts w:cs="Arial"/>
                <w:color w:val="000000"/>
                <w:sz w:val="20"/>
                <w:szCs w:val="20"/>
                <w:lang w:val="en-US"/>
              </w:rPr>
              <w:t>CRM</w:t>
            </w:r>
            <w:r w:rsidR="00231712">
              <w:rPr>
                <w:rFonts w:cs="Arial"/>
                <w:color w:val="000000"/>
                <w:sz w:val="20"/>
                <w:szCs w:val="20"/>
                <w:lang w:val="en-US"/>
              </w:rPr>
              <w:t>_PESSOA</w:t>
            </w:r>
          </w:p>
        </w:tc>
      </w:tr>
      <w:tr w:rsidR="00CE5755" w:rsidRPr="00153785" w14:paraId="4CD6D4BB"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hideMark/>
          </w:tcPr>
          <w:p w14:paraId="0AE4273E"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Fluxo de carga</w:t>
            </w:r>
          </w:p>
        </w:tc>
        <w:tc>
          <w:tcPr>
            <w:tcW w:w="4877" w:type="dxa"/>
            <w:tcBorders>
              <w:top w:val="nil"/>
              <w:left w:val="nil"/>
              <w:bottom w:val="single" w:sz="8" w:space="0" w:color="auto"/>
              <w:right w:val="single" w:sz="8" w:space="0" w:color="auto"/>
            </w:tcBorders>
            <w:shd w:val="clear" w:color="auto" w:fill="auto"/>
            <w:vAlign w:val="center"/>
            <w:hideMark/>
          </w:tcPr>
          <w:p w14:paraId="6DC22A1F" w14:textId="61DA2E9D" w:rsidR="00CE5755" w:rsidRPr="00153785" w:rsidRDefault="00CE5755" w:rsidP="00C01C97">
            <w:pPr>
              <w:rPr>
                <w:rFonts w:cs="Arial"/>
                <w:color w:val="000000"/>
                <w:sz w:val="20"/>
                <w:szCs w:val="20"/>
              </w:rPr>
            </w:pPr>
            <w:r w:rsidRPr="00153785">
              <w:rPr>
                <w:rFonts w:cs="Arial"/>
                <w:color w:val="000000"/>
                <w:sz w:val="20"/>
                <w:szCs w:val="20"/>
              </w:rPr>
              <w:t>LD_SINN</w:t>
            </w:r>
            <w:r w:rsidR="00231712" w:rsidRPr="008B4C5D">
              <w:rPr>
                <w:rFonts w:cs="Arial"/>
                <w:color w:val="000000"/>
                <w:sz w:val="20"/>
                <w:szCs w:val="20"/>
                <w:lang w:val="en-US"/>
              </w:rPr>
              <w:t>_</w:t>
            </w:r>
            <w:r w:rsidR="00231712">
              <w:rPr>
                <w:rFonts w:cs="Arial"/>
                <w:color w:val="000000"/>
                <w:sz w:val="20"/>
                <w:szCs w:val="20"/>
                <w:lang w:val="en-US"/>
              </w:rPr>
              <w:t>CRM_PESSOA</w:t>
            </w:r>
          </w:p>
        </w:tc>
      </w:tr>
      <w:tr w:rsidR="00CE5755" w:rsidRPr="00153785" w14:paraId="4C09D01F" w14:textId="77777777" w:rsidTr="004A3BA4">
        <w:trPr>
          <w:trHeight w:val="289"/>
        </w:trPr>
        <w:tc>
          <w:tcPr>
            <w:tcW w:w="2802" w:type="dxa"/>
            <w:tcBorders>
              <w:top w:val="single" w:sz="4" w:space="0" w:color="auto"/>
              <w:left w:val="single" w:sz="4" w:space="0" w:color="auto"/>
              <w:bottom w:val="single" w:sz="4" w:space="0" w:color="auto"/>
              <w:right w:val="single" w:sz="4" w:space="0" w:color="auto"/>
            </w:tcBorders>
            <w:shd w:val="clear" w:color="000000" w:fill="A6A6A6"/>
            <w:vAlign w:val="center"/>
          </w:tcPr>
          <w:p w14:paraId="68ABF24E"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lastRenderedPageBreak/>
              <w:t>Formato</w:t>
            </w:r>
          </w:p>
        </w:tc>
        <w:tc>
          <w:tcPr>
            <w:tcW w:w="4877" w:type="dxa"/>
            <w:tcBorders>
              <w:top w:val="single" w:sz="4" w:space="0" w:color="auto"/>
              <w:left w:val="single" w:sz="4" w:space="0" w:color="auto"/>
              <w:bottom w:val="single" w:sz="4" w:space="0" w:color="auto"/>
              <w:right w:val="single" w:sz="4" w:space="0" w:color="auto"/>
            </w:tcBorders>
            <w:shd w:val="clear" w:color="auto" w:fill="auto"/>
            <w:vAlign w:val="center"/>
          </w:tcPr>
          <w:p w14:paraId="277B9B84" w14:textId="77777777" w:rsidR="00CE5755" w:rsidRPr="001A7E64" w:rsidRDefault="00CE5755" w:rsidP="00C01C97">
            <w:pPr>
              <w:rPr>
                <w:rFonts w:cs="Arial"/>
                <w:color w:val="000000"/>
                <w:sz w:val="20"/>
                <w:szCs w:val="20"/>
                <w:highlight w:val="yellow"/>
              </w:rPr>
            </w:pPr>
            <w:r w:rsidRPr="006E10A5">
              <w:rPr>
                <w:rFonts w:cs="Arial"/>
                <w:color w:val="000000"/>
                <w:sz w:val="20"/>
                <w:szCs w:val="20"/>
              </w:rPr>
              <w:t>Texto (CSV)</w:t>
            </w:r>
          </w:p>
        </w:tc>
      </w:tr>
      <w:tr w:rsidR="00CE5755" w:rsidRPr="00153785" w14:paraId="73D5EF28" w14:textId="77777777" w:rsidTr="004A3BA4">
        <w:trPr>
          <w:trHeight w:val="289"/>
        </w:trPr>
        <w:tc>
          <w:tcPr>
            <w:tcW w:w="2802" w:type="dxa"/>
            <w:tcBorders>
              <w:top w:val="single" w:sz="4" w:space="0" w:color="auto"/>
              <w:left w:val="single" w:sz="8" w:space="0" w:color="auto"/>
              <w:bottom w:val="single" w:sz="8" w:space="0" w:color="auto"/>
              <w:right w:val="single" w:sz="8" w:space="0" w:color="auto"/>
            </w:tcBorders>
            <w:shd w:val="clear" w:color="000000" w:fill="A6A6A6"/>
            <w:vAlign w:val="center"/>
          </w:tcPr>
          <w:p w14:paraId="2F8225CE"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Regras de nomenclatura</w:t>
            </w:r>
          </w:p>
        </w:tc>
        <w:tc>
          <w:tcPr>
            <w:tcW w:w="4877" w:type="dxa"/>
            <w:tcBorders>
              <w:top w:val="single" w:sz="4" w:space="0" w:color="auto"/>
              <w:left w:val="nil"/>
              <w:bottom w:val="single" w:sz="8" w:space="0" w:color="auto"/>
              <w:right w:val="single" w:sz="8" w:space="0" w:color="auto"/>
            </w:tcBorders>
            <w:shd w:val="clear" w:color="auto" w:fill="auto"/>
            <w:vAlign w:val="center"/>
          </w:tcPr>
          <w:p w14:paraId="2EF122EF" w14:textId="13F8E6B7" w:rsidR="00CE5755" w:rsidRPr="001A7E64" w:rsidRDefault="006E10A5" w:rsidP="00C01C97">
            <w:pPr>
              <w:rPr>
                <w:rFonts w:cs="Arial"/>
                <w:color w:val="000000"/>
                <w:sz w:val="20"/>
                <w:szCs w:val="20"/>
                <w:highlight w:val="yellow"/>
              </w:rPr>
            </w:pPr>
            <w:r w:rsidRPr="006E10A5">
              <w:rPr>
                <w:rFonts w:cs="Arial"/>
                <w:color w:val="000000"/>
                <w:sz w:val="20"/>
                <w:szCs w:val="20"/>
              </w:rPr>
              <w:t>B</w:t>
            </w:r>
            <w:r>
              <w:rPr>
                <w:rFonts w:cs="Arial"/>
                <w:color w:val="000000"/>
                <w:sz w:val="20"/>
                <w:szCs w:val="20"/>
              </w:rPr>
              <w:t>ASE_SINN_VM_DTH_PESSOA_YYYYMMDD.c</w:t>
            </w:r>
            <w:r w:rsidRPr="006E10A5">
              <w:rPr>
                <w:rFonts w:cs="Arial"/>
                <w:color w:val="000000"/>
                <w:sz w:val="20"/>
                <w:szCs w:val="20"/>
              </w:rPr>
              <w:t>sv</w:t>
            </w:r>
          </w:p>
        </w:tc>
      </w:tr>
      <w:tr w:rsidR="00CE5755" w:rsidRPr="00153785" w14:paraId="6A9318AB"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144C48B"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Exemplo de nome</w:t>
            </w:r>
          </w:p>
        </w:tc>
        <w:tc>
          <w:tcPr>
            <w:tcW w:w="4877" w:type="dxa"/>
            <w:tcBorders>
              <w:top w:val="nil"/>
              <w:left w:val="nil"/>
              <w:bottom w:val="single" w:sz="8" w:space="0" w:color="auto"/>
              <w:right w:val="single" w:sz="8" w:space="0" w:color="auto"/>
            </w:tcBorders>
            <w:shd w:val="clear" w:color="auto" w:fill="auto"/>
            <w:vAlign w:val="center"/>
          </w:tcPr>
          <w:p w14:paraId="763501CD" w14:textId="07E66543" w:rsidR="00CE5755" w:rsidRPr="001A7E64" w:rsidRDefault="006E10A5" w:rsidP="00C01C97">
            <w:pPr>
              <w:rPr>
                <w:rFonts w:cs="Arial"/>
                <w:color w:val="000000"/>
                <w:sz w:val="20"/>
                <w:szCs w:val="20"/>
                <w:highlight w:val="yellow"/>
              </w:rPr>
            </w:pPr>
            <w:r w:rsidRPr="006E10A5">
              <w:rPr>
                <w:rFonts w:cs="Arial"/>
                <w:color w:val="000000"/>
                <w:sz w:val="20"/>
                <w:szCs w:val="20"/>
              </w:rPr>
              <w:t>B</w:t>
            </w:r>
            <w:r>
              <w:rPr>
                <w:rFonts w:cs="Arial"/>
                <w:color w:val="000000"/>
                <w:sz w:val="20"/>
                <w:szCs w:val="20"/>
              </w:rPr>
              <w:t>ASE_SINN_VM_DTH_PESSOA_20171023.c</w:t>
            </w:r>
            <w:r w:rsidRPr="006E10A5">
              <w:rPr>
                <w:rFonts w:cs="Arial"/>
                <w:color w:val="000000"/>
                <w:sz w:val="20"/>
                <w:szCs w:val="20"/>
              </w:rPr>
              <w:t>sv</w:t>
            </w:r>
          </w:p>
        </w:tc>
      </w:tr>
      <w:tr w:rsidR="00CE5755" w:rsidRPr="00EA0337" w14:paraId="3FC5C1FB"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8265A6C"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Entrega de dados</w:t>
            </w:r>
          </w:p>
        </w:tc>
        <w:tc>
          <w:tcPr>
            <w:tcW w:w="4877" w:type="dxa"/>
            <w:tcBorders>
              <w:top w:val="nil"/>
              <w:left w:val="nil"/>
              <w:bottom w:val="single" w:sz="8" w:space="0" w:color="auto"/>
              <w:right w:val="single" w:sz="8" w:space="0" w:color="auto"/>
            </w:tcBorders>
            <w:shd w:val="clear" w:color="auto" w:fill="auto"/>
            <w:vAlign w:val="center"/>
          </w:tcPr>
          <w:p w14:paraId="6267B634" w14:textId="712DD54E" w:rsidR="00CE5755" w:rsidRPr="00EA0337" w:rsidRDefault="00CE5755" w:rsidP="00C01C97">
            <w:pPr>
              <w:rPr>
                <w:rFonts w:cs="Arial"/>
                <w:color w:val="000000"/>
                <w:sz w:val="20"/>
                <w:szCs w:val="20"/>
              </w:rPr>
            </w:pPr>
            <w:r w:rsidRPr="00EA0337">
              <w:rPr>
                <w:rFonts w:cs="Arial"/>
                <w:color w:val="000000"/>
                <w:sz w:val="20"/>
                <w:szCs w:val="20"/>
              </w:rPr>
              <w:t>${DIR_DADOS}/sinn/crm</w:t>
            </w:r>
            <w:r w:rsidR="00EA0337" w:rsidRPr="00EA0337">
              <w:rPr>
                <w:rFonts w:cs="Arial"/>
                <w:color w:val="000000"/>
                <w:sz w:val="20"/>
                <w:szCs w:val="20"/>
              </w:rPr>
              <w:t>/pessoa</w:t>
            </w:r>
            <w:r w:rsidRPr="00EA0337">
              <w:rPr>
                <w:rFonts w:cs="Arial"/>
                <w:color w:val="000000"/>
                <w:sz w:val="20"/>
                <w:szCs w:val="20"/>
              </w:rPr>
              <w:t>/in</w:t>
            </w:r>
          </w:p>
        </w:tc>
      </w:tr>
      <w:tr w:rsidR="00CE5755" w:rsidRPr="00153785" w14:paraId="3851FF3A"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0AF92E7"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Arquivos processados</w:t>
            </w:r>
          </w:p>
        </w:tc>
        <w:tc>
          <w:tcPr>
            <w:tcW w:w="4877" w:type="dxa"/>
            <w:tcBorders>
              <w:top w:val="nil"/>
              <w:left w:val="nil"/>
              <w:bottom w:val="single" w:sz="8" w:space="0" w:color="auto"/>
              <w:right w:val="single" w:sz="8" w:space="0" w:color="auto"/>
            </w:tcBorders>
            <w:shd w:val="clear" w:color="auto" w:fill="auto"/>
            <w:vAlign w:val="center"/>
          </w:tcPr>
          <w:p w14:paraId="0AA35DCC" w14:textId="459BCD91" w:rsidR="00CE5755" w:rsidRPr="00153785" w:rsidRDefault="00CE5755" w:rsidP="00C01C97">
            <w:pPr>
              <w:rPr>
                <w:rFonts w:cs="Arial"/>
                <w:color w:val="000000"/>
                <w:sz w:val="20"/>
                <w:szCs w:val="20"/>
              </w:rPr>
            </w:pPr>
            <w:r w:rsidRPr="00153785">
              <w:rPr>
                <w:rFonts w:cs="Arial"/>
                <w:color w:val="000000"/>
                <w:sz w:val="20"/>
                <w:szCs w:val="20"/>
              </w:rPr>
              <w:t>${DIR_DADOS}/sinn/</w:t>
            </w:r>
            <w:r>
              <w:rPr>
                <w:rFonts w:cs="Arial"/>
                <w:color w:val="000000"/>
                <w:sz w:val="20"/>
                <w:szCs w:val="20"/>
              </w:rPr>
              <w:t>crm</w:t>
            </w:r>
            <w:r w:rsidR="00EA0337" w:rsidRPr="00EA0337">
              <w:rPr>
                <w:rFonts w:cs="Arial"/>
                <w:color w:val="000000"/>
                <w:sz w:val="20"/>
                <w:szCs w:val="20"/>
              </w:rPr>
              <w:t>/pessoa</w:t>
            </w:r>
            <w:r w:rsidRPr="00153785">
              <w:rPr>
                <w:rFonts w:cs="Arial"/>
                <w:color w:val="000000"/>
                <w:sz w:val="20"/>
                <w:szCs w:val="20"/>
              </w:rPr>
              <w:t>/out</w:t>
            </w:r>
          </w:p>
        </w:tc>
      </w:tr>
      <w:tr w:rsidR="00CE5755" w:rsidRPr="00153785" w14:paraId="74B27AF6"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3CB91CAD"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Diretório Arquivos Erro</w:t>
            </w:r>
          </w:p>
        </w:tc>
        <w:tc>
          <w:tcPr>
            <w:tcW w:w="4877" w:type="dxa"/>
            <w:tcBorders>
              <w:top w:val="nil"/>
              <w:left w:val="nil"/>
              <w:bottom w:val="single" w:sz="8" w:space="0" w:color="auto"/>
              <w:right w:val="single" w:sz="8" w:space="0" w:color="auto"/>
            </w:tcBorders>
            <w:shd w:val="clear" w:color="auto" w:fill="auto"/>
            <w:vAlign w:val="center"/>
          </w:tcPr>
          <w:p w14:paraId="248DF310" w14:textId="6628DC5B" w:rsidR="00CE5755" w:rsidRPr="00160D1D" w:rsidRDefault="00CE5755" w:rsidP="00C01C97">
            <w:pPr>
              <w:rPr>
                <w:rFonts w:cs="Arial"/>
                <w:color w:val="000000"/>
                <w:sz w:val="20"/>
                <w:szCs w:val="20"/>
              </w:rPr>
            </w:pPr>
            <w:r w:rsidRPr="00160D1D">
              <w:rPr>
                <w:rFonts w:cs="Arial"/>
                <w:color w:val="000000"/>
                <w:sz w:val="20"/>
                <w:szCs w:val="20"/>
              </w:rPr>
              <w:t>${DIR_DADOS}/sinn/crm</w:t>
            </w:r>
            <w:r w:rsidR="00EA0337" w:rsidRPr="00160D1D">
              <w:rPr>
                <w:rFonts w:cs="Arial"/>
                <w:color w:val="000000"/>
                <w:sz w:val="20"/>
                <w:szCs w:val="20"/>
              </w:rPr>
              <w:t>/pessoa</w:t>
            </w:r>
            <w:r w:rsidRPr="00160D1D">
              <w:rPr>
                <w:rFonts w:cs="Arial"/>
                <w:color w:val="000000"/>
                <w:sz w:val="20"/>
                <w:szCs w:val="20"/>
              </w:rPr>
              <w:t>/err</w:t>
            </w:r>
          </w:p>
        </w:tc>
      </w:tr>
      <w:tr w:rsidR="00CE5755" w:rsidRPr="00153785" w14:paraId="6406350B"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E241A83"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Frequência, volume</w:t>
            </w:r>
          </w:p>
        </w:tc>
        <w:tc>
          <w:tcPr>
            <w:tcW w:w="4877" w:type="dxa"/>
            <w:tcBorders>
              <w:top w:val="nil"/>
              <w:left w:val="nil"/>
              <w:bottom w:val="single" w:sz="8" w:space="0" w:color="auto"/>
              <w:right w:val="single" w:sz="8" w:space="0" w:color="auto"/>
            </w:tcBorders>
            <w:shd w:val="clear" w:color="auto" w:fill="auto"/>
            <w:vAlign w:val="center"/>
          </w:tcPr>
          <w:p w14:paraId="4A1A0A33" w14:textId="3371265A" w:rsidR="00CE5755" w:rsidRPr="00160D1D" w:rsidRDefault="00160D1D" w:rsidP="00C01C97">
            <w:pPr>
              <w:rPr>
                <w:rFonts w:cs="Arial"/>
                <w:color w:val="000000"/>
                <w:sz w:val="20"/>
                <w:szCs w:val="20"/>
              </w:rPr>
            </w:pPr>
            <w:r w:rsidRPr="00160D1D">
              <w:rPr>
                <w:rFonts w:cs="Arial"/>
                <w:color w:val="000000"/>
                <w:sz w:val="20"/>
                <w:szCs w:val="20"/>
              </w:rPr>
              <w:t>Diário</w:t>
            </w:r>
          </w:p>
        </w:tc>
      </w:tr>
      <w:tr w:rsidR="00CE5755" w:rsidRPr="00153785" w14:paraId="3755C567"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5D2DE420"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Arquivo comprimido/formato</w:t>
            </w:r>
          </w:p>
        </w:tc>
        <w:tc>
          <w:tcPr>
            <w:tcW w:w="4877" w:type="dxa"/>
            <w:tcBorders>
              <w:top w:val="nil"/>
              <w:left w:val="nil"/>
              <w:bottom w:val="single" w:sz="8" w:space="0" w:color="auto"/>
              <w:right w:val="single" w:sz="8" w:space="0" w:color="auto"/>
            </w:tcBorders>
            <w:shd w:val="clear" w:color="auto" w:fill="auto"/>
            <w:vAlign w:val="center"/>
          </w:tcPr>
          <w:p w14:paraId="44958680" w14:textId="77777777" w:rsidR="00CE5755" w:rsidRPr="00160D1D" w:rsidRDefault="00CE5755" w:rsidP="00C01C97">
            <w:pPr>
              <w:rPr>
                <w:rFonts w:cs="Arial"/>
                <w:color w:val="000000"/>
                <w:sz w:val="20"/>
                <w:szCs w:val="20"/>
              </w:rPr>
            </w:pPr>
            <w:r w:rsidRPr="00160D1D">
              <w:rPr>
                <w:rFonts w:cs="Arial"/>
                <w:color w:val="000000"/>
                <w:sz w:val="20"/>
                <w:szCs w:val="20"/>
              </w:rPr>
              <w:t>Não</w:t>
            </w:r>
          </w:p>
        </w:tc>
      </w:tr>
      <w:tr w:rsidR="00CE5755" w:rsidRPr="00153785" w14:paraId="55EDBC34"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082BF48"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 xml:space="preserve">Delimitador </w:t>
            </w:r>
          </w:p>
        </w:tc>
        <w:tc>
          <w:tcPr>
            <w:tcW w:w="4877" w:type="dxa"/>
            <w:tcBorders>
              <w:top w:val="nil"/>
              <w:left w:val="nil"/>
              <w:bottom w:val="single" w:sz="8" w:space="0" w:color="auto"/>
              <w:right w:val="single" w:sz="8" w:space="0" w:color="auto"/>
            </w:tcBorders>
            <w:shd w:val="clear" w:color="auto" w:fill="auto"/>
            <w:vAlign w:val="center"/>
          </w:tcPr>
          <w:p w14:paraId="62F11634" w14:textId="77777777" w:rsidR="00CE5755" w:rsidRPr="00160D1D" w:rsidRDefault="00CE5755" w:rsidP="00C01C97">
            <w:pPr>
              <w:rPr>
                <w:rFonts w:cs="Arial"/>
                <w:color w:val="000000"/>
                <w:sz w:val="20"/>
                <w:szCs w:val="20"/>
              </w:rPr>
            </w:pPr>
            <w:r w:rsidRPr="00160D1D">
              <w:rPr>
                <w:rFonts w:cs="Arial"/>
                <w:color w:val="000000"/>
                <w:sz w:val="20"/>
                <w:szCs w:val="20"/>
              </w:rPr>
              <w:t>Ponto e vírgula encapsulado por aspas duplas</w:t>
            </w:r>
          </w:p>
        </w:tc>
      </w:tr>
      <w:tr w:rsidR="00CE5755" w:rsidRPr="00153785" w14:paraId="706F0631"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1C5A05A3" w14:textId="77777777" w:rsidR="00CE5755" w:rsidRPr="00153785" w:rsidRDefault="00CE5755" w:rsidP="00C01C97">
            <w:pPr>
              <w:jc w:val="right"/>
              <w:rPr>
                <w:rFonts w:cs="Arial"/>
                <w:b/>
                <w:bCs/>
                <w:color w:val="000000"/>
                <w:sz w:val="20"/>
                <w:szCs w:val="20"/>
              </w:rPr>
            </w:pPr>
            <w:r w:rsidRPr="00153785">
              <w:rPr>
                <w:rFonts w:cs="Arial"/>
                <w:b/>
                <w:bCs/>
                <w:color w:val="000000"/>
                <w:sz w:val="20"/>
                <w:szCs w:val="20"/>
              </w:rPr>
              <w:t xml:space="preserve">Outra Restrições </w:t>
            </w:r>
          </w:p>
        </w:tc>
        <w:tc>
          <w:tcPr>
            <w:tcW w:w="4877" w:type="dxa"/>
            <w:tcBorders>
              <w:top w:val="nil"/>
              <w:left w:val="nil"/>
              <w:bottom w:val="single" w:sz="8" w:space="0" w:color="auto"/>
              <w:right w:val="single" w:sz="8" w:space="0" w:color="auto"/>
            </w:tcBorders>
            <w:shd w:val="clear" w:color="auto" w:fill="auto"/>
            <w:vAlign w:val="center"/>
          </w:tcPr>
          <w:p w14:paraId="44970386" w14:textId="677403F7" w:rsidR="00CE5755" w:rsidRPr="00160D1D" w:rsidRDefault="00323927" w:rsidP="00C01C97">
            <w:pPr>
              <w:rPr>
                <w:rFonts w:cs="Arial"/>
                <w:color w:val="000000"/>
                <w:sz w:val="20"/>
                <w:szCs w:val="20"/>
              </w:rPr>
            </w:pPr>
            <w:r w:rsidRPr="00160D1D">
              <w:rPr>
                <w:rFonts w:ascii="Calibri" w:hAnsi="Calibri" w:cs="Calibri"/>
                <w:color w:val="000000"/>
                <w:sz w:val="22"/>
                <w:szCs w:val="22"/>
              </w:rPr>
              <w:t>Chave entre Pessoas / Contrato “ID_PESSOA”</w:t>
            </w:r>
          </w:p>
        </w:tc>
      </w:tr>
      <w:tr w:rsidR="00CE5755" w:rsidRPr="00153785" w14:paraId="2AF8F0F8"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6E4D6FD2" w14:textId="77777777" w:rsidR="00CE5755" w:rsidRPr="00153785" w:rsidRDefault="00CE5755" w:rsidP="00C01C97">
            <w:pPr>
              <w:jc w:val="right"/>
              <w:rPr>
                <w:rFonts w:cs="Arial"/>
                <w:b/>
                <w:bCs/>
                <w:color w:val="000000"/>
                <w:sz w:val="20"/>
                <w:szCs w:val="20"/>
              </w:rPr>
            </w:pPr>
            <w:r>
              <w:rPr>
                <w:rFonts w:cs="Arial"/>
                <w:b/>
                <w:bCs/>
                <w:color w:val="000000"/>
                <w:sz w:val="20"/>
                <w:szCs w:val="20"/>
              </w:rPr>
              <w:t>Chave do arquivo</w:t>
            </w:r>
          </w:p>
        </w:tc>
        <w:tc>
          <w:tcPr>
            <w:tcW w:w="4877" w:type="dxa"/>
            <w:tcBorders>
              <w:top w:val="nil"/>
              <w:left w:val="nil"/>
              <w:bottom w:val="single" w:sz="8" w:space="0" w:color="auto"/>
              <w:right w:val="single" w:sz="8" w:space="0" w:color="auto"/>
            </w:tcBorders>
            <w:shd w:val="clear" w:color="auto" w:fill="auto"/>
            <w:vAlign w:val="center"/>
          </w:tcPr>
          <w:p w14:paraId="2BC7CC64" w14:textId="23B1A990" w:rsidR="00CE5755" w:rsidRPr="00160D1D" w:rsidRDefault="00160D1D" w:rsidP="00C01C97">
            <w:pPr>
              <w:rPr>
                <w:rFonts w:cs="Arial"/>
                <w:color w:val="000000"/>
                <w:sz w:val="20"/>
                <w:szCs w:val="20"/>
              </w:rPr>
            </w:pPr>
            <w:r w:rsidRPr="00160D1D">
              <w:rPr>
                <w:rFonts w:cs="Arial"/>
                <w:color w:val="000000"/>
                <w:sz w:val="20"/>
                <w:szCs w:val="20"/>
              </w:rPr>
              <w:t>ID_PESSOA</w:t>
            </w:r>
          </w:p>
        </w:tc>
      </w:tr>
      <w:tr w:rsidR="00CE5755" w:rsidRPr="00153785" w14:paraId="57D3DAE6"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2B412F5D" w14:textId="77777777" w:rsidR="00CE5755" w:rsidRDefault="00CE5755" w:rsidP="00C01C97">
            <w:pPr>
              <w:jc w:val="right"/>
              <w:rPr>
                <w:rFonts w:cs="Arial"/>
                <w:b/>
                <w:bCs/>
                <w:color w:val="000000"/>
                <w:sz w:val="20"/>
                <w:szCs w:val="20"/>
              </w:rPr>
            </w:pPr>
            <w:r>
              <w:rPr>
                <w:rFonts w:cs="Arial"/>
                <w:b/>
                <w:bCs/>
                <w:color w:val="000000"/>
                <w:sz w:val="20"/>
                <w:szCs w:val="20"/>
              </w:rPr>
              <w:t>Retenção</w:t>
            </w:r>
          </w:p>
        </w:tc>
        <w:tc>
          <w:tcPr>
            <w:tcW w:w="4877" w:type="dxa"/>
            <w:tcBorders>
              <w:top w:val="nil"/>
              <w:left w:val="nil"/>
              <w:bottom w:val="single" w:sz="8" w:space="0" w:color="auto"/>
              <w:right w:val="single" w:sz="8" w:space="0" w:color="auto"/>
            </w:tcBorders>
            <w:shd w:val="clear" w:color="auto" w:fill="auto"/>
            <w:vAlign w:val="center"/>
          </w:tcPr>
          <w:p w14:paraId="7EC2D162" w14:textId="71C2CA28" w:rsidR="00CE5755" w:rsidRPr="00160D1D" w:rsidRDefault="00CE5755" w:rsidP="00C01C97">
            <w:pPr>
              <w:rPr>
                <w:color w:val="FF0000"/>
                <w:sz w:val="22"/>
                <w:szCs w:val="22"/>
              </w:rPr>
            </w:pPr>
          </w:p>
          <w:p w14:paraId="12E78B33" w14:textId="77777777" w:rsidR="00CE5755" w:rsidRPr="00160D1D" w:rsidRDefault="00CE5755" w:rsidP="00C01C97">
            <w:pPr>
              <w:rPr>
                <w:rFonts w:cs="Arial"/>
                <w:color w:val="000000"/>
                <w:sz w:val="20"/>
                <w:szCs w:val="20"/>
              </w:rPr>
            </w:pPr>
          </w:p>
        </w:tc>
      </w:tr>
      <w:tr w:rsidR="00CE5755" w:rsidRPr="00153785" w14:paraId="7A9C813C" w14:textId="77777777" w:rsidTr="004A3BA4">
        <w:trPr>
          <w:trHeight w:val="289"/>
        </w:trPr>
        <w:tc>
          <w:tcPr>
            <w:tcW w:w="2802" w:type="dxa"/>
            <w:tcBorders>
              <w:top w:val="nil"/>
              <w:left w:val="single" w:sz="8" w:space="0" w:color="auto"/>
              <w:bottom w:val="single" w:sz="8" w:space="0" w:color="auto"/>
              <w:right w:val="single" w:sz="8" w:space="0" w:color="auto"/>
            </w:tcBorders>
            <w:shd w:val="clear" w:color="000000" w:fill="A6A6A6"/>
            <w:vAlign w:val="center"/>
          </w:tcPr>
          <w:p w14:paraId="75818C4F" w14:textId="77777777" w:rsidR="00CE5755" w:rsidRPr="00153785" w:rsidRDefault="00CE5755" w:rsidP="00C01C97">
            <w:pPr>
              <w:jc w:val="right"/>
              <w:rPr>
                <w:rFonts w:cs="Arial"/>
                <w:b/>
                <w:bCs/>
                <w:color w:val="000000"/>
                <w:sz w:val="20"/>
                <w:szCs w:val="20"/>
              </w:rPr>
            </w:pPr>
            <w:r>
              <w:rPr>
                <w:rFonts w:cs="Arial"/>
                <w:b/>
                <w:bCs/>
                <w:color w:val="000000"/>
                <w:sz w:val="20"/>
                <w:szCs w:val="20"/>
              </w:rPr>
              <w:t>Forma de carregamento</w:t>
            </w:r>
          </w:p>
        </w:tc>
        <w:tc>
          <w:tcPr>
            <w:tcW w:w="4877" w:type="dxa"/>
            <w:tcBorders>
              <w:top w:val="nil"/>
              <w:left w:val="nil"/>
              <w:bottom w:val="single" w:sz="8" w:space="0" w:color="auto"/>
              <w:right w:val="single" w:sz="8" w:space="0" w:color="auto"/>
            </w:tcBorders>
            <w:shd w:val="clear" w:color="auto" w:fill="auto"/>
            <w:vAlign w:val="center"/>
          </w:tcPr>
          <w:p w14:paraId="05F09BFA" w14:textId="19C77EC5" w:rsidR="00CE5755" w:rsidRPr="00160D1D" w:rsidRDefault="00160D1D" w:rsidP="00C01C97">
            <w:pPr>
              <w:rPr>
                <w:rFonts w:cs="Arial"/>
                <w:color w:val="000000"/>
                <w:sz w:val="20"/>
                <w:szCs w:val="20"/>
              </w:rPr>
            </w:pPr>
            <w:r w:rsidRPr="00160D1D">
              <w:rPr>
                <w:rFonts w:cs="Arial"/>
                <w:color w:val="000000"/>
                <w:sz w:val="20"/>
                <w:szCs w:val="20"/>
              </w:rPr>
              <w:t>Full</w:t>
            </w:r>
          </w:p>
        </w:tc>
      </w:tr>
    </w:tbl>
    <w:p w14:paraId="6116DC92" w14:textId="77777777" w:rsidR="00CE5755" w:rsidRDefault="00CE5755" w:rsidP="00C01C97">
      <w:pPr>
        <w:ind w:left="720"/>
        <w:rPr>
          <w:rFonts w:cs="Arial"/>
          <w:sz w:val="20"/>
          <w:szCs w:val="20"/>
        </w:rPr>
      </w:pPr>
    </w:p>
    <w:p w14:paraId="11F32181" w14:textId="77777777" w:rsidR="004F599D" w:rsidRPr="00153785" w:rsidRDefault="004F599D" w:rsidP="00C01C97">
      <w:pPr>
        <w:rPr>
          <w:rFonts w:cs="Arial"/>
        </w:rPr>
      </w:pPr>
    </w:p>
    <w:p w14:paraId="3759045E" w14:textId="77777777" w:rsidR="004F599D" w:rsidRPr="00B66578" w:rsidRDefault="004F599D" w:rsidP="00C01C97">
      <w:pPr>
        <w:pStyle w:val="Heading5"/>
      </w:pPr>
      <w:r w:rsidRPr="00B66578">
        <w:t>Layout do arquivo</w:t>
      </w:r>
    </w:p>
    <w:p w14:paraId="6D094DF5" w14:textId="77777777" w:rsidR="004F599D" w:rsidRDefault="004F599D" w:rsidP="00C01C97">
      <w:pPr>
        <w:rPr>
          <w:rFonts w:cs="Arial"/>
          <w:b/>
          <w:color w:val="000000"/>
          <w:sz w:val="20"/>
          <w:szCs w:val="20"/>
        </w:rPr>
      </w:pPr>
    </w:p>
    <w:tbl>
      <w:tblPr>
        <w:tblW w:w="5000" w:type="pct"/>
        <w:tblCellMar>
          <w:left w:w="70" w:type="dxa"/>
          <w:right w:w="70" w:type="dxa"/>
        </w:tblCellMar>
        <w:tblLook w:val="04A0" w:firstRow="1" w:lastRow="0" w:firstColumn="1" w:lastColumn="0" w:noHBand="0" w:noVBand="1"/>
      </w:tblPr>
      <w:tblGrid>
        <w:gridCol w:w="4673"/>
        <w:gridCol w:w="2391"/>
        <w:gridCol w:w="3132"/>
      </w:tblGrid>
      <w:tr w:rsidR="00C06F35" w14:paraId="51DE6D99" w14:textId="77777777" w:rsidTr="00F8154A">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808080"/>
            <w:noWrap/>
            <w:vAlign w:val="bottom"/>
            <w:hideMark/>
          </w:tcPr>
          <w:p w14:paraId="1DF4C2B5" w14:textId="77777777" w:rsidR="00C06F35" w:rsidRDefault="00C06F35" w:rsidP="00C01C97">
            <w:pPr>
              <w:jc w:val="center"/>
              <w:rPr>
                <w:rFonts w:cs="Arial"/>
                <w:b/>
                <w:bCs/>
                <w:color w:val="000000"/>
                <w:sz w:val="20"/>
                <w:szCs w:val="20"/>
              </w:rPr>
            </w:pPr>
            <w:r>
              <w:rPr>
                <w:rFonts w:cs="Arial"/>
                <w:b/>
                <w:bCs/>
                <w:color w:val="000000"/>
                <w:sz w:val="20"/>
                <w:szCs w:val="20"/>
              </w:rPr>
              <w:t>CONTRATO</w:t>
            </w:r>
          </w:p>
        </w:tc>
      </w:tr>
      <w:tr w:rsidR="00C06F35" w14:paraId="642F8845" w14:textId="77777777" w:rsidTr="004130E9">
        <w:trPr>
          <w:trHeight w:val="300"/>
        </w:trPr>
        <w:tc>
          <w:tcPr>
            <w:tcW w:w="2292" w:type="pct"/>
            <w:tcBorders>
              <w:top w:val="nil"/>
              <w:left w:val="single" w:sz="4" w:space="0" w:color="auto"/>
              <w:bottom w:val="single" w:sz="4" w:space="0" w:color="auto"/>
              <w:right w:val="single" w:sz="4" w:space="0" w:color="auto"/>
            </w:tcBorders>
            <w:shd w:val="clear" w:color="000000" w:fill="808080"/>
            <w:noWrap/>
            <w:vAlign w:val="bottom"/>
            <w:hideMark/>
          </w:tcPr>
          <w:p w14:paraId="5D1F6A3C" w14:textId="77777777" w:rsidR="00C06F35" w:rsidRPr="004130E9" w:rsidRDefault="00C06F35" w:rsidP="00C01C97">
            <w:pPr>
              <w:rPr>
                <w:rFonts w:ascii="Calibri" w:hAnsi="Calibri" w:cs="Calibri"/>
                <w:b/>
                <w:color w:val="000000"/>
                <w:sz w:val="22"/>
                <w:szCs w:val="22"/>
              </w:rPr>
            </w:pPr>
            <w:r w:rsidRPr="004130E9">
              <w:rPr>
                <w:rFonts w:ascii="Calibri" w:hAnsi="Calibri" w:cs="Calibri"/>
                <w:b/>
                <w:color w:val="000000"/>
                <w:sz w:val="22"/>
                <w:szCs w:val="22"/>
              </w:rPr>
              <w:t>Campo</w:t>
            </w:r>
          </w:p>
        </w:tc>
        <w:tc>
          <w:tcPr>
            <w:tcW w:w="1173" w:type="pct"/>
            <w:tcBorders>
              <w:top w:val="nil"/>
              <w:left w:val="nil"/>
              <w:bottom w:val="single" w:sz="4" w:space="0" w:color="auto"/>
              <w:right w:val="single" w:sz="4" w:space="0" w:color="auto"/>
            </w:tcBorders>
            <w:shd w:val="clear" w:color="000000" w:fill="808080"/>
            <w:noWrap/>
            <w:vAlign w:val="bottom"/>
            <w:hideMark/>
          </w:tcPr>
          <w:p w14:paraId="193B6FF8" w14:textId="77777777" w:rsidR="00C06F35" w:rsidRPr="004130E9" w:rsidRDefault="00C06F35" w:rsidP="00C01C97">
            <w:pPr>
              <w:rPr>
                <w:rFonts w:ascii="Calibri" w:hAnsi="Calibri" w:cs="Calibri"/>
                <w:b/>
                <w:color w:val="000000"/>
                <w:sz w:val="22"/>
                <w:szCs w:val="22"/>
              </w:rPr>
            </w:pPr>
            <w:r w:rsidRPr="004130E9">
              <w:rPr>
                <w:rFonts w:ascii="Calibri" w:hAnsi="Calibri" w:cs="Calibri"/>
                <w:b/>
                <w:color w:val="000000"/>
                <w:sz w:val="22"/>
                <w:szCs w:val="22"/>
              </w:rPr>
              <w:t>Descrição</w:t>
            </w:r>
          </w:p>
        </w:tc>
        <w:tc>
          <w:tcPr>
            <w:tcW w:w="1536" w:type="pct"/>
            <w:tcBorders>
              <w:top w:val="nil"/>
              <w:left w:val="nil"/>
              <w:bottom w:val="single" w:sz="4" w:space="0" w:color="auto"/>
              <w:right w:val="single" w:sz="4" w:space="0" w:color="auto"/>
            </w:tcBorders>
            <w:shd w:val="clear" w:color="000000" w:fill="808080"/>
            <w:noWrap/>
            <w:vAlign w:val="bottom"/>
            <w:hideMark/>
          </w:tcPr>
          <w:p w14:paraId="18432D5A" w14:textId="77777777" w:rsidR="00C06F35" w:rsidRPr="004130E9" w:rsidRDefault="00C06F35" w:rsidP="00C01C97">
            <w:pPr>
              <w:rPr>
                <w:rFonts w:ascii="Calibri" w:hAnsi="Calibri" w:cs="Calibri"/>
                <w:b/>
                <w:color w:val="000000"/>
                <w:sz w:val="22"/>
                <w:szCs w:val="22"/>
              </w:rPr>
            </w:pPr>
            <w:r w:rsidRPr="004130E9">
              <w:rPr>
                <w:rFonts w:ascii="Calibri" w:hAnsi="Calibri" w:cs="Calibri"/>
                <w:b/>
                <w:color w:val="000000"/>
                <w:sz w:val="22"/>
                <w:szCs w:val="22"/>
              </w:rPr>
              <w:t>Exemplo</w:t>
            </w:r>
          </w:p>
        </w:tc>
      </w:tr>
      <w:tr w:rsidR="00C06F35" w14:paraId="1749E732"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E8BB036" w14:textId="58671CA2" w:rsidR="00C06F35" w:rsidRDefault="00C06F35" w:rsidP="00C01C97">
            <w:pPr>
              <w:rPr>
                <w:rFonts w:ascii="Calibri" w:hAnsi="Calibri" w:cs="Calibri"/>
                <w:color w:val="000000"/>
                <w:sz w:val="22"/>
                <w:szCs w:val="22"/>
              </w:rPr>
            </w:pPr>
            <w:r>
              <w:rPr>
                <w:rFonts w:ascii="Calibri" w:hAnsi="Calibri" w:cs="Calibri"/>
                <w:color w:val="000000"/>
                <w:sz w:val="22"/>
                <w:szCs w:val="22"/>
              </w:rPr>
              <w:t>ID_CONTRATO</w:t>
            </w:r>
          </w:p>
        </w:tc>
        <w:tc>
          <w:tcPr>
            <w:tcW w:w="1173" w:type="pct"/>
            <w:tcBorders>
              <w:top w:val="nil"/>
              <w:left w:val="nil"/>
              <w:bottom w:val="single" w:sz="4" w:space="0" w:color="auto"/>
              <w:right w:val="single" w:sz="4" w:space="0" w:color="auto"/>
            </w:tcBorders>
            <w:shd w:val="clear" w:color="auto" w:fill="auto"/>
            <w:noWrap/>
            <w:vAlign w:val="bottom"/>
            <w:hideMark/>
          </w:tcPr>
          <w:p w14:paraId="1FF3C5B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65F58706" w14:textId="77777777" w:rsidR="00C06F35" w:rsidRDefault="00C06F35" w:rsidP="009E2EB1">
            <w:pPr>
              <w:jc w:val="left"/>
              <w:rPr>
                <w:rFonts w:ascii="Calibri" w:hAnsi="Calibri" w:cs="Calibri"/>
                <w:color w:val="000000"/>
                <w:sz w:val="22"/>
                <w:szCs w:val="22"/>
              </w:rPr>
            </w:pPr>
            <w:r>
              <w:rPr>
                <w:rFonts w:ascii="Calibri" w:hAnsi="Calibri" w:cs="Calibri"/>
                <w:color w:val="000000"/>
                <w:sz w:val="22"/>
                <w:szCs w:val="22"/>
              </w:rPr>
              <w:t>31415688758</w:t>
            </w:r>
          </w:p>
        </w:tc>
      </w:tr>
      <w:tr w:rsidR="00C06F35" w14:paraId="6B9E6385"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9371FDE" w14:textId="06C26439" w:rsidR="00C06F35" w:rsidRDefault="00C06F35" w:rsidP="00C01C97">
            <w:pPr>
              <w:rPr>
                <w:rFonts w:ascii="Calibri" w:hAnsi="Calibri" w:cs="Calibri"/>
                <w:color w:val="000000"/>
                <w:sz w:val="22"/>
                <w:szCs w:val="22"/>
              </w:rPr>
            </w:pPr>
            <w:r>
              <w:rPr>
                <w:rFonts w:ascii="Calibri" w:hAnsi="Calibri" w:cs="Calibri"/>
                <w:color w:val="000000"/>
                <w:sz w:val="22"/>
                <w:szCs w:val="22"/>
              </w:rPr>
              <w:t>NUMERO_CONTRATO</w:t>
            </w:r>
          </w:p>
        </w:tc>
        <w:tc>
          <w:tcPr>
            <w:tcW w:w="1173" w:type="pct"/>
            <w:tcBorders>
              <w:top w:val="nil"/>
              <w:left w:val="nil"/>
              <w:bottom w:val="single" w:sz="4" w:space="0" w:color="auto"/>
              <w:right w:val="single" w:sz="4" w:space="0" w:color="auto"/>
            </w:tcBorders>
            <w:shd w:val="clear" w:color="auto" w:fill="auto"/>
            <w:noWrap/>
            <w:vAlign w:val="bottom"/>
            <w:hideMark/>
          </w:tcPr>
          <w:p w14:paraId="22CE2BB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A6EE6F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29398830</w:t>
            </w:r>
          </w:p>
        </w:tc>
      </w:tr>
      <w:tr w:rsidR="00C06F35" w14:paraId="2B7B0256"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65CD975" w14:textId="6A8B8B5D" w:rsidR="00C06F35" w:rsidRDefault="00C06F35" w:rsidP="00C01C97">
            <w:pPr>
              <w:rPr>
                <w:rFonts w:ascii="Calibri" w:hAnsi="Calibri" w:cs="Calibri"/>
                <w:color w:val="000000"/>
                <w:sz w:val="22"/>
                <w:szCs w:val="22"/>
              </w:rPr>
            </w:pPr>
            <w:r>
              <w:rPr>
                <w:rFonts w:ascii="Calibri" w:hAnsi="Calibri" w:cs="Calibri"/>
                <w:color w:val="000000"/>
                <w:sz w:val="22"/>
                <w:szCs w:val="22"/>
              </w:rPr>
              <w:t>ID_PESSOA</w:t>
            </w:r>
          </w:p>
        </w:tc>
        <w:tc>
          <w:tcPr>
            <w:tcW w:w="1173" w:type="pct"/>
            <w:tcBorders>
              <w:top w:val="nil"/>
              <w:left w:val="nil"/>
              <w:bottom w:val="single" w:sz="4" w:space="0" w:color="auto"/>
              <w:right w:val="single" w:sz="4" w:space="0" w:color="auto"/>
            </w:tcBorders>
            <w:shd w:val="clear" w:color="auto" w:fill="auto"/>
            <w:noWrap/>
            <w:vAlign w:val="bottom"/>
            <w:hideMark/>
          </w:tcPr>
          <w:p w14:paraId="230F25F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17301AA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31415688754</w:t>
            </w:r>
          </w:p>
        </w:tc>
      </w:tr>
      <w:tr w:rsidR="00C06F35" w14:paraId="4B30CC01"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9156147" w14:textId="066E5285" w:rsidR="00C06F35" w:rsidRDefault="00C06F35" w:rsidP="00C01C97">
            <w:pPr>
              <w:rPr>
                <w:rFonts w:ascii="Calibri" w:hAnsi="Calibri" w:cs="Calibri"/>
                <w:color w:val="000000"/>
                <w:sz w:val="22"/>
                <w:szCs w:val="22"/>
              </w:rPr>
            </w:pPr>
            <w:r>
              <w:rPr>
                <w:rFonts w:ascii="Calibri" w:hAnsi="Calibri" w:cs="Calibri"/>
                <w:color w:val="000000"/>
                <w:sz w:val="22"/>
                <w:szCs w:val="22"/>
              </w:rPr>
              <w:t>TIPO_CONTRATO</w:t>
            </w:r>
          </w:p>
        </w:tc>
        <w:tc>
          <w:tcPr>
            <w:tcW w:w="1173" w:type="pct"/>
            <w:tcBorders>
              <w:top w:val="nil"/>
              <w:left w:val="nil"/>
              <w:bottom w:val="single" w:sz="4" w:space="0" w:color="auto"/>
              <w:right w:val="single" w:sz="4" w:space="0" w:color="auto"/>
            </w:tcBorders>
            <w:shd w:val="clear" w:color="auto" w:fill="auto"/>
            <w:noWrap/>
            <w:vAlign w:val="bottom"/>
            <w:hideMark/>
          </w:tcPr>
          <w:p w14:paraId="3441B7F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83A2F2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NORMAL DTH</w:t>
            </w:r>
          </w:p>
        </w:tc>
      </w:tr>
      <w:tr w:rsidR="00C06F35" w14:paraId="6D20DC81"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A0F2977" w14:textId="516062BA" w:rsidR="00C06F35" w:rsidRDefault="00C06F35" w:rsidP="00C01C97">
            <w:pPr>
              <w:rPr>
                <w:rFonts w:ascii="Calibri" w:hAnsi="Calibri" w:cs="Calibri"/>
                <w:color w:val="000000"/>
                <w:sz w:val="22"/>
                <w:szCs w:val="22"/>
              </w:rPr>
            </w:pPr>
            <w:r>
              <w:rPr>
                <w:rFonts w:ascii="Calibri" w:hAnsi="Calibri" w:cs="Calibri"/>
                <w:color w:val="000000"/>
                <w:sz w:val="22"/>
                <w:szCs w:val="22"/>
              </w:rPr>
              <w:t>STATUS_CONTRATO</w:t>
            </w:r>
          </w:p>
        </w:tc>
        <w:tc>
          <w:tcPr>
            <w:tcW w:w="1173" w:type="pct"/>
            <w:tcBorders>
              <w:top w:val="nil"/>
              <w:left w:val="nil"/>
              <w:bottom w:val="single" w:sz="4" w:space="0" w:color="auto"/>
              <w:right w:val="single" w:sz="4" w:space="0" w:color="auto"/>
            </w:tcBorders>
            <w:shd w:val="clear" w:color="auto" w:fill="auto"/>
            <w:noWrap/>
            <w:vAlign w:val="bottom"/>
            <w:hideMark/>
          </w:tcPr>
          <w:p w14:paraId="22B691A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0FF4C59"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HABILITADO</w:t>
            </w:r>
          </w:p>
        </w:tc>
      </w:tr>
      <w:tr w:rsidR="00C06F35" w14:paraId="4AB8190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0B82977" w14:textId="79B84C10" w:rsidR="00C06F35" w:rsidRDefault="00C06F35" w:rsidP="00C01C97">
            <w:pPr>
              <w:rPr>
                <w:rFonts w:ascii="Calibri" w:hAnsi="Calibri" w:cs="Calibri"/>
                <w:color w:val="000000"/>
                <w:sz w:val="22"/>
                <w:szCs w:val="22"/>
              </w:rPr>
            </w:pPr>
            <w:r>
              <w:rPr>
                <w:rFonts w:ascii="Calibri" w:hAnsi="Calibri" w:cs="Calibri"/>
                <w:color w:val="000000"/>
                <w:sz w:val="22"/>
                <w:szCs w:val="22"/>
              </w:rPr>
              <w:t>VENCIMENTO_MENSALIDADE</w:t>
            </w:r>
          </w:p>
        </w:tc>
        <w:tc>
          <w:tcPr>
            <w:tcW w:w="1173" w:type="pct"/>
            <w:tcBorders>
              <w:top w:val="nil"/>
              <w:left w:val="nil"/>
              <w:bottom w:val="single" w:sz="4" w:space="0" w:color="auto"/>
              <w:right w:val="single" w:sz="4" w:space="0" w:color="auto"/>
            </w:tcBorders>
            <w:shd w:val="clear" w:color="auto" w:fill="auto"/>
            <w:noWrap/>
            <w:vAlign w:val="bottom"/>
            <w:hideMark/>
          </w:tcPr>
          <w:p w14:paraId="541B839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3E93E4A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11</w:t>
            </w:r>
          </w:p>
        </w:tc>
      </w:tr>
      <w:tr w:rsidR="00C06F35" w14:paraId="4A57FC2C"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13A64359" w14:textId="2E4B017E" w:rsidR="00C06F35" w:rsidRDefault="00C06F35" w:rsidP="00C01C97">
            <w:pPr>
              <w:rPr>
                <w:rFonts w:ascii="Calibri" w:hAnsi="Calibri" w:cs="Calibri"/>
                <w:color w:val="000000"/>
                <w:sz w:val="22"/>
                <w:szCs w:val="22"/>
              </w:rPr>
            </w:pPr>
            <w:r>
              <w:rPr>
                <w:rFonts w:ascii="Calibri" w:hAnsi="Calibri" w:cs="Calibri"/>
                <w:color w:val="000000"/>
                <w:sz w:val="22"/>
                <w:szCs w:val="22"/>
              </w:rPr>
              <w:t>MEIO_CONBRANCA</w:t>
            </w:r>
          </w:p>
        </w:tc>
        <w:tc>
          <w:tcPr>
            <w:tcW w:w="1173" w:type="pct"/>
            <w:tcBorders>
              <w:top w:val="nil"/>
              <w:left w:val="nil"/>
              <w:bottom w:val="single" w:sz="4" w:space="0" w:color="auto"/>
              <w:right w:val="single" w:sz="4" w:space="0" w:color="auto"/>
            </w:tcBorders>
            <w:shd w:val="clear" w:color="auto" w:fill="auto"/>
            <w:noWrap/>
            <w:vAlign w:val="bottom"/>
            <w:hideMark/>
          </w:tcPr>
          <w:p w14:paraId="6C725A3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9FBC24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Conta de Telefone</w:t>
            </w:r>
          </w:p>
        </w:tc>
      </w:tr>
      <w:tr w:rsidR="00C06F35" w14:paraId="329D9DC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C72059E" w14:textId="0E850609" w:rsidR="00C06F35" w:rsidRDefault="00C06F35" w:rsidP="00C01C97">
            <w:pPr>
              <w:rPr>
                <w:rFonts w:ascii="Calibri" w:hAnsi="Calibri" w:cs="Calibri"/>
                <w:color w:val="000000"/>
                <w:sz w:val="22"/>
                <w:szCs w:val="22"/>
              </w:rPr>
            </w:pPr>
            <w:r>
              <w:rPr>
                <w:rFonts w:ascii="Calibri" w:hAnsi="Calibri" w:cs="Calibri"/>
                <w:color w:val="000000"/>
                <w:sz w:val="22"/>
                <w:szCs w:val="22"/>
              </w:rPr>
              <w:t>TELEFONE_COBRANCA</w:t>
            </w:r>
          </w:p>
        </w:tc>
        <w:tc>
          <w:tcPr>
            <w:tcW w:w="1173" w:type="pct"/>
            <w:tcBorders>
              <w:top w:val="nil"/>
              <w:left w:val="nil"/>
              <w:bottom w:val="single" w:sz="4" w:space="0" w:color="auto"/>
              <w:right w:val="single" w:sz="4" w:space="0" w:color="auto"/>
            </w:tcBorders>
            <w:shd w:val="clear" w:color="auto" w:fill="auto"/>
            <w:noWrap/>
            <w:vAlign w:val="bottom"/>
            <w:hideMark/>
          </w:tcPr>
          <w:p w14:paraId="2D4E4BE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FC1A32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31-910074196</w:t>
            </w:r>
          </w:p>
        </w:tc>
      </w:tr>
      <w:tr w:rsidR="00C06F35" w14:paraId="5F7C5CB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3BBEB55" w14:textId="204530C8" w:rsidR="00C06F35" w:rsidRDefault="00C06F35" w:rsidP="00C01C97">
            <w:pPr>
              <w:rPr>
                <w:rFonts w:ascii="Calibri" w:hAnsi="Calibri" w:cs="Calibri"/>
                <w:color w:val="000000"/>
                <w:sz w:val="22"/>
                <w:szCs w:val="22"/>
              </w:rPr>
            </w:pPr>
            <w:r>
              <w:rPr>
                <w:rFonts w:ascii="Calibri" w:hAnsi="Calibri" w:cs="Calibri"/>
                <w:color w:val="000000"/>
                <w:sz w:val="22"/>
                <w:szCs w:val="22"/>
              </w:rPr>
              <w:t>FINANCEIRA</w:t>
            </w:r>
          </w:p>
        </w:tc>
        <w:tc>
          <w:tcPr>
            <w:tcW w:w="1173" w:type="pct"/>
            <w:tcBorders>
              <w:top w:val="nil"/>
              <w:left w:val="nil"/>
              <w:bottom w:val="single" w:sz="4" w:space="0" w:color="auto"/>
              <w:right w:val="single" w:sz="4" w:space="0" w:color="auto"/>
            </w:tcBorders>
            <w:shd w:val="clear" w:color="auto" w:fill="auto"/>
            <w:noWrap/>
            <w:vAlign w:val="bottom"/>
            <w:hideMark/>
          </w:tcPr>
          <w:p w14:paraId="3B40139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43D51E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Conta Movel</w:t>
            </w:r>
          </w:p>
        </w:tc>
      </w:tr>
      <w:tr w:rsidR="00C06F35" w14:paraId="0AA704D9"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0FDC919" w14:textId="196D3443" w:rsidR="00C06F35" w:rsidRDefault="00C06F35" w:rsidP="00C01C97">
            <w:pPr>
              <w:rPr>
                <w:rFonts w:ascii="Calibri" w:hAnsi="Calibri" w:cs="Calibri"/>
                <w:color w:val="000000"/>
                <w:sz w:val="22"/>
                <w:szCs w:val="22"/>
              </w:rPr>
            </w:pPr>
            <w:r>
              <w:rPr>
                <w:rFonts w:ascii="Calibri" w:hAnsi="Calibri" w:cs="Calibri"/>
                <w:color w:val="000000"/>
                <w:sz w:val="22"/>
                <w:szCs w:val="22"/>
              </w:rPr>
              <w:t>DATA_VENDA</w:t>
            </w:r>
          </w:p>
        </w:tc>
        <w:tc>
          <w:tcPr>
            <w:tcW w:w="1173" w:type="pct"/>
            <w:tcBorders>
              <w:top w:val="nil"/>
              <w:left w:val="nil"/>
              <w:bottom w:val="single" w:sz="4" w:space="0" w:color="auto"/>
              <w:right w:val="single" w:sz="4" w:space="0" w:color="auto"/>
            </w:tcBorders>
            <w:shd w:val="clear" w:color="auto" w:fill="auto"/>
            <w:noWrap/>
            <w:vAlign w:val="bottom"/>
            <w:hideMark/>
          </w:tcPr>
          <w:p w14:paraId="63189E2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4277D80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12/08/16</w:t>
            </w:r>
          </w:p>
        </w:tc>
      </w:tr>
      <w:tr w:rsidR="00C06F35" w14:paraId="666474C1"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471A1D1" w14:textId="0D7AAC62" w:rsidR="00C06F35" w:rsidRDefault="00C06F35" w:rsidP="00C01C97">
            <w:pPr>
              <w:rPr>
                <w:rFonts w:ascii="Calibri" w:hAnsi="Calibri" w:cs="Calibri"/>
                <w:color w:val="000000"/>
                <w:sz w:val="22"/>
                <w:szCs w:val="22"/>
              </w:rPr>
            </w:pPr>
            <w:r>
              <w:rPr>
                <w:rFonts w:ascii="Calibri" w:hAnsi="Calibri" w:cs="Calibri"/>
                <w:color w:val="000000"/>
                <w:sz w:val="22"/>
                <w:szCs w:val="22"/>
              </w:rPr>
              <w:t>HORA_VENDA</w:t>
            </w:r>
          </w:p>
        </w:tc>
        <w:tc>
          <w:tcPr>
            <w:tcW w:w="1173" w:type="pct"/>
            <w:tcBorders>
              <w:top w:val="nil"/>
              <w:left w:val="nil"/>
              <w:bottom w:val="single" w:sz="4" w:space="0" w:color="auto"/>
              <w:right w:val="single" w:sz="4" w:space="0" w:color="auto"/>
            </w:tcBorders>
            <w:shd w:val="clear" w:color="auto" w:fill="auto"/>
            <w:noWrap/>
            <w:vAlign w:val="bottom"/>
            <w:hideMark/>
          </w:tcPr>
          <w:p w14:paraId="5659B67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4ABA413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17:35:49</w:t>
            </w:r>
          </w:p>
        </w:tc>
      </w:tr>
      <w:tr w:rsidR="00C06F35" w14:paraId="4D5D1FA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6DFFC89" w14:textId="3633EE5D" w:rsidR="00C06F35" w:rsidRDefault="00C06F35" w:rsidP="00C01C97">
            <w:pPr>
              <w:rPr>
                <w:rFonts w:ascii="Calibri" w:hAnsi="Calibri" w:cs="Calibri"/>
                <w:color w:val="000000"/>
                <w:sz w:val="22"/>
                <w:szCs w:val="22"/>
              </w:rPr>
            </w:pPr>
            <w:r>
              <w:rPr>
                <w:rFonts w:ascii="Calibri" w:hAnsi="Calibri" w:cs="Calibri"/>
                <w:color w:val="000000"/>
                <w:sz w:val="22"/>
                <w:szCs w:val="22"/>
              </w:rPr>
              <w:t>DATA_HAB_CONTRATO</w:t>
            </w:r>
          </w:p>
        </w:tc>
        <w:tc>
          <w:tcPr>
            <w:tcW w:w="1173" w:type="pct"/>
            <w:tcBorders>
              <w:top w:val="nil"/>
              <w:left w:val="nil"/>
              <w:bottom w:val="single" w:sz="4" w:space="0" w:color="auto"/>
              <w:right w:val="single" w:sz="4" w:space="0" w:color="auto"/>
            </w:tcBorders>
            <w:shd w:val="clear" w:color="auto" w:fill="auto"/>
            <w:noWrap/>
            <w:vAlign w:val="bottom"/>
            <w:hideMark/>
          </w:tcPr>
          <w:p w14:paraId="49E7E73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609EF65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17/08/16</w:t>
            </w:r>
          </w:p>
        </w:tc>
      </w:tr>
      <w:tr w:rsidR="00C06F35" w14:paraId="38B02F5A"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8941E6A" w14:textId="014C398F" w:rsidR="00C06F35" w:rsidRDefault="00C06F35" w:rsidP="00C01C97">
            <w:pPr>
              <w:rPr>
                <w:rFonts w:ascii="Calibri" w:hAnsi="Calibri" w:cs="Calibri"/>
                <w:color w:val="000000"/>
                <w:sz w:val="22"/>
                <w:szCs w:val="22"/>
              </w:rPr>
            </w:pPr>
            <w:r>
              <w:rPr>
                <w:rFonts w:ascii="Calibri" w:hAnsi="Calibri" w:cs="Calibri"/>
                <w:color w:val="000000"/>
                <w:sz w:val="22"/>
                <w:szCs w:val="22"/>
              </w:rPr>
              <w:t>DATA_DESAB_CONTRATO</w:t>
            </w:r>
          </w:p>
        </w:tc>
        <w:tc>
          <w:tcPr>
            <w:tcW w:w="1173" w:type="pct"/>
            <w:tcBorders>
              <w:top w:val="nil"/>
              <w:left w:val="nil"/>
              <w:bottom w:val="single" w:sz="4" w:space="0" w:color="auto"/>
              <w:right w:val="single" w:sz="4" w:space="0" w:color="auto"/>
            </w:tcBorders>
            <w:shd w:val="clear" w:color="auto" w:fill="auto"/>
            <w:noWrap/>
            <w:vAlign w:val="bottom"/>
            <w:hideMark/>
          </w:tcPr>
          <w:p w14:paraId="355F8CB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DA5476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05/05/14</w:t>
            </w:r>
          </w:p>
        </w:tc>
      </w:tr>
      <w:tr w:rsidR="00C06F35" w14:paraId="67E2464D"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A1564BD" w14:textId="6448D945" w:rsidR="00C06F35" w:rsidRDefault="00C06F35" w:rsidP="00C01C97">
            <w:pPr>
              <w:rPr>
                <w:rFonts w:ascii="Calibri" w:hAnsi="Calibri" w:cs="Calibri"/>
                <w:color w:val="000000"/>
                <w:sz w:val="22"/>
                <w:szCs w:val="22"/>
              </w:rPr>
            </w:pPr>
            <w:r>
              <w:rPr>
                <w:rFonts w:ascii="Calibri" w:hAnsi="Calibri" w:cs="Calibri"/>
                <w:color w:val="000000"/>
                <w:sz w:val="22"/>
                <w:szCs w:val="22"/>
              </w:rPr>
              <w:t>DATA_CANCELAMENTO</w:t>
            </w:r>
          </w:p>
        </w:tc>
        <w:tc>
          <w:tcPr>
            <w:tcW w:w="1173" w:type="pct"/>
            <w:tcBorders>
              <w:top w:val="nil"/>
              <w:left w:val="nil"/>
              <w:bottom w:val="single" w:sz="4" w:space="0" w:color="auto"/>
              <w:right w:val="single" w:sz="4" w:space="0" w:color="auto"/>
            </w:tcBorders>
            <w:shd w:val="clear" w:color="auto" w:fill="auto"/>
            <w:noWrap/>
            <w:vAlign w:val="bottom"/>
            <w:hideMark/>
          </w:tcPr>
          <w:p w14:paraId="01C686B9"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382B157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10/07/14</w:t>
            </w:r>
          </w:p>
        </w:tc>
      </w:tr>
      <w:tr w:rsidR="00C06F35" w14:paraId="3F5EEFB0"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EAFD5EE" w14:textId="59C4205B" w:rsidR="00C06F35" w:rsidRDefault="00C06F35" w:rsidP="00C01C97">
            <w:pPr>
              <w:rPr>
                <w:rFonts w:ascii="Calibri" w:hAnsi="Calibri" w:cs="Calibri"/>
                <w:color w:val="000000"/>
                <w:sz w:val="22"/>
                <w:szCs w:val="22"/>
              </w:rPr>
            </w:pPr>
            <w:r>
              <w:rPr>
                <w:rFonts w:ascii="Calibri" w:hAnsi="Calibri" w:cs="Calibri"/>
                <w:color w:val="000000"/>
                <w:sz w:val="22"/>
                <w:szCs w:val="22"/>
              </w:rPr>
              <w:lastRenderedPageBreak/>
              <w:t>MOTIVO_CANCELAMENTO</w:t>
            </w:r>
          </w:p>
        </w:tc>
        <w:tc>
          <w:tcPr>
            <w:tcW w:w="1173" w:type="pct"/>
            <w:tcBorders>
              <w:top w:val="nil"/>
              <w:left w:val="nil"/>
              <w:bottom w:val="single" w:sz="4" w:space="0" w:color="auto"/>
              <w:right w:val="single" w:sz="4" w:space="0" w:color="auto"/>
            </w:tcBorders>
            <w:shd w:val="clear" w:color="auto" w:fill="auto"/>
            <w:noWrap/>
            <w:vAlign w:val="bottom"/>
            <w:hideMark/>
          </w:tcPr>
          <w:p w14:paraId="6AAF031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717993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Cancelado CRM Externo</w:t>
            </w:r>
          </w:p>
        </w:tc>
      </w:tr>
      <w:tr w:rsidR="00C06F35" w14:paraId="50DFFD38"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81DF8B2" w14:textId="541A24C4" w:rsidR="00C06F35" w:rsidRDefault="00C06F35" w:rsidP="00C01C97">
            <w:pPr>
              <w:rPr>
                <w:rFonts w:ascii="Calibri" w:hAnsi="Calibri" w:cs="Calibri"/>
                <w:color w:val="000000"/>
                <w:sz w:val="22"/>
                <w:szCs w:val="22"/>
              </w:rPr>
            </w:pPr>
            <w:r>
              <w:rPr>
                <w:rFonts w:ascii="Calibri" w:hAnsi="Calibri" w:cs="Calibri"/>
                <w:color w:val="000000"/>
                <w:sz w:val="22"/>
                <w:szCs w:val="22"/>
              </w:rPr>
              <w:t>UF</w:t>
            </w:r>
          </w:p>
        </w:tc>
        <w:tc>
          <w:tcPr>
            <w:tcW w:w="1173" w:type="pct"/>
            <w:tcBorders>
              <w:top w:val="nil"/>
              <w:left w:val="nil"/>
              <w:bottom w:val="single" w:sz="4" w:space="0" w:color="auto"/>
              <w:right w:val="single" w:sz="4" w:space="0" w:color="auto"/>
            </w:tcBorders>
            <w:shd w:val="clear" w:color="auto" w:fill="auto"/>
            <w:noWrap/>
            <w:vAlign w:val="bottom"/>
            <w:hideMark/>
          </w:tcPr>
          <w:p w14:paraId="70DAA29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0E9DA56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MG</w:t>
            </w:r>
          </w:p>
        </w:tc>
      </w:tr>
      <w:tr w:rsidR="00C06F35" w14:paraId="6F1072B4"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C023725" w14:textId="0A0147A7" w:rsidR="00C06F35" w:rsidRDefault="00C06F35" w:rsidP="00C01C97">
            <w:pPr>
              <w:rPr>
                <w:rFonts w:ascii="Calibri" w:hAnsi="Calibri" w:cs="Calibri"/>
                <w:color w:val="000000"/>
                <w:sz w:val="22"/>
                <w:szCs w:val="22"/>
              </w:rPr>
            </w:pPr>
            <w:r>
              <w:rPr>
                <w:rFonts w:ascii="Calibri" w:hAnsi="Calibri" w:cs="Calibri"/>
                <w:color w:val="000000"/>
                <w:sz w:val="22"/>
                <w:szCs w:val="22"/>
              </w:rPr>
              <w:t>AREA_GEOGRAFICA</w:t>
            </w:r>
          </w:p>
        </w:tc>
        <w:tc>
          <w:tcPr>
            <w:tcW w:w="1173" w:type="pct"/>
            <w:tcBorders>
              <w:top w:val="nil"/>
              <w:left w:val="nil"/>
              <w:bottom w:val="single" w:sz="4" w:space="0" w:color="auto"/>
              <w:right w:val="single" w:sz="4" w:space="0" w:color="auto"/>
            </w:tcBorders>
            <w:shd w:val="clear" w:color="auto" w:fill="auto"/>
            <w:noWrap/>
            <w:vAlign w:val="bottom"/>
            <w:hideMark/>
          </w:tcPr>
          <w:p w14:paraId="3C0A4C3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21A1E7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SINN NAO POSSUI INFORMACAO</w:t>
            </w:r>
          </w:p>
        </w:tc>
      </w:tr>
      <w:tr w:rsidR="00C06F35" w14:paraId="74527FF9"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50D66BD" w14:textId="6E2679FA" w:rsidR="00C06F35" w:rsidRDefault="00C06F35" w:rsidP="00C01C97">
            <w:pPr>
              <w:rPr>
                <w:rFonts w:ascii="Calibri" w:hAnsi="Calibri" w:cs="Calibri"/>
                <w:color w:val="000000"/>
                <w:sz w:val="22"/>
                <w:szCs w:val="22"/>
              </w:rPr>
            </w:pPr>
            <w:r>
              <w:rPr>
                <w:rFonts w:ascii="Calibri" w:hAnsi="Calibri" w:cs="Calibri"/>
                <w:color w:val="000000"/>
                <w:sz w:val="22"/>
                <w:szCs w:val="22"/>
              </w:rPr>
              <w:t>CIDADE</w:t>
            </w:r>
          </w:p>
        </w:tc>
        <w:tc>
          <w:tcPr>
            <w:tcW w:w="1173" w:type="pct"/>
            <w:tcBorders>
              <w:top w:val="nil"/>
              <w:left w:val="nil"/>
              <w:bottom w:val="single" w:sz="4" w:space="0" w:color="auto"/>
              <w:right w:val="single" w:sz="4" w:space="0" w:color="auto"/>
            </w:tcBorders>
            <w:shd w:val="clear" w:color="auto" w:fill="auto"/>
            <w:noWrap/>
            <w:vAlign w:val="bottom"/>
            <w:hideMark/>
          </w:tcPr>
          <w:p w14:paraId="4E2B4A89"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6DD7367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IPATINGA</w:t>
            </w:r>
          </w:p>
        </w:tc>
      </w:tr>
      <w:tr w:rsidR="00C06F35" w14:paraId="26FF1A0B"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1C046B92" w14:textId="55226162" w:rsidR="00C06F35" w:rsidRDefault="00C06F35" w:rsidP="00C01C97">
            <w:pPr>
              <w:rPr>
                <w:rFonts w:ascii="Calibri" w:hAnsi="Calibri" w:cs="Calibri"/>
                <w:color w:val="000000"/>
                <w:sz w:val="22"/>
                <w:szCs w:val="22"/>
              </w:rPr>
            </w:pPr>
            <w:r>
              <w:rPr>
                <w:rFonts w:ascii="Calibri" w:hAnsi="Calibri" w:cs="Calibri"/>
                <w:color w:val="000000"/>
                <w:sz w:val="22"/>
                <w:szCs w:val="22"/>
              </w:rPr>
              <w:t>BAIRRO</w:t>
            </w:r>
          </w:p>
        </w:tc>
        <w:tc>
          <w:tcPr>
            <w:tcW w:w="1173" w:type="pct"/>
            <w:tcBorders>
              <w:top w:val="nil"/>
              <w:left w:val="nil"/>
              <w:bottom w:val="single" w:sz="4" w:space="0" w:color="auto"/>
              <w:right w:val="single" w:sz="4" w:space="0" w:color="auto"/>
            </w:tcBorders>
            <w:shd w:val="clear" w:color="auto" w:fill="auto"/>
            <w:noWrap/>
            <w:vAlign w:val="bottom"/>
            <w:hideMark/>
          </w:tcPr>
          <w:p w14:paraId="709F7A1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311C553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CID NOBRE</w:t>
            </w:r>
          </w:p>
        </w:tc>
      </w:tr>
      <w:tr w:rsidR="00C06F35" w14:paraId="49384C7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396EEC4" w14:textId="22FEC64B" w:rsidR="00C06F35" w:rsidRDefault="00C06F35" w:rsidP="00C01C97">
            <w:pPr>
              <w:rPr>
                <w:rFonts w:ascii="Calibri" w:hAnsi="Calibri" w:cs="Calibri"/>
                <w:color w:val="000000"/>
                <w:sz w:val="22"/>
                <w:szCs w:val="22"/>
              </w:rPr>
            </w:pPr>
            <w:r>
              <w:rPr>
                <w:rFonts w:ascii="Calibri" w:hAnsi="Calibri" w:cs="Calibri"/>
                <w:color w:val="000000"/>
                <w:sz w:val="22"/>
                <w:szCs w:val="22"/>
              </w:rPr>
              <w:t>CEP</w:t>
            </w:r>
          </w:p>
        </w:tc>
        <w:tc>
          <w:tcPr>
            <w:tcW w:w="1173" w:type="pct"/>
            <w:tcBorders>
              <w:top w:val="nil"/>
              <w:left w:val="nil"/>
              <w:bottom w:val="single" w:sz="4" w:space="0" w:color="auto"/>
              <w:right w:val="single" w:sz="4" w:space="0" w:color="auto"/>
            </w:tcBorders>
            <w:shd w:val="clear" w:color="auto" w:fill="auto"/>
            <w:noWrap/>
            <w:vAlign w:val="bottom"/>
            <w:hideMark/>
          </w:tcPr>
          <w:p w14:paraId="705295B7"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B46766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35162417</w:t>
            </w:r>
          </w:p>
        </w:tc>
      </w:tr>
      <w:tr w:rsidR="00C06F35" w14:paraId="05705C1E"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FDA5A48" w14:textId="2309EEFC" w:rsidR="00C06F35" w:rsidRDefault="00C06F35" w:rsidP="00C01C97">
            <w:pPr>
              <w:rPr>
                <w:rFonts w:ascii="Calibri" w:hAnsi="Calibri" w:cs="Calibri"/>
                <w:color w:val="000000"/>
                <w:sz w:val="22"/>
                <w:szCs w:val="22"/>
              </w:rPr>
            </w:pPr>
            <w:r>
              <w:rPr>
                <w:rFonts w:ascii="Calibri" w:hAnsi="Calibri" w:cs="Calibri"/>
                <w:color w:val="000000"/>
                <w:sz w:val="22"/>
                <w:szCs w:val="22"/>
              </w:rPr>
              <w:t>LOGRADOURO</w:t>
            </w:r>
          </w:p>
        </w:tc>
        <w:tc>
          <w:tcPr>
            <w:tcW w:w="1173" w:type="pct"/>
            <w:tcBorders>
              <w:top w:val="nil"/>
              <w:left w:val="nil"/>
              <w:bottom w:val="single" w:sz="4" w:space="0" w:color="auto"/>
              <w:right w:val="single" w:sz="4" w:space="0" w:color="auto"/>
            </w:tcBorders>
            <w:shd w:val="clear" w:color="auto" w:fill="auto"/>
            <w:noWrap/>
            <w:vAlign w:val="bottom"/>
            <w:hideMark/>
          </w:tcPr>
          <w:p w14:paraId="46C648F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3FE9BFD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VON GOETHE</w:t>
            </w:r>
          </w:p>
        </w:tc>
      </w:tr>
      <w:tr w:rsidR="00C06F35" w14:paraId="74710345"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28A9E4D" w14:textId="4F21F4D1" w:rsidR="00C06F35" w:rsidRDefault="00C06F35" w:rsidP="00C01C97">
            <w:pPr>
              <w:rPr>
                <w:rFonts w:ascii="Calibri" w:hAnsi="Calibri" w:cs="Calibri"/>
                <w:color w:val="000000"/>
                <w:sz w:val="22"/>
                <w:szCs w:val="22"/>
              </w:rPr>
            </w:pPr>
            <w:r>
              <w:rPr>
                <w:rFonts w:ascii="Calibri" w:hAnsi="Calibri" w:cs="Calibri"/>
                <w:color w:val="000000"/>
                <w:sz w:val="22"/>
                <w:szCs w:val="22"/>
              </w:rPr>
              <w:t>NUMERO</w:t>
            </w:r>
          </w:p>
        </w:tc>
        <w:tc>
          <w:tcPr>
            <w:tcW w:w="1173" w:type="pct"/>
            <w:tcBorders>
              <w:top w:val="nil"/>
              <w:left w:val="nil"/>
              <w:bottom w:val="single" w:sz="4" w:space="0" w:color="auto"/>
              <w:right w:val="single" w:sz="4" w:space="0" w:color="auto"/>
            </w:tcBorders>
            <w:shd w:val="clear" w:color="auto" w:fill="auto"/>
            <w:noWrap/>
            <w:vAlign w:val="bottom"/>
            <w:hideMark/>
          </w:tcPr>
          <w:p w14:paraId="5AE7BAA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06F15C5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255</w:t>
            </w:r>
          </w:p>
        </w:tc>
      </w:tr>
      <w:tr w:rsidR="00C06F35" w14:paraId="37ABF224"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E9763B5" w14:textId="64B9C366" w:rsidR="00C06F35" w:rsidRDefault="00C06F35" w:rsidP="00C01C97">
            <w:pPr>
              <w:rPr>
                <w:rFonts w:ascii="Calibri" w:hAnsi="Calibri" w:cs="Calibri"/>
                <w:color w:val="000000"/>
                <w:sz w:val="22"/>
                <w:szCs w:val="22"/>
              </w:rPr>
            </w:pPr>
            <w:r>
              <w:rPr>
                <w:rFonts w:ascii="Calibri" w:hAnsi="Calibri" w:cs="Calibri"/>
                <w:color w:val="000000"/>
                <w:sz w:val="22"/>
                <w:szCs w:val="22"/>
              </w:rPr>
              <w:t>COMPLEMENTO</w:t>
            </w:r>
          </w:p>
        </w:tc>
        <w:tc>
          <w:tcPr>
            <w:tcW w:w="1173" w:type="pct"/>
            <w:tcBorders>
              <w:top w:val="nil"/>
              <w:left w:val="nil"/>
              <w:bottom w:val="single" w:sz="4" w:space="0" w:color="auto"/>
              <w:right w:val="single" w:sz="4" w:space="0" w:color="auto"/>
            </w:tcBorders>
            <w:shd w:val="clear" w:color="auto" w:fill="auto"/>
            <w:noWrap/>
            <w:vAlign w:val="bottom"/>
            <w:hideMark/>
          </w:tcPr>
          <w:p w14:paraId="00D8D12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18DB7F3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CA 53 LT 24</w:t>
            </w:r>
          </w:p>
        </w:tc>
      </w:tr>
      <w:tr w:rsidR="00C06F35" w14:paraId="3889A866"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A7524E8" w14:textId="458A1937" w:rsidR="00C06F35" w:rsidRDefault="00C06F35" w:rsidP="00C01C97">
            <w:pPr>
              <w:rPr>
                <w:rFonts w:ascii="Calibri" w:hAnsi="Calibri" w:cs="Calibri"/>
                <w:color w:val="000000"/>
                <w:sz w:val="22"/>
                <w:szCs w:val="22"/>
              </w:rPr>
            </w:pPr>
            <w:r>
              <w:rPr>
                <w:rFonts w:ascii="Calibri" w:hAnsi="Calibri" w:cs="Calibri"/>
                <w:color w:val="000000"/>
                <w:sz w:val="22"/>
                <w:szCs w:val="22"/>
              </w:rPr>
              <w:t>TIPO_EDIFICACAO</w:t>
            </w:r>
          </w:p>
        </w:tc>
        <w:tc>
          <w:tcPr>
            <w:tcW w:w="1173" w:type="pct"/>
            <w:tcBorders>
              <w:top w:val="nil"/>
              <w:left w:val="nil"/>
              <w:bottom w:val="single" w:sz="4" w:space="0" w:color="auto"/>
              <w:right w:val="single" w:sz="4" w:space="0" w:color="auto"/>
            </w:tcBorders>
            <w:shd w:val="clear" w:color="auto" w:fill="auto"/>
            <w:noWrap/>
            <w:vAlign w:val="bottom"/>
            <w:hideMark/>
          </w:tcPr>
          <w:p w14:paraId="5B15C7E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6DA39B4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CASA</w:t>
            </w:r>
          </w:p>
        </w:tc>
      </w:tr>
      <w:tr w:rsidR="00C06F35" w14:paraId="585C0A4B"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140E1937" w14:textId="5DF621CE" w:rsidR="00C06F35" w:rsidRDefault="00C06F35" w:rsidP="00C01C97">
            <w:pPr>
              <w:rPr>
                <w:rFonts w:ascii="Calibri" w:hAnsi="Calibri" w:cs="Calibri"/>
                <w:color w:val="000000"/>
                <w:sz w:val="22"/>
                <w:szCs w:val="22"/>
              </w:rPr>
            </w:pPr>
            <w:r>
              <w:rPr>
                <w:rFonts w:ascii="Calibri" w:hAnsi="Calibri" w:cs="Calibri"/>
                <w:color w:val="000000"/>
                <w:sz w:val="22"/>
                <w:szCs w:val="22"/>
              </w:rPr>
              <w:t>NOME_EDIFICIO</w:t>
            </w:r>
          </w:p>
        </w:tc>
        <w:tc>
          <w:tcPr>
            <w:tcW w:w="1173" w:type="pct"/>
            <w:tcBorders>
              <w:top w:val="nil"/>
              <w:left w:val="nil"/>
              <w:bottom w:val="single" w:sz="4" w:space="0" w:color="auto"/>
              <w:right w:val="single" w:sz="4" w:space="0" w:color="auto"/>
            </w:tcBorders>
            <w:shd w:val="clear" w:color="auto" w:fill="auto"/>
            <w:noWrap/>
            <w:vAlign w:val="bottom"/>
            <w:hideMark/>
          </w:tcPr>
          <w:p w14:paraId="7BEA036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B90AD7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SINN NAO POSSUI INFORMACAO</w:t>
            </w:r>
          </w:p>
        </w:tc>
      </w:tr>
      <w:tr w:rsidR="00C06F35" w14:paraId="5203CAB5"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E03CB71" w14:textId="467BB8F9" w:rsidR="00C06F35" w:rsidRDefault="00C06F35" w:rsidP="00C01C97">
            <w:pPr>
              <w:rPr>
                <w:rFonts w:ascii="Calibri" w:hAnsi="Calibri" w:cs="Calibri"/>
                <w:color w:val="000000"/>
                <w:sz w:val="22"/>
                <w:szCs w:val="22"/>
              </w:rPr>
            </w:pPr>
            <w:r>
              <w:rPr>
                <w:rFonts w:ascii="Calibri" w:hAnsi="Calibri" w:cs="Calibri"/>
                <w:color w:val="000000"/>
                <w:sz w:val="22"/>
                <w:szCs w:val="22"/>
              </w:rPr>
              <w:t>UF_COBRANCA</w:t>
            </w:r>
          </w:p>
        </w:tc>
        <w:tc>
          <w:tcPr>
            <w:tcW w:w="1173" w:type="pct"/>
            <w:tcBorders>
              <w:top w:val="nil"/>
              <w:left w:val="nil"/>
              <w:bottom w:val="single" w:sz="4" w:space="0" w:color="auto"/>
              <w:right w:val="single" w:sz="4" w:space="0" w:color="auto"/>
            </w:tcBorders>
            <w:shd w:val="clear" w:color="auto" w:fill="auto"/>
            <w:noWrap/>
            <w:vAlign w:val="bottom"/>
            <w:hideMark/>
          </w:tcPr>
          <w:p w14:paraId="52A092F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533745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MG</w:t>
            </w:r>
          </w:p>
        </w:tc>
      </w:tr>
      <w:tr w:rsidR="00C06F35" w14:paraId="20A8F493"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76846122" w14:textId="1373F9D5" w:rsidR="00C06F35" w:rsidRDefault="00C06F35" w:rsidP="00C01C97">
            <w:pPr>
              <w:rPr>
                <w:rFonts w:ascii="Calibri" w:hAnsi="Calibri" w:cs="Calibri"/>
                <w:color w:val="000000"/>
                <w:sz w:val="22"/>
                <w:szCs w:val="22"/>
              </w:rPr>
            </w:pPr>
            <w:r>
              <w:rPr>
                <w:rFonts w:ascii="Calibri" w:hAnsi="Calibri" w:cs="Calibri"/>
                <w:color w:val="000000"/>
                <w:sz w:val="22"/>
                <w:szCs w:val="22"/>
              </w:rPr>
              <w:t>CIDADE_COBRANCA</w:t>
            </w:r>
          </w:p>
        </w:tc>
        <w:tc>
          <w:tcPr>
            <w:tcW w:w="1173" w:type="pct"/>
            <w:tcBorders>
              <w:top w:val="nil"/>
              <w:left w:val="nil"/>
              <w:bottom w:val="single" w:sz="4" w:space="0" w:color="auto"/>
              <w:right w:val="single" w:sz="4" w:space="0" w:color="auto"/>
            </w:tcBorders>
            <w:shd w:val="clear" w:color="auto" w:fill="auto"/>
            <w:noWrap/>
            <w:vAlign w:val="bottom"/>
            <w:hideMark/>
          </w:tcPr>
          <w:p w14:paraId="4F8F5E5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4A224B2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IPATINGA</w:t>
            </w:r>
          </w:p>
        </w:tc>
      </w:tr>
      <w:tr w:rsidR="00C06F35" w14:paraId="4197952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CBB7F1A" w14:textId="63441DE5" w:rsidR="00C06F35" w:rsidRDefault="00C06F35" w:rsidP="00C01C97">
            <w:pPr>
              <w:rPr>
                <w:rFonts w:ascii="Calibri" w:hAnsi="Calibri" w:cs="Calibri"/>
                <w:color w:val="000000"/>
                <w:sz w:val="22"/>
                <w:szCs w:val="22"/>
              </w:rPr>
            </w:pPr>
            <w:r>
              <w:rPr>
                <w:rFonts w:ascii="Calibri" w:hAnsi="Calibri" w:cs="Calibri"/>
                <w:color w:val="000000"/>
                <w:sz w:val="22"/>
                <w:szCs w:val="22"/>
              </w:rPr>
              <w:t>BAIRRO_COBRANCA</w:t>
            </w:r>
          </w:p>
        </w:tc>
        <w:tc>
          <w:tcPr>
            <w:tcW w:w="1173" w:type="pct"/>
            <w:tcBorders>
              <w:top w:val="nil"/>
              <w:left w:val="nil"/>
              <w:bottom w:val="single" w:sz="4" w:space="0" w:color="auto"/>
              <w:right w:val="single" w:sz="4" w:space="0" w:color="auto"/>
            </w:tcBorders>
            <w:shd w:val="clear" w:color="auto" w:fill="auto"/>
            <w:noWrap/>
            <w:vAlign w:val="bottom"/>
            <w:hideMark/>
          </w:tcPr>
          <w:p w14:paraId="1007B7C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13230586"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CID NOBRE</w:t>
            </w:r>
          </w:p>
        </w:tc>
      </w:tr>
      <w:tr w:rsidR="00C06F35" w14:paraId="456AD9D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F430C0E" w14:textId="473BB8E7" w:rsidR="00C06F35" w:rsidRDefault="00C06F35" w:rsidP="00C01C97">
            <w:pPr>
              <w:rPr>
                <w:rFonts w:ascii="Calibri" w:hAnsi="Calibri" w:cs="Calibri"/>
                <w:color w:val="000000"/>
                <w:sz w:val="22"/>
                <w:szCs w:val="22"/>
              </w:rPr>
            </w:pPr>
            <w:r>
              <w:rPr>
                <w:rFonts w:ascii="Calibri" w:hAnsi="Calibri" w:cs="Calibri"/>
                <w:color w:val="000000"/>
                <w:sz w:val="22"/>
                <w:szCs w:val="22"/>
              </w:rPr>
              <w:t>CEP_COBRANCA</w:t>
            </w:r>
          </w:p>
        </w:tc>
        <w:tc>
          <w:tcPr>
            <w:tcW w:w="1173" w:type="pct"/>
            <w:tcBorders>
              <w:top w:val="nil"/>
              <w:left w:val="nil"/>
              <w:bottom w:val="single" w:sz="4" w:space="0" w:color="auto"/>
              <w:right w:val="single" w:sz="4" w:space="0" w:color="auto"/>
            </w:tcBorders>
            <w:shd w:val="clear" w:color="auto" w:fill="auto"/>
            <w:noWrap/>
            <w:vAlign w:val="bottom"/>
            <w:hideMark/>
          </w:tcPr>
          <w:p w14:paraId="7A32691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AF5DEA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35162417</w:t>
            </w:r>
          </w:p>
        </w:tc>
      </w:tr>
      <w:tr w:rsidR="00C06F35" w14:paraId="2D356ADE"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F3524F1" w14:textId="5931402C" w:rsidR="00C06F35" w:rsidRDefault="00C06F35" w:rsidP="00C01C97">
            <w:pPr>
              <w:rPr>
                <w:rFonts w:ascii="Calibri" w:hAnsi="Calibri" w:cs="Calibri"/>
                <w:color w:val="000000"/>
                <w:sz w:val="22"/>
                <w:szCs w:val="22"/>
              </w:rPr>
            </w:pPr>
            <w:r>
              <w:rPr>
                <w:rFonts w:ascii="Calibri" w:hAnsi="Calibri" w:cs="Calibri"/>
                <w:color w:val="000000"/>
                <w:sz w:val="22"/>
                <w:szCs w:val="22"/>
              </w:rPr>
              <w:t>LOGRADOURO_COBRANCA</w:t>
            </w:r>
          </w:p>
        </w:tc>
        <w:tc>
          <w:tcPr>
            <w:tcW w:w="1173" w:type="pct"/>
            <w:tcBorders>
              <w:top w:val="nil"/>
              <w:left w:val="nil"/>
              <w:bottom w:val="single" w:sz="4" w:space="0" w:color="auto"/>
              <w:right w:val="single" w:sz="4" w:space="0" w:color="auto"/>
            </w:tcBorders>
            <w:shd w:val="clear" w:color="auto" w:fill="auto"/>
            <w:noWrap/>
            <w:vAlign w:val="bottom"/>
            <w:hideMark/>
          </w:tcPr>
          <w:p w14:paraId="24D6FEB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66F702D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VON GOETHE</w:t>
            </w:r>
          </w:p>
        </w:tc>
      </w:tr>
      <w:tr w:rsidR="00C06F35" w14:paraId="585B4AA6"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7551A248" w14:textId="5177B20C" w:rsidR="00C06F35" w:rsidRDefault="00C06F35" w:rsidP="00C01C97">
            <w:pPr>
              <w:rPr>
                <w:rFonts w:ascii="Calibri" w:hAnsi="Calibri" w:cs="Calibri"/>
                <w:color w:val="000000"/>
                <w:sz w:val="22"/>
                <w:szCs w:val="22"/>
              </w:rPr>
            </w:pPr>
            <w:r>
              <w:rPr>
                <w:rFonts w:ascii="Calibri" w:hAnsi="Calibri" w:cs="Calibri"/>
                <w:color w:val="000000"/>
                <w:sz w:val="22"/>
                <w:szCs w:val="22"/>
              </w:rPr>
              <w:t>NUMERO_COBRANCA</w:t>
            </w:r>
          </w:p>
        </w:tc>
        <w:tc>
          <w:tcPr>
            <w:tcW w:w="1173" w:type="pct"/>
            <w:tcBorders>
              <w:top w:val="nil"/>
              <w:left w:val="nil"/>
              <w:bottom w:val="single" w:sz="4" w:space="0" w:color="auto"/>
              <w:right w:val="single" w:sz="4" w:space="0" w:color="auto"/>
            </w:tcBorders>
            <w:shd w:val="clear" w:color="auto" w:fill="auto"/>
            <w:noWrap/>
            <w:vAlign w:val="bottom"/>
            <w:hideMark/>
          </w:tcPr>
          <w:p w14:paraId="57CBA9F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3B44C58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255</w:t>
            </w:r>
          </w:p>
        </w:tc>
      </w:tr>
      <w:tr w:rsidR="00C06F35" w14:paraId="07EDA6A1"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14BA463" w14:textId="77F65CEF" w:rsidR="00C06F35" w:rsidRDefault="00C06F35" w:rsidP="00C01C97">
            <w:pPr>
              <w:rPr>
                <w:rFonts w:ascii="Calibri" w:hAnsi="Calibri" w:cs="Calibri"/>
                <w:color w:val="000000"/>
                <w:sz w:val="22"/>
                <w:szCs w:val="22"/>
              </w:rPr>
            </w:pPr>
            <w:r>
              <w:rPr>
                <w:rFonts w:ascii="Calibri" w:hAnsi="Calibri" w:cs="Calibri"/>
                <w:color w:val="000000"/>
                <w:sz w:val="22"/>
                <w:szCs w:val="22"/>
              </w:rPr>
              <w:t>COMPLEMENTO_COBRANCA</w:t>
            </w:r>
          </w:p>
        </w:tc>
        <w:tc>
          <w:tcPr>
            <w:tcW w:w="1173" w:type="pct"/>
            <w:tcBorders>
              <w:top w:val="nil"/>
              <w:left w:val="nil"/>
              <w:bottom w:val="single" w:sz="4" w:space="0" w:color="auto"/>
              <w:right w:val="single" w:sz="4" w:space="0" w:color="auto"/>
            </w:tcBorders>
            <w:shd w:val="clear" w:color="auto" w:fill="auto"/>
            <w:noWrap/>
            <w:vAlign w:val="bottom"/>
            <w:hideMark/>
          </w:tcPr>
          <w:p w14:paraId="0DEE3AE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0755F6E7"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CA 53 LT 24</w:t>
            </w:r>
          </w:p>
        </w:tc>
      </w:tr>
      <w:tr w:rsidR="00C06F35" w14:paraId="4A8FB50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31E367F" w14:textId="41583037" w:rsidR="00C06F35" w:rsidRDefault="00C06F35" w:rsidP="00C01C97">
            <w:pPr>
              <w:rPr>
                <w:rFonts w:ascii="Calibri" w:hAnsi="Calibri" w:cs="Calibri"/>
                <w:color w:val="000000"/>
                <w:sz w:val="22"/>
                <w:szCs w:val="22"/>
              </w:rPr>
            </w:pPr>
            <w:r>
              <w:rPr>
                <w:rFonts w:ascii="Calibri" w:hAnsi="Calibri" w:cs="Calibri"/>
                <w:color w:val="000000"/>
                <w:sz w:val="22"/>
                <w:szCs w:val="22"/>
              </w:rPr>
              <w:t>LOGIN_VENDEDOR</w:t>
            </w:r>
          </w:p>
        </w:tc>
        <w:tc>
          <w:tcPr>
            <w:tcW w:w="1173" w:type="pct"/>
            <w:tcBorders>
              <w:top w:val="nil"/>
              <w:left w:val="nil"/>
              <w:bottom w:val="single" w:sz="4" w:space="0" w:color="auto"/>
              <w:right w:val="single" w:sz="4" w:space="0" w:color="auto"/>
            </w:tcBorders>
            <w:shd w:val="clear" w:color="auto" w:fill="auto"/>
            <w:noWrap/>
            <w:vAlign w:val="bottom"/>
            <w:hideMark/>
          </w:tcPr>
          <w:p w14:paraId="791D6EF7"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936E8D9"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9911991199</w:t>
            </w:r>
          </w:p>
        </w:tc>
      </w:tr>
      <w:tr w:rsidR="00C06F35" w14:paraId="13186C2C"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621CD68" w14:textId="6F3E7D54" w:rsidR="00C06F35" w:rsidRDefault="00C06F35" w:rsidP="00C01C97">
            <w:pPr>
              <w:rPr>
                <w:rFonts w:ascii="Calibri" w:hAnsi="Calibri" w:cs="Calibri"/>
                <w:color w:val="000000"/>
                <w:sz w:val="22"/>
                <w:szCs w:val="22"/>
              </w:rPr>
            </w:pPr>
            <w:r>
              <w:rPr>
                <w:rFonts w:ascii="Calibri" w:hAnsi="Calibri" w:cs="Calibri"/>
                <w:color w:val="000000"/>
                <w:sz w:val="22"/>
                <w:szCs w:val="22"/>
              </w:rPr>
              <w:t>CHAPA_FUNCIONARIO</w:t>
            </w:r>
          </w:p>
        </w:tc>
        <w:tc>
          <w:tcPr>
            <w:tcW w:w="1173" w:type="pct"/>
            <w:tcBorders>
              <w:top w:val="nil"/>
              <w:left w:val="nil"/>
              <w:bottom w:val="single" w:sz="4" w:space="0" w:color="auto"/>
              <w:right w:val="single" w:sz="4" w:space="0" w:color="auto"/>
            </w:tcBorders>
            <w:shd w:val="clear" w:color="auto" w:fill="auto"/>
            <w:noWrap/>
            <w:vAlign w:val="bottom"/>
            <w:hideMark/>
          </w:tcPr>
          <w:p w14:paraId="59D1B0C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C786DC8"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CONNECTOR</w:t>
            </w:r>
          </w:p>
        </w:tc>
      </w:tr>
      <w:tr w:rsidR="00C06F35" w14:paraId="5D8BBCB3"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AFA97A5" w14:textId="4B5AE711" w:rsidR="00C06F35" w:rsidRDefault="00C06F35" w:rsidP="00C01C97">
            <w:pPr>
              <w:rPr>
                <w:rFonts w:ascii="Calibri" w:hAnsi="Calibri" w:cs="Calibri"/>
                <w:color w:val="000000"/>
                <w:sz w:val="22"/>
                <w:szCs w:val="22"/>
              </w:rPr>
            </w:pPr>
            <w:r>
              <w:rPr>
                <w:rFonts w:ascii="Calibri" w:hAnsi="Calibri" w:cs="Calibri"/>
                <w:color w:val="000000"/>
                <w:sz w:val="22"/>
                <w:szCs w:val="22"/>
              </w:rPr>
              <w:t>NOME_VENDEDOR</w:t>
            </w:r>
          </w:p>
        </w:tc>
        <w:tc>
          <w:tcPr>
            <w:tcW w:w="1173" w:type="pct"/>
            <w:tcBorders>
              <w:top w:val="nil"/>
              <w:left w:val="nil"/>
              <w:bottom w:val="single" w:sz="4" w:space="0" w:color="auto"/>
              <w:right w:val="single" w:sz="4" w:space="0" w:color="auto"/>
            </w:tcBorders>
            <w:shd w:val="clear" w:color="auto" w:fill="auto"/>
            <w:noWrap/>
            <w:vAlign w:val="bottom"/>
            <w:hideMark/>
          </w:tcPr>
          <w:p w14:paraId="6A986F9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4FE5EE7"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MARIA</w:t>
            </w:r>
          </w:p>
        </w:tc>
      </w:tr>
      <w:tr w:rsidR="00C06F35" w14:paraId="26849B7A"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4D317BC" w14:textId="795F5236" w:rsidR="00C06F35" w:rsidRDefault="00C06F35" w:rsidP="00C01C97">
            <w:pPr>
              <w:rPr>
                <w:rFonts w:ascii="Calibri" w:hAnsi="Calibri" w:cs="Calibri"/>
                <w:color w:val="000000"/>
                <w:sz w:val="22"/>
                <w:szCs w:val="22"/>
              </w:rPr>
            </w:pPr>
            <w:r>
              <w:rPr>
                <w:rFonts w:ascii="Calibri" w:hAnsi="Calibri" w:cs="Calibri"/>
                <w:color w:val="000000"/>
                <w:sz w:val="22"/>
                <w:szCs w:val="22"/>
              </w:rPr>
              <w:t>EQUIPE_VENDEDOR</w:t>
            </w:r>
          </w:p>
        </w:tc>
        <w:tc>
          <w:tcPr>
            <w:tcW w:w="1173" w:type="pct"/>
            <w:tcBorders>
              <w:top w:val="nil"/>
              <w:left w:val="nil"/>
              <w:bottom w:val="single" w:sz="4" w:space="0" w:color="auto"/>
              <w:right w:val="single" w:sz="4" w:space="0" w:color="auto"/>
            </w:tcBorders>
            <w:shd w:val="clear" w:color="auto" w:fill="auto"/>
            <w:noWrap/>
            <w:vAlign w:val="bottom"/>
            <w:hideMark/>
          </w:tcPr>
          <w:p w14:paraId="4142790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E2A442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SINN_CONNECTOR_INTEGRACAO</w:t>
            </w:r>
          </w:p>
        </w:tc>
      </w:tr>
      <w:tr w:rsidR="00C06F35" w14:paraId="344565F0"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84D69F7" w14:textId="58E1D60E" w:rsidR="00C06F35" w:rsidRDefault="00C06F35" w:rsidP="00C01C97">
            <w:pPr>
              <w:rPr>
                <w:rFonts w:ascii="Calibri" w:hAnsi="Calibri" w:cs="Calibri"/>
                <w:color w:val="000000"/>
                <w:sz w:val="22"/>
                <w:szCs w:val="22"/>
              </w:rPr>
            </w:pPr>
            <w:r>
              <w:rPr>
                <w:rFonts w:ascii="Calibri" w:hAnsi="Calibri" w:cs="Calibri"/>
                <w:color w:val="000000"/>
                <w:sz w:val="22"/>
                <w:szCs w:val="22"/>
              </w:rPr>
              <w:t>PARCEIRO_VENDA</w:t>
            </w:r>
          </w:p>
        </w:tc>
        <w:tc>
          <w:tcPr>
            <w:tcW w:w="1173" w:type="pct"/>
            <w:tcBorders>
              <w:top w:val="nil"/>
              <w:left w:val="nil"/>
              <w:bottom w:val="single" w:sz="4" w:space="0" w:color="auto"/>
              <w:right w:val="single" w:sz="4" w:space="0" w:color="auto"/>
            </w:tcBorders>
            <w:shd w:val="clear" w:color="auto" w:fill="auto"/>
            <w:noWrap/>
            <w:vAlign w:val="bottom"/>
            <w:hideMark/>
          </w:tcPr>
          <w:p w14:paraId="5CE70FF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75CF59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r>
      <w:tr w:rsidR="00C06F35" w14:paraId="2DD5442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5646CBF" w14:textId="6ADDBB6A" w:rsidR="00C06F35" w:rsidRDefault="00C06F35" w:rsidP="00C01C97">
            <w:pPr>
              <w:rPr>
                <w:rFonts w:ascii="Calibri" w:hAnsi="Calibri" w:cs="Calibri"/>
                <w:color w:val="000000"/>
                <w:sz w:val="22"/>
                <w:szCs w:val="22"/>
              </w:rPr>
            </w:pPr>
            <w:r>
              <w:rPr>
                <w:rFonts w:ascii="Calibri" w:hAnsi="Calibri" w:cs="Calibri"/>
                <w:color w:val="000000"/>
                <w:sz w:val="22"/>
                <w:szCs w:val="22"/>
              </w:rPr>
              <w:t>CANAL_DE_VENDA</w:t>
            </w:r>
          </w:p>
        </w:tc>
        <w:tc>
          <w:tcPr>
            <w:tcW w:w="1173" w:type="pct"/>
            <w:tcBorders>
              <w:top w:val="nil"/>
              <w:left w:val="nil"/>
              <w:bottom w:val="single" w:sz="4" w:space="0" w:color="auto"/>
              <w:right w:val="single" w:sz="4" w:space="0" w:color="auto"/>
            </w:tcBorders>
            <w:shd w:val="clear" w:color="auto" w:fill="auto"/>
            <w:noWrap/>
            <w:vAlign w:val="bottom"/>
            <w:hideMark/>
          </w:tcPr>
          <w:p w14:paraId="58ACBCF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5D9566B"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SINN_CONNECTOR_INTEGRACAO</w:t>
            </w:r>
          </w:p>
        </w:tc>
      </w:tr>
      <w:tr w:rsidR="00C06F35" w14:paraId="0C6B2AD2"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9A45A9E" w14:textId="576BB3AA" w:rsidR="00C06F35" w:rsidRDefault="00C06F35" w:rsidP="00C01C97">
            <w:pPr>
              <w:rPr>
                <w:rFonts w:ascii="Calibri" w:hAnsi="Calibri" w:cs="Calibri"/>
                <w:color w:val="000000"/>
                <w:sz w:val="22"/>
                <w:szCs w:val="22"/>
              </w:rPr>
            </w:pPr>
            <w:r>
              <w:rPr>
                <w:rFonts w:ascii="Calibri" w:hAnsi="Calibri" w:cs="Calibri"/>
                <w:color w:val="000000"/>
                <w:sz w:val="22"/>
                <w:szCs w:val="22"/>
              </w:rPr>
              <w:t>QUANTIDADE_PONTOS_CONTRATADOS</w:t>
            </w:r>
          </w:p>
        </w:tc>
        <w:tc>
          <w:tcPr>
            <w:tcW w:w="1173" w:type="pct"/>
            <w:tcBorders>
              <w:top w:val="nil"/>
              <w:left w:val="nil"/>
              <w:bottom w:val="single" w:sz="4" w:space="0" w:color="auto"/>
              <w:right w:val="single" w:sz="4" w:space="0" w:color="auto"/>
            </w:tcBorders>
            <w:shd w:val="clear" w:color="auto" w:fill="auto"/>
            <w:noWrap/>
            <w:vAlign w:val="bottom"/>
            <w:hideMark/>
          </w:tcPr>
          <w:p w14:paraId="6135400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52E73F10"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r>
      <w:tr w:rsidR="00C06F35" w14:paraId="01987D43"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656843F" w14:textId="59D858CC" w:rsidR="00C06F35" w:rsidRDefault="00C06F35" w:rsidP="00C01C97">
            <w:pPr>
              <w:rPr>
                <w:rFonts w:ascii="Calibri" w:hAnsi="Calibri" w:cs="Calibri"/>
                <w:color w:val="000000"/>
                <w:sz w:val="22"/>
                <w:szCs w:val="22"/>
              </w:rPr>
            </w:pPr>
            <w:r>
              <w:rPr>
                <w:rFonts w:ascii="Calibri" w:hAnsi="Calibri" w:cs="Calibri"/>
                <w:color w:val="000000"/>
                <w:sz w:val="22"/>
                <w:szCs w:val="22"/>
              </w:rPr>
              <w:t>TIPO_TECNOLOGIA</w:t>
            </w:r>
          </w:p>
        </w:tc>
        <w:tc>
          <w:tcPr>
            <w:tcW w:w="1173" w:type="pct"/>
            <w:tcBorders>
              <w:top w:val="nil"/>
              <w:left w:val="nil"/>
              <w:bottom w:val="single" w:sz="4" w:space="0" w:color="auto"/>
              <w:right w:val="single" w:sz="4" w:space="0" w:color="auto"/>
            </w:tcBorders>
            <w:shd w:val="clear" w:color="auto" w:fill="auto"/>
            <w:noWrap/>
            <w:vAlign w:val="bottom"/>
            <w:hideMark/>
          </w:tcPr>
          <w:p w14:paraId="401C231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127A86F7"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Novo DTH</w:t>
            </w:r>
          </w:p>
        </w:tc>
      </w:tr>
      <w:tr w:rsidR="00C06F35" w14:paraId="48FD1BC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20A2A69" w14:textId="5BD3745B" w:rsidR="00C06F35" w:rsidRDefault="00C06F35" w:rsidP="00C01C97">
            <w:pPr>
              <w:rPr>
                <w:rFonts w:ascii="Calibri" w:hAnsi="Calibri" w:cs="Calibri"/>
                <w:color w:val="000000"/>
                <w:sz w:val="22"/>
                <w:szCs w:val="22"/>
              </w:rPr>
            </w:pPr>
            <w:r>
              <w:rPr>
                <w:rFonts w:ascii="Calibri" w:hAnsi="Calibri" w:cs="Calibri"/>
                <w:color w:val="000000"/>
                <w:sz w:val="22"/>
                <w:szCs w:val="22"/>
              </w:rPr>
              <w:t>ID_BUNDLE</w:t>
            </w:r>
          </w:p>
        </w:tc>
        <w:tc>
          <w:tcPr>
            <w:tcW w:w="1173" w:type="pct"/>
            <w:tcBorders>
              <w:top w:val="nil"/>
              <w:left w:val="nil"/>
              <w:bottom w:val="single" w:sz="4" w:space="0" w:color="auto"/>
              <w:right w:val="single" w:sz="4" w:space="0" w:color="auto"/>
            </w:tcBorders>
            <w:shd w:val="clear" w:color="auto" w:fill="auto"/>
            <w:noWrap/>
            <w:vAlign w:val="bottom"/>
            <w:hideMark/>
          </w:tcPr>
          <w:p w14:paraId="6B09EB6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76983A2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1-XMCE9MN</w:t>
            </w:r>
          </w:p>
        </w:tc>
      </w:tr>
      <w:tr w:rsidR="00C06F35" w14:paraId="00DC437D"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11F8121" w14:textId="5A23B6A0" w:rsidR="00C06F35" w:rsidRDefault="00C06F35" w:rsidP="00C01C97">
            <w:pPr>
              <w:rPr>
                <w:rFonts w:ascii="Calibri" w:hAnsi="Calibri" w:cs="Calibri"/>
                <w:color w:val="000000"/>
                <w:sz w:val="22"/>
                <w:szCs w:val="22"/>
              </w:rPr>
            </w:pPr>
            <w:r>
              <w:rPr>
                <w:rFonts w:ascii="Calibri" w:hAnsi="Calibri" w:cs="Calibri"/>
                <w:color w:val="000000"/>
                <w:sz w:val="22"/>
                <w:szCs w:val="22"/>
              </w:rPr>
              <w:t>MODALIDADE_FATURAMENTO</w:t>
            </w:r>
          </w:p>
        </w:tc>
        <w:tc>
          <w:tcPr>
            <w:tcW w:w="1173" w:type="pct"/>
            <w:tcBorders>
              <w:top w:val="nil"/>
              <w:left w:val="nil"/>
              <w:bottom w:val="single" w:sz="4" w:space="0" w:color="auto"/>
              <w:right w:val="single" w:sz="4" w:space="0" w:color="auto"/>
            </w:tcBorders>
            <w:shd w:val="clear" w:color="auto" w:fill="auto"/>
            <w:noWrap/>
            <w:vAlign w:val="bottom"/>
            <w:hideMark/>
          </w:tcPr>
          <w:p w14:paraId="20A98EA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536" w:type="pct"/>
            <w:tcBorders>
              <w:top w:val="nil"/>
              <w:left w:val="nil"/>
              <w:bottom w:val="single" w:sz="4" w:space="0" w:color="auto"/>
              <w:right w:val="single" w:sz="4" w:space="0" w:color="auto"/>
            </w:tcBorders>
            <w:shd w:val="clear" w:color="auto" w:fill="auto"/>
            <w:noWrap/>
            <w:vAlign w:val="bottom"/>
            <w:hideMark/>
          </w:tcPr>
          <w:p w14:paraId="23D36BD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Pós-pago</w:t>
            </w:r>
          </w:p>
        </w:tc>
      </w:tr>
    </w:tbl>
    <w:p w14:paraId="5FB4794E" w14:textId="77777777" w:rsidR="004F599D" w:rsidRDefault="004F599D" w:rsidP="00C01C97">
      <w:pPr>
        <w:rPr>
          <w:rFonts w:cs="Arial"/>
        </w:rPr>
      </w:pPr>
    </w:p>
    <w:p w14:paraId="1D15D0FA" w14:textId="77777777" w:rsidR="00C06F35" w:rsidRDefault="00C06F35" w:rsidP="00C01C97">
      <w:pPr>
        <w:rPr>
          <w:rFonts w:cs="Arial"/>
        </w:rPr>
      </w:pPr>
    </w:p>
    <w:tbl>
      <w:tblPr>
        <w:tblW w:w="5000" w:type="pct"/>
        <w:tblCellMar>
          <w:left w:w="70" w:type="dxa"/>
          <w:right w:w="70" w:type="dxa"/>
        </w:tblCellMar>
        <w:tblLook w:val="04A0" w:firstRow="1" w:lastRow="0" w:firstColumn="1" w:lastColumn="0" w:noHBand="0" w:noVBand="1"/>
      </w:tblPr>
      <w:tblGrid>
        <w:gridCol w:w="4673"/>
        <w:gridCol w:w="2249"/>
        <w:gridCol w:w="3274"/>
      </w:tblGrid>
      <w:tr w:rsidR="00C06F35" w14:paraId="20FA60D6" w14:textId="77777777" w:rsidTr="00F8154A">
        <w:trPr>
          <w:trHeight w:val="300"/>
        </w:trPr>
        <w:tc>
          <w:tcPr>
            <w:tcW w:w="5000" w:type="pct"/>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6BECE3A" w14:textId="77777777" w:rsidR="00C06F35" w:rsidRPr="004130E9" w:rsidRDefault="00C06F35" w:rsidP="004130E9">
            <w:pPr>
              <w:jc w:val="center"/>
              <w:rPr>
                <w:rFonts w:ascii="Calibri" w:hAnsi="Calibri" w:cs="Calibri"/>
                <w:b/>
                <w:color w:val="000000"/>
                <w:sz w:val="22"/>
                <w:szCs w:val="22"/>
              </w:rPr>
            </w:pPr>
            <w:r w:rsidRPr="004130E9">
              <w:rPr>
                <w:rFonts w:ascii="Calibri" w:hAnsi="Calibri" w:cs="Calibri"/>
                <w:b/>
                <w:color w:val="000000"/>
                <w:sz w:val="22"/>
                <w:szCs w:val="22"/>
              </w:rPr>
              <w:t>PESSOA</w:t>
            </w:r>
          </w:p>
        </w:tc>
      </w:tr>
      <w:tr w:rsidR="00C06F35" w14:paraId="2CBA548E" w14:textId="77777777" w:rsidTr="004130E9">
        <w:trPr>
          <w:trHeight w:val="300"/>
        </w:trPr>
        <w:tc>
          <w:tcPr>
            <w:tcW w:w="2292" w:type="pct"/>
            <w:tcBorders>
              <w:top w:val="nil"/>
              <w:left w:val="single" w:sz="4" w:space="0" w:color="auto"/>
              <w:bottom w:val="single" w:sz="4" w:space="0" w:color="auto"/>
              <w:right w:val="single" w:sz="4" w:space="0" w:color="auto"/>
            </w:tcBorders>
            <w:shd w:val="clear" w:color="000000" w:fill="808080"/>
            <w:noWrap/>
            <w:vAlign w:val="bottom"/>
            <w:hideMark/>
          </w:tcPr>
          <w:p w14:paraId="4061BC72" w14:textId="77777777" w:rsidR="00C06F35" w:rsidRPr="004130E9" w:rsidRDefault="00C06F35" w:rsidP="004130E9">
            <w:pPr>
              <w:jc w:val="center"/>
              <w:rPr>
                <w:rFonts w:ascii="Calibri" w:hAnsi="Calibri" w:cs="Calibri"/>
                <w:b/>
                <w:color w:val="000000"/>
                <w:sz w:val="22"/>
                <w:szCs w:val="22"/>
              </w:rPr>
            </w:pPr>
            <w:r w:rsidRPr="004130E9">
              <w:rPr>
                <w:rFonts w:ascii="Calibri" w:hAnsi="Calibri" w:cs="Calibri"/>
                <w:b/>
                <w:color w:val="000000"/>
                <w:sz w:val="22"/>
                <w:szCs w:val="22"/>
              </w:rPr>
              <w:t>Campo</w:t>
            </w:r>
          </w:p>
        </w:tc>
        <w:tc>
          <w:tcPr>
            <w:tcW w:w="1103" w:type="pct"/>
            <w:tcBorders>
              <w:top w:val="nil"/>
              <w:left w:val="nil"/>
              <w:bottom w:val="single" w:sz="4" w:space="0" w:color="auto"/>
              <w:right w:val="single" w:sz="4" w:space="0" w:color="auto"/>
            </w:tcBorders>
            <w:shd w:val="clear" w:color="000000" w:fill="808080"/>
            <w:noWrap/>
            <w:vAlign w:val="bottom"/>
            <w:hideMark/>
          </w:tcPr>
          <w:p w14:paraId="00873EEE" w14:textId="77777777" w:rsidR="00C06F35" w:rsidRPr="004130E9" w:rsidRDefault="00C06F35" w:rsidP="004130E9">
            <w:pPr>
              <w:jc w:val="center"/>
              <w:rPr>
                <w:rFonts w:ascii="Calibri" w:hAnsi="Calibri" w:cs="Calibri"/>
                <w:b/>
                <w:color w:val="000000"/>
                <w:sz w:val="22"/>
                <w:szCs w:val="22"/>
              </w:rPr>
            </w:pPr>
            <w:r w:rsidRPr="004130E9">
              <w:rPr>
                <w:rFonts w:ascii="Calibri" w:hAnsi="Calibri" w:cs="Calibri"/>
                <w:b/>
                <w:color w:val="000000"/>
                <w:sz w:val="22"/>
                <w:szCs w:val="22"/>
              </w:rPr>
              <w:t>Descrição</w:t>
            </w:r>
          </w:p>
        </w:tc>
        <w:tc>
          <w:tcPr>
            <w:tcW w:w="1606" w:type="pct"/>
            <w:tcBorders>
              <w:top w:val="nil"/>
              <w:left w:val="nil"/>
              <w:bottom w:val="single" w:sz="4" w:space="0" w:color="auto"/>
              <w:right w:val="single" w:sz="4" w:space="0" w:color="auto"/>
            </w:tcBorders>
            <w:shd w:val="clear" w:color="000000" w:fill="808080"/>
            <w:noWrap/>
            <w:vAlign w:val="bottom"/>
            <w:hideMark/>
          </w:tcPr>
          <w:p w14:paraId="5F85D7F2" w14:textId="77777777" w:rsidR="00C06F35" w:rsidRPr="004130E9" w:rsidRDefault="00C06F35" w:rsidP="004130E9">
            <w:pPr>
              <w:jc w:val="center"/>
              <w:rPr>
                <w:rFonts w:ascii="Calibri" w:hAnsi="Calibri" w:cs="Calibri"/>
                <w:b/>
                <w:color w:val="000000"/>
                <w:sz w:val="22"/>
                <w:szCs w:val="22"/>
              </w:rPr>
            </w:pPr>
            <w:r w:rsidRPr="004130E9">
              <w:rPr>
                <w:rFonts w:ascii="Calibri" w:hAnsi="Calibri" w:cs="Calibri"/>
                <w:b/>
                <w:color w:val="000000"/>
                <w:sz w:val="22"/>
                <w:szCs w:val="22"/>
              </w:rPr>
              <w:t>Exemplo</w:t>
            </w:r>
          </w:p>
        </w:tc>
      </w:tr>
      <w:tr w:rsidR="00C06F35" w14:paraId="35866F30"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34A9146" w14:textId="272203B9" w:rsidR="00C06F35" w:rsidRDefault="00C06F35" w:rsidP="00C01C97">
            <w:pPr>
              <w:rPr>
                <w:rFonts w:ascii="Calibri" w:hAnsi="Calibri" w:cs="Calibri"/>
                <w:color w:val="000000"/>
                <w:sz w:val="22"/>
                <w:szCs w:val="22"/>
              </w:rPr>
            </w:pPr>
            <w:r>
              <w:rPr>
                <w:rFonts w:ascii="Calibri" w:hAnsi="Calibri" w:cs="Calibri"/>
                <w:color w:val="000000"/>
                <w:sz w:val="22"/>
                <w:szCs w:val="22"/>
              </w:rPr>
              <w:t>ID_PESSOA</w:t>
            </w:r>
          </w:p>
        </w:tc>
        <w:tc>
          <w:tcPr>
            <w:tcW w:w="1103" w:type="pct"/>
            <w:tcBorders>
              <w:top w:val="nil"/>
              <w:left w:val="nil"/>
              <w:bottom w:val="single" w:sz="4" w:space="0" w:color="auto"/>
              <w:right w:val="single" w:sz="4" w:space="0" w:color="auto"/>
            </w:tcBorders>
            <w:shd w:val="clear" w:color="auto" w:fill="auto"/>
            <w:noWrap/>
            <w:vAlign w:val="bottom"/>
            <w:hideMark/>
          </w:tcPr>
          <w:p w14:paraId="5EB3DB0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34E7A3D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12247640</w:t>
            </w:r>
          </w:p>
        </w:tc>
      </w:tr>
      <w:tr w:rsidR="00C06F35" w14:paraId="6705FFD0"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16461BA" w14:textId="5EF5A3C0" w:rsidR="00C06F35" w:rsidRDefault="00C06F35" w:rsidP="00C01C97">
            <w:pPr>
              <w:rPr>
                <w:rFonts w:ascii="Calibri" w:hAnsi="Calibri" w:cs="Calibri"/>
                <w:color w:val="000000"/>
                <w:sz w:val="22"/>
                <w:szCs w:val="22"/>
              </w:rPr>
            </w:pPr>
            <w:r>
              <w:rPr>
                <w:rFonts w:ascii="Calibri" w:hAnsi="Calibri" w:cs="Calibri"/>
                <w:color w:val="000000"/>
                <w:sz w:val="22"/>
                <w:szCs w:val="22"/>
              </w:rPr>
              <w:t>NOME_CLIENTE</w:t>
            </w:r>
          </w:p>
        </w:tc>
        <w:tc>
          <w:tcPr>
            <w:tcW w:w="1103" w:type="pct"/>
            <w:tcBorders>
              <w:top w:val="nil"/>
              <w:left w:val="nil"/>
              <w:bottom w:val="single" w:sz="4" w:space="0" w:color="auto"/>
              <w:right w:val="single" w:sz="4" w:space="0" w:color="auto"/>
            </w:tcBorders>
            <w:shd w:val="clear" w:color="auto" w:fill="auto"/>
            <w:noWrap/>
            <w:vAlign w:val="bottom"/>
            <w:hideMark/>
          </w:tcPr>
          <w:p w14:paraId="0305D58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1DD0498"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WILSON LUIZ DE OLIVEIRA JUNIOR</w:t>
            </w:r>
          </w:p>
        </w:tc>
      </w:tr>
      <w:tr w:rsidR="00C06F35" w14:paraId="3D646461"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6C33AFC8" w14:textId="1097EAE6" w:rsidR="00C06F35" w:rsidRDefault="00C06F35" w:rsidP="00C01C97">
            <w:pPr>
              <w:rPr>
                <w:rFonts w:ascii="Calibri" w:hAnsi="Calibri" w:cs="Calibri"/>
                <w:color w:val="000000"/>
                <w:sz w:val="22"/>
                <w:szCs w:val="22"/>
              </w:rPr>
            </w:pPr>
            <w:r>
              <w:rPr>
                <w:rFonts w:ascii="Calibri" w:hAnsi="Calibri" w:cs="Calibri"/>
                <w:color w:val="000000"/>
                <w:sz w:val="22"/>
                <w:szCs w:val="22"/>
              </w:rPr>
              <w:t>NOME_FANTASIA</w:t>
            </w:r>
          </w:p>
        </w:tc>
        <w:tc>
          <w:tcPr>
            <w:tcW w:w="1103" w:type="pct"/>
            <w:tcBorders>
              <w:top w:val="nil"/>
              <w:left w:val="nil"/>
              <w:bottom w:val="single" w:sz="4" w:space="0" w:color="auto"/>
              <w:right w:val="single" w:sz="4" w:space="0" w:color="auto"/>
            </w:tcBorders>
            <w:shd w:val="clear" w:color="auto" w:fill="auto"/>
            <w:noWrap/>
            <w:vAlign w:val="bottom"/>
            <w:hideMark/>
          </w:tcPr>
          <w:p w14:paraId="15EB6C5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03A71F3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r>
      <w:tr w:rsidR="00C06F35" w14:paraId="526EF597"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4F6BC550" w14:textId="2F1B2D7B" w:rsidR="00C06F35" w:rsidRDefault="00C06F35" w:rsidP="00C01C97">
            <w:pPr>
              <w:rPr>
                <w:rFonts w:ascii="Calibri" w:hAnsi="Calibri" w:cs="Calibri"/>
                <w:color w:val="000000"/>
                <w:sz w:val="22"/>
                <w:szCs w:val="22"/>
              </w:rPr>
            </w:pPr>
            <w:r>
              <w:rPr>
                <w:rFonts w:ascii="Calibri" w:hAnsi="Calibri" w:cs="Calibri"/>
                <w:color w:val="000000"/>
                <w:sz w:val="22"/>
                <w:szCs w:val="22"/>
              </w:rPr>
              <w:lastRenderedPageBreak/>
              <w:t>SEXO</w:t>
            </w:r>
          </w:p>
        </w:tc>
        <w:tc>
          <w:tcPr>
            <w:tcW w:w="1103" w:type="pct"/>
            <w:tcBorders>
              <w:top w:val="nil"/>
              <w:left w:val="nil"/>
              <w:bottom w:val="single" w:sz="4" w:space="0" w:color="auto"/>
              <w:right w:val="single" w:sz="4" w:space="0" w:color="auto"/>
            </w:tcBorders>
            <w:shd w:val="clear" w:color="auto" w:fill="auto"/>
            <w:noWrap/>
            <w:vAlign w:val="bottom"/>
            <w:hideMark/>
          </w:tcPr>
          <w:p w14:paraId="747D735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0BBFA6CE"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M</w:t>
            </w:r>
          </w:p>
        </w:tc>
      </w:tr>
      <w:tr w:rsidR="00C06F35" w14:paraId="15888CC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5D08A02" w14:textId="40AC9CCD" w:rsidR="00C06F35" w:rsidRDefault="00C06F35" w:rsidP="00C01C97">
            <w:pPr>
              <w:rPr>
                <w:rFonts w:ascii="Calibri" w:hAnsi="Calibri" w:cs="Calibri"/>
                <w:color w:val="000000"/>
                <w:sz w:val="22"/>
                <w:szCs w:val="22"/>
              </w:rPr>
            </w:pPr>
            <w:r>
              <w:rPr>
                <w:rFonts w:ascii="Calibri" w:hAnsi="Calibri" w:cs="Calibri"/>
                <w:color w:val="000000"/>
                <w:sz w:val="22"/>
                <w:szCs w:val="22"/>
              </w:rPr>
              <w:t>TIPO_PESSOA</w:t>
            </w:r>
          </w:p>
        </w:tc>
        <w:tc>
          <w:tcPr>
            <w:tcW w:w="1103" w:type="pct"/>
            <w:tcBorders>
              <w:top w:val="nil"/>
              <w:left w:val="nil"/>
              <w:bottom w:val="single" w:sz="4" w:space="0" w:color="auto"/>
              <w:right w:val="single" w:sz="4" w:space="0" w:color="auto"/>
            </w:tcBorders>
            <w:shd w:val="clear" w:color="auto" w:fill="auto"/>
            <w:noWrap/>
            <w:vAlign w:val="bottom"/>
            <w:hideMark/>
          </w:tcPr>
          <w:p w14:paraId="2C4B34A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5C2F16B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FISICA</w:t>
            </w:r>
          </w:p>
        </w:tc>
      </w:tr>
      <w:tr w:rsidR="00C06F35" w14:paraId="05E84553"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28E987F" w14:textId="39084B80" w:rsidR="00C06F35" w:rsidRDefault="00C06F35" w:rsidP="00C01C97">
            <w:pPr>
              <w:rPr>
                <w:rFonts w:ascii="Calibri" w:hAnsi="Calibri" w:cs="Calibri"/>
                <w:color w:val="000000"/>
                <w:sz w:val="22"/>
                <w:szCs w:val="22"/>
              </w:rPr>
            </w:pPr>
            <w:r>
              <w:rPr>
                <w:rFonts w:ascii="Calibri" w:hAnsi="Calibri" w:cs="Calibri"/>
                <w:color w:val="000000"/>
                <w:sz w:val="22"/>
                <w:szCs w:val="22"/>
              </w:rPr>
              <w:t>DATA_NASCIMENTO</w:t>
            </w:r>
          </w:p>
        </w:tc>
        <w:tc>
          <w:tcPr>
            <w:tcW w:w="1103" w:type="pct"/>
            <w:tcBorders>
              <w:top w:val="nil"/>
              <w:left w:val="nil"/>
              <w:bottom w:val="single" w:sz="4" w:space="0" w:color="auto"/>
              <w:right w:val="single" w:sz="4" w:space="0" w:color="auto"/>
            </w:tcBorders>
            <w:shd w:val="clear" w:color="auto" w:fill="auto"/>
            <w:noWrap/>
            <w:vAlign w:val="bottom"/>
            <w:hideMark/>
          </w:tcPr>
          <w:p w14:paraId="237D1BE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1A51A22"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26/10/62</w:t>
            </w:r>
          </w:p>
        </w:tc>
      </w:tr>
      <w:tr w:rsidR="00C06F35" w14:paraId="7F2335AC"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AB832C1" w14:textId="0E453DFA" w:rsidR="00C06F35" w:rsidRDefault="00C06F35" w:rsidP="00C01C97">
            <w:pPr>
              <w:rPr>
                <w:rFonts w:ascii="Calibri" w:hAnsi="Calibri" w:cs="Calibri"/>
                <w:color w:val="000000"/>
                <w:sz w:val="22"/>
                <w:szCs w:val="22"/>
              </w:rPr>
            </w:pPr>
            <w:r>
              <w:rPr>
                <w:rFonts w:ascii="Calibri" w:hAnsi="Calibri" w:cs="Calibri"/>
                <w:color w:val="000000"/>
                <w:sz w:val="22"/>
                <w:szCs w:val="22"/>
              </w:rPr>
              <w:t>NOME_MAE</w:t>
            </w:r>
          </w:p>
        </w:tc>
        <w:tc>
          <w:tcPr>
            <w:tcW w:w="1103" w:type="pct"/>
            <w:tcBorders>
              <w:top w:val="nil"/>
              <w:left w:val="nil"/>
              <w:bottom w:val="single" w:sz="4" w:space="0" w:color="auto"/>
              <w:right w:val="single" w:sz="4" w:space="0" w:color="auto"/>
            </w:tcBorders>
            <w:shd w:val="clear" w:color="auto" w:fill="auto"/>
            <w:noWrap/>
            <w:vAlign w:val="bottom"/>
            <w:hideMark/>
          </w:tcPr>
          <w:p w14:paraId="477FF96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38F650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NILCEMA FERNANDES DE OLIVEIRA</w:t>
            </w:r>
          </w:p>
        </w:tc>
      </w:tr>
      <w:tr w:rsidR="00C06F35" w14:paraId="24CF1E52"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4CF04EB" w14:textId="11675672" w:rsidR="00C06F35" w:rsidRDefault="00C06F35" w:rsidP="00C01C97">
            <w:pPr>
              <w:rPr>
                <w:rFonts w:ascii="Calibri" w:hAnsi="Calibri" w:cs="Calibri"/>
                <w:color w:val="000000"/>
                <w:sz w:val="22"/>
                <w:szCs w:val="22"/>
              </w:rPr>
            </w:pPr>
            <w:r>
              <w:rPr>
                <w:rFonts w:ascii="Calibri" w:hAnsi="Calibri" w:cs="Calibri"/>
                <w:color w:val="000000"/>
                <w:sz w:val="22"/>
                <w:szCs w:val="22"/>
              </w:rPr>
              <w:t>DDD</w:t>
            </w:r>
          </w:p>
        </w:tc>
        <w:tc>
          <w:tcPr>
            <w:tcW w:w="1103" w:type="pct"/>
            <w:tcBorders>
              <w:top w:val="nil"/>
              <w:left w:val="nil"/>
              <w:bottom w:val="single" w:sz="4" w:space="0" w:color="auto"/>
              <w:right w:val="single" w:sz="4" w:space="0" w:color="auto"/>
            </w:tcBorders>
            <w:shd w:val="clear" w:color="auto" w:fill="auto"/>
            <w:noWrap/>
            <w:vAlign w:val="bottom"/>
            <w:hideMark/>
          </w:tcPr>
          <w:p w14:paraId="14FC618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3136F7D9"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21</w:t>
            </w:r>
          </w:p>
        </w:tc>
      </w:tr>
      <w:tr w:rsidR="00C06F35" w14:paraId="4730A0F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8CAE524" w14:textId="446C16D9" w:rsidR="00C06F35" w:rsidRDefault="00C06F35" w:rsidP="00C01C97">
            <w:pPr>
              <w:rPr>
                <w:rFonts w:ascii="Calibri" w:hAnsi="Calibri" w:cs="Calibri"/>
                <w:color w:val="000000"/>
                <w:sz w:val="22"/>
                <w:szCs w:val="22"/>
              </w:rPr>
            </w:pPr>
            <w:r>
              <w:rPr>
                <w:rFonts w:ascii="Calibri" w:hAnsi="Calibri" w:cs="Calibri"/>
                <w:color w:val="000000"/>
                <w:sz w:val="22"/>
                <w:szCs w:val="22"/>
              </w:rPr>
              <w:t>FONE_1</w:t>
            </w:r>
          </w:p>
        </w:tc>
        <w:tc>
          <w:tcPr>
            <w:tcW w:w="1103" w:type="pct"/>
            <w:tcBorders>
              <w:top w:val="nil"/>
              <w:left w:val="nil"/>
              <w:bottom w:val="single" w:sz="4" w:space="0" w:color="auto"/>
              <w:right w:val="single" w:sz="4" w:space="0" w:color="auto"/>
            </w:tcBorders>
            <w:shd w:val="clear" w:color="auto" w:fill="auto"/>
            <w:noWrap/>
            <w:vAlign w:val="bottom"/>
            <w:hideMark/>
          </w:tcPr>
          <w:p w14:paraId="5AC5562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5F868888"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21-26061012</w:t>
            </w:r>
          </w:p>
        </w:tc>
      </w:tr>
      <w:tr w:rsidR="00C06F35" w14:paraId="793EB10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2F9D3D71" w14:textId="01B56EF5" w:rsidR="00C06F35" w:rsidRDefault="00C06F35" w:rsidP="00C01C97">
            <w:pPr>
              <w:rPr>
                <w:rFonts w:ascii="Calibri" w:hAnsi="Calibri" w:cs="Calibri"/>
                <w:color w:val="000000"/>
                <w:sz w:val="22"/>
                <w:szCs w:val="22"/>
              </w:rPr>
            </w:pPr>
            <w:r>
              <w:rPr>
                <w:rFonts w:ascii="Calibri" w:hAnsi="Calibri" w:cs="Calibri"/>
                <w:color w:val="000000"/>
                <w:sz w:val="22"/>
                <w:szCs w:val="22"/>
              </w:rPr>
              <w:t>FONE_2</w:t>
            </w:r>
          </w:p>
        </w:tc>
        <w:tc>
          <w:tcPr>
            <w:tcW w:w="1103" w:type="pct"/>
            <w:tcBorders>
              <w:top w:val="nil"/>
              <w:left w:val="nil"/>
              <w:bottom w:val="single" w:sz="4" w:space="0" w:color="auto"/>
              <w:right w:val="single" w:sz="4" w:space="0" w:color="auto"/>
            </w:tcBorders>
            <w:shd w:val="clear" w:color="auto" w:fill="auto"/>
            <w:noWrap/>
            <w:vAlign w:val="bottom"/>
            <w:hideMark/>
          </w:tcPr>
          <w:p w14:paraId="3E4AD39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57A53DB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21-986070323</w:t>
            </w:r>
          </w:p>
        </w:tc>
      </w:tr>
      <w:tr w:rsidR="00C06F35" w14:paraId="446588FB"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751B8322" w14:textId="286E649A" w:rsidR="00C06F35" w:rsidRDefault="00C06F35" w:rsidP="00C01C97">
            <w:pPr>
              <w:rPr>
                <w:rFonts w:ascii="Calibri" w:hAnsi="Calibri" w:cs="Calibri"/>
                <w:color w:val="000000"/>
                <w:sz w:val="22"/>
                <w:szCs w:val="22"/>
              </w:rPr>
            </w:pPr>
            <w:r>
              <w:rPr>
                <w:rFonts w:ascii="Calibri" w:hAnsi="Calibri" w:cs="Calibri"/>
                <w:color w:val="000000"/>
                <w:sz w:val="22"/>
                <w:szCs w:val="22"/>
              </w:rPr>
              <w:t>FONE_3</w:t>
            </w:r>
          </w:p>
        </w:tc>
        <w:tc>
          <w:tcPr>
            <w:tcW w:w="1103" w:type="pct"/>
            <w:tcBorders>
              <w:top w:val="nil"/>
              <w:left w:val="nil"/>
              <w:bottom w:val="single" w:sz="4" w:space="0" w:color="auto"/>
              <w:right w:val="single" w:sz="4" w:space="0" w:color="auto"/>
            </w:tcBorders>
            <w:shd w:val="clear" w:color="auto" w:fill="auto"/>
            <w:noWrap/>
            <w:vAlign w:val="bottom"/>
            <w:hideMark/>
          </w:tcPr>
          <w:p w14:paraId="3B82A4C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DF7BEF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21-985267286</w:t>
            </w:r>
          </w:p>
        </w:tc>
      </w:tr>
      <w:tr w:rsidR="00C06F35" w14:paraId="13B9B9C8"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644E612" w14:textId="2E16393F" w:rsidR="00C06F35" w:rsidRDefault="00C06F35" w:rsidP="00C01C97">
            <w:pPr>
              <w:rPr>
                <w:rFonts w:ascii="Calibri" w:hAnsi="Calibri" w:cs="Calibri"/>
                <w:color w:val="000000"/>
                <w:sz w:val="22"/>
                <w:szCs w:val="22"/>
              </w:rPr>
            </w:pPr>
            <w:r>
              <w:rPr>
                <w:rFonts w:ascii="Calibri" w:hAnsi="Calibri" w:cs="Calibri"/>
                <w:color w:val="000000"/>
                <w:sz w:val="22"/>
                <w:szCs w:val="22"/>
              </w:rPr>
              <w:t>ULTIMO_FONE</w:t>
            </w:r>
          </w:p>
        </w:tc>
        <w:tc>
          <w:tcPr>
            <w:tcW w:w="1103" w:type="pct"/>
            <w:tcBorders>
              <w:top w:val="nil"/>
              <w:left w:val="nil"/>
              <w:bottom w:val="single" w:sz="4" w:space="0" w:color="auto"/>
              <w:right w:val="single" w:sz="4" w:space="0" w:color="auto"/>
            </w:tcBorders>
            <w:shd w:val="clear" w:color="auto" w:fill="auto"/>
            <w:noWrap/>
            <w:vAlign w:val="bottom"/>
            <w:hideMark/>
          </w:tcPr>
          <w:p w14:paraId="1C3AEEB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BE3F84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21-986070323</w:t>
            </w:r>
          </w:p>
        </w:tc>
      </w:tr>
      <w:tr w:rsidR="00C06F35" w14:paraId="272AD1BF"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5718E148" w14:textId="259EF370" w:rsidR="00C06F35" w:rsidRDefault="00C06F35" w:rsidP="00C01C97">
            <w:pPr>
              <w:rPr>
                <w:rFonts w:ascii="Calibri" w:hAnsi="Calibri" w:cs="Calibri"/>
                <w:color w:val="000000"/>
                <w:sz w:val="22"/>
                <w:szCs w:val="22"/>
              </w:rPr>
            </w:pPr>
            <w:r>
              <w:rPr>
                <w:rFonts w:ascii="Calibri" w:hAnsi="Calibri" w:cs="Calibri"/>
                <w:color w:val="000000"/>
                <w:sz w:val="22"/>
                <w:szCs w:val="22"/>
              </w:rPr>
              <w:t>NUM_DOCUMENTO</w:t>
            </w:r>
          </w:p>
        </w:tc>
        <w:tc>
          <w:tcPr>
            <w:tcW w:w="1103" w:type="pct"/>
            <w:tcBorders>
              <w:top w:val="nil"/>
              <w:left w:val="nil"/>
              <w:bottom w:val="single" w:sz="4" w:space="0" w:color="auto"/>
              <w:right w:val="single" w:sz="4" w:space="0" w:color="auto"/>
            </w:tcBorders>
            <w:shd w:val="clear" w:color="auto" w:fill="auto"/>
            <w:noWrap/>
            <w:vAlign w:val="bottom"/>
            <w:hideMark/>
          </w:tcPr>
          <w:p w14:paraId="708766C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157E3E5A"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78289351704</w:t>
            </w:r>
          </w:p>
        </w:tc>
      </w:tr>
      <w:tr w:rsidR="00C06F35" w14:paraId="4C345469"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0BD5811" w14:textId="5DEDE973" w:rsidR="00C06F35" w:rsidRDefault="00C06F35" w:rsidP="00C01C97">
            <w:pPr>
              <w:rPr>
                <w:rFonts w:ascii="Calibri" w:hAnsi="Calibri" w:cs="Calibri"/>
                <w:color w:val="000000"/>
                <w:sz w:val="22"/>
                <w:szCs w:val="22"/>
              </w:rPr>
            </w:pPr>
            <w:r>
              <w:rPr>
                <w:rFonts w:ascii="Calibri" w:hAnsi="Calibri" w:cs="Calibri"/>
                <w:color w:val="000000"/>
                <w:sz w:val="22"/>
                <w:szCs w:val="22"/>
              </w:rPr>
              <w:t>SUSPEITA_FRAUDE</w:t>
            </w:r>
          </w:p>
        </w:tc>
        <w:tc>
          <w:tcPr>
            <w:tcW w:w="1103" w:type="pct"/>
            <w:tcBorders>
              <w:top w:val="nil"/>
              <w:left w:val="nil"/>
              <w:bottom w:val="single" w:sz="4" w:space="0" w:color="auto"/>
              <w:right w:val="single" w:sz="4" w:space="0" w:color="auto"/>
            </w:tcBorders>
            <w:shd w:val="clear" w:color="auto" w:fill="auto"/>
            <w:noWrap/>
            <w:vAlign w:val="bottom"/>
            <w:hideMark/>
          </w:tcPr>
          <w:p w14:paraId="6AE8492F"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6C4C751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NAO</w:t>
            </w:r>
          </w:p>
        </w:tc>
      </w:tr>
      <w:tr w:rsidR="00C06F35" w14:paraId="4BBF1BE6"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0E971963" w14:textId="0B21D1D9" w:rsidR="00C06F35" w:rsidRDefault="00C06F35" w:rsidP="00C01C97">
            <w:pPr>
              <w:rPr>
                <w:rFonts w:ascii="Calibri" w:hAnsi="Calibri" w:cs="Calibri"/>
                <w:color w:val="000000"/>
                <w:sz w:val="22"/>
                <w:szCs w:val="22"/>
              </w:rPr>
            </w:pPr>
            <w:r>
              <w:rPr>
                <w:rFonts w:ascii="Calibri" w:hAnsi="Calibri" w:cs="Calibri"/>
                <w:color w:val="000000"/>
                <w:sz w:val="22"/>
                <w:szCs w:val="22"/>
              </w:rPr>
              <w:t>EMAIL</w:t>
            </w:r>
          </w:p>
        </w:tc>
        <w:tc>
          <w:tcPr>
            <w:tcW w:w="1103" w:type="pct"/>
            <w:tcBorders>
              <w:top w:val="nil"/>
              <w:left w:val="nil"/>
              <w:bottom w:val="single" w:sz="4" w:space="0" w:color="auto"/>
              <w:right w:val="single" w:sz="4" w:space="0" w:color="auto"/>
            </w:tcBorders>
            <w:shd w:val="clear" w:color="auto" w:fill="auto"/>
            <w:noWrap/>
            <w:vAlign w:val="bottom"/>
            <w:hideMark/>
          </w:tcPr>
          <w:p w14:paraId="55B5AB41"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3577B09C"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wloj62@hotmail.com</w:t>
            </w:r>
          </w:p>
        </w:tc>
      </w:tr>
      <w:tr w:rsidR="00C06F35" w14:paraId="2EE26B70"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7D9E2E7A" w14:textId="2B7C28FB" w:rsidR="00C06F35" w:rsidRDefault="00C06F35" w:rsidP="00C01C97">
            <w:pPr>
              <w:rPr>
                <w:rFonts w:ascii="Calibri" w:hAnsi="Calibri" w:cs="Calibri"/>
                <w:color w:val="000000"/>
                <w:sz w:val="22"/>
                <w:szCs w:val="22"/>
              </w:rPr>
            </w:pPr>
            <w:r>
              <w:rPr>
                <w:rFonts w:ascii="Calibri" w:hAnsi="Calibri" w:cs="Calibri"/>
                <w:color w:val="000000"/>
                <w:sz w:val="22"/>
                <w:szCs w:val="22"/>
              </w:rPr>
              <w:t>FLAG_OI_FIXO</w:t>
            </w:r>
          </w:p>
        </w:tc>
        <w:tc>
          <w:tcPr>
            <w:tcW w:w="1103" w:type="pct"/>
            <w:tcBorders>
              <w:top w:val="nil"/>
              <w:left w:val="nil"/>
              <w:bottom w:val="single" w:sz="4" w:space="0" w:color="auto"/>
              <w:right w:val="single" w:sz="4" w:space="0" w:color="auto"/>
            </w:tcBorders>
            <w:shd w:val="clear" w:color="auto" w:fill="auto"/>
            <w:noWrap/>
            <w:vAlign w:val="bottom"/>
            <w:hideMark/>
          </w:tcPr>
          <w:p w14:paraId="3869FC0D"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54F750C5"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Sem Informacao</w:t>
            </w:r>
          </w:p>
        </w:tc>
      </w:tr>
      <w:tr w:rsidR="00C06F35" w14:paraId="03B7840D"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F40614F" w14:textId="553CF308" w:rsidR="00C06F35" w:rsidRDefault="00C06F35" w:rsidP="00C01C97">
            <w:pPr>
              <w:rPr>
                <w:rFonts w:ascii="Calibri" w:hAnsi="Calibri" w:cs="Calibri"/>
                <w:color w:val="000000"/>
                <w:sz w:val="22"/>
                <w:szCs w:val="22"/>
              </w:rPr>
            </w:pPr>
            <w:r>
              <w:rPr>
                <w:rFonts w:ascii="Calibri" w:hAnsi="Calibri" w:cs="Calibri"/>
                <w:color w:val="000000"/>
                <w:sz w:val="22"/>
                <w:szCs w:val="22"/>
              </w:rPr>
              <w:t>FUNCIONARIO</w:t>
            </w:r>
          </w:p>
        </w:tc>
        <w:tc>
          <w:tcPr>
            <w:tcW w:w="1103" w:type="pct"/>
            <w:tcBorders>
              <w:top w:val="nil"/>
              <w:left w:val="nil"/>
              <w:bottom w:val="single" w:sz="4" w:space="0" w:color="auto"/>
              <w:right w:val="single" w:sz="4" w:space="0" w:color="auto"/>
            </w:tcBorders>
            <w:shd w:val="clear" w:color="auto" w:fill="auto"/>
            <w:noWrap/>
            <w:vAlign w:val="bottom"/>
            <w:hideMark/>
          </w:tcPr>
          <w:p w14:paraId="23E1E154"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2B8E0DE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w:t>
            </w:r>
          </w:p>
        </w:tc>
      </w:tr>
      <w:tr w:rsidR="00C06F35" w14:paraId="405F018C" w14:textId="77777777" w:rsidTr="004130E9">
        <w:trPr>
          <w:trHeight w:val="300"/>
        </w:trPr>
        <w:tc>
          <w:tcPr>
            <w:tcW w:w="2292" w:type="pct"/>
            <w:tcBorders>
              <w:top w:val="nil"/>
              <w:left w:val="single" w:sz="4" w:space="0" w:color="auto"/>
              <w:bottom w:val="single" w:sz="4" w:space="0" w:color="auto"/>
              <w:right w:val="single" w:sz="4" w:space="0" w:color="auto"/>
            </w:tcBorders>
            <w:shd w:val="clear" w:color="auto" w:fill="auto"/>
            <w:noWrap/>
            <w:vAlign w:val="bottom"/>
            <w:hideMark/>
          </w:tcPr>
          <w:p w14:paraId="32519E3F" w14:textId="1E446F8C" w:rsidR="00C06F35" w:rsidRDefault="00C06F35" w:rsidP="00C01C97">
            <w:pPr>
              <w:rPr>
                <w:rFonts w:ascii="Calibri" w:hAnsi="Calibri" w:cs="Calibri"/>
                <w:color w:val="000000"/>
                <w:sz w:val="22"/>
                <w:szCs w:val="22"/>
              </w:rPr>
            </w:pPr>
            <w:r>
              <w:rPr>
                <w:rFonts w:ascii="Calibri" w:hAnsi="Calibri" w:cs="Calibri"/>
                <w:color w:val="000000"/>
                <w:sz w:val="22"/>
                <w:szCs w:val="22"/>
              </w:rPr>
              <w:t>VIP</w:t>
            </w:r>
          </w:p>
        </w:tc>
        <w:tc>
          <w:tcPr>
            <w:tcW w:w="1103" w:type="pct"/>
            <w:tcBorders>
              <w:top w:val="nil"/>
              <w:left w:val="nil"/>
              <w:bottom w:val="single" w:sz="4" w:space="0" w:color="auto"/>
              <w:right w:val="single" w:sz="4" w:space="0" w:color="auto"/>
            </w:tcBorders>
            <w:shd w:val="clear" w:color="auto" w:fill="auto"/>
            <w:noWrap/>
            <w:vAlign w:val="bottom"/>
            <w:hideMark/>
          </w:tcPr>
          <w:p w14:paraId="0030A138"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 </w:t>
            </w:r>
          </w:p>
        </w:tc>
        <w:tc>
          <w:tcPr>
            <w:tcW w:w="1606" w:type="pct"/>
            <w:tcBorders>
              <w:top w:val="nil"/>
              <w:left w:val="nil"/>
              <w:bottom w:val="single" w:sz="4" w:space="0" w:color="auto"/>
              <w:right w:val="single" w:sz="4" w:space="0" w:color="auto"/>
            </w:tcBorders>
            <w:shd w:val="clear" w:color="auto" w:fill="auto"/>
            <w:noWrap/>
            <w:vAlign w:val="bottom"/>
            <w:hideMark/>
          </w:tcPr>
          <w:p w14:paraId="64A59C03" w14:textId="77777777" w:rsidR="00C06F35" w:rsidRDefault="00C06F35" w:rsidP="00C01C97">
            <w:pPr>
              <w:rPr>
                <w:rFonts w:ascii="Calibri" w:hAnsi="Calibri" w:cs="Calibri"/>
                <w:color w:val="000000"/>
                <w:sz w:val="22"/>
                <w:szCs w:val="22"/>
              </w:rPr>
            </w:pPr>
            <w:r>
              <w:rPr>
                <w:rFonts w:ascii="Calibri" w:hAnsi="Calibri" w:cs="Calibri"/>
                <w:color w:val="000000"/>
                <w:sz w:val="22"/>
                <w:szCs w:val="22"/>
              </w:rPr>
              <w:t>N</w:t>
            </w:r>
          </w:p>
        </w:tc>
      </w:tr>
    </w:tbl>
    <w:p w14:paraId="68FED3FF" w14:textId="77777777" w:rsidR="00C06F35" w:rsidRPr="00153785" w:rsidRDefault="00C06F35" w:rsidP="00C01C97">
      <w:pPr>
        <w:rPr>
          <w:rFonts w:cs="Arial"/>
        </w:rPr>
      </w:pPr>
    </w:p>
    <w:p w14:paraId="299E9C40" w14:textId="77777777" w:rsidR="004F599D" w:rsidRPr="00153785" w:rsidRDefault="004F599D" w:rsidP="00C01C97">
      <w:pPr>
        <w:pStyle w:val="Heading5"/>
      </w:pPr>
      <w:r w:rsidRPr="00153785">
        <w:t>Tabela de destino</w:t>
      </w:r>
    </w:p>
    <w:p w14:paraId="44DD00D7" w14:textId="77777777" w:rsidR="004F599D" w:rsidRPr="00153785" w:rsidRDefault="004F599D" w:rsidP="004F599D">
      <w:pPr>
        <w:rPr>
          <w:rFonts w:cs="Arial"/>
        </w:rPr>
      </w:pPr>
    </w:p>
    <w:p w14:paraId="6D761DC8" w14:textId="64F9F52B" w:rsidR="004F599D" w:rsidRDefault="004F599D" w:rsidP="004F599D">
      <w:pPr>
        <w:rPr>
          <w:rFonts w:cs="Arial"/>
        </w:rPr>
      </w:pPr>
      <w:r>
        <w:rPr>
          <w:rFonts w:cs="Arial"/>
        </w:rPr>
        <w:t xml:space="preserve">Nome: </w:t>
      </w:r>
      <w:r w:rsidR="00935D86">
        <w:rPr>
          <w:rFonts w:cs="Arial"/>
        </w:rPr>
        <w:t>FMS_T_</w:t>
      </w:r>
      <w:r w:rsidR="00F8154A">
        <w:rPr>
          <w:rFonts w:cs="Arial"/>
        </w:rPr>
        <w:t>SINN_CRM_CONT</w:t>
      </w:r>
      <w:r w:rsidR="00262C74">
        <w:rPr>
          <w:rFonts w:cs="Arial"/>
        </w:rPr>
        <w:t>R</w:t>
      </w:r>
      <w:r w:rsidR="00F8154A">
        <w:rPr>
          <w:rFonts w:cs="Arial"/>
        </w:rPr>
        <w:t>ATO</w:t>
      </w:r>
    </w:p>
    <w:p w14:paraId="11F5172B" w14:textId="77777777" w:rsidR="00706C6B" w:rsidRDefault="00706C6B" w:rsidP="004F599D">
      <w:pPr>
        <w:rPr>
          <w:rFonts w:cs="Arial"/>
        </w:rPr>
      </w:pPr>
    </w:p>
    <w:tbl>
      <w:tblPr>
        <w:tblW w:w="4914" w:type="pct"/>
        <w:tblLayout w:type="fixed"/>
        <w:tblCellMar>
          <w:left w:w="70" w:type="dxa"/>
          <w:right w:w="70" w:type="dxa"/>
        </w:tblCellMar>
        <w:tblLook w:val="04A0" w:firstRow="1" w:lastRow="0" w:firstColumn="1" w:lastColumn="0" w:noHBand="0" w:noVBand="1"/>
      </w:tblPr>
      <w:tblGrid>
        <w:gridCol w:w="2255"/>
        <w:gridCol w:w="711"/>
        <w:gridCol w:w="834"/>
        <w:gridCol w:w="633"/>
        <w:gridCol w:w="529"/>
        <w:gridCol w:w="2403"/>
        <w:gridCol w:w="2656"/>
      </w:tblGrid>
      <w:tr w:rsidR="00A16491" w:rsidRPr="00A16491" w14:paraId="0C0565AD" w14:textId="77777777" w:rsidTr="00A16491">
        <w:trPr>
          <w:trHeight w:val="360"/>
        </w:trPr>
        <w:tc>
          <w:tcPr>
            <w:tcW w:w="1125"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02ABCAD1"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Campo</w:t>
            </w:r>
          </w:p>
        </w:tc>
        <w:tc>
          <w:tcPr>
            <w:tcW w:w="355" w:type="pct"/>
            <w:tcBorders>
              <w:top w:val="single" w:sz="4" w:space="0" w:color="auto"/>
              <w:left w:val="nil"/>
              <w:bottom w:val="single" w:sz="4" w:space="0" w:color="auto"/>
              <w:right w:val="single" w:sz="4" w:space="0" w:color="auto"/>
            </w:tcBorders>
            <w:shd w:val="clear" w:color="000000" w:fill="808080"/>
            <w:vAlign w:val="center"/>
            <w:hideMark/>
          </w:tcPr>
          <w:p w14:paraId="139059EB"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Tipo</w:t>
            </w:r>
          </w:p>
        </w:tc>
        <w:tc>
          <w:tcPr>
            <w:tcW w:w="416" w:type="pct"/>
            <w:tcBorders>
              <w:top w:val="single" w:sz="4" w:space="0" w:color="auto"/>
              <w:left w:val="nil"/>
              <w:bottom w:val="single" w:sz="4" w:space="0" w:color="auto"/>
              <w:right w:val="single" w:sz="4" w:space="0" w:color="auto"/>
            </w:tcBorders>
            <w:shd w:val="clear" w:color="000000" w:fill="808080"/>
            <w:vAlign w:val="center"/>
            <w:hideMark/>
          </w:tcPr>
          <w:p w14:paraId="23D6435F"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Tamanho</w:t>
            </w:r>
          </w:p>
        </w:tc>
        <w:tc>
          <w:tcPr>
            <w:tcW w:w="316" w:type="pct"/>
            <w:tcBorders>
              <w:top w:val="single" w:sz="4" w:space="0" w:color="auto"/>
              <w:left w:val="nil"/>
              <w:bottom w:val="single" w:sz="4" w:space="0" w:color="auto"/>
              <w:right w:val="single" w:sz="4" w:space="0" w:color="auto"/>
            </w:tcBorders>
            <w:shd w:val="clear" w:color="000000" w:fill="808080"/>
            <w:vAlign w:val="center"/>
            <w:hideMark/>
          </w:tcPr>
          <w:p w14:paraId="6DE36A6D"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Chave</w:t>
            </w:r>
          </w:p>
        </w:tc>
        <w:tc>
          <w:tcPr>
            <w:tcW w:w="264" w:type="pct"/>
            <w:tcBorders>
              <w:top w:val="single" w:sz="4" w:space="0" w:color="auto"/>
              <w:left w:val="nil"/>
              <w:bottom w:val="single" w:sz="4" w:space="0" w:color="auto"/>
              <w:right w:val="single" w:sz="4" w:space="0" w:color="auto"/>
            </w:tcBorders>
            <w:shd w:val="clear" w:color="000000" w:fill="808080"/>
            <w:vAlign w:val="center"/>
            <w:hideMark/>
          </w:tcPr>
          <w:p w14:paraId="4876CC69"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Nulo</w:t>
            </w:r>
          </w:p>
        </w:tc>
        <w:tc>
          <w:tcPr>
            <w:tcW w:w="1199" w:type="pct"/>
            <w:tcBorders>
              <w:top w:val="single" w:sz="4" w:space="0" w:color="auto"/>
              <w:left w:val="nil"/>
              <w:bottom w:val="single" w:sz="4" w:space="0" w:color="auto"/>
              <w:right w:val="single" w:sz="4" w:space="0" w:color="auto"/>
            </w:tcBorders>
            <w:shd w:val="clear" w:color="000000" w:fill="808080"/>
            <w:vAlign w:val="center"/>
            <w:hideMark/>
          </w:tcPr>
          <w:p w14:paraId="108CB8E1"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Regra para armazenamento</w:t>
            </w:r>
          </w:p>
        </w:tc>
        <w:tc>
          <w:tcPr>
            <w:tcW w:w="1325" w:type="pct"/>
            <w:tcBorders>
              <w:top w:val="single" w:sz="4" w:space="0" w:color="auto"/>
              <w:left w:val="nil"/>
              <w:bottom w:val="single" w:sz="4" w:space="0" w:color="auto"/>
              <w:right w:val="single" w:sz="4" w:space="0" w:color="auto"/>
            </w:tcBorders>
            <w:shd w:val="clear" w:color="000000" w:fill="808080"/>
            <w:vAlign w:val="center"/>
            <w:hideMark/>
          </w:tcPr>
          <w:p w14:paraId="019D5653" w14:textId="77777777" w:rsidR="00A16491" w:rsidRPr="00A16491" w:rsidRDefault="00A16491" w:rsidP="00A16491">
            <w:pPr>
              <w:jc w:val="center"/>
              <w:rPr>
                <w:rFonts w:cs="Arial"/>
                <w:b/>
                <w:bCs/>
                <w:color w:val="FFFFFF"/>
                <w:sz w:val="14"/>
                <w:szCs w:val="14"/>
              </w:rPr>
            </w:pPr>
            <w:r w:rsidRPr="00A16491">
              <w:rPr>
                <w:rFonts w:cs="Arial"/>
                <w:b/>
                <w:bCs/>
                <w:color w:val="FFFFFF"/>
                <w:sz w:val="14"/>
                <w:szCs w:val="14"/>
              </w:rPr>
              <w:t>Comentários</w:t>
            </w:r>
          </w:p>
        </w:tc>
      </w:tr>
      <w:tr w:rsidR="00A16491" w:rsidRPr="00A16491" w14:paraId="1D10D3DE"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61A682D" w14:textId="77777777" w:rsidR="00A16491" w:rsidRPr="00A16491" w:rsidRDefault="00A16491" w:rsidP="005F759D">
            <w:pPr>
              <w:jc w:val="left"/>
              <w:rPr>
                <w:rFonts w:cs="Arial"/>
                <w:sz w:val="14"/>
                <w:szCs w:val="14"/>
              </w:rPr>
            </w:pPr>
            <w:r w:rsidRPr="00A16491">
              <w:rPr>
                <w:rFonts w:cs="Arial"/>
                <w:sz w:val="14"/>
                <w:szCs w:val="14"/>
              </w:rPr>
              <w:t>DATA_REFERENCIA</w:t>
            </w:r>
          </w:p>
        </w:tc>
        <w:tc>
          <w:tcPr>
            <w:tcW w:w="355" w:type="pct"/>
            <w:tcBorders>
              <w:top w:val="nil"/>
              <w:left w:val="nil"/>
              <w:bottom w:val="single" w:sz="4" w:space="0" w:color="auto"/>
              <w:right w:val="single" w:sz="4" w:space="0" w:color="auto"/>
            </w:tcBorders>
            <w:shd w:val="clear" w:color="000000" w:fill="F2F2F2"/>
            <w:noWrap/>
            <w:vAlign w:val="center"/>
            <w:hideMark/>
          </w:tcPr>
          <w:p w14:paraId="7E1B72E1" w14:textId="1E88E313" w:rsidR="00A16491" w:rsidRPr="00A16491" w:rsidRDefault="005F759D" w:rsidP="005F759D">
            <w:pPr>
              <w:jc w:val="center"/>
              <w:rPr>
                <w:rFonts w:cs="Arial"/>
                <w:sz w:val="14"/>
                <w:szCs w:val="14"/>
              </w:rPr>
            </w:pPr>
            <w:r>
              <w:rPr>
                <w:rFonts w:cs="Arial"/>
                <w:sz w:val="14"/>
                <w:szCs w:val="14"/>
              </w:rPr>
              <w:t>Date</w:t>
            </w:r>
          </w:p>
        </w:tc>
        <w:tc>
          <w:tcPr>
            <w:tcW w:w="416" w:type="pct"/>
            <w:tcBorders>
              <w:top w:val="nil"/>
              <w:left w:val="nil"/>
              <w:bottom w:val="single" w:sz="4" w:space="0" w:color="auto"/>
              <w:right w:val="single" w:sz="4" w:space="0" w:color="auto"/>
            </w:tcBorders>
            <w:shd w:val="clear" w:color="000000" w:fill="F2F2F2"/>
            <w:noWrap/>
            <w:vAlign w:val="center"/>
            <w:hideMark/>
          </w:tcPr>
          <w:p w14:paraId="7E1312E0" w14:textId="343C082D" w:rsidR="00A16491" w:rsidRPr="00A16491" w:rsidRDefault="00A16491" w:rsidP="005F759D">
            <w:pPr>
              <w:jc w:val="center"/>
              <w:rPr>
                <w:rFonts w:cs="Arial"/>
                <w:sz w:val="14"/>
                <w:szCs w:val="14"/>
              </w:rPr>
            </w:pPr>
          </w:p>
        </w:tc>
        <w:tc>
          <w:tcPr>
            <w:tcW w:w="316" w:type="pct"/>
            <w:tcBorders>
              <w:top w:val="nil"/>
              <w:left w:val="nil"/>
              <w:bottom w:val="single" w:sz="4" w:space="0" w:color="auto"/>
              <w:right w:val="single" w:sz="4" w:space="0" w:color="auto"/>
            </w:tcBorders>
            <w:shd w:val="clear" w:color="000000" w:fill="F2F2F2"/>
            <w:noWrap/>
            <w:vAlign w:val="center"/>
            <w:hideMark/>
          </w:tcPr>
          <w:p w14:paraId="3CC8265E"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574BBE3"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4A58E834" w14:textId="77777777" w:rsidR="00A16491" w:rsidRPr="00A16491" w:rsidRDefault="00A16491" w:rsidP="00A16491">
            <w:pPr>
              <w:jc w:val="left"/>
              <w:rPr>
                <w:rFonts w:cs="Arial"/>
                <w:sz w:val="14"/>
                <w:szCs w:val="14"/>
              </w:rPr>
            </w:pPr>
            <w:r w:rsidRPr="00A16491">
              <w:rPr>
                <w:rFonts w:cs="Arial"/>
                <w:sz w:val="14"/>
                <w:szCs w:val="14"/>
              </w:rPr>
              <w:t>DATA_VENDA</w:t>
            </w:r>
          </w:p>
        </w:tc>
        <w:tc>
          <w:tcPr>
            <w:tcW w:w="1325" w:type="pct"/>
            <w:tcBorders>
              <w:top w:val="nil"/>
              <w:left w:val="nil"/>
              <w:bottom w:val="single" w:sz="4" w:space="0" w:color="auto"/>
              <w:right w:val="single" w:sz="4" w:space="0" w:color="auto"/>
            </w:tcBorders>
            <w:shd w:val="clear" w:color="auto" w:fill="auto"/>
            <w:noWrap/>
            <w:vAlign w:val="center"/>
            <w:hideMark/>
          </w:tcPr>
          <w:p w14:paraId="4FD0EC94" w14:textId="77777777" w:rsidR="00A16491" w:rsidRPr="00A16491" w:rsidRDefault="00B94F2C" w:rsidP="00A16491">
            <w:pPr>
              <w:rPr>
                <w:rFonts w:cs="Arial"/>
                <w:color w:val="0000FF"/>
                <w:sz w:val="14"/>
                <w:szCs w:val="14"/>
                <w:u w:val="single"/>
              </w:rPr>
            </w:pPr>
            <w:hyperlink r:id="rId46" w:anchor="RANGE!_Normalizações_de_Registros" w:history="1">
              <w:r w:rsidR="00A16491" w:rsidRPr="00A16491">
                <w:rPr>
                  <w:rFonts w:cs="Arial"/>
                  <w:color w:val="0000FF"/>
                  <w:sz w:val="14"/>
                  <w:szCs w:val="14"/>
                  <w:u w:val="single"/>
                </w:rPr>
                <w:t>  Vide item Normalizações de Registros – DATA</w:t>
              </w:r>
            </w:hyperlink>
          </w:p>
        </w:tc>
      </w:tr>
      <w:tr w:rsidR="00A16491" w:rsidRPr="00A16491" w14:paraId="4F9AFE9D"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99CA6EB" w14:textId="77777777" w:rsidR="00A16491" w:rsidRPr="00A16491" w:rsidRDefault="00A16491" w:rsidP="005F759D">
            <w:pPr>
              <w:jc w:val="left"/>
              <w:rPr>
                <w:rFonts w:cs="Arial"/>
                <w:sz w:val="14"/>
                <w:szCs w:val="14"/>
              </w:rPr>
            </w:pPr>
            <w:r w:rsidRPr="00A16491">
              <w:rPr>
                <w:rFonts w:cs="Arial"/>
                <w:sz w:val="14"/>
                <w:szCs w:val="14"/>
              </w:rPr>
              <w:t>TIPO_DOCUMENTO</w:t>
            </w:r>
          </w:p>
        </w:tc>
        <w:tc>
          <w:tcPr>
            <w:tcW w:w="355" w:type="pct"/>
            <w:tcBorders>
              <w:top w:val="nil"/>
              <w:left w:val="nil"/>
              <w:bottom w:val="single" w:sz="4" w:space="0" w:color="auto"/>
              <w:right w:val="single" w:sz="4" w:space="0" w:color="auto"/>
            </w:tcBorders>
            <w:shd w:val="clear" w:color="000000" w:fill="F2F2F2"/>
            <w:noWrap/>
            <w:vAlign w:val="center"/>
            <w:hideMark/>
          </w:tcPr>
          <w:p w14:paraId="79BC52D8" w14:textId="261A4B21" w:rsidR="00A16491" w:rsidRPr="00A16491" w:rsidRDefault="005F759D" w:rsidP="005F759D">
            <w:pPr>
              <w:jc w:val="center"/>
              <w:rPr>
                <w:rFonts w:cs="Arial"/>
                <w:sz w:val="14"/>
                <w:szCs w:val="14"/>
              </w:rPr>
            </w:pPr>
            <w:r w:rsidRPr="00A16491">
              <w:rPr>
                <w:rFonts w:cs="Arial"/>
                <w:sz w:val="14"/>
                <w:szCs w:val="14"/>
              </w:rPr>
              <w:t>V</w:t>
            </w:r>
            <w:r w:rsidR="00A16491" w:rsidRPr="00A16491">
              <w:rPr>
                <w:rFonts w:cs="Arial"/>
                <w:sz w:val="14"/>
                <w:szCs w:val="14"/>
              </w:rPr>
              <w:t>archar</w:t>
            </w:r>
          </w:p>
        </w:tc>
        <w:tc>
          <w:tcPr>
            <w:tcW w:w="416" w:type="pct"/>
            <w:tcBorders>
              <w:top w:val="nil"/>
              <w:left w:val="nil"/>
              <w:bottom w:val="single" w:sz="4" w:space="0" w:color="auto"/>
              <w:right w:val="single" w:sz="4" w:space="0" w:color="auto"/>
            </w:tcBorders>
            <w:shd w:val="clear" w:color="000000" w:fill="F2F2F2"/>
            <w:noWrap/>
            <w:vAlign w:val="center"/>
            <w:hideMark/>
          </w:tcPr>
          <w:p w14:paraId="48C321A1"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00EDEC64"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2927612" w14:textId="77777777" w:rsidR="00A16491" w:rsidRPr="00A16491" w:rsidRDefault="00A16491" w:rsidP="005F759D">
            <w:pPr>
              <w:jc w:val="center"/>
              <w:rPr>
                <w:rFonts w:cs="Arial"/>
                <w:sz w:val="14"/>
                <w:szCs w:val="14"/>
              </w:rPr>
            </w:pPr>
            <w:r w:rsidRPr="00A16491">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07C85DCC" w14:textId="77777777" w:rsidR="00A16491" w:rsidRPr="00A16491" w:rsidRDefault="00A16491" w:rsidP="00A16491">
            <w:pPr>
              <w:jc w:val="left"/>
              <w:rPr>
                <w:rFonts w:cs="Arial"/>
                <w:sz w:val="14"/>
                <w:szCs w:val="14"/>
              </w:rPr>
            </w:pPr>
            <w:r w:rsidRPr="00A16491">
              <w:rPr>
                <w:rFonts w:cs="Arial"/>
                <w:sz w:val="14"/>
                <w:szCs w:val="14"/>
              </w:rPr>
              <w:t>TIPO_DOCUMENTO</w:t>
            </w:r>
          </w:p>
        </w:tc>
        <w:tc>
          <w:tcPr>
            <w:tcW w:w="1325" w:type="pct"/>
            <w:tcBorders>
              <w:top w:val="nil"/>
              <w:left w:val="nil"/>
              <w:bottom w:val="single" w:sz="4" w:space="0" w:color="auto"/>
              <w:right w:val="single" w:sz="4" w:space="0" w:color="auto"/>
            </w:tcBorders>
            <w:shd w:val="clear" w:color="auto" w:fill="auto"/>
            <w:hideMark/>
          </w:tcPr>
          <w:p w14:paraId="2CC2FE1A" w14:textId="77777777" w:rsidR="00A16491" w:rsidRPr="00A16491" w:rsidRDefault="00A16491" w:rsidP="00A16491">
            <w:pPr>
              <w:jc w:val="left"/>
              <w:rPr>
                <w:rFonts w:cs="Arial"/>
                <w:sz w:val="14"/>
                <w:szCs w:val="14"/>
              </w:rPr>
            </w:pPr>
            <w:r w:rsidRPr="00A16491">
              <w:rPr>
                <w:rFonts w:cs="Arial"/>
                <w:sz w:val="14"/>
                <w:szCs w:val="14"/>
              </w:rPr>
              <w:t>Identificação se é CPF ou CNPJ.</w:t>
            </w:r>
          </w:p>
        </w:tc>
      </w:tr>
      <w:tr w:rsidR="00A16491" w:rsidRPr="00A16491" w14:paraId="0013CB5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826BEB5" w14:textId="77777777" w:rsidR="00A16491" w:rsidRPr="00A16491" w:rsidRDefault="00A16491" w:rsidP="005F759D">
            <w:pPr>
              <w:jc w:val="left"/>
              <w:rPr>
                <w:rFonts w:cs="Arial"/>
                <w:sz w:val="14"/>
                <w:szCs w:val="14"/>
              </w:rPr>
            </w:pPr>
            <w:r w:rsidRPr="00A16491">
              <w:rPr>
                <w:rFonts w:cs="Arial"/>
                <w:sz w:val="14"/>
                <w:szCs w:val="14"/>
              </w:rPr>
              <w:t>NUM_CONTRATO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516EC7EC"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1F87BFB"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54B91E74" w14:textId="6936665B" w:rsidR="00A16491" w:rsidRPr="005F759D" w:rsidRDefault="005F759D" w:rsidP="005F759D">
            <w:pPr>
              <w:jc w:val="center"/>
              <w:rPr>
                <w:rFonts w:cs="Arial"/>
                <w:bCs/>
                <w:sz w:val="14"/>
                <w:szCs w:val="14"/>
              </w:rPr>
            </w:pPr>
            <w:r w:rsidRPr="005F759D">
              <w:rPr>
                <w:rFonts w:cs="Arial"/>
                <w:bCs/>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CD232E9" w14:textId="58A5AE16" w:rsidR="00A16491" w:rsidRPr="00A16491" w:rsidRDefault="00A16491" w:rsidP="005F759D">
            <w:pPr>
              <w:jc w:val="center"/>
              <w:rPr>
                <w:rFonts w:cs="Arial"/>
                <w:sz w:val="14"/>
                <w:szCs w:val="14"/>
              </w:rPr>
            </w:pPr>
            <w:r w:rsidRPr="00A16491">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06F80EA2" w14:textId="77777777" w:rsidR="00A16491" w:rsidRPr="00A16491" w:rsidRDefault="00A16491" w:rsidP="00A16491">
            <w:pPr>
              <w:jc w:val="left"/>
              <w:rPr>
                <w:rFonts w:cs="Arial"/>
                <w:sz w:val="14"/>
                <w:szCs w:val="14"/>
              </w:rPr>
            </w:pPr>
            <w:r w:rsidRPr="00A16491">
              <w:rPr>
                <w:rFonts w:cs="Arial"/>
                <w:sz w:val="14"/>
                <w:szCs w:val="14"/>
              </w:rPr>
              <w:t>NUMERO_CONTRATO</w:t>
            </w:r>
          </w:p>
        </w:tc>
        <w:tc>
          <w:tcPr>
            <w:tcW w:w="1325" w:type="pct"/>
            <w:tcBorders>
              <w:top w:val="nil"/>
              <w:left w:val="nil"/>
              <w:bottom w:val="single" w:sz="4" w:space="0" w:color="auto"/>
              <w:right w:val="single" w:sz="4" w:space="0" w:color="auto"/>
            </w:tcBorders>
            <w:shd w:val="clear" w:color="000000" w:fill="auto"/>
            <w:noWrap/>
            <w:hideMark/>
          </w:tcPr>
          <w:p w14:paraId="7556053C" w14:textId="77777777" w:rsidR="00A16491" w:rsidRPr="00A16491" w:rsidRDefault="00A16491" w:rsidP="00A16491">
            <w:pPr>
              <w:jc w:val="left"/>
              <w:rPr>
                <w:rFonts w:cs="Arial"/>
                <w:sz w:val="14"/>
                <w:szCs w:val="14"/>
              </w:rPr>
            </w:pPr>
            <w:r w:rsidRPr="00A16491">
              <w:rPr>
                <w:rFonts w:cs="Arial"/>
                <w:sz w:val="14"/>
                <w:szCs w:val="14"/>
              </w:rPr>
              <w:t> </w:t>
            </w:r>
          </w:p>
        </w:tc>
      </w:tr>
      <w:tr w:rsidR="00A16491" w:rsidRPr="00A16491" w14:paraId="1DA43D09"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26C2B29" w14:textId="77777777" w:rsidR="00A16491" w:rsidRPr="00A16491" w:rsidRDefault="00A16491" w:rsidP="005F759D">
            <w:pPr>
              <w:jc w:val="left"/>
              <w:rPr>
                <w:rFonts w:cs="Arial"/>
                <w:sz w:val="14"/>
                <w:szCs w:val="14"/>
              </w:rPr>
            </w:pPr>
            <w:r w:rsidRPr="00A16491">
              <w:rPr>
                <w:rFonts w:cs="Arial"/>
                <w:sz w:val="14"/>
                <w:szCs w:val="14"/>
              </w:rPr>
              <w:t>TEL_CONTATO</w:t>
            </w:r>
          </w:p>
        </w:tc>
        <w:tc>
          <w:tcPr>
            <w:tcW w:w="355" w:type="pct"/>
            <w:tcBorders>
              <w:top w:val="nil"/>
              <w:left w:val="nil"/>
              <w:bottom w:val="single" w:sz="4" w:space="0" w:color="auto"/>
              <w:right w:val="single" w:sz="4" w:space="0" w:color="auto"/>
            </w:tcBorders>
            <w:shd w:val="clear" w:color="000000" w:fill="F2F2F2"/>
            <w:noWrap/>
            <w:vAlign w:val="center"/>
            <w:hideMark/>
          </w:tcPr>
          <w:p w14:paraId="5AC08EF9"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839CE1A"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4CA4956F"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105A2EE" w14:textId="77777777" w:rsidR="00A16491" w:rsidRPr="00A16491" w:rsidRDefault="00A16491" w:rsidP="005F759D">
            <w:pPr>
              <w:jc w:val="center"/>
              <w:rPr>
                <w:rFonts w:cs="Arial"/>
                <w:sz w:val="14"/>
                <w:szCs w:val="14"/>
              </w:rPr>
            </w:pPr>
            <w:r w:rsidRPr="00A16491">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30487BF9" w14:textId="77777777" w:rsidR="00A16491" w:rsidRPr="00A16491" w:rsidRDefault="00A16491" w:rsidP="00A16491">
            <w:pPr>
              <w:jc w:val="left"/>
              <w:rPr>
                <w:rFonts w:cs="Arial"/>
                <w:sz w:val="14"/>
                <w:szCs w:val="14"/>
              </w:rPr>
            </w:pPr>
            <w:r w:rsidRPr="00A16491">
              <w:rPr>
                <w:rFonts w:cs="Arial"/>
                <w:sz w:val="14"/>
                <w:szCs w:val="14"/>
              </w:rPr>
              <w:t>TELEFONE_COBRANCA</w:t>
            </w:r>
          </w:p>
        </w:tc>
        <w:tc>
          <w:tcPr>
            <w:tcW w:w="1325" w:type="pct"/>
            <w:tcBorders>
              <w:top w:val="nil"/>
              <w:left w:val="nil"/>
              <w:bottom w:val="single" w:sz="4" w:space="0" w:color="auto"/>
              <w:right w:val="single" w:sz="4" w:space="0" w:color="auto"/>
            </w:tcBorders>
            <w:shd w:val="clear" w:color="auto" w:fill="auto"/>
            <w:noWrap/>
            <w:vAlign w:val="center"/>
            <w:hideMark/>
          </w:tcPr>
          <w:p w14:paraId="67C8CE6E" w14:textId="6FFFA159" w:rsidR="00A16491"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TELEFONE</w:t>
              </w:r>
            </w:hyperlink>
          </w:p>
        </w:tc>
      </w:tr>
      <w:tr w:rsidR="00A16491" w:rsidRPr="00A16491" w14:paraId="07FABDD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0C64B66" w14:textId="77777777" w:rsidR="00A16491" w:rsidRPr="00A16491" w:rsidRDefault="00A16491" w:rsidP="005F759D">
            <w:pPr>
              <w:jc w:val="left"/>
              <w:rPr>
                <w:rFonts w:cs="Arial"/>
                <w:sz w:val="14"/>
                <w:szCs w:val="14"/>
              </w:rPr>
            </w:pPr>
            <w:r w:rsidRPr="00A16491">
              <w:rPr>
                <w:rFonts w:cs="Arial"/>
                <w:sz w:val="14"/>
                <w:szCs w:val="14"/>
              </w:rPr>
              <w:t>LOGRADOURO</w:t>
            </w:r>
          </w:p>
        </w:tc>
        <w:tc>
          <w:tcPr>
            <w:tcW w:w="355" w:type="pct"/>
            <w:tcBorders>
              <w:top w:val="nil"/>
              <w:left w:val="nil"/>
              <w:bottom w:val="single" w:sz="4" w:space="0" w:color="auto"/>
              <w:right w:val="single" w:sz="4" w:space="0" w:color="auto"/>
            </w:tcBorders>
            <w:shd w:val="clear" w:color="000000" w:fill="F2F2F2"/>
            <w:noWrap/>
            <w:vAlign w:val="center"/>
            <w:hideMark/>
          </w:tcPr>
          <w:p w14:paraId="12476CB0"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9214D3D" w14:textId="77777777" w:rsidR="00A16491" w:rsidRPr="00A16491" w:rsidRDefault="00A16491" w:rsidP="005F759D">
            <w:pPr>
              <w:jc w:val="center"/>
              <w:rPr>
                <w:rFonts w:cs="Arial"/>
                <w:sz w:val="14"/>
                <w:szCs w:val="14"/>
              </w:rPr>
            </w:pPr>
            <w:r w:rsidRPr="00A16491">
              <w:rPr>
                <w:rFonts w:cs="Arial"/>
                <w:sz w:val="14"/>
                <w:szCs w:val="14"/>
              </w:rPr>
              <w:t>500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6D9D0AED"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CB92A46"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69782CB" w14:textId="77777777" w:rsidR="00A16491" w:rsidRPr="00A16491" w:rsidRDefault="00A16491" w:rsidP="00A16491">
            <w:pPr>
              <w:jc w:val="left"/>
              <w:rPr>
                <w:rFonts w:cs="Arial"/>
                <w:sz w:val="14"/>
                <w:szCs w:val="14"/>
              </w:rPr>
            </w:pPr>
            <w:r w:rsidRPr="00A16491">
              <w:rPr>
                <w:rFonts w:cs="Arial"/>
                <w:sz w:val="14"/>
                <w:szCs w:val="14"/>
              </w:rPr>
              <w:t>LOGRADOURO</w:t>
            </w:r>
          </w:p>
        </w:tc>
        <w:tc>
          <w:tcPr>
            <w:tcW w:w="1325" w:type="pct"/>
            <w:tcBorders>
              <w:top w:val="nil"/>
              <w:left w:val="nil"/>
              <w:bottom w:val="single" w:sz="4" w:space="0" w:color="auto"/>
              <w:right w:val="single" w:sz="4" w:space="0" w:color="auto"/>
            </w:tcBorders>
            <w:shd w:val="clear" w:color="auto" w:fill="auto"/>
            <w:noWrap/>
            <w:vAlign w:val="center"/>
            <w:hideMark/>
          </w:tcPr>
          <w:p w14:paraId="1D81648A" w14:textId="5FE5F942" w:rsidR="00A16491" w:rsidRPr="00A16491" w:rsidRDefault="001967FB" w:rsidP="00A16491">
            <w:pPr>
              <w:rPr>
                <w:rFonts w:cs="Arial"/>
                <w:color w:val="0000FF"/>
                <w:sz w:val="14"/>
                <w:szCs w:val="14"/>
                <w:u w:val="single"/>
              </w:rPr>
            </w:pPr>
            <w:r w:rsidRPr="00002B67">
              <w:rPr>
                <w:rFonts w:cs="Arial"/>
                <w:sz w:val="14"/>
                <w:szCs w:val="14"/>
              </w:rPr>
              <w:t xml:space="preserve">Vide item </w:t>
            </w:r>
            <w:hyperlink w:anchor="_Normalizações_de_Registros" w:history="1">
              <w:r w:rsidRPr="00002B67">
                <w:rPr>
                  <w:rStyle w:val="Hyperlink"/>
                  <w:rFonts w:cs="Arial"/>
                  <w:sz w:val="14"/>
                  <w:szCs w:val="14"/>
                </w:rPr>
                <w:t>Normalizações de Registros - ENDEREÇO</w:t>
              </w:r>
            </w:hyperlink>
          </w:p>
        </w:tc>
      </w:tr>
      <w:tr w:rsidR="00A16491" w:rsidRPr="00A16491" w14:paraId="7B19594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952251E" w14:textId="77777777" w:rsidR="00A16491" w:rsidRPr="00A16491" w:rsidRDefault="00A16491" w:rsidP="005F759D">
            <w:pPr>
              <w:jc w:val="left"/>
              <w:rPr>
                <w:rFonts w:cs="Arial"/>
                <w:sz w:val="14"/>
                <w:szCs w:val="14"/>
              </w:rPr>
            </w:pPr>
            <w:r w:rsidRPr="00A16491">
              <w:rPr>
                <w:rFonts w:cs="Arial"/>
                <w:sz w:val="14"/>
                <w:szCs w:val="14"/>
              </w:rPr>
              <w:t>NUMERO_ENDERECO</w:t>
            </w:r>
          </w:p>
        </w:tc>
        <w:tc>
          <w:tcPr>
            <w:tcW w:w="355" w:type="pct"/>
            <w:tcBorders>
              <w:top w:val="nil"/>
              <w:left w:val="nil"/>
              <w:bottom w:val="single" w:sz="4" w:space="0" w:color="auto"/>
              <w:right w:val="single" w:sz="4" w:space="0" w:color="auto"/>
            </w:tcBorders>
            <w:shd w:val="clear" w:color="000000" w:fill="F2F2F2"/>
            <w:noWrap/>
            <w:vAlign w:val="center"/>
            <w:hideMark/>
          </w:tcPr>
          <w:p w14:paraId="1F66D055"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6531DF4" w14:textId="77777777" w:rsidR="00A16491" w:rsidRPr="00A16491" w:rsidRDefault="00A16491" w:rsidP="005F759D">
            <w:pPr>
              <w:jc w:val="center"/>
              <w:rPr>
                <w:rFonts w:cs="Arial"/>
                <w:sz w:val="14"/>
                <w:szCs w:val="14"/>
              </w:rPr>
            </w:pPr>
            <w:r w:rsidRPr="00A16491">
              <w:rPr>
                <w:rFonts w:cs="Arial"/>
                <w:sz w:val="14"/>
                <w:szCs w:val="14"/>
              </w:rPr>
              <w:t>20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7DB0E1A5"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5CD6624"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33D41579" w14:textId="77777777" w:rsidR="00A16491" w:rsidRPr="00A16491" w:rsidRDefault="00A16491" w:rsidP="00A16491">
            <w:pPr>
              <w:jc w:val="left"/>
              <w:rPr>
                <w:rFonts w:cs="Arial"/>
                <w:sz w:val="14"/>
                <w:szCs w:val="14"/>
              </w:rPr>
            </w:pPr>
            <w:r w:rsidRPr="00A16491">
              <w:rPr>
                <w:rFonts w:cs="Arial"/>
                <w:sz w:val="14"/>
                <w:szCs w:val="14"/>
              </w:rPr>
              <w:t>NUMERO</w:t>
            </w:r>
          </w:p>
        </w:tc>
        <w:tc>
          <w:tcPr>
            <w:tcW w:w="1325" w:type="pct"/>
            <w:tcBorders>
              <w:top w:val="nil"/>
              <w:left w:val="nil"/>
              <w:bottom w:val="single" w:sz="4" w:space="0" w:color="auto"/>
              <w:right w:val="single" w:sz="4" w:space="0" w:color="auto"/>
            </w:tcBorders>
            <w:shd w:val="clear" w:color="auto" w:fill="auto"/>
            <w:noWrap/>
            <w:vAlign w:val="center"/>
            <w:hideMark/>
          </w:tcPr>
          <w:p w14:paraId="6A4884BE" w14:textId="77777777" w:rsidR="00A16491" w:rsidRPr="00A16491" w:rsidRDefault="00A16491" w:rsidP="00A16491">
            <w:pPr>
              <w:rPr>
                <w:rFonts w:cs="Arial"/>
                <w:color w:val="0000FF"/>
                <w:sz w:val="14"/>
                <w:szCs w:val="14"/>
                <w:u w:val="single"/>
              </w:rPr>
            </w:pPr>
            <w:r w:rsidRPr="00A16491">
              <w:rPr>
                <w:rFonts w:cs="Arial"/>
                <w:color w:val="0000FF"/>
                <w:sz w:val="14"/>
                <w:szCs w:val="14"/>
                <w:u w:val="single"/>
              </w:rPr>
              <w:t> </w:t>
            </w:r>
          </w:p>
        </w:tc>
      </w:tr>
      <w:tr w:rsidR="00A16491" w:rsidRPr="00A16491" w14:paraId="7F20EFF4"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6837E25" w14:textId="77777777" w:rsidR="00A16491" w:rsidRPr="00A16491" w:rsidRDefault="00A16491" w:rsidP="005F759D">
            <w:pPr>
              <w:jc w:val="left"/>
              <w:rPr>
                <w:rFonts w:cs="Arial"/>
                <w:sz w:val="14"/>
                <w:szCs w:val="14"/>
              </w:rPr>
            </w:pPr>
            <w:r w:rsidRPr="00A16491">
              <w:rPr>
                <w:rFonts w:cs="Arial"/>
                <w:sz w:val="14"/>
                <w:szCs w:val="14"/>
              </w:rPr>
              <w:t>COMPLEMENTO_ENDERECO</w:t>
            </w:r>
          </w:p>
        </w:tc>
        <w:tc>
          <w:tcPr>
            <w:tcW w:w="355" w:type="pct"/>
            <w:tcBorders>
              <w:top w:val="nil"/>
              <w:left w:val="nil"/>
              <w:bottom w:val="single" w:sz="4" w:space="0" w:color="auto"/>
              <w:right w:val="single" w:sz="4" w:space="0" w:color="auto"/>
            </w:tcBorders>
            <w:shd w:val="clear" w:color="000000" w:fill="F2F2F2"/>
            <w:noWrap/>
            <w:vAlign w:val="center"/>
            <w:hideMark/>
          </w:tcPr>
          <w:p w14:paraId="4D8B1A7F"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6C8457CB" w14:textId="77777777" w:rsidR="00A16491" w:rsidRPr="00A16491" w:rsidRDefault="00A16491" w:rsidP="005F759D">
            <w:pPr>
              <w:jc w:val="center"/>
              <w:rPr>
                <w:rFonts w:cs="Arial"/>
                <w:sz w:val="14"/>
                <w:szCs w:val="14"/>
              </w:rPr>
            </w:pPr>
            <w:r w:rsidRPr="00A16491">
              <w:rPr>
                <w:rFonts w:cs="Arial"/>
                <w:sz w:val="14"/>
                <w:szCs w:val="14"/>
              </w:rPr>
              <w:t>500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2C2908E6"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D4726AA"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DA309B1" w14:textId="77777777" w:rsidR="00A16491" w:rsidRPr="00A16491" w:rsidRDefault="00A16491" w:rsidP="00A16491">
            <w:pPr>
              <w:jc w:val="left"/>
              <w:rPr>
                <w:rFonts w:cs="Arial"/>
                <w:sz w:val="14"/>
                <w:szCs w:val="14"/>
              </w:rPr>
            </w:pPr>
            <w:r w:rsidRPr="00A16491">
              <w:rPr>
                <w:rFonts w:cs="Arial"/>
                <w:sz w:val="14"/>
                <w:szCs w:val="14"/>
              </w:rPr>
              <w:t>COMPLEMENTO</w:t>
            </w:r>
          </w:p>
        </w:tc>
        <w:tc>
          <w:tcPr>
            <w:tcW w:w="1325" w:type="pct"/>
            <w:tcBorders>
              <w:top w:val="nil"/>
              <w:left w:val="nil"/>
              <w:bottom w:val="single" w:sz="4" w:space="0" w:color="auto"/>
              <w:right w:val="single" w:sz="4" w:space="0" w:color="auto"/>
            </w:tcBorders>
            <w:shd w:val="clear" w:color="auto" w:fill="auto"/>
            <w:noWrap/>
            <w:vAlign w:val="center"/>
            <w:hideMark/>
          </w:tcPr>
          <w:p w14:paraId="22B7C583" w14:textId="3B5B51A9" w:rsidR="00A16491" w:rsidRPr="00A16491" w:rsidRDefault="001967FB" w:rsidP="00A16491">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Normalizações de Registros - ENDEREÇO</w:t>
              </w:r>
            </w:hyperlink>
          </w:p>
        </w:tc>
      </w:tr>
      <w:tr w:rsidR="00A16491" w:rsidRPr="00A16491" w14:paraId="34D2CABD"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DA25AC7" w14:textId="77777777" w:rsidR="00A16491" w:rsidRPr="00A16491" w:rsidRDefault="00A16491" w:rsidP="005F759D">
            <w:pPr>
              <w:jc w:val="left"/>
              <w:rPr>
                <w:rFonts w:cs="Arial"/>
                <w:sz w:val="14"/>
                <w:szCs w:val="14"/>
              </w:rPr>
            </w:pPr>
            <w:r w:rsidRPr="00A16491">
              <w:rPr>
                <w:rFonts w:cs="Arial"/>
                <w:sz w:val="14"/>
                <w:szCs w:val="14"/>
              </w:rPr>
              <w:t>CEP</w:t>
            </w:r>
          </w:p>
        </w:tc>
        <w:tc>
          <w:tcPr>
            <w:tcW w:w="355" w:type="pct"/>
            <w:tcBorders>
              <w:top w:val="nil"/>
              <w:left w:val="nil"/>
              <w:bottom w:val="single" w:sz="4" w:space="0" w:color="auto"/>
              <w:right w:val="single" w:sz="4" w:space="0" w:color="auto"/>
            </w:tcBorders>
            <w:shd w:val="clear" w:color="000000" w:fill="F2F2F2"/>
            <w:noWrap/>
            <w:vAlign w:val="center"/>
            <w:hideMark/>
          </w:tcPr>
          <w:p w14:paraId="488156F0"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4F11C71" w14:textId="77777777" w:rsidR="00A16491" w:rsidRPr="00A16491" w:rsidRDefault="00A16491" w:rsidP="005F759D">
            <w:pPr>
              <w:jc w:val="center"/>
              <w:rPr>
                <w:rFonts w:cs="Arial"/>
                <w:sz w:val="14"/>
                <w:szCs w:val="14"/>
              </w:rPr>
            </w:pPr>
            <w:r w:rsidRPr="00A16491">
              <w:rPr>
                <w:rFonts w:cs="Arial"/>
                <w:sz w:val="14"/>
                <w:szCs w:val="14"/>
              </w:rPr>
              <w:t>15</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50DCDA11"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3A68ECC"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7C11308" w14:textId="77777777" w:rsidR="00A16491" w:rsidRPr="00A16491" w:rsidRDefault="00A16491" w:rsidP="00A16491">
            <w:pPr>
              <w:jc w:val="left"/>
              <w:rPr>
                <w:rFonts w:cs="Arial"/>
                <w:sz w:val="14"/>
                <w:szCs w:val="14"/>
              </w:rPr>
            </w:pPr>
            <w:r w:rsidRPr="00A16491">
              <w:rPr>
                <w:rFonts w:cs="Arial"/>
                <w:sz w:val="14"/>
                <w:szCs w:val="14"/>
              </w:rPr>
              <w:t>CEP</w:t>
            </w:r>
          </w:p>
        </w:tc>
        <w:tc>
          <w:tcPr>
            <w:tcW w:w="1325" w:type="pct"/>
            <w:tcBorders>
              <w:top w:val="nil"/>
              <w:left w:val="nil"/>
              <w:bottom w:val="single" w:sz="4" w:space="0" w:color="auto"/>
              <w:right w:val="single" w:sz="4" w:space="0" w:color="auto"/>
            </w:tcBorders>
            <w:shd w:val="clear" w:color="auto" w:fill="auto"/>
            <w:noWrap/>
            <w:vAlign w:val="center"/>
            <w:hideMark/>
          </w:tcPr>
          <w:p w14:paraId="7503FB76" w14:textId="67A812FA" w:rsidR="00A16491"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CEP</w:t>
              </w:r>
            </w:hyperlink>
          </w:p>
        </w:tc>
      </w:tr>
      <w:tr w:rsidR="001967FB" w:rsidRPr="00A16491" w14:paraId="31B9B2D4"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5B88BA8" w14:textId="77777777" w:rsidR="001967FB" w:rsidRPr="00A16491" w:rsidRDefault="001967FB" w:rsidP="005F759D">
            <w:pPr>
              <w:jc w:val="left"/>
              <w:rPr>
                <w:rFonts w:cs="Arial"/>
                <w:sz w:val="14"/>
                <w:szCs w:val="14"/>
              </w:rPr>
            </w:pPr>
            <w:r w:rsidRPr="00A16491">
              <w:rPr>
                <w:rFonts w:cs="Arial"/>
                <w:sz w:val="14"/>
                <w:szCs w:val="14"/>
              </w:rPr>
              <w:t>BAIRRO</w:t>
            </w:r>
          </w:p>
        </w:tc>
        <w:tc>
          <w:tcPr>
            <w:tcW w:w="355" w:type="pct"/>
            <w:tcBorders>
              <w:top w:val="nil"/>
              <w:left w:val="nil"/>
              <w:bottom w:val="single" w:sz="4" w:space="0" w:color="auto"/>
              <w:right w:val="single" w:sz="4" w:space="0" w:color="auto"/>
            </w:tcBorders>
            <w:shd w:val="clear" w:color="000000" w:fill="F2F2F2"/>
            <w:noWrap/>
            <w:vAlign w:val="center"/>
            <w:hideMark/>
          </w:tcPr>
          <w:p w14:paraId="63D25B16" w14:textId="77777777" w:rsidR="001967FB" w:rsidRPr="00A16491" w:rsidRDefault="001967FB"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17FD3788" w14:textId="77777777" w:rsidR="001967FB" w:rsidRPr="00A16491" w:rsidRDefault="001967FB"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68481C65" w14:textId="77777777" w:rsidR="001967FB" w:rsidRPr="005F759D" w:rsidRDefault="001967FB"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1762D2D"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1DAFF310" w14:textId="77777777" w:rsidR="001967FB" w:rsidRPr="00A16491" w:rsidRDefault="001967FB" w:rsidP="001967FB">
            <w:pPr>
              <w:jc w:val="left"/>
              <w:rPr>
                <w:rFonts w:cs="Arial"/>
                <w:sz w:val="14"/>
                <w:szCs w:val="14"/>
              </w:rPr>
            </w:pPr>
            <w:r w:rsidRPr="00A16491">
              <w:rPr>
                <w:rFonts w:cs="Arial"/>
                <w:sz w:val="14"/>
                <w:szCs w:val="14"/>
              </w:rPr>
              <w:t>BAIRRO</w:t>
            </w:r>
          </w:p>
        </w:tc>
        <w:tc>
          <w:tcPr>
            <w:tcW w:w="1325" w:type="pct"/>
            <w:tcBorders>
              <w:top w:val="nil"/>
              <w:left w:val="nil"/>
              <w:bottom w:val="single" w:sz="4" w:space="0" w:color="auto"/>
              <w:right w:val="single" w:sz="4" w:space="0" w:color="auto"/>
            </w:tcBorders>
            <w:shd w:val="clear" w:color="auto" w:fill="auto"/>
            <w:noWrap/>
            <w:hideMark/>
          </w:tcPr>
          <w:p w14:paraId="020C6CE1" w14:textId="48A71E2A" w:rsidR="001967FB"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Normalizações de Registros - ENDEREÇO</w:t>
              </w:r>
            </w:hyperlink>
          </w:p>
        </w:tc>
      </w:tr>
      <w:tr w:rsidR="001967FB" w:rsidRPr="00A16491" w14:paraId="7E23E818"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C0E469C" w14:textId="77777777" w:rsidR="001967FB" w:rsidRPr="00A16491" w:rsidRDefault="001967FB" w:rsidP="005F759D">
            <w:pPr>
              <w:jc w:val="left"/>
              <w:rPr>
                <w:rFonts w:cs="Arial"/>
                <w:sz w:val="14"/>
                <w:szCs w:val="14"/>
              </w:rPr>
            </w:pPr>
            <w:r w:rsidRPr="00A16491">
              <w:rPr>
                <w:rFonts w:cs="Arial"/>
                <w:sz w:val="14"/>
                <w:szCs w:val="14"/>
              </w:rPr>
              <w:t>CIDADE</w:t>
            </w:r>
          </w:p>
        </w:tc>
        <w:tc>
          <w:tcPr>
            <w:tcW w:w="355" w:type="pct"/>
            <w:tcBorders>
              <w:top w:val="nil"/>
              <w:left w:val="nil"/>
              <w:bottom w:val="single" w:sz="4" w:space="0" w:color="auto"/>
              <w:right w:val="single" w:sz="4" w:space="0" w:color="auto"/>
            </w:tcBorders>
            <w:shd w:val="clear" w:color="000000" w:fill="F2F2F2"/>
            <w:noWrap/>
            <w:vAlign w:val="center"/>
            <w:hideMark/>
          </w:tcPr>
          <w:p w14:paraId="0AB7A61E" w14:textId="77777777" w:rsidR="001967FB" w:rsidRPr="00A16491" w:rsidRDefault="001967FB"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26C7F66" w14:textId="77777777" w:rsidR="001967FB" w:rsidRPr="00A16491" w:rsidRDefault="001967FB"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5760563A" w14:textId="77777777" w:rsidR="001967FB" w:rsidRPr="005F759D" w:rsidRDefault="001967FB"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5D8D7AC"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0AD6AAD8" w14:textId="77777777" w:rsidR="001967FB" w:rsidRPr="00A16491" w:rsidRDefault="001967FB" w:rsidP="001967FB">
            <w:pPr>
              <w:jc w:val="left"/>
              <w:rPr>
                <w:rFonts w:cs="Arial"/>
                <w:sz w:val="14"/>
                <w:szCs w:val="14"/>
              </w:rPr>
            </w:pPr>
            <w:r w:rsidRPr="00A16491">
              <w:rPr>
                <w:rFonts w:cs="Arial"/>
                <w:sz w:val="14"/>
                <w:szCs w:val="14"/>
              </w:rPr>
              <w:t>CIDADE</w:t>
            </w:r>
          </w:p>
        </w:tc>
        <w:tc>
          <w:tcPr>
            <w:tcW w:w="1325" w:type="pct"/>
            <w:tcBorders>
              <w:top w:val="nil"/>
              <w:left w:val="nil"/>
              <w:bottom w:val="single" w:sz="4" w:space="0" w:color="auto"/>
              <w:right w:val="single" w:sz="4" w:space="0" w:color="auto"/>
            </w:tcBorders>
            <w:shd w:val="clear" w:color="auto" w:fill="auto"/>
            <w:noWrap/>
            <w:hideMark/>
          </w:tcPr>
          <w:p w14:paraId="6864CD46" w14:textId="14616C78" w:rsidR="001967FB"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Normalizações de Registros - ENDEREÇO</w:t>
              </w:r>
            </w:hyperlink>
          </w:p>
        </w:tc>
      </w:tr>
      <w:tr w:rsidR="00A16491" w:rsidRPr="00A16491" w14:paraId="00B04B67"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28BCF9D" w14:textId="77777777" w:rsidR="00A16491" w:rsidRPr="00A16491" w:rsidRDefault="00A16491" w:rsidP="005F759D">
            <w:pPr>
              <w:jc w:val="left"/>
              <w:rPr>
                <w:rFonts w:cs="Arial"/>
                <w:sz w:val="14"/>
                <w:szCs w:val="14"/>
              </w:rPr>
            </w:pPr>
            <w:r w:rsidRPr="00A16491">
              <w:rPr>
                <w:rFonts w:cs="Arial"/>
                <w:sz w:val="14"/>
                <w:szCs w:val="14"/>
              </w:rPr>
              <w:t>UF</w:t>
            </w:r>
          </w:p>
        </w:tc>
        <w:tc>
          <w:tcPr>
            <w:tcW w:w="355" w:type="pct"/>
            <w:tcBorders>
              <w:top w:val="nil"/>
              <w:left w:val="nil"/>
              <w:bottom w:val="single" w:sz="4" w:space="0" w:color="auto"/>
              <w:right w:val="single" w:sz="4" w:space="0" w:color="auto"/>
            </w:tcBorders>
            <w:shd w:val="clear" w:color="000000" w:fill="F2F2F2"/>
            <w:noWrap/>
            <w:vAlign w:val="center"/>
            <w:hideMark/>
          </w:tcPr>
          <w:p w14:paraId="08A88D49"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540D56D" w14:textId="77777777" w:rsidR="00A16491" w:rsidRPr="00A16491" w:rsidRDefault="00A16491" w:rsidP="005F759D">
            <w:pPr>
              <w:jc w:val="center"/>
              <w:rPr>
                <w:rFonts w:cs="Arial"/>
                <w:sz w:val="14"/>
                <w:szCs w:val="14"/>
              </w:rPr>
            </w:pPr>
            <w:r w:rsidRPr="00A16491">
              <w:rPr>
                <w:rFonts w:cs="Arial"/>
                <w:sz w:val="14"/>
                <w:szCs w:val="14"/>
              </w:rPr>
              <w:t>5</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6348A15E"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4638D21"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A2A201A" w14:textId="77777777" w:rsidR="00A16491" w:rsidRPr="00A16491" w:rsidRDefault="00A16491" w:rsidP="00A16491">
            <w:pPr>
              <w:jc w:val="left"/>
              <w:rPr>
                <w:rFonts w:cs="Arial"/>
                <w:sz w:val="14"/>
                <w:szCs w:val="14"/>
              </w:rPr>
            </w:pPr>
            <w:r w:rsidRPr="00A16491">
              <w:rPr>
                <w:rFonts w:cs="Arial"/>
                <w:sz w:val="14"/>
                <w:szCs w:val="14"/>
              </w:rPr>
              <w:t>UF</w:t>
            </w:r>
          </w:p>
        </w:tc>
        <w:tc>
          <w:tcPr>
            <w:tcW w:w="1325" w:type="pct"/>
            <w:tcBorders>
              <w:top w:val="nil"/>
              <w:left w:val="nil"/>
              <w:bottom w:val="single" w:sz="4" w:space="0" w:color="auto"/>
              <w:right w:val="single" w:sz="4" w:space="0" w:color="auto"/>
            </w:tcBorders>
            <w:shd w:val="clear" w:color="auto" w:fill="auto"/>
            <w:noWrap/>
            <w:vAlign w:val="center"/>
            <w:hideMark/>
          </w:tcPr>
          <w:p w14:paraId="2D1E5BB0" w14:textId="77777777" w:rsidR="00A16491" w:rsidRPr="00A16491" w:rsidRDefault="00A16491" w:rsidP="00A16491">
            <w:pPr>
              <w:rPr>
                <w:rFonts w:cs="Arial"/>
                <w:color w:val="0000FF"/>
                <w:sz w:val="14"/>
                <w:szCs w:val="14"/>
                <w:u w:val="single"/>
              </w:rPr>
            </w:pPr>
            <w:r w:rsidRPr="00A16491">
              <w:rPr>
                <w:rFonts w:cs="Arial"/>
                <w:color w:val="0000FF"/>
                <w:sz w:val="14"/>
                <w:szCs w:val="14"/>
                <w:u w:val="single"/>
              </w:rPr>
              <w:t> </w:t>
            </w:r>
          </w:p>
        </w:tc>
      </w:tr>
      <w:tr w:rsidR="00A16491" w:rsidRPr="00A16491" w14:paraId="5C159980"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6496771" w14:textId="77777777" w:rsidR="00A16491" w:rsidRPr="00A16491" w:rsidRDefault="00A16491" w:rsidP="005F759D">
            <w:pPr>
              <w:jc w:val="left"/>
              <w:rPr>
                <w:rFonts w:cs="Arial"/>
                <w:sz w:val="14"/>
                <w:szCs w:val="14"/>
              </w:rPr>
            </w:pPr>
            <w:r w:rsidRPr="00A16491">
              <w:rPr>
                <w:rFonts w:cs="Arial"/>
                <w:sz w:val="14"/>
                <w:szCs w:val="14"/>
              </w:rPr>
              <w:t>MATRICULA_VENDEDOR</w:t>
            </w:r>
          </w:p>
        </w:tc>
        <w:tc>
          <w:tcPr>
            <w:tcW w:w="355" w:type="pct"/>
            <w:tcBorders>
              <w:top w:val="nil"/>
              <w:left w:val="nil"/>
              <w:bottom w:val="single" w:sz="4" w:space="0" w:color="auto"/>
              <w:right w:val="single" w:sz="4" w:space="0" w:color="auto"/>
            </w:tcBorders>
            <w:shd w:val="clear" w:color="000000" w:fill="F2F2F2"/>
            <w:noWrap/>
            <w:vAlign w:val="center"/>
            <w:hideMark/>
          </w:tcPr>
          <w:p w14:paraId="4912164B"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5EE2214"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2B9E4A42"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2939C84"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3E86C4A" w14:textId="77777777" w:rsidR="00A16491" w:rsidRPr="00A16491" w:rsidRDefault="00A16491" w:rsidP="00A16491">
            <w:pPr>
              <w:jc w:val="left"/>
              <w:rPr>
                <w:rFonts w:cs="Arial"/>
                <w:sz w:val="14"/>
                <w:szCs w:val="14"/>
              </w:rPr>
            </w:pPr>
            <w:r w:rsidRPr="00A16491">
              <w:rPr>
                <w:rFonts w:cs="Arial"/>
                <w:sz w:val="14"/>
                <w:szCs w:val="14"/>
              </w:rPr>
              <w:t>LOGIN_VENDEDOR</w:t>
            </w:r>
          </w:p>
        </w:tc>
        <w:tc>
          <w:tcPr>
            <w:tcW w:w="1325" w:type="pct"/>
            <w:tcBorders>
              <w:top w:val="nil"/>
              <w:left w:val="nil"/>
              <w:bottom w:val="single" w:sz="4" w:space="0" w:color="auto"/>
              <w:right w:val="single" w:sz="4" w:space="0" w:color="auto"/>
            </w:tcBorders>
            <w:shd w:val="clear" w:color="auto" w:fill="auto"/>
            <w:hideMark/>
          </w:tcPr>
          <w:p w14:paraId="268F21EF" w14:textId="77777777" w:rsidR="00A16491" w:rsidRPr="00A16491" w:rsidRDefault="00A16491" w:rsidP="00A16491">
            <w:pPr>
              <w:jc w:val="left"/>
              <w:rPr>
                <w:rFonts w:cs="Arial"/>
                <w:sz w:val="14"/>
                <w:szCs w:val="14"/>
              </w:rPr>
            </w:pPr>
            <w:r w:rsidRPr="00A16491">
              <w:rPr>
                <w:rFonts w:cs="Arial"/>
                <w:sz w:val="14"/>
                <w:szCs w:val="14"/>
              </w:rPr>
              <w:t> </w:t>
            </w:r>
          </w:p>
        </w:tc>
      </w:tr>
      <w:tr w:rsidR="00A16491" w:rsidRPr="00A16491" w14:paraId="00A4FEA1"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3AEAEDF" w14:textId="77777777" w:rsidR="00A16491" w:rsidRPr="00A16491" w:rsidRDefault="00A16491" w:rsidP="005F759D">
            <w:pPr>
              <w:jc w:val="left"/>
              <w:rPr>
                <w:rFonts w:cs="Arial"/>
                <w:sz w:val="14"/>
                <w:szCs w:val="14"/>
              </w:rPr>
            </w:pPr>
            <w:r w:rsidRPr="00A16491">
              <w:rPr>
                <w:rFonts w:cs="Arial"/>
                <w:sz w:val="14"/>
                <w:szCs w:val="14"/>
              </w:rPr>
              <w:t>CANAL_VENDA</w:t>
            </w:r>
          </w:p>
        </w:tc>
        <w:tc>
          <w:tcPr>
            <w:tcW w:w="355" w:type="pct"/>
            <w:tcBorders>
              <w:top w:val="nil"/>
              <w:left w:val="nil"/>
              <w:bottom w:val="single" w:sz="4" w:space="0" w:color="auto"/>
              <w:right w:val="single" w:sz="4" w:space="0" w:color="auto"/>
            </w:tcBorders>
            <w:shd w:val="clear" w:color="000000" w:fill="F2F2F2"/>
            <w:noWrap/>
            <w:vAlign w:val="center"/>
            <w:hideMark/>
          </w:tcPr>
          <w:p w14:paraId="1F778604"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75D1B99"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59F895BF"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095A012"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772AAAA7" w14:textId="77777777" w:rsidR="00A16491" w:rsidRPr="00A16491" w:rsidRDefault="00A16491" w:rsidP="00A16491">
            <w:pPr>
              <w:jc w:val="left"/>
              <w:rPr>
                <w:rFonts w:cs="Arial"/>
                <w:sz w:val="14"/>
                <w:szCs w:val="14"/>
              </w:rPr>
            </w:pPr>
            <w:r w:rsidRPr="00A16491">
              <w:rPr>
                <w:rFonts w:cs="Arial"/>
                <w:sz w:val="14"/>
                <w:szCs w:val="14"/>
              </w:rPr>
              <w:t>CANAL_DE_VENDA</w:t>
            </w:r>
          </w:p>
        </w:tc>
        <w:tc>
          <w:tcPr>
            <w:tcW w:w="1325" w:type="pct"/>
            <w:tcBorders>
              <w:top w:val="nil"/>
              <w:left w:val="nil"/>
              <w:bottom w:val="single" w:sz="4" w:space="0" w:color="auto"/>
              <w:right w:val="single" w:sz="4" w:space="0" w:color="auto"/>
            </w:tcBorders>
            <w:shd w:val="clear" w:color="auto" w:fill="auto"/>
            <w:hideMark/>
          </w:tcPr>
          <w:p w14:paraId="3AE1B9E3" w14:textId="77777777" w:rsidR="00A16491" w:rsidRPr="00A16491" w:rsidRDefault="00A16491" w:rsidP="00A16491">
            <w:pPr>
              <w:jc w:val="left"/>
              <w:rPr>
                <w:rFonts w:cs="Arial"/>
                <w:sz w:val="14"/>
                <w:szCs w:val="14"/>
              </w:rPr>
            </w:pPr>
            <w:r w:rsidRPr="00A16491">
              <w:rPr>
                <w:rFonts w:cs="Arial"/>
                <w:sz w:val="14"/>
                <w:szCs w:val="14"/>
              </w:rPr>
              <w:t> </w:t>
            </w:r>
          </w:p>
        </w:tc>
      </w:tr>
      <w:tr w:rsidR="00A16491" w:rsidRPr="00A16491" w14:paraId="473FB4B4"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54C90CB3" w14:textId="77777777" w:rsidR="00A16491" w:rsidRPr="00A16491" w:rsidRDefault="00A16491" w:rsidP="005F759D">
            <w:pPr>
              <w:jc w:val="left"/>
              <w:rPr>
                <w:rFonts w:cs="Arial"/>
                <w:sz w:val="14"/>
                <w:szCs w:val="14"/>
              </w:rPr>
            </w:pPr>
            <w:r w:rsidRPr="00A16491">
              <w:rPr>
                <w:rFonts w:cs="Arial"/>
                <w:sz w:val="14"/>
                <w:szCs w:val="14"/>
              </w:rPr>
              <w:t>MEIO_PAGAMENTO</w:t>
            </w:r>
          </w:p>
        </w:tc>
        <w:tc>
          <w:tcPr>
            <w:tcW w:w="355" w:type="pct"/>
            <w:tcBorders>
              <w:top w:val="nil"/>
              <w:left w:val="nil"/>
              <w:bottom w:val="single" w:sz="4" w:space="0" w:color="auto"/>
              <w:right w:val="single" w:sz="4" w:space="0" w:color="auto"/>
            </w:tcBorders>
            <w:shd w:val="clear" w:color="000000" w:fill="F2F2F2"/>
            <w:noWrap/>
            <w:vAlign w:val="center"/>
            <w:hideMark/>
          </w:tcPr>
          <w:p w14:paraId="3FF9214B"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37F1FA0"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4EED0DBF"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735434E"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51640F41" w14:textId="77777777" w:rsidR="00A16491" w:rsidRPr="00A16491" w:rsidRDefault="00A16491" w:rsidP="00A16491">
            <w:pPr>
              <w:jc w:val="left"/>
              <w:rPr>
                <w:rFonts w:cs="Arial"/>
                <w:sz w:val="14"/>
                <w:szCs w:val="14"/>
              </w:rPr>
            </w:pPr>
            <w:r w:rsidRPr="00A16491">
              <w:rPr>
                <w:rFonts w:cs="Arial"/>
                <w:sz w:val="14"/>
                <w:szCs w:val="14"/>
              </w:rPr>
              <w:t>MEIO_CONBRANCA</w:t>
            </w:r>
          </w:p>
        </w:tc>
        <w:tc>
          <w:tcPr>
            <w:tcW w:w="1325" w:type="pct"/>
            <w:tcBorders>
              <w:top w:val="nil"/>
              <w:left w:val="nil"/>
              <w:bottom w:val="single" w:sz="4" w:space="0" w:color="auto"/>
              <w:right w:val="single" w:sz="4" w:space="0" w:color="auto"/>
            </w:tcBorders>
            <w:shd w:val="clear" w:color="auto" w:fill="auto"/>
            <w:noWrap/>
            <w:vAlign w:val="center"/>
            <w:hideMark/>
          </w:tcPr>
          <w:p w14:paraId="06AA1DA3" w14:textId="1CF9167D" w:rsidR="00A16491" w:rsidRPr="00A16491" w:rsidRDefault="00A16491" w:rsidP="001967FB">
            <w:pPr>
              <w:rPr>
                <w:rFonts w:cs="Arial"/>
                <w:color w:val="0000FF"/>
                <w:sz w:val="14"/>
                <w:szCs w:val="14"/>
                <w:u w:val="single"/>
              </w:rPr>
            </w:pPr>
          </w:p>
        </w:tc>
      </w:tr>
      <w:tr w:rsidR="00A16491" w:rsidRPr="00A16491" w14:paraId="5F22C90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720449F6" w14:textId="77777777" w:rsidR="00A16491" w:rsidRPr="00A16491" w:rsidRDefault="00A16491" w:rsidP="005F759D">
            <w:pPr>
              <w:jc w:val="left"/>
              <w:rPr>
                <w:rFonts w:cs="Arial"/>
                <w:sz w:val="14"/>
                <w:szCs w:val="14"/>
              </w:rPr>
            </w:pPr>
            <w:r w:rsidRPr="00A16491">
              <w:rPr>
                <w:rFonts w:cs="Arial"/>
                <w:sz w:val="14"/>
                <w:szCs w:val="14"/>
              </w:rPr>
              <w:lastRenderedPageBreak/>
              <w:t>ID_CONTRATO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299643C7"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04B2E1DE"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5D8FBA71" w14:textId="77777777" w:rsidR="00A16491" w:rsidRPr="005F759D" w:rsidRDefault="00A16491" w:rsidP="005F759D">
            <w:pPr>
              <w:jc w:val="center"/>
              <w:rPr>
                <w:rFonts w:cs="Arial"/>
                <w:sz w:val="14"/>
                <w:szCs w:val="14"/>
              </w:rPr>
            </w:pPr>
            <w:r w:rsidRPr="005F759D">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DF0751D"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3CC9C13D" w14:textId="77777777" w:rsidR="00A16491" w:rsidRPr="00A16491" w:rsidRDefault="00A16491" w:rsidP="00A16491">
            <w:pPr>
              <w:jc w:val="left"/>
              <w:rPr>
                <w:rFonts w:cs="Arial"/>
                <w:sz w:val="14"/>
                <w:szCs w:val="14"/>
              </w:rPr>
            </w:pPr>
            <w:r w:rsidRPr="00A16491">
              <w:rPr>
                <w:rFonts w:cs="Arial"/>
                <w:sz w:val="14"/>
                <w:szCs w:val="14"/>
              </w:rPr>
              <w:t>ID_CONTRATO</w:t>
            </w:r>
          </w:p>
        </w:tc>
        <w:tc>
          <w:tcPr>
            <w:tcW w:w="1325" w:type="pct"/>
            <w:tcBorders>
              <w:top w:val="nil"/>
              <w:left w:val="nil"/>
              <w:bottom w:val="single" w:sz="4" w:space="0" w:color="auto"/>
              <w:right w:val="single" w:sz="4" w:space="0" w:color="auto"/>
            </w:tcBorders>
            <w:shd w:val="clear" w:color="auto" w:fill="auto"/>
            <w:noWrap/>
            <w:vAlign w:val="center"/>
            <w:hideMark/>
          </w:tcPr>
          <w:p w14:paraId="230703A0"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35BD4F6C"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5486B1FC" w14:textId="77777777" w:rsidR="00A16491" w:rsidRPr="00A16491" w:rsidRDefault="00A16491" w:rsidP="005F759D">
            <w:pPr>
              <w:jc w:val="left"/>
              <w:rPr>
                <w:rFonts w:cs="Arial"/>
                <w:sz w:val="14"/>
                <w:szCs w:val="14"/>
              </w:rPr>
            </w:pPr>
            <w:r w:rsidRPr="00A16491">
              <w:rPr>
                <w:rFonts w:cs="Arial"/>
                <w:sz w:val="14"/>
                <w:szCs w:val="14"/>
              </w:rPr>
              <w:t>ID_PESSOA</w:t>
            </w:r>
          </w:p>
        </w:tc>
        <w:tc>
          <w:tcPr>
            <w:tcW w:w="355" w:type="pct"/>
            <w:tcBorders>
              <w:top w:val="nil"/>
              <w:left w:val="nil"/>
              <w:bottom w:val="single" w:sz="4" w:space="0" w:color="auto"/>
              <w:right w:val="single" w:sz="4" w:space="0" w:color="auto"/>
            </w:tcBorders>
            <w:shd w:val="clear" w:color="000000" w:fill="F2F2F2"/>
            <w:noWrap/>
            <w:vAlign w:val="center"/>
            <w:hideMark/>
          </w:tcPr>
          <w:p w14:paraId="4E670356"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60F7DE92"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auto" w:fill="F2F2F2" w:themeFill="background1" w:themeFillShade="F2"/>
            <w:noWrap/>
            <w:vAlign w:val="center"/>
            <w:hideMark/>
          </w:tcPr>
          <w:p w14:paraId="20226933" w14:textId="4190A759" w:rsidR="00A16491" w:rsidRPr="005F759D" w:rsidRDefault="005F759D" w:rsidP="005F759D">
            <w:pPr>
              <w:jc w:val="center"/>
              <w:rPr>
                <w:rFonts w:cs="Arial"/>
                <w:bCs/>
                <w:sz w:val="14"/>
                <w:szCs w:val="14"/>
              </w:rPr>
            </w:pPr>
            <w:r w:rsidRPr="005F759D">
              <w:rPr>
                <w:rFonts w:cs="Arial"/>
                <w:bCs/>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32A7B0E" w14:textId="6714596E" w:rsidR="00A16491" w:rsidRPr="00A16491" w:rsidRDefault="00A16491" w:rsidP="005F759D">
            <w:pPr>
              <w:jc w:val="center"/>
              <w:rPr>
                <w:rFonts w:cs="Arial"/>
                <w:sz w:val="14"/>
                <w:szCs w:val="14"/>
              </w:rPr>
            </w:pPr>
            <w:r w:rsidRPr="00A16491">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6FBFA465" w14:textId="77777777" w:rsidR="00A16491" w:rsidRPr="00A16491" w:rsidRDefault="00A16491" w:rsidP="00A16491">
            <w:pPr>
              <w:jc w:val="left"/>
              <w:rPr>
                <w:rFonts w:cs="Arial"/>
                <w:sz w:val="14"/>
                <w:szCs w:val="14"/>
              </w:rPr>
            </w:pPr>
            <w:r w:rsidRPr="00A16491">
              <w:rPr>
                <w:rFonts w:cs="Arial"/>
                <w:sz w:val="14"/>
                <w:szCs w:val="14"/>
              </w:rPr>
              <w:t>ID_PESSOA</w:t>
            </w:r>
          </w:p>
        </w:tc>
        <w:tc>
          <w:tcPr>
            <w:tcW w:w="1325" w:type="pct"/>
            <w:tcBorders>
              <w:top w:val="nil"/>
              <w:left w:val="nil"/>
              <w:bottom w:val="single" w:sz="4" w:space="0" w:color="auto"/>
              <w:right w:val="single" w:sz="4" w:space="0" w:color="auto"/>
            </w:tcBorders>
            <w:shd w:val="clear" w:color="auto" w:fill="auto"/>
            <w:noWrap/>
            <w:vAlign w:val="center"/>
            <w:hideMark/>
          </w:tcPr>
          <w:p w14:paraId="2612AE81"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4EA40B0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A9CC3CB" w14:textId="77777777" w:rsidR="00A16491" w:rsidRPr="00A16491" w:rsidRDefault="00A16491" w:rsidP="005F759D">
            <w:pPr>
              <w:jc w:val="left"/>
              <w:rPr>
                <w:rFonts w:cs="Arial"/>
                <w:sz w:val="14"/>
                <w:szCs w:val="14"/>
              </w:rPr>
            </w:pPr>
            <w:r w:rsidRPr="00A16491">
              <w:rPr>
                <w:rFonts w:cs="Arial"/>
                <w:sz w:val="14"/>
                <w:szCs w:val="14"/>
              </w:rPr>
              <w:t>TIPO_CONTRATO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2B100941"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13FD988"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298904DC"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88C2638"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03A2F1F6" w14:textId="77777777" w:rsidR="00A16491" w:rsidRPr="00A16491" w:rsidRDefault="00A16491" w:rsidP="00A16491">
            <w:pPr>
              <w:jc w:val="left"/>
              <w:rPr>
                <w:rFonts w:cs="Arial"/>
                <w:sz w:val="14"/>
                <w:szCs w:val="14"/>
              </w:rPr>
            </w:pPr>
            <w:r w:rsidRPr="00A16491">
              <w:rPr>
                <w:rFonts w:cs="Arial"/>
                <w:sz w:val="14"/>
                <w:szCs w:val="14"/>
              </w:rPr>
              <w:t>TIPO_CONTRATO</w:t>
            </w:r>
          </w:p>
        </w:tc>
        <w:tc>
          <w:tcPr>
            <w:tcW w:w="1325" w:type="pct"/>
            <w:tcBorders>
              <w:top w:val="nil"/>
              <w:left w:val="nil"/>
              <w:bottom w:val="single" w:sz="4" w:space="0" w:color="auto"/>
              <w:right w:val="single" w:sz="4" w:space="0" w:color="auto"/>
            </w:tcBorders>
            <w:shd w:val="clear" w:color="auto" w:fill="auto"/>
            <w:noWrap/>
            <w:vAlign w:val="center"/>
            <w:hideMark/>
          </w:tcPr>
          <w:p w14:paraId="1D292603"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5F3AAF4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648898E" w14:textId="77777777" w:rsidR="00A16491" w:rsidRPr="00A16491" w:rsidRDefault="00A16491" w:rsidP="005F759D">
            <w:pPr>
              <w:jc w:val="left"/>
              <w:rPr>
                <w:rFonts w:cs="Arial"/>
                <w:sz w:val="14"/>
                <w:szCs w:val="14"/>
              </w:rPr>
            </w:pPr>
            <w:r w:rsidRPr="00A16491">
              <w:rPr>
                <w:rFonts w:cs="Arial"/>
                <w:sz w:val="14"/>
                <w:szCs w:val="14"/>
              </w:rPr>
              <w:t>STATUS_CONTRATO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27D1B6EC"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33634743"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02B1B2C8"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624432C"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831E8BE" w14:textId="77777777" w:rsidR="00A16491" w:rsidRPr="00A16491" w:rsidRDefault="00A16491" w:rsidP="00A16491">
            <w:pPr>
              <w:jc w:val="left"/>
              <w:rPr>
                <w:rFonts w:cs="Arial"/>
                <w:sz w:val="14"/>
                <w:szCs w:val="14"/>
              </w:rPr>
            </w:pPr>
            <w:r w:rsidRPr="00A16491">
              <w:rPr>
                <w:rFonts w:cs="Arial"/>
                <w:sz w:val="14"/>
                <w:szCs w:val="14"/>
              </w:rPr>
              <w:t>STATUS_CONTRATO</w:t>
            </w:r>
          </w:p>
        </w:tc>
        <w:tc>
          <w:tcPr>
            <w:tcW w:w="1325" w:type="pct"/>
            <w:tcBorders>
              <w:top w:val="nil"/>
              <w:left w:val="nil"/>
              <w:bottom w:val="single" w:sz="4" w:space="0" w:color="auto"/>
              <w:right w:val="single" w:sz="4" w:space="0" w:color="auto"/>
            </w:tcBorders>
            <w:shd w:val="clear" w:color="auto" w:fill="auto"/>
            <w:noWrap/>
            <w:vAlign w:val="center"/>
            <w:hideMark/>
          </w:tcPr>
          <w:p w14:paraId="5DBAB83C"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219E13D8"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9627288" w14:textId="77777777" w:rsidR="00A16491" w:rsidRPr="00A16491" w:rsidRDefault="00A16491" w:rsidP="005F759D">
            <w:pPr>
              <w:jc w:val="left"/>
              <w:rPr>
                <w:rFonts w:cs="Arial"/>
                <w:sz w:val="14"/>
                <w:szCs w:val="14"/>
              </w:rPr>
            </w:pPr>
            <w:r w:rsidRPr="00A16491">
              <w:rPr>
                <w:rFonts w:cs="Arial"/>
                <w:sz w:val="14"/>
                <w:szCs w:val="14"/>
              </w:rPr>
              <w:t>VENCIMENTO_MENSALIDADE</w:t>
            </w:r>
          </w:p>
        </w:tc>
        <w:tc>
          <w:tcPr>
            <w:tcW w:w="355" w:type="pct"/>
            <w:tcBorders>
              <w:top w:val="nil"/>
              <w:left w:val="nil"/>
              <w:bottom w:val="single" w:sz="4" w:space="0" w:color="auto"/>
              <w:right w:val="single" w:sz="4" w:space="0" w:color="auto"/>
            </w:tcBorders>
            <w:shd w:val="clear" w:color="000000" w:fill="F2F2F2"/>
            <w:noWrap/>
            <w:vAlign w:val="center"/>
            <w:hideMark/>
          </w:tcPr>
          <w:p w14:paraId="00D0B968"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626570C5" w14:textId="77777777" w:rsidR="00A16491" w:rsidRPr="00A16491" w:rsidRDefault="00A16491" w:rsidP="005F759D">
            <w:pPr>
              <w:jc w:val="center"/>
              <w:rPr>
                <w:rFonts w:cs="Arial"/>
                <w:sz w:val="14"/>
                <w:szCs w:val="14"/>
              </w:rPr>
            </w:pPr>
            <w:r w:rsidRPr="00A16491">
              <w:rPr>
                <w:rFonts w:cs="Arial"/>
                <w:sz w:val="14"/>
                <w:szCs w:val="14"/>
              </w:rPr>
              <w:t>15</w:t>
            </w:r>
          </w:p>
        </w:tc>
        <w:tc>
          <w:tcPr>
            <w:tcW w:w="316" w:type="pct"/>
            <w:tcBorders>
              <w:top w:val="nil"/>
              <w:left w:val="nil"/>
              <w:bottom w:val="single" w:sz="4" w:space="0" w:color="auto"/>
              <w:right w:val="single" w:sz="4" w:space="0" w:color="auto"/>
            </w:tcBorders>
            <w:shd w:val="clear" w:color="000000" w:fill="F2F2F2"/>
            <w:noWrap/>
            <w:vAlign w:val="center"/>
            <w:hideMark/>
          </w:tcPr>
          <w:p w14:paraId="68A412ED"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976FFD6"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541AA9A" w14:textId="77777777" w:rsidR="00A16491" w:rsidRPr="00A16491" w:rsidRDefault="00A16491" w:rsidP="00A16491">
            <w:pPr>
              <w:jc w:val="left"/>
              <w:rPr>
                <w:rFonts w:cs="Arial"/>
                <w:sz w:val="14"/>
                <w:szCs w:val="14"/>
              </w:rPr>
            </w:pPr>
            <w:r w:rsidRPr="00A16491">
              <w:rPr>
                <w:rFonts w:cs="Arial"/>
                <w:sz w:val="14"/>
                <w:szCs w:val="14"/>
              </w:rPr>
              <w:t>VENCIMENTO_MENSALIDADE</w:t>
            </w:r>
          </w:p>
        </w:tc>
        <w:tc>
          <w:tcPr>
            <w:tcW w:w="1325" w:type="pct"/>
            <w:tcBorders>
              <w:top w:val="nil"/>
              <w:left w:val="nil"/>
              <w:bottom w:val="single" w:sz="4" w:space="0" w:color="auto"/>
              <w:right w:val="single" w:sz="4" w:space="0" w:color="auto"/>
            </w:tcBorders>
            <w:shd w:val="clear" w:color="auto" w:fill="auto"/>
            <w:noWrap/>
            <w:vAlign w:val="center"/>
            <w:hideMark/>
          </w:tcPr>
          <w:p w14:paraId="233ACB83"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39D6E118"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86C023C" w14:textId="77777777" w:rsidR="00A16491" w:rsidRPr="00A16491" w:rsidRDefault="00A16491" w:rsidP="005F759D">
            <w:pPr>
              <w:jc w:val="left"/>
              <w:rPr>
                <w:rFonts w:cs="Arial"/>
                <w:sz w:val="14"/>
                <w:szCs w:val="14"/>
              </w:rPr>
            </w:pPr>
            <w:r w:rsidRPr="00A16491">
              <w:rPr>
                <w:rFonts w:cs="Arial"/>
                <w:sz w:val="14"/>
                <w:szCs w:val="14"/>
              </w:rPr>
              <w:t>FINANCEIRA</w:t>
            </w:r>
          </w:p>
        </w:tc>
        <w:tc>
          <w:tcPr>
            <w:tcW w:w="355" w:type="pct"/>
            <w:tcBorders>
              <w:top w:val="nil"/>
              <w:left w:val="nil"/>
              <w:bottom w:val="single" w:sz="4" w:space="0" w:color="auto"/>
              <w:right w:val="single" w:sz="4" w:space="0" w:color="auto"/>
            </w:tcBorders>
            <w:shd w:val="clear" w:color="000000" w:fill="F2F2F2"/>
            <w:noWrap/>
            <w:vAlign w:val="center"/>
            <w:hideMark/>
          </w:tcPr>
          <w:p w14:paraId="729E9D8C"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A0EF753"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3B33018C"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ECF1BE5"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5A6DF755" w14:textId="77777777" w:rsidR="00A16491" w:rsidRPr="00A16491" w:rsidRDefault="00A16491" w:rsidP="00A16491">
            <w:pPr>
              <w:jc w:val="left"/>
              <w:rPr>
                <w:rFonts w:cs="Arial"/>
                <w:sz w:val="14"/>
                <w:szCs w:val="14"/>
              </w:rPr>
            </w:pPr>
            <w:r w:rsidRPr="00A16491">
              <w:rPr>
                <w:rFonts w:cs="Arial"/>
                <w:sz w:val="14"/>
                <w:szCs w:val="14"/>
              </w:rPr>
              <w:t>FINANCEIRA</w:t>
            </w:r>
          </w:p>
        </w:tc>
        <w:tc>
          <w:tcPr>
            <w:tcW w:w="1325" w:type="pct"/>
            <w:tcBorders>
              <w:top w:val="nil"/>
              <w:left w:val="nil"/>
              <w:bottom w:val="single" w:sz="4" w:space="0" w:color="auto"/>
              <w:right w:val="single" w:sz="4" w:space="0" w:color="auto"/>
            </w:tcBorders>
            <w:shd w:val="clear" w:color="auto" w:fill="auto"/>
            <w:noWrap/>
            <w:vAlign w:val="center"/>
            <w:hideMark/>
          </w:tcPr>
          <w:p w14:paraId="47B65B3C"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019ECBC6"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3861676" w14:textId="77777777" w:rsidR="00A16491" w:rsidRPr="00A16491" w:rsidRDefault="00A16491" w:rsidP="005F759D">
            <w:pPr>
              <w:jc w:val="left"/>
              <w:rPr>
                <w:rFonts w:cs="Arial"/>
                <w:sz w:val="14"/>
                <w:szCs w:val="14"/>
              </w:rPr>
            </w:pPr>
            <w:r w:rsidRPr="00A16491">
              <w:rPr>
                <w:rFonts w:cs="Arial"/>
                <w:sz w:val="14"/>
                <w:szCs w:val="14"/>
              </w:rPr>
              <w:t>DATA_VENDA</w:t>
            </w:r>
          </w:p>
        </w:tc>
        <w:tc>
          <w:tcPr>
            <w:tcW w:w="355" w:type="pct"/>
            <w:tcBorders>
              <w:top w:val="nil"/>
              <w:left w:val="nil"/>
              <w:bottom w:val="single" w:sz="4" w:space="0" w:color="auto"/>
              <w:right w:val="single" w:sz="4" w:space="0" w:color="auto"/>
            </w:tcBorders>
            <w:shd w:val="clear" w:color="000000" w:fill="F2F2F2"/>
            <w:noWrap/>
            <w:vAlign w:val="center"/>
            <w:hideMark/>
          </w:tcPr>
          <w:p w14:paraId="4A185DF2" w14:textId="77777777" w:rsidR="00A16491" w:rsidRPr="00A16491" w:rsidRDefault="00A16491" w:rsidP="005F759D">
            <w:pPr>
              <w:jc w:val="center"/>
              <w:rPr>
                <w:rFonts w:cs="Arial"/>
                <w:sz w:val="14"/>
                <w:szCs w:val="14"/>
              </w:rPr>
            </w:pPr>
            <w:r w:rsidRPr="00A16491">
              <w:rPr>
                <w:rFonts w:cs="Arial"/>
                <w:sz w:val="14"/>
                <w:szCs w:val="14"/>
              </w:rPr>
              <w:t>Date</w:t>
            </w:r>
          </w:p>
        </w:tc>
        <w:tc>
          <w:tcPr>
            <w:tcW w:w="416" w:type="pct"/>
            <w:tcBorders>
              <w:top w:val="nil"/>
              <w:left w:val="nil"/>
              <w:bottom w:val="single" w:sz="4" w:space="0" w:color="auto"/>
              <w:right w:val="single" w:sz="4" w:space="0" w:color="auto"/>
            </w:tcBorders>
            <w:shd w:val="clear" w:color="000000" w:fill="F2F2F2"/>
            <w:noWrap/>
            <w:vAlign w:val="center"/>
            <w:hideMark/>
          </w:tcPr>
          <w:p w14:paraId="23D8E5C8" w14:textId="12B7D031" w:rsidR="00A16491" w:rsidRPr="00A16491" w:rsidRDefault="00A16491" w:rsidP="005F759D">
            <w:pPr>
              <w:jc w:val="center"/>
              <w:rPr>
                <w:rFonts w:cs="Arial"/>
                <w:sz w:val="14"/>
                <w:szCs w:val="14"/>
              </w:rPr>
            </w:pPr>
          </w:p>
        </w:tc>
        <w:tc>
          <w:tcPr>
            <w:tcW w:w="316" w:type="pct"/>
            <w:tcBorders>
              <w:top w:val="nil"/>
              <w:left w:val="nil"/>
              <w:bottom w:val="single" w:sz="4" w:space="0" w:color="auto"/>
              <w:right w:val="single" w:sz="4" w:space="0" w:color="auto"/>
            </w:tcBorders>
            <w:shd w:val="clear" w:color="000000" w:fill="F2F2F2"/>
            <w:noWrap/>
            <w:vAlign w:val="center"/>
            <w:hideMark/>
          </w:tcPr>
          <w:p w14:paraId="52F3ED77"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2E9D6D4"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0FE372BD" w14:textId="77777777" w:rsidR="00A16491" w:rsidRPr="00A16491" w:rsidRDefault="00A16491" w:rsidP="00A16491">
            <w:pPr>
              <w:jc w:val="left"/>
              <w:rPr>
                <w:rFonts w:cs="Arial"/>
                <w:sz w:val="14"/>
                <w:szCs w:val="14"/>
              </w:rPr>
            </w:pPr>
            <w:r w:rsidRPr="00A16491">
              <w:rPr>
                <w:rFonts w:cs="Arial"/>
                <w:sz w:val="14"/>
                <w:szCs w:val="14"/>
              </w:rPr>
              <w:t>DATA_VENDA</w:t>
            </w:r>
          </w:p>
        </w:tc>
        <w:tc>
          <w:tcPr>
            <w:tcW w:w="1325" w:type="pct"/>
            <w:tcBorders>
              <w:top w:val="nil"/>
              <w:left w:val="nil"/>
              <w:bottom w:val="single" w:sz="4" w:space="0" w:color="auto"/>
              <w:right w:val="single" w:sz="4" w:space="0" w:color="auto"/>
            </w:tcBorders>
            <w:shd w:val="clear" w:color="auto" w:fill="auto"/>
            <w:noWrap/>
            <w:vAlign w:val="center"/>
            <w:hideMark/>
          </w:tcPr>
          <w:p w14:paraId="23B5698B" w14:textId="512045AA" w:rsidR="00A16491"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DATA</w:t>
              </w:r>
            </w:hyperlink>
          </w:p>
        </w:tc>
      </w:tr>
      <w:tr w:rsidR="00A16491" w:rsidRPr="00A16491" w14:paraId="009B909F"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3FC08FA" w14:textId="77777777" w:rsidR="00A16491" w:rsidRPr="00A16491" w:rsidRDefault="00A16491" w:rsidP="005F759D">
            <w:pPr>
              <w:jc w:val="left"/>
              <w:rPr>
                <w:rFonts w:cs="Arial"/>
                <w:sz w:val="14"/>
                <w:szCs w:val="14"/>
              </w:rPr>
            </w:pPr>
            <w:r w:rsidRPr="00A16491">
              <w:rPr>
                <w:rFonts w:cs="Arial"/>
                <w:sz w:val="14"/>
                <w:szCs w:val="14"/>
              </w:rPr>
              <w:t>HORA_VENDA</w:t>
            </w:r>
          </w:p>
        </w:tc>
        <w:tc>
          <w:tcPr>
            <w:tcW w:w="355" w:type="pct"/>
            <w:tcBorders>
              <w:top w:val="nil"/>
              <w:left w:val="nil"/>
              <w:bottom w:val="single" w:sz="4" w:space="0" w:color="auto"/>
              <w:right w:val="single" w:sz="4" w:space="0" w:color="auto"/>
            </w:tcBorders>
            <w:shd w:val="clear" w:color="000000" w:fill="F2F2F2"/>
            <w:noWrap/>
            <w:vAlign w:val="center"/>
            <w:hideMark/>
          </w:tcPr>
          <w:p w14:paraId="36F13271"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E28F343" w14:textId="77777777" w:rsidR="00A16491" w:rsidRPr="00A16491" w:rsidRDefault="00A16491" w:rsidP="005F759D">
            <w:pPr>
              <w:jc w:val="center"/>
              <w:rPr>
                <w:rFonts w:cs="Arial"/>
                <w:sz w:val="14"/>
                <w:szCs w:val="14"/>
              </w:rPr>
            </w:pPr>
            <w:r w:rsidRPr="00A16491">
              <w:rPr>
                <w:rFonts w:cs="Arial"/>
                <w:sz w:val="14"/>
                <w:szCs w:val="14"/>
              </w:rPr>
              <w:t>15</w:t>
            </w:r>
          </w:p>
        </w:tc>
        <w:tc>
          <w:tcPr>
            <w:tcW w:w="316" w:type="pct"/>
            <w:tcBorders>
              <w:top w:val="nil"/>
              <w:left w:val="nil"/>
              <w:bottom w:val="single" w:sz="4" w:space="0" w:color="auto"/>
              <w:right w:val="single" w:sz="4" w:space="0" w:color="auto"/>
            </w:tcBorders>
            <w:shd w:val="clear" w:color="000000" w:fill="F2F2F2"/>
            <w:noWrap/>
            <w:vAlign w:val="center"/>
            <w:hideMark/>
          </w:tcPr>
          <w:p w14:paraId="640945DA"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2C9A758"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1D25AB12" w14:textId="77777777" w:rsidR="00A16491" w:rsidRPr="00A16491" w:rsidRDefault="00A16491" w:rsidP="00A16491">
            <w:pPr>
              <w:jc w:val="left"/>
              <w:rPr>
                <w:rFonts w:cs="Arial"/>
                <w:sz w:val="14"/>
                <w:szCs w:val="14"/>
              </w:rPr>
            </w:pPr>
            <w:r w:rsidRPr="00A16491">
              <w:rPr>
                <w:rFonts w:cs="Arial"/>
                <w:sz w:val="14"/>
                <w:szCs w:val="14"/>
              </w:rPr>
              <w:t>HORA_VENDA</w:t>
            </w:r>
          </w:p>
        </w:tc>
        <w:tc>
          <w:tcPr>
            <w:tcW w:w="1325" w:type="pct"/>
            <w:tcBorders>
              <w:top w:val="nil"/>
              <w:left w:val="nil"/>
              <w:bottom w:val="single" w:sz="4" w:space="0" w:color="auto"/>
              <w:right w:val="single" w:sz="4" w:space="0" w:color="auto"/>
            </w:tcBorders>
            <w:shd w:val="clear" w:color="auto" w:fill="auto"/>
            <w:noWrap/>
            <w:vAlign w:val="center"/>
            <w:hideMark/>
          </w:tcPr>
          <w:p w14:paraId="49208BAF"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1967FB" w:rsidRPr="00A16491" w14:paraId="5D7A4070"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B07C148" w14:textId="77777777" w:rsidR="001967FB" w:rsidRPr="00A16491" w:rsidRDefault="001967FB" w:rsidP="005F759D">
            <w:pPr>
              <w:jc w:val="left"/>
              <w:rPr>
                <w:rFonts w:cs="Arial"/>
                <w:sz w:val="14"/>
                <w:szCs w:val="14"/>
              </w:rPr>
            </w:pPr>
            <w:r w:rsidRPr="00A16491">
              <w:rPr>
                <w:rFonts w:cs="Arial"/>
                <w:sz w:val="14"/>
                <w:szCs w:val="14"/>
              </w:rPr>
              <w:t>DATA_HAB_CONTRATO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238ED6BA" w14:textId="77777777" w:rsidR="001967FB" w:rsidRPr="00A16491" w:rsidRDefault="001967FB" w:rsidP="005F759D">
            <w:pPr>
              <w:jc w:val="center"/>
              <w:rPr>
                <w:rFonts w:cs="Arial"/>
                <w:sz w:val="14"/>
                <w:szCs w:val="14"/>
              </w:rPr>
            </w:pPr>
            <w:r w:rsidRPr="00A16491">
              <w:rPr>
                <w:rFonts w:cs="Arial"/>
                <w:sz w:val="14"/>
                <w:szCs w:val="14"/>
              </w:rPr>
              <w:t>Date</w:t>
            </w:r>
          </w:p>
        </w:tc>
        <w:tc>
          <w:tcPr>
            <w:tcW w:w="416" w:type="pct"/>
            <w:tcBorders>
              <w:top w:val="nil"/>
              <w:left w:val="nil"/>
              <w:bottom w:val="single" w:sz="4" w:space="0" w:color="auto"/>
              <w:right w:val="single" w:sz="4" w:space="0" w:color="auto"/>
            </w:tcBorders>
            <w:shd w:val="clear" w:color="000000" w:fill="F2F2F2"/>
            <w:noWrap/>
            <w:vAlign w:val="center"/>
            <w:hideMark/>
          </w:tcPr>
          <w:p w14:paraId="39D06E6B" w14:textId="30BAAB9D" w:rsidR="001967FB" w:rsidRPr="00A16491" w:rsidRDefault="001967FB" w:rsidP="005F759D">
            <w:pPr>
              <w:jc w:val="center"/>
              <w:rPr>
                <w:rFonts w:cs="Arial"/>
                <w:sz w:val="14"/>
                <w:szCs w:val="14"/>
              </w:rPr>
            </w:pPr>
          </w:p>
        </w:tc>
        <w:tc>
          <w:tcPr>
            <w:tcW w:w="316" w:type="pct"/>
            <w:tcBorders>
              <w:top w:val="nil"/>
              <w:left w:val="nil"/>
              <w:bottom w:val="single" w:sz="4" w:space="0" w:color="auto"/>
              <w:right w:val="single" w:sz="4" w:space="0" w:color="auto"/>
            </w:tcBorders>
            <w:shd w:val="clear" w:color="000000" w:fill="F2F2F2"/>
            <w:noWrap/>
            <w:vAlign w:val="center"/>
            <w:hideMark/>
          </w:tcPr>
          <w:p w14:paraId="0C28D857" w14:textId="77777777" w:rsidR="001967FB" w:rsidRPr="00A16491" w:rsidRDefault="001967FB"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6003070"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04F0052" w14:textId="77777777" w:rsidR="001967FB" w:rsidRPr="00A16491" w:rsidRDefault="001967FB" w:rsidP="001967FB">
            <w:pPr>
              <w:jc w:val="left"/>
              <w:rPr>
                <w:rFonts w:cs="Arial"/>
                <w:sz w:val="14"/>
                <w:szCs w:val="14"/>
              </w:rPr>
            </w:pPr>
            <w:r w:rsidRPr="00A16491">
              <w:rPr>
                <w:rFonts w:cs="Arial"/>
                <w:sz w:val="14"/>
                <w:szCs w:val="14"/>
              </w:rPr>
              <w:t>DATA_HAB_CONTRATO</w:t>
            </w:r>
          </w:p>
        </w:tc>
        <w:tc>
          <w:tcPr>
            <w:tcW w:w="1325" w:type="pct"/>
            <w:tcBorders>
              <w:top w:val="nil"/>
              <w:left w:val="nil"/>
              <w:bottom w:val="single" w:sz="4" w:space="0" w:color="auto"/>
              <w:right w:val="single" w:sz="4" w:space="0" w:color="auto"/>
            </w:tcBorders>
            <w:shd w:val="clear" w:color="auto" w:fill="auto"/>
            <w:noWrap/>
            <w:hideMark/>
          </w:tcPr>
          <w:p w14:paraId="11CC1625" w14:textId="1D99B2A1" w:rsidR="001967FB" w:rsidRPr="00A16491" w:rsidRDefault="001967FB" w:rsidP="001967FB">
            <w:pPr>
              <w:rPr>
                <w:rFonts w:cs="Arial"/>
                <w:color w:val="0000FF"/>
                <w:sz w:val="14"/>
                <w:szCs w:val="14"/>
                <w:u w:val="single"/>
              </w:rPr>
            </w:pPr>
            <w:r w:rsidRPr="00393F4D">
              <w:rPr>
                <w:rFonts w:cs="Arial"/>
                <w:sz w:val="14"/>
                <w:szCs w:val="14"/>
              </w:rPr>
              <w:t xml:space="preserve">Vide item </w:t>
            </w:r>
            <w:hyperlink w:anchor="_Normalizações_de_Registros" w:history="1">
              <w:r w:rsidRPr="00393F4D">
                <w:rPr>
                  <w:rStyle w:val="Hyperlink"/>
                  <w:rFonts w:cs="Arial"/>
                  <w:sz w:val="14"/>
                  <w:szCs w:val="14"/>
                </w:rPr>
                <w:t>Normalizações de Registros - DATA</w:t>
              </w:r>
            </w:hyperlink>
          </w:p>
        </w:tc>
      </w:tr>
      <w:tr w:rsidR="001967FB" w:rsidRPr="00A16491" w14:paraId="6BF1970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606EEF7" w14:textId="77777777" w:rsidR="001967FB" w:rsidRPr="00A16491" w:rsidRDefault="001967FB" w:rsidP="005F759D">
            <w:pPr>
              <w:jc w:val="left"/>
              <w:rPr>
                <w:rFonts w:cs="Arial"/>
                <w:sz w:val="14"/>
                <w:szCs w:val="14"/>
              </w:rPr>
            </w:pPr>
            <w:r w:rsidRPr="00A16491">
              <w:rPr>
                <w:rFonts w:cs="Arial"/>
                <w:sz w:val="14"/>
                <w:szCs w:val="14"/>
              </w:rPr>
              <w:t>DATA_DESAB_CONTRATO</w:t>
            </w:r>
          </w:p>
        </w:tc>
        <w:tc>
          <w:tcPr>
            <w:tcW w:w="355" w:type="pct"/>
            <w:tcBorders>
              <w:top w:val="nil"/>
              <w:left w:val="nil"/>
              <w:bottom w:val="single" w:sz="4" w:space="0" w:color="auto"/>
              <w:right w:val="single" w:sz="4" w:space="0" w:color="auto"/>
            </w:tcBorders>
            <w:shd w:val="clear" w:color="000000" w:fill="F2F2F2"/>
            <w:noWrap/>
            <w:vAlign w:val="center"/>
            <w:hideMark/>
          </w:tcPr>
          <w:p w14:paraId="430A513F" w14:textId="77777777" w:rsidR="001967FB" w:rsidRPr="00A16491" w:rsidRDefault="001967FB" w:rsidP="005F759D">
            <w:pPr>
              <w:jc w:val="center"/>
              <w:rPr>
                <w:rFonts w:cs="Arial"/>
                <w:sz w:val="14"/>
                <w:szCs w:val="14"/>
              </w:rPr>
            </w:pPr>
            <w:r w:rsidRPr="00A16491">
              <w:rPr>
                <w:rFonts w:cs="Arial"/>
                <w:sz w:val="14"/>
                <w:szCs w:val="14"/>
              </w:rPr>
              <w:t>Date</w:t>
            </w:r>
          </w:p>
        </w:tc>
        <w:tc>
          <w:tcPr>
            <w:tcW w:w="416" w:type="pct"/>
            <w:tcBorders>
              <w:top w:val="nil"/>
              <w:left w:val="nil"/>
              <w:bottom w:val="single" w:sz="4" w:space="0" w:color="auto"/>
              <w:right w:val="single" w:sz="4" w:space="0" w:color="auto"/>
            </w:tcBorders>
            <w:shd w:val="clear" w:color="000000" w:fill="F2F2F2"/>
            <w:noWrap/>
            <w:vAlign w:val="center"/>
            <w:hideMark/>
          </w:tcPr>
          <w:p w14:paraId="7DDBBDB7" w14:textId="04566847" w:rsidR="001967FB" w:rsidRPr="00A16491" w:rsidRDefault="001967FB" w:rsidP="005F759D">
            <w:pPr>
              <w:jc w:val="center"/>
              <w:rPr>
                <w:rFonts w:cs="Arial"/>
                <w:sz w:val="14"/>
                <w:szCs w:val="14"/>
              </w:rPr>
            </w:pPr>
          </w:p>
        </w:tc>
        <w:tc>
          <w:tcPr>
            <w:tcW w:w="316" w:type="pct"/>
            <w:tcBorders>
              <w:top w:val="nil"/>
              <w:left w:val="nil"/>
              <w:bottom w:val="single" w:sz="4" w:space="0" w:color="auto"/>
              <w:right w:val="single" w:sz="4" w:space="0" w:color="auto"/>
            </w:tcBorders>
            <w:shd w:val="clear" w:color="000000" w:fill="F2F2F2"/>
            <w:noWrap/>
            <w:vAlign w:val="center"/>
            <w:hideMark/>
          </w:tcPr>
          <w:p w14:paraId="720A21E5" w14:textId="77777777" w:rsidR="001967FB" w:rsidRPr="00A16491" w:rsidRDefault="001967FB"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9C33752"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12DF246" w14:textId="77777777" w:rsidR="001967FB" w:rsidRPr="00A16491" w:rsidRDefault="001967FB" w:rsidP="001967FB">
            <w:pPr>
              <w:jc w:val="left"/>
              <w:rPr>
                <w:rFonts w:cs="Arial"/>
                <w:sz w:val="14"/>
                <w:szCs w:val="14"/>
              </w:rPr>
            </w:pPr>
            <w:r w:rsidRPr="00A16491">
              <w:rPr>
                <w:rFonts w:cs="Arial"/>
                <w:sz w:val="14"/>
                <w:szCs w:val="14"/>
              </w:rPr>
              <w:t>DATA_DESAB_CONTRATO</w:t>
            </w:r>
          </w:p>
        </w:tc>
        <w:tc>
          <w:tcPr>
            <w:tcW w:w="1325" w:type="pct"/>
            <w:tcBorders>
              <w:top w:val="nil"/>
              <w:left w:val="nil"/>
              <w:bottom w:val="single" w:sz="4" w:space="0" w:color="auto"/>
              <w:right w:val="single" w:sz="4" w:space="0" w:color="auto"/>
            </w:tcBorders>
            <w:shd w:val="clear" w:color="auto" w:fill="auto"/>
            <w:noWrap/>
            <w:hideMark/>
          </w:tcPr>
          <w:p w14:paraId="7AB424B8" w14:textId="72E43F6F" w:rsidR="001967FB" w:rsidRPr="00A16491" w:rsidRDefault="001967FB" w:rsidP="001967FB">
            <w:pPr>
              <w:rPr>
                <w:rFonts w:cs="Arial"/>
                <w:color w:val="0000FF"/>
                <w:sz w:val="14"/>
                <w:szCs w:val="14"/>
                <w:u w:val="single"/>
              </w:rPr>
            </w:pPr>
            <w:r w:rsidRPr="00393F4D">
              <w:rPr>
                <w:rFonts w:cs="Arial"/>
                <w:sz w:val="14"/>
                <w:szCs w:val="14"/>
              </w:rPr>
              <w:t xml:space="preserve">Vide item </w:t>
            </w:r>
            <w:hyperlink w:anchor="_Normalizações_de_Registros" w:history="1">
              <w:r w:rsidRPr="00393F4D">
                <w:rPr>
                  <w:rStyle w:val="Hyperlink"/>
                  <w:rFonts w:cs="Arial"/>
                  <w:sz w:val="14"/>
                  <w:szCs w:val="14"/>
                </w:rPr>
                <w:t>Normalizações de Registros - DATA</w:t>
              </w:r>
            </w:hyperlink>
          </w:p>
        </w:tc>
      </w:tr>
      <w:tr w:rsidR="001967FB" w:rsidRPr="00A16491" w14:paraId="259F4751"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E3B24C9" w14:textId="77777777" w:rsidR="001967FB" w:rsidRPr="00EC0C6B" w:rsidRDefault="001967FB" w:rsidP="005F759D">
            <w:pPr>
              <w:jc w:val="left"/>
              <w:rPr>
                <w:rFonts w:cs="Arial"/>
                <w:sz w:val="14"/>
                <w:szCs w:val="14"/>
              </w:rPr>
            </w:pPr>
            <w:r w:rsidRPr="00EC0C6B">
              <w:rPr>
                <w:rFonts w:cs="Arial"/>
                <w:sz w:val="14"/>
                <w:szCs w:val="14"/>
              </w:rPr>
              <w:t>DATA_CANCELAMENTO</w:t>
            </w:r>
          </w:p>
        </w:tc>
        <w:tc>
          <w:tcPr>
            <w:tcW w:w="355" w:type="pct"/>
            <w:tcBorders>
              <w:top w:val="nil"/>
              <w:left w:val="nil"/>
              <w:bottom w:val="single" w:sz="4" w:space="0" w:color="auto"/>
              <w:right w:val="single" w:sz="4" w:space="0" w:color="auto"/>
            </w:tcBorders>
            <w:shd w:val="clear" w:color="000000" w:fill="F2F2F2"/>
            <w:noWrap/>
            <w:vAlign w:val="center"/>
            <w:hideMark/>
          </w:tcPr>
          <w:p w14:paraId="2DFEECA4" w14:textId="77777777" w:rsidR="001967FB" w:rsidRPr="00EC0C6B" w:rsidRDefault="001967FB" w:rsidP="005F759D">
            <w:pPr>
              <w:jc w:val="center"/>
              <w:rPr>
                <w:rFonts w:cs="Arial"/>
                <w:sz w:val="14"/>
                <w:szCs w:val="14"/>
              </w:rPr>
            </w:pPr>
            <w:r w:rsidRPr="00EC0C6B">
              <w:rPr>
                <w:rFonts w:cs="Arial"/>
                <w:sz w:val="14"/>
                <w:szCs w:val="14"/>
              </w:rPr>
              <w:t>Date</w:t>
            </w:r>
          </w:p>
        </w:tc>
        <w:tc>
          <w:tcPr>
            <w:tcW w:w="416" w:type="pct"/>
            <w:tcBorders>
              <w:top w:val="nil"/>
              <w:left w:val="nil"/>
              <w:bottom w:val="single" w:sz="4" w:space="0" w:color="auto"/>
              <w:right w:val="single" w:sz="4" w:space="0" w:color="auto"/>
            </w:tcBorders>
            <w:shd w:val="clear" w:color="000000" w:fill="F2F2F2"/>
            <w:noWrap/>
            <w:vAlign w:val="center"/>
            <w:hideMark/>
          </w:tcPr>
          <w:p w14:paraId="27C91D35" w14:textId="01EB0ECA" w:rsidR="001967FB" w:rsidRPr="00EC0C6B" w:rsidRDefault="001967FB" w:rsidP="005F759D">
            <w:pPr>
              <w:jc w:val="center"/>
              <w:rPr>
                <w:rFonts w:cs="Arial"/>
                <w:sz w:val="14"/>
                <w:szCs w:val="14"/>
              </w:rPr>
            </w:pPr>
          </w:p>
        </w:tc>
        <w:tc>
          <w:tcPr>
            <w:tcW w:w="316" w:type="pct"/>
            <w:tcBorders>
              <w:top w:val="nil"/>
              <w:left w:val="nil"/>
              <w:bottom w:val="single" w:sz="4" w:space="0" w:color="auto"/>
              <w:right w:val="single" w:sz="4" w:space="0" w:color="auto"/>
            </w:tcBorders>
            <w:shd w:val="clear" w:color="000000" w:fill="F2F2F2"/>
            <w:noWrap/>
            <w:vAlign w:val="center"/>
            <w:hideMark/>
          </w:tcPr>
          <w:p w14:paraId="6972349F" w14:textId="77777777" w:rsidR="001967FB" w:rsidRPr="00EC0C6B" w:rsidRDefault="001967FB"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D59A4B5" w14:textId="77777777" w:rsidR="001967FB" w:rsidRPr="00EC0C6B" w:rsidRDefault="001967FB"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531091A3" w14:textId="77777777" w:rsidR="001967FB" w:rsidRPr="00EC0C6B" w:rsidRDefault="001967FB" w:rsidP="001967FB">
            <w:pPr>
              <w:jc w:val="left"/>
              <w:rPr>
                <w:rFonts w:cs="Arial"/>
                <w:sz w:val="14"/>
                <w:szCs w:val="14"/>
              </w:rPr>
            </w:pPr>
            <w:r w:rsidRPr="00EC0C6B">
              <w:rPr>
                <w:rFonts w:cs="Arial"/>
                <w:sz w:val="14"/>
                <w:szCs w:val="14"/>
              </w:rPr>
              <w:t>DATA_CANCELAMENTO</w:t>
            </w:r>
          </w:p>
        </w:tc>
        <w:tc>
          <w:tcPr>
            <w:tcW w:w="1325" w:type="pct"/>
            <w:tcBorders>
              <w:top w:val="nil"/>
              <w:left w:val="nil"/>
              <w:bottom w:val="single" w:sz="4" w:space="0" w:color="auto"/>
              <w:right w:val="single" w:sz="4" w:space="0" w:color="auto"/>
            </w:tcBorders>
            <w:shd w:val="clear" w:color="auto" w:fill="auto"/>
            <w:noWrap/>
            <w:hideMark/>
          </w:tcPr>
          <w:p w14:paraId="3DB00AE8" w14:textId="12C927E1" w:rsidR="001967FB" w:rsidRPr="00A16491" w:rsidRDefault="001967FB" w:rsidP="001967FB">
            <w:pPr>
              <w:rPr>
                <w:rFonts w:cs="Arial"/>
                <w:color w:val="0000FF"/>
                <w:sz w:val="14"/>
                <w:szCs w:val="14"/>
                <w:u w:val="single"/>
              </w:rPr>
            </w:pPr>
            <w:r w:rsidRPr="00393F4D">
              <w:rPr>
                <w:rFonts w:cs="Arial"/>
                <w:sz w:val="14"/>
                <w:szCs w:val="14"/>
              </w:rPr>
              <w:t xml:space="preserve">Vide item </w:t>
            </w:r>
            <w:hyperlink w:anchor="_Normalizações_de_Registros" w:history="1">
              <w:r w:rsidRPr="00393F4D">
                <w:rPr>
                  <w:rStyle w:val="Hyperlink"/>
                  <w:rFonts w:cs="Arial"/>
                  <w:sz w:val="14"/>
                  <w:szCs w:val="14"/>
                </w:rPr>
                <w:t>Normalizações de Registros - DATA</w:t>
              </w:r>
            </w:hyperlink>
          </w:p>
        </w:tc>
      </w:tr>
      <w:tr w:rsidR="00A16491" w:rsidRPr="00A16491" w14:paraId="23E96C84"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A7FAA84" w14:textId="77777777" w:rsidR="00A16491" w:rsidRPr="00EC0C6B" w:rsidRDefault="00A16491" w:rsidP="005F759D">
            <w:pPr>
              <w:jc w:val="left"/>
              <w:rPr>
                <w:rFonts w:cs="Arial"/>
                <w:sz w:val="14"/>
                <w:szCs w:val="14"/>
              </w:rPr>
            </w:pPr>
            <w:r w:rsidRPr="00EC0C6B">
              <w:rPr>
                <w:rFonts w:cs="Arial"/>
                <w:sz w:val="14"/>
                <w:szCs w:val="14"/>
              </w:rPr>
              <w:t>MOTIVO_CANCELAMENTO</w:t>
            </w:r>
          </w:p>
        </w:tc>
        <w:tc>
          <w:tcPr>
            <w:tcW w:w="355" w:type="pct"/>
            <w:tcBorders>
              <w:top w:val="nil"/>
              <w:left w:val="nil"/>
              <w:bottom w:val="single" w:sz="4" w:space="0" w:color="auto"/>
              <w:right w:val="single" w:sz="4" w:space="0" w:color="auto"/>
            </w:tcBorders>
            <w:shd w:val="clear" w:color="000000" w:fill="F2F2F2"/>
            <w:noWrap/>
            <w:vAlign w:val="center"/>
            <w:hideMark/>
          </w:tcPr>
          <w:p w14:paraId="3EBD7DB8" w14:textId="77777777" w:rsidR="00A16491" w:rsidRPr="00EC0C6B" w:rsidRDefault="00A16491"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068CC7AD" w14:textId="276030B9" w:rsidR="00A16491" w:rsidRPr="00EC0C6B" w:rsidRDefault="003028E5" w:rsidP="005F759D">
            <w:pPr>
              <w:jc w:val="center"/>
              <w:rPr>
                <w:rFonts w:cs="Arial"/>
                <w:sz w:val="14"/>
                <w:szCs w:val="14"/>
              </w:rPr>
            </w:pPr>
            <w:r>
              <w:rPr>
                <w:rFonts w:cs="Arial"/>
                <w:sz w:val="14"/>
                <w:szCs w:val="14"/>
              </w:rPr>
              <w:t>200</w:t>
            </w:r>
          </w:p>
        </w:tc>
        <w:tc>
          <w:tcPr>
            <w:tcW w:w="316" w:type="pct"/>
            <w:tcBorders>
              <w:top w:val="nil"/>
              <w:left w:val="nil"/>
              <w:bottom w:val="single" w:sz="4" w:space="0" w:color="auto"/>
              <w:right w:val="single" w:sz="4" w:space="0" w:color="auto"/>
            </w:tcBorders>
            <w:shd w:val="clear" w:color="000000" w:fill="F2F2F2"/>
            <w:noWrap/>
            <w:vAlign w:val="center"/>
            <w:hideMark/>
          </w:tcPr>
          <w:p w14:paraId="61D4E46E" w14:textId="77777777" w:rsidR="00A16491" w:rsidRPr="00EC0C6B" w:rsidRDefault="00A16491"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F4C2CB9" w14:textId="77777777" w:rsidR="00A16491" w:rsidRPr="00EC0C6B" w:rsidRDefault="00A16491"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85C8A19" w14:textId="77777777" w:rsidR="00A16491" w:rsidRPr="00EC0C6B" w:rsidRDefault="00A16491" w:rsidP="00A16491">
            <w:pPr>
              <w:jc w:val="left"/>
              <w:rPr>
                <w:rFonts w:cs="Arial"/>
                <w:sz w:val="14"/>
                <w:szCs w:val="14"/>
              </w:rPr>
            </w:pPr>
            <w:r w:rsidRPr="00EC0C6B">
              <w:rPr>
                <w:rFonts w:cs="Arial"/>
                <w:sz w:val="14"/>
                <w:szCs w:val="14"/>
              </w:rPr>
              <w:t>MOTIVO_CANCELAMENTO</w:t>
            </w:r>
          </w:p>
        </w:tc>
        <w:tc>
          <w:tcPr>
            <w:tcW w:w="1325" w:type="pct"/>
            <w:tcBorders>
              <w:top w:val="nil"/>
              <w:left w:val="nil"/>
              <w:bottom w:val="single" w:sz="4" w:space="0" w:color="auto"/>
              <w:right w:val="single" w:sz="4" w:space="0" w:color="auto"/>
            </w:tcBorders>
            <w:shd w:val="clear" w:color="auto" w:fill="auto"/>
            <w:noWrap/>
            <w:vAlign w:val="center"/>
            <w:hideMark/>
          </w:tcPr>
          <w:p w14:paraId="412AD991"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411072" w:rsidRPr="00A16491" w14:paraId="2954FE0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0158793F" w14:textId="646E3973" w:rsidR="00411072" w:rsidRPr="00EC0C6B" w:rsidRDefault="00411072" w:rsidP="005F759D">
            <w:pPr>
              <w:jc w:val="left"/>
              <w:rPr>
                <w:rFonts w:cs="Arial"/>
                <w:sz w:val="14"/>
                <w:szCs w:val="14"/>
              </w:rPr>
            </w:pPr>
            <w:r w:rsidRPr="00EC0C6B">
              <w:rPr>
                <w:rFonts w:cs="Arial"/>
                <w:sz w:val="14"/>
                <w:szCs w:val="14"/>
              </w:rPr>
              <w:t>AREA_GEOGRAFICA</w:t>
            </w:r>
          </w:p>
        </w:tc>
        <w:tc>
          <w:tcPr>
            <w:tcW w:w="355" w:type="pct"/>
            <w:tcBorders>
              <w:top w:val="nil"/>
              <w:left w:val="nil"/>
              <w:bottom w:val="single" w:sz="4" w:space="0" w:color="auto"/>
              <w:right w:val="single" w:sz="4" w:space="0" w:color="auto"/>
            </w:tcBorders>
            <w:shd w:val="clear" w:color="000000" w:fill="F2F2F2"/>
            <w:noWrap/>
            <w:vAlign w:val="center"/>
          </w:tcPr>
          <w:p w14:paraId="3A301398" w14:textId="739ED75A" w:rsidR="00411072" w:rsidRPr="00EC0C6B" w:rsidRDefault="00411072"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616C806A" w14:textId="2FB88B16" w:rsidR="00411072" w:rsidRPr="00EC0C6B" w:rsidRDefault="00411072" w:rsidP="005F759D">
            <w:pPr>
              <w:jc w:val="center"/>
              <w:rPr>
                <w:rFonts w:cs="Arial"/>
                <w:sz w:val="14"/>
                <w:szCs w:val="14"/>
              </w:rPr>
            </w:pPr>
            <w:r w:rsidRPr="00EC0C6B">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tcPr>
          <w:p w14:paraId="1A8751C7" w14:textId="55BC9A57" w:rsidR="00411072" w:rsidRPr="00EC0C6B" w:rsidRDefault="00411072"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54590F04" w14:textId="3F79E328" w:rsidR="00411072" w:rsidRPr="00EC0C6B" w:rsidRDefault="00411072"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77A1F07B" w14:textId="420C506B" w:rsidR="00411072" w:rsidRPr="00EC0C6B" w:rsidRDefault="00411072" w:rsidP="00411072">
            <w:pPr>
              <w:jc w:val="left"/>
              <w:rPr>
                <w:rFonts w:cs="Arial"/>
                <w:sz w:val="14"/>
                <w:szCs w:val="14"/>
              </w:rPr>
            </w:pPr>
            <w:r w:rsidRPr="00EC0C6B">
              <w:rPr>
                <w:rFonts w:cs="Arial"/>
                <w:sz w:val="14"/>
                <w:szCs w:val="14"/>
              </w:rPr>
              <w:t>AREA_GEOGRAFICA</w:t>
            </w:r>
          </w:p>
        </w:tc>
        <w:tc>
          <w:tcPr>
            <w:tcW w:w="1325" w:type="pct"/>
            <w:tcBorders>
              <w:top w:val="nil"/>
              <w:left w:val="nil"/>
              <w:bottom w:val="single" w:sz="4" w:space="0" w:color="auto"/>
              <w:right w:val="single" w:sz="4" w:space="0" w:color="auto"/>
            </w:tcBorders>
            <w:shd w:val="clear" w:color="auto" w:fill="auto"/>
            <w:noWrap/>
            <w:vAlign w:val="center"/>
          </w:tcPr>
          <w:p w14:paraId="1A938B55" w14:textId="77777777" w:rsidR="00411072" w:rsidRPr="00A16491" w:rsidRDefault="00411072" w:rsidP="00411072">
            <w:pPr>
              <w:rPr>
                <w:rFonts w:cs="Arial"/>
                <w:color w:val="000000"/>
                <w:sz w:val="14"/>
                <w:szCs w:val="14"/>
              </w:rPr>
            </w:pPr>
          </w:p>
        </w:tc>
      </w:tr>
      <w:tr w:rsidR="00A16491" w:rsidRPr="00A16491" w14:paraId="6E45685A"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CF4B974" w14:textId="77777777" w:rsidR="00A16491" w:rsidRPr="00EC0C6B" w:rsidRDefault="00A16491" w:rsidP="005F759D">
            <w:pPr>
              <w:jc w:val="left"/>
              <w:rPr>
                <w:rFonts w:cs="Arial"/>
                <w:sz w:val="14"/>
                <w:szCs w:val="14"/>
              </w:rPr>
            </w:pPr>
            <w:r w:rsidRPr="00EC0C6B">
              <w:rPr>
                <w:rFonts w:cs="Arial"/>
                <w:sz w:val="14"/>
                <w:szCs w:val="14"/>
              </w:rPr>
              <w:t>TIPO_EDIFICACAO</w:t>
            </w:r>
          </w:p>
        </w:tc>
        <w:tc>
          <w:tcPr>
            <w:tcW w:w="355" w:type="pct"/>
            <w:tcBorders>
              <w:top w:val="nil"/>
              <w:left w:val="nil"/>
              <w:bottom w:val="single" w:sz="4" w:space="0" w:color="auto"/>
              <w:right w:val="single" w:sz="4" w:space="0" w:color="auto"/>
            </w:tcBorders>
            <w:shd w:val="clear" w:color="000000" w:fill="F2F2F2"/>
            <w:noWrap/>
            <w:vAlign w:val="center"/>
            <w:hideMark/>
          </w:tcPr>
          <w:p w14:paraId="637B6524" w14:textId="77777777" w:rsidR="00A16491" w:rsidRPr="00EC0C6B" w:rsidRDefault="00A16491"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0FE3F34B" w14:textId="77777777" w:rsidR="00A16491" w:rsidRPr="00EC0C6B" w:rsidRDefault="00A16491" w:rsidP="005F759D">
            <w:pPr>
              <w:jc w:val="center"/>
              <w:rPr>
                <w:rFonts w:cs="Arial"/>
                <w:sz w:val="14"/>
                <w:szCs w:val="14"/>
              </w:rPr>
            </w:pPr>
            <w:r w:rsidRPr="00EC0C6B">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36F93639" w14:textId="77777777" w:rsidR="00A16491" w:rsidRPr="00EC0C6B" w:rsidRDefault="00A16491"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1A20878" w14:textId="77777777" w:rsidR="00A16491" w:rsidRPr="00EC0C6B" w:rsidRDefault="00A16491"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102B9C51" w14:textId="77777777" w:rsidR="00A16491" w:rsidRPr="00EC0C6B" w:rsidRDefault="00A16491" w:rsidP="00A16491">
            <w:pPr>
              <w:jc w:val="left"/>
              <w:rPr>
                <w:rFonts w:cs="Arial"/>
                <w:sz w:val="14"/>
                <w:szCs w:val="14"/>
              </w:rPr>
            </w:pPr>
            <w:r w:rsidRPr="00EC0C6B">
              <w:rPr>
                <w:rFonts w:cs="Arial"/>
                <w:sz w:val="14"/>
                <w:szCs w:val="14"/>
              </w:rPr>
              <w:t>TIPO_EDIFICACAO</w:t>
            </w:r>
          </w:p>
        </w:tc>
        <w:tc>
          <w:tcPr>
            <w:tcW w:w="1325" w:type="pct"/>
            <w:tcBorders>
              <w:top w:val="nil"/>
              <w:left w:val="nil"/>
              <w:bottom w:val="single" w:sz="4" w:space="0" w:color="auto"/>
              <w:right w:val="single" w:sz="4" w:space="0" w:color="auto"/>
            </w:tcBorders>
            <w:shd w:val="clear" w:color="auto" w:fill="auto"/>
            <w:noWrap/>
            <w:vAlign w:val="center"/>
            <w:hideMark/>
          </w:tcPr>
          <w:p w14:paraId="74189628"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362F5DA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77C12D38" w14:textId="77777777" w:rsidR="00A16491" w:rsidRPr="00A16491" w:rsidRDefault="00A16491" w:rsidP="005F759D">
            <w:pPr>
              <w:jc w:val="left"/>
              <w:rPr>
                <w:rFonts w:cs="Arial"/>
                <w:sz w:val="14"/>
                <w:szCs w:val="14"/>
              </w:rPr>
            </w:pPr>
            <w:r w:rsidRPr="00A16491">
              <w:rPr>
                <w:rFonts w:cs="Arial"/>
                <w:sz w:val="14"/>
                <w:szCs w:val="14"/>
              </w:rPr>
              <w:t>NOME_EDIFICIO</w:t>
            </w:r>
          </w:p>
        </w:tc>
        <w:tc>
          <w:tcPr>
            <w:tcW w:w="355" w:type="pct"/>
            <w:tcBorders>
              <w:top w:val="nil"/>
              <w:left w:val="nil"/>
              <w:bottom w:val="single" w:sz="4" w:space="0" w:color="auto"/>
              <w:right w:val="single" w:sz="4" w:space="0" w:color="auto"/>
            </w:tcBorders>
            <w:shd w:val="clear" w:color="000000" w:fill="F2F2F2"/>
            <w:noWrap/>
            <w:vAlign w:val="center"/>
            <w:hideMark/>
          </w:tcPr>
          <w:p w14:paraId="48F0A62B"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3239DF4"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186F8DC8"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A9EF9F7"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0FE83713" w14:textId="77777777" w:rsidR="00A16491" w:rsidRPr="00A16491" w:rsidRDefault="00A16491" w:rsidP="00A16491">
            <w:pPr>
              <w:jc w:val="left"/>
              <w:rPr>
                <w:rFonts w:cs="Arial"/>
                <w:sz w:val="14"/>
                <w:szCs w:val="14"/>
              </w:rPr>
            </w:pPr>
            <w:r w:rsidRPr="00A16491">
              <w:rPr>
                <w:rFonts w:cs="Arial"/>
                <w:sz w:val="14"/>
                <w:szCs w:val="14"/>
              </w:rPr>
              <w:t>NOME_EDIFICIO</w:t>
            </w:r>
          </w:p>
        </w:tc>
        <w:tc>
          <w:tcPr>
            <w:tcW w:w="1325" w:type="pct"/>
            <w:tcBorders>
              <w:top w:val="nil"/>
              <w:left w:val="nil"/>
              <w:bottom w:val="single" w:sz="4" w:space="0" w:color="auto"/>
              <w:right w:val="single" w:sz="4" w:space="0" w:color="auto"/>
            </w:tcBorders>
            <w:shd w:val="clear" w:color="auto" w:fill="auto"/>
            <w:noWrap/>
            <w:vAlign w:val="center"/>
            <w:hideMark/>
          </w:tcPr>
          <w:p w14:paraId="5A958C2C"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1B612578"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5227EE09" w14:textId="77777777" w:rsidR="00A16491" w:rsidRPr="00A16491" w:rsidRDefault="00A16491" w:rsidP="005F759D">
            <w:pPr>
              <w:jc w:val="left"/>
              <w:rPr>
                <w:rFonts w:cs="Arial"/>
                <w:sz w:val="14"/>
                <w:szCs w:val="14"/>
              </w:rPr>
            </w:pPr>
            <w:r w:rsidRPr="00A16491">
              <w:rPr>
                <w:rFonts w:cs="Arial"/>
                <w:sz w:val="14"/>
                <w:szCs w:val="14"/>
              </w:rPr>
              <w:t>UF_COBRANCA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60E3B578"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1AB5B382" w14:textId="77777777" w:rsidR="00A16491" w:rsidRPr="00A16491" w:rsidRDefault="00A16491" w:rsidP="005F759D">
            <w:pPr>
              <w:jc w:val="center"/>
              <w:rPr>
                <w:rFonts w:cs="Arial"/>
                <w:sz w:val="14"/>
                <w:szCs w:val="14"/>
              </w:rPr>
            </w:pPr>
            <w:r w:rsidRPr="00A16491">
              <w:rPr>
                <w:rFonts w:cs="Arial"/>
                <w:sz w:val="14"/>
                <w:szCs w:val="14"/>
              </w:rPr>
              <w:t>5</w:t>
            </w:r>
          </w:p>
        </w:tc>
        <w:tc>
          <w:tcPr>
            <w:tcW w:w="316" w:type="pct"/>
            <w:tcBorders>
              <w:top w:val="nil"/>
              <w:left w:val="nil"/>
              <w:bottom w:val="single" w:sz="4" w:space="0" w:color="auto"/>
              <w:right w:val="single" w:sz="4" w:space="0" w:color="auto"/>
            </w:tcBorders>
            <w:shd w:val="clear" w:color="000000" w:fill="F2F2F2"/>
            <w:noWrap/>
            <w:vAlign w:val="center"/>
            <w:hideMark/>
          </w:tcPr>
          <w:p w14:paraId="47B43FD1"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9011A9A"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A667270" w14:textId="77777777" w:rsidR="00A16491" w:rsidRPr="00A16491" w:rsidRDefault="00A16491" w:rsidP="00A16491">
            <w:pPr>
              <w:jc w:val="left"/>
              <w:rPr>
                <w:rFonts w:cs="Arial"/>
                <w:sz w:val="14"/>
                <w:szCs w:val="14"/>
              </w:rPr>
            </w:pPr>
            <w:r w:rsidRPr="00A16491">
              <w:rPr>
                <w:rFonts w:cs="Arial"/>
                <w:sz w:val="14"/>
                <w:szCs w:val="14"/>
              </w:rPr>
              <w:t>UF_COBRANCA</w:t>
            </w:r>
          </w:p>
        </w:tc>
        <w:tc>
          <w:tcPr>
            <w:tcW w:w="1325" w:type="pct"/>
            <w:tcBorders>
              <w:top w:val="nil"/>
              <w:left w:val="nil"/>
              <w:bottom w:val="single" w:sz="4" w:space="0" w:color="auto"/>
              <w:right w:val="single" w:sz="4" w:space="0" w:color="auto"/>
            </w:tcBorders>
            <w:shd w:val="clear" w:color="auto" w:fill="auto"/>
            <w:noWrap/>
            <w:vAlign w:val="center"/>
            <w:hideMark/>
          </w:tcPr>
          <w:p w14:paraId="7741337C"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1967FB" w:rsidRPr="00A16491" w14:paraId="78A0DBC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78E72529" w14:textId="77777777" w:rsidR="001967FB" w:rsidRPr="00A16491" w:rsidRDefault="001967FB" w:rsidP="005F759D">
            <w:pPr>
              <w:jc w:val="left"/>
              <w:rPr>
                <w:rFonts w:cs="Arial"/>
                <w:sz w:val="14"/>
                <w:szCs w:val="14"/>
              </w:rPr>
            </w:pPr>
            <w:r w:rsidRPr="00A16491">
              <w:rPr>
                <w:rFonts w:cs="Arial"/>
                <w:sz w:val="14"/>
                <w:szCs w:val="14"/>
              </w:rPr>
              <w:t>CIDADE_COBRANCA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56899B6A" w14:textId="77777777" w:rsidR="001967FB" w:rsidRPr="00A16491" w:rsidRDefault="001967FB"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781C25B8" w14:textId="77777777" w:rsidR="001967FB" w:rsidRPr="00A16491" w:rsidRDefault="001967FB"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6ADFF97B" w14:textId="77777777" w:rsidR="001967FB" w:rsidRPr="00A16491" w:rsidRDefault="001967FB"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2D72C46B"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6E60388" w14:textId="77777777" w:rsidR="001967FB" w:rsidRPr="00A16491" w:rsidRDefault="001967FB" w:rsidP="001967FB">
            <w:pPr>
              <w:jc w:val="left"/>
              <w:rPr>
                <w:rFonts w:cs="Arial"/>
                <w:sz w:val="14"/>
                <w:szCs w:val="14"/>
              </w:rPr>
            </w:pPr>
            <w:r w:rsidRPr="00A16491">
              <w:rPr>
                <w:rFonts w:cs="Arial"/>
                <w:sz w:val="14"/>
                <w:szCs w:val="14"/>
              </w:rPr>
              <w:t>CIDADE_COBRANCA</w:t>
            </w:r>
          </w:p>
        </w:tc>
        <w:tc>
          <w:tcPr>
            <w:tcW w:w="1325" w:type="pct"/>
            <w:tcBorders>
              <w:top w:val="nil"/>
              <w:left w:val="nil"/>
              <w:bottom w:val="single" w:sz="4" w:space="0" w:color="auto"/>
              <w:right w:val="single" w:sz="4" w:space="0" w:color="auto"/>
            </w:tcBorders>
            <w:shd w:val="clear" w:color="auto" w:fill="auto"/>
            <w:noWrap/>
            <w:hideMark/>
          </w:tcPr>
          <w:p w14:paraId="612236E5" w14:textId="0B0792E0" w:rsidR="001967FB" w:rsidRPr="00A16491" w:rsidRDefault="001967FB" w:rsidP="001967FB">
            <w:pPr>
              <w:rPr>
                <w:rFonts w:cs="Arial"/>
                <w:color w:val="0000FF"/>
                <w:sz w:val="14"/>
                <w:szCs w:val="14"/>
                <w:u w:val="single"/>
              </w:rPr>
            </w:pPr>
            <w:r w:rsidRPr="002E4C64">
              <w:rPr>
                <w:rFonts w:cs="Arial"/>
                <w:sz w:val="14"/>
                <w:szCs w:val="14"/>
              </w:rPr>
              <w:t xml:space="preserve">Vide item </w:t>
            </w:r>
            <w:hyperlink w:anchor="_Normalizações_de_Registros" w:history="1">
              <w:r w:rsidRPr="002E4C64">
                <w:rPr>
                  <w:rStyle w:val="Hyperlink"/>
                  <w:rFonts w:cs="Arial"/>
                  <w:sz w:val="14"/>
                  <w:szCs w:val="14"/>
                </w:rPr>
                <w:t>Normalizações de Registros - ENDEREÇO</w:t>
              </w:r>
            </w:hyperlink>
          </w:p>
        </w:tc>
      </w:tr>
      <w:tr w:rsidR="001967FB" w:rsidRPr="00A16491" w14:paraId="1B4B3BC9"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4E1BA93F" w14:textId="77777777" w:rsidR="001967FB" w:rsidRPr="00A16491" w:rsidRDefault="001967FB" w:rsidP="005F759D">
            <w:pPr>
              <w:jc w:val="left"/>
              <w:rPr>
                <w:rFonts w:cs="Arial"/>
                <w:sz w:val="14"/>
                <w:szCs w:val="14"/>
              </w:rPr>
            </w:pPr>
            <w:r w:rsidRPr="00A16491">
              <w:rPr>
                <w:rFonts w:cs="Arial"/>
                <w:sz w:val="14"/>
                <w:szCs w:val="14"/>
              </w:rPr>
              <w:t>BAIRRO_COBRANCA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1638B4D3" w14:textId="77777777" w:rsidR="001967FB" w:rsidRPr="00A16491" w:rsidRDefault="001967FB"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187DBB73" w14:textId="77777777" w:rsidR="001967FB" w:rsidRPr="00A16491" w:rsidRDefault="001967FB"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2A8CF87B" w14:textId="77777777" w:rsidR="001967FB" w:rsidRPr="00A16491" w:rsidRDefault="001967FB"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D254805" w14:textId="77777777" w:rsidR="001967FB" w:rsidRPr="00A16491" w:rsidRDefault="001967FB"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1A48D0A5" w14:textId="77777777" w:rsidR="001967FB" w:rsidRPr="00A16491" w:rsidRDefault="001967FB" w:rsidP="001967FB">
            <w:pPr>
              <w:jc w:val="left"/>
              <w:rPr>
                <w:rFonts w:cs="Arial"/>
                <w:sz w:val="14"/>
                <w:szCs w:val="14"/>
              </w:rPr>
            </w:pPr>
            <w:r w:rsidRPr="00A16491">
              <w:rPr>
                <w:rFonts w:cs="Arial"/>
                <w:sz w:val="14"/>
                <w:szCs w:val="14"/>
              </w:rPr>
              <w:t>BAIRRO_COBRANCA</w:t>
            </w:r>
          </w:p>
        </w:tc>
        <w:tc>
          <w:tcPr>
            <w:tcW w:w="1325" w:type="pct"/>
            <w:tcBorders>
              <w:top w:val="nil"/>
              <w:left w:val="nil"/>
              <w:bottom w:val="single" w:sz="4" w:space="0" w:color="auto"/>
              <w:right w:val="single" w:sz="4" w:space="0" w:color="auto"/>
            </w:tcBorders>
            <w:shd w:val="clear" w:color="auto" w:fill="auto"/>
            <w:noWrap/>
            <w:hideMark/>
          </w:tcPr>
          <w:p w14:paraId="767901E9" w14:textId="08EC3A8F" w:rsidR="001967FB" w:rsidRPr="00A16491" w:rsidRDefault="001967FB" w:rsidP="001967FB">
            <w:pPr>
              <w:rPr>
                <w:rFonts w:cs="Arial"/>
                <w:color w:val="0000FF"/>
                <w:sz w:val="14"/>
                <w:szCs w:val="14"/>
                <w:u w:val="single"/>
              </w:rPr>
            </w:pPr>
            <w:r w:rsidRPr="002E4C64">
              <w:rPr>
                <w:rFonts w:cs="Arial"/>
                <w:sz w:val="14"/>
                <w:szCs w:val="14"/>
              </w:rPr>
              <w:t xml:space="preserve">Vide item </w:t>
            </w:r>
            <w:hyperlink w:anchor="_Normalizações_de_Registros" w:history="1">
              <w:r w:rsidRPr="002E4C64">
                <w:rPr>
                  <w:rStyle w:val="Hyperlink"/>
                  <w:rFonts w:cs="Arial"/>
                  <w:sz w:val="14"/>
                  <w:szCs w:val="14"/>
                </w:rPr>
                <w:t>Normalizações de Registros - ENDEREÇO</w:t>
              </w:r>
            </w:hyperlink>
          </w:p>
        </w:tc>
      </w:tr>
      <w:tr w:rsidR="00A16491" w:rsidRPr="00A16491" w14:paraId="2225E04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041567A" w14:textId="77777777" w:rsidR="00A16491" w:rsidRPr="00A16491" w:rsidRDefault="00A16491" w:rsidP="005F759D">
            <w:pPr>
              <w:jc w:val="left"/>
              <w:rPr>
                <w:rFonts w:cs="Arial"/>
                <w:sz w:val="14"/>
                <w:szCs w:val="14"/>
              </w:rPr>
            </w:pPr>
            <w:r w:rsidRPr="00A16491">
              <w:rPr>
                <w:rFonts w:cs="Arial"/>
                <w:sz w:val="14"/>
                <w:szCs w:val="14"/>
              </w:rPr>
              <w:t>CEP_COBRANCA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559F5299"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C308DF9" w14:textId="77777777" w:rsidR="00A16491" w:rsidRPr="00A16491" w:rsidRDefault="00A16491" w:rsidP="005F759D">
            <w:pPr>
              <w:jc w:val="center"/>
              <w:rPr>
                <w:rFonts w:cs="Arial"/>
                <w:sz w:val="14"/>
                <w:szCs w:val="14"/>
              </w:rPr>
            </w:pPr>
            <w:r w:rsidRPr="00A16491">
              <w:rPr>
                <w:rFonts w:cs="Arial"/>
                <w:sz w:val="14"/>
                <w:szCs w:val="14"/>
              </w:rPr>
              <w:t>15</w:t>
            </w:r>
          </w:p>
        </w:tc>
        <w:tc>
          <w:tcPr>
            <w:tcW w:w="316" w:type="pct"/>
            <w:tcBorders>
              <w:top w:val="nil"/>
              <w:left w:val="nil"/>
              <w:bottom w:val="single" w:sz="4" w:space="0" w:color="auto"/>
              <w:right w:val="single" w:sz="4" w:space="0" w:color="auto"/>
            </w:tcBorders>
            <w:shd w:val="clear" w:color="000000" w:fill="F2F2F2"/>
            <w:noWrap/>
            <w:vAlign w:val="center"/>
            <w:hideMark/>
          </w:tcPr>
          <w:p w14:paraId="4DC373DB"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E406FB3"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90A0961" w14:textId="77777777" w:rsidR="00A16491" w:rsidRPr="00A16491" w:rsidRDefault="00A16491" w:rsidP="00A16491">
            <w:pPr>
              <w:jc w:val="left"/>
              <w:rPr>
                <w:rFonts w:cs="Arial"/>
                <w:sz w:val="14"/>
                <w:szCs w:val="14"/>
              </w:rPr>
            </w:pPr>
            <w:r w:rsidRPr="00A16491">
              <w:rPr>
                <w:rFonts w:cs="Arial"/>
                <w:sz w:val="14"/>
                <w:szCs w:val="14"/>
              </w:rPr>
              <w:t>CEP_COBRANCA</w:t>
            </w:r>
          </w:p>
        </w:tc>
        <w:tc>
          <w:tcPr>
            <w:tcW w:w="1325" w:type="pct"/>
            <w:tcBorders>
              <w:top w:val="nil"/>
              <w:left w:val="nil"/>
              <w:bottom w:val="single" w:sz="4" w:space="0" w:color="auto"/>
              <w:right w:val="single" w:sz="4" w:space="0" w:color="auto"/>
            </w:tcBorders>
            <w:shd w:val="clear" w:color="auto" w:fill="auto"/>
            <w:noWrap/>
            <w:vAlign w:val="center"/>
            <w:hideMark/>
          </w:tcPr>
          <w:p w14:paraId="4116C8E5"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0686F60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21A74B1" w14:textId="77777777" w:rsidR="00A16491" w:rsidRPr="00A16491" w:rsidRDefault="00A16491" w:rsidP="005F759D">
            <w:pPr>
              <w:jc w:val="left"/>
              <w:rPr>
                <w:rFonts w:cs="Arial"/>
                <w:sz w:val="14"/>
                <w:szCs w:val="14"/>
              </w:rPr>
            </w:pPr>
            <w:r w:rsidRPr="00A16491">
              <w:rPr>
                <w:rFonts w:cs="Arial"/>
                <w:sz w:val="14"/>
                <w:szCs w:val="14"/>
              </w:rPr>
              <w:t>LOGRADOURO_COBRANCA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6BFB5CCD"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5240EA6" w14:textId="77777777" w:rsidR="00A16491" w:rsidRPr="00A16491" w:rsidRDefault="00A16491" w:rsidP="005F759D">
            <w:pPr>
              <w:jc w:val="center"/>
              <w:rPr>
                <w:rFonts w:cs="Arial"/>
                <w:sz w:val="14"/>
                <w:szCs w:val="14"/>
              </w:rPr>
            </w:pPr>
            <w:r w:rsidRPr="00A16491">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7352B89D"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78155B9"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47C26942" w14:textId="77777777" w:rsidR="00A16491" w:rsidRPr="00A16491" w:rsidRDefault="00A16491" w:rsidP="00A16491">
            <w:pPr>
              <w:jc w:val="left"/>
              <w:rPr>
                <w:rFonts w:cs="Arial"/>
                <w:sz w:val="14"/>
                <w:szCs w:val="14"/>
              </w:rPr>
            </w:pPr>
            <w:r w:rsidRPr="00A16491">
              <w:rPr>
                <w:rFonts w:cs="Arial"/>
                <w:sz w:val="14"/>
                <w:szCs w:val="14"/>
              </w:rPr>
              <w:t>LOGRADOURO_COBRANCA</w:t>
            </w:r>
          </w:p>
        </w:tc>
        <w:tc>
          <w:tcPr>
            <w:tcW w:w="1325" w:type="pct"/>
            <w:tcBorders>
              <w:top w:val="nil"/>
              <w:left w:val="nil"/>
              <w:bottom w:val="single" w:sz="4" w:space="0" w:color="auto"/>
              <w:right w:val="single" w:sz="4" w:space="0" w:color="auto"/>
            </w:tcBorders>
            <w:shd w:val="clear" w:color="auto" w:fill="auto"/>
            <w:noWrap/>
            <w:vAlign w:val="center"/>
            <w:hideMark/>
          </w:tcPr>
          <w:p w14:paraId="084CD4A8" w14:textId="7507DAA1" w:rsidR="00A16491" w:rsidRPr="00A16491" w:rsidRDefault="001967FB" w:rsidP="00A16491">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Normalizações de Registros - ENDEREÇO</w:t>
              </w:r>
            </w:hyperlink>
          </w:p>
        </w:tc>
      </w:tr>
      <w:tr w:rsidR="00A16491" w:rsidRPr="00A16491" w14:paraId="40B23CF9"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299C2A4" w14:textId="77777777" w:rsidR="00A16491" w:rsidRPr="00A16491" w:rsidRDefault="00A16491" w:rsidP="005F759D">
            <w:pPr>
              <w:jc w:val="left"/>
              <w:rPr>
                <w:rFonts w:cs="Arial"/>
                <w:sz w:val="14"/>
                <w:szCs w:val="14"/>
              </w:rPr>
            </w:pPr>
            <w:r w:rsidRPr="00A16491">
              <w:rPr>
                <w:rFonts w:cs="Arial"/>
                <w:sz w:val="14"/>
                <w:szCs w:val="14"/>
              </w:rPr>
              <w:t>NUMERO_COBRANCA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5FCCBB5C"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4C3C9197" w14:textId="77777777" w:rsidR="00A16491" w:rsidRPr="00A16491" w:rsidRDefault="00A16491" w:rsidP="005F759D">
            <w:pPr>
              <w:jc w:val="center"/>
              <w:rPr>
                <w:rFonts w:cs="Arial"/>
                <w:sz w:val="14"/>
                <w:szCs w:val="14"/>
              </w:rPr>
            </w:pPr>
            <w:r w:rsidRPr="00A16491">
              <w:rPr>
                <w:rFonts w:cs="Arial"/>
                <w:sz w:val="14"/>
                <w:szCs w:val="14"/>
              </w:rPr>
              <w:t>20</w:t>
            </w:r>
          </w:p>
        </w:tc>
        <w:tc>
          <w:tcPr>
            <w:tcW w:w="316" w:type="pct"/>
            <w:tcBorders>
              <w:top w:val="nil"/>
              <w:left w:val="nil"/>
              <w:bottom w:val="single" w:sz="4" w:space="0" w:color="auto"/>
              <w:right w:val="single" w:sz="4" w:space="0" w:color="auto"/>
            </w:tcBorders>
            <w:shd w:val="clear" w:color="000000" w:fill="F2F2F2"/>
            <w:noWrap/>
            <w:vAlign w:val="center"/>
            <w:hideMark/>
          </w:tcPr>
          <w:p w14:paraId="4AAA1E2E"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B5499C2"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779B9984" w14:textId="77777777" w:rsidR="00A16491" w:rsidRPr="00A16491" w:rsidRDefault="00A16491" w:rsidP="00A16491">
            <w:pPr>
              <w:jc w:val="left"/>
              <w:rPr>
                <w:rFonts w:cs="Arial"/>
                <w:sz w:val="14"/>
                <w:szCs w:val="14"/>
              </w:rPr>
            </w:pPr>
            <w:r w:rsidRPr="00A16491">
              <w:rPr>
                <w:rFonts w:cs="Arial"/>
                <w:sz w:val="14"/>
                <w:szCs w:val="14"/>
              </w:rPr>
              <w:t>NUMERO_COBRANCA</w:t>
            </w:r>
          </w:p>
        </w:tc>
        <w:tc>
          <w:tcPr>
            <w:tcW w:w="1325" w:type="pct"/>
            <w:tcBorders>
              <w:top w:val="nil"/>
              <w:left w:val="nil"/>
              <w:bottom w:val="single" w:sz="4" w:space="0" w:color="auto"/>
              <w:right w:val="single" w:sz="4" w:space="0" w:color="auto"/>
            </w:tcBorders>
            <w:shd w:val="clear" w:color="auto" w:fill="auto"/>
            <w:noWrap/>
            <w:vAlign w:val="center"/>
            <w:hideMark/>
          </w:tcPr>
          <w:p w14:paraId="275D487A"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0C2103CC"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0D9EF55" w14:textId="77777777" w:rsidR="00A16491" w:rsidRPr="00A16491" w:rsidRDefault="00A16491" w:rsidP="005F759D">
            <w:pPr>
              <w:jc w:val="left"/>
              <w:rPr>
                <w:rFonts w:cs="Arial"/>
                <w:sz w:val="14"/>
                <w:szCs w:val="14"/>
              </w:rPr>
            </w:pPr>
            <w:r w:rsidRPr="00A16491">
              <w:rPr>
                <w:rFonts w:cs="Arial"/>
                <w:sz w:val="14"/>
                <w:szCs w:val="14"/>
              </w:rPr>
              <w:t>COMPLEMENTO_COBRANCA</w:t>
            </w:r>
          </w:p>
        </w:tc>
        <w:tc>
          <w:tcPr>
            <w:tcW w:w="355" w:type="pct"/>
            <w:tcBorders>
              <w:top w:val="nil"/>
              <w:left w:val="nil"/>
              <w:bottom w:val="single" w:sz="4" w:space="0" w:color="auto"/>
              <w:right w:val="single" w:sz="4" w:space="0" w:color="auto"/>
            </w:tcBorders>
            <w:shd w:val="clear" w:color="000000" w:fill="F2F2F2"/>
            <w:noWrap/>
            <w:vAlign w:val="center"/>
            <w:hideMark/>
          </w:tcPr>
          <w:p w14:paraId="13BF3F50"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AEC92B7" w14:textId="77777777" w:rsidR="00A16491" w:rsidRPr="00A16491" w:rsidRDefault="00A16491" w:rsidP="005F759D">
            <w:pPr>
              <w:jc w:val="center"/>
              <w:rPr>
                <w:rFonts w:cs="Arial"/>
                <w:sz w:val="14"/>
                <w:szCs w:val="14"/>
              </w:rPr>
            </w:pPr>
            <w:r w:rsidRPr="00A16491">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50C5483A"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B70B96E"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E867B10" w14:textId="77777777" w:rsidR="00A16491" w:rsidRPr="00A16491" w:rsidRDefault="00A16491" w:rsidP="00A16491">
            <w:pPr>
              <w:jc w:val="left"/>
              <w:rPr>
                <w:rFonts w:cs="Arial"/>
                <w:sz w:val="14"/>
                <w:szCs w:val="14"/>
              </w:rPr>
            </w:pPr>
            <w:r w:rsidRPr="00A16491">
              <w:rPr>
                <w:rFonts w:cs="Arial"/>
                <w:sz w:val="14"/>
                <w:szCs w:val="14"/>
              </w:rPr>
              <w:t>COMPLEMENTO_COBRANCA</w:t>
            </w:r>
          </w:p>
        </w:tc>
        <w:tc>
          <w:tcPr>
            <w:tcW w:w="1325" w:type="pct"/>
            <w:tcBorders>
              <w:top w:val="nil"/>
              <w:left w:val="nil"/>
              <w:bottom w:val="single" w:sz="4" w:space="0" w:color="auto"/>
              <w:right w:val="single" w:sz="4" w:space="0" w:color="auto"/>
            </w:tcBorders>
            <w:shd w:val="clear" w:color="auto" w:fill="auto"/>
            <w:noWrap/>
            <w:vAlign w:val="center"/>
            <w:hideMark/>
          </w:tcPr>
          <w:p w14:paraId="382C074E" w14:textId="57DB2BA7" w:rsidR="00A16491" w:rsidRPr="00A16491" w:rsidRDefault="001967FB" w:rsidP="00A16491">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Normalizações de Registros - ENDEREÇO</w:t>
              </w:r>
            </w:hyperlink>
          </w:p>
        </w:tc>
      </w:tr>
      <w:tr w:rsidR="00A16491" w:rsidRPr="00A16491" w14:paraId="37781CD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99B4F05" w14:textId="77777777" w:rsidR="00A16491" w:rsidRPr="00A16491" w:rsidRDefault="00A16491" w:rsidP="005F759D">
            <w:pPr>
              <w:jc w:val="left"/>
              <w:rPr>
                <w:rFonts w:cs="Arial"/>
                <w:sz w:val="14"/>
                <w:szCs w:val="14"/>
              </w:rPr>
            </w:pPr>
            <w:r w:rsidRPr="00A16491">
              <w:rPr>
                <w:rFonts w:cs="Arial"/>
                <w:sz w:val="14"/>
                <w:szCs w:val="14"/>
              </w:rPr>
              <w:t>CHAPA_FUNCIONARIO</w:t>
            </w:r>
          </w:p>
        </w:tc>
        <w:tc>
          <w:tcPr>
            <w:tcW w:w="355" w:type="pct"/>
            <w:tcBorders>
              <w:top w:val="nil"/>
              <w:left w:val="nil"/>
              <w:bottom w:val="single" w:sz="4" w:space="0" w:color="auto"/>
              <w:right w:val="single" w:sz="4" w:space="0" w:color="auto"/>
            </w:tcBorders>
            <w:shd w:val="clear" w:color="000000" w:fill="F2F2F2"/>
            <w:noWrap/>
            <w:vAlign w:val="center"/>
            <w:hideMark/>
          </w:tcPr>
          <w:p w14:paraId="06336F93"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7E4C1E6F" w14:textId="77777777" w:rsidR="00A16491" w:rsidRPr="00A16491" w:rsidRDefault="00A16491" w:rsidP="005F759D">
            <w:pPr>
              <w:jc w:val="center"/>
              <w:rPr>
                <w:rFonts w:cs="Arial"/>
                <w:sz w:val="14"/>
                <w:szCs w:val="14"/>
              </w:rPr>
            </w:pPr>
            <w:r w:rsidRPr="00A16491">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hideMark/>
          </w:tcPr>
          <w:p w14:paraId="493885D4"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872F973"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0DD865AE" w14:textId="77777777" w:rsidR="00A16491" w:rsidRPr="00A16491" w:rsidRDefault="00A16491" w:rsidP="00A16491">
            <w:pPr>
              <w:jc w:val="left"/>
              <w:rPr>
                <w:rFonts w:cs="Arial"/>
                <w:sz w:val="14"/>
                <w:szCs w:val="14"/>
              </w:rPr>
            </w:pPr>
            <w:r w:rsidRPr="00A16491">
              <w:rPr>
                <w:rFonts w:cs="Arial"/>
                <w:sz w:val="14"/>
                <w:szCs w:val="14"/>
              </w:rPr>
              <w:t>CHAPA_FUNCIONARIO</w:t>
            </w:r>
          </w:p>
        </w:tc>
        <w:tc>
          <w:tcPr>
            <w:tcW w:w="1325" w:type="pct"/>
            <w:tcBorders>
              <w:top w:val="nil"/>
              <w:left w:val="nil"/>
              <w:bottom w:val="single" w:sz="4" w:space="0" w:color="auto"/>
              <w:right w:val="single" w:sz="4" w:space="0" w:color="auto"/>
            </w:tcBorders>
            <w:shd w:val="clear" w:color="auto" w:fill="auto"/>
            <w:noWrap/>
            <w:vAlign w:val="center"/>
            <w:hideMark/>
          </w:tcPr>
          <w:p w14:paraId="41C180D4"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57F5B79D"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5F6ECBA" w14:textId="77777777" w:rsidR="00A16491" w:rsidRPr="00A16491" w:rsidRDefault="00A16491" w:rsidP="005F759D">
            <w:pPr>
              <w:jc w:val="left"/>
              <w:rPr>
                <w:rFonts w:cs="Arial"/>
                <w:sz w:val="14"/>
                <w:szCs w:val="14"/>
              </w:rPr>
            </w:pPr>
            <w:r w:rsidRPr="00A16491">
              <w:rPr>
                <w:rFonts w:cs="Arial"/>
                <w:sz w:val="14"/>
                <w:szCs w:val="14"/>
              </w:rPr>
              <w:t>NOME_VENDEDOR</w:t>
            </w:r>
          </w:p>
        </w:tc>
        <w:tc>
          <w:tcPr>
            <w:tcW w:w="355" w:type="pct"/>
            <w:tcBorders>
              <w:top w:val="nil"/>
              <w:left w:val="nil"/>
              <w:bottom w:val="single" w:sz="4" w:space="0" w:color="auto"/>
              <w:right w:val="single" w:sz="4" w:space="0" w:color="auto"/>
            </w:tcBorders>
            <w:shd w:val="clear" w:color="000000" w:fill="F2F2F2"/>
            <w:noWrap/>
            <w:vAlign w:val="center"/>
            <w:hideMark/>
          </w:tcPr>
          <w:p w14:paraId="3CE44AC7"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1D157868" w14:textId="3BCA7E16" w:rsidR="00A16491" w:rsidRPr="00A16491" w:rsidRDefault="003028E5" w:rsidP="005F759D">
            <w:pPr>
              <w:jc w:val="center"/>
              <w:rPr>
                <w:rFonts w:cs="Arial"/>
                <w:sz w:val="14"/>
                <w:szCs w:val="14"/>
              </w:rPr>
            </w:pPr>
            <w:r>
              <w:rPr>
                <w:rFonts w:cs="Arial"/>
                <w:sz w:val="14"/>
                <w:szCs w:val="14"/>
              </w:rPr>
              <w:t>200</w:t>
            </w:r>
          </w:p>
        </w:tc>
        <w:tc>
          <w:tcPr>
            <w:tcW w:w="316" w:type="pct"/>
            <w:tcBorders>
              <w:top w:val="nil"/>
              <w:left w:val="nil"/>
              <w:bottom w:val="single" w:sz="4" w:space="0" w:color="auto"/>
              <w:right w:val="single" w:sz="4" w:space="0" w:color="auto"/>
            </w:tcBorders>
            <w:shd w:val="clear" w:color="000000" w:fill="F2F2F2"/>
            <w:noWrap/>
            <w:vAlign w:val="center"/>
            <w:hideMark/>
          </w:tcPr>
          <w:p w14:paraId="5BB8E587"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F4A4B46"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4036B776" w14:textId="77777777" w:rsidR="00A16491" w:rsidRPr="00A16491" w:rsidRDefault="00A16491" w:rsidP="00A16491">
            <w:pPr>
              <w:jc w:val="left"/>
              <w:rPr>
                <w:rFonts w:cs="Arial"/>
                <w:sz w:val="14"/>
                <w:szCs w:val="14"/>
              </w:rPr>
            </w:pPr>
            <w:r w:rsidRPr="00A16491">
              <w:rPr>
                <w:rFonts w:cs="Arial"/>
                <w:sz w:val="14"/>
                <w:szCs w:val="14"/>
              </w:rPr>
              <w:t>NOME_VENDEDOR</w:t>
            </w:r>
          </w:p>
        </w:tc>
        <w:tc>
          <w:tcPr>
            <w:tcW w:w="1325" w:type="pct"/>
            <w:tcBorders>
              <w:top w:val="nil"/>
              <w:left w:val="nil"/>
              <w:bottom w:val="single" w:sz="4" w:space="0" w:color="auto"/>
              <w:right w:val="single" w:sz="4" w:space="0" w:color="auto"/>
            </w:tcBorders>
            <w:shd w:val="clear" w:color="auto" w:fill="auto"/>
            <w:noWrap/>
            <w:vAlign w:val="center"/>
            <w:hideMark/>
          </w:tcPr>
          <w:p w14:paraId="0E290D73" w14:textId="4805E297" w:rsidR="00A16491" w:rsidRPr="00A16491"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w:t>
              </w:r>
              <w:r w:rsidR="003028E5">
                <w:rPr>
                  <w:rStyle w:val="Hyperlink"/>
                  <w:rFonts w:cs="Arial"/>
                  <w:sz w:val="14"/>
                  <w:szCs w:val="14"/>
                </w:rPr>
                <w:t>–</w:t>
              </w:r>
              <w:r w:rsidRPr="006D69DB">
                <w:rPr>
                  <w:rStyle w:val="Hyperlink"/>
                  <w:rFonts w:cs="Arial"/>
                  <w:sz w:val="14"/>
                  <w:szCs w:val="14"/>
                </w:rPr>
                <w:t xml:space="preserve"> </w:t>
              </w:r>
              <w:r>
                <w:rPr>
                  <w:rStyle w:val="Hyperlink"/>
                  <w:rFonts w:cs="Arial"/>
                  <w:sz w:val="14"/>
                  <w:szCs w:val="14"/>
                </w:rPr>
                <w:t>NOME</w:t>
              </w:r>
            </w:hyperlink>
          </w:p>
        </w:tc>
      </w:tr>
      <w:tr w:rsidR="00A16491" w:rsidRPr="00A16491" w14:paraId="657D71DB"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891DCC7" w14:textId="77777777" w:rsidR="00A16491" w:rsidRPr="00A16491" w:rsidRDefault="00A16491" w:rsidP="005F759D">
            <w:pPr>
              <w:jc w:val="left"/>
              <w:rPr>
                <w:rFonts w:cs="Arial"/>
                <w:sz w:val="14"/>
                <w:szCs w:val="14"/>
              </w:rPr>
            </w:pPr>
            <w:r w:rsidRPr="00A16491">
              <w:rPr>
                <w:rFonts w:cs="Arial"/>
                <w:sz w:val="14"/>
                <w:szCs w:val="14"/>
              </w:rPr>
              <w:t>EQUIPE_VENDEDOR</w:t>
            </w:r>
          </w:p>
        </w:tc>
        <w:tc>
          <w:tcPr>
            <w:tcW w:w="355" w:type="pct"/>
            <w:tcBorders>
              <w:top w:val="nil"/>
              <w:left w:val="nil"/>
              <w:bottom w:val="single" w:sz="4" w:space="0" w:color="auto"/>
              <w:right w:val="single" w:sz="4" w:space="0" w:color="auto"/>
            </w:tcBorders>
            <w:shd w:val="clear" w:color="000000" w:fill="F2F2F2"/>
            <w:noWrap/>
            <w:vAlign w:val="center"/>
            <w:hideMark/>
          </w:tcPr>
          <w:p w14:paraId="5ECF707E"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71B8670"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56014968"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0A6A0901"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0E82642" w14:textId="77777777" w:rsidR="00A16491" w:rsidRPr="00A16491" w:rsidRDefault="00A16491" w:rsidP="00A16491">
            <w:pPr>
              <w:jc w:val="left"/>
              <w:rPr>
                <w:rFonts w:cs="Arial"/>
                <w:sz w:val="14"/>
                <w:szCs w:val="14"/>
              </w:rPr>
            </w:pPr>
            <w:r w:rsidRPr="00A16491">
              <w:rPr>
                <w:rFonts w:cs="Arial"/>
                <w:sz w:val="14"/>
                <w:szCs w:val="14"/>
              </w:rPr>
              <w:t>EQUIPE_VENDEDOR</w:t>
            </w:r>
          </w:p>
        </w:tc>
        <w:tc>
          <w:tcPr>
            <w:tcW w:w="1325" w:type="pct"/>
            <w:tcBorders>
              <w:top w:val="nil"/>
              <w:left w:val="nil"/>
              <w:bottom w:val="single" w:sz="4" w:space="0" w:color="auto"/>
              <w:right w:val="single" w:sz="4" w:space="0" w:color="auto"/>
            </w:tcBorders>
            <w:shd w:val="clear" w:color="auto" w:fill="auto"/>
            <w:noWrap/>
            <w:vAlign w:val="center"/>
            <w:hideMark/>
          </w:tcPr>
          <w:p w14:paraId="051082FA"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48E7DB8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885D1E0" w14:textId="77777777" w:rsidR="00A16491" w:rsidRPr="00A16491" w:rsidRDefault="00A16491" w:rsidP="005F759D">
            <w:pPr>
              <w:jc w:val="left"/>
              <w:rPr>
                <w:rFonts w:cs="Arial"/>
                <w:sz w:val="14"/>
                <w:szCs w:val="14"/>
              </w:rPr>
            </w:pPr>
            <w:r w:rsidRPr="00A16491">
              <w:rPr>
                <w:rFonts w:cs="Arial"/>
                <w:sz w:val="14"/>
                <w:szCs w:val="14"/>
              </w:rPr>
              <w:t>PARCEIRO_VENDA</w:t>
            </w:r>
          </w:p>
        </w:tc>
        <w:tc>
          <w:tcPr>
            <w:tcW w:w="355" w:type="pct"/>
            <w:tcBorders>
              <w:top w:val="nil"/>
              <w:left w:val="nil"/>
              <w:bottom w:val="single" w:sz="4" w:space="0" w:color="auto"/>
              <w:right w:val="single" w:sz="4" w:space="0" w:color="auto"/>
            </w:tcBorders>
            <w:shd w:val="clear" w:color="000000" w:fill="F2F2F2"/>
            <w:noWrap/>
            <w:vAlign w:val="center"/>
            <w:hideMark/>
          </w:tcPr>
          <w:p w14:paraId="60D146C1"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579445C9"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6E460A88"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100EED6F"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7B76FB3" w14:textId="77777777" w:rsidR="00A16491" w:rsidRPr="00A16491" w:rsidRDefault="00A16491" w:rsidP="00A16491">
            <w:pPr>
              <w:jc w:val="left"/>
              <w:rPr>
                <w:rFonts w:cs="Arial"/>
                <w:sz w:val="14"/>
                <w:szCs w:val="14"/>
              </w:rPr>
            </w:pPr>
            <w:r w:rsidRPr="00A16491">
              <w:rPr>
                <w:rFonts w:cs="Arial"/>
                <w:sz w:val="14"/>
                <w:szCs w:val="14"/>
              </w:rPr>
              <w:t>PARCEIRO_VENDA</w:t>
            </w:r>
          </w:p>
        </w:tc>
        <w:tc>
          <w:tcPr>
            <w:tcW w:w="1325" w:type="pct"/>
            <w:tcBorders>
              <w:top w:val="nil"/>
              <w:left w:val="nil"/>
              <w:bottom w:val="single" w:sz="4" w:space="0" w:color="auto"/>
              <w:right w:val="single" w:sz="4" w:space="0" w:color="auto"/>
            </w:tcBorders>
            <w:shd w:val="clear" w:color="auto" w:fill="auto"/>
            <w:noWrap/>
            <w:vAlign w:val="center"/>
            <w:hideMark/>
          </w:tcPr>
          <w:p w14:paraId="4344FE98"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63148603"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01DD500B" w14:textId="77777777" w:rsidR="00A16491" w:rsidRPr="00A16491" w:rsidRDefault="00A16491" w:rsidP="005F759D">
            <w:pPr>
              <w:jc w:val="left"/>
              <w:rPr>
                <w:rFonts w:cs="Arial"/>
                <w:sz w:val="14"/>
                <w:szCs w:val="14"/>
              </w:rPr>
            </w:pPr>
            <w:r w:rsidRPr="00A16491">
              <w:rPr>
                <w:rFonts w:cs="Arial"/>
                <w:sz w:val="14"/>
                <w:szCs w:val="14"/>
              </w:rPr>
              <w:t>QUANTIDADE_PONTOS_CONTRATADOS</w:t>
            </w:r>
          </w:p>
        </w:tc>
        <w:tc>
          <w:tcPr>
            <w:tcW w:w="355" w:type="pct"/>
            <w:tcBorders>
              <w:top w:val="nil"/>
              <w:left w:val="nil"/>
              <w:bottom w:val="single" w:sz="4" w:space="0" w:color="auto"/>
              <w:right w:val="single" w:sz="4" w:space="0" w:color="auto"/>
            </w:tcBorders>
            <w:shd w:val="clear" w:color="000000" w:fill="F2F2F2"/>
            <w:noWrap/>
            <w:vAlign w:val="center"/>
            <w:hideMark/>
          </w:tcPr>
          <w:p w14:paraId="2254577E" w14:textId="77777777" w:rsidR="00A16491" w:rsidRPr="00A16491" w:rsidRDefault="00A16491" w:rsidP="005F759D">
            <w:pPr>
              <w:jc w:val="center"/>
              <w:rPr>
                <w:rFonts w:cs="Arial"/>
                <w:sz w:val="14"/>
                <w:szCs w:val="14"/>
              </w:rPr>
            </w:pPr>
            <w:r w:rsidRPr="00A16491">
              <w:rPr>
                <w:rFonts w:cs="Arial"/>
                <w:sz w:val="14"/>
                <w:szCs w:val="14"/>
              </w:rPr>
              <w:t>Number</w:t>
            </w:r>
          </w:p>
        </w:tc>
        <w:tc>
          <w:tcPr>
            <w:tcW w:w="416" w:type="pct"/>
            <w:tcBorders>
              <w:top w:val="nil"/>
              <w:left w:val="nil"/>
              <w:bottom w:val="single" w:sz="4" w:space="0" w:color="auto"/>
              <w:right w:val="single" w:sz="4" w:space="0" w:color="auto"/>
            </w:tcBorders>
            <w:shd w:val="clear" w:color="000000" w:fill="F2F2F2"/>
            <w:noWrap/>
            <w:vAlign w:val="center"/>
            <w:hideMark/>
          </w:tcPr>
          <w:p w14:paraId="18AD37AC" w14:textId="77777777" w:rsidR="00A16491" w:rsidRPr="00A16491" w:rsidRDefault="00A16491" w:rsidP="005F759D">
            <w:pPr>
              <w:jc w:val="center"/>
              <w:rPr>
                <w:rFonts w:cs="Arial"/>
                <w:sz w:val="14"/>
                <w:szCs w:val="14"/>
              </w:rPr>
            </w:pPr>
            <w:r w:rsidRPr="00A16491">
              <w:rPr>
                <w:rFonts w:cs="Arial"/>
                <w:sz w:val="14"/>
                <w:szCs w:val="14"/>
              </w:rPr>
              <w:t>5</w:t>
            </w:r>
          </w:p>
        </w:tc>
        <w:tc>
          <w:tcPr>
            <w:tcW w:w="316" w:type="pct"/>
            <w:tcBorders>
              <w:top w:val="nil"/>
              <w:left w:val="nil"/>
              <w:bottom w:val="single" w:sz="4" w:space="0" w:color="auto"/>
              <w:right w:val="single" w:sz="4" w:space="0" w:color="auto"/>
            </w:tcBorders>
            <w:shd w:val="clear" w:color="000000" w:fill="F2F2F2"/>
            <w:noWrap/>
            <w:vAlign w:val="center"/>
            <w:hideMark/>
          </w:tcPr>
          <w:p w14:paraId="483D831F"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ADC1A98"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68F52D5B" w14:textId="77777777" w:rsidR="00A16491" w:rsidRPr="00A16491" w:rsidRDefault="00A16491" w:rsidP="00A16491">
            <w:pPr>
              <w:jc w:val="left"/>
              <w:rPr>
                <w:rFonts w:cs="Arial"/>
                <w:sz w:val="14"/>
                <w:szCs w:val="14"/>
              </w:rPr>
            </w:pPr>
            <w:r w:rsidRPr="00A16491">
              <w:rPr>
                <w:rFonts w:cs="Arial"/>
                <w:sz w:val="14"/>
                <w:szCs w:val="14"/>
              </w:rPr>
              <w:t>QUANTIDADE_PONTOS_CONTRATADOS</w:t>
            </w:r>
          </w:p>
        </w:tc>
        <w:tc>
          <w:tcPr>
            <w:tcW w:w="1325" w:type="pct"/>
            <w:tcBorders>
              <w:top w:val="nil"/>
              <w:left w:val="nil"/>
              <w:bottom w:val="single" w:sz="4" w:space="0" w:color="auto"/>
              <w:right w:val="single" w:sz="4" w:space="0" w:color="auto"/>
            </w:tcBorders>
            <w:shd w:val="clear" w:color="auto" w:fill="auto"/>
            <w:noWrap/>
            <w:vAlign w:val="center"/>
            <w:hideMark/>
          </w:tcPr>
          <w:p w14:paraId="20D9EAE1"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1B45FB19"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5661DD9" w14:textId="77777777" w:rsidR="00A16491" w:rsidRPr="00A16491" w:rsidRDefault="00A16491" w:rsidP="005F759D">
            <w:pPr>
              <w:jc w:val="left"/>
              <w:rPr>
                <w:rFonts w:cs="Arial"/>
                <w:sz w:val="14"/>
                <w:szCs w:val="14"/>
              </w:rPr>
            </w:pPr>
            <w:r w:rsidRPr="00A16491">
              <w:rPr>
                <w:rFonts w:cs="Arial"/>
                <w:sz w:val="14"/>
                <w:szCs w:val="14"/>
              </w:rPr>
              <w:t>TIPO_TECNOLOGIA</w:t>
            </w:r>
          </w:p>
        </w:tc>
        <w:tc>
          <w:tcPr>
            <w:tcW w:w="355" w:type="pct"/>
            <w:tcBorders>
              <w:top w:val="nil"/>
              <w:left w:val="nil"/>
              <w:bottom w:val="single" w:sz="4" w:space="0" w:color="auto"/>
              <w:right w:val="single" w:sz="4" w:space="0" w:color="auto"/>
            </w:tcBorders>
            <w:shd w:val="clear" w:color="000000" w:fill="F2F2F2"/>
            <w:noWrap/>
            <w:vAlign w:val="center"/>
            <w:hideMark/>
          </w:tcPr>
          <w:p w14:paraId="5993D1DE"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16E708CB"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384910BD"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613F6F4"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6F5D5BE" w14:textId="77777777" w:rsidR="00A16491" w:rsidRPr="00A16491" w:rsidRDefault="00A16491" w:rsidP="00A16491">
            <w:pPr>
              <w:jc w:val="left"/>
              <w:rPr>
                <w:rFonts w:cs="Arial"/>
                <w:sz w:val="14"/>
                <w:szCs w:val="14"/>
              </w:rPr>
            </w:pPr>
            <w:r w:rsidRPr="00A16491">
              <w:rPr>
                <w:rFonts w:cs="Arial"/>
                <w:sz w:val="14"/>
                <w:szCs w:val="14"/>
              </w:rPr>
              <w:t>TIPO_TECNOLOGIA</w:t>
            </w:r>
          </w:p>
        </w:tc>
        <w:tc>
          <w:tcPr>
            <w:tcW w:w="1325" w:type="pct"/>
            <w:tcBorders>
              <w:top w:val="nil"/>
              <w:left w:val="nil"/>
              <w:bottom w:val="single" w:sz="4" w:space="0" w:color="auto"/>
              <w:right w:val="single" w:sz="4" w:space="0" w:color="auto"/>
            </w:tcBorders>
            <w:shd w:val="clear" w:color="auto" w:fill="auto"/>
            <w:noWrap/>
            <w:vAlign w:val="center"/>
            <w:hideMark/>
          </w:tcPr>
          <w:p w14:paraId="4015B177"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2A26DAAC"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6BEB1E4" w14:textId="77777777" w:rsidR="00A16491" w:rsidRPr="00A16491" w:rsidRDefault="00A16491" w:rsidP="005F759D">
            <w:pPr>
              <w:jc w:val="left"/>
              <w:rPr>
                <w:rFonts w:cs="Arial"/>
                <w:sz w:val="14"/>
                <w:szCs w:val="14"/>
              </w:rPr>
            </w:pPr>
            <w:r w:rsidRPr="00A16491">
              <w:rPr>
                <w:rFonts w:cs="Arial"/>
                <w:sz w:val="14"/>
                <w:szCs w:val="14"/>
              </w:rPr>
              <w:t>ID_BUNDLE</w:t>
            </w:r>
          </w:p>
        </w:tc>
        <w:tc>
          <w:tcPr>
            <w:tcW w:w="355" w:type="pct"/>
            <w:tcBorders>
              <w:top w:val="nil"/>
              <w:left w:val="nil"/>
              <w:bottom w:val="single" w:sz="4" w:space="0" w:color="auto"/>
              <w:right w:val="single" w:sz="4" w:space="0" w:color="auto"/>
            </w:tcBorders>
            <w:shd w:val="clear" w:color="000000" w:fill="F2F2F2"/>
            <w:noWrap/>
            <w:vAlign w:val="center"/>
            <w:hideMark/>
          </w:tcPr>
          <w:p w14:paraId="3CBB606E"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7B6F2550"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71F76798"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3B4E2409"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3FC943D0" w14:textId="77777777" w:rsidR="00A16491" w:rsidRPr="00A16491" w:rsidRDefault="00A16491" w:rsidP="00A16491">
            <w:pPr>
              <w:jc w:val="left"/>
              <w:rPr>
                <w:rFonts w:cs="Arial"/>
                <w:sz w:val="14"/>
                <w:szCs w:val="14"/>
              </w:rPr>
            </w:pPr>
            <w:r w:rsidRPr="00A16491">
              <w:rPr>
                <w:rFonts w:cs="Arial"/>
                <w:sz w:val="14"/>
                <w:szCs w:val="14"/>
              </w:rPr>
              <w:t>ID_BUNDLE</w:t>
            </w:r>
          </w:p>
        </w:tc>
        <w:tc>
          <w:tcPr>
            <w:tcW w:w="1325" w:type="pct"/>
            <w:tcBorders>
              <w:top w:val="nil"/>
              <w:left w:val="nil"/>
              <w:bottom w:val="single" w:sz="4" w:space="0" w:color="auto"/>
              <w:right w:val="single" w:sz="4" w:space="0" w:color="auto"/>
            </w:tcBorders>
            <w:shd w:val="clear" w:color="auto" w:fill="auto"/>
            <w:noWrap/>
            <w:vAlign w:val="center"/>
            <w:hideMark/>
          </w:tcPr>
          <w:p w14:paraId="273B5489"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A16491" w:rsidRPr="00A16491" w14:paraId="147DBD0E"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F9FB63A" w14:textId="77777777" w:rsidR="00A16491" w:rsidRPr="00A16491" w:rsidRDefault="00A16491" w:rsidP="005F759D">
            <w:pPr>
              <w:jc w:val="left"/>
              <w:rPr>
                <w:rFonts w:cs="Arial"/>
                <w:sz w:val="14"/>
                <w:szCs w:val="14"/>
              </w:rPr>
            </w:pPr>
            <w:r w:rsidRPr="00A16491">
              <w:rPr>
                <w:rFonts w:cs="Arial"/>
                <w:sz w:val="14"/>
                <w:szCs w:val="14"/>
              </w:rPr>
              <w:t>MODALIDADE_FATURAMENTO</w:t>
            </w:r>
          </w:p>
        </w:tc>
        <w:tc>
          <w:tcPr>
            <w:tcW w:w="355" w:type="pct"/>
            <w:tcBorders>
              <w:top w:val="nil"/>
              <w:left w:val="nil"/>
              <w:bottom w:val="single" w:sz="4" w:space="0" w:color="auto"/>
              <w:right w:val="single" w:sz="4" w:space="0" w:color="auto"/>
            </w:tcBorders>
            <w:shd w:val="clear" w:color="000000" w:fill="F2F2F2"/>
            <w:noWrap/>
            <w:vAlign w:val="center"/>
            <w:hideMark/>
          </w:tcPr>
          <w:p w14:paraId="1D1E9C53" w14:textId="77777777" w:rsidR="00A16491" w:rsidRPr="00A16491" w:rsidRDefault="00A16491"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3A5FDA0B" w14:textId="77777777" w:rsidR="00A16491" w:rsidRPr="00A16491" w:rsidRDefault="00A16491" w:rsidP="005F759D">
            <w:pPr>
              <w:jc w:val="center"/>
              <w:rPr>
                <w:rFonts w:cs="Arial"/>
                <w:sz w:val="14"/>
                <w:szCs w:val="14"/>
              </w:rPr>
            </w:pPr>
            <w:r w:rsidRPr="00A16491">
              <w:rPr>
                <w:rFonts w:cs="Arial"/>
                <w:sz w:val="14"/>
                <w:szCs w:val="14"/>
              </w:rPr>
              <w:t>100</w:t>
            </w:r>
          </w:p>
        </w:tc>
        <w:tc>
          <w:tcPr>
            <w:tcW w:w="316" w:type="pct"/>
            <w:tcBorders>
              <w:top w:val="nil"/>
              <w:left w:val="nil"/>
              <w:bottom w:val="single" w:sz="4" w:space="0" w:color="auto"/>
              <w:right w:val="single" w:sz="4" w:space="0" w:color="auto"/>
            </w:tcBorders>
            <w:shd w:val="clear" w:color="000000" w:fill="F2F2F2"/>
            <w:noWrap/>
            <w:vAlign w:val="center"/>
            <w:hideMark/>
          </w:tcPr>
          <w:p w14:paraId="0A3CB330" w14:textId="77777777" w:rsidR="00A16491" w:rsidRPr="00A16491" w:rsidRDefault="00A16491"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5B2EE16" w14:textId="77777777" w:rsidR="00A16491" w:rsidRPr="00A16491" w:rsidRDefault="00A16491"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4C649DEE" w14:textId="77777777" w:rsidR="00A16491" w:rsidRPr="00A16491" w:rsidRDefault="00A16491" w:rsidP="00A16491">
            <w:pPr>
              <w:jc w:val="left"/>
              <w:rPr>
                <w:rFonts w:cs="Arial"/>
                <w:sz w:val="14"/>
                <w:szCs w:val="14"/>
              </w:rPr>
            </w:pPr>
            <w:r w:rsidRPr="00A16491">
              <w:rPr>
                <w:rFonts w:cs="Arial"/>
                <w:sz w:val="14"/>
                <w:szCs w:val="14"/>
              </w:rPr>
              <w:t>MODALIDADE_FATURAMENTO</w:t>
            </w:r>
          </w:p>
        </w:tc>
        <w:tc>
          <w:tcPr>
            <w:tcW w:w="1325" w:type="pct"/>
            <w:tcBorders>
              <w:top w:val="nil"/>
              <w:left w:val="nil"/>
              <w:bottom w:val="single" w:sz="4" w:space="0" w:color="auto"/>
              <w:right w:val="single" w:sz="4" w:space="0" w:color="auto"/>
            </w:tcBorders>
            <w:shd w:val="clear" w:color="auto" w:fill="auto"/>
            <w:noWrap/>
            <w:vAlign w:val="center"/>
            <w:hideMark/>
          </w:tcPr>
          <w:p w14:paraId="4B0B886E" w14:textId="77777777" w:rsidR="00A16491" w:rsidRPr="00A16491" w:rsidRDefault="00A16491" w:rsidP="00A16491">
            <w:pPr>
              <w:rPr>
                <w:rFonts w:cs="Arial"/>
                <w:color w:val="000000"/>
                <w:sz w:val="14"/>
                <w:szCs w:val="14"/>
              </w:rPr>
            </w:pPr>
            <w:r w:rsidRPr="00A16491">
              <w:rPr>
                <w:rFonts w:cs="Arial"/>
                <w:color w:val="000000"/>
                <w:sz w:val="14"/>
                <w:szCs w:val="14"/>
              </w:rPr>
              <w:t> </w:t>
            </w:r>
          </w:p>
        </w:tc>
      </w:tr>
      <w:tr w:rsidR="003028E5" w:rsidRPr="00A16491" w14:paraId="44E82086"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36CA7470" w14:textId="77777777" w:rsidR="003028E5" w:rsidRPr="00A16491" w:rsidRDefault="003028E5" w:rsidP="005F759D">
            <w:pPr>
              <w:jc w:val="left"/>
              <w:rPr>
                <w:rFonts w:cs="Arial"/>
                <w:sz w:val="14"/>
                <w:szCs w:val="14"/>
              </w:rPr>
            </w:pPr>
            <w:r w:rsidRPr="00A16491">
              <w:rPr>
                <w:rFonts w:cs="Arial"/>
                <w:sz w:val="14"/>
                <w:szCs w:val="14"/>
              </w:rPr>
              <w:t>ORIG_CIDADE</w:t>
            </w:r>
          </w:p>
        </w:tc>
        <w:tc>
          <w:tcPr>
            <w:tcW w:w="355" w:type="pct"/>
            <w:tcBorders>
              <w:top w:val="nil"/>
              <w:left w:val="nil"/>
              <w:bottom w:val="single" w:sz="4" w:space="0" w:color="auto"/>
              <w:right w:val="single" w:sz="4" w:space="0" w:color="auto"/>
            </w:tcBorders>
            <w:shd w:val="clear" w:color="000000" w:fill="F2F2F2"/>
            <w:noWrap/>
            <w:vAlign w:val="center"/>
            <w:hideMark/>
          </w:tcPr>
          <w:p w14:paraId="0FE1C8ED" w14:textId="77777777" w:rsidR="003028E5" w:rsidRPr="00A16491" w:rsidRDefault="003028E5"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63E5F693" w14:textId="6E79FB2C" w:rsidR="003028E5" w:rsidRPr="00A16491" w:rsidRDefault="005F759D" w:rsidP="005F759D">
            <w:pPr>
              <w:jc w:val="center"/>
              <w:rPr>
                <w:rFonts w:cs="Arial"/>
                <w:sz w:val="14"/>
                <w:szCs w:val="14"/>
              </w:rPr>
            </w:pPr>
            <w:r>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08315460" w14:textId="77777777" w:rsidR="003028E5" w:rsidRPr="00A16491" w:rsidRDefault="003028E5"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677E9AB9" w14:textId="77777777" w:rsidR="003028E5" w:rsidRPr="00A16491" w:rsidRDefault="003028E5"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7F029FB8" w14:textId="77777777" w:rsidR="003028E5" w:rsidRPr="00A16491" w:rsidRDefault="003028E5" w:rsidP="003028E5">
            <w:pPr>
              <w:jc w:val="left"/>
              <w:rPr>
                <w:rFonts w:cs="Arial"/>
                <w:sz w:val="14"/>
                <w:szCs w:val="14"/>
              </w:rPr>
            </w:pPr>
            <w:r w:rsidRPr="00A16491">
              <w:rPr>
                <w:rFonts w:cs="Arial"/>
                <w:sz w:val="14"/>
                <w:szCs w:val="14"/>
              </w:rPr>
              <w:t>CIDADE</w:t>
            </w:r>
          </w:p>
        </w:tc>
        <w:tc>
          <w:tcPr>
            <w:tcW w:w="1325" w:type="pct"/>
            <w:tcBorders>
              <w:top w:val="nil"/>
              <w:left w:val="nil"/>
              <w:bottom w:val="single" w:sz="4" w:space="0" w:color="auto"/>
              <w:right w:val="single" w:sz="4" w:space="0" w:color="auto"/>
            </w:tcBorders>
            <w:shd w:val="clear" w:color="auto" w:fill="auto"/>
            <w:noWrap/>
            <w:hideMark/>
          </w:tcPr>
          <w:p w14:paraId="22B640FE" w14:textId="0ED12995" w:rsidR="003028E5" w:rsidRPr="00A16491" w:rsidRDefault="003028E5" w:rsidP="003028E5">
            <w:pPr>
              <w:rPr>
                <w:rFonts w:cs="Arial"/>
                <w:color w:val="0000FF"/>
                <w:sz w:val="14"/>
                <w:szCs w:val="14"/>
                <w:u w:val="single"/>
              </w:rPr>
            </w:pPr>
            <w:r w:rsidRPr="00666763">
              <w:rPr>
                <w:rFonts w:cs="Arial"/>
                <w:sz w:val="14"/>
                <w:szCs w:val="14"/>
              </w:rPr>
              <w:t xml:space="preserve">Vide item </w:t>
            </w:r>
            <w:hyperlink w:anchor="_Normalizações_de_Registros" w:history="1">
              <w:r w:rsidRPr="00666763">
                <w:rPr>
                  <w:rStyle w:val="Hyperlink"/>
                  <w:rFonts w:cs="Arial"/>
                  <w:sz w:val="14"/>
                  <w:szCs w:val="14"/>
                </w:rPr>
                <w:t>Normalizações de Registros - ENDEREÇO</w:t>
              </w:r>
            </w:hyperlink>
          </w:p>
        </w:tc>
      </w:tr>
      <w:tr w:rsidR="003028E5" w:rsidRPr="00A16491" w14:paraId="2389E290"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18347CC3" w14:textId="77777777" w:rsidR="003028E5" w:rsidRPr="00A16491" w:rsidRDefault="003028E5" w:rsidP="005F759D">
            <w:pPr>
              <w:jc w:val="left"/>
              <w:rPr>
                <w:rFonts w:cs="Arial"/>
                <w:sz w:val="14"/>
                <w:szCs w:val="14"/>
              </w:rPr>
            </w:pPr>
            <w:r w:rsidRPr="00A16491">
              <w:rPr>
                <w:rFonts w:cs="Arial"/>
                <w:sz w:val="14"/>
                <w:szCs w:val="14"/>
              </w:rPr>
              <w:t>ORIG_BAIRRO</w:t>
            </w:r>
          </w:p>
        </w:tc>
        <w:tc>
          <w:tcPr>
            <w:tcW w:w="355" w:type="pct"/>
            <w:tcBorders>
              <w:top w:val="nil"/>
              <w:left w:val="nil"/>
              <w:bottom w:val="single" w:sz="4" w:space="0" w:color="auto"/>
              <w:right w:val="single" w:sz="4" w:space="0" w:color="auto"/>
            </w:tcBorders>
            <w:shd w:val="clear" w:color="000000" w:fill="F2F2F2"/>
            <w:noWrap/>
            <w:vAlign w:val="center"/>
            <w:hideMark/>
          </w:tcPr>
          <w:p w14:paraId="30A314A4" w14:textId="77777777" w:rsidR="003028E5" w:rsidRPr="00A16491" w:rsidRDefault="003028E5" w:rsidP="005F759D">
            <w:pPr>
              <w:jc w:val="center"/>
              <w:rPr>
                <w:rFonts w:cs="Arial"/>
                <w:sz w:val="14"/>
                <w:szCs w:val="14"/>
              </w:rPr>
            </w:pPr>
            <w:r w:rsidRPr="00A16491">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7B5B9C36" w14:textId="6D88B653" w:rsidR="003028E5" w:rsidRPr="00A16491" w:rsidRDefault="005F759D" w:rsidP="005F759D">
            <w:pPr>
              <w:jc w:val="center"/>
              <w:rPr>
                <w:rFonts w:cs="Arial"/>
                <w:sz w:val="14"/>
                <w:szCs w:val="14"/>
              </w:rPr>
            </w:pPr>
            <w:r>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0484AC25" w14:textId="77777777" w:rsidR="003028E5" w:rsidRPr="00A16491" w:rsidRDefault="003028E5"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70CCC9E6" w14:textId="77777777" w:rsidR="003028E5" w:rsidRPr="00A16491" w:rsidRDefault="003028E5" w:rsidP="005F759D">
            <w:pPr>
              <w:jc w:val="center"/>
              <w:rPr>
                <w:rFonts w:cs="Arial"/>
                <w:sz w:val="14"/>
                <w:szCs w:val="14"/>
              </w:rPr>
            </w:pPr>
            <w:r w:rsidRPr="00A16491">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7B6A812D" w14:textId="77777777" w:rsidR="003028E5" w:rsidRPr="00A16491" w:rsidRDefault="003028E5" w:rsidP="003028E5">
            <w:pPr>
              <w:jc w:val="left"/>
              <w:rPr>
                <w:rFonts w:cs="Arial"/>
                <w:sz w:val="14"/>
                <w:szCs w:val="14"/>
              </w:rPr>
            </w:pPr>
            <w:r w:rsidRPr="00A16491">
              <w:rPr>
                <w:rFonts w:cs="Arial"/>
                <w:sz w:val="14"/>
                <w:szCs w:val="14"/>
              </w:rPr>
              <w:t>BAIRRO</w:t>
            </w:r>
          </w:p>
        </w:tc>
        <w:tc>
          <w:tcPr>
            <w:tcW w:w="1325" w:type="pct"/>
            <w:tcBorders>
              <w:top w:val="nil"/>
              <w:left w:val="nil"/>
              <w:bottom w:val="single" w:sz="4" w:space="0" w:color="auto"/>
              <w:right w:val="single" w:sz="4" w:space="0" w:color="auto"/>
            </w:tcBorders>
            <w:shd w:val="clear" w:color="auto" w:fill="auto"/>
            <w:noWrap/>
            <w:hideMark/>
          </w:tcPr>
          <w:p w14:paraId="3FEA88AB" w14:textId="4D5A7402" w:rsidR="003028E5" w:rsidRPr="00A16491" w:rsidRDefault="003028E5" w:rsidP="003028E5">
            <w:pPr>
              <w:rPr>
                <w:rFonts w:cs="Arial"/>
                <w:color w:val="0000FF"/>
                <w:sz w:val="14"/>
                <w:szCs w:val="14"/>
                <w:u w:val="single"/>
              </w:rPr>
            </w:pPr>
            <w:r w:rsidRPr="00666763">
              <w:rPr>
                <w:rFonts w:cs="Arial"/>
                <w:sz w:val="14"/>
                <w:szCs w:val="14"/>
              </w:rPr>
              <w:t xml:space="preserve">Vide item </w:t>
            </w:r>
            <w:hyperlink w:anchor="_Normalizações_de_Registros" w:history="1">
              <w:r w:rsidRPr="00666763">
                <w:rPr>
                  <w:rStyle w:val="Hyperlink"/>
                  <w:rFonts w:cs="Arial"/>
                  <w:sz w:val="14"/>
                  <w:szCs w:val="14"/>
                </w:rPr>
                <w:t>Normalizações de Registros - ENDEREÇO</w:t>
              </w:r>
            </w:hyperlink>
          </w:p>
        </w:tc>
      </w:tr>
      <w:tr w:rsidR="003028E5" w:rsidRPr="00A16491" w14:paraId="023CE181"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7BC56B00" w14:textId="77777777" w:rsidR="003028E5" w:rsidRPr="00EC0C6B" w:rsidRDefault="003028E5" w:rsidP="005F759D">
            <w:pPr>
              <w:jc w:val="left"/>
              <w:rPr>
                <w:rFonts w:cs="Arial"/>
                <w:sz w:val="14"/>
                <w:szCs w:val="14"/>
              </w:rPr>
            </w:pPr>
            <w:r w:rsidRPr="00EC0C6B">
              <w:rPr>
                <w:rFonts w:cs="Arial"/>
                <w:sz w:val="14"/>
                <w:szCs w:val="14"/>
              </w:rPr>
              <w:t>ORIG_LOGRADOURO</w:t>
            </w:r>
          </w:p>
        </w:tc>
        <w:tc>
          <w:tcPr>
            <w:tcW w:w="355" w:type="pct"/>
            <w:tcBorders>
              <w:top w:val="nil"/>
              <w:left w:val="nil"/>
              <w:bottom w:val="single" w:sz="4" w:space="0" w:color="auto"/>
              <w:right w:val="single" w:sz="4" w:space="0" w:color="auto"/>
            </w:tcBorders>
            <w:shd w:val="clear" w:color="000000" w:fill="F2F2F2"/>
            <w:noWrap/>
            <w:vAlign w:val="center"/>
            <w:hideMark/>
          </w:tcPr>
          <w:p w14:paraId="5FA6E425" w14:textId="77777777"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208B571B" w14:textId="77777777"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1C995D5C" w14:textId="77777777"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29F4EE4" w14:textId="77777777"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74A24AB4" w14:textId="77777777" w:rsidR="003028E5" w:rsidRPr="00EC0C6B" w:rsidRDefault="003028E5" w:rsidP="003028E5">
            <w:pPr>
              <w:jc w:val="left"/>
              <w:rPr>
                <w:rFonts w:cs="Arial"/>
                <w:sz w:val="14"/>
                <w:szCs w:val="14"/>
              </w:rPr>
            </w:pPr>
            <w:r w:rsidRPr="00EC0C6B">
              <w:rPr>
                <w:rFonts w:cs="Arial"/>
                <w:sz w:val="14"/>
                <w:szCs w:val="14"/>
              </w:rPr>
              <w:t>LOGRADOURO</w:t>
            </w:r>
          </w:p>
        </w:tc>
        <w:tc>
          <w:tcPr>
            <w:tcW w:w="1325" w:type="pct"/>
            <w:tcBorders>
              <w:top w:val="nil"/>
              <w:left w:val="nil"/>
              <w:bottom w:val="single" w:sz="4" w:space="0" w:color="auto"/>
              <w:right w:val="single" w:sz="4" w:space="0" w:color="auto"/>
            </w:tcBorders>
            <w:shd w:val="clear" w:color="auto" w:fill="auto"/>
            <w:noWrap/>
            <w:hideMark/>
          </w:tcPr>
          <w:p w14:paraId="1118DF58" w14:textId="7216CFC4" w:rsidR="003028E5" w:rsidRPr="00A16491" w:rsidRDefault="003028E5" w:rsidP="003028E5">
            <w:pPr>
              <w:rPr>
                <w:rFonts w:cs="Arial"/>
                <w:color w:val="0000FF"/>
                <w:sz w:val="14"/>
                <w:szCs w:val="14"/>
                <w:u w:val="single"/>
              </w:rPr>
            </w:pPr>
            <w:r w:rsidRPr="00666763">
              <w:rPr>
                <w:rFonts w:cs="Arial"/>
                <w:sz w:val="14"/>
                <w:szCs w:val="14"/>
              </w:rPr>
              <w:t xml:space="preserve">Vide item </w:t>
            </w:r>
            <w:hyperlink w:anchor="_Normalizações_de_Registros" w:history="1">
              <w:r w:rsidRPr="00666763">
                <w:rPr>
                  <w:rStyle w:val="Hyperlink"/>
                  <w:rFonts w:cs="Arial"/>
                  <w:sz w:val="14"/>
                  <w:szCs w:val="14"/>
                </w:rPr>
                <w:t>Normalizações de Registros - ENDEREÇO</w:t>
              </w:r>
            </w:hyperlink>
          </w:p>
        </w:tc>
      </w:tr>
      <w:tr w:rsidR="003028E5" w:rsidRPr="00A16491" w14:paraId="1D5F49A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74A3BD9E" w14:textId="77777777" w:rsidR="003028E5" w:rsidRPr="00EC0C6B" w:rsidRDefault="003028E5" w:rsidP="005F759D">
            <w:pPr>
              <w:jc w:val="left"/>
              <w:rPr>
                <w:rFonts w:cs="Arial"/>
                <w:sz w:val="14"/>
                <w:szCs w:val="14"/>
              </w:rPr>
            </w:pPr>
            <w:r w:rsidRPr="00EC0C6B">
              <w:rPr>
                <w:rFonts w:cs="Arial"/>
                <w:sz w:val="14"/>
                <w:szCs w:val="14"/>
              </w:rPr>
              <w:t>ORIG_COMPLEMENTO</w:t>
            </w:r>
          </w:p>
        </w:tc>
        <w:tc>
          <w:tcPr>
            <w:tcW w:w="355" w:type="pct"/>
            <w:tcBorders>
              <w:top w:val="nil"/>
              <w:left w:val="nil"/>
              <w:bottom w:val="single" w:sz="4" w:space="0" w:color="auto"/>
              <w:right w:val="single" w:sz="4" w:space="0" w:color="auto"/>
            </w:tcBorders>
            <w:shd w:val="clear" w:color="000000" w:fill="F2F2F2"/>
            <w:noWrap/>
            <w:vAlign w:val="center"/>
            <w:hideMark/>
          </w:tcPr>
          <w:p w14:paraId="48AE599A" w14:textId="77777777"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hideMark/>
          </w:tcPr>
          <w:p w14:paraId="63B03572" w14:textId="77777777"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hideMark/>
          </w:tcPr>
          <w:p w14:paraId="79FF41B5" w14:textId="77777777"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088C127" w14:textId="77777777"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hideMark/>
          </w:tcPr>
          <w:p w14:paraId="2966CD83" w14:textId="77777777" w:rsidR="003028E5" w:rsidRPr="00EC0C6B" w:rsidRDefault="003028E5" w:rsidP="003028E5">
            <w:pPr>
              <w:jc w:val="left"/>
              <w:rPr>
                <w:rFonts w:cs="Arial"/>
                <w:sz w:val="14"/>
                <w:szCs w:val="14"/>
              </w:rPr>
            </w:pPr>
            <w:r w:rsidRPr="00EC0C6B">
              <w:rPr>
                <w:rFonts w:cs="Arial"/>
                <w:sz w:val="14"/>
                <w:szCs w:val="14"/>
              </w:rPr>
              <w:t>COMPLEMENTO</w:t>
            </w:r>
          </w:p>
        </w:tc>
        <w:tc>
          <w:tcPr>
            <w:tcW w:w="1325" w:type="pct"/>
            <w:tcBorders>
              <w:top w:val="nil"/>
              <w:left w:val="nil"/>
              <w:bottom w:val="single" w:sz="4" w:space="0" w:color="auto"/>
              <w:right w:val="single" w:sz="4" w:space="0" w:color="auto"/>
            </w:tcBorders>
            <w:shd w:val="clear" w:color="auto" w:fill="auto"/>
            <w:noWrap/>
            <w:hideMark/>
          </w:tcPr>
          <w:p w14:paraId="67E6D3FC" w14:textId="2050865B" w:rsidR="003028E5" w:rsidRPr="00A16491" w:rsidRDefault="003028E5" w:rsidP="003028E5">
            <w:pPr>
              <w:rPr>
                <w:rFonts w:cs="Arial"/>
                <w:color w:val="0000FF"/>
                <w:sz w:val="14"/>
                <w:szCs w:val="14"/>
                <w:u w:val="single"/>
              </w:rPr>
            </w:pPr>
            <w:r w:rsidRPr="00666763">
              <w:rPr>
                <w:rFonts w:cs="Arial"/>
                <w:sz w:val="14"/>
                <w:szCs w:val="14"/>
              </w:rPr>
              <w:t xml:space="preserve">Vide item </w:t>
            </w:r>
            <w:hyperlink w:anchor="_Normalizações_de_Registros" w:history="1">
              <w:r w:rsidRPr="00666763">
                <w:rPr>
                  <w:rStyle w:val="Hyperlink"/>
                  <w:rFonts w:cs="Arial"/>
                  <w:sz w:val="14"/>
                  <w:szCs w:val="14"/>
                </w:rPr>
                <w:t>Normalizações de Registros - ENDEREÇO</w:t>
              </w:r>
            </w:hyperlink>
          </w:p>
        </w:tc>
      </w:tr>
      <w:tr w:rsidR="003028E5" w:rsidRPr="00A16491" w14:paraId="012AE0A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4BE3AFCF" w14:textId="2F09F103" w:rsidR="003028E5" w:rsidRPr="00EC0C6B" w:rsidRDefault="003028E5" w:rsidP="005F759D">
            <w:pPr>
              <w:jc w:val="left"/>
              <w:rPr>
                <w:rFonts w:cs="Arial"/>
                <w:sz w:val="14"/>
                <w:szCs w:val="14"/>
              </w:rPr>
            </w:pPr>
            <w:r w:rsidRPr="00EC0C6B">
              <w:rPr>
                <w:rFonts w:cs="Arial"/>
                <w:sz w:val="14"/>
                <w:szCs w:val="14"/>
              </w:rPr>
              <w:t>ORIG_TELEFONE_COBRANCA</w:t>
            </w:r>
          </w:p>
        </w:tc>
        <w:tc>
          <w:tcPr>
            <w:tcW w:w="355" w:type="pct"/>
            <w:tcBorders>
              <w:top w:val="nil"/>
              <w:left w:val="nil"/>
              <w:bottom w:val="single" w:sz="4" w:space="0" w:color="auto"/>
              <w:right w:val="single" w:sz="4" w:space="0" w:color="auto"/>
            </w:tcBorders>
            <w:shd w:val="clear" w:color="000000" w:fill="F2F2F2"/>
            <w:noWrap/>
            <w:vAlign w:val="center"/>
          </w:tcPr>
          <w:p w14:paraId="78DC65BF" w14:textId="2B6FDF1A"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3A385084" w14:textId="7DCEA835"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tcPr>
          <w:p w14:paraId="1D75A2CF" w14:textId="7C17E932"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44F3A448" w14:textId="3C5A0B64"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51F24A21" w14:textId="6573C847" w:rsidR="003028E5" w:rsidRPr="00EC0C6B" w:rsidRDefault="003028E5" w:rsidP="003028E5">
            <w:pPr>
              <w:jc w:val="left"/>
              <w:rPr>
                <w:rFonts w:cs="Arial"/>
                <w:sz w:val="14"/>
                <w:szCs w:val="14"/>
              </w:rPr>
            </w:pPr>
            <w:r w:rsidRPr="00EC0C6B">
              <w:rPr>
                <w:rFonts w:cs="Arial"/>
                <w:sz w:val="14"/>
                <w:szCs w:val="14"/>
              </w:rPr>
              <w:t>TELEFONE_COBRANCA</w:t>
            </w:r>
          </w:p>
        </w:tc>
        <w:tc>
          <w:tcPr>
            <w:tcW w:w="1325" w:type="pct"/>
            <w:tcBorders>
              <w:top w:val="nil"/>
              <w:left w:val="nil"/>
              <w:bottom w:val="single" w:sz="4" w:space="0" w:color="auto"/>
              <w:right w:val="single" w:sz="4" w:space="0" w:color="auto"/>
            </w:tcBorders>
            <w:shd w:val="clear" w:color="auto" w:fill="auto"/>
            <w:noWrap/>
          </w:tcPr>
          <w:p w14:paraId="5712A403" w14:textId="77777777" w:rsidR="003028E5" w:rsidRPr="00666763" w:rsidRDefault="003028E5" w:rsidP="003028E5">
            <w:pPr>
              <w:rPr>
                <w:rFonts w:cs="Arial"/>
                <w:sz w:val="14"/>
                <w:szCs w:val="14"/>
              </w:rPr>
            </w:pPr>
          </w:p>
        </w:tc>
      </w:tr>
      <w:tr w:rsidR="003028E5" w:rsidRPr="00A16491" w14:paraId="499B20F2"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237D2F5F" w14:textId="25D73A8A" w:rsidR="003028E5" w:rsidRPr="00EC0C6B" w:rsidRDefault="003028E5" w:rsidP="005F759D">
            <w:pPr>
              <w:jc w:val="left"/>
              <w:rPr>
                <w:rFonts w:cs="Arial"/>
                <w:sz w:val="14"/>
                <w:szCs w:val="14"/>
              </w:rPr>
            </w:pPr>
            <w:r w:rsidRPr="00EC0C6B">
              <w:rPr>
                <w:rFonts w:cs="Arial"/>
                <w:sz w:val="14"/>
                <w:szCs w:val="14"/>
              </w:rPr>
              <w:t>ORIG_CIDADE_COBRANCA</w:t>
            </w:r>
          </w:p>
        </w:tc>
        <w:tc>
          <w:tcPr>
            <w:tcW w:w="355" w:type="pct"/>
            <w:tcBorders>
              <w:top w:val="nil"/>
              <w:left w:val="nil"/>
              <w:bottom w:val="single" w:sz="4" w:space="0" w:color="auto"/>
              <w:right w:val="single" w:sz="4" w:space="0" w:color="auto"/>
            </w:tcBorders>
            <w:shd w:val="clear" w:color="000000" w:fill="F2F2F2"/>
            <w:noWrap/>
            <w:vAlign w:val="center"/>
          </w:tcPr>
          <w:p w14:paraId="148F0204" w14:textId="4CED8571"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4D4D1743" w14:textId="4F251A90"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tcPr>
          <w:p w14:paraId="21824DF1" w14:textId="5D78F056"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1EF4DFE8" w14:textId="03A8EDE9"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333E9A74" w14:textId="02BBAEE2" w:rsidR="003028E5" w:rsidRPr="00EC0C6B" w:rsidRDefault="003028E5" w:rsidP="003028E5">
            <w:pPr>
              <w:jc w:val="left"/>
              <w:rPr>
                <w:rFonts w:cs="Arial"/>
                <w:sz w:val="14"/>
                <w:szCs w:val="14"/>
              </w:rPr>
            </w:pPr>
            <w:r w:rsidRPr="00EC0C6B">
              <w:rPr>
                <w:rFonts w:cs="Arial"/>
                <w:sz w:val="14"/>
                <w:szCs w:val="14"/>
              </w:rPr>
              <w:t>CIDADE_COBRANCA</w:t>
            </w:r>
          </w:p>
        </w:tc>
        <w:tc>
          <w:tcPr>
            <w:tcW w:w="1325" w:type="pct"/>
            <w:tcBorders>
              <w:top w:val="nil"/>
              <w:left w:val="nil"/>
              <w:bottom w:val="single" w:sz="4" w:space="0" w:color="auto"/>
              <w:right w:val="single" w:sz="4" w:space="0" w:color="auto"/>
            </w:tcBorders>
            <w:shd w:val="clear" w:color="auto" w:fill="auto"/>
            <w:noWrap/>
          </w:tcPr>
          <w:p w14:paraId="03B81F73" w14:textId="77777777" w:rsidR="003028E5" w:rsidRPr="00666763" w:rsidRDefault="003028E5" w:rsidP="003028E5">
            <w:pPr>
              <w:rPr>
                <w:rFonts w:cs="Arial"/>
                <w:sz w:val="14"/>
                <w:szCs w:val="14"/>
              </w:rPr>
            </w:pPr>
          </w:p>
        </w:tc>
      </w:tr>
      <w:tr w:rsidR="003028E5" w:rsidRPr="00A16491" w14:paraId="4B156B8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4731DB56" w14:textId="7530C028" w:rsidR="003028E5" w:rsidRPr="00EC0C6B" w:rsidRDefault="003028E5" w:rsidP="005F759D">
            <w:pPr>
              <w:jc w:val="left"/>
              <w:rPr>
                <w:rFonts w:cs="Arial"/>
                <w:sz w:val="14"/>
                <w:szCs w:val="14"/>
              </w:rPr>
            </w:pPr>
            <w:r w:rsidRPr="00EC0C6B">
              <w:rPr>
                <w:rFonts w:cs="Arial"/>
                <w:sz w:val="14"/>
                <w:szCs w:val="14"/>
              </w:rPr>
              <w:t>ORIG_BAIRRO_COBRANCA</w:t>
            </w:r>
          </w:p>
        </w:tc>
        <w:tc>
          <w:tcPr>
            <w:tcW w:w="355" w:type="pct"/>
            <w:tcBorders>
              <w:top w:val="nil"/>
              <w:left w:val="nil"/>
              <w:bottom w:val="single" w:sz="4" w:space="0" w:color="auto"/>
              <w:right w:val="single" w:sz="4" w:space="0" w:color="auto"/>
            </w:tcBorders>
            <w:shd w:val="clear" w:color="000000" w:fill="F2F2F2"/>
            <w:noWrap/>
            <w:vAlign w:val="center"/>
          </w:tcPr>
          <w:p w14:paraId="5EB85E23" w14:textId="6A48B73E"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62005422" w14:textId="02AAA7E9"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tcPr>
          <w:p w14:paraId="41A87A03" w14:textId="67F835B6"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775DA0E0" w14:textId="38317D6F"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5DF19EC5" w14:textId="5DA5CE89" w:rsidR="003028E5" w:rsidRPr="00EC0C6B" w:rsidRDefault="003028E5" w:rsidP="003028E5">
            <w:pPr>
              <w:jc w:val="left"/>
              <w:rPr>
                <w:rFonts w:cs="Arial"/>
                <w:sz w:val="14"/>
                <w:szCs w:val="14"/>
              </w:rPr>
            </w:pPr>
            <w:r w:rsidRPr="00EC0C6B">
              <w:rPr>
                <w:rFonts w:cs="Arial"/>
                <w:sz w:val="14"/>
                <w:szCs w:val="14"/>
              </w:rPr>
              <w:t>BAIRRO_COBRANCA</w:t>
            </w:r>
          </w:p>
        </w:tc>
        <w:tc>
          <w:tcPr>
            <w:tcW w:w="1325" w:type="pct"/>
            <w:tcBorders>
              <w:top w:val="nil"/>
              <w:left w:val="nil"/>
              <w:bottom w:val="single" w:sz="4" w:space="0" w:color="auto"/>
              <w:right w:val="single" w:sz="4" w:space="0" w:color="auto"/>
            </w:tcBorders>
            <w:shd w:val="clear" w:color="auto" w:fill="auto"/>
            <w:noWrap/>
          </w:tcPr>
          <w:p w14:paraId="1964CCE7" w14:textId="77777777" w:rsidR="003028E5" w:rsidRPr="00666763" w:rsidRDefault="003028E5" w:rsidP="003028E5">
            <w:pPr>
              <w:rPr>
                <w:rFonts w:cs="Arial"/>
                <w:sz w:val="14"/>
                <w:szCs w:val="14"/>
              </w:rPr>
            </w:pPr>
          </w:p>
        </w:tc>
      </w:tr>
      <w:tr w:rsidR="003028E5" w:rsidRPr="00A16491" w14:paraId="48DBDA23"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670ADAE7" w14:textId="3CF134FD" w:rsidR="003028E5" w:rsidRPr="00EC0C6B" w:rsidRDefault="003028E5" w:rsidP="005F759D">
            <w:pPr>
              <w:jc w:val="left"/>
              <w:rPr>
                <w:rFonts w:cs="Arial"/>
                <w:sz w:val="14"/>
                <w:szCs w:val="14"/>
              </w:rPr>
            </w:pPr>
            <w:r w:rsidRPr="00EC0C6B">
              <w:rPr>
                <w:rFonts w:cs="Arial"/>
                <w:sz w:val="14"/>
                <w:szCs w:val="14"/>
              </w:rPr>
              <w:lastRenderedPageBreak/>
              <w:t>ORIG_LOGRADOURO_COBRANCA</w:t>
            </w:r>
          </w:p>
        </w:tc>
        <w:tc>
          <w:tcPr>
            <w:tcW w:w="355" w:type="pct"/>
            <w:tcBorders>
              <w:top w:val="nil"/>
              <w:left w:val="nil"/>
              <w:bottom w:val="single" w:sz="4" w:space="0" w:color="auto"/>
              <w:right w:val="single" w:sz="4" w:space="0" w:color="auto"/>
            </w:tcBorders>
            <w:shd w:val="clear" w:color="000000" w:fill="F2F2F2"/>
            <w:noWrap/>
            <w:vAlign w:val="center"/>
          </w:tcPr>
          <w:p w14:paraId="267CB273" w14:textId="0C8A91E0"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18D6BA26" w14:textId="3B0AE830"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tcPr>
          <w:p w14:paraId="00B00B84" w14:textId="2C7A3A8D"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7CB673E8" w14:textId="68250724"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7E898AE2" w14:textId="6F8FDAB3" w:rsidR="003028E5" w:rsidRPr="00EC0C6B" w:rsidRDefault="003028E5" w:rsidP="003028E5">
            <w:pPr>
              <w:jc w:val="left"/>
              <w:rPr>
                <w:rFonts w:cs="Arial"/>
                <w:sz w:val="14"/>
                <w:szCs w:val="14"/>
              </w:rPr>
            </w:pPr>
            <w:r w:rsidRPr="00EC0C6B">
              <w:rPr>
                <w:rFonts w:cs="Arial"/>
                <w:sz w:val="14"/>
                <w:szCs w:val="14"/>
              </w:rPr>
              <w:t>LOGRADOURO_COBRANCA</w:t>
            </w:r>
          </w:p>
        </w:tc>
        <w:tc>
          <w:tcPr>
            <w:tcW w:w="1325" w:type="pct"/>
            <w:tcBorders>
              <w:top w:val="nil"/>
              <w:left w:val="nil"/>
              <w:bottom w:val="single" w:sz="4" w:space="0" w:color="auto"/>
              <w:right w:val="single" w:sz="4" w:space="0" w:color="auto"/>
            </w:tcBorders>
            <w:shd w:val="clear" w:color="auto" w:fill="auto"/>
            <w:noWrap/>
          </w:tcPr>
          <w:p w14:paraId="7DA1F25D" w14:textId="77777777" w:rsidR="003028E5" w:rsidRPr="00666763" w:rsidRDefault="003028E5" w:rsidP="003028E5">
            <w:pPr>
              <w:rPr>
                <w:rFonts w:cs="Arial"/>
                <w:sz w:val="14"/>
                <w:szCs w:val="14"/>
              </w:rPr>
            </w:pPr>
          </w:p>
        </w:tc>
      </w:tr>
      <w:tr w:rsidR="003028E5" w:rsidRPr="00A16491" w14:paraId="3F91642F"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14F37FE9" w14:textId="7CC5F112" w:rsidR="003028E5" w:rsidRPr="00EC0C6B" w:rsidRDefault="003028E5" w:rsidP="005F759D">
            <w:pPr>
              <w:jc w:val="left"/>
              <w:rPr>
                <w:rFonts w:cs="Arial"/>
                <w:sz w:val="14"/>
                <w:szCs w:val="14"/>
              </w:rPr>
            </w:pPr>
            <w:r w:rsidRPr="00EC0C6B">
              <w:rPr>
                <w:rFonts w:cs="Arial"/>
                <w:sz w:val="14"/>
                <w:szCs w:val="14"/>
              </w:rPr>
              <w:t>ORIG_COMPLEMENTO_COBRANCA</w:t>
            </w:r>
          </w:p>
        </w:tc>
        <w:tc>
          <w:tcPr>
            <w:tcW w:w="355" w:type="pct"/>
            <w:tcBorders>
              <w:top w:val="nil"/>
              <w:left w:val="nil"/>
              <w:bottom w:val="single" w:sz="4" w:space="0" w:color="auto"/>
              <w:right w:val="single" w:sz="4" w:space="0" w:color="auto"/>
            </w:tcBorders>
            <w:shd w:val="clear" w:color="000000" w:fill="F2F2F2"/>
            <w:noWrap/>
            <w:vAlign w:val="center"/>
          </w:tcPr>
          <w:p w14:paraId="5C7EC8D6" w14:textId="50BE3D0B"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06EBA69E" w14:textId="2D38B26D" w:rsidR="003028E5" w:rsidRPr="00EC0C6B" w:rsidRDefault="003028E5" w:rsidP="005F759D">
            <w:pPr>
              <w:jc w:val="center"/>
              <w:rPr>
                <w:rFonts w:cs="Arial"/>
                <w:sz w:val="14"/>
                <w:szCs w:val="14"/>
              </w:rPr>
            </w:pPr>
            <w:r w:rsidRPr="00EC0C6B">
              <w:rPr>
                <w:rFonts w:cs="Arial"/>
                <w:sz w:val="14"/>
                <w:szCs w:val="14"/>
              </w:rPr>
              <w:t>500</w:t>
            </w:r>
          </w:p>
        </w:tc>
        <w:tc>
          <w:tcPr>
            <w:tcW w:w="316" w:type="pct"/>
            <w:tcBorders>
              <w:top w:val="nil"/>
              <w:left w:val="nil"/>
              <w:bottom w:val="single" w:sz="4" w:space="0" w:color="auto"/>
              <w:right w:val="single" w:sz="4" w:space="0" w:color="auto"/>
            </w:tcBorders>
            <w:shd w:val="clear" w:color="000000" w:fill="F2F2F2"/>
            <w:noWrap/>
            <w:vAlign w:val="center"/>
          </w:tcPr>
          <w:p w14:paraId="1963ABF4" w14:textId="7321DADC"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1FC87E18" w14:textId="74D60CE6"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699A1903" w14:textId="52B9D1CF" w:rsidR="003028E5" w:rsidRPr="00EC0C6B" w:rsidRDefault="003028E5" w:rsidP="003028E5">
            <w:pPr>
              <w:jc w:val="left"/>
              <w:rPr>
                <w:rFonts w:cs="Arial"/>
                <w:sz w:val="14"/>
                <w:szCs w:val="14"/>
              </w:rPr>
            </w:pPr>
            <w:r w:rsidRPr="00EC0C6B">
              <w:rPr>
                <w:rFonts w:cs="Arial"/>
                <w:sz w:val="14"/>
                <w:szCs w:val="14"/>
              </w:rPr>
              <w:t>COMPLEMENTO_COBRANCA</w:t>
            </w:r>
          </w:p>
        </w:tc>
        <w:tc>
          <w:tcPr>
            <w:tcW w:w="1325" w:type="pct"/>
            <w:tcBorders>
              <w:top w:val="nil"/>
              <w:left w:val="nil"/>
              <w:bottom w:val="single" w:sz="4" w:space="0" w:color="auto"/>
              <w:right w:val="single" w:sz="4" w:space="0" w:color="auto"/>
            </w:tcBorders>
            <w:shd w:val="clear" w:color="auto" w:fill="auto"/>
            <w:noWrap/>
          </w:tcPr>
          <w:p w14:paraId="57BE6E11" w14:textId="77777777" w:rsidR="003028E5" w:rsidRPr="00666763" w:rsidRDefault="003028E5" w:rsidP="003028E5">
            <w:pPr>
              <w:rPr>
                <w:rFonts w:cs="Arial"/>
                <w:sz w:val="14"/>
                <w:szCs w:val="14"/>
              </w:rPr>
            </w:pPr>
          </w:p>
        </w:tc>
      </w:tr>
      <w:tr w:rsidR="003028E5" w:rsidRPr="00A16491" w14:paraId="6CD5DB80"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21D8B7A5" w14:textId="3DB2CE96" w:rsidR="003028E5" w:rsidRPr="00EC0C6B" w:rsidRDefault="003028E5" w:rsidP="005F759D">
            <w:pPr>
              <w:jc w:val="left"/>
              <w:rPr>
                <w:rFonts w:cs="Arial"/>
                <w:sz w:val="14"/>
                <w:szCs w:val="14"/>
              </w:rPr>
            </w:pPr>
            <w:r w:rsidRPr="00EC0C6B">
              <w:rPr>
                <w:rFonts w:cs="Arial"/>
                <w:sz w:val="14"/>
                <w:szCs w:val="14"/>
              </w:rPr>
              <w:t>TELEFONE_COBRANCA</w:t>
            </w:r>
          </w:p>
        </w:tc>
        <w:tc>
          <w:tcPr>
            <w:tcW w:w="355" w:type="pct"/>
            <w:tcBorders>
              <w:top w:val="nil"/>
              <w:left w:val="nil"/>
              <w:bottom w:val="single" w:sz="4" w:space="0" w:color="auto"/>
              <w:right w:val="single" w:sz="4" w:space="0" w:color="auto"/>
            </w:tcBorders>
            <w:shd w:val="clear" w:color="000000" w:fill="F2F2F2"/>
            <w:noWrap/>
            <w:vAlign w:val="center"/>
          </w:tcPr>
          <w:p w14:paraId="120A0019" w14:textId="0FAC28E9" w:rsidR="003028E5" w:rsidRPr="00EC0C6B" w:rsidRDefault="003028E5" w:rsidP="005F759D">
            <w:pPr>
              <w:jc w:val="center"/>
              <w:rPr>
                <w:rFonts w:cs="Arial"/>
                <w:sz w:val="14"/>
                <w:szCs w:val="14"/>
              </w:rPr>
            </w:pPr>
            <w:r w:rsidRPr="00EC0C6B">
              <w:rPr>
                <w:rFonts w:cs="Arial"/>
                <w:sz w:val="14"/>
                <w:szCs w:val="14"/>
              </w:rPr>
              <w:t>varchar</w:t>
            </w:r>
          </w:p>
        </w:tc>
        <w:tc>
          <w:tcPr>
            <w:tcW w:w="416" w:type="pct"/>
            <w:tcBorders>
              <w:top w:val="nil"/>
              <w:left w:val="nil"/>
              <w:bottom w:val="single" w:sz="4" w:space="0" w:color="auto"/>
              <w:right w:val="single" w:sz="4" w:space="0" w:color="auto"/>
            </w:tcBorders>
            <w:shd w:val="clear" w:color="000000" w:fill="F2F2F2"/>
            <w:noWrap/>
            <w:vAlign w:val="center"/>
          </w:tcPr>
          <w:p w14:paraId="24B279AE" w14:textId="5AAA3302" w:rsidR="003028E5" w:rsidRPr="00EC0C6B" w:rsidRDefault="003028E5" w:rsidP="005F759D">
            <w:pPr>
              <w:jc w:val="center"/>
              <w:rPr>
                <w:rFonts w:cs="Arial"/>
                <w:sz w:val="14"/>
                <w:szCs w:val="14"/>
              </w:rPr>
            </w:pPr>
            <w:r w:rsidRPr="00EC0C6B">
              <w:rPr>
                <w:rFonts w:cs="Arial"/>
                <w:sz w:val="14"/>
                <w:szCs w:val="14"/>
              </w:rPr>
              <w:t>50</w:t>
            </w:r>
          </w:p>
        </w:tc>
        <w:tc>
          <w:tcPr>
            <w:tcW w:w="316" w:type="pct"/>
            <w:tcBorders>
              <w:top w:val="nil"/>
              <w:left w:val="nil"/>
              <w:bottom w:val="single" w:sz="4" w:space="0" w:color="auto"/>
              <w:right w:val="single" w:sz="4" w:space="0" w:color="auto"/>
            </w:tcBorders>
            <w:shd w:val="clear" w:color="000000" w:fill="F2F2F2"/>
            <w:noWrap/>
            <w:vAlign w:val="center"/>
          </w:tcPr>
          <w:p w14:paraId="6DF2BD55" w14:textId="4E73AEB0"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14565DC4" w14:textId="47018368" w:rsidR="003028E5" w:rsidRPr="00EC0C6B" w:rsidRDefault="003028E5" w:rsidP="005F759D">
            <w:pPr>
              <w:jc w:val="center"/>
              <w:rPr>
                <w:rFonts w:cs="Arial"/>
                <w:sz w:val="14"/>
                <w:szCs w:val="14"/>
              </w:rPr>
            </w:pPr>
            <w:r w:rsidRPr="00EC0C6B">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5057F3A8" w14:textId="201B1515" w:rsidR="003028E5" w:rsidRPr="00EC0C6B" w:rsidRDefault="003028E5" w:rsidP="003028E5">
            <w:pPr>
              <w:jc w:val="left"/>
              <w:rPr>
                <w:rFonts w:cs="Arial"/>
                <w:sz w:val="14"/>
                <w:szCs w:val="14"/>
              </w:rPr>
            </w:pPr>
            <w:r w:rsidRPr="00EC0C6B">
              <w:rPr>
                <w:rFonts w:cs="Arial"/>
                <w:sz w:val="14"/>
                <w:szCs w:val="14"/>
              </w:rPr>
              <w:t>TELEFONE_COBRANCA</w:t>
            </w:r>
          </w:p>
        </w:tc>
        <w:tc>
          <w:tcPr>
            <w:tcW w:w="1325" w:type="pct"/>
            <w:tcBorders>
              <w:top w:val="nil"/>
              <w:left w:val="nil"/>
              <w:bottom w:val="single" w:sz="4" w:space="0" w:color="auto"/>
              <w:right w:val="single" w:sz="4" w:space="0" w:color="auto"/>
            </w:tcBorders>
            <w:shd w:val="clear" w:color="auto" w:fill="auto"/>
            <w:noWrap/>
          </w:tcPr>
          <w:p w14:paraId="592B4A7F" w14:textId="77777777" w:rsidR="003028E5" w:rsidRPr="00666763" w:rsidRDefault="003028E5" w:rsidP="003028E5">
            <w:pPr>
              <w:rPr>
                <w:rFonts w:cs="Arial"/>
                <w:sz w:val="14"/>
                <w:szCs w:val="14"/>
              </w:rPr>
            </w:pPr>
          </w:p>
        </w:tc>
      </w:tr>
      <w:tr w:rsidR="003028E5" w:rsidRPr="00A16491" w14:paraId="7DE06770" w14:textId="77777777" w:rsidTr="005F759D">
        <w:trPr>
          <w:trHeight w:val="360"/>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6B989295" w14:textId="77777777" w:rsidR="003028E5" w:rsidRPr="00EC0C6B" w:rsidRDefault="003028E5" w:rsidP="005F759D">
            <w:pPr>
              <w:jc w:val="left"/>
              <w:rPr>
                <w:rFonts w:cs="Arial"/>
                <w:sz w:val="14"/>
                <w:szCs w:val="14"/>
              </w:rPr>
            </w:pPr>
            <w:r w:rsidRPr="00EC0C6B">
              <w:rPr>
                <w:rFonts w:cs="Arial"/>
                <w:sz w:val="14"/>
                <w:szCs w:val="14"/>
              </w:rPr>
              <w:t>CONTADOR</w:t>
            </w:r>
          </w:p>
        </w:tc>
        <w:tc>
          <w:tcPr>
            <w:tcW w:w="355" w:type="pct"/>
            <w:tcBorders>
              <w:top w:val="nil"/>
              <w:left w:val="nil"/>
              <w:bottom w:val="single" w:sz="4" w:space="0" w:color="auto"/>
              <w:right w:val="single" w:sz="4" w:space="0" w:color="auto"/>
            </w:tcBorders>
            <w:shd w:val="clear" w:color="000000" w:fill="F2F2F2"/>
            <w:noWrap/>
            <w:vAlign w:val="center"/>
            <w:hideMark/>
          </w:tcPr>
          <w:p w14:paraId="573C49F3" w14:textId="31A30831" w:rsidR="003028E5" w:rsidRPr="00EC0C6B" w:rsidRDefault="003028E5" w:rsidP="005F759D">
            <w:pPr>
              <w:jc w:val="center"/>
              <w:rPr>
                <w:rFonts w:cs="Arial"/>
                <w:sz w:val="14"/>
                <w:szCs w:val="14"/>
              </w:rPr>
            </w:pPr>
            <w:r w:rsidRPr="00EC0C6B">
              <w:rPr>
                <w:rFonts w:cs="Arial"/>
                <w:sz w:val="14"/>
                <w:szCs w:val="14"/>
              </w:rPr>
              <w:t>Number</w:t>
            </w:r>
          </w:p>
        </w:tc>
        <w:tc>
          <w:tcPr>
            <w:tcW w:w="416" w:type="pct"/>
            <w:tcBorders>
              <w:top w:val="nil"/>
              <w:left w:val="nil"/>
              <w:bottom w:val="single" w:sz="4" w:space="0" w:color="auto"/>
              <w:right w:val="single" w:sz="4" w:space="0" w:color="auto"/>
            </w:tcBorders>
            <w:shd w:val="clear" w:color="000000" w:fill="F2F2F2"/>
            <w:noWrap/>
            <w:vAlign w:val="center"/>
            <w:hideMark/>
          </w:tcPr>
          <w:p w14:paraId="3EEDD7CD" w14:textId="567E0B1B" w:rsidR="003028E5" w:rsidRPr="00EC0C6B" w:rsidRDefault="003028E5" w:rsidP="005F759D">
            <w:pPr>
              <w:jc w:val="center"/>
              <w:rPr>
                <w:rFonts w:cs="Arial"/>
                <w:sz w:val="14"/>
                <w:szCs w:val="14"/>
              </w:rPr>
            </w:pPr>
            <w:r w:rsidRPr="00EC0C6B">
              <w:rPr>
                <w:rFonts w:cs="Arial"/>
                <w:sz w:val="14"/>
                <w:szCs w:val="14"/>
              </w:rPr>
              <w:t>20</w:t>
            </w:r>
          </w:p>
        </w:tc>
        <w:tc>
          <w:tcPr>
            <w:tcW w:w="316" w:type="pct"/>
            <w:tcBorders>
              <w:top w:val="nil"/>
              <w:left w:val="nil"/>
              <w:bottom w:val="single" w:sz="4" w:space="0" w:color="auto"/>
              <w:right w:val="single" w:sz="4" w:space="0" w:color="auto"/>
            </w:tcBorders>
            <w:shd w:val="clear" w:color="000000" w:fill="F2F2F2"/>
            <w:noWrap/>
            <w:vAlign w:val="center"/>
            <w:hideMark/>
          </w:tcPr>
          <w:p w14:paraId="457CBC39" w14:textId="3C7CEA58" w:rsidR="003028E5" w:rsidRPr="00EC0C6B" w:rsidRDefault="003028E5" w:rsidP="005F759D">
            <w:pPr>
              <w:jc w:val="center"/>
              <w:rPr>
                <w:rFonts w:cs="Arial"/>
                <w:sz w:val="14"/>
                <w:szCs w:val="14"/>
              </w:rPr>
            </w:pPr>
            <w:r w:rsidRPr="00EC0C6B">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5D4DADFF" w14:textId="1F36FC26" w:rsidR="003028E5" w:rsidRPr="00EC0C6B" w:rsidRDefault="003028E5" w:rsidP="005F759D">
            <w:pPr>
              <w:jc w:val="center"/>
              <w:rPr>
                <w:rFonts w:cs="Arial"/>
                <w:sz w:val="14"/>
                <w:szCs w:val="14"/>
              </w:rPr>
            </w:pPr>
            <w:r w:rsidRPr="00EC0C6B">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081900EF" w14:textId="77777777" w:rsidR="003028E5" w:rsidRPr="00EC0C6B" w:rsidRDefault="003028E5" w:rsidP="003028E5">
            <w:pPr>
              <w:jc w:val="left"/>
              <w:rPr>
                <w:rFonts w:cs="Arial"/>
                <w:sz w:val="14"/>
                <w:szCs w:val="14"/>
              </w:rPr>
            </w:pPr>
            <w:r w:rsidRPr="00EC0C6B">
              <w:rPr>
                <w:rFonts w:cs="Arial"/>
                <w:sz w:val="14"/>
                <w:szCs w:val="14"/>
              </w:rPr>
              <w:t>contador</w:t>
            </w:r>
          </w:p>
        </w:tc>
        <w:tc>
          <w:tcPr>
            <w:tcW w:w="1325" w:type="pct"/>
            <w:tcBorders>
              <w:top w:val="nil"/>
              <w:left w:val="nil"/>
              <w:bottom w:val="single" w:sz="4" w:space="0" w:color="auto"/>
              <w:right w:val="single" w:sz="4" w:space="0" w:color="auto"/>
            </w:tcBorders>
            <w:shd w:val="clear" w:color="auto" w:fill="auto"/>
            <w:noWrap/>
            <w:vAlign w:val="center"/>
            <w:hideMark/>
          </w:tcPr>
          <w:p w14:paraId="42457683" w14:textId="77777777" w:rsidR="003028E5" w:rsidRPr="00A16491" w:rsidRDefault="003028E5" w:rsidP="003028E5">
            <w:pPr>
              <w:rPr>
                <w:rFonts w:cs="Arial"/>
                <w:sz w:val="14"/>
                <w:szCs w:val="14"/>
              </w:rPr>
            </w:pPr>
            <w:r w:rsidRPr="00A16491">
              <w:rPr>
                <w:rFonts w:cs="Arial"/>
                <w:sz w:val="14"/>
                <w:szCs w:val="14"/>
              </w:rPr>
              <w:t>Vezes em que o registro é repetido no sistema, considerando sua chave</w:t>
            </w:r>
          </w:p>
        </w:tc>
      </w:tr>
      <w:tr w:rsidR="005F759D" w:rsidRPr="00A16491" w14:paraId="28C50643"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tcPr>
          <w:p w14:paraId="2EBF447B" w14:textId="45BED589" w:rsidR="005F759D" w:rsidRPr="00A16491" w:rsidRDefault="005F759D" w:rsidP="005F759D">
            <w:pPr>
              <w:jc w:val="left"/>
              <w:rPr>
                <w:rFonts w:cs="Arial"/>
                <w:sz w:val="14"/>
                <w:szCs w:val="14"/>
              </w:rPr>
            </w:pPr>
            <w:r>
              <w:rPr>
                <w:rFonts w:cs="Arial"/>
                <w:sz w:val="14"/>
                <w:szCs w:val="14"/>
              </w:rPr>
              <w:t>ID_FAILED_EVENTS</w:t>
            </w:r>
          </w:p>
        </w:tc>
        <w:tc>
          <w:tcPr>
            <w:tcW w:w="355" w:type="pct"/>
            <w:tcBorders>
              <w:top w:val="nil"/>
              <w:left w:val="nil"/>
              <w:bottom w:val="single" w:sz="4" w:space="0" w:color="auto"/>
              <w:right w:val="single" w:sz="4" w:space="0" w:color="auto"/>
            </w:tcBorders>
            <w:shd w:val="clear" w:color="000000" w:fill="F2F2F2"/>
            <w:noWrap/>
            <w:vAlign w:val="center"/>
          </w:tcPr>
          <w:p w14:paraId="7AB2F5ED" w14:textId="4512C7EE" w:rsidR="005F759D" w:rsidRPr="00A16491" w:rsidRDefault="005F759D" w:rsidP="005F759D">
            <w:pPr>
              <w:jc w:val="center"/>
              <w:rPr>
                <w:rFonts w:cs="Arial"/>
                <w:sz w:val="14"/>
                <w:szCs w:val="14"/>
              </w:rPr>
            </w:pPr>
            <w:r>
              <w:rPr>
                <w:rFonts w:cs="Arial"/>
                <w:sz w:val="14"/>
                <w:szCs w:val="14"/>
              </w:rPr>
              <w:t>Number</w:t>
            </w:r>
          </w:p>
        </w:tc>
        <w:tc>
          <w:tcPr>
            <w:tcW w:w="416" w:type="pct"/>
            <w:tcBorders>
              <w:top w:val="nil"/>
              <w:left w:val="nil"/>
              <w:bottom w:val="single" w:sz="4" w:space="0" w:color="auto"/>
              <w:right w:val="single" w:sz="4" w:space="0" w:color="auto"/>
            </w:tcBorders>
            <w:shd w:val="clear" w:color="000000" w:fill="F2F2F2"/>
            <w:noWrap/>
            <w:vAlign w:val="center"/>
          </w:tcPr>
          <w:p w14:paraId="3E917DBC" w14:textId="7C8CC329" w:rsidR="005F759D" w:rsidRPr="00A16491" w:rsidRDefault="005F759D" w:rsidP="005F759D">
            <w:pPr>
              <w:jc w:val="center"/>
              <w:rPr>
                <w:rFonts w:cs="Arial"/>
                <w:sz w:val="14"/>
                <w:szCs w:val="14"/>
              </w:rPr>
            </w:pPr>
            <w:r>
              <w:rPr>
                <w:rFonts w:cs="Arial"/>
                <w:sz w:val="14"/>
                <w:szCs w:val="14"/>
              </w:rPr>
              <w:t>18</w:t>
            </w:r>
          </w:p>
        </w:tc>
        <w:tc>
          <w:tcPr>
            <w:tcW w:w="316" w:type="pct"/>
            <w:tcBorders>
              <w:top w:val="nil"/>
              <w:left w:val="nil"/>
              <w:bottom w:val="single" w:sz="4" w:space="0" w:color="auto"/>
              <w:right w:val="single" w:sz="4" w:space="0" w:color="auto"/>
            </w:tcBorders>
            <w:shd w:val="clear" w:color="000000" w:fill="F2F2F2"/>
            <w:noWrap/>
            <w:vAlign w:val="center"/>
          </w:tcPr>
          <w:p w14:paraId="6E9159DB" w14:textId="3F27E398" w:rsidR="005F759D" w:rsidRPr="00A16491" w:rsidRDefault="005F759D" w:rsidP="005F759D">
            <w:pPr>
              <w:jc w:val="center"/>
              <w:rPr>
                <w:rFonts w:cs="Arial"/>
                <w:sz w:val="14"/>
                <w:szCs w:val="14"/>
              </w:rPr>
            </w:pPr>
            <w:r>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tcPr>
          <w:p w14:paraId="5931081D" w14:textId="7853270A" w:rsidR="005F759D" w:rsidRPr="00A16491" w:rsidRDefault="005F759D" w:rsidP="005F759D">
            <w:pPr>
              <w:jc w:val="center"/>
              <w:rPr>
                <w:rFonts w:cs="Arial"/>
                <w:sz w:val="14"/>
                <w:szCs w:val="14"/>
              </w:rPr>
            </w:pPr>
            <w:r>
              <w:rPr>
                <w:rFonts w:cs="Arial"/>
                <w:sz w:val="14"/>
                <w:szCs w:val="14"/>
              </w:rPr>
              <w:t>S</w:t>
            </w:r>
          </w:p>
        </w:tc>
        <w:tc>
          <w:tcPr>
            <w:tcW w:w="1199" w:type="pct"/>
            <w:tcBorders>
              <w:top w:val="nil"/>
              <w:left w:val="nil"/>
              <w:bottom w:val="single" w:sz="4" w:space="0" w:color="auto"/>
              <w:right w:val="single" w:sz="4" w:space="0" w:color="auto"/>
            </w:tcBorders>
            <w:shd w:val="clear" w:color="auto" w:fill="auto"/>
          </w:tcPr>
          <w:p w14:paraId="49112D8E" w14:textId="77777777" w:rsidR="005F759D" w:rsidRPr="00A16491" w:rsidRDefault="005F759D" w:rsidP="003028E5">
            <w:pPr>
              <w:jc w:val="left"/>
              <w:rPr>
                <w:rFonts w:cs="Arial"/>
                <w:sz w:val="14"/>
                <w:szCs w:val="14"/>
              </w:rPr>
            </w:pPr>
          </w:p>
        </w:tc>
        <w:tc>
          <w:tcPr>
            <w:tcW w:w="1325" w:type="pct"/>
            <w:tcBorders>
              <w:top w:val="nil"/>
              <w:left w:val="nil"/>
              <w:bottom w:val="single" w:sz="4" w:space="0" w:color="auto"/>
              <w:right w:val="single" w:sz="4" w:space="0" w:color="auto"/>
            </w:tcBorders>
            <w:shd w:val="clear" w:color="auto" w:fill="auto"/>
          </w:tcPr>
          <w:p w14:paraId="330D8571" w14:textId="77777777" w:rsidR="005F759D" w:rsidRPr="00A16491" w:rsidRDefault="005F759D" w:rsidP="003028E5">
            <w:pPr>
              <w:jc w:val="left"/>
              <w:rPr>
                <w:rFonts w:cs="Arial"/>
                <w:sz w:val="14"/>
                <w:szCs w:val="14"/>
              </w:rPr>
            </w:pPr>
          </w:p>
        </w:tc>
      </w:tr>
      <w:tr w:rsidR="003028E5" w:rsidRPr="00A16491" w14:paraId="13C66EF5" w14:textId="77777777" w:rsidTr="005F759D">
        <w:trPr>
          <w:trHeight w:val="255"/>
        </w:trPr>
        <w:tc>
          <w:tcPr>
            <w:tcW w:w="1125" w:type="pct"/>
            <w:tcBorders>
              <w:top w:val="nil"/>
              <w:left w:val="single" w:sz="4" w:space="0" w:color="auto"/>
              <w:bottom w:val="single" w:sz="4" w:space="0" w:color="auto"/>
              <w:right w:val="single" w:sz="4" w:space="0" w:color="auto"/>
            </w:tcBorders>
            <w:shd w:val="clear" w:color="000000" w:fill="F2F2F2"/>
            <w:noWrap/>
            <w:vAlign w:val="center"/>
            <w:hideMark/>
          </w:tcPr>
          <w:p w14:paraId="24ED2A73" w14:textId="77777777" w:rsidR="003028E5" w:rsidRPr="00A16491" w:rsidRDefault="003028E5" w:rsidP="005F759D">
            <w:pPr>
              <w:jc w:val="left"/>
              <w:rPr>
                <w:rFonts w:cs="Arial"/>
                <w:sz w:val="14"/>
                <w:szCs w:val="14"/>
              </w:rPr>
            </w:pPr>
            <w:r w:rsidRPr="00A16491">
              <w:rPr>
                <w:rFonts w:cs="Arial"/>
                <w:sz w:val="14"/>
                <w:szCs w:val="14"/>
              </w:rPr>
              <w:t>INPUT_ID</w:t>
            </w:r>
          </w:p>
        </w:tc>
        <w:tc>
          <w:tcPr>
            <w:tcW w:w="355" w:type="pct"/>
            <w:tcBorders>
              <w:top w:val="nil"/>
              <w:left w:val="nil"/>
              <w:bottom w:val="single" w:sz="4" w:space="0" w:color="auto"/>
              <w:right w:val="single" w:sz="4" w:space="0" w:color="auto"/>
            </w:tcBorders>
            <w:shd w:val="clear" w:color="000000" w:fill="F2F2F2"/>
            <w:noWrap/>
            <w:vAlign w:val="center"/>
            <w:hideMark/>
          </w:tcPr>
          <w:p w14:paraId="398253DF" w14:textId="77777777" w:rsidR="003028E5" w:rsidRPr="00A16491" w:rsidRDefault="003028E5" w:rsidP="005F759D">
            <w:pPr>
              <w:jc w:val="center"/>
              <w:rPr>
                <w:rFonts w:cs="Arial"/>
                <w:sz w:val="14"/>
                <w:szCs w:val="14"/>
              </w:rPr>
            </w:pPr>
            <w:r w:rsidRPr="00A16491">
              <w:rPr>
                <w:rFonts w:cs="Arial"/>
                <w:sz w:val="14"/>
                <w:szCs w:val="14"/>
              </w:rPr>
              <w:t>Number</w:t>
            </w:r>
          </w:p>
        </w:tc>
        <w:tc>
          <w:tcPr>
            <w:tcW w:w="416" w:type="pct"/>
            <w:tcBorders>
              <w:top w:val="nil"/>
              <w:left w:val="nil"/>
              <w:bottom w:val="single" w:sz="4" w:space="0" w:color="auto"/>
              <w:right w:val="single" w:sz="4" w:space="0" w:color="auto"/>
            </w:tcBorders>
            <w:shd w:val="clear" w:color="000000" w:fill="F2F2F2"/>
            <w:noWrap/>
            <w:vAlign w:val="center"/>
            <w:hideMark/>
          </w:tcPr>
          <w:p w14:paraId="57D86089" w14:textId="77777777" w:rsidR="003028E5" w:rsidRPr="00A16491" w:rsidRDefault="003028E5" w:rsidP="005F759D">
            <w:pPr>
              <w:jc w:val="center"/>
              <w:rPr>
                <w:rFonts w:cs="Arial"/>
                <w:sz w:val="14"/>
                <w:szCs w:val="14"/>
              </w:rPr>
            </w:pPr>
            <w:r w:rsidRPr="00A16491">
              <w:rPr>
                <w:rFonts w:cs="Arial"/>
                <w:sz w:val="14"/>
                <w:szCs w:val="14"/>
              </w:rPr>
              <w:t>20</w:t>
            </w:r>
          </w:p>
        </w:tc>
        <w:tc>
          <w:tcPr>
            <w:tcW w:w="316" w:type="pct"/>
            <w:tcBorders>
              <w:top w:val="nil"/>
              <w:left w:val="nil"/>
              <w:bottom w:val="single" w:sz="4" w:space="0" w:color="auto"/>
              <w:right w:val="single" w:sz="4" w:space="0" w:color="auto"/>
            </w:tcBorders>
            <w:shd w:val="clear" w:color="000000" w:fill="F2F2F2"/>
            <w:noWrap/>
            <w:vAlign w:val="center"/>
            <w:hideMark/>
          </w:tcPr>
          <w:p w14:paraId="22FC4F66" w14:textId="77777777" w:rsidR="003028E5" w:rsidRPr="00A16491" w:rsidRDefault="003028E5" w:rsidP="005F759D">
            <w:pPr>
              <w:jc w:val="center"/>
              <w:rPr>
                <w:rFonts w:cs="Arial"/>
                <w:sz w:val="14"/>
                <w:szCs w:val="14"/>
              </w:rPr>
            </w:pPr>
            <w:r w:rsidRPr="00A16491">
              <w:rPr>
                <w:rFonts w:cs="Arial"/>
                <w:sz w:val="14"/>
                <w:szCs w:val="14"/>
              </w:rPr>
              <w:t>N</w:t>
            </w:r>
          </w:p>
        </w:tc>
        <w:tc>
          <w:tcPr>
            <w:tcW w:w="264" w:type="pct"/>
            <w:tcBorders>
              <w:top w:val="nil"/>
              <w:left w:val="nil"/>
              <w:bottom w:val="single" w:sz="4" w:space="0" w:color="auto"/>
              <w:right w:val="single" w:sz="4" w:space="0" w:color="auto"/>
            </w:tcBorders>
            <w:shd w:val="clear" w:color="000000" w:fill="F2F2F2"/>
            <w:noWrap/>
            <w:vAlign w:val="center"/>
            <w:hideMark/>
          </w:tcPr>
          <w:p w14:paraId="447EB78C" w14:textId="77777777" w:rsidR="003028E5" w:rsidRPr="00A16491" w:rsidRDefault="003028E5" w:rsidP="005F759D">
            <w:pPr>
              <w:jc w:val="center"/>
              <w:rPr>
                <w:rFonts w:cs="Arial"/>
                <w:sz w:val="14"/>
                <w:szCs w:val="14"/>
              </w:rPr>
            </w:pPr>
            <w:r w:rsidRPr="00A16491">
              <w:rPr>
                <w:rFonts w:cs="Arial"/>
                <w:sz w:val="14"/>
                <w:szCs w:val="14"/>
              </w:rPr>
              <w:t>N</w:t>
            </w:r>
          </w:p>
        </w:tc>
        <w:tc>
          <w:tcPr>
            <w:tcW w:w="1199" w:type="pct"/>
            <w:tcBorders>
              <w:top w:val="nil"/>
              <w:left w:val="nil"/>
              <w:bottom w:val="single" w:sz="4" w:space="0" w:color="auto"/>
              <w:right w:val="single" w:sz="4" w:space="0" w:color="auto"/>
            </w:tcBorders>
            <w:shd w:val="clear" w:color="auto" w:fill="auto"/>
            <w:hideMark/>
          </w:tcPr>
          <w:p w14:paraId="4C54583D" w14:textId="77777777" w:rsidR="003028E5" w:rsidRPr="00A16491" w:rsidRDefault="003028E5" w:rsidP="003028E5">
            <w:pPr>
              <w:jc w:val="left"/>
              <w:rPr>
                <w:rFonts w:cs="Arial"/>
                <w:sz w:val="14"/>
                <w:szCs w:val="14"/>
              </w:rPr>
            </w:pPr>
            <w:r w:rsidRPr="00A16491">
              <w:rPr>
                <w:rFonts w:cs="Arial"/>
                <w:sz w:val="14"/>
                <w:szCs w:val="14"/>
              </w:rPr>
              <w:t>contador</w:t>
            </w:r>
          </w:p>
        </w:tc>
        <w:tc>
          <w:tcPr>
            <w:tcW w:w="1325" w:type="pct"/>
            <w:tcBorders>
              <w:top w:val="nil"/>
              <w:left w:val="nil"/>
              <w:bottom w:val="single" w:sz="4" w:space="0" w:color="auto"/>
              <w:right w:val="single" w:sz="4" w:space="0" w:color="auto"/>
            </w:tcBorders>
            <w:shd w:val="clear" w:color="auto" w:fill="auto"/>
            <w:hideMark/>
          </w:tcPr>
          <w:p w14:paraId="5ACA08F4" w14:textId="77777777" w:rsidR="003028E5" w:rsidRPr="00A16491" w:rsidRDefault="003028E5" w:rsidP="003028E5">
            <w:pPr>
              <w:jc w:val="left"/>
              <w:rPr>
                <w:rFonts w:cs="Arial"/>
                <w:sz w:val="14"/>
                <w:szCs w:val="14"/>
              </w:rPr>
            </w:pPr>
            <w:r w:rsidRPr="00A16491">
              <w:rPr>
                <w:rFonts w:cs="Arial"/>
                <w:sz w:val="14"/>
                <w:szCs w:val="14"/>
              </w:rPr>
              <w:t>Identificação RAID do arquivo que contém o registro</w:t>
            </w:r>
          </w:p>
        </w:tc>
      </w:tr>
    </w:tbl>
    <w:p w14:paraId="056B0329" w14:textId="77777777" w:rsidR="00A16491" w:rsidRDefault="00A16491" w:rsidP="004F599D">
      <w:pPr>
        <w:rPr>
          <w:rFonts w:cs="Arial"/>
        </w:rPr>
      </w:pPr>
    </w:p>
    <w:p w14:paraId="67616E26" w14:textId="77777777" w:rsidR="004F599D" w:rsidRDefault="004F599D" w:rsidP="004F599D">
      <w:pPr>
        <w:rPr>
          <w:rFonts w:cs="Arial"/>
          <w:lang w:eastAsia="en-US"/>
        </w:rPr>
      </w:pPr>
    </w:p>
    <w:p w14:paraId="654FB737" w14:textId="77777777" w:rsidR="00B95DE1" w:rsidRDefault="00B95DE1" w:rsidP="004F599D">
      <w:pPr>
        <w:rPr>
          <w:rFonts w:cs="Arial"/>
          <w:lang w:eastAsia="en-US"/>
        </w:rPr>
      </w:pPr>
    </w:p>
    <w:p w14:paraId="1E22DB6B" w14:textId="77777777" w:rsidR="00B95DE1" w:rsidRDefault="00B95DE1" w:rsidP="004F599D">
      <w:pPr>
        <w:rPr>
          <w:rFonts w:cs="Arial"/>
          <w:lang w:eastAsia="en-US"/>
        </w:rPr>
      </w:pPr>
    </w:p>
    <w:p w14:paraId="3A485577" w14:textId="77777777" w:rsidR="00B95DE1" w:rsidRDefault="00B95DE1" w:rsidP="004F599D">
      <w:pPr>
        <w:rPr>
          <w:rFonts w:cs="Arial"/>
          <w:lang w:eastAsia="en-US"/>
        </w:rPr>
      </w:pPr>
    </w:p>
    <w:p w14:paraId="04038C8D" w14:textId="77777777" w:rsidR="00B95DE1" w:rsidRDefault="00B95DE1" w:rsidP="004F599D">
      <w:pPr>
        <w:rPr>
          <w:rFonts w:cs="Arial"/>
          <w:lang w:eastAsia="en-US"/>
        </w:rPr>
      </w:pPr>
    </w:p>
    <w:p w14:paraId="1733BA4B" w14:textId="77777777" w:rsidR="00B95DE1" w:rsidRPr="00153785" w:rsidRDefault="00B95DE1" w:rsidP="004F599D">
      <w:pPr>
        <w:rPr>
          <w:rFonts w:cs="Arial"/>
          <w:lang w:eastAsia="en-US"/>
        </w:rPr>
      </w:pPr>
    </w:p>
    <w:p w14:paraId="4817C21E" w14:textId="77777777" w:rsidR="00EC0C6B" w:rsidRDefault="00EC0C6B">
      <w:pPr>
        <w:jc w:val="left"/>
        <w:rPr>
          <w:rFonts w:cs="Arial"/>
        </w:rPr>
      </w:pPr>
      <w:r>
        <w:rPr>
          <w:rFonts w:cs="Arial"/>
        </w:rPr>
        <w:br w:type="page"/>
      </w:r>
    </w:p>
    <w:p w14:paraId="127867C9" w14:textId="232B1D82" w:rsidR="00F8154A" w:rsidRPr="00153785" w:rsidRDefault="00F8154A" w:rsidP="00F8154A">
      <w:pPr>
        <w:rPr>
          <w:rFonts w:cs="Arial"/>
        </w:rPr>
      </w:pPr>
      <w:r>
        <w:rPr>
          <w:rFonts w:cs="Arial"/>
        </w:rPr>
        <w:lastRenderedPageBreak/>
        <w:t xml:space="preserve">Nome: </w:t>
      </w:r>
      <w:r w:rsidR="00935D86">
        <w:rPr>
          <w:rFonts w:cs="Arial"/>
        </w:rPr>
        <w:t>FMS_T_</w:t>
      </w:r>
      <w:r>
        <w:rPr>
          <w:rFonts w:cs="Arial"/>
        </w:rPr>
        <w:t>SINN_CRM_PESSOA</w:t>
      </w:r>
    </w:p>
    <w:p w14:paraId="5E288915" w14:textId="77777777" w:rsidR="004F599D" w:rsidRDefault="004F599D" w:rsidP="004F599D">
      <w:pPr>
        <w:rPr>
          <w:rFonts w:cs="Arial"/>
        </w:rPr>
      </w:pPr>
    </w:p>
    <w:tbl>
      <w:tblPr>
        <w:tblW w:w="4695" w:type="pct"/>
        <w:tblLayout w:type="fixed"/>
        <w:tblCellMar>
          <w:left w:w="70" w:type="dxa"/>
          <w:right w:w="70" w:type="dxa"/>
        </w:tblCellMar>
        <w:tblLook w:val="04A0" w:firstRow="1" w:lastRow="0" w:firstColumn="1" w:lastColumn="0" w:noHBand="0" w:noVBand="1"/>
      </w:tblPr>
      <w:tblGrid>
        <w:gridCol w:w="1604"/>
        <w:gridCol w:w="725"/>
        <w:gridCol w:w="843"/>
        <w:gridCol w:w="640"/>
        <w:gridCol w:w="528"/>
        <w:gridCol w:w="2459"/>
        <w:gridCol w:w="2775"/>
      </w:tblGrid>
      <w:tr w:rsidR="003632E2" w:rsidRPr="003632E2" w14:paraId="04ADF4C9" w14:textId="77777777" w:rsidTr="003632E2">
        <w:trPr>
          <w:trHeight w:val="360"/>
        </w:trPr>
        <w:tc>
          <w:tcPr>
            <w:tcW w:w="838" w:type="pct"/>
            <w:tcBorders>
              <w:top w:val="single" w:sz="4" w:space="0" w:color="auto"/>
              <w:left w:val="single" w:sz="4" w:space="0" w:color="auto"/>
              <w:bottom w:val="single" w:sz="4" w:space="0" w:color="auto"/>
              <w:right w:val="single" w:sz="4" w:space="0" w:color="auto"/>
            </w:tcBorders>
            <w:shd w:val="clear" w:color="000000" w:fill="808080"/>
            <w:vAlign w:val="center"/>
            <w:hideMark/>
          </w:tcPr>
          <w:p w14:paraId="28893E8D"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Campo</w:t>
            </w:r>
          </w:p>
        </w:tc>
        <w:tc>
          <w:tcPr>
            <w:tcW w:w="379" w:type="pct"/>
            <w:tcBorders>
              <w:top w:val="single" w:sz="4" w:space="0" w:color="auto"/>
              <w:left w:val="nil"/>
              <w:bottom w:val="single" w:sz="4" w:space="0" w:color="auto"/>
              <w:right w:val="single" w:sz="4" w:space="0" w:color="auto"/>
            </w:tcBorders>
            <w:shd w:val="clear" w:color="000000" w:fill="808080"/>
            <w:vAlign w:val="center"/>
            <w:hideMark/>
          </w:tcPr>
          <w:p w14:paraId="34316ABC"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Tipo</w:t>
            </w:r>
          </w:p>
        </w:tc>
        <w:tc>
          <w:tcPr>
            <w:tcW w:w="440" w:type="pct"/>
            <w:tcBorders>
              <w:top w:val="single" w:sz="4" w:space="0" w:color="auto"/>
              <w:left w:val="nil"/>
              <w:bottom w:val="single" w:sz="4" w:space="0" w:color="auto"/>
              <w:right w:val="single" w:sz="4" w:space="0" w:color="auto"/>
            </w:tcBorders>
            <w:shd w:val="clear" w:color="000000" w:fill="808080"/>
            <w:vAlign w:val="center"/>
            <w:hideMark/>
          </w:tcPr>
          <w:p w14:paraId="66D87B05"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Tamanho</w:t>
            </w:r>
          </w:p>
        </w:tc>
        <w:tc>
          <w:tcPr>
            <w:tcW w:w="334" w:type="pct"/>
            <w:tcBorders>
              <w:top w:val="single" w:sz="4" w:space="0" w:color="auto"/>
              <w:left w:val="nil"/>
              <w:bottom w:val="single" w:sz="4" w:space="0" w:color="auto"/>
              <w:right w:val="single" w:sz="4" w:space="0" w:color="auto"/>
            </w:tcBorders>
            <w:shd w:val="clear" w:color="000000" w:fill="808080"/>
            <w:vAlign w:val="center"/>
            <w:hideMark/>
          </w:tcPr>
          <w:p w14:paraId="19F46F05"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Chave</w:t>
            </w:r>
          </w:p>
        </w:tc>
        <w:tc>
          <w:tcPr>
            <w:tcW w:w="276" w:type="pct"/>
            <w:tcBorders>
              <w:top w:val="single" w:sz="4" w:space="0" w:color="auto"/>
              <w:left w:val="nil"/>
              <w:bottom w:val="single" w:sz="4" w:space="0" w:color="auto"/>
              <w:right w:val="single" w:sz="4" w:space="0" w:color="auto"/>
            </w:tcBorders>
            <w:shd w:val="clear" w:color="000000" w:fill="808080"/>
            <w:vAlign w:val="center"/>
            <w:hideMark/>
          </w:tcPr>
          <w:p w14:paraId="5153E47D"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Nulo</w:t>
            </w:r>
          </w:p>
        </w:tc>
        <w:tc>
          <w:tcPr>
            <w:tcW w:w="1284" w:type="pct"/>
            <w:tcBorders>
              <w:top w:val="single" w:sz="4" w:space="0" w:color="auto"/>
              <w:left w:val="nil"/>
              <w:bottom w:val="single" w:sz="4" w:space="0" w:color="auto"/>
              <w:right w:val="single" w:sz="4" w:space="0" w:color="auto"/>
            </w:tcBorders>
            <w:shd w:val="clear" w:color="000000" w:fill="808080"/>
            <w:vAlign w:val="center"/>
            <w:hideMark/>
          </w:tcPr>
          <w:p w14:paraId="1A7168CD"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Regra para armazenamento</w:t>
            </w:r>
          </w:p>
        </w:tc>
        <w:tc>
          <w:tcPr>
            <w:tcW w:w="1449" w:type="pct"/>
            <w:tcBorders>
              <w:top w:val="single" w:sz="4" w:space="0" w:color="auto"/>
              <w:left w:val="nil"/>
              <w:bottom w:val="single" w:sz="4" w:space="0" w:color="auto"/>
              <w:right w:val="single" w:sz="4" w:space="0" w:color="auto"/>
            </w:tcBorders>
            <w:shd w:val="clear" w:color="000000" w:fill="808080"/>
            <w:vAlign w:val="center"/>
            <w:hideMark/>
          </w:tcPr>
          <w:p w14:paraId="0BCE4EB4" w14:textId="77777777" w:rsidR="003632E2" w:rsidRPr="003632E2" w:rsidRDefault="003632E2" w:rsidP="003632E2">
            <w:pPr>
              <w:jc w:val="center"/>
              <w:rPr>
                <w:rFonts w:cs="Arial"/>
                <w:b/>
                <w:bCs/>
                <w:color w:val="FFFFFF"/>
                <w:sz w:val="14"/>
                <w:szCs w:val="14"/>
              </w:rPr>
            </w:pPr>
            <w:r w:rsidRPr="003632E2">
              <w:rPr>
                <w:rFonts w:cs="Arial"/>
                <w:b/>
                <w:bCs/>
                <w:color w:val="FFFFFF"/>
                <w:sz w:val="14"/>
                <w:szCs w:val="14"/>
              </w:rPr>
              <w:t>Comentários</w:t>
            </w:r>
          </w:p>
        </w:tc>
      </w:tr>
      <w:tr w:rsidR="003632E2" w:rsidRPr="003632E2" w14:paraId="2EDB200D"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209468A3" w14:textId="77777777" w:rsidR="003632E2" w:rsidRPr="003632E2" w:rsidRDefault="003632E2" w:rsidP="008C422B">
            <w:pPr>
              <w:jc w:val="left"/>
              <w:rPr>
                <w:rFonts w:cs="Arial"/>
                <w:sz w:val="14"/>
                <w:szCs w:val="14"/>
              </w:rPr>
            </w:pPr>
            <w:r w:rsidRPr="003632E2">
              <w:rPr>
                <w:rFonts w:cs="Arial"/>
                <w:sz w:val="14"/>
                <w:szCs w:val="14"/>
              </w:rPr>
              <w:t>CPF_CNPJ</w:t>
            </w:r>
          </w:p>
        </w:tc>
        <w:tc>
          <w:tcPr>
            <w:tcW w:w="379" w:type="pct"/>
            <w:tcBorders>
              <w:top w:val="nil"/>
              <w:left w:val="nil"/>
              <w:bottom w:val="single" w:sz="4" w:space="0" w:color="auto"/>
              <w:right w:val="single" w:sz="4" w:space="0" w:color="auto"/>
            </w:tcBorders>
            <w:shd w:val="clear" w:color="000000" w:fill="F2F2F2"/>
            <w:noWrap/>
            <w:vAlign w:val="center"/>
            <w:hideMark/>
          </w:tcPr>
          <w:p w14:paraId="787EEFBB"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38BFD3D1" w14:textId="77777777" w:rsidR="003632E2" w:rsidRPr="003632E2" w:rsidRDefault="003632E2" w:rsidP="008C422B">
            <w:pPr>
              <w:jc w:val="center"/>
              <w:rPr>
                <w:rFonts w:cs="Arial"/>
                <w:sz w:val="14"/>
                <w:szCs w:val="14"/>
              </w:rPr>
            </w:pPr>
            <w:r w:rsidRPr="003632E2">
              <w:rPr>
                <w:rFonts w:cs="Arial"/>
                <w:sz w:val="14"/>
                <w:szCs w:val="14"/>
              </w:rPr>
              <w:t>30</w:t>
            </w:r>
          </w:p>
        </w:tc>
        <w:tc>
          <w:tcPr>
            <w:tcW w:w="334" w:type="pct"/>
            <w:tcBorders>
              <w:top w:val="nil"/>
              <w:left w:val="nil"/>
              <w:bottom w:val="single" w:sz="4" w:space="0" w:color="auto"/>
              <w:right w:val="single" w:sz="4" w:space="0" w:color="auto"/>
            </w:tcBorders>
            <w:shd w:val="clear" w:color="000000" w:fill="F2F2F2"/>
            <w:noWrap/>
            <w:vAlign w:val="center"/>
            <w:hideMark/>
          </w:tcPr>
          <w:p w14:paraId="322DCE92"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225A821F" w14:textId="41DD459E" w:rsidR="003632E2" w:rsidRPr="003632E2" w:rsidRDefault="008C422B" w:rsidP="008C422B">
            <w:pPr>
              <w:jc w:val="center"/>
              <w:rPr>
                <w:rFonts w:cs="Arial"/>
                <w:sz w:val="14"/>
                <w:szCs w:val="14"/>
              </w:rPr>
            </w:pPr>
            <w:r>
              <w:rPr>
                <w:rFonts w:cs="Arial"/>
                <w:sz w:val="14"/>
                <w:szCs w:val="14"/>
              </w:rPr>
              <w:t>N</w:t>
            </w:r>
          </w:p>
        </w:tc>
        <w:tc>
          <w:tcPr>
            <w:tcW w:w="1284" w:type="pct"/>
            <w:tcBorders>
              <w:top w:val="nil"/>
              <w:left w:val="nil"/>
              <w:bottom w:val="single" w:sz="4" w:space="0" w:color="auto"/>
              <w:right w:val="single" w:sz="4" w:space="0" w:color="auto"/>
            </w:tcBorders>
            <w:shd w:val="clear" w:color="auto" w:fill="auto"/>
            <w:hideMark/>
          </w:tcPr>
          <w:p w14:paraId="053E92E4" w14:textId="77777777" w:rsidR="003632E2" w:rsidRPr="003632E2" w:rsidRDefault="003632E2" w:rsidP="003632E2">
            <w:pPr>
              <w:jc w:val="left"/>
              <w:rPr>
                <w:rFonts w:cs="Arial"/>
                <w:sz w:val="14"/>
                <w:szCs w:val="14"/>
              </w:rPr>
            </w:pPr>
            <w:r w:rsidRPr="003632E2">
              <w:rPr>
                <w:rFonts w:cs="Arial"/>
                <w:sz w:val="14"/>
                <w:szCs w:val="14"/>
              </w:rPr>
              <w:t>NUM_DOCUMENTO</w:t>
            </w:r>
          </w:p>
        </w:tc>
        <w:tc>
          <w:tcPr>
            <w:tcW w:w="1449" w:type="pct"/>
            <w:tcBorders>
              <w:top w:val="nil"/>
              <w:left w:val="nil"/>
              <w:bottom w:val="single" w:sz="4" w:space="0" w:color="auto"/>
              <w:right w:val="single" w:sz="4" w:space="0" w:color="auto"/>
            </w:tcBorders>
            <w:shd w:val="clear" w:color="auto" w:fill="auto"/>
            <w:noWrap/>
            <w:vAlign w:val="center"/>
            <w:hideMark/>
          </w:tcPr>
          <w:p w14:paraId="4C95EE13" w14:textId="1043919B" w:rsidR="003632E2" w:rsidRPr="003632E2"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CPF</w:t>
              </w:r>
            </w:hyperlink>
          </w:p>
        </w:tc>
      </w:tr>
      <w:tr w:rsidR="003632E2" w:rsidRPr="003632E2" w14:paraId="7581E391" w14:textId="77777777" w:rsidTr="008C422B">
        <w:trPr>
          <w:trHeight w:val="360"/>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276961B3" w14:textId="77777777" w:rsidR="003632E2" w:rsidRPr="003632E2" w:rsidRDefault="003632E2" w:rsidP="008C422B">
            <w:pPr>
              <w:jc w:val="left"/>
              <w:rPr>
                <w:rFonts w:cs="Arial"/>
                <w:sz w:val="14"/>
                <w:szCs w:val="14"/>
              </w:rPr>
            </w:pPr>
            <w:r w:rsidRPr="003632E2">
              <w:rPr>
                <w:rFonts w:cs="Arial"/>
                <w:sz w:val="14"/>
                <w:szCs w:val="14"/>
              </w:rPr>
              <w:t>TIPO_DOCUMENTO</w:t>
            </w:r>
          </w:p>
        </w:tc>
        <w:tc>
          <w:tcPr>
            <w:tcW w:w="379" w:type="pct"/>
            <w:tcBorders>
              <w:top w:val="nil"/>
              <w:left w:val="nil"/>
              <w:bottom w:val="single" w:sz="4" w:space="0" w:color="auto"/>
              <w:right w:val="single" w:sz="4" w:space="0" w:color="auto"/>
            </w:tcBorders>
            <w:shd w:val="clear" w:color="000000" w:fill="F2F2F2"/>
            <w:noWrap/>
            <w:vAlign w:val="center"/>
            <w:hideMark/>
          </w:tcPr>
          <w:p w14:paraId="10D5D4BD"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764F1FCA"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nil"/>
              <w:left w:val="nil"/>
              <w:bottom w:val="single" w:sz="4" w:space="0" w:color="auto"/>
              <w:right w:val="single" w:sz="4" w:space="0" w:color="auto"/>
            </w:tcBorders>
            <w:shd w:val="clear" w:color="000000" w:fill="F2F2F2"/>
            <w:noWrap/>
            <w:vAlign w:val="center"/>
            <w:hideMark/>
          </w:tcPr>
          <w:p w14:paraId="54836D03"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0F9E3D5" w14:textId="77777777" w:rsidR="003632E2" w:rsidRPr="003632E2" w:rsidRDefault="003632E2" w:rsidP="008C422B">
            <w:pPr>
              <w:jc w:val="center"/>
              <w:rPr>
                <w:rFonts w:cs="Arial"/>
                <w:sz w:val="14"/>
                <w:szCs w:val="14"/>
              </w:rPr>
            </w:pPr>
            <w:r w:rsidRPr="003632E2">
              <w:rPr>
                <w:rFonts w:cs="Arial"/>
                <w:sz w:val="14"/>
                <w:szCs w:val="14"/>
              </w:rPr>
              <w:t>N</w:t>
            </w:r>
          </w:p>
        </w:tc>
        <w:tc>
          <w:tcPr>
            <w:tcW w:w="1284" w:type="pct"/>
            <w:tcBorders>
              <w:top w:val="nil"/>
              <w:left w:val="nil"/>
              <w:bottom w:val="single" w:sz="4" w:space="0" w:color="auto"/>
              <w:right w:val="single" w:sz="4" w:space="0" w:color="auto"/>
            </w:tcBorders>
            <w:shd w:val="clear" w:color="auto" w:fill="auto"/>
            <w:hideMark/>
          </w:tcPr>
          <w:p w14:paraId="1DA630C2" w14:textId="77777777" w:rsidR="003632E2" w:rsidRPr="003632E2" w:rsidRDefault="003632E2" w:rsidP="003632E2">
            <w:pPr>
              <w:jc w:val="left"/>
              <w:rPr>
                <w:rFonts w:cs="Arial"/>
                <w:sz w:val="14"/>
                <w:szCs w:val="14"/>
              </w:rPr>
            </w:pPr>
            <w:r w:rsidRPr="003632E2">
              <w:rPr>
                <w:rFonts w:cs="Arial"/>
                <w:sz w:val="14"/>
                <w:szCs w:val="14"/>
              </w:rPr>
              <w:t>Se tamanho do campo DOCUMENTO_CPF_CNPJ &gt; 11 é CNPJ. Caso contrário, é CPF.</w:t>
            </w:r>
          </w:p>
        </w:tc>
        <w:tc>
          <w:tcPr>
            <w:tcW w:w="1449" w:type="pct"/>
            <w:tcBorders>
              <w:top w:val="nil"/>
              <w:left w:val="nil"/>
              <w:bottom w:val="single" w:sz="4" w:space="0" w:color="auto"/>
              <w:right w:val="single" w:sz="4" w:space="0" w:color="auto"/>
            </w:tcBorders>
            <w:shd w:val="clear" w:color="auto" w:fill="auto"/>
            <w:hideMark/>
          </w:tcPr>
          <w:p w14:paraId="0BA935CE" w14:textId="77777777" w:rsidR="003632E2" w:rsidRPr="003632E2" w:rsidRDefault="003632E2" w:rsidP="003632E2">
            <w:pPr>
              <w:jc w:val="left"/>
              <w:rPr>
                <w:rFonts w:cs="Arial"/>
                <w:sz w:val="14"/>
                <w:szCs w:val="14"/>
              </w:rPr>
            </w:pPr>
            <w:r w:rsidRPr="003632E2">
              <w:rPr>
                <w:rFonts w:cs="Arial"/>
                <w:sz w:val="14"/>
                <w:szCs w:val="14"/>
              </w:rPr>
              <w:t>Identificação se é CPF ou CNPJ.</w:t>
            </w:r>
          </w:p>
        </w:tc>
      </w:tr>
      <w:tr w:rsidR="003632E2" w:rsidRPr="003632E2" w14:paraId="279FB406"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130439AC" w14:textId="77777777" w:rsidR="003632E2" w:rsidRPr="003632E2" w:rsidRDefault="003632E2" w:rsidP="008C422B">
            <w:pPr>
              <w:jc w:val="left"/>
              <w:rPr>
                <w:rFonts w:cs="Arial"/>
                <w:sz w:val="14"/>
                <w:szCs w:val="14"/>
              </w:rPr>
            </w:pPr>
            <w:r w:rsidRPr="003632E2">
              <w:rPr>
                <w:rFonts w:cs="Arial"/>
                <w:sz w:val="14"/>
                <w:szCs w:val="14"/>
              </w:rPr>
              <w:t>TEL_CONTATO</w:t>
            </w:r>
          </w:p>
        </w:tc>
        <w:tc>
          <w:tcPr>
            <w:tcW w:w="379" w:type="pct"/>
            <w:tcBorders>
              <w:top w:val="nil"/>
              <w:left w:val="nil"/>
              <w:bottom w:val="single" w:sz="4" w:space="0" w:color="auto"/>
              <w:right w:val="single" w:sz="4" w:space="0" w:color="auto"/>
            </w:tcBorders>
            <w:shd w:val="clear" w:color="000000" w:fill="F2F2F2"/>
            <w:noWrap/>
            <w:vAlign w:val="center"/>
            <w:hideMark/>
          </w:tcPr>
          <w:p w14:paraId="2425490A"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456FB809"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nil"/>
              <w:left w:val="nil"/>
              <w:bottom w:val="single" w:sz="4" w:space="0" w:color="auto"/>
              <w:right w:val="single" w:sz="4" w:space="0" w:color="auto"/>
            </w:tcBorders>
            <w:shd w:val="clear" w:color="000000" w:fill="F2F2F2"/>
            <w:noWrap/>
            <w:vAlign w:val="center"/>
            <w:hideMark/>
          </w:tcPr>
          <w:p w14:paraId="69F3FBF9"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0165CF8" w14:textId="71B50675" w:rsidR="003632E2" w:rsidRPr="003632E2" w:rsidRDefault="008C422B" w:rsidP="008C422B">
            <w:pPr>
              <w:jc w:val="center"/>
              <w:rPr>
                <w:rFonts w:cs="Arial"/>
                <w:sz w:val="14"/>
                <w:szCs w:val="14"/>
              </w:rPr>
            </w:pPr>
            <w:r>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04F963F3" w14:textId="77777777" w:rsidR="003632E2" w:rsidRPr="003632E2" w:rsidRDefault="003632E2" w:rsidP="003632E2">
            <w:pPr>
              <w:jc w:val="left"/>
              <w:rPr>
                <w:rFonts w:cs="Arial"/>
                <w:sz w:val="14"/>
                <w:szCs w:val="14"/>
              </w:rPr>
            </w:pPr>
            <w:r w:rsidRPr="003632E2">
              <w:rPr>
                <w:rFonts w:cs="Arial"/>
                <w:sz w:val="14"/>
                <w:szCs w:val="14"/>
              </w:rPr>
              <w:t>FONE_1</w:t>
            </w:r>
          </w:p>
        </w:tc>
        <w:tc>
          <w:tcPr>
            <w:tcW w:w="1449" w:type="pct"/>
            <w:tcBorders>
              <w:top w:val="nil"/>
              <w:left w:val="nil"/>
              <w:bottom w:val="single" w:sz="4" w:space="0" w:color="auto"/>
              <w:right w:val="single" w:sz="4" w:space="0" w:color="auto"/>
            </w:tcBorders>
            <w:shd w:val="clear" w:color="auto" w:fill="auto"/>
            <w:noWrap/>
            <w:vAlign w:val="center"/>
            <w:hideMark/>
          </w:tcPr>
          <w:p w14:paraId="6E7C0A30" w14:textId="65548C29" w:rsidR="003632E2" w:rsidRPr="003632E2"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TELEFONE</w:t>
              </w:r>
            </w:hyperlink>
          </w:p>
        </w:tc>
      </w:tr>
      <w:tr w:rsidR="003632E2" w:rsidRPr="003632E2" w14:paraId="2254723E"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3FEAC0CD" w14:textId="77777777" w:rsidR="003632E2" w:rsidRPr="003632E2" w:rsidRDefault="003632E2" w:rsidP="008C422B">
            <w:pPr>
              <w:jc w:val="left"/>
              <w:rPr>
                <w:rFonts w:cs="Arial"/>
                <w:sz w:val="14"/>
                <w:szCs w:val="14"/>
              </w:rPr>
            </w:pPr>
            <w:r w:rsidRPr="003632E2">
              <w:rPr>
                <w:rFonts w:cs="Arial"/>
                <w:sz w:val="14"/>
                <w:szCs w:val="14"/>
              </w:rPr>
              <w:t>NOME_CLIENTE</w:t>
            </w:r>
          </w:p>
        </w:tc>
        <w:tc>
          <w:tcPr>
            <w:tcW w:w="379" w:type="pct"/>
            <w:tcBorders>
              <w:top w:val="nil"/>
              <w:left w:val="nil"/>
              <w:bottom w:val="single" w:sz="4" w:space="0" w:color="auto"/>
              <w:right w:val="single" w:sz="4" w:space="0" w:color="auto"/>
            </w:tcBorders>
            <w:shd w:val="clear" w:color="000000" w:fill="F2F2F2"/>
            <w:noWrap/>
            <w:vAlign w:val="center"/>
            <w:hideMark/>
          </w:tcPr>
          <w:p w14:paraId="2BF342E1"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2E597360" w14:textId="4EED673F" w:rsidR="003632E2" w:rsidRPr="003632E2" w:rsidRDefault="003028E5" w:rsidP="008C422B">
            <w:pPr>
              <w:jc w:val="center"/>
              <w:rPr>
                <w:rFonts w:cs="Arial"/>
                <w:sz w:val="14"/>
                <w:szCs w:val="14"/>
              </w:rPr>
            </w:pPr>
            <w:r>
              <w:rPr>
                <w:rFonts w:cs="Arial"/>
                <w:sz w:val="14"/>
                <w:szCs w:val="14"/>
              </w:rPr>
              <w:t>200</w:t>
            </w:r>
          </w:p>
        </w:tc>
        <w:tc>
          <w:tcPr>
            <w:tcW w:w="334" w:type="pct"/>
            <w:tcBorders>
              <w:top w:val="nil"/>
              <w:left w:val="nil"/>
              <w:bottom w:val="single" w:sz="4" w:space="0" w:color="auto"/>
              <w:right w:val="single" w:sz="4" w:space="0" w:color="auto"/>
            </w:tcBorders>
            <w:shd w:val="clear" w:color="000000" w:fill="F2F2F2"/>
            <w:noWrap/>
            <w:vAlign w:val="center"/>
            <w:hideMark/>
          </w:tcPr>
          <w:p w14:paraId="38AC0836"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3AC3CD65"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04AB6400" w14:textId="77777777" w:rsidR="003632E2" w:rsidRPr="003632E2" w:rsidRDefault="003632E2" w:rsidP="003632E2">
            <w:pPr>
              <w:jc w:val="left"/>
              <w:rPr>
                <w:rFonts w:cs="Arial"/>
                <w:sz w:val="14"/>
                <w:szCs w:val="14"/>
              </w:rPr>
            </w:pPr>
            <w:r w:rsidRPr="003632E2">
              <w:rPr>
                <w:rFonts w:cs="Arial"/>
                <w:sz w:val="14"/>
                <w:szCs w:val="14"/>
              </w:rPr>
              <w:t>NOME_CLIENTE</w:t>
            </w:r>
          </w:p>
        </w:tc>
        <w:tc>
          <w:tcPr>
            <w:tcW w:w="1449" w:type="pct"/>
            <w:tcBorders>
              <w:top w:val="nil"/>
              <w:left w:val="nil"/>
              <w:bottom w:val="single" w:sz="4" w:space="0" w:color="auto"/>
              <w:right w:val="single" w:sz="4" w:space="0" w:color="auto"/>
            </w:tcBorders>
            <w:shd w:val="clear" w:color="auto" w:fill="auto"/>
            <w:noWrap/>
            <w:vAlign w:val="center"/>
            <w:hideMark/>
          </w:tcPr>
          <w:p w14:paraId="3E281257" w14:textId="522EC34D" w:rsidR="003632E2" w:rsidRPr="003632E2" w:rsidRDefault="001967FB" w:rsidP="003632E2">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NOME</w:t>
              </w:r>
            </w:hyperlink>
          </w:p>
        </w:tc>
      </w:tr>
      <w:tr w:rsidR="003632E2" w:rsidRPr="003632E2" w14:paraId="33573C2F"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1CAF77D0" w14:textId="77777777" w:rsidR="003632E2" w:rsidRPr="003632E2" w:rsidRDefault="003632E2" w:rsidP="008C422B">
            <w:pPr>
              <w:jc w:val="left"/>
              <w:rPr>
                <w:rFonts w:cs="Arial"/>
                <w:sz w:val="14"/>
                <w:szCs w:val="14"/>
              </w:rPr>
            </w:pPr>
            <w:r w:rsidRPr="003632E2">
              <w:rPr>
                <w:rFonts w:cs="Arial"/>
                <w:sz w:val="14"/>
                <w:szCs w:val="14"/>
              </w:rPr>
              <w:t>NOME_MAE</w:t>
            </w:r>
          </w:p>
        </w:tc>
        <w:tc>
          <w:tcPr>
            <w:tcW w:w="379" w:type="pct"/>
            <w:tcBorders>
              <w:top w:val="nil"/>
              <w:left w:val="nil"/>
              <w:bottom w:val="single" w:sz="4" w:space="0" w:color="auto"/>
              <w:right w:val="single" w:sz="4" w:space="0" w:color="auto"/>
            </w:tcBorders>
            <w:shd w:val="clear" w:color="000000" w:fill="F2F2F2"/>
            <w:noWrap/>
            <w:vAlign w:val="center"/>
            <w:hideMark/>
          </w:tcPr>
          <w:p w14:paraId="12941E63"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575E7BCD" w14:textId="35B1CE8D" w:rsidR="003632E2" w:rsidRPr="003632E2" w:rsidRDefault="003028E5" w:rsidP="008C422B">
            <w:pPr>
              <w:jc w:val="center"/>
              <w:rPr>
                <w:rFonts w:cs="Arial"/>
                <w:sz w:val="14"/>
                <w:szCs w:val="14"/>
              </w:rPr>
            </w:pPr>
            <w:r>
              <w:rPr>
                <w:rFonts w:cs="Arial"/>
                <w:sz w:val="14"/>
                <w:szCs w:val="14"/>
              </w:rPr>
              <w:t>200</w:t>
            </w:r>
          </w:p>
        </w:tc>
        <w:tc>
          <w:tcPr>
            <w:tcW w:w="334" w:type="pct"/>
            <w:tcBorders>
              <w:top w:val="nil"/>
              <w:left w:val="nil"/>
              <w:bottom w:val="single" w:sz="4" w:space="0" w:color="auto"/>
              <w:right w:val="single" w:sz="4" w:space="0" w:color="auto"/>
            </w:tcBorders>
            <w:shd w:val="clear" w:color="000000" w:fill="F2F2F2"/>
            <w:noWrap/>
            <w:vAlign w:val="center"/>
            <w:hideMark/>
          </w:tcPr>
          <w:p w14:paraId="5EC05E62"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14F1B98F"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18686244" w14:textId="77777777" w:rsidR="003632E2" w:rsidRPr="003632E2" w:rsidRDefault="003632E2" w:rsidP="003632E2">
            <w:pPr>
              <w:jc w:val="left"/>
              <w:rPr>
                <w:rFonts w:cs="Arial"/>
                <w:sz w:val="14"/>
                <w:szCs w:val="14"/>
              </w:rPr>
            </w:pPr>
            <w:r w:rsidRPr="003632E2">
              <w:rPr>
                <w:rFonts w:cs="Arial"/>
                <w:sz w:val="14"/>
                <w:szCs w:val="14"/>
              </w:rPr>
              <w:t>NOME_MAE</w:t>
            </w:r>
          </w:p>
        </w:tc>
        <w:tc>
          <w:tcPr>
            <w:tcW w:w="1449" w:type="pct"/>
            <w:tcBorders>
              <w:top w:val="nil"/>
              <w:left w:val="nil"/>
              <w:bottom w:val="single" w:sz="4" w:space="0" w:color="auto"/>
              <w:right w:val="single" w:sz="4" w:space="0" w:color="auto"/>
            </w:tcBorders>
            <w:shd w:val="clear" w:color="auto" w:fill="auto"/>
            <w:noWrap/>
            <w:vAlign w:val="center"/>
            <w:hideMark/>
          </w:tcPr>
          <w:p w14:paraId="778E90D5" w14:textId="5424666E" w:rsidR="003632E2" w:rsidRPr="003632E2" w:rsidRDefault="001967FB" w:rsidP="003632E2">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NOME</w:t>
              </w:r>
            </w:hyperlink>
          </w:p>
        </w:tc>
      </w:tr>
      <w:tr w:rsidR="003632E2" w:rsidRPr="003632E2" w14:paraId="21F0D070"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34AC93D8" w14:textId="77777777" w:rsidR="003632E2" w:rsidRPr="003632E2" w:rsidRDefault="003632E2" w:rsidP="008C422B">
            <w:pPr>
              <w:jc w:val="left"/>
              <w:rPr>
                <w:rFonts w:cs="Arial"/>
                <w:sz w:val="14"/>
                <w:szCs w:val="14"/>
              </w:rPr>
            </w:pPr>
            <w:r w:rsidRPr="003632E2">
              <w:rPr>
                <w:rFonts w:cs="Arial"/>
                <w:sz w:val="14"/>
                <w:szCs w:val="14"/>
              </w:rPr>
              <w:t>ID_PESSOA</w:t>
            </w:r>
          </w:p>
        </w:tc>
        <w:tc>
          <w:tcPr>
            <w:tcW w:w="379" w:type="pct"/>
            <w:tcBorders>
              <w:top w:val="nil"/>
              <w:left w:val="nil"/>
              <w:bottom w:val="single" w:sz="4" w:space="0" w:color="auto"/>
              <w:right w:val="single" w:sz="4" w:space="0" w:color="auto"/>
            </w:tcBorders>
            <w:shd w:val="clear" w:color="000000" w:fill="F2F2F2"/>
            <w:noWrap/>
            <w:vAlign w:val="center"/>
            <w:hideMark/>
          </w:tcPr>
          <w:p w14:paraId="5BB084DB"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1DE5B907"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0F7F180" w14:textId="77777777" w:rsidR="003632E2" w:rsidRPr="008C422B" w:rsidRDefault="003632E2" w:rsidP="008C422B">
            <w:pPr>
              <w:jc w:val="center"/>
              <w:rPr>
                <w:rFonts w:cs="Arial"/>
                <w:b/>
                <w:bCs/>
                <w:i/>
                <w:sz w:val="14"/>
                <w:szCs w:val="14"/>
              </w:rPr>
            </w:pPr>
            <w:r w:rsidRPr="008C422B">
              <w:rPr>
                <w:rFonts w:cs="Arial"/>
                <w:b/>
                <w:bCs/>
                <w:i/>
                <w:sz w:val="14"/>
                <w:szCs w:val="14"/>
              </w:rPr>
              <w:t>S</w:t>
            </w:r>
          </w:p>
        </w:tc>
        <w:tc>
          <w:tcPr>
            <w:tcW w:w="276" w:type="pct"/>
            <w:tcBorders>
              <w:top w:val="nil"/>
              <w:left w:val="nil"/>
              <w:bottom w:val="single" w:sz="4" w:space="0" w:color="auto"/>
              <w:right w:val="single" w:sz="4" w:space="0" w:color="auto"/>
            </w:tcBorders>
            <w:shd w:val="clear" w:color="000000" w:fill="F2F2F2"/>
            <w:noWrap/>
            <w:vAlign w:val="center"/>
            <w:hideMark/>
          </w:tcPr>
          <w:p w14:paraId="12F87892" w14:textId="5C5DCD69" w:rsidR="003632E2" w:rsidRPr="003632E2" w:rsidRDefault="003632E2" w:rsidP="008C422B">
            <w:pPr>
              <w:jc w:val="center"/>
              <w:rPr>
                <w:rFonts w:cs="Arial"/>
                <w:sz w:val="14"/>
                <w:szCs w:val="14"/>
              </w:rPr>
            </w:pPr>
            <w:r w:rsidRPr="003632E2">
              <w:rPr>
                <w:rFonts w:cs="Arial"/>
                <w:sz w:val="14"/>
                <w:szCs w:val="14"/>
              </w:rPr>
              <w:t>N</w:t>
            </w:r>
          </w:p>
        </w:tc>
        <w:tc>
          <w:tcPr>
            <w:tcW w:w="1284" w:type="pct"/>
            <w:tcBorders>
              <w:top w:val="nil"/>
              <w:left w:val="nil"/>
              <w:bottom w:val="single" w:sz="4" w:space="0" w:color="auto"/>
              <w:right w:val="single" w:sz="4" w:space="0" w:color="auto"/>
            </w:tcBorders>
            <w:shd w:val="clear" w:color="auto" w:fill="auto"/>
            <w:hideMark/>
          </w:tcPr>
          <w:p w14:paraId="61362DF0" w14:textId="77777777" w:rsidR="003632E2" w:rsidRPr="003632E2" w:rsidRDefault="003632E2" w:rsidP="003632E2">
            <w:pPr>
              <w:jc w:val="left"/>
              <w:rPr>
                <w:rFonts w:cs="Arial"/>
                <w:sz w:val="14"/>
                <w:szCs w:val="14"/>
              </w:rPr>
            </w:pPr>
            <w:r w:rsidRPr="003632E2">
              <w:rPr>
                <w:rFonts w:cs="Arial"/>
                <w:sz w:val="14"/>
                <w:szCs w:val="14"/>
              </w:rPr>
              <w:t>ID_PESSOA</w:t>
            </w:r>
          </w:p>
        </w:tc>
        <w:tc>
          <w:tcPr>
            <w:tcW w:w="1449" w:type="pct"/>
            <w:tcBorders>
              <w:top w:val="nil"/>
              <w:left w:val="nil"/>
              <w:bottom w:val="single" w:sz="4" w:space="0" w:color="auto"/>
              <w:right w:val="single" w:sz="4" w:space="0" w:color="auto"/>
            </w:tcBorders>
            <w:shd w:val="clear" w:color="auto" w:fill="auto"/>
            <w:noWrap/>
            <w:vAlign w:val="center"/>
            <w:hideMark/>
          </w:tcPr>
          <w:p w14:paraId="768D332A"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61ED628A"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2E792E08" w14:textId="77777777" w:rsidR="003632E2" w:rsidRPr="003632E2" w:rsidRDefault="003632E2" w:rsidP="008C422B">
            <w:pPr>
              <w:jc w:val="left"/>
              <w:rPr>
                <w:rFonts w:cs="Arial"/>
                <w:sz w:val="14"/>
                <w:szCs w:val="14"/>
              </w:rPr>
            </w:pPr>
            <w:r w:rsidRPr="003632E2">
              <w:rPr>
                <w:rFonts w:cs="Arial"/>
                <w:sz w:val="14"/>
                <w:szCs w:val="14"/>
              </w:rPr>
              <w:t>NOME_FANTASIA</w:t>
            </w:r>
          </w:p>
        </w:tc>
        <w:tc>
          <w:tcPr>
            <w:tcW w:w="379" w:type="pct"/>
            <w:tcBorders>
              <w:top w:val="nil"/>
              <w:left w:val="nil"/>
              <w:bottom w:val="single" w:sz="4" w:space="0" w:color="auto"/>
              <w:right w:val="single" w:sz="4" w:space="0" w:color="auto"/>
            </w:tcBorders>
            <w:shd w:val="clear" w:color="000000" w:fill="F2F2F2"/>
            <w:noWrap/>
            <w:vAlign w:val="center"/>
            <w:hideMark/>
          </w:tcPr>
          <w:p w14:paraId="79E7BE79"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4A83126E" w14:textId="22235B6F" w:rsidR="003632E2" w:rsidRPr="003632E2" w:rsidRDefault="003028E5" w:rsidP="008C422B">
            <w:pPr>
              <w:jc w:val="center"/>
              <w:rPr>
                <w:rFonts w:cs="Arial"/>
                <w:sz w:val="14"/>
                <w:szCs w:val="14"/>
              </w:rPr>
            </w:pPr>
            <w:r>
              <w:rPr>
                <w:rFonts w:cs="Arial"/>
                <w:sz w:val="14"/>
                <w:szCs w:val="14"/>
              </w:rPr>
              <w:t>200</w:t>
            </w:r>
          </w:p>
        </w:tc>
        <w:tc>
          <w:tcPr>
            <w:tcW w:w="334" w:type="pct"/>
            <w:tcBorders>
              <w:top w:val="nil"/>
              <w:left w:val="nil"/>
              <w:bottom w:val="single" w:sz="4" w:space="0" w:color="auto"/>
              <w:right w:val="single" w:sz="4" w:space="0" w:color="auto"/>
            </w:tcBorders>
            <w:shd w:val="clear" w:color="000000" w:fill="F2F2F2"/>
            <w:noWrap/>
            <w:vAlign w:val="center"/>
            <w:hideMark/>
          </w:tcPr>
          <w:p w14:paraId="2166E426"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034B45A6"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79BB9B7C" w14:textId="77777777" w:rsidR="003632E2" w:rsidRPr="003632E2" w:rsidRDefault="003632E2" w:rsidP="003632E2">
            <w:pPr>
              <w:jc w:val="left"/>
              <w:rPr>
                <w:rFonts w:cs="Arial"/>
                <w:sz w:val="14"/>
                <w:szCs w:val="14"/>
              </w:rPr>
            </w:pPr>
            <w:r w:rsidRPr="003632E2">
              <w:rPr>
                <w:rFonts w:cs="Arial"/>
                <w:sz w:val="14"/>
                <w:szCs w:val="14"/>
              </w:rPr>
              <w:t>NOME_FANTASIA</w:t>
            </w:r>
          </w:p>
        </w:tc>
        <w:tc>
          <w:tcPr>
            <w:tcW w:w="1449" w:type="pct"/>
            <w:tcBorders>
              <w:top w:val="nil"/>
              <w:left w:val="nil"/>
              <w:bottom w:val="single" w:sz="4" w:space="0" w:color="auto"/>
              <w:right w:val="single" w:sz="4" w:space="0" w:color="auto"/>
            </w:tcBorders>
            <w:shd w:val="clear" w:color="auto" w:fill="auto"/>
            <w:noWrap/>
            <w:vAlign w:val="center"/>
            <w:hideMark/>
          </w:tcPr>
          <w:p w14:paraId="2D48EE5E" w14:textId="57F1F10D" w:rsidR="003632E2" w:rsidRPr="003632E2" w:rsidRDefault="001967FB" w:rsidP="003632E2">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NOME</w:t>
              </w:r>
            </w:hyperlink>
          </w:p>
        </w:tc>
      </w:tr>
      <w:tr w:rsidR="003632E2" w:rsidRPr="003632E2" w14:paraId="520F58BE"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6AEA3287" w14:textId="77777777" w:rsidR="003632E2" w:rsidRPr="003632E2" w:rsidRDefault="003632E2" w:rsidP="008C422B">
            <w:pPr>
              <w:jc w:val="left"/>
              <w:rPr>
                <w:rFonts w:cs="Arial"/>
                <w:sz w:val="14"/>
                <w:szCs w:val="14"/>
              </w:rPr>
            </w:pPr>
            <w:r w:rsidRPr="003632E2">
              <w:rPr>
                <w:rFonts w:cs="Arial"/>
                <w:sz w:val="14"/>
                <w:szCs w:val="14"/>
              </w:rPr>
              <w:t>SEXO</w:t>
            </w:r>
          </w:p>
        </w:tc>
        <w:tc>
          <w:tcPr>
            <w:tcW w:w="379" w:type="pct"/>
            <w:tcBorders>
              <w:top w:val="nil"/>
              <w:left w:val="nil"/>
              <w:bottom w:val="single" w:sz="4" w:space="0" w:color="auto"/>
              <w:right w:val="single" w:sz="4" w:space="0" w:color="auto"/>
            </w:tcBorders>
            <w:shd w:val="clear" w:color="000000" w:fill="F2F2F2"/>
            <w:noWrap/>
            <w:vAlign w:val="center"/>
            <w:hideMark/>
          </w:tcPr>
          <w:p w14:paraId="35A1628C"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0B4E784B" w14:textId="77777777" w:rsidR="003632E2" w:rsidRPr="003632E2" w:rsidRDefault="003632E2" w:rsidP="008C422B">
            <w:pPr>
              <w:jc w:val="center"/>
              <w:rPr>
                <w:rFonts w:cs="Arial"/>
                <w:sz w:val="14"/>
                <w:szCs w:val="14"/>
              </w:rPr>
            </w:pPr>
            <w:r w:rsidRPr="003632E2">
              <w:rPr>
                <w:rFonts w:cs="Arial"/>
                <w:sz w:val="14"/>
                <w:szCs w:val="14"/>
              </w:rPr>
              <w:t>1</w:t>
            </w:r>
          </w:p>
        </w:tc>
        <w:tc>
          <w:tcPr>
            <w:tcW w:w="334" w:type="pct"/>
            <w:tcBorders>
              <w:top w:val="nil"/>
              <w:left w:val="nil"/>
              <w:bottom w:val="single" w:sz="4" w:space="0" w:color="auto"/>
              <w:right w:val="single" w:sz="4" w:space="0" w:color="auto"/>
            </w:tcBorders>
            <w:shd w:val="clear" w:color="000000" w:fill="F2F2F2"/>
            <w:noWrap/>
            <w:vAlign w:val="center"/>
            <w:hideMark/>
          </w:tcPr>
          <w:p w14:paraId="5C698A25"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7E5906C"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1CE2570E" w14:textId="77777777" w:rsidR="003632E2" w:rsidRPr="003632E2" w:rsidRDefault="003632E2" w:rsidP="003632E2">
            <w:pPr>
              <w:jc w:val="left"/>
              <w:rPr>
                <w:rFonts w:cs="Arial"/>
                <w:sz w:val="14"/>
                <w:szCs w:val="14"/>
              </w:rPr>
            </w:pPr>
            <w:r w:rsidRPr="003632E2">
              <w:rPr>
                <w:rFonts w:cs="Arial"/>
                <w:sz w:val="14"/>
                <w:szCs w:val="14"/>
              </w:rPr>
              <w:t>SEXO</w:t>
            </w:r>
          </w:p>
        </w:tc>
        <w:tc>
          <w:tcPr>
            <w:tcW w:w="1449" w:type="pct"/>
            <w:tcBorders>
              <w:top w:val="nil"/>
              <w:left w:val="nil"/>
              <w:bottom w:val="single" w:sz="4" w:space="0" w:color="auto"/>
              <w:right w:val="single" w:sz="4" w:space="0" w:color="auto"/>
            </w:tcBorders>
            <w:shd w:val="clear" w:color="auto" w:fill="auto"/>
            <w:noWrap/>
            <w:vAlign w:val="center"/>
            <w:hideMark/>
          </w:tcPr>
          <w:p w14:paraId="32326311"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65E47976"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31CC5B7F" w14:textId="77777777" w:rsidR="003632E2" w:rsidRPr="003632E2" w:rsidRDefault="003632E2" w:rsidP="008C422B">
            <w:pPr>
              <w:jc w:val="left"/>
              <w:rPr>
                <w:rFonts w:cs="Arial"/>
                <w:sz w:val="14"/>
                <w:szCs w:val="14"/>
              </w:rPr>
            </w:pPr>
            <w:r w:rsidRPr="003632E2">
              <w:rPr>
                <w:rFonts w:cs="Arial"/>
                <w:sz w:val="14"/>
                <w:szCs w:val="14"/>
              </w:rPr>
              <w:t>TIPO_PESSOA</w:t>
            </w:r>
          </w:p>
        </w:tc>
        <w:tc>
          <w:tcPr>
            <w:tcW w:w="379" w:type="pct"/>
            <w:tcBorders>
              <w:top w:val="nil"/>
              <w:left w:val="nil"/>
              <w:bottom w:val="single" w:sz="4" w:space="0" w:color="auto"/>
              <w:right w:val="single" w:sz="4" w:space="0" w:color="auto"/>
            </w:tcBorders>
            <w:shd w:val="clear" w:color="000000" w:fill="F2F2F2"/>
            <w:noWrap/>
            <w:vAlign w:val="center"/>
            <w:hideMark/>
          </w:tcPr>
          <w:p w14:paraId="07DEF540"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0F735120"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nil"/>
              <w:left w:val="nil"/>
              <w:bottom w:val="single" w:sz="4" w:space="0" w:color="auto"/>
              <w:right w:val="single" w:sz="4" w:space="0" w:color="auto"/>
            </w:tcBorders>
            <w:shd w:val="clear" w:color="000000" w:fill="F2F2F2"/>
            <w:noWrap/>
            <w:vAlign w:val="center"/>
            <w:hideMark/>
          </w:tcPr>
          <w:p w14:paraId="55FBE6EE"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3BD71C0B"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465B94D5" w14:textId="77777777" w:rsidR="003632E2" w:rsidRPr="003632E2" w:rsidRDefault="003632E2" w:rsidP="003632E2">
            <w:pPr>
              <w:jc w:val="left"/>
              <w:rPr>
                <w:rFonts w:cs="Arial"/>
                <w:sz w:val="14"/>
                <w:szCs w:val="14"/>
              </w:rPr>
            </w:pPr>
            <w:r w:rsidRPr="003632E2">
              <w:rPr>
                <w:rFonts w:cs="Arial"/>
                <w:sz w:val="14"/>
                <w:szCs w:val="14"/>
              </w:rPr>
              <w:t>TIPO_PESSOA</w:t>
            </w:r>
          </w:p>
        </w:tc>
        <w:tc>
          <w:tcPr>
            <w:tcW w:w="1449" w:type="pct"/>
            <w:tcBorders>
              <w:top w:val="nil"/>
              <w:left w:val="nil"/>
              <w:bottom w:val="single" w:sz="4" w:space="0" w:color="auto"/>
              <w:right w:val="single" w:sz="4" w:space="0" w:color="auto"/>
            </w:tcBorders>
            <w:shd w:val="clear" w:color="auto" w:fill="auto"/>
            <w:noWrap/>
            <w:vAlign w:val="center"/>
            <w:hideMark/>
          </w:tcPr>
          <w:p w14:paraId="42698A1E"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41760218"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09149889" w14:textId="77777777" w:rsidR="003632E2" w:rsidRPr="003632E2" w:rsidRDefault="003632E2" w:rsidP="008C422B">
            <w:pPr>
              <w:jc w:val="left"/>
              <w:rPr>
                <w:rFonts w:cs="Arial"/>
                <w:sz w:val="14"/>
                <w:szCs w:val="14"/>
              </w:rPr>
            </w:pPr>
            <w:r w:rsidRPr="003632E2">
              <w:rPr>
                <w:rFonts w:cs="Arial"/>
                <w:sz w:val="14"/>
                <w:szCs w:val="14"/>
              </w:rPr>
              <w:t>DATA_NASCIMENTO</w:t>
            </w:r>
          </w:p>
        </w:tc>
        <w:tc>
          <w:tcPr>
            <w:tcW w:w="379" w:type="pct"/>
            <w:tcBorders>
              <w:top w:val="nil"/>
              <w:left w:val="nil"/>
              <w:bottom w:val="single" w:sz="4" w:space="0" w:color="auto"/>
              <w:right w:val="single" w:sz="4" w:space="0" w:color="auto"/>
            </w:tcBorders>
            <w:shd w:val="clear" w:color="000000" w:fill="F2F2F2"/>
            <w:noWrap/>
            <w:vAlign w:val="center"/>
            <w:hideMark/>
          </w:tcPr>
          <w:p w14:paraId="762C6C20" w14:textId="77777777" w:rsidR="003632E2" w:rsidRPr="003632E2" w:rsidRDefault="003632E2" w:rsidP="008C422B">
            <w:pPr>
              <w:jc w:val="center"/>
              <w:rPr>
                <w:rFonts w:cs="Arial"/>
                <w:sz w:val="14"/>
                <w:szCs w:val="14"/>
              </w:rPr>
            </w:pPr>
            <w:r w:rsidRPr="003632E2">
              <w:rPr>
                <w:rFonts w:cs="Arial"/>
                <w:sz w:val="14"/>
                <w:szCs w:val="14"/>
              </w:rPr>
              <w:t>Date</w:t>
            </w:r>
          </w:p>
        </w:tc>
        <w:tc>
          <w:tcPr>
            <w:tcW w:w="440" w:type="pct"/>
            <w:tcBorders>
              <w:top w:val="nil"/>
              <w:left w:val="nil"/>
              <w:bottom w:val="single" w:sz="4" w:space="0" w:color="auto"/>
              <w:right w:val="single" w:sz="4" w:space="0" w:color="auto"/>
            </w:tcBorders>
            <w:shd w:val="clear" w:color="000000" w:fill="F2F2F2"/>
            <w:noWrap/>
            <w:vAlign w:val="center"/>
            <w:hideMark/>
          </w:tcPr>
          <w:p w14:paraId="213CF5D9" w14:textId="159E1F3F" w:rsidR="003632E2" w:rsidRPr="003632E2" w:rsidRDefault="003632E2" w:rsidP="008C422B">
            <w:pPr>
              <w:jc w:val="center"/>
              <w:rPr>
                <w:rFonts w:cs="Arial"/>
                <w:sz w:val="14"/>
                <w:szCs w:val="14"/>
              </w:rPr>
            </w:pPr>
          </w:p>
        </w:tc>
        <w:tc>
          <w:tcPr>
            <w:tcW w:w="334" w:type="pct"/>
            <w:tcBorders>
              <w:top w:val="nil"/>
              <w:left w:val="nil"/>
              <w:bottom w:val="single" w:sz="4" w:space="0" w:color="auto"/>
              <w:right w:val="single" w:sz="4" w:space="0" w:color="auto"/>
            </w:tcBorders>
            <w:shd w:val="clear" w:color="000000" w:fill="F2F2F2"/>
            <w:noWrap/>
            <w:vAlign w:val="center"/>
            <w:hideMark/>
          </w:tcPr>
          <w:p w14:paraId="3AB040CD"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16B2D071"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64F33BF7" w14:textId="77777777" w:rsidR="003632E2" w:rsidRPr="003632E2" w:rsidRDefault="003632E2" w:rsidP="003632E2">
            <w:pPr>
              <w:jc w:val="left"/>
              <w:rPr>
                <w:rFonts w:cs="Arial"/>
                <w:sz w:val="14"/>
                <w:szCs w:val="14"/>
              </w:rPr>
            </w:pPr>
            <w:r w:rsidRPr="003632E2">
              <w:rPr>
                <w:rFonts w:cs="Arial"/>
                <w:sz w:val="14"/>
                <w:szCs w:val="14"/>
              </w:rPr>
              <w:t>DATA_NASCIMENTO</w:t>
            </w:r>
          </w:p>
        </w:tc>
        <w:tc>
          <w:tcPr>
            <w:tcW w:w="1449" w:type="pct"/>
            <w:tcBorders>
              <w:top w:val="nil"/>
              <w:left w:val="nil"/>
              <w:bottom w:val="single" w:sz="4" w:space="0" w:color="auto"/>
              <w:right w:val="single" w:sz="4" w:space="0" w:color="auto"/>
            </w:tcBorders>
            <w:shd w:val="clear" w:color="auto" w:fill="auto"/>
            <w:noWrap/>
            <w:vAlign w:val="center"/>
            <w:hideMark/>
          </w:tcPr>
          <w:p w14:paraId="6250666B" w14:textId="2D32E366" w:rsidR="003632E2" w:rsidRPr="003632E2"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DATA</w:t>
              </w:r>
            </w:hyperlink>
          </w:p>
        </w:tc>
      </w:tr>
      <w:tr w:rsidR="003632E2" w:rsidRPr="003632E2" w14:paraId="69C70EF9"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673B29C9" w14:textId="77777777" w:rsidR="003632E2" w:rsidRPr="003632E2" w:rsidRDefault="003632E2" w:rsidP="008C422B">
            <w:pPr>
              <w:jc w:val="left"/>
              <w:rPr>
                <w:rFonts w:cs="Arial"/>
                <w:sz w:val="14"/>
                <w:szCs w:val="14"/>
              </w:rPr>
            </w:pPr>
            <w:r w:rsidRPr="003632E2">
              <w:rPr>
                <w:rFonts w:cs="Arial"/>
                <w:sz w:val="14"/>
                <w:szCs w:val="14"/>
              </w:rPr>
              <w:t>DDD</w:t>
            </w:r>
          </w:p>
        </w:tc>
        <w:tc>
          <w:tcPr>
            <w:tcW w:w="379" w:type="pct"/>
            <w:tcBorders>
              <w:top w:val="nil"/>
              <w:left w:val="nil"/>
              <w:bottom w:val="single" w:sz="4" w:space="0" w:color="auto"/>
              <w:right w:val="single" w:sz="4" w:space="0" w:color="auto"/>
            </w:tcBorders>
            <w:shd w:val="clear" w:color="000000" w:fill="F2F2F2"/>
            <w:noWrap/>
            <w:vAlign w:val="center"/>
            <w:hideMark/>
          </w:tcPr>
          <w:p w14:paraId="63BEE067"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2CB3CE33" w14:textId="77777777" w:rsidR="003632E2" w:rsidRPr="003632E2" w:rsidRDefault="003632E2" w:rsidP="008C422B">
            <w:pPr>
              <w:jc w:val="center"/>
              <w:rPr>
                <w:rFonts w:cs="Arial"/>
                <w:sz w:val="14"/>
                <w:szCs w:val="14"/>
              </w:rPr>
            </w:pPr>
            <w:r w:rsidRPr="003632E2">
              <w:rPr>
                <w:rFonts w:cs="Arial"/>
                <w:sz w:val="14"/>
                <w:szCs w:val="14"/>
              </w:rPr>
              <w:t>5</w:t>
            </w:r>
          </w:p>
        </w:tc>
        <w:tc>
          <w:tcPr>
            <w:tcW w:w="334" w:type="pct"/>
            <w:tcBorders>
              <w:top w:val="nil"/>
              <w:left w:val="nil"/>
              <w:bottom w:val="single" w:sz="4" w:space="0" w:color="auto"/>
              <w:right w:val="single" w:sz="4" w:space="0" w:color="auto"/>
            </w:tcBorders>
            <w:shd w:val="clear" w:color="000000" w:fill="F2F2F2"/>
            <w:noWrap/>
            <w:vAlign w:val="center"/>
            <w:hideMark/>
          </w:tcPr>
          <w:p w14:paraId="08FA3AE5"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02B217CC"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05478DDB" w14:textId="77777777" w:rsidR="003632E2" w:rsidRPr="003632E2" w:rsidRDefault="003632E2" w:rsidP="003632E2">
            <w:pPr>
              <w:jc w:val="left"/>
              <w:rPr>
                <w:rFonts w:cs="Arial"/>
                <w:sz w:val="14"/>
                <w:szCs w:val="14"/>
              </w:rPr>
            </w:pPr>
            <w:r w:rsidRPr="003632E2">
              <w:rPr>
                <w:rFonts w:cs="Arial"/>
                <w:sz w:val="14"/>
                <w:szCs w:val="14"/>
              </w:rPr>
              <w:t>DDD</w:t>
            </w:r>
          </w:p>
        </w:tc>
        <w:tc>
          <w:tcPr>
            <w:tcW w:w="1449" w:type="pct"/>
            <w:tcBorders>
              <w:top w:val="nil"/>
              <w:left w:val="nil"/>
              <w:bottom w:val="single" w:sz="4" w:space="0" w:color="auto"/>
              <w:right w:val="single" w:sz="4" w:space="0" w:color="auto"/>
            </w:tcBorders>
            <w:shd w:val="clear" w:color="auto" w:fill="auto"/>
            <w:noWrap/>
            <w:vAlign w:val="center"/>
            <w:hideMark/>
          </w:tcPr>
          <w:p w14:paraId="2519CC80"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1967FB" w:rsidRPr="003632E2" w14:paraId="1F912B93"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1496582A" w14:textId="77777777" w:rsidR="001967FB" w:rsidRPr="003632E2" w:rsidRDefault="001967FB" w:rsidP="008C422B">
            <w:pPr>
              <w:jc w:val="left"/>
              <w:rPr>
                <w:rFonts w:cs="Arial"/>
                <w:sz w:val="14"/>
                <w:szCs w:val="14"/>
              </w:rPr>
            </w:pPr>
            <w:r w:rsidRPr="003632E2">
              <w:rPr>
                <w:rFonts w:cs="Arial"/>
                <w:sz w:val="14"/>
                <w:szCs w:val="14"/>
              </w:rPr>
              <w:t>FONE_1</w:t>
            </w:r>
          </w:p>
        </w:tc>
        <w:tc>
          <w:tcPr>
            <w:tcW w:w="379" w:type="pct"/>
            <w:tcBorders>
              <w:top w:val="nil"/>
              <w:left w:val="nil"/>
              <w:bottom w:val="single" w:sz="4" w:space="0" w:color="auto"/>
              <w:right w:val="single" w:sz="4" w:space="0" w:color="auto"/>
            </w:tcBorders>
            <w:shd w:val="clear" w:color="000000" w:fill="F2F2F2"/>
            <w:noWrap/>
            <w:vAlign w:val="center"/>
            <w:hideMark/>
          </w:tcPr>
          <w:p w14:paraId="66C0FC0D" w14:textId="6E216F27" w:rsidR="001967FB" w:rsidRPr="003632E2" w:rsidRDefault="001967FB"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149272CA" w14:textId="0C837F9B" w:rsidR="001967FB" w:rsidRPr="003632E2" w:rsidRDefault="008C422B" w:rsidP="008C422B">
            <w:pPr>
              <w:jc w:val="center"/>
              <w:rPr>
                <w:rFonts w:cs="Arial"/>
                <w:sz w:val="14"/>
                <w:szCs w:val="14"/>
              </w:rPr>
            </w:pPr>
            <w:r>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514A70B8" w14:textId="77777777" w:rsidR="001967FB" w:rsidRPr="003632E2" w:rsidRDefault="001967FB"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2FD32BAB" w14:textId="77777777" w:rsidR="001967FB" w:rsidRPr="003632E2" w:rsidRDefault="001967FB"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533F1D61" w14:textId="77777777" w:rsidR="001967FB" w:rsidRPr="003632E2" w:rsidRDefault="001967FB" w:rsidP="001967FB">
            <w:pPr>
              <w:jc w:val="left"/>
              <w:rPr>
                <w:rFonts w:cs="Arial"/>
                <w:sz w:val="14"/>
                <w:szCs w:val="14"/>
              </w:rPr>
            </w:pPr>
            <w:r w:rsidRPr="003632E2">
              <w:rPr>
                <w:rFonts w:cs="Arial"/>
                <w:sz w:val="14"/>
                <w:szCs w:val="14"/>
              </w:rPr>
              <w:t>FONE_1</w:t>
            </w:r>
          </w:p>
        </w:tc>
        <w:tc>
          <w:tcPr>
            <w:tcW w:w="1449" w:type="pct"/>
            <w:tcBorders>
              <w:top w:val="nil"/>
              <w:left w:val="nil"/>
              <w:bottom w:val="single" w:sz="4" w:space="0" w:color="auto"/>
              <w:right w:val="single" w:sz="4" w:space="0" w:color="auto"/>
            </w:tcBorders>
            <w:shd w:val="clear" w:color="auto" w:fill="auto"/>
            <w:noWrap/>
            <w:hideMark/>
          </w:tcPr>
          <w:p w14:paraId="3756FF69" w14:textId="02429ED5" w:rsidR="001967FB" w:rsidRPr="003632E2" w:rsidRDefault="001967FB" w:rsidP="001967FB">
            <w:pPr>
              <w:rPr>
                <w:rFonts w:cs="Arial"/>
                <w:color w:val="0000FF"/>
                <w:sz w:val="14"/>
                <w:szCs w:val="14"/>
                <w:u w:val="single"/>
              </w:rPr>
            </w:pPr>
            <w:r w:rsidRPr="00773201">
              <w:rPr>
                <w:rFonts w:cs="Arial"/>
                <w:sz w:val="14"/>
                <w:szCs w:val="14"/>
              </w:rPr>
              <w:t xml:space="preserve">Vide item </w:t>
            </w:r>
            <w:hyperlink w:anchor="_Normalizações_de_Registros" w:history="1">
              <w:r w:rsidRPr="00773201">
                <w:rPr>
                  <w:rStyle w:val="Hyperlink"/>
                  <w:rFonts w:cs="Arial"/>
                  <w:sz w:val="14"/>
                  <w:szCs w:val="14"/>
                </w:rPr>
                <w:t>Normalizações de Registros - TELEFONE</w:t>
              </w:r>
            </w:hyperlink>
          </w:p>
        </w:tc>
      </w:tr>
      <w:tr w:rsidR="001967FB" w:rsidRPr="003632E2" w14:paraId="0961F6FE"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1F41645F" w14:textId="77777777" w:rsidR="001967FB" w:rsidRPr="003632E2" w:rsidRDefault="001967FB" w:rsidP="008C422B">
            <w:pPr>
              <w:jc w:val="left"/>
              <w:rPr>
                <w:rFonts w:cs="Arial"/>
                <w:sz w:val="14"/>
                <w:szCs w:val="14"/>
              </w:rPr>
            </w:pPr>
            <w:r w:rsidRPr="003632E2">
              <w:rPr>
                <w:rFonts w:cs="Arial"/>
                <w:sz w:val="14"/>
                <w:szCs w:val="14"/>
              </w:rPr>
              <w:t>FONE_2</w:t>
            </w:r>
          </w:p>
        </w:tc>
        <w:tc>
          <w:tcPr>
            <w:tcW w:w="379" w:type="pct"/>
            <w:tcBorders>
              <w:top w:val="nil"/>
              <w:left w:val="nil"/>
              <w:bottom w:val="single" w:sz="4" w:space="0" w:color="auto"/>
              <w:right w:val="single" w:sz="4" w:space="0" w:color="auto"/>
            </w:tcBorders>
            <w:shd w:val="clear" w:color="000000" w:fill="F2F2F2"/>
            <w:noWrap/>
            <w:vAlign w:val="center"/>
            <w:hideMark/>
          </w:tcPr>
          <w:p w14:paraId="2AB44C4E" w14:textId="13B21F03" w:rsidR="001967FB" w:rsidRPr="003632E2" w:rsidRDefault="001967FB"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61E0243A" w14:textId="57B118B8" w:rsidR="001967FB" w:rsidRPr="003632E2" w:rsidRDefault="008C422B" w:rsidP="008C422B">
            <w:pPr>
              <w:jc w:val="center"/>
              <w:rPr>
                <w:rFonts w:cs="Arial"/>
                <w:sz w:val="14"/>
                <w:szCs w:val="14"/>
              </w:rPr>
            </w:pPr>
            <w:r>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6EDAA161" w14:textId="77777777" w:rsidR="001967FB" w:rsidRPr="003632E2" w:rsidRDefault="001967FB"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46DFE0C" w14:textId="77777777" w:rsidR="001967FB" w:rsidRPr="003632E2" w:rsidRDefault="001967FB"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1AB7FD49" w14:textId="77777777" w:rsidR="001967FB" w:rsidRPr="003632E2" w:rsidRDefault="001967FB" w:rsidP="001967FB">
            <w:pPr>
              <w:jc w:val="left"/>
              <w:rPr>
                <w:rFonts w:cs="Arial"/>
                <w:sz w:val="14"/>
                <w:szCs w:val="14"/>
              </w:rPr>
            </w:pPr>
            <w:r w:rsidRPr="003632E2">
              <w:rPr>
                <w:rFonts w:cs="Arial"/>
                <w:sz w:val="14"/>
                <w:szCs w:val="14"/>
              </w:rPr>
              <w:t>FONE_2</w:t>
            </w:r>
          </w:p>
        </w:tc>
        <w:tc>
          <w:tcPr>
            <w:tcW w:w="1449" w:type="pct"/>
            <w:tcBorders>
              <w:top w:val="nil"/>
              <w:left w:val="nil"/>
              <w:bottom w:val="single" w:sz="4" w:space="0" w:color="auto"/>
              <w:right w:val="single" w:sz="4" w:space="0" w:color="auto"/>
            </w:tcBorders>
            <w:shd w:val="clear" w:color="auto" w:fill="auto"/>
            <w:noWrap/>
            <w:hideMark/>
          </w:tcPr>
          <w:p w14:paraId="1F7C94B7" w14:textId="7004C027" w:rsidR="001967FB" w:rsidRPr="003632E2" w:rsidRDefault="001967FB" w:rsidP="001967FB">
            <w:pPr>
              <w:rPr>
                <w:rFonts w:cs="Arial"/>
                <w:color w:val="0000FF"/>
                <w:sz w:val="14"/>
                <w:szCs w:val="14"/>
                <w:u w:val="single"/>
              </w:rPr>
            </w:pPr>
            <w:r w:rsidRPr="00773201">
              <w:rPr>
                <w:rFonts w:cs="Arial"/>
                <w:sz w:val="14"/>
                <w:szCs w:val="14"/>
              </w:rPr>
              <w:t xml:space="preserve">Vide item </w:t>
            </w:r>
            <w:hyperlink w:anchor="_Normalizações_de_Registros" w:history="1">
              <w:r w:rsidRPr="00773201">
                <w:rPr>
                  <w:rStyle w:val="Hyperlink"/>
                  <w:rFonts w:cs="Arial"/>
                  <w:sz w:val="14"/>
                  <w:szCs w:val="14"/>
                </w:rPr>
                <w:t>Normalizações de Registros - TELEFONE</w:t>
              </w:r>
            </w:hyperlink>
          </w:p>
        </w:tc>
      </w:tr>
      <w:tr w:rsidR="001967FB" w:rsidRPr="003632E2" w14:paraId="044DBA08"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0E4D1ED5" w14:textId="77777777" w:rsidR="001967FB" w:rsidRPr="003632E2" w:rsidRDefault="001967FB" w:rsidP="008C422B">
            <w:pPr>
              <w:jc w:val="left"/>
              <w:rPr>
                <w:rFonts w:cs="Arial"/>
                <w:sz w:val="14"/>
                <w:szCs w:val="14"/>
              </w:rPr>
            </w:pPr>
            <w:r w:rsidRPr="003632E2">
              <w:rPr>
                <w:rFonts w:cs="Arial"/>
                <w:sz w:val="14"/>
                <w:szCs w:val="14"/>
              </w:rPr>
              <w:t>FONE_3</w:t>
            </w:r>
          </w:p>
        </w:tc>
        <w:tc>
          <w:tcPr>
            <w:tcW w:w="379" w:type="pct"/>
            <w:tcBorders>
              <w:top w:val="nil"/>
              <w:left w:val="nil"/>
              <w:bottom w:val="single" w:sz="4" w:space="0" w:color="auto"/>
              <w:right w:val="single" w:sz="4" w:space="0" w:color="auto"/>
            </w:tcBorders>
            <w:shd w:val="clear" w:color="000000" w:fill="F2F2F2"/>
            <w:noWrap/>
            <w:vAlign w:val="center"/>
            <w:hideMark/>
          </w:tcPr>
          <w:p w14:paraId="3FA47977" w14:textId="335C62AC" w:rsidR="001967FB" w:rsidRPr="003632E2" w:rsidRDefault="001967FB"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23D4AAE4" w14:textId="7ECA7F47" w:rsidR="001967FB" w:rsidRPr="003632E2" w:rsidRDefault="008C422B" w:rsidP="008C422B">
            <w:pPr>
              <w:jc w:val="center"/>
              <w:rPr>
                <w:rFonts w:cs="Arial"/>
                <w:sz w:val="14"/>
                <w:szCs w:val="14"/>
              </w:rPr>
            </w:pPr>
            <w:r>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30ACAC72" w14:textId="77777777" w:rsidR="001967FB" w:rsidRPr="003632E2" w:rsidRDefault="001967FB"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6B604D0E" w14:textId="77777777" w:rsidR="001967FB" w:rsidRPr="003632E2" w:rsidRDefault="001967FB"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68790267" w14:textId="77777777" w:rsidR="001967FB" w:rsidRPr="003632E2" w:rsidRDefault="001967FB" w:rsidP="001967FB">
            <w:pPr>
              <w:jc w:val="left"/>
              <w:rPr>
                <w:rFonts w:cs="Arial"/>
                <w:sz w:val="14"/>
                <w:szCs w:val="14"/>
              </w:rPr>
            </w:pPr>
            <w:r w:rsidRPr="003632E2">
              <w:rPr>
                <w:rFonts w:cs="Arial"/>
                <w:sz w:val="14"/>
                <w:szCs w:val="14"/>
              </w:rPr>
              <w:t>FONE_3</w:t>
            </w:r>
          </w:p>
        </w:tc>
        <w:tc>
          <w:tcPr>
            <w:tcW w:w="1449" w:type="pct"/>
            <w:tcBorders>
              <w:top w:val="nil"/>
              <w:left w:val="nil"/>
              <w:bottom w:val="single" w:sz="4" w:space="0" w:color="auto"/>
              <w:right w:val="single" w:sz="4" w:space="0" w:color="auto"/>
            </w:tcBorders>
            <w:shd w:val="clear" w:color="auto" w:fill="auto"/>
            <w:noWrap/>
            <w:hideMark/>
          </w:tcPr>
          <w:p w14:paraId="055E0E0D" w14:textId="727E4641" w:rsidR="001967FB" w:rsidRPr="003632E2" w:rsidRDefault="001967FB" w:rsidP="001967FB">
            <w:pPr>
              <w:rPr>
                <w:rFonts w:cs="Arial"/>
                <w:color w:val="0000FF"/>
                <w:sz w:val="14"/>
                <w:szCs w:val="14"/>
                <w:u w:val="single"/>
              </w:rPr>
            </w:pPr>
            <w:r w:rsidRPr="00773201">
              <w:rPr>
                <w:rFonts w:cs="Arial"/>
                <w:sz w:val="14"/>
                <w:szCs w:val="14"/>
              </w:rPr>
              <w:t xml:space="preserve">Vide item </w:t>
            </w:r>
            <w:hyperlink w:anchor="_Normalizações_de_Registros" w:history="1">
              <w:r w:rsidRPr="00773201">
                <w:rPr>
                  <w:rStyle w:val="Hyperlink"/>
                  <w:rFonts w:cs="Arial"/>
                  <w:sz w:val="14"/>
                  <w:szCs w:val="14"/>
                </w:rPr>
                <w:t>Normalizações de Registros - TELEFONE</w:t>
              </w:r>
            </w:hyperlink>
          </w:p>
        </w:tc>
      </w:tr>
      <w:tr w:rsidR="003632E2" w:rsidRPr="003632E2" w14:paraId="11EE205D"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34E665F3" w14:textId="77777777" w:rsidR="003632E2" w:rsidRPr="003632E2" w:rsidRDefault="003632E2" w:rsidP="008C422B">
            <w:pPr>
              <w:jc w:val="left"/>
              <w:rPr>
                <w:rFonts w:cs="Arial"/>
                <w:sz w:val="14"/>
                <w:szCs w:val="14"/>
              </w:rPr>
            </w:pPr>
            <w:r w:rsidRPr="003632E2">
              <w:rPr>
                <w:rFonts w:cs="Arial"/>
                <w:sz w:val="14"/>
                <w:szCs w:val="14"/>
              </w:rPr>
              <w:t>ULTIMO_FONE</w:t>
            </w:r>
          </w:p>
        </w:tc>
        <w:tc>
          <w:tcPr>
            <w:tcW w:w="379" w:type="pct"/>
            <w:tcBorders>
              <w:top w:val="nil"/>
              <w:left w:val="nil"/>
              <w:bottom w:val="single" w:sz="4" w:space="0" w:color="auto"/>
              <w:right w:val="single" w:sz="4" w:space="0" w:color="auto"/>
            </w:tcBorders>
            <w:shd w:val="clear" w:color="000000" w:fill="F2F2F2"/>
            <w:noWrap/>
            <w:vAlign w:val="center"/>
            <w:hideMark/>
          </w:tcPr>
          <w:p w14:paraId="05E1F917" w14:textId="1578F50E" w:rsidR="003632E2" w:rsidRPr="003632E2" w:rsidRDefault="008C422B" w:rsidP="008C422B">
            <w:pPr>
              <w:jc w:val="center"/>
              <w:rPr>
                <w:rFonts w:cs="Arial"/>
                <w:sz w:val="14"/>
                <w:szCs w:val="14"/>
              </w:rPr>
            </w:pPr>
            <w:r>
              <w:rPr>
                <w:rFonts w:cs="Arial"/>
                <w:sz w:val="14"/>
                <w:szCs w:val="14"/>
              </w:rPr>
              <w:t>Number</w:t>
            </w:r>
          </w:p>
        </w:tc>
        <w:tc>
          <w:tcPr>
            <w:tcW w:w="440" w:type="pct"/>
            <w:tcBorders>
              <w:top w:val="nil"/>
              <w:left w:val="nil"/>
              <w:bottom w:val="single" w:sz="4" w:space="0" w:color="auto"/>
              <w:right w:val="single" w:sz="4" w:space="0" w:color="auto"/>
            </w:tcBorders>
            <w:shd w:val="clear" w:color="000000" w:fill="F2F2F2"/>
            <w:noWrap/>
            <w:vAlign w:val="center"/>
            <w:hideMark/>
          </w:tcPr>
          <w:p w14:paraId="491DAAB7" w14:textId="2F6CB779" w:rsidR="003632E2" w:rsidRPr="003632E2" w:rsidRDefault="008C422B" w:rsidP="008C422B">
            <w:pPr>
              <w:jc w:val="center"/>
              <w:rPr>
                <w:rFonts w:cs="Arial"/>
                <w:sz w:val="14"/>
                <w:szCs w:val="14"/>
              </w:rPr>
            </w:pPr>
            <w:r>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122B13A3"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199D0FEF"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397914BF" w14:textId="77777777" w:rsidR="003632E2" w:rsidRPr="003632E2" w:rsidRDefault="003632E2" w:rsidP="003632E2">
            <w:pPr>
              <w:jc w:val="left"/>
              <w:rPr>
                <w:rFonts w:cs="Arial"/>
                <w:sz w:val="14"/>
                <w:szCs w:val="14"/>
              </w:rPr>
            </w:pPr>
            <w:r w:rsidRPr="003632E2">
              <w:rPr>
                <w:rFonts w:cs="Arial"/>
                <w:sz w:val="14"/>
                <w:szCs w:val="14"/>
              </w:rPr>
              <w:t>ULTIMO_FONE</w:t>
            </w:r>
          </w:p>
        </w:tc>
        <w:tc>
          <w:tcPr>
            <w:tcW w:w="1449" w:type="pct"/>
            <w:tcBorders>
              <w:top w:val="nil"/>
              <w:left w:val="nil"/>
              <w:bottom w:val="single" w:sz="4" w:space="0" w:color="auto"/>
              <w:right w:val="single" w:sz="4" w:space="0" w:color="auto"/>
            </w:tcBorders>
            <w:shd w:val="clear" w:color="auto" w:fill="auto"/>
            <w:noWrap/>
            <w:vAlign w:val="center"/>
            <w:hideMark/>
          </w:tcPr>
          <w:p w14:paraId="751DC3D1" w14:textId="65326A8E" w:rsidR="003632E2" w:rsidRPr="003632E2" w:rsidRDefault="001967FB" w:rsidP="001967FB">
            <w:pPr>
              <w:rPr>
                <w:rFonts w:cs="Arial"/>
                <w:color w:val="0000FF"/>
                <w:sz w:val="14"/>
                <w:szCs w:val="14"/>
                <w:u w:val="single"/>
              </w:rPr>
            </w:pPr>
            <w:r w:rsidRPr="006D69DB">
              <w:rPr>
                <w:rFonts w:cs="Arial"/>
                <w:sz w:val="14"/>
                <w:szCs w:val="14"/>
              </w:rPr>
              <w:t xml:space="preserve">Vide item </w:t>
            </w:r>
            <w:hyperlink w:anchor="_Normalizações_de_Registros" w:history="1">
              <w:r w:rsidRPr="006D69DB">
                <w:rPr>
                  <w:rStyle w:val="Hyperlink"/>
                  <w:rFonts w:cs="Arial"/>
                  <w:sz w:val="14"/>
                  <w:szCs w:val="14"/>
                </w:rPr>
                <w:t xml:space="preserve">Normalizações de Registros - </w:t>
              </w:r>
              <w:r>
                <w:rPr>
                  <w:rStyle w:val="Hyperlink"/>
                  <w:rFonts w:cs="Arial"/>
                  <w:sz w:val="14"/>
                  <w:szCs w:val="14"/>
                </w:rPr>
                <w:t>TELEFONE</w:t>
              </w:r>
            </w:hyperlink>
          </w:p>
        </w:tc>
      </w:tr>
      <w:tr w:rsidR="003632E2" w:rsidRPr="003632E2" w14:paraId="77765390"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775C57F0" w14:textId="77777777" w:rsidR="003632E2" w:rsidRPr="003632E2" w:rsidRDefault="003632E2" w:rsidP="008C422B">
            <w:pPr>
              <w:jc w:val="left"/>
              <w:rPr>
                <w:rFonts w:cs="Arial"/>
                <w:sz w:val="14"/>
                <w:szCs w:val="14"/>
              </w:rPr>
            </w:pPr>
            <w:r w:rsidRPr="003632E2">
              <w:rPr>
                <w:rFonts w:cs="Arial"/>
                <w:sz w:val="14"/>
                <w:szCs w:val="14"/>
              </w:rPr>
              <w:t>SUSPEITA_FRAUDE</w:t>
            </w:r>
          </w:p>
        </w:tc>
        <w:tc>
          <w:tcPr>
            <w:tcW w:w="379" w:type="pct"/>
            <w:tcBorders>
              <w:top w:val="nil"/>
              <w:left w:val="nil"/>
              <w:bottom w:val="single" w:sz="4" w:space="0" w:color="auto"/>
              <w:right w:val="single" w:sz="4" w:space="0" w:color="auto"/>
            </w:tcBorders>
            <w:shd w:val="clear" w:color="000000" w:fill="F2F2F2"/>
            <w:noWrap/>
            <w:vAlign w:val="center"/>
            <w:hideMark/>
          </w:tcPr>
          <w:p w14:paraId="2CA68F52"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0CD4FD75"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nil"/>
              <w:left w:val="nil"/>
              <w:bottom w:val="single" w:sz="4" w:space="0" w:color="auto"/>
              <w:right w:val="single" w:sz="4" w:space="0" w:color="auto"/>
            </w:tcBorders>
            <w:shd w:val="clear" w:color="000000" w:fill="F2F2F2"/>
            <w:noWrap/>
            <w:vAlign w:val="center"/>
            <w:hideMark/>
          </w:tcPr>
          <w:p w14:paraId="620C1B9D"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058C3306"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6E8E309D" w14:textId="77777777" w:rsidR="003632E2" w:rsidRPr="003632E2" w:rsidRDefault="003632E2" w:rsidP="003632E2">
            <w:pPr>
              <w:jc w:val="left"/>
              <w:rPr>
                <w:rFonts w:cs="Arial"/>
                <w:sz w:val="14"/>
                <w:szCs w:val="14"/>
              </w:rPr>
            </w:pPr>
            <w:r w:rsidRPr="003632E2">
              <w:rPr>
                <w:rFonts w:cs="Arial"/>
                <w:sz w:val="14"/>
                <w:szCs w:val="14"/>
              </w:rPr>
              <w:t>SUSPEITA_FRAUDE</w:t>
            </w:r>
          </w:p>
        </w:tc>
        <w:tc>
          <w:tcPr>
            <w:tcW w:w="1449" w:type="pct"/>
            <w:tcBorders>
              <w:top w:val="nil"/>
              <w:left w:val="nil"/>
              <w:bottom w:val="single" w:sz="4" w:space="0" w:color="auto"/>
              <w:right w:val="single" w:sz="4" w:space="0" w:color="auto"/>
            </w:tcBorders>
            <w:shd w:val="clear" w:color="auto" w:fill="auto"/>
            <w:noWrap/>
            <w:vAlign w:val="center"/>
            <w:hideMark/>
          </w:tcPr>
          <w:p w14:paraId="5FEBE328"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45ED9C28"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1170B9F2" w14:textId="77777777" w:rsidR="003632E2" w:rsidRPr="003632E2" w:rsidRDefault="003632E2" w:rsidP="008C422B">
            <w:pPr>
              <w:jc w:val="left"/>
              <w:rPr>
                <w:rFonts w:cs="Arial"/>
                <w:sz w:val="14"/>
                <w:szCs w:val="14"/>
              </w:rPr>
            </w:pPr>
            <w:r w:rsidRPr="003632E2">
              <w:rPr>
                <w:rFonts w:cs="Arial"/>
                <w:sz w:val="14"/>
                <w:szCs w:val="14"/>
              </w:rPr>
              <w:t>EMAIL</w:t>
            </w:r>
          </w:p>
        </w:tc>
        <w:tc>
          <w:tcPr>
            <w:tcW w:w="379" w:type="pct"/>
            <w:tcBorders>
              <w:top w:val="nil"/>
              <w:left w:val="nil"/>
              <w:bottom w:val="single" w:sz="4" w:space="0" w:color="auto"/>
              <w:right w:val="single" w:sz="4" w:space="0" w:color="auto"/>
            </w:tcBorders>
            <w:shd w:val="clear" w:color="000000" w:fill="F2F2F2"/>
            <w:noWrap/>
            <w:vAlign w:val="center"/>
            <w:hideMark/>
          </w:tcPr>
          <w:p w14:paraId="2C9A2B7E"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31834B8E" w14:textId="77777777" w:rsidR="003632E2" w:rsidRPr="003632E2" w:rsidRDefault="003632E2" w:rsidP="008C422B">
            <w:pPr>
              <w:jc w:val="center"/>
              <w:rPr>
                <w:rFonts w:cs="Arial"/>
                <w:sz w:val="14"/>
                <w:szCs w:val="14"/>
              </w:rPr>
            </w:pPr>
            <w:r w:rsidRPr="003632E2">
              <w:rPr>
                <w:rFonts w:cs="Arial"/>
                <w:sz w:val="14"/>
                <w:szCs w:val="14"/>
              </w:rPr>
              <w:t>100</w:t>
            </w:r>
          </w:p>
        </w:tc>
        <w:tc>
          <w:tcPr>
            <w:tcW w:w="334" w:type="pct"/>
            <w:tcBorders>
              <w:top w:val="nil"/>
              <w:left w:val="nil"/>
              <w:bottom w:val="single" w:sz="4" w:space="0" w:color="auto"/>
              <w:right w:val="single" w:sz="4" w:space="0" w:color="auto"/>
            </w:tcBorders>
            <w:shd w:val="clear" w:color="000000" w:fill="F2F2F2"/>
            <w:noWrap/>
            <w:vAlign w:val="center"/>
            <w:hideMark/>
          </w:tcPr>
          <w:p w14:paraId="14F644B4"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46B6771F"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6104AFE9" w14:textId="77777777" w:rsidR="003632E2" w:rsidRPr="003632E2" w:rsidRDefault="003632E2" w:rsidP="003632E2">
            <w:pPr>
              <w:jc w:val="left"/>
              <w:rPr>
                <w:rFonts w:cs="Arial"/>
                <w:sz w:val="14"/>
                <w:szCs w:val="14"/>
              </w:rPr>
            </w:pPr>
            <w:r w:rsidRPr="003632E2">
              <w:rPr>
                <w:rFonts w:cs="Arial"/>
                <w:sz w:val="14"/>
                <w:szCs w:val="14"/>
              </w:rPr>
              <w:t>EMAIL</w:t>
            </w:r>
          </w:p>
        </w:tc>
        <w:tc>
          <w:tcPr>
            <w:tcW w:w="1449" w:type="pct"/>
            <w:tcBorders>
              <w:top w:val="nil"/>
              <w:left w:val="nil"/>
              <w:bottom w:val="single" w:sz="4" w:space="0" w:color="auto"/>
              <w:right w:val="single" w:sz="4" w:space="0" w:color="auto"/>
            </w:tcBorders>
            <w:shd w:val="clear" w:color="auto" w:fill="auto"/>
            <w:noWrap/>
            <w:vAlign w:val="center"/>
            <w:hideMark/>
          </w:tcPr>
          <w:p w14:paraId="0BDD5AB5"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755DEF8D"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478C9288" w14:textId="77777777" w:rsidR="003632E2" w:rsidRPr="003632E2" w:rsidRDefault="003632E2" w:rsidP="008C422B">
            <w:pPr>
              <w:jc w:val="left"/>
              <w:rPr>
                <w:rFonts w:cs="Arial"/>
                <w:sz w:val="14"/>
                <w:szCs w:val="14"/>
              </w:rPr>
            </w:pPr>
            <w:r w:rsidRPr="003632E2">
              <w:rPr>
                <w:rFonts w:cs="Arial"/>
                <w:sz w:val="14"/>
                <w:szCs w:val="14"/>
              </w:rPr>
              <w:t>FLAG_OI_FIXO</w:t>
            </w:r>
          </w:p>
        </w:tc>
        <w:tc>
          <w:tcPr>
            <w:tcW w:w="379" w:type="pct"/>
            <w:tcBorders>
              <w:top w:val="nil"/>
              <w:left w:val="nil"/>
              <w:bottom w:val="single" w:sz="4" w:space="0" w:color="auto"/>
              <w:right w:val="single" w:sz="4" w:space="0" w:color="auto"/>
            </w:tcBorders>
            <w:shd w:val="clear" w:color="000000" w:fill="F2F2F2"/>
            <w:noWrap/>
            <w:vAlign w:val="center"/>
            <w:hideMark/>
          </w:tcPr>
          <w:p w14:paraId="76DE49BD"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48BFCBCC" w14:textId="77777777" w:rsidR="003632E2" w:rsidRPr="003632E2" w:rsidRDefault="003632E2" w:rsidP="008C422B">
            <w:pPr>
              <w:jc w:val="center"/>
              <w:rPr>
                <w:rFonts w:cs="Arial"/>
                <w:sz w:val="14"/>
                <w:szCs w:val="14"/>
              </w:rPr>
            </w:pPr>
            <w:r w:rsidRPr="003632E2">
              <w:rPr>
                <w:rFonts w:cs="Arial"/>
                <w:sz w:val="14"/>
                <w:szCs w:val="14"/>
              </w:rPr>
              <w:t>50</w:t>
            </w:r>
          </w:p>
        </w:tc>
        <w:tc>
          <w:tcPr>
            <w:tcW w:w="334" w:type="pct"/>
            <w:tcBorders>
              <w:top w:val="nil"/>
              <w:left w:val="nil"/>
              <w:bottom w:val="single" w:sz="4" w:space="0" w:color="auto"/>
              <w:right w:val="single" w:sz="4" w:space="0" w:color="auto"/>
            </w:tcBorders>
            <w:shd w:val="clear" w:color="000000" w:fill="F2F2F2"/>
            <w:noWrap/>
            <w:vAlign w:val="center"/>
            <w:hideMark/>
          </w:tcPr>
          <w:p w14:paraId="00FA3FEF"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1B7359BE"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33467E0E" w14:textId="77777777" w:rsidR="003632E2" w:rsidRPr="003632E2" w:rsidRDefault="003632E2" w:rsidP="003632E2">
            <w:pPr>
              <w:jc w:val="left"/>
              <w:rPr>
                <w:rFonts w:cs="Arial"/>
                <w:sz w:val="14"/>
                <w:szCs w:val="14"/>
              </w:rPr>
            </w:pPr>
            <w:r w:rsidRPr="003632E2">
              <w:rPr>
                <w:rFonts w:cs="Arial"/>
                <w:sz w:val="14"/>
                <w:szCs w:val="14"/>
              </w:rPr>
              <w:t>FLAG_OI_FIXO</w:t>
            </w:r>
          </w:p>
        </w:tc>
        <w:tc>
          <w:tcPr>
            <w:tcW w:w="1449" w:type="pct"/>
            <w:tcBorders>
              <w:top w:val="nil"/>
              <w:left w:val="nil"/>
              <w:bottom w:val="single" w:sz="4" w:space="0" w:color="auto"/>
              <w:right w:val="single" w:sz="4" w:space="0" w:color="auto"/>
            </w:tcBorders>
            <w:shd w:val="clear" w:color="auto" w:fill="auto"/>
            <w:noWrap/>
            <w:vAlign w:val="center"/>
            <w:hideMark/>
          </w:tcPr>
          <w:p w14:paraId="325EAEA0"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2816651C"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2FBBD7FE" w14:textId="77777777" w:rsidR="003632E2" w:rsidRPr="003632E2" w:rsidRDefault="003632E2" w:rsidP="008C422B">
            <w:pPr>
              <w:jc w:val="left"/>
              <w:rPr>
                <w:rFonts w:cs="Arial"/>
                <w:sz w:val="14"/>
                <w:szCs w:val="14"/>
              </w:rPr>
            </w:pPr>
            <w:r w:rsidRPr="003632E2">
              <w:rPr>
                <w:rFonts w:cs="Arial"/>
                <w:sz w:val="14"/>
                <w:szCs w:val="14"/>
              </w:rPr>
              <w:t>FUNCIONARIO</w:t>
            </w:r>
          </w:p>
        </w:tc>
        <w:tc>
          <w:tcPr>
            <w:tcW w:w="379" w:type="pct"/>
            <w:tcBorders>
              <w:top w:val="nil"/>
              <w:left w:val="nil"/>
              <w:bottom w:val="single" w:sz="4" w:space="0" w:color="auto"/>
              <w:right w:val="single" w:sz="4" w:space="0" w:color="auto"/>
            </w:tcBorders>
            <w:shd w:val="clear" w:color="000000" w:fill="F2F2F2"/>
            <w:noWrap/>
            <w:vAlign w:val="center"/>
            <w:hideMark/>
          </w:tcPr>
          <w:p w14:paraId="5459EC63"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18CE65E3" w14:textId="77777777" w:rsidR="003632E2" w:rsidRPr="003632E2" w:rsidRDefault="003632E2" w:rsidP="008C422B">
            <w:pPr>
              <w:jc w:val="center"/>
              <w:rPr>
                <w:rFonts w:cs="Arial"/>
                <w:sz w:val="14"/>
                <w:szCs w:val="14"/>
              </w:rPr>
            </w:pPr>
            <w:r w:rsidRPr="003632E2">
              <w:rPr>
                <w:rFonts w:cs="Arial"/>
                <w:sz w:val="14"/>
                <w:szCs w:val="14"/>
              </w:rPr>
              <w:t>100</w:t>
            </w:r>
          </w:p>
        </w:tc>
        <w:tc>
          <w:tcPr>
            <w:tcW w:w="334" w:type="pct"/>
            <w:tcBorders>
              <w:top w:val="nil"/>
              <w:left w:val="nil"/>
              <w:bottom w:val="single" w:sz="4" w:space="0" w:color="auto"/>
              <w:right w:val="single" w:sz="4" w:space="0" w:color="auto"/>
            </w:tcBorders>
            <w:shd w:val="clear" w:color="000000" w:fill="F2F2F2"/>
            <w:noWrap/>
            <w:vAlign w:val="center"/>
            <w:hideMark/>
          </w:tcPr>
          <w:p w14:paraId="412779BA"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22759A41"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14AB869C" w14:textId="77777777" w:rsidR="003632E2" w:rsidRPr="003632E2" w:rsidRDefault="003632E2" w:rsidP="003632E2">
            <w:pPr>
              <w:jc w:val="left"/>
              <w:rPr>
                <w:rFonts w:cs="Arial"/>
                <w:sz w:val="14"/>
                <w:szCs w:val="14"/>
              </w:rPr>
            </w:pPr>
            <w:r w:rsidRPr="003632E2">
              <w:rPr>
                <w:rFonts w:cs="Arial"/>
                <w:sz w:val="14"/>
                <w:szCs w:val="14"/>
              </w:rPr>
              <w:t>FUNCIONARIO</w:t>
            </w:r>
          </w:p>
        </w:tc>
        <w:tc>
          <w:tcPr>
            <w:tcW w:w="1449" w:type="pct"/>
            <w:tcBorders>
              <w:top w:val="nil"/>
              <w:left w:val="nil"/>
              <w:bottom w:val="single" w:sz="4" w:space="0" w:color="auto"/>
              <w:right w:val="single" w:sz="4" w:space="0" w:color="auto"/>
            </w:tcBorders>
            <w:shd w:val="clear" w:color="auto" w:fill="auto"/>
            <w:noWrap/>
            <w:vAlign w:val="center"/>
            <w:hideMark/>
          </w:tcPr>
          <w:p w14:paraId="1357BDBB"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2A1ED417"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7E31A328" w14:textId="77777777" w:rsidR="003632E2" w:rsidRPr="003632E2" w:rsidRDefault="003632E2" w:rsidP="008C422B">
            <w:pPr>
              <w:jc w:val="left"/>
              <w:rPr>
                <w:rFonts w:cs="Arial"/>
                <w:sz w:val="14"/>
                <w:szCs w:val="14"/>
              </w:rPr>
            </w:pPr>
            <w:r w:rsidRPr="003632E2">
              <w:rPr>
                <w:rFonts w:cs="Arial"/>
                <w:sz w:val="14"/>
                <w:szCs w:val="14"/>
              </w:rPr>
              <w:t>VIP</w:t>
            </w:r>
          </w:p>
        </w:tc>
        <w:tc>
          <w:tcPr>
            <w:tcW w:w="379" w:type="pct"/>
            <w:tcBorders>
              <w:top w:val="nil"/>
              <w:left w:val="nil"/>
              <w:bottom w:val="single" w:sz="4" w:space="0" w:color="auto"/>
              <w:right w:val="single" w:sz="4" w:space="0" w:color="auto"/>
            </w:tcBorders>
            <w:shd w:val="clear" w:color="000000" w:fill="F2F2F2"/>
            <w:noWrap/>
            <w:vAlign w:val="center"/>
            <w:hideMark/>
          </w:tcPr>
          <w:p w14:paraId="514D3A61"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1AC57707" w14:textId="77777777" w:rsidR="003632E2" w:rsidRPr="003632E2" w:rsidRDefault="003632E2" w:rsidP="008C422B">
            <w:pPr>
              <w:jc w:val="center"/>
              <w:rPr>
                <w:rFonts w:cs="Arial"/>
                <w:sz w:val="14"/>
                <w:szCs w:val="14"/>
              </w:rPr>
            </w:pPr>
            <w:r w:rsidRPr="003632E2">
              <w:rPr>
                <w:rFonts w:cs="Arial"/>
                <w:sz w:val="14"/>
                <w:szCs w:val="14"/>
              </w:rPr>
              <w:t>100</w:t>
            </w:r>
          </w:p>
        </w:tc>
        <w:tc>
          <w:tcPr>
            <w:tcW w:w="334" w:type="pct"/>
            <w:tcBorders>
              <w:top w:val="nil"/>
              <w:left w:val="nil"/>
              <w:bottom w:val="single" w:sz="4" w:space="0" w:color="auto"/>
              <w:right w:val="single" w:sz="4" w:space="0" w:color="auto"/>
            </w:tcBorders>
            <w:shd w:val="clear" w:color="000000" w:fill="F2F2F2"/>
            <w:noWrap/>
            <w:vAlign w:val="center"/>
            <w:hideMark/>
          </w:tcPr>
          <w:p w14:paraId="24740E94"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135FFEBD"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64BC4A43" w14:textId="77777777" w:rsidR="003632E2" w:rsidRPr="003632E2" w:rsidRDefault="003632E2" w:rsidP="003632E2">
            <w:pPr>
              <w:jc w:val="left"/>
              <w:rPr>
                <w:rFonts w:cs="Arial"/>
                <w:sz w:val="14"/>
                <w:szCs w:val="14"/>
              </w:rPr>
            </w:pPr>
            <w:r w:rsidRPr="003632E2">
              <w:rPr>
                <w:rFonts w:cs="Arial"/>
                <w:sz w:val="14"/>
                <w:szCs w:val="14"/>
              </w:rPr>
              <w:t>VIP</w:t>
            </w:r>
          </w:p>
        </w:tc>
        <w:tc>
          <w:tcPr>
            <w:tcW w:w="1449" w:type="pct"/>
            <w:tcBorders>
              <w:top w:val="nil"/>
              <w:left w:val="nil"/>
              <w:bottom w:val="single" w:sz="4" w:space="0" w:color="auto"/>
              <w:right w:val="single" w:sz="4" w:space="0" w:color="auto"/>
            </w:tcBorders>
            <w:shd w:val="clear" w:color="auto" w:fill="auto"/>
            <w:noWrap/>
            <w:vAlign w:val="center"/>
            <w:hideMark/>
          </w:tcPr>
          <w:p w14:paraId="2679CF9F" w14:textId="77777777" w:rsidR="003632E2" w:rsidRPr="003632E2" w:rsidRDefault="003632E2" w:rsidP="003632E2">
            <w:pPr>
              <w:rPr>
                <w:rFonts w:ascii="Calibri" w:hAnsi="Calibri" w:cs="Arial"/>
                <w:color w:val="000000"/>
                <w:sz w:val="14"/>
                <w:szCs w:val="14"/>
              </w:rPr>
            </w:pPr>
            <w:r w:rsidRPr="003632E2">
              <w:rPr>
                <w:rFonts w:ascii="Calibri" w:hAnsi="Calibri" w:cs="Arial"/>
                <w:color w:val="000000"/>
                <w:sz w:val="14"/>
                <w:szCs w:val="14"/>
              </w:rPr>
              <w:t> </w:t>
            </w:r>
          </w:p>
        </w:tc>
      </w:tr>
      <w:tr w:rsidR="003632E2" w:rsidRPr="003632E2" w14:paraId="55967D04"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7BBB3B36" w14:textId="77777777" w:rsidR="003632E2" w:rsidRPr="003632E2" w:rsidRDefault="003632E2" w:rsidP="008C422B">
            <w:pPr>
              <w:jc w:val="left"/>
              <w:rPr>
                <w:rFonts w:cs="Arial"/>
                <w:sz w:val="14"/>
                <w:szCs w:val="14"/>
              </w:rPr>
            </w:pPr>
            <w:r w:rsidRPr="003632E2">
              <w:rPr>
                <w:rFonts w:cs="Arial"/>
                <w:sz w:val="14"/>
                <w:szCs w:val="14"/>
              </w:rPr>
              <w:t>ORIG_NOME_CLIENTE</w:t>
            </w:r>
          </w:p>
        </w:tc>
        <w:tc>
          <w:tcPr>
            <w:tcW w:w="379" w:type="pct"/>
            <w:tcBorders>
              <w:top w:val="nil"/>
              <w:left w:val="nil"/>
              <w:bottom w:val="single" w:sz="4" w:space="0" w:color="auto"/>
              <w:right w:val="single" w:sz="4" w:space="0" w:color="auto"/>
            </w:tcBorders>
            <w:shd w:val="clear" w:color="000000" w:fill="F2F2F2"/>
            <w:noWrap/>
            <w:vAlign w:val="center"/>
            <w:hideMark/>
          </w:tcPr>
          <w:p w14:paraId="58DB840C"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78659CE5" w14:textId="75107F15" w:rsidR="003632E2" w:rsidRPr="003632E2" w:rsidRDefault="008C422B" w:rsidP="008C422B">
            <w:pPr>
              <w:jc w:val="center"/>
              <w:rPr>
                <w:rFonts w:cs="Arial"/>
                <w:sz w:val="14"/>
                <w:szCs w:val="14"/>
              </w:rPr>
            </w:pPr>
            <w:r>
              <w:rPr>
                <w:rFonts w:cs="Arial"/>
                <w:sz w:val="14"/>
                <w:szCs w:val="14"/>
              </w:rPr>
              <w:t>500</w:t>
            </w:r>
          </w:p>
        </w:tc>
        <w:tc>
          <w:tcPr>
            <w:tcW w:w="334" w:type="pct"/>
            <w:tcBorders>
              <w:top w:val="nil"/>
              <w:left w:val="nil"/>
              <w:bottom w:val="single" w:sz="4" w:space="0" w:color="auto"/>
              <w:right w:val="single" w:sz="4" w:space="0" w:color="auto"/>
            </w:tcBorders>
            <w:shd w:val="clear" w:color="000000" w:fill="F2F2F2"/>
            <w:noWrap/>
            <w:vAlign w:val="center"/>
            <w:hideMark/>
          </w:tcPr>
          <w:p w14:paraId="6D40E38B"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6D662A21"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036B1DB7" w14:textId="77777777" w:rsidR="003632E2" w:rsidRPr="003632E2" w:rsidRDefault="003632E2" w:rsidP="003632E2">
            <w:pPr>
              <w:jc w:val="left"/>
              <w:rPr>
                <w:rFonts w:cs="Arial"/>
                <w:sz w:val="14"/>
                <w:szCs w:val="14"/>
              </w:rPr>
            </w:pPr>
            <w:r w:rsidRPr="003632E2">
              <w:rPr>
                <w:rFonts w:cs="Arial"/>
                <w:sz w:val="14"/>
                <w:szCs w:val="14"/>
              </w:rPr>
              <w:t>NOME_CLIENTE</w:t>
            </w:r>
          </w:p>
        </w:tc>
        <w:tc>
          <w:tcPr>
            <w:tcW w:w="1449" w:type="pct"/>
            <w:tcBorders>
              <w:top w:val="nil"/>
              <w:left w:val="nil"/>
              <w:bottom w:val="single" w:sz="4" w:space="0" w:color="auto"/>
              <w:right w:val="single" w:sz="4" w:space="0" w:color="auto"/>
            </w:tcBorders>
            <w:shd w:val="clear" w:color="auto" w:fill="auto"/>
            <w:noWrap/>
            <w:vAlign w:val="center"/>
            <w:hideMark/>
          </w:tcPr>
          <w:p w14:paraId="3F5FB458"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3271E2D1"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0946F59F" w14:textId="77777777" w:rsidR="003632E2" w:rsidRPr="003632E2" w:rsidRDefault="003632E2" w:rsidP="008C422B">
            <w:pPr>
              <w:jc w:val="left"/>
              <w:rPr>
                <w:rFonts w:cs="Arial"/>
                <w:sz w:val="14"/>
                <w:szCs w:val="14"/>
              </w:rPr>
            </w:pPr>
            <w:r w:rsidRPr="003632E2">
              <w:rPr>
                <w:rFonts w:cs="Arial"/>
                <w:sz w:val="14"/>
                <w:szCs w:val="14"/>
              </w:rPr>
              <w:t>ORIG_NOME_MAE</w:t>
            </w:r>
          </w:p>
        </w:tc>
        <w:tc>
          <w:tcPr>
            <w:tcW w:w="379" w:type="pct"/>
            <w:tcBorders>
              <w:top w:val="nil"/>
              <w:left w:val="nil"/>
              <w:bottom w:val="single" w:sz="4" w:space="0" w:color="auto"/>
              <w:right w:val="single" w:sz="4" w:space="0" w:color="auto"/>
            </w:tcBorders>
            <w:shd w:val="clear" w:color="000000" w:fill="F2F2F2"/>
            <w:noWrap/>
            <w:vAlign w:val="center"/>
            <w:hideMark/>
          </w:tcPr>
          <w:p w14:paraId="02498F36" w14:textId="7777777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5B07B1CE" w14:textId="5F36EF9B" w:rsidR="003632E2" w:rsidRPr="003632E2" w:rsidRDefault="008C422B" w:rsidP="008C422B">
            <w:pPr>
              <w:jc w:val="center"/>
              <w:rPr>
                <w:rFonts w:cs="Arial"/>
                <w:sz w:val="14"/>
                <w:szCs w:val="14"/>
              </w:rPr>
            </w:pPr>
            <w:r>
              <w:rPr>
                <w:rFonts w:cs="Arial"/>
                <w:sz w:val="14"/>
                <w:szCs w:val="14"/>
              </w:rPr>
              <w:t>500</w:t>
            </w:r>
          </w:p>
        </w:tc>
        <w:tc>
          <w:tcPr>
            <w:tcW w:w="334" w:type="pct"/>
            <w:tcBorders>
              <w:top w:val="nil"/>
              <w:left w:val="nil"/>
              <w:bottom w:val="single" w:sz="4" w:space="0" w:color="auto"/>
              <w:right w:val="single" w:sz="4" w:space="0" w:color="auto"/>
            </w:tcBorders>
            <w:shd w:val="clear" w:color="000000" w:fill="F2F2F2"/>
            <w:noWrap/>
            <w:vAlign w:val="center"/>
            <w:hideMark/>
          </w:tcPr>
          <w:p w14:paraId="513D059A"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2D0CC6A7"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5E2DC91C" w14:textId="77777777" w:rsidR="003632E2" w:rsidRPr="003632E2" w:rsidRDefault="003632E2" w:rsidP="003632E2">
            <w:pPr>
              <w:jc w:val="left"/>
              <w:rPr>
                <w:rFonts w:cs="Arial"/>
                <w:sz w:val="14"/>
                <w:szCs w:val="14"/>
              </w:rPr>
            </w:pPr>
            <w:r w:rsidRPr="003632E2">
              <w:rPr>
                <w:rFonts w:cs="Arial"/>
                <w:sz w:val="14"/>
                <w:szCs w:val="14"/>
              </w:rPr>
              <w:t>NOME_MAE</w:t>
            </w:r>
          </w:p>
        </w:tc>
        <w:tc>
          <w:tcPr>
            <w:tcW w:w="1449" w:type="pct"/>
            <w:tcBorders>
              <w:top w:val="nil"/>
              <w:left w:val="nil"/>
              <w:bottom w:val="single" w:sz="4" w:space="0" w:color="auto"/>
              <w:right w:val="single" w:sz="4" w:space="0" w:color="auto"/>
            </w:tcBorders>
            <w:shd w:val="clear" w:color="auto" w:fill="auto"/>
            <w:noWrap/>
            <w:vAlign w:val="center"/>
            <w:hideMark/>
          </w:tcPr>
          <w:p w14:paraId="1D892C36"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7D315BDC"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5617458A" w14:textId="77777777" w:rsidR="003632E2" w:rsidRPr="003632E2" w:rsidRDefault="003632E2" w:rsidP="008C422B">
            <w:pPr>
              <w:jc w:val="left"/>
              <w:rPr>
                <w:rFonts w:cs="Arial"/>
                <w:sz w:val="14"/>
                <w:szCs w:val="14"/>
              </w:rPr>
            </w:pPr>
            <w:r w:rsidRPr="003632E2">
              <w:rPr>
                <w:rFonts w:cs="Arial"/>
                <w:sz w:val="14"/>
                <w:szCs w:val="14"/>
              </w:rPr>
              <w:t>ORIG_FONE_1</w:t>
            </w:r>
          </w:p>
        </w:tc>
        <w:tc>
          <w:tcPr>
            <w:tcW w:w="379" w:type="pct"/>
            <w:tcBorders>
              <w:top w:val="nil"/>
              <w:left w:val="nil"/>
              <w:bottom w:val="single" w:sz="4" w:space="0" w:color="auto"/>
              <w:right w:val="single" w:sz="4" w:space="0" w:color="auto"/>
            </w:tcBorders>
            <w:shd w:val="clear" w:color="000000" w:fill="F2F2F2"/>
            <w:noWrap/>
            <w:vAlign w:val="center"/>
            <w:hideMark/>
          </w:tcPr>
          <w:p w14:paraId="55D3A243" w14:textId="7A423D3E"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3304CA18" w14:textId="267B80CC" w:rsidR="003632E2" w:rsidRPr="003632E2" w:rsidRDefault="003028E5" w:rsidP="008C422B">
            <w:pPr>
              <w:jc w:val="center"/>
              <w:rPr>
                <w:rFonts w:cs="Arial"/>
                <w:sz w:val="14"/>
                <w:szCs w:val="14"/>
              </w:rPr>
            </w:pPr>
            <w:r>
              <w:rPr>
                <w:rFonts w:cs="Arial"/>
                <w:sz w:val="14"/>
                <w:szCs w:val="14"/>
              </w:rPr>
              <w:t>50</w:t>
            </w:r>
            <w:r w:rsidR="008C422B">
              <w:rPr>
                <w:rFonts w:cs="Arial"/>
                <w:sz w:val="14"/>
                <w:szCs w:val="14"/>
              </w:rPr>
              <w:t>0</w:t>
            </w:r>
          </w:p>
        </w:tc>
        <w:tc>
          <w:tcPr>
            <w:tcW w:w="334" w:type="pct"/>
            <w:tcBorders>
              <w:top w:val="nil"/>
              <w:left w:val="nil"/>
              <w:bottom w:val="single" w:sz="4" w:space="0" w:color="auto"/>
              <w:right w:val="single" w:sz="4" w:space="0" w:color="auto"/>
            </w:tcBorders>
            <w:shd w:val="clear" w:color="000000" w:fill="F2F2F2"/>
            <w:noWrap/>
            <w:vAlign w:val="center"/>
            <w:hideMark/>
          </w:tcPr>
          <w:p w14:paraId="59C9C7D2"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2D03999C"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7E28B2BC" w14:textId="77777777" w:rsidR="003632E2" w:rsidRPr="003632E2" w:rsidRDefault="003632E2" w:rsidP="003632E2">
            <w:pPr>
              <w:jc w:val="left"/>
              <w:rPr>
                <w:rFonts w:cs="Arial"/>
                <w:sz w:val="14"/>
                <w:szCs w:val="14"/>
              </w:rPr>
            </w:pPr>
            <w:r w:rsidRPr="003632E2">
              <w:rPr>
                <w:rFonts w:cs="Arial"/>
                <w:sz w:val="14"/>
                <w:szCs w:val="14"/>
              </w:rPr>
              <w:t>FONE_1</w:t>
            </w:r>
          </w:p>
        </w:tc>
        <w:tc>
          <w:tcPr>
            <w:tcW w:w="1449" w:type="pct"/>
            <w:tcBorders>
              <w:top w:val="nil"/>
              <w:left w:val="nil"/>
              <w:bottom w:val="single" w:sz="4" w:space="0" w:color="auto"/>
              <w:right w:val="single" w:sz="4" w:space="0" w:color="auto"/>
            </w:tcBorders>
            <w:shd w:val="clear" w:color="auto" w:fill="auto"/>
            <w:noWrap/>
            <w:vAlign w:val="center"/>
            <w:hideMark/>
          </w:tcPr>
          <w:p w14:paraId="7A5DD7EB"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6A3C259E"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699E131C" w14:textId="77777777" w:rsidR="003632E2" w:rsidRPr="003632E2" w:rsidRDefault="003632E2" w:rsidP="008C422B">
            <w:pPr>
              <w:jc w:val="left"/>
              <w:rPr>
                <w:rFonts w:cs="Arial"/>
                <w:sz w:val="14"/>
                <w:szCs w:val="14"/>
              </w:rPr>
            </w:pPr>
            <w:r w:rsidRPr="003632E2">
              <w:rPr>
                <w:rFonts w:cs="Arial"/>
                <w:sz w:val="14"/>
                <w:szCs w:val="14"/>
              </w:rPr>
              <w:t>ORIG_FONE_2</w:t>
            </w:r>
          </w:p>
        </w:tc>
        <w:tc>
          <w:tcPr>
            <w:tcW w:w="379" w:type="pct"/>
            <w:tcBorders>
              <w:top w:val="nil"/>
              <w:left w:val="nil"/>
              <w:bottom w:val="single" w:sz="4" w:space="0" w:color="auto"/>
              <w:right w:val="single" w:sz="4" w:space="0" w:color="auto"/>
            </w:tcBorders>
            <w:shd w:val="clear" w:color="000000" w:fill="F2F2F2"/>
            <w:noWrap/>
            <w:vAlign w:val="center"/>
            <w:hideMark/>
          </w:tcPr>
          <w:p w14:paraId="705013AD" w14:textId="5A346EC7"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4B0FD360" w14:textId="6B08CBE0" w:rsidR="003632E2" w:rsidRPr="003632E2" w:rsidRDefault="003028E5" w:rsidP="008C422B">
            <w:pPr>
              <w:jc w:val="center"/>
              <w:rPr>
                <w:rFonts w:cs="Arial"/>
                <w:sz w:val="14"/>
                <w:szCs w:val="14"/>
              </w:rPr>
            </w:pPr>
            <w:r>
              <w:rPr>
                <w:rFonts w:cs="Arial"/>
                <w:sz w:val="14"/>
                <w:szCs w:val="14"/>
              </w:rPr>
              <w:t>50</w:t>
            </w:r>
            <w:r w:rsidR="008C422B">
              <w:rPr>
                <w:rFonts w:cs="Arial"/>
                <w:sz w:val="14"/>
                <w:szCs w:val="14"/>
              </w:rPr>
              <w:t>0</w:t>
            </w:r>
          </w:p>
        </w:tc>
        <w:tc>
          <w:tcPr>
            <w:tcW w:w="334" w:type="pct"/>
            <w:tcBorders>
              <w:top w:val="nil"/>
              <w:left w:val="nil"/>
              <w:bottom w:val="single" w:sz="4" w:space="0" w:color="auto"/>
              <w:right w:val="single" w:sz="4" w:space="0" w:color="auto"/>
            </w:tcBorders>
            <w:shd w:val="clear" w:color="000000" w:fill="F2F2F2"/>
            <w:noWrap/>
            <w:vAlign w:val="center"/>
            <w:hideMark/>
          </w:tcPr>
          <w:p w14:paraId="392CE9B6"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0B0EAACF"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4CBB89CF" w14:textId="77777777" w:rsidR="003632E2" w:rsidRPr="003632E2" w:rsidRDefault="003632E2" w:rsidP="003632E2">
            <w:pPr>
              <w:jc w:val="left"/>
              <w:rPr>
                <w:rFonts w:cs="Arial"/>
                <w:sz w:val="14"/>
                <w:szCs w:val="14"/>
              </w:rPr>
            </w:pPr>
            <w:r w:rsidRPr="003632E2">
              <w:rPr>
                <w:rFonts w:cs="Arial"/>
                <w:sz w:val="14"/>
                <w:szCs w:val="14"/>
              </w:rPr>
              <w:t>FONE_2</w:t>
            </w:r>
          </w:p>
        </w:tc>
        <w:tc>
          <w:tcPr>
            <w:tcW w:w="1449" w:type="pct"/>
            <w:tcBorders>
              <w:top w:val="nil"/>
              <w:left w:val="nil"/>
              <w:bottom w:val="single" w:sz="4" w:space="0" w:color="auto"/>
              <w:right w:val="single" w:sz="4" w:space="0" w:color="auto"/>
            </w:tcBorders>
            <w:shd w:val="clear" w:color="auto" w:fill="auto"/>
            <w:noWrap/>
            <w:vAlign w:val="center"/>
            <w:hideMark/>
          </w:tcPr>
          <w:p w14:paraId="51A2B665"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3B370E09"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207C11F1" w14:textId="77777777" w:rsidR="003632E2" w:rsidRPr="003632E2" w:rsidRDefault="003632E2" w:rsidP="008C422B">
            <w:pPr>
              <w:jc w:val="left"/>
              <w:rPr>
                <w:rFonts w:cs="Arial"/>
                <w:sz w:val="14"/>
                <w:szCs w:val="14"/>
              </w:rPr>
            </w:pPr>
            <w:r w:rsidRPr="003632E2">
              <w:rPr>
                <w:rFonts w:cs="Arial"/>
                <w:sz w:val="14"/>
                <w:szCs w:val="14"/>
              </w:rPr>
              <w:t>ORIG_FONE_3</w:t>
            </w:r>
          </w:p>
        </w:tc>
        <w:tc>
          <w:tcPr>
            <w:tcW w:w="379" w:type="pct"/>
            <w:tcBorders>
              <w:top w:val="nil"/>
              <w:left w:val="nil"/>
              <w:bottom w:val="single" w:sz="4" w:space="0" w:color="auto"/>
              <w:right w:val="single" w:sz="4" w:space="0" w:color="auto"/>
            </w:tcBorders>
            <w:shd w:val="clear" w:color="000000" w:fill="F2F2F2"/>
            <w:noWrap/>
            <w:vAlign w:val="center"/>
            <w:hideMark/>
          </w:tcPr>
          <w:p w14:paraId="52C90179" w14:textId="288AC0DB"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044A5E45" w14:textId="4B82524D" w:rsidR="003632E2" w:rsidRPr="003632E2" w:rsidRDefault="003028E5" w:rsidP="008C422B">
            <w:pPr>
              <w:jc w:val="center"/>
              <w:rPr>
                <w:rFonts w:cs="Arial"/>
                <w:sz w:val="14"/>
                <w:szCs w:val="14"/>
              </w:rPr>
            </w:pPr>
            <w:r>
              <w:rPr>
                <w:rFonts w:cs="Arial"/>
                <w:sz w:val="14"/>
                <w:szCs w:val="14"/>
              </w:rPr>
              <w:t>50</w:t>
            </w:r>
            <w:r w:rsidR="008C422B">
              <w:rPr>
                <w:rFonts w:cs="Arial"/>
                <w:sz w:val="14"/>
                <w:szCs w:val="14"/>
              </w:rPr>
              <w:t>0</w:t>
            </w:r>
          </w:p>
        </w:tc>
        <w:tc>
          <w:tcPr>
            <w:tcW w:w="334" w:type="pct"/>
            <w:tcBorders>
              <w:top w:val="nil"/>
              <w:left w:val="nil"/>
              <w:bottom w:val="single" w:sz="4" w:space="0" w:color="auto"/>
              <w:right w:val="single" w:sz="4" w:space="0" w:color="auto"/>
            </w:tcBorders>
            <w:shd w:val="clear" w:color="000000" w:fill="F2F2F2"/>
            <w:noWrap/>
            <w:vAlign w:val="center"/>
            <w:hideMark/>
          </w:tcPr>
          <w:p w14:paraId="340F3257"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460B1310"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31E73663" w14:textId="77777777" w:rsidR="003632E2" w:rsidRPr="003632E2" w:rsidRDefault="003632E2" w:rsidP="003632E2">
            <w:pPr>
              <w:jc w:val="left"/>
              <w:rPr>
                <w:rFonts w:cs="Arial"/>
                <w:sz w:val="14"/>
                <w:szCs w:val="14"/>
              </w:rPr>
            </w:pPr>
            <w:r w:rsidRPr="003632E2">
              <w:rPr>
                <w:rFonts w:cs="Arial"/>
                <w:sz w:val="14"/>
                <w:szCs w:val="14"/>
              </w:rPr>
              <w:t>FONE_3</w:t>
            </w:r>
          </w:p>
        </w:tc>
        <w:tc>
          <w:tcPr>
            <w:tcW w:w="1449" w:type="pct"/>
            <w:tcBorders>
              <w:top w:val="nil"/>
              <w:left w:val="nil"/>
              <w:bottom w:val="single" w:sz="4" w:space="0" w:color="auto"/>
              <w:right w:val="single" w:sz="4" w:space="0" w:color="auto"/>
            </w:tcBorders>
            <w:shd w:val="clear" w:color="auto" w:fill="auto"/>
            <w:noWrap/>
            <w:vAlign w:val="center"/>
            <w:hideMark/>
          </w:tcPr>
          <w:p w14:paraId="0E1E4B2F"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16F9615A" w14:textId="77777777" w:rsidTr="008C422B">
        <w:trPr>
          <w:trHeight w:val="255"/>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4A223F71" w14:textId="77777777" w:rsidR="003632E2" w:rsidRPr="003632E2" w:rsidRDefault="003632E2" w:rsidP="008C422B">
            <w:pPr>
              <w:jc w:val="left"/>
              <w:rPr>
                <w:rFonts w:cs="Arial"/>
                <w:sz w:val="14"/>
                <w:szCs w:val="14"/>
              </w:rPr>
            </w:pPr>
            <w:r w:rsidRPr="003632E2">
              <w:rPr>
                <w:rFonts w:cs="Arial"/>
                <w:sz w:val="14"/>
                <w:szCs w:val="14"/>
              </w:rPr>
              <w:t>ORIG_ULTIMO_FONE</w:t>
            </w:r>
          </w:p>
        </w:tc>
        <w:tc>
          <w:tcPr>
            <w:tcW w:w="379" w:type="pct"/>
            <w:tcBorders>
              <w:top w:val="nil"/>
              <w:left w:val="nil"/>
              <w:bottom w:val="single" w:sz="4" w:space="0" w:color="auto"/>
              <w:right w:val="single" w:sz="4" w:space="0" w:color="auto"/>
            </w:tcBorders>
            <w:shd w:val="clear" w:color="000000" w:fill="F2F2F2"/>
            <w:noWrap/>
            <w:vAlign w:val="center"/>
            <w:hideMark/>
          </w:tcPr>
          <w:p w14:paraId="1EE8B987" w14:textId="6E154EFF" w:rsidR="003632E2" w:rsidRPr="003632E2" w:rsidRDefault="003632E2" w:rsidP="008C422B">
            <w:pPr>
              <w:jc w:val="center"/>
              <w:rPr>
                <w:rFonts w:cs="Arial"/>
                <w:sz w:val="14"/>
                <w:szCs w:val="14"/>
              </w:rPr>
            </w:pPr>
            <w:r w:rsidRPr="003632E2">
              <w:rPr>
                <w:rFonts w:cs="Arial"/>
                <w:sz w:val="14"/>
                <w:szCs w:val="14"/>
              </w:rPr>
              <w:t>varchar</w:t>
            </w:r>
          </w:p>
        </w:tc>
        <w:tc>
          <w:tcPr>
            <w:tcW w:w="440" w:type="pct"/>
            <w:tcBorders>
              <w:top w:val="nil"/>
              <w:left w:val="nil"/>
              <w:bottom w:val="single" w:sz="4" w:space="0" w:color="auto"/>
              <w:right w:val="single" w:sz="4" w:space="0" w:color="auto"/>
            </w:tcBorders>
            <w:shd w:val="clear" w:color="000000" w:fill="F2F2F2"/>
            <w:noWrap/>
            <w:vAlign w:val="center"/>
            <w:hideMark/>
          </w:tcPr>
          <w:p w14:paraId="612243F6" w14:textId="619C2C9C" w:rsidR="003632E2" w:rsidRPr="003632E2" w:rsidRDefault="003028E5" w:rsidP="008C422B">
            <w:pPr>
              <w:jc w:val="center"/>
              <w:rPr>
                <w:rFonts w:cs="Arial"/>
                <w:sz w:val="14"/>
                <w:szCs w:val="14"/>
              </w:rPr>
            </w:pPr>
            <w:r>
              <w:rPr>
                <w:rFonts w:cs="Arial"/>
                <w:sz w:val="14"/>
                <w:szCs w:val="14"/>
              </w:rPr>
              <w:t>50</w:t>
            </w:r>
            <w:r w:rsidR="008C422B">
              <w:rPr>
                <w:rFonts w:cs="Arial"/>
                <w:sz w:val="14"/>
                <w:szCs w:val="14"/>
              </w:rPr>
              <w:t>0</w:t>
            </w:r>
          </w:p>
        </w:tc>
        <w:tc>
          <w:tcPr>
            <w:tcW w:w="334" w:type="pct"/>
            <w:tcBorders>
              <w:top w:val="nil"/>
              <w:left w:val="nil"/>
              <w:bottom w:val="single" w:sz="4" w:space="0" w:color="auto"/>
              <w:right w:val="single" w:sz="4" w:space="0" w:color="auto"/>
            </w:tcBorders>
            <w:shd w:val="clear" w:color="000000" w:fill="F2F2F2"/>
            <w:noWrap/>
            <w:vAlign w:val="center"/>
            <w:hideMark/>
          </w:tcPr>
          <w:p w14:paraId="7A961EFD"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6C2FBBF4" w14:textId="77777777" w:rsidR="003632E2" w:rsidRPr="003632E2" w:rsidRDefault="003632E2" w:rsidP="008C422B">
            <w:pPr>
              <w:jc w:val="center"/>
              <w:rPr>
                <w:rFonts w:cs="Arial"/>
                <w:sz w:val="14"/>
                <w:szCs w:val="14"/>
              </w:rPr>
            </w:pPr>
            <w:r w:rsidRPr="003632E2">
              <w:rPr>
                <w:rFonts w:cs="Arial"/>
                <w:sz w:val="14"/>
                <w:szCs w:val="14"/>
              </w:rPr>
              <w:t>S</w:t>
            </w:r>
          </w:p>
        </w:tc>
        <w:tc>
          <w:tcPr>
            <w:tcW w:w="1284" w:type="pct"/>
            <w:tcBorders>
              <w:top w:val="nil"/>
              <w:left w:val="nil"/>
              <w:bottom w:val="single" w:sz="4" w:space="0" w:color="auto"/>
              <w:right w:val="single" w:sz="4" w:space="0" w:color="auto"/>
            </w:tcBorders>
            <w:shd w:val="clear" w:color="auto" w:fill="auto"/>
            <w:hideMark/>
          </w:tcPr>
          <w:p w14:paraId="7E4A7D24" w14:textId="77777777" w:rsidR="003632E2" w:rsidRPr="003632E2" w:rsidRDefault="003632E2" w:rsidP="003632E2">
            <w:pPr>
              <w:jc w:val="left"/>
              <w:rPr>
                <w:rFonts w:cs="Arial"/>
                <w:sz w:val="14"/>
                <w:szCs w:val="14"/>
              </w:rPr>
            </w:pPr>
            <w:r w:rsidRPr="003632E2">
              <w:rPr>
                <w:rFonts w:cs="Arial"/>
                <w:sz w:val="14"/>
                <w:szCs w:val="14"/>
              </w:rPr>
              <w:t>ULTIMO_FONE</w:t>
            </w:r>
          </w:p>
        </w:tc>
        <w:tc>
          <w:tcPr>
            <w:tcW w:w="1449" w:type="pct"/>
            <w:tcBorders>
              <w:top w:val="nil"/>
              <w:left w:val="nil"/>
              <w:bottom w:val="single" w:sz="4" w:space="0" w:color="auto"/>
              <w:right w:val="single" w:sz="4" w:space="0" w:color="auto"/>
            </w:tcBorders>
            <w:shd w:val="clear" w:color="auto" w:fill="auto"/>
            <w:noWrap/>
            <w:vAlign w:val="center"/>
            <w:hideMark/>
          </w:tcPr>
          <w:p w14:paraId="0AAFD7E0" w14:textId="77777777" w:rsidR="003632E2" w:rsidRPr="003632E2" w:rsidRDefault="003632E2" w:rsidP="003632E2">
            <w:pPr>
              <w:rPr>
                <w:rFonts w:cs="Arial"/>
                <w:sz w:val="14"/>
                <w:szCs w:val="14"/>
              </w:rPr>
            </w:pPr>
            <w:r w:rsidRPr="003632E2">
              <w:rPr>
                <w:rFonts w:cs="Arial"/>
                <w:sz w:val="14"/>
                <w:szCs w:val="14"/>
              </w:rPr>
              <w:t>Conteúdo original</w:t>
            </w:r>
          </w:p>
        </w:tc>
      </w:tr>
      <w:tr w:rsidR="003632E2" w:rsidRPr="003632E2" w14:paraId="32323364" w14:textId="77777777" w:rsidTr="008C422B">
        <w:trPr>
          <w:trHeight w:val="360"/>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78187D47" w14:textId="77777777" w:rsidR="003632E2" w:rsidRPr="003632E2" w:rsidRDefault="003632E2" w:rsidP="008C422B">
            <w:pPr>
              <w:jc w:val="left"/>
              <w:rPr>
                <w:rFonts w:cs="Arial"/>
                <w:sz w:val="14"/>
                <w:szCs w:val="14"/>
              </w:rPr>
            </w:pPr>
            <w:r w:rsidRPr="003632E2">
              <w:rPr>
                <w:rFonts w:cs="Arial"/>
                <w:sz w:val="14"/>
                <w:szCs w:val="14"/>
              </w:rPr>
              <w:t>CONTADOR</w:t>
            </w:r>
          </w:p>
        </w:tc>
        <w:tc>
          <w:tcPr>
            <w:tcW w:w="379" w:type="pct"/>
            <w:tcBorders>
              <w:top w:val="nil"/>
              <w:left w:val="nil"/>
              <w:bottom w:val="single" w:sz="4" w:space="0" w:color="auto"/>
              <w:right w:val="single" w:sz="4" w:space="0" w:color="auto"/>
            </w:tcBorders>
            <w:shd w:val="clear" w:color="000000" w:fill="F2F2F2"/>
            <w:noWrap/>
            <w:vAlign w:val="center"/>
            <w:hideMark/>
          </w:tcPr>
          <w:p w14:paraId="5E8B06DA" w14:textId="77777777" w:rsidR="003632E2" w:rsidRPr="003632E2" w:rsidRDefault="003632E2" w:rsidP="008C422B">
            <w:pPr>
              <w:jc w:val="center"/>
              <w:rPr>
                <w:rFonts w:cs="Arial"/>
                <w:sz w:val="14"/>
                <w:szCs w:val="14"/>
              </w:rPr>
            </w:pPr>
            <w:r w:rsidRPr="003632E2">
              <w:rPr>
                <w:rFonts w:cs="Arial"/>
                <w:sz w:val="14"/>
                <w:szCs w:val="14"/>
              </w:rPr>
              <w:t>Number</w:t>
            </w:r>
          </w:p>
        </w:tc>
        <w:tc>
          <w:tcPr>
            <w:tcW w:w="440" w:type="pct"/>
            <w:tcBorders>
              <w:top w:val="nil"/>
              <w:left w:val="nil"/>
              <w:bottom w:val="single" w:sz="4" w:space="0" w:color="auto"/>
              <w:right w:val="single" w:sz="4" w:space="0" w:color="auto"/>
            </w:tcBorders>
            <w:shd w:val="clear" w:color="000000" w:fill="F2F2F2"/>
            <w:noWrap/>
            <w:vAlign w:val="center"/>
            <w:hideMark/>
          </w:tcPr>
          <w:p w14:paraId="1692AEFE" w14:textId="42848ABE" w:rsidR="003632E2" w:rsidRPr="003632E2" w:rsidRDefault="003632E2" w:rsidP="008C422B">
            <w:pPr>
              <w:jc w:val="center"/>
              <w:rPr>
                <w:rFonts w:cs="Arial"/>
                <w:sz w:val="14"/>
                <w:szCs w:val="14"/>
              </w:rPr>
            </w:pPr>
            <w:r w:rsidRPr="003632E2">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144FF8EE" w14:textId="71CB6978"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B0D6DD8" w14:textId="239A279E" w:rsidR="003632E2" w:rsidRPr="003632E2" w:rsidRDefault="003632E2" w:rsidP="008C422B">
            <w:pPr>
              <w:jc w:val="center"/>
              <w:rPr>
                <w:rFonts w:cs="Arial"/>
                <w:sz w:val="14"/>
                <w:szCs w:val="14"/>
              </w:rPr>
            </w:pPr>
            <w:r w:rsidRPr="003632E2">
              <w:rPr>
                <w:rFonts w:cs="Arial"/>
                <w:sz w:val="14"/>
                <w:szCs w:val="14"/>
              </w:rPr>
              <w:t>N</w:t>
            </w:r>
          </w:p>
        </w:tc>
        <w:tc>
          <w:tcPr>
            <w:tcW w:w="1284" w:type="pct"/>
            <w:tcBorders>
              <w:top w:val="nil"/>
              <w:left w:val="nil"/>
              <w:bottom w:val="single" w:sz="4" w:space="0" w:color="auto"/>
              <w:right w:val="single" w:sz="4" w:space="0" w:color="auto"/>
            </w:tcBorders>
            <w:shd w:val="clear" w:color="auto" w:fill="auto"/>
            <w:hideMark/>
          </w:tcPr>
          <w:p w14:paraId="2D3BD7D4" w14:textId="77777777" w:rsidR="003632E2" w:rsidRPr="003632E2" w:rsidRDefault="003632E2" w:rsidP="003632E2">
            <w:pPr>
              <w:jc w:val="left"/>
              <w:rPr>
                <w:rFonts w:cs="Arial"/>
                <w:sz w:val="14"/>
                <w:szCs w:val="14"/>
              </w:rPr>
            </w:pPr>
            <w:r w:rsidRPr="003632E2">
              <w:rPr>
                <w:rFonts w:cs="Arial"/>
                <w:sz w:val="14"/>
                <w:szCs w:val="14"/>
              </w:rPr>
              <w:t>contador</w:t>
            </w:r>
          </w:p>
        </w:tc>
        <w:tc>
          <w:tcPr>
            <w:tcW w:w="1449" w:type="pct"/>
            <w:tcBorders>
              <w:top w:val="nil"/>
              <w:left w:val="nil"/>
              <w:bottom w:val="single" w:sz="4" w:space="0" w:color="auto"/>
              <w:right w:val="single" w:sz="4" w:space="0" w:color="auto"/>
            </w:tcBorders>
            <w:shd w:val="clear" w:color="auto" w:fill="auto"/>
            <w:noWrap/>
            <w:vAlign w:val="center"/>
            <w:hideMark/>
          </w:tcPr>
          <w:p w14:paraId="6BD3AA1E" w14:textId="77777777" w:rsidR="003632E2" w:rsidRPr="003632E2" w:rsidRDefault="003632E2" w:rsidP="003632E2">
            <w:pPr>
              <w:rPr>
                <w:rFonts w:cs="Arial"/>
                <w:sz w:val="14"/>
                <w:szCs w:val="14"/>
              </w:rPr>
            </w:pPr>
            <w:r w:rsidRPr="003632E2">
              <w:rPr>
                <w:rFonts w:cs="Arial"/>
                <w:sz w:val="14"/>
                <w:szCs w:val="14"/>
              </w:rPr>
              <w:t>Vezes em que o registro é repetido no sistema, considerando sua chave</w:t>
            </w:r>
          </w:p>
        </w:tc>
      </w:tr>
      <w:tr w:rsidR="008C422B" w:rsidRPr="003632E2" w14:paraId="2DB8CEDB" w14:textId="77777777" w:rsidTr="008C422B">
        <w:trPr>
          <w:trHeight w:val="270"/>
        </w:trPr>
        <w:tc>
          <w:tcPr>
            <w:tcW w:w="838" w:type="pct"/>
            <w:tcBorders>
              <w:top w:val="nil"/>
              <w:left w:val="single" w:sz="4" w:space="0" w:color="auto"/>
              <w:bottom w:val="single" w:sz="4" w:space="0" w:color="auto"/>
              <w:right w:val="single" w:sz="4" w:space="0" w:color="auto"/>
            </w:tcBorders>
            <w:shd w:val="clear" w:color="000000" w:fill="F2F2F2"/>
            <w:noWrap/>
            <w:vAlign w:val="center"/>
          </w:tcPr>
          <w:p w14:paraId="4FFB617A" w14:textId="25E462AE" w:rsidR="008C422B" w:rsidRPr="003632E2" w:rsidRDefault="008C422B" w:rsidP="008C422B">
            <w:pPr>
              <w:jc w:val="left"/>
              <w:rPr>
                <w:rFonts w:cs="Arial"/>
                <w:sz w:val="14"/>
                <w:szCs w:val="14"/>
              </w:rPr>
            </w:pPr>
            <w:r>
              <w:rPr>
                <w:rFonts w:cs="Arial"/>
                <w:sz w:val="14"/>
                <w:szCs w:val="14"/>
              </w:rPr>
              <w:t>ID_FAILED_EVENTS</w:t>
            </w:r>
          </w:p>
        </w:tc>
        <w:tc>
          <w:tcPr>
            <w:tcW w:w="379" w:type="pct"/>
            <w:tcBorders>
              <w:top w:val="nil"/>
              <w:left w:val="nil"/>
              <w:bottom w:val="single" w:sz="4" w:space="0" w:color="auto"/>
              <w:right w:val="single" w:sz="4" w:space="0" w:color="auto"/>
            </w:tcBorders>
            <w:shd w:val="clear" w:color="000000" w:fill="F2F2F2"/>
            <w:noWrap/>
            <w:vAlign w:val="center"/>
          </w:tcPr>
          <w:p w14:paraId="79D768F9" w14:textId="45AA6CC0" w:rsidR="008C422B" w:rsidRPr="003632E2" w:rsidRDefault="008C422B" w:rsidP="008C422B">
            <w:pPr>
              <w:jc w:val="center"/>
              <w:rPr>
                <w:rFonts w:cs="Arial"/>
                <w:sz w:val="14"/>
                <w:szCs w:val="14"/>
              </w:rPr>
            </w:pPr>
            <w:r>
              <w:rPr>
                <w:rFonts w:cs="Arial"/>
                <w:sz w:val="14"/>
                <w:szCs w:val="14"/>
              </w:rPr>
              <w:t>Number</w:t>
            </w:r>
          </w:p>
        </w:tc>
        <w:tc>
          <w:tcPr>
            <w:tcW w:w="440" w:type="pct"/>
            <w:tcBorders>
              <w:top w:val="nil"/>
              <w:left w:val="nil"/>
              <w:bottom w:val="single" w:sz="4" w:space="0" w:color="auto"/>
              <w:right w:val="single" w:sz="4" w:space="0" w:color="auto"/>
            </w:tcBorders>
            <w:shd w:val="clear" w:color="000000" w:fill="F2F2F2"/>
            <w:noWrap/>
            <w:vAlign w:val="center"/>
          </w:tcPr>
          <w:p w14:paraId="57E308A0" w14:textId="361ADCCA" w:rsidR="008C422B" w:rsidRPr="003632E2" w:rsidRDefault="008C422B" w:rsidP="008C422B">
            <w:pPr>
              <w:jc w:val="center"/>
              <w:rPr>
                <w:rFonts w:cs="Arial"/>
                <w:sz w:val="14"/>
                <w:szCs w:val="14"/>
              </w:rPr>
            </w:pPr>
            <w:r>
              <w:rPr>
                <w:rFonts w:cs="Arial"/>
                <w:sz w:val="14"/>
                <w:szCs w:val="14"/>
              </w:rPr>
              <w:t>18</w:t>
            </w:r>
          </w:p>
        </w:tc>
        <w:tc>
          <w:tcPr>
            <w:tcW w:w="334" w:type="pct"/>
            <w:tcBorders>
              <w:top w:val="nil"/>
              <w:left w:val="nil"/>
              <w:bottom w:val="single" w:sz="4" w:space="0" w:color="auto"/>
              <w:right w:val="single" w:sz="4" w:space="0" w:color="auto"/>
            </w:tcBorders>
            <w:shd w:val="clear" w:color="000000" w:fill="F2F2F2"/>
            <w:noWrap/>
            <w:vAlign w:val="center"/>
          </w:tcPr>
          <w:p w14:paraId="3BCEB8D1" w14:textId="3F94FF75" w:rsidR="008C422B" w:rsidRPr="003632E2" w:rsidRDefault="008C422B" w:rsidP="008C422B">
            <w:pPr>
              <w:jc w:val="center"/>
              <w:rPr>
                <w:rFonts w:cs="Arial"/>
                <w:sz w:val="14"/>
                <w:szCs w:val="14"/>
              </w:rPr>
            </w:pPr>
            <w:r>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tcPr>
          <w:p w14:paraId="049509D7" w14:textId="52190FAF" w:rsidR="008C422B" w:rsidRPr="003632E2" w:rsidRDefault="008C422B" w:rsidP="008C422B">
            <w:pPr>
              <w:jc w:val="center"/>
              <w:rPr>
                <w:rFonts w:cs="Arial"/>
                <w:sz w:val="14"/>
                <w:szCs w:val="14"/>
              </w:rPr>
            </w:pPr>
            <w:r>
              <w:rPr>
                <w:rFonts w:cs="Arial"/>
                <w:sz w:val="14"/>
                <w:szCs w:val="14"/>
              </w:rPr>
              <w:t>S</w:t>
            </w:r>
          </w:p>
        </w:tc>
        <w:tc>
          <w:tcPr>
            <w:tcW w:w="1284" w:type="pct"/>
            <w:tcBorders>
              <w:top w:val="nil"/>
              <w:left w:val="nil"/>
              <w:bottom w:val="single" w:sz="4" w:space="0" w:color="auto"/>
              <w:right w:val="single" w:sz="4" w:space="0" w:color="auto"/>
            </w:tcBorders>
            <w:shd w:val="clear" w:color="auto" w:fill="auto"/>
          </w:tcPr>
          <w:p w14:paraId="64A71D66" w14:textId="77777777" w:rsidR="008C422B" w:rsidRPr="003632E2" w:rsidRDefault="008C422B" w:rsidP="003632E2">
            <w:pPr>
              <w:jc w:val="left"/>
              <w:rPr>
                <w:rFonts w:cs="Arial"/>
                <w:sz w:val="14"/>
                <w:szCs w:val="14"/>
              </w:rPr>
            </w:pPr>
          </w:p>
        </w:tc>
        <w:tc>
          <w:tcPr>
            <w:tcW w:w="1449" w:type="pct"/>
            <w:tcBorders>
              <w:top w:val="nil"/>
              <w:left w:val="nil"/>
              <w:bottom w:val="single" w:sz="4" w:space="0" w:color="auto"/>
              <w:right w:val="single" w:sz="4" w:space="0" w:color="auto"/>
            </w:tcBorders>
            <w:shd w:val="clear" w:color="auto" w:fill="auto"/>
          </w:tcPr>
          <w:p w14:paraId="7A1FB6E8" w14:textId="77777777" w:rsidR="008C422B" w:rsidRPr="003632E2" w:rsidRDefault="008C422B" w:rsidP="003632E2">
            <w:pPr>
              <w:jc w:val="left"/>
              <w:rPr>
                <w:rFonts w:cs="Arial"/>
                <w:sz w:val="14"/>
                <w:szCs w:val="14"/>
              </w:rPr>
            </w:pPr>
          </w:p>
        </w:tc>
      </w:tr>
      <w:tr w:rsidR="003632E2" w:rsidRPr="003632E2" w14:paraId="443560D9" w14:textId="77777777" w:rsidTr="008C422B">
        <w:trPr>
          <w:trHeight w:val="270"/>
        </w:trPr>
        <w:tc>
          <w:tcPr>
            <w:tcW w:w="838" w:type="pct"/>
            <w:tcBorders>
              <w:top w:val="nil"/>
              <w:left w:val="single" w:sz="4" w:space="0" w:color="auto"/>
              <w:bottom w:val="single" w:sz="4" w:space="0" w:color="auto"/>
              <w:right w:val="single" w:sz="4" w:space="0" w:color="auto"/>
            </w:tcBorders>
            <w:shd w:val="clear" w:color="000000" w:fill="F2F2F2"/>
            <w:noWrap/>
            <w:vAlign w:val="center"/>
            <w:hideMark/>
          </w:tcPr>
          <w:p w14:paraId="4AEA4BC9" w14:textId="77777777" w:rsidR="003632E2" w:rsidRPr="003632E2" w:rsidRDefault="003632E2" w:rsidP="008C422B">
            <w:pPr>
              <w:jc w:val="left"/>
              <w:rPr>
                <w:rFonts w:cs="Arial"/>
                <w:sz w:val="14"/>
                <w:szCs w:val="14"/>
              </w:rPr>
            </w:pPr>
            <w:r w:rsidRPr="003632E2">
              <w:rPr>
                <w:rFonts w:cs="Arial"/>
                <w:sz w:val="14"/>
                <w:szCs w:val="14"/>
              </w:rPr>
              <w:t>INPUT_ID</w:t>
            </w:r>
          </w:p>
        </w:tc>
        <w:tc>
          <w:tcPr>
            <w:tcW w:w="379" w:type="pct"/>
            <w:tcBorders>
              <w:top w:val="nil"/>
              <w:left w:val="nil"/>
              <w:bottom w:val="single" w:sz="4" w:space="0" w:color="auto"/>
              <w:right w:val="single" w:sz="4" w:space="0" w:color="auto"/>
            </w:tcBorders>
            <w:shd w:val="clear" w:color="000000" w:fill="F2F2F2"/>
            <w:noWrap/>
            <w:vAlign w:val="center"/>
            <w:hideMark/>
          </w:tcPr>
          <w:p w14:paraId="196A2A4D" w14:textId="77777777" w:rsidR="003632E2" w:rsidRPr="003632E2" w:rsidRDefault="003632E2" w:rsidP="008C422B">
            <w:pPr>
              <w:jc w:val="center"/>
              <w:rPr>
                <w:rFonts w:cs="Arial"/>
                <w:sz w:val="14"/>
                <w:szCs w:val="14"/>
              </w:rPr>
            </w:pPr>
            <w:r w:rsidRPr="003632E2">
              <w:rPr>
                <w:rFonts w:cs="Arial"/>
                <w:sz w:val="14"/>
                <w:szCs w:val="14"/>
              </w:rPr>
              <w:t>Number</w:t>
            </w:r>
          </w:p>
        </w:tc>
        <w:tc>
          <w:tcPr>
            <w:tcW w:w="440" w:type="pct"/>
            <w:tcBorders>
              <w:top w:val="nil"/>
              <w:left w:val="nil"/>
              <w:bottom w:val="single" w:sz="4" w:space="0" w:color="auto"/>
              <w:right w:val="single" w:sz="4" w:space="0" w:color="auto"/>
            </w:tcBorders>
            <w:shd w:val="clear" w:color="000000" w:fill="F2F2F2"/>
            <w:noWrap/>
            <w:vAlign w:val="center"/>
            <w:hideMark/>
          </w:tcPr>
          <w:p w14:paraId="18E57C01" w14:textId="77777777" w:rsidR="003632E2" w:rsidRPr="003632E2" w:rsidRDefault="003632E2" w:rsidP="008C422B">
            <w:pPr>
              <w:jc w:val="center"/>
              <w:rPr>
                <w:rFonts w:cs="Arial"/>
                <w:sz w:val="14"/>
                <w:szCs w:val="14"/>
              </w:rPr>
            </w:pPr>
            <w:r w:rsidRPr="003632E2">
              <w:rPr>
                <w:rFonts w:cs="Arial"/>
                <w:sz w:val="14"/>
                <w:szCs w:val="14"/>
              </w:rPr>
              <w:t>20</w:t>
            </w:r>
          </w:p>
        </w:tc>
        <w:tc>
          <w:tcPr>
            <w:tcW w:w="334" w:type="pct"/>
            <w:tcBorders>
              <w:top w:val="nil"/>
              <w:left w:val="nil"/>
              <w:bottom w:val="single" w:sz="4" w:space="0" w:color="auto"/>
              <w:right w:val="single" w:sz="4" w:space="0" w:color="auto"/>
            </w:tcBorders>
            <w:shd w:val="clear" w:color="000000" w:fill="F2F2F2"/>
            <w:noWrap/>
            <w:vAlign w:val="center"/>
            <w:hideMark/>
          </w:tcPr>
          <w:p w14:paraId="36D2F666" w14:textId="77777777" w:rsidR="003632E2" w:rsidRPr="003632E2" w:rsidRDefault="003632E2" w:rsidP="008C422B">
            <w:pPr>
              <w:jc w:val="center"/>
              <w:rPr>
                <w:rFonts w:cs="Arial"/>
                <w:sz w:val="14"/>
                <w:szCs w:val="14"/>
              </w:rPr>
            </w:pPr>
            <w:r w:rsidRPr="003632E2">
              <w:rPr>
                <w:rFonts w:cs="Arial"/>
                <w:sz w:val="14"/>
                <w:szCs w:val="14"/>
              </w:rPr>
              <w:t>N</w:t>
            </w:r>
          </w:p>
        </w:tc>
        <w:tc>
          <w:tcPr>
            <w:tcW w:w="276" w:type="pct"/>
            <w:tcBorders>
              <w:top w:val="nil"/>
              <w:left w:val="nil"/>
              <w:bottom w:val="single" w:sz="4" w:space="0" w:color="auto"/>
              <w:right w:val="single" w:sz="4" w:space="0" w:color="auto"/>
            </w:tcBorders>
            <w:shd w:val="clear" w:color="000000" w:fill="F2F2F2"/>
            <w:noWrap/>
            <w:vAlign w:val="center"/>
            <w:hideMark/>
          </w:tcPr>
          <w:p w14:paraId="56437E32" w14:textId="77777777" w:rsidR="003632E2" w:rsidRPr="003632E2" w:rsidRDefault="003632E2" w:rsidP="008C422B">
            <w:pPr>
              <w:jc w:val="center"/>
              <w:rPr>
                <w:rFonts w:cs="Arial"/>
                <w:sz w:val="14"/>
                <w:szCs w:val="14"/>
              </w:rPr>
            </w:pPr>
            <w:r w:rsidRPr="003632E2">
              <w:rPr>
                <w:rFonts w:cs="Arial"/>
                <w:sz w:val="14"/>
                <w:szCs w:val="14"/>
              </w:rPr>
              <w:t>N</w:t>
            </w:r>
          </w:p>
        </w:tc>
        <w:tc>
          <w:tcPr>
            <w:tcW w:w="1284" w:type="pct"/>
            <w:tcBorders>
              <w:top w:val="nil"/>
              <w:left w:val="nil"/>
              <w:bottom w:val="single" w:sz="4" w:space="0" w:color="auto"/>
              <w:right w:val="single" w:sz="4" w:space="0" w:color="auto"/>
            </w:tcBorders>
            <w:shd w:val="clear" w:color="auto" w:fill="auto"/>
            <w:hideMark/>
          </w:tcPr>
          <w:p w14:paraId="764D2784" w14:textId="77777777" w:rsidR="003632E2" w:rsidRPr="003632E2" w:rsidRDefault="003632E2" w:rsidP="003632E2">
            <w:pPr>
              <w:jc w:val="left"/>
              <w:rPr>
                <w:rFonts w:cs="Arial"/>
                <w:sz w:val="14"/>
                <w:szCs w:val="14"/>
              </w:rPr>
            </w:pPr>
            <w:r w:rsidRPr="003632E2">
              <w:rPr>
                <w:rFonts w:cs="Arial"/>
                <w:sz w:val="14"/>
                <w:szCs w:val="14"/>
              </w:rPr>
              <w:t>contador</w:t>
            </w:r>
          </w:p>
        </w:tc>
        <w:tc>
          <w:tcPr>
            <w:tcW w:w="1449" w:type="pct"/>
            <w:tcBorders>
              <w:top w:val="nil"/>
              <w:left w:val="nil"/>
              <w:bottom w:val="single" w:sz="4" w:space="0" w:color="auto"/>
              <w:right w:val="single" w:sz="4" w:space="0" w:color="auto"/>
            </w:tcBorders>
            <w:shd w:val="clear" w:color="auto" w:fill="auto"/>
            <w:hideMark/>
          </w:tcPr>
          <w:p w14:paraId="08F1ED9D" w14:textId="77777777" w:rsidR="003632E2" w:rsidRPr="003632E2" w:rsidRDefault="003632E2" w:rsidP="003632E2">
            <w:pPr>
              <w:jc w:val="left"/>
              <w:rPr>
                <w:rFonts w:cs="Arial"/>
                <w:sz w:val="14"/>
                <w:szCs w:val="14"/>
              </w:rPr>
            </w:pPr>
            <w:r w:rsidRPr="003632E2">
              <w:rPr>
                <w:rFonts w:cs="Arial"/>
                <w:sz w:val="14"/>
                <w:szCs w:val="14"/>
              </w:rPr>
              <w:t>Identificação RAID do arquivo que contém o registro</w:t>
            </w:r>
          </w:p>
        </w:tc>
      </w:tr>
    </w:tbl>
    <w:p w14:paraId="186B2C48" w14:textId="77777777" w:rsidR="009D1EEF" w:rsidRDefault="009D1EEF" w:rsidP="009D1EEF">
      <w:pPr>
        <w:rPr>
          <w:rFonts w:cs="Arial"/>
        </w:rPr>
      </w:pPr>
    </w:p>
    <w:p w14:paraId="367E8425" w14:textId="77777777" w:rsidR="00B95DE1" w:rsidRPr="00153785" w:rsidRDefault="00B95DE1" w:rsidP="009D1EEF">
      <w:pPr>
        <w:rPr>
          <w:rFonts w:cs="Arial"/>
        </w:rPr>
      </w:pPr>
    </w:p>
    <w:p w14:paraId="11C4840F" w14:textId="7AC49C15" w:rsidR="006F00B5" w:rsidRDefault="006F00B5" w:rsidP="000A0C31">
      <w:pPr>
        <w:pStyle w:val="Heading3"/>
      </w:pPr>
      <w:bookmarkStart w:id="42" w:name="_Toc499303905"/>
      <w:r w:rsidRPr="006F00B5">
        <w:lastRenderedPageBreak/>
        <w:t xml:space="preserve">Tratamentos </w:t>
      </w:r>
      <w:r w:rsidR="00176AD8">
        <w:t>G</w:t>
      </w:r>
      <w:r>
        <w:t xml:space="preserve">enéricos </w:t>
      </w:r>
      <w:r w:rsidR="00176AD8">
        <w:t>Pa</w:t>
      </w:r>
      <w:r>
        <w:t xml:space="preserve">ra </w:t>
      </w:r>
      <w:r w:rsidR="00DF14CD">
        <w:t>Carregamento</w:t>
      </w:r>
      <w:bookmarkEnd w:id="42"/>
    </w:p>
    <w:p w14:paraId="38DB7572" w14:textId="77777777" w:rsidR="006D2C36" w:rsidRDefault="006D2C36" w:rsidP="00C01C97">
      <w:pPr>
        <w:rPr>
          <w:lang w:eastAsia="en-US"/>
        </w:rPr>
      </w:pPr>
    </w:p>
    <w:p w14:paraId="3CF599FC" w14:textId="3CC65694" w:rsidR="009E2EB1" w:rsidRDefault="00B145BC" w:rsidP="00C01C97">
      <w:pPr>
        <w:rPr>
          <w:lang w:eastAsia="en-US"/>
        </w:rPr>
      </w:pPr>
      <w:r w:rsidRPr="00B145BC">
        <w:rPr>
          <w:lang w:eastAsia="en-US"/>
        </w:rPr>
        <w:t>As regras de normalização aqui descritas serão aplicadas nos processos de</w:t>
      </w:r>
      <w:r w:rsidR="009E2EB1" w:rsidRPr="00B145BC">
        <w:rPr>
          <w:lang w:eastAsia="en-US"/>
        </w:rPr>
        <w:t xml:space="preserve"> carga.</w:t>
      </w:r>
    </w:p>
    <w:p w14:paraId="2EA0626C" w14:textId="77777777" w:rsidR="00B95DE1" w:rsidRDefault="00B95DE1" w:rsidP="00C01C97">
      <w:pPr>
        <w:rPr>
          <w:lang w:eastAsia="en-US"/>
        </w:rPr>
      </w:pPr>
    </w:p>
    <w:p w14:paraId="635E9BA0" w14:textId="268D4EEB" w:rsidR="00E61F99" w:rsidRDefault="00E61F99" w:rsidP="00D226EA">
      <w:pPr>
        <w:pStyle w:val="Heading4"/>
      </w:pPr>
      <w:bookmarkStart w:id="43" w:name="_Normalizações_de_Registros"/>
      <w:bookmarkStart w:id="44" w:name="_Toc499303906"/>
      <w:bookmarkEnd w:id="43"/>
      <w:r>
        <w:t>Normalizações de Registros</w:t>
      </w:r>
      <w:bookmarkEnd w:id="44"/>
    </w:p>
    <w:p w14:paraId="4E7070A1" w14:textId="77777777" w:rsidR="00FC037B" w:rsidRPr="00A00AB5" w:rsidRDefault="00FC037B" w:rsidP="00A00AB5">
      <w:pPr>
        <w:jc w:val="center"/>
        <w:rPr>
          <w:b/>
          <w:lang w:val="en-US" w:eastAsia="en-US"/>
        </w:rPr>
      </w:pPr>
    </w:p>
    <w:tbl>
      <w:tblPr>
        <w:tblW w:w="4933" w:type="pct"/>
        <w:tblLayout w:type="fixed"/>
        <w:tblCellMar>
          <w:left w:w="70" w:type="dxa"/>
          <w:right w:w="70" w:type="dxa"/>
        </w:tblCellMar>
        <w:tblLook w:val="04A0" w:firstRow="1" w:lastRow="0" w:firstColumn="1" w:lastColumn="0" w:noHBand="0" w:noVBand="1"/>
      </w:tblPr>
      <w:tblGrid>
        <w:gridCol w:w="1232"/>
        <w:gridCol w:w="3261"/>
        <w:gridCol w:w="1251"/>
        <w:gridCol w:w="2470"/>
        <w:gridCol w:w="1845"/>
      </w:tblGrid>
      <w:tr w:rsidR="00A00AB5" w:rsidRPr="00A00AB5" w14:paraId="73E7D971" w14:textId="77777777" w:rsidTr="00A00AB5">
        <w:trPr>
          <w:trHeight w:val="300"/>
        </w:trPr>
        <w:tc>
          <w:tcPr>
            <w:tcW w:w="612" w:type="pct"/>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9CFBC29" w14:textId="07C4592B" w:rsidR="00382BAA" w:rsidRPr="00A00AB5" w:rsidRDefault="00382BAA" w:rsidP="0008224B">
            <w:pPr>
              <w:jc w:val="center"/>
              <w:rPr>
                <w:rFonts w:ascii="Calibri" w:hAnsi="Calibri" w:cs="Calibri"/>
                <w:b/>
                <w:color w:val="000000"/>
                <w:sz w:val="22"/>
                <w:szCs w:val="22"/>
              </w:rPr>
            </w:pPr>
            <w:r w:rsidRPr="00A00AB5">
              <w:rPr>
                <w:rFonts w:ascii="Calibri" w:hAnsi="Calibri" w:cs="Calibri"/>
                <w:b/>
                <w:color w:val="000000"/>
                <w:sz w:val="22"/>
                <w:szCs w:val="22"/>
              </w:rPr>
              <w:t>E</w:t>
            </w:r>
            <w:r w:rsidR="0008224B">
              <w:rPr>
                <w:rFonts w:ascii="Calibri" w:hAnsi="Calibri" w:cs="Calibri"/>
                <w:b/>
                <w:color w:val="000000"/>
                <w:sz w:val="22"/>
                <w:szCs w:val="22"/>
              </w:rPr>
              <w:t>ntidade</w:t>
            </w:r>
          </w:p>
        </w:tc>
        <w:tc>
          <w:tcPr>
            <w:tcW w:w="1621" w:type="pct"/>
            <w:tcBorders>
              <w:top w:val="single" w:sz="4" w:space="0" w:color="auto"/>
              <w:left w:val="nil"/>
              <w:bottom w:val="single" w:sz="4" w:space="0" w:color="auto"/>
              <w:right w:val="single" w:sz="4" w:space="0" w:color="auto"/>
            </w:tcBorders>
            <w:shd w:val="clear" w:color="000000" w:fill="808080"/>
            <w:noWrap/>
            <w:vAlign w:val="center"/>
            <w:hideMark/>
          </w:tcPr>
          <w:p w14:paraId="31725992" w14:textId="426513DD" w:rsidR="00382BAA" w:rsidRPr="00A00AB5" w:rsidRDefault="0008224B" w:rsidP="00A00AB5">
            <w:pPr>
              <w:jc w:val="center"/>
              <w:rPr>
                <w:rFonts w:ascii="Calibri" w:hAnsi="Calibri" w:cs="Calibri"/>
                <w:b/>
                <w:color w:val="000000"/>
                <w:sz w:val="22"/>
                <w:szCs w:val="22"/>
              </w:rPr>
            </w:pPr>
            <w:r>
              <w:rPr>
                <w:rFonts w:ascii="Calibri" w:hAnsi="Calibri" w:cs="Calibri"/>
                <w:b/>
                <w:color w:val="000000"/>
                <w:sz w:val="22"/>
                <w:szCs w:val="22"/>
              </w:rPr>
              <w:t>Normalização</w:t>
            </w:r>
          </w:p>
        </w:tc>
        <w:tc>
          <w:tcPr>
            <w:tcW w:w="622" w:type="pct"/>
            <w:tcBorders>
              <w:top w:val="single" w:sz="4" w:space="0" w:color="auto"/>
              <w:left w:val="nil"/>
              <w:bottom w:val="single" w:sz="4" w:space="0" w:color="auto"/>
              <w:right w:val="single" w:sz="4" w:space="0" w:color="auto"/>
            </w:tcBorders>
            <w:shd w:val="clear" w:color="000000" w:fill="808080"/>
            <w:noWrap/>
            <w:vAlign w:val="center"/>
            <w:hideMark/>
          </w:tcPr>
          <w:p w14:paraId="0AE30671" w14:textId="3A11AAA5" w:rsidR="00382BAA" w:rsidRPr="00A00AB5" w:rsidRDefault="0008224B" w:rsidP="00A00AB5">
            <w:pPr>
              <w:jc w:val="center"/>
              <w:rPr>
                <w:rFonts w:ascii="Calibri" w:hAnsi="Calibri" w:cs="Calibri"/>
                <w:b/>
                <w:color w:val="000000"/>
                <w:sz w:val="22"/>
                <w:szCs w:val="22"/>
              </w:rPr>
            </w:pPr>
            <w:r>
              <w:rPr>
                <w:rFonts w:ascii="Calibri" w:hAnsi="Calibri" w:cs="Calibri"/>
                <w:b/>
                <w:color w:val="000000"/>
                <w:sz w:val="22"/>
                <w:szCs w:val="22"/>
              </w:rPr>
              <w:t>Tamanho</w:t>
            </w:r>
          </w:p>
        </w:tc>
        <w:tc>
          <w:tcPr>
            <w:tcW w:w="1228" w:type="pct"/>
            <w:tcBorders>
              <w:top w:val="single" w:sz="4" w:space="0" w:color="auto"/>
              <w:left w:val="nil"/>
              <w:bottom w:val="single" w:sz="4" w:space="0" w:color="auto"/>
              <w:right w:val="single" w:sz="4" w:space="0" w:color="auto"/>
            </w:tcBorders>
            <w:shd w:val="clear" w:color="000000" w:fill="808080"/>
            <w:noWrap/>
            <w:vAlign w:val="center"/>
            <w:hideMark/>
          </w:tcPr>
          <w:p w14:paraId="427ACCB5" w14:textId="019C8702" w:rsidR="00382BAA" w:rsidRPr="00A00AB5" w:rsidRDefault="0008224B" w:rsidP="00A00AB5">
            <w:pPr>
              <w:jc w:val="center"/>
              <w:rPr>
                <w:rFonts w:ascii="Calibri" w:hAnsi="Calibri" w:cs="Calibri"/>
                <w:b/>
                <w:color w:val="000000"/>
                <w:sz w:val="22"/>
                <w:szCs w:val="22"/>
              </w:rPr>
            </w:pPr>
            <w:r>
              <w:rPr>
                <w:rFonts w:ascii="Calibri" w:hAnsi="Calibri" w:cs="Calibri"/>
                <w:b/>
                <w:color w:val="000000"/>
                <w:sz w:val="22"/>
                <w:szCs w:val="22"/>
              </w:rPr>
              <w:t>Tratamento</w:t>
            </w:r>
          </w:p>
        </w:tc>
        <w:tc>
          <w:tcPr>
            <w:tcW w:w="917" w:type="pct"/>
            <w:tcBorders>
              <w:top w:val="single" w:sz="4" w:space="0" w:color="auto"/>
              <w:left w:val="nil"/>
              <w:bottom w:val="single" w:sz="4" w:space="0" w:color="auto"/>
              <w:right w:val="single" w:sz="4" w:space="0" w:color="auto"/>
            </w:tcBorders>
            <w:shd w:val="clear" w:color="000000" w:fill="808080"/>
            <w:noWrap/>
            <w:vAlign w:val="center"/>
            <w:hideMark/>
          </w:tcPr>
          <w:p w14:paraId="7C0C034F" w14:textId="693C1D1D" w:rsidR="00382BAA" w:rsidRPr="00A00AB5" w:rsidRDefault="0008224B" w:rsidP="00A00AB5">
            <w:pPr>
              <w:jc w:val="center"/>
              <w:rPr>
                <w:rFonts w:ascii="Calibri" w:hAnsi="Calibri" w:cs="Calibri"/>
                <w:b/>
                <w:color w:val="000000"/>
                <w:sz w:val="22"/>
                <w:szCs w:val="22"/>
              </w:rPr>
            </w:pPr>
            <w:r>
              <w:rPr>
                <w:rFonts w:ascii="Calibri" w:hAnsi="Calibri" w:cs="Calibri"/>
                <w:b/>
                <w:color w:val="000000"/>
                <w:sz w:val="22"/>
                <w:szCs w:val="22"/>
              </w:rPr>
              <w:t>Tabela de Erro</w:t>
            </w:r>
          </w:p>
        </w:tc>
      </w:tr>
      <w:tr w:rsidR="00A00AB5" w14:paraId="4EA13A9A" w14:textId="77777777" w:rsidTr="00A00AB5">
        <w:trPr>
          <w:trHeight w:val="1500"/>
        </w:trPr>
        <w:tc>
          <w:tcPr>
            <w:tcW w:w="612" w:type="pct"/>
            <w:tcBorders>
              <w:top w:val="nil"/>
              <w:left w:val="single" w:sz="4" w:space="0" w:color="auto"/>
              <w:bottom w:val="single" w:sz="4" w:space="0" w:color="auto"/>
              <w:right w:val="single" w:sz="4" w:space="0" w:color="auto"/>
            </w:tcBorders>
            <w:shd w:val="clear" w:color="auto" w:fill="auto"/>
            <w:noWrap/>
            <w:vAlign w:val="center"/>
            <w:hideMark/>
          </w:tcPr>
          <w:p w14:paraId="208DCC0C"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CPF</w:t>
            </w:r>
          </w:p>
        </w:tc>
        <w:tc>
          <w:tcPr>
            <w:tcW w:w="1621" w:type="pct"/>
            <w:tcBorders>
              <w:top w:val="nil"/>
              <w:left w:val="nil"/>
              <w:bottom w:val="single" w:sz="4" w:space="0" w:color="auto"/>
              <w:right w:val="single" w:sz="4" w:space="0" w:color="auto"/>
            </w:tcBorders>
            <w:shd w:val="clear" w:color="auto" w:fill="auto"/>
            <w:noWrap/>
            <w:vAlign w:val="center"/>
            <w:hideMark/>
          </w:tcPr>
          <w:p w14:paraId="7AD9B5E8"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Retirar caracteres ".", "-" e " "</w:t>
            </w:r>
          </w:p>
        </w:tc>
        <w:tc>
          <w:tcPr>
            <w:tcW w:w="622" w:type="pct"/>
            <w:tcBorders>
              <w:top w:val="nil"/>
              <w:left w:val="nil"/>
              <w:bottom w:val="single" w:sz="4" w:space="0" w:color="auto"/>
              <w:right w:val="single" w:sz="4" w:space="0" w:color="auto"/>
            </w:tcBorders>
            <w:shd w:val="clear" w:color="auto" w:fill="auto"/>
            <w:vAlign w:val="center"/>
            <w:hideMark/>
          </w:tcPr>
          <w:p w14:paraId="0D248569"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STRING 50</w:t>
            </w:r>
          </w:p>
        </w:tc>
        <w:tc>
          <w:tcPr>
            <w:tcW w:w="1228" w:type="pct"/>
            <w:tcBorders>
              <w:top w:val="nil"/>
              <w:left w:val="nil"/>
              <w:bottom w:val="single" w:sz="4" w:space="0" w:color="auto"/>
              <w:right w:val="single" w:sz="4" w:space="0" w:color="auto"/>
            </w:tcBorders>
            <w:shd w:val="clear" w:color="auto" w:fill="auto"/>
            <w:vAlign w:val="center"/>
            <w:hideMark/>
          </w:tcPr>
          <w:p w14:paraId="4D1ED7F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 11 or ENTIDADE is not NUMBER</w:t>
            </w:r>
            <w:r>
              <w:rPr>
                <w:rFonts w:ascii="Calibri" w:hAnsi="Calibri" w:cs="Calibri"/>
                <w:color w:val="000000"/>
                <w:sz w:val="22"/>
                <w:szCs w:val="22"/>
              </w:rPr>
              <w:br/>
              <w:t xml:space="preserve">  - Armazena na tabela FINAL com indicação de registro invalido</w:t>
            </w:r>
          </w:p>
        </w:tc>
        <w:tc>
          <w:tcPr>
            <w:tcW w:w="917" w:type="pct"/>
            <w:tcBorders>
              <w:top w:val="nil"/>
              <w:left w:val="nil"/>
              <w:bottom w:val="single" w:sz="4" w:space="0" w:color="auto"/>
              <w:right w:val="single" w:sz="4" w:space="0" w:color="auto"/>
            </w:tcBorders>
            <w:shd w:val="clear" w:color="auto" w:fill="auto"/>
            <w:noWrap/>
            <w:vAlign w:val="center"/>
            <w:hideMark/>
          </w:tcPr>
          <w:p w14:paraId="33513D16"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4A672158" w14:textId="77777777" w:rsidTr="00A00AB5">
        <w:trPr>
          <w:trHeight w:val="1200"/>
        </w:trPr>
        <w:tc>
          <w:tcPr>
            <w:tcW w:w="612" w:type="pct"/>
            <w:tcBorders>
              <w:top w:val="nil"/>
              <w:left w:val="single" w:sz="4" w:space="0" w:color="auto"/>
              <w:bottom w:val="single" w:sz="4" w:space="0" w:color="auto"/>
              <w:right w:val="single" w:sz="4" w:space="0" w:color="auto"/>
            </w:tcBorders>
            <w:shd w:val="clear" w:color="000000" w:fill="F2F2F2"/>
            <w:noWrap/>
            <w:vAlign w:val="center"/>
            <w:hideMark/>
          </w:tcPr>
          <w:p w14:paraId="1A51F5F9"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CNPJ</w:t>
            </w:r>
          </w:p>
        </w:tc>
        <w:tc>
          <w:tcPr>
            <w:tcW w:w="1621" w:type="pct"/>
            <w:tcBorders>
              <w:top w:val="nil"/>
              <w:left w:val="nil"/>
              <w:bottom w:val="single" w:sz="4" w:space="0" w:color="auto"/>
              <w:right w:val="single" w:sz="4" w:space="0" w:color="auto"/>
            </w:tcBorders>
            <w:shd w:val="clear" w:color="000000" w:fill="F2F2F2"/>
            <w:noWrap/>
            <w:vAlign w:val="center"/>
            <w:hideMark/>
          </w:tcPr>
          <w:p w14:paraId="555604A2"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Retirar caracteres ".", "/", "-", " "</w:t>
            </w:r>
          </w:p>
        </w:tc>
        <w:tc>
          <w:tcPr>
            <w:tcW w:w="622" w:type="pct"/>
            <w:tcBorders>
              <w:top w:val="nil"/>
              <w:left w:val="nil"/>
              <w:bottom w:val="single" w:sz="4" w:space="0" w:color="auto"/>
              <w:right w:val="single" w:sz="4" w:space="0" w:color="auto"/>
            </w:tcBorders>
            <w:shd w:val="clear" w:color="000000" w:fill="F2F2F2"/>
            <w:vAlign w:val="center"/>
            <w:hideMark/>
          </w:tcPr>
          <w:p w14:paraId="5FFC9703"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STRING 50</w:t>
            </w:r>
          </w:p>
        </w:tc>
        <w:tc>
          <w:tcPr>
            <w:tcW w:w="1228" w:type="pct"/>
            <w:tcBorders>
              <w:top w:val="nil"/>
              <w:left w:val="nil"/>
              <w:bottom w:val="single" w:sz="4" w:space="0" w:color="auto"/>
              <w:right w:val="single" w:sz="4" w:space="0" w:color="auto"/>
            </w:tcBorders>
            <w:shd w:val="clear" w:color="000000" w:fill="F2F2F2"/>
            <w:vAlign w:val="center"/>
            <w:hideMark/>
          </w:tcPr>
          <w:p w14:paraId="783A37F6"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 14 or ENTIDADE is not NUMBER</w:t>
            </w:r>
            <w:r>
              <w:rPr>
                <w:rFonts w:ascii="Calibri" w:hAnsi="Calibri" w:cs="Calibri"/>
                <w:color w:val="000000"/>
                <w:sz w:val="22"/>
                <w:szCs w:val="22"/>
              </w:rPr>
              <w:br/>
              <w:t xml:space="preserve">  - Armazena na tabela FINAL com indicação de registro invalido</w:t>
            </w:r>
          </w:p>
        </w:tc>
        <w:tc>
          <w:tcPr>
            <w:tcW w:w="917" w:type="pct"/>
            <w:tcBorders>
              <w:top w:val="nil"/>
              <w:left w:val="nil"/>
              <w:bottom w:val="single" w:sz="4" w:space="0" w:color="auto"/>
              <w:right w:val="single" w:sz="4" w:space="0" w:color="auto"/>
            </w:tcBorders>
            <w:shd w:val="clear" w:color="000000" w:fill="F2F2F2"/>
            <w:noWrap/>
            <w:vAlign w:val="center"/>
            <w:hideMark/>
          </w:tcPr>
          <w:p w14:paraId="6C81CB74"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6AFA1731" w14:textId="77777777" w:rsidTr="00A00AB5">
        <w:trPr>
          <w:trHeight w:val="900"/>
        </w:trPr>
        <w:tc>
          <w:tcPr>
            <w:tcW w:w="612" w:type="pct"/>
            <w:tcBorders>
              <w:top w:val="nil"/>
              <w:left w:val="single" w:sz="4" w:space="0" w:color="auto"/>
              <w:bottom w:val="nil"/>
              <w:right w:val="single" w:sz="4" w:space="0" w:color="auto"/>
            </w:tcBorders>
            <w:shd w:val="clear" w:color="auto" w:fill="auto"/>
            <w:noWrap/>
            <w:vAlign w:val="center"/>
            <w:hideMark/>
          </w:tcPr>
          <w:p w14:paraId="7176FEB6"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DATAS</w:t>
            </w:r>
          </w:p>
        </w:tc>
        <w:tc>
          <w:tcPr>
            <w:tcW w:w="1621" w:type="pct"/>
            <w:tcBorders>
              <w:top w:val="nil"/>
              <w:left w:val="nil"/>
              <w:bottom w:val="nil"/>
              <w:right w:val="single" w:sz="4" w:space="0" w:color="auto"/>
            </w:tcBorders>
            <w:shd w:val="clear" w:color="auto" w:fill="auto"/>
            <w:noWrap/>
            <w:vAlign w:val="center"/>
            <w:hideMark/>
          </w:tcPr>
          <w:p w14:paraId="7D1692D6"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c>
          <w:tcPr>
            <w:tcW w:w="622" w:type="pct"/>
            <w:tcBorders>
              <w:top w:val="nil"/>
              <w:left w:val="nil"/>
              <w:bottom w:val="nil"/>
              <w:right w:val="single" w:sz="4" w:space="0" w:color="auto"/>
            </w:tcBorders>
            <w:shd w:val="clear" w:color="auto" w:fill="auto"/>
            <w:vAlign w:val="center"/>
            <w:hideMark/>
          </w:tcPr>
          <w:p w14:paraId="660C0C5B"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c>
          <w:tcPr>
            <w:tcW w:w="1228" w:type="pct"/>
            <w:tcBorders>
              <w:top w:val="nil"/>
              <w:left w:val="nil"/>
              <w:bottom w:val="single" w:sz="4" w:space="0" w:color="auto"/>
              <w:right w:val="single" w:sz="4" w:space="0" w:color="auto"/>
            </w:tcBorders>
            <w:shd w:val="clear" w:color="auto" w:fill="auto"/>
            <w:vAlign w:val="center"/>
            <w:hideMark/>
          </w:tcPr>
          <w:p w14:paraId="7742FF8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FORMATO diferente do Definido</w:t>
            </w:r>
            <w:r>
              <w:rPr>
                <w:rFonts w:ascii="Calibri" w:hAnsi="Calibri" w:cs="Calibri"/>
                <w:color w:val="000000"/>
                <w:sz w:val="22"/>
                <w:szCs w:val="22"/>
              </w:rPr>
              <w:br/>
              <w:t xml:space="preserve">  - Armazena na tabela final com data padrão 1970/01/01</w:t>
            </w:r>
          </w:p>
        </w:tc>
        <w:tc>
          <w:tcPr>
            <w:tcW w:w="917" w:type="pct"/>
            <w:tcBorders>
              <w:top w:val="nil"/>
              <w:left w:val="nil"/>
              <w:bottom w:val="nil"/>
              <w:right w:val="single" w:sz="4" w:space="0" w:color="auto"/>
            </w:tcBorders>
            <w:shd w:val="clear" w:color="auto" w:fill="auto"/>
            <w:noWrap/>
            <w:vAlign w:val="center"/>
            <w:hideMark/>
          </w:tcPr>
          <w:p w14:paraId="6052FE7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36B79BCD" w14:textId="77777777" w:rsidTr="00A00AB5">
        <w:trPr>
          <w:trHeight w:val="600"/>
        </w:trPr>
        <w:tc>
          <w:tcPr>
            <w:tcW w:w="612" w:type="pct"/>
            <w:vMerge w:val="restart"/>
            <w:tcBorders>
              <w:top w:val="single" w:sz="4" w:space="0" w:color="auto"/>
              <w:left w:val="single" w:sz="4" w:space="0" w:color="auto"/>
              <w:bottom w:val="single" w:sz="4" w:space="0" w:color="000000"/>
              <w:right w:val="single" w:sz="4" w:space="0" w:color="auto"/>
            </w:tcBorders>
            <w:shd w:val="clear" w:color="000000" w:fill="F2F2F2"/>
            <w:vAlign w:val="center"/>
            <w:hideMark/>
          </w:tcPr>
          <w:p w14:paraId="17589077"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NOME</w:t>
            </w:r>
          </w:p>
        </w:tc>
        <w:tc>
          <w:tcPr>
            <w:tcW w:w="1621" w:type="pct"/>
            <w:tcBorders>
              <w:top w:val="single" w:sz="4" w:space="0" w:color="auto"/>
              <w:left w:val="nil"/>
              <w:bottom w:val="single" w:sz="4" w:space="0" w:color="auto"/>
              <w:right w:val="single" w:sz="4" w:space="0" w:color="auto"/>
            </w:tcBorders>
            <w:shd w:val="clear" w:color="000000" w:fill="F2F2F2"/>
            <w:vAlign w:val="center"/>
            <w:hideMark/>
          </w:tcPr>
          <w:p w14:paraId="3BAADAC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br/>
              <w:t>Normalização para maiúsculo</w:t>
            </w:r>
          </w:p>
        </w:tc>
        <w:tc>
          <w:tcPr>
            <w:tcW w:w="622" w:type="pct"/>
            <w:vMerge w:val="restart"/>
            <w:tcBorders>
              <w:top w:val="single" w:sz="4" w:space="0" w:color="auto"/>
              <w:left w:val="single" w:sz="4" w:space="0" w:color="auto"/>
              <w:bottom w:val="single" w:sz="4" w:space="0" w:color="000000"/>
              <w:right w:val="single" w:sz="4" w:space="0" w:color="auto"/>
            </w:tcBorders>
            <w:shd w:val="clear" w:color="000000" w:fill="F2F2F2"/>
            <w:vAlign w:val="center"/>
            <w:hideMark/>
          </w:tcPr>
          <w:p w14:paraId="2498E5C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500</w:t>
            </w:r>
          </w:p>
        </w:tc>
        <w:tc>
          <w:tcPr>
            <w:tcW w:w="1228" w:type="pct"/>
            <w:vMerge w:val="restart"/>
            <w:tcBorders>
              <w:top w:val="nil"/>
              <w:left w:val="single" w:sz="4" w:space="0" w:color="auto"/>
              <w:bottom w:val="single" w:sz="4" w:space="0" w:color="000000"/>
              <w:right w:val="single" w:sz="4" w:space="0" w:color="auto"/>
            </w:tcBorders>
            <w:shd w:val="clear" w:color="000000" w:fill="F2F2F2"/>
            <w:vAlign w:val="center"/>
            <w:hideMark/>
          </w:tcPr>
          <w:p w14:paraId="18B4E8E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&gt; TAMANHO</w:t>
            </w:r>
            <w:r>
              <w:rPr>
                <w:rFonts w:ascii="Calibri" w:hAnsi="Calibri" w:cs="Calibri"/>
                <w:color w:val="000000"/>
                <w:sz w:val="22"/>
                <w:szCs w:val="22"/>
              </w:rPr>
              <w:br/>
              <w:t xml:space="preserve">  Armazena na tabela de ERRO</w:t>
            </w:r>
          </w:p>
        </w:tc>
        <w:tc>
          <w:tcPr>
            <w:tcW w:w="917" w:type="pct"/>
            <w:vMerge w:val="restart"/>
            <w:tcBorders>
              <w:top w:val="single" w:sz="4" w:space="0" w:color="auto"/>
              <w:left w:val="single" w:sz="4" w:space="0" w:color="auto"/>
              <w:bottom w:val="single" w:sz="4" w:space="0" w:color="000000"/>
              <w:right w:val="single" w:sz="4" w:space="0" w:color="auto"/>
            </w:tcBorders>
            <w:shd w:val="clear" w:color="000000" w:fill="F2F2F2"/>
            <w:noWrap/>
            <w:vAlign w:val="center"/>
            <w:hideMark/>
          </w:tcPr>
          <w:p w14:paraId="6F58A4C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A SER DEFINIDA</w:t>
            </w:r>
          </w:p>
        </w:tc>
      </w:tr>
      <w:tr w:rsidR="00A00AB5" w14:paraId="21E5FB28" w14:textId="77777777" w:rsidTr="00A00AB5">
        <w:trPr>
          <w:trHeight w:val="300"/>
        </w:trPr>
        <w:tc>
          <w:tcPr>
            <w:tcW w:w="612" w:type="pct"/>
            <w:vMerge/>
            <w:tcBorders>
              <w:top w:val="single" w:sz="4" w:space="0" w:color="auto"/>
              <w:left w:val="single" w:sz="4" w:space="0" w:color="auto"/>
              <w:bottom w:val="single" w:sz="4" w:space="0" w:color="000000"/>
              <w:right w:val="single" w:sz="4" w:space="0" w:color="auto"/>
            </w:tcBorders>
            <w:vAlign w:val="center"/>
            <w:hideMark/>
          </w:tcPr>
          <w:p w14:paraId="3CE0D207" w14:textId="77777777" w:rsidR="00382BAA" w:rsidRDefault="00382BAA" w:rsidP="00C01C97">
            <w:pPr>
              <w:rPr>
                <w:rFonts w:ascii="Calibri" w:hAnsi="Calibri" w:cs="Calibri"/>
                <w:color w:val="000000"/>
                <w:sz w:val="22"/>
                <w:szCs w:val="22"/>
              </w:rPr>
            </w:pPr>
          </w:p>
        </w:tc>
        <w:tc>
          <w:tcPr>
            <w:tcW w:w="1621" w:type="pct"/>
            <w:tcBorders>
              <w:top w:val="nil"/>
              <w:left w:val="nil"/>
              <w:bottom w:val="single" w:sz="4" w:space="0" w:color="auto"/>
              <w:right w:val="single" w:sz="4" w:space="0" w:color="auto"/>
            </w:tcBorders>
            <w:shd w:val="clear" w:color="000000" w:fill="F2F2F2"/>
            <w:vAlign w:val="center"/>
            <w:hideMark/>
          </w:tcPr>
          <w:p w14:paraId="17E6261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Remover acentuação</w:t>
            </w:r>
          </w:p>
        </w:tc>
        <w:tc>
          <w:tcPr>
            <w:tcW w:w="622" w:type="pct"/>
            <w:vMerge/>
            <w:tcBorders>
              <w:top w:val="single" w:sz="4" w:space="0" w:color="auto"/>
              <w:left w:val="single" w:sz="4" w:space="0" w:color="auto"/>
              <w:bottom w:val="single" w:sz="4" w:space="0" w:color="000000"/>
              <w:right w:val="single" w:sz="4" w:space="0" w:color="auto"/>
            </w:tcBorders>
            <w:vAlign w:val="center"/>
            <w:hideMark/>
          </w:tcPr>
          <w:p w14:paraId="735122FD"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000000"/>
              <w:right w:val="single" w:sz="4" w:space="0" w:color="auto"/>
            </w:tcBorders>
            <w:vAlign w:val="center"/>
            <w:hideMark/>
          </w:tcPr>
          <w:p w14:paraId="0AB838CD" w14:textId="77777777" w:rsidR="00382BAA" w:rsidRDefault="00382BAA" w:rsidP="00C01C97">
            <w:pPr>
              <w:rPr>
                <w:rFonts w:ascii="Calibri" w:hAnsi="Calibri" w:cs="Calibri"/>
                <w:color w:val="000000"/>
                <w:sz w:val="22"/>
                <w:szCs w:val="22"/>
              </w:rPr>
            </w:pPr>
          </w:p>
        </w:tc>
        <w:tc>
          <w:tcPr>
            <w:tcW w:w="917" w:type="pct"/>
            <w:vMerge/>
            <w:tcBorders>
              <w:top w:val="single" w:sz="4" w:space="0" w:color="auto"/>
              <w:left w:val="single" w:sz="4" w:space="0" w:color="auto"/>
              <w:bottom w:val="single" w:sz="4" w:space="0" w:color="000000"/>
              <w:right w:val="single" w:sz="4" w:space="0" w:color="auto"/>
            </w:tcBorders>
            <w:vAlign w:val="center"/>
            <w:hideMark/>
          </w:tcPr>
          <w:p w14:paraId="5867D1BC" w14:textId="77777777" w:rsidR="00382BAA" w:rsidRDefault="00382BAA" w:rsidP="00C01C97">
            <w:pPr>
              <w:rPr>
                <w:rFonts w:ascii="Calibri" w:hAnsi="Calibri" w:cs="Calibri"/>
                <w:color w:val="000000"/>
                <w:sz w:val="22"/>
                <w:szCs w:val="22"/>
              </w:rPr>
            </w:pPr>
          </w:p>
        </w:tc>
      </w:tr>
      <w:tr w:rsidR="00A00AB5" w14:paraId="77AF8730" w14:textId="77777777" w:rsidTr="00A00AB5">
        <w:trPr>
          <w:trHeight w:val="300"/>
        </w:trPr>
        <w:tc>
          <w:tcPr>
            <w:tcW w:w="612" w:type="pct"/>
            <w:vMerge/>
            <w:tcBorders>
              <w:top w:val="single" w:sz="4" w:space="0" w:color="auto"/>
              <w:left w:val="single" w:sz="4" w:space="0" w:color="auto"/>
              <w:bottom w:val="single" w:sz="4" w:space="0" w:color="000000"/>
              <w:right w:val="single" w:sz="4" w:space="0" w:color="auto"/>
            </w:tcBorders>
            <w:vAlign w:val="center"/>
            <w:hideMark/>
          </w:tcPr>
          <w:p w14:paraId="0EE0E98D" w14:textId="77777777" w:rsidR="00382BAA" w:rsidRDefault="00382BAA" w:rsidP="00C01C97">
            <w:pPr>
              <w:rPr>
                <w:rFonts w:ascii="Calibri" w:hAnsi="Calibri" w:cs="Calibri"/>
                <w:color w:val="000000"/>
                <w:sz w:val="22"/>
                <w:szCs w:val="22"/>
              </w:rPr>
            </w:pPr>
          </w:p>
        </w:tc>
        <w:tc>
          <w:tcPr>
            <w:tcW w:w="1621" w:type="pct"/>
            <w:tcBorders>
              <w:top w:val="nil"/>
              <w:left w:val="nil"/>
              <w:bottom w:val="single" w:sz="4" w:space="0" w:color="auto"/>
              <w:right w:val="single" w:sz="4" w:space="0" w:color="auto"/>
            </w:tcBorders>
            <w:shd w:val="clear" w:color="000000" w:fill="F2F2F2"/>
            <w:vAlign w:val="center"/>
            <w:hideMark/>
          </w:tcPr>
          <w:p w14:paraId="656C8CA7"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Remover espaços em Branco duplicados (Até 10 espaços, alterar para 1)</w:t>
            </w:r>
          </w:p>
        </w:tc>
        <w:tc>
          <w:tcPr>
            <w:tcW w:w="622" w:type="pct"/>
            <w:vMerge/>
            <w:tcBorders>
              <w:top w:val="single" w:sz="4" w:space="0" w:color="auto"/>
              <w:left w:val="single" w:sz="4" w:space="0" w:color="auto"/>
              <w:bottom w:val="single" w:sz="4" w:space="0" w:color="000000"/>
              <w:right w:val="single" w:sz="4" w:space="0" w:color="auto"/>
            </w:tcBorders>
            <w:vAlign w:val="center"/>
            <w:hideMark/>
          </w:tcPr>
          <w:p w14:paraId="105CD8FC"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000000"/>
              <w:right w:val="single" w:sz="4" w:space="0" w:color="auto"/>
            </w:tcBorders>
            <w:vAlign w:val="center"/>
            <w:hideMark/>
          </w:tcPr>
          <w:p w14:paraId="54FCE7C1" w14:textId="77777777" w:rsidR="00382BAA" w:rsidRDefault="00382BAA" w:rsidP="00C01C97">
            <w:pPr>
              <w:rPr>
                <w:rFonts w:ascii="Calibri" w:hAnsi="Calibri" w:cs="Calibri"/>
                <w:color w:val="000000"/>
                <w:sz w:val="22"/>
                <w:szCs w:val="22"/>
              </w:rPr>
            </w:pPr>
          </w:p>
        </w:tc>
        <w:tc>
          <w:tcPr>
            <w:tcW w:w="917" w:type="pct"/>
            <w:vMerge/>
            <w:tcBorders>
              <w:top w:val="single" w:sz="4" w:space="0" w:color="auto"/>
              <w:left w:val="single" w:sz="4" w:space="0" w:color="auto"/>
              <w:bottom w:val="single" w:sz="4" w:space="0" w:color="000000"/>
              <w:right w:val="single" w:sz="4" w:space="0" w:color="auto"/>
            </w:tcBorders>
            <w:vAlign w:val="center"/>
            <w:hideMark/>
          </w:tcPr>
          <w:p w14:paraId="0553B766" w14:textId="77777777" w:rsidR="00382BAA" w:rsidRDefault="00382BAA" w:rsidP="00C01C97">
            <w:pPr>
              <w:rPr>
                <w:rFonts w:ascii="Calibri" w:hAnsi="Calibri" w:cs="Calibri"/>
                <w:color w:val="000000"/>
                <w:sz w:val="22"/>
                <w:szCs w:val="22"/>
              </w:rPr>
            </w:pPr>
          </w:p>
        </w:tc>
      </w:tr>
      <w:tr w:rsidR="00A00AB5" w14:paraId="694DEC2D" w14:textId="77777777" w:rsidTr="00A00AB5">
        <w:trPr>
          <w:trHeight w:val="600"/>
        </w:trPr>
        <w:tc>
          <w:tcPr>
            <w:tcW w:w="612" w:type="pct"/>
            <w:vMerge/>
            <w:tcBorders>
              <w:top w:val="single" w:sz="4" w:space="0" w:color="auto"/>
              <w:left w:val="single" w:sz="4" w:space="0" w:color="auto"/>
              <w:bottom w:val="single" w:sz="4" w:space="0" w:color="000000"/>
              <w:right w:val="single" w:sz="4" w:space="0" w:color="auto"/>
            </w:tcBorders>
            <w:vAlign w:val="center"/>
            <w:hideMark/>
          </w:tcPr>
          <w:p w14:paraId="23E2330D" w14:textId="77777777" w:rsidR="00382BAA" w:rsidRDefault="00382BAA" w:rsidP="00C01C97">
            <w:pPr>
              <w:rPr>
                <w:rFonts w:ascii="Calibri" w:hAnsi="Calibri" w:cs="Calibri"/>
                <w:color w:val="000000"/>
                <w:sz w:val="22"/>
                <w:szCs w:val="22"/>
              </w:rPr>
            </w:pPr>
          </w:p>
        </w:tc>
        <w:tc>
          <w:tcPr>
            <w:tcW w:w="1621" w:type="pct"/>
            <w:tcBorders>
              <w:top w:val="nil"/>
              <w:left w:val="nil"/>
              <w:bottom w:val="single" w:sz="4" w:space="0" w:color="auto"/>
              <w:right w:val="single" w:sz="4" w:space="0" w:color="auto"/>
            </w:tcBorders>
            <w:shd w:val="clear" w:color="000000" w:fill="F2F2F2"/>
            <w:vAlign w:val="center"/>
            <w:hideMark/>
          </w:tcPr>
          <w:p w14:paraId="37CD41E1"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 xml:space="preserve">Retirar das preposições </w:t>
            </w:r>
            <w:r>
              <w:rPr>
                <w:rFonts w:ascii="Calibri" w:hAnsi="Calibri" w:cs="Calibri"/>
                <w:color w:val="000000"/>
                <w:sz w:val="22"/>
                <w:szCs w:val="22"/>
              </w:rPr>
              <w:br/>
              <w:t xml:space="preserve"> - de/dos/da/etc..</w:t>
            </w:r>
          </w:p>
        </w:tc>
        <w:tc>
          <w:tcPr>
            <w:tcW w:w="622" w:type="pct"/>
            <w:vMerge/>
            <w:tcBorders>
              <w:top w:val="single" w:sz="4" w:space="0" w:color="auto"/>
              <w:left w:val="single" w:sz="4" w:space="0" w:color="auto"/>
              <w:bottom w:val="single" w:sz="4" w:space="0" w:color="000000"/>
              <w:right w:val="single" w:sz="4" w:space="0" w:color="auto"/>
            </w:tcBorders>
            <w:vAlign w:val="center"/>
            <w:hideMark/>
          </w:tcPr>
          <w:p w14:paraId="58652B81"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000000"/>
              <w:right w:val="single" w:sz="4" w:space="0" w:color="auto"/>
            </w:tcBorders>
            <w:vAlign w:val="center"/>
            <w:hideMark/>
          </w:tcPr>
          <w:p w14:paraId="3C42DABE" w14:textId="77777777" w:rsidR="00382BAA" w:rsidRDefault="00382BAA" w:rsidP="00C01C97">
            <w:pPr>
              <w:rPr>
                <w:rFonts w:ascii="Calibri" w:hAnsi="Calibri" w:cs="Calibri"/>
                <w:color w:val="000000"/>
                <w:sz w:val="22"/>
                <w:szCs w:val="22"/>
              </w:rPr>
            </w:pPr>
          </w:p>
        </w:tc>
        <w:tc>
          <w:tcPr>
            <w:tcW w:w="917" w:type="pct"/>
            <w:vMerge/>
            <w:tcBorders>
              <w:top w:val="single" w:sz="4" w:space="0" w:color="auto"/>
              <w:left w:val="single" w:sz="4" w:space="0" w:color="auto"/>
              <w:bottom w:val="single" w:sz="4" w:space="0" w:color="000000"/>
              <w:right w:val="single" w:sz="4" w:space="0" w:color="auto"/>
            </w:tcBorders>
            <w:vAlign w:val="center"/>
            <w:hideMark/>
          </w:tcPr>
          <w:p w14:paraId="6BCE6D8F" w14:textId="77777777" w:rsidR="00382BAA" w:rsidRDefault="00382BAA" w:rsidP="00C01C97">
            <w:pPr>
              <w:rPr>
                <w:rFonts w:ascii="Calibri" w:hAnsi="Calibri" w:cs="Calibri"/>
                <w:color w:val="000000"/>
                <w:sz w:val="22"/>
                <w:szCs w:val="22"/>
              </w:rPr>
            </w:pPr>
          </w:p>
        </w:tc>
      </w:tr>
      <w:tr w:rsidR="00A00AB5" w14:paraId="5F5516C3" w14:textId="77777777" w:rsidTr="00A00AB5">
        <w:trPr>
          <w:trHeight w:val="600"/>
        </w:trPr>
        <w:tc>
          <w:tcPr>
            <w:tcW w:w="612" w:type="pct"/>
            <w:vMerge/>
            <w:tcBorders>
              <w:top w:val="single" w:sz="4" w:space="0" w:color="auto"/>
              <w:left w:val="single" w:sz="4" w:space="0" w:color="auto"/>
              <w:bottom w:val="single" w:sz="4" w:space="0" w:color="000000"/>
              <w:right w:val="single" w:sz="4" w:space="0" w:color="auto"/>
            </w:tcBorders>
            <w:vAlign w:val="center"/>
            <w:hideMark/>
          </w:tcPr>
          <w:p w14:paraId="6D6A6378" w14:textId="77777777" w:rsidR="00382BAA" w:rsidRDefault="00382BAA" w:rsidP="00C01C97">
            <w:pPr>
              <w:rPr>
                <w:rFonts w:ascii="Calibri" w:hAnsi="Calibri" w:cs="Calibri"/>
                <w:color w:val="000000"/>
                <w:sz w:val="22"/>
                <w:szCs w:val="22"/>
              </w:rPr>
            </w:pPr>
          </w:p>
        </w:tc>
        <w:tc>
          <w:tcPr>
            <w:tcW w:w="1621" w:type="pct"/>
            <w:tcBorders>
              <w:top w:val="nil"/>
              <w:left w:val="nil"/>
              <w:bottom w:val="single" w:sz="4" w:space="0" w:color="auto"/>
              <w:right w:val="single" w:sz="4" w:space="0" w:color="auto"/>
            </w:tcBorders>
            <w:shd w:val="clear" w:color="000000" w:fill="F2F2F2"/>
            <w:vAlign w:val="center"/>
            <w:hideMark/>
          </w:tcPr>
          <w:p w14:paraId="2576ECBB"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Retirada dos valores especificos para empresa:</w:t>
            </w:r>
            <w:r>
              <w:rPr>
                <w:rFonts w:ascii="Calibri" w:hAnsi="Calibri" w:cs="Calibri"/>
                <w:color w:val="000000"/>
                <w:sz w:val="22"/>
                <w:szCs w:val="22"/>
              </w:rPr>
              <w:br/>
              <w:t xml:space="preserve">  - LTDA / LDA / UNIPESSOAL /  </w:t>
            </w:r>
          </w:p>
        </w:tc>
        <w:tc>
          <w:tcPr>
            <w:tcW w:w="622" w:type="pct"/>
            <w:vMerge/>
            <w:tcBorders>
              <w:top w:val="single" w:sz="4" w:space="0" w:color="auto"/>
              <w:left w:val="single" w:sz="4" w:space="0" w:color="auto"/>
              <w:bottom w:val="single" w:sz="4" w:space="0" w:color="000000"/>
              <w:right w:val="single" w:sz="4" w:space="0" w:color="auto"/>
            </w:tcBorders>
            <w:vAlign w:val="center"/>
            <w:hideMark/>
          </w:tcPr>
          <w:p w14:paraId="5E647868"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000000"/>
              <w:right w:val="single" w:sz="4" w:space="0" w:color="auto"/>
            </w:tcBorders>
            <w:vAlign w:val="center"/>
            <w:hideMark/>
          </w:tcPr>
          <w:p w14:paraId="4F6C09A5" w14:textId="77777777" w:rsidR="00382BAA" w:rsidRDefault="00382BAA" w:rsidP="00C01C97">
            <w:pPr>
              <w:rPr>
                <w:rFonts w:ascii="Calibri" w:hAnsi="Calibri" w:cs="Calibri"/>
                <w:color w:val="000000"/>
                <w:sz w:val="22"/>
                <w:szCs w:val="22"/>
              </w:rPr>
            </w:pPr>
          </w:p>
        </w:tc>
        <w:tc>
          <w:tcPr>
            <w:tcW w:w="917" w:type="pct"/>
            <w:vMerge/>
            <w:tcBorders>
              <w:top w:val="single" w:sz="4" w:space="0" w:color="auto"/>
              <w:left w:val="single" w:sz="4" w:space="0" w:color="auto"/>
              <w:bottom w:val="single" w:sz="4" w:space="0" w:color="000000"/>
              <w:right w:val="single" w:sz="4" w:space="0" w:color="auto"/>
            </w:tcBorders>
            <w:vAlign w:val="center"/>
            <w:hideMark/>
          </w:tcPr>
          <w:p w14:paraId="7EBACCF0" w14:textId="77777777" w:rsidR="00382BAA" w:rsidRDefault="00382BAA" w:rsidP="00C01C97">
            <w:pPr>
              <w:rPr>
                <w:rFonts w:ascii="Calibri" w:hAnsi="Calibri" w:cs="Calibri"/>
                <w:color w:val="000000"/>
                <w:sz w:val="22"/>
                <w:szCs w:val="22"/>
              </w:rPr>
            </w:pPr>
          </w:p>
        </w:tc>
      </w:tr>
      <w:tr w:rsidR="00A00AB5" w14:paraId="007CF3F7" w14:textId="77777777" w:rsidTr="00A00AB5">
        <w:trPr>
          <w:trHeight w:val="300"/>
        </w:trPr>
        <w:tc>
          <w:tcPr>
            <w:tcW w:w="612"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5E570F2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ENDEREÇO</w:t>
            </w:r>
          </w:p>
        </w:tc>
        <w:tc>
          <w:tcPr>
            <w:tcW w:w="1621" w:type="pct"/>
            <w:tcBorders>
              <w:top w:val="nil"/>
              <w:left w:val="nil"/>
              <w:bottom w:val="single" w:sz="4" w:space="0" w:color="auto"/>
              <w:right w:val="single" w:sz="4" w:space="0" w:color="auto"/>
            </w:tcBorders>
            <w:shd w:val="clear" w:color="000000" w:fill="FFFFFF"/>
            <w:noWrap/>
            <w:vAlign w:val="center"/>
            <w:hideMark/>
          </w:tcPr>
          <w:p w14:paraId="4CEE3778"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Normalização para maiúsculo</w:t>
            </w:r>
          </w:p>
        </w:tc>
        <w:tc>
          <w:tcPr>
            <w:tcW w:w="622" w:type="pct"/>
            <w:vMerge w:val="restart"/>
            <w:tcBorders>
              <w:top w:val="nil"/>
              <w:left w:val="single" w:sz="4" w:space="0" w:color="auto"/>
              <w:bottom w:val="single" w:sz="4" w:space="0" w:color="auto"/>
              <w:right w:val="single" w:sz="4" w:space="0" w:color="auto"/>
            </w:tcBorders>
            <w:shd w:val="clear" w:color="000000" w:fill="FFFFFF"/>
            <w:vAlign w:val="center"/>
            <w:hideMark/>
          </w:tcPr>
          <w:p w14:paraId="69D2D5AD"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4000</w:t>
            </w:r>
          </w:p>
        </w:tc>
        <w:tc>
          <w:tcPr>
            <w:tcW w:w="1228" w:type="pct"/>
            <w:vMerge w:val="restart"/>
            <w:tcBorders>
              <w:top w:val="nil"/>
              <w:left w:val="single" w:sz="4" w:space="0" w:color="auto"/>
              <w:bottom w:val="single" w:sz="4" w:space="0" w:color="auto"/>
              <w:right w:val="single" w:sz="4" w:space="0" w:color="auto"/>
            </w:tcBorders>
            <w:shd w:val="clear" w:color="000000" w:fill="FFFFFF"/>
            <w:vAlign w:val="center"/>
            <w:hideMark/>
          </w:tcPr>
          <w:p w14:paraId="585C3AF1"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&gt; TAMANHO</w:t>
            </w:r>
            <w:r>
              <w:rPr>
                <w:rFonts w:ascii="Calibri" w:hAnsi="Calibri" w:cs="Calibri"/>
                <w:color w:val="000000"/>
                <w:sz w:val="22"/>
                <w:szCs w:val="22"/>
              </w:rPr>
              <w:br/>
            </w:r>
            <w:r>
              <w:rPr>
                <w:rFonts w:ascii="Calibri" w:hAnsi="Calibri" w:cs="Calibri"/>
                <w:color w:val="000000"/>
                <w:sz w:val="22"/>
                <w:szCs w:val="22"/>
              </w:rPr>
              <w:lastRenderedPageBreak/>
              <w:t xml:space="preserve">  Armazena na tabela de ERRO</w:t>
            </w:r>
          </w:p>
        </w:tc>
        <w:tc>
          <w:tcPr>
            <w:tcW w:w="917"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654E1B5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lastRenderedPageBreak/>
              <w:t>A SER DEFINIDA</w:t>
            </w:r>
          </w:p>
        </w:tc>
      </w:tr>
      <w:tr w:rsidR="00A00AB5" w14:paraId="4B8ADB2D" w14:textId="77777777" w:rsidTr="00A00AB5">
        <w:trPr>
          <w:trHeight w:val="300"/>
        </w:trPr>
        <w:tc>
          <w:tcPr>
            <w:tcW w:w="612" w:type="pct"/>
            <w:vMerge/>
            <w:tcBorders>
              <w:top w:val="nil"/>
              <w:left w:val="single" w:sz="4" w:space="0" w:color="auto"/>
              <w:bottom w:val="single" w:sz="4" w:space="0" w:color="auto"/>
              <w:right w:val="single" w:sz="4" w:space="0" w:color="auto"/>
            </w:tcBorders>
            <w:vAlign w:val="center"/>
            <w:hideMark/>
          </w:tcPr>
          <w:p w14:paraId="54A80626" w14:textId="77777777" w:rsidR="00382BAA" w:rsidRDefault="00382BAA" w:rsidP="00C01C97">
            <w:pPr>
              <w:rPr>
                <w:rFonts w:ascii="Calibri" w:hAnsi="Calibri" w:cs="Calibri"/>
                <w:color w:val="000000"/>
                <w:sz w:val="22"/>
                <w:szCs w:val="22"/>
              </w:rPr>
            </w:pPr>
          </w:p>
        </w:tc>
        <w:tc>
          <w:tcPr>
            <w:tcW w:w="1621" w:type="pct"/>
            <w:tcBorders>
              <w:top w:val="nil"/>
              <w:left w:val="nil"/>
              <w:bottom w:val="single" w:sz="4" w:space="0" w:color="auto"/>
              <w:right w:val="single" w:sz="4" w:space="0" w:color="auto"/>
            </w:tcBorders>
            <w:shd w:val="clear" w:color="000000" w:fill="FFFFFF"/>
            <w:vAlign w:val="center"/>
            <w:hideMark/>
          </w:tcPr>
          <w:p w14:paraId="4D00BB38"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Remover acentuação</w:t>
            </w:r>
          </w:p>
        </w:tc>
        <w:tc>
          <w:tcPr>
            <w:tcW w:w="622" w:type="pct"/>
            <w:vMerge/>
            <w:tcBorders>
              <w:top w:val="nil"/>
              <w:left w:val="single" w:sz="4" w:space="0" w:color="auto"/>
              <w:bottom w:val="single" w:sz="4" w:space="0" w:color="auto"/>
              <w:right w:val="single" w:sz="4" w:space="0" w:color="auto"/>
            </w:tcBorders>
            <w:vAlign w:val="center"/>
            <w:hideMark/>
          </w:tcPr>
          <w:p w14:paraId="301B295D"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auto"/>
              <w:right w:val="single" w:sz="4" w:space="0" w:color="auto"/>
            </w:tcBorders>
            <w:vAlign w:val="center"/>
            <w:hideMark/>
          </w:tcPr>
          <w:p w14:paraId="1D0E9C58" w14:textId="77777777" w:rsidR="00382BAA" w:rsidRDefault="00382BAA" w:rsidP="00C01C97">
            <w:pPr>
              <w:rPr>
                <w:rFonts w:ascii="Calibri" w:hAnsi="Calibri" w:cs="Calibri"/>
                <w:color w:val="000000"/>
                <w:sz w:val="22"/>
                <w:szCs w:val="22"/>
              </w:rPr>
            </w:pPr>
          </w:p>
        </w:tc>
        <w:tc>
          <w:tcPr>
            <w:tcW w:w="917" w:type="pct"/>
            <w:vMerge/>
            <w:tcBorders>
              <w:top w:val="nil"/>
              <w:left w:val="single" w:sz="4" w:space="0" w:color="auto"/>
              <w:bottom w:val="single" w:sz="4" w:space="0" w:color="auto"/>
              <w:right w:val="single" w:sz="4" w:space="0" w:color="auto"/>
            </w:tcBorders>
            <w:vAlign w:val="center"/>
            <w:hideMark/>
          </w:tcPr>
          <w:p w14:paraId="5490A15A" w14:textId="77777777" w:rsidR="00382BAA" w:rsidRDefault="00382BAA" w:rsidP="00C01C97">
            <w:pPr>
              <w:rPr>
                <w:rFonts w:ascii="Calibri" w:hAnsi="Calibri" w:cs="Calibri"/>
                <w:color w:val="000000"/>
                <w:sz w:val="22"/>
                <w:szCs w:val="22"/>
              </w:rPr>
            </w:pPr>
          </w:p>
        </w:tc>
      </w:tr>
      <w:tr w:rsidR="00A00AB5" w14:paraId="74B29060" w14:textId="77777777" w:rsidTr="00A00AB5">
        <w:trPr>
          <w:trHeight w:val="300"/>
        </w:trPr>
        <w:tc>
          <w:tcPr>
            <w:tcW w:w="612" w:type="pct"/>
            <w:vMerge/>
            <w:tcBorders>
              <w:top w:val="nil"/>
              <w:left w:val="single" w:sz="4" w:space="0" w:color="auto"/>
              <w:bottom w:val="single" w:sz="4" w:space="0" w:color="auto"/>
              <w:right w:val="single" w:sz="4" w:space="0" w:color="auto"/>
            </w:tcBorders>
            <w:vAlign w:val="center"/>
            <w:hideMark/>
          </w:tcPr>
          <w:p w14:paraId="29073340" w14:textId="77777777" w:rsidR="00382BAA" w:rsidRDefault="00382BAA" w:rsidP="00C01C97">
            <w:pPr>
              <w:rPr>
                <w:rFonts w:ascii="Calibri" w:hAnsi="Calibri" w:cs="Calibri"/>
                <w:color w:val="000000"/>
                <w:sz w:val="22"/>
                <w:szCs w:val="22"/>
              </w:rPr>
            </w:pPr>
          </w:p>
        </w:tc>
        <w:tc>
          <w:tcPr>
            <w:tcW w:w="1621" w:type="pct"/>
            <w:tcBorders>
              <w:top w:val="nil"/>
              <w:left w:val="nil"/>
              <w:bottom w:val="nil"/>
              <w:right w:val="nil"/>
            </w:tcBorders>
            <w:shd w:val="clear" w:color="auto" w:fill="auto"/>
            <w:noWrap/>
            <w:vAlign w:val="bottom"/>
            <w:hideMark/>
          </w:tcPr>
          <w:p w14:paraId="1445F94A"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Remover espaços em Branco duplicados (Até 10 espaços, alterar para 1)</w:t>
            </w:r>
          </w:p>
        </w:tc>
        <w:tc>
          <w:tcPr>
            <w:tcW w:w="622" w:type="pct"/>
            <w:vMerge/>
            <w:tcBorders>
              <w:top w:val="nil"/>
              <w:left w:val="single" w:sz="4" w:space="0" w:color="auto"/>
              <w:bottom w:val="single" w:sz="4" w:space="0" w:color="auto"/>
              <w:right w:val="single" w:sz="4" w:space="0" w:color="auto"/>
            </w:tcBorders>
            <w:vAlign w:val="center"/>
            <w:hideMark/>
          </w:tcPr>
          <w:p w14:paraId="5B7959F5"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auto"/>
              <w:right w:val="single" w:sz="4" w:space="0" w:color="auto"/>
            </w:tcBorders>
            <w:vAlign w:val="center"/>
            <w:hideMark/>
          </w:tcPr>
          <w:p w14:paraId="597CF02F" w14:textId="77777777" w:rsidR="00382BAA" w:rsidRDefault="00382BAA" w:rsidP="00C01C97">
            <w:pPr>
              <w:rPr>
                <w:rFonts w:ascii="Calibri" w:hAnsi="Calibri" w:cs="Calibri"/>
                <w:color w:val="000000"/>
                <w:sz w:val="22"/>
                <w:szCs w:val="22"/>
              </w:rPr>
            </w:pPr>
          </w:p>
        </w:tc>
        <w:tc>
          <w:tcPr>
            <w:tcW w:w="917" w:type="pct"/>
            <w:vMerge/>
            <w:tcBorders>
              <w:top w:val="nil"/>
              <w:left w:val="single" w:sz="4" w:space="0" w:color="auto"/>
              <w:bottom w:val="single" w:sz="4" w:space="0" w:color="auto"/>
              <w:right w:val="single" w:sz="4" w:space="0" w:color="auto"/>
            </w:tcBorders>
            <w:vAlign w:val="center"/>
            <w:hideMark/>
          </w:tcPr>
          <w:p w14:paraId="29170F4C" w14:textId="77777777" w:rsidR="00382BAA" w:rsidRDefault="00382BAA" w:rsidP="00C01C97">
            <w:pPr>
              <w:rPr>
                <w:rFonts w:ascii="Calibri" w:hAnsi="Calibri" w:cs="Calibri"/>
                <w:color w:val="000000"/>
                <w:sz w:val="22"/>
                <w:szCs w:val="22"/>
              </w:rPr>
            </w:pPr>
          </w:p>
        </w:tc>
      </w:tr>
      <w:tr w:rsidR="00A00AB5" w14:paraId="3F086961" w14:textId="77777777" w:rsidTr="00A00AB5">
        <w:trPr>
          <w:trHeight w:val="300"/>
        </w:trPr>
        <w:tc>
          <w:tcPr>
            <w:tcW w:w="612" w:type="pct"/>
            <w:vMerge/>
            <w:tcBorders>
              <w:top w:val="nil"/>
              <w:left w:val="single" w:sz="4" w:space="0" w:color="auto"/>
              <w:bottom w:val="single" w:sz="4" w:space="0" w:color="auto"/>
              <w:right w:val="single" w:sz="4" w:space="0" w:color="auto"/>
            </w:tcBorders>
            <w:vAlign w:val="center"/>
            <w:hideMark/>
          </w:tcPr>
          <w:p w14:paraId="0159B4CE" w14:textId="77777777" w:rsidR="00382BAA" w:rsidRDefault="00382BAA" w:rsidP="00C01C97">
            <w:pPr>
              <w:rPr>
                <w:rFonts w:ascii="Calibri" w:hAnsi="Calibri" w:cs="Calibri"/>
                <w:color w:val="000000"/>
                <w:sz w:val="22"/>
                <w:szCs w:val="22"/>
              </w:rPr>
            </w:pPr>
          </w:p>
        </w:tc>
        <w:tc>
          <w:tcPr>
            <w:tcW w:w="1621" w:type="pct"/>
            <w:tcBorders>
              <w:top w:val="single" w:sz="4" w:space="0" w:color="auto"/>
              <w:left w:val="nil"/>
              <w:bottom w:val="single" w:sz="4" w:space="0" w:color="auto"/>
              <w:right w:val="single" w:sz="4" w:space="0" w:color="auto"/>
            </w:tcBorders>
            <w:shd w:val="clear" w:color="000000" w:fill="FFFFFF"/>
            <w:vAlign w:val="center"/>
            <w:hideMark/>
          </w:tcPr>
          <w:p w14:paraId="6979F51C"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Vide item Normalização dos Endereços</w:t>
            </w:r>
          </w:p>
        </w:tc>
        <w:tc>
          <w:tcPr>
            <w:tcW w:w="622" w:type="pct"/>
            <w:vMerge/>
            <w:tcBorders>
              <w:top w:val="nil"/>
              <w:left w:val="single" w:sz="4" w:space="0" w:color="auto"/>
              <w:bottom w:val="single" w:sz="4" w:space="0" w:color="auto"/>
              <w:right w:val="single" w:sz="4" w:space="0" w:color="auto"/>
            </w:tcBorders>
            <w:vAlign w:val="center"/>
            <w:hideMark/>
          </w:tcPr>
          <w:p w14:paraId="06BD2ECF" w14:textId="77777777" w:rsidR="00382BAA" w:rsidRDefault="00382BAA" w:rsidP="00C01C97">
            <w:pPr>
              <w:rPr>
                <w:rFonts w:ascii="Calibri" w:hAnsi="Calibri" w:cs="Calibri"/>
                <w:color w:val="000000"/>
                <w:sz w:val="22"/>
                <w:szCs w:val="22"/>
              </w:rPr>
            </w:pPr>
          </w:p>
        </w:tc>
        <w:tc>
          <w:tcPr>
            <w:tcW w:w="1228" w:type="pct"/>
            <w:vMerge/>
            <w:tcBorders>
              <w:top w:val="nil"/>
              <w:left w:val="single" w:sz="4" w:space="0" w:color="auto"/>
              <w:bottom w:val="single" w:sz="4" w:space="0" w:color="auto"/>
              <w:right w:val="single" w:sz="4" w:space="0" w:color="auto"/>
            </w:tcBorders>
            <w:vAlign w:val="center"/>
            <w:hideMark/>
          </w:tcPr>
          <w:p w14:paraId="22B96EE7" w14:textId="77777777" w:rsidR="00382BAA" w:rsidRDefault="00382BAA" w:rsidP="00C01C97">
            <w:pPr>
              <w:rPr>
                <w:rFonts w:ascii="Calibri" w:hAnsi="Calibri" w:cs="Calibri"/>
                <w:color w:val="000000"/>
                <w:sz w:val="22"/>
                <w:szCs w:val="22"/>
              </w:rPr>
            </w:pPr>
          </w:p>
        </w:tc>
        <w:tc>
          <w:tcPr>
            <w:tcW w:w="917" w:type="pct"/>
            <w:vMerge/>
            <w:tcBorders>
              <w:top w:val="nil"/>
              <w:left w:val="single" w:sz="4" w:space="0" w:color="auto"/>
              <w:bottom w:val="single" w:sz="4" w:space="0" w:color="auto"/>
              <w:right w:val="single" w:sz="4" w:space="0" w:color="auto"/>
            </w:tcBorders>
            <w:vAlign w:val="center"/>
            <w:hideMark/>
          </w:tcPr>
          <w:p w14:paraId="3EE05422" w14:textId="77777777" w:rsidR="00382BAA" w:rsidRDefault="00382BAA" w:rsidP="00C01C97">
            <w:pPr>
              <w:rPr>
                <w:rFonts w:ascii="Calibri" w:hAnsi="Calibri" w:cs="Calibri"/>
                <w:color w:val="000000"/>
                <w:sz w:val="22"/>
                <w:szCs w:val="22"/>
              </w:rPr>
            </w:pPr>
          </w:p>
        </w:tc>
      </w:tr>
      <w:tr w:rsidR="00A00AB5" w14:paraId="7047089E" w14:textId="77777777" w:rsidTr="00A00AB5">
        <w:trPr>
          <w:trHeight w:val="1500"/>
        </w:trPr>
        <w:tc>
          <w:tcPr>
            <w:tcW w:w="612"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40BF7D96"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TELEFONE</w:t>
            </w:r>
          </w:p>
        </w:tc>
        <w:tc>
          <w:tcPr>
            <w:tcW w:w="1621" w:type="pct"/>
            <w:vMerge w:val="restart"/>
            <w:tcBorders>
              <w:top w:val="nil"/>
              <w:left w:val="single" w:sz="4" w:space="0" w:color="auto"/>
              <w:bottom w:val="single" w:sz="4" w:space="0" w:color="000000"/>
              <w:right w:val="single" w:sz="4" w:space="0" w:color="auto"/>
            </w:tcBorders>
            <w:shd w:val="clear" w:color="000000" w:fill="F2F2F2"/>
            <w:vAlign w:val="center"/>
            <w:hideMark/>
          </w:tcPr>
          <w:p w14:paraId="619AFA09" w14:textId="77777777" w:rsidR="00351DF7" w:rsidRDefault="00382BAA" w:rsidP="00C01C97">
            <w:pPr>
              <w:rPr>
                <w:rFonts w:ascii="Calibri" w:hAnsi="Calibri" w:cs="Calibri"/>
                <w:color w:val="000000"/>
                <w:sz w:val="22"/>
                <w:szCs w:val="22"/>
              </w:rPr>
            </w:pPr>
            <w:r>
              <w:rPr>
                <w:rFonts w:ascii="Calibri" w:hAnsi="Calibri" w:cs="Calibri"/>
                <w:color w:val="000000"/>
                <w:sz w:val="22"/>
                <w:szCs w:val="22"/>
              </w:rPr>
              <w:t xml:space="preserve"> - Sem separadores / espaço em branco</w:t>
            </w:r>
          </w:p>
          <w:p w14:paraId="35B2C98A" w14:textId="56A9056B" w:rsidR="00F451B8" w:rsidRDefault="00F451B8" w:rsidP="00C01C97">
            <w:pPr>
              <w:rPr>
                <w:rFonts w:ascii="Calibri" w:hAnsi="Calibri" w:cs="Calibri"/>
                <w:color w:val="000000"/>
                <w:sz w:val="22"/>
                <w:szCs w:val="22"/>
              </w:rPr>
            </w:pPr>
            <w:r>
              <w:rPr>
                <w:rFonts w:ascii="Calibri" w:hAnsi="Calibri" w:cs="Calibri"/>
                <w:color w:val="000000"/>
                <w:sz w:val="22"/>
                <w:szCs w:val="22"/>
              </w:rPr>
              <w:t>- Retirar caracteres alfanuméricos</w:t>
            </w:r>
          </w:p>
          <w:p w14:paraId="25D9F484" w14:textId="2D41AE9E" w:rsidR="00351DF7" w:rsidRDefault="00382BAA" w:rsidP="00C01C97">
            <w:pPr>
              <w:rPr>
                <w:rFonts w:ascii="Calibri" w:hAnsi="Calibri" w:cs="Calibri"/>
                <w:color w:val="000000"/>
                <w:sz w:val="22"/>
                <w:szCs w:val="22"/>
              </w:rPr>
            </w:pPr>
            <w:r>
              <w:rPr>
                <w:rFonts w:ascii="Calibri" w:hAnsi="Calibri" w:cs="Calibri"/>
                <w:color w:val="000000"/>
                <w:sz w:val="22"/>
                <w:szCs w:val="22"/>
              </w:rPr>
              <w:t>- Formato DDD PREFIXO MCDU</w:t>
            </w:r>
          </w:p>
          <w:p w14:paraId="449FAF4C" w14:textId="35862EF1" w:rsidR="00351DF7" w:rsidRDefault="00382BAA" w:rsidP="00C01C97">
            <w:pPr>
              <w:rPr>
                <w:rFonts w:ascii="Calibri" w:hAnsi="Calibri" w:cs="Calibri"/>
                <w:color w:val="000000"/>
                <w:sz w:val="22"/>
                <w:szCs w:val="22"/>
              </w:rPr>
            </w:pPr>
            <w:r>
              <w:rPr>
                <w:rFonts w:ascii="Calibri" w:hAnsi="Calibri" w:cs="Calibri"/>
                <w:color w:val="000000"/>
                <w:sz w:val="22"/>
                <w:szCs w:val="22"/>
              </w:rPr>
              <w:t xml:space="preserve">    Ex Móvel: 31988888888</w:t>
            </w:r>
          </w:p>
          <w:p w14:paraId="0D41CB0C" w14:textId="653C9E8A" w:rsidR="00382BAA" w:rsidRDefault="00382BAA" w:rsidP="00C01C97">
            <w:pPr>
              <w:rPr>
                <w:rFonts w:ascii="Calibri" w:hAnsi="Calibri" w:cs="Calibri"/>
                <w:color w:val="000000"/>
                <w:sz w:val="22"/>
                <w:szCs w:val="22"/>
              </w:rPr>
            </w:pPr>
            <w:r>
              <w:rPr>
                <w:rFonts w:ascii="Calibri" w:hAnsi="Calibri" w:cs="Calibri"/>
                <w:color w:val="000000"/>
                <w:sz w:val="22"/>
                <w:szCs w:val="22"/>
              </w:rPr>
              <w:t xml:space="preserve">    Ex Fixa:      3128888888</w:t>
            </w:r>
          </w:p>
        </w:tc>
        <w:tc>
          <w:tcPr>
            <w:tcW w:w="622"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30173FE3"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String 50</w:t>
            </w:r>
          </w:p>
        </w:tc>
        <w:tc>
          <w:tcPr>
            <w:tcW w:w="1228" w:type="pct"/>
            <w:tcBorders>
              <w:top w:val="nil"/>
              <w:left w:val="nil"/>
              <w:bottom w:val="single" w:sz="4" w:space="0" w:color="auto"/>
              <w:right w:val="single" w:sz="4" w:space="0" w:color="auto"/>
            </w:tcBorders>
            <w:shd w:val="clear" w:color="000000" w:fill="F2F2F2"/>
            <w:vAlign w:val="center"/>
            <w:hideMark/>
          </w:tcPr>
          <w:p w14:paraId="06FAA79B"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&gt; 12 or length(ENTIDADE) &lt; 7 or substr(PREFIXO,1,1) = 1</w:t>
            </w:r>
            <w:r>
              <w:rPr>
                <w:rFonts w:ascii="Calibri" w:hAnsi="Calibri" w:cs="Calibri"/>
                <w:color w:val="000000"/>
                <w:sz w:val="22"/>
                <w:szCs w:val="22"/>
              </w:rPr>
              <w:br/>
              <w:t xml:space="preserve">  Marca flag de erro </w:t>
            </w:r>
          </w:p>
        </w:tc>
        <w:tc>
          <w:tcPr>
            <w:tcW w:w="917" w:type="pct"/>
            <w:tcBorders>
              <w:top w:val="nil"/>
              <w:left w:val="nil"/>
              <w:bottom w:val="single" w:sz="4" w:space="0" w:color="auto"/>
              <w:right w:val="single" w:sz="4" w:space="0" w:color="auto"/>
            </w:tcBorders>
            <w:shd w:val="clear" w:color="000000" w:fill="F2F2F2"/>
            <w:noWrap/>
            <w:vAlign w:val="center"/>
            <w:hideMark/>
          </w:tcPr>
          <w:p w14:paraId="58FCAB5E"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5EB1D349" w14:textId="77777777" w:rsidTr="00A00AB5">
        <w:trPr>
          <w:trHeight w:val="1200"/>
        </w:trPr>
        <w:tc>
          <w:tcPr>
            <w:tcW w:w="612" w:type="pct"/>
            <w:vMerge/>
            <w:tcBorders>
              <w:top w:val="nil"/>
              <w:left w:val="single" w:sz="4" w:space="0" w:color="auto"/>
              <w:bottom w:val="single" w:sz="4" w:space="0" w:color="auto"/>
              <w:right w:val="single" w:sz="4" w:space="0" w:color="auto"/>
            </w:tcBorders>
            <w:vAlign w:val="center"/>
            <w:hideMark/>
          </w:tcPr>
          <w:p w14:paraId="70227C92" w14:textId="77777777" w:rsidR="00382BAA" w:rsidRDefault="00382BAA" w:rsidP="00C01C97">
            <w:pPr>
              <w:rPr>
                <w:rFonts w:ascii="Calibri" w:hAnsi="Calibri" w:cs="Calibri"/>
                <w:color w:val="000000"/>
                <w:sz w:val="22"/>
                <w:szCs w:val="22"/>
              </w:rPr>
            </w:pPr>
          </w:p>
        </w:tc>
        <w:tc>
          <w:tcPr>
            <w:tcW w:w="1621" w:type="pct"/>
            <w:vMerge/>
            <w:tcBorders>
              <w:top w:val="nil"/>
              <w:left w:val="single" w:sz="4" w:space="0" w:color="auto"/>
              <w:bottom w:val="single" w:sz="4" w:space="0" w:color="000000"/>
              <w:right w:val="single" w:sz="4" w:space="0" w:color="auto"/>
            </w:tcBorders>
            <w:vAlign w:val="center"/>
            <w:hideMark/>
          </w:tcPr>
          <w:p w14:paraId="7611F1E2" w14:textId="77777777" w:rsidR="00382BAA" w:rsidRDefault="00382BAA" w:rsidP="00C01C97">
            <w:pPr>
              <w:rPr>
                <w:rFonts w:ascii="Calibri" w:hAnsi="Calibri" w:cs="Calibri"/>
                <w:color w:val="000000"/>
                <w:sz w:val="22"/>
                <w:szCs w:val="22"/>
              </w:rPr>
            </w:pPr>
          </w:p>
        </w:tc>
        <w:tc>
          <w:tcPr>
            <w:tcW w:w="622" w:type="pct"/>
            <w:vMerge/>
            <w:tcBorders>
              <w:top w:val="nil"/>
              <w:left w:val="single" w:sz="4" w:space="0" w:color="auto"/>
              <w:bottom w:val="single" w:sz="4" w:space="0" w:color="auto"/>
              <w:right w:val="single" w:sz="4" w:space="0" w:color="auto"/>
            </w:tcBorders>
            <w:vAlign w:val="center"/>
            <w:hideMark/>
          </w:tcPr>
          <w:p w14:paraId="29796D41" w14:textId="77777777" w:rsidR="00382BAA" w:rsidRDefault="00382BAA" w:rsidP="00C01C97">
            <w:pPr>
              <w:rPr>
                <w:rFonts w:ascii="Calibri" w:hAnsi="Calibri" w:cs="Calibri"/>
                <w:color w:val="000000"/>
                <w:sz w:val="22"/>
                <w:szCs w:val="22"/>
              </w:rPr>
            </w:pPr>
          </w:p>
        </w:tc>
        <w:tc>
          <w:tcPr>
            <w:tcW w:w="1228" w:type="pct"/>
            <w:tcBorders>
              <w:top w:val="nil"/>
              <w:left w:val="nil"/>
              <w:bottom w:val="single" w:sz="4" w:space="0" w:color="auto"/>
              <w:right w:val="single" w:sz="4" w:space="0" w:color="auto"/>
            </w:tcBorders>
            <w:shd w:val="clear" w:color="000000" w:fill="F2F2F2"/>
            <w:vAlign w:val="center"/>
            <w:hideMark/>
          </w:tcPr>
          <w:p w14:paraId="32611DB9"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Caso não possua alguma algumas das informações (DDD PREFIXO MCDU), o campo será armazenado de forma não normalizada</w:t>
            </w:r>
          </w:p>
        </w:tc>
        <w:tc>
          <w:tcPr>
            <w:tcW w:w="917" w:type="pct"/>
            <w:tcBorders>
              <w:top w:val="nil"/>
              <w:left w:val="nil"/>
              <w:bottom w:val="single" w:sz="4" w:space="0" w:color="auto"/>
              <w:right w:val="single" w:sz="4" w:space="0" w:color="auto"/>
            </w:tcBorders>
            <w:shd w:val="clear" w:color="000000" w:fill="F2F2F2"/>
            <w:noWrap/>
            <w:vAlign w:val="center"/>
            <w:hideMark/>
          </w:tcPr>
          <w:p w14:paraId="52BE0425"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37A7B412" w14:textId="77777777" w:rsidTr="00A00AB5">
        <w:trPr>
          <w:trHeight w:val="300"/>
        </w:trPr>
        <w:tc>
          <w:tcPr>
            <w:tcW w:w="612" w:type="pct"/>
            <w:tcBorders>
              <w:top w:val="nil"/>
              <w:left w:val="single" w:sz="4" w:space="0" w:color="auto"/>
              <w:bottom w:val="single" w:sz="4" w:space="0" w:color="auto"/>
              <w:right w:val="single" w:sz="4" w:space="0" w:color="auto"/>
            </w:tcBorders>
            <w:shd w:val="clear" w:color="000000" w:fill="FFFFFF"/>
            <w:noWrap/>
            <w:vAlign w:val="center"/>
            <w:hideMark/>
          </w:tcPr>
          <w:p w14:paraId="67037B2C"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LOGIN</w:t>
            </w:r>
          </w:p>
        </w:tc>
        <w:tc>
          <w:tcPr>
            <w:tcW w:w="1621" w:type="pct"/>
            <w:tcBorders>
              <w:top w:val="nil"/>
              <w:left w:val="nil"/>
              <w:bottom w:val="single" w:sz="4" w:space="0" w:color="auto"/>
              <w:right w:val="single" w:sz="4" w:space="0" w:color="auto"/>
            </w:tcBorders>
            <w:shd w:val="clear" w:color="000000" w:fill="FFFFFF"/>
            <w:noWrap/>
            <w:vAlign w:val="center"/>
            <w:hideMark/>
          </w:tcPr>
          <w:p w14:paraId="0B993728"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Normalização para maiúsculo</w:t>
            </w:r>
          </w:p>
        </w:tc>
        <w:tc>
          <w:tcPr>
            <w:tcW w:w="622" w:type="pct"/>
            <w:tcBorders>
              <w:top w:val="nil"/>
              <w:left w:val="nil"/>
              <w:bottom w:val="single" w:sz="4" w:space="0" w:color="auto"/>
              <w:right w:val="single" w:sz="4" w:space="0" w:color="auto"/>
            </w:tcBorders>
            <w:shd w:val="clear" w:color="000000" w:fill="FFFFFF"/>
            <w:noWrap/>
            <w:vAlign w:val="center"/>
            <w:hideMark/>
          </w:tcPr>
          <w:p w14:paraId="0FE5A9CA"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c>
          <w:tcPr>
            <w:tcW w:w="1228" w:type="pct"/>
            <w:tcBorders>
              <w:top w:val="nil"/>
              <w:left w:val="nil"/>
              <w:bottom w:val="single" w:sz="4" w:space="0" w:color="auto"/>
              <w:right w:val="single" w:sz="4" w:space="0" w:color="auto"/>
            </w:tcBorders>
            <w:shd w:val="clear" w:color="000000" w:fill="FFFFFF"/>
            <w:noWrap/>
            <w:vAlign w:val="center"/>
            <w:hideMark/>
          </w:tcPr>
          <w:p w14:paraId="78AF5CF5"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c>
          <w:tcPr>
            <w:tcW w:w="917" w:type="pct"/>
            <w:tcBorders>
              <w:top w:val="nil"/>
              <w:left w:val="nil"/>
              <w:bottom w:val="single" w:sz="4" w:space="0" w:color="auto"/>
              <w:right w:val="single" w:sz="4" w:space="0" w:color="auto"/>
            </w:tcBorders>
            <w:shd w:val="clear" w:color="000000" w:fill="FFFFFF"/>
            <w:noWrap/>
            <w:vAlign w:val="center"/>
            <w:hideMark/>
          </w:tcPr>
          <w:p w14:paraId="7A8E1424"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N/A</w:t>
            </w:r>
          </w:p>
        </w:tc>
      </w:tr>
      <w:tr w:rsidR="00A00AB5" w14:paraId="2B37696D" w14:textId="77777777" w:rsidTr="00A00AB5">
        <w:trPr>
          <w:trHeight w:val="900"/>
        </w:trPr>
        <w:tc>
          <w:tcPr>
            <w:tcW w:w="612" w:type="pct"/>
            <w:tcBorders>
              <w:top w:val="nil"/>
              <w:left w:val="single" w:sz="4" w:space="0" w:color="auto"/>
              <w:bottom w:val="single" w:sz="4" w:space="0" w:color="auto"/>
              <w:right w:val="single" w:sz="4" w:space="0" w:color="auto"/>
            </w:tcBorders>
            <w:shd w:val="clear" w:color="000000" w:fill="F2F2F2"/>
            <w:noWrap/>
            <w:vAlign w:val="bottom"/>
            <w:hideMark/>
          </w:tcPr>
          <w:p w14:paraId="37B3EE48"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CEP</w:t>
            </w:r>
          </w:p>
        </w:tc>
        <w:tc>
          <w:tcPr>
            <w:tcW w:w="1621" w:type="pct"/>
            <w:tcBorders>
              <w:top w:val="nil"/>
              <w:left w:val="nil"/>
              <w:bottom w:val="single" w:sz="4" w:space="0" w:color="auto"/>
              <w:right w:val="single" w:sz="4" w:space="0" w:color="auto"/>
            </w:tcBorders>
            <w:shd w:val="clear" w:color="000000" w:fill="F2F2F2"/>
            <w:noWrap/>
            <w:vAlign w:val="center"/>
            <w:hideMark/>
          </w:tcPr>
          <w:p w14:paraId="0CC90E89"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Retirar caracteres "-", "." e " "</w:t>
            </w:r>
          </w:p>
        </w:tc>
        <w:tc>
          <w:tcPr>
            <w:tcW w:w="622" w:type="pct"/>
            <w:tcBorders>
              <w:top w:val="nil"/>
              <w:left w:val="nil"/>
              <w:bottom w:val="single" w:sz="4" w:space="0" w:color="auto"/>
              <w:right w:val="single" w:sz="4" w:space="0" w:color="auto"/>
            </w:tcBorders>
            <w:shd w:val="clear" w:color="000000" w:fill="F2F2F2"/>
            <w:noWrap/>
            <w:vAlign w:val="bottom"/>
            <w:hideMark/>
          </w:tcPr>
          <w:p w14:paraId="183F5119" w14:textId="77777777" w:rsidR="00382BAA" w:rsidRDefault="00382BAA" w:rsidP="00C01C97">
            <w:pPr>
              <w:jc w:val="right"/>
              <w:rPr>
                <w:rFonts w:ascii="Calibri" w:hAnsi="Calibri" w:cs="Calibri"/>
                <w:color w:val="000000"/>
                <w:sz w:val="22"/>
                <w:szCs w:val="22"/>
              </w:rPr>
            </w:pPr>
            <w:r>
              <w:rPr>
                <w:rFonts w:ascii="Calibri" w:hAnsi="Calibri" w:cs="Calibri"/>
                <w:color w:val="000000"/>
                <w:sz w:val="22"/>
                <w:szCs w:val="22"/>
              </w:rPr>
              <w:t>8</w:t>
            </w:r>
          </w:p>
        </w:tc>
        <w:tc>
          <w:tcPr>
            <w:tcW w:w="1228" w:type="pct"/>
            <w:tcBorders>
              <w:top w:val="nil"/>
              <w:left w:val="nil"/>
              <w:bottom w:val="single" w:sz="4" w:space="0" w:color="auto"/>
              <w:right w:val="single" w:sz="4" w:space="0" w:color="auto"/>
            </w:tcBorders>
            <w:shd w:val="clear" w:color="000000" w:fill="F2F2F2"/>
            <w:vAlign w:val="center"/>
            <w:hideMark/>
          </w:tcPr>
          <w:p w14:paraId="5016EFD1"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SE length(ENTIDADE) != TAMANHO or ENTIDADE is not NUMBER</w:t>
            </w:r>
            <w:r>
              <w:rPr>
                <w:rFonts w:ascii="Calibri" w:hAnsi="Calibri" w:cs="Calibri"/>
                <w:color w:val="000000"/>
                <w:sz w:val="22"/>
                <w:szCs w:val="22"/>
              </w:rPr>
              <w:br/>
              <w:t xml:space="preserve">  - Armazena na tabela de ERRO</w:t>
            </w:r>
          </w:p>
        </w:tc>
        <w:tc>
          <w:tcPr>
            <w:tcW w:w="917" w:type="pct"/>
            <w:tcBorders>
              <w:top w:val="nil"/>
              <w:left w:val="nil"/>
              <w:bottom w:val="single" w:sz="4" w:space="0" w:color="auto"/>
              <w:right w:val="single" w:sz="4" w:space="0" w:color="auto"/>
            </w:tcBorders>
            <w:shd w:val="clear" w:color="000000" w:fill="F2F2F2"/>
            <w:noWrap/>
            <w:vAlign w:val="center"/>
            <w:hideMark/>
          </w:tcPr>
          <w:p w14:paraId="1AFB068F" w14:textId="77777777" w:rsidR="00382BAA" w:rsidRDefault="00382BAA" w:rsidP="00C01C97">
            <w:pPr>
              <w:rPr>
                <w:rFonts w:ascii="Calibri" w:hAnsi="Calibri" w:cs="Calibri"/>
                <w:color w:val="000000"/>
                <w:sz w:val="22"/>
                <w:szCs w:val="22"/>
              </w:rPr>
            </w:pPr>
            <w:r>
              <w:rPr>
                <w:rFonts w:ascii="Calibri" w:hAnsi="Calibri" w:cs="Calibri"/>
                <w:color w:val="000000"/>
                <w:sz w:val="22"/>
                <w:szCs w:val="22"/>
              </w:rPr>
              <w:t>A SER DEFINIDA</w:t>
            </w:r>
          </w:p>
        </w:tc>
      </w:tr>
    </w:tbl>
    <w:p w14:paraId="2CF1F370" w14:textId="77777777" w:rsidR="00E61F99" w:rsidRPr="00AA327B" w:rsidRDefault="00E61F99" w:rsidP="00C01C97">
      <w:pPr>
        <w:rPr>
          <w:lang w:eastAsia="en-US"/>
        </w:rPr>
      </w:pPr>
    </w:p>
    <w:p w14:paraId="1619535B" w14:textId="77777777" w:rsidR="00E61F99" w:rsidRDefault="00E61F99" w:rsidP="00C01C97">
      <w:pPr>
        <w:rPr>
          <w:lang w:eastAsia="en-US"/>
        </w:rPr>
      </w:pPr>
    </w:p>
    <w:p w14:paraId="412983D5" w14:textId="2CA3597B" w:rsidR="001B1556" w:rsidRDefault="001B1556" w:rsidP="00C01C97">
      <w:pPr>
        <w:pStyle w:val="Heading5"/>
      </w:pPr>
      <w:r w:rsidRPr="00AA327B">
        <w:t>Normalização dos End</w:t>
      </w:r>
      <w:r w:rsidRPr="001B1556">
        <w:t>ereços</w:t>
      </w:r>
    </w:p>
    <w:p w14:paraId="31061642" w14:textId="77777777" w:rsidR="000643AE" w:rsidRDefault="000643AE" w:rsidP="000643AE">
      <w:pPr>
        <w:rPr>
          <w:lang w:eastAsia="en-US"/>
        </w:rPr>
      </w:pPr>
    </w:p>
    <w:p w14:paraId="60116980" w14:textId="77777777" w:rsidR="000643AE" w:rsidRDefault="000643AE" w:rsidP="000643AE">
      <w:pPr>
        <w:rPr>
          <w:lang w:eastAsia="en-US"/>
        </w:rPr>
      </w:pPr>
    </w:p>
    <w:tbl>
      <w:tblPr>
        <w:tblW w:w="5669" w:type="dxa"/>
        <w:tblInd w:w="-5" w:type="dxa"/>
        <w:tblCellMar>
          <w:left w:w="70" w:type="dxa"/>
          <w:right w:w="70" w:type="dxa"/>
        </w:tblCellMar>
        <w:tblLook w:val="04A0" w:firstRow="1" w:lastRow="0" w:firstColumn="1" w:lastColumn="0" w:noHBand="0" w:noVBand="1"/>
      </w:tblPr>
      <w:tblGrid>
        <w:gridCol w:w="1632"/>
        <w:gridCol w:w="876"/>
        <w:gridCol w:w="1340"/>
        <w:gridCol w:w="1821"/>
      </w:tblGrid>
      <w:tr w:rsidR="000643AE" w:rsidRPr="00076AF9" w14:paraId="5B4778C9" w14:textId="77777777" w:rsidTr="005A4AE5">
        <w:trPr>
          <w:trHeight w:val="300"/>
        </w:trPr>
        <w:tc>
          <w:tcPr>
            <w:tcW w:w="5669" w:type="dxa"/>
            <w:gridSpan w:val="4"/>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7094FCF" w14:textId="77777777" w:rsidR="000643AE" w:rsidRPr="00076AF9" w:rsidRDefault="000643AE" w:rsidP="005A4AE5">
            <w:pPr>
              <w:jc w:val="center"/>
              <w:rPr>
                <w:rFonts w:cs="Arial"/>
                <w:color w:val="000000"/>
              </w:rPr>
            </w:pPr>
            <w:r w:rsidRPr="000643AE">
              <w:rPr>
                <w:rFonts w:cs="Arial"/>
                <w:color w:val="000000"/>
                <w:lang w:val="en-US" w:eastAsia="en-US"/>
              </w:rPr>
              <w:t>FMS_R_NORM_ENDERECO</w:t>
            </w:r>
          </w:p>
        </w:tc>
      </w:tr>
      <w:tr w:rsidR="000643AE" w:rsidRPr="00076AF9" w14:paraId="6C0B6CCA" w14:textId="77777777" w:rsidTr="005A4AE5">
        <w:trPr>
          <w:trHeight w:val="300"/>
        </w:trPr>
        <w:tc>
          <w:tcPr>
            <w:tcW w:w="1632" w:type="dxa"/>
            <w:tcBorders>
              <w:top w:val="nil"/>
              <w:left w:val="single" w:sz="4" w:space="0" w:color="auto"/>
              <w:bottom w:val="single" w:sz="4" w:space="0" w:color="auto"/>
              <w:right w:val="single" w:sz="4" w:space="0" w:color="auto"/>
            </w:tcBorders>
            <w:shd w:val="clear" w:color="000000" w:fill="BFBFBF"/>
            <w:noWrap/>
            <w:vAlign w:val="center"/>
            <w:hideMark/>
          </w:tcPr>
          <w:p w14:paraId="5FF1A6E3" w14:textId="77777777" w:rsidR="000643AE" w:rsidRPr="00076AF9" w:rsidRDefault="000643AE" w:rsidP="005A4AE5">
            <w:pPr>
              <w:jc w:val="center"/>
              <w:rPr>
                <w:rFonts w:cs="Arial"/>
                <w:color w:val="000000"/>
              </w:rPr>
            </w:pPr>
            <w:r w:rsidRPr="00076AF9">
              <w:rPr>
                <w:rFonts w:cs="Arial"/>
                <w:color w:val="000000"/>
              </w:rPr>
              <w:t>CAMPO</w:t>
            </w:r>
          </w:p>
        </w:tc>
        <w:tc>
          <w:tcPr>
            <w:tcW w:w="876" w:type="dxa"/>
            <w:tcBorders>
              <w:top w:val="nil"/>
              <w:left w:val="nil"/>
              <w:bottom w:val="single" w:sz="4" w:space="0" w:color="auto"/>
              <w:right w:val="single" w:sz="4" w:space="0" w:color="auto"/>
            </w:tcBorders>
            <w:shd w:val="clear" w:color="000000" w:fill="BFBFBF"/>
            <w:noWrap/>
            <w:vAlign w:val="center"/>
            <w:hideMark/>
          </w:tcPr>
          <w:p w14:paraId="549C3392" w14:textId="77777777" w:rsidR="000643AE" w:rsidRPr="00076AF9" w:rsidRDefault="000643AE" w:rsidP="005A4AE5">
            <w:pPr>
              <w:jc w:val="center"/>
              <w:rPr>
                <w:rFonts w:cs="Arial"/>
                <w:color w:val="000000"/>
              </w:rPr>
            </w:pPr>
            <w:r w:rsidRPr="00076AF9">
              <w:rPr>
                <w:rFonts w:cs="Arial"/>
                <w:color w:val="000000"/>
              </w:rPr>
              <w:t>TIPO</w:t>
            </w:r>
          </w:p>
        </w:tc>
        <w:tc>
          <w:tcPr>
            <w:tcW w:w="1340" w:type="dxa"/>
            <w:tcBorders>
              <w:top w:val="nil"/>
              <w:left w:val="nil"/>
              <w:bottom w:val="single" w:sz="4" w:space="0" w:color="auto"/>
              <w:right w:val="single" w:sz="4" w:space="0" w:color="auto"/>
            </w:tcBorders>
            <w:shd w:val="clear" w:color="000000" w:fill="BFBFBF"/>
            <w:noWrap/>
            <w:vAlign w:val="center"/>
            <w:hideMark/>
          </w:tcPr>
          <w:p w14:paraId="07735178" w14:textId="77777777" w:rsidR="000643AE" w:rsidRPr="00076AF9" w:rsidRDefault="000643AE" w:rsidP="005A4AE5">
            <w:pPr>
              <w:jc w:val="center"/>
              <w:rPr>
                <w:rFonts w:cs="Arial"/>
                <w:color w:val="000000"/>
              </w:rPr>
            </w:pPr>
            <w:r w:rsidRPr="00076AF9">
              <w:rPr>
                <w:rFonts w:cs="Arial"/>
                <w:color w:val="000000"/>
              </w:rPr>
              <w:t>TAMANHO</w:t>
            </w:r>
          </w:p>
        </w:tc>
        <w:tc>
          <w:tcPr>
            <w:tcW w:w="1821" w:type="dxa"/>
            <w:tcBorders>
              <w:top w:val="nil"/>
              <w:left w:val="nil"/>
              <w:bottom w:val="single" w:sz="4" w:space="0" w:color="auto"/>
              <w:right w:val="single" w:sz="4" w:space="0" w:color="auto"/>
            </w:tcBorders>
            <w:shd w:val="clear" w:color="000000" w:fill="BFBFBF"/>
            <w:noWrap/>
            <w:vAlign w:val="center"/>
            <w:hideMark/>
          </w:tcPr>
          <w:p w14:paraId="6E090B82" w14:textId="77777777" w:rsidR="000643AE" w:rsidRPr="00076AF9" w:rsidRDefault="000643AE" w:rsidP="005A4AE5">
            <w:pPr>
              <w:jc w:val="center"/>
              <w:rPr>
                <w:rFonts w:cs="Arial"/>
                <w:color w:val="000000"/>
              </w:rPr>
            </w:pPr>
            <w:r w:rsidRPr="00076AF9">
              <w:rPr>
                <w:rFonts w:cs="Arial"/>
                <w:color w:val="000000"/>
              </w:rPr>
              <w:t>OBSERVAÇÃO</w:t>
            </w:r>
          </w:p>
        </w:tc>
      </w:tr>
      <w:tr w:rsidR="000643AE" w:rsidRPr="00076AF9" w14:paraId="07E2AB72" w14:textId="77777777" w:rsidTr="005A4AE5">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14:paraId="0D597740"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ID_NORM</w:t>
            </w:r>
          </w:p>
        </w:tc>
        <w:tc>
          <w:tcPr>
            <w:tcW w:w="876" w:type="dxa"/>
            <w:tcBorders>
              <w:top w:val="nil"/>
              <w:left w:val="nil"/>
              <w:bottom w:val="single" w:sz="4" w:space="0" w:color="auto"/>
              <w:right w:val="single" w:sz="4" w:space="0" w:color="auto"/>
            </w:tcBorders>
            <w:shd w:val="clear" w:color="auto" w:fill="auto"/>
            <w:noWrap/>
            <w:vAlign w:val="bottom"/>
            <w:hideMark/>
          </w:tcPr>
          <w:p w14:paraId="3C407B16"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Number</w:t>
            </w:r>
          </w:p>
        </w:tc>
        <w:tc>
          <w:tcPr>
            <w:tcW w:w="1340" w:type="dxa"/>
            <w:tcBorders>
              <w:top w:val="nil"/>
              <w:left w:val="nil"/>
              <w:bottom w:val="single" w:sz="4" w:space="0" w:color="auto"/>
              <w:right w:val="single" w:sz="4" w:space="0" w:color="auto"/>
            </w:tcBorders>
            <w:shd w:val="clear" w:color="auto" w:fill="auto"/>
            <w:noWrap/>
            <w:vAlign w:val="bottom"/>
            <w:hideMark/>
          </w:tcPr>
          <w:p w14:paraId="10BED49C" w14:textId="77777777" w:rsidR="000643AE" w:rsidRPr="00076AF9" w:rsidRDefault="000643AE" w:rsidP="005A4AE5">
            <w:pPr>
              <w:jc w:val="right"/>
              <w:rPr>
                <w:rFonts w:ascii="Calibri" w:hAnsi="Calibri" w:cs="Calibri"/>
                <w:color w:val="000000"/>
                <w:sz w:val="22"/>
                <w:szCs w:val="22"/>
              </w:rPr>
            </w:pPr>
            <w:r>
              <w:rPr>
                <w:rFonts w:ascii="Calibri" w:hAnsi="Calibri" w:cs="Calibri"/>
                <w:color w:val="000000"/>
                <w:sz w:val="22"/>
                <w:szCs w:val="22"/>
              </w:rPr>
              <w:t>10</w:t>
            </w:r>
          </w:p>
        </w:tc>
        <w:tc>
          <w:tcPr>
            <w:tcW w:w="1821" w:type="dxa"/>
            <w:tcBorders>
              <w:top w:val="nil"/>
              <w:left w:val="nil"/>
              <w:bottom w:val="single" w:sz="4" w:space="0" w:color="auto"/>
              <w:right w:val="single" w:sz="4" w:space="0" w:color="auto"/>
            </w:tcBorders>
            <w:shd w:val="clear" w:color="auto" w:fill="auto"/>
            <w:noWrap/>
            <w:vAlign w:val="bottom"/>
            <w:hideMark/>
          </w:tcPr>
          <w:p w14:paraId="03EF2171" w14:textId="77777777" w:rsidR="000643AE" w:rsidRPr="00076AF9" w:rsidRDefault="000643AE" w:rsidP="005A4AE5">
            <w:pPr>
              <w:jc w:val="left"/>
              <w:rPr>
                <w:rFonts w:ascii="Calibri" w:hAnsi="Calibri" w:cs="Calibri"/>
                <w:color w:val="000000"/>
                <w:sz w:val="22"/>
                <w:szCs w:val="22"/>
              </w:rPr>
            </w:pPr>
            <w:r>
              <w:rPr>
                <w:rFonts w:ascii="Calibri" w:hAnsi="Calibri" w:cs="Calibri"/>
                <w:color w:val="000000"/>
                <w:sz w:val="22"/>
                <w:szCs w:val="22"/>
              </w:rPr>
              <w:t>Chave/</w:t>
            </w:r>
            <w:r w:rsidRPr="00076AF9">
              <w:rPr>
                <w:rFonts w:ascii="Calibri" w:hAnsi="Calibri" w:cs="Calibri"/>
                <w:color w:val="000000"/>
                <w:sz w:val="22"/>
                <w:szCs w:val="22"/>
              </w:rPr>
              <w:t>Sequence</w:t>
            </w:r>
          </w:p>
        </w:tc>
      </w:tr>
      <w:tr w:rsidR="000643AE" w:rsidRPr="00076AF9" w14:paraId="439936FB" w14:textId="77777777" w:rsidTr="005A4AE5">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14:paraId="1DD7DB28"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NORMALIZADO</w:t>
            </w:r>
          </w:p>
        </w:tc>
        <w:tc>
          <w:tcPr>
            <w:tcW w:w="876" w:type="dxa"/>
            <w:tcBorders>
              <w:top w:val="nil"/>
              <w:left w:val="nil"/>
              <w:bottom w:val="single" w:sz="4" w:space="0" w:color="auto"/>
              <w:right w:val="single" w:sz="4" w:space="0" w:color="auto"/>
            </w:tcBorders>
            <w:shd w:val="clear" w:color="auto" w:fill="auto"/>
            <w:noWrap/>
            <w:vAlign w:val="bottom"/>
            <w:hideMark/>
          </w:tcPr>
          <w:p w14:paraId="7CFF3D7B"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String</w:t>
            </w:r>
          </w:p>
        </w:tc>
        <w:tc>
          <w:tcPr>
            <w:tcW w:w="1340" w:type="dxa"/>
            <w:tcBorders>
              <w:top w:val="nil"/>
              <w:left w:val="nil"/>
              <w:bottom w:val="single" w:sz="4" w:space="0" w:color="auto"/>
              <w:right w:val="single" w:sz="4" w:space="0" w:color="auto"/>
            </w:tcBorders>
            <w:shd w:val="clear" w:color="auto" w:fill="auto"/>
            <w:noWrap/>
            <w:vAlign w:val="bottom"/>
            <w:hideMark/>
          </w:tcPr>
          <w:p w14:paraId="66E6A17A" w14:textId="77777777" w:rsidR="000643AE" w:rsidRPr="00076AF9" w:rsidRDefault="000643AE" w:rsidP="005A4AE5">
            <w:pPr>
              <w:jc w:val="right"/>
              <w:rPr>
                <w:rFonts w:ascii="Calibri" w:hAnsi="Calibri" w:cs="Calibri"/>
                <w:color w:val="000000"/>
                <w:sz w:val="22"/>
                <w:szCs w:val="22"/>
              </w:rPr>
            </w:pPr>
            <w:r w:rsidRPr="00076AF9">
              <w:rPr>
                <w:rFonts w:ascii="Calibri" w:hAnsi="Calibri" w:cs="Calibri"/>
                <w:color w:val="000000"/>
                <w:sz w:val="22"/>
                <w:szCs w:val="22"/>
              </w:rPr>
              <w:t>50</w:t>
            </w:r>
          </w:p>
        </w:tc>
        <w:tc>
          <w:tcPr>
            <w:tcW w:w="1821" w:type="dxa"/>
            <w:tcBorders>
              <w:top w:val="nil"/>
              <w:left w:val="nil"/>
              <w:bottom w:val="single" w:sz="4" w:space="0" w:color="auto"/>
              <w:right w:val="single" w:sz="4" w:space="0" w:color="auto"/>
            </w:tcBorders>
            <w:shd w:val="clear" w:color="auto" w:fill="auto"/>
            <w:noWrap/>
            <w:vAlign w:val="bottom"/>
            <w:hideMark/>
          </w:tcPr>
          <w:p w14:paraId="38CDA0A9"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 </w:t>
            </w:r>
          </w:p>
        </w:tc>
      </w:tr>
      <w:tr w:rsidR="000643AE" w:rsidRPr="00076AF9" w14:paraId="4327C636" w14:textId="77777777" w:rsidTr="005A4AE5">
        <w:trPr>
          <w:trHeight w:val="300"/>
        </w:trPr>
        <w:tc>
          <w:tcPr>
            <w:tcW w:w="1632" w:type="dxa"/>
            <w:tcBorders>
              <w:top w:val="nil"/>
              <w:left w:val="single" w:sz="4" w:space="0" w:color="auto"/>
              <w:bottom w:val="single" w:sz="4" w:space="0" w:color="auto"/>
              <w:right w:val="single" w:sz="4" w:space="0" w:color="auto"/>
            </w:tcBorders>
            <w:shd w:val="clear" w:color="auto" w:fill="auto"/>
            <w:noWrap/>
            <w:vAlign w:val="bottom"/>
            <w:hideMark/>
          </w:tcPr>
          <w:p w14:paraId="67DF0EE0"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ORIGEM</w:t>
            </w:r>
          </w:p>
        </w:tc>
        <w:tc>
          <w:tcPr>
            <w:tcW w:w="876" w:type="dxa"/>
            <w:tcBorders>
              <w:top w:val="nil"/>
              <w:left w:val="nil"/>
              <w:bottom w:val="single" w:sz="4" w:space="0" w:color="auto"/>
              <w:right w:val="single" w:sz="4" w:space="0" w:color="auto"/>
            </w:tcBorders>
            <w:shd w:val="clear" w:color="auto" w:fill="auto"/>
            <w:noWrap/>
            <w:vAlign w:val="bottom"/>
            <w:hideMark/>
          </w:tcPr>
          <w:p w14:paraId="734AA374" w14:textId="77777777" w:rsidR="000643AE" w:rsidRPr="00076AF9" w:rsidRDefault="000643AE" w:rsidP="005A4AE5">
            <w:pPr>
              <w:jc w:val="left"/>
              <w:rPr>
                <w:rFonts w:ascii="Calibri" w:hAnsi="Calibri" w:cs="Calibri"/>
                <w:color w:val="000000"/>
                <w:sz w:val="22"/>
                <w:szCs w:val="22"/>
              </w:rPr>
            </w:pPr>
            <w:r w:rsidRPr="00076AF9">
              <w:rPr>
                <w:rFonts w:ascii="Calibri" w:hAnsi="Calibri" w:cs="Calibri"/>
                <w:color w:val="000000"/>
                <w:sz w:val="22"/>
                <w:szCs w:val="22"/>
              </w:rPr>
              <w:t>String</w:t>
            </w:r>
          </w:p>
        </w:tc>
        <w:tc>
          <w:tcPr>
            <w:tcW w:w="1340" w:type="dxa"/>
            <w:tcBorders>
              <w:top w:val="nil"/>
              <w:left w:val="nil"/>
              <w:bottom w:val="single" w:sz="4" w:space="0" w:color="auto"/>
              <w:right w:val="single" w:sz="4" w:space="0" w:color="auto"/>
            </w:tcBorders>
            <w:shd w:val="clear" w:color="auto" w:fill="auto"/>
            <w:noWrap/>
            <w:vAlign w:val="bottom"/>
            <w:hideMark/>
          </w:tcPr>
          <w:p w14:paraId="116D918E" w14:textId="77777777" w:rsidR="000643AE" w:rsidRPr="00076AF9" w:rsidRDefault="000643AE" w:rsidP="005A4AE5">
            <w:pPr>
              <w:jc w:val="right"/>
              <w:rPr>
                <w:rFonts w:ascii="Calibri" w:hAnsi="Calibri" w:cs="Calibri"/>
                <w:color w:val="000000"/>
                <w:sz w:val="22"/>
                <w:szCs w:val="22"/>
              </w:rPr>
            </w:pPr>
            <w:r w:rsidRPr="00076AF9">
              <w:rPr>
                <w:rFonts w:ascii="Calibri" w:hAnsi="Calibri" w:cs="Calibri"/>
                <w:color w:val="000000"/>
                <w:sz w:val="22"/>
                <w:szCs w:val="22"/>
              </w:rPr>
              <w:t>50</w:t>
            </w:r>
          </w:p>
        </w:tc>
        <w:tc>
          <w:tcPr>
            <w:tcW w:w="1821" w:type="dxa"/>
            <w:tcBorders>
              <w:top w:val="nil"/>
              <w:left w:val="nil"/>
              <w:bottom w:val="single" w:sz="4" w:space="0" w:color="auto"/>
              <w:right w:val="single" w:sz="4" w:space="0" w:color="auto"/>
            </w:tcBorders>
            <w:shd w:val="clear" w:color="auto" w:fill="auto"/>
            <w:noWrap/>
            <w:vAlign w:val="bottom"/>
            <w:hideMark/>
          </w:tcPr>
          <w:p w14:paraId="3375A42B" w14:textId="77777777" w:rsidR="000643AE" w:rsidRPr="00076AF9" w:rsidRDefault="000643AE" w:rsidP="005A4AE5">
            <w:pPr>
              <w:jc w:val="left"/>
              <w:rPr>
                <w:rFonts w:ascii="Calibri" w:hAnsi="Calibri" w:cs="Calibri"/>
                <w:color w:val="000000"/>
                <w:sz w:val="22"/>
                <w:szCs w:val="22"/>
              </w:rPr>
            </w:pPr>
          </w:p>
        </w:tc>
      </w:tr>
    </w:tbl>
    <w:p w14:paraId="51909EAB" w14:textId="77777777" w:rsidR="000643AE" w:rsidRPr="000643AE" w:rsidRDefault="000643AE" w:rsidP="000643AE">
      <w:pPr>
        <w:rPr>
          <w:lang w:eastAsia="en-US"/>
        </w:rPr>
      </w:pPr>
    </w:p>
    <w:p w14:paraId="6554A6C5" w14:textId="77777777" w:rsidR="001B1556" w:rsidRDefault="001B1556" w:rsidP="00C01C97">
      <w:pPr>
        <w:rPr>
          <w:lang w:val="en-US" w:eastAsia="en-US"/>
        </w:rPr>
      </w:pPr>
    </w:p>
    <w:tbl>
      <w:tblPr>
        <w:tblW w:w="5000" w:type="pct"/>
        <w:tblCellMar>
          <w:left w:w="70" w:type="dxa"/>
          <w:right w:w="70" w:type="dxa"/>
        </w:tblCellMar>
        <w:tblLook w:val="04A0" w:firstRow="1" w:lastRow="0" w:firstColumn="1" w:lastColumn="0" w:noHBand="0" w:noVBand="1"/>
      </w:tblPr>
      <w:tblGrid>
        <w:gridCol w:w="1413"/>
        <w:gridCol w:w="1632"/>
        <w:gridCol w:w="609"/>
        <w:gridCol w:w="1332"/>
        <w:gridCol w:w="1632"/>
        <w:gridCol w:w="614"/>
        <w:gridCol w:w="1332"/>
        <w:gridCol w:w="1632"/>
      </w:tblGrid>
      <w:tr w:rsidR="00351DF7" w14:paraId="5A17FB81" w14:textId="77777777" w:rsidTr="00351DF7">
        <w:trPr>
          <w:trHeight w:val="300"/>
        </w:trPr>
        <w:tc>
          <w:tcPr>
            <w:tcW w:w="69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0385E32B" w14:textId="36579049" w:rsidR="00351DF7" w:rsidRDefault="00351DF7" w:rsidP="00C01C97">
            <w:pPr>
              <w:rPr>
                <w:rFonts w:ascii="Calibri" w:hAnsi="Calibri" w:cs="Calibri"/>
                <w:color w:val="000000"/>
                <w:sz w:val="22"/>
                <w:szCs w:val="22"/>
              </w:rPr>
            </w:pPr>
            <w:r>
              <w:rPr>
                <w:rFonts w:ascii="Calibri" w:hAnsi="Calibri" w:cs="Calibri"/>
                <w:color w:val="000000"/>
                <w:sz w:val="22"/>
                <w:szCs w:val="22"/>
              </w:rPr>
              <w:t>ORIGEM</w:t>
            </w:r>
          </w:p>
        </w:tc>
        <w:tc>
          <w:tcPr>
            <w:tcW w:w="8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58060740" w14:textId="1ACB4795" w:rsidR="00351DF7" w:rsidRDefault="00351DF7" w:rsidP="00C01C97">
            <w:pPr>
              <w:rPr>
                <w:rFonts w:ascii="Calibri" w:hAnsi="Calibri" w:cs="Calibri"/>
                <w:color w:val="000000"/>
                <w:sz w:val="22"/>
                <w:szCs w:val="22"/>
              </w:rPr>
            </w:pPr>
            <w:r>
              <w:rPr>
                <w:rFonts w:ascii="Calibri" w:hAnsi="Calibri" w:cs="Calibri"/>
                <w:color w:val="000000"/>
                <w:sz w:val="22"/>
                <w:szCs w:val="22"/>
              </w:rPr>
              <w:t>NORMALIZAÇÃO</w:t>
            </w:r>
          </w:p>
        </w:tc>
        <w:tc>
          <w:tcPr>
            <w:tcW w:w="299" w:type="pct"/>
            <w:tcBorders>
              <w:top w:val="nil"/>
              <w:left w:val="nil"/>
              <w:bottom w:val="nil"/>
              <w:right w:val="nil"/>
            </w:tcBorders>
            <w:shd w:val="clear" w:color="auto" w:fill="auto"/>
            <w:noWrap/>
            <w:vAlign w:val="bottom"/>
            <w:hideMark/>
          </w:tcPr>
          <w:p w14:paraId="1378C6C7"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0A03F320" w14:textId="73303C09" w:rsidR="00351DF7" w:rsidRDefault="00351DF7" w:rsidP="00C01C97">
            <w:pPr>
              <w:rPr>
                <w:rFonts w:ascii="Calibri" w:hAnsi="Calibri" w:cs="Calibri"/>
                <w:color w:val="000000"/>
                <w:sz w:val="22"/>
                <w:szCs w:val="22"/>
              </w:rPr>
            </w:pPr>
            <w:r>
              <w:rPr>
                <w:rFonts w:ascii="Calibri" w:hAnsi="Calibri" w:cs="Calibri"/>
                <w:color w:val="000000"/>
                <w:sz w:val="22"/>
                <w:szCs w:val="22"/>
              </w:rPr>
              <w:t>ORIGEM</w:t>
            </w:r>
          </w:p>
        </w:tc>
        <w:tc>
          <w:tcPr>
            <w:tcW w:w="8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B6E6922" w14:textId="36C04AD7" w:rsidR="00351DF7" w:rsidRDefault="00351DF7" w:rsidP="00C01C97">
            <w:pPr>
              <w:rPr>
                <w:rFonts w:ascii="Calibri" w:hAnsi="Calibri" w:cs="Calibri"/>
                <w:color w:val="000000"/>
                <w:sz w:val="22"/>
                <w:szCs w:val="22"/>
              </w:rPr>
            </w:pPr>
            <w:r>
              <w:rPr>
                <w:rFonts w:ascii="Calibri" w:hAnsi="Calibri" w:cs="Calibri"/>
                <w:color w:val="000000"/>
                <w:sz w:val="22"/>
                <w:szCs w:val="22"/>
              </w:rPr>
              <w:t>NORMALIZAÇÃO</w:t>
            </w:r>
          </w:p>
        </w:tc>
        <w:tc>
          <w:tcPr>
            <w:tcW w:w="301" w:type="pct"/>
            <w:tcBorders>
              <w:top w:val="nil"/>
              <w:left w:val="nil"/>
              <w:bottom w:val="nil"/>
              <w:right w:val="nil"/>
            </w:tcBorders>
            <w:shd w:val="clear" w:color="auto" w:fill="auto"/>
            <w:noWrap/>
            <w:vAlign w:val="bottom"/>
            <w:hideMark/>
          </w:tcPr>
          <w:p w14:paraId="78F22713"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14:paraId="4910ED3F" w14:textId="6F7A34FE" w:rsidR="00351DF7" w:rsidRDefault="00351DF7" w:rsidP="00C01C97">
            <w:pPr>
              <w:rPr>
                <w:rFonts w:ascii="Calibri" w:hAnsi="Calibri" w:cs="Calibri"/>
                <w:color w:val="000000"/>
                <w:sz w:val="22"/>
                <w:szCs w:val="22"/>
              </w:rPr>
            </w:pPr>
            <w:r>
              <w:rPr>
                <w:rFonts w:ascii="Calibri" w:hAnsi="Calibri" w:cs="Calibri"/>
                <w:color w:val="000000"/>
                <w:sz w:val="22"/>
                <w:szCs w:val="22"/>
              </w:rPr>
              <w:t>ORIGEM</w:t>
            </w:r>
          </w:p>
        </w:tc>
        <w:tc>
          <w:tcPr>
            <w:tcW w:w="8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CD1E9BA" w14:textId="16DD7652" w:rsidR="00351DF7" w:rsidRDefault="00351DF7" w:rsidP="00C01C97">
            <w:pPr>
              <w:rPr>
                <w:rFonts w:ascii="Calibri" w:hAnsi="Calibri" w:cs="Calibri"/>
                <w:color w:val="000000"/>
                <w:sz w:val="22"/>
                <w:szCs w:val="22"/>
              </w:rPr>
            </w:pPr>
            <w:r>
              <w:rPr>
                <w:rFonts w:ascii="Calibri" w:hAnsi="Calibri" w:cs="Calibri"/>
                <w:color w:val="000000"/>
                <w:sz w:val="22"/>
                <w:szCs w:val="22"/>
              </w:rPr>
              <w:t>NORMALIZAÇÃO</w:t>
            </w:r>
          </w:p>
        </w:tc>
      </w:tr>
      <w:tr w:rsidR="00351DF7" w14:paraId="370F120F"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41D1C169" w14:textId="584703A7" w:rsidR="00351DF7" w:rsidRDefault="00351DF7" w:rsidP="00C01C97">
            <w:pPr>
              <w:rPr>
                <w:rFonts w:ascii="Calibri" w:hAnsi="Calibri" w:cs="Calibri"/>
                <w:color w:val="000000"/>
                <w:sz w:val="22"/>
                <w:szCs w:val="22"/>
              </w:rPr>
            </w:pPr>
            <w:r>
              <w:rPr>
                <w:rFonts w:ascii="Calibri" w:hAnsi="Calibri" w:cs="Calibri"/>
                <w:color w:val="000000"/>
                <w:sz w:val="22"/>
                <w:szCs w:val="22"/>
              </w:rPr>
              <w:t>AV.</w:t>
            </w:r>
          </w:p>
        </w:tc>
        <w:tc>
          <w:tcPr>
            <w:tcW w:w="800" w:type="pct"/>
            <w:tcBorders>
              <w:top w:val="nil"/>
              <w:left w:val="single" w:sz="4" w:space="0" w:color="auto"/>
              <w:bottom w:val="single" w:sz="4" w:space="0" w:color="auto"/>
              <w:right w:val="single" w:sz="4" w:space="0" w:color="auto"/>
            </w:tcBorders>
            <w:shd w:val="clear" w:color="auto" w:fill="auto"/>
            <w:noWrap/>
            <w:vAlign w:val="bottom"/>
            <w:hideMark/>
          </w:tcPr>
          <w:p w14:paraId="65186A83" w14:textId="42689966" w:rsidR="00351DF7" w:rsidRDefault="00351DF7" w:rsidP="00C01C97">
            <w:pPr>
              <w:rPr>
                <w:rFonts w:ascii="Calibri" w:hAnsi="Calibri" w:cs="Calibri"/>
                <w:color w:val="000000"/>
                <w:sz w:val="22"/>
                <w:szCs w:val="22"/>
              </w:rPr>
            </w:pPr>
            <w:r>
              <w:rPr>
                <w:rFonts w:ascii="Calibri" w:hAnsi="Calibri" w:cs="Calibri"/>
                <w:color w:val="000000"/>
                <w:sz w:val="22"/>
                <w:szCs w:val="22"/>
              </w:rPr>
              <w:t>AV</w:t>
            </w:r>
          </w:p>
        </w:tc>
        <w:tc>
          <w:tcPr>
            <w:tcW w:w="299" w:type="pct"/>
            <w:tcBorders>
              <w:top w:val="nil"/>
              <w:left w:val="nil"/>
              <w:bottom w:val="nil"/>
              <w:right w:val="nil"/>
            </w:tcBorders>
            <w:shd w:val="clear" w:color="auto" w:fill="auto"/>
            <w:noWrap/>
            <w:vAlign w:val="bottom"/>
            <w:hideMark/>
          </w:tcPr>
          <w:p w14:paraId="4978BE81"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1C903316" w14:textId="1C7C0FD2" w:rsidR="00351DF7" w:rsidRDefault="00351DF7" w:rsidP="00C01C97">
            <w:pPr>
              <w:rPr>
                <w:rFonts w:ascii="Calibri" w:hAnsi="Calibri" w:cs="Calibri"/>
                <w:color w:val="000000"/>
                <w:sz w:val="22"/>
                <w:szCs w:val="22"/>
              </w:rPr>
            </w:pPr>
            <w:r>
              <w:rPr>
                <w:rFonts w:ascii="Calibri" w:hAnsi="Calibri" w:cs="Calibri"/>
                <w:color w:val="000000"/>
                <w:sz w:val="22"/>
                <w:szCs w:val="22"/>
              </w:rPr>
              <w:t>RODOVIA</w:t>
            </w:r>
          </w:p>
        </w:tc>
        <w:tc>
          <w:tcPr>
            <w:tcW w:w="800" w:type="pct"/>
            <w:tcBorders>
              <w:top w:val="nil"/>
              <w:left w:val="single" w:sz="4" w:space="0" w:color="auto"/>
              <w:bottom w:val="single" w:sz="4" w:space="0" w:color="auto"/>
              <w:right w:val="single" w:sz="4" w:space="0" w:color="auto"/>
            </w:tcBorders>
            <w:shd w:val="clear" w:color="auto" w:fill="auto"/>
            <w:noWrap/>
            <w:vAlign w:val="bottom"/>
            <w:hideMark/>
          </w:tcPr>
          <w:p w14:paraId="383142CA" w14:textId="5492BE02" w:rsidR="00351DF7" w:rsidRDefault="00351DF7" w:rsidP="00C01C97">
            <w:pPr>
              <w:rPr>
                <w:rFonts w:ascii="Calibri" w:hAnsi="Calibri" w:cs="Calibri"/>
                <w:color w:val="000000"/>
                <w:sz w:val="22"/>
                <w:szCs w:val="22"/>
              </w:rPr>
            </w:pPr>
            <w:r>
              <w:rPr>
                <w:rFonts w:ascii="Calibri" w:hAnsi="Calibri" w:cs="Calibri"/>
                <w:color w:val="000000"/>
                <w:sz w:val="22"/>
                <w:szCs w:val="22"/>
              </w:rPr>
              <w:t>ROD</w:t>
            </w:r>
          </w:p>
        </w:tc>
        <w:tc>
          <w:tcPr>
            <w:tcW w:w="301" w:type="pct"/>
            <w:tcBorders>
              <w:top w:val="nil"/>
              <w:left w:val="nil"/>
              <w:bottom w:val="nil"/>
              <w:right w:val="nil"/>
            </w:tcBorders>
            <w:shd w:val="clear" w:color="auto" w:fill="auto"/>
            <w:noWrap/>
            <w:vAlign w:val="bottom"/>
            <w:hideMark/>
          </w:tcPr>
          <w:p w14:paraId="1A6195A6"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73B12F05" w14:textId="3E4FEEEE"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COLONIA </w:t>
            </w:r>
          </w:p>
        </w:tc>
        <w:tc>
          <w:tcPr>
            <w:tcW w:w="800" w:type="pct"/>
            <w:tcBorders>
              <w:top w:val="nil"/>
              <w:left w:val="single" w:sz="4" w:space="0" w:color="auto"/>
              <w:bottom w:val="single" w:sz="4" w:space="0" w:color="auto"/>
              <w:right w:val="single" w:sz="4" w:space="0" w:color="auto"/>
            </w:tcBorders>
            <w:shd w:val="clear" w:color="auto" w:fill="auto"/>
            <w:noWrap/>
            <w:vAlign w:val="bottom"/>
            <w:hideMark/>
          </w:tcPr>
          <w:p w14:paraId="2CB6C93D" w14:textId="296A7257"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r>
      <w:tr w:rsidR="00351DF7" w14:paraId="5831198B"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3A0B88CA" w14:textId="67E35D70" w:rsidR="00351DF7" w:rsidRDefault="00351DF7" w:rsidP="00C01C97">
            <w:pPr>
              <w:rPr>
                <w:rFonts w:ascii="Calibri" w:hAnsi="Calibri" w:cs="Calibri"/>
                <w:color w:val="000000"/>
                <w:sz w:val="22"/>
                <w:szCs w:val="22"/>
              </w:rPr>
            </w:pPr>
            <w:r>
              <w:rPr>
                <w:rFonts w:ascii="Calibri" w:hAnsi="Calibri" w:cs="Calibri"/>
                <w:color w:val="000000"/>
                <w:sz w:val="22"/>
                <w:szCs w:val="22"/>
              </w:rPr>
              <w:t>AVE</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D053A5E" w14:textId="18848AB3" w:rsidR="00351DF7" w:rsidRDefault="00351DF7" w:rsidP="00C01C97">
            <w:pPr>
              <w:rPr>
                <w:rFonts w:ascii="Calibri" w:hAnsi="Calibri" w:cs="Calibri"/>
                <w:color w:val="000000"/>
                <w:sz w:val="22"/>
                <w:szCs w:val="22"/>
              </w:rPr>
            </w:pPr>
            <w:r>
              <w:rPr>
                <w:rFonts w:ascii="Calibri" w:hAnsi="Calibri" w:cs="Calibri"/>
                <w:color w:val="000000"/>
                <w:sz w:val="22"/>
                <w:szCs w:val="22"/>
              </w:rPr>
              <w:t>AV</w:t>
            </w:r>
          </w:p>
        </w:tc>
        <w:tc>
          <w:tcPr>
            <w:tcW w:w="299" w:type="pct"/>
            <w:tcBorders>
              <w:top w:val="nil"/>
              <w:left w:val="nil"/>
              <w:bottom w:val="nil"/>
              <w:right w:val="nil"/>
            </w:tcBorders>
            <w:shd w:val="clear" w:color="auto" w:fill="auto"/>
            <w:noWrap/>
            <w:vAlign w:val="bottom"/>
          </w:tcPr>
          <w:p w14:paraId="34C2CF33"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430B9436" w14:textId="56B25727" w:rsidR="00351DF7" w:rsidRDefault="00351DF7" w:rsidP="00C01C97">
            <w:pPr>
              <w:rPr>
                <w:rFonts w:ascii="Calibri" w:hAnsi="Calibri" w:cs="Calibri"/>
                <w:color w:val="000000"/>
                <w:sz w:val="22"/>
                <w:szCs w:val="22"/>
              </w:rPr>
            </w:pPr>
            <w:r>
              <w:rPr>
                <w:rFonts w:ascii="Calibri" w:hAnsi="Calibri" w:cs="Calibri"/>
                <w:color w:val="000000"/>
                <w:sz w:val="22"/>
                <w:szCs w:val="22"/>
              </w:rPr>
              <w:t>SAO</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3093B75D" w14:textId="5CF5325A" w:rsidR="00351DF7" w:rsidRDefault="00351DF7" w:rsidP="00C01C97">
            <w:pPr>
              <w:rPr>
                <w:rFonts w:ascii="Calibri" w:hAnsi="Calibri" w:cs="Calibri"/>
                <w:color w:val="000000"/>
                <w:sz w:val="22"/>
                <w:szCs w:val="22"/>
              </w:rPr>
            </w:pPr>
            <w:r>
              <w:rPr>
                <w:rFonts w:ascii="Calibri" w:hAnsi="Calibri" w:cs="Calibri"/>
                <w:color w:val="000000"/>
                <w:sz w:val="22"/>
                <w:szCs w:val="22"/>
              </w:rPr>
              <w:t>S</w:t>
            </w:r>
          </w:p>
        </w:tc>
        <w:tc>
          <w:tcPr>
            <w:tcW w:w="301" w:type="pct"/>
            <w:tcBorders>
              <w:top w:val="nil"/>
              <w:left w:val="nil"/>
              <w:bottom w:val="nil"/>
              <w:right w:val="nil"/>
            </w:tcBorders>
            <w:shd w:val="clear" w:color="auto" w:fill="auto"/>
            <w:noWrap/>
            <w:vAlign w:val="bottom"/>
          </w:tcPr>
          <w:p w14:paraId="24E04CEF"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vAlign w:val="bottom"/>
          </w:tcPr>
          <w:p w14:paraId="309995C6" w14:textId="3AD9762D" w:rsidR="00351DF7" w:rsidRDefault="00351DF7" w:rsidP="00C01C97">
            <w:pPr>
              <w:rPr>
                <w:rFonts w:ascii="Calibri" w:hAnsi="Calibri" w:cs="Calibri"/>
                <w:color w:val="000000"/>
                <w:sz w:val="22"/>
                <w:szCs w:val="22"/>
              </w:rPr>
            </w:pPr>
            <w:r>
              <w:rPr>
                <w:rFonts w:ascii="Calibri" w:hAnsi="Calibri" w:cs="Calibri"/>
                <w:color w:val="000000"/>
                <w:sz w:val="22"/>
                <w:szCs w:val="22"/>
              </w:rPr>
              <w:t>DO</w:t>
            </w:r>
          </w:p>
        </w:tc>
        <w:tc>
          <w:tcPr>
            <w:tcW w:w="8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BF432A8" w14:textId="45ABC1D7" w:rsidR="00351DF7" w:rsidRDefault="00351DF7" w:rsidP="00C01C97">
            <w:pPr>
              <w:rPr>
                <w:rFonts w:ascii="Calibri" w:hAnsi="Calibri" w:cs="Calibri"/>
                <w:color w:val="000000"/>
                <w:sz w:val="22"/>
                <w:szCs w:val="22"/>
              </w:rPr>
            </w:pPr>
          </w:p>
        </w:tc>
      </w:tr>
      <w:tr w:rsidR="00351DF7" w14:paraId="6CBFBC43"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6E736B84" w14:textId="2FC9B5EB" w:rsidR="00351DF7" w:rsidRDefault="00351DF7" w:rsidP="00C01C97">
            <w:pPr>
              <w:rPr>
                <w:rFonts w:ascii="Calibri" w:hAnsi="Calibri" w:cs="Calibri"/>
                <w:color w:val="000000"/>
                <w:sz w:val="22"/>
                <w:szCs w:val="22"/>
              </w:rPr>
            </w:pPr>
            <w:r>
              <w:rPr>
                <w:rFonts w:ascii="Calibri" w:hAnsi="Calibri" w:cs="Calibri"/>
                <w:color w:val="000000"/>
                <w:sz w:val="22"/>
                <w:szCs w:val="22"/>
              </w:rPr>
              <w:t>AVENIDA</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58348B03" w14:textId="6854B762" w:rsidR="00351DF7" w:rsidRDefault="00351DF7" w:rsidP="00C01C97">
            <w:pPr>
              <w:rPr>
                <w:rFonts w:ascii="Calibri" w:hAnsi="Calibri" w:cs="Calibri"/>
                <w:color w:val="000000"/>
                <w:sz w:val="22"/>
                <w:szCs w:val="22"/>
              </w:rPr>
            </w:pPr>
            <w:r>
              <w:rPr>
                <w:rFonts w:ascii="Calibri" w:hAnsi="Calibri" w:cs="Calibri"/>
                <w:color w:val="000000"/>
                <w:sz w:val="22"/>
                <w:szCs w:val="22"/>
              </w:rPr>
              <w:t>AV</w:t>
            </w:r>
          </w:p>
        </w:tc>
        <w:tc>
          <w:tcPr>
            <w:tcW w:w="299" w:type="pct"/>
            <w:tcBorders>
              <w:top w:val="nil"/>
              <w:left w:val="nil"/>
              <w:bottom w:val="nil"/>
              <w:right w:val="nil"/>
            </w:tcBorders>
            <w:shd w:val="clear" w:color="auto" w:fill="auto"/>
            <w:noWrap/>
            <w:vAlign w:val="bottom"/>
            <w:hideMark/>
          </w:tcPr>
          <w:p w14:paraId="28CE5F67"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2740392E" w14:textId="45999F2E" w:rsidR="00351DF7" w:rsidRDefault="00351DF7" w:rsidP="00C01C97">
            <w:pPr>
              <w:rPr>
                <w:rFonts w:ascii="Calibri" w:hAnsi="Calibri" w:cs="Calibri"/>
                <w:color w:val="000000"/>
                <w:sz w:val="22"/>
                <w:szCs w:val="22"/>
              </w:rPr>
            </w:pPr>
            <w:r>
              <w:rPr>
                <w:rFonts w:ascii="Calibri" w:hAnsi="Calibri" w:cs="Calibri"/>
                <w:color w:val="000000"/>
                <w:sz w:val="22"/>
                <w:szCs w:val="22"/>
              </w:rPr>
              <w:t>SANTO</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02EBA6D" w14:textId="317C848C" w:rsidR="00351DF7" w:rsidRDefault="00351DF7" w:rsidP="00C01C97">
            <w:pPr>
              <w:rPr>
                <w:rFonts w:ascii="Calibri" w:hAnsi="Calibri" w:cs="Calibri"/>
                <w:color w:val="000000"/>
                <w:sz w:val="22"/>
                <w:szCs w:val="22"/>
              </w:rPr>
            </w:pPr>
            <w:r>
              <w:rPr>
                <w:rFonts w:ascii="Calibri" w:hAnsi="Calibri" w:cs="Calibri"/>
                <w:color w:val="000000"/>
                <w:sz w:val="22"/>
                <w:szCs w:val="22"/>
              </w:rPr>
              <w:t>ST</w:t>
            </w:r>
          </w:p>
        </w:tc>
        <w:tc>
          <w:tcPr>
            <w:tcW w:w="301" w:type="pct"/>
            <w:tcBorders>
              <w:top w:val="nil"/>
              <w:left w:val="nil"/>
              <w:bottom w:val="nil"/>
              <w:right w:val="single" w:sz="4" w:space="0" w:color="auto"/>
            </w:tcBorders>
            <w:shd w:val="clear" w:color="auto" w:fill="auto"/>
            <w:noWrap/>
            <w:vAlign w:val="bottom"/>
            <w:hideMark/>
          </w:tcPr>
          <w:p w14:paraId="412734B7"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vAlign w:val="bottom"/>
          </w:tcPr>
          <w:p w14:paraId="7E6AB6D3" w14:textId="0C49CA9F" w:rsidR="00351DF7" w:rsidRDefault="00351DF7" w:rsidP="00C01C97">
            <w:pPr>
              <w:rPr>
                <w:sz w:val="20"/>
                <w:szCs w:val="20"/>
              </w:rPr>
            </w:pPr>
            <w:r>
              <w:rPr>
                <w:rFonts w:ascii="Calibri" w:hAnsi="Calibri" w:cs="Calibri"/>
                <w:color w:val="000000"/>
                <w:sz w:val="22"/>
                <w:szCs w:val="22"/>
              </w:rPr>
              <w:t>DOS</w:t>
            </w:r>
          </w:p>
        </w:tc>
        <w:tc>
          <w:tcPr>
            <w:tcW w:w="8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E38B5" w14:textId="0F139C95" w:rsidR="00351DF7" w:rsidRDefault="00351DF7" w:rsidP="00C01C97">
            <w:pPr>
              <w:rPr>
                <w:sz w:val="20"/>
                <w:szCs w:val="20"/>
              </w:rPr>
            </w:pPr>
          </w:p>
        </w:tc>
      </w:tr>
      <w:tr w:rsidR="00351DF7" w14:paraId="158CA3DD"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13FC614E" w14:textId="150C2197" w:rsidR="00351DF7" w:rsidRDefault="00351DF7" w:rsidP="00C01C97">
            <w:pPr>
              <w:rPr>
                <w:rFonts w:ascii="Calibri" w:hAnsi="Calibri" w:cs="Calibri"/>
                <w:color w:val="000000"/>
                <w:sz w:val="22"/>
                <w:szCs w:val="22"/>
              </w:rPr>
            </w:pPr>
            <w:r>
              <w:rPr>
                <w:rFonts w:ascii="Calibri" w:hAnsi="Calibri" w:cs="Calibri"/>
                <w:color w:val="000000"/>
                <w:sz w:val="22"/>
                <w:szCs w:val="22"/>
              </w:rPr>
              <w:lastRenderedPageBreak/>
              <w:t xml:space="preserve">CAIXAPOSTAL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2A64623" w14:textId="0D71626B" w:rsidR="00351DF7" w:rsidRDefault="00351DF7" w:rsidP="00C01C97">
            <w:pPr>
              <w:rPr>
                <w:rFonts w:ascii="Calibri" w:hAnsi="Calibri" w:cs="Calibri"/>
                <w:color w:val="000000"/>
                <w:sz w:val="22"/>
                <w:szCs w:val="22"/>
              </w:rPr>
            </w:pPr>
            <w:r>
              <w:rPr>
                <w:rFonts w:ascii="Calibri" w:hAnsi="Calibri" w:cs="Calibri"/>
                <w:color w:val="000000"/>
                <w:sz w:val="22"/>
                <w:szCs w:val="22"/>
              </w:rPr>
              <w:t>CAIXA</w:t>
            </w:r>
          </w:p>
        </w:tc>
        <w:tc>
          <w:tcPr>
            <w:tcW w:w="299" w:type="pct"/>
            <w:tcBorders>
              <w:top w:val="nil"/>
              <w:left w:val="nil"/>
              <w:bottom w:val="nil"/>
              <w:right w:val="nil"/>
            </w:tcBorders>
            <w:shd w:val="clear" w:color="auto" w:fill="auto"/>
            <w:noWrap/>
            <w:vAlign w:val="bottom"/>
            <w:hideMark/>
          </w:tcPr>
          <w:p w14:paraId="3ACB88F5"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217F7FD8" w14:textId="10F5CABA" w:rsidR="00351DF7" w:rsidRDefault="00351DF7" w:rsidP="00C01C97">
            <w:pPr>
              <w:rPr>
                <w:rFonts w:ascii="Calibri" w:hAnsi="Calibri" w:cs="Calibri"/>
                <w:color w:val="000000"/>
                <w:sz w:val="22"/>
                <w:szCs w:val="22"/>
              </w:rPr>
            </w:pPr>
            <w:r>
              <w:rPr>
                <w:rFonts w:ascii="Calibri" w:hAnsi="Calibri" w:cs="Calibri"/>
                <w:color w:val="000000"/>
                <w:sz w:val="22"/>
                <w:szCs w:val="22"/>
              </w:rPr>
              <w:t>ST.</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2D51E7E9" w14:textId="406EE935" w:rsidR="00351DF7" w:rsidRDefault="00351DF7" w:rsidP="00C01C97">
            <w:pPr>
              <w:rPr>
                <w:rFonts w:ascii="Calibri" w:hAnsi="Calibri" w:cs="Calibri"/>
                <w:color w:val="000000"/>
                <w:sz w:val="22"/>
                <w:szCs w:val="22"/>
              </w:rPr>
            </w:pPr>
            <w:r>
              <w:rPr>
                <w:rFonts w:ascii="Calibri" w:hAnsi="Calibri" w:cs="Calibri"/>
                <w:color w:val="000000"/>
                <w:sz w:val="22"/>
                <w:szCs w:val="22"/>
              </w:rPr>
              <w:t>ST</w:t>
            </w:r>
          </w:p>
        </w:tc>
        <w:tc>
          <w:tcPr>
            <w:tcW w:w="301" w:type="pct"/>
            <w:tcBorders>
              <w:top w:val="nil"/>
              <w:left w:val="nil"/>
              <w:bottom w:val="nil"/>
              <w:right w:val="single" w:sz="4" w:space="0" w:color="auto"/>
            </w:tcBorders>
            <w:shd w:val="clear" w:color="auto" w:fill="auto"/>
            <w:noWrap/>
            <w:vAlign w:val="bottom"/>
            <w:hideMark/>
          </w:tcPr>
          <w:p w14:paraId="76E6EB2D"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vAlign w:val="bottom"/>
          </w:tcPr>
          <w:p w14:paraId="6BADC9F2" w14:textId="0138ACA3" w:rsidR="00351DF7" w:rsidRDefault="00351DF7" w:rsidP="00C01C97">
            <w:pPr>
              <w:rPr>
                <w:sz w:val="20"/>
                <w:szCs w:val="20"/>
              </w:rPr>
            </w:pPr>
            <w:r>
              <w:rPr>
                <w:rFonts w:ascii="Calibri" w:hAnsi="Calibri" w:cs="Calibri"/>
                <w:color w:val="000000"/>
                <w:sz w:val="22"/>
                <w:szCs w:val="22"/>
              </w:rPr>
              <w:t>DA</w:t>
            </w:r>
          </w:p>
        </w:tc>
        <w:tc>
          <w:tcPr>
            <w:tcW w:w="8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909FF" w14:textId="5EF4AD6B" w:rsidR="00351DF7" w:rsidRDefault="00351DF7" w:rsidP="00C01C97">
            <w:pPr>
              <w:rPr>
                <w:sz w:val="20"/>
                <w:szCs w:val="20"/>
              </w:rPr>
            </w:pPr>
          </w:p>
        </w:tc>
      </w:tr>
      <w:tr w:rsidR="00351DF7" w14:paraId="43C049EF"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74120DA8" w14:textId="51D95E10"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CAMINHO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F770636" w14:textId="1AFA78B0" w:rsidR="00351DF7" w:rsidRDefault="00351DF7" w:rsidP="00C01C97">
            <w:pPr>
              <w:rPr>
                <w:rFonts w:ascii="Calibri" w:hAnsi="Calibri" w:cs="Calibri"/>
                <w:color w:val="000000"/>
                <w:sz w:val="22"/>
                <w:szCs w:val="22"/>
              </w:rPr>
            </w:pPr>
            <w:r>
              <w:rPr>
                <w:rFonts w:ascii="Calibri" w:hAnsi="Calibri" w:cs="Calibri"/>
                <w:color w:val="000000"/>
                <w:sz w:val="22"/>
                <w:szCs w:val="22"/>
              </w:rPr>
              <w:t>CAM</w:t>
            </w:r>
          </w:p>
        </w:tc>
        <w:tc>
          <w:tcPr>
            <w:tcW w:w="299" w:type="pct"/>
            <w:tcBorders>
              <w:top w:val="nil"/>
              <w:left w:val="nil"/>
              <w:bottom w:val="nil"/>
              <w:right w:val="nil"/>
            </w:tcBorders>
            <w:shd w:val="clear" w:color="auto" w:fill="auto"/>
            <w:noWrap/>
            <w:vAlign w:val="bottom"/>
            <w:hideMark/>
          </w:tcPr>
          <w:p w14:paraId="4EE554B2"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5F4C3C06" w14:textId="79F57376" w:rsidR="00351DF7" w:rsidRDefault="00351DF7" w:rsidP="00C01C97">
            <w:pPr>
              <w:rPr>
                <w:rFonts w:ascii="Calibri" w:hAnsi="Calibri" w:cs="Calibri"/>
                <w:color w:val="000000"/>
                <w:sz w:val="22"/>
                <w:szCs w:val="22"/>
              </w:rPr>
            </w:pPr>
            <w:r>
              <w:rPr>
                <w:rFonts w:ascii="Calibri" w:hAnsi="Calibri" w:cs="Calibri"/>
                <w:color w:val="000000"/>
                <w:sz w:val="22"/>
                <w:szCs w:val="22"/>
              </w:rPr>
              <w:t>STO</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EEF1884" w14:textId="585B7492" w:rsidR="00351DF7" w:rsidRDefault="00351DF7" w:rsidP="00C01C97">
            <w:pPr>
              <w:rPr>
                <w:rFonts w:ascii="Calibri" w:hAnsi="Calibri" w:cs="Calibri"/>
                <w:color w:val="000000"/>
                <w:sz w:val="22"/>
                <w:szCs w:val="22"/>
              </w:rPr>
            </w:pPr>
            <w:r>
              <w:rPr>
                <w:rFonts w:ascii="Calibri" w:hAnsi="Calibri" w:cs="Calibri"/>
                <w:color w:val="000000"/>
                <w:sz w:val="22"/>
                <w:szCs w:val="22"/>
              </w:rPr>
              <w:t>ST</w:t>
            </w:r>
          </w:p>
        </w:tc>
        <w:tc>
          <w:tcPr>
            <w:tcW w:w="301" w:type="pct"/>
            <w:tcBorders>
              <w:top w:val="nil"/>
              <w:left w:val="nil"/>
              <w:bottom w:val="nil"/>
              <w:right w:val="single" w:sz="4" w:space="0" w:color="auto"/>
            </w:tcBorders>
            <w:shd w:val="clear" w:color="auto" w:fill="auto"/>
            <w:noWrap/>
            <w:vAlign w:val="bottom"/>
            <w:hideMark/>
          </w:tcPr>
          <w:p w14:paraId="32F362B7"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vAlign w:val="bottom"/>
          </w:tcPr>
          <w:p w14:paraId="17DEE400" w14:textId="1B2F805B" w:rsidR="00351DF7" w:rsidRDefault="00351DF7" w:rsidP="00C01C97">
            <w:pPr>
              <w:rPr>
                <w:sz w:val="20"/>
                <w:szCs w:val="20"/>
              </w:rPr>
            </w:pPr>
            <w:r>
              <w:rPr>
                <w:rFonts w:ascii="Calibri" w:hAnsi="Calibri" w:cs="Calibri"/>
                <w:color w:val="000000"/>
                <w:sz w:val="22"/>
                <w:szCs w:val="22"/>
              </w:rPr>
              <w:t>DAS</w:t>
            </w:r>
          </w:p>
        </w:tc>
        <w:tc>
          <w:tcPr>
            <w:tcW w:w="8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ECE0A" w14:textId="05292E39" w:rsidR="00351DF7" w:rsidRDefault="00351DF7" w:rsidP="00C01C97">
            <w:pPr>
              <w:rPr>
                <w:sz w:val="20"/>
                <w:szCs w:val="20"/>
              </w:rPr>
            </w:pPr>
          </w:p>
        </w:tc>
      </w:tr>
      <w:tr w:rsidR="00351DF7" w14:paraId="7867B3C9"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49481610" w14:textId="15F4A87E"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CONDOMINIO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2E13BBA" w14:textId="65F0B839" w:rsidR="00351DF7" w:rsidRDefault="00351DF7" w:rsidP="00C01C97">
            <w:pPr>
              <w:rPr>
                <w:rFonts w:ascii="Calibri" w:hAnsi="Calibri" w:cs="Calibri"/>
                <w:color w:val="000000"/>
                <w:sz w:val="22"/>
                <w:szCs w:val="22"/>
              </w:rPr>
            </w:pPr>
            <w:r>
              <w:rPr>
                <w:rFonts w:ascii="Calibri" w:hAnsi="Calibri" w:cs="Calibri"/>
                <w:color w:val="000000"/>
                <w:sz w:val="22"/>
                <w:szCs w:val="22"/>
              </w:rPr>
              <w:t>COND</w:t>
            </w:r>
          </w:p>
        </w:tc>
        <w:tc>
          <w:tcPr>
            <w:tcW w:w="299" w:type="pct"/>
            <w:tcBorders>
              <w:top w:val="nil"/>
              <w:left w:val="nil"/>
              <w:bottom w:val="nil"/>
              <w:right w:val="nil"/>
            </w:tcBorders>
            <w:shd w:val="clear" w:color="auto" w:fill="auto"/>
            <w:noWrap/>
            <w:vAlign w:val="bottom"/>
            <w:hideMark/>
          </w:tcPr>
          <w:p w14:paraId="54F213BF"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5D9E74D8" w14:textId="4793E4DF"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2ª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5EC6A90" w14:textId="0FC02511"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single" w:sz="4" w:space="0" w:color="auto"/>
            </w:tcBorders>
            <w:shd w:val="clear" w:color="auto" w:fill="auto"/>
            <w:noWrap/>
            <w:vAlign w:val="bottom"/>
            <w:hideMark/>
          </w:tcPr>
          <w:p w14:paraId="3EB20153" w14:textId="77777777" w:rsidR="00351DF7" w:rsidRDefault="00351DF7" w:rsidP="00C01C97">
            <w:pPr>
              <w:rPr>
                <w:rFonts w:ascii="Calibri" w:hAnsi="Calibri" w:cs="Calibri"/>
                <w:color w:val="000000"/>
                <w:sz w:val="22"/>
                <w:szCs w:val="22"/>
              </w:rPr>
            </w:pPr>
          </w:p>
        </w:tc>
        <w:tc>
          <w:tcPr>
            <w:tcW w:w="653" w:type="pct"/>
            <w:tcBorders>
              <w:top w:val="single" w:sz="4" w:space="0" w:color="auto"/>
              <w:left w:val="single" w:sz="4" w:space="0" w:color="auto"/>
              <w:bottom w:val="single" w:sz="4" w:space="0" w:color="auto"/>
              <w:right w:val="single" w:sz="4" w:space="0" w:color="auto"/>
            </w:tcBorders>
            <w:vAlign w:val="bottom"/>
          </w:tcPr>
          <w:p w14:paraId="3CD0A065" w14:textId="7825B3B1" w:rsidR="00351DF7" w:rsidRDefault="00351DF7" w:rsidP="00C01C97">
            <w:pPr>
              <w:rPr>
                <w:sz w:val="20"/>
                <w:szCs w:val="20"/>
              </w:rPr>
            </w:pPr>
            <w:r>
              <w:rPr>
                <w:rFonts w:ascii="Calibri" w:hAnsi="Calibri" w:cs="Calibri"/>
                <w:color w:val="000000"/>
                <w:sz w:val="22"/>
                <w:szCs w:val="22"/>
              </w:rPr>
              <w:t>DE</w:t>
            </w:r>
          </w:p>
        </w:tc>
        <w:tc>
          <w:tcPr>
            <w:tcW w:w="8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E9A8B7" w14:textId="5CDD9CAE" w:rsidR="00351DF7" w:rsidRDefault="00351DF7" w:rsidP="00C01C97">
            <w:pPr>
              <w:rPr>
                <w:sz w:val="20"/>
                <w:szCs w:val="20"/>
              </w:rPr>
            </w:pPr>
          </w:p>
        </w:tc>
      </w:tr>
      <w:tr w:rsidR="00351DF7" w14:paraId="72C8AB5B"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5CE7181A" w14:textId="5ED8435D"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CONJUNTO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3D69233A" w14:textId="299D2CC4" w:rsidR="00351DF7" w:rsidRDefault="00351DF7" w:rsidP="00C01C97">
            <w:pPr>
              <w:rPr>
                <w:rFonts w:ascii="Calibri" w:hAnsi="Calibri" w:cs="Calibri"/>
                <w:color w:val="000000"/>
                <w:sz w:val="22"/>
                <w:szCs w:val="22"/>
              </w:rPr>
            </w:pPr>
            <w:r>
              <w:rPr>
                <w:rFonts w:ascii="Calibri" w:hAnsi="Calibri" w:cs="Calibri"/>
                <w:color w:val="000000"/>
                <w:sz w:val="22"/>
                <w:szCs w:val="22"/>
              </w:rPr>
              <w:t>CONJ</w:t>
            </w:r>
          </w:p>
        </w:tc>
        <w:tc>
          <w:tcPr>
            <w:tcW w:w="299" w:type="pct"/>
            <w:tcBorders>
              <w:top w:val="nil"/>
              <w:left w:val="nil"/>
              <w:bottom w:val="nil"/>
              <w:right w:val="nil"/>
            </w:tcBorders>
            <w:shd w:val="clear" w:color="auto" w:fill="auto"/>
            <w:noWrap/>
            <w:vAlign w:val="bottom"/>
            <w:hideMark/>
          </w:tcPr>
          <w:p w14:paraId="1524F8E0"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39871883" w14:textId="595ABFC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ACESSO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66C647E" w14:textId="097C6E38"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1A2A96E3" w14:textId="77777777" w:rsidR="00351DF7" w:rsidRDefault="00351DF7" w:rsidP="00C01C97">
            <w:pPr>
              <w:rPr>
                <w:rFonts w:ascii="Calibri" w:hAnsi="Calibri" w:cs="Calibri"/>
                <w:color w:val="000000"/>
                <w:sz w:val="22"/>
                <w:szCs w:val="22"/>
              </w:rPr>
            </w:pPr>
          </w:p>
        </w:tc>
        <w:tc>
          <w:tcPr>
            <w:tcW w:w="653" w:type="pct"/>
            <w:tcBorders>
              <w:top w:val="single" w:sz="4" w:space="0" w:color="auto"/>
              <w:left w:val="nil"/>
              <w:bottom w:val="nil"/>
              <w:right w:val="nil"/>
            </w:tcBorders>
            <w:vAlign w:val="bottom"/>
          </w:tcPr>
          <w:p w14:paraId="3F42DA5E" w14:textId="596B9179" w:rsidR="00351DF7" w:rsidRDefault="00351DF7" w:rsidP="00C01C97">
            <w:pPr>
              <w:rPr>
                <w:sz w:val="20"/>
                <w:szCs w:val="20"/>
              </w:rPr>
            </w:pPr>
          </w:p>
        </w:tc>
        <w:tc>
          <w:tcPr>
            <w:tcW w:w="800" w:type="pct"/>
            <w:tcBorders>
              <w:top w:val="single" w:sz="4" w:space="0" w:color="auto"/>
              <w:left w:val="nil"/>
              <w:bottom w:val="nil"/>
              <w:right w:val="nil"/>
            </w:tcBorders>
            <w:shd w:val="clear" w:color="auto" w:fill="auto"/>
            <w:noWrap/>
            <w:vAlign w:val="bottom"/>
            <w:hideMark/>
          </w:tcPr>
          <w:p w14:paraId="6EEB508A" w14:textId="2AA60CB9" w:rsidR="00351DF7" w:rsidRDefault="00351DF7" w:rsidP="00C01C97">
            <w:pPr>
              <w:rPr>
                <w:sz w:val="20"/>
                <w:szCs w:val="20"/>
              </w:rPr>
            </w:pPr>
          </w:p>
        </w:tc>
      </w:tr>
      <w:tr w:rsidR="00351DF7" w14:paraId="2A102C55"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621B83EA" w14:textId="0DCB16D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ESTRADA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762A92A" w14:textId="43384CC9" w:rsidR="00351DF7" w:rsidRDefault="00351DF7" w:rsidP="00C01C97">
            <w:pPr>
              <w:rPr>
                <w:rFonts w:ascii="Calibri" w:hAnsi="Calibri" w:cs="Calibri"/>
                <w:color w:val="000000"/>
                <w:sz w:val="22"/>
                <w:szCs w:val="22"/>
              </w:rPr>
            </w:pPr>
            <w:r>
              <w:rPr>
                <w:rFonts w:ascii="Calibri" w:hAnsi="Calibri" w:cs="Calibri"/>
                <w:color w:val="000000"/>
                <w:sz w:val="22"/>
                <w:szCs w:val="22"/>
              </w:rPr>
              <w:t>EST</w:t>
            </w:r>
          </w:p>
        </w:tc>
        <w:tc>
          <w:tcPr>
            <w:tcW w:w="299" w:type="pct"/>
            <w:tcBorders>
              <w:top w:val="nil"/>
              <w:left w:val="nil"/>
              <w:bottom w:val="nil"/>
              <w:right w:val="nil"/>
            </w:tcBorders>
            <w:shd w:val="clear" w:color="auto" w:fill="auto"/>
            <w:noWrap/>
            <w:vAlign w:val="bottom"/>
            <w:hideMark/>
          </w:tcPr>
          <w:p w14:paraId="0CA2F91C"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14A8BAA8" w14:textId="059D18EA"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AEROPORTO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33B6AFB" w14:textId="76D16FD1"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592B7360"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1DE7EF7A" w14:textId="0EB8B8AF"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72F5FD1E" w14:textId="02C014BB" w:rsidR="00351DF7" w:rsidRDefault="00351DF7" w:rsidP="00C01C97">
            <w:pPr>
              <w:rPr>
                <w:sz w:val="20"/>
                <w:szCs w:val="20"/>
              </w:rPr>
            </w:pPr>
          </w:p>
        </w:tc>
      </w:tr>
      <w:tr w:rsidR="00351DF7" w14:paraId="59E026D4"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2FEF4D7C" w14:textId="61E69F92"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JARDIM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9817412" w14:textId="67849B19" w:rsidR="00351DF7" w:rsidRDefault="00351DF7" w:rsidP="00C01C97">
            <w:pPr>
              <w:rPr>
                <w:rFonts w:ascii="Calibri" w:hAnsi="Calibri" w:cs="Calibri"/>
                <w:color w:val="000000"/>
                <w:sz w:val="22"/>
                <w:szCs w:val="22"/>
              </w:rPr>
            </w:pPr>
            <w:r>
              <w:rPr>
                <w:rFonts w:ascii="Calibri" w:hAnsi="Calibri" w:cs="Calibri"/>
                <w:color w:val="000000"/>
                <w:sz w:val="22"/>
                <w:szCs w:val="22"/>
              </w:rPr>
              <w:t>JD</w:t>
            </w:r>
          </w:p>
        </w:tc>
        <w:tc>
          <w:tcPr>
            <w:tcW w:w="299" w:type="pct"/>
            <w:tcBorders>
              <w:top w:val="nil"/>
              <w:left w:val="nil"/>
              <w:bottom w:val="nil"/>
              <w:right w:val="nil"/>
            </w:tcBorders>
            <w:shd w:val="clear" w:color="auto" w:fill="auto"/>
            <w:noWrap/>
            <w:vAlign w:val="bottom"/>
            <w:hideMark/>
          </w:tcPr>
          <w:p w14:paraId="16AB6A10"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2A361123" w14:textId="5BBBA893"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ALAMEDA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910B643" w14:textId="493EEEC9"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57BF049D"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163F30A8" w14:textId="5F91D05D"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5620DD0A" w14:textId="65DACEDF" w:rsidR="00351DF7" w:rsidRDefault="00351DF7" w:rsidP="00C01C97">
            <w:pPr>
              <w:rPr>
                <w:sz w:val="20"/>
                <w:szCs w:val="20"/>
              </w:rPr>
            </w:pPr>
          </w:p>
        </w:tc>
      </w:tr>
      <w:tr w:rsidR="00351DF7" w14:paraId="22CF174F"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5E406873" w14:textId="653EFFF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LADEIRA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073E8A15" w14:textId="3CEED0E5" w:rsidR="00351DF7" w:rsidRDefault="00351DF7" w:rsidP="00C01C97">
            <w:pPr>
              <w:rPr>
                <w:rFonts w:ascii="Calibri" w:hAnsi="Calibri" w:cs="Calibri"/>
                <w:color w:val="000000"/>
                <w:sz w:val="22"/>
                <w:szCs w:val="22"/>
              </w:rPr>
            </w:pPr>
            <w:r>
              <w:rPr>
                <w:rFonts w:ascii="Calibri" w:hAnsi="Calibri" w:cs="Calibri"/>
                <w:color w:val="000000"/>
                <w:sz w:val="22"/>
                <w:szCs w:val="22"/>
              </w:rPr>
              <w:t>LD</w:t>
            </w:r>
          </w:p>
        </w:tc>
        <w:tc>
          <w:tcPr>
            <w:tcW w:w="299" w:type="pct"/>
            <w:tcBorders>
              <w:top w:val="nil"/>
              <w:left w:val="nil"/>
              <w:bottom w:val="nil"/>
              <w:right w:val="nil"/>
            </w:tcBorders>
            <w:shd w:val="clear" w:color="auto" w:fill="auto"/>
            <w:noWrap/>
            <w:vAlign w:val="bottom"/>
            <w:hideMark/>
          </w:tcPr>
          <w:p w14:paraId="19E0052F"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5C178358" w14:textId="0E5B77A1"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ALTO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233A2F5" w14:textId="66091076"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4DBB7D43"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08E3F239" w14:textId="77F361DD"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2CC155DF" w14:textId="113A693D" w:rsidR="00351DF7" w:rsidRDefault="00351DF7" w:rsidP="00C01C97">
            <w:pPr>
              <w:rPr>
                <w:sz w:val="20"/>
                <w:szCs w:val="20"/>
              </w:rPr>
            </w:pPr>
          </w:p>
        </w:tc>
      </w:tr>
      <w:tr w:rsidR="00351DF7" w14:paraId="112F60DE"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153E5D65" w14:textId="30D0A813"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LOT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7DBE0504" w14:textId="4FCCB44C" w:rsidR="00351DF7" w:rsidRDefault="00351DF7" w:rsidP="00C01C97">
            <w:pPr>
              <w:rPr>
                <w:rFonts w:ascii="Calibri" w:hAnsi="Calibri" w:cs="Calibri"/>
                <w:color w:val="000000"/>
                <w:sz w:val="22"/>
                <w:szCs w:val="22"/>
              </w:rPr>
            </w:pPr>
            <w:r>
              <w:rPr>
                <w:rFonts w:ascii="Calibri" w:hAnsi="Calibri" w:cs="Calibri"/>
                <w:color w:val="000000"/>
                <w:sz w:val="22"/>
                <w:szCs w:val="22"/>
              </w:rPr>
              <w:t>LT</w:t>
            </w:r>
          </w:p>
        </w:tc>
        <w:tc>
          <w:tcPr>
            <w:tcW w:w="299" w:type="pct"/>
            <w:tcBorders>
              <w:top w:val="nil"/>
              <w:left w:val="nil"/>
              <w:bottom w:val="nil"/>
              <w:right w:val="nil"/>
            </w:tcBorders>
            <w:shd w:val="clear" w:color="auto" w:fill="auto"/>
            <w:noWrap/>
            <w:vAlign w:val="bottom"/>
            <w:hideMark/>
          </w:tcPr>
          <w:p w14:paraId="329881D0"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3CE6C00A" w14:textId="04C968D2"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AREA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FB8E39A" w14:textId="3DC6ED9F"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0F63F900"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6EBBC10D" w14:textId="4EFE5292"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095422DC" w14:textId="2BD03CDD" w:rsidR="00351DF7" w:rsidRDefault="00351DF7" w:rsidP="00C01C97">
            <w:pPr>
              <w:rPr>
                <w:sz w:val="20"/>
                <w:szCs w:val="20"/>
              </w:rPr>
            </w:pPr>
          </w:p>
        </w:tc>
      </w:tr>
      <w:tr w:rsidR="00351DF7" w14:paraId="6E4F27B6"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34AD629A" w14:textId="7B2DA7D0"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LOTE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1A3D6EC" w14:textId="218BDF75" w:rsidR="00351DF7" w:rsidRDefault="00351DF7" w:rsidP="00C01C97">
            <w:pPr>
              <w:rPr>
                <w:rFonts w:ascii="Calibri" w:hAnsi="Calibri" w:cs="Calibri"/>
                <w:color w:val="000000"/>
                <w:sz w:val="22"/>
                <w:szCs w:val="22"/>
              </w:rPr>
            </w:pPr>
            <w:r>
              <w:rPr>
                <w:rFonts w:ascii="Calibri" w:hAnsi="Calibri" w:cs="Calibri"/>
                <w:color w:val="000000"/>
                <w:sz w:val="22"/>
                <w:szCs w:val="22"/>
              </w:rPr>
              <w:t>LT</w:t>
            </w:r>
          </w:p>
        </w:tc>
        <w:tc>
          <w:tcPr>
            <w:tcW w:w="299" w:type="pct"/>
            <w:tcBorders>
              <w:top w:val="nil"/>
              <w:left w:val="nil"/>
              <w:bottom w:val="nil"/>
              <w:right w:val="nil"/>
            </w:tcBorders>
            <w:shd w:val="clear" w:color="auto" w:fill="auto"/>
            <w:noWrap/>
            <w:vAlign w:val="bottom"/>
            <w:hideMark/>
          </w:tcPr>
          <w:p w14:paraId="71823FBF"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7A41ED9D" w14:textId="1396C27C"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BECO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2CD470FB" w14:textId="19AFBABC"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141E5C21"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31A6348F" w14:textId="0DB28B7A"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6BC1210C" w14:textId="33E9F69A" w:rsidR="00351DF7" w:rsidRDefault="00351DF7" w:rsidP="00C01C97">
            <w:pPr>
              <w:rPr>
                <w:sz w:val="20"/>
                <w:szCs w:val="20"/>
              </w:rPr>
            </w:pPr>
          </w:p>
        </w:tc>
      </w:tr>
      <w:tr w:rsidR="00351DF7" w14:paraId="01E00C93"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44166767" w14:textId="0E085FF4"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LOTEAMENTO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DB374EA" w14:textId="7255BBF3" w:rsidR="00351DF7" w:rsidRDefault="00351DF7" w:rsidP="00C01C97">
            <w:pPr>
              <w:rPr>
                <w:rFonts w:ascii="Calibri" w:hAnsi="Calibri" w:cs="Calibri"/>
                <w:color w:val="000000"/>
                <w:sz w:val="22"/>
                <w:szCs w:val="22"/>
              </w:rPr>
            </w:pPr>
            <w:r>
              <w:rPr>
                <w:rFonts w:ascii="Calibri" w:hAnsi="Calibri" w:cs="Calibri"/>
                <w:color w:val="000000"/>
                <w:sz w:val="22"/>
                <w:szCs w:val="22"/>
              </w:rPr>
              <w:t>LT</w:t>
            </w:r>
          </w:p>
        </w:tc>
        <w:tc>
          <w:tcPr>
            <w:tcW w:w="299" w:type="pct"/>
            <w:tcBorders>
              <w:top w:val="nil"/>
              <w:left w:val="nil"/>
              <w:bottom w:val="nil"/>
              <w:right w:val="nil"/>
            </w:tcBorders>
            <w:shd w:val="clear" w:color="auto" w:fill="auto"/>
            <w:noWrap/>
            <w:vAlign w:val="bottom"/>
            <w:hideMark/>
          </w:tcPr>
          <w:p w14:paraId="45C6CAF4"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5E77A90C" w14:textId="059B6DCE"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BOULEVARD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7664D5B1" w14:textId="36D03175"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2889C914"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060C3897"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48F3BAD0" w14:textId="503B17C8" w:rsidR="00351DF7" w:rsidRDefault="00351DF7" w:rsidP="00C01C97">
            <w:pPr>
              <w:rPr>
                <w:sz w:val="20"/>
                <w:szCs w:val="20"/>
              </w:rPr>
            </w:pPr>
          </w:p>
        </w:tc>
      </w:tr>
      <w:tr w:rsidR="00351DF7" w14:paraId="1B99E5F2"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018A05FF" w14:textId="5E184ED7"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PRACA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0B4F1AA1" w14:textId="659567CB" w:rsidR="00351DF7" w:rsidRDefault="00351DF7" w:rsidP="00C01C97">
            <w:pPr>
              <w:rPr>
                <w:rFonts w:ascii="Calibri" w:hAnsi="Calibri" w:cs="Calibri"/>
                <w:color w:val="000000"/>
                <w:sz w:val="22"/>
                <w:szCs w:val="22"/>
              </w:rPr>
            </w:pPr>
            <w:r>
              <w:rPr>
                <w:rFonts w:ascii="Calibri" w:hAnsi="Calibri" w:cs="Calibri"/>
                <w:color w:val="000000"/>
                <w:sz w:val="22"/>
                <w:szCs w:val="22"/>
              </w:rPr>
              <w:t>PC</w:t>
            </w:r>
          </w:p>
        </w:tc>
        <w:tc>
          <w:tcPr>
            <w:tcW w:w="299" w:type="pct"/>
            <w:tcBorders>
              <w:top w:val="nil"/>
              <w:left w:val="nil"/>
              <w:bottom w:val="nil"/>
              <w:right w:val="nil"/>
            </w:tcBorders>
            <w:shd w:val="clear" w:color="auto" w:fill="auto"/>
            <w:noWrap/>
            <w:vAlign w:val="bottom"/>
            <w:hideMark/>
          </w:tcPr>
          <w:p w14:paraId="1B716610"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372810AC" w14:textId="6C062321"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CAIS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8653C91" w14:textId="427E89B9"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139580ED"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40714068"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697FC9A1" w14:textId="1DE39FAC" w:rsidR="00351DF7" w:rsidRDefault="00351DF7" w:rsidP="00C01C97">
            <w:pPr>
              <w:rPr>
                <w:sz w:val="20"/>
                <w:szCs w:val="20"/>
              </w:rPr>
            </w:pPr>
          </w:p>
        </w:tc>
      </w:tr>
      <w:tr w:rsidR="00351DF7" w14:paraId="60E2E20F"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5F66EFB6" w14:textId="2FBBC0D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PRAÇA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7A172A56" w14:textId="50E20019" w:rsidR="00351DF7" w:rsidRDefault="00351DF7" w:rsidP="00C01C97">
            <w:pPr>
              <w:rPr>
                <w:rFonts w:ascii="Calibri" w:hAnsi="Calibri" w:cs="Calibri"/>
                <w:color w:val="000000"/>
                <w:sz w:val="22"/>
                <w:szCs w:val="22"/>
              </w:rPr>
            </w:pPr>
            <w:r>
              <w:rPr>
                <w:rFonts w:ascii="Calibri" w:hAnsi="Calibri" w:cs="Calibri"/>
                <w:color w:val="000000"/>
                <w:sz w:val="22"/>
                <w:szCs w:val="22"/>
              </w:rPr>
              <w:t>PC</w:t>
            </w:r>
          </w:p>
        </w:tc>
        <w:tc>
          <w:tcPr>
            <w:tcW w:w="299" w:type="pct"/>
            <w:tcBorders>
              <w:top w:val="nil"/>
              <w:left w:val="nil"/>
              <w:bottom w:val="nil"/>
              <w:right w:val="nil"/>
            </w:tcBorders>
            <w:shd w:val="clear" w:color="auto" w:fill="auto"/>
            <w:noWrap/>
            <w:vAlign w:val="bottom"/>
            <w:hideMark/>
          </w:tcPr>
          <w:p w14:paraId="1497D88D"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077642B2" w14:textId="0B7644DE"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CALCADA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205B4AD4" w14:textId="533CB723"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18D09527"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22F00EFF"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14F6BE08" w14:textId="53C0B517" w:rsidR="00351DF7" w:rsidRDefault="00351DF7" w:rsidP="00C01C97">
            <w:pPr>
              <w:rPr>
                <w:sz w:val="20"/>
                <w:szCs w:val="20"/>
              </w:rPr>
            </w:pPr>
          </w:p>
        </w:tc>
      </w:tr>
      <w:tr w:rsidR="00351DF7" w14:paraId="57C227F5"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24854413" w14:textId="092AB2ED"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QUADRA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7B0731DC" w14:textId="461EDA88" w:rsidR="00351DF7" w:rsidRDefault="00351DF7" w:rsidP="00C01C97">
            <w:pPr>
              <w:rPr>
                <w:rFonts w:ascii="Calibri" w:hAnsi="Calibri" w:cs="Calibri"/>
                <w:color w:val="000000"/>
                <w:sz w:val="22"/>
                <w:szCs w:val="22"/>
              </w:rPr>
            </w:pPr>
            <w:r>
              <w:rPr>
                <w:rFonts w:ascii="Calibri" w:hAnsi="Calibri" w:cs="Calibri"/>
                <w:color w:val="000000"/>
                <w:sz w:val="22"/>
                <w:szCs w:val="22"/>
              </w:rPr>
              <w:t>QD</w:t>
            </w:r>
          </w:p>
        </w:tc>
        <w:tc>
          <w:tcPr>
            <w:tcW w:w="299" w:type="pct"/>
            <w:tcBorders>
              <w:top w:val="nil"/>
              <w:left w:val="nil"/>
              <w:bottom w:val="nil"/>
              <w:right w:val="nil"/>
            </w:tcBorders>
            <w:shd w:val="clear" w:color="auto" w:fill="auto"/>
            <w:noWrap/>
            <w:vAlign w:val="bottom"/>
            <w:hideMark/>
          </w:tcPr>
          <w:p w14:paraId="46559821"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3B9DECF2" w14:textId="5B4AA64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CAM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5CB9F810" w14:textId="59DA1FED"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56B2217E"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26F4C082"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0ABBBEE9" w14:textId="6E7C05BB" w:rsidR="00351DF7" w:rsidRDefault="00351DF7" w:rsidP="00C01C97">
            <w:pPr>
              <w:rPr>
                <w:sz w:val="20"/>
                <w:szCs w:val="20"/>
              </w:rPr>
            </w:pPr>
          </w:p>
        </w:tc>
      </w:tr>
      <w:tr w:rsidR="00351DF7" w14:paraId="23A407C5"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0B904D35" w14:textId="28B2623C"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E83CFB3" w14:textId="5E6F4E91"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299" w:type="pct"/>
            <w:tcBorders>
              <w:top w:val="nil"/>
              <w:left w:val="nil"/>
              <w:bottom w:val="nil"/>
              <w:right w:val="nil"/>
            </w:tcBorders>
            <w:shd w:val="clear" w:color="auto" w:fill="auto"/>
            <w:noWrap/>
            <w:vAlign w:val="bottom"/>
            <w:hideMark/>
          </w:tcPr>
          <w:p w14:paraId="41FD1E7E"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3FEB79E6" w14:textId="2007A609"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CHACARA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2687AC8E" w14:textId="60796010"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41EEBE2E"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49F5433F"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7F02C944" w14:textId="168A1285" w:rsidR="00351DF7" w:rsidRDefault="00351DF7" w:rsidP="00C01C97">
            <w:pPr>
              <w:rPr>
                <w:sz w:val="20"/>
                <w:szCs w:val="20"/>
              </w:rPr>
            </w:pPr>
          </w:p>
        </w:tc>
      </w:tr>
      <w:tr w:rsidR="00351DF7" w14:paraId="399B7232"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0FDB7AFE" w14:textId="6F260869"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66CAD6FF" w14:textId="211D8807"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299" w:type="pct"/>
            <w:tcBorders>
              <w:top w:val="nil"/>
              <w:left w:val="nil"/>
              <w:bottom w:val="nil"/>
              <w:right w:val="nil"/>
            </w:tcBorders>
            <w:shd w:val="clear" w:color="auto" w:fill="auto"/>
            <w:noWrap/>
            <w:vAlign w:val="bottom"/>
            <w:hideMark/>
          </w:tcPr>
          <w:p w14:paraId="34903ED9"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4FF10938" w14:textId="2B6739E1" w:rsidR="00351DF7" w:rsidRDefault="00351DF7" w:rsidP="00C01C97">
            <w:pPr>
              <w:rPr>
                <w:rFonts w:ascii="Calibri" w:hAnsi="Calibri" w:cs="Calibri"/>
                <w:color w:val="000000"/>
                <w:sz w:val="22"/>
                <w:szCs w:val="22"/>
              </w:rPr>
            </w:pPr>
            <w:r>
              <w:rPr>
                <w:rFonts w:ascii="Calibri" w:hAnsi="Calibri" w:cs="Calibri"/>
                <w:color w:val="000000"/>
                <w:sz w:val="22"/>
                <w:szCs w:val="22"/>
              </w:rPr>
              <w:t xml:space="preserve">CJ </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CC7EB1E" w14:textId="32242E14" w:rsidR="00351DF7" w:rsidRDefault="00351DF7" w:rsidP="00C01C97">
            <w:pPr>
              <w:rPr>
                <w:rFonts w:ascii="Calibri" w:hAnsi="Calibri" w:cs="Calibri"/>
                <w:color w:val="000000"/>
                <w:sz w:val="22"/>
                <w:szCs w:val="22"/>
              </w:rPr>
            </w:pPr>
            <w:r>
              <w:rPr>
                <w:rFonts w:ascii="Calibri" w:hAnsi="Calibri" w:cs="Calibri"/>
                <w:color w:val="000000"/>
                <w:sz w:val="22"/>
                <w:szCs w:val="22"/>
              </w:rPr>
              <w:t> </w:t>
            </w:r>
          </w:p>
        </w:tc>
        <w:tc>
          <w:tcPr>
            <w:tcW w:w="301" w:type="pct"/>
            <w:tcBorders>
              <w:top w:val="nil"/>
              <w:left w:val="nil"/>
              <w:bottom w:val="nil"/>
              <w:right w:val="nil"/>
            </w:tcBorders>
            <w:shd w:val="clear" w:color="auto" w:fill="auto"/>
            <w:noWrap/>
            <w:vAlign w:val="bottom"/>
            <w:hideMark/>
          </w:tcPr>
          <w:p w14:paraId="0695A686"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60354609"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36220466" w14:textId="612193F0" w:rsidR="00351DF7" w:rsidRDefault="00351DF7" w:rsidP="00C01C97">
            <w:pPr>
              <w:rPr>
                <w:sz w:val="20"/>
                <w:szCs w:val="20"/>
              </w:rPr>
            </w:pPr>
          </w:p>
        </w:tc>
      </w:tr>
      <w:tr w:rsidR="00351DF7" w14:paraId="5FC139D8"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07617EE4" w14:textId="04F82CF8" w:rsidR="00351DF7" w:rsidRDefault="00351DF7" w:rsidP="00C01C97">
            <w:pPr>
              <w:rPr>
                <w:rFonts w:ascii="Calibri" w:hAnsi="Calibri" w:cs="Calibri"/>
                <w:color w:val="000000"/>
                <w:sz w:val="22"/>
                <w:szCs w:val="22"/>
              </w:rPr>
            </w:pPr>
            <w:r>
              <w:rPr>
                <w:rFonts w:ascii="Calibri" w:hAnsi="Calibri" w:cs="Calibri"/>
                <w:color w:val="000000"/>
                <w:sz w:val="22"/>
                <w:szCs w:val="22"/>
              </w:rPr>
              <w:t>RUA</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B78AA54" w14:textId="3FE1D0F4"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299" w:type="pct"/>
            <w:tcBorders>
              <w:top w:val="nil"/>
              <w:left w:val="nil"/>
              <w:bottom w:val="nil"/>
              <w:right w:val="nil"/>
            </w:tcBorders>
            <w:shd w:val="clear" w:color="auto" w:fill="auto"/>
            <w:noWrap/>
            <w:vAlign w:val="bottom"/>
            <w:hideMark/>
          </w:tcPr>
          <w:p w14:paraId="33B3E736"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060FE8D4" w14:textId="5E3537E0" w:rsidR="00351DF7" w:rsidRDefault="00D16794" w:rsidP="00C01C97">
            <w:pPr>
              <w:rPr>
                <w:rFonts w:ascii="Calibri" w:hAnsi="Calibri" w:cs="Calibri"/>
                <w:color w:val="000000"/>
                <w:sz w:val="22"/>
                <w:szCs w:val="22"/>
              </w:rPr>
            </w:pPr>
            <w:r>
              <w:rPr>
                <w:rFonts w:ascii="Calibri" w:hAnsi="Calibri" w:cs="Calibri"/>
                <w:color w:val="000000"/>
                <w:sz w:val="22"/>
                <w:szCs w:val="22"/>
              </w:rPr>
              <w:t>SR(A)</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7B9CDA0" w14:textId="74A89F94" w:rsidR="00351DF7" w:rsidRDefault="00351DF7" w:rsidP="00C01C97">
            <w:pPr>
              <w:rPr>
                <w:rFonts w:ascii="Calibri" w:hAnsi="Calibri" w:cs="Calibri"/>
                <w:color w:val="000000"/>
                <w:sz w:val="22"/>
                <w:szCs w:val="22"/>
              </w:rPr>
            </w:pPr>
          </w:p>
        </w:tc>
        <w:tc>
          <w:tcPr>
            <w:tcW w:w="301" w:type="pct"/>
            <w:tcBorders>
              <w:top w:val="nil"/>
              <w:left w:val="nil"/>
              <w:bottom w:val="nil"/>
              <w:right w:val="nil"/>
            </w:tcBorders>
            <w:shd w:val="clear" w:color="auto" w:fill="auto"/>
            <w:noWrap/>
            <w:vAlign w:val="bottom"/>
            <w:hideMark/>
          </w:tcPr>
          <w:p w14:paraId="285A1F63"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27A30EED"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2472E9BD" w14:textId="76CCBE07" w:rsidR="00351DF7" w:rsidRDefault="00351DF7" w:rsidP="00C01C97">
            <w:pPr>
              <w:rPr>
                <w:sz w:val="20"/>
                <w:szCs w:val="20"/>
              </w:rPr>
            </w:pPr>
          </w:p>
        </w:tc>
      </w:tr>
      <w:tr w:rsidR="00351DF7" w14:paraId="1F72A5BD" w14:textId="77777777" w:rsidTr="00351DF7">
        <w:trPr>
          <w:trHeight w:val="300"/>
        </w:trPr>
        <w:tc>
          <w:tcPr>
            <w:tcW w:w="693" w:type="pct"/>
            <w:tcBorders>
              <w:top w:val="nil"/>
              <w:left w:val="single" w:sz="4" w:space="0" w:color="auto"/>
              <w:bottom w:val="single" w:sz="4" w:space="0" w:color="auto"/>
              <w:right w:val="single" w:sz="4" w:space="0" w:color="auto"/>
            </w:tcBorders>
            <w:vAlign w:val="bottom"/>
          </w:tcPr>
          <w:p w14:paraId="39B5FE36" w14:textId="1B36A277"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12D50118" w14:textId="1A035FDD" w:rsidR="00351DF7" w:rsidRDefault="00351DF7" w:rsidP="00C01C97">
            <w:pPr>
              <w:rPr>
                <w:rFonts w:ascii="Calibri" w:hAnsi="Calibri" w:cs="Calibri"/>
                <w:color w:val="000000"/>
                <w:sz w:val="22"/>
                <w:szCs w:val="22"/>
              </w:rPr>
            </w:pPr>
            <w:r>
              <w:rPr>
                <w:rFonts w:ascii="Calibri" w:hAnsi="Calibri" w:cs="Calibri"/>
                <w:color w:val="000000"/>
                <w:sz w:val="22"/>
                <w:szCs w:val="22"/>
              </w:rPr>
              <w:t>R</w:t>
            </w:r>
          </w:p>
        </w:tc>
        <w:tc>
          <w:tcPr>
            <w:tcW w:w="299" w:type="pct"/>
            <w:tcBorders>
              <w:top w:val="nil"/>
              <w:left w:val="nil"/>
              <w:bottom w:val="nil"/>
              <w:right w:val="nil"/>
            </w:tcBorders>
            <w:shd w:val="clear" w:color="auto" w:fill="auto"/>
            <w:noWrap/>
            <w:vAlign w:val="bottom"/>
            <w:hideMark/>
          </w:tcPr>
          <w:p w14:paraId="23C4660A" w14:textId="77777777" w:rsidR="00351DF7" w:rsidRDefault="00351DF7" w:rsidP="00C01C97">
            <w:pPr>
              <w:rPr>
                <w:rFonts w:ascii="Calibri" w:hAnsi="Calibri" w:cs="Calibri"/>
                <w:color w:val="000000"/>
                <w:sz w:val="22"/>
                <w:szCs w:val="22"/>
              </w:rPr>
            </w:pPr>
          </w:p>
        </w:tc>
        <w:tc>
          <w:tcPr>
            <w:tcW w:w="653" w:type="pct"/>
            <w:tcBorders>
              <w:top w:val="nil"/>
              <w:left w:val="single" w:sz="4" w:space="0" w:color="auto"/>
              <w:bottom w:val="single" w:sz="4" w:space="0" w:color="auto"/>
              <w:right w:val="single" w:sz="4" w:space="0" w:color="auto"/>
            </w:tcBorders>
            <w:vAlign w:val="bottom"/>
          </w:tcPr>
          <w:p w14:paraId="2FBC5257" w14:textId="28B003BB" w:rsidR="00351DF7" w:rsidRDefault="00D16794" w:rsidP="00C01C97">
            <w:pPr>
              <w:rPr>
                <w:rFonts w:ascii="Calibri" w:hAnsi="Calibri" w:cs="Calibri"/>
                <w:color w:val="000000"/>
                <w:sz w:val="22"/>
                <w:szCs w:val="22"/>
              </w:rPr>
            </w:pPr>
            <w:r>
              <w:rPr>
                <w:rFonts w:ascii="Calibri" w:hAnsi="Calibri" w:cs="Calibri"/>
                <w:color w:val="000000"/>
                <w:sz w:val="22"/>
                <w:szCs w:val="22"/>
              </w:rPr>
              <w:t>SR</w:t>
            </w:r>
          </w:p>
        </w:tc>
        <w:tc>
          <w:tcPr>
            <w:tcW w:w="800" w:type="pct"/>
            <w:tcBorders>
              <w:top w:val="nil"/>
              <w:left w:val="single" w:sz="4" w:space="0" w:color="auto"/>
              <w:bottom w:val="single" w:sz="4" w:space="0" w:color="auto"/>
              <w:right w:val="single" w:sz="4" w:space="0" w:color="auto"/>
            </w:tcBorders>
            <w:shd w:val="clear" w:color="auto" w:fill="auto"/>
            <w:noWrap/>
            <w:vAlign w:val="bottom"/>
          </w:tcPr>
          <w:p w14:paraId="408B4BAC" w14:textId="0E174559" w:rsidR="00351DF7" w:rsidRDefault="00351DF7" w:rsidP="00C01C97">
            <w:pPr>
              <w:rPr>
                <w:rFonts w:ascii="Calibri" w:hAnsi="Calibri" w:cs="Calibri"/>
                <w:color w:val="000000"/>
                <w:sz w:val="22"/>
                <w:szCs w:val="22"/>
              </w:rPr>
            </w:pPr>
          </w:p>
        </w:tc>
        <w:tc>
          <w:tcPr>
            <w:tcW w:w="301" w:type="pct"/>
            <w:tcBorders>
              <w:top w:val="nil"/>
              <w:left w:val="nil"/>
              <w:bottom w:val="nil"/>
              <w:right w:val="nil"/>
            </w:tcBorders>
            <w:shd w:val="clear" w:color="auto" w:fill="auto"/>
            <w:noWrap/>
            <w:vAlign w:val="bottom"/>
            <w:hideMark/>
          </w:tcPr>
          <w:p w14:paraId="2EE8AA71" w14:textId="77777777" w:rsidR="00351DF7" w:rsidRDefault="00351DF7" w:rsidP="00C01C97">
            <w:pPr>
              <w:rPr>
                <w:rFonts w:ascii="Calibri" w:hAnsi="Calibri" w:cs="Calibri"/>
                <w:color w:val="000000"/>
                <w:sz w:val="22"/>
                <w:szCs w:val="22"/>
              </w:rPr>
            </w:pPr>
          </w:p>
        </w:tc>
        <w:tc>
          <w:tcPr>
            <w:tcW w:w="653" w:type="pct"/>
            <w:tcBorders>
              <w:top w:val="nil"/>
              <w:left w:val="nil"/>
              <w:bottom w:val="nil"/>
              <w:right w:val="nil"/>
            </w:tcBorders>
            <w:vAlign w:val="bottom"/>
          </w:tcPr>
          <w:p w14:paraId="192F2F6B" w14:textId="77777777" w:rsidR="00351DF7" w:rsidRDefault="00351DF7" w:rsidP="00C01C97">
            <w:pPr>
              <w:rPr>
                <w:sz w:val="20"/>
                <w:szCs w:val="20"/>
              </w:rPr>
            </w:pPr>
          </w:p>
        </w:tc>
        <w:tc>
          <w:tcPr>
            <w:tcW w:w="800" w:type="pct"/>
            <w:tcBorders>
              <w:top w:val="nil"/>
              <w:left w:val="nil"/>
              <w:bottom w:val="nil"/>
              <w:right w:val="nil"/>
            </w:tcBorders>
            <w:shd w:val="clear" w:color="auto" w:fill="auto"/>
            <w:noWrap/>
            <w:vAlign w:val="bottom"/>
            <w:hideMark/>
          </w:tcPr>
          <w:p w14:paraId="2EDF8DBD" w14:textId="358061A8" w:rsidR="00351DF7" w:rsidRDefault="00351DF7" w:rsidP="00C01C97">
            <w:pPr>
              <w:rPr>
                <w:sz w:val="20"/>
                <w:szCs w:val="20"/>
              </w:rPr>
            </w:pPr>
          </w:p>
        </w:tc>
      </w:tr>
    </w:tbl>
    <w:p w14:paraId="7B8EB4AC" w14:textId="77777777" w:rsidR="001B1556" w:rsidRPr="001B1556" w:rsidRDefault="001B1556" w:rsidP="00C01C97">
      <w:pPr>
        <w:rPr>
          <w:lang w:val="en-US" w:eastAsia="en-US"/>
        </w:rPr>
      </w:pPr>
    </w:p>
    <w:p w14:paraId="56356876" w14:textId="4235D18E" w:rsidR="006D2C36" w:rsidRPr="006D2C36" w:rsidRDefault="006D2C36" w:rsidP="000A0C31">
      <w:pPr>
        <w:pStyle w:val="Heading3"/>
      </w:pPr>
      <w:bookmarkStart w:id="45" w:name="_Toc499303907"/>
      <w:r>
        <w:t>Erro</w:t>
      </w:r>
      <w:r w:rsidR="0008224B">
        <w:t>s</w:t>
      </w:r>
      <w:r w:rsidR="00E61F99">
        <w:t xml:space="preserve"> de Carregamento</w:t>
      </w:r>
      <w:bookmarkEnd w:id="45"/>
    </w:p>
    <w:p w14:paraId="5DA38164" w14:textId="77777777" w:rsidR="006F00B5" w:rsidRDefault="006F00B5" w:rsidP="006F00B5">
      <w:pPr>
        <w:rPr>
          <w:lang w:eastAsia="en-US"/>
        </w:rPr>
      </w:pPr>
    </w:p>
    <w:tbl>
      <w:tblPr>
        <w:tblW w:w="5000" w:type="pct"/>
        <w:tblCellMar>
          <w:left w:w="70" w:type="dxa"/>
          <w:right w:w="70" w:type="dxa"/>
        </w:tblCellMar>
        <w:tblLook w:val="04A0" w:firstRow="1" w:lastRow="0" w:firstColumn="1" w:lastColumn="0" w:noHBand="0" w:noVBand="1"/>
      </w:tblPr>
      <w:tblGrid>
        <w:gridCol w:w="4342"/>
        <w:gridCol w:w="5854"/>
      </w:tblGrid>
      <w:tr w:rsidR="00EB45E7" w14:paraId="488C307C" w14:textId="77777777" w:rsidTr="00EB45E7">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4616C80" w14:textId="77777777" w:rsidR="00EB45E7" w:rsidRPr="0008224B" w:rsidRDefault="00EB45E7" w:rsidP="0008224B">
            <w:pPr>
              <w:jc w:val="center"/>
              <w:rPr>
                <w:rFonts w:cs="Arial"/>
                <w:b/>
                <w:color w:val="000000"/>
                <w:sz w:val="20"/>
                <w:szCs w:val="20"/>
              </w:rPr>
            </w:pPr>
            <w:r w:rsidRPr="0008224B">
              <w:rPr>
                <w:rFonts w:cs="Arial"/>
                <w:b/>
                <w:color w:val="000000"/>
                <w:sz w:val="20"/>
                <w:szCs w:val="20"/>
              </w:rPr>
              <w:t>Tratamento de erro</w:t>
            </w:r>
          </w:p>
        </w:tc>
      </w:tr>
      <w:tr w:rsidR="00EB45E7" w14:paraId="54048391" w14:textId="77777777" w:rsidTr="0008224B">
        <w:trPr>
          <w:trHeight w:val="300"/>
        </w:trPr>
        <w:tc>
          <w:tcPr>
            <w:tcW w:w="2957" w:type="pct"/>
            <w:tcBorders>
              <w:top w:val="nil"/>
              <w:left w:val="single" w:sz="4" w:space="0" w:color="auto"/>
              <w:bottom w:val="single" w:sz="4" w:space="0" w:color="auto"/>
              <w:right w:val="single" w:sz="4" w:space="0" w:color="auto"/>
            </w:tcBorders>
            <w:shd w:val="clear" w:color="auto" w:fill="808080" w:themeFill="background1" w:themeFillShade="80"/>
            <w:noWrap/>
            <w:vAlign w:val="bottom"/>
            <w:hideMark/>
          </w:tcPr>
          <w:p w14:paraId="452CD18C" w14:textId="77777777" w:rsidR="00EB45E7" w:rsidRPr="0008224B" w:rsidRDefault="00EB45E7" w:rsidP="0008224B">
            <w:pPr>
              <w:jc w:val="center"/>
              <w:rPr>
                <w:rFonts w:cs="Arial"/>
                <w:b/>
                <w:color w:val="000000"/>
                <w:sz w:val="20"/>
                <w:szCs w:val="20"/>
              </w:rPr>
            </w:pPr>
            <w:r w:rsidRPr="0008224B">
              <w:rPr>
                <w:rFonts w:cs="Arial"/>
                <w:b/>
                <w:color w:val="000000"/>
                <w:sz w:val="20"/>
                <w:szCs w:val="20"/>
              </w:rPr>
              <w:t>Erro</w:t>
            </w:r>
          </w:p>
        </w:tc>
        <w:tc>
          <w:tcPr>
            <w:tcW w:w="2043" w:type="pct"/>
            <w:tcBorders>
              <w:top w:val="nil"/>
              <w:left w:val="nil"/>
              <w:bottom w:val="single" w:sz="4" w:space="0" w:color="auto"/>
              <w:right w:val="single" w:sz="4" w:space="0" w:color="auto"/>
            </w:tcBorders>
            <w:shd w:val="clear" w:color="auto" w:fill="808080" w:themeFill="background1" w:themeFillShade="80"/>
            <w:noWrap/>
            <w:vAlign w:val="bottom"/>
            <w:hideMark/>
          </w:tcPr>
          <w:p w14:paraId="636FD328" w14:textId="77777777" w:rsidR="00EB45E7" w:rsidRPr="0008224B" w:rsidRDefault="00EB45E7" w:rsidP="0008224B">
            <w:pPr>
              <w:jc w:val="center"/>
              <w:rPr>
                <w:rFonts w:cs="Arial"/>
                <w:b/>
                <w:color w:val="000000"/>
                <w:sz w:val="20"/>
                <w:szCs w:val="20"/>
              </w:rPr>
            </w:pPr>
            <w:r w:rsidRPr="0008224B">
              <w:rPr>
                <w:rFonts w:cs="Arial"/>
                <w:b/>
                <w:color w:val="000000"/>
                <w:sz w:val="20"/>
                <w:szCs w:val="20"/>
              </w:rPr>
              <w:t>Ação</w:t>
            </w:r>
          </w:p>
        </w:tc>
      </w:tr>
      <w:tr w:rsidR="00EB45E7" w14:paraId="25C47BD0" w14:textId="77777777" w:rsidTr="00EB45E7">
        <w:trPr>
          <w:trHeight w:val="315"/>
        </w:trPr>
        <w:tc>
          <w:tcPr>
            <w:tcW w:w="2957" w:type="pct"/>
            <w:tcBorders>
              <w:top w:val="nil"/>
              <w:left w:val="single" w:sz="4" w:space="0" w:color="auto"/>
              <w:bottom w:val="single" w:sz="4" w:space="0" w:color="auto"/>
              <w:right w:val="single" w:sz="4" w:space="0" w:color="auto"/>
            </w:tcBorders>
            <w:shd w:val="clear" w:color="auto" w:fill="auto"/>
            <w:noWrap/>
            <w:vAlign w:val="center"/>
            <w:hideMark/>
          </w:tcPr>
          <w:p w14:paraId="4C3829F1" w14:textId="02B4CE52" w:rsidR="00EB45E7" w:rsidRPr="0008224B" w:rsidRDefault="00EB45E7">
            <w:pPr>
              <w:rPr>
                <w:rFonts w:cs="Arial"/>
                <w:color w:val="000000"/>
                <w:sz w:val="20"/>
                <w:szCs w:val="20"/>
              </w:rPr>
            </w:pPr>
            <w:r w:rsidRPr="0008224B">
              <w:rPr>
                <w:rFonts w:cs="Arial"/>
                <w:color w:val="000000"/>
                <w:sz w:val="20"/>
                <w:szCs w:val="20"/>
                <w:lang w:eastAsia="en-US"/>
              </w:rPr>
              <w:t>Erro na leitura do arquivo</w:t>
            </w:r>
          </w:p>
        </w:tc>
        <w:tc>
          <w:tcPr>
            <w:tcW w:w="2043" w:type="pct"/>
            <w:tcBorders>
              <w:top w:val="nil"/>
              <w:left w:val="nil"/>
              <w:bottom w:val="single" w:sz="4" w:space="0" w:color="auto"/>
              <w:right w:val="single" w:sz="4" w:space="0" w:color="auto"/>
            </w:tcBorders>
            <w:shd w:val="clear" w:color="auto" w:fill="auto"/>
            <w:noWrap/>
            <w:vAlign w:val="center"/>
            <w:hideMark/>
          </w:tcPr>
          <w:p w14:paraId="21ADDB58" w14:textId="1B95EF26" w:rsidR="00EB45E7" w:rsidRPr="0008224B" w:rsidRDefault="00EB45E7">
            <w:pPr>
              <w:rPr>
                <w:rFonts w:cs="Arial"/>
                <w:color w:val="000000"/>
                <w:sz w:val="20"/>
                <w:szCs w:val="20"/>
              </w:rPr>
            </w:pPr>
            <w:r w:rsidRPr="0008224B">
              <w:rPr>
                <w:rFonts w:cs="Arial"/>
                <w:color w:val="000000"/>
                <w:sz w:val="20"/>
                <w:szCs w:val="20"/>
              </w:rPr>
              <w:t xml:space="preserve"> Enviar arquivo para a pasta de erro "/err"</w:t>
            </w:r>
            <w:r w:rsidR="0060073D" w:rsidRPr="0008224B">
              <w:rPr>
                <w:rFonts w:cs="Arial"/>
                <w:color w:val="000000"/>
                <w:sz w:val="20"/>
                <w:szCs w:val="20"/>
              </w:rPr>
              <w:t>.</w:t>
            </w:r>
          </w:p>
        </w:tc>
      </w:tr>
      <w:tr w:rsidR="00EB45E7" w14:paraId="54A5B152" w14:textId="77777777" w:rsidTr="00EB45E7">
        <w:trPr>
          <w:trHeight w:val="315"/>
        </w:trPr>
        <w:tc>
          <w:tcPr>
            <w:tcW w:w="2957" w:type="pct"/>
            <w:tcBorders>
              <w:top w:val="nil"/>
              <w:left w:val="single" w:sz="4" w:space="0" w:color="auto"/>
              <w:bottom w:val="single" w:sz="4" w:space="0" w:color="auto"/>
              <w:right w:val="single" w:sz="4" w:space="0" w:color="auto"/>
            </w:tcBorders>
            <w:shd w:val="clear" w:color="auto" w:fill="auto"/>
            <w:noWrap/>
            <w:vAlign w:val="center"/>
            <w:hideMark/>
          </w:tcPr>
          <w:p w14:paraId="7DCEA0EB" w14:textId="799AB76B" w:rsidR="00EB45E7" w:rsidRPr="0008224B" w:rsidRDefault="00EB45E7" w:rsidP="00B145BC">
            <w:pPr>
              <w:rPr>
                <w:rFonts w:cs="Arial"/>
                <w:color w:val="000000"/>
                <w:sz w:val="20"/>
                <w:szCs w:val="20"/>
              </w:rPr>
            </w:pPr>
            <w:r w:rsidRPr="0008224B">
              <w:rPr>
                <w:rFonts w:cs="Arial"/>
                <w:color w:val="000000"/>
                <w:sz w:val="20"/>
                <w:szCs w:val="20"/>
                <w:lang w:eastAsia="en-US"/>
              </w:rPr>
              <w:t>Registro com formato inv</w:t>
            </w:r>
            <w:r w:rsidR="00B145BC">
              <w:rPr>
                <w:rFonts w:cs="Arial"/>
                <w:color w:val="000000"/>
                <w:sz w:val="20"/>
                <w:szCs w:val="20"/>
                <w:lang w:eastAsia="en-US"/>
              </w:rPr>
              <w:t>á</w:t>
            </w:r>
            <w:r w:rsidRPr="0008224B">
              <w:rPr>
                <w:rFonts w:cs="Arial"/>
                <w:color w:val="000000"/>
                <w:sz w:val="20"/>
                <w:szCs w:val="20"/>
                <w:lang w:eastAsia="en-US"/>
              </w:rPr>
              <w:t>lido</w:t>
            </w:r>
          </w:p>
        </w:tc>
        <w:tc>
          <w:tcPr>
            <w:tcW w:w="2043" w:type="pct"/>
            <w:tcBorders>
              <w:top w:val="nil"/>
              <w:left w:val="nil"/>
              <w:bottom w:val="single" w:sz="4" w:space="0" w:color="auto"/>
              <w:right w:val="single" w:sz="4" w:space="0" w:color="auto"/>
            </w:tcBorders>
            <w:shd w:val="clear" w:color="auto" w:fill="auto"/>
            <w:noWrap/>
            <w:vAlign w:val="center"/>
            <w:hideMark/>
          </w:tcPr>
          <w:p w14:paraId="7B0046B6" w14:textId="620442D8" w:rsidR="00EB45E7" w:rsidRPr="0008224B" w:rsidRDefault="002D47F2">
            <w:pPr>
              <w:rPr>
                <w:rFonts w:cs="Arial"/>
                <w:color w:val="000000"/>
                <w:sz w:val="20"/>
                <w:szCs w:val="20"/>
              </w:rPr>
            </w:pPr>
            <w:r w:rsidRPr="0008224B">
              <w:rPr>
                <w:rFonts w:cs="Arial"/>
                <w:color w:val="000000"/>
                <w:sz w:val="20"/>
                <w:szCs w:val="20"/>
              </w:rPr>
              <w:t>Arma</w:t>
            </w:r>
            <w:r w:rsidR="00EB45E7" w:rsidRPr="0008224B">
              <w:rPr>
                <w:rFonts w:cs="Arial"/>
                <w:color w:val="000000"/>
                <w:sz w:val="20"/>
                <w:szCs w:val="20"/>
              </w:rPr>
              <w:t>zena</w:t>
            </w:r>
            <w:r w:rsidRPr="0008224B">
              <w:rPr>
                <w:rFonts w:cs="Arial"/>
                <w:color w:val="000000"/>
                <w:sz w:val="20"/>
                <w:szCs w:val="20"/>
              </w:rPr>
              <w:t>r</w:t>
            </w:r>
            <w:r w:rsidR="00EB45E7" w:rsidRPr="0008224B">
              <w:rPr>
                <w:rFonts w:cs="Arial"/>
                <w:color w:val="000000"/>
                <w:sz w:val="20"/>
                <w:szCs w:val="20"/>
              </w:rPr>
              <w:t xml:space="preserve"> registro na tabela de erro do sistema (failed_events)</w:t>
            </w:r>
            <w:r w:rsidR="0060073D" w:rsidRPr="0008224B">
              <w:rPr>
                <w:rFonts w:cs="Arial"/>
                <w:color w:val="000000"/>
                <w:sz w:val="20"/>
                <w:szCs w:val="20"/>
              </w:rPr>
              <w:t>.</w:t>
            </w:r>
          </w:p>
        </w:tc>
      </w:tr>
      <w:tr w:rsidR="00EB45E7" w14:paraId="5439B321" w14:textId="77777777" w:rsidTr="00EB45E7">
        <w:trPr>
          <w:trHeight w:val="630"/>
        </w:trPr>
        <w:tc>
          <w:tcPr>
            <w:tcW w:w="2957" w:type="pct"/>
            <w:tcBorders>
              <w:top w:val="nil"/>
              <w:left w:val="single" w:sz="4" w:space="0" w:color="auto"/>
              <w:bottom w:val="single" w:sz="4" w:space="0" w:color="auto"/>
              <w:right w:val="single" w:sz="4" w:space="0" w:color="auto"/>
            </w:tcBorders>
            <w:shd w:val="clear" w:color="auto" w:fill="auto"/>
            <w:noWrap/>
            <w:vAlign w:val="center"/>
            <w:hideMark/>
          </w:tcPr>
          <w:p w14:paraId="739084B5" w14:textId="77777777" w:rsidR="00EB45E7" w:rsidRPr="0008224B" w:rsidRDefault="00EB45E7">
            <w:pPr>
              <w:rPr>
                <w:rFonts w:cs="Arial"/>
                <w:color w:val="000000"/>
                <w:sz w:val="20"/>
                <w:szCs w:val="20"/>
              </w:rPr>
            </w:pPr>
            <w:r w:rsidRPr="0008224B">
              <w:rPr>
                <w:rFonts w:cs="Arial"/>
                <w:color w:val="000000"/>
                <w:sz w:val="20"/>
                <w:szCs w:val="20"/>
                <w:lang w:eastAsia="en-US"/>
              </w:rPr>
              <w:t>Erros de validação de conteúdo</w:t>
            </w:r>
          </w:p>
        </w:tc>
        <w:tc>
          <w:tcPr>
            <w:tcW w:w="2043" w:type="pct"/>
            <w:tcBorders>
              <w:top w:val="nil"/>
              <w:left w:val="nil"/>
              <w:bottom w:val="single" w:sz="4" w:space="0" w:color="auto"/>
              <w:right w:val="single" w:sz="4" w:space="0" w:color="auto"/>
            </w:tcBorders>
            <w:shd w:val="clear" w:color="auto" w:fill="auto"/>
            <w:vAlign w:val="center"/>
            <w:hideMark/>
          </w:tcPr>
          <w:p w14:paraId="0A3FFF81" w14:textId="7CE62858" w:rsidR="00EB45E7" w:rsidRPr="0008224B" w:rsidRDefault="00EB45E7" w:rsidP="00B145BC">
            <w:pPr>
              <w:rPr>
                <w:rFonts w:cs="Arial"/>
                <w:color w:val="000000"/>
                <w:sz w:val="20"/>
                <w:szCs w:val="20"/>
              </w:rPr>
            </w:pPr>
            <w:r w:rsidRPr="0008224B">
              <w:rPr>
                <w:rFonts w:cs="Arial"/>
                <w:color w:val="000000"/>
                <w:sz w:val="20"/>
                <w:szCs w:val="20"/>
              </w:rPr>
              <w:t>Armazena</w:t>
            </w:r>
            <w:r w:rsidR="002D47F2" w:rsidRPr="0008224B">
              <w:rPr>
                <w:rFonts w:cs="Arial"/>
                <w:color w:val="000000"/>
                <w:sz w:val="20"/>
                <w:szCs w:val="20"/>
              </w:rPr>
              <w:t>r</w:t>
            </w:r>
            <w:r w:rsidRPr="0008224B">
              <w:rPr>
                <w:rFonts w:cs="Arial"/>
                <w:color w:val="000000"/>
                <w:sz w:val="20"/>
                <w:szCs w:val="20"/>
              </w:rPr>
              <w:t xml:space="preserve"> registro em tabela de erro especifica para cada carregamento</w:t>
            </w:r>
            <w:r w:rsidR="0060073D" w:rsidRPr="0008224B">
              <w:rPr>
                <w:rFonts w:cs="Arial"/>
                <w:color w:val="000000"/>
                <w:sz w:val="20"/>
                <w:szCs w:val="20"/>
              </w:rPr>
              <w:t>.</w:t>
            </w:r>
          </w:p>
        </w:tc>
      </w:tr>
    </w:tbl>
    <w:p w14:paraId="31FCB49F" w14:textId="77777777" w:rsidR="006F00B5" w:rsidRPr="006F00B5" w:rsidRDefault="006F00B5" w:rsidP="006F00B5">
      <w:pPr>
        <w:rPr>
          <w:lang w:eastAsia="en-US"/>
        </w:rPr>
      </w:pPr>
    </w:p>
    <w:p w14:paraId="628E7728" w14:textId="77777777" w:rsidR="009D1EEF" w:rsidRDefault="009D1EEF" w:rsidP="009D1EEF">
      <w:pPr>
        <w:rPr>
          <w:rFonts w:cs="Arial"/>
        </w:rPr>
      </w:pPr>
    </w:p>
    <w:p w14:paraId="28CB87E8" w14:textId="77777777" w:rsidR="00351DF7" w:rsidRDefault="00351DF7">
      <w:pPr>
        <w:jc w:val="left"/>
      </w:pPr>
      <w:bookmarkStart w:id="46" w:name="_Toc496861383"/>
      <w:r>
        <w:br w:type="page"/>
      </w:r>
    </w:p>
    <w:p w14:paraId="1A4025B4" w14:textId="77777777" w:rsidR="006A32DF" w:rsidRPr="006A32DF" w:rsidRDefault="006A32DF" w:rsidP="006A32DF">
      <w:pPr>
        <w:pStyle w:val="Heading3"/>
        <w:tabs>
          <w:tab w:val="clear" w:pos="1701"/>
        </w:tabs>
        <w:ind w:left="851" w:hanging="491"/>
      </w:pPr>
      <w:bookmarkStart w:id="47" w:name="_Toc497226451"/>
      <w:bookmarkStart w:id="48" w:name="_Ref497586899"/>
      <w:bookmarkStart w:id="49" w:name="_Toc499303908"/>
      <w:r w:rsidRPr="006A32DF">
        <w:lastRenderedPageBreak/>
        <w:t>Processo Batch Preparação Contadores</w:t>
      </w:r>
      <w:bookmarkEnd w:id="47"/>
      <w:bookmarkEnd w:id="48"/>
      <w:bookmarkEnd w:id="49"/>
      <w:r w:rsidRPr="006A32DF">
        <w:t xml:space="preserve"> </w:t>
      </w:r>
    </w:p>
    <w:p w14:paraId="29F32A75" w14:textId="77777777" w:rsidR="006A32DF" w:rsidRDefault="006A32DF" w:rsidP="006A32DF">
      <w:pPr>
        <w:rPr>
          <w:lang w:eastAsia="en-US"/>
        </w:rPr>
      </w:pPr>
    </w:p>
    <w:p w14:paraId="70B08997" w14:textId="53768AB9" w:rsidR="006A32DF" w:rsidRDefault="006A32DF" w:rsidP="006A32DF">
      <w:pPr>
        <w:rPr>
          <w:lang w:eastAsia="en-US"/>
        </w:rPr>
      </w:pPr>
      <w:r>
        <w:rPr>
          <w:lang w:eastAsia="en-US"/>
        </w:rPr>
        <w:t xml:space="preserve">O RAID irá rodar um processo batch para </w:t>
      </w:r>
      <w:r w:rsidR="0067043B">
        <w:rPr>
          <w:lang w:eastAsia="en-US"/>
        </w:rPr>
        <w:t>calcular</w:t>
      </w:r>
      <w:r>
        <w:rPr>
          <w:lang w:eastAsia="en-US"/>
        </w:rPr>
        <w:t xml:space="preserve"> os contadores vindos dos vários sistemas. Isso será feito com base num conjunto de dimensões e medidas detalhados na tabela seguinte:</w:t>
      </w:r>
    </w:p>
    <w:p w14:paraId="3F9B63CF" w14:textId="77777777" w:rsidR="006A32DF" w:rsidRDefault="006A32DF" w:rsidP="006A32DF">
      <w:pPr>
        <w:rPr>
          <w:lang w:eastAsia="en-US"/>
        </w:rPr>
      </w:pPr>
    </w:p>
    <w:tbl>
      <w:tblPr>
        <w:tblW w:w="6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7"/>
        <w:gridCol w:w="1100"/>
        <w:gridCol w:w="2273"/>
      </w:tblGrid>
      <w:tr w:rsidR="006A32DF" w:rsidRPr="006E341E" w14:paraId="0215BD15" w14:textId="77777777" w:rsidTr="00F25AFB">
        <w:trPr>
          <w:trHeight w:val="225"/>
          <w:jc w:val="center"/>
        </w:trPr>
        <w:tc>
          <w:tcPr>
            <w:tcW w:w="3287" w:type="dxa"/>
            <w:shd w:val="clear" w:color="000000" w:fill="808080"/>
            <w:noWrap/>
            <w:vAlign w:val="bottom"/>
            <w:hideMark/>
          </w:tcPr>
          <w:p w14:paraId="4750E313" w14:textId="77777777" w:rsidR="006A32DF" w:rsidRPr="006E341E" w:rsidRDefault="006A32DF" w:rsidP="006A32DF">
            <w:pPr>
              <w:jc w:val="left"/>
              <w:rPr>
                <w:rFonts w:cs="Arial"/>
                <w:b/>
                <w:bCs/>
                <w:color w:val="FFFFFF"/>
                <w:sz w:val="20"/>
                <w:szCs w:val="20"/>
                <w:lang w:val="en-US" w:eastAsia="en-US"/>
              </w:rPr>
            </w:pPr>
            <w:r w:rsidRPr="006E341E">
              <w:rPr>
                <w:rFonts w:cs="Arial"/>
                <w:b/>
                <w:bCs/>
                <w:color w:val="FFFFFF"/>
                <w:sz w:val="20"/>
                <w:szCs w:val="20"/>
                <w:lang w:val="en-US" w:eastAsia="en-US"/>
              </w:rPr>
              <w:t>CAMPO</w:t>
            </w:r>
          </w:p>
        </w:tc>
        <w:tc>
          <w:tcPr>
            <w:tcW w:w="1100" w:type="dxa"/>
            <w:shd w:val="clear" w:color="000000" w:fill="808080"/>
            <w:noWrap/>
            <w:vAlign w:val="bottom"/>
            <w:hideMark/>
          </w:tcPr>
          <w:p w14:paraId="052438CE" w14:textId="77777777" w:rsidR="006A32DF" w:rsidRPr="006E341E" w:rsidRDefault="006A32DF" w:rsidP="006A32DF">
            <w:pPr>
              <w:jc w:val="left"/>
              <w:rPr>
                <w:rFonts w:cs="Arial"/>
                <w:b/>
                <w:bCs/>
                <w:color w:val="FFFFFF"/>
                <w:sz w:val="20"/>
                <w:szCs w:val="20"/>
                <w:lang w:val="en-US" w:eastAsia="en-US"/>
              </w:rPr>
            </w:pPr>
            <w:r w:rsidRPr="006E341E">
              <w:rPr>
                <w:rFonts w:cs="Arial"/>
                <w:b/>
                <w:bCs/>
                <w:color w:val="FFFFFF"/>
                <w:sz w:val="20"/>
                <w:szCs w:val="20"/>
                <w:lang w:val="en-US" w:eastAsia="en-US"/>
              </w:rPr>
              <w:t>Tipo</w:t>
            </w:r>
          </w:p>
        </w:tc>
        <w:tc>
          <w:tcPr>
            <w:tcW w:w="2273" w:type="dxa"/>
            <w:shd w:val="clear" w:color="000000" w:fill="808080"/>
            <w:vAlign w:val="bottom"/>
            <w:hideMark/>
          </w:tcPr>
          <w:p w14:paraId="59A3F5B3" w14:textId="77777777" w:rsidR="006A32DF" w:rsidRPr="006E341E" w:rsidRDefault="006A32DF" w:rsidP="006A32DF">
            <w:pPr>
              <w:jc w:val="left"/>
              <w:rPr>
                <w:rFonts w:cs="Arial"/>
                <w:b/>
                <w:bCs/>
                <w:color w:val="FFFFFF"/>
                <w:sz w:val="20"/>
                <w:szCs w:val="20"/>
                <w:lang w:val="en-US" w:eastAsia="en-US"/>
              </w:rPr>
            </w:pPr>
            <w:r w:rsidRPr="006E341E">
              <w:rPr>
                <w:rFonts w:cs="Arial"/>
                <w:b/>
                <w:bCs/>
                <w:color w:val="FFFFFF"/>
                <w:sz w:val="20"/>
                <w:szCs w:val="20"/>
                <w:lang w:val="en-US" w:eastAsia="en-US"/>
              </w:rPr>
              <w:t>Descrição</w:t>
            </w:r>
          </w:p>
        </w:tc>
      </w:tr>
      <w:tr w:rsidR="006A32DF" w:rsidRPr="006E341E" w14:paraId="4CB8D34B" w14:textId="77777777" w:rsidTr="00F25AFB">
        <w:trPr>
          <w:trHeight w:val="255"/>
          <w:jc w:val="center"/>
        </w:trPr>
        <w:tc>
          <w:tcPr>
            <w:tcW w:w="3287" w:type="dxa"/>
            <w:shd w:val="clear" w:color="000000" w:fill="F2F2F2"/>
            <w:noWrap/>
            <w:vAlign w:val="center"/>
            <w:hideMark/>
          </w:tcPr>
          <w:p w14:paraId="17037512"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DATA_REFERENCIA</w:t>
            </w:r>
          </w:p>
        </w:tc>
        <w:tc>
          <w:tcPr>
            <w:tcW w:w="1100" w:type="dxa"/>
            <w:shd w:val="clear" w:color="000000" w:fill="F2F2F2"/>
            <w:noWrap/>
            <w:vAlign w:val="center"/>
            <w:hideMark/>
          </w:tcPr>
          <w:p w14:paraId="7AAEEDF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23ECC11A" w14:textId="77777777" w:rsidR="006A32DF" w:rsidRPr="006E341E" w:rsidRDefault="006A32DF" w:rsidP="006A32DF">
            <w:pPr>
              <w:jc w:val="left"/>
              <w:rPr>
                <w:rFonts w:ascii="Arial Narrow" w:hAnsi="Arial Narrow" w:cs="Arial"/>
                <w:sz w:val="20"/>
                <w:szCs w:val="20"/>
                <w:lang w:val="pt-PT" w:eastAsia="en-US"/>
              </w:rPr>
            </w:pPr>
            <w:r w:rsidRPr="006E341E">
              <w:rPr>
                <w:rFonts w:ascii="Arial Narrow" w:hAnsi="Arial Narrow" w:cs="Arial"/>
                <w:sz w:val="20"/>
                <w:szCs w:val="20"/>
                <w:lang w:val="pt-PT" w:eastAsia="en-US"/>
              </w:rPr>
              <w:t>Data de Referência dos dados</w:t>
            </w:r>
          </w:p>
        </w:tc>
      </w:tr>
      <w:tr w:rsidR="006A32DF" w:rsidRPr="006E341E" w14:paraId="0E1C9105" w14:textId="77777777" w:rsidTr="00F25AFB">
        <w:trPr>
          <w:trHeight w:val="255"/>
          <w:jc w:val="center"/>
        </w:trPr>
        <w:tc>
          <w:tcPr>
            <w:tcW w:w="3287" w:type="dxa"/>
            <w:shd w:val="clear" w:color="000000" w:fill="F2F2F2"/>
            <w:noWrap/>
            <w:vAlign w:val="center"/>
            <w:hideMark/>
          </w:tcPr>
          <w:p w14:paraId="698EBDB5"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CPF_CNPJ</w:t>
            </w:r>
          </w:p>
        </w:tc>
        <w:tc>
          <w:tcPr>
            <w:tcW w:w="1100" w:type="dxa"/>
            <w:shd w:val="clear" w:color="000000" w:fill="F2F2F2"/>
            <w:noWrap/>
            <w:vAlign w:val="center"/>
            <w:hideMark/>
          </w:tcPr>
          <w:p w14:paraId="2410C45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3247F8B2" w14:textId="77777777" w:rsidR="006A32DF" w:rsidRPr="006E341E" w:rsidRDefault="006A32DF" w:rsidP="006A32DF">
            <w:pPr>
              <w:jc w:val="left"/>
              <w:rPr>
                <w:rFonts w:ascii="Arial Narrow" w:hAnsi="Arial Narrow" w:cs="Arial"/>
                <w:sz w:val="20"/>
                <w:szCs w:val="20"/>
                <w:lang w:val="pt-PT" w:eastAsia="en-US"/>
              </w:rPr>
            </w:pPr>
            <w:r w:rsidRPr="006E341E">
              <w:rPr>
                <w:rFonts w:ascii="Arial Narrow" w:hAnsi="Arial Narrow" w:cs="Arial"/>
                <w:sz w:val="20"/>
                <w:szCs w:val="20"/>
                <w:lang w:val="pt-PT" w:eastAsia="en-US"/>
              </w:rPr>
              <w:t>Número do Documento (CPF ou CNPJ)</w:t>
            </w:r>
          </w:p>
        </w:tc>
      </w:tr>
      <w:tr w:rsidR="006A32DF" w:rsidRPr="006E341E" w14:paraId="29030E78" w14:textId="77777777" w:rsidTr="00F25AFB">
        <w:trPr>
          <w:trHeight w:val="255"/>
          <w:jc w:val="center"/>
        </w:trPr>
        <w:tc>
          <w:tcPr>
            <w:tcW w:w="3287" w:type="dxa"/>
            <w:shd w:val="clear" w:color="000000" w:fill="F2F2F2"/>
            <w:noWrap/>
            <w:vAlign w:val="center"/>
            <w:hideMark/>
          </w:tcPr>
          <w:p w14:paraId="78F423D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TIPO_DOCUMENTO</w:t>
            </w:r>
          </w:p>
        </w:tc>
        <w:tc>
          <w:tcPr>
            <w:tcW w:w="1100" w:type="dxa"/>
            <w:shd w:val="clear" w:color="000000" w:fill="F2F2F2"/>
            <w:noWrap/>
            <w:vAlign w:val="center"/>
            <w:hideMark/>
          </w:tcPr>
          <w:p w14:paraId="490EC8D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573BB7B2" w14:textId="77777777" w:rsidR="006A32DF" w:rsidRPr="006E341E" w:rsidRDefault="006A32DF" w:rsidP="006A32DF">
            <w:pPr>
              <w:jc w:val="left"/>
              <w:rPr>
                <w:rFonts w:ascii="Arial Narrow" w:hAnsi="Arial Narrow" w:cs="Arial"/>
                <w:sz w:val="20"/>
                <w:szCs w:val="20"/>
                <w:lang w:val="pt-PT" w:eastAsia="en-US"/>
              </w:rPr>
            </w:pPr>
            <w:r w:rsidRPr="006E341E">
              <w:rPr>
                <w:rFonts w:ascii="Arial Narrow" w:hAnsi="Arial Narrow" w:cs="Arial"/>
                <w:sz w:val="20"/>
                <w:szCs w:val="20"/>
                <w:lang w:val="pt-PT" w:eastAsia="en-US"/>
              </w:rPr>
              <w:t>Tipo de Documento (CFP ou CNPJ)</w:t>
            </w:r>
          </w:p>
        </w:tc>
      </w:tr>
      <w:tr w:rsidR="006A32DF" w:rsidRPr="006E341E" w14:paraId="54BABAAA" w14:textId="77777777" w:rsidTr="00F25AFB">
        <w:trPr>
          <w:trHeight w:val="255"/>
          <w:jc w:val="center"/>
        </w:trPr>
        <w:tc>
          <w:tcPr>
            <w:tcW w:w="3287" w:type="dxa"/>
            <w:shd w:val="clear" w:color="000000" w:fill="F2F2F2"/>
            <w:noWrap/>
            <w:vAlign w:val="center"/>
            <w:hideMark/>
          </w:tcPr>
          <w:p w14:paraId="754ECD29"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TEL_CONTATO</w:t>
            </w:r>
          </w:p>
        </w:tc>
        <w:tc>
          <w:tcPr>
            <w:tcW w:w="1100" w:type="dxa"/>
            <w:shd w:val="clear" w:color="000000" w:fill="F2F2F2"/>
            <w:noWrap/>
            <w:vAlign w:val="center"/>
            <w:hideMark/>
          </w:tcPr>
          <w:p w14:paraId="6B21873E"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004E3E5A"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Telefone Contato</w:t>
            </w:r>
          </w:p>
        </w:tc>
      </w:tr>
      <w:tr w:rsidR="006A32DF" w:rsidRPr="006E341E" w14:paraId="6561873F" w14:textId="77777777" w:rsidTr="00F25AFB">
        <w:trPr>
          <w:trHeight w:val="255"/>
          <w:jc w:val="center"/>
        </w:trPr>
        <w:tc>
          <w:tcPr>
            <w:tcW w:w="3287" w:type="dxa"/>
            <w:shd w:val="clear" w:color="000000" w:fill="F2F2F2"/>
            <w:noWrap/>
            <w:vAlign w:val="center"/>
            <w:hideMark/>
          </w:tcPr>
          <w:p w14:paraId="5D9D05FE"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LOGRADOURO</w:t>
            </w:r>
          </w:p>
        </w:tc>
        <w:tc>
          <w:tcPr>
            <w:tcW w:w="1100" w:type="dxa"/>
            <w:shd w:val="clear" w:color="000000" w:fill="F2F2F2"/>
            <w:noWrap/>
            <w:vAlign w:val="center"/>
            <w:hideMark/>
          </w:tcPr>
          <w:p w14:paraId="6BFBDC61"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38425FCA"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 xml:space="preserve">Logradouro </w:t>
            </w:r>
          </w:p>
        </w:tc>
      </w:tr>
      <w:tr w:rsidR="006A32DF" w:rsidRPr="006E341E" w14:paraId="16BFD166" w14:textId="77777777" w:rsidTr="00F25AFB">
        <w:trPr>
          <w:trHeight w:val="255"/>
          <w:jc w:val="center"/>
        </w:trPr>
        <w:tc>
          <w:tcPr>
            <w:tcW w:w="3287" w:type="dxa"/>
            <w:shd w:val="clear" w:color="000000" w:fill="F2F2F2"/>
            <w:noWrap/>
            <w:vAlign w:val="center"/>
            <w:hideMark/>
          </w:tcPr>
          <w:p w14:paraId="698E64E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NUMERO</w:t>
            </w:r>
          </w:p>
        </w:tc>
        <w:tc>
          <w:tcPr>
            <w:tcW w:w="1100" w:type="dxa"/>
            <w:shd w:val="clear" w:color="000000" w:fill="F2F2F2"/>
            <w:noWrap/>
            <w:vAlign w:val="center"/>
            <w:hideMark/>
          </w:tcPr>
          <w:p w14:paraId="16C317FE"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557C25B7"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Número do Endereço</w:t>
            </w:r>
          </w:p>
        </w:tc>
      </w:tr>
      <w:tr w:rsidR="006A32DF" w:rsidRPr="006E341E" w14:paraId="1B7FBB0E" w14:textId="77777777" w:rsidTr="00F25AFB">
        <w:trPr>
          <w:trHeight w:val="255"/>
          <w:jc w:val="center"/>
        </w:trPr>
        <w:tc>
          <w:tcPr>
            <w:tcW w:w="3287" w:type="dxa"/>
            <w:shd w:val="clear" w:color="000000" w:fill="F2F2F2"/>
            <w:noWrap/>
            <w:vAlign w:val="center"/>
            <w:hideMark/>
          </w:tcPr>
          <w:p w14:paraId="57D0E974"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COMPLEMENTO</w:t>
            </w:r>
          </w:p>
        </w:tc>
        <w:tc>
          <w:tcPr>
            <w:tcW w:w="1100" w:type="dxa"/>
            <w:shd w:val="clear" w:color="000000" w:fill="F2F2F2"/>
            <w:noWrap/>
            <w:vAlign w:val="center"/>
            <w:hideMark/>
          </w:tcPr>
          <w:p w14:paraId="0498F836"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7B76E6C3"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Complemento do Endereço</w:t>
            </w:r>
          </w:p>
        </w:tc>
      </w:tr>
      <w:tr w:rsidR="006A32DF" w:rsidRPr="006E341E" w14:paraId="4A60F0D7" w14:textId="77777777" w:rsidTr="00F25AFB">
        <w:trPr>
          <w:trHeight w:val="255"/>
          <w:jc w:val="center"/>
        </w:trPr>
        <w:tc>
          <w:tcPr>
            <w:tcW w:w="3287" w:type="dxa"/>
            <w:shd w:val="clear" w:color="000000" w:fill="F2F2F2"/>
            <w:noWrap/>
            <w:vAlign w:val="center"/>
            <w:hideMark/>
          </w:tcPr>
          <w:p w14:paraId="0E37D77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CEP</w:t>
            </w:r>
          </w:p>
        </w:tc>
        <w:tc>
          <w:tcPr>
            <w:tcW w:w="1100" w:type="dxa"/>
            <w:shd w:val="clear" w:color="000000" w:fill="F2F2F2"/>
            <w:noWrap/>
            <w:vAlign w:val="center"/>
            <w:hideMark/>
          </w:tcPr>
          <w:p w14:paraId="0F50A4E1"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23D20044"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Bairro do Endereço</w:t>
            </w:r>
          </w:p>
        </w:tc>
      </w:tr>
      <w:tr w:rsidR="006A32DF" w:rsidRPr="006E341E" w14:paraId="222B479D" w14:textId="77777777" w:rsidTr="00F25AFB">
        <w:trPr>
          <w:trHeight w:val="255"/>
          <w:jc w:val="center"/>
        </w:trPr>
        <w:tc>
          <w:tcPr>
            <w:tcW w:w="3287" w:type="dxa"/>
            <w:shd w:val="clear" w:color="000000" w:fill="F2F2F2"/>
            <w:noWrap/>
            <w:vAlign w:val="center"/>
            <w:hideMark/>
          </w:tcPr>
          <w:p w14:paraId="0404548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BAIRRO</w:t>
            </w:r>
          </w:p>
        </w:tc>
        <w:tc>
          <w:tcPr>
            <w:tcW w:w="1100" w:type="dxa"/>
            <w:shd w:val="clear" w:color="000000" w:fill="F2F2F2"/>
            <w:noWrap/>
            <w:vAlign w:val="center"/>
            <w:hideMark/>
          </w:tcPr>
          <w:p w14:paraId="352B9284"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63A092C4"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Cep do Endereço</w:t>
            </w:r>
          </w:p>
        </w:tc>
      </w:tr>
      <w:tr w:rsidR="006A32DF" w:rsidRPr="006E341E" w14:paraId="70D888ED" w14:textId="77777777" w:rsidTr="00F25AFB">
        <w:trPr>
          <w:trHeight w:val="255"/>
          <w:jc w:val="center"/>
        </w:trPr>
        <w:tc>
          <w:tcPr>
            <w:tcW w:w="3287" w:type="dxa"/>
            <w:shd w:val="clear" w:color="000000" w:fill="F2F2F2"/>
            <w:noWrap/>
            <w:vAlign w:val="center"/>
            <w:hideMark/>
          </w:tcPr>
          <w:p w14:paraId="716726C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CIDADE</w:t>
            </w:r>
          </w:p>
        </w:tc>
        <w:tc>
          <w:tcPr>
            <w:tcW w:w="1100" w:type="dxa"/>
            <w:shd w:val="clear" w:color="000000" w:fill="F2F2F2"/>
            <w:noWrap/>
            <w:vAlign w:val="center"/>
            <w:hideMark/>
          </w:tcPr>
          <w:p w14:paraId="1D478AD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5CA63F55"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Cidade do Endereço</w:t>
            </w:r>
          </w:p>
        </w:tc>
      </w:tr>
      <w:tr w:rsidR="006A32DF" w:rsidRPr="006E341E" w14:paraId="5CD9E7B6" w14:textId="77777777" w:rsidTr="00F25AFB">
        <w:trPr>
          <w:trHeight w:val="255"/>
          <w:jc w:val="center"/>
        </w:trPr>
        <w:tc>
          <w:tcPr>
            <w:tcW w:w="3287" w:type="dxa"/>
            <w:shd w:val="clear" w:color="000000" w:fill="F2F2F2"/>
            <w:noWrap/>
            <w:vAlign w:val="center"/>
            <w:hideMark/>
          </w:tcPr>
          <w:p w14:paraId="3E09DF43"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UF</w:t>
            </w:r>
          </w:p>
        </w:tc>
        <w:tc>
          <w:tcPr>
            <w:tcW w:w="1100" w:type="dxa"/>
            <w:shd w:val="clear" w:color="000000" w:fill="F2F2F2"/>
            <w:noWrap/>
            <w:vAlign w:val="center"/>
            <w:hideMark/>
          </w:tcPr>
          <w:p w14:paraId="1BC6EE3A"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39ADD53A"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Calibri"/>
                <w:sz w:val="20"/>
                <w:szCs w:val="20"/>
                <w:lang w:eastAsia="en-US"/>
              </w:rPr>
              <w:t>Uf do Endereço</w:t>
            </w:r>
          </w:p>
        </w:tc>
      </w:tr>
      <w:tr w:rsidR="006A32DF" w:rsidRPr="006E341E" w14:paraId="72998A41" w14:textId="77777777" w:rsidTr="00F25AFB">
        <w:trPr>
          <w:trHeight w:val="255"/>
          <w:jc w:val="center"/>
        </w:trPr>
        <w:tc>
          <w:tcPr>
            <w:tcW w:w="3287" w:type="dxa"/>
            <w:shd w:val="clear" w:color="000000" w:fill="F2F2F2"/>
            <w:noWrap/>
            <w:vAlign w:val="center"/>
            <w:hideMark/>
          </w:tcPr>
          <w:p w14:paraId="2E9B228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MATRICULA_VENDEDOR</w:t>
            </w:r>
          </w:p>
        </w:tc>
        <w:tc>
          <w:tcPr>
            <w:tcW w:w="1100" w:type="dxa"/>
            <w:shd w:val="clear" w:color="000000" w:fill="F2F2F2"/>
            <w:noWrap/>
            <w:vAlign w:val="center"/>
            <w:hideMark/>
          </w:tcPr>
          <w:p w14:paraId="1089A1F1"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0B1653CD"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Matricula Vendedor</w:t>
            </w:r>
          </w:p>
        </w:tc>
      </w:tr>
      <w:tr w:rsidR="006A32DF" w:rsidRPr="006E341E" w14:paraId="7560490F" w14:textId="77777777" w:rsidTr="00F25AFB">
        <w:trPr>
          <w:trHeight w:val="255"/>
          <w:jc w:val="center"/>
        </w:trPr>
        <w:tc>
          <w:tcPr>
            <w:tcW w:w="3287" w:type="dxa"/>
            <w:shd w:val="clear" w:color="000000" w:fill="F2F2F2"/>
            <w:noWrap/>
            <w:vAlign w:val="center"/>
            <w:hideMark/>
          </w:tcPr>
          <w:p w14:paraId="0759D4F4"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PDV</w:t>
            </w:r>
          </w:p>
        </w:tc>
        <w:tc>
          <w:tcPr>
            <w:tcW w:w="1100" w:type="dxa"/>
            <w:shd w:val="clear" w:color="000000" w:fill="F2F2F2"/>
            <w:noWrap/>
            <w:vAlign w:val="center"/>
            <w:hideMark/>
          </w:tcPr>
          <w:p w14:paraId="1C4B5981"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11B55A92"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PDV</w:t>
            </w:r>
          </w:p>
        </w:tc>
      </w:tr>
      <w:tr w:rsidR="006A32DF" w:rsidRPr="006E341E" w14:paraId="04299703" w14:textId="77777777" w:rsidTr="00F25AFB">
        <w:trPr>
          <w:trHeight w:val="255"/>
          <w:jc w:val="center"/>
        </w:trPr>
        <w:tc>
          <w:tcPr>
            <w:tcW w:w="3287" w:type="dxa"/>
            <w:shd w:val="clear" w:color="000000" w:fill="F2F2F2"/>
            <w:noWrap/>
            <w:vAlign w:val="center"/>
            <w:hideMark/>
          </w:tcPr>
          <w:p w14:paraId="09DFC33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CANAL</w:t>
            </w:r>
          </w:p>
        </w:tc>
        <w:tc>
          <w:tcPr>
            <w:tcW w:w="1100" w:type="dxa"/>
            <w:shd w:val="clear" w:color="000000" w:fill="F2F2F2"/>
            <w:noWrap/>
            <w:vAlign w:val="center"/>
            <w:hideMark/>
          </w:tcPr>
          <w:p w14:paraId="68516EC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17146313"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Canal</w:t>
            </w:r>
          </w:p>
        </w:tc>
      </w:tr>
      <w:tr w:rsidR="006A32DF" w:rsidRPr="006E341E" w14:paraId="37510291" w14:textId="77777777" w:rsidTr="00F25AFB">
        <w:trPr>
          <w:trHeight w:val="255"/>
          <w:jc w:val="center"/>
        </w:trPr>
        <w:tc>
          <w:tcPr>
            <w:tcW w:w="3287" w:type="dxa"/>
            <w:shd w:val="clear" w:color="000000" w:fill="F2F2F2"/>
            <w:noWrap/>
            <w:vAlign w:val="center"/>
            <w:hideMark/>
          </w:tcPr>
          <w:p w14:paraId="4A93100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PLANO</w:t>
            </w:r>
          </w:p>
        </w:tc>
        <w:tc>
          <w:tcPr>
            <w:tcW w:w="1100" w:type="dxa"/>
            <w:shd w:val="clear" w:color="000000" w:fill="F2F2F2"/>
            <w:noWrap/>
            <w:vAlign w:val="center"/>
            <w:hideMark/>
          </w:tcPr>
          <w:p w14:paraId="06DAB064"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0EADA99F"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Plano</w:t>
            </w:r>
          </w:p>
        </w:tc>
      </w:tr>
      <w:tr w:rsidR="006A32DF" w:rsidRPr="006E341E" w14:paraId="6DCC6B75" w14:textId="77777777" w:rsidTr="00F25AFB">
        <w:trPr>
          <w:trHeight w:val="255"/>
          <w:jc w:val="center"/>
        </w:trPr>
        <w:tc>
          <w:tcPr>
            <w:tcW w:w="3287" w:type="dxa"/>
            <w:shd w:val="clear" w:color="000000" w:fill="F2F2F2"/>
            <w:noWrap/>
            <w:vAlign w:val="center"/>
            <w:hideMark/>
          </w:tcPr>
          <w:p w14:paraId="39DC4B4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FAIXA_IDADE</w:t>
            </w:r>
          </w:p>
        </w:tc>
        <w:tc>
          <w:tcPr>
            <w:tcW w:w="1100" w:type="dxa"/>
            <w:shd w:val="clear" w:color="000000" w:fill="F2F2F2"/>
            <w:noWrap/>
            <w:vAlign w:val="center"/>
            <w:hideMark/>
          </w:tcPr>
          <w:p w14:paraId="5341552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0C6DDD38"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Faixa Idade</w:t>
            </w:r>
          </w:p>
        </w:tc>
      </w:tr>
      <w:tr w:rsidR="006A32DF" w:rsidRPr="006E341E" w14:paraId="5F9B4EB0" w14:textId="77777777" w:rsidTr="00F25AFB">
        <w:trPr>
          <w:trHeight w:val="255"/>
          <w:jc w:val="center"/>
        </w:trPr>
        <w:tc>
          <w:tcPr>
            <w:tcW w:w="3287" w:type="dxa"/>
            <w:shd w:val="clear" w:color="000000" w:fill="F2F2F2"/>
            <w:noWrap/>
            <w:vAlign w:val="center"/>
            <w:hideMark/>
          </w:tcPr>
          <w:p w14:paraId="5643579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FAIXA_SALARIAL</w:t>
            </w:r>
          </w:p>
        </w:tc>
        <w:tc>
          <w:tcPr>
            <w:tcW w:w="1100" w:type="dxa"/>
            <w:shd w:val="clear" w:color="000000" w:fill="F2F2F2"/>
            <w:noWrap/>
            <w:vAlign w:val="center"/>
            <w:hideMark/>
          </w:tcPr>
          <w:p w14:paraId="7084583A"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2039AC7F"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Faixa Salarial</w:t>
            </w:r>
          </w:p>
        </w:tc>
      </w:tr>
      <w:tr w:rsidR="006A32DF" w:rsidRPr="006E341E" w14:paraId="150FFE87" w14:textId="77777777" w:rsidTr="00F25AFB">
        <w:trPr>
          <w:trHeight w:val="255"/>
          <w:jc w:val="center"/>
        </w:trPr>
        <w:tc>
          <w:tcPr>
            <w:tcW w:w="3287" w:type="dxa"/>
            <w:shd w:val="clear" w:color="000000" w:fill="F2F2F2"/>
            <w:noWrap/>
            <w:vAlign w:val="center"/>
            <w:hideMark/>
          </w:tcPr>
          <w:p w14:paraId="6426ABD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NOME_MAE</w:t>
            </w:r>
          </w:p>
        </w:tc>
        <w:tc>
          <w:tcPr>
            <w:tcW w:w="1100" w:type="dxa"/>
            <w:shd w:val="clear" w:color="000000" w:fill="F2F2F2"/>
            <w:noWrap/>
            <w:vAlign w:val="center"/>
            <w:hideMark/>
          </w:tcPr>
          <w:p w14:paraId="3A9C867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21DF781F"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Nome Mãe</w:t>
            </w:r>
          </w:p>
        </w:tc>
      </w:tr>
      <w:tr w:rsidR="006A32DF" w:rsidRPr="006E341E" w14:paraId="2DEEAFE5" w14:textId="77777777" w:rsidTr="00F25AFB">
        <w:trPr>
          <w:trHeight w:val="255"/>
          <w:jc w:val="center"/>
        </w:trPr>
        <w:tc>
          <w:tcPr>
            <w:tcW w:w="3287" w:type="dxa"/>
            <w:shd w:val="clear" w:color="000000" w:fill="F2F2F2"/>
            <w:noWrap/>
            <w:vAlign w:val="center"/>
            <w:hideMark/>
          </w:tcPr>
          <w:p w14:paraId="21A43C8A"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MEIO_PAGAMENTO</w:t>
            </w:r>
          </w:p>
        </w:tc>
        <w:tc>
          <w:tcPr>
            <w:tcW w:w="1100" w:type="dxa"/>
            <w:shd w:val="clear" w:color="000000" w:fill="F2F2F2"/>
            <w:noWrap/>
            <w:vAlign w:val="center"/>
            <w:hideMark/>
          </w:tcPr>
          <w:p w14:paraId="34B3362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5A313C99"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Meio Pagamento</w:t>
            </w:r>
          </w:p>
        </w:tc>
      </w:tr>
      <w:tr w:rsidR="006A32DF" w:rsidRPr="006E341E" w14:paraId="37AACE17" w14:textId="77777777" w:rsidTr="00F25AFB">
        <w:trPr>
          <w:trHeight w:val="255"/>
          <w:jc w:val="center"/>
        </w:trPr>
        <w:tc>
          <w:tcPr>
            <w:tcW w:w="3287" w:type="dxa"/>
            <w:shd w:val="clear" w:color="000000" w:fill="F2F2F2"/>
            <w:noWrap/>
            <w:vAlign w:val="center"/>
            <w:hideMark/>
          </w:tcPr>
          <w:p w14:paraId="38DEB6C3"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HORARIO_PROPOSTA</w:t>
            </w:r>
          </w:p>
        </w:tc>
        <w:tc>
          <w:tcPr>
            <w:tcW w:w="1100" w:type="dxa"/>
            <w:shd w:val="clear" w:color="000000" w:fill="F2F2F2"/>
            <w:noWrap/>
            <w:vAlign w:val="center"/>
            <w:hideMark/>
          </w:tcPr>
          <w:p w14:paraId="5316371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DIMENSÃO</w:t>
            </w:r>
          </w:p>
        </w:tc>
        <w:tc>
          <w:tcPr>
            <w:tcW w:w="2273" w:type="dxa"/>
            <w:shd w:val="clear" w:color="auto" w:fill="auto"/>
            <w:vAlign w:val="center"/>
            <w:hideMark/>
          </w:tcPr>
          <w:p w14:paraId="164D89C3"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Horário Proposta</w:t>
            </w:r>
          </w:p>
        </w:tc>
      </w:tr>
      <w:tr w:rsidR="006A32DF" w:rsidRPr="006E341E" w14:paraId="1BE9B686" w14:textId="77777777" w:rsidTr="00F25AFB">
        <w:trPr>
          <w:trHeight w:val="255"/>
          <w:jc w:val="center"/>
        </w:trPr>
        <w:tc>
          <w:tcPr>
            <w:tcW w:w="3287" w:type="dxa"/>
            <w:shd w:val="clear" w:color="000000" w:fill="F2F2F2"/>
            <w:noWrap/>
            <w:vAlign w:val="center"/>
            <w:hideMark/>
          </w:tcPr>
          <w:p w14:paraId="2EB1107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FRAUDE_TOTAL</w:t>
            </w:r>
          </w:p>
        </w:tc>
        <w:tc>
          <w:tcPr>
            <w:tcW w:w="1100" w:type="dxa"/>
            <w:shd w:val="clear" w:color="000000" w:fill="F2F2F2"/>
            <w:noWrap/>
            <w:vAlign w:val="center"/>
            <w:hideMark/>
          </w:tcPr>
          <w:p w14:paraId="59D0687C"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2B45480C"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Fraude Total</w:t>
            </w:r>
          </w:p>
        </w:tc>
      </w:tr>
      <w:tr w:rsidR="006A32DF" w:rsidRPr="006E341E" w14:paraId="7585329A" w14:textId="77777777" w:rsidTr="00F25AFB">
        <w:trPr>
          <w:trHeight w:val="255"/>
          <w:jc w:val="center"/>
        </w:trPr>
        <w:tc>
          <w:tcPr>
            <w:tcW w:w="3287" w:type="dxa"/>
            <w:shd w:val="clear" w:color="000000" w:fill="F2F2F2"/>
            <w:noWrap/>
            <w:vAlign w:val="center"/>
            <w:hideMark/>
          </w:tcPr>
          <w:p w14:paraId="700BF51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FRAUDE_OUTROS</w:t>
            </w:r>
          </w:p>
        </w:tc>
        <w:tc>
          <w:tcPr>
            <w:tcW w:w="1100" w:type="dxa"/>
            <w:shd w:val="clear" w:color="000000" w:fill="F2F2F2"/>
            <w:noWrap/>
            <w:vAlign w:val="center"/>
            <w:hideMark/>
          </w:tcPr>
          <w:p w14:paraId="15C5647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50AC1A99"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Fraude Outros</w:t>
            </w:r>
          </w:p>
        </w:tc>
      </w:tr>
      <w:tr w:rsidR="006A32DF" w:rsidRPr="006E341E" w14:paraId="42CC7F2F" w14:textId="77777777" w:rsidTr="00F25AFB">
        <w:trPr>
          <w:trHeight w:val="255"/>
          <w:jc w:val="center"/>
        </w:trPr>
        <w:tc>
          <w:tcPr>
            <w:tcW w:w="3287" w:type="dxa"/>
            <w:shd w:val="clear" w:color="000000" w:fill="F2F2F2"/>
            <w:noWrap/>
            <w:vAlign w:val="center"/>
            <w:hideMark/>
          </w:tcPr>
          <w:p w14:paraId="11F321AE"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FRAUDE_PDV</w:t>
            </w:r>
          </w:p>
        </w:tc>
        <w:tc>
          <w:tcPr>
            <w:tcW w:w="1100" w:type="dxa"/>
            <w:shd w:val="clear" w:color="000000" w:fill="F2F2F2"/>
            <w:noWrap/>
            <w:vAlign w:val="center"/>
            <w:hideMark/>
          </w:tcPr>
          <w:p w14:paraId="375FBAB2"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6E8A1820"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Fraude PDV</w:t>
            </w:r>
          </w:p>
        </w:tc>
      </w:tr>
      <w:tr w:rsidR="006A32DF" w:rsidRPr="006E341E" w14:paraId="1F2E621A" w14:textId="77777777" w:rsidTr="00F25AFB">
        <w:trPr>
          <w:trHeight w:val="255"/>
          <w:jc w:val="center"/>
        </w:trPr>
        <w:tc>
          <w:tcPr>
            <w:tcW w:w="3287" w:type="dxa"/>
            <w:shd w:val="clear" w:color="000000" w:fill="F2F2F2"/>
            <w:noWrap/>
            <w:vAlign w:val="center"/>
            <w:hideMark/>
          </w:tcPr>
          <w:p w14:paraId="3A37F5C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FRAUDE_SUBSCRICAO</w:t>
            </w:r>
          </w:p>
        </w:tc>
        <w:tc>
          <w:tcPr>
            <w:tcW w:w="1100" w:type="dxa"/>
            <w:shd w:val="clear" w:color="000000" w:fill="F2F2F2"/>
            <w:noWrap/>
            <w:vAlign w:val="center"/>
            <w:hideMark/>
          </w:tcPr>
          <w:p w14:paraId="0FDCCCF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24B06C10"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Fraude Subscrição</w:t>
            </w:r>
          </w:p>
        </w:tc>
      </w:tr>
      <w:tr w:rsidR="006A32DF" w:rsidRPr="006E341E" w14:paraId="65289235" w14:textId="77777777" w:rsidTr="00F25AFB">
        <w:trPr>
          <w:trHeight w:val="255"/>
          <w:jc w:val="center"/>
        </w:trPr>
        <w:tc>
          <w:tcPr>
            <w:tcW w:w="3287" w:type="dxa"/>
            <w:shd w:val="clear" w:color="000000" w:fill="F2F2F2"/>
            <w:noWrap/>
            <w:vAlign w:val="center"/>
            <w:hideMark/>
          </w:tcPr>
          <w:p w14:paraId="5176537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FRAUDE_ABR</w:t>
            </w:r>
          </w:p>
        </w:tc>
        <w:tc>
          <w:tcPr>
            <w:tcW w:w="1100" w:type="dxa"/>
            <w:shd w:val="clear" w:color="000000" w:fill="F2F2F2"/>
            <w:noWrap/>
            <w:vAlign w:val="center"/>
            <w:hideMark/>
          </w:tcPr>
          <w:p w14:paraId="436BE14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1CAE48B9"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Fraude ABR</w:t>
            </w:r>
          </w:p>
        </w:tc>
      </w:tr>
      <w:tr w:rsidR="006A32DF" w:rsidRPr="006E341E" w14:paraId="04EC5765" w14:textId="77777777" w:rsidTr="00F25AFB">
        <w:trPr>
          <w:trHeight w:val="255"/>
          <w:jc w:val="center"/>
        </w:trPr>
        <w:tc>
          <w:tcPr>
            <w:tcW w:w="3287" w:type="dxa"/>
            <w:shd w:val="clear" w:color="000000" w:fill="F2F2F2"/>
            <w:noWrap/>
            <w:vAlign w:val="center"/>
            <w:hideMark/>
          </w:tcPr>
          <w:p w14:paraId="607DF383"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NCOI_TOTAL</w:t>
            </w:r>
          </w:p>
        </w:tc>
        <w:tc>
          <w:tcPr>
            <w:tcW w:w="1100" w:type="dxa"/>
            <w:shd w:val="clear" w:color="000000" w:fill="F2F2F2"/>
            <w:noWrap/>
            <w:vAlign w:val="center"/>
            <w:hideMark/>
          </w:tcPr>
          <w:p w14:paraId="5AF3D6E2"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57878453"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NCOI Total</w:t>
            </w:r>
          </w:p>
        </w:tc>
      </w:tr>
      <w:tr w:rsidR="006A32DF" w:rsidRPr="006E341E" w14:paraId="07E14F29" w14:textId="77777777" w:rsidTr="00F25AFB">
        <w:trPr>
          <w:trHeight w:val="255"/>
          <w:jc w:val="center"/>
        </w:trPr>
        <w:tc>
          <w:tcPr>
            <w:tcW w:w="3287" w:type="dxa"/>
            <w:shd w:val="clear" w:color="000000" w:fill="F2F2F2"/>
            <w:noWrap/>
            <w:vAlign w:val="center"/>
            <w:hideMark/>
          </w:tcPr>
          <w:p w14:paraId="79E17F1A"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NCOI_OUTROS</w:t>
            </w:r>
          </w:p>
        </w:tc>
        <w:tc>
          <w:tcPr>
            <w:tcW w:w="1100" w:type="dxa"/>
            <w:shd w:val="clear" w:color="000000" w:fill="F2F2F2"/>
            <w:noWrap/>
            <w:vAlign w:val="center"/>
            <w:hideMark/>
          </w:tcPr>
          <w:p w14:paraId="5AD5F83D"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5DA1164C"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NCOI Outros</w:t>
            </w:r>
          </w:p>
        </w:tc>
      </w:tr>
      <w:tr w:rsidR="006A32DF" w:rsidRPr="006E341E" w14:paraId="6D3E5EA1" w14:textId="77777777" w:rsidTr="00F25AFB">
        <w:trPr>
          <w:trHeight w:val="255"/>
          <w:jc w:val="center"/>
        </w:trPr>
        <w:tc>
          <w:tcPr>
            <w:tcW w:w="3287" w:type="dxa"/>
            <w:shd w:val="clear" w:color="000000" w:fill="F2F2F2"/>
            <w:noWrap/>
            <w:vAlign w:val="center"/>
            <w:hideMark/>
          </w:tcPr>
          <w:p w14:paraId="69A67A6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NCOI_PDV</w:t>
            </w:r>
          </w:p>
        </w:tc>
        <w:tc>
          <w:tcPr>
            <w:tcW w:w="1100" w:type="dxa"/>
            <w:shd w:val="clear" w:color="000000" w:fill="F2F2F2"/>
            <w:noWrap/>
            <w:vAlign w:val="center"/>
            <w:hideMark/>
          </w:tcPr>
          <w:p w14:paraId="32B3EA6A"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3B34A22D"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NCOI PDV</w:t>
            </w:r>
          </w:p>
        </w:tc>
      </w:tr>
      <w:tr w:rsidR="006A32DF" w:rsidRPr="006E341E" w14:paraId="7A8BAE77" w14:textId="77777777" w:rsidTr="00F25AFB">
        <w:trPr>
          <w:trHeight w:val="255"/>
          <w:jc w:val="center"/>
        </w:trPr>
        <w:tc>
          <w:tcPr>
            <w:tcW w:w="3287" w:type="dxa"/>
            <w:shd w:val="clear" w:color="000000" w:fill="F2F2F2"/>
            <w:noWrap/>
            <w:vAlign w:val="center"/>
            <w:hideMark/>
          </w:tcPr>
          <w:p w14:paraId="0CC12EDE"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NCOI_SUBSCRICAO</w:t>
            </w:r>
          </w:p>
        </w:tc>
        <w:tc>
          <w:tcPr>
            <w:tcW w:w="1100" w:type="dxa"/>
            <w:shd w:val="clear" w:color="000000" w:fill="F2F2F2"/>
            <w:noWrap/>
            <w:vAlign w:val="center"/>
            <w:hideMark/>
          </w:tcPr>
          <w:p w14:paraId="6A2FAF2C"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4260117D"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NCOI Subscrição</w:t>
            </w:r>
          </w:p>
        </w:tc>
      </w:tr>
      <w:tr w:rsidR="006A32DF" w:rsidRPr="006E341E" w14:paraId="56445F50" w14:textId="77777777" w:rsidTr="00F25AFB">
        <w:trPr>
          <w:trHeight w:val="255"/>
          <w:jc w:val="center"/>
        </w:trPr>
        <w:tc>
          <w:tcPr>
            <w:tcW w:w="3287" w:type="dxa"/>
            <w:shd w:val="clear" w:color="000000" w:fill="F2F2F2"/>
            <w:noWrap/>
            <w:vAlign w:val="center"/>
            <w:hideMark/>
          </w:tcPr>
          <w:p w14:paraId="5BB1051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JEC</w:t>
            </w:r>
          </w:p>
        </w:tc>
        <w:tc>
          <w:tcPr>
            <w:tcW w:w="1100" w:type="dxa"/>
            <w:shd w:val="clear" w:color="000000" w:fill="F2F2F2"/>
            <w:noWrap/>
            <w:vAlign w:val="center"/>
            <w:hideMark/>
          </w:tcPr>
          <w:p w14:paraId="311C1E24"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1EBD1110"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JEC</w:t>
            </w:r>
          </w:p>
        </w:tc>
      </w:tr>
      <w:tr w:rsidR="006A32DF" w:rsidRPr="006E341E" w14:paraId="0A72745C" w14:textId="77777777" w:rsidTr="00F25AFB">
        <w:trPr>
          <w:trHeight w:val="255"/>
          <w:jc w:val="center"/>
        </w:trPr>
        <w:tc>
          <w:tcPr>
            <w:tcW w:w="3287" w:type="dxa"/>
            <w:shd w:val="clear" w:color="000000" w:fill="F2F2F2"/>
            <w:noWrap/>
            <w:vAlign w:val="center"/>
            <w:hideMark/>
          </w:tcPr>
          <w:p w14:paraId="18096B5D"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FPD</w:t>
            </w:r>
          </w:p>
        </w:tc>
        <w:tc>
          <w:tcPr>
            <w:tcW w:w="1100" w:type="dxa"/>
            <w:shd w:val="clear" w:color="000000" w:fill="F2F2F2"/>
            <w:noWrap/>
            <w:vAlign w:val="center"/>
            <w:hideMark/>
          </w:tcPr>
          <w:p w14:paraId="3C688675"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10FB0EC6"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FPD</w:t>
            </w:r>
          </w:p>
        </w:tc>
      </w:tr>
      <w:tr w:rsidR="006A32DF" w:rsidRPr="006E341E" w14:paraId="7937396F" w14:textId="77777777" w:rsidTr="00F25AFB">
        <w:trPr>
          <w:trHeight w:val="255"/>
          <w:jc w:val="center"/>
        </w:trPr>
        <w:tc>
          <w:tcPr>
            <w:tcW w:w="3287" w:type="dxa"/>
            <w:shd w:val="clear" w:color="000000" w:fill="F2F2F2"/>
            <w:noWrap/>
            <w:vAlign w:val="center"/>
            <w:hideMark/>
          </w:tcPr>
          <w:p w14:paraId="63E6AA43"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PROPOSTA_TOTAL</w:t>
            </w:r>
          </w:p>
        </w:tc>
        <w:tc>
          <w:tcPr>
            <w:tcW w:w="1100" w:type="dxa"/>
            <w:shd w:val="clear" w:color="000000" w:fill="F2F2F2"/>
            <w:noWrap/>
            <w:vAlign w:val="center"/>
            <w:hideMark/>
          </w:tcPr>
          <w:p w14:paraId="231EB91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6CAE63CA"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Proposta Total</w:t>
            </w:r>
          </w:p>
        </w:tc>
      </w:tr>
      <w:tr w:rsidR="006A32DF" w:rsidRPr="006E341E" w14:paraId="18BC83C2" w14:textId="77777777" w:rsidTr="00F25AFB">
        <w:trPr>
          <w:trHeight w:val="255"/>
          <w:jc w:val="center"/>
        </w:trPr>
        <w:tc>
          <w:tcPr>
            <w:tcW w:w="3287" w:type="dxa"/>
            <w:shd w:val="clear" w:color="000000" w:fill="F2F2F2"/>
            <w:noWrap/>
            <w:vAlign w:val="center"/>
            <w:hideMark/>
          </w:tcPr>
          <w:p w14:paraId="56A35DA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lastRenderedPageBreak/>
              <w:t>PROPOSTA_NEGADA_SEM_CONTATO</w:t>
            </w:r>
          </w:p>
        </w:tc>
        <w:tc>
          <w:tcPr>
            <w:tcW w:w="1100" w:type="dxa"/>
            <w:shd w:val="clear" w:color="000000" w:fill="F2F2F2"/>
            <w:noWrap/>
            <w:vAlign w:val="center"/>
            <w:hideMark/>
          </w:tcPr>
          <w:p w14:paraId="544D5D2F"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36FCBBC7"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Proposta Negada Sem Contato</w:t>
            </w:r>
          </w:p>
        </w:tc>
      </w:tr>
      <w:tr w:rsidR="006A32DF" w:rsidRPr="006E341E" w14:paraId="45F32855" w14:textId="77777777" w:rsidTr="00F25AFB">
        <w:trPr>
          <w:trHeight w:val="255"/>
          <w:jc w:val="center"/>
        </w:trPr>
        <w:tc>
          <w:tcPr>
            <w:tcW w:w="3287" w:type="dxa"/>
            <w:shd w:val="clear" w:color="000000" w:fill="F2F2F2"/>
            <w:noWrap/>
            <w:vAlign w:val="center"/>
            <w:hideMark/>
          </w:tcPr>
          <w:p w14:paraId="1317616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PROPOSTA_NEGADA_OUTROS</w:t>
            </w:r>
          </w:p>
        </w:tc>
        <w:tc>
          <w:tcPr>
            <w:tcW w:w="1100" w:type="dxa"/>
            <w:shd w:val="clear" w:color="000000" w:fill="F2F2F2"/>
            <w:noWrap/>
            <w:vAlign w:val="center"/>
            <w:hideMark/>
          </w:tcPr>
          <w:p w14:paraId="02FF66B0"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1B131401"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Proposta Negada Outros</w:t>
            </w:r>
          </w:p>
        </w:tc>
      </w:tr>
      <w:tr w:rsidR="006A32DF" w:rsidRPr="006E341E" w14:paraId="6FAB2222" w14:textId="77777777" w:rsidTr="00F25AFB">
        <w:trPr>
          <w:trHeight w:val="255"/>
          <w:jc w:val="center"/>
        </w:trPr>
        <w:tc>
          <w:tcPr>
            <w:tcW w:w="3287" w:type="dxa"/>
            <w:shd w:val="clear" w:color="000000" w:fill="F2F2F2"/>
            <w:noWrap/>
            <w:vAlign w:val="center"/>
            <w:hideMark/>
          </w:tcPr>
          <w:p w14:paraId="1C5F17AD"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PROPOSTA_NEGADA_FRAUDE</w:t>
            </w:r>
          </w:p>
        </w:tc>
        <w:tc>
          <w:tcPr>
            <w:tcW w:w="1100" w:type="dxa"/>
            <w:shd w:val="clear" w:color="000000" w:fill="F2F2F2"/>
            <w:noWrap/>
            <w:vAlign w:val="center"/>
            <w:hideMark/>
          </w:tcPr>
          <w:p w14:paraId="071C16AD"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5B9EA19E"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Proposta Negada Fraude</w:t>
            </w:r>
          </w:p>
        </w:tc>
      </w:tr>
      <w:tr w:rsidR="006A32DF" w:rsidRPr="006E341E" w14:paraId="3ABD659F" w14:textId="77777777" w:rsidTr="00F25AFB">
        <w:trPr>
          <w:trHeight w:val="255"/>
          <w:jc w:val="center"/>
        </w:trPr>
        <w:tc>
          <w:tcPr>
            <w:tcW w:w="3287" w:type="dxa"/>
            <w:shd w:val="clear" w:color="000000" w:fill="F2F2F2"/>
            <w:noWrap/>
            <w:vAlign w:val="center"/>
            <w:hideMark/>
          </w:tcPr>
          <w:p w14:paraId="1349563C"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VENDAS</w:t>
            </w:r>
          </w:p>
        </w:tc>
        <w:tc>
          <w:tcPr>
            <w:tcW w:w="1100" w:type="dxa"/>
            <w:shd w:val="clear" w:color="000000" w:fill="F2F2F2"/>
            <w:noWrap/>
            <w:vAlign w:val="center"/>
            <w:hideMark/>
          </w:tcPr>
          <w:p w14:paraId="7F7DF437"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MEDIDA</w:t>
            </w:r>
          </w:p>
        </w:tc>
        <w:tc>
          <w:tcPr>
            <w:tcW w:w="2273" w:type="dxa"/>
            <w:shd w:val="clear" w:color="auto" w:fill="auto"/>
            <w:vAlign w:val="center"/>
            <w:hideMark/>
          </w:tcPr>
          <w:p w14:paraId="1E0ED992" w14:textId="77777777" w:rsidR="006A32DF" w:rsidRPr="006E341E" w:rsidRDefault="006A32DF" w:rsidP="006A32DF">
            <w:pPr>
              <w:jc w:val="left"/>
              <w:rPr>
                <w:rFonts w:ascii="Arial Narrow" w:hAnsi="Arial Narrow" w:cs="Arial"/>
                <w:sz w:val="20"/>
                <w:szCs w:val="20"/>
                <w:lang w:val="en-US" w:eastAsia="en-US"/>
              </w:rPr>
            </w:pPr>
            <w:r w:rsidRPr="006E341E">
              <w:rPr>
                <w:rFonts w:ascii="Arial Narrow" w:hAnsi="Arial Narrow" w:cs="Arial"/>
                <w:sz w:val="20"/>
                <w:szCs w:val="20"/>
                <w:lang w:val="en-US" w:eastAsia="en-US"/>
              </w:rPr>
              <w:t>Vendas</w:t>
            </w:r>
          </w:p>
        </w:tc>
      </w:tr>
    </w:tbl>
    <w:p w14:paraId="0EF0455A" w14:textId="77777777" w:rsidR="006A32DF" w:rsidRDefault="006A32DF" w:rsidP="006A32DF">
      <w:pPr>
        <w:rPr>
          <w:lang w:eastAsia="en-US"/>
        </w:rPr>
      </w:pPr>
    </w:p>
    <w:p w14:paraId="32A15733" w14:textId="77777777" w:rsidR="006A32DF" w:rsidRDefault="006A32DF" w:rsidP="00D226EA">
      <w:pPr>
        <w:pStyle w:val="Heading4"/>
      </w:pPr>
      <w:bookmarkStart w:id="50" w:name="_Toc497226452"/>
      <w:bookmarkStart w:id="51" w:name="_Toc499303909"/>
      <w:r>
        <w:t>Datas de referência</w:t>
      </w:r>
      <w:bookmarkEnd w:id="50"/>
      <w:bookmarkEnd w:id="51"/>
    </w:p>
    <w:p w14:paraId="729B20A2" w14:textId="77777777" w:rsidR="006A32DF" w:rsidRDefault="006A32DF" w:rsidP="006A32DF">
      <w:pPr>
        <w:rPr>
          <w:lang w:eastAsia="en-US"/>
        </w:rPr>
      </w:pPr>
    </w:p>
    <w:p w14:paraId="443FD047" w14:textId="77777777" w:rsidR="006A32DF" w:rsidRDefault="006A32DF" w:rsidP="006A32DF">
      <w:pPr>
        <w:rPr>
          <w:lang w:eastAsia="en-US"/>
        </w:rPr>
      </w:pPr>
      <w:r>
        <w:rPr>
          <w:lang w:eastAsia="en-US"/>
        </w:rPr>
        <w:t xml:space="preserve">Para ter uma base de contadores deve ser considerada uma data de referência em cada um dos sistemas. </w:t>
      </w:r>
    </w:p>
    <w:p w14:paraId="5F25FD25" w14:textId="77777777" w:rsidR="006A32DF" w:rsidRDefault="006A32DF" w:rsidP="006A32DF">
      <w:pPr>
        <w:rPr>
          <w:lang w:eastAsia="en-US"/>
        </w:rPr>
      </w:pPr>
      <w:r>
        <w:rPr>
          <w:lang w:eastAsia="en-US"/>
        </w:rPr>
        <w:t>Na tabela seguinte está descrito um resumo dos campos e tipo de data a ser usada.</w:t>
      </w:r>
    </w:p>
    <w:p w14:paraId="4F6D6DF9" w14:textId="77777777" w:rsidR="006A32DF" w:rsidRDefault="006A32DF" w:rsidP="006A32DF">
      <w:pPr>
        <w:rPr>
          <w:lang w:eastAsia="en-US"/>
        </w:rPr>
      </w:pPr>
    </w:p>
    <w:tbl>
      <w:tblPr>
        <w:tblW w:w="9085" w:type="dxa"/>
        <w:jc w:val="center"/>
        <w:tblLook w:val="04A0" w:firstRow="1" w:lastRow="0" w:firstColumn="1" w:lastColumn="0" w:noHBand="0" w:noVBand="1"/>
      </w:tblPr>
      <w:tblGrid>
        <w:gridCol w:w="3515"/>
        <w:gridCol w:w="3095"/>
        <w:gridCol w:w="2475"/>
      </w:tblGrid>
      <w:tr w:rsidR="006A32DF" w:rsidRPr="006E341E" w14:paraId="13D40CA4" w14:textId="77777777" w:rsidTr="004904BE">
        <w:trPr>
          <w:trHeight w:val="255"/>
          <w:jc w:val="center"/>
        </w:trPr>
        <w:tc>
          <w:tcPr>
            <w:tcW w:w="351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420DB20" w14:textId="77777777" w:rsidR="006A32DF" w:rsidRPr="006E341E" w:rsidRDefault="006A32DF" w:rsidP="006A32DF">
            <w:pPr>
              <w:jc w:val="left"/>
              <w:rPr>
                <w:rFonts w:cs="Arial"/>
                <w:b/>
                <w:bCs/>
                <w:color w:val="FFFFFF"/>
                <w:sz w:val="20"/>
                <w:szCs w:val="20"/>
                <w:lang w:val="pt-PT" w:eastAsia="en-US"/>
              </w:rPr>
            </w:pPr>
            <w:r w:rsidRPr="006E341E">
              <w:rPr>
                <w:rFonts w:cs="Arial"/>
                <w:b/>
                <w:bCs/>
                <w:color w:val="FFFFFF"/>
                <w:sz w:val="20"/>
                <w:szCs w:val="20"/>
                <w:lang w:val="pt-PT" w:eastAsia="en-US"/>
              </w:rPr>
              <w:t>SISTEMA</w:t>
            </w:r>
          </w:p>
        </w:tc>
        <w:tc>
          <w:tcPr>
            <w:tcW w:w="3095" w:type="dxa"/>
            <w:tcBorders>
              <w:top w:val="single" w:sz="4" w:space="0" w:color="auto"/>
              <w:left w:val="nil"/>
              <w:bottom w:val="single" w:sz="4" w:space="0" w:color="auto"/>
              <w:right w:val="single" w:sz="4" w:space="0" w:color="auto"/>
            </w:tcBorders>
            <w:shd w:val="clear" w:color="000000" w:fill="808080"/>
            <w:noWrap/>
            <w:vAlign w:val="bottom"/>
            <w:hideMark/>
          </w:tcPr>
          <w:p w14:paraId="6B832327" w14:textId="77777777" w:rsidR="006A32DF" w:rsidRPr="006E341E" w:rsidRDefault="006A32DF" w:rsidP="006A32DF">
            <w:pPr>
              <w:jc w:val="left"/>
              <w:rPr>
                <w:rFonts w:cs="Arial"/>
                <w:b/>
                <w:bCs/>
                <w:color w:val="FFFFFF"/>
                <w:sz w:val="20"/>
                <w:szCs w:val="20"/>
                <w:lang w:val="pt-PT" w:eastAsia="en-US"/>
              </w:rPr>
            </w:pPr>
            <w:r w:rsidRPr="006E341E">
              <w:rPr>
                <w:rFonts w:cs="Arial"/>
                <w:b/>
                <w:bCs/>
                <w:color w:val="FFFFFF"/>
                <w:sz w:val="20"/>
                <w:szCs w:val="20"/>
                <w:lang w:val="pt-PT" w:eastAsia="en-US"/>
              </w:rPr>
              <w:t>CAMPO</w:t>
            </w:r>
          </w:p>
        </w:tc>
        <w:tc>
          <w:tcPr>
            <w:tcW w:w="2475" w:type="dxa"/>
            <w:tcBorders>
              <w:top w:val="single" w:sz="4" w:space="0" w:color="auto"/>
              <w:left w:val="nil"/>
              <w:bottom w:val="single" w:sz="4" w:space="0" w:color="auto"/>
              <w:right w:val="single" w:sz="4" w:space="0" w:color="auto"/>
            </w:tcBorders>
            <w:shd w:val="clear" w:color="000000" w:fill="808080"/>
            <w:noWrap/>
            <w:vAlign w:val="bottom"/>
            <w:hideMark/>
          </w:tcPr>
          <w:p w14:paraId="20E888C7" w14:textId="77777777" w:rsidR="006A32DF" w:rsidRPr="006E341E" w:rsidRDefault="006A32DF" w:rsidP="006A32DF">
            <w:pPr>
              <w:jc w:val="left"/>
              <w:rPr>
                <w:rFonts w:cs="Arial"/>
                <w:b/>
                <w:bCs/>
                <w:color w:val="FFFFFF"/>
                <w:sz w:val="20"/>
                <w:szCs w:val="20"/>
                <w:lang w:val="pt-PT" w:eastAsia="en-US"/>
              </w:rPr>
            </w:pPr>
            <w:r w:rsidRPr="006E341E">
              <w:rPr>
                <w:rFonts w:cs="Arial"/>
                <w:b/>
                <w:bCs/>
                <w:color w:val="FFFFFF"/>
                <w:sz w:val="20"/>
                <w:szCs w:val="20"/>
                <w:lang w:val="pt-PT" w:eastAsia="en-US"/>
              </w:rPr>
              <w:t>TIPO DE DATA</w:t>
            </w:r>
          </w:p>
        </w:tc>
      </w:tr>
      <w:tr w:rsidR="006A32DF" w:rsidRPr="006E341E" w14:paraId="52FE4B8E"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48F5BAF5" w14:textId="77777777" w:rsidR="006A32DF" w:rsidRPr="006E341E" w:rsidRDefault="006A32DF" w:rsidP="006A32DF">
            <w:pPr>
              <w:jc w:val="left"/>
              <w:rPr>
                <w:rFonts w:ascii="Arial Narrow" w:hAnsi="Arial Narrow" w:cs="Arial"/>
                <w:b/>
                <w:bCs/>
                <w:sz w:val="20"/>
                <w:szCs w:val="20"/>
                <w:lang w:val="pt-PT" w:eastAsia="en-US"/>
              </w:rPr>
            </w:pPr>
            <w:r w:rsidRPr="006E341E">
              <w:rPr>
                <w:rFonts w:ascii="Arial Narrow" w:hAnsi="Arial Narrow" w:cs="Arial"/>
                <w:b/>
                <w:bCs/>
                <w:sz w:val="20"/>
                <w:szCs w:val="20"/>
                <w:lang w:val="pt-PT" w:eastAsia="en-US"/>
              </w:rPr>
              <w:t>BPO</w:t>
            </w:r>
          </w:p>
        </w:tc>
        <w:tc>
          <w:tcPr>
            <w:tcW w:w="3095" w:type="dxa"/>
            <w:tcBorders>
              <w:top w:val="nil"/>
              <w:left w:val="nil"/>
              <w:bottom w:val="single" w:sz="4" w:space="0" w:color="auto"/>
              <w:right w:val="single" w:sz="4" w:space="0" w:color="auto"/>
            </w:tcBorders>
            <w:shd w:val="clear" w:color="000000" w:fill="auto"/>
            <w:noWrap/>
            <w:vAlign w:val="bottom"/>
            <w:hideMark/>
          </w:tcPr>
          <w:p w14:paraId="16121881" w14:textId="2E3202B6" w:rsidR="00754581" w:rsidRPr="006E341E" w:rsidRDefault="00754581" w:rsidP="006A32DF">
            <w:pPr>
              <w:jc w:val="left"/>
              <w:rPr>
                <w:rFonts w:cs="Arial"/>
                <w:sz w:val="20"/>
                <w:szCs w:val="20"/>
                <w:lang w:val="pt-PT" w:eastAsia="en-US"/>
              </w:rPr>
            </w:pPr>
            <w:r>
              <w:rPr>
                <w:rFonts w:cs="Arial"/>
                <w:sz w:val="20"/>
                <w:szCs w:val="20"/>
                <w:lang w:val="pt-PT" w:eastAsia="en-US"/>
              </w:rPr>
              <w:t>DATA_DETECCAO</w:t>
            </w:r>
          </w:p>
        </w:tc>
        <w:tc>
          <w:tcPr>
            <w:tcW w:w="2475" w:type="dxa"/>
            <w:tcBorders>
              <w:top w:val="nil"/>
              <w:left w:val="nil"/>
              <w:bottom w:val="single" w:sz="4" w:space="0" w:color="auto"/>
              <w:right w:val="single" w:sz="4" w:space="0" w:color="auto"/>
            </w:tcBorders>
            <w:shd w:val="clear" w:color="000000" w:fill="auto"/>
            <w:noWrap/>
            <w:vAlign w:val="bottom"/>
            <w:hideMark/>
          </w:tcPr>
          <w:p w14:paraId="4F42DBFD" w14:textId="391DFDDE" w:rsidR="00754581" w:rsidRPr="006E341E" w:rsidRDefault="00754581" w:rsidP="006A32DF">
            <w:pPr>
              <w:jc w:val="left"/>
              <w:rPr>
                <w:rFonts w:cs="Arial"/>
                <w:sz w:val="20"/>
                <w:szCs w:val="20"/>
                <w:lang w:val="pt-PT" w:eastAsia="en-US"/>
              </w:rPr>
            </w:pPr>
            <w:r>
              <w:rPr>
                <w:rFonts w:cs="Arial"/>
                <w:sz w:val="20"/>
                <w:szCs w:val="20"/>
                <w:lang w:val="pt-PT" w:eastAsia="en-US"/>
              </w:rPr>
              <w:t>Data da detecção</w:t>
            </w:r>
          </w:p>
        </w:tc>
      </w:tr>
      <w:tr w:rsidR="006A32DF" w:rsidRPr="006E341E" w14:paraId="70F0657C"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00A56DD7" w14:textId="77777777" w:rsidR="006A32DF" w:rsidRPr="006E341E" w:rsidRDefault="006A32DF" w:rsidP="006A32DF">
            <w:pPr>
              <w:jc w:val="left"/>
              <w:rPr>
                <w:rFonts w:ascii="Arial Narrow" w:hAnsi="Arial Narrow" w:cs="Arial"/>
                <w:b/>
                <w:bCs/>
                <w:sz w:val="20"/>
                <w:szCs w:val="20"/>
                <w:lang w:val="pt-PT" w:eastAsia="en-US"/>
              </w:rPr>
            </w:pPr>
            <w:r w:rsidRPr="006E341E">
              <w:rPr>
                <w:rFonts w:ascii="Arial Narrow" w:hAnsi="Arial Narrow" w:cs="Arial"/>
                <w:b/>
                <w:bCs/>
                <w:sz w:val="20"/>
                <w:szCs w:val="20"/>
                <w:lang w:val="pt-PT" w:eastAsia="en-US"/>
              </w:rPr>
              <w:t>FRAUDE ABR (SIAF)</w:t>
            </w:r>
          </w:p>
        </w:tc>
        <w:tc>
          <w:tcPr>
            <w:tcW w:w="3095" w:type="dxa"/>
            <w:tcBorders>
              <w:top w:val="nil"/>
              <w:left w:val="nil"/>
              <w:bottom w:val="single" w:sz="4" w:space="0" w:color="auto"/>
              <w:right w:val="single" w:sz="4" w:space="0" w:color="auto"/>
            </w:tcBorders>
            <w:shd w:val="clear" w:color="000000" w:fill="auto"/>
            <w:noWrap/>
            <w:vAlign w:val="bottom"/>
            <w:hideMark/>
          </w:tcPr>
          <w:p w14:paraId="6573901E" w14:textId="77777777" w:rsidR="006A32DF" w:rsidRPr="006E341E" w:rsidRDefault="006A32DF" w:rsidP="006A32DF">
            <w:pPr>
              <w:jc w:val="left"/>
              <w:rPr>
                <w:rFonts w:cs="Arial"/>
                <w:sz w:val="20"/>
                <w:szCs w:val="20"/>
                <w:lang w:val="pt-PT" w:eastAsia="en-US"/>
              </w:rPr>
            </w:pPr>
            <w:r w:rsidRPr="006E341E">
              <w:rPr>
                <w:rFonts w:cs="Arial"/>
                <w:sz w:val="20"/>
                <w:szCs w:val="20"/>
                <w:lang w:val="pt-PT" w:eastAsia="en-US"/>
              </w:rPr>
              <w:t>DATA_DETECCAO_FRAUDE</w:t>
            </w:r>
          </w:p>
        </w:tc>
        <w:tc>
          <w:tcPr>
            <w:tcW w:w="2475" w:type="dxa"/>
            <w:tcBorders>
              <w:top w:val="nil"/>
              <w:left w:val="nil"/>
              <w:bottom w:val="single" w:sz="4" w:space="0" w:color="auto"/>
              <w:right w:val="single" w:sz="4" w:space="0" w:color="auto"/>
            </w:tcBorders>
            <w:shd w:val="clear" w:color="000000" w:fill="auto"/>
            <w:noWrap/>
            <w:vAlign w:val="bottom"/>
            <w:hideMark/>
          </w:tcPr>
          <w:p w14:paraId="1D6CC5E3" w14:textId="77777777" w:rsidR="006A32DF" w:rsidRPr="006E341E" w:rsidRDefault="006A32DF" w:rsidP="006A32DF">
            <w:pPr>
              <w:jc w:val="left"/>
              <w:rPr>
                <w:rFonts w:cs="Arial"/>
                <w:sz w:val="20"/>
                <w:szCs w:val="20"/>
                <w:lang w:val="pt-PT" w:eastAsia="en-US"/>
              </w:rPr>
            </w:pPr>
            <w:r w:rsidRPr="006E341E">
              <w:rPr>
                <w:rFonts w:cs="Arial"/>
                <w:sz w:val="20"/>
                <w:szCs w:val="20"/>
                <w:lang w:val="pt-PT" w:eastAsia="en-US"/>
              </w:rPr>
              <w:t>Data de deteção linha</w:t>
            </w:r>
          </w:p>
        </w:tc>
      </w:tr>
      <w:tr w:rsidR="006A32DF" w:rsidRPr="006E341E" w14:paraId="7C1FC3ED"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517245F3"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NCOI</w:t>
            </w:r>
          </w:p>
        </w:tc>
        <w:tc>
          <w:tcPr>
            <w:tcW w:w="3095" w:type="dxa"/>
            <w:tcBorders>
              <w:top w:val="nil"/>
              <w:left w:val="nil"/>
              <w:bottom w:val="single" w:sz="4" w:space="0" w:color="auto"/>
              <w:right w:val="single" w:sz="4" w:space="0" w:color="auto"/>
            </w:tcBorders>
            <w:shd w:val="clear" w:color="000000" w:fill="auto"/>
            <w:noWrap/>
            <w:vAlign w:val="bottom"/>
            <w:hideMark/>
          </w:tcPr>
          <w:p w14:paraId="27F25784"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DATA_ABERTURA</w:t>
            </w:r>
          </w:p>
        </w:tc>
        <w:tc>
          <w:tcPr>
            <w:tcW w:w="2475" w:type="dxa"/>
            <w:tcBorders>
              <w:top w:val="nil"/>
              <w:left w:val="nil"/>
              <w:bottom w:val="single" w:sz="4" w:space="0" w:color="auto"/>
              <w:right w:val="single" w:sz="4" w:space="0" w:color="auto"/>
            </w:tcBorders>
            <w:shd w:val="clear" w:color="000000" w:fill="auto"/>
            <w:noWrap/>
            <w:vAlign w:val="bottom"/>
            <w:hideMark/>
          </w:tcPr>
          <w:p w14:paraId="17142D6F"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 de abertura</w:t>
            </w:r>
          </w:p>
        </w:tc>
      </w:tr>
      <w:tr w:rsidR="006A32DF" w:rsidRPr="006E341E" w14:paraId="7AD3BD1D"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69AC5BAC"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JEC</w:t>
            </w:r>
          </w:p>
        </w:tc>
        <w:tc>
          <w:tcPr>
            <w:tcW w:w="3095" w:type="dxa"/>
            <w:tcBorders>
              <w:top w:val="nil"/>
              <w:left w:val="nil"/>
              <w:bottom w:val="single" w:sz="4" w:space="0" w:color="auto"/>
              <w:right w:val="single" w:sz="4" w:space="0" w:color="auto"/>
            </w:tcBorders>
            <w:shd w:val="clear" w:color="000000" w:fill="auto"/>
            <w:noWrap/>
            <w:vAlign w:val="bottom"/>
            <w:hideMark/>
          </w:tcPr>
          <w:p w14:paraId="1445CA00"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DATA_CADASTRO</w:t>
            </w:r>
          </w:p>
        </w:tc>
        <w:tc>
          <w:tcPr>
            <w:tcW w:w="2475" w:type="dxa"/>
            <w:tcBorders>
              <w:top w:val="nil"/>
              <w:left w:val="nil"/>
              <w:bottom w:val="single" w:sz="4" w:space="0" w:color="auto"/>
              <w:right w:val="single" w:sz="4" w:space="0" w:color="auto"/>
            </w:tcBorders>
            <w:shd w:val="clear" w:color="000000" w:fill="auto"/>
            <w:noWrap/>
            <w:vAlign w:val="bottom"/>
            <w:hideMark/>
          </w:tcPr>
          <w:p w14:paraId="546326C9"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 de cadastro</w:t>
            </w:r>
          </w:p>
        </w:tc>
      </w:tr>
      <w:tr w:rsidR="006A32DF" w:rsidRPr="006E341E" w14:paraId="280ECE57"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280B0868"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FPD</w:t>
            </w:r>
          </w:p>
        </w:tc>
        <w:tc>
          <w:tcPr>
            <w:tcW w:w="3095" w:type="dxa"/>
            <w:tcBorders>
              <w:top w:val="nil"/>
              <w:left w:val="nil"/>
              <w:bottom w:val="single" w:sz="4" w:space="0" w:color="auto"/>
              <w:right w:val="single" w:sz="4" w:space="0" w:color="auto"/>
            </w:tcBorders>
            <w:shd w:val="clear" w:color="000000" w:fill="auto"/>
            <w:noWrap/>
            <w:vAlign w:val="bottom"/>
            <w:hideMark/>
          </w:tcPr>
          <w:p w14:paraId="4A4E55D2"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DATA_ATIVACAO_CADASTRO</w:t>
            </w:r>
          </w:p>
        </w:tc>
        <w:tc>
          <w:tcPr>
            <w:tcW w:w="2475" w:type="dxa"/>
            <w:tcBorders>
              <w:top w:val="nil"/>
              <w:left w:val="nil"/>
              <w:bottom w:val="single" w:sz="4" w:space="0" w:color="auto"/>
              <w:right w:val="single" w:sz="4" w:space="0" w:color="auto"/>
            </w:tcBorders>
            <w:shd w:val="clear" w:color="000000" w:fill="auto"/>
            <w:noWrap/>
            <w:vAlign w:val="bottom"/>
            <w:hideMark/>
          </w:tcPr>
          <w:p w14:paraId="3A3F438A"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 de cadastro</w:t>
            </w:r>
          </w:p>
        </w:tc>
      </w:tr>
      <w:tr w:rsidR="006A32DF" w:rsidRPr="006E341E" w14:paraId="4453C311" w14:textId="77777777" w:rsidTr="004904BE">
        <w:trPr>
          <w:trHeight w:val="255"/>
          <w:jc w:val="center"/>
        </w:trPr>
        <w:tc>
          <w:tcPr>
            <w:tcW w:w="3515" w:type="dxa"/>
            <w:tcBorders>
              <w:top w:val="nil"/>
              <w:left w:val="single" w:sz="4" w:space="0" w:color="auto"/>
              <w:bottom w:val="single" w:sz="4" w:space="0" w:color="auto"/>
              <w:right w:val="single" w:sz="4" w:space="0" w:color="auto"/>
            </w:tcBorders>
            <w:shd w:val="clear" w:color="000000" w:fill="F2F2F2"/>
            <w:noWrap/>
            <w:vAlign w:val="center"/>
            <w:hideMark/>
          </w:tcPr>
          <w:p w14:paraId="5B0EA4D6" w14:textId="2326F478" w:rsidR="006A32DF" w:rsidRPr="006E341E" w:rsidRDefault="006A32DF" w:rsidP="00F25AFB">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PROPOSTAS (TRANSACT)</w:t>
            </w:r>
          </w:p>
        </w:tc>
        <w:tc>
          <w:tcPr>
            <w:tcW w:w="3095" w:type="dxa"/>
            <w:tcBorders>
              <w:top w:val="nil"/>
              <w:left w:val="nil"/>
              <w:bottom w:val="single" w:sz="4" w:space="0" w:color="auto"/>
              <w:right w:val="single" w:sz="4" w:space="0" w:color="auto"/>
            </w:tcBorders>
            <w:shd w:val="clear" w:color="000000" w:fill="auto"/>
            <w:noWrap/>
            <w:vAlign w:val="bottom"/>
            <w:hideMark/>
          </w:tcPr>
          <w:p w14:paraId="5BD69FA6"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T_217_DATAPROPOSTA</w:t>
            </w:r>
          </w:p>
        </w:tc>
        <w:tc>
          <w:tcPr>
            <w:tcW w:w="2475" w:type="dxa"/>
            <w:tcBorders>
              <w:top w:val="nil"/>
              <w:left w:val="nil"/>
              <w:bottom w:val="single" w:sz="4" w:space="0" w:color="auto"/>
              <w:right w:val="single" w:sz="4" w:space="0" w:color="auto"/>
            </w:tcBorders>
            <w:shd w:val="clear" w:color="000000" w:fill="auto"/>
            <w:noWrap/>
            <w:vAlign w:val="bottom"/>
            <w:hideMark/>
          </w:tcPr>
          <w:p w14:paraId="53B79173"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 da proposta</w:t>
            </w:r>
          </w:p>
        </w:tc>
      </w:tr>
      <w:tr w:rsidR="006A32DF" w:rsidRPr="006E341E" w14:paraId="3688CFE8" w14:textId="77777777" w:rsidTr="004904BE">
        <w:trPr>
          <w:trHeight w:val="255"/>
          <w:jc w:val="center"/>
        </w:trPr>
        <w:tc>
          <w:tcPr>
            <w:tcW w:w="351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C6F384B" w14:textId="77777777" w:rsidR="006A32DF" w:rsidRPr="006E341E" w:rsidRDefault="006A32DF" w:rsidP="006A32DF">
            <w:pPr>
              <w:jc w:val="left"/>
              <w:rPr>
                <w:rFonts w:ascii="Arial Narrow" w:hAnsi="Arial Narrow" w:cs="Arial"/>
                <w:b/>
                <w:bCs/>
                <w:sz w:val="20"/>
                <w:szCs w:val="20"/>
                <w:lang w:val="en-US" w:eastAsia="en-US"/>
              </w:rPr>
            </w:pPr>
            <w:r w:rsidRPr="006E341E">
              <w:rPr>
                <w:rFonts w:ascii="Arial Narrow" w:hAnsi="Arial Narrow" w:cs="Arial"/>
                <w:b/>
                <w:bCs/>
                <w:sz w:val="20"/>
                <w:szCs w:val="20"/>
                <w:lang w:val="en-US" w:eastAsia="en-US"/>
              </w:rPr>
              <w:t>VENDAS (BOV)</w:t>
            </w:r>
          </w:p>
        </w:tc>
        <w:tc>
          <w:tcPr>
            <w:tcW w:w="3095" w:type="dxa"/>
            <w:tcBorders>
              <w:top w:val="single" w:sz="4" w:space="0" w:color="auto"/>
              <w:left w:val="nil"/>
              <w:bottom w:val="single" w:sz="4" w:space="0" w:color="auto"/>
              <w:right w:val="single" w:sz="4" w:space="0" w:color="auto"/>
            </w:tcBorders>
            <w:shd w:val="clear" w:color="000000" w:fill="auto"/>
            <w:noWrap/>
            <w:vAlign w:val="bottom"/>
            <w:hideMark/>
          </w:tcPr>
          <w:p w14:paraId="31CF7C46"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w:t>
            </w:r>
          </w:p>
        </w:tc>
        <w:tc>
          <w:tcPr>
            <w:tcW w:w="2475" w:type="dxa"/>
            <w:tcBorders>
              <w:top w:val="single" w:sz="4" w:space="0" w:color="auto"/>
              <w:left w:val="nil"/>
              <w:bottom w:val="single" w:sz="4" w:space="0" w:color="auto"/>
              <w:right w:val="single" w:sz="4" w:space="0" w:color="auto"/>
            </w:tcBorders>
            <w:shd w:val="clear" w:color="000000" w:fill="auto"/>
            <w:noWrap/>
            <w:vAlign w:val="bottom"/>
            <w:hideMark/>
          </w:tcPr>
          <w:p w14:paraId="7FDF59E6" w14:textId="77777777" w:rsidR="006A32DF" w:rsidRPr="006E341E" w:rsidRDefault="006A32DF" w:rsidP="006A32DF">
            <w:pPr>
              <w:jc w:val="left"/>
              <w:rPr>
                <w:rFonts w:cs="Arial"/>
                <w:sz w:val="20"/>
                <w:szCs w:val="20"/>
                <w:lang w:val="en-US" w:eastAsia="en-US"/>
              </w:rPr>
            </w:pPr>
            <w:r w:rsidRPr="006E341E">
              <w:rPr>
                <w:rFonts w:cs="Arial"/>
                <w:sz w:val="20"/>
                <w:szCs w:val="20"/>
                <w:lang w:val="en-US" w:eastAsia="en-US"/>
              </w:rPr>
              <w:t>Data de ativação</w:t>
            </w:r>
          </w:p>
        </w:tc>
      </w:tr>
      <w:tr w:rsidR="004904BE" w:rsidRPr="006E341E" w14:paraId="252DC4B7" w14:textId="77777777" w:rsidTr="004904BE">
        <w:trPr>
          <w:trHeight w:val="255"/>
          <w:jc w:val="center"/>
        </w:trPr>
        <w:tc>
          <w:tcPr>
            <w:tcW w:w="3515" w:type="dxa"/>
            <w:tcBorders>
              <w:top w:val="single" w:sz="4" w:space="0" w:color="auto"/>
              <w:left w:val="single" w:sz="4" w:space="0" w:color="auto"/>
              <w:bottom w:val="single" w:sz="4" w:space="0" w:color="auto"/>
              <w:right w:val="single" w:sz="4" w:space="0" w:color="auto"/>
            </w:tcBorders>
            <w:shd w:val="clear" w:color="000000" w:fill="F2F2F2"/>
            <w:noWrap/>
            <w:vAlign w:val="center"/>
          </w:tcPr>
          <w:p w14:paraId="60297A97" w14:textId="6F02AA98" w:rsidR="004904BE" w:rsidRPr="00E036F4" w:rsidRDefault="004904BE" w:rsidP="006A32DF">
            <w:pPr>
              <w:jc w:val="left"/>
              <w:rPr>
                <w:rFonts w:ascii="Arial Narrow" w:hAnsi="Arial Narrow" w:cs="Arial"/>
                <w:b/>
                <w:bCs/>
                <w:sz w:val="20"/>
                <w:szCs w:val="20"/>
                <w:lang w:eastAsia="en-US"/>
              </w:rPr>
            </w:pPr>
            <w:r w:rsidRPr="00E036F4">
              <w:rPr>
                <w:rFonts w:ascii="Arial Narrow" w:hAnsi="Arial Narrow" w:cs="Arial"/>
                <w:b/>
                <w:bCs/>
                <w:sz w:val="20"/>
                <w:szCs w:val="20"/>
                <w:lang w:eastAsia="en-US"/>
              </w:rPr>
              <w:t>RAID FMS (casos fechados como fraude)</w:t>
            </w:r>
          </w:p>
        </w:tc>
        <w:tc>
          <w:tcPr>
            <w:tcW w:w="3095" w:type="dxa"/>
            <w:tcBorders>
              <w:top w:val="single" w:sz="4" w:space="0" w:color="auto"/>
              <w:left w:val="nil"/>
              <w:bottom w:val="single" w:sz="4" w:space="0" w:color="auto"/>
              <w:right w:val="single" w:sz="4" w:space="0" w:color="auto"/>
            </w:tcBorders>
            <w:shd w:val="clear" w:color="000000" w:fill="auto"/>
            <w:noWrap/>
            <w:vAlign w:val="bottom"/>
          </w:tcPr>
          <w:p w14:paraId="3250D4DD" w14:textId="54577677" w:rsidR="004904BE" w:rsidRPr="006E341E" w:rsidRDefault="004904BE" w:rsidP="006A32DF">
            <w:pPr>
              <w:jc w:val="left"/>
              <w:rPr>
                <w:rFonts w:cs="Arial"/>
                <w:sz w:val="20"/>
                <w:szCs w:val="20"/>
                <w:lang w:val="en-US" w:eastAsia="en-US"/>
              </w:rPr>
            </w:pPr>
            <w:r>
              <w:rPr>
                <w:rFonts w:cs="Arial"/>
                <w:sz w:val="20"/>
                <w:szCs w:val="20"/>
                <w:lang w:val="en-US" w:eastAsia="en-US"/>
              </w:rPr>
              <w:t>END_DATE</w:t>
            </w:r>
          </w:p>
        </w:tc>
        <w:tc>
          <w:tcPr>
            <w:tcW w:w="2475" w:type="dxa"/>
            <w:tcBorders>
              <w:top w:val="single" w:sz="4" w:space="0" w:color="auto"/>
              <w:left w:val="nil"/>
              <w:bottom w:val="single" w:sz="4" w:space="0" w:color="auto"/>
              <w:right w:val="single" w:sz="4" w:space="0" w:color="auto"/>
            </w:tcBorders>
            <w:shd w:val="clear" w:color="000000" w:fill="auto"/>
            <w:noWrap/>
            <w:vAlign w:val="bottom"/>
          </w:tcPr>
          <w:p w14:paraId="6202EC3D" w14:textId="3A6886C7" w:rsidR="004904BE" w:rsidRPr="006E341E" w:rsidRDefault="004904BE" w:rsidP="006A32DF">
            <w:pPr>
              <w:jc w:val="left"/>
              <w:rPr>
                <w:rFonts w:cs="Arial"/>
                <w:sz w:val="20"/>
                <w:szCs w:val="20"/>
                <w:lang w:val="en-US" w:eastAsia="en-US"/>
              </w:rPr>
            </w:pPr>
            <w:r>
              <w:rPr>
                <w:rFonts w:cs="Arial"/>
                <w:sz w:val="20"/>
                <w:szCs w:val="20"/>
                <w:lang w:val="en-US" w:eastAsia="en-US"/>
              </w:rPr>
              <w:t>Data de fechamento</w:t>
            </w:r>
          </w:p>
        </w:tc>
      </w:tr>
    </w:tbl>
    <w:p w14:paraId="399CBACB" w14:textId="77777777" w:rsidR="006A32DF" w:rsidRDefault="006A32DF" w:rsidP="006A32DF">
      <w:pPr>
        <w:rPr>
          <w:lang w:eastAsia="en-US"/>
        </w:rPr>
      </w:pPr>
    </w:p>
    <w:p w14:paraId="4CB6CA79" w14:textId="77777777" w:rsidR="006A32DF" w:rsidRDefault="006A32DF" w:rsidP="006A32DF">
      <w:pPr>
        <w:rPr>
          <w:lang w:eastAsia="en-US"/>
        </w:rPr>
      </w:pPr>
      <w:r>
        <w:rPr>
          <w:lang w:eastAsia="en-US"/>
        </w:rPr>
        <w:t>Para efeitos dos contadores e dado haver necessidade de considerar contadores em períodos mensais a data de referência será truncada ao mês.</w:t>
      </w:r>
    </w:p>
    <w:p w14:paraId="1B825DCC" w14:textId="77777777" w:rsidR="006A32DF" w:rsidRDefault="006A32DF" w:rsidP="006A32DF">
      <w:pPr>
        <w:rPr>
          <w:lang w:eastAsia="en-US"/>
        </w:rPr>
      </w:pPr>
    </w:p>
    <w:p w14:paraId="73552CC7" w14:textId="77777777" w:rsidR="006A32DF" w:rsidRDefault="006A32DF" w:rsidP="006A32DF">
      <w:pPr>
        <w:rPr>
          <w:lang w:eastAsia="en-US"/>
        </w:rPr>
      </w:pPr>
      <w:r>
        <w:rPr>
          <w:lang w:eastAsia="en-US"/>
        </w:rPr>
        <w:t>Numa fase posterior o processo irá avaliar as datas que ficam de 0 a 3 meses e as que ficam de 4 a 6 meses de acordo com as necessidades.</w:t>
      </w:r>
    </w:p>
    <w:p w14:paraId="25A3CE0C" w14:textId="77777777" w:rsidR="006A32DF" w:rsidRDefault="006A32DF" w:rsidP="006A32DF">
      <w:pPr>
        <w:rPr>
          <w:lang w:eastAsia="en-US"/>
        </w:rPr>
      </w:pPr>
    </w:p>
    <w:p w14:paraId="182470AA" w14:textId="77777777" w:rsidR="006A32DF" w:rsidRDefault="006A32DF" w:rsidP="00D226EA">
      <w:pPr>
        <w:pStyle w:val="Heading4"/>
      </w:pPr>
      <w:bookmarkStart w:id="52" w:name="_Tabela_de_contadores"/>
      <w:bookmarkStart w:id="53" w:name="_Toc497226453"/>
      <w:bookmarkStart w:id="54" w:name="_Toc499303910"/>
      <w:bookmarkEnd w:id="52"/>
      <w:r>
        <w:t>Tabela de contadores – mensal</w:t>
      </w:r>
      <w:bookmarkEnd w:id="53"/>
      <w:bookmarkEnd w:id="54"/>
    </w:p>
    <w:p w14:paraId="4902D61D" w14:textId="77777777" w:rsidR="006A32DF" w:rsidRDefault="006A32DF" w:rsidP="006A32DF">
      <w:pPr>
        <w:rPr>
          <w:lang w:eastAsia="en-US"/>
        </w:rPr>
      </w:pPr>
    </w:p>
    <w:p w14:paraId="0CDD04C2" w14:textId="77777777" w:rsidR="006A32DF" w:rsidRDefault="006A32DF" w:rsidP="006A32DF">
      <w:pPr>
        <w:rPr>
          <w:lang w:eastAsia="en-US"/>
        </w:rPr>
      </w:pPr>
      <w:r>
        <w:rPr>
          <w:lang w:eastAsia="en-US"/>
        </w:rPr>
        <w:t xml:space="preserve">Será criada uma tabela de destino para manter os contadores a nível mensal. </w:t>
      </w:r>
    </w:p>
    <w:p w14:paraId="6EE01227" w14:textId="77777777" w:rsidR="00137AB9" w:rsidRDefault="00137AB9" w:rsidP="006A32DF">
      <w:pPr>
        <w:rPr>
          <w:lang w:eastAsia="en-US"/>
        </w:rPr>
      </w:pPr>
    </w:p>
    <w:p w14:paraId="160C4160" w14:textId="5E3B431A" w:rsidR="006A32DF" w:rsidRDefault="006A32DF" w:rsidP="006A32DF">
      <w:pPr>
        <w:rPr>
          <w:lang w:eastAsia="en-US"/>
        </w:rPr>
      </w:pPr>
      <w:r>
        <w:rPr>
          <w:lang w:eastAsia="en-US"/>
        </w:rPr>
        <w:t>De acordo com as chaves necessárias será criada uma tabela que agregará a informação das várias fontes</w:t>
      </w:r>
      <w:r w:rsidR="00137AB9">
        <w:rPr>
          <w:lang w:eastAsia="en-US"/>
        </w:rPr>
        <w:t xml:space="preserve"> de acordo com o período de análise</w:t>
      </w:r>
      <w:r>
        <w:rPr>
          <w:lang w:eastAsia="en-US"/>
        </w:rPr>
        <w:t>.</w:t>
      </w:r>
    </w:p>
    <w:p w14:paraId="6F34AA82" w14:textId="77777777" w:rsidR="006A32DF" w:rsidRDefault="006A32DF" w:rsidP="006A32DF">
      <w:pPr>
        <w:rPr>
          <w:lang w:eastAsia="en-US"/>
        </w:rPr>
      </w:pPr>
    </w:p>
    <w:p w14:paraId="527E24A0" w14:textId="77777777" w:rsidR="006A32DF" w:rsidRDefault="006A32DF" w:rsidP="006A32DF">
      <w:pPr>
        <w:rPr>
          <w:lang w:eastAsia="en-US"/>
        </w:rPr>
      </w:pPr>
      <w:r>
        <w:rPr>
          <w:lang w:eastAsia="en-US"/>
        </w:rPr>
        <w:t xml:space="preserve">A tabela terá o nome </w:t>
      </w:r>
      <w:r w:rsidRPr="00BB1B95">
        <w:rPr>
          <w:lang w:eastAsia="en-US"/>
        </w:rPr>
        <w:t>FMS_T_</w:t>
      </w:r>
      <w:r>
        <w:rPr>
          <w:lang w:eastAsia="en-US"/>
        </w:rPr>
        <w:t>PREV_</w:t>
      </w:r>
      <w:r w:rsidRPr="00BB1B95">
        <w:rPr>
          <w:lang w:eastAsia="en-US"/>
        </w:rPr>
        <w:t>CONTADORES</w:t>
      </w:r>
      <w:r>
        <w:rPr>
          <w:lang w:eastAsia="en-US"/>
        </w:rPr>
        <w:t xml:space="preserve"> e a a seguinte estrutura:</w:t>
      </w:r>
    </w:p>
    <w:p w14:paraId="4C500170" w14:textId="77777777" w:rsidR="006A32DF" w:rsidRDefault="006A32DF" w:rsidP="006A32DF">
      <w:pPr>
        <w:rPr>
          <w:lang w:eastAsia="en-US"/>
        </w:rPr>
      </w:pPr>
    </w:p>
    <w:p w14:paraId="57074813" w14:textId="77777777" w:rsidR="004904BE" w:rsidRDefault="004904BE" w:rsidP="006A32DF">
      <w:pPr>
        <w:rPr>
          <w:lang w:eastAsia="en-US"/>
        </w:rPr>
      </w:pPr>
    </w:p>
    <w:p w14:paraId="4D64DB31" w14:textId="77777777" w:rsidR="004904BE" w:rsidRDefault="004904BE" w:rsidP="006A32DF">
      <w:pPr>
        <w:rPr>
          <w:lang w:eastAsia="en-US"/>
        </w:rPr>
      </w:pPr>
    </w:p>
    <w:tbl>
      <w:tblPr>
        <w:tblW w:w="5000" w:type="pct"/>
        <w:jc w:val="center"/>
        <w:tblLook w:val="04A0" w:firstRow="1" w:lastRow="0" w:firstColumn="1" w:lastColumn="0" w:noHBand="0" w:noVBand="1"/>
      </w:tblPr>
      <w:tblGrid>
        <w:gridCol w:w="3962"/>
        <w:gridCol w:w="1882"/>
        <w:gridCol w:w="4352"/>
      </w:tblGrid>
      <w:tr w:rsidR="006A32DF" w:rsidRPr="00EC5656" w14:paraId="03E319D0" w14:textId="77777777" w:rsidTr="006A32DF">
        <w:trPr>
          <w:trHeight w:val="255"/>
          <w:jc w:val="center"/>
        </w:trPr>
        <w:tc>
          <w:tcPr>
            <w:tcW w:w="1942"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454146F" w14:textId="77777777" w:rsidR="006A32DF" w:rsidRPr="00EC5656" w:rsidRDefault="006A32DF" w:rsidP="006A32DF">
            <w:pPr>
              <w:jc w:val="left"/>
              <w:rPr>
                <w:rFonts w:cs="Arial"/>
                <w:b/>
                <w:bCs/>
                <w:color w:val="FFFFFF"/>
                <w:sz w:val="20"/>
                <w:szCs w:val="20"/>
                <w:lang w:val="en-US" w:eastAsia="en-US"/>
              </w:rPr>
            </w:pPr>
            <w:r w:rsidRPr="00EC5656">
              <w:rPr>
                <w:rFonts w:cs="Arial"/>
                <w:b/>
                <w:bCs/>
                <w:color w:val="FFFFFF"/>
                <w:sz w:val="20"/>
                <w:szCs w:val="20"/>
                <w:lang w:val="en-US" w:eastAsia="en-US"/>
              </w:rPr>
              <w:t>CAMPO</w:t>
            </w:r>
          </w:p>
        </w:tc>
        <w:tc>
          <w:tcPr>
            <w:tcW w:w="923"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8A0ABA3" w14:textId="77777777" w:rsidR="006A32DF" w:rsidRPr="00EC5656" w:rsidRDefault="006A32DF" w:rsidP="006A32DF">
            <w:pPr>
              <w:jc w:val="left"/>
              <w:rPr>
                <w:rFonts w:cs="Arial"/>
                <w:b/>
                <w:bCs/>
                <w:color w:val="FFFFFF"/>
                <w:sz w:val="20"/>
                <w:szCs w:val="20"/>
                <w:lang w:val="en-US" w:eastAsia="en-US"/>
              </w:rPr>
            </w:pPr>
            <w:r w:rsidRPr="00EC5656">
              <w:rPr>
                <w:rFonts w:cs="Arial"/>
                <w:b/>
                <w:bCs/>
                <w:color w:val="FFFFFF"/>
                <w:sz w:val="20"/>
                <w:szCs w:val="20"/>
                <w:lang w:val="en-US" w:eastAsia="en-US"/>
              </w:rPr>
              <w:t>Oracle Data Type</w:t>
            </w:r>
          </w:p>
        </w:tc>
        <w:tc>
          <w:tcPr>
            <w:tcW w:w="2134" w:type="pct"/>
            <w:tcBorders>
              <w:top w:val="single" w:sz="4" w:space="0" w:color="auto"/>
              <w:left w:val="single" w:sz="4" w:space="0" w:color="auto"/>
              <w:bottom w:val="single" w:sz="4" w:space="0" w:color="auto"/>
              <w:right w:val="single" w:sz="4" w:space="0" w:color="auto"/>
            </w:tcBorders>
            <w:shd w:val="clear" w:color="000000" w:fill="808080"/>
            <w:vAlign w:val="bottom"/>
            <w:hideMark/>
          </w:tcPr>
          <w:p w14:paraId="66E5405D" w14:textId="77777777" w:rsidR="006A32DF" w:rsidRPr="00EC5656" w:rsidRDefault="006A32DF" w:rsidP="006A32DF">
            <w:pPr>
              <w:jc w:val="left"/>
              <w:rPr>
                <w:rFonts w:cs="Arial"/>
                <w:b/>
                <w:bCs/>
                <w:color w:val="FFFFFF"/>
                <w:sz w:val="20"/>
                <w:szCs w:val="20"/>
                <w:lang w:val="en-US" w:eastAsia="en-US"/>
              </w:rPr>
            </w:pPr>
            <w:r w:rsidRPr="00EC5656">
              <w:rPr>
                <w:rFonts w:cs="Arial"/>
                <w:b/>
                <w:bCs/>
                <w:color w:val="FFFFFF"/>
                <w:sz w:val="20"/>
                <w:szCs w:val="20"/>
                <w:lang w:val="en-US" w:eastAsia="en-US"/>
              </w:rPr>
              <w:t>Descrição</w:t>
            </w:r>
          </w:p>
        </w:tc>
      </w:tr>
      <w:tr w:rsidR="006A32DF" w:rsidRPr="00EC5656" w14:paraId="41444207"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A61F4DD"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DATA_REFERENCIA</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AFB93E1"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00651787" w14:textId="77777777" w:rsidR="006A32DF" w:rsidRPr="00EC5656" w:rsidRDefault="006A32DF" w:rsidP="006A32DF">
            <w:pPr>
              <w:jc w:val="left"/>
              <w:rPr>
                <w:rFonts w:cs="Arial"/>
                <w:sz w:val="20"/>
                <w:szCs w:val="20"/>
                <w:lang w:val="pt-PT" w:eastAsia="en-US"/>
              </w:rPr>
            </w:pPr>
            <w:r w:rsidRPr="00EC5656">
              <w:rPr>
                <w:rFonts w:cs="Arial"/>
                <w:sz w:val="20"/>
                <w:szCs w:val="20"/>
                <w:lang w:val="pt-PT" w:eastAsia="en-US"/>
              </w:rPr>
              <w:t>Data de Referência dos dados</w:t>
            </w:r>
          </w:p>
        </w:tc>
      </w:tr>
      <w:tr w:rsidR="006A32DF" w:rsidRPr="00EC5656" w14:paraId="6BC70142"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72A5D1EB"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CPF_CNPJ</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E73289E"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02EA262B" w14:textId="77777777" w:rsidR="006A32DF" w:rsidRPr="00EC5656" w:rsidRDefault="006A32DF" w:rsidP="006A32DF">
            <w:pPr>
              <w:jc w:val="left"/>
              <w:rPr>
                <w:rFonts w:cs="Arial"/>
                <w:sz w:val="20"/>
                <w:szCs w:val="20"/>
                <w:lang w:val="pt-PT" w:eastAsia="en-US"/>
              </w:rPr>
            </w:pPr>
            <w:r w:rsidRPr="00EC5656">
              <w:rPr>
                <w:rFonts w:cs="Arial"/>
                <w:sz w:val="20"/>
                <w:szCs w:val="20"/>
                <w:lang w:val="pt-PT" w:eastAsia="en-US"/>
              </w:rPr>
              <w:t>Número do Documento (CPF ou CNPJ)</w:t>
            </w:r>
          </w:p>
        </w:tc>
      </w:tr>
      <w:tr w:rsidR="006A32DF" w:rsidRPr="00EC5656" w14:paraId="145FD249" w14:textId="77777777" w:rsidTr="006A32DF">
        <w:trPr>
          <w:trHeight w:val="510"/>
          <w:jc w:val="center"/>
        </w:trPr>
        <w:tc>
          <w:tcPr>
            <w:tcW w:w="1942"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C881F50"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TIPO_DOCUMENTO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D2624D8"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single" w:sz="4" w:space="0" w:color="auto"/>
              <w:left w:val="nil"/>
              <w:bottom w:val="single" w:sz="4" w:space="0" w:color="auto"/>
              <w:right w:val="single" w:sz="4" w:space="0" w:color="auto"/>
            </w:tcBorders>
            <w:shd w:val="clear" w:color="auto" w:fill="auto"/>
            <w:vAlign w:val="center"/>
            <w:hideMark/>
          </w:tcPr>
          <w:p w14:paraId="5B6031B5" w14:textId="77777777" w:rsidR="006A32DF" w:rsidRPr="00EC5656" w:rsidRDefault="006A32DF" w:rsidP="006A32DF">
            <w:pPr>
              <w:jc w:val="left"/>
              <w:rPr>
                <w:rFonts w:cs="Arial"/>
                <w:sz w:val="20"/>
                <w:szCs w:val="20"/>
                <w:lang w:val="pt-PT" w:eastAsia="en-US"/>
              </w:rPr>
            </w:pPr>
            <w:r w:rsidRPr="00EC5656">
              <w:rPr>
                <w:rFonts w:cs="Arial"/>
                <w:sz w:val="20"/>
                <w:szCs w:val="20"/>
                <w:lang w:val="pt-PT" w:eastAsia="en-US"/>
              </w:rPr>
              <w:t>Tipo de Documento (CFP ou CNPJ)</w:t>
            </w:r>
          </w:p>
        </w:tc>
      </w:tr>
      <w:tr w:rsidR="006A32DF" w:rsidRPr="00EC5656" w14:paraId="346FD65B"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B12F2B7"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TEL_CONTATO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60F6392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0FBBC3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Telefone Contato</w:t>
            </w:r>
          </w:p>
        </w:tc>
      </w:tr>
      <w:tr w:rsidR="006A32DF" w:rsidRPr="00EC5656" w14:paraId="594AF27A"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17F3521"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LOGRADOURO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826052F"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75A1BFE0"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 xml:space="preserve">Logradouro </w:t>
            </w:r>
          </w:p>
        </w:tc>
      </w:tr>
      <w:tr w:rsidR="006A32DF" w:rsidRPr="00EC5656" w14:paraId="35224966"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B452723"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NUMERO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6FB240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single" w:sz="4" w:space="0" w:color="auto"/>
              <w:left w:val="nil"/>
              <w:bottom w:val="single" w:sz="4" w:space="0" w:color="auto"/>
              <w:right w:val="single" w:sz="4" w:space="0" w:color="auto"/>
            </w:tcBorders>
            <w:shd w:val="clear" w:color="auto" w:fill="auto"/>
            <w:vAlign w:val="center"/>
            <w:hideMark/>
          </w:tcPr>
          <w:p w14:paraId="3BA146B4"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Número do Endereço</w:t>
            </w:r>
          </w:p>
        </w:tc>
      </w:tr>
      <w:tr w:rsidR="006A32DF" w:rsidRPr="00EC5656" w14:paraId="68EBBFD3" w14:textId="77777777" w:rsidTr="006A32DF">
        <w:trPr>
          <w:trHeight w:val="255"/>
          <w:jc w:val="center"/>
        </w:trPr>
        <w:tc>
          <w:tcPr>
            <w:tcW w:w="1942"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F669801"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COMPLEMENTO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DE26948"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nil"/>
              <w:bottom w:val="single" w:sz="4" w:space="0" w:color="auto"/>
              <w:right w:val="single" w:sz="4" w:space="0" w:color="auto"/>
            </w:tcBorders>
            <w:shd w:val="clear" w:color="auto" w:fill="auto"/>
            <w:vAlign w:val="center"/>
            <w:hideMark/>
          </w:tcPr>
          <w:p w14:paraId="11EDC002"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Complemento do Endereço</w:t>
            </w:r>
          </w:p>
        </w:tc>
      </w:tr>
      <w:tr w:rsidR="006A32DF" w:rsidRPr="00EC5656" w14:paraId="027CF04F" w14:textId="77777777" w:rsidTr="006A32DF">
        <w:trPr>
          <w:trHeight w:val="255"/>
          <w:jc w:val="center"/>
        </w:trPr>
        <w:tc>
          <w:tcPr>
            <w:tcW w:w="1942"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72AFD36"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CEP</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0740C841"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4F0B9A"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Bairro do Endereço</w:t>
            </w:r>
          </w:p>
        </w:tc>
      </w:tr>
      <w:tr w:rsidR="006A32DF" w:rsidRPr="00EC5656" w14:paraId="7C30806F"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0E1BC69E"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BAIRRO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A9F4C8D"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2C48B40F"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Cep do Endereço</w:t>
            </w:r>
          </w:p>
        </w:tc>
      </w:tr>
      <w:tr w:rsidR="006A32DF" w:rsidRPr="00EC5656" w14:paraId="5AF9937B"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6BBC0C1F"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CIDADE</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2829ED6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B84A6A2"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Cidade do Endereço</w:t>
            </w:r>
          </w:p>
        </w:tc>
      </w:tr>
      <w:tr w:rsidR="006A32DF" w:rsidRPr="00EC5656" w14:paraId="453696DC"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39BAEA0"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UF</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7686FAE7"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3545466" w14:textId="77777777" w:rsidR="006A32DF" w:rsidRPr="00EC5656" w:rsidRDefault="006A32DF" w:rsidP="006A32DF">
            <w:pPr>
              <w:jc w:val="left"/>
              <w:rPr>
                <w:rFonts w:cs="Arial"/>
                <w:sz w:val="20"/>
                <w:szCs w:val="20"/>
                <w:lang w:val="en-US" w:eastAsia="en-US"/>
              </w:rPr>
            </w:pPr>
            <w:r w:rsidRPr="00EC5656">
              <w:rPr>
                <w:rFonts w:cs="Calibri"/>
                <w:sz w:val="20"/>
                <w:szCs w:val="20"/>
                <w:lang w:eastAsia="en-US"/>
              </w:rPr>
              <w:t>Uf do Endereço</w:t>
            </w:r>
          </w:p>
        </w:tc>
      </w:tr>
      <w:tr w:rsidR="006A32DF" w:rsidRPr="00EC5656" w14:paraId="5BC4A9B0"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5A464C8A"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MATRICULA_VENDEDOR</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5F32312"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B955AAE"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Matricula Vendedor</w:t>
            </w:r>
          </w:p>
        </w:tc>
      </w:tr>
      <w:tr w:rsidR="006A32DF" w:rsidRPr="00EC5656" w14:paraId="787C29E8"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2AEB51B"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PDV</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2366A36E"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398658A"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PDV</w:t>
            </w:r>
          </w:p>
        </w:tc>
      </w:tr>
      <w:tr w:rsidR="006A32DF" w:rsidRPr="00EC5656" w14:paraId="264851B5"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E60B41F"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CANAL</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6EEAF96D"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476FC794"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Canal</w:t>
            </w:r>
          </w:p>
        </w:tc>
      </w:tr>
      <w:tr w:rsidR="006A32DF" w:rsidRPr="00EC5656" w14:paraId="53F203D0"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F735788"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PLANO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6F1E0E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484D2E32"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Plano</w:t>
            </w:r>
          </w:p>
        </w:tc>
      </w:tr>
      <w:tr w:rsidR="006A32DF" w:rsidRPr="00EC5656" w14:paraId="5FC1BA54"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06891FA1"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FAIXA_IDADE</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58F0787"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B20AE0B"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Faixa Idade</w:t>
            </w:r>
          </w:p>
        </w:tc>
      </w:tr>
      <w:tr w:rsidR="006A32DF" w:rsidRPr="00EC5656" w14:paraId="0461A6C1"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6161CBB"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FAIXA_SALARIAL</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39590135"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26902ED7"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Faixa Salarial</w:t>
            </w:r>
          </w:p>
        </w:tc>
      </w:tr>
      <w:tr w:rsidR="006A32DF" w:rsidRPr="00EC5656" w14:paraId="3A8638CE"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146F9E1"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NOME_MAE</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0AECF652"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FB26980"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Nome Mãe</w:t>
            </w:r>
          </w:p>
        </w:tc>
      </w:tr>
      <w:tr w:rsidR="006A32DF" w:rsidRPr="00EC5656" w14:paraId="589E0B2E"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A3E007D"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MEIO_PAGAMENTO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7A5AA74"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989055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Meio Pagamento</w:t>
            </w:r>
          </w:p>
        </w:tc>
      </w:tr>
      <w:tr w:rsidR="006A32DF" w:rsidRPr="00EC5656" w14:paraId="4E730735"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21FCF3C"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HORARIO_PROPOSTA</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95DFD5F"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VARCHAR2(50)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05CE17C8"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Horário Proposta</w:t>
            </w:r>
          </w:p>
        </w:tc>
      </w:tr>
      <w:tr w:rsidR="006A32DF" w:rsidRPr="00EC5656" w14:paraId="1FFCA6D4"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DE854E5"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FRAUDE_TOTAL</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50DAA76"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8513F78" w14:textId="6A6DD287" w:rsidR="006A32DF" w:rsidRPr="00EC5656" w:rsidRDefault="006A32DF" w:rsidP="004904BE">
            <w:pPr>
              <w:jc w:val="left"/>
              <w:rPr>
                <w:rFonts w:cs="Arial"/>
                <w:sz w:val="20"/>
                <w:szCs w:val="20"/>
                <w:lang w:val="en-US" w:eastAsia="en-US"/>
              </w:rPr>
            </w:pPr>
            <w:r w:rsidRPr="00EC5656">
              <w:rPr>
                <w:rFonts w:cs="Arial"/>
                <w:sz w:val="20"/>
                <w:szCs w:val="20"/>
                <w:lang w:val="en-US" w:eastAsia="en-US"/>
              </w:rPr>
              <w:t>Numero de Fraudes Total</w:t>
            </w:r>
          </w:p>
        </w:tc>
      </w:tr>
      <w:tr w:rsidR="006A32DF" w:rsidRPr="00EC5656" w14:paraId="0395D69C"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A98CA63"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FRAUDE_OUTROS</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2991AB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16A2EE1F"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Fraudes Outros</w:t>
            </w:r>
          </w:p>
        </w:tc>
      </w:tr>
      <w:tr w:rsidR="006A32DF" w:rsidRPr="00EC5656" w14:paraId="79E877D1"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656CCC1"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FRAUDE_PDV</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6AF9D6C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0DB1D296"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Fraudes PDV</w:t>
            </w:r>
          </w:p>
        </w:tc>
      </w:tr>
      <w:tr w:rsidR="006A32DF" w:rsidRPr="00EC5656" w14:paraId="5D21596D"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66497706"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FRAUDE_SUBSCRICAO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2B6802D0"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5040B30A"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Fraudes Subscrição</w:t>
            </w:r>
          </w:p>
        </w:tc>
      </w:tr>
      <w:tr w:rsidR="006A32DF" w:rsidRPr="00EC5656" w14:paraId="4AF5ABF2"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63709FC9"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FRAUDE_ABR</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72AEBF27"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34E832E8"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Fraudes ABR</w:t>
            </w:r>
          </w:p>
        </w:tc>
      </w:tr>
      <w:tr w:rsidR="006A32DF" w:rsidRPr="00EC5656" w14:paraId="75A4D643"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DD24F8F"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NCOI_TOTAL</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8430954"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5EC98FF7"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NCOI Total</w:t>
            </w:r>
          </w:p>
        </w:tc>
      </w:tr>
      <w:tr w:rsidR="006A32DF" w:rsidRPr="00EC5656" w14:paraId="5B5A17B7"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4FBCB8E2"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NCOI_OUTROS</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60D895A"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205AED9B"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NCOI Outros</w:t>
            </w:r>
          </w:p>
        </w:tc>
      </w:tr>
      <w:tr w:rsidR="006A32DF" w:rsidRPr="00EC5656" w14:paraId="5D2CD930"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A4CC177"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NCOI_PDV</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5DA6C0FB"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146335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NCOI PDV</w:t>
            </w:r>
          </w:p>
        </w:tc>
      </w:tr>
      <w:tr w:rsidR="006A32DF" w:rsidRPr="00EC5656" w14:paraId="0C467F26"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1C94E9F2"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NCOI_SUBSCRICAO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7DFA4C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79C16B83"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NCOI Subscrição</w:t>
            </w:r>
          </w:p>
        </w:tc>
      </w:tr>
      <w:tr w:rsidR="006A32DF" w:rsidRPr="00EC5656" w14:paraId="7C0EEF83"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07888058"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JEC</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1AB0518A"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7934DCFE"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JEC</w:t>
            </w:r>
          </w:p>
        </w:tc>
      </w:tr>
      <w:tr w:rsidR="006A32DF" w:rsidRPr="00EC5656" w14:paraId="269303C3"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64075C83"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FPD</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09750B66"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6A42FA8E"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FPD</w:t>
            </w:r>
          </w:p>
        </w:tc>
      </w:tr>
      <w:tr w:rsidR="006A32DF" w:rsidRPr="00EC5656" w14:paraId="3F582C00"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71041213"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PROPOSTA_TOTAL</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436529F"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730C7101"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Propostas Total</w:t>
            </w:r>
          </w:p>
        </w:tc>
      </w:tr>
      <w:tr w:rsidR="006A32DF" w:rsidRPr="00EC5656" w14:paraId="0FD9674B"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349CC08F"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PROPOSTA_NEGADA_SEM_CONTATO</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7C940F81"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5723B4BC" w14:textId="77777777" w:rsidR="006A32DF" w:rsidRPr="00EC5656" w:rsidRDefault="006A32DF" w:rsidP="006A32DF">
            <w:pPr>
              <w:jc w:val="left"/>
              <w:rPr>
                <w:rFonts w:cs="Arial"/>
                <w:sz w:val="20"/>
                <w:szCs w:val="20"/>
                <w:lang w:val="pt-PT" w:eastAsia="en-US"/>
              </w:rPr>
            </w:pPr>
            <w:r w:rsidRPr="00EC5656">
              <w:rPr>
                <w:rFonts w:cs="Arial"/>
                <w:sz w:val="20"/>
                <w:szCs w:val="20"/>
                <w:lang w:val="pt-PT" w:eastAsia="en-US"/>
              </w:rPr>
              <w:t>Numero de Propostas Negada Sem Contato</w:t>
            </w:r>
          </w:p>
        </w:tc>
      </w:tr>
      <w:tr w:rsidR="006A32DF" w:rsidRPr="00EC5656" w14:paraId="2C881240"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225C574E"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lastRenderedPageBreak/>
              <w:t>PROPOSTA_NEGADA_OUTROS</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4B8E0182"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21DCBE95" w14:textId="77777777" w:rsidR="006A32DF" w:rsidRPr="00EC5656" w:rsidRDefault="006A32DF" w:rsidP="006A32DF">
            <w:pPr>
              <w:jc w:val="left"/>
              <w:rPr>
                <w:rFonts w:cs="Arial"/>
                <w:sz w:val="20"/>
                <w:szCs w:val="20"/>
                <w:lang w:val="pt-PT" w:eastAsia="en-US"/>
              </w:rPr>
            </w:pPr>
            <w:r w:rsidRPr="00EC5656">
              <w:rPr>
                <w:rFonts w:cs="Arial"/>
                <w:sz w:val="20"/>
                <w:szCs w:val="20"/>
                <w:lang w:val="pt-PT" w:eastAsia="en-US"/>
              </w:rPr>
              <w:t>Numero de Propostas Negada Outros</w:t>
            </w:r>
          </w:p>
        </w:tc>
      </w:tr>
      <w:tr w:rsidR="006A32DF" w:rsidRPr="00EC5656" w14:paraId="5CB7CFFD" w14:textId="77777777" w:rsidTr="006A32DF">
        <w:trPr>
          <w:trHeight w:val="510"/>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7B30FCF5"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PROPOSTA_NEGADA_FRAUDE</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21654FCC"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46B30446" w14:textId="77777777" w:rsidR="006A32DF" w:rsidRPr="00051BDB" w:rsidRDefault="006A32DF" w:rsidP="006A32DF">
            <w:pPr>
              <w:jc w:val="left"/>
              <w:rPr>
                <w:rFonts w:cs="Arial"/>
                <w:sz w:val="20"/>
                <w:szCs w:val="20"/>
                <w:lang w:eastAsia="en-US"/>
              </w:rPr>
            </w:pPr>
            <w:r w:rsidRPr="00051BDB">
              <w:rPr>
                <w:rFonts w:cs="Arial"/>
                <w:sz w:val="20"/>
                <w:szCs w:val="20"/>
                <w:lang w:eastAsia="en-US"/>
              </w:rPr>
              <w:t>Numero de Propostas Negada Fraude</w:t>
            </w:r>
          </w:p>
        </w:tc>
      </w:tr>
      <w:tr w:rsidR="006A32DF" w:rsidRPr="00EC5656" w14:paraId="69DF0559" w14:textId="77777777" w:rsidTr="006A32DF">
        <w:trPr>
          <w:trHeight w:val="255"/>
          <w:jc w:val="center"/>
        </w:trPr>
        <w:tc>
          <w:tcPr>
            <w:tcW w:w="1942" w:type="pct"/>
            <w:tcBorders>
              <w:top w:val="nil"/>
              <w:left w:val="single" w:sz="4" w:space="0" w:color="auto"/>
              <w:bottom w:val="single" w:sz="4" w:space="0" w:color="auto"/>
              <w:right w:val="single" w:sz="4" w:space="0" w:color="auto"/>
            </w:tcBorders>
            <w:shd w:val="clear" w:color="000000" w:fill="F2F2F2"/>
            <w:noWrap/>
            <w:vAlign w:val="center"/>
            <w:hideMark/>
          </w:tcPr>
          <w:p w14:paraId="12B2FF98" w14:textId="77777777" w:rsidR="006A32DF" w:rsidRPr="00EC5656" w:rsidRDefault="006A32DF" w:rsidP="006A32DF">
            <w:pPr>
              <w:jc w:val="left"/>
              <w:rPr>
                <w:rFonts w:cs="Arial"/>
                <w:b/>
                <w:bCs/>
                <w:sz w:val="20"/>
                <w:szCs w:val="20"/>
                <w:lang w:val="en-US" w:eastAsia="en-US"/>
              </w:rPr>
            </w:pPr>
            <w:r w:rsidRPr="00EC5656">
              <w:rPr>
                <w:rFonts w:cs="Arial"/>
                <w:b/>
                <w:bCs/>
                <w:sz w:val="20"/>
                <w:szCs w:val="20"/>
                <w:lang w:val="en-US" w:eastAsia="en-US"/>
              </w:rPr>
              <w:t>VENDAS</w:t>
            </w:r>
          </w:p>
        </w:tc>
        <w:tc>
          <w:tcPr>
            <w:tcW w:w="923" w:type="pct"/>
            <w:tcBorders>
              <w:top w:val="nil"/>
              <w:left w:val="single" w:sz="4" w:space="0" w:color="auto"/>
              <w:bottom w:val="single" w:sz="4" w:space="0" w:color="auto"/>
              <w:right w:val="single" w:sz="4" w:space="0" w:color="auto"/>
            </w:tcBorders>
            <w:shd w:val="clear" w:color="auto" w:fill="auto"/>
            <w:noWrap/>
            <w:vAlign w:val="bottom"/>
            <w:hideMark/>
          </w:tcPr>
          <w:p w14:paraId="7804262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NUMBER(18,0)</w:t>
            </w:r>
          </w:p>
        </w:tc>
        <w:tc>
          <w:tcPr>
            <w:tcW w:w="2134" w:type="pct"/>
            <w:tcBorders>
              <w:top w:val="nil"/>
              <w:left w:val="single" w:sz="4" w:space="0" w:color="auto"/>
              <w:bottom w:val="single" w:sz="4" w:space="0" w:color="auto"/>
              <w:right w:val="single" w:sz="4" w:space="0" w:color="auto"/>
            </w:tcBorders>
            <w:shd w:val="clear" w:color="auto" w:fill="auto"/>
            <w:vAlign w:val="center"/>
            <w:hideMark/>
          </w:tcPr>
          <w:p w14:paraId="5238D8B9" w14:textId="77777777" w:rsidR="006A32DF" w:rsidRPr="00EC5656" w:rsidRDefault="006A32DF" w:rsidP="006A32DF">
            <w:pPr>
              <w:jc w:val="left"/>
              <w:rPr>
                <w:rFonts w:cs="Arial"/>
                <w:sz w:val="20"/>
                <w:szCs w:val="20"/>
                <w:lang w:val="en-US" w:eastAsia="en-US"/>
              </w:rPr>
            </w:pPr>
            <w:r w:rsidRPr="00EC5656">
              <w:rPr>
                <w:rFonts w:cs="Arial"/>
                <w:sz w:val="20"/>
                <w:szCs w:val="20"/>
                <w:lang w:val="en-US" w:eastAsia="en-US"/>
              </w:rPr>
              <w:t>Numero de Vendas</w:t>
            </w:r>
          </w:p>
        </w:tc>
      </w:tr>
    </w:tbl>
    <w:p w14:paraId="2BDD26DD" w14:textId="77777777" w:rsidR="006A32DF" w:rsidRDefault="006A32DF" w:rsidP="006A32DF">
      <w:pPr>
        <w:rPr>
          <w:lang w:eastAsia="en-US"/>
        </w:rPr>
      </w:pPr>
    </w:p>
    <w:p w14:paraId="5E28A59B" w14:textId="77777777" w:rsidR="006A32DF" w:rsidRDefault="006A32DF" w:rsidP="00D226EA">
      <w:pPr>
        <w:pStyle w:val="Heading4"/>
      </w:pPr>
      <w:bookmarkStart w:id="55" w:name="_Toc497226454"/>
      <w:bookmarkStart w:id="56" w:name="_Toc499303911"/>
      <w:r>
        <w:t>Carregamento da tabela de contadores</w:t>
      </w:r>
      <w:bookmarkEnd w:id="55"/>
      <w:bookmarkEnd w:id="56"/>
    </w:p>
    <w:p w14:paraId="5866036C" w14:textId="77777777" w:rsidR="006A32DF" w:rsidRDefault="006A32DF" w:rsidP="006A32DF">
      <w:pPr>
        <w:rPr>
          <w:lang w:eastAsia="en-US"/>
        </w:rPr>
      </w:pPr>
    </w:p>
    <w:p w14:paraId="5C9E3773" w14:textId="77777777" w:rsidR="006A32DF" w:rsidRDefault="006A32DF" w:rsidP="006A32DF">
      <w:pPr>
        <w:rPr>
          <w:lang w:eastAsia="en-US"/>
        </w:rPr>
      </w:pPr>
      <w:r>
        <w:rPr>
          <w:lang w:eastAsia="en-US"/>
        </w:rPr>
        <w:t>O processo irá carregar dados das seguintes fontes de dados:</w:t>
      </w:r>
    </w:p>
    <w:p w14:paraId="3CC2223A" w14:textId="77777777" w:rsidR="006A32DF" w:rsidRDefault="006A32DF" w:rsidP="008C752D">
      <w:pPr>
        <w:pStyle w:val="ListParagraph"/>
        <w:numPr>
          <w:ilvl w:val="0"/>
          <w:numId w:val="12"/>
        </w:numPr>
      </w:pPr>
      <w:r>
        <w:t>BPO</w:t>
      </w:r>
    </w:p>
    <w:p w14:paraId="7EA7D0AD" w14:textId="77777777" w:rsidR="006A32DF" w:rsidRDefault="006A32DF" w:rsidP="008C752D">
      <w:pPr>
        <w:pStyle w:val="ListParagraph"/>
        <w:numPr>
          <w:ilvl w:val="0"/>
          <w:numId w:val="12"/>
        </w:numPr>
      </w:pPr>
      <w:r>
        <w:t>FRAUDE ABR (SIAF)</w:t>
      </w:r>
    </w:p>
    <w:p w14:paraId="06FD733D" w14:textId="77777777" w:rsidR="006A32DF" w:rsidRDefault="006A32DF" w:rsidP="008C752D">
      <w:pPr>
        <w:pStyle w:val="ListParagraph"/>
        <w:numPr>
          <w:ilvl w:val="0"/>
          <w:numId w:val="12"/>
        </w:numPr>
      </w:pPr>
      <w:r>
        <w:t>NCOI</w:t>
      </w:r>
    </w:p>
    <w:p w14:paraId="443A9E56" w14:textId="77777777" w:rsidR="006A32DF" w:rsidRDefault="006A32DF" w:rsidP="008C752D">
      <w:pPr>
        <w:pStyle w:val="ListParagraph"/>
        <w:numPr>
          <w:ilvl w:val="0"/>
          <w:numId w:val="12"/>
        </w:numPr>
      </w:pPr>
      <w:r>
        <w:t>JEC</w:t>
      </w:r>
    </w:p>
    <w:p w14:paraId="17D92568" w14:textId="77777777" w:rsidR="006A32DF" w:rsidRDefault="006A32DF" w:rsidP="008C752D">
      <w:pPr>
        <w:pStyle w:val="ListParagraph"/>
        <w:numPr>
          <w:ilvl w:val="0"/>
          <w:numId w:val="12"/>
        </w:numPr>
      </w:pPr>
      <w:r>
        <w:t>FPD</w:t>
      </w:r>
    </w:p>
    <w:p w14:paraId="007CCA4C" w14:textId="287D5685" w:rsidR="006A32DF" w:rsidRDefault="006A32DF" w:rsidP="008C752D">
      <w:pPr>
        <w:pStyle w:val="ListParagraph"/>
        <w:numPr>
          <w:ilvl w:val="0"/>
          <w:numId w:val="12"/>
        </w:numPr>
      </w:pPr>
      <w:r>
        <w:t>TRANSACT (PROPOSTAS)</w:t>
      </w:r>
    </w:p>
    <w:p w14:paraId="4E696BF9" w14:textId="77777777" w:rsidR="006A32DF" w:rsidRDefault="006A32DF" w:rsidP="008C752D">
      <w:pPr>
        <w:pStyle w:val="ListParagraph"/>
        <w:numPr>
          <w:ilvl w:val="0"/>
          <w:numId w:val="12"/>
        </w:numPr>
      </w:pPr>
      <w:r>
        <w:t>VENDAS</w:t>
      </w:r>
    </w:p>
    <w:p w14:paraId="3D60094C" w14:textId="77777777" w:rsidR="006A32DF" w:rsidRDefault="006A32DF" w:rsidP="008C752D">
      <w:pPr>
        <w:pStyle w:val="ListParagraph"/>
        <w:numPr>
          <w:ilvl w:val="0"/>
          <w:numId w:val="12"/>
        </w:numPr>
      </w:pPr>
      <w:r>
        <w:t>BOV</w:t>
      </w:r>
    </w:p>
    <w:p w14:paraId="534408B4" w14:textId="77777777" w:rsidR="004904BE" w:rsidRDefault="004904BE" w:rsidP="004904BE"/>
    <w:p w14:paraId="4FF68A5E" w14:textId="0BFA005F" w:rsidR="004904BE" w:rsidRDefault="004904BE" w:rsidP="004904BE">
      <w:r>
        <w:t>Além disso será usada a própria base do RAID FMS de casos fechados como fraude para incluir na medida FRAUDE_TOTAL.</w:t>
      </w:r>
    </w:p>
    <w:p w14:paraId="285185BF" w14:textId="77777777" w:rsidR="006A32DF" w:rsidRDefault="006A32DF" w:rsidP="006A32DF">
      <w:pPr>
        <w:rPr>
          <w:lang w:eastAsia="en-US"/>
        </w:rPr>
      </w:pPr>
    </w:p>
    <w:p w14:paraId="5A84C1C2" w14:textId="77777777" w:rsidR="006A32DF" w:rsidRDefault="006A32DF" w:rsidP="006A32DF">
      <w:pPr>
        <w:pStyle w:val="Heading5"/>
      </w:pPr>
      <w:r>
        <w:t>Chaves e Filtros</w:t>
      </w:r>
    </w:p>
    <w:p w14:paraId="320A135B" w14:textId="77777777" w:rsidR="006A32DF" w:rsidRPr="001D32F7" w:rsidRDefault="006A32DF" w:rsidP="006A32DF">
      <w:pPr>
        <w:rPr>
          <w:lang w:eastAsia="en-US"/>
        </w:rPr>
      </w:pPr>
    </w:p>
    <w:p w14:paraId="479568C5" w14:textId="77777777" w:rsidR="006A32DF" w:rsidRDefault="006A32DF" w:rsidP="006A32DF">
      <w:pPr>
        <w:rPr>
          <w:lang w:eastAsia="en-US"/>
        </w:rPr>
      </w:pPr>
      <w:r>
        <w:rPr>
          <w:lang w:eastAsia="en-US"/>
        </w:rPr>
        <w:t>Para obter a informação para os contadores iremos carregar os dados das tabelas consideradas nos capítulos anteriores (2.1.1 a 2.1.12) referente às cargas e agrupar de acordo com as seguintes chaves e filtros em cada uma das seguintes fontes:</w:t>
      </w:r>
    </w:p>
    <w:p w14:paraId="49E117D2" w14:textId="77777777" w:rsidR="006A32DF" w:rsidRDefault="006A32DF" w:rsidP="006A32DF">
      <w:pPr>
        <w:rPr>
          <w:lang w:eastAsia="en-US"/>
        </w:rPr>
      </w:pPr>
    </w:p>
    <w:tbl>
      <w:tblPr>
        <w:tblW w:w="5330" w:type="pct"/>
        <w:tblLayout w:type="fixed"/>
        <w:tblLook w:val="04A0" w:firstRow="1" w:lastRow="0" w:firstColumn="1" w:lastColumn="0" w:noHBand="0" w:noVBand="1"/>
      </w:tblPr>
      <w:tblGrid>
        <w:gridCol w:w="1869"/>
        <w:gridCol w:w="2287"/>
        <w:gridCol w:w="1809"/>
        <w:gridCol w:w="2630"/>
        <w:gridCol w:w="2263"/>
      </w:tblGrid>
      <w:tr w:rsidR="006A32DF" w:rsidRPr="001C68A6" w14:paraId="795773BE" w14:textId="77777777" w:rsidTr="0024348D">
        <w:trPr>
          <w:trHeight w:val="255"/>
        </w:trPr>
        <w:tc>
          <w:tcPr>
            <w:tcW w:w="861" w:type="pct"/>
            <w:tcBorders>
              <w:top w:val="single" w:sz="8" w:space="0" w:color="auto"/>
              <w:left w:val="single" w:sz="8" w:space="0" w:color="auto"/>
              <w:bottom w:val="single" w:sz="4" w:space="0" w:color="auto"/>
              <w:right w:val="nil"/>
            </w:tcBorders>
            <w:shd w:val="clear" w:color="000000" w:fill="808080"/>
            <w:noWrap/>
            <w:vAlign w:val="bottom"/>
            <w:hideMark/>
          </w:tcPr>
          <w:p w14:paraId="5B5BAD5A" w14:textId="77777777" w:rsidR="006A32DF" w:rsidRPr="001C68A6" w:rsidRDefault="006A32DF" w:rsidP="006A32DF">
            <w:pPr>
              <w:jc w:val="left"/>
              <w:rPr>
                <w:rFonts w:cs="Arial"/>
                <w:b/>
                <w:bCs/>
                <w:color w:val="FFFFFF"/>
                <w:sz w:val="20"/>
                <w:szCs w:val="20"/>
                <w:lang w:val="en-US" w:eastAsia="en-US"/>
              </w:rPr>
            </w:pPr>
            <w:r w:rsidRPr="001C68A6">
              <w:rPr>
                <w:rFonts w:cs="Arial"/>
                <w:b/>
                <w:bCs/>
                <w:color w:val="FFFFFF"/>
                <w:sz w:val="20"/>
                <w:szCs w:val="20"/>
                <w:lang w:val="en-US" w:eastAsia="en-US"/>
              </w:rPr>
              <w:t>SISTEMA</w:t>
            </w:r>
          </w:p>
        </w:tc>
        <w:tc>
          <w:tcPr>
            <w:tcW w:w="1053" w:type="pct"/>
            <w:tcBorders>
              <w:top w:val="single" w:sz="8" w:space="0" w:color="auto"/>
              <w:left w:val="single" w:sz="8" w:space="0" w:color="auto"/>
              <w:bottom w:val="single" w:sz="4" w:space="0" w:color="auto"/>
              <w:right w:val="single" w:sz="8" w:space="0" w:color="auto"/>
            </w:tcBorders>
            <w:shd w:val="clear" w:color="000000" w:fill="808080"/>
            <w:noWrap/>
            <w:vAlign w:val="bottom"/>
            <w:hideMark/>
          </w:tcPr>
          <w:p w14:paraId="67163C45" w14:textId="77777777" w:rsidR="006A32DF" w:rsidRPr="001C68A6" w:rsidRDefault="006A32DF" w:rsidP="006A32DF">
            <w:pPr>
              <w:jc w:val="left"/>
              <w:rPr>
                <w:rFonts w:cs="Arial"/>
                <w:b/>
                <w:bCs/>
                <w:color w:val="FFFFFF"/>
                <w:sz w:val="20"/>
                <w:szCs w:val="20"/>
                <w:lang w:val="en-US" w:eastAsia="en-US"/>
              </w:rPr>
            </w:pPr>
            <w:r w:rsidRPr="001C68A6">
              <w:rPr>
                <w:rFonts w:cs="Arial"/>
                <w:b/>
                <w:bCs/>
                <w:color w:val="FFFFFF"/>
                <w:sz w:val="20"/>
                <w:szCs w:val="20"/>
                <w:lang w:val="en-US" w:eastAsia="en-US"/>
              </w:rPr>
              <w:t>TABELA ORIGEM</w:t>
            </w:r>
          </w:p>
        </w:tc>
        <w:tc>
          <w:tcPr>
            <w:tcW w:w="2044" w:type="pct"/>
            <w:gridSpan w:val="2"/>
            <w:tcBorders>
              <w:top w:val="single" w:sz="8" w:space="0" w:color="auto"/>
              <w:left w:val="nil"/>
              <w:bottom w:val="nil"/>
              <w:right w:val="single" w:sz="8" w:space="0" w:color="000000"/>
            </w:tcBorders>
            <w:shd w:val="clear" w:color="000000" w:fill="808080"/>
            <w:noWrap/>
            <w:vAlign w:val="bottom"/>
            <w:hideMark/>
          </w:tcPr>
          <w:p w14:paraId="5B131674" w14:textId="77777777" w:rsidR="006A32DF" w:rsidRPr="001C68A6" w:rsidRDefault="006A32DF" w:rsidP="006A32DF">
            <w:pPr>
              <w:jc w:val="center"/>
              <w:rPr>
                <w:rFonts w:cs="Arial"/>
                <w:b/>
                <w:bCs/>
                <w:color w:val="FFFFFF"/>
                <w:sz w:val="20"/>
                <w:szCs w:val="20"/>
                <w:lang w:val="en-US" w:eastAsia="en-US"/>
              </w:rPr>
            </w:pPr>
            <w:r w:rsidRPr="001C68A6">
              <w:rPr>
                <w:rFonts w:cs="Arial"/>
                <w:b/>
                <w:bCs/>
                <w:color w:val="FFFFFF"/>
                <w:sz w:val="20"/>
                <w:szCs w:val="20"/>
                <w:lang w:val="en-US" w:eastAsia="en-US"/>
              </w:rPr>
              <w:t>CAMPOS CHAVE</w:t>
            </w:r>
          </w:p>
        </w:tc>
        <w:tc>
          <w:tcPr>
            <w:tcW w:w="1043" w:type="pct"/>
            <w:tcBorders>
              <w:top w:val="single" w:sz="8" w:space="0" w:color="auto"/>
              <w:left w:val="nil"/>
              <w:bottom w:val="nil"/>
              <w:right w:val="single" w:sz="8" w:space="0" w:color="auto"/>
            </w:tcBorders>
            <w:shd w:val="clear" w:color="000000" w:fill="808080"/>
            <w:noWrap/>
            <w:vAlign w:val="bottom"/>
            <w:hideMark/>
          </w:tcPr>
          <w:p w14:paraId="065155DB" w14:textId="77777777" w:rsidR="006A32DF" w:rsidRPr="001C68A6" w:rsidRDefault="006A32DF" w:rsidP="006A32DF">
            <w:pPr>
              <w:jc w:val="center"/>
              <w:rPr>
                <w:rFonts w:cs="Arial"/>
                <w:b/>
                <w:bCs/>
                <w:color w:val="FFFFFF"/>
                <w:sz w:val="20"/>
                <w:szCs w:val="20"/>
                <w:lang w:val="en-US" w:eastAsia="en-US"/>
              </w:rPr>
            </w:pPr>
            <w:r w:rsidRPr="001C68A6">
              <w:rPr>
                <w:rFonts w:cs="Arial"/>
                <w:b/>
                <w:bCs/>
                <w:color w:val="FFFFFF"/>
                <w:sz w:val="20"/>
                <w:szCs w:val="20"/>
                <w:lang w:val="en-US" w:eastAsia="en-US"/>
              </w:rPr>
              <w:t>FILTROS</w:t>
            </w:r>
          </w:p>
        </w:tc>
      </w:tr>
      <w:tr w:rsidR="006A32DF" w:rsidRPr="001C68A6" w14:paraId="396682C3" w14:textId="77777777" w:rsidTr="0024348D">
        <w:trPr>
          <w:trHeight w:val="255"/>
        </w:trPr>
        <w:tc>
          <w:tcPr>
            <w:tcW w:w="861" w:type="pct"/>
            <w:tcBorders>
              <w:top w:val="nil"/>
              <w:left w:val="single" w:sz="8" w:space="0" w:color="auto"/>
              <w:bottom w:val="single" w:sz="4" w:space="0" w:color="auto"/>
              <w:right w:val="nil"/>
            </w:tcBorders>
            <w:shd w:val="clear" w:color="000000" w:fill="F2F2F2"/>
            <w:noWrap/>
            <w:vAlign w:val="center"/>
            <w:hideMark/>
          </w:tcPr>
          <w:p w14:paraId="2B004147"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BPO</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43D50102" w14:textId="11F444D2" w:rsidR="006A32DF" w:rsidRPr="001C68A6" w:rsidRDefault="00935D86" w:rsidP="006A32DF">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BPO_BLOQUEADOS</w:t>
            </w:r>
          </w:p>
        </w:tc>
        <w:tc>
          <w:tcPr>
            <w:tcW w:w="833" w:type="pct"/>
            <w:tcBorders>
              <w:top w:val="single" w:sz="4" w:space="0" w:color="auto"/>
              <w:left w:val="single" w:sz="8" w:space="0" w:color="auto"/>
              <w:bottom w:val="single" w:sz="4" w:space="0" w:color="auto"/>
              <w:right w:val="single" w:sz="4" w:space="0" w:color="auto"/>
            </w:tcBorders>
            <w:shd w:val="clear" w:color="auto" w:fill="auto"/>
            <w:vAlign w:val="center"/>
            <w:hideMark/>
          </w:tcPr>
          <w:p w14:paraId="5D9476C0"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DOCUMENTO</w:t>
            </w:r>
          </w:p>
        </w:tc>
        <w:tc>
          <w:tcPr>
            <w:tcW w:w="1210" w:type="pct"/>
            <w:tcBorders>
              <w:top w:val="single" w:sz="4" w:space="0" w:color="auto"/>
              <w:left w:val="nil"/>
              <w:bottom w:val="single" w:sz="4" w:space="0" w:color="auto"/>
              <w:right w:val="single" w:sz="8" w:space="0" w:color="auto"/>
            </w:tcBorders>
            <w:shd w:val="clear" w:color="auto" w:fill="auto"/>
            <w:vAlign w:val="center"/>
            <w:hideMark/>
          </w:tcPr>
          <w:p w14:paraId="239C9977"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TERMINAL</w:t>
            </w:r>
          </w:p>
        </w:tc>
        <w:tc>
          <w:tcPr>
            <w:tcW w:w="1043" w:type="pct"/>
            <w:tcBorders>
              <w:top w:val="single" w:sz="4" w:space="0" w:color="auto"/>
              <w:left w:val="nil"/>
              <w:bottom w:val="single" w:sz="4" w:space="0" w:color="auto"/>
              <w:right w:val="single" w:sz="8" w:space="0" w:color="auto"/>
            </w:tcBorders>
            <w:shd w:val="clear" w:color="000000" w:fill="auto"/>
            <w:noWrap/>
            <w:vAlign w:val="center"/>
            <w:hideMark/>
          </w:tcPr>
          <w:p w14:paraId="49B82B6B"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 </w:t>
            </w:r>
          </w:p>
        </w:tc>
      </w:tr>
      <w:tr w:rsidR="006A32DF" w:rsidRPr="001C68A6" w14:paraId="1376E8F7" w14:textId="77777777" w:rsidTr="0024348D">
        <w:trPr>
          <w:trHeight w:val="255"/>
        </w:trPr>
        <w:tc>
          <w:tcPr>
            <w:tcW w:w="861" w:type="pct"/>
            <w:tcBorders>
              <w:top w:val="nil"/>
              <w:left w:val="single" w:sz="8" w:space="0" w:color="auto"/>
              <w:bottom w:val="single" w:sz="4" w:space="0" w:color="auto"/>
              <w:right w:val="nil"/>
            </w:tcBorders>
            <w:shd w:val="clear" w:color="000000" w:fill="F2F2F2"/>
            <w:noWrap/>
            <w:vAlign w:val="center"/>
            <w:hideMark/>
          </w:tcPr>
          <w:p w14:paraId="2CB332FB"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FRAUDE ABR (SIAF)</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71B78D3D" w14:textId="378BE639" w:rsidR="006A32DF" w:rsidRPr="001C68A6" w:rsidRDefault="00935D86" w:rsidP="006A32DF">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SIAF</w:t>
            </w:r>
          </w:p>
        </w:tc>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9B256FF" w14:textId="77777777" w:rsidR="006A32DF" w:rsidRPr="001C68A6" w:rsidRDefault="006A32DF" w:rsidP="006A32DF">
            <w:pPr>
              <w:jc w:val="left"/>
              <w:rPr>
                <w:rFonts w:cs="Arial"/>
                <w:sz w:val="20"/>
                <w:szCs w:val="20"/>
                <w:lang w:val="en-US" w:eastAsia="en-US"/>
              </w:rPr>
            </w:pPr>
            <w:r w:rsidRPr="001C68A6">
              <w:rPr>
                <w:rFonts w:cs="Calibri"/>
                <w:sz w:val="20"/>
                <w:szCs w:val="20"/>
                <w:lang w:eastAsia="en-US"/>
              </w:rPr>
              <w:t>CPF_CNPJ</w:t>
            </w:r>
          </w:p>
        </w:tc>
        <w:tc>
          <w:tcPr>
            <w:tcW w:w="1210" w:type="pct"/>
            <w:tcBorders>
              <w:top w:val="nil"/>
              <w:left w:val="nil"/>
              <w:bottom w:val="single" w:sz="4" w:space="0" w:color="auto"/>
              <w:right w:val="single" w:sz="8" w:space="0" w:color="auto"/>
            </w:tcBorders>
            <w:shd w:val="clear" w:color="auto" w:fill="auto"/>
            <w:vAlign w:val="center"/>
            <w:hideMark/>
          </w:tcPr>
          <w:p w14:paraId="39C0359A"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MDN_MSISDN_TERMINAL</w:t>
            </w:r>
          </w:p>
        </w:tc>
        <w:tc>
          <w:tcPr>
            <w:tcW w:w="1043" w:type="pct"/>
            <w:tcBorders>
              <w:top w:val="nil"/>
              <w:left w:val="nil"/>
              <w:bottom w:val="single" w:sz="4" w:space="0" w:color="auto"/>
              <w:right w:val="single" w:sz="8" w:space="0" w:color="auto"/>
            </w:tcBorders>
            <w:shd w:val="clear" w:color="000000" w:fill="auto"/>
            <w:noWrap/>
            <w:vAlign w:val="center"/>
            <w:hideMark/>
          </w:tcPr>
          <w:p w14:paraId="1DD51AEE"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 </w:t>
            </w:r>
          </w:p>
        </w:tc>
      </w:tr>
      <w:tr w:rsidR="006A32DF" w:rsidRPr="001C68A6" w14:paraId="7825EA37" w14:textId="77777777" w:rsidTr="0024348D">
        <w:trPr>
          <w:trHeight w:val="255"/>
        </w:trPr>
        <w:tc>
          <w:tcPr>
            <w:tcW w:w="861" w:type="pct"/>
            <w:tcBorders>
              <w:top w:val="nil"/>
              <w:left w:val="single" w:sz="8" w:space="0" w:color="auto"/>
              <w:bottom w:val="single" w:sz="4" w:space="0" w:color="auto"/>
              <w:right w:val="nil"/>
            </w:tcBorders>
            <w:shd w:val="clear" w:color="000000" w:fill="F2F2F2"/>
            <w:noWrap/>
            <w:vAlign w:val="center"/>
            <w:hideMark/>
          </w:tcPr>
          <w:p w14:paraId="53D410AA"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NCOI</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099027CC" w14:textId="1EC95202" w:rsidR="006A32DF" w:rsidRPr="001C68A6" w:rsidRDefault="00935D86" w:rsidP="006A32DF">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NCOI</w:t>
            </w:r>
          </w:p>
        </w:tc>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A536F02" w14:textId="77777777" w:rsidR="006A32DF" w:rsidRPr="001C68A6" w:rsidRDefault="006A32DF" w:rsidP="006A32DF">
            <w:pPr>
              <w:jc w:val="left"/>
              <w:rPr>
                <w:rFonts w:cs="Arial"/>
                <w:sz w:val="20"/>
                <w:szCs w:val="20"/>
                <w:lang w:val="en-US" w:eastAsia="en-US"/>
              </w:rPr>
            </w:pPr>
            <w:r w:rsidRPr="001C68A6">
              <w:rPr>
                <w:rFonts w:cs="Calibri"/>
                <w:sz w:val="20"/>
                <w:szCs w:val="20"/>
                <w:lang w:eastAsia="en-US"/>
              </w:rPr>
              <w:t>CPF_CNPJ</w:t>
            </w:r>
          </w:p>
        </w:tc>
        <w:tc>
          <w:tcPr>
            <w:tcW w:w="1210" w:type="pct"/>
            <w:tcBorders>
              <w:top w:val="nil"/>
              <w:left w:val="nil"/>
              <w:bottom w:val="single" w:sz="4" w:space="0" w:color="auto"/>
              <w:right w:val="single" w:sz="8" w:space="0" w:color="auto"/>
            </w:tcBorders>
            <w:shd w:val="clear" w:color="auto" w:fill="auto"/>
            <w:noWrap/>
            <w:vAlign w:val="center"/>
            <w:hideMark/>
          </w:tcPr>
          <w:p w14:paraId="6DD69EE1" w14:textId="77777777" w:rsidR="006A32DF" w:rsidRPr="001C68A6" w:rsidRDefault="006A32DF" w:rsidP="006A32DF">
            <w:pPr>
              <w:jc w:val="left"/>
              <w:rPr>
                <w:rFonts w:cs="Arial"/>
                <w:sz w:val="20"/>
                <w:szCs w:val="20"/>
                <w:lang w:val="pt-PT" w:eastAsia="en-US"/>
              </w:rPr>
            </w:pPr>
            <w:r w:rsidRPr="001C68A6">
              <w:rPr>
                <w:rFonts w:cs="Calibri"/>
                <w:sz w:val="20"/>
                <w:szCs w:val="20"/>
                <w:lang w:eastAsia="en-US"/>
              </w:rPr>
              <w:t>CONTRATO, CONTRATO TV ou TERMINAL</w:t>
            </w:r>
          </w:p>
        </w:tc>
        <w:tc>
          <w:tcPr>
            <w:tcW w:w="1043" w:type="pct"/>
            <w:tcBorders>
              <w:top w:val="nil"/>
              <w:left w:val="nil"/>
              <w:bottom w:val="single" w:sz="4" w:space="0" w:color="auto"/>
              <w:right w:val="single" w:sz="8" w:space="0" w:color="auto"/>
            </w:tcBorders>
            <w:shd w:val="clear" w:color="000000" w:fill="auto"/>
            <w:noWrap/>
            <w:vAlign w:val="center"/>
            <w:hideMark/>
          </w:tcPr>
          <w:p w14:paraId="5D9A0104" w14:textId="77777777" w:rsidR="006A32DF" w:rsidRPr="001C68A6" w:rsidRDefault="006A32DF" w:rsidP="006A32DF">
            <w:pPr>
              <w:jc w:val="left"/>
              <w:rPr>
                <w:rFonts w:cs="Arial"/>
                <w:sz w:val="20"/>
                <w:szCs w:val="20"/>
                <w:lang w:val="pt-PT" w:eastAsia="en-US"/>
              </w:rPr>
            </w:pPr>
            <w:r w:rsidRPr="001C68A6">
              <w:rPr>
                <w:rFonts w:cs="Arial"/>
                <w:sz w:val="20"/>
                <w:szCs w:val="20"/>
                <w:lang w:val="pt-PT" w:eastAsia="en-US"/>
              </w:rPr>
              <w:t> </w:t>
            </w:r>
          </w:p>
        </w:tc>
      </w:tr>
      <w:tr w:rsidR="006A32DF" w:rsidRPr="001C68A6" w14:paraId="777BD139" w14:textId="77777777" w:rsidTr="0024348D">
        <w:trPr>
          <w:trHeight w:val="255"/>
        </w:trPr>
        <w:tc>
          <w:tcPr>
            <w:tcW w:w="861" w:type="pct"/>
            <w:tcBorders>
              <w:top w:val="nil"/>
              <w:left w:val="single" w:sz="8" w:space="0" w:color="auto"/>
              <w:bottom w:val="single" w:sz="4" w:space="0" w:color="auto"/>
              <w:right w:val="nil"/>
            </w:tcBorders>
            <w:shd w:val="clear" w:color="000000" w:fill="F2F2F2"/>
            <w:noWrap/>
            <w:vAlign w:val="center"/>
            <w:hideMark/>
          </w:tcPr>
          <w:p w14:paraId="6197322B"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JEC</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006C94EF" w14:textId="59B94F6E" w:rsidR="006A32DF" w:rsidRPr="001C68A6" w:rsidRDefault="00935D86" w:rsidP="006A32DF">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JEC</w:t>
            </w:r>
          </w:p>
        </w:tc>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09A4B38"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CPF_CNPJ_AUTOR</w:t>
            </w:r>
          </w:p>
        </w:tc>
        <w:tc>
          <w:tcPr>
            <w:tcW w:w="1210" w:type="pct"/>
            <w:tcBorders>
              <w:top w:val="nil"/>
              <w:left w:val="nil"/>
              <w:bottom w:val="single" w:sz="4" w:space="0" w:color="auto"/>
              <w:right w:val="single" w:sz="8" w:space="0" w:color="auto"/>
            </w:tcBorders>
            <w:shd w:val="clear" w:color="auto" w:fill="auto"/>
            <w:vAlign w:val="center"/>
            <w:hideMark/>
          </w:tcPr>
          <w:p w14:paraId="1A449E9B" w14:textId="77777777" w:rsidR="006A32DF" w:rsidRPr="001C68A6" w:rsidRDefault="006A32DF" w:rsidP="006A32DF">
            <w:pPr>
              <w:jc w:val="left"/>
              <w:rPr>
                <w:rFonts w:cs="Arial"/>
                <w:sz w:val="20"/>
                <w:szCs w:val="20"/>
                <w:lang w:val="en-US" w:eastAsia="en-US"/>
              </w:rPr>
            </w:pPr>
            <w:r w:rsidRPr="001C68A6">
              <w:rPr>
                <w:rFonts w:cs="Calibri"/>
                <w:sz w:val="20"/>
                <w:szCs w:val="20"/>
                <w:lang w:eastAsia="en-US"/>
              </w:rPr>
              <w:t>PROCESSO</w:t>
            </w:r>
          </w:p>
        </w:tc>
        <w:tc>
          <w:tcPr>
            <w:tcW w:w="1043" w:type="pct"/>
            <w:tcBorders>
              <w:top w:val="nil"/>
              <w:left w:val="nil"/>
              <w:bottom w:val="single" w:sz="4" w:space="0" w:color="auto"/>
              <w:right w:val="single" w:sz="8" w:space="0" w:color="auto"/>
            </w:tcBorders>
            <w:shd w:val="clear" w:color="000000" w:fill="auto"/>
            <w:noWrap/>
            <w:vAlign w:val="center"/>
            <w:hideMark/>
          </w:tcPr>
          <w:p w14:paraId="55855788"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 </w:t>
            </w:r>
          </w:p>
        </w:tc>
      </w:tr>
      <w:tr w:rsidR="006A32DF" w:rsidRPr="001C68A6" w14:paraId="47EBB16B" w14:textId="77777777" w:rsidTr="0024348D">
        <w:trPr>
          <w:trHeight w:val="255"/>
        </w:trPr>
        <w:tc>
          <w:tcPr>
            <w:tcW w:w="861" w:type="pct"/>
            <w:tcBorders>
              <w:top w:val="nil"/>
              <w:left w:val="single" w:sz="8" w:space="0" w:color="auto"/>
              <w:bottom w:val="single" w:sz="4" w:space="0" w:color="auto"/>
              <w:right w:val="nil"/>
            </w:tcBorders>
            <w:shd w:val="clear" w:color="000000" w:fill="F2F2F2"/>
            <w:noWrap/>
            <w:vAlign w:val="center"/>
            <w:hideMark/>
          </w:tcPr>
          <w:p w14:paraId="64166939"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FPD</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4ACF90BD" w14:textId="04AD7658" w:rsidR="006A32DF" w:rsidRPr="001C68A6" w:rsidRDefault="00935D86" w:rsidP="006A32DF">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FPD</w:t>
            </w:r>
          </w:p>
        </w:tc>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17F0851E"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CPF_CNPJ</w:t>
            </w:r>
          </w:p>
        </w:tc>
        <w:tc>
          <w:tcPr>
            <w:tcW w:w="1210" w:type="pct"/>
            <w:tcBorders>
              <w:top w:val="nil"/>
              <w:left w:val="nil"/>
              <w:bottom w:val="single" w:sz="4" w:space="0" w:color="auto"/>
              <w:right w:val="single" w:sz="8" w:space="0" w:color="auto"/>
            </w:tcBorders>
            <w:shd w:val="clear" w:color="auto" w:fill="auto"/>
            <w:noWrap/>
            <w:vAlign w:val="center"/>
            <w:hideMark/>
          </w:tcPr>
          <w:p w14:paraId="012F9D4E" w14:textId="77777777" w:rsidR="006A32DF" w:rsidRPr="001C68A6" w:rsidRDefault="006A32DF" w:rsidP="006A32DF">
            <w:pPr>
              <w:jc w:val="left"/>
              <w:rPr>
                <w:rFonts w:cs="Arial"/>
                <w:sz w:val="20"/>
                <w:szCs w:val="20"/>
                <w:lang w:val="pt-PT" w:eastAsia="en-US"/>
              </w:rPr>
            </w:pPr>
            <w:r w:rsidRPr="001C68A6">
              <w:rPr>
                <w:rFonts w:cs="Arial"/>
                <w:sz w:val="20"/>
                <w:szCs w:val="20"/>
                <w:lang w:val="pt-PT" w:eastAsia="en-US"/>
              </w:rPr>
              <w:t xml:space="preserve">CONTRATO, CONTA_FINANCEIRO ou MEIO DE ACESSO </w:t>
            </w:r>
          </w:p>
        </w:tc>
        <w:tc>
          <w:tcPr>
            <w:tcW w:w="1043" w:type="pct"/>
            <w:tcBorders>
              <w:top w:val="nil"/>
              <w:left w:val="nil"/>
              <w:bottom w:val="single" w:sz="4" w:space="0" w:color="auto"/>
              <w:right w:val="single" w:sz="8" w:space="0" w:color="auto"/>
            </w:tcBorders>
            <w:shd w:val="clear" w:color="000000" w:fill="auto"/>
            <w:noWrap/>
            <w:vAlign w:val="center"/>
            <w:hideMark/>
          </w:tcPr>
          <w:p w14:paraId="1AB25ECD" w14:textId="053E26D9" w:rsidR="006A32DF" w:rsidRPr="001C68A6" w:rsidRDefault="006A32DF" w:rsidP="00BD58BF">
            <w:pPr>
              <w:jc w:val="left"/>
              <w:rPr>
                <w:rFonts w:cs="Arial"/>
                <w:sz w:val="20"/>
                <w:szCs w:val="20"/>
                <w:lang w:val="pt-PT" w:eastAsia="en-US"/>
              </w:rPr>
            </w:pPr>
            <w:r w:rsidRPr="001C68A6">
              <w:rPr>
                <w:rFonts w:cs="Arial"/>
                <w:sz w:val="20"/>
                <w:szCs w:val="20"/>
                <w:lang w:val="pt-PT" w:eastAsia="en-US"/>
              </w:rPr>
              <w:t> </w:t>
            </w:r>
            <w:r w:rsidR="00BD58BF" w:rsidRPr="00757920">
              <w:rPr>
                <w:rFonts w:cs="Arial"/>
                <w:color w:val="000000"/>
                <w:sz w:val="20"/>
                <w:szCs w:val="20"/>
              </w:rPr>
              <w:t>SITUACAO_FATURA</w:t>
            </w:r>
            <w:r w:rsidR="00BD58BF">
              <w:rPr>
                <w:rFonts w:cs="Arial"/>
                <w:color w:val="000000"/>
                <w:sz w:val="20"/>
                <w:szCs w:val="20"/>
              </w:rPr>
              <w:t xml:space="preserve"> = ABERTA</w:t>
            </w:r>
          </w:p>
        </w:tc>
      </w:tr>
      <w:tr w:rsidR="006A32DF" w:rsidRPr="006A32DF" w14:paraId="63BA6C0B" w14:textId="77777777" w:rsidTr="0024348D">
        <w:trPr>
          <w:trHeight w:val="765"/>
        </w:trPr>
        <w:tc>
          <w:tcPr>
            <w:tcW w:w="861" w:type="pct"/>
            <w:tcBorders>
              <w:top w:val="nil"/>
              <w:left w:val="single" w:sz="8" w:space="0" w:color="auto"/>
              <w:bottom w:val="single" w:sz="4" w:space="0" w:color="auto"/>
              <w:right w:val="nil"/>
            </w:tcBorders>
            <w:shd w:val="clear" w:color="000000" w:fill="F2F2F2"/>
            <w:noWrap/>
            <w:vAlign w:val="center"/>
            <w:hideMark/>
          </w:tcPr>
          <w:p w14:paraId="38023E22" w14:textId="6EE3AF7F" w:rsidR="006A32DF" w:rsidRPr="001C68A6" w:rsidRDefault="002D377E" w:rsidP="006A32DF">
            <w:pPr>
              <w:jc w:val="left"/>
              <w:rPr>
                <w:rFonts w:cs="Arial"/>
                <w:b/>
                <w:bCs/>
                <w:sz w:val="20"/>
                <w:szCs w:val="20"/>
                <w:lang w:val="en-US" w:eastAsia="en-US"/>
              </w:rPr>
            </w:pPr>
            <w:r>
              <w:rPr>
                <w:rFonts w:cs="Arial"/>
                <w:b/>
                <w:bCs/>
                <w:sz w:val="20"/>
                <w:szCs w:val="20"/>
                <w:lang w:val="en-US" w:eastAsia="en-US"/>
              </w:rPr>
              <w:lastRenderedPageBreak/>
              <w:t xml:space="preserve">PROPOSTAS </w:t>
            </w:r>
            <w:r w:rsidR="006A32DF" w:rsidRPr="001C68A6">
              <w:rPr>
                <w:rFonts w:cs="Arial"/>
                <w:b/>
                <w:bCs/>
                <w:sz w:val="20"/>
                <w:szCs w:val="20"/>
                <w:lang w:val="en-US" w:eastAsia="en-US"/>
              </w:rPr>
              <w:t>(TRANSACT)</w:t>
            </w:r>
          </w:p>
        </w:tc>
        <w:tc>
          <w:tcPr>
            <w:tcW w:w="1053" w:type="pct"/>
            <w:tcBorders>
              <w:top w:val="nil"/>
              <w:left w:val="single" w:sz="8" w:space="0" w:color="auto"/>
              <w:bottom w:val="single" w:sz="4" w:space="0" w:color="auto"/>
              <w:right w:val="single" w:sz="8" w:space="0" w:color="auto"/>
            </w:tcBorders>
            <w:shd w:val="clear" w:color="000000" w:fill="auto"/>
            <w:noWrap/>
            <w:vAlign w:val="center"/>
            <w:hideMark/>
          </w:tcPr>
          <w:p w14:paraId="491681DB" w14:textId="10E8EB34" w:rsidR="006A32DF" w:rsidRPr="00EC0C6B" w:rsidRDefault="00935D86" w:rsidP="006A32DF">
            <w:pPr>
              <w:jc w:val="left"/>
              <w:rPr>
                <w:rFonts w:cs="Arial"/>
                <w:sz w:val="20"/>
                <w:szCs w:val="20"/>
                <w:lang w:val="en-US" w:eastAsia="en-US"/>
              </w:rPr>
            </w:pPr>
            <w:r w:rsidRPr="00EC0C6B">
              <w:rPr>
                <w:rFonts w:cs="Arial"/>
                <w:sz w:val="20"/>
                <w:szCs w:val="20"/>
                <w:lang w:val="en-US" w:eastAsia="en-US"/>
              </w:rPr>
              <w:t>FMS_T_</w:t>
            </w:r>
            <w:r w:rsidR="006A32DF" w:rsidRPr="00EC0C6B">
              <w:rPr>
                <w:rFonts w:cs="Arial"/>
                <w:sz w:val="20"/>
                <w:szCs w:val="20"/>
                <w:lang w:val="en-US" w:eastAsia="en-US"/>
              </w:rPr>
              <w:t>TRANSACT_OFFLINE</w:t>
            </w:r>
          </w:p>
        </w:tc>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F8090C9" w14:textId="18A88B0D" w:rsidR="00B04125" w:rsidRPr="00EC0C6B" w:rsidRDefault="00B04125" w:rsidP="006A32DF">
            <w:pPr>
              <w:jc w:val="left"/>
              <w:rPr>
                <w:rFonts w:cs="Arial"/>
                <w:sz w:val="20"/>
                <w:szCs w:val="20"/>
                <w:lang w:val="en-US" w:eastAsia="en-US"/>
              </w:rPr>
            </w:pPr>
            <w:r w:rsidRPr="00EC0C6B">
              <w:rPr>
                <w:rFonts w:cs="Arial"/>
                <w:sz w:val="20"/>
                <w:szCs w:val="20"/>
                <w:lang w:val="en-US" w:eastAsia="en-US"/>
              </w:rPr>
              <w:t>CPF_CNPJ</w:t>
            </w:r>
          </w:p>
        </w:tc>
        <w:tc>
          <w:tcPr>
            <w:tcW w:w="1210" w:type="pct"/>
            <w:tcBorders>
              <w:top w:val="nil"/>
              <w:left w:val="nil"/>
              <w:bottom w:val="single" w:sz="4" w:space="0" w:color="auto"/>
              <w:right w:val="single" w:sz="8" w:space="0" w:color="auto"/>
            </w:tcBorders>
            <w:shd w:val="clear" w:color="auto" w:fill="auto"/>
            <w:noWrap/>
            <w:vAlign w:val="center"/>
            <w:hideMark/>
          </w:tcPr>
          <w:p w14:paraId="023F743F" w14:textId="36E0EA6A" w:rsidR="006A32DF" w:rsidRPr="001C68A6" w:rsidRDefault="002D377E" w:rsidP="006A32DF">
            <w:pPr>
              <w:jc w:val="left"/>
              <w:rPr>
                <w:rFonts w:cs="Arial"/>
                <w:sz w:val="20"/>
                <w:szCs w:val="20"/>
                <w:lang w:val="en-US" w:eastAsia="en-US"/>
              </w:rPr>
            </w:pPr>
            <w:r>
              <w:rPr>
                <w:rFonts w:cs="Arial"/>
                <w:sz w:val="20"/>
                <w:szCs w:val="20"/>
                <w:lang w:val="en-US" w:eastAsia="en-US"/>
              </w:rPr>
              <w:t>NUM_PROPOSTA</w:t>
            </w:r>
          </w:p>
        </w:tc>
        <w:tc>
          <w:tcPr>
            <w:tcW w:w="1043" w:type="pct"/>
            <w:tcBorders>
              <w:top w:val="nil"/>
              <w:left w:val="nil"/>
              <w:bottom w:val="single" w:sz="4" w:space="0" w:color="auto"/>
              <w:right w:val="single" w:sz="8" w:space="0" w:color="auto"/>
            </w:tcBorders>
            <w:shd w:val="clear" w:color="000000" w:fill="auto"/>
            <w:vAlign w:val="center"/>
          </w:tcPr>
          <w:p w14:paraId="575B46DD" w14:textId="22A5F632" w:rsidR="006A32DF" w:rsidRPr="001C68A6" w:rsidRDefault="006A32DF" w:rsidP="006A32DF">
            <w:pPr>
              <w:jc w:val="left"/>
              <w:rPr>
                <w:rFonts w:cs="Arial"/>
                <w:sz w:val="20"/>
                <w:szCs w:val="20"/>
                <w:lang w:val="en-US" w:eastAsia="en-US"/>
              </w:rPr>
            </w:pPr>
          </w:p>
        </w:tc>
      </w:tr>
      <w:tr w:rsidR="006A32DF" w:rsidRPr="001C68A6" w14:paraId="771B8648" w14:textId="77777777" w:rsidTr="0024348D">
        <w:trPr>
          <w:trHeight w:val="270"/>
        </w:trPr>
        <w:tc>
          <w:tcPr>
            <w:tcW w:w="861" w:type="pct"/>
            <w:tcBorders>
              <w:top w:val="nil"/>
              <w:left w:val="single" w:sz="8" w:space="0" w:color="auto"/>
              <w:bottom w:val="single" w:sz="8" w:space="0" w:color="auto"/>
              <w:right w:val="nil"/>
            </w:tcBorders>
            <w:shd w:val="clear" w:color="000000" w:fill="F2F2F2"/>
            <w:noWrap/>
            <w:vAlign w:val="center"/>
            <w:hideMark/>
          </w:tcPr>
          <w:p w14:paraId="01CFD816" w14:textId="77777777" w:rsidR="006A32DF" w:rsidRPr="001C68A6" w:rsidRDefault="006A32DF" w:rsidP="006A32DF">
            <w:pPr>
              <w:jc w:val="left"/>
              <w:rPr>
                <w:rFonts w:cs="Arial"/>
                <w:b/>
                <w:bCs/>
                <w:sz w:val="20"/>
                <w:szCs w:val="20"/>
                <w:lang w:val="en-US" w:eastAsia="en-US"/>
              </w:rPr>
            </w:pPr>
            <w:r w:rsidRPr="001C68A6">
              <w:rPr>
                <w:rFonts w:cs="Arial"/>
                <w:b/>
                <w:bCs/>
                <w:sz w:val="20"/>
                <w:szCs w:val="20"/>
                <w:lang w:val="en-US" w:eastAsia="en-US"/>
              </w:rPr>
              <w:t>VENDAS (BOV)</w:t>
            </w:r>
          </w:p>
        </w:tc>
        <w:tc>
          <w:tcPr>
            <w:tcW w:w="1053" w:type="pct"/>
            <w:tcBorders>
              <w:top w:val="nil"/>
              <w:left w:val="single" w:sz="8" w:space="0" w:color="auto"/>
              <w:bottom w:val="single" w:sz="8" w:space="0" w:color="auto"/>
              <w:right w:val="single" w:sz="8" w:space="0" w:color="auto"/>
            </w:tcBorders>
            <w:shd w:val="clear" w:color="000000" w:fill="auto"/>
            <w:noWrap/>
            <w:vAlign w:val="center"/>
            <w:hideMark/>
          </w:tcPr>
          <w:p w14:paraId="1DA181A9" w14:textId="527ED416" w:rsidR="006A32DF" w:rsidRPr="0013023E" w:rsidRDefault="00935D86" w:rsidP="00EC0C6B">
            <w:pPr>
              <w:jc w:val="left"/>
              <w:rPr>
                <w:rFonts w:cs="Arial"/>
                <w:sz w:val="20"/>
                <w:szCs w:val="20"/>
                <w:lang w:val="en-US" w:eastAsia="en-US"/>
              </w:rPr>
            </w:pPr>
            <w:r>
              <w:rPr>
                <w:rFonts w:cs="Arial"/>
                <w:sz w:val="20"/>
                <w:szCs w:val="20"/>
                <w:lang w:val="en-US" w:eastAsia="en-US"/>
              </w:rPr>
              <w:t>FMS_T_</w:t>
            </w:r>
            <w:r w:rsidR="006A32DF" w:rsidRPr="001C68A6">
              <w:rPr>
                <w:rFonts w:cs="Arial"/>
                <w:sz w:val="20"/>
                <w:szCs w:val="20"/>
                <w:lang w:val="en-US" w:eastAsia="en-US"/>
              </w:rPr>
              <w:t>BOV</w:t>
            </w:r>
          </w:p>
        </w:tc>
        <w:tc>
          <w:tcPr>
            <w:tcW w:w="833" w:type="pct"/>
            <w:tcBorders>
              <w:top w:val="nil"/>
              <w:left w:val="single" w:sz="8" w:space="0" w:color="auto"/>
              <w:bottom w:val="single" w:sz="8" w:space="0" w:color="auto"/>
              <w:right w:val="single" w:sz="4" w:space="0" w:color="auto"/>
            </w:tcBorders>
            <w:shd w:val="clear" w:color="auto" w:fill="auto"/>
            <w:vAlign w:val="center"/>
            <w:hideMark/>
          </w:tcPr>
          <w:p w14:paraId="57F7F6AE" w14:textId="77777777" w:rsidR="006A32DF" w:rsidRPr="001C68A6" w:rsidRDefault="006A32DF" w:rsidP="006A32DF">
            <w:pPr>
              <w:jc w:val="left"/>
              <w:rPr>
                <w:rFonts w:cs="Arial"/>
                <w:sz w:val="20"/>
                <w:szCs w:val="20"/>
                <w:lang w:val="en-US" w:eastAsia="en-US"/>
              </w:rPr>
            </w:pPr>
            <w:r w:rsidRPr="001C68A6">
              <w:rPr>
                <w:rFonts w:cs="Calibri"/>
                <w:sz w:val="20"/>
                <w:szCs w:val="20"/>
                <w:lang w:eastAsia="en-US"/>
              </w:rPr>
              <w:t>DOCUMENTO_CPF_CNPJ</w:t>
            </w:r>
          </w:p>
        </w:tc>
        <w:tc>
          <w:tcPr>
            <w:tcW w:w="1210" w:type="pct"/>
            <w:tcBorders>
              <w:top w:val="nil"/>
              <w:left w:val="nil"/>
              <w:bottom w:val="single" w:sz="8" w:space="0" w:color="auto"/>
              <w:right w:val="single" w:sz="8" w:space="0" w:color="auto"/>
            </w:tcBorders>
            <w:shd w:val="clear" w:color="auto" w:fill="auto"/>
            <w:vAlign w:val="center"/>
            <w:hideMark/>
          </w:tcPr>
          <w:p w14:paraId="5EBF4A39" w14:textId="77777777" w:rsidR="006A32DF" w:rsidRPr="001C68A6" w:rsidRDefault="006A32DF" w:rsidP="006A32DF">
            <w:pPr>
              <w:jc w:val="left"/>
              <w:rPr>
                <w:rFonts w:cs="Arial"/>
                <w:sz w:val="20"/>
                <w:szCs w:val="20"/>
                <w:lang w:val="en-US" w:eastAsia="en-US"/>
              </w:rPr>
            </w:pPr>
            <w:r w:rsidRPr="001C68A6">
              <w:rPr>
                <w:rFonts w:cs="Calibri"/>
                <w:sz w:val="20"/>
                <w:szCs w:val="20"/>
                <w:lang w:eastAsia="en-US"/>
              </w:rPr>
              <w:t>TERMINAL ou CONTRATO</w:t>
            </w:r>
          </w:p>
        </w:tc>
        <w:tc>
          <w:tcPr>
            <w:tcW w:w="1043" w:type="pct"/>
            <w:tcBorders>
              <w:top w:val="nil"/>
              <w:left w:val="nil"/>
              <w:bottom w:val="single" w:sz="8" w:space="0" w:color="auto"/>
              <w:right w:val="single" w:sz="8" w:space="0" w:color="auto"/>
            </w:tcBorders>
            <w:shd w:val="clear" w:color="000000" w:fill="auto"/>
            <w:noWrap/>
            <w:vAlign w:val="center"/>
            <w:hideMark/>
          </w:tcPr>
          <w:p w14:paraId="6B8F64D1" w14:textId="77777777" w:rsidR="006A32DF" w:rsidRPr="001C68A6" w:rsidRDefault="006A32DF" w:rsidP="006A32DF">
            <w:pPr>
              <w:jc w:val="left"/>
              <w:rPr>
                <w:rFonts w:cs="Arial"/>
                <w:sz w:val="20"/>
                <w:szCs w:val="20"/>
                <w:lang w:val="en-US" w:eastAsia="en-US"/>
              </w:rPr>
            </w:pPr>
            <w:r w:rsidRPr="001C68A6">
              <w:rPr>
                <w:rFonts w:cs="Arial"/>
                <w:sz w:val="20"/>
                <w:szCs w:val="20"/>
                <w:lang w:val="en-US" w:eastAsia="en-US"/>
              </w:rPr>
              <w:t> </w:t>
            </w:r>
          </w:p>
        </w:tc>
      </w:tr>
    </w:tbl>
    <w:p w14:paraId="75FB68C5" w14:textId="77777777" w:rsidR="006A32DF" w:rsidRDefault="006A32DF" w:rsidP="006A32DF">
      <w:pPr>
        <w:rPr>
          <w:lang w:eastAsia="en-US"/>
        </w:rPr>
      </w:pPr>
    </w:p>
    <w:p w14:paraId="48EF4E11" w14:textId="77777777" w:rsidR="006A32DF" w:rsidRDefault="006A32DF" w:rsidP="006A32DF">
      <w:pPr>
        <w:rPr>
          <w:lang w:eastAsia="en-US"/>
        </w:rPr>
      </w:pPr>
      <w:r>
        <w:rPr>
          <w:lang w:eastAsia="en-US"/>
        </w:rPr>
        <w:t>De modo a obter os campos que dependem do SIAF (campos NOME_MAE, FAIXA_IDADE, FAIXA_SALARIAL) as fontes de dados serão cruzadas com essa base por CPF/CNPJ.</w:t>
      </w:r>
    </w:p>
    <w:p w14:paraId="292576A1" w14:textId="77777777" w:rsidR="00B145BC" w:rsidRDefault="00B145BC" w:rsidP="006A32DF">
      <w:pPr>
        <w:rPr>
          <w:lang w:eastAsia="en-US"/>
        </w:rPr>
      </w:pPr>
    </w:p>
    <w:p w14:paraId="5E3A94FB" w14:textId="77777777" w:rsidR="006A32DF" w:rsidRDefault="006A32DF" w:rsidP="006A32DF">
      <w:pPr>
        <w:pStyle w:val="Heading6"/>
      </w:pPr>
      <w:r>
        <w:t>Códigos de decisão transact</w:t>
      </w:r>
    </w:p>
    <w:p w14:paraId="08725327" w14:textId="77777777" w:rsidR="006A32DF" w:rsidRDefault="006A32DF" w:rsidP="006A32DF">
      <w:pPr>
        <w:rPr>
          <w:lang w:eastAsia="en-US"/>
        </w:rPr>
      </w:pPr>
    </w:p>
    <w:p w14:paraId="24ECBD36" w14:textId="77777777" w:rsidR="006A32DF" w:rsidRDefault="006A32DF" w:rsidP="006A32DF">
      <w:pPr>
        <w:rPr>
          <w:lang w:eastAsia="en-US"/>
        </w:rPr>
      </w:pPr>
      <w:r>
        <w:rPr>
          <w:lang w:eastAsia="en-US"/>
        </w:rPr>
        <w:t>Será criada uma tabela com as seguintes colunas para indicar que códigos devem ser considerados para cada um dos contadores do transact:</w:t>
      </w:r>
    </w:p>
    <w:p w14:paraId="29238361" w14:textId="77777777" w:rsidR="006A32DF" w:rsidRDefault="006A32DF" w:rsidP="006A32DF">
      <w:pPr>
        <w:rPr>
          <w:lang w:eastAsia="en-US"/>
        </w:rPr>
      </w:pPr>
    </w:p>
    <w:p w14:paraId="5273F402" w14:textId="77777777" w:rsidR="006A32DF" w:rsidRDefault="006A32DF" w:rsidP="008C752D">
      <w:pPr>
        <w:pStyle w:val="ListParagraph"/>
        <w:numPr>
          <w:ilvl w:val="0"/>
          <w:numId w:val="13"/>
        </w:numPr>
      </w:pPr>
      <w:r>
        <w:t>TIPO_PRODUTO</w:t>
      </w:r>
    </w:p>
    <w:p w14:paraId="4564CD6A" w14:textId="77777777" w:rsidR="006A32DF" w:rsidRDefault="006A32DF" w:rsidP="008C752D">
      <w:pPr>
        <w:pStyle w:val="ListParagraph"/>
        <w:numPr>
          <w:ilvl w:val="0"/>
          <w:numId w:val="13"/>
        </w:numPr>
        <w:rPr>
          <w:lang w:val="pt-PT"/>
        </w:rPr>
      </w:pPr>
      <w:r w:rsidRPr="001D32F7">
        <w:rPr>
          <w:lang w:val="pt-PT"/>
        </w:rPr>
        <w:t>CÓDIGO</w:t>
      </w:r>
    </w:p>
    <w:p w14:paraId="4729296F" w14:textId="77777777" w:rsidR="006A32DF" w:rsidRDefault="006A32DF" w:rsidP="008C752D">
      <w:pPr>
        <w:pStyle w:val="ListParagraph"/>
        <w:numPr>
          <w:ilvl w:val="0"/>
          <w:numId w:val="13"/>
        </w:numPr>
        <w:rPr>
          <w:lang w:val="pt-PT"/>
        </w:rPr>
      </w:pPr>
      <w:r w:rsidRPr="001D32F7">
        <w:rPr>
          <w:lang w:val="pt-PT"/>
        </w:rPr>
        <w:t>DESCRIÇÃO TRANSACT</w:t>
      </w:r>
    </w:p>
    <w:p w14:paraId="11275D92" w14:textId="77777777" w:rsidR="006A32DF" w:rsidRDefault="006A32DF" w:rsidP="008C752D">
      <w:pPr>
        <w:pStyle w:val="ListParagraph"/>
        <w:numPr>
          <w:ilvl w:val="0"/>
          <w:numId w:val="13"/>
        </w:numPr>
        <w:rPr>
          <w:lang w:val="pt-PT"/>
        </w:rPr>
      </w:pPr>
      <w:r w:rsidRPr="001D32F7">
        <w:rPr>
          <w:lang w:val="pt-PT"/>
        </w:rPr>
        <w:t>DECISÃO</w:t>
      </w:r>
    </w:p>
    <w:p w14:paraId="2E3D6024" w14:textId="77777777" w:rsidR="006A32DF" w:rsidRDefault="006A32DF" w:rsidP="008C752D">
      <w:pPr>
        <w:pStyle w:val="ListParagraph"/>
        <w:numPr>
          <w:ilvl w:val="0"/>
          <w:numId w:val="13"/>
        </w:numPr>
        <w:rPr>
          <w:lang w:val="pt-PT"/>
        </w:rPr>
      </w:pPr>
      <w:r w:rsidRPr="001D32F7">
        <w:rPr>
          <w:lang w:val="pt-PT"/>
        </w:rPr>
        <w:t>NEGADA</w:t>
      </w:r>
    </w:p>
    <w:p w14:paraId="039DFE1A" w14:textId="77777777" w:rsidR="006A32DF" w:rsidRDefault="006A32DF" w:rsidP="008C752D">
      <w:pPr>
        <w:pStyle w:val="ListParagraph"/>
        <w:numPr>
          <w:ilvl w:val="0"/>
          <w:numId w:val="13"/>
        </w:numPr>
        <w:rPr>
          <w:lang w:val="pt-PT"/>
        </w:rPr>
      </w:pPr>
      <w:r w:rsidRPr="001D32F7">
        <w:rPr>
          <w:lang w:val="pt-PT"/>
        </w:rPr>
        <w:t>NEGADA_SEM_CONTATO</w:t>
      </w:r>
    </w:p>
    <w:p w14:paraId="5F29E7B0" w14:textId="77777777" w:rsidR="006A32DF" w:rsidRDefault="006A32DF" w:rsidP="008C752D">
      <w:pPr>
        <w:pStyle w:val="ListParagraph"/>
        <w:numPr>
          <w:ilvl w:val="0"/>
          <w:numId w:val="13"/>
        </w:numPr>
        <w:rPr>
          <w:lang w:val="pt-PT"/>
        </w:rPr>
      </w:pPr>
      <w:r>
        <w:rPr>
          <w:lang w:val="pt-PT"/>
        </w:rPr>
        <w:t>NEGADA_OUTROS</w:t>
      </w:r>
    </w:p>
    <w:p w14:paraId="65AA2646" w14:textId="77777777" w:rsidR="006A32DF" w:rsidRPr="001D32F7" w:rsidRDefault="006A32DF" w:rsidP="008C752D">
      <w:pPr>
        <w:pStyle w:val="ListParagraph"/>
        <w:numPr>
          <w:ilvl w:val="0"/>
          <w:numId w:val="13"/>
        </w:numPr>
        <w:rPr>
          <w:lang w:val="pt-PT"/>
        </w:rPr>
      </w:pPr>
      <w:r w:rsidRPr="001D32F7">
        <w:rPr>
          <w:lang w:val="pt-PT"/>
        </w:rPr>
        <w:t>NEGADA_FRAUDE</w:t>
      </w:r>
    </w:p>
    <w:p w14:paraId="4B8B3561" w14:textId="77777777" w:rsidR="006A32DF" w:rsidRDefault="006A32DF" w:rsidP="006A32DF">
      <w:pPr>
        <w:rPr>
          <w:lang w:eastAsia="en-US"/>
        </w:rPr>
      </w:pPr>
    </w:p>
    <w:p w14:paraId="368B9DEF" w14:textId="77777777" w:rsidR="006A32DF" w:rsidRDefault="006A32DF" w:rsidP="006A32DF">
      <w:pPr>
        <w:rPr>
          <w:lang w:eastAsia="en-US"/>
        </w:rPr>
      </w:pPr>
      <w:r>
        <w:rPr>
          <w:lang w:eastAsia="en-US"/>
        </w:rPr>
        <w:t>Exemplo:</w:t>
      </w:r>
    </w:p>
    <w:tbl>
      <w:tblPr>
        <w:tblW w:w="5228" w:type="pct"/>
        <w:tblLayout w:type="fixed"/>
        <w:tblLook w:val="04A0" w:firstRow="1" w:lastRow="0" w:firstColumn="1" w:lastColumn="0" w:noHBand="0" w:noVBand="1"/>
      </w:tblPr>
      <w:tblGrid>
        <w:gridCol w:w="1159"/>
        <w:gridCol w:w="1017"/>
        <w:gridCol w:w="2787"/>
        <w:gridCol w:w="1262"/>
        <w:gridCol w:w="1109"/>
        <w:gridCol w:w="1109"/>
        <w:gridCol w:w="1109"/>
        <w:gridCol w:w="1109"/>
      </w:tblGrid>
      <w:tr w:rsidR="006A32DF" w:rsidRPr="001D32F7" w14:paraId="4D2DD375" w14:textId="77777777" w:rsidTr="004904BE">
        <w:trPr>
          <w:trHeight w:val="1350"/>
        </w:trPr>
        <w:tc>
          <w:tcPr>
            <w:tcW w:w="543"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536AF8B" w14:textId="77777777" w:rsidR="006A32DF" w:rsidRPr="001D32F7" w:rsidRDefault="006A32DF" w:rsidP="006A32DF">
            <w:pPr>
              <w:jc w:val="left"/>
              <w:rPr>
                <w:rFonts w:cs="Arial"/>
                <w:b/>
                <w:bCs/>
                <w:sz w:val="20"/>
                <w:szCs w:val="20"/>
                <w:lang w:val="en-US" w:eastAsia="en-US"/>
              </w:rPr>
            </w:pPr>
            <w:r>
              <w:rPr>
                <w:rFonts w:cs="Arial"/>
                <w:b/>
                <w:bCs/>
                <w:sz w:val="20"/>
                <w:szCs w:val="20"/>
                <w:lang w:val="en-US" w:eastAsia="en-US"/>
              </w:rPr>
              <w:t>Tipo Produto</w:t>
            </w:r>
          </w:p>
        </w:tc>
        <w:tc>
          <w:tcPr>
            <w:tcW w:w="477" w:type="pct"/>
            <w:tcBorders>
              <w:top w:val="single" w:sz="4" w:space="0" w:color="auto"/>
              <w:left w:val="nil"/>
              <w:bottom w:val="single" w:sz="4" w:space="0" w:color="auto"/>
              <w:right w:val="single" w:sz="4" w:space="0" w:color="auto"/>
            </w:tcBorders>
            <w:shd w:val="clear" w:color="000000" w:fill="F2F2F2"/>
            <w:noWrap/>
            <w:vAlign w:val="center"/>
            <w:hideMark/>
          </w:tcPr>
          <w:p w14:paraId="3DF9398B" w14:textId="77777777" w:rsidR="006A32DF" w:rsidRPr="001D32F7" w:rsidRDefault="006A32DF" w:rsidP="006A32DF">
            <w:pPr>
              <w:jc w:val="left"/>
              <w:rPr>
                <w:rFonts w:cs="Arial"/>
                <w:b/>
                <w:bCs/>
                <w:sz w:val="20"/>
                <w:szCs w:val="20"/>
                <w:lang w:val="en-US" w:eastAsia="en-US"/>
              </w:rPr>
            </w:pPr>
            <w:r>
              <w:rPr>
                <w:rFonts w:cs="Arial"/>
                <w:b/>
                <w:bCs/>
                <w:sz w:val="20"/>
                <w:szCs w:val="20"/>
                <w:lang w:val="en-US" w:eastAsia="en-US"/>
              </w:rPr>
              <w:t>Código</w:t>
            </w:r>
          </w:p>
        </w:tc>
        <w:tc>
          <w:tcPr>
            <w:tcW w:w="1307" w:type="pct"/>
            <w:tcBorders>
              <w:top w:val="single" w:sz="4" w:space="0" w:color="auto"/>
              <w:left w:val="nil"/>
              <w:bottom w:val="single" w:sz="4" w:space="0" w:color="auto"/>
              <w:right w:val="single" w:sz="4" w:space="0" w:color="auto"/>
            </w:tcBorders>
            <w:shd w:val="clear" w:color="000000" w:fill="F2F2F2"/>
            <w:noWrap/>
            <w:vAlign w:val="center"/>
            <w:hideMark/>
          </w:tcPr>
          <w:p w14:paraId="1D215F5E" w14:textId="77777777" w:rsidR="006A32DF" w:rsidRPr="001D32F7" w:rsidRDefault="006A32DF" w:rsidP="006A32DF">
            <w:pPr>
              <w:jc w:val="left"/>
              <w:rPr>
                <w:rFonts w:cs="Arial"/>
                <w:b/>
                <w:bCs/>
                <w:sz w:val="20"/>
                <w:szCs w:val="20"/>
                <w:lang w:val="en-US" w:eastAsia="en-US"/>
              </w:rPr>
            </w:pPr>
            <w:r>
              <w:rPr>
                <w:rFonts w:cs="Arial"/>
                <w:b/>
                <w:bCs/>
                <w:sz w:val="20"/>
                <w:szCs w:val="20"/>
                <w:lang w:val="en-US" w:eastAsia="en-US"/>
              </w:rPr>
              <w:t>Descrição Transact</w:t>
            </w:r>
          </w:p>
        </w:tc>
        <w:tc>
          <w:tcPr>
            <w:tcW w:w="592" w:type="pct"/>
            <w:tcBorders>
              <w:top w:val="single" w:sz="4" w:space="0" w:color="auto"/>
              <w:left w:val="nil"/>
              <w:bottom w:val="single" w:sz="4" w:space="0" w:color="auto"/>
              <w:right w:val="single" w:sz="4" w:space="0" w:color="auto"/>
            </w:tcBorders>
            <w:shd w:val="clear" w:color="000000" w:fill="F2F2F2"/>
            <w:noWrap/>
            <w:vAlign w:val="center"/>
            <w:hideMark/>
          </w:tcPr>
          <w:p w14:paraId="245452C5" w14:textId="77777777" w:rsidR="006A32DF" w:rsidRPr="001D32F7" w:rsidRDefault="006A32DF" w:rsidP="006A32DF">
            <w:pPr>
              <w:jc w:val="center"/>
              <w:rPr>
                <w:rFonts w:cs="Arial"/>
                <w:b/>
                <w:bCs/>
                <w:sz w:val="20"/>
                <w:szCs w:val="20"/>
                <w:lang w:val="en-US" w:eastAsia="en-US"/>
              </w:rPr>
            </w:pPr>
            <w:r>
              <w:rPr>
                <w:rFonts w:cs="Arial"/>
                <w:b/>
                <w:bCs/>
                <w:sz w:val="20"/>
                <w:szCs w:val="20"/>
                <w:lang w:val="en-US" w:eastAsia="en-US"/>
              </w:rPr>
              <w:t>Decisão</w:t>
            </w:r>
          </w:p>
        </w:tc>
        <w:tc>
          <w:tcPr>
            <w:tcW w:w="520" w:type="pct"/>
            <w:tcBorders>
              <w:top w:val="single" w:sz="4" w:space="0" w:color="auto"/>
              <w:left w:val="nil"/>
              <w:bottom w:val="single" w:sz="4" w:space="0" w:color="auto"/>
              <w:right w:val="single" w:sz="4" w:space="0" w:color="auto"/>
            </w:tcBorders>
            <w:shd w:val="clear" w:color="000000" w:fill="F2F2F2"/>
            <w:noWrap/>
            <w:vAlign w:val="center"/>
            <w:hideMark/>
          </w:tcPr>
          <w:p w14:paraId="51F81D31" w14:textId="77777777" w:rsidR="006A32DF" w:rsidRPr="001D32F7" w:rsidRDefault="006A32DF" w:rsidP="006A32DF">
            <w:pPr>
              <w:jc w:val="center"/>
              <w:rPr>
                <w:rFonts w:cs="Arial"/>
                <w:b/>
                <w:bCs/>
                <w:sz w:val="20"/>
                <w:szCs w:val="20"/>
                <w:lang w:val="en-US" w:eastAsia="en-US"/>
              </w:rPr>
            </w:pPr>
            <w:r>
              <w:rPr>
                <w:rFonts w:cs="Arial"/>
                <w:b/>
                <w:bCs/>
                <w:sz w:val="20"/>
                <w:szCs w:val="20"/>
                <w:lang w:val="en-US" w:eastAsia="en-US"/>
              </w:rPr>
              <w:t>Negada</w:t>
            </w:r>
          </w:p>
        </w:tc>
        <w:tc>
          <w:tcPr>
            <w:tcW w:w="520" w:type="pct"/>
            <w:tcBorders>
              <w:top w:val="single" w:sz="4" w:space="0" w:color="auto"/>
              <w:left w:val="nil"/>
              <w:bottom w:val="single" w:sz="4" w:space="0" w:color="auto"/>
              <w:right w:val="single" w:sz="4" w:space="0" w:color="auto"/>
            </w:tcBorders>
            <w:shd w:val="clear" w:color="000000" w:fill="F2F2F2"/>
            <w:noWrap/>
            <w:vAlign w:val="center"/>
            <w:hideMark/>
          </w:tcPr>
          <w:p w14:paraId="3684C189" w14:textId="77777777" w:rsidR="006A32DF" w:rsidRPr="001D32F7" w:rsidRDefault="006A32DF" w:rsidP="006A32DF">
            <w:pPr>
              <w:jc w:val="center"/>
              <w:rPr>
                <w:rFonts w:cs="Arial"/>
                <w:b/>
                <w:bCs/>
                <w:sz w:val="20"/>
                <w:szCs w:val="20"/>
                <w:lang w:val="en-US" w:eastAsia="en-US"/>
              </w:rPr>
            </w:pPr>
            <w:r>
              <w:rPr>
                <w:rFonts w:cs="Arial"/>
                <w:b/>
                <w:bCs/>
                <w:sz w:val="20"/>
                <w:szCs w:val="20"/>
                <w:lang w:val="en-US" w:eastAsia="en-US"/>
              </w:rPr>
              <w:t>Negada Sem Contato</w:t>
            </w:r>
          </w:p>
        </w:tc>
        <w:tc>
          <w:tcPr>
            <w:tcW w:w="520" w:type="pct"/>
            <w:tcBorders>
              <w:top w:val="single" w:sz="4" w:space="0" w:color="auto"/>
              <w:left w:val="nil"/>
              <w:bottom w:val="single" w:sz="4" w:space="0" w:color="auto"/>
              <w:right w:val="single" w:sz="4" w:space="0" w:color="auto"/>
            </w:tcBorders>
            <w:shd w:val="clear" w:color="000000" w:fill="F2F2F2"/>
            <w:noWrap/>
            <w:vAlign w:val="center"/>
            <w:hideMark/>
          </w:tcPr>
          <w:p w14:paraId="1E016B5B" w14:textId="77777777" w:rsidR="006A32DF" w:rsidRPr="001D32F7" w:rsidRDefault="006A32DF" w:rsidP="006A32DF">
            <w:pPr>
              <w:jc w:val="center"/>
              <w:rPr>
                <w:rFonts w:cs="Arial"/>
                <w:b/>
                <w:bCs/>
                <w:sz w:val="20"/>
                <w:szCs w:val="20"/>
                <w:lang w:val="en-US" w:eastAsia="en-US"/>
              </w:rPr>
            </w:pPr>
            <w:r>
              <w:rPr>
                <w:rFonts w:cs="Arial"/>
                <w:b/>
                <w:bCs/>
                <w:sz w:val="20"/>
                <w:szCs w:val="20"/>
                <w:lang w:val="en-US" w:eastAsia="en-US"/>
              </w:rPr>
              <w:t>Negada Outros</w:t>
            </w:r>
          </w:p>
        </w:tc>
        <w:tc>
          <w:tcPr>
            <w:tcW w:w="520" w:type="pct"/>
            <w:tcBorders>
              <w:top w:val="single" w:sz="4" w:space="0" w:color="auto"/>
              <w:left w:val="nil"/>
              <w:bottom w:val="single" w:sz="4" w:space="0" w:color="auto"/>
              <w:right w:val="single" w:sz="4" w:space="0" w:color="auto"/>
            </w:tcBorders>
            <w:shd w:val="clear" w:color="000000" w:fill="F2F2F2"/>
            <w:noWrap/>
            <w:vAlign w:val="center"/>
            <w:hideMark/>
          </w:tcPr>
          <w:p w14:paraId="37803995" w14:textId="77777777" w:rsidR="006A32DF" w:rsidRPr="001D32F7" w:rsidRDefault="006A32DF" w:rsidP="006A32DF">
            <w:pPr>
              <w:jc w:val="center"/>
              <w:rPr>
                <w:rFonts w:cs="Arial"/>
                <w:b/>
                <w:bCs/>
                <w:sz w:val="20"/>
                <w:szCs w:val="20"/>
                <w:lang w:val="en-US" w:eastAsia="en-US"/>
              </w:rPr>
            </w:pPr>
            <w:r>
              <w:rPr>
                <w:rFonts w:cs="Arial"/>
                <w:b/>
                <w:bCs/>
                <w:sz w:val="20"/>
                <w:szCs w:val="20"/>
                <w:lang w:val="en-US" w:eastAsia="en-US"/>
              </w:rPr>
              <w:t>Negada Fraude</w:t>
            </w:r>
          </w:p>
        </w:tc>
      </w:tr>
      <w:tr w:rsidR="006A32DF" w:rsidRPr="001D32F7" w14:paraId="466091AB"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72161089"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53853A39"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DP03</w:t>
            </w:r>
          </w:p>
        </w:tc>
        <w:tc>
          <w:tcPr>
            <w:tcW w:w="1307" w:type="pct"/>
            <w:tcBorders>
              <w:top w:val="nil"/>
              <w:left w:val="nil"/>
              <w:bottom w:val="single" w:sz="4" w:space="0" w:color="auto"/>
              <w:right w:val="single" w:sz="4" w:space="0" w:color="auto"/>
            </w:tcBorders>
            <w:shd w:val="clear" w:color="auto" w:fill="auto"/>
            <w:noWrap/>
            <w:vAlign w:val="bottom"/>
            <w:hideMark/>
          </w:tcPr>
          <w:p w14:paraId="3917909F"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 xml:space="preserve">Cliente apresenta restrição no Serasa </w:t>
            </w:r>
          </w:p>
        </w:tc>
        <w:tc>
          <w:tcPr>
            <w:tcW w:w="592" w:type="pct"/>
            <w:tcBorders>
              <w:top w:val="nil"/>
              <w:left w:val="nil"/>
              <w:bottom w:val="single" w:sz="4" w:space="0" w:color="auto"/>
              <w:right w:val="single" w:sz="4" w:space="0" w:color="auto"/>
            </w:tcBorders>
            <w:shd w:val="clear" w:color="auto" w:fill="auto"/>
            <w:noWrap/>
            <w:vAlign w:val="bottom"/>
            <w:hideMark/>
          </w:tcPr>
          <w:p w14:paraId="5813FD86"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11F1EEC0"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0960F2E7"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67532F67"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7D4E780D"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56655F8E"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01C12C36"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6AC9B3FC"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DP04</w:t>
            </w:r>
          </w:p>
        </w:tc>
        <w:tc>
          <w:tcPr>
            <w:tcW w:w="1307" w:type="pct"/>
            <w:tcBorders>
              <w:top w:val="nil"/>
              <w:left w:val="nil"/>
              <w:bottom w:val="single" w:sz="4" w:space="0" w:color="auto"/>
              <w:right w:val="single" w:sz="4" w:space="0" w:color="auto"/>
            </w:tcBorders>
            <w:shd w:val="clear" w:color="auto" w:fill="auto"/>
            <w:noWrap/>
            <w:vAlign w:val="bottom"/>
            <w:hideMark/>
          </w:tcPr>
          <w:p w14:paraId="570AB65F"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CPF/CNPJ apresenta flag de fraude</w:t>
            </w:r>
          </w:p>
        </w:tc>
        <w:tc>
          <w:tcPr>
            <w:tcW w:w="592" w:type="pct"/>
            <w:tcBorders>
              <w:top w:val="nil"/>
              <w:left w:val="nil"/>
              <w:bottom w:val="single" w:sz="4" w:space="0" w:color="auto"/>
              <w:right w:val="single" w:sz="4" w:space="0" w:color="auto"/>
            </w:tcBorders>
            <w:shd w:val="clear" w:color="auto" w:fill="auto"/>
            <w:noWrap/>
            <w:vAlign w:val="bottom"/>
            <w:hideMark/>
          </w:tcPr>
          <w:p w14:paraId="5103339A"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02DF73A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5164F6A1"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29566F56"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73F9EF7C"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r>
      <w:tr w:rsidR="006A32DF" w:rsidRPr="001D32F7" w14:paraId="570C7A93"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0A0FC001"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19458BAE"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DP06</w:t>
            </w:r>
          </w:p>
        </w:tc>
        <w:tc>
          <w:tcPr>
            <w:tcW w:w="1307" w:type="pct"/>
            <w:tcBorders>
              <w:top w:val="nil"/>
              <w:left w:val="nil"/>
              <w:bottom w:val="single" w:sz="4" w:space="0" w:color="auto"/>
              <w:right w:val="single" w:sz="4" w:space="0" w:color="auto"/>
            </w:tcBorders>
            <w:shd w:val="clear" w:color="auto" w:fill="auto"/>
            <w:noWrap/>
            <w:vAlign w:val="bottom"/>
            <w:hideMark/>
          </w:tcPr>
          <w:p w14:paraId="1C0C5739"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apresenta débito pendente na Oi</w:t>
            </w:r>
          </w:p>
        </w:tc>
        <w:tc>
          <w:tcPr>
            <w:tcW w:w="592" w:type="pct"/>
            <w:tcBorders>
              <w:top w:val="nil"/>
              <w:left w:val="nil"/>
              <w:bottom w:val="single" w:sz="4" w:space="0" w:color="auto"/>
              <w:right w:val="single" w:sz="4" w:space="0" w:color="auto"/>
            </w:tcBorders>
            <w:shd w:val="clear" w:color="auto" w:fill="auto"/>
            <w:noWrap/>
            <w:vAlign w:val="bottom"/>
            <w:hideMark/>
          </w:tcPr>
          <w:p w14:paraId="207AE459"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2596FE7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2CAD677D"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1367DFBC"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12FEE10D"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426340E8"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14C744DA"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3BA924CE"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DP07</w:t>
            </w:r>
          </w:p>
        </w:tc>
        <w:tc>
          <w:tcPr>
            <w:tcW w:w="1307" w:type="pct"/>
            <w:tcBorders>
              <w:top w:val="nil"/>
              <w:left w:val="nil"/>
              <w:bottom w:val="single" w:sz="4" w:space="0" w:color="auto"/>
              <w:right w:val="single" w:sz="4" w:space="0" w:color="auto"/>
            </w:tcBorders>
            <w:shd w:val="clear" w:color="auto" w:fill="auto"/>
            <w:noWrap/>
            <w:vAlign w:val="bottom"/>
            <w:hideMark/>
          </w:tcPr>
          <w:p w14:paraId="62F5C2DC"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apresenta atraso na Telemar Fixa</w:t>
            </w:r>
          </w:p>
        </w:tc>
        <w:tc>
          <w:tcPr>
            <w:tcW w:w="592" w:type="pct"/>
            <w:tcBorders>
              <w:top w:val="nil"/>
              <w:left w:val="nil"/>
              <w:bottom w:val="single" w:sz="4" w:space="0" w:color="auto"/>
              <w:right w:val="single" w:sz="4" w:space="0" w:color="auto"/>
            </w:tcBorders>
            <w:shd w:val="clear" w:color="auto" w:fill="auto"/>
            <w:noWrap/>
            <w:vAlign w:val="bottom"/>
            <w:hideMark/>
          </w:tcPr>
          <w:p w14:paraId="09414B77"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28F8CA08"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6B6B586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102BCD9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7B7B406B"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1EA6D73E"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74BDDDD1"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32F39D74"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DP10</w:t>
            </w:r>
          </w:p>
        </w:tc>
        <w:tc>
          <w:tcPr>
            <w:tcW w:w="1307" w:type="pct"/>
            <w:tcBorders>
              <w:top w:val="nil"/>
              <w:left w:val="nil"/>
              <w:bottom w:val="single" w:sz="4" w:space="0" w:color="auto"/>
              <w:right w:val="single" w:sz="4" w:space="0" w:color="auto"/>
            </w:tcBorders>
            <w:shd w:val="clear" w:color="auto" w:fill="auto"/>
            <w:noWrap/>
            <w:vAlign w:val="bottom"/>
            <w:hideMark/>
          </w:tcPr>
          <w:p w14:paraId="46EC2ECD"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com idade inferior a 18 anos</w:t>
            </w:r>
          </w:p>
        </w:tc>
        <w:tc>
          <w:tcPr>
            <w:tcW w:w="592" w:type="pct"/>
            <w:tcBorders>
              <w:top w:val="nil"/>
              <w:left w:val="nil"/>
              <w:bottom w:val="single" w:sz="4" w:space="0" w:color="auto"/>
              <w:right w:val="single" w:sz="4" w:space="0" w:color="auto"/>
            </w:tcBorders>
            <w:shd w:val="clear" w:color="auto" w:fill="auto"/>
            <w:noWrap/>
            <w:vAlign w:val="bottom"/>
            <w:hideMark/>
          </w:tcPr>
          <w:p w14:paraId="6DCC4922"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511E9550"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1D52F090"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11E37744"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5E6332F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41458516"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019C3121"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60157D07"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DP15</w:t>
            </w:r>
          </w:p>
        </w:tc>
        <w:tc>
          <w:tcPr>
            <w:tcW w:w="1307" w:type="pct"/>
            <w:tcBorders>
              <w:top w:val="nil"/>
              <w:left w:val="nil"/>
              <w:bottom w:val="single" w:sz="4" w:space="0" w:color="auto"/>
              <w:right w:val="single" w:sz="4" w:space="0" w:color="auto"/>
            </w:tcBorders>
            <w:shd w:val="clear" w:color="auto" w:fill="auto"/>
            <w:noWrap/>
            <w:vAlign w:val="bottom"/>
            <w:hideMark/>
          </w:tcPr>
          <w:p w14:paraId="336A5EAB"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Cliente possui baixo score</w:t>
            </w:r>
          </w:p>
        </w:tc>
        <w:tc>
          <w:tcPr>
            <w:tcW w:w="592" w:type="pct"/>
            <w:tcBorders>
              <w:top w:val="nil"/>
              <w:left w:val="nil"/>
              <w:bottom w:val="single" w:sz="4" w:space="0" w:color="auto"/>
              <w:right w:val="single" w:sz="4" w:space="0" w:color="auto"/>
            </w:tcBorders>
            <w:shd w:val="clear" w:color="auto" w:fill="auto"/>
            <w:noWrap/>
            <w:vAlign w:val="bottom"/>
            <w:hideMark/>
          </w:tcPr>
          <w:p w14:paraId="12BEA55C"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36DA68B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73F08B26"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6E171A00"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074D731B"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53F276B6"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230F7243"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lastRenderedPageBreak/>
              <w:t>OITV</w:t>
            </w:r>
          </w:p>
        </w:tc>
        <w:tc>
          <w:tcPr>
            <w:tcW w:w="477" w:type="pct"/>
            <w:tcBorders>
              <w:top w:val="nil"/>
              <w:left w:val="nil"/>
              <w:bottom w:val="single" w:sz="4" w:space="0" w:color="auto"/>
              <w:right w:val="single" w:sz="4" w:space="0" w:color="auto"/>
            </w:tcBorders>
            <w:shd w:val="clear" w:color="auto" w:fill="auto"/>
            <w:noWrap/>
            <w:vAlign w:val="bottom"/>
            <w:hideMark/>
          </w:tcPr>
          <w:p w14:paraId="229F42F1"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DP19</w:t>
            </w:r>
          </w:p>
        </w:tc>
        <w:tc>
          <w:tcPr>
            <w:tcW w:w="1307" w:type="pct"/>
            <w:tcBorders>
              <w:top w:val="nil"/>
              <w:left w:val="nil"/>
              <w:bottom w:val="single" w:sz="4" w:space="0" w:color="auto"/>
              <w:right w:val="single" w:sz="4" w:space="0" w:color="auto"/>
            </w:tcBorders>
            <w:shd w:val="clear" w:color="auto" w:fill="auto"/>
            <w:noWrap/>
            <w:vAlign w:val="bottom"/>
            <w:hideMark/>
          </w:tcPr>
          <w:p w14:paraId="52D7DFC8"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apresenta informações residenciais inconsistentes</w:t>
            </w:r>
          </w:p>
        </w:tc>
        <w:tc>
          <w:tcPr>
            <w:tcW w:w="592" w:type="pct"/>
            <w:tcBorders>
              <w:top w:val="nil"/>
              <w:left w:val="nil"/>
              <w:bottom w:val="single" w:sz="4" w:space="0" w:color="auto"/>
              <w:right w:val="single" w:sz="4" w:space="0" w:color="auto"/>
            </w:tcBorders>
            <w:shd w:val="clear" w:color="auto" w:fill="auto"/>
            <w:noWrap/>
            <w:vAlign w:val="bottom"/>
            <w:hideMark/>
          </w:tcPr>
          <w:p w14:paraId="3EB0D964"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2190B416"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475972E7"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4D99E9A0"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24A47392"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602254B4"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17C119AF"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660301D3"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DP23</w:t>
            </w:r>
          </w:p>
        </w:tc>
        <w:tc>
          <w:tcPr>
            <w:tcW w:w="1307" w:type="pct"/>
            <w:tcBorders>
              <w:top w:val="nil"/>
              <w:left w:val="nil"/>
              <w:bottom w:val="single" w:sz="4" w:space="0" w:color="auto"/>
              <w:right w:val="single" w:sz="4" w:space="0" w:color="auto"/>
            </w:tcBorders>
            <w:shd w:val="clear" w:color="auto" w:fill="auto"/>
            <w:noWrap/>
            <w:vAlign w:val="bottom"/>
            <w:hideMark/>
          </w:tcPr>
          <w:p w14:paraId="1C69DEC9"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apresenta informações cadastrais inconsistentes</w:t>
            </w:r>
          </w:p>
        </w:tc>
        <w:tc>
          <w:tcPr>
            <w:tcW w:w="592" w:type="pct"/>
            <w:tcBorders>
              <w:top w:val="nil"/>
              <w:left w:val="nil"/>
              <w:bottom w:val="single" w:sz="4" w:space="0" w:color="auto"/>
              <w:right w:val="single" w:sz="4" w:space="0" w:color="auto"/>
            </w:tcBorders>
            <w:shd w:val="clear" w:color="auto" w:fill="auto"/>
            <w:noWrap/>
            <w:vAlign w:val="bottom"/>
            <w:hideMark/>
          </w:tcPr>
          <w:p w14:paraId="24948469"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70A87D3E"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0AD9B03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5C499E52"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0F4B8B0E"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7BF09607"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20185535"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6089A798"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DP32</w:t>
            </w:r>
          </w:p>
        </w:tc>
        <w:tc>
          <w:tcPr>
            <w:tcW w:w="1307" w:type="pct"/>
            <w:tcBorders>
              <w:top w:val="nil"/>
              <w:left w:val="nil"/>
              <w:bottom w:val="single" w:sz="4" w:space="0" w:color="auto"/>
              <w:right w:val="single" w:sz="4" w:space="0" w:color="auto"/>
            </w:tcBorders>
            <w:shd w:val="clear" w:color="auto" w:fill="auto"/>
            <w:noWrap/>
            <w:vAlign w:val="bottom"/>
            <w:hideMark/>
          </w:tcPr>
          <w:p w14:paraId="1BEF6E27"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Não foi possível contactar cliente-Decisão Off-Line</w:t>
            </w:r>
          </w:p>
        </w:tc>
        <w:tc>
          <w:tcPr>
            <w:tcW w:w="592" w:type="pct"/>
            <w:tcBorders>
              <w:top w:val="nil"/>
              <w:left w:val="nil"/>
              <w:bottom w:val="single" w:sz="4" w:space="0" w:color="auto"/>
              <w:right w:val="single" w:sz="4" w:space="0" w:color="auto"/>
            </w:tcBorders>
            <w:shd w:val="clear" w:color="auto" w:fill="auto"/>
            <w:noWrap/>
            <w:vAlign w:val="bottom"/>
            <w:hideMark/>
          </w:tcPr>
          <w:p w14:paraId="4B619247"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79358BE6"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1644FC28"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6F8A38E9"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24B62D32"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599028F0"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57B87397"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5A375B2B"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DP33</w:t>
            </w:r>
          </w:p>
        </w:tc>
        <w:tc>
          <w:tcPr>
            <w:tcW w:w="1307" w:type="pct"/>
            <w:tcBorders>
              <w:top w:val="nil"/>
              <w:left w:val="nil"/>
              <w:bottom w:val="single" w:sz="4" w:space="0" w:color="auto"/>
              <w:right w:val="single" w:sz="4" w:space="0" w:color="auto"/>
            </w:tcBorders>
            <w:shd w:val="clear" w:color="auto" w:fill="auto"/>
            <w:noWrap/>
            <w:vAlign w:val="bottom"/>
            <w:hideMark/>
          </w:tcPr>
          <w:p w14:paraId="18B16F5E"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não deseja mais as linhas solicitadas na análise de crédito -Off-line</w:t>
            </w:r>
          </w:p>
        </w:tc>
        <w:tc>
          <w:tcPr>
            <w:tcW w:w="592" w:type="pct"/>
            <w:tcBorders>
              <w:top w:val="nil"/>
              <w:left w:val="nil"/>
              <w:bottom w:val="single" w:sz="4" w:space="0" w:color="auto"/>
              <w:right w:val="single" w:sz="4" w:space="0" w:color="auto"/>
            </w:tcBorders>
            <w:shd w:val="clear" w:color="auto" w:fill="auto"/>
            <w:noWrap/>
            <w:vAlign w:val="bottom"/>
            <w:hideMark/>
          </w:tcPr>
          <w:p w14:paraId="6A0A2E74"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23A5190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0FBD987B"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778F5AFB"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51A2472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r w:rsidR="006A32DF" w:rsidRPr="001D32F7" w14:paraId="1D24613F" w14:textId="77777777" w:rsidTr="004904BE">
        <w:trPr>
          <w:trHeight w:val="255"/>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0A7F5881"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OITV</w:t>
            </w:r>
          </w:p>
        </w:tc>
        <w:tc>
          <w:tcPr>
            <w:tcW w:w="477" w:type="pct"/>
            <w:tcBorders>
              <w:top w:val="nil"/>
              <w:left w:val="nil"/>
              <w:bottom w:val="single" w:sz="4" w:space="0" w:color="auto"/>
              <w:right w:val="single" w:sz="4" w:space="0" w:color="auto"/>
            </w:tcBorders>
            <w:shd w:val="clear" w:color="auto" w:fill="auto"/>
            <w:noWrap/>
            <w:vAlign w:val="bottom"/>
            <w:hideMark/>
          </w:tcPr>
          <w:p w14:paraId="5273141F" w14:textId="77777777" w:rsidR="006A32DF" w:rsidRPr="001D32F7" w:rsidRDefault="006A32DF" w:rsidP="006A32DF">
            <w:pPr>
              <w:jc w:val="left"/>
              <w:rPr>
                <w:rFonts w:cs="Arial"/>
                <w:sz w:val="20"/>
                <w:szCs w:val="20"/>
                <w:lang w:val="en-US" w:eastAsia="en-US"/>
              </w:rPr>
            </w:pPr>
            <w:r w:rsidRPr="001D32F7">
              <w:rPr>
                <w:rFonts w:cs="Arial"/>
                <w:sz w:val="20"/>
                <w:szCs w:val="20"/>
                <w:lang w:val="en-US" w:eastAsia="en-US"/>
              </w:rPr>
              <w:t>DP40</w:t>
            </w:r>
          </w:p>
        </w:tc>
        <w:tc>
          <w:tcPr>
            <w:tcW w:w="1307" w:type="pct"/>
            <w:tcBorders>
              <w:top w:val="nil"/>
              <w:left w:val="nil"/>
              <w:bottom w:val="single" w:sz="4" w:space="0" w:color="auto"/>
              <w:right w:val="single" w:sz="4" w:space="0" w:color="auto"/>
            </w:tcBorders>
            <w:shd w:val="clear" w:color="auto" w:fill="auto"/>
            <w:noWrap/>
            <w:vAlign w:val="bottom"/>
            <w:hideMark/>
          </w:tcPr>
          <w:p w14:paraId="23D7B923" w14:textId="77777777" w:rsidR="006A32DF" w:rsidRPr="001D32F7" w:rsidRDefault="006A32DF" w:rsidP="006A32DF">
            <w:pPr>
              <w:jc w:val="left"/>
              <w:rPr>
                <w:rFonts w:cs="Arial"/>
                <w:sz w:val="20"/>
                <w:szCs w:val="20"/>
                <w:lang w:val="pt-PT" w:eastAsia="en-US"/>
              </w:rPr>
            </w:pPr>
            <w:r w:rsidRPr="001D32F7">
              <w:rPr>
                <w:rFonts w:cs="Arial"/>
                <w:sz w:val="20"/>
                <w:szCs w:val="20"/>
                <w:lang w:val="pt-PT" w:eastAsia="en-US"/>
              </w:rPr>
              <w:t>Cliente não solicitou análise de crédito</w:t>
            </w:r>
          </w:p>
        </w:tc>
        <w:tc>
          <w:tcPr>
            <w:tcW w:w="592" w:type="pct"/>
            <w:tcBorders>
              <w:top w:val="nil"/>
              <w:left w:val="nil"/>
              <w:bottom w:val="single" w:sz="4" w:space="0" w:color="auto"/>
              <w:right w:val="single" w:sz="4" w:space="0" w:color="auto"/>
            </w:tcBorders>
            <w:shd w:val="clear" w:color="auto" w:fill="auto"/>
            <w:noWrap/>
            <w:vAlign w:val="bottom"/>
            <w:hideMark/>
          </w:tcPr>
          <w:p w14:paraId="25E63F52" w14:textId="77777777" w:rsidR="006A32DF" w:rsidRPr="001D32F7" w:rsidRDefault="006A32DF" w:rsidP="006A32DF">
            <w:pPr>
              <w:jc w:val="center"/>
              <w:rPr>
                <w:rFonts w:cs="Arial"/>
                <w:b/>
                <w:bCs/>
                <w:sz w:val="20"/>
                <w:szCs w:val="20"/>
                <w:lang w:val="en-US" w:eastAsia="en-US"/>
              </w:rPr>
            </w:pPr>
            <w:r w:rsidRPr="001D32F7">
              <w:rPr>
                <w:rFonts w:cs="Arial"/>
                <w:b/>
                <w:bCs/>
                <w:sz w:val="20"/>
                <w:szCs w:val="20"/>
                <w:lang w:val="en-US" w:eastAsia="en-US"/>
              </w:rPr>
              <w:t>1- Negado</w:t>
            </w:r>
          </w:p>
        </w:tc>
        <w:tc>
          <w:tcPr>
            <w:tcW w:w="520" w:type="pct"/>
            <w:tcBorders>
              <w:top w:val="nil"/>
              <w:left w:val="nil"/>
              <w:bottom w:val="single" w:sz="4" w:space="0" w:color="auto"/>
              <w:right w:val="single" w:sz="4" w:space="0" w:color="auto"/>
            </w:tcBorders>
            <w:shd w:val="clear" w:color="auto" w:fill="auto"/>
            <w:noWrap/>
            <w:vAlign w:val="bottom"/>
            <w:hideMark/>
          </w:tcPr>
          <w:p w14:paraId="0D17EAD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6998B023"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c>
          <w:tcPr>
            <w:tcW w:w="520" w:type="pct"/>
            <w:tcBorders>
              <w:top w:val="nil"/>
              <w:left w:val="nil"/>
              <w:bottom w:val="single" w:sz="4" w:space="0" w:color="auto"/>
              <w:right w:val="single" w:sz="4" w:space="0" w:color="auto"/>
            </w:tcBorders>
            <w:shd w:val="clear" w:color="auto" w:fill="auto"/>
            <w:noWrap/>
            <w:vAlign w:val="bottom"/>
            <w:hideMark/>
          </w:tcPr>
          <w:p w14:paraId="21AA28DA"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S</w:t>
            </w:r>
          </w:p>
        </w:tc>
        <w:tc>
          <w:tcPr>
            <w:tcW w:w="520" w:type="pct"/>
            <w:tcBorders>
              <w:top w:val="nil"/>
              <w:left w:val="nil"/>
              <w:bottom w:val="single" w:sz="4" w:space="0" w:color="auto"/>
              <w:right w:val="single" w:sz="4" w:space="0" w:color="auto"/>
            </w:tcBorders>
            <w:shd w:val="clear" w:color="auto" w:fill="auto"/>
            <w:noWrap/>
            <w:vAlign w:val="bottom"/>
            <w:hideMark/>
          </w:tcPr>
          <w:p w14:paraId="17EDE985" w14:textId="77777777" w:rsidR="006A32DF" w:rsidRPr="001D32F7" w:rsidRDefault="006A32DF" w:rsidP="006A32DF">
            <w:pPr>
              <w:jc w:val="center"/>
              <w:rPr>
                <w:rFonts w:cs="Arial"/>
                <w:b/>
                <w:color w:val="000000"/>
                <w:sz w:val="20"/>
                <w:szCs w:val="20"/>
                <w:lang w:val="en-US" w:eastAsia="en-US"/>
              </w:rPr>
            </w:pPr>
            <w:r w:rsidRPr="001D32F7">
              <w:rPr>
                <w:rFonts w:cs="Arial"/>
                <w:b/>
                <w:color w:val="000000"/>
                <w:sz w:val="20"/>
                <w:szCs w:val="20"/>
                <w:lang w:val="en-US" w:eastAsia="en-US"/>
              </w:rPr>
              <w:t> </w:t>
            </w:r>
          </w:p>
        </w:tc>
      </w:tr>
    </w:tbl>
    <w:p w14:paraId="0DC572BF" w14:textId="77777777" w:rsidR="00B95DE1" w:rsidRDefault="00B95DE1" w:rsidP="008E0881">
      <w:pPr>
        <w:rPr>
          <w:lang w:eastAsia="en-US"/>
        </w:rPr>
      </w:pPr>
    </w:p>
    <w:p w14:paraId="6E16C0AE" w14:textId="73239798" w:rsidR="006A32DF" w:rsidRDefault="006A32DF" w:rsidP="006A32DF">
      <w:pPr>
        <w:pStyle w:val="Heading5"/>
      </w:pPr>
      <w:r>
        <w:t>Mapeamento de Dimensões e medidas</w:t>
      </w:r>
    </w:p>
    <w:p w14:paraId="79EAD4E9" w14:textId="77777777" w:rsidR="006A32DF" w:rsidRDefault="006A32DF" w:rsidP="006A32DF">
      <w:pPr>
        <w:rPr>
          <w:lang w:eastAsia="en-US"/>
        </w:rPr>
      </w:pPr>
    </w:p>
    <w:p w14:paraId="40F6D8AB" w14:textId="669B2C01" w:rsidR="006A32DF" w:rsidRDefault="006A32DF" w:rsidP="006A32DF">
      <w:pPr>
        <w:rPr>
          <w:lang w:eastAsia="en-US"/>
        </w:rPr>
      </w:pPr>
      <w:r>
        <w:rPr>
          <w:lang w:eastAsia="en-US"/>
        </w:rPr>
        <w:t xml:space="preserve">Em cada uma destas fontes os dados vão ser agrupados de acordo com as dimensões disponíveis nos campos de origem (ou através de cruzamento com o </w:t>
      </w:r>
      <w:r w:rsidR="00754581" w:rsidRPr="00EC0C6B">
        <w:rPr>
          <w:lang w:eastAsia="en-US"/>
        </w:rPr>
        <w:t xml:space="preserve">Serasa </w:t>
      </w:r>
      <w:r w:rsidRPr="00EC0C6B">
        <w:rPr>
          <w:lang w:eastAsia="en-US"/>
        </w:rPr>
        <w:t>para</w:t>
      </w:r>
      <w:r>
        <w:rPr>
          <w:lang w:eastAsia="en-US"/>
        </w:rPr>
        <w:t xml:space="preserve"> os casos dos campos NOME_MAE, FAIXA_IDADE, FAIXA_SALARIAL):</w:t>
      </w:r>
    </w:p>
    <w:p w14:paraId="58E2F2DC" w14:textId="77777777" w:rsidR="006A32DF" w:rsidRDefault="006A32DF" w:rsidP="008C752D">
      <w:pPr>
        <w:pStyle w:val="ListParagraph"/>
        <w:numPr>
          <w:ilvl w:val="0"/>
          <w:numId w:val="15"/>
        </w:numPr>
      </w:pPr>
      <w:r>
        <w:t>DATA_REFERENCIA</w:t>
      </w:r>
    </w:p>
    <w:p w14:paraId="158BBA7D" w14:textId="77777777" w:rsidR="006A32DF" w:rsidRDefault="006A32DF" w:rsidP="008C752D">
      <w:pPr>
        <w:pStyle w:val="ListParagraph"/>
        <w:numPr>
          <w:ilvl w:val="0"/>
          <w:numId w:val="15"/>
        </w:numPr>
      </w:pPr>
      <w:r>
        <w:t>CPF_CNPJ</w:t>
      </w:r>
    </w:p>
    <w:p w14:paraId="2C7E1BB6" w14:textId="77777777" w:rsidR="006A32DF" w:rsidRDefault="006A32DF" w:rsidP="008C752D">
      <w:pPr>
        <w:pStyle w:val="ListParagraph"/>
        <w:numPr>
          <w:ilvl w:val="0"/>
          <w:numId w:val="15"/>
        </w:numPr>
      </w:pPr>
      <w:r>
        <w:t>TIPO_DOCUMENTO</w:t>
      </w:r>
    </w:p>
    <w:p w14:paraId="7CF9E7D6" w14:textId="77777777" w:rsidR="006A32DF" w:rsidRDefault="006A32DF" w:rsidP="008C752D">
      <w:pPr>
        <w:pStyle w:val="ListParagraph"/>
        <w:numPr>
          <w:ilvl w:val="0"/>
          <w:numId w:val="15"/>
        </w:numPr>
      </w:pPr>
      <w:r>
        <w:t>TERMINAL</w:t>
      </w:r>
    </w:p>
    <w:p w14:paraId="1A3FEAF7" w14:textId="77777777" w:rsidR="006A32DF" w:rsidRDefault="006A32DF" w:rsidP="008C752D">
      <w:pPr>
        <w:pStyle w:val="ListParagraph"/>
        <w:numPr>
          <w:ilvl w:val="0"/>
          <w:numId w:val="15"/>
        </w:numPr>
      </w:pPr>
      <w:r>
        <w:t>NUM_CONTRATO</w:t>
      </w:r>
    </w:p>
    <w:p w14:paraId="2125C0B4" w14:textId="77777777" w:rsidR="006A32DF" w:rsidRDefault="006A32DF" w:rsidP="008C752D">
      <w:pPr>
        <w:pStyle w:val="ListParagraph"/>
        <w:numPr>
          <w:ilvl w:val="0"/>
          <w:numId w:val="15"/>
        </w:numPr>
      </w:pPr>
      <w:r>
        <w:t>TEL_CONTATO</w:t>
      </w:r>
    </w:p>
    <w:p w14:paraId="405E6AFE" w14:textId="77777777" w:rsidR="006A32DF" w:rsidRDefault="006A32DF" w:rsidP="008C752D">
      <w:pPr>
        <w:pStyle w:val="ListParagraph"/>
        <w:numPr>
          <w:ilvl w:val="0"/>
          <w:numId w:val="15"/>
        </w:numPr>
      </w:pPr>
      <w:r>
        <w:t>NUM_PROPOSTA</w:t>
      </w:r>
    </w:p>
    <w:p w14:paraId="013B758F" w14:textId="77777777" w:rsidR="006A32DF" w:rsidRDefault="006A32DF" w:rsidP="008C752D">
      <w:pPr>
        <w:pStyle w:val="ListParagraph"/>
        <w:numPr>
          <w:ilvl w:val="0"/>
          <w:numId w:val="15"/>
        </w:numPr>
      </w:pPr>
      <w:r>
        <w:t>LOGRADOURO</w:t>
      </w:r>
    </w:p>
    <w:p w14:paraId="611995E9" w14:textId="77777777" w:rsidR="006A32DF" w:rsidRDefault="006A32DF" w:rsidP="008C752D">
      <w:pPr>
        <w:pStyle w:val="ListParagraph"/>
        <w:numPr>
          <w:ilvl w:val="0"/>
          <w:numId w:val="15"/>
        </w:numPr>
      </w:pPr>
      <w:r>
        <w:t>NUMERO</w:t>
      </w:r>
    </w:p>
    <w:p w14:paraId="2D98F6DF" w14:textId="77777777" w:rsidR="006A32DF" w:rsidRDefault="006A32DF" w:rsidP="008C752D">
      <w:pPr>
        <w:pStyle w:val="ListParagraph"/>
        <w:numPr>
          <w:ilvl w:val="0"/>
          <w:numId w:val="15"/>
        </w:numPr>
      </w:pPr>
      <w:r>
        <w:t>COMPLEMENTO</w:t>
      </w:r>
    </w:p>
    <w:p w14:paraId="6043852D" w14:textId="77777777" w:rsidR="006A32DF" w:rsidRDefault="006A32DF" w:rsidP="008C752D">
      <w:pPr>
        <w:pStyle w:val="ListParagraph"/>
        <w:numPr>
          <w:ilvl w:val="0"/>
          <w:numId w:val="15"/>
        </w:numPr>
      </w:pPr>
      <w:r>
        <w:t>CEP</w:t>
      </w:r>
    </w:p>
    <w:p w14:paraId="19590A15" w14:textId="77777777" w:rsidR="006A32DF" w:rsidRDefault="006A32DF" w:rsidP="008C752D">
      <w:pPr>
        <w:pStyle w:val="ListParagraph"/>
        <w:numPr>
          <w:ilvl w:val="0"/>
          <w:numId w:val="15"/>
        </w:numPr>
      </w:pPr>
      <w:r>
        <w:t>BAIRRO</w:t>
      </w:r>
    </w:p>
    <w:p w14:paraId="07E48F57" w14:textId="77777777" w:rsidR="006A32DF" w:rsidRDefault="006A32DF" w:rsidP="008C752D">
      <w:pPr>
        <w:pStyle w:val="ListParagraph"/>
        <w:numPr>
          <w:ilvl w:val="0"/>
          <w:numId w:val="15"/>
        </w:numPr>
      </w:pPr>
      <w:r>
        <w:t>CIDADE</w:t>
      </w:r>
    </w:p>
    <w:p w14:paraId="665BA98F" w14:textId="77777777" w:rsidR="006A32DF" w:rsidRDefault="006A32DF" w:rsidP="008C752D">
      <w:pPr>
        <w:pStyle w:val="ListParagraph"/>
        <w:numPr>
          <w:ilvl w:val="0"/>
          <w:numId w:val="15"/>
        </w:numPr>
      </w:pPr>
      <w:r>
        <w:t>UF</w:t>
      </w:r>
    </w:p>
    <w:p w14:paraId="6584D28D" w14:textId="77777777" w:rsidR="006A32DF" w:rsidRDefault="006A32DF" w:rsidP="008C752D">
      <w:pPr>
        <w:pStyle w:val="ListParagraph"/>
        <w:numPr>
          <w:ilvl w:val="0"/>
          <w:numId w:val="15"/>
        </w:numPr>
      </w:pPr>
      <w:r>
        <w:t>MATRICULA_VENDEDOR</w:t>
      </w:r>
    </w:p>
    <w:p w14:paraId="338E51E0" w14:textId="77777777" w:rsidR="006A32DF" w:rsidRDefault="006A32DF" w:rsidP="008C752D">
      <w:pPr>
        <w:pStyle w:val="ListParagraph"/>
        <w:numPr>
          <w:ilvl w:val="0"/>
          <w:numId w:val="15"/>
        </w:numPr>
      </w:pPr>
      <w:r>
        <w:t>PDV</w:t>
      </w:r>
    </w:p>
    <w:p w14:paraId="75E7D25E" w14:textId="77777777" w:rsidR="006A32DF" w:rsidRDefault="006A32DF" w:rsidP="008C752D">
      <w:pPr>
        <w:pStyle w:val="ListParagraph"/>
        <w:numPr>
          <w:ilvl w:val="0"/>
          <w:numId w:val="15"/>
        </w:numPr>
      </w:pPr>
      <w:r>
        <w:t>CANAL</w:t>
      </w:r>
    </w:p>
    <w:p w14:paraId="597E51BD" w14:textId="77777777" w:rsidR="006A32DF" w:rsidRDefault="006A32DF" w:rsidP="008C752D">
      <w:pPr>
        <w:pStyle w:val="ListParagraph"/>
        <w:numPr>
          <w:ilvl w:val="0"/>
          <w:numId w:val="15"/>
        </w:numPr>
      </w:pPr>
      <w:r>
        <w:t>PLANO</w:t>
      </w:r>
    </w:p>
    <w:p w14:paraId="5E12A796" w14:textId="77777777" w:rsidR="006A32DF" w:rsidRDefault="006A32DF" w:rsidP="008C752D">
      <w:pPr>
        <w:pStyle w:val="ListParagraph"/>
        <w:numPr>
          <w:ilvl w:val="0"/>
          <w:numId w:val="15"/>
        </w:numPr>
      </w:pPr>
      <w:r>
        <w:t>FAIXA_IDADE</w:t>
      </w:r>
    </w:p>
    <w:p w14:paraId="0CB3FCDD" w14:textId="77777777" w:rsidR="006A32DF" w:rsidRDefault="006A32DF" w:rsidP="008C752D">
      <w:pPr>
        <w:pStyle w:val="ListParagraph"/>
        <w:numPr>
          <w:ilvl w:val="0"/>
          <w:numId w:val="15"/>
        </w:numPr>
      </w:pPr>
      <w:r>
        <w:t>FAIXA_SALARIAL</w:t>
      </w:r>
    </w:p>
    <w:p w14:paraId="6FF855D1" w14:textId="77777777" w:rsidR="006A32DF" w:rsidRDefault="006A32DF" w:rsidP="008C752D">
      <w:pPr>
        <w:pStyle w:val="ListParagraph"/>
        <w:numPr>
          <w:ilvl w:val="0"/>
          <w:numId w:val="15"/>
        </w:numPr>
      </w:pPr>
      <w:r>
        <w:t>NOME_MAE</w:t>
      </w:r>
    </w:p>
    <w:p w14:paraId="25012139" w14:textId="77777777" w:rsidR="006A32DF" w:rsidRDefault="006A32DF" w:rsidP="008C752D">
      <w:pPr>
        <w:pStyle w:val="ListParagraph"/>
        <w:numPr>
          <w:ilvl w:val="0"/>
          <w:numId w:val="15"/>
        </w:numPr>
      </w:pPr>
      <w:r>
        <w:t>MEIO_PAGAMENTO</w:t>
      </w:r>
    </w:p>
    <w:p w14:paraId="37644992" w14:textId="77777777" w:rsidR="006A32DF" w:rsidRDefault="006A32DF" w:rsidP="008C752D">
      <w:pPr>
        <w:pStyle w:val="ListParagraph"/>
        <w:numPr>
          <w:ilvl w:val="0"/>
          <w:numId w:val="15"/>
        </w:numPr>
      </w:pPr>
      <w:r>
        <w:t>HORARIO_PROPOSTA</w:t>
      </w:r>
    </w:p>
    <w:p w14:paraId="1B1922C9" w14:textId="77777777" w:rsidR="006A32DF" w:rsidRDefault="006A32DF" w:rsidP="006A32DF">
      <w:pPr>
        <w:rPr>
          <w:lang w:eastAsia="en-US"/>
        </w:rPr>
      </w:pPr>
      <w:r>
        <w:rPr>
          <w:lang w:eastAsia="en-US"/>
        </w:rPr>
        <w:t>E serão preenchidas as seguintes medidas:</w:t>
      </w:r>
    </w:p>
    <w:p w14:paraId="2E584273" w14:textId="77777777" w:rsidR="006A32DF" w:rsidRDefault="006A32DF" w:rsidP="008C752D">
      <w:pPr>
        <w:pStyle w:val="ListParagraph"/>
        <w:numPr>
          <w:ilvl w:val="0"/>
          <w:numId w:val="16"/>
        </w:numPr>
      </w:pPr>
      <w:r>
        <w:lastRenderedPageBreak/>
        <w:t>FRAUDE_TOTAL</w:t>
      </w:r>
    </w:p>
    <w:p w14:paraId="0AFA0FEB" w14:textId="77777777" w:rsidR="006A32DF" w:rsidRDefault="006A32DF" w:rsidP="008C752D">
      <w:pPr>
        <w:pStyle w:val="ListParagraph"/>
        <w:numPr>
          <w:ilvl w:val="0"/>
          <w:numId w:val="16"/>
        </w:numPr>
      </w:pPr>
      <w:r>
        <w:t>FRAUDE_OUTROS</w:t>
      </w:r>
    </w:p>
    <w:p w14:paraId="3641718E" w14:textId="77777777" w:rsidR="006A32DF" w:rsidRDefault="006A32DF" w:rsidP="008C752D">
      <w:pPr>
        <w:pStyle w:val="ListParagraph"/>
        <w:numPr>
          <w:ilvl w:val="0"/>
          <w:numId w:val="16"/>
        </w:numPr>
      </w:pPr>
      <w:r>
        <w:t>FRAUDE_PDV</w:t>
      </w:r>
    </w:p>
    <w:p w14:paraId="07AE1D7F" w14:textId="77777777" w:rsidR="006A32DF" w:rsidRDefault="006A32DF" w:rsidP="008C752D">
      <w:pPr>
        <w:pStyle w:val="ListParagraph"/>
        <w:numPr>
          <w:ilvl w:val="0"/>
          <w:numId w:val="16"/>
        </w:numPr>
      </w:pPr>
      <w:r>
        <w:t>FRAUDE_SUBSCRICAO</w:t>
      </w:r>
    </w:p>
    <w:p w14:paraId="3DAE3A7F" w14:textId="77777777" w:rsidR="006A32DF" w:rsidRDefault="006A32DF" w:rsidP="008C752D">
      <w:pPr>
        <w:pStyle w:val="ListParagraph"/>
        <w:numPr>
          <w:ilvl w:val="0"/>
          <w:numId w:val="16"/>
        </w:numPr>
      </w:pPr>
      <w:r>
        <w:t>FRAUDE_ABR</w:t>
      </w:r>
    </w:p>
    <w:p w14:paraId="6006FE2A" w14:textId="77777777" w:rsidR="006A32DF" w:rsidRDefault="006A32DF" w:rsidP="008C752D">
      <w:pPr>
        <w:pStyle w:val="ListParagraph"/>
        <w:numPr>
          <w:ilvl w:val="0"/>
          <w:numId w:val="16"/>
        </w:numPr>
      </w:pPr>
      <w:r>
        <w:t>NCOI_TOTAL</w:t>
      </w:r>
    </w:p>
    <w:p w14:paraId="07517DE8" w14:textId="77777777" w:rsidR="006A32DF" w:rsidRDefault="006A32DF" w:rsidP="008C752D">
      <w:pPr>
        <w:pStyle w:val="ListParagraph"/>
        <w:numPr>
          <w:ilvl w:val="0"/>
          <w:numId w:val="16"/>
        </w:numPr>
      </w:pPr>
      <w:r>
        <w:t>NCOI_OUTROS</w:t>
      </w:r>
    </w:p>
    <w:p w14:paraId="5C57EF4B" w14:textId="77777777" w:rsidR="006A32DF" w:rsidRDefault="006A32DF" w:rsidP="008C752D">
      <w:pPr>
        <w:pStyle w:val="ListParagraph"/>
        <w:numPr>
          <w:ilvl w:val="0"/>
          <w:numId w:val="16"/>
        </w:numPr>
      </w:pPr>
      <w:r>
        <w:t>NCOI_PDV</w:t>
      </w:r>
    </w:p>
    <w:p w14:paraId="3483EB0F" w14:textId="77777777" w:rsidR="006A32DF" w:rsidRDefault="006A32DF" w:rsidP="008C752D">
      <w:pPr>
        <w:pStyle w:val="ListParagraph"/>
        <w:numPr>
          <w:ilvl w:val="0"/>
          <w:numId w:val="16"/>
        </w:numPr>
      </w:pPr>
      <w:r>
        <w:t>NCOI_SUBSCRICAO</w:t>
      </w:r>
    </w:p>
    <w:p w14:paraId="43DD7DFC" w14:textId="77777777" w:rsidR="006A32DF" w:rsidRDefault="006A32DF" w:rsidP="008C752D">
      <w:pPr>
        <w:pStyle w:val="ListParagraph"/>
        <w:numPr>
          <w:ilvl w:val="0"/>
          <w:numId w:val="16"/>
        </w:numPr>
      </w:pPr>
      <w:r>
        <w:t>JEC</w:t>
      </w:r>
    </w:p>
    <w:p w14:paraId="2336F6BA" w14:textId="77777777" w:rsidR="006A32DF" w:rsidRDefault="006A32DF" w:rsidP="008C752D">
      <w:pPr>
        <w:pStyle w:val="ListParagraph"/>
        <w:numPr>
          <w:ilvl w:val="0"/>
          <w:numId w:val="16"/>
        </w:numPr>
      </w:pPr>
      <w:r>
        <w:t>FPD</w:t>
      </w:r>
    </w:p>
    <w:p w14:paraId="0EA410AB" w14:textId="77777777" w:rsidR="006A32DF" w:rsidRDefault="006A32DF" w:rsidP="008C752D">
      <w:pPr>
        <w:pStyle w:val="ListParagraph"/>
        <w:numPr>
          <w:ilvl w:val="0"/>
          <w:numId w:val="16"/>
        </w:numPr>
      </w:pPr>
      <w:r>
        <w:t>PROPOSTA_TOTAL</w:t>
      </w:r>
    </w:p>
    <w:p w14:paraId="47203475" w14:textId="77777777" w:rsidR="006A32DF" w:rsidRDefault="006A32DF" w:rsidP="008C752D">
      <w:pPr>
        <w:pStyle w:val="ListParagraph"/>
        <w:numPr>
          <w:ilvl w:val="0"/>
          <w:numId w:val="16"/>
        </w:numPr>
      </w:pPr>
      <w:r>
        <w:t>PROPOSTA_NEGADA_SEM_CONTATO</w:t>
      </w:r>
    </w:p>
    <w:p w14:paraId="39893928" w14:textId="77777777" w:rsidR="006A32DF" w:rsidRDefault="006A32DF" w:rsidP="008C752D">
      <w:pPr>
        <w:pStyle w:val="ListParagraph"/>
        <w:numPr>
          <w:ilvl w:val="0"/>
          <w:numId w:val="16"/>
        </w:numPr>
      </w:pPr>
      <w:r>
        <w:t>PROPOSTA_NEGADA_OUTROS</w:t>
      </w:r>
    </w:p>
    <w:p w14:paraId="60628666" w14:textId="77777777" w:rsidR="006A32DF" w:rsidRDefault="006A32DF" w:rsidP="008C752D">
      <w:pPr>
        <w:pStyle w:val="ListParagraph"/>
        <w:numPr>
          <w:ilvl w:val="0"/>
          <w:numId w:val="16"/>
        </w:numPr>
      </w:pPr>
      <w:r>
        <w:t>PROPOSTA_NEGADA_FRAUDE</w:t>
      </w:r>
    </w:p>
    <w:p w14:paraId="3ECAF336" w14:textId="77777777" w:rsidR="006A32DF" w:rsidRDefault="006A32DF" w:rsidP="008C752D">
      <w:pPr>
        <w:pStyle w:val="ListParagraph"/>
        <w:numPr>
          <w:ilvl w:val="0"/>
          <w:numId w:val="16"/>
        </w:numPr>
      </w:pPr>
      <w:r>
        <w:t>VENDAS</w:t>
      </w:r>
    </w:p>
    <w:p w14:paraId="0AE137A3" w14:textId="77777777" w:rsidR="006A32DF" w:rsidRDefault="006A32DF" w:rsidP="006A32DF">
      <w:pPr>
        <w:rPr>
          <w:lang w:eastAsia="en-US"/>
        </w:rPr>
      </w:pPr>
    </w:p>
    <w:p w14:paraId="7D201398" w14:textId="77777777" w:rsidR="006A32DF" w:rsidRDefault="006A32DF" w:rsidP="006A32DF">
      <w:pPr>
        <w:rPr>
          <w:lang w:eastAsia="en-US"/>
        </w:rPr>
      </w:pPr>
      <w:r>
        <w:rPr>
          <w:lang w:eastAsia="en-US"/>
        </w:rPr>
        <w:t>As medidas vão ser avaliadas de acordo com a informação de cada fonte de dados (algumas das fontes podem não ter informação para preenchimento de algumas dimensões ou medidas).</w:t>
      </w:r>
    </w:p>
    <w:p w14:paraId="529CB4F0" w14:textId="77777777" w:rsidR="006A32DF" w:rsidRDefault="006A32DF" w:rsidP="006A32DF">
      <w:pPr>
        <w:rPr>
          <w:lang w:eastAsia="en-US"/>
        </w:rPr>
      </w:pPr>
    </w:p>
    <w:p w14:paraId="60D64BCE" w14:textId="77777777" w:rsidR="006A32DF" w:rsidRDefault="006A32DF" w:rsidP="006A32DF">
      <w:pPr>
        <w:rPr>
          <w:lang w:eastAsia="en-US"/>
        </w:rPr>
      </w:pPr>
      <w:r>
        <w:rPr>
          <w:lang w:eastAsia="en-US"/>
        </w:rPr>
        <w:t>Na tabela seguinte está o resumo de informação para cada dimensão e para cada medida de acordo com os campos dos formatos de origem.</w:t>
      </w:r>
    </w:p>
    <w:p w14:paraId="12326208" w14:textId="77777777" w:rsidR="004904BE" w:rsidRDefault="004904BE" w:rsidP="006A32DF">
      <w:pPr>
        <w:rPr>
          <w:lang w:eastAsia="en-US"/>
        </w:rPr>
      </w:pPr>
    </w:p>
    <w:tbl>
      <w:tblPr>
        <w:tblW w:w="10196" w:type="dxa"/>
        <w:tblLook w:val="04A0" w:firstRow="1" w:lastRow="0" w:firstColumn="1" w:lastColumn="0" w:noHBand="0" w:noVBand="1"/>
      </w:tblPr>
      <w:tblGrid>
        <w:gridCol w:w="2048"/>
        <w:gridCol w:w="2101"/>
        <w:gridCol w:w="2523"/>
        <w:gridCol w:w="1879"/>
        <w:gridCol w:w="1645"/>
      </w:tblGrid>
      <w:tr w:rsidR="006A32DF" w:rsidRPr="00EC5656" w14:paraId="751B14E2" w14:textId="77777777" w:rsidTr="006A32DF">
        <w:trPr>
          <w:trHeight w:val="510"/>
        </w:trPr>
        <w:tc>
          <w:tcPr>
            <w:tcW w:w="2048"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826F7E7"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CAMPO</w:t>
            </w:r>
          </w:p>
        </w:tc>
        <w:tc>
          <w:tcPr>
            <w:tcW w:w="2101" w:type="dxa"/>
            <w:tcBorders>
              <w:top w:val="single" w:sz="4" w:space="0" w:color="auto"/>
              <w:left w:val="nil"/>
              <w:bottom w:val="single" w:sz="4" w:space="0" w:color="auto"/>
              <w:right w:val="single" w:sz="4" w:space="0" w:color="auto"/>
            </w:tcBorders>
            <w:shd w:val="clear" w:color="000000" w:fill="808080"/>
            <w:vAlign w:val="center"/>
            <w:hideMark/>
          </w:tcPr>
          <w:p w14:paraId="2A011922"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BPO</w:t>
            </w:r>
          </w:p>
        </w:tc>
        <w:tc>
          <w:tcPr>
            <w:tcW w:w="2523" w:type="dxa"/>
            <w:tcBorders>
              <w:top w:val="single" w:sz="4" w:space="0" w:color="auto"/>
              <w:left w:val="nil"/>
              <w:bottom w:val="single" w:sz="4" w:space="0" w:color="auto"/>
              <w:right w:val="single" w:sz="4" w:space="0" w:color="auto"/>
            </w:tcBorders>
            <w:shd w:val="clear" w:color="000000" w:fill="808080"/>
            <w:vAlign w:val="center"/>
            <w:hideMark/>
          </w:tcPr>
          <w:p w14:paraId="072DFA62"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FRAUDE ABR</w:t>
            </w:r>
            <w:r w:rsidRPr="00EC5656">
              <w:rPr>
                <w:rFonts w:ascii="Arial Narrow" w:hAnsi="Arial Narrow" w:cs="Arial"/>
                <w:b/>
                <w:bCs/>
                <w:color w:val="FFFFFF"/>
                <w:sz w:val="16"/>
                <w:szCs w:val="16"/>
                <w:lang w:val="en-US" w:eastAsia="en-US"/>
              </w:rPr>
              <w:br/>
              <w:t>SIAF</w:t>
            </w:r>
          </w:p>
        </w:tc>
        <w:tc>
          <w:tcPr>
            <w:tcW w:w="1879" w:type="dxa"/>
            <w:tcBorders>
              <w:top w:val="single" w:sz="4" w:space="0" w:color="auto"/>
              <w:left w:val="nil"/>
              <w:bottom w:val="single" w:sz="4" w:space="0" w:color="auto"/>
              <w:right w:val="single" w:sz="4" w:space="0" w:color="auto"/>
            </w:tcBorders>
            <w:shd w:val="clear" w:color="000000" w:fill="808080"/>
            <w:vAlign w:val="center"/>
            <w:hideMark/>
          </w:tcPr>
          <w:p w14:paraId="09EB2A97"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NCOI</w:t>
            </w:r>
          </w:p>
        </w:tc>
        <w:tc>
          <w:tcPr>
            <w:tcW w:w="1645" w:type="dxa"/>
            <w:tcBorders>
              <w:top w:val="single" w:sz="4" w:space="0" w:color="auto"/>
              <w:left w:val="nil"/>
              <w:bottom w:val="single" w:sz="4" w:space="0" w:color="auto"/>
              <w:right w:val="single" w:sz="4" w:space="0" w:color="auto"/>
            </w:tcBorders>
            <w:shd w:val="clear" w:color="000000" w:fill="808080"/>
            <w:vAlign w:val="center"/>
            <w:hideMark/>
          </w:tcPr>
          <w:p w14:paraId="1DCDA40C"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JEC</w:t>
            </w:r>
          </w:p>
        </w:tc>
      </w:tr>
      <w:tr w:rsidR="006A32DF" w:rsidRPr="00EC5656" w14:paraId="2CE65A4F"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2AFD089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DATA_REFERENCIA</w:t>
            </w:r>
          </w:p>
        </w:tc>
        <w:tc>
          <w:tcPr>
            <w:tcW w:w="2101" w:type="dxa"/>
            <w:tcBorders>
              <w:top w:val="nil"/>
              <w:left w:val="nil"/>
              <w:bottom w:val="single" w:sz="4" w:space="0" w:color="auto"/>
              <w:right w:val="single" w:sz="4" w:space="0" w:color="auto"/>
            </w:tcBorders>
            <w:shd w:val="clear" w:color="auto" w:fill="auto"/>
            <w:noWrap/>
            <w:vAlign w:val="bottom"/>
            <w:hideMark/>
          </w:tcPr>
          <w:p w14:paraId="483FE85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DATA_ATIVACAO</w:t>
            </w:r>
          </w:p>
        </w:tc>
        <w:tc>
          <w:tcPr>
            <w:tcW w:w="2523" w:type="dxa"/>
            <w:tcBorders>
              <w:top w:val="nil"/>
              <w:left w:val="nil"/>
              <w:bottom w:val="single" w:sz="4" w:space="0" w:color="auto"/>
              <w:right w:val="single" w:sz="4" w:space="0" w:color="auto"/>
            </w:tcBorders>
            <w:shd w:val="clear" w:color="auto" w:fill="auto"/>
            <w:noWrap/>
            <w:vAlign w:val="bottom"/>
            <w:hideMark/>
          </w:tcPr>
          <w:p w14:paraId="56C2319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DATA_DETECCAO_FRAUDE</w:t>
            </w:r>
          </w:p>
        </w:tc>
        <w:tc>
          <w:tcPr>
            <w:tcW w:w="1879" w:type="dxa"/>
            <w:tcBorders>
              <w:top w:val="nil"/>
              <w:left w:val="nil"/>
              <w:bottom w:val="single" w:sz="4" w:space="0" w:color="auto"/>
              <w:right w:val="single" w:sz="4" w:space="0" w:color="auto"/>
            </w:tcBorders>
            <w:shd w:val="clear" w:color="auto" w:fill="auto"/>
            <w:noWrap/>
            <w:vAlign w:val="bottom"/>
            <w:hideMark/>
          </w:tcPr>
          <w:p w14:paraId="72F66192"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DATA_ABERTURA</w:t>
            </w:r>
          </w:p>
        </w:tc>
        <w:tc>
          <w:tcPr>
            <w:tcW w:w="1645" w:type="dxa"/>
            <w:tcBorders>
              <w:top w:val="nil"/>
              <w:left w:val="nil"/>
              <w:bottom w:val="single" w:sz="4" w:space="0" w:color="auto"/>
              <w:right w:val="single" w:sz="4" w:space="0" w:color="auto"/>
            </w:tcBorders>
            <w:shd w:val="clear" w:color="auto" w:fill="auto"/>
            <w:noWrap/>
            <w:vAlign w:val="bottom"/>
            <w:hideMark/>
          </w:tcPr>
          <w:p w14:paraId="710A22CF"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DATA_CADASTRO</w:t>
            </w:r>
          </w:p>
        </w:tc>
      </w:tr>
      <w:tr w:rsidR="006A32DF" w:rsidRPr="00EC5656" w14:paraId="773C41B5"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1C234CF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CPF_CNPJ</w:t>
            </w:r>
          </w:p>
        </w:tc>
        <w:tc>
          <w:tcPr>
            <w:tcW w:w="2101" w:type="dxa"/>
            <w:tcBorders>
              <w:top w:val="nil"/>
              <w:left w:val="nil"/>
              <w:bottom w:val="single" w:sz="4" w:space="0" w:color="auto"/>
              <w:right w:val="single" w:sz="4" w:space="0" w:color="auto"/>
            </w:tcBorders>
            <w:shd w:val="clear" w:color="auto" w:fill="auto"/>
            <w:hideMark/>
          </w:tcPr>
          <w:p w14:paraId="114C3F0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DOCUMENTO</w:t>
            </w:r>
          </w:p>
        </w:tc>
        <w:tc>
          <w:tcPr>
            <w:tcW w:w="2523" w:type="dxa"/>
            <w:tcBorders>
              <w:top w:val="nil"/>
              <w:left w:val="nil"/>
              <w:bottom w:val="single" w:sz="4" w:space="0" w:color="auto"/>
              <w:right w:val="single" w:sz="4" w:space="0" w:color="auto"/>
            </w:tcBorders>
            <w:shd w:val="clear" w:color="auto" w:fill="auto"/>
            <w:noWrap/>
            <w:vAlign w:val="bottom"/>
            <w:hideMark/>
          </w:tcPr>
          <w:p w14:paraId="351BACB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CPF_CNPJ</w:t>
            </w:r>
          </w:p>
        </w:tc>
        <w:tc>
          <w:tcPr>
            <w:tcW w:w="1879" w:type="dxa"/>
            <w:tcBorders>
              <w:top w:val="nil"/>
              <w:left w:val="nil"/>
              <w:bottom w:val="single" w:sz="4" w:space="0" w:color="auto"/>
              <w:right w:val="single" w:sz="4" w:space="0" w:color="auto"/>
            </w:tcBorders>
            <w:shd w:val="clear" w:color="auto" w:fill="auto"/>
            <w:noWrap/>
            <w:vAlign w:val="bottom"/>
            <w:hideMark/>
          </w:tcPr>
          <w:p w14:paraId="01BDBDE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CPF_CNPJ</w:t>
            </w:r>
          </w:p>
        </w:tc>
        <w:tc>
          <w:tcPr>
            <w:tcW w:w="1645" w:type="dxa"/>
            <w:tcBorders>
              <w:top w:val="nil"/>
              <w:left w:val="nil"/>
              <w:bottom w:val="single" w:sz="4" w:space="0" w:color="auto"/>
              <w:right w:val="single" w:sz="4" w:space="0" w:color="auto"/>
            </w:tcBorders>
            <w:shd w:val="clear" w:color="auto" w:fill="auto"/>
            <w:noWrap/>
            <w:vAlign w:val="center"/>
            <w:hideMark/>
          </w:tcPr>
          <w:p w14:paraId="672AFD17"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CPF_CNPJ_AUTOR</w:t>
            </w:r>
          </w:p>
        </w:tc>
      </w:tr>
      <w:tr w:rsidR="006A32DF" w:rsidRPr="00EC5656" w14:paraId="54127033"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5DB1B23D"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TIPO_DOCUMENTO</w:t>
            </w:r>
          </w:p>
        </w:tc>
        <w:tc>
          <w:tcPr>
            <w:tcW w:w="2101" w:type="dxa"/>
            <w:tcBorders>
              <w:top w:val="nil"/>
              <w:left w:val="nil"/>
              <w:bottom w:val="single" w:sz="4" w:space="0" w:color="auto"/>
              <w:right w:val="single" w:sz="4" w:space="0" w:color="auto"/>
            </w:tcBorders>
            <w:shd w:val="clear" w:color="auto" w:fill="auto"/>
            <w:hideMark/>
          </w:tcPr>
          <w:p w14:paraId="050FC72C"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c>
          <w:tcPr>
            <w:tcW w:w="2523" w:type="dxa"/>
            <w:tcBorders>
              <w:top w:val="nil"/>
              <w:left w:val="nil"/>
              <w:bottom w:val="single" w:sz="4" w:space="0" w:color="auto"/>
              <w:right w:val="single" w:sz="4" w:space="0" w:color="auto"/>
            </w:tcBorders>
            <w:shd w:val="clear" w:color="auto" w:fill="auto"/>
            <w:hideMark/>
          </w:tcPr>
          <w:p w14:paraId="4958A3DF"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c>
          <w:tcPr>
            <w:tcW w:w="1879" w:type="dxa"/>
            <w:tcBorders>
              <w:top w:val="nil"/>
              <w:left w:val="nil"/>
              <w:bottom w:val="single" w:sz="4" w:space="0" w:color="auto"/>
              <w:right w:val="single" w:sz="4" w:space="0" w:color="auto"/>
            </w:tcBorders>
            <w:shd w:val="clear" w:color="auto" w:fill="auto"/>
            <w:hideMark/>
          </w:tcPr>
          <w:p w14:paraId="68938763"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c>
          <w:tcPr>
            <w:tcW w:w="1645" w:type="dxa"/>
            <w:tcBorders>
              <w:top w:val="nil"/>
              <w:left w:val="nil"/>
              <w:bottom w:val="single" w:sz="4" w:space="0" w:color="auto"/>
              <w:right w:val="single" w:sz="4" w:space="0" w:color="auto"/>
            </w:tcBorders>
            <w:shd w:val="clear" w:color="auto" w:fill="auto"/>
            <w:hideMark/>
          </w:tcPr>
          <w:p w14:paraId="7EBDD7F3"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r>
      <w:tr w:rsidR="006A32DF" w:rsidRPr="00EC5656" w14:paraId="085E23C4" w14:textId="77777777" w:rsidTr="006A32DF">
        <w:trPr>
          <w:trHeight w:val="195"/>
        </w:trPr>
        <w:tc>
          <w:tcPr>
            <w:tcW w:w="2048" w:type="dxa"/>
            <w:tcBorders>
              <w:top w:val="nil"/>
              <w:left w:val="single" w:sz="4" w:space="0" w:color="auto"/>
              <w:bottom w:val="single" w:sz="4" w:space="0" w:color="auto"/>
              <w:right w:val="single" w:sz="4" w:space="0" w:color="auto"/>
            </w:tcBorders>
            <w:shd w:val="clear" w:color="000000" w:fill="F2F2F2"/>
            <w:noWrap/>
            <w:hideMark/>
          </w:tcPr>
          <w:p w14:paraId="6267362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TEL_CONTATO</w:t>
            </w:r>
          </w:p>
        </w:tc>
        <w:tc>
          <w:tcPr>
            <w:tcW w:w="2101" w:type="dxa"/>
            <w:tcBorders>
              <w:top w:val="nil"/>
              <w:left w:val="nil"/>
              <w:bottom w:val="single" w:sz="4" w:space="0" w:color="auto"/>
              <w:right w:val="single" w:sz="4" w:space="0" w:color="auto"/>
            </w:tcBorders>
            <w:shd w:val="clear" w:color="auto" w:fill="auto"/>
            <w:hideMark/>
          </w:tcPr>
          <w:p w14:paraId="2C95905F"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TELEFONE_CONTATO</w:t>
            </w:r>
          </w:p>
        </w:tc>
        <w:tc>
          <w:tcPr>
            <w:tcW w:w="2523" w:type="dxa"/>
            <w:tcBorders>
              <w:top w:val="nil"/>
              <w:left w:val="nil"/>
              <w:bottom w:val="single" w:sz="4" w:space="0" w:color="auto"/>
              <w:right w:val="single" w:sz="4" w:space="0" w:color="auto"/>
            </w:tcBorders>
            <w:shd w:val="clear" w:color="auto" w:fill="auto"/>
            <w:noWrap/>
            <w:vAlign w:val="bottom"/>
            <w:hideMark/>
          </w:tcPr>
          <w:p w14:paraId="00D05F50"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TEL_CONTATO</w:t>
            </w:r>
          </w:p>
        </w:tc>
        <w:tc>
          <w:tcPr>
            <w:tcW w:w="1879" w:type="dxa"/>
            <w:tcBorders>
              <w:top w:val="nil"/>
              <w:left w:val="nil"/>
              <w:bottom w:val="single" w:sz="4" w:space="0" w:color="auto"/>
              <w:right w:val="single" w:sz="4" w:space="0" w:color="auto"/>
            </w:tcBorders>
            <w:shd w:val="clear" w:color="auto" w:fill="auto"/>
            <w:noWrap/>
            <w:vAlign w:val="bottom"/>
            <w:hideMark/>
          </w:tcPr>
          <w:p w14:paraId="54E5288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TELEFONE_DE_CONTATO_1</w:t>
            </w:r>
          </w:p>
        </w:tc>
        <w:tc>
          <w:tcPr>
            <w:tcW w:w="1645" w:type="dxa"/>
            <w:tcBorders>
              <w:top w:val="nil"/>
              <w:left w:val="nil"/>
              <w:bottom w:val="single" w:sz="4" w:space="0" w:color="auto"/>
              <w:right w:val="single" w:sz="4" w:space="0" w:color="auto"/>
            </w:tcBorders>
            <w:shd w:val="clear" w:color="000000" w:fill="808080"/>
            <w:noWrap/>
            <w:vAlign w:val="center"/>
            <w:hideMark/>
          </w:tcPr>
          <w:p w14:paraId="765079D0"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311BC479"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1E8ECBC7"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LOGRADOURO</w:t>
            </w:r>
          </w:p>
        </w:tc>
        <w:tc>
          <w:tcPr>
            <w:tcW w:w="2101" w:type="dxa"/>
            <w:tcBorders>
              <w:top w:val="nil"/>
              <w:left w:val="nil"/>
              <w:bottom w:val="single" w:sz="4" w:space="0" w:color="auto"/>
              <w:right w:val="single" w:sz="4" w:space="0" w:color="auto"/>
            </w:tcBorders>
            <w:shd w:val="clear" w:color="auto" w:fill="auto"/>
            <w:hideMark/>
          </w:tcPr>
          <w:p w14:paraId="672C6642"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LOGRADOURO</w:t>
            </w:r>
          </w:p>
        </w:tc>
        <w:tc>
          <w:tcPr>
            <w:tcW w:w="2523" w:type="dxa"/>
            <w:tcBorders>
              <w:top w:val="nil"/>
              <w:left w:val="nil"/>
              <w:bottom w:val="single" w:sz="4" w:space="0" w:color="auto"/>
              <w:right w:val="single" w:sz="4" w:space="0" w:color="auto"/>
            </w:tcBorders>
            <w:shd w:val="clear" w:color="auto" w:fill="auto"/>
            <w:noWrap/>
            <w:vAlign w:val="bottom"/>
            <w:hideMark/>
          </w:tcPr>
          <w:p w14:paraId="2D5BF16E"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LOGRADOURO_INSTALACAO</w:t>
            </w:r>
          </w:p>
        </w:tc>
        <w:tc>
          <w:tcPr>
            <w:tcW w:w="1879" w:type="dxa"/>
            <w:tcBorders>
              <w:top w:val="nil"/>
              <w:left w:val="nil"/>
              <w:bottom w:val="single" w:sz="4" w:space="0" w:color="auto"/>
              <w:right w:val="single" w:sz="4" w:space="0" w:color="auto"/>
            </w:tcBorders>
            <w:shd w:val="clear" w:color="000000" w:fill="808080"/>
            <w:hideMark/>
          </w:tcPr>
          <w:p w14:paraId="3B49E1AD"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noWrap/>
            <w:vAlign w:val="center"/>
            <w:hideMark/>
          </w:tcPr>
          <w:p w14:paraId="1C638616"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4DB8A833"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114D1E91"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NUMERO</w:t>
            </w:r>
          </w:p>
        </w:tc>
        <w:tc>
          <w:tcPr>
            <w:tcW w:w="2101" w:type="dxa"/>
            <w:tcBorders>
              <w:top w:val="nil"/>
              <w:left w:val="nil"/>
              <w:bottom w:val="single" w:sz="4" w:space="0" w:color="auto"/>
              <w:right w:val="single" w:sz="4" w:space="0" w:color="auto"/>
            </w:tcBorders>
            <w:shd w:val="clear" w:color="auto" w:fill="auto"/>
            <w:hideMark/>
          </w:tcPr>
          <w:p w14:paraId="569A548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NUM_LOGRADOURO</w:t>
            </w:r>
          </w:p>
        </w:tc>
        <w:tc>
          <w:tcPr>
            <w:tcW w:w="2523" w:type="dxa"/>
            <w:tcBorders>
              <w:top w:val="nil"/>
              <w:left w:val="nil"/>
              <w:bottom w:val="single" w:sz="4" w:space="0" w:color="auto"/>
              <w:right w:val="single" w:sz="4" w:space="0" w:color="auto"/>
            </w:tcBorders>
            <w:shd w:val="clear" w:color="auto" w:fill="auto"/>
            <w:noWrap/>
            <w:vAlign w:val="bottom"/>
            <w:hideMark/>
          </w:tcPr>
          <w:p w14:paraId="79A98D31"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NUMERO_LOGRADOURO_INSTALACAO</w:t>
            </w:r>
          </w:p>
        </w:tc>
        <w:tc>
          <w:tcPr>
            <w:tcW w:w="1879" w:type="dxa"/>
            <w:tcBorders>
              <w:top w:val="nil"/>
              <w:left w:val="nil"/>
              <w:bottom w:val="single" w:sz="4" w:space="0" w:color="auto"/>
              <w:right w:val="single" w:sz="4" w:space="0" w:color="auto"/>
            </w:tcBorders>
            <w:shd w:val="clear" w:color="000000" w:fill="808080"/>
            <w:hideMark/>
          </w:tcPr>
          <w:p w14:paraId="789A7BF2"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noWrap/>
            <w:vAlign w:val="center"/>
            <w:hideMark/>
          </w:tcPr>
          <w:p w14:paraId="5991E986"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0D308ABD" w14:textId="77777777" w:rsidTr="006A32DF">
        <w:trPr>
          <w:trHeight w:val="450"/>
        </w:trPr>
        <w:tc>
          <w:tcPr>
            <w:tcW w:w="2048" w:type="dxa"/>
            <w:tcBorders>
              <w:top w:val="nil"/>
              <w:left w:val="single" w:sz="4" w:space="0" w:color="auto"/>
              <w:bottom w:val="single" w:sz="4" w:space="0" w:color="auto"/>
              <w:right w:val="single" w:sz="4" w:space="0" w:color="auto"/>
            </w:tcBorders>
            <w:shd w:val="clear" w:color="000000" w:fill="F2F2F2"/>
            <w:noWrap/>
            <w:hideMark/>
          </w:tcPr>
          <w:p w14:paraId="4019834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COMPLEMENTO</w:t>
            </w:r>
          </w:p>
        </w:tc>
        <w:tc>
          <w:tcPr>
            <w:tcW w:w="2101" w:type="dxa"/>
            <w:tcBorders>
              <w:top w:val="nil"/>
              <w:left w:val="nil"/>
              <w:bottom w:val="single" w:sz="4" w:space="0" w:color="auto"/>
              <w:right w:val="single" w:sz="4" w:space="0" w:color="auto"/>
            </w:tcBorders>
            <w:shd w:val="clear" w:color="auto" w:fill="auto"/>
            <w:hideMark/>
          </w:tcPr>
          <w:p w14:paraId="2DCEBB20"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COMPLEMENTO_LOGRADOURO</w:t>
            </w:r>
          </w:p>
        </w:tc>
        <w:tc>
          <w:tcPr>
            <w:tcW w:w="2523" w:type="dxa"/>
            <w:tcBorders>
              <w:top w:val="nil"/>
              <w:left w:val="nil"/>
              <w:bottom w:val="single" w:sz="4" w:space="0" w:color="auto"/>
              <w:right w:val="single" w:sz="4" w:space="0" w:color="auto"/>
            </w:tcBorders>
            <w:shd w:val="clear" w:color="auto" w:fill="auto"/>
            <w:noWrap/>
            <w:vAlign w:val="bottom"/>
            <w:hideMark/>
          </w:tcPr>
          <w:p w14:paraId="6EED7D29"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COMPLEMENTO_INSTALACAO</w:t>
            </w:r>
          </w:p>
        </w:tc>
        <w:tc>
          <w:tcPr>
            <w:tcW w:w="1879" w:type="dxa"/>
            <w:tcBorders>
              <w:top w:val="nil"/>
              <w:left w:val="nil"/>
              <w:bottom w:val="single" w:sz="4" w:space="0" w:color="auto"/>
              <w:right w:val="single" w:sz="4" w:space="0" w:color="auto"/>
            </w:tcBorders>
            <w:shd w:val="clear" w:color="000000" w:fill="808080"/>
            <w:hideMark/>
          </w:tcPr>
          <w:p w14:paraId="27E77320"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noWrap/>
            <w:vAlign w:val="center"/>
            <w:hideMark/>
          </w:tcPr>
          <w:p w14:paraId="75385562"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6D7A45AA" w14:textId="77777777" w:rsidTr="006A32DF">
        <w:trPr>
          <w:trHeight w:val="180"/>
        </w:trPr>
        <w:tc>
          <w:tcPr>
            <w:tcW w:w="2048" w:type="dxa"/>
            <w:tcBorders>
              <w:top w:val="nil"/>
              <w:left w:val="single" w:sz="4" w:space="0" w:color="auto"/>
              <w:bottom w:val="single" w:sz="4" w:space="0" w:color="auto"/>
              <w:right w:val="single" w:sz="4" w:space="0" w:color="auto"/>
            </w:tcBorders>
            <w:shd w:val="clear" w:color="000000" w:fill="F2F2F2"/>
            <w:noWrap/>
            <w:hideMark/>
          </w:tcPr>
          <w:p w14:paraId="1A472B23"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CEP</w:t>
            </w:r>
          </w:p>
        </w:tc>
        <w:tc>
          <w:tcPr>
            <w:tcW w:w="2101" w:type="dxa"/>
            <w:tcBorders>
              <w:top w:val="nil"/>
              <w:left w:val="nil"/>
              <w:bottom w:val="single" w:sz="4" w:space="0" w:color="auto"/>
              <w:right w:val="single" w:sz="4" w:space="0" w:color="auto"/>
            </w:tcBorders>
            <w:shd w:val="clear" w:color="auto" w:fill="auto"/>
            <w:hideMark/>
          </w:tcPr>
          <w:p w14:paraId="374E933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CEP</w:t>
            </w:r>
          </w:p>
        </w:tc>
        <w:tc>
          <w:tcPr>
            <w:tcW w:w="2523" w:type="dxa"/>
            <w:tcBorders>
              <w:top w:val="nil"/>
              <w:left w:val="nil"/>
              <w:bottom w:val="single" w:sz="4" w:space="0" w:color="auto"/>
              <w:right w:val="single" w:sz="4" w:space="0" w:color="auto"/>
            </w:tcBorders>
            <w:shd w:val="clear" w:color="auto" w:fill="auto"/>
            <w:noWrap/>
            <w:vAlign w:val="bottom"/>
            <w:hideMark/>
          </w:tcPr>
          <w:p w14:paraId="5C7272FB"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CEP_INSTALACAO</w:t>
            </w:r>
          </w:p>
        </w:tc>
        <w:tc>
          <w:tcPr>
            <w:tcW w:w="1879" w:type="dxa"/>
            <w:tcBorders>
              <w:top w:val="nil"/>
              <w:left w:val="nil"/>
              <w:bottom w:val="single" w:sz="4" w:space="0" w:color="auto"/>
              <w:right w:val="single" w:sz="4" w:space="0" w:color="auto"/>
            </w:tcBorders>
            <w:shd w:val="clear" w:color="000000" w:fill="808080"/>
            <w:hideMark/>
          </w:tcPr>
          <w:p w14:paraId="2DB1E465"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noWrap/>
            <w:vAlign w:val="center"/>
            <w:hideMark/>
          </w:tcPr>
          <w:p w14:paraId="1C93CF09"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04D47558" w14:textId="77777777" w:rsidTr="006A32DF">
        <w:trPr>
          <w:trHeight w:val="195"/>
        </w:trPr>
        <w:tc>
          <w:tcPr>
            <w:tcW w:w="2048" w:type="dxa"/>
            <w:tcBorders>
              <w:top w:val="nil"/>
              <w:left w:val="single" w:sz="4" w:space="0" w:color="auto"/>
              <w:bottom w:val="single" w:sz="4" w:space="0" w:color="auto"/>
              <w:right w:val="single" w:sz="4" w:space="0" w:color="auto"/>
            </w:tcBorders>
            <w:shd w:val="clear" w:color="000000" w:fill="F2F2F2"/>
            <w:noWrap/>
            <w:hideMark/>
          </w:tcPr>
          <w:p w14:paraId="06CF69D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BAIRRO</w:t>
            </w:r>
          </w:p>
        </w:tc>
        <w:tc>
          <w:tcPr>
            <w:tcW w:w="2101" w:type="dxa"/>
            <w:tcBorders>
              <w:top w:val="nil"/>
              <w:left w:val="nil"/>
              <w:bottom w:val="single" w:sz="4" w:space="0" w:color="auto"/>
              <w:right w:val="single" w:sz="4" w:space="0" w:color="auto"/>
            </w:tcBorders>
            <w:shd w:val="clear" w:color="auto" w:fill="auto"/>
            <w:hideMark/>
          </w:tcPr>
          <w:p w14:paraId="5E1C4A4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BAIRRO</w:t>
            </w:r>
          </w:p>
        </w:tc>
        <w:tc>
          <w:tcPr>
            <w:tcW w:w="2523" w:type="dxa"/>
            <w:tcBorders>
              <w:top w:val="nil"/>
              <w:left w:val="nil"/>
              <w:bottom w:val="single" w:sz="4" w:space="0" w:color="auto"/>
              <w:right w:val="single" w:sz="4" w:space="0" w:color="auto"/>
            </w:tcBorders>
            <w:shd w:val="clear" w:color="auto" w:fill="auto"/>
            <w:noWrap/>
            <w:vAlign w:val="bottom"/>
            <w:hideMark/>
          </w:tcPr>
          <w:p w14:paraId="7E5A523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BAIRRO_INSTALACAO</w:t>
            </w:r>
          </w:p>
        </w:tc>
        <w:tc>
          <w:tcPr>
            <w:tcW w:w="1879" w:type="dxa"/>
            <w:tcBorders>
              <w:top w:val="single" w:sz="4" w:space="0" w:color="auto"/>
              <w:left w:val="nil"/>
              <w:bottom w:val="single" w:sz="4" w:space="0" w:color="auto"/>
              <w:right w:val="nil"/>
            </w:tcBorders>
            <w:shd w:val="clear" w:color="000000" w:fill="808080"/>
            <w:noWrap/>
            <w:hideMark/>
          </w:tcPr>
          <w:p w14:paraId="6A1112AC"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single" w:sz="4" w:space="0" w:color="auto"/>
              <w:bottom w:val="single" w:sz="4" w:space="0" w:color="auto"/>
              <w:right w:val="single" w:sz="4" w:space="0" w:color="auto"/>
            </w:tcBorders>
            <w:shd w:val="clear" w:color="000000" w:fill="808080"/>
            <w:noWrap/>
            <w:vAlign w:val="center"/>
            <w:hideMark/>
          </w:tcPr>
          <w:p w14:paraId="2C0632B8"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28DCEA9B"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65A662C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CIDADE</w:t>
            </w:r>
          </w:p>
        </w:tc>
        <w:tc>
          <w:tcPr>
            <w:tcW w:w="2101" w:type="dxa"/>
            <w:tcBorders>
              <w:top w:val="nil"/>
              <w:left w:val="nil"/>
              <w:bottom w:val="single" w:sz="4" w:space="0" w:color="auto"/>
              <w:right w:val="single" w:sz="4" w:space="0" w:color="auto"/>
            </w:tcBorders>
            <w:shd w:val="clear" w:color="auto" w:fill="auto"/>
            <w:hideMark/>
          </w:tcPr>
          <w:p w14:paraId="3B28FDEF"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UF</w:t>
            </w:r>
          </w:p>
        </w:tc>
        <w:tc>
          <w:tcPr>
            <w:tcW w:w="2523" w:type="dxa"/>
            <w:tcBorders>
              <w:top w:val="nil"/>
              <w:left w:val="nil"/>
              <w:bottom w:val="single" w:sz="4" w:space="0" w:color="auto"/>
              <w:right w:val="single" w:sz="4" w:space="0" w:color="auto"/>
            </w:tcBorders>
            <w:shd w:val="clear" w:color="auto" w:fill="auto"/>
            <w:noWrap/>
            <w:vAlign w:val="bottom"/>
            <w:hideMark/>
          </w:tcPr>
          <w:p w14:paraId="2EA27ACA"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CIDADE_INSTALACAO</w:t>
            </w:r>
          </w:p>
        </w:tc>
        <w:tc>
          <w:tcPr>
            <w:tcW w:w="1879" w:type="dxa"/>
            <w:tcBorders>
              <w:top w:val="single" w:sz="4" w:space="0" w:color="auto"/>
              <w:left w:val="nil"/>
              <w:bottom w:val="single" w:sz="4" w:space="0" w:color="auto"/>
              <w:right w:val="nil"/>
            </w:tcBorders>
            <w:shd w:val="clear" w:color="000000" w:fill="808080"/>
            <w:noWrap/>
            <w:hideMark/>
          </w:tcPr>
          <w:p w14:paraId="2A4D5D5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single" w:sz="4" w:space="0" w:color="auto"/>
              <w:bottom w:val="single" w:sz="4" w:space="0" w:color="auto"/>
              <w:right w:val="single" w:sz="4" w:space="0" w:color="auto"/>
            </w:tcBorders>
            <w:shd w:val="clear" w:color="000000" w:fill="808080"/>
            <w:noWrap/>
            <w:vAlign w:val="center"/>
            <w:hideMark/>
          </w:tcPr>
          <w:p w14:paraId="7503ABA6"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6BEE30D8"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3E20F3F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UF</w:t>
            </w:r>
          </w:p>
        </w:tc>
        <w:tc>
          <w:tcPr>
            <w:tcW w:w="2101" w:type="dxa"/>
            <w:tcBorders>
              <w:top w:val="nil"/>
              <w:left w:val="nil"/>
              <w:bottom w:val="single" w:sz="4" w:space="0" w:color="auto"/>
              <w:right w:val="single" w:sz="4" w:space="0" w:color="auto"/>
            </w:tcBorders>
            <w:shd w:val="clear" w:color="auto" w:fill="auto"/>
            <w:hideMark/>
          </w:tcPr>
          <w:p w14:paraId="113CBC74"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CIDADE</w:t>
            </w:r>
          </w:p>
        </w:tc>
        <w:tc>
          <w:tcPr>
            <w:tcW w:w="2523" w:type="dxa"/>
            <w:tcBorders>
              <w:top w:val="nil"/>
              <w:left w:val="nil"/>
              <w:bottom w:val="single" w:sz="4" w:space="0" w:color="auto"/>
              <w:right w:val="single" w:sz="4" w:space="0" w:color="auto"/>
            </w:tcBorders>
            <w:shd w:val="clear" w:color="auto" w:fill="auto"/>
            <w:noWrap/>
            <w:vAlign w:val="bottom"/>
            <w:hideMark/>
          </w:tcPr>
          <w:p w14:paraId="62166091"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ESTADO_INSTALACAO</w:t>
            </w:r>
          </w:p>
        </w:tc>
        <w:tc>
          <w:tcPr>
            <w:tcW w:w="1879" w:type="dxa"/>
            <w:tcBorders>
              <w:top w:val="single" w:sz="4" w:space="0" w:color="auto"/>
              <w:left w:val="nil"/>
              <w:bottom w:val="single" w:sz="4" w:space="0" w:color="auto"/>
              <w:right w:val="single" w:sz="4" w:space="0" w:color="auto"/>
            </w:tcBorders>
            <w:shd w:val="clear" w:color="auto" w:fill="auto"/>
            <w:noWrap/>
            <w:vAlign w:val="bottom"/>
            <w:hideMark/>
          </w:tcPr>
          <w:p w14:paraId="0F837DE2"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UF</w:t>
            </w:r>
          </w:p>
        </w:tc>
        <w:tc>
          <w:tcPr>
            <w:tcW w:w="1645" w:type="dxa"/>
            <w:tcBorders>
              <w:top w:val="nil"/>
              <w:left w:val="nil"/>
              <w:bottom w:val="single" w:sz="4" w:space="0" w:color="auto"/>
              <w:right w:val="single" w:sz="4" w:space="0" w:color="auto"/>
            </w:tcBorders>
            <w:shd w:val="clear" w:color="auto" w:fill="auto"/>
            <w:hideMark/>
          </w:tcPr>
          <w:p w14:paraId="42810D7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UF</w:t>
            </w:r>
          </w:p>
        </w:tc>
      </w:tr>
      <w:tr w:rsidR="006A32DF" w:rsidRPr="00EC5656" w14:paraId="03E7778B"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2BD4CB87"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MATRICULA_VENDEDOR</w:t>
            </w:r>
          </w:p>
        </w:tc>
        <w:tc>
          <w:tcPr>
            <w:tcW w:w="2101" w:type="dxa"/>
            <w:tcBorders>
              <w:top w:val="nil"/>
              <w:left w:val="nil"/>
              <w:bottom w:val="single" w:sz="4" w:space="0" w:color="auto"/>
              <w:right w:val="single" w:sz="4" w:space="0" w:color="auto"/>
            </w:tcBorders>
            <w:shd w:val="clear" w:color="auto" w:fill="auto"/>
            <w:hideMark/>
          </w:tcPr>
          <w:p w14:paraId="1D90B3AA"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MATRICULA_VENDEDOR</w:t>
            </w:r>
          </w:p>
        </w:tc>
        <w:tc>
          <w:tcPr>
            <w:tcW w:w="2523" w:type="dxa"/>
            <w:tcBorders>
              <w:top w:val="nil"/>
              <w:left w:val="nil"/>
              <w:bottom w:val="single" w:sz="4" w:space="0" w:color="auto"/>
              <w:right w:val="single" w:sz="4" w:space="0" w:color="auto"/>
            </w:tcBorders>
            <w:shd w:val="clear" w:color="auto" w:fill="auto"/>
            <w:noWrap/>
            <w:vAlign w:val="bottom"/>
            <w:hideMark/>
          </w:tcPr>
          <w:p w14:paraId="53494E62"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CODIGO_INTERNO_DEALER</w:t>
            </w:r>
          </w:p>
        </w:tc>
        <w:tc>
          <w:tcPr>
            <w:tcW w:w="1879" w:type="dxa"/>
            <w:tcBorders>
              <w:top w:val="nil"/>
              <w:left w:val="nil"/>
              <w:bottom w:val="single" w:sz="4" w:space="0" w:color="auto"/>
              <w:right w:val="single" w:sz="4" w:space="0" w:color="auto"/>
            </w:tcBorders>
            <w:shd w:val="clear" w:color="auto" w:fill="auto"/>
            <w:hideMark/>
          </w:tcPr>
          <w:p w14:paraId="3E50E65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LOGIN_VENDEDOR</w:t>
            </w:r>
          </w:p>
        </w:tc>
        <w:tc>
          <w:tcPr>
            <w:tcW w:w="1645" w:type="dxa"/>
            <w:tcBorders>
              <w:top w:val="nil"/>
              <w:left w:val="nil"/>
              <w:bottom w:val="nil"/>
              <w:right w:val="nil"/>
            </w:tcBorders>
            <w:shd w:val="clear" w:color="000000" w:fill="808080"/>
            <w:noWrap/>
            <w:hideMark/>
          </w:tcPr>
          <w:p w14:paraId="40A137D3"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r>
      <w:tr w:rsidR="006A32DF" w:rsidRPr="00EC5656" w14:paraId="7A1A37E3"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61E1B37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PDV</w:t>
            </w:r>
          </w:p>
        </w:tc>
        <w:tc>
          <w:tcPr>
            <w:tcW w:w="2101" w:type="dxa"/>
            <w:tcBorders>
              <w:top w:val="nil"/>
              <w:left w:val="nil"/>
              <w:bottom w:val="single" w:sz="4" w:space="0" w:color="auto"/>
              <w:right w:val="single" w:sz="4" w:space="0" w:color="auto"/>
            </w:tcBorders>
            <w:shd w:val="clear" w:color="auto" w:fill="auto"/>
            <w:hideMark/>
          </w:tcPr>
          <w:p w14:paraId="2AAE96E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PDV</w:t>
            </w:r>
          </w:p>
        </w:tc>
        <w:tc>
          <w:tcPr>
            <w:tcW w:w="2523" w:type="dxa"/>
            <w:tcBorders>
              <w:top w:val="nil"/>
              <w:left w:val="nil"/>
              <w:bottom w:val="single" w:sz="4" w:space="0" w:color="auto"/>
              <w:right w:val="single" w:sz="4" w:space="0" w:color="auto"/>
            </w:tcBorders>
            <w:shd w:val="clear" w:color="000000" w:fill="808080"/>
            <w:hideMark/>
          </w:tcPr>
          <w:p w14:paraId="06DFD804"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879" w:type="dxa"/>
            <w:tcBorders>
              <w:top w:val="nil"/>
              <w:left w:val="nil"/>
              <w:bottom w:val="single" w:sz="4" w:space="0" w:color="auto"/>
              <w:right w:val="single" w:sz="4" w:space="0" w:color="auto"/>
            </w:tcBorders>
            <w:shd w:val="clear" w:color="auto" w:fill="auto"/>
            <w:hideMark/>
          </w:tcPr>
          <w:p w14:paraId="546EB87D"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PDV</w:t>
            </w:r>
          </w:p>
        </w:tc>
        <w:tc>
          <w:tcPr>
            <w:tcW w:w="1645" w:type="dxa"/>
            <w:tcBorders>
              <w:top w:val="single" w:sz="4" w:space="0" w:color="auto"/>
              <w:left w:val="nil"/>
              <w:bottom w:val="single" w:sz="4" w:space="0" w:color="auto"/>
              <w:right w:val="single" w:sz="4" w:space="0" w:color="auto"/>
            </w:tcBorders>
            <w:shd w:val="clear" w:color="000000" w:fill="808080"/>
            <w:noWrap/>
            <w:vAlign w:val="center"/>
            <w:hideMark/>
          </w:tcPr>
          <w:p w14:paraId="36A8859A"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07A01A68"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5ADF0297"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CANAL</w:t>
            </w:r>
          </w:p>
        </w:tc>
        <w:tc>
          <w:tcPr>
            <w:tcW w:w="2101" w:type="dxa"/>
            <w:tcBorders>
              <w:top w:val="nil"/>
              <w:left w:val="nil"/>
              <w:bottom w:val="single" w:sz="4" w:space="0" w:color="auto"/>
              <w:right w:val="single" w:sz="4" w:space="0" w:color="auto"/>
            </w:tcBorders>
            <w:shd w:val="clear" w:color="000000" w:fill="FDE9D9"/>
            <w:noWrap/>
            <w:vAlign w:val="center"/>
            <w:hideMark/>
          </w:tcPr>
          <w:p w14:paraId="38732FE6"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disponível no futuro</w:t>
            </w:r>
          </w:p>
        </w:tc>
        <w:tc>
          <w:tcPr>
            <w:tcW w:w="2523" w:type="dxa"/>
            <w:tcBorders>
              <w:top w:val="nil"/>
              <w:left w:val="nil"/>
              <w:bottom w:val="single" w:sz="4" w:space="0" w:color="auto"/>
              <w:right w:val="single" w:sz="4" w:space="0" w:color="auto"/>
            </w:tcBorders>
            <w:shd w:val="clear" w:color="000000" w:fill="808080"/>
            <w:hideMark/>
          </w:tcPr>
          <w:p w14:paraId="36016A9D"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879" w:type="dxa"/>
            <w:tcBorders>
              <w:top w:val="nil"/>
              <w:left w:val="nil"/>
              <w:bottom w:val="nil"/>
              <w:right w:val="nil"/>
            </w:tcBorders>
            <w:shd w:val="clear" w:color="000000" w:fill="808080"/>
            <w:noWrap/>
            <w:hideMark/>
          </w:tcPr>
          <w:p w14:paraId="6F63DDA0"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single" w:sz="4" w:space="0" w:color="auto"/>
              <w:bottom w:val="single" w:sz="4" w:space="0" w:color="auto"/>
              <w:right w:val="single" w:sz="4" w:space="0" w:color="auto"/>
            </w:tcBorders>
            <w:shd w:val="clear" w:color="000000" w:fill="808080"/>
            <w:noWrap/>
            <w:vAlign w:val="center"/>
            <w:hideMark/>
          </w:tcPr>
          <w:p w14:paraId="653A4619"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19C29D9B"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2421BBC9"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PLANO</w:t>
            </w:r>
          </w:p>
        </w:tc>
        <w:tc>
          <w:tcPr>
            <w:tcW w:w="2101" w:type="dxa"/>
            <w:tcBorders>
              <w:top w:val="nil"/>
              <w:left w:val="nil"/>
              <w:bottom w:val="single" w:sz="4" w:space="0" w:color="auto"/>
              <w:right w:val="single" w:sz="4" w:space="0" w:color="auto"/>
            </w:tcBorders>
            <w:shd w:val="clear" w:color="auto" w:fill="auto"/>
            <w:hideMark/>
          </w:tcPr>
          <w:p w14:paraId="3D2DC3BE"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PLANO</w:t>
            </w:r>
          </w:p>
        </w:tc>
        <w:tc>
          <w:tcPr>
            <w:tcW w:w="2523" w:type="dxa"/>
            <w:tcBorders>
              <w:top w:val="nil"/>
              <w:left w:val="nil"/>
              <w:bottom w:val="single" w:sz="4" w:space="0" w:color="auto"/>
              <w:right w:val="single" w:sz="4" w:space="0" w:color="auto"/>
            </w:tcBorders>
            <w:shd w:val="clear" w:color="000000" w:fill="808080"/>
            <w:hideMark/>
          </w:tcPr>
          <w:p w14:paraId="1FBB32E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879" w:type="dxa"/>
            <w:tcBorders>
              <w:top w:val="single" w:sz="4" w:space="0" w:color="auto"/>
              <w:left w:val="nil"/>
              <w:bottom w:val="single" w:sz="4" w:space="0" w:color="auto"/>
              <w:right w:val="single" w:sz="4" w:space="0" w:color="auto"/>
            </w:tcBorders>
            <w:shd w:val="clear" w:color="auto" w:fill="auto"/>
            <w:hideMark/>
          </w:tcPr>
          <w:p w14:paraId="6B9DA54E"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PLANO</w:t>
            </w:r>
          </w:p>
        </w:tc>
        <w:tc>
          <w:tcPr>
            <w:tcW w:w="1645" w:type="dxa"/>
            <w:tcBorders>
              <w:top w:val="nil"/>
              <w:left w:val="nil"/>
              <w:bottom w:val="single" w:sz="4" w:space="0" w:color="auto"/>
              <w:right w:val="single" w:sz="4" w:space="0" w:color="auto"/>
            </w:tcBorders>
            <w:shd w:val="clear" w:color="000000" w:fill="808080"/>
            <w:noWrap/>
            <w:vAlign w:val="center"/>
            <w:hideMark/>
          </w:tcPr>
          <w:p w14:paraId="19DBA12B"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1DA9236C" w14:textId="77777777" w:rsidTr="006A32DF">
        <w:trPr>
          <w:trHeight w:val="2025"/>
        </w:trPr>
        <w:tc>
          <w:tcPr>
            <w:tcW w:w="2048" w:type="dxa"/>
            <w:tcBorders>
              <w:top w:val="nil"/>
              <w:left w:val="single" w:sz="4" w:space="0" w:color="auto"/>
              <w:bottom w:val="single" w:sz="4" w:space="0" w:color="auto"/>
              <w:right w:val="single" w:sz="4" w:space="0" w:color="auto"/>
            </w:tcBorders>
            <w:shd w:val="clear" w:color="000000" w:fill="F2F2F2"/>
            <w:noWrap/>
            <w:hideMark/>
          </w:tcPr>
          <w:p w14:paraId="5A24F283"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lastRenderedPageBreak/>
              <w:t>FAIXA_IDADE</w:t>
            </w:r>
          </w:p>
        </w:tc>
        <w:tc>
          <w:tcPr>
            <w:tcW w:w="2101" w:type="dxa"/>
            <w:tcBorders>
              <w:top w:val="nil"/>
              <w:left w:val="nil"/>
              <w:bottom w:val="single" w:sz="4" w:space="0" w:color="auto"/>
              <w:right w:val="single" w:sz="4" w:space="0" w:color="auto"/>
            </w:tcBorders>
            <w:shd w:val="clear" w:color="auto" w:fill="auto"/>
            <w:hideMark/>
          </w:tcPr>
          <w:p w14:paraId="56787610"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c>
          <w:tcPr>
            <w:tcW w:w="2523" w:type="dxa"/>
            <w:tcBorders>
              <w:top w:val="nil"/>
              <w:left w:val="nil"/>
              <w:bottom w:val="single" w:sz="4" w:space="0" w:color="auto"/>
              <w:right w:val="single" w:sz="4" w:space="0" w:color="auto"/>
            </w:tcBorders>
            <w:shd w:val="clear" w:color="auto" w:fill="auto"/>
            <w:hideMark/>
          </w:tcPr>
          <w:p w14:paraId="665621EC"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c>
          <w:tcPr>
            <w:tcW w:w="1879" w:type="dxa"/>
            <w:tcBorders>
              <w:top w:val="nil"/>
              <w:left w:val="nil"/>
              <w:bottom w:val="single" w:sz="4" w:space="0" w:color="auto"/>
              <w:right w:val="single" w:sz="4" w:space="0" w:color="auto"/>
            </w:tcBorders>
            <w:shd w:val="clear" w:color="auto" w:fill="auto"/>
            <w:hideMark/>
          </w:tcPr>
          <w:p w14:paraId="116039F9"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c>
          <w:tcPr>
            <w:tcW w:w="1645" w:type="dxa"/>
            <w:tcBorders>
              <w:top w:val="nil"/>
              <w:left w:val="nil"/>
              <w:bottom w:val="single" w:sz="4" w:space="0" w:color="auto"/>
              <w:right w:val="single" w:sz="4" w:space="0" w:color="auto"/>
            </w:tcBorders>
            <w:shd w:val="clear" w:color="auto" w:fill="auto"/>
            <w:hideMark/>
          </w:tcPr>
          <w:p w14:paraId="339CB3C4"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r>
      <w:tr w:rsidR="006A32DF" w:rsidRPr="00EC5656" w14:paraId="796FCE84" w14:textId="77777777" w:rsidTr="006A32DF">
        <w:trPr>
          <w:trHeight w:val="1125"/>
        </w:trPr>
        <w:tc>
          <w:tcPr>
            <w:tcW w:w="2048" w:type="dxa"/>
            <w:tcBorders>
              <w:top w:val="nil"/>
              <w:left w:val="single" w:sz="4" w:space="0" w:color="auto"/>
              <w:bottom w:val="single" w:sz="4" w:space="0" w:color="auto"/>
              <w:right w:val="single" w:sz="4" w:space="0" w:color="auto"/>
            </w:tcBorders>
            <w:shd w:val="clear" w:color="000000" w:fill="F2F2F2"/>
            <w:noWrap/>
            <w:hideMark/>
          </w:tcPr>
          <w:p w14:paraId="7CC0A911"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FAIXA_SALARIAL</w:t>
            </w:r>
          </w:p>
        </w:tc>
        <w:tc>
          <w:tcPr>
            <w:tcW w:w="2101" w:type="dxa"/>
            <w:tcBorders>
              <w:top w:val="nil"/>
              <w:left w:val="nil"/>
              <w:bottom w:val="single" w:sz="4" w:space="0" w:color="auto"/>
              <w:right w:val="single" w:sz="4" w:space="0" w:color="auto"/>
            </w:tcBorders>
            <w:shd w:val="clear" w:color="auto" w:fill="auto"/>
            <w:hideMark/>
          </w:tcPr>
          <w:p w14:paraId="0622F248"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c>
          <w:tcPr>
            <w:tcW w:w="2523" w:type="dxa"/>
            <w:tcBorders>
              <w:top w:val="nil"/>
              <w:left w:val="nil"/>
              <w:bottom w:val="single" w:sz="4" w:space="0" w:color="auto"/>
              <w:right w:val="single" w:sz="4" w:space="0" w:color="auto"/>
            </w:tcBorders>
            <w:shd w:val="clear" w:color="auto" w:fill="auto"/>
            <w:hideMark/>
          </w:tcPr>
          <w:p w14:paraId="05B56670"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c>
          <w:tcPr>
            <w:tcW w:w="1879" w:type="dxa"/>
            <w:tcBorders>
              <w:top w:val="nil"/>
              <w:left w:val="nil"/>
              <w:bottom w:val="single" w:sz="4" w:space="0" w:color="auto"/>
              <w:right w:val="single" w:sz="4" w:space="0" w:color="auto"/>
            </w:tcBorders>
            <w:shd w:val="clear" w:color="auto" w:fill="auto"/>
            <w:hideMark/>
          </w:tcPr>
          <w:p w14:paraId="1B278598"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c>
          <w:tcPr>
            <w:tcW w:w="1645" w:type="dxa"/>
            <w:tcBorders>
              <w:top w:val="nil"/>
              <w:left w:val="nil"/>
              <w:bottom w:val="single" w:sz="4" w:space="0" w:color="auto"/>
              <w:right w:val="single" w:sz="4" w:space="0" w:color="auto"/>
            </w:tcBorders>
            <w:shd w:val="clear" w:color="auto" w:fill="auto"/>
            <w:hideMark/>
          </w:tcPr>
          <w:p w14:paraId="563CE6D1"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r>
      <w:tr w:rsidR="006A32DF" w:rsidRPr="00EC5656" w14:paraId="35942E8A" w14:textId="77777777" w:rsidTr="006A32DF">
        <w:trPr>
          <w:trHeight w:val="675"/>
        </w:trPr>
        <w:tc>
          <w:tcPr>
            <w:tcW w:w="2048" w:type="dxa"/>
            <w:tcBorders>
              <w:top w:val="nil"/>
              <w:left w:val="single" w:sz="4" w:space="0" w:color="auto"/>
              <w:bottom w:val="single" w:sz="4" w:space="0" w:color="auto"/>
              <w:right w:val="single" w:sz="4" w:space="0" w:color="auto"/>
            </w:tcBorders>
            <w:shd w:val="clear" w:color="000000" w:fill="F2F2F2"/>
            <w:noWrap/>
            <w:hideMark/>
          </w:tcPr>
          <w:p w14:paraId="5152A20D"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NOME_MAE</w:t>
            </w:r>
          </w:p>
        </w:tc>
        <w:tc>
          <w:tcPr>
            <w:tcW w:w="2101" w:type="dxa"/>
            <w:tcBorders>
              <w:top w:val="nil"/>
              <w:left w:val="nil"/>
              <w:bottom w:val="single" w:sz="4" w:space="0" w:color="auto"/>
              <w:right w:val="single" w:sz="4" w:space="0" w:color="auto"/>
            </w:tcBorders>
            <w:shd w:val="clear" w:color="auto" w:fill="auto"/>
            <w:hideMark/>
          </w:tcPr>
          <w:p w14:paraId="6A1FAF8D"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c>
          <w:tcPr>
            <w:tcW w:w="2523" w:type="dxa"/>
            <w:tcBorders>
              <w:top w:val="nil"/>
              <w:left w:val="nil"/>
              <w:bottom w:val="single" w:sz="4" w:space="0" w:color="auto"/>
              <w:right w:val="single" w:sz="4" w:space="0" w:color="auto"/>
            </w:tcBorders>
            <w:shd w:val="clear" w:color="auto" w:fill="auto"/>
            <w:hideMark/>
          </w:tcPr>
          <w:p w14:paraId="5C9EA477"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c>
          <w:tcPr>
            <w:tcW w:w="1879" w:type="dxa"/>
            <w:tcBorders>
              <w:top w:val="nil"/>
              <w:left w:val="nil"/>
              <w:bottom w:val="single" w:sz="4" w:space="0" w:color="auto"/>
              <w:right w:val="single" w:sz="4" w:space="0" w:color="auto"/>
            </w:tcBorders>
            <w:shd w:val="clear" w:color="auto" w:fill="auto"/>
            <w:hideMark/>
          </w:tcPr>
          <w:p w14:paraId="4D1846D1"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c>
          <w:tcPr>
            <w:tcW w:w="1645" w:type="dxa"/>
            <w:tcBorders>
              <w:top w:val="nil"/>
              <w:left w:val="nil"/>
              <w:bottom w:val="single" w:sz="4" w:space="0" w:color="auto"/>
              <w:right w:val="single" w:sz="4" w:space="0" w:color="auto"/>
            </w:tcBorders>
            <w:shd w:val="clear" w:color="auto" w:fill="auto"/>
            <w:hideMark/>
          </w:tcPr>
          <w:p w14:paraId="376194BF"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r>
      <w:tr w:rsidR="006A32DF" w:rsidRPr="00EC5656" w14:paraId="244B04A3" w14:textId="77777777" w:rsidTr="006A32DF">
        <w:trPr>
          <w:trHeight w:val="180"/>
        </w:trPr>
        <w:tc>
          <w:tcPr>
            <w:tcW w:w="2048" w:type="dxa"/>
            <w:tcBorders>
              <w:top w:val="nil"/>
              <w:left w:val="single" w:sz="4" w:space="0" w:color="auto"/>
              <w:bottom w:val="single" w:sz="4" w:space="0" w:color="auto"/>
              <w:right w:val="single" w:sz="4" w:space="0" w:color="auto"/>
            </w:tcBorders>
            <w:shd w:val="clear" w:color="000000" w:fill="F2F2F2"/>
            <w:noWrap/>
            <w:hideMark/>
          </w:tcPr>
          <w:p w14:paraId="10CA451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MEIO_PAGAMENTO</w:t>
            </w:r>
          </w:p>
        </w:tc>
        <w:tc>
          <w:tcPr>
            <w:tcW w:w="2101" w:type="dxa"/>
            <w:tcBorders>
              <w:top w:val="nil"/>
              <w:left w:val="nil"/>
              <w:bottom w:val="single" w:sz="4" w:space="0" w:color="auto"/>
              <w:right w:val="single" w:sz="4" w:space="0" w:color="auto"/>
            </w:tcBorders>
            <w:shd w:val="clear" w:color="000000" w:fill="FDE9D9"/>
            <w:noWrap/>
            <w:vAlign w:val="center"/>
            <w:hideMark/>
          </w:tcPr>
          <w:p w14:paraId="3AC95ED8"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disponível no futuro</w:t>
            </w:r>
          </w:p>
        </w:tc>
        <w:tc>
          <w:tcPr>
            <w:tcW w:w="2523" w:type="dxa"/>
            <w:tcBorders>
              <w:top w:val="nil"/>
              <w:left w:val="nil"/>
              <w:bottom w:val="single" w:sz="4" w:space="0" w:color="auto"/>
              <w:right w:val="single" w:sz="4" w:space="0" w:color="auto"/>
            </w:tcBorders>
            <w:shd w:val="clear" w:color="000000" w:fill="808080"/>
            <w:hideMark/>
          </w:tcPr>
          <w:p w14:paraId="5A4855FD"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879" w:type="dxa"/>
            <w:tcBorders>
              <w:top w:val="nil"/>
              <w:left w:val="nil"/>
              <w:bottom w:val="single" w:sz="4" w:space="0" w:color="auto"/>
              <w:right w:val="single" w:sz="4" w:space="0" w:color="auto"/>
            </w:tcBorders>
            <w:shd w:val="clear" w:color="000000" w:fill="808080"/>
            <w:hideMark/>
          </w:tcPr>
          <w:p w14:paraId="2417BCBA"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hideMark/>
          </w:tcPr>
          <w:p w14:paraId="3DB0020A"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r>
      <w:tr w:rsidR="006A32DF" w:rsidRPr="00EC5656" w14:paraId="1216F0AF"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6CFDB43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HORARIO_PROPOSTA</w:t>
            </w:r>
          </w:p>
        </w:tc>
        <w:tc>
          <w:tcPr>
            <w:tcW w:w="2101" w:type="dxa"/>
            <w:tcBorders>
              <w:top w:val="nil"/>
              <w:left w:val="nil"/>
              <w:bottom w:val="single" w:sz="4" w:space="0" w:color="auto"/>
              <w:right w:val="single" w:sz="4" w:space="0" w:color="auto"/>
            </w:tcBorders>
            <w:shd w:val="clear" w:color="000000" w:fill="808080"/>
            <w:hideMark/>
          </w:tcPr>
          <w:p w14:paraId="5BF84586"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2523" w:type="dxa"/>
            <w:tcBorders>
              <w:top w:val="nil"/>
              <w:left w:val="nil"/>
              <w:bottom w:val="single" w:sz="4" w:space="0" w:color="auto"/>
              <w:right w:val="single" w:sz="4" w:space="0" w:color="auto"/>
            </w:tcBorders>
            <w:shd w:val="clear" w:color="000000" w:fill="808080"/>
            <w:hideMark/>
          </w:tcPr>
          <w:p w14:paraId="5E901CE4"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879" w:type="dxa"/>
            <w:tcBorders>
              <w:top w:val="nil"/>
              <w:left w:val="nil"/>
              <w:bottom w:val="single" w:sz="4" w:space="0" w:color="auto"/>
              <w:right w:val="single" w:sz="4" w:space="0" w:color="auto"/>
            </w:tcBorders>
            <w:shd w:val="clear" w:color="000000" w:fill="808080"/>
            <w:hideMark/>
          </w:tcPr>
          <w:p w14:paraId="59B1304B"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c>
          <w:tcPr>
            <w:tcW w:w="1645" w:type="dxa"/>
            <w:tcBorders>
              <w:top w:val="nil"/>
              <w:left w:val="nil"/>
              <w:bottom w:val="single" w:sz="4" w:space="0" w:color="auto"/>
              <w:right w:val="single" w:sz="4" w:space="0" w:color="auto"/>
            </w:tcBorders>
            <w:shd w:val="clear" w:color="000000" w:fill="808080"/>
            <w:noWrap/>
            <w:vAlign w:val="center"/>
            <w:hideMark/>
          </w:tcPr>
          <w:p w14:paraId="7D968270"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r>
      <w:tr w:rsidR="006A32DF" w:rsidRPr="00EC5656" w14:paraId="6C7394DE" w14:textId="77777777" w:rsidTr="006A32DF">
        <w:trPr>
          <w:trHeight w:val="180"/>
        </w:trPr>
        <w:tc>
          <w:tcPr>
            <w:tcW w:w="2048" w:type="dxa"/>
            <w:tcBorders>
              <w:top w:val="nil"/>
              <w:left w:val="single" w:sz="4" w:space="0" w:color="auto"/>
              <w:bottom w:val="single" w:sz="4" w:space="0" w:color="auto"/>
              <w:right w:val="single" w:sz="4" w:space="0" w:color="auto"/>
            </w:tcBorders>
            <w:shd w:val="clear" w:color="000000" w:fill="F2F2F2"/>
            <w:noWrap/>
            <w:hideMark/>
          </w:tcPr>
          <w:p w14:paraId="151C35EE"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FRAUDE_TOTAL</w:t>
            </w:r>
          </w:p>
        </w:tc>
        <w:tc>
          <w:tcPr>
            <w:tcW w:w="2101" w:type="dxa"/>
            <w:tcBorders>
              <w:top w:val="nil"/>
              <w:left w:val="single" w:sz="4" w:space="0" w:color="auto"/>
              <w:bottom w:val="single" w:sz="4" w:space="0" w:color="auto"/>
              <w:right w:val="single" w:sz="4" w:space="0" w:color="auto"/>
            </w:tcBorders>
            <w:shd w:val="clear" w:color="auto" w:fill="auto"/>
            <w:hideMark/>
          </w:tcPr>
          <w:p w14:paraId="764DA275"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contar tudo</w:t>
            </w:r>
          </w:p>
        </w:tc>
        <w:tc>
          <w:tcPr>
            <w:tcW w:w="2523" w:type="dxa"/>
            <w:tcBorders>
              <w:top w:val="nil"/>
              <w:left w:val="single" w:sz="4" w:space="0" w:color="auto"/>
              <w:bottom w:val="single" w:sz="4" w:space="0" w:color="auto"/>
              <w:right w:val="single" w:sz="4" w:space="0" w:color="auto"/>
            </w:tcBorders>
            <w:shd w:val="clear" w:color="000000" w:fill="C0C0C0"/>
            <w:hideMark/>
          </w:tcPr>
          <w:p w14:paraId="1B5E48C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0B1AF84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24B26FB1"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56E6170B" w14:textId="77777777" w:rsidTr="006A32DF">
        <w:trPr>
          <w:trHeight w:val="900"/>
        </w:trPr>
        <w:tc>
          <w:tcPr>
            <w:tcW w:w="2048" w:type="dxa"/>
            <w:tcBorders>
              <w:top w:val="nil"/>
              <w:left w:val="single" w:sz="4" w:space="0" w:color="auto"/>
              <w:bottom w:val="single" w:sz="4" w:space="0" w:color="auto"/>
              <w:right w:val="single" w:sz="4" w:space="0" w:color="auto"/>
            </w:tcBorders>
            <w:shd w:val="clear" w:color="000000" w:fill="F2F2F2"/>
            <w:noWrap/>
            <w:hideMark/>
          </w:tcPr>
          <w:p w14:paraId="2922F20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FRAUDE_OUTROS</w:t>
            </w:r>
          </w:p>
        </w:tc>
        <w:tc>
          <w:tcPr>
            <w:tcW w:w="2101" w:type="dxa"/>
            <w:tcBorders>
              <w:top w:val="single" w:sz="4" w:space="0" w:color="auto"/>
              <w:left w:val="nil"/>
              <w:bottom w:val="single" w:sz="4" w:space="0" w:color="auto"/>
              <w:right w:val="single" w:sz="4" w:space="0" w:color="auto"/>
            </w:tcBorders>
            <w:shd w:val="clear" w:color="auto" w:fill="auto"/>
            <w:hideMark/>
          </w:tcPr>
          <w:p w14:paraId="3CAAAC76" w14:textId="77777777" w:rsidR="006A32DF" w:rsidRPr="00051BDB" w:rsidRDefault="006A32DF" w:rsidP="006A32DF">
            <w:pPr>
              <w:jc w:val="left"/>
              <w:rPr>
                <w:rFonts w:cs="Arial"/>
                <w:sz w:val="16"/>
                <w:szCs w:val="16"/>
                <w:lang w:eastAsia="en-US"/>
              </w:rPr>
            </w:pPr>
            <w:r w:rsidRPr="00051BDB">
              <w:rPr>
                <w:rFonts w:cs="Arial"/>
                <w:sz w:val="16"/>
                <w:szCs w:val="16"/>
                <w:lang w:eastAsia="en-US"/>
              </w:rPr>
              <w:t>contar se  TIPO_FRAUDE != "Fraude PDV" e TIPO_FRAUDE!="Fraude Subscrição"</w:t>
            </w:r>
          </w:p>
        </w:tc>
        <w:tc>
          <w:tcPr>
            <w:tcW w:w="2523" w:type="dxa"/>
            <w:tcBorders>
              <w:top w:val="nil"/>
              <w:left w:val="nil"/>
              <w:bottom w:val="single" w:sz="4" w:space="0" w:color="auto"/>
              <w:right w:val="single" w:sz="4" w:space="0" w:color="auto"/>
            </w:tcBorders>
            <w:shd w:val="clear" w:color="000000" w:fill="C0C0C0"/>
            <w:hideMark/>
          </w:tcPr>
          <w:p w14:paraId="7AA7092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7515FDC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67B6479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4ECD860D" w14:textId="77777777" w:rsidTr="006A32DF">
        <w:trPr>
          <w:trHeight w:val="450"/>
        </w:trPr>
        <w:tc>
          <w:tcPr>
            <w:tcW w:w="2048" w:type="dxa"/>
            <w:tcBorders>
              <w:top w:val="nil"/>
              <w:left w:val="single" w:sz="4" w:space="0" w:color="auto"/>
              <w:bottom w:val="single" w:sz="4" w:space="0" w:color="auto"/>
              <w:right w:val="single" w:sz="4" w:space="0" w:color="auto"/>
            </w:tcBorders>
            <w:shd w:val="clear" w:color="000000" w:fill="F2F2F2"/>
            <w:noWrap/>
            <w:hideMark/>
          </w:tcPr>
          <w:p w14:paraId="540EE60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FRAUDE_PDV</w:t>
            </w:r>
          </w:p>
        </w:tc>
        <w:tc>
          <w:tcPr>
            <w:tcW w:w="2101" w:type="dxa"/>
            <w:tcBorders>
              <w:top w:val="nil"/>
              <w:left w:val="nil"/>
              <w:bottom w:val="single" w:sz="4" w:space="0" w:color="auto"/>
              <w:right w:val="single" w:sz="4" w:space="0" w:color="auto"/>
            </w:tcBorders>
            <w:shd w:val="clear" w:color="auto" w:fill="auto"/>
            <w:hideMark/>
          </w:tcPr>
          <w:p w14:paraId="5A9A6225" w14:textId="77777777" w:rsidR="006A32DF" w:rsidRPr="00051BDB" w:rsidRDefault="006A32DF" w:rsidP="006A32DF">
            <w:pPr>
              <w:jc w:val="left"/>
              <w:rPr>
                <w:rFonts w:cs="Arial"/>
                <w:sz w:val="16"/>
                <w:szCs w:val="16"/>
                <w:lang w:eastAsia="en-US"/>
              </w:rPr>
            </w:pPr>
            <w:r w:rsidRPr="00051BDB">
              <w:rPr>
                <w:rFonts w:cs="Arial"/>
                <w:sz w:val="16"/>
                <w:szCs w:val="16"/>
                <w:lang w:eastAsia="en-US"/>
              </w:rPr>
              <w:t>contar se  TIPO_FRAUDE = "Fraude PDV"</w:t>
            </w:r>
          </w:p>
        </w:tc>
        <w:tc>
          <w:tcPr>
            <w:tcW w:w="2523" w:type="dxa"/>
            <w:tcBorders>
              <w:top w:val="nil"/>
              <w:left w:val="nil"/>
              <w:bottom w:val="single" w:sz="4" w:space="0" w:color="auto"/>
              <w:right w:val="single" w:sz="4" w:space="0" w:color="auto"/>
            </w:tcBorders>
            <w:shd w:val="clear" w:color="000000" w:fill="C0C0C0"/>
            <w:hideMark/>
          </w:tcPr>
          <w:p w14:paraId="6FB3FE9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673B5FFD"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6BDE6B76"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1702377B" w14:textId="77777777" w:rsidTr="006A32DF">
        <w:trPr>
          <w:trHeight w:val="450"/>
        </w:trPr>
        <w:tc>
          <w:tcPr>
            <w:tcW w:w="2048" w:type="dxa"/>
            <w:tcBorders>
              <w:top w:val="nil"/>
              <w:left w:val="single" w:sz="4" w:space="0" w:color="auto"/>
              <w:bottom w:val="single" w:sz="4" w:space="0" w:color="auto"/>
              <w:right w:val="single" w:sz="4" w:space="0" w:color="auto"/>
            </w:tcBorders>
            <w:shd w:val="clear" w:color="000000" w:fill="F2F2F2"/>
            <w:noWrap/>
            <w:hideMark/>
          </w:tcPr>
          <w:p w14:paraId="3D9C880D"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FRAUDE_SUBSCRICAO</w:t>
            </w:r>
          </w:p>
        </w:tc>
        <w:tc>
          <w:tcPr>
            <w:tcW w:w="2101" w:type="dxa"/>
            <w:tcBorders>
              <w:top w:val="nil"/>
              <w:left w:val="nil"/>
              <w:bottom w:val="single" w:sz="4" w:space="0" w:color="auto"/>
              <w:right w:val="single" w:sz="4" w:space="0" w:color="auto"/>
            </w:tcBorders>
            <w:shd w:val="clear" w:color="auto" w:fill="auto"/>
            <w:hideMark/>
          </w:tcPr>
          <w:p w14:paraId="391C20B5" w14:textId="77777777" w:rsidR="006A32DF" w:rsidRPr="00051BDB" w:rsidRDefault="006A32DF" w:rsidP="006A32DF">
            <w:pPr>
              <w:jc w:val="left"/>
              <w:rPr>
                <w:rFonts w:cs="Arial"/>
                <w:sz w:val="16"/>
                <w:szCs w:val="16"/>
                <w:lang w:eastAsia="en-US"/>
              </w:rPr>
            </w:pPr>
            <w:r w:rsidRPr="00051BDB">
              <w:rPr>
                <w:rFonts w:cs="Arial"/>
                <w:sz w:val="16"/>
                <w:szCs w:val="16"/>
                <w:lang w:eastAsia="en-US"/>
              </w:rPr>
              <w:t>contar se  TIPO_FRAUDE = "Fraude Subscrição"</w:t>
            </w:r>
          </w:p>
        </w:tc>
        <w:tc>
          <w:tcPr>
            <w:tcW w:w="2523" w:type="dxa"/>
            <w:tcBorders>
              <w:top w:val="nil"/>
              <w:left w:val="nil"/>
              <w:bottom w:val="single" w:sz="4" w:space="0" w:color="auto"/>
              <w:right w:val="single" w:sz="4" w:space="0" w:color="auto"/>
            </w:tcBorders>
            <w:shd w:val="clear" w:color="000000" w:fill="C0C0C0"/>
            <w:hideMark/>
          </w:tcPr>
          <w:p w14:paraId="071F8C4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605484E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257BBCA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20726746" w14:textId="77777777" w:rsidTr="006A32DF">
        <w:trPr>
          <w:trHeight w:val="450"/>
        </w:trPr>
        <w:tc>
          <w:tcPr>
            <w:tcW w:w="2048" w:type="dxa"/>
            <w:tcBorders>
              <w:top w:val="nil"/>
              <w:left w:val="single" w:sz="4" w:space="0" w:color="auto"/>
              <w:bottom w:val="single" w:sz="4" w:space="0" w:color="auto"/>
              <w:right w:val="single" w:sz="4" w:space="0" w:color="auto"/>
            </w:tcBorders>
            <w:shd w:val="clear" w:color="000000" w:fill="F2F2F2"/>
            <w:noWrap/>
            <w:hideMark/>
          </w:tcPr>
          <w:p w14:paraId="4B171C1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FRAUDE_ABR</w:t>
            </w:r>
          </w:p>
        </w:tc>
        <w:tc>
          <w:tcPr>
            <w:tcW w:w="2101" w:type="dxa"/>
            <w:tcBorders>
              <w:top w:val="nil"/>
              <w:left w:val="nil"/>
              <w:bottom w:val="single" w:sz="4" w:space="0" w:color="auto"/>
              <w:right w:val="single" w:sz="4" w:space="0" w:color="auto"/>
            </w:tcBorders>
            <w:shd w:val="clear" w:color="000000" w:fill="C0C0C0"/>
            <w:hideMark/>
          </w:tcPr>
          <w:p w14:paraId="509E416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auto" w:fill="auto"/>
            <w:hideMark/>
          </w:tcPr>
          <w:p w14:paraId="623EEC98"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contar tudo exceto (316,116,131, 331)</w:t>
            </w:r>
          </w:p>
        </w:tc>
        <w:tc>
          <w:tcPr>
            <w:tcW w:w="1879" w:type="dxa"/>
            <w:tcBorders>
              <w:top w:val="nil"/>
              <w:left w:val="nil"/>
              <w:bottom w:val="single" w:sz="4" w:space="0" w:color="auto"/>
              <w:right w:val="single" w:sz="4" w:space="0" w:color="auto"/>
            </w:tcBorders>
            <w:shd w:val="clear" w:color="000000" w:fill="C0C0C0"/>
            <w:hideMark/>
          </w:tcPr>
          <w:p w14:paraId="2307729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6FC2D50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278D92D6" w14:textId="77777777" w:rsidTr="006A32DF">
        <w:trPr>
          <w:trHeight w:val="450"/>
        </w:trPr>
        <w:tc>
          <w:tcPr>
            <w:tcW w:w="2048" w:type="dxa"/>
            <w:tcBorders>
              <w:top w:val="nil"/>
              <w:left w:val="single" w:sz="4" w:space="0" w:color="auto"/>
              <w:bottom w:val="single" w:sz="4" w:space="0" w:color="auto"/>
              <w:right w:val="single" w:sz="4" w:space="0" w:color="auto"/>
            </w:tcBorders>
            <w:shd w:val="clear" w:color="000000" w:fill="F2F2F2"/>
            <w:noWrap/>
            <w:hideMark/>
          </w:tcPr>
          <w:p w14:paraId="5FF0AF1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NCOI_TOTAL</w:t>
            </w:r>
          </w:p>
        </w:tc>
        <w:tc>
          <w:tcPr>
            <w:tcW w:w="2101" w:type="dxa"/>
            <w:tcBorders>
              <w:top w:val="nil"/>
              <w:left w:val="nil"/>
              <w:bottom w:val="single" w:sz="4" w:space="0" w:color="auto"/>
              <w:right w:val="single" w:sz="4" w:space="0" w:color="auto"/>
            </w:tcBorders>
            <w:shd w:val="clear" w:color="000000" w:fill="C0C0C0"/>
            <w:hideMark/>
          </w:tcPr>
          <w:p w14:paraId="2F79C3D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6D5B220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auto" w:fill="auto"/>
            <w:hideMark/>
          </w:tcPr>
          <w:p w14:paraId="5C35BB0A" w14:textId="77777777" w:rsidR="006A32DF" w:rsidRPr="00051BDB" w:rsidRDefault="006A32DF" w:rsidP="006A32DF">
            <w:pPr>
              <w:jc w:val="left"/>
              <w:rPr>
                <w:rFonts w:cs="Arial"/>
                <w:sz w:val="16"/>
                <w:szCs w:val="16"/>
                <w:lang w:eastAsia="en-US"/>
              </w:rPr>
            </w:pPr>
            <w:r w:rsidRPr="00051BDB">
              <w:rPr>
                <w:rFonts w:cs="Arial"/>
                <w:sz w:val="16"/>
                <w:szCs w:val="16"/>
                <w:lang w:eastAsia="en-US"/>
              </w:rPr>
              <w:t xml:space="preserve">contar se TRATATIVA like 'Procedente%' </w:t>
            </w:r>
          </w:p>
        </w:tc>
        <w:tc>
          <w:tcPr>
            <w:tcW w:w="1645" w:type="dxa"/>
            <w:tcBorders>
              <w:top w:val="nil"/>
              <w:left w:val="nil"/>
              <w:bottom w:val="single" w:sz="4" w:space="0" w:color="auto"/>
              <w:right w:val="single" w:sz="4" w:space="0" w:color="auto"/>
            </w:tcBorders>
            <w:shd w:val="clear" w:color="000000" w:fill="C0C0C0"/>
            <w:hideMark/>
          </w:tcPr>
          <w:p w14:paraId="14554D9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63FC24D8" w14:textId="77777777" w:rsidTr="006A32DF">
        <w:trPr>
          <w:trHeight w:val="900"/>
        </w:trPr>
        <w:tc>
          <w:tcPr>
            <w:tcW w:w="2048" w:type="dxa"/>
            <w:tcBorders>
              <w:top w:val="nil"/>
              <w:left w:val="single" w:sz="4" w:space="0" w:color="auto"/>
              <w:bottom w:val="single" w:sz="4" w:space="0" w:color="auto"/>
              <w:right w:val="single" w:sz="4" w:space="0" w:color="auto"/>
            </w:tcBorders>
            <w:shd w:val="clear" w:color="000000" w:fill="F2F2F2"/>
            <w:noWrap/>
            <w:hideMark/>
          </w:tcPr>
          <w:p w14:paraId="7D46E97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NCOI_OUTROS</w:t>
            </w:r>
          </w:p>
        </w:tc>
        <w:tc>
          <w:tcPr>
            <w:tcW w:w="2101" w:type="dxa"/>
            <w:tcBorders>
              <w:top w:val="nil"/>
              <w:left w:val="nil"/>
              <w:bottom w:val="single" w:sz="4" w:space="0" w:color="auto"/>
              <w:right w:val="single" w:sz="4" w:space="0" w:color="auto"/>
            </w:tcBorders>
            <w:shd w:val="clear" w:color="000000" w:fill="C0C0C0"/>
            <w:hideMark/>
          </w:tcPr>
          <w:p w14:paraId="24767BC1"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70765D9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auto" w:fill="auto"/>
            <w:hideMark/>
          </w:tcPr>
          <w:p w14:paraId="07F0AEAA"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contar se TRATATIVA like 'Procedente%' and TRATATIVA_MOTIVO!="FI" and PDV preenchido</w:t>
            </w:r>
          </w:p>
        </w:tc>
        <w:tc>
          <w:tcPr>
            <w:tcW w:w="1645" w:type="dxa"/>
            <w:tcBorders>
              <w:top w:val="nil"/>
              <w:left w:val="nil"/>
              <w:bottom w:val="single" w:sz="4" w:space="0" w:color="auto"/>
              <w:right w:val="single" w:sz="4" w:space="0" w:color="auto"/>
            </w:tcBorders>
            <w:shd w:val="clear" w:color="000000" w:fill="C0C0C0"/>
            <w:hideMark/>
          </w:tcPr>
          <w:p w14:paraId="376976B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61207555" w14:textId="77777777" w:rsidTr="006A32DF">
        <w:trPr>
          <w:trHeight w:val="900"/>
        </w:trPr>
        <w:tc>
          <w:tcPr>
            <w:tcW w:w="2048" w:type="dxa"/>
            <w:tcBorders>
              <w:top w:val="nil"/>
              <w:left w:val="single" w:sz="4" w:space="0" w:color="auto"/>
              <w:bottom w:val="single" w:sz="4" w:space="0" w:color="auto"/>
              <w:right w:val="single" w:sz="4" w:space="0" w:color="auto"/>
            </w:tcBorders>
            <w:shd w:val="clear" w:color="000000" w:fill="F2F2F2"/>
            <w:noWrap/>
            <w:hideMark/>
          </w:tcPr>
          <w:p w14:paraId="5B1E4E8E"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NCOI_PDV</w:t>
            </w:r>
          </w:p>
        </w:tc>
        <w:tc>
          <w:tcPr>
            <w:tcW w:w="2101" w:type="dxa"/>
            <w:tcBorders>
              <w:top w:val="nil"/>
              <w:left w:val="nil"/>
              <w:bottom w:val="single" w:sz="4" w:space="0" w:color="auto"/>
              <w:right w:val="single" w:sz="4" w:space="0" w:color="auto"/>
            </w:tcBorders>
            <w:shd w:val="clear" w:color="000000" w:fill="C0C0C0"/>
            <w:hideMark/>
          </w:tcPr>
          <w:p w14:paraId="34B8807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2526329F"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auto" w:fill="auto"/>
            <w:hideMark/>
          </w:tcPr>
          <w:p w14:paraId="4570D73A"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contar se TRATATIVA like 'Procedente%' and TRATATIVA_MOTIVO!="FI" and PDV preenchido</w:t>
            </w:r>
          </w:p>
        </w:tc>
        <w:tc>
          <w:tcPr>
            <w:tcW w:w="1645" w:type="dxa"/>
            <w:tcBorders>
              <w:top w:val="nil"/>
              <w:left w:val="nil"/>
              <w:bottom w:val="single" w:sz="4" w:space="0" w:color="auto"/>
              <w:right w:val="single" w:sz="4" w:space="0" w:color="auto"/>
            </w:tcBorders>
            <w:shd w:val="clear" w:color="000000" w:fill="C0C0C0"/>
            <w:hideMark/>
          </w:tcPr>
          <w:p w14:paraId="14FDA14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0A5CF5C" w14:textId="77777777" w:rsidTr="006A32DF">
        <w:trPr>
          <w:trHeight w:val="900"/>
        </w:trPr>
        <w:tc>
          <w:tcPr>
            <w:tcW w:w="2048" w:type="dxa"/>
            <w:tcBorders>
              <w:top w:val="nil"/>
              <w:left w:val="single" w:sz="4" w:space="0" w:color="auto"/>
              <w:bottom w:val="single" w:sz="4" w:space="0" w:color="auto"/>
              <w:right w:val="single" w:sz="4" w:space="0" w:color="auto"/>
            </w:tcBorders>
            <w:shd w:val="clear" w:color="000000" w:fill="F2F2F2"/>
            <w:noWrap/>
            <w:hideMark/>
          </w:tcPr>
          <w:p w14:paraId="3542309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NCOI_SUBSCRICAO</w:t>
            </w:r>
          </w:p>
        </w:tc>
        <w:tc>
          <w:tcPr>
            <w:tcW w:w="2101" w:type="dxa"/>
            <w:tcBorders>
              <w:top w:val="nil"/>
              <w:left w:val="nil"/>
              <w:bottom w:val="single" w:sz="4" w:space="0" w:color="auto"/>
              <w:right w:val="single" w:sz="4" w:space="0" w:color="auto"/>
            </w:tcBorders>
            <w:shd w:val="clear" w:color="000000" w:fill="C0C0C0"/>
            <w:hideMark/>
          </w:tcPr>
          <w:p w14:paraId="474F149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3FD5580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auto" w:fill="auto"/>
            <w:hideMark/>
          </w:tcPr>
          <w:p w14:paraId="769F7582"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contar se TRATATIVA like 'Procedente%' and TRATATIVA_MOTIVO="FI"</w:t>
            </w:r>
          </w:p>
        </w:tc>
        <w:tc>
          <w:tcPr>
            <w:tcW w:w="1645" w:type="dxa"/>
            <w:tcBorders>
              <w:top w:val="nil"/>
              <w:left w:val="nil"/>
              <w:bottom w:val="single" w:sz="4" w:space="0" w:color="auto"/>
              <w:right w:val="single" w:sz="4" w:space="0" w:color="auto"/>
            </w:tcBorders>
            <w:shd w:val="clear" w:color="000000" w:fill="C0C0C0"/>
            <w:hideMark/>
          </w:tcPr>
          <w:p w14:paraId="5E6C026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3DEE4D2C"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2410EC5E"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JEC</w:t>
            </w:r>
          </w:p>
        </w:tc>
        <w:tc>
          <w:tcPr>
            <w:tcW w:w="2101" w:type="dxa"/>
            <w:tcBorders>
              <w:top w:val="nil"/>
              <w:left w:val="nil"/>
              <w:bottom w:val="single" w:sz="4" w:space="0" w:color="auto"/>
              <w:right w:val="single" w:sz="4" w:space="0" w:color="auto"/>
            </w:tcBorders>
            <w:shd w:val="clear" w:color="000000" w:fill="C0C0C0"/>
            <w:hideMark/>
          </w:tcPr>
          <w:p w14:paraId="3848940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536303F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189C028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auto"/>
            <w:noWrap/>
            <w:vAlign w:val="center"/>
            <w:hideMark/>
          </w:tcPr>
          <w:p w14:paraId="3418FEA8"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contar tudo</w:t>
            </w:r>
          </w:p>
        </w:tc>
      </w:tr>
      <w:tr w:rsidR="006A32DF" w:rsidRPr="00EC5656" w14:paraId="6A080AD7"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7A13582A"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FPD</w:t>
            </w:r>
          </w:p>
        </w:tc>
        <w:tc>
          <w:tcPr>
            <w:tcW w:w="2101" w:type="dxa"/>
            <w:tcBorders>
              <w:top w:val="nil"/>
              <w:left w:val="nil"/>
              <w:bottom w:val="single" w:sz="4" w:space="0" w:color="auto"/>
              <w:right w:val="single" w:sz="4" w:space="0" w:color="auto"/>
            </w:tcBorders>
            <w:shd w:val="clear" w:color="000000" w:fill="C0C0C0"/>
            <w:hideMark/>
          </w:tcPr>
          <w:p w14:paraId="532A328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14E134D8"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1EB5071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21DE58F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07993167"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5194D7C2"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PROPOSTA_TOTAL</w:t>
            </w:r>
          </w:p>
        </w:tc>
        <w:tc>
          <w:tcPr>
            <w:tcW w:w="2101" w:type="dxa"/>
            <w:tcBorders>
              <w:top w:val="nil"/>
              <w:left w:val="nil"/>
              <w:bottom w:val="single" w:sz="4" w:space="0" w:color="auto"/>
              <w:right w:val="single" w:sz="4" w:space="0" w:color="auto"/>
            </w:tcBorders>
            <w:shd w:val="clear" w:color="000000" w:fill="C0C0C0"/>
            <w:hideMark/>
          </w:tcPr>
          <w:p w14:paraId="56261EC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0F77379F"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6B9D903F"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16B3B7A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322C122" w14:textId="77777777" w:rsidTr="006A32DF">
        <w:trPr>
          <w:trHeight w:val="2025"/>
        </w:trPr>
        <w:tc>
          <w:tcPr>
            <w:tcW w:w="2048" w:type="dxa"/>
            <w:tcBorders>
              <w:top w:val="nil"/>
              <w:left w:val="single" w:sz="4" w:space="0" w:color="auto"/>
              <w:bottom w:val="single" w:sz="4" w:space="0" w:color="auto"/>
              <w:right w:val="single" w:sz="4" w:space="0" w:color="auto"/>
            </w:tcBorders>
            <w:shd w:val="clear" w:color="000000" w:fill="F2F2F2"/>
            <w:noWrap/>
            <w:hideMark/>
          </w:tcPr>
          <w:p w14:paraId="1B08E495"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lastRenderedPageBreak/>
              <w:t>PROPOSTA_NEGADA_SEM_CONTATO</w:t>
            </w:r>
          </w:p>
        </w:tc>
        <w:tc>
          <w:tcPr>
            <w:tcW w:w="2101" w:type="dxa"/>
            <w:tcBorders>
              <w:top w:val="nil"/>
              <w:left w:val="nil"/>
              <w:bottom w:val="single" w:sz="4" w:space="0" w:color="auto"/>
              <w:right w:val="single" w:sz="4" w:space="0" w:color="auto"/>
            </w:tcBorders>
            <w:shd w:val="clear" w:color="000000" w:fill="C0C0C0"/>
            <w:hideMark/>
          </w:tcPr>
          <w:p w14:paraId="3F35E96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1247833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5C80847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496642F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54602647" w14:textId="77777777" w:rsidTr="006A32DF">
        <w:trPr>
          <w:trHeight w:val="1800"/>
        </w:trPr>
        <w:tc>
          <w:tcPr>
            <w:tcW w:w="2048" w:type="dxa"/>
            <w:tcBorders>
              <w:top w:val="nil"/>
              <w:left w:val="single" w:sz="4" w:space="0" w:color="auto"/>
              <w:bottom w:val="single" w:sz="4" w:space="0" w:color="auto"/>
              <w:right w:val="single" w:sz="4" w:space="0" w:color="auto"/>
            </w:tcBorders>
            <w:shd w:val="clear" w:color="000000" w:fill="F2F2F2"/>
            <w:noWrap/>
            <w:hideMark/>
          </w:tcPr>
          <w:p w14:paraId="17582E4A"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PROPOSTA_NEGADA_OUTROS</w:t>
            </w:r>
          </w:p>
        </w:tc>
        <w:tc>
          <w:tcPr>
            <w:tcW w:w="2101" w:type="dxa"/>
            <w:tcBorders>
              <w:top w:val="nil"/>
              <w:left w:val="nil"/>
              <w:bottom w:val="single" w:sz="4" w:space="0" w:color="auto"/>
              <w:right w:val="single" w:sz="4" w:space="0" w:color="auto"/>
            </w:tcBorders>
            <w:shd w:val="clear" w:color="000000" w:fill="C0C0C0"/>
            <w:hideMark/>
          </w:tcPr>
          <w:p w14:paraId="2CF486F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3BEA0FB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1D69A77D"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794B2F3D"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1F702005" w14:textId="77777777" w:rsidTr="006A32DF">
        <w:trPr>
          <w:trHeight w:val="1800"/>
        </w:trPr>
        <w:tc>
          <w:tcPr>
            <w:tcW w:w="2048" w:type="dxa"/>
            <w:tcBorders>
              <w:top w:val="nil"/>
              <w:left w:val="single" w:sz="4" w:space="0" w:color="auto"/>
              <w:bottom w:val="single" w:sz="4" w:space="0" w:color="auto"/>
              <w:right w:val="single" w:sz="4" w:space="0" w:color="auto"/>
            </w:tcBorders>
            <w:shd w:val="clear" w:color="000000" w:fill="F2F2F2"/>
            <w:noWrap/>
            <w:hideMark/>
          </w:tcPr>
          <w:p w14:paraId="07A95A0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PROPOSTA_NEGADA_FRAUDE</w:t>
            </w:r>
          </w:p>
        </w:tc>
        <w:tc>
          <w:tcPr>
            <w:tcW w:w="2101" w:type="dxa"/>
            <w:tcBorders>
              <w:top w:val="nil"/>
              <w:left w:val="nil"/>
              <w:bottom w:val="single" w:sz="4" w:space="0" w:color="auto"/>
              <w:right w:val="single" w:sz="4" w:space="0" w:color="auto"/>
            </w:tcBorders>
            <w:shd w:val="clear" w:color="000000" w:fill="C0C0C0"/>
            <w:hideMark/>
          </w:tcPr>
          <w:p w14:paraId="06EF3EB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2344F414"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27546CB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6CDAC2CD"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0732A7E" w14:textId="77777777" w:rsidTr="006A32DF">
        <w:trPr>
          <w:trHeight w:val="255"/>
        </w:trPr>
        <w:tc>
          <w:tcPr>
            <w:tcW w:w="2048" w:type="dxa"/>
            <w:tcBorders>
              <w:top w:val="nil"/>
              <w:left w:val="single" w:sz="4" w:space="0" w:color="auto"/>
              <w:bottom w:val="single" w:sz="4" w:space="0" w:color="auto"/>
              <w:right w:val="single" w:sz="4" w:space="0" w:color="auto"/>
            </w:tcBorders>
            <w:shd w:val="clear" w:color="000000" w:fill="F2F2F2"/>
            <w:noWrap/>
            <w:hideMark/>
          </w:tcPr>
          <w:p w14:paraId="2B8928E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VENDAS</w:t>
            </w:r>
          </w:p>
        </w:tc>
        <w:tc>
          <w:tcPr>
            <w:tcW w:w="2101" w:type="dxa"/>
            <w:tcBorders>
              <w:top w:val="nil"/>
              <w:left w:val="nil"/>
              <w:bottom w:val="single" w:sz="4" w:space="0" w:color="auto"/>
              <w:right w:val="single" w:sz="4" w:space="0" w:color="auto"/>
            </w:tcBorders>
            <w:shd w:val="clear" w:color="000000" w:fill="C0C0C0"/>
            <w:hideMark/>
          </w:tcPr>
          <w:p w14:paraId="47F1D0A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523" w:type="dxa"/>
            <w:tcBorders>
              <w:top w:val="nil"/>
              <w:left w:val="nil"/>
              <w:bottom w:val="single" w:sz="4" w:space="0" w:color="auto"/>
              <w:right w:val="single" w:sz="4" w:space="0" w:color="auto"/>
            </w:tcBorders>
            <w:shd w:val="clear" w:color="000000" w:fill="C0C0C0"/>
            <w:hideMark/>
          </w:tcPr>
          <w:p w14:paraId="22DF3246"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879" w:type="dxa"/>
            <w:tcBorders>
              <w:top w:val="nil"/>
              <w:left w:val="nil"/>
              <w:bottom w:val="single" w:sz="4" w:space="0" w:color="auto"/>
              <w:right w:val="single" w:sz="4" w:space="0" w:color="auto"/>
            </w:tcBorders>
            <w:shd w:val="clear" w:color="000000" w:fill="C0C0C0"/>
            <w:hideMark/>
          </w:tcPr>
          <w:p w14:paraId="67986E76"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1645" w:type="dxa"/>
            <w:tcBorders>
              <w:top w:val="nil"/>
              <w:left w:val="nil"/>
              <w:bottom w:val="single" w:sz="4" w:space="0" w:color="auto"/>
              <w:right w:val="single" w:sz="4" w:space="0" w:color="auto"/>
            </w:tcBorders>
            <w:shd w:val="clear" w:color="000000" w:fill="C0C0C0"/>
            <w:hideMark/>
          </w:tcPr>
          <w:p w14:paraId="5DD2863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bl>
    <w:p w14:paraId="0D32070F" w14:textId="77777777" w:rsidR="006A32DF" w:rsidRDefault="006A32DF" w:rsidP="006A32DF">
      <w:pPr>
        <w:rPr>
          <w:lang w:val="pt-PT" w:eastAsia="en-US"/>
        </w:rPr>
      </w:pPr>
    </w:p>
    <w:p w14:paraId="5345717C" w14:textId="77777777" w:rsidR="006A32DF" w:rsidRPr="00EC5656" w:rsidRDefault="006A32DF" w:rsidP="006A32DF">
      <w:pPr>
        <w:rPr>
          <w:lang w:val="pt-PT" w:eastAsia="en-US"/>
        </w:rPr>
      </w:pPr>
    </w:p>
    <w:tbl>
      <w:tblPr>
        <w:tblW w:w="10196" w:type="dxa"/>
        <w:tblLook w:val="04A0" w:firstRow="1" w:lastRow="0" w:firstColumn="1" w:lastColumn="0" w:noHBand="0" w:noVBand="1"/>
      </w:tblPr>
      <w:tblGrid>
        <w:gridCol w:w="2503"/>
        <w:gridCol w:w="2512"/>
        <w:gridCol w:w="3114"/>
        <w:gridCol w:w="2067"/>
      </w:tblGrid>
      <w:tr w:rsidR="006A32DF" w:rsidRPr="00EC5656" w14:paraId="4EF232F2" w14:textId="77777777" w:rsidTr="006A32DF">
        <w:trPr>
          <w:trHeight w:val="510"/>
        </w:trPr>
        <w:tc>
          <w:tcPr>
            <w:tcW w:w="2456"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2A1F943D"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CAMPO</w:t>
            </w:r>
          </w:p>
        </w:tc>
        <w:tc>
          <w:tcPr>
            <w:tcW w:w="2654" w:type="dxa"/>
            <w:tcBorders>
              <w:top w:val="single" w:sz="4" w:space="0" w:color="auto"/>
              <w:left w:val="nil"/>
              <w:bottom w:val="single" w:sz="4" w:space="0" w:color="auto"/>
              <w:right w:val="single" w:sz="4" w:space="0" w:color="auto"/>
            </w:tcBorders>
            <w:shd w:val="clear" w:color="000000" w:fill="808080"/>
            <w:vAlign w:val="center"/>
            <w:hideMark/>
          </w:tcPr>
          <w:p w14:paraId="1886BB1C" w14:textId="77777777" w:rsidR="006A32DF" w:rsidRPr="00EC5656" w:rsidRDefault="006A32DF" w:rsidP="006A32DF">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FPD</w:t>
            </w:r>
          </w:p>
        </w:tc>
        <w:tc>
          <w:tcPr>
            <w:tcW w:w="3056" w:type="dxa"/>
            <w:tcBorders>
              <w:top w:val="single" w:sz="4" w:space="0" w:color="auto"/>
              <w:left w:val="nil"/>
              <w:bottom w:val="single" w:sz="4" w:space="0" w:color="auto"/>
              <w:right w:val="single" w:sz="4" w:space="0" w:color="auto"/>
            </w:tcBorders>
            <w:shd w:val="clear" w:color="000000" w:fill="808080"/>
            <w:vAlign w:val="center"/>
            <w:hideMark/>
          </w:tcPr>
          <w:p w14:paraId="03C4D793" w14:textId="25B36091" w:rsidR="006A32DF" w:rsidRPr="00EC5656" w:rsidRDefault="006A32DF" w:rsidP="00F25AFB">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PROPOSTAS TRANSACT</w:t>
            </w:r>
          </w:p>
        </w:tc>
        <w:tc>
          <w:tcPr>
            <w:tcW w:w="2030" w:type="dxa"/>
            <w:tcBorders>
              <w:top w:val="single" w:sz="4" w:space="0" w:color="auto"/>
              <w:left w:val="nil"/>
              <w:bottom w:val="single" w:sz="4" w:space="0" w:color="auto"/>
              <w:right w:val="single" w:sz="4" w:space="0" w:color="auto"/>
            </w:tcBorders>
            <w:shd w:val="clear" w:color="000000" w:fill="808080"/>
            <w:vAlign w:val="center"/>
            <w:hideMark/>
          </w:tcPr>
          <w:p w14:paraId="318ED0EF" w14:textId="3BFDB010" w:rsidR="006A32DF" w:rsidRPr="00EC5656" w:rsidRDefault="006A32DF" w:rsidP="00F25AFB">
            <w:pPr>
              <w:jc w:val="left"/>
              <w:rPr>
                <w:rFonts w:ascii="Arial Narrow" w:hAnsi="Arial Narrow" w:cs="Arial"/>
                <w:b/>
                <w:bCs/>
                <w:color w:val="FFFFFF"/>
                <w:sz w:val="16"/>
                <w:szCs w:val="16"/>
                <w:lang w:val="en-US" w:eastAsia="en-US"/>
              </w:rPr>
            </w:pPr>
            <w:r w:rsidRPr="00EC5656">
              <w:rPr>
                <w:rFonts w:ascii="Arial Narrow" w:hAnsi="Arial Narrow" w:cs="Arial"/>
                <w:b/>
                <w:bCs/>
                <w:color w:val="FFFFFF"/>
                <w:sz w:val="16"/>
                <w:szCs w:val="16"/>
                <w:lang w:val="en-US" w:eastAsia="en-US"/>
              </w:rPr>
              <w:t>VENDAS</w:t>
            </w:r>
            <w:r w:rsidR="00F25AFB">
              <w:rPr>
                <w:rFonts w:ascii="Arial Narrow" w:hAnsi="Arial Narrow" w:cs="Arial"/>
                <w:b/>
                <w:bCs/>
                <w:color w:val="FFFFFF"/>
                <w:sz w:val="16"/>
                <w:szCs w:val="16"/>
                <w:lang w:val="en-US" w:eastAsia="en-US"/>
              </w:rPr>
              <w:t xml:space="preserve"> </w:t>
            </w:r>
            <w:r w:rsidRPr="00EC5656">
              <w:rPr>
                <w:rFonts w:ascii="Arial Narrow" w:hAnsi="Arial Narrow" w:cs="Arial"/>
                <w:b/>
                <w:bCs/>
                <w:color w:val="FFFFFF"/>
                <w:sz w:val="16"/>
                <w:szCs w:val="16"/>
                <w:lang w:val="en-US" w:eastAsia="en-US"/>
              </w:rPr>
              <w:t>BOV</w:t>
            </w:r>
          </w:p>
        </w:tc>
      </w:tr>
      <w:tr w:rsidR="006A32DF" w:rsidRPr="00EC5656" w14:paraId="3F183106"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3C994AC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DATA_REFERENCIA</w:t>
            </w:r>
          </w:p>
        </w:tc>
        <w:tc>
          <w:tcPr>
            <w:tcW w:w="2654" w:type="dxa"/>
            <w:tcBorders>
              <w:top w:val="nil"/>
              <w:left w:val="nil"/>
              <w:bottom w:val="single" w:sz="4" w:space="0" w:color="auto"/>
              <w:right w:val="single" w:sz="4" w:space="0" w:color="auto"/>
            </w:tcBorders>
            <w:shd w:val="clear" w:color="auto" w:fill="auto"/>
            <w:noWrap/>
            <w:vAlign w:val="bottom"/>
            <w:hideMark/>
          </w:tcPr>
          <w:p w14:paraId="5FD5839C"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DATA_ATIVACAO_CADASTRO</w:t>
            </w:r>
          </w:p>
        </w:tc>
        <w:tc>
          <w:tcPr>
            <w:tcW w:w="3056" w:type="dxa"/>
            <w:tcBorders>
              <w:top w:val="nil"/>
              <w:left w:val="nil"/>
              <w:bottom w:val="single" w:sz="4" w:space="0" w:color="auto"/>
              <w:right w:val="single" w:sz="4" w:space="0" w:color="auto"/>
            </w:tcBorders>
            <w:shd w:val="clear" w:color="auto" w:fill="auto"/>
            <w:noWrap/>
            <w:vAlign w:val="bottom"/>
            <w:hideMark/>
          </w:tcPr>
          <w:p w14:paraId="1D26EC0A"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T_217_DATAPROPOSTA</w:t>
            </w:r>
          </w:p>
        </w:tc>
        <w:tc>
          <w:tcPr>
            <w:tcW w:w="2030" w:type="dxa"/>
            <w:tcBorders>
              <w:top w:val="nil"/>
              <w:left w:val="nil"/>
              <w:bottom w:val="single" w:sz="4" w:space="0" w:color="auto"/>
              <w:right w:val="single" w:sz="4" w:space="0" w:color="auto"/>
            </w:tcBorders>
            <w:shd w:val="clear" w:color="auto" w:fill="auto"/>
            <w:hideMark/>
          </w:tcPr>
          <w:p w14:paraId="7939F27A"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DATA</w:t>
            </w:r>
          </w:p>
        </w:tc>
      </w:tr>
      <w:tr w:rsidR="006A32DF" w:rsidRPr="00EC5656" w14:paraId="4797A02C"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1E1D9304"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CPF_CNPJ</w:t>
            </w:r>
          </w:p>
        </w:tc>
        <w:tc>
          <w:tcPr>
            <w:tcW w:w="2654" w:type="dxa"/>
            <w:tcBorders>
              <w:top w:val="nil"/>
              <w:left w:val="nil"/>
              <w:bottom w:val="single" w:sz="4" w:space="0" w:color="auto"/>
              <w:right w:val="single" w:sz="4" w:space="0" w:color="auto"/>
            </w:tcBorders>
            <w:shd w:val="clear" w:color="auto" w:fill="auto"/>
            <w:noWrap/>
            <w:vAlign w:val="center"/>
            <w:hideMark/>
          </w:tcPr>
          <w:p w14:paraId="6F9DC024"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CPF_CNPJ</w:t>
            </w:r>
          </w:p>
        </w:tc>
        <w:tc>
          <w:tcPr>
            <w:tcW w:w="3056" w:type="dxa"/>
            <w:tcBorders>
              <w:top w:val="nil"/>
              <w:left w:val="nil"/>
              <w:bottom w:val="single" w:sz="4" w:space="0" w:color="auto"/>
              <w:right w:val="single" w:sz="4" w:space="0" w:color="auto"/>
            </w:tcBorders>
            <w:shd w:val="clear" w:color="auto" w:fill="auto"/>
            <w:noWrap/>
            <w:vAlign w:val="center"/>
            <w:hideMark/>
          </w:tcPr>
          <w:p w14:paraId="11E10E0E"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T_3811_TIPOID</w:t>
            </w:r>
          </w:p>
        </w:tc>
        <w:tc>
          <w:tcPr>
            <w:tcW w:w="2030" w:type="dxa"/>
            <w:tcBorders>
              <w:top w:val="nil"/>
              <w:left w:val="nil"/>
              <w:bottom w:val="single" w:sz="4" w:space="0" w:color="auto"/>
              <w:right w:val="single" w:sz="4" w:space="0" w:color="auto"/>
            </w:tcBorders>
            <w:shd w:val="clear" w:color="auto" w:fill="auto"/>
            <w:hideMark/>
          </w:tcPr>
          <w:p w14:paraId="01E4F500"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DOCUMENTO_CPF_CNPJ</w:t>
            </w:r>
          </w:p>
        </w:tc>
      </w:tr>
      <w:tr w:rsidR="006A32DF" w:rsidRPr="00EC5656" w14:paraId="0286FC8F"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1EE8810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TIPO_DOCUMENTO</w:t>
            </w:r>
          </w:p>
        </w:tc>
        <w:tc>
          <w:tcPr>
            <w:tcW w:w="2654" w:type="dxa"/>
            <w:tcBorders>
              <w:top w:val="nil"/>
              <w:left w:val="nil"/>
              <w:bottom w:val="single" w:sz="4" w:space="0" w:color="auto"/>
              <w:right w:val="single" w:sz="4" w:space="0" w:color="auto"/>
            </w:tcBorders>
            <w:shd w:val="clear" w:color="auto" w:fill="auto"/>
            <w:hideMark/>
          </w:tcPr>
          <w:p w14:paraId="58AB514C"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c>
          <w:tcPr>
            <w:tcW w:w="3056" w:type="dxa"/>
            <w:tcBorders>
              <w:top w:val="nil"/>
              <w:left w:val="nil"/>
              <w:bottom w:val="single" w:sz="4" w:space="0" w:color="auto"/>
              <w:right w:val="single" w:sz="4" w:space="0" w:color="auto"/>
            </w:tcBorders>
            <w:shd w:val="clear" w:color="auto" w:fill="auto"/>
            <w:hideMark/>
          </w:tcPr>
          <w:p w14:paraId="3F5AA355"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c>
          <w:tcPr>
            <w:tcW w:w="2030" w:type="dxa"/>
            <w:tcBorders>
              <w:top w:val="nil"/>
              <w:left w:val="nil"/>
              <w:bottom w:val="single" w:sz="4" w:space="0" w:color="auto"/>
              <w:right w:val="single" w:sz="4" w:space="0" w:color="auto"/>
            </w:tcBorders>
            <w:shd w:val="clear" w:color="auto" w:fill="auto"/>
            <w:hideMark/>
          </w:tcPr>
          <w:p w14:paraId="1338BBBD"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TIPO_DOCUMENTO</w:t>
            </w:r>
          </w:p>
        </w:tc>
      </w:tr>
      <w:tr w:rsidR="006A32DF" w:rsidRPr="00EC5656" w14:paraId="0F197695" w14:textId="77777777" w:rsidTr="00B95DE1">
        <w:trPr>
          <w:trHeight w:val="195"/>
        </w:trPr>
        <w:tc>
          <w:tcPr>
            <w:tcW w:w="2456" w:type="dxa"/>
            <w:tcBorders>
              <w:top w:val="nil"/>
              <w:left w:val="single" w:sz="4" w:space="0" w:color="auto"/>
              <w:bottom w:val="single" w:sz="4" w:space="0" w:color="auto"/>
              <w:right w:val="single" w:sz="4" w:space="0" w:color="auto"/>
            </w:tcBorders>
            <w:shd w:val="clear" w:color="000000" w:fill="F2F2F2"/>
            <w:noWrap/>
            <w:hideMark/>
          </w:tcPr>
          <w:p w14:paraId="0F93A49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TEL_CONTATO</w:t>
            </w:r>
          </w:p>
        </w:tc>
        <w:tc>
          <w:tcPr>
            <w:tcW w:w="2654" w:type="dxa"/>
            <w:tcBorders>
              <w:top w:val="nil"/>
              <w:left w:val="nil"/>
              <w:bottom w:val="single" w:sz="4" w:space="0" w:color="auto"/>
              <w:right w:val="single" w:sz="4" w:space="0" w:color="auto"/>
            </w:tcBorders>
            <w:shd w:val="clear" w:color="000000" w:fill="808080"/>
            <w:noWrap/>
            <w:vAlign w:val="center"/>
            <w:hideMark/>
          </w:tcPr>
          <w:p w14:paraId="2E1DCF89"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48AF785C"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T_3550_DADOSPRINCIPAIS_CONTATO</w:t>
            </w:r>
          </w:p>
        </w:tc>
        <w:tc>
          <w:tcPr>
            <w:tcW w:w="2030" w:type="dxa"/>
            <w:tcBorders>
              <w:top w:val="nil"/>
              <w:left w:val="nil"/>
              <w:bottom w:val="single" w:sz="4" w:space="0" w:color="auto"/>
              <w:right w:val="single" w:sz="4" w:space="0" w:color="auto"/>
            </w:tcBorders>
            <w:shd w:val="clear" w:color="auto" w:fill="auto"/>
            <w:hideMark/>
          </w:tcPr>
          <w:p w14:paraId="0EA9471A"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TEL_CONTATO</w:t>
            </w:r>
          </w:p>
        </w:tc>
      </w:tr>
      <w:tr w:rsidR="006A32DF" w:rsidRPr="00EC5656" w14:paraId="3F1DDA31"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5EE6E634"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LOGRADOURO</w:t>
            </w:r>
          </w:p>
        </w:tc>
        <w:tc>
          <w:tcPr>
            <w:tcW w:w="2654" w:type="dxa"/>
            <w:tcBorders>
              <w:top w:val="nil"/>
              <w:left w:val="nil"/>
              <w:bottom w:val="single" w:sz="4" w:space="0" w:color="auto"/>
              <w:right w:val="single" w:sz="4" w:space="0" w:color="auto"/>
            </w:tcBorders>
            <w:shd w:val="clear" w:color="000000" w:fill="808080"/>
            <w:noWrap/>
            <w:vAlign w:val="center"/>
            <w:hideMark/>
          </w:tcPr>
          <w:p w14:paraId="5B1A3BF2"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187A91B3" w14:textId="77777777" w:rsidR="006A32DF" w:rsidRPr="00EC5656" w:rsidRDefault="006A32DF" w:rsidP="006A32DF">
            <w:pPr>
              <w:jc w:val="left"/>
              <w:rPr>
                <w:rFonts w:cs="Arial"/>
                <w:sz w:val="16"/>
                <w:szCs w:val="16"/>
                <w:lang w:val="en-US" w:eastAsia="en-US"/>
              </w:rPr>
            </w:pPr>
            <w:r w:rsidRPr="00EC5656">
              <w:rPr>
                <w:rFonts w:cs="Arial"/>
                <w:sz w:val="16"/>
                <w:szCs w:val="16"/>
                <w:lang w:val="es-ES" w:eastAsia="en-US"/>
              </w:rPr>
              <w:t>T_3557_ENDERECO_CLIENTE_LOGRAD</w:t>
            </w:r>
          </w:p>
        </w:tc>
        <w:tc>
          <w:tcPr>
            <w:tcW w:w="2030" w:type="dxa"/>
            <w:tcBorders>
              <w:top w:val="nil"/>
              <w:left w:val="nil"/>
              <w:bottom w:val="single" w:sz="4" w:space="0" w:color="auto"/>
              <w:right w:val="single" w:sz="4" w:space="0" w:color="auto"/>
            </w:tcBorders>
            <w:shd w:val="clear" w:color="auto" w:fill="auto"/>
            <w:hideMark/>
          </w:tcPr>
          <w:p w14:paraId="31345140"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NOME_LOGRADOURO</w:t>
            </w:r>
          </w:p>
        </w:tc>
      </w:tr>
      <w:tr w:rsidR="006A32DF" w:rsidRPr="00EC5656" w14:paraId="3F3E470E"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774870C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NUMERO</w:t>
            </w:r>
          </w:p>
        </w:tc>
        <w:tc>
          <w:tcPr>
            <w:tcW w:w="2654" w:type="dxa"/>
            <w:tcBorders>
              <w:top w:val="nil"/>
              <w:left w:val="nil"/>
              <w:bottom w:val="single" w:sz="4" w:space="0" w:color="auto"/>
              <w:right w:val="single" w:sz="4" w:space="0" w:color="auto"/>
            </w:tcBorders>
            <w:shd w:val="clear" w:color="000000" w:fill="808080"/>
            <w:noWrap/>
            <w:vAlign w:val="center"/>
            <w:hideMark/>
          </w:tcPr>
          <w:p w14:paraId="311A659F"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5CB93F94"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T_3558_ENDERECO_CLIENTE_AGLOME</w:t>
            </w:r>
          </w:p>
        </w:tc>
        <w:tc>
          <w:tcPr>
            <w:tcW w:w="2030" w:type="dxa"/>
            <w:tcBorders>
              <w:top w:val="nil"/>
              <w:left w:val="nil"/>
              <w:bottom w:val="single" w:sz="4" w:space="0" w:color="auto"/>
              <w:right w:val="single" w:sz="4" w:space="0" w:color="auto"/>
            </w:tcBorders>
            <w:shd w:val="clear" w:color="auto" w:fill="auto"/>
            <w:hideMark/>
          </w:tcPr>
          <w:p w14:paraId="49C90128"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NUMERO_PORTA</w:t>
            </w:r>
          </w:p>
        </w:tc>
      </w:tr>
      <w:tr w:rsidR="006A32DF" w:rsidRPr="00EC5656" w14:paraId="3CFCCFE0" w14:textId="77777777" w:rsidTr="006A32DF">
        <w:trPr>
          <w:trHeight w:val="450"/>
        </w:trPr>
        <w:tc>
          <w:tcPr>
            <w:tcW w:w="2456" w:type="dxa"/>
            <w:tcBorders>
              <w:top w:val="nil"/>
              <w:left w:val="single" w:sz="4" w:space="0" w:color="auto"/>
              <w:bottom w:val="single" w:sz="4" w:space="0" w:color="auto"/>
              <w:right w:val="single" w:sz="4" w:space="0" w:color="auto"/>
            </w:tcBorders>
            <w:shd w:val="clear" w:color="000000" w:fill="F2F2F2"/>
            <w:noWrap/>
            <w:hideMark/>
          </w:tcPr>
          <w:p w14:paraId="5338B0A9"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COMPLEMENTO</w:t>
            </w:r>
          </w:p>
        </w:tc>
        <w:tc>
          <w:tcPr>
            <w:tcW w:w="2654" w:type="dxa"/>
            <w:tcBorders>
              <w:top w:val="nil"/>
              <w:left w:val="nil"/>
              <w:bottom w:val="single" w:sz="4" w:space="0" w:color="auto"/>
              <w:right w:val="single" w:sz="4" w:space="0" w:color="auto"/>
            </w:tcBorders>
            <w:shd w:val="clear" w:color="000000" w:fill="808080"/>
            <w:noWrap/>
            <w:vAlign w:val="center"/>
            <w:hideMark/>
          </w:tcPr>
          <w:p w14:paraId="40DE35A9"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27BD6E4F"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T_3560_ENDERECO_CLIENTE_COMPLE</w:t>
            </w:r>
          </w:p>
        </w:tc>
        <w:tc>
          <w:tcPr>
            <w:tcW w:w="2030" w:type="dxa"/>
            <w:tcBorders>
              <w:top w:val="nil"/>
              <w:left w:val="nil"/>
              <w:bottom w:val="single" w:sz="4" w:space="0" w:color="auto"/>
              <w:right w:val="single" w:sz="4" w:space="0" w:color="auto"/>
            </w:tcBorders>
            <w:shd w:val="clear" w:color="auto" w:fill="auto"/>
            <w:hideMark/>
          </w:tcPr>
          <w:p w14:paraId="293DA55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COMPLEMENTO</w:t>
            </w:r>
          </w:p>
        </w:tc>
      </w:tr>
      <w:tr w:rsidR="006A32DF" w:rsidRPr="00EC5656" w14:paraId="168E6941" w14:textId="77777777" w:rsidTr="006A32DF">
        <w:trPr>
          <w:trHeight w:val="180"/>
        </w:trPr>
        <w:tc>
          <w:tcPr>
            <w:tcW w:w="2456" w:type="dxa"/>
            <w:tcBorders>
              <w:top w:val="nil"/>
              <w:left w:val="single" w:sz="4" w:space="0" w:color="auto"/>
              <w:bottom w:val="single" w:sz="4" w:space="0" w:color="auto"/>
              <w:right w:val="single" w:sz="4" w:space="0" w:color="auto"/>
            </w:tcBorders>
            <w:shd w:val="clear" w:color="000000" w:fill="F2F2F2"/>
            <w:noWrap/>
            <w:hideMark/>
          </w:tcPr>
          <w:p w14:paraId="49BF92F9"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CEP</w:t>
            </w:r>
          </w:p>
        </w:tc>
        <w:tc>
          <w:tcPr>
            <w:tcW w:w="2654" w:type="dxa"/>
            <w:tcBorders>
              <w:top w:val="nil"/>
              <w:left w:val="nil"/>
              <w:bottom w:val="single" w:sz="4" w:space="0" w:color="auto"/>
              <w:right w:val="single" w:sz="4" w:space="0" w:color="auto"/>
            </w:tcBorders>
            <w:shd w:val="clear" w:color="000000" w:fill="808080"/>
            <w:noWrap/>
            <w:vAlign w:val="center"/>
            <w:hideMark/>
          </w:tcPr>
          <w:p w14:paraId="5576490D"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35DD5575"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T_3563_ENDERECO_CLIENTE_CEP</w:t>
            </w:r>
          </w:p>
        </w:tc>
        <w:tc>
          <w:tcPr>
            <w:tcW w:w="2030" w:type="dxa"/>
            <w:tcBorders>
              <w:top w:val="nil"/>
              <w:left w:val="nil"/>
              <w:bottom w:val="single" w:sz="4" w:space="0" w:color="auto"/>
              <w:right w:val="single" w:sz="4" w:space="0" w:color="auto"/>
            </w:tcBorders>
            <w:shd w:val="clear" w:color="auto" w:fill="auto"/>
            <w:hideMark/>
          </w:tcPr>
          <w:p w14:paraId="07244C43"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CEP</w:t>
            </w:r>
          </w:p>
        </w:tc>
      </w:tr>
      <w:tr w:rsidR="006A32DF" w:rsidRPr="00EC5656" w14:paraId="16BBB80F" w14:textId="77777777" w:rsidTr="006A32DF">
        <w:trPr>
          <w:trHeight w:val="195"/>
        </w:trPr>
        <w:tc>
          <w:tcPr>
            <w:tcW w:w="2456" w:type="dxa"/>
            <w:tcBorders>
              <w:top w:val="nil"/>
              <w:left w:val="single" w:sz="4" w:space="0" w:color="auto"/>
              <w:bottom w:val="single" w:sz="4" w:space="0" w:color="auto"/>
              <w:right w:val="single" w:sz="4" w:space="0" w:color="auto"/>
            </w:tcBorders>
            <w:shd w:val="clear" w:color="000000" w:fill="F2F2F2"/>
            <w:noWrap/>
            <w:hideMark/>
          </w:tcPr>
          <w:p w14:paraId="70689DF4"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BAIRRO</w:t>
            </w:r>
          </w:p>
        </w:tc>
        <w:tc>
          <w:tcPr>
            <w:tcW w:w="2654" w:type="dxa"/>
            <w:tcBorders>
              <w:top w:val="nil"/>
              <w:left w:val="nil"/>
              <w:bottom w:val="single" w:sz="4" w:space="0" w:color="auto"/>
              <w:right w:val="single" w:sz="4" w:space="0" w:color="auto"/>
            </w:tcBorders>
            <w:shd w:val="clear" w:color="000000" w:fill="808080"/>
            <w:noWrap/>
            <w:vAlign w:val="center"/>
            <w:hideMark/>
          </w:tcPr>
          <w:p w14:paraId="78809472"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77CBCE8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T_3561_ENDERECO_CLIENTE_BAIRRO</w:t>
            </w:r>
          </w:p>
        </w:tc>
        <w:tc>
          <w:tcPr>
            <w:tcW w:w="2030" w:type="dxa"/>
            <w:tcBorders>
              <w:top w:val="nil"/>
              <w:left w:val="nil"/>
              <w:bottom w:val="single" w:sz="4" w:space="0" w:color="auto"/>
              <w:right w:val="single" w:sz="4" w:space="0" w:color="auto"/>
            </w:tcBorders>
            <w:shd w:val="clear" w:color="auto" w:fill="auto"/>
            <w:hideMark/>
          </w:tcPr>
          <w:p w14:paraId="60BEE749"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BAIRRO</w:t>
            </w:r>
          </w:p>
        </w:tc>
      </w:tr>
      <w:tr w:rsidR="006A32DF" w:rsidRPr="00EC5656" w14:paraId="113BD3D0"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3A90D77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CIDADE</w:t>
            </w:r>
          </w:p>
        </w:tc>
        <w:tc>
          <w:tcPr>
            <w:tcW w:w="2654" w:type="dxa"/>
            <w:tcBorders>
              <w:top w:val="nil"/>
              <w:left w:val="nil"/>
              <w:bottom w:val="single" w:sz="4" w:space="0" w:color="auto"/>
              <w:right w:val="single" w:sz="4" w:space="0" w:color="auto"/>
            </w:tcBorders>
            <w:shd w:val="clear" w:color="000000" w:fill="808080"/>
            <w:noWrap/>
            <w:vAlign w:val="center"/>
            <w:hideMark/>
          </w:tcPr>
          <w:p w14:paraId="61A5C22C"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noWrap/>
            <w:vAlign w:val="bottom"/>
            <w:hideMark/>
          </w:tcPr>
          <w:p w14:paraId="2F16EDB3"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T_3562_ENDERECO_CLIENTE_CIDADE</w:t>
            </w:r>
          </w:p>
        </w:tc>
        <w:tc>
          <w:tcPr>
            <w:tcW w:w="2030" w:type="dxa"/>
            <w:tcBorders>
              <w:top w:val="nil"/>
              <w:left w:val="nil"/>
              <w:bottom w:val="single" w:sz="4" w:space="0" w:color="auto"/>
              <w:right w:val="single" w:sz="4" w:space="0" w:color="auto"/>
            </w:tcBorders>
            <w:shd w:val="clear" w:color="auto" w:fill="auto"/>
            <w:hideMark/>
          </w:tcPr>
          <w:p w14:paraId="1DA9AC18"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CIDADE</w:t>
            </w:r>
          </w:p>
        </w:tc>
      </w:tr>
      <w:tr w:rsidR="006A32DF" w:rsidRPr="00EC5656" w14:paraId="529F85CB"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3F3983CA"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UF</w:t>
            </w:r>
          </w:p>
        </w:tc>
        <w:tc>
          <w:tcPr>
            <w:tcW w:w="2654" w:type="dxa"/>
            <w:tcBorders>
              <w:top w:val="nil"/>
              <w:left w:val="nil"/>
              <w:bottom w:val="single" w:sz="4" w:space="0" w:color="auto"/>
              <w:right w:val="single" w:sz="4" w:space="0" w:color="auto"/>
            </w:tcBorders>
            <w:shd w:val="clear" w:color="auto" w:fill="auto"/>
            <w:noWrap/>
            <w:vAlign w:val="bottom"/>
            <w:hideMark/>
          </w:tcPr>
          <w:p w14:paraId="1C81C330"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UF_CADASTRO</w:t>
            </w:r>
          </w:p>
        </w:tc>
        <w:tc>
          <w:tcPr>
            <w:tcW w:w="3056" w:type="dxa"/>
            <w:tcBorders>
              <w:top w:val="nil"/>
              <w:left w:val="nil"/>
              <w:bottom w:val="single" w:sz="4" w:space="0" w:color="auto"/>
              <w:right w:val="single" w:sz="4" w:space="0" w:color="auto"/>
            </w:tcBorders>
            <w:shd w:val="clear" w:color="auto" w:fill="auto"/>
            <w:noWrap/>
            <w:vAlign w:val="bottom"/>
            <w:hideMark/>
          </w:tcPr>
          <w:p w14:paraId="3929C402"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T_3564_ENDERECO_CLIENTE_UF</w:t>
            </w:r>
          </w:p>
        </w:tc>
        <w:tc>
          <w:tcPr>
            <w:tcW w:w="2030" w:type="dxa"/>
            <w:tcBorders>
              <w:top w:val="nil"/>
              <w:left w:val="nil"/>
              <w:bottom w:val="single" w:sz="4" w:space="0" w:color="auto"/>
              <w:right w:val="single" w:sz="4" w:space="0" w:color="auto"/>
            </w:tcBorders>
            <w:shd w:val="clear" w:color="auto" w:fill="auto"/>
            <w:hideMark/>
          </w:tcPr>
          <w:p w14:paraId="125143B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ESTADO</w:t>
            </w:r>
          </w:p>
        </w:tc>
      </w:tr>
      <w:tr w:rsidR="006A32DF" w:rsidRPr="00EC5656" w14:paraId="04F6C14D"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4CDC8D12"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lastRenderedPageBreak/>
              <w:t>MATRICULA_VENDEDOR</w:t>
            </w:r>
          </w:p>
        </w:tc>
        <w:tc>
          <w:tcPr>
            <w:tcW w:w="2654" w:type="dxa"/>
            <w:tcBorders>
              <w:top w:val="nil"/>
              <w:left w:val="single" w:sz="4" w:space="0" w:color="auto"/>
              <w:bottom w:val="single" w:sz="4" w:space="0" w:color="auto"/>
              <w:right w:val="single" w:sz="4" w:space="0" w:color="auto"/>
            </w:tcBorders>
            <w:shd w:val="clear" w:color="auto" w:fill="auto"/>
            <w:noWrap/>
            <w:vAlign w:val="bottom"/>
            <w:hideMark/>
          </w:tcPr>
          <w:p w14:paraId="441CBA97"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MATRICULA_VENDEDOR</w:t>
            </w:r>
          </w:p>
        </w:tc>
        <w:tc>
          <w:tcPr>
            <w:tcW w:w="3056" w:type="dxa"/>
            <w:tcBorders>
              <w:top w:val="nil"/>
              <w:left w:val="nil"/>
              <w:bottom w:val="single" w:sz="4" w:space="0" w:color="auto"/>
              <w:right w:val="single" w:sz="4" w:space="0" w:color="auto"/>
            </w:tcBorders>
            <w:shd w:val="clear" w:color="auto" w:fill="auto"/>
            <w:noWrap/>
            <w:vAlign w:val="bottom"/>
            <w:hideMark/>
          </w:tcPr>
          <w:p w14:paraId="1D2EFE89"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T_5082_LOGINUSUARIO</w:t>
            </w:r>
          </w:p>
        </w:tc>
        <w:tc>
          <w:tcPr>
            <w:tcW w:w="2030" w:type="dxa"/>
            <w:tcBorders>
              <w:top w:val="nil"/>
              <w:left w:val="nil"/>
              <w:bottom w:val="single" w:sz="4" w:space="0" w:color="auto"/>
              <w:right w:val="single" w:sz="4" w:space="0" w:color="auto"/>
            </w:tcBorders>
            <w:shd w:val="clear" w:color="auto" w:fill="auto"/>
            <w:hideMark/>
          </w:tcPr>
          <w:p w14:paraId="2EE792C8"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VENDEDOR</w:t>
            </w:r>
          </w:p>
        </w:tc>
      </w:tr>
      <w:tr w:rsidR="006A32DF" w:rsidRPr="00EC5656" w14:paraId="34247B8B"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096254C2"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PDV</w:t>
            </w:r>
          </w:p>
        </w:tc>
        <w:tc>
          <w:tcPr>
            <w:tcW w:w="2654" w:type="dxa"/>
            <w:tcBorders>
              <w:top w:val="nil"/>
              <w:left w:val="nil"/>
              <w:bottom w:val="single" w:sz="4" w:space="0" w:color="auto"/>
              <w:right w:val="single" w:sz="4" w:space="0" w:color="auto"/>
            </w:tcBorders>
            <w:shd w:val="clear" w:color="auto" w:fill="auto"/>
            <w:noWrap/>
            <w:vAlign w:val="bottom"/>
            <w:hideMark/>
          </w:tcPr>
          <w:p w14:paraId="1C5A4948"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CODIGO_PDV</w:t>
            </w:r>
          </w:p>
        </w:tc>
        <w:tc>
          <w:tcPr>
            <w:tcW w:w="3056" w:type="dxa"/>
            <w:tcBorders>
              <w:top w:val="nil"/>
              <w:left w:val="nil"/>
              <w:bottom w:val="single" w:sz="4" w:space="0" w:color="auto"/>
              <w:right w:val="single" w:sz="4" w:space="0" w:color="auto"/>
            </w:tcBorders>
            <w:shd w:val="clear" w:color="auto" w:fill="auto"/>
            <w:noWrap/>
            <w:vAlign w:val="bottom"/>
            <w:hideMark/>
          </w:tcPr>
          <w:p w14:paraId="4EBA087A"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T_3971_PONTOVENDA</w:t>
            </w:r>
          </w:p>
        </w:tc>
        <w:tc>
          <w:tcPr>
            <w:tcW w:w="2030" w:type="dxa"/>
            <w:tcBorders>
              <w:top w:val="nil"/>
              <w:left w:val="nil"/>
              <w:bottom w:val="single" w:sz="4" w:space="0" w:color="auto"/>
              <w:right w:val="single" w:sz="4" w:space="0" w:color="auto"/>
            </w:tcBorders>
            <w:shd w:val="clear" w:color="auto" w:fill="auto"/>
            <w:hideMark/>
          </w:tcPr>
          <w:p w14:paraId="51E4086F"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PDV_SAP</w:t>
            </w:r>
          </w:p>
        </w:tc>
      </w:tr>
      <w:tr w:rsidR="006A32DF" w:rsidRPr="00EC5656" w14:paraId="460F7C96"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76A44894"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CANAL</w:t>
            </w:r>
          </w:p>
        </w:tc>
        <w:tc>
          <w:tcPr>
            <w:tcW w:w="2654" w:type="dxa"/>
            <w:tcBorders>
              <w:top w:val="nil"/>
              <w:left w:val="nil"/>
              <w:bottom w:val="single" w:sz="4" w:space="0" w:color="auto"/>
              <w:right w:val="single" w:sz="4" w:space="0" w:color="auto"/>
            </w:tcBorders>
            <w:shd w:val="clear" w:color="auto" w:fill="auto"/>
            <w:noWrap/>
            <w:vAlign w:val="bottom"/>
            <w:hideMark/>
          </w:tcPr>
          <w:p w14:paraId="178141BD"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DESCRICAO_CANAL_BOV</w:t>
            </w:r>
          </w:p>
        </w:tc>
        <w:tc>
          <w:tcPr>
            <w:tcW w:w="3056" w:type="dxa"/>
            <w:tcBorders>
              <w:top w:val="nil"/>
              <w:left w:val="nil"/>
              <w:bottom w:val="single" w:sz="4" w:space="0" w:color="auto"/>
              <w:right w:val="single" w:sz="4" w:space="0" w:color="auto"/>
            </w:tcBorders>
            <w:shd w:val="clear" w:color="auto" w:fill="auto"/>
            <w:noWrap/>
            <w:vAlign w:val="bottom"/>
            <w:hideMark/>
          </w:tcPr>
          <w:p w14:paraId="54C3BFC2"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T_219_CODCANAL</w:t>
            </w:r>
          </w:p>
        </w:tc>
        <w:tc>
          <w:tcPr>
            <w:tcW w:w="2030" w:type="dxa"/>
            <w:tcBorders>
              <w:top w:val="nil"/>
              <w:left w:val="nil"/>
              <w:bottom w:val="single" w:sz="4" w:space="0" w:color="auto"/>
              <w:right w:val="single" w:sz="4" w:space="0" w:color="auto"/>
            </w:tcBorders>
            <w:shd w:val="clear" w:color="auto" w:fill="auto"/>
            <w:hideMark/>
          </w:tcPr>
          <w:p w14:paraId="74A055FB"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CANAL</w:t>
            </w:r>
          </w:p>
        </w:tc>
      </w:tr>
      <w:tr w:rsidR="006A32DF" w:rsidRPr="00EC5656" w14:paraId="61D93C45"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5B2B70D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PLANO</w:t>
            </w:r>
          </w:p>
        </w:tc>
        <w:tc>
          <w:tcPr>
            <w:tcW w:w="2654" w:type="dxa"/>
            <w:tcBorders>
              <w:top w:val="nil"/>
              <w:left w:val="nil"/>
              <w:bottom w:val="single" w:sz="4" w:space="0" w:color="auto"/>
              <w:right w:val="single" w:sz="4" w:space="0" w:color="auto"/>
            </w:tcBorders>
            <w:shd w:val="clear" w:color="000000" w:fill="808080"/>
            <w:noWrap/>
            <w:vAlign w:val="center"/>
            <w:hideMark/>
          </w:tcPr>
          <w:p w14:paraId="2C93D21A"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000000" w:fill="FDE9D9"/>
            <w:noWrap/>
            <w:vAlign w:val="center"/>
            <w:hideMark/>
          </w:tcPr>
          <w:p w14:paraId="3DEFF08F"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disponível no futuro</w:t>
            </w:r>
          </w:p>
        </w:tc>
        <w:tc>
          <w:tcPr>
            <w:tcW w:w="2030" w:type="dxa"/>
            <w:tcBorders>
              <w:top w:val="nil"/>
              <w:left w:val="nil"/>
              <w:bottom w:val="single" w:sz="4" w:space="0" w:color="auto"/>
              <w:right w:val="single" w:sz="4" w:space="0" w:color="auto"/>
            </w:tcBorders>
            <w:shd w:val="clear" w:color="auto" w:fill="auto"/>
            <w:hideMark/>
          </w:tcPr>
          <w:p w14:paraId="38EC71DF"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PLANO</w:t>
            </w:r>
          </w:p>
        </w:tc>
      </w:tr>
      <w:tr w:rsidR="006A32DF" w:rsidRPr="00EC5656" w14:paraId="14C98EC6" w14:textId="77777777" w:rsidTr="006A32DF">
        <w:trPr>
          <w:trHeight w:val="2025"/>
        </w:trPr>
        <w:tc>
          <w:tcPr>
            <w:tcW w:w="2456" w:type="dxa"/>
            <w:tcBorders>
              <w:top w:val="nil"/>
              <w:left w:val="single" w:sz="4" w:space="0" w:color="auto"/>
              <w:bottom w:val="single" w:sz="4" w:space="0" w:color="auto"/>
              <w:right w:val="single" w:sz="4" w:space="0" w:color="auto"/>
            </w:tcBorders>
            <w:shd w:val="clear" w:color="000000" w:fill="F2F2F2"/>
            <w:noWrap/>
            <w:hideMark/>
          </w:tcPr>
          <w:p w14:paraId="65EA0F1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FAIXA_IDADE</w:t>
            </w:r>
          </w:p>
        </w:tc>
        <w:tc>
          <w:tcPr>
            <w:tcW w:w="2654" w:type="dxa"/>
            <w:tcBorders>
              <w:top w:val="nil"/>
              <w:left w:val="nil"/>
              <w:bottom w:val="single" w:sz="4" w:space="0" w:color="auto"/>
              <w:right w:val="single" w:sz="4" w:space="0" w:color="auto"/>
            </w:tcBorders>
            <w:shd w:val="clear" w:color="auto" w:fill="auto"/>
            <w:hideMark/>
          </w:tcPr>
          <w:p w14:paraId="5F52A286"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c>
          <w:tcPr>
            <w:tcW w:w="3056" w:type="dxa"/>
            <w:tcBorders>
              <w:top w:val="nil"/>
              <w:left w:val="nil"/>
              <w:bottom w:val="single" w:sz="4" w:space="0" w:color="auto"/>
              <w:right w:val="single" w:sz="4" w:space="0" w:color="auto"/>
            </w:tcBorders>
            <w:shd w:val="clear" w:color="auto" w:fill="auto"/>
            <w:hideMark/>
          </w:tcPr>
          <w:p w14:paraId="0031EA77"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c>
          <w:tcPr>
            <w:tcW w:w="2030" w:type="dxa"/>
            <w:tcBorders>
              <w:top w:val="nil"/>
              <w:left w:val="nil"/>
              <w:bottom w:val="single" w:sz="4" w:space="0" w:color="auto"/>
              <w:right w:val="single" w:sz="4" w:space="0" w:color="auto"/>
            </w:tcBorders>
            <w:shd w:val="clear" w:color="auto" w:fill="auto"/>
            <w:hideMark/>
          </w:tcPr>
          <w:p w14:paraId="15FC8D68"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DATA_DE_NASCIMENTO</w:t>
            </w:r>
            <w:r w:rsidRPr="00EC5656">
              <w:rPr>
                <w:rFonts w:cs="Arial"/>
                <w:sz w:val="16"/>
                <w:szCs w:val="16"/>
                <w:lang w:val="pt-PT" w:eastAsia="en-US"/>
              </w:rPr>
              <w:br/>
              <w:t>Calcular IDADE</w:t>
            </w:r>
            <w:r w:rsidRPr="00EC5656">
              <w:rPr>
                <w:rFonts w:cs="Arial"/>
                <w:sz w:val="16"/>
                <w:szCs w:val="16"/>
                <w:lang w:val="pt-PT" w:eastAsia="en-US"/>
              </w:rPr>
              <w:br/>
              <w:t>LOOKUP:FAIXA_IDADE com IDADE obter FAIXA_IDADE</w:t>
            </w:r>
          </w:p>
        </w:tc>
      </w:tr>
      <w:tr w:rsidR="006A32DF" w:rsidRPr="00EC5656" w14:paraId="541DB274" w14:textId="77777777" w:rsidTr="006A32DF">
        <w:trPr>
          <w:trHeight w:val="1125"/>
        </w:trPr>
        <w:tc>
          <w:tcPr>
            <w:tcW w:w="2456" w:type="dxa"/>
            <w:tcBorders>
              <w:top w:val="nil"/>
              <w:left w:val="single" w:sz="4" w:space="0" w:color="auto"/>
              <w:bottom w:val="single" w:sz="4" w:space="0" w:color="auto"/>
              <w:right w:val="single" w:sz="4" w:space="0" w:color="auto"/>
            </w:tcBorders>
            <w:shd w:val="clear" w:color="000000" w:fill="F2F2F2"/>
            <w:noWrap/>
            <w:hideMark/>
          </w:tcPr>
          <w:p w14:paraId="1377086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FAIXA_SALARIAL</w:t>
            </w:r>
          </w:p>
        </w:tc>
        <w:tc>
          <w:tcPr>
            <w:tcW w:w="2654" w:type="dxa"/>
            <w:tcBorders>
              <w:top w:val="nil"/>
              <w:left w:val="nil"/>
              <w:bottom w:val="single" w:sz="4" w:space="0" w:color="auto"/>
              <w:right w:val="single" w:sz="4" w:space="0" w:color="auto"/>
            </w:tcBorders>
            <w:shd w:val="clear" w:color="auto" w:fill="auto"/>
            <w:hideMark/>
          </w:tcPr>
          <w:p w14:paraId="588ACFA3"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c>
          <w:tcPr>
            <w:tcW w:w="3056" w:type="dxa"/>
            <w:tcBorders>
              <w:top w:val="nil"/>
              <w:left w:val="nil"/>
              <w:bottom w:val="single" w:sz="4" w:space="0" w:color="auto"/>
              <w:right w:val="single" w:sz="4" w:space="0" w:color="auto"/>
            </w:tcBorders>
            <w:shd w:val="clear" w:color="auto" w:fill="auto"/>
            <w:hideMark/>
          </w:tcPr>
          <w:p w14:paraId="604C7949"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c>
          <w:tcPr>
            <w:tcW w:w="2030" w:type="dxa"/>
            <w:tcBorders>
              <w:top w:val="nil"/>
              <w:left w:val="nil"/>
              <w:bottom w:val="single" w:sz="4" w:space="0" w:color="auto"/>
              <w:right w:val="single" w:sz="4" w:space="0" w:color="auto"/>
            </w:tcBorders>
            <w:shd w:val="clear" w:color="auto" w:fill="auto"/>
            <w:hideMark/>
          </w:tcPr>
          <w:p w14:paraId="70D5C619"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FAIXA_RENDA_ENR</w:t>
            </w:r>
          </w:p>
        </w:tc>
      </w:tr>
      <w:tr w:rsidR="006A32DF" w:rsidRPr="00EC5656" w14:paraId="5C450621" w14:textId="77777777" w:rsidTr="006A32DF">
        <w:trPr>
          <w:trHeight w:val="675"/>
        </w:trPr>
        <w:tc>
          <w:tcPr>
            <w:tcW w:w="2456" w:type="dxa"/>
            <w:tcBorders>
              <w:top w:val="nil"/>
              <w:left w:val="single" w:sz="4" w:space="0" w:color="auto"/>
              <w:bottom w:val="single" w:sz="4" w:space="0" w:color="auto"/>
              <w:right w:val="single" w:sz="4" w:space="0" w:color="auto"/>
            </w:tcBorders>
            <w:shd w:val="clear" w:color="000000" w:fill="F2F2F2"/>
            <w:noWrap/>
            <w:hideMark/>
          </w:tcPr>
          <w:p w14:paraId="1253F245"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NOME_MAE</w:t>
            </w:r>
          </w:p>
        </w:tc>
        <w:tc>
          <w:tcPr>
            <w:tcW w:w="2654" w:type="dxa"/>
            <w:tcBorders>
              <w:top w:val="nil"/>
              <w:left w:val="nil"/>
              <w:bottom w:val="single" w:sz="4" w:space="0" w:color="auto"/>
              <w:right w:val="single" w:sz="4" w:space="0" w:color="auto"/>
            </w:tcBorders>
            <w:shd w:val="clear" w:color="auto" w:fill="auto"/>
            <w:hideMark/>
          </w:tcPr>
          <w:p w14:paraId="39820AA6"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c>
          <w:tcPr>
            <w:tcW w:w="3056" w:type="dxa"/>
            <w:tcBorders>
              <w:top w:val="nil"/>
              <w:left w:val="nil"/>
              <w:bottom w:val="single" w:sz="4" w:space="0" w:color="auto"/>
              <w:right w:val="single" w:sz="4" w:space="0" w:color="auto"/>
            </w:tcBorders>
            <w:shd w:val="clear" w:color="auto" w:fill="auto"/>
            <w:hideMark/>
          </w:tcPr>
          <w:p w14:paraId="4CDF4404"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c>
          <w:tcPr>
            <w:tcW w:w="2030" w:type="dxa"/>
            <w:tcBorders>
              <w:top w:val="nil"/>
              <w:left w:val="nil"/>
              <w:bottom w:val="single" w:sz="4" w:space="0" w:color="auto"/>
              <w:right w:val="single" w:sz="4" w:space="0" w:color="auto"/>
            </w:tcBorders>
            <w:shd w:val="clear" w:color="auto" w:fill="auto"/>
            <w:hideMark/>
          </w:tcPr>
          <w:p w14:paraId="2C4132C2" w14:textId="77777777" w:rsidR="006A32DF" w:rsidRPr="00EC5656" w:rsidRDefault="006A32DF" w:rsidP="006A32DF">
            <w:pPr>
              <w:jc w:val="left"/>
              <w:rPr>
                <w:rFonts w:cs="Arial"/>
                <w:sz w:val="16"/>
                <w:szCs w:val="16"/>
                <w:lang w:val="pt-PT" w:eastAsia="en-US"/>
              </w:rPr>
            </w:pPr>
            <w:r w:rsidRPr="00EC5656">
              <w:rPr>
                <w:rFonts w:cs="Arial"/>
                <w:sz w:val="16"/>
                <w:szCs w:val="16"/>
                <w:lang w:val="pt-PT" w:eastAsia="en-US"/>
              </w:rPr>
              <w:t>LOOKUP:SERASA com CPF_CNPJ obter NOME_MAE</w:t>
            </w:r>
          </w:p>
        </w:tc>
      </w:tr>
      <w:tr w:rsidR="006A32DF" w:rsidRPr="00EC5656" w14:paraId="2B7AA634" w14:textId="77777777" w:rsidTr="006A32DF">
        <w:trPr>
          <w:trHeight w:val="180"/>
        </w:trPr>
        <w:tc>
          <w:tcPr>
            <w:tcW w:w="2456" w:type="dxa"/>
            <w:tcBorders>
              <w:top w:val="nil"/>
              <w:left w:val="single" w:sz="4" w:space="0" w:color="auto"/>
              <w:bottom w:val="single" w:sz="4" w:space="0" w:color="auto"/>
              <w:right w:val="single" w:sz="4" w:space="0" w:color="auto"/>
            </w:tcBorders>
            <w:shd w:val="clear" w:color="000000" w:fill="F2F2F2"/>
            <w:noWrap/>
            <w:hideMark/>
          </w:tcPr>
          <w:p w14:paraId="5F090F0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MEIO_PAGAMENTO</w:t>
            </w:r>
          </w:p>
        </w:tc>
        <w:tc>
          <w:tcPr>
            <w:tcW w:w="2654" w:type="dxa"/>
            <w:tcBorders>
              <w:top w:val="nil"/>
              <w:left w:val="nil"/>
              <w:bottom w:val="single" w:sz="4" w:space="0" w:color="auto"/>
              <w:right w:val="single" w:sz="4" w:space="0" w:color="auto"/>
            </w:tcBorders>
            <w:shd w:val="clear" w:color="auto" w:fill="auto"/>
            <w:hideMark/>
          </w:tcPr>
          <w:p w14:paraId="79928716" w14:textId="77777777" w:rsidR="006A32DF" w:rsidRPr="00EC5656" w:rsidRDefault="006A32DF" w:rsidP="006A32DF">
            <w:pPr>
              <w:jc w:val="left"/>
              <w:rPr>
                <w:rFonts w:cs="Arial"/>
                <w:sz w:val="16"/>
                <w:szCs w:val="16"/>
                <w:lang w:val="en-US" w:eastAsia="en-US"/>
              </w:rPr>
            </w:pPr>
            <w:r w:rsidRPr="00EC5656">
              <w:rPr>
                <w:rFonts w:cs="Calibri"/>
                <w:sz w:val="16"/>
                <w:szCs w:val="16"/>
                <w:lang w:eastAsia="en-US"/>
              </w:rPr>
              <w:t>MEIO_PAGAMENTO</w:t>
            </w:r>
          </w:p>
        </w:tc>
        <w:tc>
          <w:tcPr>
            <w:tcW w:w="3056" w:type="dxa"/>
            <w:tcBorders>
              <w:top w:val="nil"/>
              <w:left w:val="nil"/>
              <w:bottom w:val="single" w:sz="4" w:space="0" w:color="auto"/>
              <w:right w:val="single" w:sz="4" w:space="0" w:color="auto"/>
            </w:tcBorders>
            <w:shd w:val="clear" w:color="000000" w:fill="FDE9D9"/>
            <w:noWrap/>
            <w:vAlign w:val="center"/>
            <w:hideMark/>
          </w:tcPr>
          <w:p w14:paraId="05554763"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disponível no futuro</w:t>
            </w:r>
          </w:p>
        </w:tc>
        <w:tc>
          <w:tcPr>
            <w:tcW w:w="2030" w:type="dxa"/>
            <w:tcBorders>
              <w:top w:val="nil"/>
              <w:left w:val="nil"/>
              <w:bottom w:val="single" w:sz="4" w:space="0" w:color="auto"/>
              <w:right w:val="single" w:sz="4" w:space="0" w:color="auto"/>
            </w:tcBorders>
            <w:shd w:val="clear" w:color="000000" w:fill="FDE9D9"/>
            <w:noWrap/>
            <w:vAlign w:val="center"/>
            <w:hideMark/>
          </w:tcPr>
          <w:p w14:paraId="33A06620"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disponível no futuro</w:t>
            </w:r>
          </w:p>
        </w:tc>
      </w:tr>
      <w:tr w:rsidR="006A32DF" w:rsidRPr="00EC5656" w14:paraId="5CED3BBB"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1B46E4C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HORARIO_PROPOSTA</w:t>
            </w:r>
          </w:p>
        </w:tc>
        <w:tc>
          <w:tcPr>
            <w:tcW w:w="2654" w:type="dxa"/>
            <w:tcBorders>
              <w:top w:val="nil"/>
              <w:left w:val="nil"/>
              <w:bottom w:val="single" w:sz="4" w:space="0" w:color="auto"/>
              <w:right w:val="single" w:sz="4" w:space="0" w:color="auto"/>
            </w:tcBorders>
            <w:shd w:val="clear" w:color="000000" w:fill="808080"/>
            <w:noWrap/>
            <w:vAlign w:val="center"/>
            <w:hideMark/>
          </w:tcPr>
          <w:p w14:paraId="09C419AA" w14:textId="77777777" w:rsidR="006A32DF" w:rsidRPr="00EC5656" w:rsidRDefault="006A32DF" w:rsidP="006A32DF">
            <w:pPr>
              <w:jc w:val="center"/>
              <w:rPr>
                <w:rFonts w:cs="Arial"/>
                <w:b/>
                <w:bCs/>
                <w:sz w:val="16"/>
                <w:szCs w:val="16"/>
                <w:lang w:val="en-US" w:eastAsia="en-US"/>
              </w:rPr>
            </w:pPr>
            <w:r w:rsidRPr="00EC5656">
              <w:rPr>
                <w:rFonts w:cs="Arial"/>
                <w:b/>
                <w:bCs/>
                <w:sz w:val="16"/>
                <w:szCs w:val="16"/>
                <w:lang w:val="en-US" w:eastAsia="en-US"/>
              </w:rPr>
              <w:t> </w:t>
            </w:r>
          </w:p>
        </w:tc>
        <w:tc>
          <w:tcPr>
            <w:tcW w:w="3056" w:type="dxa"/>
            <w:tcBorders>
              <w:top w:val="nil"/>
              <w:left w:val="nil"/>
              <w:bottom w:val="single" w:sz="4" w:space="0" w:color="auto"/>
              <w:right w:val="single" w:sz="4" w:space="0" w:color="auto"/>
            </w:tcBorders>
            <w:shd w:val="clear" w:color="auto" w:fill="auto"/>
            <w:hideMark/>
          </w:tcPr>
          <w:p w14:paraId="43194109"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T_218_HORAPROPOSTA</w:t>
            </w:r>
          </w:p>
        </w:tc>
        <w:tc>
          <w:tcPr>
            <w:tcW w:w="2030" w:type="dxa"/>
            <w:tcBorders>
              <w:top w:val="nil"/>
              <w:left w:val="nil"/>
              <w:bottom w:val="single" w:sz="4" w:space="0" w:color="auto"/>
              <w:right w:val="single" w:sz="4" w:space="0" w:color="auto"/>
            </w:tcBorders>
            <w:shd w:val="clear" w:color="000000" w:fill="808080"/>
            <w:noWrap/>
            <w:hideMark/>
          </w:tcPr>
          <w:p w14:paraId="3AE0CB8A"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r>
      <w:tr w:rsidR="006A32DF" w:rsidRPr="00EC5656" w14:paraId="2F78518F" w14:textId="77777777" w:rsidTr="006A32DF">
        <w:trPr>
          <w:trHeight w:val="180"/>
        </w:trPr>
        <w:tc>
          <w:tcPr>
            <w:tcW w:w="2456" w:type="dxa"/>
            <w:tcBorders>
              <w:top w:val="nil"/>
              <w:left w:val="single" w:sz="4" w:space="0" w:color="auto"/>
              <w:bottom w:val="single" w:sz="4" w:space="0" w:color="auto"/>
              <w:right w:val="single" w:sz="4" w:space="0" w:color="auto"/>
            </w:tcBorders>
            <w:shd w:val="clear" w:color="000000" w:fill="F2F2F2"/>
            <w:noWrap/>
            <w:hideMark/>
          </w:tcPr>
          <w:p w14:paraId="1419638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FRAUDE_TOTAL</w:t>
            </w:r>
          </w:p>
        </w:tc>
        <w:tc>
          <w:tcPr>
            <w:tcW w:w="2654" w:type="dxa"/>
            <w:tcBorders>
              <w:top w:val="nil"/>
              <w:left w:val="nil"/>
              <w:bottom w:val="single" w:sz="4" w:space="0" w:color="auto"/>
              <w:right w:val="single" w:sz="4" w:space="0" w:color="auto"/>
            </w:tcBorders>
            <w:shd w:val="clear" w:color="000000" w:fill="C0C0C0"/>
            <w:hideMark/>
          </w:tcPr>
          <w:p w14:paraId="2D0C0FC8"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42C6280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nil"/>
              <w:right w:val="nil"/>
            </w:tcBorders>
            <w:shd w:val="clear" w:color="000000" w:fill="C0C0C0"/>
            <w:noWrap/>
            <w:hideMark/>
          </w:tcPr>
          <w:p w14:paraId="46FB3DA2" w14:textId="77777777" w:rsidR="006A32DF" w:rsidRPr="00EC5656" w:rsidRDefault="006A32DF" w:rsidP="006A32DF">
            <w:pPr>
              <w:jc w:val="left"/>
              <w:rPr>
                <w:rFonts w:cs="Arial"/>
                <w:sz w:val="16"/>
                <w:szCs w:val="16"/>
                <w:lang w:val="en-US" w:eastAsia="en-US"/>
              </w:rPr>
            </w:pPr>
            <w:r w:rsidRPr="00EC5656">
              <w:rPr>
                <w:rFonts w:cs="Arial"/>
                <w:sz w:val="16"/>
                <w:szCs w:val="16"/>
                <w:lang w:val="en-US" w:eastAsia="en-US"/>
              </w:rPr>
              <w:t> </w:t>
            </w:r>
          </w:p>
        </w:tc>
      </w:tr>
      <w:tr w:rsidR="006A32DF" w:rsidRPr="00EC5656" w14:paraId="5F159B0B" w14:textId="77777777" w:rsidTr="006A32DF">
        <w:trPr>
          <w:trHeight w:val="900"/>
        </w:trPr>
        <w:tc>
          <w:tcPr>
            <w:tcW w:w="2456" w:type="dxa"/>
            <w:tcBorders>
              <w:top w:val="nil"/>
              <w:left w:val="single" w:sz="4" w:space="0" w:color="auto"/>
              <w:bottom w:val="single" w:sz="4" w:space="0" w:color="auto"/>
              <w:right w:val="single" w:sz="4" w:space="0" w:color="auto"/>
            </w:tcBorders>
            <w:shd w:val="clear" w:color="000000" w:fill="F2F2F2"/>
            <w:noWrap/>
            <w:hideMark/>
          </w:tcPr>
          <w:p w14:paraId="35DDAF65"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FRAUDE_OUTROS</w:t>
            </w:r>
          </w:p>
        </w:tc>
        <w:tc>
          <w:tcPr>
            <w:tcW w:w="2654" w:type="dxa"/>
            <w:tcBorders>
              <w:top w:val="nil"/>
              <w:left w:val="nil"/>
              <w:bottom w:val="single" w:sz="4" w:space="0" w:color="auto"/>
              <w:right w:val="single" w:sz="4" w:space="0" w:color="auto"/>
            </w:tcBorders>
            <w:shd w:val="clear" w:color="000000" w:fill="C0C0C0"/>
            <w:hideMark/>
          </w:tcPr>
          <w:p w14:paraId="149E845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2048D95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single" w:sz="4" w:space="0" w:color="auto"/>
              <w:left w:val="nil"/>
              <w:bottom w:val="single" w:sz="4" w:space="0" w:color="auto"/>
              <w:right w:val="single" w:sz="4" w:space="0" w:color="auto"/>
            </w:tcBorders>
            <w:shd w:val="clear" w:color="000000" w:fill="C0C0C0"/>
            <w:hideMark/>
          </w:tcPr>
          <w:p w14:paraId="25C704F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5F140914" w14:textId="77777777" w:rsidTr="006A32DF">
        <w:trPr>
          <w:trHeight w:val="450"/>
        </w:trPr>
        <w:tc>
          <w:tcPr>
            <w:tcW w:w="2456" w:type="dxa"/>
            <w:tcBorders>
              <w:top w:val="nil"/>
              <w:left w:val="single" w:sz="4" w:space="0" w:color="auto"/>
              <w:bottom w:val="single" w:sz="4" w:space="0" w:color="auto"/>
              <w:right w:val="single" w:sz="4" w:space="0" w:color="auto"/>
            </w:tcBorders>
            <w:shd w:val="clear" w:color="000000" w:fill="F2F2F2"/>
            <w:noWrap/>
            <w:hideMark/>
          </w:tcPr>
          <w:p w14:paraId="5AE9DABF"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FRAUDE_PDV</w:t>
            </w:r>
          </w:p>
        </w:tc>
        <w:tc>
          <w:tcPr>
            <w:tcW w:w="2654" w:type="dxa"/>
            <w:tcBorders>
              <w:top w:val="nil"/>
              <w:left w:val="nil"/>
              <w:bottom w:val="single" w:sz="4" w:space="0" w:color="auto"/>
              <w:right w:val="single" w:sz="4" w:space="0" w:color="auto"/>
            </w:tcBorders>
            <w:shd w:val="clear" w:color="000000" w:fill="C0C0C0"/>
            <w:hideMark/>
          </w:tcPr>
          <w:p w14:paraId="5879C4D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5281B58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551D4605"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545042A1" w14:textId="77777777" w:rsidTr="006A32DF">
        <w:trPr>
          <w:trHeight w:val="450"/>
        </w:trPr>
        <w:tc>
          <w:tcPr>
            <w:tcW w:w="2456" w:type="dxa"/>
            <w:tcBorders>
              <w:top w:val="nil"/>
              <w:left w:val="single" w:sz="4" w:space="0" w:color="auto"/>
              <w:bottom w:val="single" w:sz="4" w:space="0" w:color="auto"/>
              <w:right w:val="single" w:sz="4" w:space="0" w:color="auto"/>
            </w:tcBorders>
            <w:shd w:val="clear" w:color="000000" w:fill="F2F2F2"/>
            <w:noWrap/>
            <w:hideMark/>
          </w:tcPr>
          <w:p w14:paraId="1EAD274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FRAUDE_SUBSCRICAO</w:t>
            </w:r>
          </w:p>
        </w:tc>
        <w:tc>
          <w:tcPr>
            <w:tcW w:w="2654" w:type="dxa"/>
            <w:tcBorders>
              <w:top w:val="nil"/>
              <w:left w:val="nil"/>
              <w:bottom w:val="single" w:sz="4" w:space="0" w:color="auto"/>
              <w:right w:val="single" w:sz="4" w:space="0" w:color="auto"/>
            </w:tcBorders>
            <w:shd w:val="clear" w:color="000000" w:fill="C0C0C0"/>
            <w:hideMark/>
          </w:tcPr>
          <w:p w14:paraId="73C773B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45AE95B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55B322F0"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66C34229" w14:textId="77777777" w:rsidTr="006A32DF">
        <w:trPr>
          <w:trHeight w:val="450"/>
        </w:trPr>
        <w:tc>
          <w:tcPr>
            <w:tcW w:w="2456" w:type="dxa"/>
            <w:tcBorders>
              <w:top w:val="nil"/>
              <w:left w:val="single" w:sz="4" w:space="0" w:color="auto"/>
              <w:bottom w:val="single" w:sz="4" w:space="0" w:color="auto"/>
              <w:right w:val="single" w:sz="4" w:space="0" w:color="auto"/>
            </w:tcBorders>
            <w:shd w:val="clear" w:color="000000" w:fill="F2F2F2"/>
            <w:noWrap/>
            <w:hideMark/>
          </w:tcPr>
          <w:p w14:paraId="2618F47B"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FRAUDE_ABR</w:t>
            </w:r>
          </w:p>
        </w:tc>
        <w:tc>
          <w:tcPr>
            <w:tcW w:w="2654" w:type="dxa"/>
            <w:tcBorders>
              <w:top w:val="nil"/>
              <w:left w:val="nil"/>
              <w:bottom w:val="single" w:sz="4" w:space="0" w:color="auto"/>
              <w:right w:val="single" w:sz="4" w:space="0" w:color="auto"/>
            </w:tcBorders>
            <w:shd w:val="clear" w:color="000000" w:fill="C0C0C0"/>
            <w:hideMark/>
          </w:tcPr>
          <w:p w14:paraId="2667CBE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77073A9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6B6041A5"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47AD4B9B" w14:textId="77777777" w:rsidTr="006A32DF">
        <w:trPr>
          <w:trHeight w:val="450"/>
        </w:trPr>
        <w:tc>
          <w:tcPr>
            <w:tcW w:w="2456" w:type="dxa"/>
            <w:tcBorders>
              <w:top w:val="nil"/>
              <w:left w:val="single" w:sz="4" w:space="0" w:color="auto"/>
              <w:bottom w:val="single" w:sz="4" w:space="0" w:color="auto"/>
              <w:right w:val="single" w:sz="4" w:space="0" w:color="auto"/>
            </w:tcBorders>
            <w:shd w:val="clear" w:color="000000" w:fill="F2F2F2"/>
            <w:noWrap/>
            <w:hideMark/>
          </w:tcPr>
          <w:p w14:paraId="6BCE1C6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NCOI_TOTAL</w:t>
            </w:r>
          </w:p>
        </w:tc>
        <w:tc>
          <w:tcPr>
            <w:tcW w:w="2654" w:type="dxa"/>
            <w:tcBorders>
              <w:top w:val="nil"/>
              <w:left w:val="nil"/>
              <w:bottom w:val="single" w:sz="4" w:space="0" w:color="auto"/>
              <w:right w:val="single" w:sz="4" w:space="0" w:color="auto"/>
            </w:tcBorders>
            <w:shd w:val="clear" w:color="000000" w:fill="C0C0C0"/>
            <w:hideMark/>
          </w:tcPr>
          <w:p w14:paraId="5D245868"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56608896"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5064D788"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949B45A" w14:textId="77777777" w:rsidTr="006A32DF">
        <w:trPr>
          <w:trHeight w:val="900"/>
        </w:trPr>
        <w:tc>
          <w:tcPr>
            <w:tcW w:w="2456" w:type="dxa"/>
            <w:tcBorders>
              <w:top w:val="nil"/>
              <w:left w:val="single" w:sz="4" w:space="0" w:color="auto"/>
              <w:bottom w:val="single" w:sz="4" w:space="0" w:color="auto"/>
              <w:right w:val="single" w:sz="4" w:space="0" w:color="auto"/>
            </w:tcBorders>
            <w:shd w:val="clear" w:color="000000" w:fill="F2F2F2"/>
            <w:noWrap/>
            <w:hideMark/>
          </w:tcPr>
          <w:p w14:paraId="5E3A52EC"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NCOI_OUTROS</w:t>
            </w:r>
          </w:p>
        </w:tc>
        <w:tc>
          <w:tcPr>
            <w:tcW w:w="2654" w:type="dxa"/>
            <w:tcBorders>
              <w:top w:val="nil"/>
              <w:left w:val="nil"/>
              <w:bottom w:val="single" w:sz="4" w:space="0" w:color="auto"/>
              <w:right w:val="single" w:sz="4" w:space="0" w:color="auto"/>
            </w:tcBorders>
            <w:shd w:val="clear" w:color="000000" w:fill="C0C0C0"/>
            <w:hideMark/>
          </w:tcPr>
          <w:p w14:paraId="7E8C0AD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5D89A60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04B39AE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44FBE951" w14:textId="77777777" w:rsidTr="006A32DF">
        <w:trPr>
          <w:trHeight w:val="900"/>
        </w:trPr>
        <w:tc>
          <w:tcPr>
            <w:tcW w:w="2456" w:type="dxa"/>
            <w:tcBorders>
              <w:top w:val="nil"/>
              <w:left w:val="single" w:sz="4" w:space="0" w:color="auto"/>
              <w:bottom w:val="single" w:sz="4" w:space="0" w:color="auto"/>
              <w:right w:val="single" w:sz="4" w:space="0" w:color="auto"/>
            </w:tcBorders>
            <w:shd w:val="clear" w:color="000000" w:fill="F2F2F2"/>
            <w:noWrap/>
            <w:hideMark/>
          </w:tcPr>
          <w:p w14:paraId="1B98E240"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NCOI_PDV</w:t>
            </w:r>
          </w:p>
        </w:tc>
        <w:tc>
          <w:tcPr>
            <w:tcW w:w="2654" w:type="dxa"/>
            <w:tcBorders>
              <w:top w:val="nil"/>
              <w:left w:val="nil"/>
              <w:bottom w:val="single" w:sz="4" w:space="0" w:color="auto"/>
              <w:right w:val="single" w:sz="4" w:space="0" w:color="auto"/>
            </w:tcBorders>
            <w:shd w:val="clear" w:color="000000" w:fill="C0C0C0"/>
            <w:hideMark/>
          </w:tcPr>
          <w:p w14:paraId="532C66F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6977415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1F135DA3"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177FFB57" w14:textId="77777777" w:rsidTr="006A32DF">
        <w:trPr>
          <w:trHeight w:val="900"/>
        </w:trPr>
        <w:tc>
          <w:tcPr>
            <w:tcW w:w="2456" w:type="dxa"/>
            <w:tcBorders>
              <w:top w:val="nil"/>
              <w:left w:val="single" w:sz="4" w:space="0" w:color="auto"/>
              <w:bottom w:val="single" w:sz="4" w:space="0" w:color="auto"/>
              <w:right w:val="single" w:sz="4" w:space="0" w:color="auto"/>
            </w:tcBorders>
            <w:shd w:val="clear" w:color="000000" w:fill="F2F2F2"/>
            <w:noWrap/>
            <w:hideMark/>
          </w:tcPr>
          <w:p w14:paraId="0F329D9F"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NCOI_SUBSCRICAO</w:t>
            </w:r>
          </w:p>
        </w:tc>
        <w:tc>
          <w:tcPr>
            <w:tcW w:w="2654" w:type="dxa"/>
            <w:tcBorders>
              <w:top w:val="nil"/>
              <w:left w:val="nil"/>
              <w:bottom w:val="single" w:sz="4" w:space="0" w:color="auto"/>
              <w:right w:val="single" w:sz="4" w:space="0" w:color="auto"/>
            </w:tcBorders>
            <w:shd w:val="clear" w:color="000000" w:fill="C0C0C0"/>
            <w:hideMark/>
          </w:tcPr>
          <w:p w14:paraId="23D5A465"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5610830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52801A5B"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4AE62A25"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23D9E9C3"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lastRenderedPageBreak/>
              <w:t>JEC</w:t>
            </w:r>
          </w:p>
        </w:tc>
        <w:tc>
          <w:tcPr>
            <w:tcW w:w="2654" w:type="dxa"/>
            <w:tcBorders>
              <w:top w:val="nil"/>
              <w:left w:val="nil"/>
              <w:bottom w:val="single" w:sz="4" w:space="0" w:color="auto"/>
              <w:right w:val="single" w:sz="4" w:space="0" w:color="auto"/>
            </w:tcBorders>
            <w:shd w:val="clear" w:color="000000" w:fill="C0C0C0"/>
            <w:hideMark/>
          </w:tcPr>
          <w:p w14:paraId="79E9974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115E97C1"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74F089DF"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DB45304"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7AEBAA4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FPD</w:t>
            </w:r>
          </w:p>
        </w:tc>
        <w:tc>
          <w:tcPr>
            <w:tcW w:w="2654" w:type="dxa"/>
            <w:tcBorders>
              <w:top w:val="nil"/>
              <w:left w:val="nil"/>
              <w:bottom w:val="single" w:sz="4" w:space="0" w:color="auto"/>
              <w:right w:val="single" w:sz="4" w:space="0" w:color="auto"/>
            </w:tcBorders>
            <w:shd w:val="clear" w:color="000000" w:fill="auto"/>
            <w:noWrap/>
            <w:vAlign w:val="center"/>
            <w:hideMark/>
          </w:tcPr>
          <w:p w14:paraId="3DF041A8"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contar tudo</w:t>
            </w:r>
          </w:p>
        </w:tc>
        <w:tc>
          <w:tcPr>
            <w:tcW w:w="3056" w:type="dxa"/>
            <w:tcBorders>
              <w:top w:val="nil"/>
              <w:left w:val="nil"/>
              <w:bottom w:val="single" w:sz="4" w:space="0" w:color="auto"/>
              <w:right w:val="single" w:sz="4" w:space="0" w:color="auto"/>
            </w:tcBorders>
            <w:shd w:val="clear" w:color="000000" w:fill="C0C0C0"/>
            <w:hideMark/>
          </w:tcPr>
          <w:p w14:paraId="4513982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C0C0C0"/>
            <w:hideMark/>
          </w:tcPr>
          <w:p w14:paraId="1BC207DC"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7D110FB1"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09E1C754"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PROPOSTA_TOTAL</w:t>
            </w:r>
          </w:p>
        </w:tc>
        <w:tc>
          <w:tcPr>
            <w:tcW w:w="2654" w:type="dxa"/>
            <w:tcBorders>
              <w:top w:val="nil"/>
              <w:left w:val="nil"/>
              <w:bottom w:val="single" w:sz="4" w:space="0" w:color="auto"/>
              <w:right w:val="single" w:sz="4" w:space="0" w:color="auto"/>
            </w:tcBorders>
            <w:shd w:val="clear" w:color="000000" w:fill="C0C0C0"/>
            <w:hideMark/>
          </w:tcPr>
          <w:p w14:paraId="35A89332"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auto"/>
            <w:noWrap/>
            <w:vAlign w:val="center"/>
            <w:hideMark/>
          </w:tcPr>
          <w:p w14:paraId="1F23A90D"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contar tudo</w:t>
            </w:r>
          </w:p>
        </w:tc>
        <w:tc>
          <w:tcPr>
            <w:tcW w:w="2030" w:type="dxa"/>
            <w:tcBorders>
              <w:top w:val="nil"/>
              <w:left w:val="nil"/>
              <w:bottom w:val="single" w:sz="4" w:space="0" w:color="auto"/>
              <w:right w:val="single" w:sz="4" w:space="0" w:color="auto"/>
            </w:tcBorders>
            <w:shd w:val="clear" w:color="000000" w:fill="C0C0C0"/>
            <w:hideMark/>
          </w:tcPr>
          <w:p w14:paraId="361920EE"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33AB8D39" w14:textId="77777777" w:rsidTr="006A32DF">
        <w:trPr>
          <w:trHeight w:val="2025"/>
        </w:trPr>
        <w:tc>
          <w:tcPr>
            <w:tcW w:w="2456" w:type="dxa"/>
            <w:tcBorders>
              <w:top w:val="nil"/>
              <w:left w:val="single" w:sz="4" w:space="0" w:color="auto"/>
              <w:bottom w:val="single" w:sz="4" w:space="0" w:color="auto"/>
              <w:right w:val="single" w:sz="4" w:space="0" w:color="auto"/>
            </w:tcBorders>
            <w:shd w:val="clear" w:color="000000" w:fill="F2F2F2"/>
            <w:noWrap/>
            <w:hideMark/>
          </w:tcPr>
          <w:p w14:paraId="1293F33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PROPOSTA_NEGADA_SEM_CONTATO</w:t>
            </w:r>
          </w:p>
        </w:tc>
        <w:tc>
          <w:tcPr>
            <w:tcW w:w="2654" w:type="dxa"/>
            <w:tcBorders>
              <w:top w:val="nil"/>
              <w:left w:val="nil"/>
              <w:bottom w:val="single" w:sz="4" w:space="0" w:color="auto"/>
              <w:right w:val="single" w:sz="4" w:space="0" w:color="auto"/>
            </w:tcBorders>
            <w:shd w:val="clear" w:color="000000" w:fill="C0C0C0"/>
            <w:hideMark/>
          </w:tcPr>
          <w:p w14:paraId="50E62679"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auto"/>
            <w:vAlign w:val="center"/>
            <w:hideMark/>
          </w:tcPr>
          <w:p w14:paraId="285ED137" w14:textId="77777777" w:rsidR="006A32DF" w:rsidRPr="00EC5656" w:rsidRDefault="006A32DF" w:rsidP="006A32DF">
            <w:pPr>
              <w:jc w:val="center"/>
              <w:rPr>
                <w:rFonts w:cs="Arial"/>
                <w:sz w:val="16"/>
                <w:szCs w:val="16"/>
                <w:lang w:val="pt-PT" w:eastAsia="en-US"/>
              </w:rPr>
            </w:pPr>
            <w:r w:rsidRPr="00EC5656">
              <w:rPr>
                <w:rFonts w:cs="Arial"/>
                <w:sz w:val="16"/>
                <w:szCs w:val="16"/>
                <w:lang w:val="pt-PT" w:eastAsia="en-US"/>
              </w:rPr>
              <w:t xml:space="preserve">LOOKUP REF_CODIGO_DECISAO com campo </w:t>
            </w:r>
            <w:r w:rsidRPr="001C68A6">
              <w:rPr>
                <w:rFonts w:cs="Arial"/>
                <w:sz w:val="16"/>
                <w:szCs w:val="16"/>
                <w:lang w:val="pt-PT" w:eastAsia="en-US"/>
              </w:rPr>
              <w:t>T_3732_REASONCODEATUAL</w:t>
            </w:r>
            <w:r w:rsidRPr="00EC5656">
              <w:rPr>
                <w:rFonts w:cs="Arial"/>
                <w:sz w:val="16"/>
                <w:szCs w:val="16"/>
                <w:lang w:val="pt-PT" w:eastAsia="en-US"/>
              </w:rPr>
              <w:t xml:space="preserve"> obter TIPO_NEGADA_SEM_CONTATO</w:t>
            </w:r>
            <w:r w:rsidRPr="00EC5656">
              <w:rPr>
                <w:rFonts w:cs="Arial"/>
                <w:sz w:val="16"/>
                <w:szCs w:val="16"/>
                <w:lang w:val="pt-PT" w:eastAsia="en-US"/>
              </w:rPr>
              <w:br/>
              <w:t xml:space="preserve">contar se TIPO_NEGADA_SEM_CONTATO='S' </w:t>
            </w:r>
          </w:p>
        </w:tc>
        <w:tc>
          <w:tcPr>
            <w:tcW w:w="2030" w:type="dxa"/>
            <w:tcBorders>
              <w:top w:val="nil"/>
              <w:left w:val="nil"/>
              <w:bottom w:val="single" w:sz="4" w:space="0" w:color="auto"/>
              <w:right w:val="single" w:sz="4" w:space="0" w:color="auto"/>
            </w:tcBorders>
            <w:shd w:val="clear" w:color="000000" w:fill="C0C0C0"/>
            <w:hideMark/>
          </w:tcPr>
          <w:p w14:paraId="588CFBF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030C8E88" w14:textId="77777777" w:rsidTr="006A32DF">
        <w:trPr>
          <w:trHeight w:val="1800"/>
        </w:trPr>
        <w:tc>
          <w:tcPr>
            <w:tcW w:w="2456" w:type="dxa"/>
            <w:tcBorders>
              <w:top w:val="nil"/>
              <w:left w:val="single" w:sz="4" w:space="0" w:color="auto"/>
              <w:bottom w:val="single" w:sz="4" w:space="0" w:color="auto"/>
              <w:right w:val="single" w:sz="4" w:space="0" w:color="auto"/>
            </w:tcBorders>
            <w:shd w:val="clear" w:color="000000" w:fill="F2F2F2"/>
            <w:noWrap/>
            <w:hideMark/>
          </w:tcPr>
          <w:p w14:paraId="575590A8"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PROPOSTA_NEGADA_OUTROS</w:t>
            </w:r>
          </w:p>
        </w:tc>
        <w:tc>
          <w:tcPr>
            <w:tcW w:w="2654" w:type="dxa"/>
            <w:tcBorders>
              <w:top w:val="nil"/>
              <w:left w:val="nil"/>
              <w:bottom w:val="single" w:sz="4" w:space="0" w:color="auto"/>
              <w:right w:val="single" w:sz="4" w:space="0" w:color="auto"/>
            </w:tcBorders>
            <w:shd w:val="clear" w:color="000000" w:fill="C0C0C0"/>
            <w:hideMark/>
          </w:tcPr>
          <w:p w14:paraId="089B6BC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auto"/>
            <w:vAlign w:val="center"/>
            <w:hideMark/>
          </w:tcPr>
          <w:p w14:paraId="4D82769A" w14:textId="77777777" w:rsidR="006A32DF" w:rsidRPr="00EC5656" w:rsidRDefault="006A32DF" w:rsidP="006A32DF">
            <w:pPr>
              <w:jc w:val="center"/>
              <w:rPr>
                <w:rFonts w:cs="Arial"/>
                <w:sz w:val="16"/>
                <w:szCs w:val="16"/>
                <w:lang w:val="pt-PT" w:eastAsia="en-US"/>
              </w:rPr>
            </w:pPr>
            <w:r w:rsidRPr="00EC5656">
              <w:rPr>
                <w:rFonts w:cs="Arial"/>
                <w:sz w:val="16"/>
                <w:szCs w:val="16"/>
                <w:lang w:val="pt-PT" w:eastAsia="en-US"/>
              </w:rPr>
              <w:t xml:space="preserve">LOOKUP REF_CODIGO_DECISAO com campo </w:t>
            </w:r>
            <w:r w:rsidRPr="001C68A6">
              <w:rPr>
                <w:rFonts w:cs="Arial"/>
                <w:sz w:val="16"/>
                <w:szCs w:val="16"/>
                <w:lang w:val="pt-PT" w:eastAsia="en-US"/>
              </w:rPr>
              <w:t>T_3732_REASONCODEATUAL</w:t>
            </w:r>
            <w:r>
              <w:rPr>
                <w:rFonts w:cs="Arial"/>
                <w:sz w:val="16"/>
                <w:szCs w:val="16"/>
                <w:lang w:val="pt-PT" w:eastAsia="en-US"/>
              </w:rPr>
              <w:t xml:space="preserve"> </w:t>
            </w:r>
            <w:r w:rsidRPr="00EC5656">
              <w:rPr>
                <w:rFonts w:cs="Arial"/>
                <w:sz w:val="16"/>
                <w:szCs w:val="16"/>
                <w:lang w:val="pt-PT" w:eastAsia="en-US"/>
              </w:rPr>
              <w:t>obter TIPO_NEGADA_OUTROS</w:t>
            </w:r>
            <w:r w:rsidRPr="00EC5656">
              <w:rPr>
                <w:rFonts w:cs="Arial"/>
                <w:sz w:val="16"/>
                <w:szCs w:val="16"/>
                <w:lang w:val="pt-PT" w:eastAsia="en-US"/>
              </w:rPr>
              <w:br/>
              <w:t xml:space="preserve">contar se TIPO_NEGADA_OUTROS='S' </w:t>
            </w:r>
          </w:p>
        </w:tc>
        <w:tc>
          <w:tcPr>
            <w:tcW w:w="2030" w:type="dxa"/>
            <w:tcBorders>
              <w:top w:val="nil"/>
              <w:left w:val="nil"/>
              <w:bottom w:val="single" w:sz="4" w:space="0" w:color="auto"/>
              <w:right w:val="single" w:sz="4" w:space="0" w:color="auto"/>
            </w:tcBorders>
            <w:shd w:val="clear" w:color="000000" w:fill="C0C0C0"/>
            <w:hideMark/>
          </w:tcPr>
          <w:p w14:paraId="210CCC76"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6941DC91" w14:textId="77777777" w:rsidTr="006A32DF">
        <w:trPr>
          <w:trHeight w:val="1800"/>
        </w:trPr>
        <w:tc>
          <w:tcPr>
            <w:tcW w:w="2456" w:type="dxa"/>
            <w:tcBorders>
              <w:top w:val="nil"/>
              <w:left w:val="single" w:sz="4" w:space="0" w:color="auto"/>
              <w:bottom w:val="single" w:sz="4" w:space="0" w:color="auto"/>
              <w:right w:val="single" w:sz="4" w:space="0" w:color="auto"/>
            </w:tcBorders>
            <w:shd w:val="clear" w:color="000000" w:fill="F2F2F2"/>
            <w:noWrap/>
            <w:hideMark/>
          </w:tcPr>
          <w:p w14:paraId="13C4ABB6"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PROPOSTA_NEGADA_FRAUDE</w:t>
            </w:r>
          </w:p>
        </w:tc>
        <w:tc>
          <w:tcPr>
            <w:tcW w:w="2654" w:type="dxa"/>
            <w:tcBorders>
              <w:top w:val="nil"/>
              <w:left w:val="nil"/>
              <w:bottom w:val="single" w:sz="4" w:space="0" w:color="auto"/>
              <w:right w:val="single" w:sz="4" w:space="0" w:color="auto"/>
            </w:tcBorders>
            <w:shd w:val="clear" w:color="000000" w:fill="C0C0C0"/>
            <w:hideMark/>
          </w:tcPr>
          <w:p w14:paraId="7AFC105A"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auto"/>
            <w:vAlign w:val="center"/>
            <w:hideMark/>
          </w:tcPr>
          <w:p w14:paraId="330C361F" w14:textId="77777777" w:rsidR="006A32DF" w:rsidRPr="00EC5656" w:rsidRDefault="006A32DF" w:rsidP="006A32DF">
            <w:pPr>
              <w:jc w:val="center"/>
              <w:rPr>
                <w:rFonts w:cs="Arial"/>
                <w:sz w:val="16"/>
                <w:szCs w:val="16"/>
                <w:lang w:val="pt-PT" w:eastAsia="en-US"/>
              </w:rPr>
            </w:pPr>
            <w:r w:rsidRPr="00EC5656">
              <w:rPr>
                <w:rFonts w:cs="Arial"/>
                <w:sz w:val="16"/>
                <w:szCs w:val="16"/>
                <w:lang w:val="pt-PT" w:eastAsia="en-US"/>
              </w:rPr>
              <w:t xml:space="preserve">LOOKUP REF_CODIGO_DECISAO com campo </w:t>
            </w:r>
            <w:r w:rsidRPr="001C68A6">
              <w:rPr>
                <w:rFonts w:cs="Arial"/>
                <w:sz w:val="16"/>
                <w:szCs w:val="16"/>
                <w:lang w:val="pt-PT" w:eastAsia="en-US"/>
              </w:rPr>
              <w:t>T_3732_REASONCODEATUAL</w:t>
            </w:r>
            <w:r>
              <w:rPr>
                <w:rFonts w:cs="Arial"/>
                <w:sz w:val="16"/>
                <w:szCs w:val="16"/>
                <w:lang w:val="pt-PT" w:eastAsia="en-US"/>
              </w:rPr>
              <w:t xml:space="preserve"> </w:t>
            </w:r>
            <w:r w:rsidRPr="00EC5656">
              <w:rPr>
                <w:rFonts w:cs="Arial"/>
                <w:sz w:val="16"/>
                <w:szCs w:val="16"/>
                <w:lang w:val="pt-PT" w:eastAsia="en-US"/>
              </w:rPr>
              <w:t>obter TIPO_NEGADA_FRAUDE</w:t>
            </w:r>
            <w:r w:rsidRPr="00EC5656">
              <w:rPr>
                <w:rFonts w:cs="Arial"/>
                <w:sz w:val="16"/>
                <w:szCs w:val="16"/>
                <w:lang w:val="pt-PT" w:eastAsia="en-US"/>
              </w:rPr>
              <w:br/>
              <w:t xml:space="preserve">contar se TIPO_NEGADA_FRAUDE='S' </w:t>
            </w:r>
          </w:p>
        </w:tc>
        <w:tc>
          <w:tcPr>
            <w:tcW w:w="2030" w:type="dxa"/>
            <w:tcBorders>
              <w:top w:val="nil"/>
              <w:left w:val="nil"/>
              <w:bottom w:val="single" w:sz="4" w:space="0" w:color="auto"/>
              <w:right w:val="single" w:sz="4" w:space="0" w:color="auto"/>
            </w:tcBorders>
            <w:shd w:val="clear" w:color="000000" w:fill="C0C0C0"/>
            <w:hideMark/>
          </w:tcPr>
          <w:p w14:paraId="76850C9D"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r>
      <w:tr w:rsidR="006A32DF" w:rsidRPr="00EC5656" w14:paraId="04668C8C" w14:textId="77777777" w:rsidTr="006A32DF">
        <w:trPr>
          <w:trHeight w:val="255"/>
        </w:trPr>
        <w:tc>
          <w:tcPr>
            <w:tcW w:w="2456" w:type="dxa"/>
            <w:tcBorders>
              <w:top w:val="nil"/>
              <w:left w:val="single" w:sz="4" w:space="0" w:color="auto"/>
              <w:bottom w:val="single" w:sz="4" w:space="0" w:color="auto"/>
              <w:right w:val="single" w:sz="4" w:space="0" w:color="auto"/>
            </w:tcBorders>
            <w:shd w:val="clear" w:color="000000" w:fill="F2F2F2"/>
            <w:noWrap/>
            <w:hideMark/>
          </w:tcPr>
          <w:p w14:paraId="1EB7987F" w14:textId="77777777" w:rsidR="006A32DF" w:rsidRPr="00EC5656" w:rsidRDefault="006A32DF" w:rsidP="006A32DF">
            <w:pPr>
              <w:jc w:val="left"/>
              <w:rPr>
                <w:rFonts w:ascii="Arial Narrow" w:hAnsi="Arial Narrow" w:cs="Arial"/>
                <w:sz w:val="16"/>
                <w:szCs w:val="16"/>
                <w:lang w:val="en-US" w:eastAsia="en-US"/>
              </w:rPr>
            </w:pPr>
            <w:r w:rsidRPr="00EC5656">
              <w:rPr>
                <w:rFonts w:ascii="Arial Narrow" w:hAnsi="Arial Narrow" w:cs="Arial"/>
                <w:sz w:val="16"/>
                <w:szCs w:val="16"/>
                <w:lang w:val="en-US" w:eastAsia="en-US"/>
              </w:rPr>
              <w:t>VENDAS</w:t>
            </w:r>
          </w:p>
        </w:tc>
        <w:tc>
          <w:tcPr>
            <w:tcW w:w="2654" w:type="dxa"/>
            <w:tcBorders>
              <w:top w:val="nil"/>
              <w:left w:val="nil"/>
              <w:bottom w:val="single" w:sz="4" w:space="0" w:color="auto"/>
              <w:right w:val="single" w:sz="4" w:space="0" w:color="auto"/>
            </w:tcBorders>
            <w:shd w:val="clear" w:color="000000" w:fill="C0C0C0"/>
            <w:hideMark/>
          </w:tcPr>
          <w:p w14:paraId="0461F03F"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3056" w:type="dxa"/>
            <w:tcBorders>
              <w:top w:val="nil"/>
              <w:left w:val="nil"/>
              <w:bottom w:val="single" w:sz="4" w:space="0" w:color="auto"/>
              <w:right w:val="single" w:sz="4" w:space="0" w:color="auto"/>
            </w:tcBorders>
            <w:shd w:val="clear" w:color="000000" w:fill="C0C0C0"/>
            <w:hideMark/>
          </w:tcPr>
          <w:p w14:paraId="3C4A4587" w14:textId="77777777" w:rsidR="006A32DF" w:rsidRPr="00EC5656" w:rsidRDefault="006A32DF" w:rsidP="006A32DF">
            <w:pPr>
              <w:jc w:val="right"/>
              <w:rPr>
                <w:rFonts w:cs="Arial"/>
                <w:sz w:val="16"/>
                <w:szCs w:val="16"/>
                <w:lang w:val="en-US" w:eastAsia="en-US"/>
              </w:rPr>
            </w:pPr>
            <w:r w:rsidRPr="00EC5656">
              <w:rPr>
                <w:rFonts w:cs="Arial"/>
                <w:sz w:val="16"/>
                <w:szCs w:val="16"/>
                <w:lang w:val="en-US" w:eastAsia="en-US"/>
              </w:rPr>
              <w:t>0</w:t>
            </w:r>
          </w:p>
        </w:tc>
        <w:tc>
          <w:tcPr>
            <w:tcW w:w="2030" w:type="dxa"/>
            <w:tcBorders>
              <w:top w:val="nil"/>
              <w:left w:val="nil"/>
              <w:bottom w:val="single" w:sz="4" w:space="0" w:color="auto"/>
              <w:right w:val="single" w:sz="4" w:space="0" w:color="auto"/>
            </w:tcBorders>
            <w:shd w:val="clear" w:color="000000" w:fill="auto"/>
            <w:noWrap/>
            <w:vAlign w:val="center"/>
            <w:hideMark/>
          </w:tcPr>
          <w:p w14:paraId="085A1F11" w14:textId="77777777" w:rsidR="006A32DF" w:rsidRPr="00EC5656" w:rsidRDefault="006A32DF" w:rsidP="006A32DF">
            <w:pPr>
              <w:jc w:val="center"/>
              <w:rPr>
                <w:rFonts w:cs="Arial"/>
                <w:sz w:val="16"/>
                <w:szCs w:val="16"/>
                <w:lang w:val="en-US" w:eastAsia="en-US"/>
              </w:rPr>
            </w:pPr>
            <w:r w:rsidRPr="00EC5656">
              <w:rPr>
                <w:rFonts w:cs="Arial"/>
                <w:sz w:val="16"/>
                <w:szCs w:val="16"/>
                <w:lang w:val="en-US" w:eastAsia="en-US"/>
              </w:rPr>
              <w:t>contar tudo</w:t>
            </w:r>
          </w:p>
        </w:tc>
      </w:tr>
    </w:tbl>
    <w:p w14:paraId="6D2A8144" w14:textId="77777777" w:rsidR="006A32DF" w:rsidRDefault="006A32DF" w:rsidP="006A32DF">
      <w:pPr>
        <w:rPr>
          <w:lang w:eastAsia="en-US"/>
        </w:rPr>
      </w:pPr>
    </w:p>
    <w:p w14:paraId="31E8169E" w14:textId="77777777" w:rsidR="006A32DF" w:rsidRDefault="006A32DF" w:rsidP="00D226EA">
      <w:pPr>
        <w:pStyle w:val="Heading4"/>
      </w:pPr>
      <w:bookmarkStart w:id="57" w:name="_Toc497226455"/>
      <w:bookmarkStart w:id="58" w:name="_Toc499303912"/>
      <w:r>
        <w:t>Preparação de Lookups</w:t>
      </w:r>
      <w:bookmarkEnd w:id="57"/>
      <w:bookmarkEnd w:id="58"/>
    </w:p>
    <w:p w14:paraId="2FB87727" w14:textId="77777777" w:rsidR="006A32DF" w:rsidRDefault="006A32DF" w:rsidP="006A32DF">
      <w:pPr>
        <w:rPr>
          <w:lang w:eastAsia="en-US"/>
        </w:rPr>
      </w:pPr>
    </w:p>
    <w:p w14:paraId="52BFDF25" w14:textId="77777777" w:rsidR="006A32DF" w:rsidRDefault="006A32DF" w:rsidP="006A32DF">
      <w:pPr>
        <w:rPr>
          <w:lang w:eastAsia="en-US"/>
        </w:rPr>
      </w:pPr>
      <w:r>
        <w:rPr>
          <w:lang w:eastAsia="en-US"/>
        </w:rPr>
        <w:t>Após o carregamento dos dados para uma fonte comum serão criadas várias lookups para cada uma das chaves. Estas lookups ficarão carregadas em memória para uma obtenção rápida dos dados durante o processamento de eventos de vendas do SINN.</w:t>
      </w:r>
    </w:p>
    <w:p w14:paraId="25E06F53" w14:textId="77777777" w:rsidR="006A32DF" w:rsidRDefault="006A32DF" w:rsidP="006A32DF">
      <w:pPr>
        <w:rPr>
          <w:lang w:eastAsia="en-US"/>
        </w:rPr>
      </w:pPr>
    </w:p>
    <w:p w14:paraId="2E1B97AC" w14:textId="77777777" w:rsidR="006A32DF" w:rsidRDefault="006A32DF" w:rsidP="006A32DF">
      <w:pPr>
        <w:rPr>
          <w:lang w:eastAsia="en-US"/>
        </w:rPr>
      </w:pPr>
      <w:r>
        <w:rPr>
          <w:lang w:eastAsia="en-US"/>
        </w:rPr>
        <w:t>Nas lookups os dados serão agrupados por faixa de datas para os períodos em análise:</w:t>
      </w:r>
    </w:p>
    <w:p w14:paraId="4F579BF0" w14:textId="77777777" w:rsidR="00B95DE1" w:rsidRDefault="00B95DE1" w:rsidP="006A32DF">
      <w:pPr>
        <w:rPr>
          <w:lang w:eastAsia="en-US"/>
        </w:rPr>
      </w:pPr>
    </w:p>
    <w:p w14:paraId="73967720" w14:textId="77777777" w:rsidR="006A32DF" w:rsidRPr="00B95DE1" w:rsidRDefault="006A32DF" w:rsidP="008C752D">
      <w:pPr>
        <w:pStyle w:val="ListParagraph"/>
        <w:numPr>
          <w:ilvl w:val="0"/>
          <w:numId w:val="14"/>
        </w:numPr>
        <w:rPr>
          <w:sz w:val="24"/>
          <w:lang w:val="pt-BR"/>
        </w:rPr>
      </w:pPr>
      <w:r w:rsidRPr="00B95DE1">
        <w:rPr>
          <w:sz w:val="24"/>
          <w:lang w:val="pt-BR"/>
        </w:rPr>
        <w:t>0 a 3 meses</w:t>
      </w:r>
    </w:p>
    <w:p w14:paraId="6E64F810" w14:textId="77777777" w:rsidR="006A32DF" w:rsidRPr="00B95DE1" w:rsidRDefault="006A32DF" w:rsidP="008C752D">
      <w:pPr>
        <w:pStyle w:val="ListParagraph"/>
        <w:numPr>
          <w:ilvl w:val="0"/>
          <w:numId w:val="14"/>
        </w:numPr>
        <w:rPr>
          <w:sz w:val="24"/>
          <w:lang w:val="pt-BR"/>
        </w:rPr>
      </w:pPr>
      <w:r w:rsidRPr="00B95DE1">
        <w:rPr>
          <w:sz w:val="24"/>
          <w:lang w:val="pt-BR"/>
        </w:rPr>
        <w:t>4 a 6 meses</w:t>
      </w:r>
    </w:p>
    <w:p w14:paraId="328D7E51" w14:textId="77777777" w:rsidR="006A32DF" w:rsidRPr="00B95DE1" w:rsidRDefault="006A32DF" w:rsidP="008C752D">
      <w:pPr>
        <w:pStyle w:val="ListParagraph"/>
        <w:numPr>
          <w:ilvl w:val="0"/>
          <w:numId w:val="14"/>
        </w:numPr>
        <w:rPr>
          <w:sz w:val="24"/>
          <w:lang w:val="pt-BR"/>
        </w:rPr>
      </w:pPr>
      <w:r w:rsidRPr="00B95DE1">
        <w:rPr>
          <w:sz w:val="24"/>
          <w:lang w:val="pt-BR"/>
        </w:rPr>
        <w:t>Total</w:t>
      </w:r>
    </w:p>
    <w:p w14:paraId="7933B0AE" w14:textId="6F06384D" w:rsidR="00B95DE1" w:rsidRDefault="00B95DE1">
      <w:pPr>
        <w:jc w:val="left"/>
        <w:rPr>
          <w:lang w:eastAsia="en-US"/>
        </w:rPr>
      </w:pPr>
      <w:r>
        <w:rPr>
          <w:lang w:eastAsia="en-US"/>
        </w:rPr>
        <w:br w:type="page"/>
      </w:r>
    </w:p>
    <w:p w14:paraId="4F0DF972" w14:textId="77777777" w:rsidR="006A32DF" w:rsidRDefault="006A32DF" w:rsidP="006A32DF">
      <w:pPr>
        <w:pStyle w:val="Heading5"/>
      </w:pPr>
      <w:r>
        <w:lastRenderedPageBreak/>
        <w:t>Contadores CPF_CNPJ</w:t>
      </w:r>
    </w:p>
    <w:p w14:paraId="66277C87" w14:textId="77777777" w:rsidR="006A32DF" w:rsidRDefault="006A32DF" w:rsidP="006A32DF">
      <w:pPr>
        <w:rPr>
          <w:lang w:eastAsia="en-US"/>
        </w:rPr>
      </w:pPr>
    </w:p>
    <w:p w14:paraId="13E13963" w14:textId="77777777" w:rsidR="006A32DF" w:rsidRDefault="006A32DF" w:rsidP="006A32DF">
      <w:pPr>
        <w:rPr>
          <w:lang w:eastAsia="en-US"/>
        </w:rPr>
      </w:pPr>
      <w:r>
        <w:rPr>
          <w:lang w:eastAsia="en-US"/>
        </w:rPr>
        <w:t>A lookup de contadores por CPF_CNPJ terá os seguintes campos:</w:t>
      </w:r>
    </w:p>
    <w:p w14:paraId="4263457C" w14:textId="77777777" w:rsidR="006A32DF" w:rsidRDefault="006A32DF" w:rsidP="006A32DF">
      <w:pPr>
        <w:rPr>
          <w:lang w:eastAsia="en-US"/>
        </w:rPr>
      </w:pPr>
    </w:p>
    <w:p w14:paraId="31E79058" w14:textId="77777777" w:rsidR="004904BE" w:rsidRDefault="004904BE" w:rsidP="006A32DF">
      <w:pPr>
        <w:rPr>
          <w:lang w:eastAsia="en-US"/>
        </w:rPr>
      </w:pPr>
    </w:p>
    <w:tbl>
      <w:tblPr>
        <w:tblW w:w="8307" w:type="dxa"/>
        <w:jc w:val="center"/>
        <w:tblLook w:val="04A0" w:firstRow="1" w:lastRow="0" w:firstColumn="1" w:lastColumn="0" w:noHBand="0" w:noVBand="1"/>
      </w:tblPr>
      <w:tblGrid>
        <w:gridCol w:w="3961"/>
        <w:gridCol w:w="817"/>
        <w:gridCol w:w="1238"/>
        <w:gridCol w:w="2598"/>
      </w:tblGrid>
      <w:tr w:rsidR="006A32DF" w:rsidRPr="00BB1B95" w14:paraId="4F2BB482"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756D7A90"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0403E253"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240E2EF2"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Contadores CPF_CNPJ</w:t>
            </w:r>
          </w:p>
        </w:tc>
      </w:tr>
      <w:tr w:rsidR="006A32DF" w:rsidRPr="00BB1B95" w14:paraId="09F00579"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AB8BAB6" w14:textId="77777777" w:rsidR="006A32DF" w:rsidRPr="00BB1B95" w:rsidRDefault="006A32DF" w:rsidP="006A32DF">
            <w:pPr>
              <w:jc w:val="left"/>
              <w:rPr>
                <w:rFonts w:cs="Arial"/>
                <w:sz w:val="20"/>
                <w:szCs w:val="20"/>
                <w:lang w:val="en-US" w:eastAsia="en-US"/>
              </w:rPr>
            </w:pPr>
            <w:r w:rsidRPr="00BB1B9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7BDFD000" w14:textId="77777777" w:rsidR="006A32DF" w:rsidRPr="00BB1B9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543B81D1" w14:textId="777D0D60" w:rsidR="006A32DF" w:rsidRPr="00BB1B95" w:rsidRDefault="006A32DF" w:rsidP="00E37289">
            <w:pPr>
              <w:jc w:val="center"/>
              <w:rPr>
                <w:rFonts w:cs="Arial"/>
                <w:sz w:val="20"/>
                <w:szCs w:val="20"/>
                <w:lang w:val="en-US" w:eastAsia="en-US"/>
              </w:rPr>
            </w:pPr>
            <w:r w:rsidRPr="00BB1B95">
              <w:rPr>
                <w:rFonts w:cs="Arial"/>
                <w:sz w:val="20"/>
                <w:szCs w:val="20"/>
                <w:lang w:val="en-US" w:eastAsia="en-US"/>
              </w:rPr>
              <w:t>FMS_T_</w:t>
            </w:r>
            <w:r w:rsidR="00E37289">
              <w:rPr>
                <w:rFonts w:cs="Arial"/>
                <w:sz w:val="20"/>
                <w:szCs w:val="20"/>
                <w:lang w:val="en-US" w:eastAsia="en-US"/>
              </w:rPr>
              <w:t>PREV_</w:t>
            </w:r>
            <w:r w:rsidRPr="00BB1B95">
              <w:rPr>
                <w:rFonts w:cs="Arial"/>
                <w:sz w:val="20"/>
                <w:szCs w:val="20"/>
                <w:lang w:val="en-US" w:eastAsia="en-US"/>
              </w:rPr>
              <w:t>CONTADORES</w:t>
            </w:r>
          </w:p>
        </w:tc>
      </w:tr>
      <w:tr w:rsidR="006A32DF" w:rsidRPr="00BB1B95" w14:paraId="1EA88294"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580E9E90"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3E5EF93"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Chave</w:t>
            </w:r>
          </w:p>
        </w:tc>
        <w:tc>
          <w:tcPr>
            <w:tcW w:w="1238" w:type="dxa"/>
            <w:tcBorders>
              <w:top w:val="single" w:sz="4" w:space="0" w:color="auto"/>
              <w:left w:val="nil"/>
              <w:bottom w:val="single" w:sz="4" w:space="0" w:color="auto"/>
              <w:right w:val="single" w:sz="4" w:space="0" w:color="auto"/>
            </w:tcBorders>
            <w:shd w:val="clear" w:color="000000" w:fill="808080"/>
            <w:noWrap/>
            <w:vAlign w:val="bottom"/>
            <w:hideMark/>
          </w:tcPr>
          <w:p w14:paraId="6724BE81"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Tipo</w:t>
            </w:r>
          </w:p>
        </w:tc>
        <w:tc>
          <w:tcPr>
            <w:tcW w:w="2598" w:type="dxa"/>
            <w:tcBorders>
              <w:top w:val="single" w:sz="4" w:space="0" w:color="auto"/>
              <w:left w:val="nil"/>
              <w:bottom w:val="single" w:sz="4" w:space="0" w:color="auto"/>
              <w:right w:val="single" w:sz="4" w:space="0" w:color="auto"/>
            </w:tcBorders>
            <w:shd w:val="clear" w:color="000000" w:fill="808080"/>
            <w:noWrap/>
            <w:vAlign w:val="bottom"/>
            <w:hideMark/>
          </w:tcPr>
          <w:p w14:paraId="07AD4E7B"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Exemplo</w:t>
            </w:r>
          </w:p>
        </w:tc>
      </w:tr>
      <w:tr w:rsidR="006A32DF" w:rsidRPr="00BB1B95" w14:paraId="5BF5A2F5"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1A61C97"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CPF_CNPJ</w:t>
            </w:r>
          </w:p>
        </w:tc>
        <w:tc>
          <w:tcPr>
            <w:tcW w:w="716" w:type="dxa"/>
            <w:tcBorders>
              <w:top w:val="nil"/>
              <w:left w:val="nil"/>
              <w:bottom w:val="single" w:sz="4" w:space="0" w:color="auto"/>
              <w:right w:val="single" w:sz="4" w:space="0" w:color="auto"/>
            </w:tcBorders>
            <w:shd w:val="clear" w:color="000000" w:fill="F2F2F2"/>
            <w:noWrap/>
            <w:vAlign w:val="center"/>
            <w:hideMark/>
          </w:tcPr>
          <w:p w14:paraId="1CA3A8D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238" w:type="dxa"/>
            <w:tcBorders>
              <w:top w:val="nil"/>
              <w:left w:val="nil"/>
              <w:bottom w:val="single" w:sz="4" w:space="0" w:color="auto"/>
              <w:right w:val="single" w:sz="4" w:space="0" w:color="auto"/>
            </w:tcBorders>
            <w:shd w:val="clear" w:color="000000" w:fill="F2F2F2"/>
            <w:noWrap/>
            <w:vAlign w:val="center"/>
            <w:hideMark/>
          </w:tcPr>
          <w:p w14:paraId="4D92289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598" w:type="dxa"/>
            <w:tcBorders>
              <w:top w:val="nil"/>
              <w:left w:val="nil"/>
              <w:bottom w:val="single" w:sz="4" w:space="0" w:color="auto"/>
              <w:right w:val="single" w:sz="4" w:space="0" w:color="auto"/>
            </w:tcBorders>
            <w:shd w:val="clear" w:color="auto" w:fill="auto"/>
            <w:noWrap/>
            <w:vAlign w:val="center"/>
            <w:hideMark/>
          </w:tcPr>
          <w:p w14:paraId="7B2BD77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12345678901</w:t>
            </w:r>
          </w:p>
        </w:tc>
      </w:tr>
      <w:tr w:rsidR="006A32DF" w:rsidRPr="00BB1B95" w14:paraId="50A5A9E0"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797969CA" w14:textId="77777777" w:rsidR="006A32DF" w:rsidRPr="00BB1B9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41DC73F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238" w:type="dxa"/>
            <w:tcBorders>
              <w:top w:val="single" w:sz="4" w:space="0" w:color="auto"/>
              <w:left w:val="nil"/>
              <w:bottom w:val="single" w:sz="8" w:space="0" w:color="auto"/>
              <w:right w:val="single" w:sz="4" w:space="0" w:color="auto"/>
            </w:tcBorders>
            <w:shd w:val="clear" w:color="000000" w:fill="F2F2F2"/>
            <w:noWrap/>
            <w:vAlign w:val="center"/>
            <w:hideMark/>
          </w:tcPr>
          <w:p w14:paraId="41591E00"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598" w:type="dxa"/>
            <w:tcBorders>
              <w:top w:val="single" w:sz="4" w:space="0" w:color="auto"/>
              <w:left w:val="nil"/>
              <w:bottom w:val="single" w:sz="8" w:space="0" w:color="auto"/>
              <w:right w:val="single" w:sz="4" w:space="0" w:color="auto"/>
            </w:tcBorders>
            <w:shd w:val="clear" w:color="auto" w:fill="auto"/>
            <w:noWrap/>
            <w:vAlign w:val="center"/>
            <w:hideMark/>
          </w:tcPr>
          <w:p w14:paraId="12E0AEF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0a3M</w:t>
            </w:r>
          </w:p>
        </w:tc>
      </w:tr>
      <w:tr w:rsidR="006A32DF" w:rsidRPr="00BB1B95" w14:paraId="5F60FB6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72D64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1693752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32032447"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3D9384F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4</w:t>
            </w:r>
          </w:p>
        </w:tc>
      </w:tr>
      <w:tr w:rsidR="006A32DF" w:rsidRPr="00BB1B95" w14:paraId="160706F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98978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6FAB17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single" w:sz="4" w:space="0" w:color="auto"/>
              <w:left w:val="nil"/>
              <w:bottom w:val="single" w:sz="4" w:space="0" w:color="auto"/>
              <w:right w:val="single" w:sz="4" w:space="0" w:color="auto"/>
            </w:tcBorders>
            <w:shd w:val="clear" w:color="000000" w:fill="F2F2F2"/>
            <w:noWrap/>
            <w:vAlign w:val="center"/>
            <w:hideMark/>
          </w:tcPr>
          <w:p w14:paraId="1A783499"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single" w:sz="4" w:space="0" w:color="auto"/>
              <w:left w:val="nil"/>
              <w:bottom w:val="single" w:sz="4" w:space="0" w:color="auto"/>
              <w:right w:val="single" w:sz="4" w:space="0" w:color="auto"/>
            </w:tcBorders>
            <w:shd w:val="clear" w:color="auto" w:fill="auto"/>
            <w:noWrap/>
            <w:vAlign w:val="center"/>
            <w:hideMark/>
          </w:tcPr>
          <w:p w14:paraId="108694C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2</w:t>
            </w:r>
          </w:p>
        </w:tc>
      </w:tr>
      <w:tr w:rsidR="006A32DF" w:rsidRPr="00BB1B95" w14:paraId="20E2D726"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A2F5B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4B8577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3F00A46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16B10A3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22AA7026"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964927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2549C6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6300F0D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36241E4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2B16CF8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F9D19EC"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8F874C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7EA60F9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43B2529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A94841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5237C9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D6FF9A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2BC8A5F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4B933CE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295FA83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E9D6C0E"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474A4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41F93C9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1195580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423FE3A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5C60ADE"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99BD74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5A9E25C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001BB6C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796A548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80E7FE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F4E76A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102B7A95"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6F0A4E4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5D20F28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F38E12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422A4F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001F145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435CE09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7405C6E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404D59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831D0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38FD9C9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746C264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70522F4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CABE2C9"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927F74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5D46832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75238FD7"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10</w:t>
            </w:r>
          </w:p>
        </w:tc>
      </w:tr>
      <w:tr w:rsidR="006A32DF" w:rsidRPr="00BB1B95" w14:paraId="30663B6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BECA085"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FD6CD2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4E8A46C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29C973A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53595E5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D01128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D302BB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0C09FC8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762A645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1B23688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85E52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9B430E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10C4E8C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6D240D6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068F234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86E1F1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3ACA97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238" w:type="dxa"/>
            <w:tcBorders>
              <w:top w:val="nil"/>
              <w:left w:val="nil"/>
              <w:bottom w:val="single" w:sz="4" w:space="0" w:color="auto"/>
              <w:right w:val="single" w:sz="4" w:space="0" w:color="auto"/>
            </w:tcBorders>
            <w:shd w:val="clear" w:color="000000" w:fill="F2F2F2"/>
            <w:noWrap/>
            <w:vAlign w:val="center"/>
            <w:hideMark/>
          </w:tcPr>
          <w:p w14:paraId="41ED7BA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98" w:type="dxa"/>
            <w:tcBorders>
              <w:top w:val="nil"/>
              <w:left w:val="nil"/>
              <w:bottom w:val="single" w:sz="4" w:space="0" w:color="auto"/>
              <w:right w:val="single" w:sz="4" w:space="0" w:color="auto"/>
            </w:tcBorders>
            <w:shd w:val="clear" w:color="auto" w:fill="auto"/>
            <w:noWrap/>
            <w:vAlign w:val="center"/>
            <w:hideMark/>
          </w:tcPr>
          <w:p w14:paraId="4EAE0F5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5</w:t>
            </w:r>
          </w:p>
        </w:tc>
      </w:tr>
    </w:tbl>
    <w:p w14:paraId="3C48DD6B" w14:textId="77777777" w:rsidR="006A32DF" w:rsidRDefault="006A32DF" w:rsidP="006A32DF">
      <w:pPr>
        <w:rPr>
          <w:lang w:eastAsia="en-US"/>
        </w:rPr>
      </w:pPr>
    </w:p>
    <w:p w14:paraId="5263130F" w14:textId="77777777" w:rsidR="006A32DF" w:rsidRDefault="006A32DF" w:rsidP="006A32DF">
      <w:pPr>
        <w:pStyle w:val="Heading5"/>
      </w:pPr>
      <w:r>
        <w:t>Contadores TEL_CONTATO</w:t>
      </w:r>
    </w:p>
    <w:p w14:paraId="3DDF0156" w14:textId="77777777" w:rsidR="006A32DF" w:rsidRDefault="006A32DF" w:rsidP="006A32DF">
      <w:pPr>
        <w:rPr>
          <w:lang w:eastAsia="en-US"/>
        </w:rPr>
      </w:pPr>
    </w:p>
    <w:p w14:paraId="2F4326BF" w14:textId="77777777" w:rsidR="006A32DF" w:rsidRDefault="006A32DF" w:rsidP="006A32DF">
      <w:pPr>
        <w:rPr>
          <w:lang w:eastAsia="en-US"/>
        </w:rPr>
      </w:pPr>
      <w:r>
        <w:rPr>
          <w:lang w:eastAsia="en-US"/>
        </w:rPr>
        <w:t xml:space="preserve">A lookup de contadores por </w:t>
      </w:r>
      <w:r>
        <w:t xml:space="preserve">Telefone de Contato </w:t>
      </w:r>
      <w:r>
        <w:rPr>
          <w:lang w:eastAsia="en-US"/>
        </w:rPr>
        <w:t>terá os seguintes campos:</w:t>
      </w:r>
    </w:p>
    <w:p w14:paraId="3E323372"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318"/>
        <w:gridCol w:w="2518"/>
      </w:tblGrid>
      <w:tr w:rsidR="006A32DF" w:rsidRPr="00BB1B95" w14:paraId="406AB1A3"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6EC6FE3"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78D1847"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5AE93A34"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Contadores TEL_CONTATO</w:t>
            </w:r>
          </w:p>
        </w:tc>
      </w:tr>
      <w:tr w:rsidR="006A32DF" w:rsidRPr="00BB1B95" w14:paraId="211F8547"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82D7E66" w14:textId="77777777" w:rsidR="006A32DF" w:rsidRPr="00BB1B95" w:rsidRDefault="006A32DF" w:rsidP="006A32DF">
            <w:pPr>
              <w:jc w:val="left"/>
              <w:rPr>
                <w:rFonts w:cs="Arial"/>
                <w:sz w:val="20"/>
                <w:szCs w:val="20"/>
                <w:lang w:val="en-US" w:eastAsia="en-US"/>
              </w:rPr>
            </w:pPr>
            <w:r w:rsidRPr="00BB1B9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6456F422" w14:textId="77777777" w:rsidR="006A32DF" w:rsidRPr="00BB1B9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76E09776" w14:textId="58947E6F" w:rsidR="006A32DF" w:rsidRPr="00BB1B9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BB1B95" w14:paraId="0842FCE6"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5148AE90"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C5DA5DF"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Chave</w:t>
            </w:r>
          </w:p>
        </w:tc>
        <w:tc>
          <w:tcPr>
            <w:tcW w:w="1318" w:type="dxa"/>
            <w:tcBorders>
              <w:top w:val="single" w:sz="4" w:space="0" w:color="auto"/>
              <w:left w:val="nil"/>
              <w:bottom w:val="single" w:sz="4" w:space="0" w:color="auto"/>
              <w:right w:val="single" w:sz="4" w:space="0" w:color="auto"/>
            </w:tcBorders>
            <w:shd w:val="clear" w:color="000000" w:fill="808080"/>
            <w:noWrap/>
            <w:vAlign w:val="bottom"/>
            <w:hideMark/>
          </w:tcPr>
          <w:p w14:paraId="5FB15ADD"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Tipo</w:t>
            </w:r>
          </w:p>
        </w:tc>
        <w:tc>
          <w:tcPr>
            <w:tcW w:w="2518" w:type="dxa"/>
            <w:tcBorders>
              <w:top w:val="single" w:sz="4" w:space="0" w:color="auto"/>
              <w:left w:val="nil"/>
              <w:bottom w:val="single" w:sz="4" w:space="0" w:color="auto"/>
              <w:right w:val="single" w:sz="4" w:space="0" w:color="auto"/>
            </w:tcBorders>
            <w:shd w:val="clear" w:color="000000" w:fill="808080"/>
            <w:noWrap/>
            <w:vAlign w:val="bottom"/>
            <w:hideMark/>
          </w:tcPr>
          <w:p w14:paraId="31F7BE0E"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Exemplo</w:t>
            </w:r>
          </w:p>
        </w:tc>
      </w:tr>
      <w:tr w:rsidR="006A32DF" w:rsidRPr="00BB1B95" w14:paraId="0D6F2E55"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CECC6E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TEL_CONTATO</w:t>
            </w:r>
          </w:p>
        </w:tc>
        <w:tc>
          <w:tcPr>
            <w:tcW w:w="716" w:type="dxa"/>
            <w:tcBorders>
              <w:top w:val="nil"/>
              <w:left w:val="nil"/>
              <w:bottom w:val="single" w:sz="4" w:space="0" w:color="auto"/>
              <w:right w:val="single" w:sz="4" w:space="0" w:color="auto"/>
            </w:tcBorders>
            <w:shd w:val="clear" w:color="000000" w:fill="F2F2F2"/>
            <w:noWrap/>
            <w:vAlign w:val="center"/>
            <w:hideMark/>
          </w:tcPr>
          <w:p w14:paraId="7297E42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318" w:type="dxa"/>
            <w:tcBorders>
              <w:top w:val="nil"/>
              <w:left w:val="nil"/>
              <w:bottom w:val="single" w:sz="4" w:space="0" w:color="auto"/>
              <w:right w:val="single" w:sz="4" w:space="0" w:color="auto"/>
            </w:tcBorders>
            <w:shd w:val="clear" w:color="000000" w:fill="F2F2F2"/>
            <w:noWrap/>
            <w:vAlign w:val="center"/>
            <w:hideMark/>
          </w:tcPr>
          <w:p w14:paraId="4818DAF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518" w:type="dxa"/>
            <w:tcBorders>
              <w:top w:val="nil"/>
              <w:left w:val="nil"/>
              <w:bottom w:val="single" w:sz="4" w:space="0" w:color="auto"/>
              <w:right w:val="single" w:sz="4" w:space="0" w:color="auto"/>
            </w:tcBorders>
            <w:shd w:val="clear" w:color="auto" w:fill="auto"/>
            <w:noWrap/>
            <w:vAlign w:val="center"/>
            <w:hideMark/>
          </w:tcPr>
          <w:p w14:paraId="7C9579D0"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3003003000</w:t>
            </w:r>
          </w:p>
        </w:tc>
      </w:tr>
      <w:tr w:rsidR="006A32DF" w:rsidRPr="00BB1B95" w14:paraId="7F5F5C74"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7D511977" w14:textId="77777777" w:rsidR="006A32DF" w:rsidRPr="00BB1B9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2B4AD8F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318" w:type="dxa"/>
            <w:tcBorders>
              <w:top w:val="single" w:sz="4" w:space="0" w:color="auto"/>
              <w:left w:val="nil"/>
              <w:bottom w:val="single" w:sz="8" w:space="0" w:color="auto"/>
              <w:right w:val="single" w:sz="4" w:space="0" w:color="auto"/>
            </w:tcBorders>
            <w:shd w:val="clear" w:color="000000" w:fill="F2F2F2"/>
            <w:noWrap/>
            <w:vAlign w:val="center"/>
            <w:hideMark/>
          </w:tcPr>
          <w:p w14:paraId="7172B447"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518" w:type="dxa"/>
            <w:tcBorders>
              <w:top w:val="single" w:sz="4" w:space="0" w:color="auto"/>
              <w:left w:val="nil"/>
              <w:bottom w:val="single" w:sz="8" w:space="0" w:color="auto"/>
              <w:right w:val="single" w:sz="4" w:space="0" w:color="auto"/>
            </w:tcBorders>
            <w:shd w:val="clear" w:color="auto" w:fill="auto"/>
            <w:noWrap/>
            <w:vAlign w:val="center"/>
            <w:hideMark/>
          </w:tcPr>
          <w:p w14:paraId="587AF03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0a3M</w:t>
            </w:r>
          </w:p>
        </w:tc>
      </w:tr>
      <w:tr w:rsidR="006A32DF" w:rsidRPr="00BB1B95" w14:paraId="508440E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86AB77E"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010E1F3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15D11F0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2A14943"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4</w:t>
            </w:r>
          </w:p>
        </w:tc>
      </w:tr>
      <w:tr w:rsidR="006A32DF" w:rsidRPr="00BB1B95" w14:paraId="0F63CA7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CBAD0E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5ECC3C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single" w:sz="4" w:space="0" w:color="auto"/>
              <w:left w:val="nil"/>
              <w:bottom w:val="single" w:sz="4" w:space="0" w:color="auto"/>
              <w:right w:val="single" w:sz="4" w:space="0" w:color="auto"/>
            </w:tcBorders>
            <w:shd w:val="clear" w:color="000000" w:fill="F2F2F2"/>
            <w:noWrap/>
            <w:vAlign w:val="center"/>
            <w:hideMark/>
          </w:tcPr>
          <w:p w14:paraId="0720447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single" w:sz="4" w:space="0" w:color="auto"/>
              <w:left w:val="nil"/>
              <w:bottom w:val="single" w:sz="4" w:space="0" w:color="auto"/>
              <w:right w:val="single" w:sz="4" w:space="0" w:color="auto"/>
            </w:tcBorders>
            <w:shd w:val="clear" w:color="auto" w:fill="auto"/>
            <w:noWrap/>
            <w:vAlign w:val="center"/>
            <w:hideMark/>
          </w:tcPr>
          <w:p w14:paraId="7BEEB35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2</w:t>
            </w:r>
          </w:p>
        </w:tc>
      </w:tr>
      <w:tr w:rsidR="006A32DF" w:rsidRPr="00BB1B95" w14:paraId="300B7A8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25BA67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10E6F57"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71D207F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21896C4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224DB8C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368FA6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lastRenderedPageBreak/>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D5B9F2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EF4A109"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79D2AD4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49F4751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AB5C70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AA0A471"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0FD1618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6E97A07B"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C33E0B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23D98B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017E99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4069022C"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785344B"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ED031B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D407A30"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D9C55C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0193CB67"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DEED78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CDE2DB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40FF14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2A78D5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60E692C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0898E6E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4793968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28D89F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AF3C97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65858FA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4FE60D2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70DD567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03124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4E05DE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E7FE87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7C0542B7"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0D99A6D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64C354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4A3E6D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7EDB930E"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48A56ED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594514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AA2483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EB8619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2846C8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4D44DB0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10</w:t>
            </w:r>
          </w:p>
        </w:tc>
      </w:tr>
      <w:tr w:rsidR="006A32DF" w:rsidRPr="00BB1B95" w14:paraId="6818AB2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5FFA6B5"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BAB15EB"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D7499A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6D36BDB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330CBE6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56A243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3FC75A0"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739499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5BC86D0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3C0DB25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AF23D9C"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322D4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41FF47E5"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7975ECE3"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4712AFD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4802A7E"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3EB1104"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1BF8C05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30F877A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5</w:t>
            </w:r>
          </w:p>
        </w:tc>
      </w:tr>
    </w:tbl>
    <w:p w14:paraId="32F075BE" w14:textId="77777777" w:rsidR="006A32DF" w:rsidRDefault="006A32DF" w:rsidP="006A32DF">
      <w:pPr>
        <w:rPr>
          <w:lang w:eastAsia="en-US"/>
        </w:rPr>
      </w:pPr>
    </w:p>
    <w:p w14:paraId="4DE1BB10" w14:textId="77777777" w:rsidR="006A32DF" w:rsidRDefault="006A32DF" w:rsidP="006A32DF">
      <w:pPr>
        <w:pStyle w:val="Heading5"/>
      </w:pPr>
      <w:r>
        <w:t>Contadores CEP</w:t>
      </w:r>
    </w:p>
    <w:p w14:paraId="67D221C3" w14:textId="77777777" w:rsidR="006A32DF" w:rsidRDefault="006A32DF" w:rsidP="006A32DF">
      <w:pPr>
        <w:rPr>
          <w:lang w:eastAsia="en-US"/>
        </w:rPr>
      </w:pPr>
    </w:p>
    <w:p w14:paraId="03662496" w14:textId="77777777" w:rsidR="006A32DF" w:rsidRDefault="006A32DF" w:rsidP="006A32DF">
      <w:pPr>
        <w:rPr>
          <w:lang w:eastAsia="en-US"/>
        </w:rPr>
      </w:pPr>
      <w:r>
        <w:rPr>
          <w:lang w:eastAsia="en-US"/>
        </w:rPr>
        <w:t>A lookup de contadores por CEP terá os seguintes campos:</w:t>
      </w:r>
    </w:p>
    <w:p w14:paraId="009653CE"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16"/>
        <w:gridCol w:w="2320"/>
      </w:tblGrid>
      <w:tr w:rsidR="006A32DF" w:rsidRPr="00BB1B95" w14:paraId="35CC6819"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219B9FD"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000E292"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4D00E134"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Contadores CEP</w:t>
            </w:r>
          </w:p>
        </w:tc>
      </w:tr>
      <w:tr w:rsidR="006A32DF" w:rsidRPr="00BB1B95" w14:paraId="17CF9779"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7DC2699C" w14:textId="77777777" w:rsidR="006A32DF" w:rsidRPr="00BB1B95" w:rsidRDefault="006A32DF" w:rsidP="006A32DF">
            <w:pPr>
              <w:jc w:val="left"/>
              <w:rPr>
                <w:rFonts w:cs="Arial"/>
                <w:sz w:val="20"/>
                <w:szCs w:val="20"/>
                <w:lang w:val="en-US" w:eastAsia="en-US"/>
              </w:rPr>
            </w:pPr>
            <w:r w:rsidRPr="00BB1B9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265A8068" w14:textId="77777777" w:rsidR="006A32DF" w:rsidRPr="00BB1B9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78FCDDA2" w14:textId="03B7437A" w:rsidR="006A32DF" w:rsidRPr="00BB1B9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BB1B95" w14:paraId="5AA02871"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1F2CE1C"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AD9B0C9"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Chave</w:t>
            </w:r>
          </w:p>
        </w:tc>
        <w:tc>
          <w:tcPr>
            <w:tcW w:w="1516" w:type="dxa"/>
            <w:tcBorders>
              <w:top w:val="single" w:sz="4" w:space="0" w:color="auto"/>
              <w:left w:val="nil"/>
              <w:bottom w:val="single" w:sz="4" w:space="0" w:color="auto"/>
              <w:right w:val="single" w:sz="4" w:space="0" w:color="auto"/>
            </w:tcBorders>
            <w:shd w:val="clear" w:color="000000" w:fill="808080"/>
            <w:noWrap/>
            <w:vAlign w:val="bottom"/>
            <w:hideMark/>
          </w:tcPr>
          <w:p w14:paraId="7C5FD3BA" w14:textId="77777777" w:rsidR="006A32DF" w:rsidRPr="00BB1B95" w:rsidRDefault="006A32DF" w:rsidP="006A32DF">
            <w:pPr>
              <w:jc w:val="left"/>
              <w:rPr>
                <w:rFonts w:cs="Arial"/>
                <w:b/>
                <w:bCs/>
                <w:color w:val="FFFFFF"/>
                <w:sz w:val="20"/>
                <w:szCs w:val="20"/>
                <w:lang w:val="en-US" w:eastAsia="en-US"/>
              </w:rPr>
            </w:pPr>
            <w:r w:rsidRPr="00BB1B95">
              <w:rPr>
                <w:rFonts w:cs="Arial"/>
                <w:b/>
                <w:bCs/>
                <w:color w:val="FFFFFF"/>
                <w:sz w:val="20"/>
                <w:szCs w:val="20"/>
                <w:lang w:val="en-US" w:eastAsia="en-US"/>
              </w:rPr>
              <w:t>Tipo</w:t>
            </w:r>
          </w:p>
        </w:tc>
        <w:tc>
          <w:tcPr>
            <w:tcW w:w="2320" w:type="dxa"/>
            <w:tcBorders>
              <w:top w:val="single" w:sz="4" w:space="0" w:color="auto"/>
              <w:left w:val="nil"/>
              <w:bottom w:val="single" w:sz="4" w:space="0" w:color="auto"/>
              <w:right w:val="single" w:sz="4" w:space="0" w:color="auto"/>
            </w:tcBorders>
            <w:shd w:val="clear" w:color="000000" w:fill="808080"/>
            <w:noWrap/>
            <w:vAlign w:val="bottom"/>
            <w:hideMark/>
          </w:tcPr>
          <w:p w14:paraId="034A7611" w14:textId="77777777" w:rsidR="006A32DF" w:rsidRPr="00BB1B95" w:rsidRDefault="006A32DF" w:rsidP="006A32DF">
            <w:pPr>
              <w:jc w:val="center"/>
              <w:rPr>
                <w:rFonts w:cs="Arial"/>
                <w:b/>
                <w:bCs/>
                <w:color w:val="FFFFFF"/>
                <w:sz w:val="20"/>
                <w:szCs w:val="20"/>
                <w:lang w:val="en-US" w:eastAsia="en-US"/>
              </w:rPr>
            </w:pPr>
            <w:r w:rsidRPr="00BB1B95">
              <w:rPr>
                <w:rFonts w:cs="Arial"/>
                <w:b/>
                <w:bCs/>
                <w:color w:val="FFFFFF"/>
                <w:sz w:val="20"/>
                <w:szCs w:val="20"/>
                <w:lang w:val="en-US" w:eastAsia="en-US"/>
              </w:rPr>
              <w:t>Exemplo</w:t>
            </w:r>
          </w:p>
        </w:tc>
      </w:tr>
      <w:tr w:rsidR="006A32DF" w:rsidRPr="00BB1B95" w14:paraId="15E9DD64"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D3C4EB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CEP</w:t>
            </w:r>
          </w:p>
        </w:tc>
        <w:tc>
          <w:tcPr>
            <w:tcW w:w="716" w:type="dxa"/>
            <w:tcBorders>
              <w:top w:val="nil"/>
              <w:left w:val="nil"/>
              <w:bottom w:val="single" w:sz="4" w:space="0" w:color="auto"/>
              <w:right w:val="single" w:sz="4" w:space="0" w:color="auto"/>
            </w:tcBorders>
            <w:shd w:val="clear" w:color="000000" w:fill="F2F2F2"/>
            <w:noWrap/>
            <w:vAlign w:val="center"/>
            <w:hideMark/>
          </w:tcPr>
          <w:p w14:paraId="1DA4C741"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516" w:type="dxa"/>
            <w:tcBorders>
              <w:top w:val="nil"/>
              <w:left w:val="nil"/>
              <w:bottom w:val="single" w:sz="4" w:space="0" w:color="auto"/>
              <w:right w:val="single" w:sz="4" w:space="0" w:color="auto"/>
            </w:tcBorders>
            <w:shd w:val="clear" w:color="000000" w:fill="F2F2F2"/>
            <w:noWrap/>
            <w:vAlign w:val="center"/>
            <w:hideMark/>
          </w:tcPr>
          <w:p w14:paraId="557CDD5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320" w:type="dxa"/>
            <w:tcBorders>
              <w:top w:val="nil"/>
              <w:left w:val="nil"/>
              <w:bottom w:val="single" w:sz="4" w:space="0" w:color="auto"/>
              <w:right w:val="single" w:sz="4" w:space="0" w:color="auto"/>
            </w:tcBorders>
            <w:shd w:val="clear" w:color="auto" w:fill="auto"/>
            <w:noWrap/>
            <w:vAlign w:val="center"/>
            <w:hideMark/>
          </w:tcPr>
          <w:p w14:paraId="3244D69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30120050</w:t>
            </w:r>
          </w:p>
        </w:tc>
      </w:tr>
      <w:tr w:rsidR="006A32DF" w:rsidRPr="00BB1B95" w14:paraId="44E69E27"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47DEFA14" w14:textId="77777777" w:rsidR="006A32DF" w:rsidRPr="00BB1B9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502CA64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S</w:t>
            </w:r>
          </w:p>
        </w:tc>
        <w:tc>
          <w:tcPr>
            <w:tcW w:w="1516" w:type="dxa"/>
            <w:tcBorders>
              <w:top w:val="single" w:sz="4" w:space="0" w:color="auto"/>
              <w:left w:val="nil"/>
              <w:bottom w:val="single" w:sz="8" w:space="0" w:color="auto"/>
              <w:right w:val="single" w:sz="4" w:space="0" w:color="auto"/>
            </w:tcBorders>
            <w:shd w:val="clear" w:color="000000" w:fill="F2F2F2"/>
            <w:noWrap/>
            <w:vAlign w:val="center"/>
            <w:hideMark/>
          </w:tcPr>
          <w:p w14:paraId="5BF504C2"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String</w:t>
            </w:r>
          </w:p>
        </w:tc>
        <w:tc>
          <w:tcPr>
            <w:tcW w:w="2320" w:type="dxa"/>
            <w:tcBorders>
              <w:top w:val="single" w:sz="4" w:space="0" w:color="auto"/>
              <w:left w:val="nil"/>
              <w:bottom w:val="single" w:sz="8" w:space="0" w:color="auto"/>
              <w:right w:val="single" w:sz="4" w:space="0" w:color="auto"/>
            </w:tcBorders>
            <w:shd w:val="clear" w:color="auto" w:fill="auto"/>
            <w:noWrap/>
            <w:vAlign w:val="center"/>
            <w:hideMark/>
          </w:tcPr>
          <w:p w14:paraId="61C45B1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0a3M</w:t>
            </w:r>
          </w:p>
        </w:tc>
      </w:tr>
      <w:tr w:rsidR="006A32DF" w:rsidRPr="00BB1B95" w14:paraId="34AD954A"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E4E0520"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722776F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6F0CA3F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2FC509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4</w:t>
            </w:r>
          </w:p>
        </w:tc>
      </w:tr>
      <w:tr w:rsidR="006A32DF" w:rsidRPr="00BB1B95" w14:paraId="0EA77136"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245143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F24939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single" w:sz="4" w:space="0" w:color="auto"/>
              <w:left w:val="nil"/>
              <w:bottom w:val="single" w:sz="4" w:space="0" w:color="auto"/>
              <w:right w:val="single" w:sz="4" w:space="0" w:color="auto"/>
            </w:tcBorders>
            <w:shd w:val="clear" w:color="000000" w:fill="F2F2F2"/>
            <w:noWrap/>
            <w:vAlign w:val="center"/>
            <w:hideMark/>
          </w:tcPr>
          <w:p w14:paraId="293FB28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0BB089E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2</w:t>
            </w:r>
          </w:p>
        </w:tc>
      </w:tr>
      <w:tr w:rsidR="006A32DF" w:rsidRPr="00BB1B95" w14:paraId="44489F3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8AED59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64606A8"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777A495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295BDD61"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57E4FFB0"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10FE32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98B476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7F3E551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15542390"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w:t>
            </w:r>
          </w:p>
        </w:tc>
      </w:tr>
      <w:tr w:rsidR="006A32DF" w:rsidRPr="00BB1B95" w14:paraId="438F50E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731DB82"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EBEB22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4C5C7F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0295B00B"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2E8F2DC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C1F0BD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E159C0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E10AF69"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01261F6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5D84974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5DBD4BB"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D7CDA12"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59C6B54F"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3726908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4B14FEA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2ABD2F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4C8F73D"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3CC1D120"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72809D07"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AD086C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F7AB9F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23D1C63"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D76CBEC"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7179DAEC"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3876BB2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CD00BB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45E299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B6E9C50"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7D6F78B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46511A8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DF79E4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F7F664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358387E3"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1200DDFE"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FC1D98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073DBA1"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7BD6B81"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68D220A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603BC357"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10</w:t>
            </w:r>
          </w:p>
        </w:tc>
      </w:tr>
      <w:tr w:rsidR="006A32DF" w:rsidRPr="00BB1B95" w14:paraId="137678D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AC3636A"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4C9C315"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3B4DD3EC"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33C7CFAA"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386CD5D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305850D"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5CE141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0DE6BF4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6844F4B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76F3C19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25560C4"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06E251B"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7C9257D8"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1540EDE9"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0</w:t>
            </w:r>
          </w:p>
        </w:tc>
      </w:tr>
      <w:tr w:rsidR="006A32DF" w:rsidRPr="00BB1B95" w14:paraId="6E365F2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0575FD5"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304200F"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404EA356" w14:textId="77777777" w:rsidR="006A32DF" w:rsidRPr="00BB1B95" w:rsidRDefault="006A32DF" w:rsidP="006A32DF">
            <w:pPr>
              <w:jc w:val="left"/>
              <w:rPr>
                <w:rFonts w:cs="Arial"/>
                <w:b/>
                <w:bCs/>
                <w:sz w:val="20"/>
                <w:szCs w:val="20"/>
                <w:lang w:val="en-US" w:eastAsia="en-US"/>
              </w:rPr>
            </w:pPr>
            <w:r w:rsidRPr="00BB1B9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23DCF1D6" w14:textId="77777777" w:rsidR="006A32DF" w:rsidRPr="00BB1B95" w:rsidRDefault="006A32DF" w:rsidP="006A32DF">
            <w:pPr>
              <w:jc w:val="center"/>
              <w:rPr>
                <w:rFonts w:cs="Arial"/>
                <w:b/>
                <w:bCs/>
                <w:sz w:val="20"/>
                <w:szCs w:val="20"/>
                <w:lang w:val="en-US" w:eastAsia="en-US"/>
              </w:rPr>
            </w:pPr>
            <w:r w:rsidRPr="00BB1B95">
              <w:rPr>
                <w:rFonts w:cs="Arial"/>
                <w:b/>
                <w:bCs/>
                <w:sz w:val="20"/>
                <w:szCs w:val="20"/>
                <w:lang w:val="en-US" w:eastAsia="en-US"/>
              </w:rPr>
              <w:t>5</w:t>
            </w:r>
          </w:p>
        </w:tc>
      </w:tr>
    </w:tbl>
    <w:p w14:paraId="0C7657E2" w14:textId="77777777" w:rsidR="00B95DE1" w:rsidRDefault="00B95DE1">
      <w:pPr>
        <w:jc w:val="left"/>
        <w:rPr>
          <w:lang w:eastAsia="en-US"/>
        </w:rPr>
      </w:pPr>
      <w:r>
        <w:rPr>
          <w:lang w:eastAsia="en-US"/>
        </w:rPr>
        <w:br w:type="page"/>
      </w:r>
    </w:p>
    <w:p w14:paraId="6E8C0200" w14:textId="77777777" w:rsidR="006A32DF" w:rsidRDefault="006A32DF" w:rsidP="006A32DF">
      <w:pPr>
        <w:pStyle w:val="Heading5"/>
      </w:pPr>
      <w:r>
        <w:lastRenderedPageBreak/>
        <w:t>Contadores ENDERECO_SEM_MATCH</w:t>
      </w:r>
    </w:p>
    <w:p w14:paraId="0C35A9A6" w14:textId="77777777" w:rsidR="006A32DF" w:rsidRDefault="006A32DF" w:rsidP="006A32DF">
      <w:pPr>
        <w:rPr>
          <w:lang w:eastAsia="en-US"/>
        </w:rPr>
      </w:pPr>
    </w:p>
    <w:p w14:paraId="01B9EB4C" w14:textId="77777777" w:rsidR="006A32DF" w:rsidRDefault="006A32DF" w:rsidP="006A32DF">
      <w:pPr>
        <w:rPr>
          <w:lang w:eastAsia="en-US"/>
        </w:rPr>
      </w:pPr>
      <w:r>
        <w:rPr>
          <w:lang w:eastAsia="en-US"/>
        </w:rPr>
        <w:t xml:space="preserve">A lookup de contadores por </w:t>
      </w:r>
      <w:r>
        <w:t>Endereço Sem Match</w:t>
      </w:r>
      <w:r>
        <w:rPr>
          <w:lang w:eastAsia="en-US"/>
        </w:rPr>
        <w:t xml:space="preserve"> terá os seguintes campos:</w:t>
      </w:r>
    </w:p>
    <w:p w14:paraId="5484799B"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945"/>
        <w:gridCol w:w="2891"/>
      </w:tblGrid>
      <w:tr w:rsidR="006A32DF" w:rsidRPr="005F0785" w14:paraId="3FB6F74E"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793A1596"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445B0A03"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739BEBE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ENDERECO_SEM_MATCH</w:t>
            </w:r>
          </w:p>
        </w:tc>
      </w:tr>
      <w:tr w:rsidR="006A32DF" w:rsidRPr="005F0785" w14:paraId="72911B90"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693A5043"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7D260DE0"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37EF4E06" w14:textId="4561F2C1"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23CE5AB6"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3DB45EB"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E1623B5"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945" w:type="dxa"/>
            <w:tcBorders>
              <w:top w:val="single" w:sz="4" w:space="0" w:color="auto"/>
              <w:left w:val="nil"/>
              <w:bottom w:val="single" w:sz="4" w:space="0" w:color="auto"/>
              <w:right w:val="single" w:sz="4" w:space="0" w:color="auto"/>
            </w:tcBorders>
            <w:shd w:val="clear" w:color="000000" w:fill="808080"/>
            <w:noWrap/>
            <w:vAlign w:val="bottom"/>
            <w:hideMark/>
          </w:tcPr>
          <w:p w14:paraId="4264C0B4"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891" w:type="dxa"/>
            <w:tcBorders>
              <w:top w:val="single" w:sz="4" w:space="0" w:color="auto"/>
              <w:left w:val="nil"/>
              <w:bottom w:val="single" w:sz="4" w:space="0" w:color="auto"/>
              <w:right w:val="single" w:sz="4" w:space="0" w:color="auto"/>
            </w:tcBorders>
            <w:shd w:val="clear" w:color="000000" w:fill="808080"/>
            <w:noWrap/>
            <w:vAlign w:val="bottom"/>
            <w:hideMark/>
          </w:tcPr>
          <w:p w14:paraId="2E418D1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0CDBCC58"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E7ACA2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LOGRADOURO</w:t>
            </w:r>
          </w:p>
        </w:tc>
        <w:tc>
          <w:tcPr>
            <w:tcW w:w="716" w:type="dxa"/>
            <w:tcBorders>
              <w:top w:val="nil"/>
              <w:left w:val="nil"/>
              <w:bottom w:val="single" w:sz="4" w:space="0" w:color="auto"/>
              <w:right w:val="single" w:sz="4" w:space="0" w:color="auto"/>
            </w:tcBorders>
            <w:shd w:val="clear" w:color="000000" w:fill="F2F2F2"/>
            <w:noWrap/>
            <w:vAlign w:val="center"/>
            <w:hideMark/>
          </w:tcPr>
          <w:p w14:paraId="07AA832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3375429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nil"/>
              <w:left w:val="nil"/>
              <w:bottom w:val="single" w:sz="4" w:space="0" w:color="auto"/>
              <w:right w:val="single" w:sz="4" w:space="0" w:color="auto"/>
            </w:tcBorders>
            <w:shd w:val="clear" w:color="auto" w:fill="auto"/>
            <w:noWrap/>
            <w:vAlign w:val="center"/>
            <w:hideMark/>
          </w:tcPr>
          <w:p w14:paraId="3489284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R DOS TAMOIOS</w:t>
            </w:r>
          </w:p>
        </w:tc>
      </w:tr>
      <w:tr w:rsidR="006A32DF" w:rsidRPr="005F0785" w14:paraId="15BC3FDD"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73B128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NUMERO</w:t>
            </w:r>
          </w:p>
        </w:tc>
        <w:tc>
          <w:tcPr>
            <w:tcW w:w="716" w:type="dxa"/>
            <w:tcBorders>
              <w:top w:val="nil"/>
              <w:left w:val="nil"/>
              <w:bottom w:val="single" w:sz="4" w:space="0" w:color="auto"/>
              <w:right w:val="single" w:sz="4" w:space="0" w:color="auto"/>
            </w:tcBorders>
            <w:shd w:val="clear" w:color="000000" w:fill="F2F2F2"/>
            <w:noWrap/>
            <w:vAlign w:val="center"/>
            <w:hideMark/>
          </w:tcPr>
          <w:p w14:paraId="6043891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19EFC18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1DDF2C8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9999</w:t>
            </w:r>
          </w:p>
        </w:tc>
      </w:tr>
      <w:tr w:rsidR="006A32DF" w:rsidRPr="005F0785" w14:paraId="46EF6C9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1EACEA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COMPLEMENTO</w:t>
            </w:r>
          </w:p>
        </w:tc>
        <w:tc>
          <w:tcPr>
            <w:tcW w:w="716" w:type="dxa"/>
            <w:tcBorders>
              <w:top w:val="nil"/>
              <w:left w:val="nil"/>
              <w:bottom w:val="single" w:sz="4" w:space="0" w:color="auto"/>
              <w:right w:val="single" w:sz="4" w:space="0" w:color="auto"/>
            </w:tcBorders>
            <w:shd w:val="clear" w:color="000000" w:fill="F2F2F2"/>
            <w:noWrap/>
            <w:vAlign w:val="center"/>
            <w:hideMark/>
          </w:tcPr>
          <w:p w14:paraId="580801C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46388F2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02D8819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 E</w:t>
            </w:r>
          </w:p>
        </w:tc>
      </w:tr>
      <w:tr w:rsidR="006A32DF" w:rsidRPr="005F0785" w14:paraId="5643EAA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A24EF2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CIDADE</w:t>
            </w:r>
          </w:p>
        </w:tc>
        <w:tc>
          <w:tcPr>
            <w:tcW w:w="716" w:type="dxa"/>
            <w:tcBorders>
              <w:top w:val="nil"/>
              <w:left w:val="nil"/>
              <w:bottom w:val="single" w:sz="4" w:space="0" w:color="auto"/>
              <w:right w:val="single" w:sz="4" w:space="0" w:color="auto"/>
            </w:tcBorders>
            <w:shd w:val="clear" w:color="000000" w:fill="F2F2F2"/>
            <w:noWrap/>
            <w:vAlign w:val="center"/>
            <w:hideMark/>
          </w:tcPr>
          <w:p w14:paraId="25F7EBB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331B5E1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3BF58D8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BELO HORIZONTE</w:t>
            </w:r>
          </w:p>
        </w:tc>
      </w:tr>
      <w:tr w:rsidR="006A32DF" w:rsidRPr="005F0785" w14:paraId="1C23C78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68D1A3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UF</w:t>
            </w:r>
          </w:p>
        </w:tc>
        <w:tc>
          <w:tcPr>
            <w:tcW w:w="716" w:type="dxa"/>
            <w:tcBorders>
              <w:top w:val="nil"/>
              <w:left w:val="nil"/>
              <w:bottom w:val="single" w:sz="4" w:space="0" w:color="auto"/>
              <w:right w:val="single" w:sz="4" w:space="0" w:color="auto"/>
            </w:tcBorders>
            <w:shd w:val="clear" w:color="000000" w:fill="F2F2F2"/>
            <w:noWrap/>
            <w:vAlign w:val="center"/>
            <w:hideMark/>
          </w:tcPr>
          <w:p w14:paraId="6E33E09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573BB93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293CCA2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MG</w:t>
            </w:r>
          </w:p>
        </w:tc>
      </w:tr>
      <w:tr w:rsidR="006A32DF" w:rsidRPr="005F0785" w14:paraId="44F71B62"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23A98671"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39976A1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single" w:sz="4" w:space="0" w:color="auto"/>
              <w:left w:val="nil"/>
              <w:bottom w:val="single" w:sz="8" w:space="0" w:color="auto"/>
              <w:right w:val="single" w:sz="4" w:space="0" w:color="auto"/>
            </w:tcBorders>
            <w:shd w:val="clear" w:color="000000" w:fill="F2F2F2"/>
            <w:noWrap/>
            <w:vAlign w:val="center"/>
            <w:hideMark/>
          </w:tcPr>
          <w:p w14:paraId="00CD509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nil"/>
              <w:bottom w:val="single" w:sz="8" w:space="0" w:color="auto"/>
              <w:right w:val="single" w:sz="4" w:space="0" w:color="auto"/>
            </w:tcBorders>
            <w:shd w:val="clear" w:color="auto" w:fill="auto"/>
            <w:noWrap/>
            <w:vAlign w:val="center"/>
            <w:hideMark/>
          </w:tcPr>
          <w:p w14:paraId="5F9A7E9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13F421D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6E24A3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245914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single" w:sz="4" w:space="0" w:color="auto"/>
              <w:bottom w:val="single" w:sz="4" w:space="0" w:color="auto"/>
              <w:right w:val="single" w:sz="4" w:space="0" w:color="auto"/>
            </w:tcBorders>
            <w:shd w:val="clear" w:color="000000" w:fill="F2F2F2"/>
            <w:noWrap/>
            <w:vAlign w:val="center"/>
            <w:hideMark/>
          </w:tcPr>
          <w:p w14:paraId="01E3D36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C30B74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1F821FC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C3406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88A563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single" w:sz="4" w:space="0" w:color="auto"/>
              <w:left w:val="nil"/>
              <w:bottom w:val="single" w:sz="4" w:space="0" w:color="auto"/>
              <w:right w:val="single" w:sz="4" w:space="0" w:color="auto"/>
            </w:tcBorders>
            <w:shd w:val="clear" w:color="000000" w:fill="F2F2F2"/>
            <w:noWrap/>
            <w:vAlign w:val="center"/>
            <w:hideMark/>
          </w:tcPr>
          <w:p w14:paraId="2E1AF2B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single" w:sz="4" w:space="0" w:color="auto"/>
              <w:left w:val="nil"/>
              <w:bottom w:val="single" w:sz="4" w:space="0" w:color="auto"/>
              <w:right w:val="single" w:sz="4" w:space="0" w:color="auto"/>
            </w:tcBorders>
            <w:shd w:val="clear" w:color="auto" w:fill="auto"/>
            <w:noWrap/>
            <w:vAlign w:val="center"/>
            <w:hideMark/>
          </w:tcPr>
          <w:p w14:paraId="5ADE5C2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47CD7A9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E0B014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73D83D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DF6E68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43F5CD3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780B7C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0E59A2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35777B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D98DED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CA9572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8E1F19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016191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ACD671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4F9A29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7E0747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043FEE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EFE3CA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6A4DE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2B3B725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229DF16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8E57AB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B9693A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AB15D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0714DA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5BC6E6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054209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6A1384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F8394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AB9676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45C1A14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5C66B3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7322D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A0D423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9B302B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437BF72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DE81D6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80CE09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11114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74AECA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064965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E784BB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CBD199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8B848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1C68249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25127F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3F36AA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7FE4CE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1DA13F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263BB0F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B01825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50012C7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C4F50F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9E2452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884148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E1468B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bl>
    <w:p w14:paraId="5814773F" w14:textId="77777777" w:rsidR="006A32DF" w:rsidRDefault="006A32DF" w:rsidP="006A32DF">
      <w:pPr>
        <w:rPr>
          <w:lang w:eastAsia="en-US"/>
        </w:rPr>
      </w:pPr>
    </w:p>
    <w:p w14:paraId="242FA2CD" w14:textId="77777777" w:rsidR="006A32DF" w:rsidRDefault="006A32DF" w:rsidP="006A32DF">
      <w:pPr>
        <w:rPr>
          <w:lang w:eastAsia="en-US"/>
        </w:rPr>
      </w:pPr>
    </w:p>
    <w:p w14:paraId="52855010" w14:textId="77777777" w:rsidR="006A32DF" w:rsidRDefault="006A32DF" w:rsidP="006A32DF">
      <w:pPr>
        <w:pStyle w:val="Heading5"/>
      </w:pPr>
      <w:r>
        <w:t>Contadores ENDERECO_COM_MATCH</w:t>
      </w:r>
    </w:p>
    <w:p w14:paraId="5F5D5B7D" w14:textId="77777777" w:rsidR="006A32DF" w:rsidRDefault="006A32DF" w:rsidP="006A32DF">
      <w:pPr>
        <w:rPr>
          <w:lang w:eastAsia="en-US"/>
        </w:rPr>
      </w:pPr>
    </w:p>
    <w:p w14:paraId="1B8BB6E9" w14:textId="77777777" w:rsidR="006A32DF" w:rsidRDefault="006A32DF" w:rsidP="006A32DF">
      <w:pPr>
        <w:rPr>
          <w:lang w:eastAsia="en-US"/>
        </w:rPr>
      </w:pPr>
      <w:r>
        <w:rPr>
          <w:lang w:eastAsia="en-US"/>
        </w:rPr>
        <w:t>A lookup de contadores por Endereço Com Match terá os seguintes campos:</w:t>
      </w:r>
    </w:p>
    <w:p w14:paraId="59F4BCB8"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945"/>
        <w:gridCol w:w="2891"/>
      </w:tblGrid>
      <w:tr w:rsidR="006A32DF" w:rsidRPr="005F0785" w14:paraId="393917F6"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1CF8C1E7"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0E337358"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66DCA1D3"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ENDERECO_COM_MATCH</w:t>
            </w:r>
          </w:p>
        </w:tc>
      </w:tr>
      <w:tr w:rsidR="006A32DF" w:rsidRPr="005F0785" w14:paraId="6A5D6A4D"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E58F8F4"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16539883"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200E9456" w14:textId="0183B3F8"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188E6DF7"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CC3FB9E"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598A89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945" w:type="dxa"/>
            <w:tcBorders>
              <w:top w:val="single" w:sz="4" w:space="0" w:color="auto"/>
              <w:left w:val="nil"/>
              <w:bottom w:val="single" w:sz="4" w:space="0" w:color="auto"/>
              <w:right w:val="single" w:sz="4" w:space="0" w:color="auto"/>
            </w:tcBorders>
            <w:shd w:val="clear" w:color="000000" w:fill="808080"/>
            <w:noWrap/>
            <w:vAlign w:val="bottom"/>
            <w:hideMark/>
          </w:tcPr>
          <w:p w14:paraId="6C88EB5E"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891" w:type="dxa"/>
            <w:tcBorders>
              <w:top w:val="single" w:sz="4" w:space="0" w:color="auto"/>
              <w:left w:val="nil"/>
              <w:bottom w:val="single" w:sz="4" w:space="0" w:color="auto"/>
              <w:right w:val="single" w:sz="4" w:space="0" w:color="auto"/>
            </w:tcBorders>
            <w:shd w:val="clear" w:color="000000" w:fill="808080"/>
            <w:noWrap/>
            <w:vAlign w:val="bottom"/>
            <w:hideMark/>
          </w:tcPr>
          <w:p w14:paraId="5BBA63AB"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2168BC7E"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B1D643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LOGRADOURO</w:t>
            </w:r>
          </w:p>
        </w:tc>
        <w:tc>
          <w:tcPr>
            <w:tcW w:w="716" w:type="dxa"/>
            <w:tcBorders>
              <w:top w:val="nil"/>
              <w:left w:val="nil"/>
              <w:bottom w:val="single" w:sz="4" w:space="0" w:color="auto"/>
              <w:right w:val="single" w:sz="4" w:space="0" w:color="auto"/>
            </w:tcBorders>
            <w:shd w:val="clear" w:color="000000" w:fill="F2F2F2"/>
            <w:noWrap/>
            <w:vAlign w:val="center"/>
            <w:hideMark/>
          </w:tcPr>
          <w:p w14:paraId="219A506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380B184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nil"/>
              <w:left w:val="nil"/>
              <w:bottom w:val="single" w:sz="4" w:space="0" w:color="auto"/>
              <w:right w:val="single" w:sz="4" w:space="0" w:color="auto"/>
            </w:tcBorders>
            <w:shd w:val="clear" w:color="auto" w:fill="auto"/>
            <w:noWrap/>
            <w:vAlign w:val="center"/>
            <w:hideMark/>
          </w:tcPr>
          <w:p w14:paraId="1CAFDAC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R DOS TAMOIOS</w:t>
            </w:r>
          </w:p>
        </w:tc>
      </w:tr>
      <w:tr w:rsidR="006A32DF" w:rsidRPr="005F0785" w14:paraId="7056195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A13EA17" w14:textId="39DD1E1A" w:rsidR="006A32DF" w:rsidRPr="005F0785" w:rsidRDefault="00F20EEE" w:rsidP="006A32DF">
            <w:pPr>
              <w:jc w:val="left"/>
              <w:rPr>
                <w:rFonts w:cs="Arial"/>
                <w:b/>
                <w:bCs/>
                <w:sz w:val="20"/>
                <w:szCs w:val="20"/>
                <w:lang w:val="en-US" w:eastAsia="en-US"/>
              </w:rPr>
            </w:pPr>
            <w:r w:rsidRPr="00EC0C6B">
              <w:rPr>
                <w:rFonts w:cs="Arial"/>
                <w:b/>
                <w:bCs/>
                <w:sz w:val="20"/>
                <w:szCs w:val="20"/>
                <w:lang w:val="en-US" w:eastAsia="en-US"/>
              </w:rPr>
              <w:t>NUMERO</w:t>
            </w:r>
          </w:p>
        </w:tc>
        <w:tc>
          <w:tcPr>
            <w:tcW w:w="716" w:type="dxa"/>
            <w:tcBorders>
              <w:top w:val="nil"/>
              <w:left w:val="nil"/>
              <w:bottom w:val="single" w:sz="4" w:space="0" w:color="auto"/>
              <w:right w:val="single" w:sz="4" w:space="0" w:color="auto"/>
            </w:tcBorders>
            <w:shd w:val="clear" w:color="000000" w:fill="F2F2F2"/>
            <w:noWrap/>
            <w:vAlign w:val="center"/>
            <w:hideMark/>
          </w:tcPr>
          <w:p w14:paraId="790856A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4FF1773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7D7799D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 E</w:t>
            </w:r>
          </w:p>
        </w:tc>
      </w:tr>
      <w:tr w:rsidR="006A32DF" w:rsidRPr="005F0785" w14:paraId="1844503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217BE4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CIDADE</w:t>
            </w:r>
          </w:p>
        </w:tc>
        <w:tc>
          <w:tcPr>
            <w:tcW w:w="716" w:type="dxa"/>
            <w:tcBorders>
              <w:top w:val="nil"/>
              <w:left w:val="nil"/>
              <w:bottom w:val="single" w:sz="4" w:space="0" w:color="auto"/>
              <w:right w:val="single" w:sz="4" w:space="0" w:color="auto"/>
            </w:tcBorders>
            <w:shd w:val="clear" w:color="000000" w:fill="F2F2F2"/>
            <w:noWrap/>
            <w:vAlign w:val="center"/>
            <w:hideMark/>
          </w:tcPr>
          <w:p w14:paraId="53EAA9B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6C7EA79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51F0A70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BELO HORIZONTE</w:t>
            </w:r>
          </w:p>
        </w:tc>
      </w:tr>
      <w:tr w:rsidR="006A32DF" w:rsidRPr="005F0785" w14:paraId="56AF2420"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FC55EC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UF</w:t>
            </w:r>
          </w:p>
        </w:tc>
        <w:tc>
          <w:tcPr>
            <w:tcW w:w="716" w:type="dxa"/>
            <w:tcBorders>
              <w:top w:val="nil"/>
              <w:left w:val="nil"/>
              <w:bottom w:val="single" w:sz="4" w:space="0" w:color="auto"/>
              <w:right w:val="single" w:sz="4" w:space="0" w:color="auto"/>
            </w:tcBorders>
            <w:shd w:val="clear" w:color="000000" w:fill="F2F2F2"/>
            <w:noWrap/>
            <w:vAlign w:val="center"/>
            <w:hideMark/>
          </w:tcPr>
          <w:p w14:paraId="21D22F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1786121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 </w:t>
            </w:r>
          </w:p>
        </w:tc>
        <w:tc>
          <w:tcPr>
            <w:tcW w:w="2891" w:type="dxa"/>
            <w:tcBorders>
              <w:top w:val="nil"/>
              <w:left w:val="nil"/>
              <w:bottom w:val="single" w:sz="4" w:space="0" w:color="auto"/>
              <w:right w:val="single" w:sz="4" w:space="0" w:color="auto"/>
            </w:tcBorders>
            <w:shd w:val="clear" w:color="auto" w:fill="auto"/>
            <w:noWrap/>
            <w:vAlign w:val="center"/>
            <w:hideMark/>
          </w:tcPr>
          <w:p w14:paraId="0D7182A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MG</w:t>
            </w:r>
          </w:p>
        </w:tc>
      </w:tr>
      <w:tr w:rsidR="006A32DF" w:rsidRPr="005F0785" w14:paraId="0E7276B1"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1809D471"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4C27AD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single" w:sz="4" w:space="0" w:color="auto"/>
              <w:left w:val="nil"/>
              <w:bottom w:val="single" w:sz="8" w:space="0" w:color="auto"/>
              <w:right w:val="single" w:sz="4" w:space="0" w:color="auto"/>
            </w:tcBorders>
            <w:shd w:val="clear" w:color="000000" w:fill="F2F2F2"/>
            <w:noWrap/>
            <w:vAlign w:val="center"/>
            <w:hideMark/>
          </w:tcPr>
          <w:p w14:paraId="2931EEF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nil"/>
              <w:bottom w:val="single" w:sz="8" w:space="0" w:color="auto"/>
              <w:right w:val="single" w:sz="4" w:space="0" w:color="auto"/>
            </w:tcBorders>
            <w:shd w:val="clear" w:color="auto" w:fill="auto"/>
            <w:noWrap/>
            <w:vAlign w:val="center"/>
            <w:hideMark/>
          </w:tcPr>
          <w:p w14:paraId="7BA89BE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3511EE4D"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840229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F7AEC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single" w:sz="4" w:space="0" w:color="auto"/>
              <w:bottom w:val="single" w:sz="4" w:space="0" w:color="auto"/>
              <w:right w:val="single" w:sz="4" w:space="0" w:color="auto"/>
            </w:tcBorders>
            <w:shd w:val="clear" w:color="000000" w:fill="F2F2F2"/>
            <w:noWrap/>
            <w:vAlign w:val="center"/>
            <w:hideMark/>
          </w:tcPr>
          <w:p w14:paraId="19C9B36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9F347A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28F81D4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BEFBEC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7620E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single" w:sz="4" w:space="0" w:color="auto"/>
              <w:left w:val="nil"/>
              <w:bottom w:val="single" w:sz="4" w:space="0" w:color="auto"/>
              <w:right w:val="single" w:sz="4" w:space="0" w:color="auto"/>
            </w:tcBorders>
            <w:shd w:val="clear" w:color="000000" w:fill="F2F2F2"/>
            <w:noWrap/>
            <w:vAlign w:val="center"/>
            <w:hideMark/>
          </w:tcPr>
          <w:p w14:paraId="59D9CEA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single" w:sz="4" w:space="0" w:color="auto"/>
              <w:left w:val="nil"/>
              <w:bottom w:val="single" w:sz="4" w:space="0" w:color="auto"/>
              <w:right w:val="single" w:sz="4" w:space="0" w:color="auto"/>
            </w:tcBorders>
            <w:shd w:val="clear" w:color="auto" w:fill="auto"/>
            <w:noWrap/>
            <w:vAlign w:val="center"/>
            <w:hideMark/>
          </w:tcPr>
          <w:p w14:paraId="13D9E3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628BD79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189015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00555C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7B962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DFA333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4C6508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9DB8DE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6E0D2E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A06DF6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4B527D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C624FA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70B1FD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0D106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DED413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1ED019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11F087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295843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CFD282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6FB91E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C1A1ED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580C2C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E945A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C56483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51D94C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AE1DA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678366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7BCD0A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19CEB9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C06A25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58E12E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06DC8D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CCD063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074F15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15B12E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DF2387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B01DE8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BE80C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5F0D4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28C9B6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731C29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995B19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1C4026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79CACA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097E22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DCBAC1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764210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EC9DEE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178BB2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0FB0975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4AACC1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5764C6A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754C2A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9BB86F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A34DC0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8E940B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4EF1E8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026FA5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25FDD5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2BB096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4C639F9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bl>
    <w:p w14:paraId="0474033C" w14:textId="77777777" w:rsidR="006A32DF" w:rsidRDefault="006A32DF" w:rsidP="006A32DF">
      <w:pPr>
        <w:rPr>
          <w:lang w:eastAsia="en-US"/>
        </w:rPr>
      </w:pPr>
    </w:p>
    <w:p w14:paraId="1463FD74" w14:textId="77777777" w:rsidR="006A32DF" w:rsidRDefault="006A32DF" w:rsidP="006A32DF">
      <w:pPr>
        <w:pStyle w:val="Heading5"/>
      </w:pPr>
      <w:r>
        <w:t>Contadores CEP_NUMERO</w:t>
      </w:r>
    </w:p>
    <w:p w14:paraId="5AFEFCE4" w14:textId="77777777" w:rsidR="006A32DF" w:rsidRDefault="006A32DF" w:rsidP="006A32DF">
      <w:pPr>
        <w:rPr>
          <w:lang w:eastAsia="en-US"/>
        </w:rPr>
      </w:pPr>
    </w:p>
    <w:p w14:paraId="0338A80C" w14:textId="77777777" w:rsidR="006A32DF" w:rsidRDefault="006A32DF" w:rsidP="006A32DF">
      <w:pPr>
        <w:rPr>
          <w:lang w:eastAsia="en-US"/>
        </w:rPr>
      </w:pPr>
      <w:r>
        <w:rPr>
          <w:lang w:eastAsia="en-US"/>
        </w:rPr>
        <w:t>A lookup de contadores por CEP e Número terá os seguintes campos:</w:t>
      </w:r>
    </w:p>
    <w:p w14:paraId="2F939972"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16"/>
        <w:gridCol w:w="2320"/>
      </w:tblGrid>
      <w:tr w:rsidR="006A32DF" w:rsidRPr="005F0785" w14:paraId="1D43FE8F"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4C727006"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D407D34"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0E102ABB"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CEP_NUMERO</w:t>
            </w:r>
          </w:p>
        </w:tc>
      </w:tr>
      <w:tr w:rsidR="006A32DF" w:rsidRPr="005F0785" w14:paraId="6EFF23EA"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4897762"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38B5D6B9"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32FB552B" w14:textId="586F0B4F"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74E8FAE9"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D11CB48"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EB06BFD"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16" w:type="dxa"/>
            <w:tcBorders>
              <w:top w:val="single" w:sz="4" w:space="0" w:color="auto"/>
              <w:left w:val="nil"/>
              <w:bottom w:val="single" w:sz="4" w:space="0" w:color="auto"/>
              <w:right w:val="single" w:sz="4" w:space="0" w:color="auto"/>
            </w:tcBorders>
            <w:shd w:val="clear" w:color="000000" w:fill="808080"/>
            <w:noWrap/>
            <w:vAlign w:val="bottom"/>
            <w:hideMark/>
          </w:tcPr>
          <w:p w14:paraId="112B92CB"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320" w:type="dxa"/>
            <w:tcBorders>
              <w:top w:val="single" w:sz="4" w:space="0" w:color="auto"/>
              <w:left w:val="nil"/>
              <w:bottom w:val="single" w:sz="4" w:space="0" w:color="auto"/>
              <w:right w:val="single" w:sz="4" w:space="0" w:color="auto"/>
            </w:tcBorders>
            <w:shd w:val="clear" w:color="000000" w:fill="808080"/>
            <w:noWrap/>
            <w:vAlign w:val="bottom"/>
            <w:hideMark/>
          </w:tcPr>
          <w:p w14:paraId="4FAB2CF8"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68FF36CF"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8EEAE2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CEP</w:t>
            </w:r>
          </w:p>
        </w:tc>
        <w:tc>
          <w:tcPr>
            <w:tcW w:w="716" w:type="dxa"/>
            <w:tcBorders>
              <w:top w:val="nil"/>
              <w:left w:val="nil"/>
              <w:bottom w:val="single" w:sz="4" w:space="0" w:color="auto"/>
              <w:right w:val="single" w:sz="4" w:space="0" w:color="auto"/>
            </w:tcBorders>
            <w:shd w:val="clear" w:color="000000" w:fill="F2F2F2"/>
            <w:noWrap/>
            <w:vAlign w:val="center"/>
            <w:hideMark/>
          </w:tcPr>
          <w:p w14:paraId="679C3BE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16" w:type="dxa"/>
            <w:tcBorders>
              <w:top w:val="nil"/>
              <w:left w:val="nil"/>
              <w:bottom w:val="single" w:sz="4" w:space="0" w:color="auto"/>
              <w:right w:val="single" w:sz="4" w:space="0" w:color="auto"/>
            </w:tcBorders>
            <w:shd w:val="clear" w:color="000000" w:fill="F2F2F2"/>
            <w:noWrap/>
            <w:vAlign w:val="center"/>
            <w:hideMark/>
          </w:tcPr>
          <w:p w14:paraId="6FB3D58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20" w:type="dxa"/>
            <w:tcBorders>
              <w:top w:val="nil"/>
              <w:left w:val="nil"/>
              <w:bottom w:val="single" w:sz="4" w:space="0" w:color="auto"/>
              <w:right w:val="single" w:sz="4" w:space="0" w:color="auto"/>
            </w:tcBorders>
            <w:shd w:val="clear" w:color="auto" w:fill="auto"/>
            <w:noWrap/>
            <w:vAlign w:val="center"/>
            <w:hideMark/>
          </w:tcPr>
          <w:p w14:paraId="611475F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30120050</w:t>
            </w:r>
          </w:p>
        </w:tc>
      </w:tr>
      <w:tr w:rsidR="006A32DF" w:rsidRPr="005F0785" w14:paraId="685EFE2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1E6A3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NUMERO</w:t>
            </w:r>
          </w:p>
        </w:tc>
        <w:tc>
          <w:tcPr>
            <w:tcW w:w="716" w:type="dxa"/>
            <w:tcBorders>
              <w:top w:val="nil"/>
              <w:left w:val="nil"/>
              <w:bottom w:val="single" w:sz="4" w:space="0" w:color="auto"/>
              <w:right w:val="single" w:sz="4" w:space="0" w:color="auto"/>
            </w:tcBorders>
            <w:shd w:val="clear" w:color="000000" w:fill="F2F2F2"/>
            <w:noWrap/>
            <w:vAlign w:val="center"/>
            <w:hideMark/>
          </w:tcPr>
          <w:p w14:paraId="281A57F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16" w:type="dxa"/>
            <w:tcBorders>
              <w:top w:val="nil"/>
              <w:left w:val="nil"/>
              <w:bottom w:val="single" w:sz="4" w:space="0" w:color="auto"/>
              <w:right w:val="single" w:sz="4" w:space="0" w:color="auto"/>
            </w:tcBorders>
            <w:shd w:val="clear" w:color="000000" w:fill="F2F2F2"/>
            <w:noWrap/>
            <w:vAlign w:val="center"/>
            <w:hideMark/>
          </w:tcPr>
          <w:p w14:paraId="15AD4DA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20" w:type="dxa"/>
            <w:tcBorders>
              <w:top w:val="nil"/>
              <w:left w:val="nil"/>
              <w:bottom w:val="single" w:sz="4" w:space="0" w:color="auto"/>
              <w:right w:val="single" w:sz="4" w:space="0" w:color="auto"/>
            </w:tcBorders>
            <w:shd w:val="clear" w:color="auto" w:fill="auto"/>
            <w:noWrap/>
            <w:vAlign w:val="center"/>
            <w:hideMark/>
          </w:tcPr>
          <w:p w14:paraId="348834D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9999</w:t>
            </w:r>
          </w:p>
        </w:tc>
      </w:tr>
      <w:tr w:rsidR="006A32DF" w:rsidRPr="005F0785" w14:paraId="524A1272"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1F492245"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53B46D7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16" w:type="dxa"/>
            <w:tcBorders>
              <w:top w:val="single" w:sz="4" w:space="0" w:color="auto"/>
              <w:left w:val="nil"/>
              <w:bottom w:val="single" w:sz="8" w:space="0" w:color="auto"/>
              <w:right w:val="single" w:sz="4" w:space="0" w:color="auto"/>
            </w:tcBorders>
            <w:shd w:val="clear" w:color="000000" w:fill="F2F2F2"/>
            <w:noWrap/>
            <w:vAlign w:val="center"/>
            <w:hideMark/>
          </w:tcPr>
          <w:p w14:paraId="4BD80AC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20" w:type="dxa"/>
            <w:tcBorders>
              <w:top w:val="single" w:sz="4" w:space="0" w:color="auto"/>
              <w:left w:val="nil"/>
              <w:bottom w:val="single" w:sz="8" w:space="0" w:color="auto"/>
              <w:right w:val="single" w:sz="4" w:space="0" w:color="auto"/>
            </w:tcBorders>
            <w:shd w:val="clear" w:color="auto" w:fill="auto"/>
            <w:noWrap/>
            <w:vAlign w:val="center"/>
            <w:hideMark/>
          </w:tcPr>
          <w:p w14:paraId="3A22560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521B83A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B26E1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E36378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single" w:sz="4" w:space="0" w:color="auto"/>
              <w:bottom w:val="single" w:sz="4" w:space="0" w:color="auto"/>
              <w:right w:val="single" w:sz="4" w:space="0" w:color="auto"/>
            </w:tcBorders>
            <w:shd w:val="clear" w:color="000000" w:fill="F2F2F2"/>
            <w:noWrap/>
            <w:vAlign w:val="center"/>
            <w:hideMark/>
          </w:tcPr>
          <w:p w14:paraId="20FE1C4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4F8F938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0EEECB94"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97515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C17AFF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single" w:sz="4" w:space="0" w:color="auto"/>
              <w:left w:val="nil"/>
              <w:bottom w:val="single" w:sz="4" w:space="0" w:color="auto"/>
              <w:right w:val="single" w:sz="4" w:space="0" w:color="auto"/>
            </w:tcBorders>
            <w:shd w:val="clear" w:color="000000" w:fill="F2F2F2"/>
            <w:noWrap/>
            <w:vAlign w:val="center"/>
            <w:hideMark/>
          </w:tcPr>
          <w:p w14:paraId="73C5CC1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0633DE9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603975F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A04B13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10BED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A7608D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3D3CCAB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77A55FC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6F7A5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AB648B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2E110CF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F2A5FA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A41D68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E58B07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B765DE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6FC77B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6E89DF2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6AD995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AD07F8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BB8CF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7C08FE6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0014BD4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BF0CC5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CDF9A6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9346BE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B1CD6D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3C69A52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CAE8EE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FDBE7E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25CF2B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52D765B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2C65E92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202F20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FAD18E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EA1E9E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449635E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19EBE9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F8D3F3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60D1AA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FC4D7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4D80D1D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61FFDB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5FC142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8BFE35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480AAA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672008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2F256E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404F49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29D5C1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9E3460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6F02930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0CF192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402890F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D271AC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03AC4F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09A329E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38C15A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CA3348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F4E755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FF8CFD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774961C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553851B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F0B9AA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C237D4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88A036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31B174D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7FDD121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F0832A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B37D4A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E5CD0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16" w:type="dxa"/>
            <w:tcBorders>
              <w:top w:val="nil"/>
              <w:left w:val="nil"/>
              <w:bottom w:val="single" w:sz="4" w:space="0" w:color="auto"/>
              <w:right w:val="single" w:sz="4" w:space="0" w:color="auto"/>
            </w:tcBorders>
            <w:shd w:val="clear" w:color="000000" w:fill="F2F2F2"/>
            <w:noWrap/>
            <w:vAlign w:val="center"/>
            <w:hideMark/>
          </w:tcPr>
          <w:p w14:paraId="15F8696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20" w:type="dxa"/>
            <w:tcBorders>
              <w:top w:val="nil"/>
              <w:left w:val="nil"/>
              <w:bottom w:val="single" w:sz="4" w:space="0" w:color="auto"/>
              <w:right w:val="single" w:sz="4" w:space="0" w:color="auto"/>
            </w:tcBorders>
            <w:shd w:val="clear" w:color="auto" w:fill="auto"/>
            <w:noWrap/>
            <w:vAlign w:val="center"/>
            <w:hideMark/>
          </w:tcPr>
          <w:p w14:paraId="75EF792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788CD868" w14:textId="77777777" w:rsidR="006A32DF" w:rsidRDefault="006A32DF" w:rsidP="006A32DF">
      <w:pPr>
        <w:rPr>
          <w:lang w:eastAsia="en-US"/>
        </w:rPr>
      </w:pPr>
    </w:p>
    <w:p w14:paraId="4E570B96" w14:textId="77777777" w:rsidR="006A32DF" w:rsidRDefault="006A32DF" w:rsidP="006A32DF">
      <w:pPr>
        <w:rPr>
          <w:lang w:eastAsia="en-US"/>
        </w:rPr>
      </w:pPr>
    </w:p>
    <w:p w14:paraId="7C64526E" w14:textId="77777777" w:rsidR="006A32DF" w:rsidRDefault="006A32DF" w:rsidP="006A32DF">
      <w:pPr>
        <w:pStyle w:val="Heading5"/>
      </w:pPr>
      <w:r>
        <w:t>Contadores MATRICULA_VENDEDOR</w:t>
      </w:r>
    </w:p>
    <w:p w14:paraId="2FBB371B" w14:textId="77777777" w:rsidR="006A32DF" w:rsidRDefault="006A32DF" w:rsidP="006A32DF">
      <w:pPr>
        <w:rPr>
          <w:lang w:eastAsia="en-US"/>
        </w:rPr>
      </w:pPr>
    </w:p>
    <w:p w14:paraId="3C3DC513" w14:textId="77777777" w:rsidR="006A32DF" w:rsidRDefault="006A32DF" w:rsidP="006A32DF">
      <w:pPr>
        <w:rPr>
          <w:lang w:eastAsia="en-US"/>
        </w:rPr>
      </w:pPr>
      <w:r>
        <w:rPr>
          <w:lang w:eastAsia="en-US"/>
        </w:rPr>
        <w:t>A lookup de contadores por Matrícula de Vendedor terá os seguintes campos:</w:t>
      </w:r>
    </w:p>
    <w:p w14:paraId="28BE4192"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451"/>
        <w:gridCol w:w="2385"/>
      </w:tblGrid>
      <w:tr w:rsidR="006A32DF" w:rsidRPr="005F0785" w14:paraId="5772A91D"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5E6457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0E03043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24C5E86F"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MATRICULA_VENDEDOR</w:t>
            </w:r>
          </w:p>
        </w:tc>
      </w:tr>
      <w:tr w:rsidR="006A32DF" w:rsidRPr="005F0785" w14:paraId="6363A6C7"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64CE9F9D"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65CE4152"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34ACC739" w14:textId="407D552E"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5DB381C6"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1020EAB"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6F95897"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451" w:type="dxa"/>
            <w:tcBorders>
              <w:top w:val="single" w:sz="4" w:space="0" w:color="auto"/>
              <w:left w:val="nil"/>
              <w:bottom w:val="single" w:sz="4" w:space="0" w:color="auto"/>
              <w:right w:val="single" w:sz="4" w:space="0" w:color="auto"/>
            </w:tcBorders>
            <w:shd w:val="clear" w:color="000000" w:fill="808080"/>
            <w:noWrap/>
            <w:vAlign w:val="bottom"/>
            <w:hideMark/>
          </w:tcPr>
          <w:p w14:paraId="66C8619C"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385" w:type="dxa"/>
            <w:tcBorders>
              <w:top w:val="single" w:sz="4" w:space="0" w:color="auto"/>
              <w:left w:val="nil"/>
              <w:bottom w:val="single" w:sz="4" w:space="0" w:color="auto"/>
              <w:right w:val="single" w:sz="4" w:space="0" w:color="auto"/>
            </w:tcBorders>
            <w:shd w:val="clear" w:color="000000" w:fill="808080"/>
            <w:noWrap/>
            <w:vAlign w:val="bottom"/>
            <w:hideMark/>
          </w:tcPr>
          <w:p w14:paraId="3055914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3437592C"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A86641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MATRICULA_VENDEDOR</w:t>
            </w:r>
          </w:p>
        </w:tc>
        <w:tc>
          <w:tcPr>
            <w:tcW w:w="716" w:type="dxa"/>
            <w:tcBorders>
              <w:top w:val="nil"/>
              <w:left w:val="nil"/>
              <w:bottom w:val="single" w:sz="4" w:space="0" w:color="auto"/>
              <w:right w:val="single" w:sz="4" w:space="0" w:color="auto"/>
            </w:tcBorders>
            <w:shd w:val="clear" w:color="000000" w:fill="F2F2F2"/>
            <w:noWrap/>
            <w:vAlign w:val="center"/>
            <w:hideMark/>
          </w:tcPr>
          <w:p w14:paraId="20BBAEE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451" w:type="dxa"/>
            <w:tcBorders>
              <w:top w:val="nil"/>
              <w:left w:val="nil"/>
              <w:bottom w:val="single" w:sz="4" w:space="0" w:color="auto"/>
              <w:right w:val="single" w:sz="4" w:space="0" w:color="auto"/>
            </w:tcBorders>
            <w:shd w:val="clear" w:color="000000" w:fill="F2F2F2"/>
            <w:noWrap/>
            <w:vAlign w:val="center"/>
            <w:hideMark/>
          </w:tcPr>
          <w:p w14:paraId="5B31FC9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85" w:type="dxa"/>
            <w:tcBorders>
              <w:top w:val="nil"/>
              <w:left w:val="nil"/>
              <w:bottom w:val="single" w:sz="4" w:space="0" w:color="auto"/>
              <w:right w:val="single" w:sz="4" w:space="0" w:color="auto"/>
            </w:tcBorders>
            <w:shd w:val="clear" w:color="auto" w:fill="auto"/>
            <w:noWrap/>
            <w:vAlign w:val="center"/>
            <w:hideMark/>
          </w:tcPr>
          <w:p w14:paraId="27B3B51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CC999999</w:t>
            </w:r>
          </w:p>
        </w:tc>
      </w:tr>
      <w:tr w:rsidR="006A32DF" w:rsidRPr="005F0785" w14:paraId="110CE76E"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4A64C5B3"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1701404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451" w:type="dxa"/>
            <w:tcBorders>
              <w:top w:val="single" w:sz="4" w:space="0" w:color="auto"/>
              <w:left w:val="nil"/>
              <w:bottom w:val="single" w:sz="8" w:space="0" w:color="auto"/>
              <w:right w:val="single" w:sz="4" w:space="0" w:color="auto"/>
            </w:tcBorders>
            <w:shd w:val="clear" w:color="000000" w:fill="F2F2F2"/>
            <w:noWrap/>
            <w:vAlign w:val="center"/>
            <w:hideMark/>
          </w:tcPr>
          <w:p w14:paraId="260B3B2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85" w:type="dxa"/>
            <w:tcBorders>
              <w:top w:val="single" w:sz="4" w:space="0" w:color="auto"/>
              <w:left w:val="nil"/>
              <w:bottom w:val="single" w:sz="8" w:space="0" w:color="auto"/>
              <w:right w:val="single" w:sz="4" w:space="0" w:color="auto"/>
            </w:tcBorders>
            <w:shd w:val="clear" w:color="auto" w:fill="auto"/>
            <w:noWrap/>
            <w:vAlign w:val="center"/>
            <w:hideMark/>
          </w:tcPr>
          <w:p w14:paraId="17EA42A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61D0B69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7170EC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0A9DA08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5C2477D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7E17602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5F98FA9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EF8E95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E1D64F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single" w:sz="4" w:space="0" w:color="auto"/>
              <w:left w:val="nil"/>
              <w:bottom w:val="single" w:sz="4" w:space="0" w:color="auto"/>
              <w:right w:val="single" w:sz="4" w:space="0" w:color="auto"/>
            </w:tcBorders>
            <w:shd w:val="clear" w:color="000000" w:fill="F2F2F2"/>
            <w:noWrap/>
            <w:vAlign w:val="center"/>
            <w:hideMark/>
          </w:tcPr>
          <w:p w14:paraId="58B6F2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single" w:sz="4" w:space="0" w:color="auto"/>
              <w:left w:val="nil"/>
              <w:bottom w:val="single" w:sz="4" w:space="0" w:color="auto"/>
              <w:right w:val="single" w:sz="4" w:space="0" w:color="auto"/>
            </w:tcBorders>
            <w:shd w:val="clear" w:color="auto" w:fill="auto"/>
            <w:noWrap/>
            <w:vAlign w:val="center"/>
            <w:hideMark/>
          </w:tcPr>
          <w:p w14:paraId="7D812C9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7955627F"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AD178C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14081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18866BD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77E3CDA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153CEB4"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BB0927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FEF50C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3AFA6D3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343D5E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0A2A5F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72D92C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A63B4E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4E1FE42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388064A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F80239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AC52D1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95FFF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62D6253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4C5E0F5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660C2A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1E282F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9C81F0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3D5AC70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5E91471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5AC57D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9193CB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83B187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3E265AD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6078644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CEA156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FB23DE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3FD913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21B9FEE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77755FD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6B84FB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B4475C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C6706E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5781450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154302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9D2B6D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7D8177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809429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064B84B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1A2EA09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C181D4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3BD199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88C8F2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035B987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6BF4DEE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35A13F8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4292E0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AD688B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0347E91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78C4EC1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B80A22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60F692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842A73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5016720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0820559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147A6B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0D893C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FA9C6D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6F3E94C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4EDD77B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69D5B9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4D47E0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6F36C1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51" w:type="dxa"/>
            <w:tcBorders>
              <w:top w:val="nil"/>
              <w:left w:val="nil"/>
              <w:bottom w:val="single" w:sz="4" w:space="0" w:color="auto"/>
              <w:right w:val="single" w:sz="4" w:space="0" w:color="auto"/>
            </w:tcBorders>
            <w:shd w:val="clear" w:color="000000" w:fill="F2F2F2"/>
            <w:noWrap/>
            <w:vAlign w:val="center"/>
            <w:hideMark/>
          </w:tcPr>
          <w:p w14:paraId="7386AC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85" w:type="dxa"/>
            <w:tcBorders>
              <w:top w:val="nil"/>
              <w:left w:val="nil"/>
              <w:bottom w:val="single" w:sz="4" w:space="0" w:color="auto"/>
              <w:right w:val="single" w:sz="4" w:space="0" w:color="auto"/>
            </w:tcBorders>
            <w:shd w:val="clear" w:color="auto" w:fill="auto"/>
            <w:noWrap/>
            <w:vAlign w:val="center"/>
            <w:hideMark/>
          </w:tcPr>
          <w:p w14:paraId="108A59A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7DD085F9" w14:textId="77777777" w:rsidR="006A32DF" w:rsidRDefault="006A32DF" w:rsidP="006A32DF">
      <w:pPr>
        <w:rPr>
          <w:lang w:eastAsia="en-US"/>
        </w:rPr>
      </w:pPr>
    </w:p>
    <w:p w14:paraId="43B0AFE5" w14:textId="77777777" w:rsidR="006A32DF" w:rsidRDefault="006A32DF" w:rsidP="006A32DF">
      <w:pPr>
        <w:pStyle w:val="Heading5"/>
      </w:pPr>
      <w:r>
        <w:t>Contadores PDV</w:t>
      </w:r>
    </w:p>
    <w:p w14:paraId="6C58C991" w14:textId="77777777" w:rsidR="006A32DF" w:rsidRDefault="006A32DF" w:rsidP="006A32DF">
      <w:pPr>
        <w:rPr>
          <w:lang w:eastAsia="en-US"/>
        </w:rPr>
      </w:pPr>
    </w:p>
    <w:p w14:paraId="2539B6AA" w14:textId="77777777" w:rsidR="006A32DF" w:rsidRDefault="006A32DF" w:rsidP="006A32DF">
      <w:pPr>
        <w:rPr>
          <w:lang w:eastAsia="en-US"/>
        </w:rPr>
      </w:pPr>
      <w:r>
        <w:rPr>
          <w:lang w:eastAsia="en-US"/>
        </w:rPr>
        <w:t>A lookup de contadores por PDV terá os seguintes campos:</w:t>
      </w:r>
    </w:p>
    <w:p w14:paraId="32215C52"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75"/>
        <w:gridCol w:w="2261"/>
      </w:tblGrid>
      <w:tr w:rsidR="006A32DF" w:rsidRPr="005F0785" w14:paraId="7F87AECF"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44DF70FC"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4AFE3A0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16060201"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PDV</w:t>
            </w:r>
          </w:p>
        </w:tc>
      </w:tr>
      <w:tr w:rsidR="006A32DF" w:rsidRPr="005F0785" w14:paraId="079B32D9"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134A4239"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22DB4479"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50DE9F89" w14:textId="74D8B3D3"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10CD11A7"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7FA6DC5"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lastRenderedPageBreak/>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D520E9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75" w:type="dxa"/>
            <w:tcBorders>
              <w:top w:val="single" w:sz="4" w:space="0" w:color="auto"/>
              <w:left w:val="nil"/>
              <w:bottom w:val="single" w:sz="4" w:space="0" w:color="auto"/>
              <w:right w:val="single" w:sz="4" w:space="0" w:color="auto"/>
            </w:tcBorders>
            <w:shd w:val="clear" w:color="000000" w:fill="808080"/>
            <w:noWrap/>
            <w:vAlign w:val="bottom"/>
            <w:hideMark/>
          </w:tcPr>
          <w:p w14:paraId="2006592D"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261" w:type="dxa"/>
            <w:tcBorders>
              <w:top w:val="single" w:sz="4" w:space="0" w:color="auto"/>
              <w:left w:val="nil"/>
              <w:bottom w:val="single" w:sz="4" w:space="0" w:color="auto"/>
              <w:right w:val="single" w:sz="4" w:space="0" w:color="auto"/>
            </w:tcBorders>
            <w:shd w:val="clear" w:color="000000" w:fill="808080"/>
            <w:noWrap/>
            <w:vAlign w:val="bottom"/>
            <w:hideMark/>
          </w:tcPr>
          <w:p w14:paraId="2E97CE2B"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17C171FE"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62AF8D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PDV</w:t>
            </w:r>
          </w:p>
        </w:tc>
        <w:tc>
          <w:tcPr>
            <w:tcW w:w="716" w:type="dxa"/>
            <w:tcBorders>
              <w:top w:val="nil"/>
              <w:left w:val="nil"/>
              <w:bottom w:val="single" w:sz="4" w:space="0" w:color="auto"/>
              <w:right w:val="single" w:sz="4" w:space="0" w:color="auto"/>
            </w:tcBorders>
            <w:shd w:val="clear" w:color="000000" w:fill="F2F2F2"/>
            <w:noWrap/>
            <w:vAlign w:val="center"/>
            <w:hideMark/>
          </w:tcPr>
          <w:p w14:paraId="5998A99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nil"/>
              <w:left w:val="nil"/>
              <w:bottom w:val="single" w:sz="4" w:space="0" w:color="auto"/>
              <w:right w:val="single" w:sz="4" w:space="0" w:color="auto"/>
            </w:tcBorders>
            <w:shd w:val="clear" w:color="000000" w:fill="F2F2F2"/>
            <w:noWrap/>
            <w:vAlign w:val="center"/>
            <w:hideMark/>
          </w:tcPr>
          <w:p w14:paraId="50AEF81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nil"/>
              <w:left w:val="nil"/>
              <w:bottom w:val="single" w:sz="4" w:space="0" w:color="auto"/>
              <w:right w:val="single" w:sz="4" w:space="0" w:color="auto"/>
            </w:tcBorders>
            <w:shd w:val="clear" w:color="auto" w:fill="auto"/>
            <w:noWrap/>
            <w:vAlign w:val="center"/>
            <w:hideMark/>
          </w:tcPr>
          <w:p w14:paraId="6371972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99999</w:t>
            </w:r>
          </w:p>
        </w:tc>
      </w:tr>
      <w:tr w:rsidR="006A32DF" w:rsidRPr="005F0785" w14:paraId="4E8D13D4"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733ECC2D"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4B2BCF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single" w:sz="4" w:space="0" w:color="auto"/>
              <w:left w:val="nil"/>
              <w:bottom w:val="single" w:sz="8" w:space="0" w:color="auto"/>
              <w:right w:val="single" w:sz="4" w:space="0" w:color="auto"/>
            </w:tcBorders>
            <w:shd w:val="clear" w:color="000000" w:fill="F2F2F2"/>
            <w:noWrap/>
            <w:vAlign w:val="center"/>
            <w:hideMark/>
          </w:tcPr>
          <w:p w14:paraId="6ABCF85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single" w:sz="4" w:space="0" w:color="auto"/>
              <w:left w:val="nil"/>
              <w:bottom w:val="single" w:sz="8" w:space="0" w:color="auto"/>
              <w:right w:val="single" w:sz="4" w:space="0" w:color="auto"/>
            </w:tcBorders>
            <w:shd w:val="clear" w:color="auto" w:fill="auto"/>
            <w:noWrap/>
            <w:vAlign w:val="center"/>
            <w:hideMark/>
          </w:tcPr>
          <w:p w14:paraId="6E9112D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4E4D0DB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53E95B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1D0358D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47305A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BAC5BD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29FBB8B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D141CF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7A90B4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single" w:sz="4" w:space="0" w:color="auto"/>
              <w:left w:val="nil"/>
              <w:bottom w:val="single" w:sz="4" w:space="0" w:color="auto"/>
              <w:right w:val="single" w:sz="4" w:space="0" w:color="auto"/>
            </w:tcBorders>
            <w:shd w:val="clear" w:color="000000" w:fill="F2F2F2"/>
            <w:noWrap/>
            <w:vAlign w:val="center"/>
            <w:hideMark/>
          </w:tcPr>
          <w:p w14:paraId="7B215B1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single" w:sz="4" w:space="0" w:color="auto"/>
              <w:left w:val="nil"/>
              <w:bottom w:val="single" w:sz="4" w:space="0" w:color="auto"/>
              <w:right w:val="single" w:sz="4" w:space="0" w:color="auto"/>
            </w:tcBorders>
            <w:shd w:val="clear" w:color="auto" w:fill="auto"/>
            <w:noWrap/>
            <w:vAlign w:val="center"/>
            <w:hideMark/>
          </w:tcPr>
          <w:p w14:paraId="49B1183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776CDBA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8E96B0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BB56E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470310E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BAC2DF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1927C54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32D3C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6F46CB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9FB6B0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D455DA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5102A7B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5C7684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F8CDA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CF55EC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C4292B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9FE54F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DE98E8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40D592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F215ED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E414B9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6491CF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D0DA75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FDAD11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894103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33EAB9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440CFB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DE80AA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9EDEFA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810AA7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268A9A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E1CF7B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56DA93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B00DDF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B50683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6BA8F6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80E1E0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8587E1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5E9812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A0BD43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2D8F3C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BBEDD7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0A28D2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0D8A8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D8723F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47BC84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A63151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443661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8AF5E5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AC3D48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5BC0D9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55634FC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62C805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443C4E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6E56FB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AFC8AB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1BC12E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DF833F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5EEB78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203178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BAB32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D9E292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72E8C6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FCC11E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2D778E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F46E3C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DA6674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79DBCC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95FB83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82B105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71EA4D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53D5F2B4" w14:textId="77777777" w:rsidR="006A32DF" w:rsidRDefault="006A32DF" w:rsidP="006A32DF">
      <w:pPr>
        <w:rPr>
          <w:lang w:eastAsia="en-US"/>
        </w:rPr>
      </w:pPr>
    </w:p>
    <w:p w14:paraId="51CCB549" w14:textId="77777777" w:rsidR="006A32DF" w:rsidRDefault="006A32DF" w:rsidP="006A32DF">
      <w:pPr>
        <w:pStyle w:val="Heading5"/>
      </w:pPr>
      <w:r>
        <w:t>Contadores CANAL</w:t>
      </w:r>
    </w:p>
    <w:p w14:paraId="35539FD1" w14:textId="77777777" w:rsidR="006A32DF" w:rsidRDefault="006A32DF" w:rsidP="006A32DF">
      <w:pPr>
        <w:rPr>
          <w:lang w:eastAsia="en-US"/>
        </w:rPr>
      </w:pPr>
    </w:p>
    <w:p w14:paraId="6426D6C9" w14:textId="77777777" w:rsidR="006A32DF" w:rsidRDefault="006A32DF" w:rsidP="006A32DF">
      <w:pPr>
        <w:rPr>
          <w:lang w:eastAsia="en-US"/>
        </w:rPr>
      </w:pPr>
      <w:r>
        <w:rPr>
          <w:lang w:eastAsia="en-US"/>
        </w:rPr>
        <w:t>A lookup de contadores por CANAL terá os seguintes campos:</w:t>
      </w:r>
    </w:p>
    <w:p w14:paraId="410AD042"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472"/>
        <w:gridCol w:w="2364"/>
      </w:tblGrid>
      <w:tr w:rsidR="006A32DF" w:rsidRPr="005F0785" w14:paraId="3A234E66"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56E45BC0"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11A0C48C"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5FA0E2A2"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CANAL</w:t>
            </w:r>
          </w:p>
        </w:tc>
      </w:tr>
      <w:tr w:rsidR="006A32DF" w:rsidRPr="005F0785" w14:paraId="5991B23F"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778367F5"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07381818"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0E010E63" w14:textId="5CEF84AC"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46580601"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570034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539FC2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472" w:type="dxa"/>
            <w:tcBorders>
              <w:top w:val="single" w:sz="4" w:space="0" w:color="auto"/>
              <w:left w:val="nil"/>
              <w:bottom w:val="single" w:sz="4" w:space="0" w:color="auto"/>
              <w:right w:val="single" w:sz="4" w:space="0" w:color="auto"/>
            </w:tcBorders>
            <w:shd w:val="clear" w:color="000000" w:fill="808080"/>
            <w:noWrap/>
            <w:vAlign w:val="bottom"/>
            <w:hideMark/>
          </w:tcPr>
          <w:p w14:paraId="4C8B43B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364" w:type="dxa"/>
            <w:tcBorders>
              <w:top w:val="single" w:sz="4" w:space="0" w:color="auto"/>
              <w:left w:val="nil"/>
              <w:bottom w:val="single" w:sz="4" w:space="0" w:color="auto"/>
              <w:right w:val="single" w:sz="4" w:space="0" w:color="auto"/>
            </w:tcBorders>
            <w:shd w:val="clear" w:color="000000" w:fill="808080"/>
            <w:noWrap/>
            <w:vAlign w:val="bottom"/>
            <w:hideMark/>
          </w:tcPr>
          <w:p w14:paraId="15B11AA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303AF7E2"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9EB3AF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CANAL</w:t>
            </w:r>
          </w:p>
        </w:tc>
        <w:tc>
          <w:tcPr>
            <w:tcW w:w="716" w:type="dxa"/>
            <w:tcBorders>
              <w:top w:val="nil"/>
              <w:left w:val="nil"/>
              <w:bottom w:val="single" w:sz="4" w:space="0" w:color="auto"/>
              <w:right w:val="single" w:sz="4" w:space="0" w:color="auto"/>
            </w:tcBorders>
            <w:shd w:val="clear" w:color="000000" w:fill="F2F2F2"/>
            <w:noWrap/>
            <w:vAlign w:val="center"/>
            <w:hideMark/>
          </w:tcPr>
          <w:p w14:paraId="1040FC9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472" w:type="dxa"/>
            <w:tcBorders>
              <w:top w:val="nil"/>
              <w:left w:val="nil"/>
              <w:bottom w:val="single" w:sz="4" w:space="0" w:color="auto"/>
              <w:right w:val="single" w:sz="4" w:space="0" w:color="auto"/>
            </w:tcBorders>
            <w:shd w:val="clear" w:color="000000" w:fill="F2F2F2"/>
            <w:noWrap/>
            <w:vAlign w:val="center"/>
            <w:hideMark/>
          </w:tcPr>
          <w:p w14:paraId="2826891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64" w:type="dxa"/>
            <w:tcBorders>
              <w:top w:val="nil"/>
              <w:left w:val="nil"/>
              <w:bottom w:val="single" w:sz="4" w:space="0" w:color="auto"/>
              <w:right w:val="single" w:sz="4" w:space="0" w:color="auto"/>
            </w:tcBorders>
            <w:shd w:val="clear" w:color="auto" w:fill="auto"/>
            <w:noWrap/>
            <w:vAlign w:val="center"/>
            <w:hideMark/>
          </w:tcPr>
          <w:p w14:paraId="6967051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LOJAS OI</w:t>
            </w:r>
          </w:p>
        </w:tc>
      </w:tr>
      <w:tr w:rsidR="006A32DF" w:rsidRPr="005F0785" w14:paraId="20948CF7"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6144593D"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1620659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472" w:type="dxa"/>
            <w:tcBorders>
              <w:top w:val="single" w:sz="4" w:space="0" w:color="auto"/>
              <w:left w:val="nil"/>
              <w:bottom w:val="single" w:sz="8" w:space="0" w:color="auto"/>
              <w:right w:val="single" w:sz="4" w:space="0" w:color="auto"/>
            </w:tcBorders>
            <w:shd w:val="clear" w:color="000000" w:fill="F2F2F2"/>
            <w:noWrap/>
            <w:vAlign w:val="center"/>
            <w:hideMark/>
          </w:tcPr>
          <w:p w14:paraId="73E5D89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364" w:type="dxa"/>
            <w:tcBorders>
              <w:top w:val="single" w:sz="4" w:space="0" w:color="auto"/>
              <w:left w:val="nil"/>
              <w:bottom w:val="single" w:sz="8" w:space="0" w:color="auto"/>
              <w:right w:val="single" w:sz="4" w:space="0" w:color="auto"/>
            </w:tcBorders>
            <w:shd w:val="clear" w:color="auto" w:fill="auto"/>
            <w:noWrap/>
            <w:vAlign w:val="center"/>
            <w:hideMark/>
          </w:tcPr>
          <w:p w14:paraId="53B34CC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4A12423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DF0951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119406B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76D199D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6207389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6857D82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983C1A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EA9E77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single" w:sz="4" w:space="0" w:color="auto"/>
              <w:left w:val="nil"/>
              <w:bottom w:val="single" w:sz="4" w:space="0" w:color="auto"/>
              <w:right w:val="single" w:sz="4" w:space="0" w:color="auto"/>
            </w:tcBorders>
            <w:shd w:val="clear" w:color="000000" w:fill="F2F2F2"/>
            <w:noWrap/>
            <w:vAlign w:val="center"/>
            <w:hideMark/>
          </w:tcPr>
          <w:p w14:paraId="2720622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single" w:sz="4" w:space="0" w:color="auto"/>
              <w:left w:val="nil"/>
              <w:bottom w:val="single" w:sz="4" w:space="0" w:color="auto"/>
              <w:right w:val="single" w:sz="4" w:space="0" w:color="auto"/>
            </w:tcBorders>
            <w:shd w:val="clear" w:color="auto" w:fill="auto"/>
            <w:noWrap/>
            <w:vAlign w:val="center"/>
            <w:hideMark/>
          </w:tcPr>
          <w:p w14:paraId="2061F09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3954580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D0D11D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972104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7E6CC2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2C32F10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5855B876"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3C0F16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BF9205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2F5A2DB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3199120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2629AD9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B9274D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C9A0EA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6D3060A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73F8AD9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DAB684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7F4507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2BEE4C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505C7FF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07A4F08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40845A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3CCE08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5CDBE3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106CF1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6D42BAE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0A02E3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C659BB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14B41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24CED8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4C414FD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CD4176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C18CDC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E9B9CD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2DDD7D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03AF080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2631FB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F93F92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CB3D4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1FB291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0B63E55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986D9F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FC47DC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01A346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7858351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6AF9BAF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DD86DA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564CE2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7452D1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13E0C34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30B0131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18A4C55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2F4ABB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F6D517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FDC34D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7DE36BA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6030FC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32BFB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9F1C30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3AD3741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5D19E8C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423BF8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80183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32D92D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5666A64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3B06EFA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6E2A4F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A77F8F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797AB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472" w:type="dxa"/>
            <w:tcBorders>
              <w:top w:val="nil"/>
              <w:left w:val="nil"/>
              <w:bottom w:val="single" w:sz="4" w:space="0" w:color="auto"/>
              <w:right w:val="single" w:sz="4" w:space="0" w:color="auto"/>
            </w:tcBorders>
            <w:shd w:val="clear" w:color="000000" w:fill="F2F2F2"/>
            <w:noWrap/>
            <w:vAlign w:val="center"/>
            <w:hideMark/>
          </w:tcPr>
          <w:p w14:paraId="00AC38F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364" w:type="dxa"/>
            <w:tcBorders>
              <w:top w:val="nil"/>
              <w:left w:val="nil"/>
              <w:bottom w:val="single" w:sz="4" w:space="0" w:color="auto"/>
              <w:right w:val="single" w:sz="4" w:space="0" w:color="auto"/>
            </w:tcBorders>
            <w:shd w:val="clear" w:color="auto" w:fill="auto"/>
            <w:noWrap/>
            <w:vAlign w:val="center"/>
            <w:hideMark/>
          </w:tcPr>
          <w:p w14:paraId="6A10F06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5FE0447E" w14:textId="77777777" w:rsidR="006A32DF" w:rsidRDefault="006A32DF" w:rsidP="006A32DF">
      <w:pPr>
        <w:rPr>
          <w:lang w:eastAsia="en-US"/>
        </w:rPr>
      </w:pPr>
    </w:p>
    <w:p w14:paraId="39B073A9" w14:textId="77777777" w:rsidR="006A32DF" w:rsidRDefault="006A32DF" w:rsidP="006A32DF">
      <w:pPr>
        <w:pStyle w:val="Heading5"/>
      </w:pPr>
      <w:r>
        <w:t>Contadores PLANO</w:t>
      </w:r>
    </w:p>
    <w:p w14:paraId="4151E4B9" w14:textId="77777777" w:rsidR="006A32DF" w:rsidRDefault="006A32DF" w:rsidP="006A32DF">
      <w:pPr>
        <w:rPr>
          <w:lang w:eastAsia="en-US"/>
        </w:rPr>
      </w:pPr>
    </w:p>
    <w:p w14:paraId="7DC06E3C" w14:textId="77777777" w:rsidR="006A32DF" w:rsidRDefault="006A32DF" w:rsidP="006A32DF">
      <w:pPr>
        <w:rPr>
          <w:lang w:eastAsia="en-US"/>
        </w:rPr>
      </w:pPr>
      <w:r>
        <w:rPr>
          <w:lang w:eastAsia="en-US"/>
        </w:rPr>
        <w:t>A lookup de contadores por Plano terá os seguintes campos:</w:t>
      </w:r>
    </w:p>
    <w:p w14:paraId="5A51FC9D"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217"/>
        <w:gridCol w:w="2619"/>
      </w:tblGrid>
      <w:tr w:rsidR="006A32DF" w:rsidRPr="005F0785" w14:paraId="5741E289"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165506F4"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6F8720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143BDAB4"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PLANO</w:t>
            </w:r>
          </w:p>
        </w:tc>
      </w:tr>
      <w:tr w:rsidR="006A32DF" w:rsidRPr="005F0785" w14:paraId="3D4FCD05"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159C95FC"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3332B3D2"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3B295FDF" w14:textId="7E60CEEE"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6ABAFA3D"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9791EF2"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6A4F37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217" w:type="dxa"/>
            <w:tcBorders>
              <w:top w:val="single" w:sz="4" w:space="0" w:color="auto"/>
              <w:left w:val="nil"/>
              <w:bottom w:val="single" w:sz="4" w:space="0" w:color="auto"/>
              <w:right w:val="single" w:sz="4" w:space="0" w:color="auto"/>
            </w:tcBorders>
            <w:shd w:val="clear" w:color="000000" w:fill="808080"/>
            <w:noWrap/>
            <w:vAlign w:val="bottom"/>
            <w:hideMark/>
          </w:tcPr>
          <w:p w14:paraId="311E10DA"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619" w:type="dxa"/>
            <w:tcBorders>
              <w:top w:val="single" w:sz="4" w:space="0" w:color="auto"/>
              <w:left w:val="nil"/>
              <w:bottom w:val="single" w:sz="4" w:space="0" w:color="auto"/>
              <w:right w:val="single" w:sz="4" w:space="0" w:color="auto"/>
            </w:tcBorders>
            <w:shd w:val="clear" w:color="000000" w:fill="808080"/>
            <w:noWrap/>
            <w:vAlign w:val="bottom"/>
            <w:hideMark/>
          </w:tcPr>
          <w:p w14:paraId="69793A35"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486BEED4"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21EE11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PLANO</w:t>
            </w:r>
          </w:p>
        </w:tc>
        <w:tc>
          <w:tcPr>
            <w:tcW w:w="716" w:type="dxa"/>
            <w:tcBorders>
              <w:top w:val="nil"/>
              <w:left w:val="nil"/>
              <w:bottom w:val="single" w:sz="4" w:space="0" w:color="auto"/>
              <w:right w:val="single" w:sz="4" w:space="0" w:color="auto"/>
            </w:tcBorders>
            <w:shd w:val="clear" w:color="000000" w:fill="F2F2F2"/>
            <w:noWrap/>
            <w:vAlign w:val="center"/>
            <w:hideMark/>
          </w:tcPr>
          <w:p w14:paraId="15ADC43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217" w:type="dxa"/>
            <w:tcBorders>
              <w:top w:val="nil"/>
              <w:left w:val="nil"/>
              <w:bottom w:val="single" w:sz="4" w:space="0" w:color="auto"/>
              <w:right w:val="single" w:sz="4" w:space="0" w:color="auto"/>
            </w:tcBorders>
            <w:shd w:val="clear" w:color="000000" w:fill="F2F2F2"/>
            <w:noWrap/>
            <w:vAlign w:val="center"/>
            <w:hideMark/>
          </w:tcPr>
          <w:p w14:paraId="464C2BF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619" w:type="dxa"/>
            <w:tcBorders>
              <w:top w:val="nil"/>
              <w:left w:val="nil"/>
              <w:bottom w:val="single" w:sz="4" w:space="0" w:color="auto"/>
              <w:right w:val="single" w:sz="4" w:space="0" w:color="auto"/>
            </w:tcBorders>
            <w:shd w:val="clear" w:color="auto" w:fill="auto"/>
            <w:noWrap/>
            <w:vAlign w:val="center"/>
            <w:hideMark/>
          </w:tcPr>
          <w:p w14:paraId="733EB9D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Oi TV Mix HD</w:t>
            </w:r>
          </w:p>
        </w:tc>
      </w:tr>
      <w:tr w:rsidR="006A32DF" w:rsidRPr="005F0785" w14:paraId="6599AC5E"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6FB61BBF"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38535B5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217" w:type="dxa"/>
            <w:tcBorders>
              <w:top w:val="single" w:sz="4" w:space="0" w:color="auto"/>
              <w:left w:val="nil"/>
              <w:bottom w:val="single" w:sz="8" w:space="0" w:color="auto"/>
              <w:right w:val="single" w:sz="4" w:space="0" w:color="auto"/>
            </w:tcBorders>
            <w:shd w:val="clear" w:color="000000" w:fill="F2F2F2"/>
            <w:noWrap/>
            <w:vAlign w:val="center"/>
            <w:hideMark/>
          </w:tcPr>
          <w:p w14:paraId="70E3A9E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619" w:type="dxa"/>
            <w:tcBorders>
              <w:top w:val="single" w:sz="4" w:space="0" w:color="auto"/>
              <w:left w:val="nil"/>
              <w:bottom w:val="single" w:sz="8" w:space="0" w:color="auto"/>
              <w:right w:val="single" w:sz="4" w:space="0" w:color="auto"/>
            </w:tcBorders>
            <w:shd w:val="clear" w:color="auto" w:fill="auto"/>
            <w:noWrap/>
            <w:vAlign w:val="center"/>
            <w:hideMark/>
          </w:tcPr>
          <w:p w14:paraId="68FA4E4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2CFAE702"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376834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0497925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45D6C38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5B176E9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45B3AF3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07D022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6C793F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single" w:sz="4" w:space="0" w:color="auto"/>
              <w:left w:val="nil"/>
              <w:bottom w:val="single" w:sz="4" w:space="0" w:color="auto"/>
              <w:right w:val="single" w:sz="4" w:space="0" w:color="auto"/>
            </w:tcBorders>
            <w:shd w:val="clear" w:color="000000" w:fill="F2F2F2"/>
            <w:noWrap/>
            <w:vAlign w:val="center"/>
            <w:hideMark/>
          </w:tcPr>
          <w:p w14:paraId="71852F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single" w:sz="4" w:space="0" w:color="auto"/>
              <w:left w:val="nil"/>
              <w:bottom w:val="single" w:sz="4" w:space="0" w:color="auto"/>
              <w:right w:val="single" w:sz="4" w:space="0" w:color="auto"/>
            </w:tcBorders>
            <w:shd w:val="clear" w:color="auto" w:fill="auto"/>
            <w:noWrap/>
            <w:vAlign w:val="center"/>
            <w:hideMark/>
          </w:tcPr>
          <w:p w14:paraId="1D7251A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0A86FC5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9559D4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47EC35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0E19D78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106EED0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67DDB2A"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78C035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1697AC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5698BB8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3C5FE91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19A5E19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54DC2D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3393B4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75A3E5F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2BBA002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F8539C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BCD3C6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B91D7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0501BB4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2E79538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16150B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5057C4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E7E721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43EA8C5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18174FE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419842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D63849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DE20FC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3483783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32A6CD2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CF5408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1F0638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E26055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33A773E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3A175A7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EAB71E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7B913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224250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6FAEB41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1C4002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CDAB38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23DD9F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9DF251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109F50F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4AF179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3182CD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D25CD6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E46E62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50F937C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03DE52B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4EFDD8B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17E1A3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BF7F9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668F117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199D9F8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2EA891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B6F695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C29741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5D5875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2596BD5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D25EFC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A9968E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5A5F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4806F0B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4D4CFA2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FD0765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36B986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1C37B3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217" w:type="dxa"/>
            <w:tcBorders>
              <w:top w:val="nil"/>
              <w:left w:val="nil"/>
              <w:bottom w:val="single" w:sz="4" w:space="0" w:color="auto"/>
              <w:right w:val="single" w:sz="4" w:space="0" w:color="auto"/>
            </w:tcBorders>
            <w:shd w:val="clear" w:color="000000" w:fill="F2F2F2"/>
            <w:noWrap/>
            <w:vAlign w:val="center"/>
            <w:hideMark/>
          </w:tcPr>
          <w:p w14:paraId="235AE33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19" w:type="dxa"/>
            <w:tcBorders>
              <w:top w:val="nil"/>
              <w:left w:val="nil"/>
              <w:bottom w:val="single" w:sz="4" w:space="0" w:color="auto"/>
              <w:right w:val="single" w:sz="4" w:space="0" w:color="auto"/>
            </w:tcBorders>
            <w:shd w:val="clear" w:color="auto" w:fill="auto"/>
            <w:noWrap/>
            <w:vAlign w:val="center"/>
            <w:hideMark/>
          </w:tcPr>
          <w:p w14:paraId="70CBA6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0B57EA8E" w14:textId="77777777" w:rsidR="006A32DF" w:rsidRDefault="006A32DF" w:rsidP="006A32DF">
      <w:pPr>
        <w:rPr>
          <w:lang w:eastAsia="en-US"/>
        </w:rPr>
      </w:pPr>
    </w:p>
    <w:p w14:paraId="46CDF6FE" w14:textId="77777777" w:rsidR="006A32DF" w:rsidRDefault="006A32DF" w:rsidP="006A32DF">
      <w:pPr>
        <w:pStyle w:val="Heading5"/>
      </w:pPr>
      <w:r>
        <w:t>Contadores CIDADE</w:t>
      </w:r>
    </w:p>
    <w:p w14:paraId="66894AF5" w14:textId="77777777" w:rsidR="006A32DF" w:rsidRDefault="006A32DF" w:rsidP="006A32DF">
      <w:pPr>
        <w:rPr>
          <w:lang w:eastAsia="en-US"/>
        </w:rPr>
      </w:pPr>
    </w:p>
    <w:p w14:paraId="3C0D8D4B" w14:textId="77777777" w:rsidR="006A32DF" w:rsidRDefault="006A32DF" w:rsidP="006A32DF">
      <w:pPr>
        <w:rPr>
          <w:lang w:eastAsia="en-US"/>
        </w:rPr>
      </w:pPr>
      <w:r>
        <w:rPr>
          <w:lang w:eastAsia="en-US"/>
        </w:rPr>
        <w:t>A lookup de contadores por CIDADE terá os seguintes campos:</w:t>
      </w:r>
    </w:p>
    <w:p w14:paraId="6EF24C7C"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945"/>
        <w:gridCol w:w="2891"/>
      </w:tblGrid>
      <w:tr w:rsidR="006A32DF" w:rsidRPr="005F0785" w14:paraId="6E84FCBA"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606D33DF"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86BD18B"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3B52B20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xml:space="preserve">Contadores </w:t>
            </w:r>
            <w:r>
              <w:rPr>
                <w:rFonts w:cs="Arial"/>
                <w:b/>
                <w:bCs/>
                <w:color w:val="FFFFFF"/>
                <w:sz w:val="20"/>
                <w:szCs w:val="20"/>
                <w:lang w:val="en-US" w:eastAsia="en-US"/>
              </w:rPr>
              <w:t>CIDADE</w:t>
            </w:r>
          </w:p>
        </w:tc>
      </w:tr>
      <w:tr w:rsidR="006A32DF" w:rsidRPr="005F0785" w14:paraId="0E68FC39"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7EE05644"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lastRenderedPageBreak/>
              <w:t>Tabela Origem</w:t>
            </w:r>
          </w:p>
        </w:tc>
        <w:tc>
          <w:tcPr>
            <w:tcW w:w="716" w:type="dxa"/>
            <w:tcBorders>
              <w:top w:val="nil"/>
              <w:left w:val="nil"/>
              <w:bottom w:val="nil"/>
              <w:right w:val="nil"/>
            </w:tcBorders>
            <w:shd w:val="clear" w:color="auto" w:fill="auto"/>
            <w:noWrap/>
            <w:vAlign w:val="bottom"/>
            <w:hideMark/>
          </w:tcPr>
          <w:p w14:paraId="7F5A61B7"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4963A2CA" w14:textId="19054D0F"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679248CB"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CA0CC34"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FC6DB40"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945" w:type="dxa"/>
            <w:tcBorders>
              <w:top w:val="single" w:sz="4" w:space="0" w:color="auto"/>
              <w:left w:val="nil"/>
              <w:bottom w:val="single" w:sz="4" w:space="0" w:color="auto"/>
              <w:right w:val="single" w:sz="4" w:space="0" w:color="auto"/>
            </w:tcBorders>
            <w:shd w:val="clear" w:color="000000" w:fill="808080"/>
            <w:noWrap/>
            <w:vAlign w:val="bottom"/>
            <w:hideMark/>
          </w:tcPr>
          <w:p w14:paraId="3AD629E6"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891" w:type="dxa"/>
            <w:tcBorders>
              <w:top w:val="single" w:sz="4" w:space="0" w:color="auto"/>
              <w:left w:val="nil"/>
              <w:bottom w:val="single" w:sz="4" w:space="0" w:color="auto"/>
              <w:right w:val="single" w:sz="4" w:space="0" w:color="auto"/>
            </w:tcBorders>
            <w:shd w:val="clear" w:color="000000" w:fill="808080"/>
            <w:noWrap/>
            <w:vAlign w:val="bottom"/>
            <w:hideMark/>
          </w:tcPr>
          <w:p w14:paraId="45123BF0"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65D4A730"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FF6F1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CIDADE</w:t>
            </w:r>
          </w:p>
        </w:tc>
        <w:tc>
          <w:tcPr>
            <w:tcW w:w="716" w:type="dxa"/>
            <w:tcBorders>
              <w:top w:val="nil"/>
              <w:left w:val="nil"/>
              <w:bottom w:val="single" w:sz="4" w:space="0" w:color="auto"/>
              <w:right w:val="single" w:sz="4" w:space="0" w:color="auto"/>
            </w:tcBorders>
            <w:shd w:val="clear" w:color="000000" w:fill="F2F2F2"/>
            <w:noWrap/>
            <w:vAlign w:val="center"/>
            <w:hideMark/>
          </w:tcPr>
          <w:p w14:paraId="6F55629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39B39B9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nil"/>
              <w:left w:val="nil"/>
              <w:bottom w:val="single" w:sz="4" w:space="0" w:color="auto"/>
              <w:right w:val="single" w:sz="4" w:space="0" w:color="auto"/>
            </w:tcBorders>
            <w:shd w:val="clear" w:color="auto" w:fill="auto"/>
            <w:noWrap/>
            <w:vAlign w:val="center"/>
            <w:hideMark/>
          </w:tcPr>
          <w:p w14:paraId="3A65936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BELO HORIZONTE</w:t>
            </w:r>
          </w:p>
        </w:tc>
      </w:tr>
      <w:tr w:rsidR="006A32DF" w:rsidRPr="005F0785" w14:paraId="2B3CDA4D"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2A1ED54C"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7BE99DE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single" w:sz="4" w:space="0" w:color="auto"/>
              <w:left w:val="nil"/>
              <w:bottom w:val="single" w:sz="8" w:space="0" w:color="auto"/>
              <w:right w:val="single" w:sz="4" w:space="0" w:color="auto"/>
            </w:tcBorders>
            <w:shd w:val="clear" w:color="000000" w:fill="F2F2F2"/>
            <w:noWrap/>
            <w:vAlign w:val="center"/>
            <w:hideMark/>
          </w:tcPr>
          <w:p w14:paraId="4C5C545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nil"/>
              <w:bottom w:val="single" w:sz="8" w:space="0" w:color="auto"/>
              <w:right w:val="single" w:sz="4" w:space="0" w:color="auto"/>
            </w:tcBorders>
            <w:shd w:val="clear" w:color="auto" w:fill="auto"/>
            <w:noWrap/>
            <w:vAlign w:val="center"/>
            <w:hideMark/>
          </w:tcPr>
          <w:p w14:paraId="0D1CF70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4D2DEA5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88F75E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12AA955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52F87C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B78324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23FC9016"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583107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01CC7A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single" w:sz="4" w:space="0" w:color="auto"/>
              <w:left w:val="nil"/>
              <w:bottom w:val="single" w:sz="4" w:space="0" w:color="auto"/>
              <w:right w:val="single" w:sz="4" w:space="0" w:color="auto"/>
            </w:tcBorders>
            <w:shd w:val="clear" w:color="000000" w:fill="F2F2F2"/>
            <w:noWrap/>
            <w:vAlign w:val="center"/>
            <w:hideMark/>
          </w:tcPr>
          <w:p w14:paraId="2B23501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single" w:sz="4" w:space="0" w:color="auto"/>
              <w:left w:val="nil"/>
              <w:bottom w:val="single" w:sz="4" w:space="0" w:color="auto"/>
              <w:right w:val="single" w:sz="4" w:space="0" w:color="auto"/>
            </w:tcBorders>
            <w:shd w:val="clear" w:color="auto" w:fill="auto"/>
            <w:noWrap/>
            <w:vAlign w:val="center"/>
            <w:hideMark/>
          </w:tcPr>
          <w:p w14:paraId="04C5669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1D10CDF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B30537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7FDD9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08A764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AE923D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12B737C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8BA54E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F58B38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8ED35E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F3A17F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763B78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9E392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A6D991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997791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30CA6B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2F0279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783BC9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3E68F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F1AEBA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6CF1F4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0D1303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22B66E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6179BB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2BD864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2BD4767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042F59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4343D7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3261B7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07F8E1B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1F85E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94B4DF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3D46FB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CE420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0EC7E72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25FA95A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35D086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8FB5FC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E95A3E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2DBE2D6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3DFFF9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5DBD8C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318AC2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490AEA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D88304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CAFF8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CCC907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1730B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AB3C2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3D2E1EE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2D637D5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00D3C19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ECF8DA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B7A511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E8641F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F9C78D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CE3D68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6B6ABA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8E2F6F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628240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CFA643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948E06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BA970E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E5C22E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FB4F15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B9B20D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4827F5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BD6B88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770C67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C7B87E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A1937E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4D5C386C" w14:textId="77777777" w:rsidR="006A32DF" w:rsidRDefault="006A32DF" w:rsidP="006A32DF">
      <w:pPr>
        <w:rPr>
          <w:lang w:eastAsia="en-US"/>
        </w:rPr>
      </w:pPr>
    </w:p>
    <w:p w14:paraId="5E616B32" w14:textId="77777777" w:rsidR="006A32DF" w:rsidRDefault="006A32DF" w:rsidP="006A32DF">
      <w:pPr>
        <w:pStyle w:val="Heading5"/>
      </w:pPr>
      <w:r>
        <w:t>Contadores BAIRRO</w:t>
      </w:r>
    </w:p>
    <w:p w14:paraId="5A5A36DA" w14:textId="77777777" w:rsidR="006A32DF" w:rsidRDefault="006A32DF" w:rsidP="006A32DF">
      <w:pPr>
        <w:rPr>
          <w:lang w:eastAsia="en-US"/>
        </w:rPr>
      </w:pPr>
    </w:p>
    <w:p w14:paraId="51F7334B" w14:textId="77777777" w:rsidR="006A32DF" w:rsidRDefault="006A32DF" w:rsidP="006A32DF">
      <w:pPr>
        <w:rPr>
          <w:lang w:eastAsia="en-US"/>
        </w:rPr>
      </w:pPr>
      <w:r>
        <w:rPr>
          <w:lang w:eastAsia="en-US"/>
        </w:rPr>
        <w:t>A lookup de contadores por BAIRRO terá os seguintes campos:</w:t>
      </w:r>
    </w:p>
    <w:p w14:paraId="1377A5E1"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945"/>
        <w:gridCol w:w="2891"/>
      </w:tblGrid>
      <w:tr w:rsidR="006A32DF" w:rsidRPr="005F0785" w14:paraId="34B196E8"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70237636"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1B7AEEC7"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56271731"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BAIRRO</w:t>
            </w:r>
          </w:p>
        </w:tc>
      </w:tr>
      <w:tr w:rsidR="006A32DF" w:rsidRPr="005F0785" w14:paraId="67715E37"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1BF70F89"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701BB8A8"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72880694" w14:textId="2C303661"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61776075"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33846F7"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107232F"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945" w:type="dxa"/>
            <w:tcBorders>
              <w:top w:val="single" w:sz="4" w:space="0" w:color="auto"/>
              <w:left w:val="nil"/>
              <w:bottom w:val="single" w:sz="4" w:space="0" w:color="auto"/>
              <w:right w:val="single" w:sz="4" w:space="0" w:color="auto"/>
            </w:tcBorders>
            <w:shd w:val="clear" w:color="000000" w:fill="808080"/>
            <w:noWrap/>
            <w:vAlign w:val="bottom"/>
            <w:hideMark/>
          </w:tcPr>
          <w:p w14:paraId="29DD976C"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891" w:type="dxa"/>
            <w:tcBorders>
              <w:top w:val="single" w:sz="4" w:space="0" w:color="auto"/>
              <w:left w:val="nil"/>
              <w:bottom w:val="single" w:sz="4" w:space="0" w:color="auto"/>
              <w:right w:val="single" w:sz="4" w:space="0" w:color="auto"/>
            </w:tcBorders>
            <w:shd w:val="clear" w:color="000000" w:fill="808080"/>
            <w:noWrap/>
            <w:vAlign w:val="bottom"/>
            <w:hideMark/>
          </w:tcPr>
          <w:p w14:paraId="3506D071"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1D7115A3"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BBC477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BAIRRO</w:t>
            </w:r>
          </w:p>
        </w:tc>
        <w:tc>
          <w:tcPr>
            <w:tcW w:w="716" w:type="dxa"/>
            <w:tcBorders>
              <w:top w:val="nil"/>
              <w:left w:val="nil"/>
              <w:bottom w:val="single" w:sz="4" w:space="0" w:color="auto"/>
              <w:right w:val="single" w:sz="4" w:space="0" w:color="auto"/>
            </w:tcBorders>
            <w:shd w:val="clear" w:color="000000" w:fill="F2F2F2"/>
            <w:noWrap/>
            <w:vAlign w:val="center"/>
            <w:hideMark/>
          </w:tcPr>
          <w:p w14:paraId="410D72D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3BFBBC8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nil"/>
              <w:left w:val="nil"/>
              <w:bottom w:val="single" w:sz="4" w:space="0" w:color="auto"/>
              <w:right w:val="single" w:sz="4" w:space="0" w:color="auto"/>
            </w:tcBorders>
            <w:shd w:val="clear" w:color="auto" w:fill="auto"/>
            <w:noWrap/>
            <w:vAlign w:val="center"/>
            <w:hideMark/>
          </w:tcPr>
          <w:p w14:paraId="437C951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CENTRO</w:t>
            </w:r>
          </w:p>
        </w:tc>
      </w:tr>
      <w:tr w:rsidR="006A32DF" w:rsidRPr="005F0785" w14:paraId="5A9949F9" w14:textId="77777777" w:rsidTr="006A32DF">
        <w:trPr>
          <w:trHeight w:val="270"/>
          <w:jc w:val="center"/>
        </w:trPr>
        <w:tc>
          <w:tcPr>
            <w:tcW w:w="3755" w:type="dxa"/>
            <w:tcBorders>
              <w:top w:val="single" w:sz="4" w:space="0" w:color="auto"/>
              <w:left w:val="single" w:sz="4" w:space="0" w:color="auto"/>
              <w:bottom w:val="nil"/>
              <w:right w:val="single" w:sz="4" w:space="0" w:color="auto"/>
            </w:tcBorders>
            <w:shd w:val="clear" w:color="000000" w:fill="F2F2F2"/>
            <w:noWrap/>
            <w:vAlign w:val="center"/>
            <w:hideMark/>
          </w:tcPr>
          <w:p w14:paraId="1657C61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CIDADE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0580D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0D04B56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single" w:sz="4" w:space="0" w:color="auto"/>
              <w:bottom w:val="nil"/>
              <w:right w:val="single" w:sz="4" w:space="0" w:color="auto"/>
            </w:tcBorders>
            <w:shd w:val="clear" w:color="auto" w:fill="auto"/>
            <w:noWrap/>
            <w:vAlign w:val="center"/>
            <w:hideMark/>
          </w:tcPr>
          <w:p w14:paraId="08AFC80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BELO HORIZONTE</w:t>
            </w:r>
          </w:p>
        </w:tc>
      </w:tr>
      <w:tr w:rsidR="006A32DF" w:rsidRPr="005F0785" w14:paraId="75FC2026" w14:textId="77777777" w:rsidTr="006A32DF">
        <w:trPr>
          <w:trHeight w:val="270"/>
          <w:jc w:val="center"/>
        </w:trPr>
        <w:tc>
          <w:tcPr>
            <w:tcW w:w="3755" w:type="dxa"/>
            <w:tcBorders>
              <w:top w:val="single" w:sz="4" w:space="0" w:color="auto"/>
              <w:left w:val="single" w:sz="4" w:space="0" w:color="auto"/>
              <w:bottom w:val="nil"/>
              <w:right w:val="single" w:sz="4" w:space="0" w:color="auto"/>
            </w:tcBorders>
            <w:shd w:val="clear" w:color="000000" w:fill="F2F2F2"/>
            <w:noWrap/>
            <w:vAlign w:val="center"/>
            <w:hideMark/>
          </w:tcPr>
          <w:p w14:paraId="45B7AD5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UF</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2820BA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nil"/>
              <w:left w:val="nil"/>
              <w:bottom w:val="single" w:sz="4" w:space="0" w:color="auto"/>
              <w:right w:val="single" w:sz="4" w:space="0" w:color="auto"/>
            </w:tcBorders>
            <w:shd w:val="clear" w:color="000000" w:fill="F2F2F2"/>
            <w:noWrap/>
            <w:vAlign w:val="center"/>
            <w:hideMark/>
          </w:tcPr>
          <w:p w14:paraId="42058A6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single" w:sz="4" w:space="0" w:color="auto"/>
              <w:bottom w:val="nil"/>
              <w:right w:val="single" w:sz="4" w:space="0" w:color="auto"/>
            </w:tcBorders>
            <w:shd w:val="clear" w:color="auto" w:fill="auto"/>
            <w:noWrap/>
            <w:vAlign w:val="center"/>
            <w:hideMark/>
          </w:tcPr>
          <w:p w14:paraId="699AE2C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MG</w:t>
            </w:r>
          </w:p>
        </w:tc>
      </w:tr>
      <w:tr w:rsidR="006A32DF" w:rsidRPr="005F0785" w14:paraId="11D54881"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646A42CB"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5B9162A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945" w:type="dxa"/>
            <w:tcBorders>
              <w:top w:val="single" w:sz="4" w:space="0" w:color="auto"/>
              <w:left w:val="nil"/>
              <w:bottom w:val="single" w:sz="8" w:space="0" w:color="auto"/>
              <w:right w:val="single" w:sz="4" w:space="0" w:color="auto"/>
            </w:tcBorders>
            <w:shd w:val="clear" w:color="000000" w:fill="F2F2F2"/>
            <w:noWrap/>
            <w:vAlign w:val="center"/>
            <w:hideMark/>
          </w:tcPr>
          <w:p w14:paraId="738272A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891" w:type="dxa"/>
            <w:tcBorders>
              <w:top w:val="single" w:sz="4" w:space="0" w:color="auto"/>
              <w:left w:val="nil"/>
              <w:bottom w:val="single" w:sz="8" w:space="0" w:color="auto"/>
              <w:right w:val="single" w:sz="4" w:space="0" w:color="auto"/>
            </w:tcBorders>
            <w:shd w:val="clear" w:color="auto" w:fill="auto"/>
            <w:noWrap/>
            <w:vAlign w:val="center"/>
            <w:hideMark/>
          </w:tcPr>
          <w:p w14:paraId="6E74CC7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300B856C"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E4B2AC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64B594D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251C204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430EF64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13FC7BF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50A427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5A4E55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single" w:sz="4" w:space="0" w:color="auto"/>
              <w:left w:val="nil"/>
              <w:bottom w:val="single" w:sz="4" w:space="0" w:color="auto"/>
              <w:right w:val="single" w:sz="4" w:space="0" w:color="auto"/>
            </w:tcBorders>
            <w:shd w:val="clear" w:color="000000" w:fill="F2F2F2"/>
            <w:noWrap/>
            <w:vAlign w:val="center"/>
            <w:hideMark/>
          </w:tcPr>
          <w:p w14:paraId="11FE013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single" w:sz="4" w:space="0" w:color="auto"/>
              <w:left w:val="nil"/>
              <w:bottom w:val="single" w:sz="4" w:space="0" w:color="auto"/>
              <w:right w:val="single" w:sz="4" w:space="0" w:color="auto"/>
            </w:tcBorders>
            <w:shd w:val="clear" w:color="auto" w:fill="auto"/>
            <w:noWrap/>
            <w:vAlign w:val="center"/>
            <w:hideMark/>
          </w:tcPr>
          <w:p w14:paraId="5882261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1243FE3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82CF91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05BD37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DCBA72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8D9B00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7C58385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57BC0B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9C422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10A2DC0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52E0278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32E9338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F76F99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252CDE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6DB311C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9BD01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56762A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76BBD5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B4B2B3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DC4AAF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CDF16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1AB228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A3FD8D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E6D75F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185416E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CFF1A9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F38839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D58D75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449B17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1A2B11E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15AB0A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07A2EF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61CE7D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DF5DF2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C7DDEE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03DD00F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097C30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A69690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8EF894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871A71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B239F0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DC1566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922B3D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35960E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76E80B3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3F02E96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60C480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D1CB7E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1C74CB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15D6ECB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144C37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043740A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035436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667020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8C4E6C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14D6819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AF868E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6B7E74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82FCFB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0D4008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6C92133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5140050"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6DDD8E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7D73E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47914EB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2C8568D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5CC422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B5CA85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CB41DE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945" w:type="dxa"/>
            <w:tcBorders>
              <w:top w:val="nil"/>
              <w:left w:val="nil"/>
              <w:bottom w:val="single" w:sz="4" w:space="0" w:color="auto"/>
              <w:right w:val="single" w:sz="4" w:space="0" w:color="auto"/>
            </w:tcBorders>
            <w:shd w:val="clear" w:color="000000" w:fill="F2F2F2"/>
            <w:noWrap/>
            <w:vAlign w:val="center"/>
            <w:hideMark/>
          </w:tcPr>
          <w:p w14:paraId="54EBF52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891" w:type="dxa"/>
            <w:tcBorders>
              <w:top w:val="nil"/>
              <w:left w:val="nil"/>
              <w:bottom w:val="single" w:sz="4" w:space="0" w:color="auto"/>
              <w:right w:val="single" w:sz="4" w:space="0" w:color="auto"/>
            </w:tcBorders>
            <w:shd w:val="clear" w:color="auto" w:fill="auto"/>
            <w:noWrap/>
            <w:vAlign w:val="center"/>
            <w:hideMark/>
          </w:tcPr>
          <w:p w14:paraId="7B28583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1812401D" w14:textId="77777777" w:rsidR="006A32DF" w:rsidRDefault="006A32DF" w:rsidP="006A32DF">
      <w:pPr>
        <w:rPr>
          <w:lang w:eastAsia="en-US"/>
        </w:rPr>
      </w:pPr>
    </w:p>
    <w:p w14:paraId="1B9945BB" w14:textId="77777777" w:rsidR="004904BE" w:rsidRDefault="004904BE" w:rsidP="006A32DF">
      <w:pPr>
        <w:rPr>
          <w:lang w:eastAsia="en-US"/>
        </w:rPr>
      </w:pPr>
    </w:p>
    <w:p w14:paraId="0F3254A2" w14:textId="77777777" w:rsidR="006A32DF" w:rsidRDefault="006A32DF" w:rsidP="006A32DF">
      <w:pPr>
        <w:pStyle w:val="Heading5"/>
      </w:pPr>
      <w:r>
        <w:t>Contadores UF</w:t>
      </w:r>
    </w:p>
    <w:p w14:paraId="18E571E4" w14:textId="77777777" w:rsidR="006A32DF" w:rsidRDefault="006A32DF" w:rsidP="006A32DF">
      <w:pPr>
        <w:rPr>
          <w:lang w:eastAsia="en-US"/>
        </w:rPr>
      </w:pPr>
    </w:p>
    <w:p w14:paraId="354F03A8" w14:textId="77777777" w:rsidR="006A32DF" w:rsidRDefault="006A32DF" w:rsidP="006A32DF">
      <w:pPr>
        <w:rPr>
          <w:lang w:eastAsia="en-US"/>
        </w:rPr>
      </w:pPr>
      <w:r>
        <w:rPr>
          <w:lang w:eastAsia="en-US"/>
        </w:rPr>
        <w:t>A lookup de contadores por UF terá os seguintes campos:</w:t>
      </w:r>
    </w:p>
    <w:p w14:paraId="334C16FA"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75"/>
        <w:gridCol w:w="2261"/>
      </w:tblGrid>
      <w:tr w:rsidR="006A32DF" w:rsidRPr="005F0785" w14:paraId="531004CF"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091A5196"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51B8960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3160364D"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UF</w:t>
            </w:r>
          </w:p>
        </w:tc>
      </w:tr>
      <w:tr w:rsidR="006A32DF" w:rsidRPr="005F0785" w14:paraId="0C422046"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28955510"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03ED14D1"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39444CC6" w14:textId="16F77EC1"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184AAA42"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5FDCD6D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62A3BBD"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75" w:type="dxa"/>
            <w:tcBorders>
              <w:top w:val="single" w:sz="4" w:space="0" w:color="auto"/>
              <w:left w:val="nil"/>
              <w:bottom w:val="single" w:sz="4" w:space="0" w:color="auto"/>
              <w:right w:val="single" w:sz="4" w:space="0" w:color="auto"/>
            </w:tcBorders>
            <w:shd w:val="clear" w:color="000000" w:fill="808080"/>
            <w:noWrap/>
            <w:vAlign w:val="bottom"/>
            <w:hideMark/>
          </w:tcPr>
          <w:p w14:paraId="0D428865"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261" w:type="dxa"/>
            <w:tcBorders>
              <w:top w:val="single" w:sz="4" w:space="0" w:color="auto"/>
              <w:left w:val="nil"/>
              <w:bottom w:val="single" w:sz="4" w:space="0" w:color="auto"/>
              <w:right w:val="single" w:sz="4" w:space="0" w:color="auto"/>
            </w:tcBorders>
            <w:shd w:val="clear" w:color="000000" w:fill="808080"/>
            <w:noWrap/>
            <w:vAlign w:val="bottom"/>
            <w:hideMark/>
          </w:tcPr>
          <w:p w14:paraId="4C77502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79C62F83"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372616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UF</w:t>
            </w:r>
          </w:p>
        </w:tc>
        <w:tc>
          <w:tcPr>
            <w:tcW w:w="716" w:type="dxa"/>
            <w:tcBorders>
              <w:top w:val="nil"/>
              <w:left w:val="nil"/>
              <w:bottom w:val="single" w:sz="4" w:space="0" w:color="auto"/>
              <w:right w:val="single" w:sz="4" w:space="0" w:color="auto"/>
            </w:tcBorders>
            <w:shd w:val="clear" w:color="000000" w:fill="F2F2F2"/>
            <w:noWrap/>
            <w:vAlign w:val="center"/>
            <w:hideMark/>
          </w:tcPr>
          <w:p w14:paraId="560F3B1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nil"/>
              <w:left w:val="nil"/>
              <w:bottom w:val="single" w:sz="4" w:space="0" w:color="auto"/>
              <w:right w:val="single" w:sz="4" w:space="0" w:color="auto"/>
            </w:tcBorders>
            <w:shd w:val="clear" w:color="000000" w:fill="F2F2F2"/>
            <w:noWrap/>
            <w:vAlign w:val="center"/>
            <w:hideMark/>
          </w:tcPr>
          <w:p w14:paraId="215B455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nil"/>
              <w:left w:val="nil"/>
              <w:bottom w:val="single" w:sz="4" w:space="0" w:color="auto"/>
              <w:right w:val="single" w:sz="4" w:space="0" w:color="auto"/>
            </w:tcBorders>
            <w:shd w:val="clear" w:color="auto" w:fill="auto"/>
            <w:noWrap/>
            <w:vAlign w:val="center"/>
            <w:hideMark/>
          </w:tcPr>
          <w:p w14:paraId="4580D05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MG</w:t>
            </w:r>
          </w:p>
        </w:tc>
      </w:tr>
      <w:tr w:rsidR="006A32DF" w:rsidRPr="005F0785" w14:paraId="5E0F8CB5"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4319A97A"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4A8794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single" w:sz="4" w:space="0" w:color="auto"/>
              <w:left w:val="nil"/>
              <w:bottom w:val="single" w:sz="8" w:space="0" w:color="auto"/>
              <w:right w:val="single" w:sz="4" w:space="0" w:color="auto"/>
            </w:tcBorders>
            <w:shd w:val="clear" w:color="000000" w:fill="F2F2F2"/>
            <w:noWrap/>
            <w:vAlign w:val="center"/>
            <w:hideMark/>
          </w:tcPr>
          <w:p w14:paraId="4E69E9C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single" w:sz="4" w:space="0" w:color="auto"/>
              <w:left w:val="nil"/>
              <w:bottom w:val="single" w:sz="8" w:space="0" w:color="auto"/>
              <w:right w:val="single" w:sz="4" w:space="0" w:color="auto"/>
            </w:tcBorders>
            <w:shd w:val="clear" w:color="auto" w:fill="auto"/>
            <w:noWrap/>
            <w:vAlign w:val="center"/>
            <w:hideMark/>
          </w:tcPr>
          <w:p w14:paraId="503A0C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1E57880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595F21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347448B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C17A7A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288349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20E564A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F09A32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FC59EC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single" w:sz="4" w:space="0" w:color="auto"/>
              <w:left w:val="nil"/>
              <w:bottom w:val="single" w:sz="4" w:space="0" w:color="auto"/>
              <w:right w:val="single" w:sz="4" w:space="0" w:color="auto"/>
            </w:tcBorders>
            <w:shd w:val="clear" w:color="000000" w:fill="F2F2F2"/>
            <w:noWrap/>
            <w:vAlign w:val="center"/>
            <w:hideMark/>
          </w:tcPr>
          <w:p w14:paraId="6B6949A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single" w:sz="4" w:space="0" w:color="auto"/>
              <w:left w:val="nil"/>
              <w:bottom w:val="single" w:sz="4" w:space="0" w:color="auto"/>
              <w:right w:val="single" w:sz="4" w:space="0" w:color="auto"/>
            </w:tcBorders>
            <w:shd w:val="clear" w:color="auto" w:fill="auto"/>
            <w:noWrap/>
            <w:vAlign w:val="center"/>
            <w:hideMark/>
          </w:tcPr>
          <w:p w14:paraId="413B743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25ECF33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B522C6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A7D98C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F5AB05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52C776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08E1E33E"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E3AA40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AB3525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4C6BD85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0571C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2078140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CD767A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EB0A9B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A6AC95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DBAC08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8F6548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9A4C0A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07FD9C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43D18A1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8AB91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34A306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D1530F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03FB2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0C6B9F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2D93EC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F3D8B0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02FF70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B23802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BF8717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526093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828251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70A8C6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AB8A8C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9309D7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9157B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31DE4B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723E7A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77BCF8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3D48B2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BEAA08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7ED469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CDD046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5FE798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E88D38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228F28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4D601B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4B9DA0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ED5FA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57C981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7E26F5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01EC167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10BE02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FA2435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EFECD1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00E5BF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98050C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9276C8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7AB2C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629A7A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7119B5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3542E5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AA7169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71B73B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332A51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8F4685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1F2416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F82DB2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A1E6AA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BEEF37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9000CA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05C2F07F" w14:textId="77777777" w:rsidR="006A32DF" w:rsidRDefault="006A32DF" w:rsidP="006A32DF">
      <w:pPr>
        <w:rPr>
          <w:lang w:eastAsia="en-US"/>
        </w:rPr>
      </w:pPr>
    </w:p>
    <w:p w14:paraId="2290EBD7" w14:textId="331627A2" w:rsidR="00B95DE1" w:rsidRDefault="00B95DE1">
      <w:pPr>
        <w:jc w:val="left"/>
        <w:rPr>
          <w:lang w:eastAsia="en-US"/>
        </w:rPr>
      </w:pPr>
      <w:r>
        <w:rPr>
          <w:lang w:eastAsia="en-US"/>
        </w:rPr>
        <w:br w:type="page"/>
      </w:r>
    </w:p>
    <w:p w14:paraId="2CB45752" w14:textId="77777777" w:rsidR="006A32DF" w:rsidRDefault="006A32DF" w:rsidP="006A32DF">
      <w:pPr>
        <w:pStyle w:val="Heading5"/>
      </w:pPr>
      <w:r>
        <w:lastRenderedPageBreak/>
        <w:t>Contadores FAIXA_IDADE</w:t>
      </w:r>
    </w:p>
    <w:p w14:paraId="1D86B1D1" w14:textId="77777777" w:rsidR="006A32DF" w:rsidRDefault="006A32DF" w:rsidP="006A32DF">
      <w:pPr>
        <w:rPr>
          <w:lang w:eastAsia="en-US"/>
        </w:rPr>
      </w:pPr>
    </w:p>
    <w:p w14:paraId="53606E46" w14:textId="77777777" w:rsidR="006A32DF" w:rsidRDefault="006A32DF" w:rsidP="006A32DF">
      <w:pPr>
        <w:rPr>
          <w:lang w:eastAsia="en-US"/>
        </w:rPr>
      </w:pPr>
      <w:r>
        <w:rPr>
          <w:lang w:eastAsia="en-US"/>
        </w:rPr>
        <w:t>A lookup de contadores por Faixa de Idade terá os seguintes campos:</w:t>
      </w:r>
    </w:p>
    <w:p w14:paraId="35735AFB"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75"/>
        <w:gridCol w:w="2261"/>
      </w:tblGrid>
      <w:tr w:rsidR="006A32DF" w:rsidRPr="005F0785" w14:paraId="27A71B8F"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5762A1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4138DB0B"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3D37FB0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FAIXA_IDADE</w:t>
            </w:r>
          </w:p>
        </w:tc>
      </w:tr>
      <w:tr w:rsidR="006A32DF" w:rsidRPr="005F0785" w14:paraId="7725D9D2"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0D8FDC3"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2F8C0040"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28F26BFF" w14:textId="68EF26A1"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1194615D"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222325F"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4F31B55"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75" w:type="dxa"/>
            <w:tcBorders>
              <w:top w:val="single" w:sz="4" w:space="0" w:color="auto"/>
              <w:left w:val="nil"/>
              <w:bottom w:val="single" w:sz="4" w:space="0" w:color="auto"/>
              <w:right w:val="single" w:sz="4" w:space="0" w:color="auto"/>
            </w:tcBorders>
            <w:shd w:val="clear" w:color="000000" w:fill="808080"/>
            <w:noWrap/>
            <w:vAlign w:val="bottom"/>
            <w:hideMark/>
          </w:tcPr>
          <w:p w14:paraId="2D6C8E42"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261" w:type="dxa"/>
            <w:tcBorders>
              <w:top w:val="single" w:sz="4" w:space="0" w:color="auto"/>
              <w:left w:val="nil"/>
              <w:bottom w:val="single" w:sz="4" w:space="0" w:color="auto"/>
              <w:right w:val="single" w:sz="4" w:space="0" w:color="auto"/>
            </w:tcBorders>
            <w:shd w:val="clear" w:color="000000" w:fill="808080"/>
            <w:noWrap/>
            <w:vAlign w:val="bottom"/>
            <w:hideMark/>
          </w:tcPr>
          <w:p w14:paraId="389A46A1"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104FEC79"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467DC3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FAIXA_IDADE</w:t>
            </w:r>
          </w:p>
        </w:tc>
        <w:tc>
          <w:tcPr>
            <w:tcW w:w="716" w:type="dxa"/>
            <w:tcBorders>
              <w:top w:val="nil"/>
              <w:left w:val="nil"/>
              <w:bottom w:val="single" w:sz="4" w:space="0" w:color="auto"/>
              <w:right w:val="single" w:sz="4" w:space="0" w:color="auto"/>
            </w:tcBorders>
            <w:shd w:val="clear" w:color="000000" w:fill="F2F2F2"/>
            <w:noWrap/>
            <w:vAlign w:val="center"/>
            <w:hideMark/>
          </w:tcPr>
          <w:p w14:paraId="1F7802F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nil"/>
              <w:left w:val="nil"/>
              <w:bottom w:val="single" w:sz="4" w:space="0" w:color="auto"/>
              <w:right w:val="single" w:sz="4" w:space="0" w:color="auto"/>
            </w:tcBorders>
            <w:shd w:val="clear" w:color="000000" w:fill="F2F2F2"/>
            <w:noWrap/>
            <w:vAlign w:val="center"/>
            <w:hideMark/>
          </w:tcPr>
          <w:p w14:paraId="5A17C26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nil"/>
              <w:left w:val="nil"/>
              <w:bottom w:val="single" w:sz="4" w:space="0" w:color="auto"/>
              <w:right w:val="single" w:sz="4" w:space="0" w:color="auto"/>
            </w:tcBorders>
            <w:shd w:val="clear" w:color="auto" w:fill="auto"/>
            <w:noWrap/>
            <w:vAlign w:val="center"/>
            <w:hideMark/>
          </w:tcPr>
          <w:p w14:paraId="5C8909F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20a30</w:t>
            </w:r>
          </w:p>
        </w:tc>
      </w:tr>
      <w:tr w:rsidR="006A32DF" w:rsidRPr="005F0785" w14:paraId="31C83B76"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652FAA15"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709CD67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single" w:sz="4" w:space="0" w:color="auto"/>
              <w:left w:val="nil"/>
              <w:bottom w:val="single" w:sz="8" w:space="0" w:color="auto"/>
              <w:right w:val="single" w:sz="4" w:space="0" w:color="auto"/>
            </w:tcBorders>
            <w:shd w:val="clear" w:color="000000" w:fill="F2F2F2"/>
            <w:noWrap/>
            <w:vAlign w:val="center"/>
            <w:hideMark/>
          </w:tcPr>
          <w:p w14:paraId="4BDBC60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single" w:sz="4" w:space="0" w:color="auto"/>
              <w:left w:val="nil"/>
              <w:bottom w:val="single" w:sz="8" w:space="0" w:color="auto"/>
              <w:right w:val="single" w:sz="4" w:space="0" w:color="auto"/>
            </w:tcBorders>
            <w:shd w:val="clear" w:color="auto" w:fill="auto"/>
            <w:noWrap/>
            <w:vAlign w:val="center"/>
            <w:hideMark/>
          </w:tcPr>
          <w:p w14:paraId="4949DDA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6A5A8897"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99DECC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6A90FF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79F46F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471BC8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518022A5"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E370B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0B6B26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single" w:sz="4" w:space="0" w:color="auto"/>
              <w:left w:val="nil"/>
              <w:bottom w:val="single" w:sz="4" w:space="0" w:color="auto"/>
              <w:right w:val="single" w:sz="4" w:space="0" w:color="auto"/>
            </w:tcBorders>
            <w:shd w:val="clear" w:color="000000" w:fill="F2F2F2"/>
            <w:noWrap/>
            <w:vAlign w:val="center"/>
            <w:hideMark/>
          </w:tcPr>
          <w:p w14:paraId="4BE5BB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single" w:sz="4" w:space="0" w:color="auto"/>
              <w:left w:val="nil"/>
              <w:bottom w:val="single" w:sz="4" w:space="0" w:color="auto"/>
              <w:right w:val="single" w:sz="4" w:space="0" w:color="auto"/>
            </w:tcBorders>
            <w:shd w:val="clear" w:color="auto" w:fill="auto"/>
            <w:noWrap/>
            <w:vAlign w:val="center"/>
            <w:hideMark/>
          </w:tcPr>
          <w:p w14:paraId="475636C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0229DE4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BBDF02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0B3DF3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F86236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80926F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57DF490D"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B41905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D4A43F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51D327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C26643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2BC3B9D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C0264F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2E8517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58B089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1D677E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03D958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EBCE81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020675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628414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15E0DA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88ABC3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59D62A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DEC8D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ACBE7A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B842BA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A24398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D64810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3B594B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818429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5C0A26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23ABBB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AC04C5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E3D339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CF20CF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CE82E0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A525C8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23FB73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164961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ADFCE5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6FBF0D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E35768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4B3FE9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83A70A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501487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D457F6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5E7744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410BFE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19FF1B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008D4A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DD3802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7C9859E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B650FD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F1DF76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BAA43F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DFEA1F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021661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BBD85D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0C5BA9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C931E9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308B55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C67786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C56E6B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CDCAF5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93FD91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1797AC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456AE7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88236D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67FD8B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1AA885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63CC4C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7C70A5DB" w14:textId="77777777" w:rsidR="006A32DF" w:rsidRDefault="006A32DF" w:rsidP="006A32DF">
      <w:pPr>
        <w:rPr>
          <w:lang w:eastAsia="en-US"/>
        </w:rPr>
      </w:pPr>
    </w:p>
    <w:p w14:paraId="0897C876" w14:textId="77777777" w:rsidR="006A32DF" w:rsidRDefault="006A32DF" w:rsidP="006A32DF">
      <w:pPr>
        <w:rPr>
          <w:lang w:eastAsia="en-US"/>
        </w:rPr>
      </w:pPr>
    </w:p>
    <w:p w14:paraId="41F1FAC2" w14:textId="77777777" w:rsidR="006A32DF" w:rsidRDefault="006A32DF" w:rsidP="006A32DF">
      <w:pPr>
        <w:pStyle w:val="Heading5"/>
      </w:pPr>
      <w:r>
        <w:t>Contadores FAIXA_SALARIAL</w:t>
      </w:r>
    </w:p>
    <w:p w14:paraId="7B2DBE89" w14:textId="77777777" w:rsidR="006A32DF" w:rsidRDefault="006A32DF" w:rsidP="006A32DF">
      <w:pPr>
        <w:rPr>
          <w:lang w:eastAsia="en-US"/>
        </w:rPr>
      </w:pPr>
    </w:p>
    <w:p w14:paraId="24F39AB6" w14:textId="77777777" w:rsidR="006A32DF" w:rsidRDefault="006A32DF" w:rsidP="006A32DF">
      <w:pPr>
        <w:rPr>
          <w:lang w:eastAsia="en-US"/>
        </w:rPr>
      </w:pPr>
      <w:r>
        <w:rPr>
          <w:lang w:eastAsia="en-US"/>
        </w:rPr>
        <w:t>A lookup de contadores por Faixa Salarial terá os seguintes campos:</w:t>
      </w:r>
    </w:p>
    <w:p w14:paraId="30830538"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318"/>
        <w:gridCol w:w="2518"/>
      </w:tblGrid>
      <w:tr w:rsidR="006A32DF" w:rsidRPr="005F0785" w14:paraId="41E085FD"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D6C0BAA"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250835D4"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4705BAE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FAIXA_SALARIAL</w:t>
            </w:r>
          </w:p>
        </w:tc>
      </w:tr>
      <w:tr w:rsidR="006A32DF" w:rsidRPr="005F0785" w14:paraId="431C2DE0"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5D8112BA"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3BB83EEA"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26526C94" w14:textId="44B8AAAF"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0AB45474"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B18C87D"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0D01C47"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318" w:type="dxa"/>
            <w:tcBorders>
              <w:top w:val="single" w:sz="4" w:space="0" w:color="auto"/>
              <w:left w:val="nil"/>
              <w:bottom w:val="single" w:sz="4" w:space="0" w:color="auto"/>
              <w:right w:val="single" w:sz="4" w:space="0" w:color="auto"/>
            </w:tcBorders>
            <w:shd w:val="clear" w:color="000000" w:fill="808080"/>
            <w:noWrap/>
            <w:vAlign w:val="bottom"/>
            <w:hideMark/>
          </w:tcPr>
          <w:p w14:paraId="7AD9CAD2"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518" w:type="dxa"/>
            <w:tcBorders>
              <w:top w:val="single" w:sz="4" w:space="0" w:color="auto"/>
              <w:left w:val="nil"/>
              <w:bottom w:val="single" w:sz="4" w:space="0" w:color="auto"/>
              <w:right w:val="single" w:sz="4" w:space="0" w:color="auto"/>
            </w:tcBorders>
            <w:shd w:val="clear" w:color="000000" w:fill="808080"/>
            <w:noWrap/>
            <w:vAlign w:val="bottom"/>
            <w:hideMark/>
          </w:tcPr>
          <w:p w14:paraId="1046E463"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7ED415D7"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31899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FAIXA_SALARIAL</w:t>
            </w:r>
          </w:p>
        </w:tc>
        <w:tc>
          <w:tcPr>
            <w:tcW w:w="716" w:type="dxa"/>
            <w:tcBorders>
              <w:top w:val="nil"/>
              <w:left w:val="nil"/>
              <w:bottom w:val="single" w:sz="4" w:space="0" w:color="auto"/>
              <w:right w:val="single" w:sz="4" w:space="0" w:color="auto"/>
            </w:tcBorders>
            <w:shd w:val="clear" w:color="000000" w:fill="F2F2F2"/>
            <w:noWrap/>
            <w:vAlign w:val="center"/>
            <w:hideMark/>
          </w:tcPr>
          <w:p w14:paraId="21BBB4B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318" w:type="dxa"/>
            <w:tcBorders>
              <w:top w:val="nil"/>
              <w:left w:val="nil"/>
              <w:bottom w:val="single" w:sz="4" w:space="0" w:color="auto"/>
              <w:right w:val="single" w:sz="4" w:space="0" w:color="auto"/>
            </w:tcBorders>
            <w:shd w:val="clear" w:color="000000" w:fill="F2F2F2"/>
            <w:noWrap/>
            <w:vAlign w:val="center"/>
            <w:hideMark/>
          </w:tcPr>
          <w:p w14:paraId="3910BE7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518" w:type="dxa"/>
            <w:tcBorders>
              <w:top w:val="nil"/>
              <w:left w:val="nil"/>
              <w:bottom w:val="single" w:sz="4" w:space="0" w:color="auto"/>
              <w:right w:val="single" w:sz="4" w:space="0" w:color="auto"/>
            </w:tcBorders>
            <w:shd w:val="clear" w:color="auto" w:fill="auto"/>
            <w:noWrap/>
            <w:vAlign w:val="center"/>
            <w:hideMark/>
          </w:tcPr>
          <w:p w14:paraId="52681AA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5000a10000</w:t>
            </w:r>
          </w:p>
        </w:tc>
      </w:tr>
      <w:tr w:rsidR="006A32DF" w:rsidRPr="005F0785" w14:paraId="5AA278A6"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2956E5BF"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05B8A7F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318" w:type="dxa"/>
            <w:tcBorders>
              <w:top w:val="single" w:sz="4" w:space="0" w:color="auto"/>
              <w:left w:val="nil"/>
              <w:bottom w:val="single" w:sz="8" w:space="0" w:color="auto"/>
              <w:right w:val="single" w:sz="4" w:space="0" w:color="auto"/>
            </w:tcBorders>
            <w:shd w:val="clear" w:color="000000" w:fill="F2F2F2"/>
            <w:noWrap/>
            <w:vAlign w:val="center"/>
            <w:hideMark/>
          </w:tcPr>
          <w:p w14:paraId="181108A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518" w:type="dxa"/>
            <w:tcBorders>
              <w:top w:val="single" w:sz="4" w:space="0" w:color="auto"/>
              <w:left w:val="nil"/>
              <w:bottom w:val="single" w:sz="8" w:space="0" w:color="auto"/>
              <w:right w:val="single" w:sz="4" w:space="0" w:color="auto"/>
            </w:tcBorders>
            <w:shd w:val="clear" w:color="auto" w:fill="auto"/>
            <w:noWrap/>
            <w:vAlign w:val="center"/>
            <w:hideMark/>
          </w:tcPr>
          <w:p w14:paraId="60849DB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3015D4F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5FB60F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37C44D8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00DE434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69C7C67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0516264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097F83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11988A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single" w:sz="4" w:space="0" w:color="auto"/>
              <w:left w:val="nil"/>
              <w:bottom w:val="single" w:sz="4" w:space="0" w:color="auto"/>
              <w:right w:val="single" w:sz="4" w:space="0" w:color="auto"/>
            </w:tcBorders>
            <w:shd w:val="clear" w:color="000000" w:fill="F2F2F2"/>
            <w:noWrap/>
            <w:vAlign w:val="center"/>
            <w:hideMark/>
          </w:tcPr>
          <w:p w14:paraId="7B9C5D7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single" w:sz="4" w:space="0" w:color="auto"/>
              <w:left w:val="nil"/>
              <w:bottom w:val="single" w:sz="4" w:space="0" w:color="auto"/>
              <w:right w:val="single" w:sz="4" w:space="0" w:color="auto"/>
            </w:tcBorders>
            <w:shd w:val="clear" w:color="auto" w:fill="auto"/>
            <w:noWrap/>
            <w:vAlign w:val="center"/>
            <w:hideMark/>
          </w:tcPr>
          <w:p w14:paraId="38BB50C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27C2639A"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DC738A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ED6183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166CE2B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6A43027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8935E80"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773D2A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16523F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00227A2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45B4EA7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0C99EB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89D2E1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0FEF1A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6F89EC8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9432AB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1373A6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1D9D6B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D0E682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5CBF1CF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2AC7774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08E79A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EC76A6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34B244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34BC811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3EB1A83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9F6F3E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4DCEBC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A4F214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68BC08F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0B0CEB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25A865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1F8ED2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5AF603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3409FBE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7E11F7C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F142F8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5E0D91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DF4987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7B8958D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5F22A4A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3569FD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4702E1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EA5700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5BC80C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248A93D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65599B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D3E8A7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352DA3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5C8A216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3A3174A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1F0EF41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CF5DF6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F889D4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2705A5D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1EB84A8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452C57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BB68C7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5378BF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7F0181A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77D7FEB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DF44A9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66E0EC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73959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5E23F8F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2512668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D50BCA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FDE853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6AA046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318" w:type="dxa"/>
            <w:tcBorders>
              <w:top w:val="nil"/>
              <w:left w:val="nil"/>
              <w:bottom w:val="single" w:sz="4" w:space="0" w:color="auto"/>
              <w:right w:val="single" w:sz="4" w:space="0" w:color="auto"/>
            </w:tcBorders>
            <w:shd w:val="clear" w:color="000000" w:fill="F2F2F2"/>
            <w:noWrap/>
            <w:vAlign w:val="center"/>
            <w:hideMark/>
          </w:tcPr>
          <w:p w14:paraId="437685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518" w:type="dxa"/>
            <w:tcBorders>
              <w:top w:val="nil"/>
              <w:left w:val="nil"/>
              <w:bottom w:val="single" w:sz="4" w:space="0" w:color="auto"/>
              <w:right w:val="single" w:sz="4" w:space="0" w:color="auto"/>
            </w:tcBorders>
            <w:shd w:val="clear" w:color="auto" w:fill="auto"/>
            <w:noWrap/>
            <w:vAlign w:val="center"/>
            <w:hideMark/>
          </w:tcPr>
          <w:p w14:paraId="34EB98C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2D61E22E" w14:textId="77777777" w:rsidR="006A32DF" w:rsidRDefault="006A32DF" w:rsidP="006A32DF">
      <w:pPr>
        <w:rPr>
          <w:lang w:eastAsia="en-US"/>
        </w:rPr>
      </w:pPr>
    </w:p>
    <w:p w14:paraId="60E92568" w14:textId="77777777" w:rsidR="006A32DF" w:rsidRDefault="006A32DF" w:rsidP="00D226EA">
      <w:pPr>
        <w:pStyle w:val="Heading5"/>
      </w:pPr>
      <w:r>
        <w:t>Contadores NOME_MAE</w:t>
      </w:r>
    </w:p>
    <w:p w14:paraId="6B4CE0FE" w14:textId="77777777" w:rsidR="006A32DF" w:rsidRDefault="006A32DF" w:rsidP="006A32DF">
      <w:pPr>
        <w:rPr>
          <w:lang w:eastAsia="en-US"/>
        </w:rPr>
      </w:pPr>
    </w:p>
    <w:p w14:paraId="7F6064C9" w14:textId="77777777" w:rsidR="006A32DF" w:rsidRDefault="006A32DF" w:rsidP="006A32DF">
      <w:pPr>
        <w:rPr>
          <w:lang w:eastAsia="en-US"/>
        </w:rPr>
      </w:pPr>
      <w:r>
        <w:rPr>
          <w:lang w:eastAsia="en-US"/>
        </w:rPr>
        <w:t>A lookup de contadores por Nome da Mãe terá os seguintes campos:</w:t>
      </w:r>
    </w:p>
    <w:p w14:paraId="30075E3E"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188"/>
        <w:gridCol w:w="2648"/>
      </w:tblGrid>
      <w:tr w:rsidR="006A32DF" w:rsidRPr="005F0785" w14:paraId="74C6101E"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5B747AB"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0345281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0F20B4D5"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NOME_MAE</w:t>
            </w:r>
          </w:p>
        </w:tc>
      </w:tr>
      <w:tr w:rsidR="006A32DF" w:rsidRPr="005F0785" w14:paraId="584B8AB4"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6D653D57"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5FEF28EA"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75019204" w14:textId="64AEA00B"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6C015E5F"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51500EB"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1D115E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188" w:type="dxa"/>
            <w:tcBorders>
              <w:top w:val="single" w:sz="4" w:space="0" w:color="auto"/>
              <w:left w:val="nil"/>
              <w:bottom w:val="single" w:sz="4" w:space="0" w:color="auto"/>
              <w:right w:val="single" w:sz="4" w:space="0" w:color="auto"/>
            </w:tcBorders>
            <w:shd w:val="clear" w:color="000000" w:fill="808080"/>
            <w:noWrap/>
            <w:vAlign w:val="bottom"/>
            <w:hideMark/>
          </w:tcPr>
          <w:p w14:paraId="7D432E23"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648" w:type="dxa"/>
            <w:tcBorders>
              <w:top w:val="single" w:sz="4" w:space="0" w:color="auto"/>
              <w:left w:val="nil"/>
              <w:bottom w:val="single" w:sz="4" w:space="0" w:color="auto"/>
              <w:right w:val="single" w:sz="4" w:space="0" w:color="auto"/>
            </w:tcBorders>
            <w:shd w:val="clear" w:color="000000" w:fill="808080"/>
            <w:noWrap/>
            <w:vAlign w:val="bottom"/>
            <w:hideMark/>
          </w:tcPr>
          <w:p w14:paraId="154DFD76"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312F7787"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B8E5FC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NOME_MAE</w:t>
            </w:r>
          </w:p>
        </w:tc>
        <w:tc>
          <w:tcPr>
            <w:tcW w:w="716" w:type="dxa"/>
            <w:tcBorders>
              <w:top w:val="nil"/>
              <w:left w:val="nil"/>
              <w:bottom w:val="single" w:sz="4" w:space="0" w:color="auto"/>
              <w:right w:val="single" w:sz="4" w:space="0" w:color="auto"/>
            </w:tcBorders>
            <w:shd w:val="clear" w:color="000000" w:fill="F2F2F2"/>
            <w:noWrap/>
            <w:vAlign w:val="center"/>
            <w:hideMark/>
          </w:tcPr>
          <w:p w14:paraId="6FFDBD3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188" w:type="dxa"/>
            <w:tcBorders>
              <w:top w:val="nil"/>
              <w:left w:val="nil"/>
              <w:bottom w:val="single" w:sz="4" w:space="0" w:color="auto"/>
              <w:right w:val="single" w:sz="4" w:space="0" w:color="auto"/>
            </w:tcBorders>
            <w:shd w:val="clear" w:color="000000" w:fill="F2F2F2"/>
            <w:noWrap/>
            <w:vAlign w:val="center"/>
            <w:hideMark/>
          </w:tcPr>
          <w:p w14:paraId="745007D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648" w:type="dxa"/>
            <w:tcBorders>
              <w:top w:val="nil"/>
              <w:left w:val="nil"/>
              <w:bottom w:val="single" w:sz="4" w:space="0" w:color="auto"/>
              <w:right w:val="single" w:sz="4" w:space="0" w:color="auto"/>
            </w:tcBorders>
            <w:shd w:val="clear" w:color="auto" w:fill="auto"/>
            <w:noWrap/>
            <w:vAlign w:val="center"/>
            <w:hideMark/>
          </w:tcPr>
          <w:p w14:paraId="3D48E96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MARIA SILVA</w:t>
            </w:r>
          </w:p>
        </w:tc>
      </w:tr>
      <w:tr w:rsidR="006A32DF" w:rsidRPr="005F0785" w14:paraId="2B71CCB5"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05093EBA"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4EB8206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188" w:type="dxa"/>
            <w:tcBorders>
              <w:top w:val="single" w:sz="4" w:space="0" w:color="auto"/>
              <w:left w:val="nil"/>
              <w:bottom w:val="single" w:sz="8" w:space="0" w:color="auto"/>
              <w:right w:val="single" w:sz="4" w:space="0" w:color="auto"/>
            </w:tcBorders>
            <w:shd w:val="clear" w:color="000000" w:fill="F2F2F2"/>
            <w:noWrap/>
            <w:vAlign w:val="center"/>
            <w:hideMark/>
          </w:tcPr>
          <w:p w14:paraId="08BF665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648" w:type="dxa"/>
            <w:tcBorders>
              <w:top w:val="single" w:sz="4" w:space="0" w:color="auto"/>
              <w:left w:val="nil"/>
              <w:bottom w:val="single" w:sz="8" w:space="0" w:color="auto"/>
              <w:right w:val="single" w:sz="4" w:space="0" w:color="auto"/>
            </w:tcBorders>
            <w:shd w:val="clear" w:color="auto" w:fill="auto"/>
            <w:noWrap/>
            <w:vAlign w:val="center"/>
            <w:hideMark/>
          </w:tcPr>
          <w:p w14:paraId="31C69C9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41B09D29"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7C707A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397D91F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2154C98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4CC521D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58FB8F78"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F89F62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AB4075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single" w:sz="4" w:space="0" w:color="auto"/>
              <w:left w:val="nil"/>
              <w:bottom w:val="single" w:sz="4" w:space="0" w:color="auto"/>
              <w:right w:val="single" w:sz="4" w:space="0" w:color="auto"/>
            </w:tcBorders>
            <w:shd w:val="clear" w:color="000000" w:fill="F2F2F2"/>
            <w:noWrap/>
            <w:vAlign w:val="center"/>
            <w:hideMark/>
          </w:tcPr>
          <w:p w14:paraId="478B372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single" w:sz="4" w:space="0" w:color="auto"/>
              <w:left w:val="nil"/>
              <w:bottom w:val="single" w:sz="4" w:space="0" w:color="auto"/>
              <w:right w:val="single" w:sz="4" w:space="0" w:color="auto"/>
            </w:tcBorders>
            <w:shd w:val="clear" w:color="auto" w:fill="auto"/>
            <w:noWrap/>
            <w:vAlign w:val="center"/>
            <w:hideMark/>
          </w:tcPr>
          <w:p w14:paraId="42D0A29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6C6B07C0"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5BBC30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F3625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6B4216E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61754F2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519D390D"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115368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5D8C01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674EFCC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5C44AC9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01B8939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A283A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0A1BF5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68372BD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279B091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D1071E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102F8B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A0BB3A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7DF73F1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113B5AA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023BDA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AEDC90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F473C1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2AD9DB2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02B9775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90E5FD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62EF42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25A4AA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7CEE962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6803137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718E36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7EDFD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95E322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2DB7672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6FFCFA3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4158B84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0D8E05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B22BE4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0EEB440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729E63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0AB719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3A2E68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B733F6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2F545B9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524B5FE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7331439"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C31A90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2EAFC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121A92F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20855C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0C17B62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D9B9A2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575ED5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681FD3C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280CBF6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D5D65C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B3A09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A24204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56F683A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4A258B4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6857CDD"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3158F1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D1ED6A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731E473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6BA00FA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930720B"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A142C9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2FF4B8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188" w:type="dxa"/>
            <w:tcBorders>
              <w:top w:val="nil"/>
              <w:left w:val="nil"/>
              <w:bottom w:val="single" w:sz="4" w:space="0" w:color="auto"/>
              <w:right w:val="single" w:sz="4" w:space="0" w:color="auto"/>
            </w:tcBorders>
            <w:shd w:val="clear" w:color="000000" w:fill="F2F2F2"/>
            <w:noWrap/>
            <w:vAlign w:val="center"/>
            <w:hideMark/>
          </w:tcPr>
          <w:p w14:paraId="4701A6E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648" w:type="dxa"/>
            <w:tcBorders>
              <w:top w:val="nil"/>
              <w:left w:val="nil"/>
              <w:bottom w:val="single" w:sz="4" w:space="0" w:color="auto"/>
              <w:right w:val="single" w:sz="4" w:space="0" w:color="auto"/>
            </w:tcBorders>
            <w:shd w:val="clear" w:color="auto" w:fill="auto"/>
            <w:noWrap/>
            <w:vAlign w:val="center"/>
            <w:hideMark/>
          </w:tcPr>
          <w:p w14:paraId="256CC78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1621143D" w14:textId="77777777" w:rsidR="00B95DE1" w:rsidRDefault="00B95DE1">
      <w:pPr>
        <w:jc w:val="left"/>
        <w:rPr>
          <w:lang w:eastAsia="en-US"/>
        </w:rPr>
      </w:pPr>
      <w:r>
        <w:rPr>
          <w:lang w:eastAsia="en-US"/>
        </w:rPr>
        <w:br w:type="page"/>
      </w:r>
    </w:p>
    <w:p w14:paraId="71DA2D41" w14:textId="77777777" w:rsidR="006A32DF" w:rsidRDefault="006A32DF" w:rsidP="006A32DF">
      <w:pPr>
        <w:pStyle w:val="Heading5"/>
      </w:pPr>
      <w:r>
        <w:lastRenderedPageBreak/>
        <w:t>Contadores MEIO_PAGAMENTO</w:t>
      </w:r>
    </w:p>
    <w:p w14:paraId="5A0700EF" w14:textId="77777777" w:rsidR="006A32DF" w:rsidRDefault="006A32DF" w:rsidP="006A32DF">
      <w:pPr>
        <w:rPr>
          <w:lang w:eastAsia="en-US"/>
        </w:rPr>
      </w:pPr>
    </w:p>
    <w:p w14:paraId="59BBC76F" w14:textId="77777777" w:rsidR="006A32DF" w:rsidRDefault="006A32DF" w:rsidP="006A32DF">
      <w:pPr>
        <w:rPr>
          <w:lang w:eastAsia="en-US"/>
        </w:rPr>
      </w:pPr>
      <w:r>
        <w:rPr>
          <w:lang w:eastAsia="en-US"/>
        </w:rPr>
        <w:t>A lookup de contadores por Meio de Pagamento terá os seguintes campos:</w:t>
      </w:r>
    </w:p>
    <w:p w14:paraId="13DEDBC6"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75"/>
        <w:gridCol w:w="2261"/>
      </w:tblGrid>
      <w:tr w:rsidR="006A32DF" w:rsidRPr="005F0785" w14:paraId="045E2877"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67A1E45D"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48C2AEC8"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6FB8172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MEIO_PAGAMENTO</w:t>
            </w:r>
          </w:p>
        </w:tc>
      </w:tr>
      <w:tr w:rsidR="006A32DF" w:rsidRPr="005F0785" w14:paraId="6B2EF0A5"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2B430E4F"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4688C590"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08100F7D" w14:textId="6F9DA560"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6E62ED18"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2D2D9AA"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DF4FBA3"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75" w:type="dxa"/>
            <w:tcBorders>
              <w:top w:val="single" w:sz="4" w:space="0" w:color="auto"/>
              <w:left w:val="nil"/>
              <w:bottom w:val="single" w:sz="4" w:space="0" w:color="auto"/>
              <w:right w:val="single" w:sz="4" w:space="0" w:color="auto"/>
            </w:tcBorders>
            <w:shd w:val="clear" w:color="000000" w:fill="808080"/>
            <w:noWrap/>
            <w:vAlign w:val="bottom"/>
            <w:hideMark/>
          </w:tcPr>
          <w:p w14:paraId="6A6694D9"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261" w:type="dxa"/>
            <w:tcBorders>
              <w:top w:val="single" w:sz="4" w:space="0" w:color="auto"/>
              <w:left w:val="nil"/>
              <w:bottom w:val="single" w:sz="4" w:space="0" w:color="auto"/>
              <w:right w:val="single" w:sz="4" w:space="0" w:color="auto"/>
            </w:tcBorders>
            <w:shd w:val="clear" w:color="000000" w:fill="808080"/>
            <w:noWrap/>
            <w:vAlign w:val="bottom"/>
            <w:hideMark/>
          </w:tcPr>
          <w:p w14:paraId="7C694AAE"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123A0D78"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42EA38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MEIO_PAGAMENTO</w:t>
            </w:r>
          </w:p>
        </w:tc>
        <w:tc>
          <w:tcPr>
            <w:tcW w:w="716" w:type="dxa"/>
            <w:tcBorders>
              <w:top w:val="nil"/>
              <w:left w:val="nil"/>
              <w:bottom w:val="single" w:sz="4" w:space="0" w:color="auto"/>
              <w:right w:val="single" w:sz="4" w:space="0" w:color="auto"/>
            </w:tcBorders>
            <w:shd w:val="clear" w:color="000000" w:fill="F2F2F2"/>
            <w:noWrap/>
            <w:vAlign w:val="center"/>
            <w:hideMark/>
          </w:tcPr>
          <w:p w14:paraId="6C44954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nil"/>
              <w:left w:val="nil"/>
              <w:bottom w:val="single" w:sz="4" w:space="0" w:color="auto"/>
              <w:right w:val="single" w:sz="4" w:space="0" w:color="auto"/>
            </w:tcBorders>
            <w:shd w:val="clear" w:color="000000" w:fill="F2F2F2"/>
            <w:noWrap/>
            <w:vAlign w:val="center"/>
            <w:hideMark/>
          </w:tcPr>
          <w:p w14:paraId="1E20F00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nil"/>
              <w:left w:val="nil"/>
              <w:bottom w:val="single" w:sz="4" w:space="0" w:color="auto"/>
              <w:right w:val="single" w:sz="4" w:space="0" w:color="auto"/>
            </w:tcBorders>
            <w:shd w:val="clear" w:color="auto" w:fill="auto"/>
            <w:noWrap/>
            <w:vAlign w:val="center"/>
            <w:hideMark/>
          </w:tcPr>
          <w:p w14:paraId="70A5585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Cheque</w:t>
            </w:r>
          </w:p>
        </w:tc>
      </w:tr>
      <w:tr w:rsidR="006A32DF" w:rsidRPr="005F0785" w14:paraId="2BA20E7A"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582379C0"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6402ADB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single" w:sz="4" w:space="0" w:color="auto"/>
              <w:left w:val="nil"/>
              <w:bottom w:val="single" w:sz="8" w:space="0" w:color="auto"/>
              <w:right w:val="single" w:sz="4" w:space="0" w:color="auto"/>
            </w:tcBorders>
            <w:shd w:val="clear" w:color="000000" w:fill="F2F2F2"/>
            <w:noWrap/>
            <w:vAlign w:val="center"/>
            <w:hideMark/>
          </w:tcPr>
          <w:p w14:paraId="55CE2B3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single" w:sz="4" w:space="0" w:color="auto"/>
              <w:left w:val="nil"/>
              <w:bottom w:val="single" w:sz="8" w:space="0" w:color="auto"/>
              <w:right w:val="single" w:sz="4" w:space="0" w:color="auto"/>
            </w:tcBorders>
            <w:shd w:val="clear" w:color="auto" w:fill="auto"/>
            <w:noWrap/>
            <w:vAlign w:val="center"/>
            <w:hideMark/>
          </w:tcPr>
          <w:p w14:paraId="615C43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578EADD4"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312339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6C51F67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F68AEB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E04571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32768F6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AF83F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367894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single" w:sz="4" w:space="0" w:color="auto"/>
              <w:left w:val="nil"/>
              <w:bottom w:val="single" w:sz="4" w:space="0" w:color="auto"/>
              <w:right w:val="single" w:sz="4" w:space="0" w:color="auto"/>
            </w:tcBorders>
            <w:shd w:val="clear" w:color="000000" w:fill="F2F2F2"/>
            <w:noWrap/>
            <w:vAlign w:val="center"/>
            <w:hideMark/>
          </w:tcPr>
          <w:p w14:paraId="760A591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single" w:sz="4" w:space="0" w:color="auto"/>
              <w:left w:val="nil"/>
              <w:bottom w:val="single" w:sz="4" w:space="0" w:color="auto"/>
              <w:right w:val="single" w:sz="4" w:space="0" w:color="auto"/>
            </w:tcBorders>
            <w:shd w:val="clear" w:color="auto" w:fill="auto"/>
            <w:noWrap/>
            <w:vAlign w:val="center"/>
            <w:hideMark/>
          </w:tcPr>
          <w:p w14:paraId="06096BB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7D82CD83"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968D55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5CD197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855A55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8B4072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1E38A37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E1307D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B20704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6808EA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CEDEA0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44617CE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DE4665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E3734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6F19FF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E92E4D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B938D4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6B013BE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963D72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6428D1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22CCBC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F06E89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69ED45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6453D1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9455E4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53E386A"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E10860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715B78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72EAB9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47A32E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F006AD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592F2A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AF2FAB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689D49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0AE6E7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ED0A69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2C4ACA1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172B7D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902C90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AE623C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9F738C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9653F4C"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C37C85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30DB8B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07397F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D9A095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B0AB4E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C3A27A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E0FA10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8A1A3A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C10C96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3D76E29F"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C9F462"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2B1028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BBA03D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A31A43F"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12A565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4E0D085"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0FAC413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E4F2FC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EE8B9B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2B0275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03EF07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99AF8A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494274E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58B0E4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FC69A71"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AE120A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79AD579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A052D6C"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3AC305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40E2F769" w14:textId="77777777" w:rsidR="006A32DF" w:rsidRDefault="006A32DF" w:rsidP="006A32DF">
      <w:pPr>
        <w:rPr>
          <w:lang w:eastAsia="en-US"/>
        </w:rPr>
      </w:pPr>
    </w:p>
    <w:p w14:paraId="5E3A4811" w14:textId="77777777" w:rsidR="006A32DF" w:rsidRDefault="006A32DF" w:rsidP="006A32DF">
      <w:pPr>
        <w:pStyle w:val="Heading5"/>
      </w:pPr>
      <w:r>
        <w:t>Contadores HORARIO_PROPOSTA</w:t>
      </w:r>
    </w:p>
    <w:p w14:paraId="7CEBA012" w14:textId="77777777" w:rsidR="006A32DF" w:rsidRDefault="006A32DF" w:rsidP="006A32DF">
      <w:pPr>
        <w:rPr>
          <w:lang w:eastAsia="en-US"/>
        </w:rPr>
      </w:pPr>
    </w:p>
    <w:p w14:paraId="7668C1F4" w14:textId="77777777" w:rsidR="006A32DF" w:rsidRDefault="006A32DF" w:rsidP="006A32DF">
      <w:pPr>
        <w:rPr>
          <w:lang w:eastAsia="en-US"/>
        </w:rPr>
      </w:pPr>
      <w:r>
        <w:rPr>
          <w:lang w:eastAsia="en-US"/>
        </w:rPr>
        <w:t>A lookup de contadores por Horário da Proposta terá os seguintes campos:</w:t>
      </w:r>
    </w:p>
    <w:p w14:paraId="2BE5B1BE" w14:textId="77777777" w:rsidR="006A32DF" w:rsidRDefault="006A32DF" w:rsidP="006A32DF">
      <w:pPr>
        <w:rPr>
          <w:lang w:eastAsia="en-US"/>
        </w:rPr>
      </w:pPr>
    </w:p>
    <w:tbl>
      <w:tblPr>
        <w:tblW w:w="8307" w:type="dxa"/>
        <w:jc w:val="center"/>
        <w:tblLook w:val="04A0" w:firstRow="1" w:lastRow="0" w:firstColumn="1" w:lastColumn="0" w:noHBand="0" w:noVBand="1"/>
      </w:tblPr>
      <w:tblGrid>
        <w:gridCol w:w="3961"/>
        <w:gridCol w:w="817"/>
        <w:gridCol w:w="1575"/>
        <w:gridCol w:w="2261"/>
      </w:tblGrid>
      <w:tr w:rsidR="006A32DF" w:rsidRPr="005F0785" w14:paraId="22C1336F" w14:textId="77777777" w:rsidTr="006A32DF">
        <w:trPr>
          <w:trHeight w:val="255"/>
          <w:jc w:val="center"/>
        </w:trPr>
        <w:tc>
          <w:tcPr>
            <w:tcW w:w="3755" w:type="dxa"/>
            <w:tcBorders>
              <w:top w:val="nil"/>
              <w:left w:val="nil"/>
              <w:bottom w:val="nil"/>
              <w:right w:val="nil"/>
            </w:tcBorders>
            <w:shd w:val="clear" w:color="000000" w:fill="808080"/>
            <w:noWrap/>
            <w:vAlign w:val="bottom"/>
            <w:hideMark/>
          </w:tcPr>
          <w:p w14:paraId="25E0827E"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Lookup</w:t>
            </w:r>
          </w:p>
        </w:tc>
        <w:tc>
          <w:tcPr>
            <w:tcW w:w="716" w:type="dxa"/>
            <w:tcBorders>
              <w:top w:val="nil"/>
              <w:left w:val="nil"/>
              <w:bottom w:val="nil"/>
              <w:right w:val="nil"/>
            </w:tcBorders>
            <w:shd w:val="clear" w:color="000000" w:fill="808080"/>
            <w:noWrap/>
            <w:vAlign w:val="bottom"/>
            <w:hideMark/>
          </w:tcPr>
          <w:p w14:paraId="30FAE5A7"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 </w:t>
            </w:r>
          </w:p>
        </w:tc>
        <w:tc>
          <w:tcPr>
            <w:tcW w:w="3836" w:type="dxa"/>
            <w:gridSpan w:val="2"/>
            <w:tcBorders>
              <w:top w:val="nil"/>
              <w:left w:val="nil"/>
              <w:bottom w:val="nil"/>
              <w:right w:val="nil"/>
            </w:tcBorders>
            <w:shd w:val="clear" w:color="000000" w:fill="808080"/>
            <w:noWrap/>
            <w:vAlign w:val="bottom"/>
            <w:hideMark/>
          </w:tcPr>
          <w:p w14:paraId="24491541"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Contadores HORARIO_PROPOSTA</w:t>
            </w:r>
          </w:p>
        </w:tc>
      </w:tr>
      <w:tr w:rsidR="006A32DF" w:rsidRPr="005F0785" w14:paraId="2A31B3AE" w14:textId="77777777" w:rsidTr="006A32DF">
        <w:trPr>
          <w:trHeight w:val="255"/>
          <w:jc w:val="center"/>
        </w:trPr>
        <w:tc>
          <w:tcPr>
            <w:tcW w:w="3755" w:type="dxa"/>
            <w:tcBorders>
              <w:top w:val="nil"/>
              <w:left w:val="nil"/>
              <w:bottom w:val="nil"/>
              <w:right w:val="nil"/>
            </w:tcBorders>
            <w:shd w:val="clear" w:color="auto" w:fill="auto"/>
            <w:noWrap/>
            <w:vAlign w:val="bottom"/>
            <w:hideMark/>
          </w:tcPr>
          <w:p w14:paraId="68DEF47A" w14:textId="77777777" w:rsidR="006A32DF" w:rsidRPr="005F0785" w:rsidRDefault="006A32DF" w:rsidP="006A32DF">
            <w:pPr>
              <w:jc w:val="left"/>
              <w:rPr>
                <w:rFonts w:cs="Arial"/>
                <w:sz w:val="20"/>
                <w:szCs w:val="20"/>
                <w:lang w:val="en-US" w:eastAsia="en-US"/>
              </w:rPr>
            </w:pPr>
            <w:r w:rsidRPr="005F0785">
              <w:rPr>
                <w:rFonts w:cs="Arial"/>
                <w:sz w:val="20"/>
                <w:szCs w:val="20"/>
                <w:lang w:val="en-US" w:eastAsia="en-US"/>
              </w:rPr>
              <w:t>Tabela Origem</w:t>
            </w:r>
          </w:p>
        </w:tc>
        <w:tc>
          <w:tcPr>
            <w:tcW w:w="716" w:type="dxa"/>
            <w:tcBorders>
              <w:top w:val="nil"/>
              <w:left w:val="nil"/>
              <w:bottom w:val="nil"/>
              <w:right w:val="nil"/>
            </w:tcBorders>
            <w:shd w:val="clear" w:color="auto" w:fill="auto"/>
            <w:noWrap/>
            <w:vAlign w:val="bottom"/>
            <w:hideMark/>
          </w:tcPr>
          <w:p w14:paraId="4C55CD47" w14:textId="77777777" w:rsidR="006A32DF" w:rsidRPr="005F0785" w:rsidRDefault="006A32DF" w:rsidP="006A32DF">
            <w:pPr>
              <w:jc w:val="left"/>
              <w:rPr>
                <w:rFonts w:cs="Arial"/>
                <w:sz w:val="20"/>
                <w:szCs w:val="20"/>
                <w:lang w:val="en-US" w:eastAsia="en-US"/>
              </w:rPr>
            </w:pPr>
          </w:p>
        </w:tc>
        <w:tc>
          <w:tcPr>
            <w:tcW w:w="3836" w:type="dxa"/>
            <w:gridSpan w:val="2"/>
            <w:tcBorders>
              <w:top w:val="nil"/>
              <w:left w:val="nil"/>
              <w:bottom w:val="single" w:sz="4" w:space="0" w:color="auto"/>
              <w:right w:val="nil"/>
            </w:tcBorders>
            <w:shd w:val="clear" w:color="auto" w:fill="auto"/>
            <w:noWrap/>
            <w:vAlign w:val="bottom"/>
            <w:hideMark/>
          </w:tcPr>
          <w:p w14:paraId="12B0F849" w14:textId="260A0C7B" w:rsidR="006A32DF" w:rsidRPr="005F0785" w:rsidRDefault="00E37289" w:rsidP="006A32DF">
            <w:pPr>
              <w:jc w:val="center"/>
              <w:rPr>
                <w:rFonts w:cs="Arial"/>
                <w:sz w:val="20"/>
                <w:szCs w:val="20"/>
                <w:lang w:val="en-US" w:eastAsia="en-US"/>
              </w:rPr>
            </w:pPr>
            <w:r>
              <w:rPr>
                <w:rFonts w:cs="Arial"/>
                <w:sz w:val="20"/>
                <w:szCs w:val="20"/>
                <w:lang w:val="en-US" w:eastAsia="en-US"/>
              </w:rPr>
              <w:t>FMS_T_PREV_CONTADORES</w:t>
            </w:r>
          </w:p>
        </w:tc>
      </w:tr>
      <w:tr w:rsidR="006A32DF" w:rsidRPr="005F0785" w14:paraId="15714178"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FC6E5AA"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CAMPO</w:t>
            </w:r>
          </w:p>
        </w:tc>
        <w:tc>
          <w:tcPr>
            <w:tcW w:w="716"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C65813A"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Chave</w:t>
            </w:r>
          </w:p>
        </w:tc>
        <w:tc>
          <w:tcPr>
            <w:tcW w:w="1575" w:type="dxa"/>
            <w:tcBorders>
              <w:top w:val="single" w:sz="4" w:space="0" w:color="auto"/>
              <w:left w:val="nil"/>
              <w:bottom w:val="single" w:sz="4" w:space="0" w:color="auto"/>
              <w:right w:val="single" w:sz="4" w:space="0" w:color="auto"/>
            </w:tcBorders>
            <w:shd w:val="clear" w:color="000000" w:fill="808080"/>
            <w:noWrap/>
            <w:vAlign w:val="bottom"/>
            <w:hideMark/>
          </w:tcPr>
          <w:p w14:paraId="7D1B5912" w14:textId="77777777" w:rsidR="006A32DF" w:rsidRPr="005F0785" w:rsidRDefault="006A32DF" w:rsidP="006A32DF">
            <w:pPr>
              <w:jc w:val="left"/>
              <w:rPr>
                <w:rFonts w:cs="Arial"/>
                <w:b/>
                <w:bCs/>
                <w:color w:val="FFFFFF"/>
                <w:sz w:val="20"/>
                <w:szCs w:val="20"/>
                <w:lang w:val="en-US" w:eastAsia="en-US"/>
              </w:rPr>
            </w:pPr>
            <w:r w:rsidRPr="005F0785">
              <w:rPr>
                <w:rFonts w:cs="Arial"/>
                <w:b/>
                <w:bCs/>
                <w:color w:val="FFFFFF"/>
                <w:sz w:val="20"/>
                <w:szCs w:val="20"/>
                <w:lang w:val="en-US" w:eastAsia="en-US"/>
              </w:rPr>
              <w:t>Tipo</w:t>
            </w:r>
          </w:p>
        </w:tc>
        <w:tc>
          <w:tcPr>
            <w:tcW w:w="2261" w:type="dxa"/>
            <w:tcBorders>
              <w:top w:val="single" w:sz="4" w:space="0" w:color="auto"/>
              <w:left w:val="nil"/>
              <w:bottom w:val="single" w:sz="4" w:space="0" w:color="auto"/>
              <w:right w:val="single" w:sz="4" w:space="0" w:color="auto"/>
            </w:tcBorders>
            <w:shd w:val="clear" w:color="000000" w:fill="808080"/>
            <w:noWrap/>
            <w:vAlign w:val="bottom"/>
            <w:hideMark/>
          </w:tcPr>
          <w:p w14:paraId="1D3500ED" w14:textId="77777777" w:rsidR="006A32DF" w:rsidRPr="005F0785" w:rsidRDefault="006A32DF" w:rsidP="006A32DF">
            <w:pPr>
              <w:jc w:val="center"/>
              <w:rPr>
                <w:rFonts w:cs="Arial"/>
                <w:b/>
                <w:bCs/>
                <w:color w:val="FFFFFF"/>
                <w:sz w:val="20"/>
                <w:szCs w:val="20"/>
                <w:lang w:val="en-US" w:eastAsia="en-US"/>
              </w:rPr>
            </w:pPr>
            <w:r w:rsidRPr="005F0785">
              <w:rPr>
                <w:rFonts w:cs="Arial"/>
                <w:b/>
                <w:bCs/>
                <w:color w:val="FFFFFF"/>
                <w:sz w:val="20"/>
                <w:szCs w:val="20"/>
                <w:lang w:val="en-US" w:eastAsia="en-US"/>
              </w:rPr>
              <w:t>Exemplo</w:t>
            </w:r>
          </w:p>
        </w:tc>
      </w:tr>
      <w:tr w:rsidR="006A32DF" w:rsidRPr="005F0785" w14:paraId="49A0DBBF" w14:textId="77777777" w:rsidTr="006A32DF">
        <w:trPr>
          <w:trHeight w:val="255"/>
          <w:jc w:val="center"/>
        </w:trPr>
        <w:tc>
          <w:tcPr>
            <w:tcW w:w="375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4E94301"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HORARIO_PROPOSTA</w:t>
            </w:r>
          </w:p>
        </w:tc>
        <w:tc>
          <w:tcPr>
            <w:tcW w:w="716" w:type="dxa"/>
            <w:tcBorders>
              <w:top w:val="nil"/>
              <w:left w:val="nil"/>
              <w:bottom w:val="single" w:sz="4" w:space="0" w:color="auto"/>
              <w:right w:val="single" w:sz="4" w:space="0" w:color="auto"/>
            </w:tcBorders>
            <w:shd w:val="clear" w:color="000000" w:fill="F2F2F2"/>
            <w:noWrap/>
            <w:vAlign w:val="center"/>
            <w:hideMark/>
          </w:tcPr>
          <w:p w14:paraId="73BC4FD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nil"/>
              <w:left w:val="nil"/>
              <w:bottom w:val="single" w:sz="4" w:space="0" w:color="auto"/>
              <w:right w:val="single" w:sz="4" w:space="0" w:color="auto"/>
            </w:tcBorders>
            <w:shd w:val="clear" w:color="000000" w:fill="F2F2F2"/>
            <w:noWrap/>
            <w:vAlign w:val="center"/>
            <w:hideMark/>
          </w:tcPr>
          <w:p w14:paraId="1A50843D"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nil"/>
              <w:left w:val="nil"/>
              <w:bottom w:val="single" w:sz="4" w:space="0" w:color="auto"/>
              <w:right w:val="single" w:sz="4" w:space="0" w:color="auto"/>
            </w:tcBorders>
            <w:shd w:val="clear" w:color="auto" w:fill="auto"/>
            <w:noWrap/>
            <w:vAlign w:val="center"/>
            <w:hideMark/>
          </w:tcPr>
          <w:p w14:paraId="1DEDDF6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15</w:t>
            </w:r>
          </w:p>
        </w:tc>
      </w:tr>
      <w:tr w:rsidR="006A32DF" w:rsidRPr="005F0785" w14:paraId="6A9583F0" w14:textId="77777777" w:rsidTr="006A32DF">
        <w:trPr>
          <w:trHeight w:val="270"/>
          <w:jc w:val="center"/>
        </w:trPr>
        <w:tc>
          <w:tcPr>
            <w:tcW w:w="3755" w:type="dxa"/>
            <w:tcBorders>
              <w:top w:val="single" w:sz="4" w:space="0" w:color="auto"/>
              <w:left w:val="single" w:sz="4" w:space="0" w:color="auto"/>
              <w:bottom w:val="single" w:sz="8" w:space="0" w:color="auto"/>
              <w:right w:val="single" w:sz="4" w:space="0" w:color="auto"/>
            </w:tcBorders>
            <w:shd w:val="clear" w:color="000000" w:fill="F2F2F2"/>
            <w:noWrap/>
            <w:vAlign w:val="center"/>
            <w:hideMark/>
          </w:tcPr>
          <w:p w14:paraId="3B1AF9FD" w14:textId="77777777" w:rsidR="006A32DF" w:rsidRPr="005F0785" w:rsidRDefault="006A32DF" w:rsidP="006A32DF">
            <w:pPr>
              <w:jc w:val="left"/>
              <w:rPr>
                <w:rFonts w:cs="Arial"/>
                <w:b/>
                <w:bCs/>
                <w:sz w:val="20"/>
                <w:szCs w:val="20"/>
                <w:lang w:val="en-US" w:eastAsia="en-US"/>
              </w:rPr>
            </w:pPr>
            <w:r>
              <w:rPr>
                <w:rFonts w:cs="Arial"/>
                <w:b/>
                <w:bCs/>
                <w:sz w:val="20"/>
                <w:szCs w:val="20"/>
                <w:lang w:val="en-US" w:eastAsia="en-US"/>
              </w:rPr>
              <w:t>PERIODO</w:t>
            </w:r>
          </w:p>
        </w:tc>
        <w:tc>
          <w:tcPr>
            <w:tcW w:w="716" w:type="dxa"/>
            <w:tcBorders>
              <w:top w:val="single" w:sz="4" w:space="0" w:color="auto"/>
              <w:left w:val="nil"/>
              <w:bottom w:val="single" w:sz="8" w:space="0" w:color="auto"/>
              <w:right w:val="single" w:sz="4" w:space="0" w:color="auto"/>
            </w:tcBorders>
            <w:shd w:val="clear" w:color="000000" w:fill="F2F2F2"/>
            <w:noWrap/>
            <w:vAlign w:val="center"/>
            <w:hideMark/>
          </w:tcPr>
          <w:p w14:paraId="14F5435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S</w:t>
            </w:r>
          </w:p>
        </w:tc>
        <w:tc>
          <w:tcPr>
            <w:tcW w:w="1575" w:type="dxa"/>
            <w:tcBorders>
              <w:top w:val="single" w:sz="4" w:space="0" w:color="auto"/>
              <w:left w:val="nil"/>
              <w:bottom w:val="single" w:sz="8" w:space="0" w:color="auto"/>
              <w:right w:val="single" w:sz="4" w:space="0" w:color="auto"/>
            </w:tcBorders>
            <w:shd w:val="clear" w:color="000000" w:fill="F2F2F2"/>
            <w:noWrap/>
            <w:vAlign w:val="center"/>
            <w:hideMark/>
          </w:tcPr>
          <w:p w14:paraId="20243D3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String</w:t>
            </w:r>
          </w:p>
        </w:tc>
        <w:tc>
          <w:tcPr>
            <w:tcW w:w="2261" w:type="dxa"/>
            <w:tcBorders>
              <w:top w:val="single" w:sz="4" w:space="0" w:color="auto"/>
              <w:left w:val="nil"/>
              <w:bottom w:val="single" w:sz="8" w:space="0" w:color="auto"/>
              <w:right w:val="single" w:sz="4" w:space="0" w:color="auto"/>
            </w:tcBorders>
            <w:shd w:val="clear" w:color="auto" w:fill="auto"/>
            <w:noWrap/>
            <w:vAlign w:val="center"/>
            <w:hideMark/>
          </w:tcPr>
          <w:p w14:paraId="294C2E3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0a3M</w:t>
            </w:r>
          </w:p>
        </w:tc>
      </w:tr>
      <w:tr w:rsidR="006A32DF" w:rsidRPr="005F0785" w14:paraId="6A1006AA"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F3827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FRAUDE_TOTAL</w:t>
            </w:r>
          </w:p>
        </w:tc>
        <w:tc>
          <w:tcPr>
            <w:tcW w:w="716" w:type="dxa"/>
            <w:tcBorders>
              <w:top w:val="nil"/>
              <w:left w:val="nil"/>
              <w:bottom w:val="single" w:sz="4" w:space="0" w:color="auto"/>
              <w:right w:val="single" w:sz="4" w:space="0" w:color="auto"/>
            </w:tcBorders>
            <w:shd w:val="clear" w:color="000000" w:fill="F2F2F2"/>
            <w:noWrap/>
            <w:vAlign w:val="center"/>
            <w:hideMark/>
          </w:tcPr>
          <w:p w14:paraId="0CE1589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C0F68C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633535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4</w:t>
            </w:r>
          </w:p>
        </w:tc>
      </w:tr>
      <w:tr w:rsidR="006A32DF" w:rsidRPr="005F0785" w14:paraId="1D5E3BE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3DCA97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FRAUDE_OUTROS</w:t>
            </w:r>
          </w:p>
        </w:tc>
        <w:tc>
          <w:tcPr>
            <w:tcW w:w="716"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35DD77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single" w:sz="4" w:space="0" w:color="auto"/>
              <w:left w:val="nil"/>
              <w:bottom w:val="single" w:sz="4" w:space="0" w:color="auto"/>
              <w:right w:val="single" w:sz="4" w:space="0" w:color="auto"/>
            </w:tcBorders>
            <w:shd w:val="clear" w:color="000000" w:fill="F2F2F2"/>
            <w:noWrap/>
            <w:vAlign w:val="center"/>
            <w:hideMark/>
          </w:tcPr>
          <w:p w14:paraId="021F50D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single" w:sz="4" w:space="0" w:color="auto"/>
              <w:left w:val="nil"/>
              <w:bottom w:val="single" w:sz="4" w:space="0" w:color="auto"/>
              <w:right w:val="single" w:sz="4" w:space="0" w:color="auto"/>
            </w:tcBorders>
            <w:shd w:val="clear" w:color="auto" w:fill="auto"/>
            <w:noWrap/>
            <w:vAlign w:val="center"/>
            <w:hideMark/>
          </w:tcPr>
          <w:p w14:paraId="066CF77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2</w:t>
            </w:r>
          </w:p>
        </w:tc>
      </w:tr>
      <w:tr w:rsidR="006A32DF" w:rsidRPr="005F0785" w14:paraId="716F4BA1"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32D6CD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0B66EA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1C0EC4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5134CB7D"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2428364B" w14:textId="77777777" w:rsidTr="006A32DF">
        <w:trPr>
          <w:trHeight w:val="270"/>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5B55BC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FRAUDE_SUBSCRICAO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98F61C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CA6B966"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3238168"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w:t>
            </w:r>
          </w:p>
        </w:tc>
      </w:tr>
      <w:tr w:rsidR="006A32DF" w:rsidRPr="005F0785" w14:paraId="1AF7C616"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5B7A7F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lastRenderedPageBreak/>
              <w:t>FRAUDE_ABR</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1B3D54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4B0A9648"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034218B"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77880938"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2E7705B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7243C5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342C9CA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2E8320A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A1EF2B5"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38D69AC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BFCEB2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0D64B1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80B072C"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A33AFF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051EDC9"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NCOI_PDV</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221BFE4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26F7B85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0868092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1389568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BF2D40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NCOI_SUBSCRICAO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DBBD719"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A379E6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72C53B8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9B69592"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6CA352B"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JEC</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6666733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035EA82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1648E5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7C828D7"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1C94F1A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FPD</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190892C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8F3ABB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370F7A00"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0505FAD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04D3ADF4"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PROPOSTA_TOTAL</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7C5280E"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19E86B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69A1F377"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10</w:t>
            </w:r>
          </w:p>
        </w:tc>
      </w:tr>
      <w:tr w:rsidR="006A32DF" w:rsidRPr="005F0785" w14:paraId="5062B5AE"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5175D9E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PROPOSTA_NEGADA_SEM_CONTATO</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3136840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137326EF"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3A94902"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5A2E8EC3"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75E0B9E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PROPOSTA_NEGADA_OUTROS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94825F6"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6FE528CE"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55B49E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3FEEC1F4"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727AE00"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PROPOSTA_NEGADA_FRAUDE</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584B03B3"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50D9D1BA"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4F4FB565"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0</w:t>
            </w:r>
          </w:p>
        </w:tc>
      </w:tr>
      <w:tr w:rsidR="006A32DF" w:rsidRPr="005F0785" w14:paraId="6A92B78A" w14:textId="77777777" w:rsidTr="006A32DF">
        <w:trPr>
          <w:trHeight w:val="255"/>
          <w:jc w:val="center"/>
        </w:trPr>
        <w:tc>
          <w:tcPr>
            <w:tcW w:w="3755" w:type="dxa"/>
            <w:tcBorders>
              <w:top w:val="nil"/>
              <w:left w:val="single" w:sz="4" w:space="0" w:color="auto"/>
              <w:bottom w:val="single" w:sz="4" w:space="0" w:color="auto"/>
              <w:right w:val="single" w:sz="4" w:space="0" w:color="auto"/>
            </w:tcBorders>
            <w:shd w:val="clear" w:color="000000" w:fill="F2F2F2"/>
            <w:noWrap/>
            <w:vAlign w:val="center"/>
            <w:hideMark/>
          </w:tcPr>
          <w:p w14:paraId="45937473"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VENDAS</w:t>
            </w:r>
          </w:p>
        </w:tc>
        <w:tc>
          <w:tcPr>
            <w:tcW w:w="716" w:type="dxa"/>
            <w:tcBorders>
              <w:top w:val="nil"/>
              <w:left w:val="single" w:sz="4" w:space="0" w:color="auto"/>
              <w:bottom w:val="single" w:sz="4" w:space="0" w:color="auto"/>
              <w:right w:val="single" w:sz="4" w:space="0" w:color="auto"/>
            </w:tcBorders>
            <w:shd w:val="clear" w:color="000000" w:fill="F2F2F2"/>
            <w:noWrap/>
            <w:vAlign w:val="center"/>
            <w:hideMark/>
          </w:tcPr>
          <w:p w14:paraId="44E72C34"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 </w:t>
            </w:r>
          </w:p>
        </w:tc>
        <w:tc>
          <w:tcPr>
            <w:tcW w:w="1575" w:type="dxa"/>
            <w:tcBorders>
              <w:top w:val="nil"/>
              <w:left w:val="nil"/>
              <w:bottom w:val="single" w:sz="4" w:space="0" w:color="auto"/>
              <w:right w:val="single" w:sz="4" w:space="0" w:color="auto"/>
            </w:tcBorders>
            <w:shd w:val="clear" w:color="000000" w:fill="F2F2F2"/>
            <w:noWrap/>
            <w:vAlign w:val="center"/>
            <w:hideMark/>
          </w:tcPr>
          <w:p w14:paraId="7397AB37" w14:textId="77777777" w:rsidR="006A32DF" w:rsidRPr="005F0785" w:rsidRDefault="006A32DF" w:rsidP="006A32DF">
            <w:pPr>
              <w:jc w:val="left"/>
              <w:rPr>
                <w:rFonts w:cs="Arial"/>
                <w:b/>
                <w:bCs/>
                <w:sz w:val="20"/>
                <w:szCs w:val="20"/>
                <w:lang w:val="en-US" w:eastAsia="en-US"/>
              </w:rPr>
            </w:pPr>
            <w:r w:rsidRPr="005F0785">
              <w:rPr>
                <w:rFonts w:cs="Arial"/>
                <w:b/>
                <w:bCs/>
                <w:sz w:val="20"/>
                <w:szCs w:val="20"/>
                <w:lang w:val="en-US" w:eastAsia="en-US"/>
              </w:rPr>
              <w:t>Long</w:t>
            </w:r>
          </w:p>
        </w:tc>
        <w:tc>
          <w:tcPr>
            <w:tcW w:w="2261" w:type="dxa"/>
            <w:tcBorders>
              <w:top w:val="nil"/>
              <w:left w:val="nil"/>
              <w:bottom w:val="single" w:sz="4" w:space="0" w:color="auto"/>
              <w:right w:val="single" w:sz="4" w:space="0" w:color="auto"/>
            </w:tcBorders>
            <w:shd w:val="clear" w:color="auto" w:fill="auto"/>
            <w:noWrap/>
            <w:vAlign w:val="center"/>
            <w:hideMark/>
          </w:tcPr>
          <w:p w14:paraId="1C906581" w14:textId="77777777" w:rsidR="006A32DF" w:rsidRPr="005F0785" w:rsidRDefault="006A32DF" w:rsidP="006A32DF">
            <w:pPr>
              <w:jc w:val="center"/>
              <w:rPr>
                <w:rFonts w:cs="Arial"/>
                <w:b/>
                <w:bCs/>
                <w:sz w:val="20"/>
                <w:szCs w:val="20"/>
                <w:lang w:val="en-US" w:eastAsia="en-US"/>
              </w:rPr>
            </w:pPr>
            <w:r w:rsidRPr="005F0785">
              <w:rPr>
                <w:rFonts w:cs="Arial"/>
                <w:b/>
                <w:bCs/>
                <w:sz w:val="20"/>
                <w:szCs w:val="20"/>
                <w:lang w:val="en-US" w:eastAsia="en-US"/>
              </w:rPr>
              <w:t>5</w:t>
            </w:r>
          </w:p>
        </w:tc>
      </w:tr>
    </w:tbl>
    <w:p w14:paraId="0E122874" w14:textId="6171B074" w:rsidR="00B95DE1" w:rsidRDefault="00B95DE1" w:rsidP="00B95DE1"/>
    <w:p w14:paraId="618B4FDE" w14:textId="77777777" w:rsidR="00B95DE1" w:rsidRDefault="00B95DE1">
      <w:pPr>
        <w:jc w:val="left"/>
        <w:rPr>
          <w:b/>
          <w:szCs w:val="20"/>
          <w:lang w:val="en-US" w:eastAsia="en-US"/>
        </w:rPr>
      </w:pPr>
      <w:r>
        <w:br w:type="page"/>
      </w:r>
    </w:p>
    <w:p w14:paraId="7375B396" w14:textId="77C3ACDD" w:rsidR="004F599D" w:rsidRDefault="004F599D" w:rsidP="00FF2FE5">
      <w:pPr>
        <w:pStyle w:val="Heading2"/>
      </w:pPr>
      <w:bookmarkStart w:id="59" w:name="_Toc499303913"/>
      <w:r>
        <w:lastRenderedPageBreak/>
        <w:t>Blackl</w:t>
      </w:r>
      <w:r w:rsidRPr="009538DE">
        <w:t>ist</w:t>
      </w:r>
      <w:r>
        <w:t>, Whitelist e Greylist</w:t>
      </w:r>
      <w:bookmarkEnd w:id="46"/>
      <w:bookmarkEnd w:id="59"/>
    </w:p>
    <w:p w14:paraId="05777DA7" w14:textId="77777777" w:rsidR="004F599D" w:rsidRDefault="004F599D" w:rsidP="00FF2FE5">
      <w:pPr>
        <w:rPr>
          <w:lang w:eastAsia="en-US"/>
        </w:rPr>
      </w:pPr>
    </w:p>
    <w:p w14:paraId="541C2265" w14:textId="77777777" w:rsidR="004F599D" w:rsidRDefault="004F599D" w:rsidP="00FF2FE5">
      <w:pPr>
        <w:rPr>
          <w:rFonts w:cs="Arial"/>
        </w:rPr>
      </w:pPr>
      <w:r w:rsidRPr="003C337E">
        <w:rPr>
          <w:rFonts w:cs="Arial"/>
        </w:rPr>
        <w:t xml:space="preserve">Nesta </w:t>
      </w:r>
      <w:r>
        <w:rPr>
          <w:rFonts w:cs="Arial"/>
        </w:rPr>
        <w:t>seção é descrito como será o comportamento das listas no RAID FMS.</w:t>
      </w:r>
    </w:p>
    <w:p w14:paraId="6821E02B" w14:textId="77777777" w:rsidR="00563B7A" w:rsidRDefault="00563B7A" w:rsidP="00FF2FE5">
      <w:pPr>
        <w:rPr>
          <w:rFonts w:cs="Arial"/>
        </w:rPr>
      </w:pPr>
    </w:p>
    <w:p w14:paraId="76A1AEC1" w14:textId="1FB470AF" w:rsidR="00563B7A" w:rsidRDefault="00B145BC" w:rsidP="00FF2FE5">
      <w:pPr>
        <w:rPr>
          <w:rFonts w:cs="Arial"/>
        </w:rPr>
      </w:pPr>
      <w:r w:rsidRPr="00B145BC">
        <w:rPr>
          <w:rFonts w:cs="Arial"/>
        </w:rPr>
        <w:t xml:space="preserve">As listas serão utilizadas nos motores de regras. </w:t>
      </w:r>
      <w:r w:rsidR="00563B7A" w:rsidRPr="00B145BC">
        <w:rPr>
          <w:rFonts w:cs="Arial"/>
        </w:rPr>
        <w:t>Na validação da regra será avaliado se os valores</w:t>
      </w:r>
      <w:r w:rsidRPr="00B145BC">
        <w:rPr>
          <w:rFonts w:cs="Arial"/>
        </w:rPr>
        <w:t xml:space="preserve"> (CPF/CNPJ, endereço, CEP, etc)</w:t>
      </w:r>
      <w:r w:rsidR="00563B7A" w:rsidRPr="00B145BC">
        <w:rPr>
          <w:rFonts w:cs="Arial"/>
        </w:rPr>
        <w:t xml:space="preserve"> estão ou não presentes na lista. </w:t>
      </w:r>
      <w:r w:rsidRPr="00B145BC">
        <w:rPr>
          <w:rFonts w:cs="Arial"/>
        </w:rPr>
        <w:t xml:space="preserve">O resultado dessa avaliação </w:t>
      </w:r>
      <w:r w:rsidR="00563B7A" w:rsidRPr="00B145BC">
        <w:rPr>
          <w:rFonts w:cs="Arial"/>
        </w:rPr>
        <w:t>será utilizada como variável</w:t>
      </w:r>
      <w:r w:rsidRPr="00B145BC">
        <w:rPr>
          <w:rFonts w:cs="Arial"/>
        </w:rPr>
        <w:t xml:space="preserve"> no motor</w:t>
      </w:r>
      <w:r w:rsidR="00563B7A" w:rsidRPr="00B145BC">
        <w:rPr>
          <w:rFonts w:cs="Arial"/>
        </w:rPr>
        <w:t>.</w:t>
      </w:r>
    </w:p>
    <w:p w14:paraId="56605568" w14:textId="77777777" w:rsidR="004F599D" w:rsidRDefault="004F599D" w:rsidP="00FF2FE5">
      <w:pPr>
        <w:rPr>
          <w:rFonts w:cs="Arial"/>
        </w:rPr>
      </w:pPr>
    </w:p>
    <w:p w14:paraId="48B95305" w14:textId="77777777" w:rsidR="004F599D" w:rsidRDefault="004F599D" w:rsidP="00FF2FE5">
      <w:pPr>
        <w:rPr>
          <w:rFonts w:cs="Arial"/>
        </w:rPr>
      </w:pPr>
      <w:r>
        <w:rPr>
          <w:rFonts w:cs="Arial"/>
        </w:rPr>
        <w:t>Os requisitos e regras de negócio que estão relacionados a esta funcionalidade são os seguintes:</w:t>
      </w:r>
    </w:p>
    <w:p w14:paraId="08B2B14D" w14:textId="77777777" w:rsidR="004F599D" w:rsidRDefault="004F599D" w:rsidP="00FF2FE5">
      <w:pPr>
        <w:rPr>
          <w:rFonts w:cs="Arial"/>
        </w:rPr>
      </w:pPr>
    </w:p>
    <w:p w14:paraId="4A487937" w14:textId="77777777" w:rsidR="004F599D" w:rsidRPr="003C337E" w:rsidRDefault="004F599D" w:rsidP="00FF2FE5">
      <w:pPr>
        <w:rPr>
          <w:rFonts w:cs="Arial"/>
        </w:rPr>
      </w:pPr>
    </w:p>
    <w:p w14:paraId="595F0D31" w14:textId="77777777" w:rsidR="004F599D" w:rsidRPr="003C337E" w:rsidRDefault="004F599D" w:rsidP="000A0C31">
      <w:pPr>
        <w:pStyle w:val="Heading3"/>
      </w:pPr>
      <w:bookmarkStart w:id="60" w:name="_Toc499303914"/>
      <w:r w:rsidRPr="003C337E">
        <w:t>RQN17 – Blacklist CPF e/ou CNPJ</w:t>
      </w:r>
      <w:bookmarkEnd w:id="60"/>
    </w:p>
    <w:p w14:paraId="3471D75A" w14:textId="77777777" w:rsidR="00C01C97" w:rsidRDefault="00C01C97" w:rsidP="00FF2FE5">
      <w:pPr>
        <w:rPr>
          <w:rFonts w:cs="Arial"/>
          <w:b/>
        </w:rPr>
      </w:pPr>
    </w:p>
    <w:p w14:paraId="2E8A0551" w14:textId="77777777" w:rsidR="004F599D" w:rsidRDefault="004F599D" w:rsidP="00FF2FE5">
      <w:pPr>
        <w:rPr>
          <w:rFonts w:cs="Arial"/>
        </w:rPr>
      </w:pPr>
      <w:r w:rsidRPr="003C337E">
        <w:rPr>
          <w:rFonts w:cs="Arial"/>
          <w:b/>
        </w:rPr>
        <w:t>RGN33</w:t>
      </w:r>
      <w:r w:rsidRPr="003C337E">
        <w:rPr>
          <w:rFonts w:cs="Arial"/>
        </w:rPr>
        <w:t xml:space="preserve"> – </w:t>
      </w:r>
      <w:r w:rsidRPr="00523CFD">
        <w:rPr>
          <w:rFonts w:cs="Arial"/>
        </w:rPr>
        <w:t xml:space="preserve">Deverá haver no sistema uma blacklist para os CPFs e CNPJs. O sistema deverá consultar a blacklist, sobrepondo o motor de score e orientando o cancelamento da proposta. A lista deverá conter além da entidade principal outros dados, tais como Data inclusão, Data </w:t>
      </w:r>
      <w:r>
        <w:rPr>
          <w:rFonts w:cs="Arial"/>
        </w:rPr>
        <w:t>alteração e usuário solicitante.</w:t>
      </w:r>
    </w:p>
    <w:p w14:paraId="7FFAB935" w14:textId="77777777" w:rsidR="004F599D" w:rsidRDefault="004F599D" w:rsidP="00FF2FE5">
      <w:pPr>
        <w:rPr>
          <w:rFonts w:cs="Arial"/>
        </w:rPr>
      </w:pPr>
    </w:p>
    <w:p w14:paraId="50A01CB7" w14:textId="77777777" w:rsidR="004F599D" w:rsidRPr="003C337E" w:rsidRDefault="004F599D" w:rsidP="000A0C31">
      <w:pPr>
        <w:pStyle w:val="Heading3"/>
      </w:pPr>
      <w:bookmarkStart w:id="61" w:name="_Toc499303915"/>
      <w:r w:rsidRPr="003C337E">
        <w:t>RQN28 – Whitelist CPF e/ou CNPJ</w:t>
      </w:r>
      <w:bookmarkEnd w:id="61"/>
    </w:p>
    <w:p w14:paraId="6361A7DE" w14:textId="77777777" w:rsidR="00C01C97" w:rsidRDefault="00C01C97" w:rsidP="00FF2FE5">
      <w:pPr>
        <w:rPr>
          <w:rFonts w:cs="Arial"/>
          <w:b/>
        </w:rPr>
      </w:pPr>
    </w:p>
    <w:p w14:paraId="297A7911" w14:textId="77777777" w:rsidR="004F599D" w:rsidRDefault="004F599D" w:rsidP="00FF2FE5">
      <w:pPr>
        <w:rPr>
          <w:rFonts w:cs="Arial"/>
        </w:rPr>
      </w:pPr>
      <w:r w:rsidRPr="003C337E">
        <w:rPr>
          <w:rFonts w:cs="Arial"/>
          <w:b/>
        </w:rPr>
        <w:t>RGN46</w:t>
      </w:r>
      <w:r w:rsidRPr="00153785">
        <w:rPr>
          <w:rFonts w:cs="Arial"/>
        </w:rPr>
        <w:t xml:space="preserve"> –</w:t>
      </w:r>
      <w:r>
        <w:rPr>
          <w:rFonts w:cs="Arial"/>
        </w:rPr>
        <w:t xml:space="preserve"> </w:t>
      </w:r>
      <w:r w:rsidRPr="001207D0">
        <w:rPr>
          <w:rFonts w:cs="Arial"/>
        </w:rPr>
        <w:t>Deverá exi</w:t>
      </w:r>
      <w:r>
        <w:rPr>
          <w:rFonts w:cs="Arial"/>
        </w:rPr>
        <w:t>s</w:t>
      </w:r>
      <w:r w:rsidRPr="001207D0">
        <w:rPr>
          <w:rFonts w:cs="Arial"/>
        </w:rPr>
        <w:t>tir no sistema uma Whitelist para os CPFs e CNPJs. O sistema deverá consultar a White List sobrepondo o motor de score e orientando a liberação da proposta. A lista deverá conter além da entidade principal outros dados, tais como Data inclusão, Data alteração e usuário solicitante.</w:t>
      </w:r>
    </w:p>
    <w:p w14:paraId="5A8339D2" w14:textId="77777777" w:rsidR="004F599D" w:rsidRPr="003C337E" w:rsidRDefault="004F599D" w:rsidP="00FF2FE5"/>
    <w:p w14:paraId="774E136A" w14:textId="5CD02511" w:rsidR="004F599D" w:rsidRPr="003C337E" w:rsidRDefault="004F599D" w:rsidP="000A0C31">
      <w:pPr>
        <w:pStyle w:val="Heading3"/>
      </w:pPr>
      <w:bookmarkStart w:id="62" w:name="_Toc499303916"/>
      <w:r w:rsidRPr="003C337E">
        <w:t>RQN1</w:t>
      </w:r>
      <w:r w:rsidR="00715EB4">
        <w:t>8</w:t>
      </w:r>
      <w:r w:rsidRPr="003C337E">
        <w:t xml:space="preserve"> – Greylist CPF e/ou CNPJ</w:t>
      </w:r>
      <w:bookmarkEnd w:id="62"/>
    </w:p>
    <w:p w14:paraId="0E5F5A29" w14:textId="77777777" w:rsidR="00C01C97" w:rsidRDefault="00C01C97" w:rsidP="00FF2FE5">
      <w:pPr>
        <w:rPr>
          <w:rFonts w:cs="Arial"/>
          <w:b/>
        </w:rPr>
      </w:pPr>
    </w:p>
    <w:p w14:paraId="094BB974" w14:textId="77777777" w:rsidR="004F599D" w:rsidRPr="003C337E" w:rsidRDefault="004F599D" w:rsidP="00FF2FE5">
      <w:r w:rsidRPr="003C337E">
        <w:rPr>
          <w:rFonts w:cs="Arial"/>
          <w:b/>
        </w:rPr>
        <w:t>RGN34</w:t>
      </w:r>
      <w:r w:rsidRPr="00153785">
        <w:rPr>
          <w:rFonts w:cs="Arial"/>
        </w:rPr>
        <w:t xml:space="preserve"> –</w:t>
      </w:r>
      <w:r>
        <w:rPr>
          <w:rFonts w:cs="Arial"/>
        </w:rPr>
        <w:t xml:space="preserve"> </w:t>
      </w:r>
      <w:r w:rsidRPr="00290B55">
        <w:rPr>
          <w:rFonts w:cs="Arial"/>
        </w:rPr>
        <w:t>Deverá haver no sistema uma greylist para os CPFs e CNPJs. O sistema deverá consultar a greylist, sobrepondo o motor de score e orientando a derivação da proposta.</w:t>
      </w:r>
    </w:p>
    <w:p w14:paraId="39165901" w14:textId="77777777" w:rsidR="004F599D" w:rsidRDefault="004F599D" w:rsidP="00FF2FE5">
      <w:pPr>
        <w:rPr>
          <w:rFonts w:cs="Arial"/>
        </w:rPr>
      </w:pPr>
    </w:p>
    <w:p w14:paraId="2961483E" w14:textId="77777777" w:rsidR="004F599D" w:rsidRPr="003C337E" w:rsidRDefault="004F599D" w:rsidP="000A0C31">
      <w:pPr>
        <w:pStyle w:val="Heading3"/>
      </w:pPr>
      <w:bookmarkStart w:id="63" w:name="_Toc499303917"/>
      <w:r w:rsidRPr="003C337E">
        <w:t>RQN23 – Greylist Telefone de contato</w:t>
      </w:r>
      <w:bookmarkEnd w:id="63"/>
    </w:p>
    <w:p w14:paraId="7B128ECA" w14:textId="77777777" w:rsidR="00C01C97" w:rsidRDefault="00C01C97" w:rsidP="00FF2FE5">
      <w:pPr>
        <w:rPr>
          <w:rFonts w:cs="Arial"/>
          <w:b/>
        </w:rPr>
      </w:pPr>
    </w:p>
    <w:p w14:paraId="141D33F0" w14:textId="77777777" w:rsidR="004F599D" w:rsidRPr="00290B55" w:rsidRDefault="004F599D" w:rsidP="00FF2FE5">
      <w:pPr>
        <w:rPr>
          <w:rFonts w:cs="Arial"/>
        </w:rPr>
      </w:pPr>
      <w:r w:rsidRPr="003C337E">
        <w:rPr>
          <w:rFonts w:cs="Arial"/>
          <w:b/>
        </w:rPr>
        <w:t>RGN41</w:t>
      </w:r>
      <w:r w:rsidRPr="00153785">
        <w:rPr>
          <w:rFonts w:cs="Arial"/>
        </w:rPr>
        <w:t xml:space="preserve"> – </w:t>
      </w:r>
      <w:r w:rsidRPr="00290B55">
        <w:rPr>
          <w:rFonts w:cs="Arial"/>
        </w:rPr>
        <w:t>Deverá haver no sistema uma greylist para os Telefone. O sistema deverá consultar a greylist, sobrepondo o motor de score e orientando a derivação da proposta. A lista deverá conter além da entidade principal outros dados, tais como Data inclusão, Data alteração e usuário solicitante.</w:t>
      </w:r>
    </w:p>
    <w:p w14:paraId="29A6BC17" w14:textId="77777777" w:rsidR="00C01C97" w:rsidRPr="00290B55" w:rsidRDefault="00C01C97" w:rsidP="00FF2FE5">
      <w:pPr>
        <w:rPr>
          <w:lang w:eastAsia="en-US"/>
        </w:rPr>
      </w:pPr>
    </w:p>
    <w:p w14:paraId="1EEE528A" w14:textId="77777777" w:rsidR="004F599D" w:rsidRPr="009A608D" w:rsidRDefault="004F599D" w:rsidP="000A0C31">
      <w:pPr>
        <w:pStyle w:val="Heading3"/>
      </w:pPr>
      <w:bookmarkStart w:id="64" w:name="_Toc499303918"/>
      <w:r w:rsidRPr="009A608D">
        <w:t>RQN24 – Greylist PDV</w:t>
      </w:r>
      <w:bookmarkEnd w:id="64"/>
    </w:p>
    <w:p w14:paraId="3CD6BBE0" w14:textId="77777777" w:rsidR="00C01C97" w:rsidRDefault="00C01C97" w:rsidP="00FF2FE5">
      <w:pPr>
        <w:rPr>
          <w:rFonts w:cs="Arial"/>
          <w:b/>
        </w:rPr>
      </w:pPr>
    </w:p>
    <w:p w14:paraId="37E13F51" w14:textId="77777777" w:rsidR="004F599D" w:rsidRPr="00290B55" w:rsidRDefault="004F599D" w:rsidP="00FF2FE5">
      <w:pPr>
        <w:rPr>
          <w:rFonts w:cs="Arial"/>
        </w:rPr>
      </w:pPr>
      <w:r w:rsidRPr="009A608D">
        <w:rPr>
          <w:rFonts w:cs="Arial"/>
          <w:b/>
        </w:rPr>
        <w:t>RGN42</w:t>
      </w:r>
      <w:r w:rsidRPr="00153785">
        <w:rPr>
          <w:rFonts w:cs="Arial"/>
        </w:rPr>
        <w:t xml:space="preserve"> –</w:t>
      </w:r>
      <w:r>
        <w:rPr>
          <w:rFonts w:cs="Arial"/>
        </w:rPr>
        <w:t xml:space="preserve"> </w:t>
      </w:r>
      <w:r w:rsidRPr="004237CC">
        <w:rPr>
          <w:rFonts w:cs="Arial"/>
        </w:rPr>
        <w:t>Deverá haver no sistema uma greylist para os PDV</w:t>
      </w:r>
      <w:r>
        <w:rPr>
          <w:rFonts w:cs="Arial"/>
        </w:rPr>
        <w:t>s</w:t>
      </w:r>
      <w:r w:rsidRPr="004237CC">
        <w:rPr>
          <w:rFonts w:cs="Arial"/>
        </w:rPr>
        <w:t>. O sistema deverá consultar a greylist, sobrepondo o motor de score e orientando a derivação da proposta. A lista deverá conter além da entidade principal outros dados, tais como Data inclusão, Data alteração e usuário solicitante.</w:t>
      </w:r>
    </w:p>
    <w:p w14:paraId="5746CF54" w14:textId="77777777" w:rsidR="004F599D" w:rsidRDefault="004F599D" w:rsidP="00FF2FE5">
      <w:pPr>
        <w:rPr>
          <w:rFonts w:cs="Arial"/>
        </w:rPr>
      </w:pPr>
    </w:p>
    <w:p w14:paraId="528CBF9A" w14:textId="77777777" w:rsidR="004F599D" w:rsidRPr="009A608D" w:rsidRDefault="004F599D" w:rsidP="000A0C31">
      <w:pPr>
        <w:pStyle w:val="Heading3"/>
      </w:pPr>
      <w:bookmarkStart w:id="65" w:name="_Toc499303919"/>
      <w:r w:rsidRPr="009A608D">
        <w:t>RQN31 – Greylist Login</w:t>
      </w:r>
      <w:bookmarkEnd w:id="65"/>
    </w:p>
    <w:p w14:paraId="14F25F76" w14:textId="77777777" w:rsidR="00C01C97" w:rsidRDefault="00C01C97" w:rsidP="00FF2FE5">
      <w:pPr>
        <w:rPr>
          <w:rFonts w:cs="Arial"/>
          <w:b/>
        </w:rPr>
      </w:pPr>
    </w:p>
    <w:p w14:paraId="7C9F5AF9" w14:textId="77777777" w:rsidR="004F599D" w:rsidRPr="004237CC" w:rsidRDefault="004F599D" w:rsidP="00FF2FE5">
      <w:pPr>
        <w:rPr>
          <w:rFonts w:cs="Arial"/>
        </w:rPr>
      </w:pPr>
      <w:r w:rsidRPr="009A608D">
        <w:rPr>
          <w:rFonts w:cs="Arial"/>
          <w:b/>
        </w:rPr>
        <w:t>RGN51</w:t>
      </w:r>
      <w:r w:rsidRPr="00153785">
        <w:rPr>
          <w:rFonts w:cs="Arial"/>
        </w:rPr>
        <w:t xml:space="preserve"> –</w:t>
      </w:r>
      <w:r>
        <w:rPr>
          <w:rFonts w:cs="Arial"/>
        </w:rPr>
        <w:t xml:space="preserve"> </w:t>
      </w:r>
      <w:r w:rsidRPr="004237CC">
        <w:rPr>
          <w:rFonts w:cs="Arial"/>
        </w:rPr>
        <w:t xml:space="preserve">Deverá haver no sistema uma greylist para os </w:t>
      </w:r>
      <w:r>
        <w:rPr>
          <w:rFonts w:cs="Arial"/>
        </w:rPr>
        <w:t>logins</w:t>
      </w:r>
      <w:r w:rsidRPr="004237CC">
        <w:rPr>
          <w:rFonts w:cs="Arial"/>
        </w:rPr>
        <w:t>. O sistema deverá consultar a greylist, sobrepondo o motor de score e orientando a derivação da proposta. A lista deverá conter além da entidade principal outros dados, tais como Data inclusão, Data alteração e usuário solicitante.</w:t>
      </w:r>
    </w:p>
    <w:p w14:paraId="0871EF1B" w14:textId="77777777" w:rsidR="004F599D" w:rsidRDefault="004F599D" w:rsidP="00FF2FE5">
      <w:pPr>
        <w:rPr>
          <w:rFonts w:cs="Arial"/>
        </w:rPr>
      </w:pPr>
    </w:p>
    <w:p w14:paraId="6FBABA9F" w14:textId="3271FDC3" w:rsidR="005048D3" w:rsidRPr="0032537A" w:rsidRDefault="005048D3" w:rsidP="000A0C31">
      <w:pPr>
        <w:pStyle w:val="Heading3"/>
      </w:pPr>
      <w:bookmarkStart w:id="66" w:name="_Toc499303920"/>
      <w:r w:rsidRPr="0032537A">
        <w:t>RQN</w:t>
      </w:r>
      <w:r w:rsidR="0077118C" w:rsidRPr="0032537A">
        <w:t>3</w:t>
      </w:r>
      <w:r w:rsidR="00E83841">
        <w:t>3</w:t>
      </w:r>
      <w:r w:rsidRPr="0032537A">
        <w:t xml:space="preserve"> – Greylist CEP</w:t>
      </w:r>
      <w:bookmarkEnd w:id="66"/>
    </w:p>
    <w:p w14:paraId="3144F89A" w14:textId="77777777" w:rsidR="00C01C97" w:rsidRPr="0032537A" w:rsidRDefault="00C01C97" w:rsidP="00FF2FE5">
      <w:pPr>
        <w:rPr>
          <w:rFonts w:cs="Arial"/>
          <w:b/>
        </w:rPr>
      </w:pPr>
    </w:p>
    <w:p w14:paraId="69964A93" w14:textId="3CEE64B2" w:rsidR="005048D3" w:rsidRPr="0032537A" w:rsidRDefault="005048D3" w:rsidP="00FF2FE5">
      <w:pPr>
        <w:rPr>
          <w:rFonts w:cs="Arial"/>
        </w:rPr>
      </w:pPr>
      <w:r w:rsidRPr="0032537A">
        <w:rPr>
          <w:rFonts w:cs="Arial"/>
          <w:b/>
        </w:rPr>
        <w:t>RGN</w:t>
      </w:r>
      <w:r w:rsidR="0077118C" w:rsidRPr="0032537A">
        <w:rPr>
          <w:rFonts w:cs="Arial"/>
          <w:b/>
        </w:rPr>
        <w:t>5</w:t>
      </w:r>
      <w:r w:rsidR="00E83841">
        <w:rPr>
          <w:rFonts w:cs="Arial"/>
          <w:b/>
        </w:rPr>
        <w:t>6</w:t>
      </w:r>
      <w:r w:rsidRPr="0032537A">
        <w:rPr>
          <w:rFonts w:cs="Arial"/>
        </w:rPr>
        <w:t xml:space="preserve"> – </w:t>
      </w:r>
      <w:r w:rsidR="0032537A" w:rsidRPr="0032537A">
        <w:rPr>
          <w:rFonts w:cs="Arial"/>
        </w:rPr>
        <w:t>Deverá haver no sistema uma greylist para os CEP. O sistema deverá consultar a greylist, sobrepondo o motor de score e orientando a derivação da proposta. A lista deverá conter  além da entidade principal, outros dados, tais como Data inclusão, Data alteração e usuário solicitante.</w:t>
      </w:r>
    </w:p>
    <w:p w14:paraId="0077CB0F" w14:textId="77777777" w:rsidR="005048D3" w:rsidRPr="005048D3" w:rsidRDefault="005048D3" w:rsidP="00FF2FE5">
      <w:pPr>
        <w:rPr>
          <w:rFonts w:cs="Arial"/>
          <w:highlight w:val="yellow"/>
        </w:rPr>
      </w:pPr>
    </w:p>
    <w:p w14:paraId="3AF437B5" w14:textId="010EC342" w:rsidR="005048D3" w:rsidRPr="0032537A" w:rsidRDefault="005048D3" w:rsidP="000A0C31">
      <w:pPr>
        <w:pStyle w:val="Heading3"/>
      </w:pPr>
      <w:bookmarkStart w:id="67" w:name="_Toc499303921"/>
      <w:r w:rsidRPr="0032537A">
        <w:t>RQN</w:t>
      </w:r>
      <w:r w:rsidR="0077118C" w:rsidRPr="0032537A">
        <w:t>3</w:t>
      </w:r>
      <w:r w:rsidR="00E83841">
        <w:t>4</w:t>
      </w:r>
      <w:r w:rsidRPr="0032537A">
        <w:t xml:space="preserve"> – Greylist Endereço</w:t>
      </w:r>
      <w:bookmarkEnd w:id="67"/>
    </w:p>
    <w:p w14:paraId="3E01F167" w14:textId="77777777" w:rsidR="00C01C97" w:rsidRPr="0032537A" w:rsidRDefault="00C01C97" w:rsidP="00FF2FE5">
      <w:pPr>
        <w:rPr>
          <w:rFonts w:cs="Arial"/>
          <w:b/>
        </w:rPr>
      </w:pPr>
    </w:p>
    <w:p w14:paraId="4609E442" w14:textId="491B5BA4" w:rsidR="005048D3" w:rsidRPr="00290B55" w:rsidRDefault="005048D3" w:rsidP="00FF2FE5">
      <w:pPr>
        <w:rPr>
          <w:rFonts w:cs="Arial"/>
        </w:rPr>
      </w:pPr>
      <w:r w:rsidRPr="0032537A">
        <w:rPr>
          <w:rFonts w:cs="Arial"/>
          <w:b/>
        </w:rPr>
        <w:t>RGN</w:t>
      </w:r>
      <w:r w:rsidR="0077118C" w:rsidRPr="0032537A">
        <w:rPr>
          <w:rFonts w:cs="Arial"/>
          <w:b/>
        </w:rPr>
        <w:t>5</w:t>
      </w:r>
      <w:r w:rsidR="00E83841">
        <w:rPr>
          <w:rFonts w:cs="Arial"/>
          <w:b/>
        </w:rPr>
        <w:t>7</w:t>
      </w:r>
      <w:r w:rsidRPr="0032537A">
        <w:rPr>
          <w:rFonts w:cs="Arial"/>
        </w:rPr>
        <w:t xml:space="preserve"> – </w:t>
      </w:r>
      <w:r w:rsidR="0032537A" w:rsidRPr="0032537A">
        <w:rPr>
          <w:rFonts w:cs="Arial"/>
        </w:rPr>
        <w:t>Deverá haver no sistema uma greylist para os Endereço completo. O sistema deverá consultar a greylist, sobrepondo o motor de score e orientando a derivação da proposta. A lista deverá conter  além da entidade principal, outros dados, tais como Data inclusão, Data alteração e usuário solicitante.</w:t>
      </w:r>
      <w:r w:rsidRPr="0032537A">
        <w:rPr>
          <w:rFonts w:cs="Arial"/>
        </w:rPr>
        <w:t>.</w:t>
      </w:r>
    </w:p>
    <w:p w14:paraId="45B7E5B5" w14:textId="77777777" w:rsidR="005048D3" w:rsidRDefault="005048D3" w:rsidP="00FF2FE5">
      <w:pPr>
        <w:rPr>
          <w:rFonts w:cs="Arial"/>
        </w:rPr>
      </w:pPr>
    </w:p>
    <w:p w14:paraId="171F0DD2" w14:textId="1D61E25F" w:rsidR="00C01C97" w:rsidRDefault="00C01C97" w:rsidP="00FF2FE5">
      <w:pPr>
        <w:jc w:val="left"/>
        <w:rPr>
          <w:rFonts w:cs="Arial"/>
        </w:rPr>
      </w:pPr>
      <w:r>
        <w:rPr>
          <w:rFonts w:cs="Arial"/>
        </w:rPr>
        <w:br w:type="page"/>
      </w:r>
    </w:p>
    <w:p w14:paraId="2ED0D71C" w14:textId="6B21A134" w:rsidR="005048D3" w:rsidRDefault="005048D3" w:rsidP="000A0C31">
      <w:pPr>
        <w:pStyle w:val="Heading3"/>
      </w:pPr>
      <w:bookmarkStart w:id="68" w:name="_Toc499303922"/>
      <w:r>
        <w:lastRenderedPageBreak/>
        <w:t>Funcionalidades d</w:t>
      </w:r>
      <w:r w:rsidR="004904BE">
        <w:t>e</w:t>
      </w:r>
      <w:r>
        <w:t xml:space="preserve"> Hotlists</w:t>
      </w:r>
      <w:bookmarkEnd w:id="68"/>
    </w:p>
    <w:p w14:paraId="3B58B2BB" w14:textId="77777777" w:rsidR="005048D3" w:rsidRPr="005048D3" w:rsidRDefault="005048D3" w:rsidP="005048D3">
      <w:pPr>
        <w:rPr>
          <w:lang w:eastAsia="en-US"/>
        </w:rPr>
      </w:pPr>
    </w:p>
    <w:p w14:paraId="15EEA0F9" w14:textId="73584324" w:rsidR="004F599D" w:rsidRDefault="004F599D" w:rsidP="004F599D">
      <w:pPr>
        <w:rPr>
          <w:rFonts w:cs="Arial"/>
        </w:rPr>
      </w:pPr>
      <w:r>
        <w:rPr>
          <w:rFonts w:cs="Arial"/>
        </w:rPr>
        <w:t>A criação das listas</w:t>
      </w:r>
      <w:r w:rsidR="000668D4">
        <w:rPr>
          <w:rFonts w:cs="Arial"/>
        </w:rPr>
        <w:t xml:space="preserve"> (blacklist, greylist e whitelist)</w:t>
      </w:r>
      <w:r>
        <w:rPr>
          <w:rFonts w:cs="Arial"/>
        </w:rPr>
        <w:t xml:space="preserve"> será realizada diretamente no Portal do RAID FMS utilizando a funcionalidade de Hotlists, com os seguintes campos disponíveis:</w:t>
      </w:r>
    </w:p>
    <w:p w14:paraId="1C14A2CF" w14:textId="5EB693DF" w:rsidR="000668D4" w:rsidRPr="00A53874" w:rsidRDefault="000668D4" w:rsidP="008C752D">
      <w:pPr>
        <w:pStyle w:val="ListParagraph"/>
        <w:numPr>
          <w:ilvl w:val="0"/>
          <w:numId w:val="11"/>
        </w:numPr>
        <w:rPr>
          <w:rFonts w:cs="Arial"/>
          <w:sz w:val="24"/>
          <w:lang w:val="pt-PT"/>
        </w:rPr>
      </w:pPr>
      <w:r w:rsidRPr="00A53874">
        <w:rPr>
          <w:rFonts w:cs="Arial"/>
          <w:sz w:val="24"/>
          <w:lang w:val="pt-PT"/>
        </w:rPr>
        <w:t>Expired date: data de validade do valor</w:t>
      </w:r>
    </w:p>
    <w:p w14:paraId="7EA232D7" w14:textId="77777777" w:rsidR="004F599D" w:rsidRPr="00C01C97" w:rsidRDefault="004F599D" w:rsidP="008C752D">
      <w:pPr>
        <w:pStyle w:val="ListParagraph"/>
        <w:numPr>
          <w:ilvl w:val="0"/>
          <w:numId w:val="11"/>
        </w:numPr>
        <w:rPr>
          <w:rFonts w:cs="Arial"/>
          <w:sz w:val="24"/>
        </w:rPr>
      </w:pPr>
      <w:r w:rsidRPr="00C01C97">
        <w:rPr>
          <w:rFonts w:cs="Arial"/>
          <w:sz w:val="24"/>
        </w:rPr>
        <w:t>Description: campo de texto livre</w:t>
      </w:r>
    </w:p>
    <w:p w14:paraId="2F855FC3" w14:textId="77777777" w:rsidR="004F599D" w:rsidRPr="00C01C97" w:rsidRDefault="004F599D" w:rsidP="008C752D">
      <w:pPr>
        <w:pStyle w:val="ListParagraph"/>
        <w:numPr>
          <w:ilvl w:val="0"/>
          <w:numId w:val="11"/>
        </w:numPr>
        <w:rPr>
          <w:rFonts w:cs="Arial"/>
          <w:sz w:val="24"/>
        </w:rPr>
      </w:pPr>
      <w:r w:rsidRPr="00C01C97">
        <w:rPr>
          <w:rFonts w:cs="Arial"/>
          <w:sz w:val="24"/>
        </w:rPr>
        <w:t>Value: valor para a lista</w:t>
      </w:r>
    </w:p>
    <w:p w14:paraId="2AB786D8" w14:textId="77777777" w:rsidR="004F599D" w:rsidRPr="00C01C97" w:rsidRDefault="004F599D" w:rsidP="008C752D">
      <w:pPr>
        <w:pStyle w:val="ListParagraph"/>
        <w:numPr>
          <w:ilvl w:val="0"/>
          <w:numId w:val="11"/>
        </w:numPr>
        <w:rPr>
          <w:rFonts w:cs="Arial"/>
          <w:sz w:val="24"/>
        </w:rPr>
      </w:pPr>
      <w:r w:rsidRPr="00C01C97">
        <w:rPr>
          <w:rFonts w:cs="Arial"/>
          <w:sz w:val="24"/>
        </w:rPr>
        <w:t>Reason: campo de texto livre</w:t>
      </w:r>
    </w:p>
    <w:p w14:paraId="5DBCDF7D" w14:textId="77777777" w:rsidR="004F599D" w:rsidRDefault="004F599D" w:rsidP="004F599D">
      <w:pPr>
        <w:rPr>
          <w:rFonts w:cs="Arial"/>
        </w:rPr>
      </w:pPr>
    </w:p>
    <w:p w14:paraId="31D6A224" w14:textId="28D4A852" w:rsidR="004F599D" w:rsidRDefault="004F599D" w:rsidP="004F599D">
      <w:pPr>
        <w:rPr>
          <w:rFonts w:cs="Arial"/>
        </w:rPr>
      </w:pPr>
      <w:r>
        <w:rPr>
          <w:rFonts w:cs="Arial"/>
        </w:rPr>
        <w:t>Após a inclusão dos registros</w:t>
      </w:r>
      <w:r w:rsidR="00563B7A">
        <w:rPr>
          <w:rFonts w:cs="Arial"/>
        </w:rPr>
        <w:t xml:space="preserve"> (individual ou massivamente)</w:t>
      </w:r>
      <w:r>
        <w:rPr>
          <w:rFonts w:cs="Arial"/>
        </w:rPr>
        <w:t>, será possível utilizar a hotlist nas regras de prevenção.</w:t>
      </w:r>
    </w:p>
    <w:p w14:paraId="12170FDB" w14:textId="77777777" w:rsidR="004F599D" w:rsidRDefault="004F599D" w:rsidP="004F599D">
      <w:pPr>
        <w:rPr>
          <w:rFonts w:cs="Arial"/>
        </w:rPr>
      </w:pPr>
    </w:p>
    <w:p w14:paraId="19C7F0B2" w14:textId="77777777" w:rsidR="004F599D" w:rsidRPr="006E210E" w:rsidRDefault="004F599D" w:rsidP="004F599D">
      <w:pPr>
        <w:rPr>
          <w:rFonts w:cs="Arial"/>
        </w:rPr>
      </w:pPr>
      <w:r>
        <w:rPr>
          <w:rFonts w:cs="Arial"/>
        </w:rPr>
        <w:t>Abaixo está ilustrada a funcionalidade de hotlists do RAID FMS.</w:t>
      </w:r>
    </w:p>
    <w:p w14:paraId="26698F9E" w14:textId="77777777" w:rsidR="004F599D" w:rsidRDefault="004F599D" w:rsidP="004F599D">
      <w:pPr>
        <w:rPr>
          <w:lang w:eastAsia="en-US"/>
        </w:rPr>
      </w:pPr>
    </w:p>
    <w:p w14:paraId="3AB767A8" w14:textId="77777777" w:rsidR="004F599D" w:rsidRPr="006E210E" w:rsidRDefault="004F599D" w:rsidP="004F599D">
      <w:pPr>
        <w:rPr>
          <w:rFonts w:cs="Arial"/>
        </w:rPr>
      </w:pPr>
      <w:r w:rsidRPr="006E210E">
        <w:rPr>
          <w:rFonts w:cs="Arial"/>
          <w:u w:val="single"/>
        </w:rPr>
        <w:t>Valores da lista</w:t>
      </w:r>
      <w:r w:rsidRPr="006E210E">
        <w:rPr>
          <w:rFonts w:cs="Arial"/>
        </w:rPr>
        <w:t>:</w:t>
      </w:r>
    </w:p>
    <w:p w14:paraId="291067E8" w14:textId="77777777" w:rsidR="004F599D" w:rsidRDefault="004F599D" w:rsidP="004F599D">
      <w:pPr>
        <w:rPr>
          <w:lang w:eastAsia="en-US"/>
        </w:rPr>
      </w:pPr>
    </w:p>
    <w:p w14:paraId="2E325110" w14:textId="77777777" w:rsidR="00351DF7" w:rsidRDefault="004F599D" w:rsidP="00351DF7">
      <w:pPr>
        <w:keepNext/>
        <w:jc w:val="center"/>
      </w:pPr>
      <w:r>
        <w:rPr>
          <w:noProof/>
        </w:rPr>
        <w:drawing>
          <wp:inline distT="0" distB="0" distL="0" distR="0" wp14:anchorId="521F1C06" wp14:editId="0E82EBF2">
            <wp:extent cx="6478270" cy="1294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8270" cy="1294130"/>
                    </a:xfrm>
                    <a:prstGeom prst="rect">
                      <a:avLst/>
                    </a:prstGeom>
                    <a:noFill/>
                    <a:ln>
                      <a:noFill/>
                    </a:ln>
                  </pic:spPr>
                </pic:pic>
              </a:graphicData>
            </a:graphic>
          </wp:inline>
        </w:drawing>
      </w:r>
    </w:p>
    <w:p w14:paraId="756EFAE2" w14:textId="2EC2AC3E" w:rsidR="004F599D" w:rsidRPr="00351DF7" w:rsidRDefault="00351DF7" w:rsidP="00351DF7">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sidR="002238FB">
        <w:rPr>
          <w:noProof/>
          <w:lang w:val="pt-PT"/>
        </w:rPr>
        <w:t>5</w:t>
      </w:r>
      <w:r>
        <w:fldChar w:fldCharType="end"/>
      </w:r>
      <w:r w:rsidRPr="00351DF7">
        <w:rPr>
          <w:lang w:val="pt-PT"/>
        </w:rPr>
        <w:t>: Hotlist</w:t>
      </w:r>
    </w:p>
    <w:p w14:paraId="3D9B9482" w14:textId="77777777" w:rsidR="004F599D" w:rsidRDefault="004F599D" w:rsidP="004F599D">
      <w:pPr>
        <w:rPr>
          <w:lang w:eastAsia="en-US"/>
        </w:rPr>
      </w:pPr>
    </w:p>
    <w:p w14:paraId="149D01FE" w14:textId="77777777" w:rsidR="004F599D" w:rsidRPr="006E210E" w:rsidRDefault="004F599D" w:rsidP="004F599D">
      <w:pPr>
        <w:rPr>
          <w:rFonts w:cs="Arial"/>
        </w:rPr>
      </w:pPr>
      <w:r w:rsidRPr="006E210E">
        <w:rPr>
          <w:rFonts w:cs="Arial"/>
          <w:u w:val="single"/>
        </w:rPr>
        <w:t>Criação de novo registro na lista</w:t>
      </w:r>
      <w:r w:rsidRPr="006E210E">
        <w:rPr>
          <w:rFonts w:cs="Arial"/>
        </w:rPr>
        <w:t>:</w:t>
      </w:r>
    </w:p>
    <w:p w14:paraId="6DAE82BF" w14:textId="77777777" w:rsidR="00351DF7" w:rsidRDefault="004F599D" w:rsidP="00351DF7">
      <w:pPr>
        <w:keepNext/>
        <w:jc w:val="center"/>
      </w:pPr>
      <w:r>
        <w:rPr>
          <w:noProof/>
        </w:rPr>
        <w:lastRenderedPageBreak/>
        <w:drawing>
          <wp:inline distT="0" distB="0" distL="0" distR="0" wp14:anchorId="4FA26D9E" wp14:editId="255423E9">
            <wp:extent cx="2964584" cy="338155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7371" cy="3384734"/>
                    </a:xfrm>
                    <a:prstGeom prst="rect">
                      <a:avLst/>
                    </a:prstGeom>
                    <a:noFill/>
                    <a:ln>
                      <a:noFill/>
                    </a:ln>
                  </pic:spPr>
                </pic:pic>
              </a:graphicData>
            </a:graphic>
          </wp:inline>
        </w:drawing>
      </w:r>
    </w:p>
    <w:p w14:paraId="66621AAE" w14:textId="3DB1C660" w:rsidR="004F599D" w:rsidRPr="00351DF7" w:rsidRDefault="00351DF7" w:rsidP="00351DF7">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sidR="00B95DE1">
        <w:rPr>
          <w:noProof/>
          <w:lang w:val="pt-PT"/>
        </w:rPr>
        <w:t>9</w:t>
      </w:r>
      <w:r>
        <w:fldChar w:fldCharType="end"/>
      </w:r>
      <w:r w:rsidRPr="00351DF7">
        <w:rPr>
          <w:lang w:val="pt-PT"/>
        </w:rPr>
        <w:t>: Novo registro na lista</w:t>
      </w:r>
    </w:p>
    <w:p w14:paraId="5CA661E5" w14:textId="77777777" w:rsidR="004F599D" w:rsidRDefault="004F599D" w:rsidP="004F599D">
      <w:pPr>
        <w:rPr>
          <w:lang w:eastAsia="en-US"/>
        </w:rPr>
      </w:pPr>
    </w:p>
    <w:p w14:paraId="7606827A" w14:textId="77777777" w:rsidR="004F599D" w:rsidRPr="006E210E" w:rsidRDefault="004F599D" w:rsidP="004F599D">
      <w:pPr>
        <w:rPr>
          <w:rFonts w:cs="Arial"/>
        </w:rPr>
      </w:pPr>
      <w:r w:rsidRPr="006E210E">
        <w:rPr>
          <w:rFonts w:cs="Arial"/>
          <w:u w:val="single"/>
        </w:rPr>
        <w:t>Auditoria sobre os registros da lista</w:t>
      </w:r>
      <w:r w:rsidRPr="006E210E">
        <w:rPr>
          <w:rFonts w:cs="Arial"/>
        </w:rPr>
        <w:t>:</w:t>
      </w:r>
    </w:p>
    <w:p w14:paraId="72C87EEC" w14:textId="77777777" w:rsidR="004F599D" w:rsidRDefault="004F599D" w:rsidP="004F599D">
      <w:pPr>
        <w:rPr>
          <w:lang w:eastAsia="en-US"/>
        </w:rPr>
      </w:pPr>
    </w:p>
    <w:p w14:paraId="3D075A7E" w14:textId="77777777" w:rsidR="00351DF7" w:rsidRDefault="004F599D" w:rsidP="00351DF7">
      <w:pPr>
        <w:keepNext/>
        <w:jc w:val="center"/>
      </w:pPr>
      <w:r>
        <w:rPr>
          <w:noProof/>
        </w:rPr>
        <w:drawing>
          <wp:inline distT="0" distB="0" distL="0" distR="0" wp14:anchorId="27F26F7F" wp14:editId="1AAC2A6A">
            <wp:extent cx="6478270" cy="13887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8270" cy="1388745"/>
                    </a:xfrm>
                    <a:prstGeom prst="rect">
                      <a:avLst/>
                    </a:prstGeom>
                    <a:noFill/>
                    <a:ln>
                      <a:noFill/>
                    </a:ln>
                  </pic:spPr>
                </pic:pic>
              </a:graphicData>
            </a:graphic>
          </wp:inline>
        </w:drawing>
      </w:r>
    </w:p>
    <w:p w14:paraId="10BA26A3" w14:textId="3F9F9E57" w:rsidR="004F599D" w:rsidRDefault="00351DF7" w:rsidP="00351DF7">
      <w:pPr>
        <w:pStyle w:val="Caption"/>
      </w:pPr>
      <w:r>
        <w:t xml:space="preserve">Figura </w:t>
      </w:r>
      <w:r>
        <w:fldChar w:fldCharType="begin"/>
      </w:r>
      <w:r>
        <w:instrText xml:space="preserve"> SEQ Figura \* ARABIC </w:instrText>
      </w:r>
      <w:r>
        <w:fldChar w:fldCharType="separate"/>
      </w:r>
      <w:r w:rsidR="00B95DE1">
        <w:rPr>
          <w:noProof/>
        </w:rPr>
        <w:t>10</w:t>
      </w:r>
      <w:r>
        <w:fldChar w:fldCharType="end"/>
      </w:r>
      <w:r>
        <w:t>: Auditoria na lista</w:t>
      </w:r>
    </w:p>
    <w:p w14:paraId="5068FB47" w14:textId="77777777" w:rsidR="004F599D" w:rsidRPr="00153785" w:rsidRDefault="004F599D" w:rsidP="00351DF7">
      <w:pPr>
        <w:jc w:val="center"/>
        <w:rPr>
          <w:rFonts w:cs="Arial"/>
        </w:rPr>
      </w:pPr>
    </w:p>
    <w:p w14:paraId="667CB83E" w14:textId="77777777" w:rsidR="004F599D" w:rsidRPr="00153785" w:rsidRDefault="004F599D" w:rsidP="004F599D">
      <w:pPr>
        <w:rPr>
          <w:rFonts w:cs="Arial"/>
        </w:rPr>
      </w:pPr>
    </w:p>
    <w:p w14:paraId="68FCFBC6" w14:textId="77777777" w:rsidR="0052566C" w:rsidRDefault="0052566C">
      <w:pPr>
        <w:rPr>
          <w:rFonts w:cs="Arial"/>
          <w:b/>
          <w:szCs w:val="20"/>
          <w:lang w:eastAsia="en-US"/>
        </w:rPr>
      </w:pPr>
      <w:bookmarkStart w:id="69" w:name="_Toc496861384"/>
      <w:r>
        <w:br w:type="page"/>
      </w:r>
    </w:p>
    <w:p w14:paraId="59B5207A" w14:textId="6683CA83" w:rsidR="004F599D" w:rsidRDefault="004F599D" w:rsidP="00FF2FE5">
      <w:pPr>
        <w:pStyle w:val="Heading2"/>
      </w:pPr>
      <w:bookmarkStart w:id="70" w:name="_Motor_de_Regras"/>
      <w:bookmarkStart w:id="71" w:name="_Toc499303923"/>
      <w:bookmarkEnd w:id="70"/>
      <w:r w:rsidRPr="00153785">
        <w:lastRenderedPageBreak/>
        <w:t>Motor de Regras</w:t>
      </w:r>
      <w:bookmarkEnd w:id="69"/>
      <w:r w:rsidR="0052566C">
        <w:t xml:space="preserve"> de Prevenção</w:t>
      </w:r>
      <w:bookmarkEnd w:id="71"/>
    </w:p>
    <w:p w14:paraId="703C30FD" w14:textId="77777777" w:rsidR="006A32DF" w:rsidRPr="006A32DF" w:rsidRDefault="006A32DF" w:rsidP="006A32DF">
      <w:pPr>
        <w:pStyle w:val="Heading3"/>
        <w:tabs>
          <w:tab w:val="clear" w:pos="1701"/>
        </w:tabs>
        <w:ind w:left="851" w:hanging="491"/>
      </w:pPr>
      <w:bookmarkStart w:id="72" w:name="_Toc497587963"/>
      <w:bookmarkStart w:id="73" w:name="_Toc497226467"/>
      <w:bookmarkStart w:id="74" w:name="_Toc499303924"/>
      <w:bookmarkEnd w:id="72"/>
      <w:r w:rsidRPr="006A32DF">
        <w:t>Processamento batch de vendas do SINN</w:t>
      </w:r>
      <w:bookmarkEnd w:id="73"/>
      <w:bookmarkEnd w:id="74"/>
    </w:p>
    <w:p w14:paraId="503050D2" w14:textId="77777777" w:rsidR="006A32DF" w:rsidRDefault="006A32DF" w:rsidP="006A32DF">
      <w:pPr>
        <w:rPr>
          <w:lang w:eastAsia="en-US"/>
        </w:rPr>
      </w:pPr>
    </w:p>
    <w:p w14:paraId="61278842" w14:textId="2387E1C0" w:rsidR="0052566C" w:rsidRDefault="00A263CE" w:rsidP="006A32DF">
      <w:pPr>
        <w:rPr>
          <w:rFonts w:cs="Arial"/>
        </w:rPr>
      </w:pPr>
      <w:r>
        <w:rPr>
          <w:rFonts w:cs="Arial"/>
        </w:rPr>
        <w:t xml:space="preserve">O seguinte diagrama representa o processamento batch do </w:t>
      </w:r>
      <w:r w:rsidR="00AC4566">
        <w:rPr>
          <w:rFonts w:cs="Arial"/>
        </w:rPr>
        <w:t>arquivo</w:t>
      </w:r>
      <w:r>
        <w:rPr>
          <w:rFonts w:cs="Arial"/>
        </w:rPr>
        <w:t xml:space="preserve"> de vendas do SINN de OI TV.</w:t>
      </w:r>
    </w:p>
    <w:p w14:paraId="104511BA" w14:textId="77777777" w:rsidR="00A263CE" w:rsidRPr="006A32DF" w:rsidRDefault="00A263CE" w:rsidP="006A32DF">
      <w:pPr>
        <w:rPr>
          <w:rFonts w:cs="Arial"/>
        </w:rPr>
      </w:pPr>
    </w:p>
    <w:p w14:paraId="08CBC733" w14:textId="334CCB30" w:rsidR="0052566C" w:rsidRDefault="00A263CE" w:rsidP="005A41A1">
      <w:pPr>
        <w:jc w:val="center"/>
      </w:pPr>
      <w:r>
        <w:object w:dxaOrig="9270" w:dyaOrig="11161" w14:anchorId="52811A9C">
          <v:shape id="_x0000_i1031" type="#_x0000_t75" style="width:372.9pt;height:446.5pt" o:ole="">
            <v:imagedata r:id="rId50" o:title=""/>
          </v:shape>
          <o:OLEObject Type="Embed" ProgID="Visio.Drawing.15" ShapeID="_x0000_i1031" DrawAspect="Content" ObjectID="_1574681782" r:id="rId51"/>
        </w:object>
      </w:r>
    </w:p>
    <w:p w14:paraId="4512D474" w14:textId="17A3206E" w:rsidR="00A263CE" w:rsidRDefault="00A263CE" w:rsidP="00A263CE">
      <w:pPr>
        <w:pStyle w:val="Caption"/>
        <w:rPr>
          <w:lang w:val="pt-PT"/>
        </w:rPr>
      </w:pPr>
      <w:r w:rsidRPr="00FC101B">
        <w:rPr>
          <w:lang w:val="pt-PT"/>
        </w:rPr>
        <w:lastRenderedPageBreak/>
        <w:t xml:space="preserve">Figura </w:t>
      </w:r>
      <w:r>
        <w:fldChar w:fldCharType="begin"/>
      </w:r>
      <w:r w:rsidRPr="00FC101B">
        <w:rPr>
          <w:lang w:val="pt-PT"/>
        </w:rPr>
        <w:instrText xml:space="preserve"> SEQ Figura \* ARABIC </w:instrText>
      </w:r>
      <w:r>
        <w:fldChar w:fldCharType="separate"/>
      </w:r>
      <w:r w:rsidR="00B95DE1">
        <w:rPr>
          <w:noProof/>
          <w:lang w:val="pt-PT"/>
        </w:rPr>
        <w:t>11</w:t>
      </w:r>
      <w:r>
        <w:fldChar w:fldCharType="end"/>
      </w:r>
      <w:r w:rsidRPr="00FC101B">
        <w:rPr>
          <w:lang w:val="pt-PT"/>
        </w:rPr>
        <w:t>: Process</w:t>
      </w:r>
      <w:r>
        <w:rPr>
          <w:lang w:val="pt-PT"/>
        </w:rPr>
        <w:t>amento vendas do SINN OITV</w:t>
      </w:r>
    </w:p>
    <w:p w14:paraId="5408FC98" w14:textId="6E3B3F60" w:rsidR="00A263CE" w:rsidRDefault="00A263CE" w:rsidP="005A41A1">
      <w:pPr>
        <w:rPr>
          <w:lang w:val="pt-PT"/>
        </w:rPr>
      </w:pPr>
      <w:r>
        <w:rPr>
          <w:lang w:val="pt-PT" w:eastAsia="en-US"/>
        </w:rPr>
        <w:t xml:space="preserve">Numa primeira fase são lidos os arquivos do SINN. O Diagrama seguinte representa os vários passos que são realizados para normalizar e enriquecer os dados: </w:t>
      </w:r>
    </w:p>
    <w:p w14:paraId="37C77762" w14:textId="77777777" w:rsidR="00A263CE" w:rsidRDefault="00A263CE" w:rsidP="005A41A1">
      <w:pPr>
        <w:rPr>
          <w:lang w:val="pt-PT"/>
        </w:rPr>
      </w:pPr>
    </w:p>
    <w:p w14:paraId="6A91DE4F" w14:textId="1DE00FB6" w:rsidR="00A263CE" w:rsidRDefault="00A263CE" w:rsidP="005A41A1">
      <w:pPr>
        <w:jc w:val="center"/>
        <w:rPr>
          <w:lang w:val="pt-PT"/>
        </w:rPr>
      </w:pPr>
      <w:r>
        <w:object w:dxaOrig="8866" w:dyaOrig="3226" w14:anchorId="790A5EB4">
          <v:shape id="_x0000_i1032" type="#_x0000_t75" style="width:442.2pt;height:161.2pt" o:ole="">
            <v:imagedata r:id="rId52" o:title=""/>
          </v:shape>
          <o:OLEObject Type="Embed" ProgID="Visio.Drawing.15" ShapeID="_x0000_i1032" DrawAspect="Content" ObjectID="_1574681783" r:id="rId53"/>
        </w:object>
      </w:r>
    </w:p>
    <w:p w14:paraId="58588E80" w14:textId="50A8B163" w:rsidR="00943FD9" w:rsidRDefault="00943FD9" w:rsidP="00943FD9">
      <w:pPr>
        <w:pStyle w:val="Caption"/>
        <w:rPr>
          <w:lang w:val="pt-PT"/>
        </w:rPr>
      </w:pPr>
      <w:r w:rsidRPr="00FC101B">
        <w:rPr>
          <w:lang w:val="pt-PT"/>
        </w:rPr>
        <w:t xml:space="preserve">Figura </w:t>
      </w:r>
      <w:r>
        <w:fldChar w:fldCharType="begin"/>
      </w:r>
      <w:r w:rsidRPr="00FC101B">
        <w:rPr>
          <w:lang w:val="pt-PT"/>
        </w:rPr>
        <w:instrText xml:space="preserve"> SEQ Figura \* ARABIC </w:instrText>
      </w:r>
      <w:r>
        <w:fldChar w:fldCharType="separate"/>
      </w:r>
      <w:r w:rsidR="00B95DE1">
        <w:rPr>
          <w:noProof/>
          <w:lang w:val="pt-PT"/>
        </w:rPr>
        <w:t>12</w:t>
      </w:r>
      <w:r>
        <w:fldChar w:fldCharType="end"/>
      </w:r>
      <w:r w:rsidRPr="00FC101B">
        <w:rPr>
          <w:lang w:val="pt-PT"/>
        </w:rPr>
        <w:t>: Process</w:t>
      </w:r>
      <w:r>
        <w:rPr>
          <w:lang w:val="pt-PT"/>
        </w:rPr>
        <w:t>amento vendas do SINN OITV – Carga e Enriquecimento</w:t>
      </w:r>
    </w:p>
    <w:p w14:paraId="637BD90C" w14:textId="77777777" w:rsidR="00A263CE" w:rsidRDefault="00A263CE" w:rsidP="005A41A1">
      <w:pPr>
        <w:rPr>
          <w:lang w:val="pt-PT"/>
        </w:rPr>
      </w:pPr>
    </w:p>
    <w:p w14:paraId="51555FA2" w14:textId="7BAFD536" w:rsidR="00A263CE" w:rsidRDefault="00A263CE" w:rsidP="005A41A1">
      <w:pPr>
        <w:rPr>
          <w:lang w:val="pt-PT"/>
        </w:rPr>
      </w:pPr>
      <w:r>
        <w:rPr>
          <w:lang w:val="pt-PT" w:eastAsia="en-US"/>
        </w:rPr>
        <w:t>A informação desses arquivos é enriquecida com outros dados externos nomeadamente:</w:t>
      </w:r>
    </w:p>
    <w:p w14:paraId="5FDAE210" w14:textId="4307482D" w:rsidR="00A263CE" w:rsidRDefault="00A263CE" w:rsidP="008C752D">
      <w:pPr>
        <w:pStyle w:val="ListParagraph"/>
        <w:numPr>
          <w:ilvl w:val="0"/>
          <w:numId w:val="19"/>
        </w:numPr>
        <w:rPr>
          <w:lang w:val="pt-PT"/>
        </w:rPr>
      </w:pPr>
      <w:r>
        <w:rPr>
          <w:lang w:val="pt-PT"/>
        </w:rPr>
        <w:t xml:space="preserve">Contadores de vendas, propostas e vários indicadores de fraude por entidade (ver secção </w:t>
      </w:r>
      <w:r>
        <w:rPr>
          <w:lang w:val="pt-PT"/>
        </w:rPr>
        <w:fldChar w:fldCharType="begin"/>
      </w:r>
      <w:r>
        <w:rPr>
          <w:lang w:val="pt-PT"/>
        </w:rPr>
        <w:instrText xml:space="preserve"> REF _Ref497586899 \r \h </w:instrText>
      </w:r>
      <w:r>
        <w:rPr>
          <w:lang w:val="pt-PT"/>
        </w:rPr>
      </w:r>
      <w:r>
        <w:rPr>
          <w:lang w:val="pt-PT"/>
        </w:rPr>
        <w:fldChar w:fldCharType="separate"/>
      </w:r>
      <w:r w:rsidR="002238FB">
        <w:rPr>
          <w:lang w:val="pt-PT"/>
        </w:rPr>
        <w:t>2.1.15</w:t>
      </w:r>
      <w:r>
        <w:rPr>
          <w:lang w:val="pt-PT"/>
        </w:rPr>
        <w:fldChar w:fldCharType="end"/>
      </w:r>
      <w:r>
        <w:rPr>
          <w:lang w:val="pt-PT"/>
        </w:rPr>
        <w:t>)</w:t>
      </w:r>
      <w:r w:rsidR="00943FD9" w:rsidRPr="005A41A1">
        <w:rPr>
          <w:lang w:val="pt-PT"/>
        </w:rPr>
        <w:t xml:space="preserve"> </w:t>
      </w:r>
    </w:p>
    <w:p w14:paraId="6C6AB0AE" w14:textId="40A71AC3" w:rsidR="00A263CE" w:rsidRDefault="00943FD9" w:rsidP="008C752D">
      <w:pPr>
        <w:pStyle w:val="ListParagraph"/>
        <w:numPr>
          <w:ilvl w:val="0"/>
          <w:numId w:val="19"/>
        </w:numPr>
        <w:rPr>
          <w:lang w:val="pt-PT"/>
        </w:rPr>
      </w:pPr>
      <w:r>
        <w:rPr>
          <w:lang w:val="pt-PT"/>
        </w:rPr>
        <w:t xml:space="preserve">Informações obtidas no Serasa: Score, Data de Nascimento, Óbito e Nome Mãe (ver secções </w:t>
      </w:r>
      <w:r>
        <w:rPr>
          <w:lang w:val="pt-PT"/>
        </w:rPr>
        <w:fldChar w:fldCharType="begin"/>
      </w:r>
      <w:r>
        <w:rPr>
          <w:lang w:val="pt-PT"/>
        </w:rPr>
        <w:instrText xml:space="preserve"> REF _Ref497587189 \r \h </w:instrText>
      </w:r>
      <w:r>
        <w:rPr>
          <w:lang w:val="pt-PT"/>
        </w:rPr>
      </w:r>
      <w:r>
        <w:rPr>
          <w:lang w:val="pt-PT"/>
        </w:rPr>
        <w:fldChar w:fldCharType="separate"/>
      </w:r>
      <w:r w:rsidR="002238FB">
        <w:rPr>
          <w:lang w:val="pt-PT"/>
        </w:rPr>
        <w:t>2.3.2</w:t>
      </w:r>
      <w:r>
        <w:rPr>
          <w:lang w:val="pt-PT"/>
        </w:rPr>
        <w:fldChar w:fldCharType="end"/>
      </w:r>
      <w:r>
        <w:rPr>
          <w:lang w:val="pt-PT"/>
        </w:rPr>
        <w:t xml:space="preserve">, </w:t>
      </w:r>
      <w:r w:rsidRPr="00943FD9">
        <w:rPr>
          <w:lang w:val="pt-PT"/>
        </w:rPr>
        <w:t>2.3.6</w:t>
      </w:r>
      <w:r>
        <w:rPr>
          <w:lang w:val="pt-PT"/>
        </w:rPr>
        <w:t xml:space="preserve">, </w:t>
      </w:r>
      <w:r w:rsidRPr="00943FD9">
        <w:rPr>
          <w:lang w:val="pt-PT"/>
        </w:rPr>
        <w:t>2.3.7</w:t>
      </w:r>
      <w:r>
        <w:rPr>
          <w:lang w:val="pt-PT"/>
        </w:rPr>
        <w:t xml:space="preserve"> e </w:t>
      </w:r>
      <w:r>
        <w:rPr>
          <w:lang w:val="pt-PT"/>
        </w:rPr>
        <w:fldChar w:fldCharType="begin"/>
      </w:r>
      <w:r>
        <w:rPr>
          <w:lang w:val="pt-PT"/>
        </w:rPr>
        <w:instrText xml:space="preserve"> REF _Ref497587376 \r \h </w:instrText>
      </w:r>
      <w:r>
        <w:rPr>
          <w:lang w:val="pt-PT"/>
        </w:rPr>
      </w:r>
      <w:r>
        <w:rPr>
          <w:lang w:val="pt-PT"/>
        </w:rPr>
        <w:fldChar w:fldCharType="separate"/>
      </w:r>
      <w:r w:rsidR="002238FB">
        <w:rPr>
          <w:lang w:val="pt-PT"/>
        </w:rPr>
        <w:t>2.3.3.1.15</w:t>
      </w:r>
      <w:r>
        <w:rPr>
          <w:lang w:val="pt-PT"/>
        </w:rPr>
        <w:fldChar w:fldCharType="end"/>
      </w:r>
      <w:r>
        <w:rPr>
          <w:lang w:val="pt-PT"/>
        </w:rPr>
        <w:t>)</w:t>
      </w:r>
    </w:p>
    <w:p w14:paraId="33F23056" w14:textId="312D773B" w:rsidR="00943FD9" w:rsidRDefault="00943FD9" w:rsidP="008C752D">
      <w:pPr>
        <w:pStyle w:val="ListParagraph"/>
        <w:numPr>
          <w:ilvl w:val="0"/>
          <w:numId w:val="19"/>
        </w:numPr>
        <w:rPr>
          <w:lang w:val="pt-PT"/>
        </w:rPr>
      </w:pPr>
      <w:r>
        <w:rPr>
          <w:lang w:val="pt-PT"/>
        </w:rPr>
        <w:t xml:space="preserve">Consulta a Webservice para obtenção do Score no SIAF (ver secção </w:t>
      </w:r>
      <w:r>
        <w:rPr>
          <w:lang w:val="pt-PT"/>
        </w:rPr>
        <w:fldChar w:fldCharType="begin"/>
      </w:r>
      <w:r>
        <w:rPr>
          <w:lang w:val="pt-PT"/>
        </w:rPr>
        <w:instrText xml:space="preserve"> REF _Ref497587295 \r \h </w:instrText>
      </w:r>
      <w:r>
        <w:rPr>
          <w:lang w:val="pt-PT"/>
        </w:rPr>
      </w:r>
      <w:r>
        <w:rPr>
          <w:lang w:val="pt-PT"/>
        </w:rPr>
        <w:fldChar w:fldCharType="separate"/>
      </w:r>
      <w:r w:rsidR="002238FB">
        <w:rPr>
          <w:lang w:val="pt-PT"/>
        </w:rPr>
        <w:t>2.3.4</w:t>
      </w:r>
      <w:r>
        <w:rPr>
          <w:lang w:val="pt-PT"/>
        </w:rPr>
        <w:fldChar w:fldCharType="end"/>
      </w:r>
      <w:r>
        <w:rPr>
          <w:lang w:val="pt-PT"/>
        </w:rPr>
        <w:t>)</w:t>
      </w:r>
    </w:p>
    <w:p w14:paraId="3843EB99" w14:textId="1691ED63" w:rsidR="00943FD9" w:rsidRDefault="00943FD9" w:rsidP="008C752D">
      <w:pPr>
        <w:pStyle w:val="ListParagraph"/>
        <w:numPr>
          <w:ilvl w:val="0"/>
          <w:numId w:val="19"/>
        </w:numPr>
        <w:rPr>
          <w:lang w:val="pt-PT"/>
        </w:rPr>
      </w:pPr>
      <w:r>
        <w:rPr>
          <w:lang w:val="pt-PT"/>
        </w:rPr>
        <w:t xml:space="preserve">Análise de morada mais parecida com algoritmo de match (ver secção </w:t>
      </w:r>
      <w:r>
        <w:rPr>
          <w:lang w:val="pt-PT"/>
        </w:rPr>
        <w:fldChar w:fldCharType="begin"/>
      </w:r>
      <w:r>
        <w:rPr>
          <w:lang w:val="pt-PT"/>
        </w:rPr>
        <w:instrText xml:space="preserve"> REF _Ref497587381 \r \h </w:instrText>
      </w:r>
      <w:r>
        <w:rPr>
          <w:lang w:val="pt-PT"/>
        </w:rPr>
      </w:r>
      <w:r>
        <w:rPr>
          <w:lang w:val="pt-PT"/>
        </w:rPr>
        <w:fldChar w:fldCharType="separate"/>
      </w:r>
      <w:r w:rsidR="002238FB">
        <w:rPr>
          <w:lang w:val="pt-PT"/>
        </w:rPr>
        <w:t>2.3.3.1.6</w:t>
      </w:r>
      <w:r>
        <w:rPr>
          <w:lang w:val="pt-PT"/>
        </w:rPr>
        <w:fldChar w:fldCharType="end"/>
      </w:r>
      <w:r>
        <w:rPr>
          <w:lang w:val="pt-PT"/>
        </w:rPr>
        <w:t>)</w:t>
      </w:r>
    </w:p>
    <w:p w14:paraId="58378275" w14:textId="77777777" w:rsidR="00A263CE" w:rsidRDefault="00A263CE" w:rsidP="005A41A1">
      <w:pPr>
        <w:rPr>
          <w:lang w:val="pt-PT"/>
        </w:rPr>
      </w:pPr>
    </w:p>
    <w:p w14:paraId="6B079642" w14:textId="072EF827" w:rsidR="00A263CE" w:rsidRDefault="00943FD9" w:rsidP="005A41A1">
      <w:pPr>
        <w:rPr>
          <w:lang w:val="pt-PT"/>
        </w:rPr>
      </w:pPr>
      <w:r>
        <w:rPr>
          <w:lang w:val="pt-PT" w:eastAsia="en-US"/>
        </w:rPr>
        <w:t xml:space="preserve">Após obter todos os dados necessários será iniciada a aplicação de modelos de score segundo o diagrama abaixo (ver secção </w:t>
      </w:r>
      <w:r>
        <w:rPr>
          <w:lang w:val="pt-PT" w:eastAsia="en-US"/>
        </w:rPr>
        <w:fldChar w:fldCharType="begin"/>
      </w:r>
      <w:r>
        <w:rPr>
          <w:lang w:val="pt-PT" w:eastAsia="en-US"/>
        </w:rPr>
        <w:instrText xml:space="preserve"> REF _Ref497587472 \r \h </w:instrText>
      </w:r>
      <w:r>
        <w:rPr>
          <w:lang w:val="pt-PT" w:eastAsia="en-US"/>
        </w:rPr>
      </w:r>
      <w:r>
        <w:rPr>
          <w:lang w:val="pt-PT" w:eastAsia="en-US"/>
        </w:rPr>
        <w:fldChar w:fldCharType="separate"/>
      </w:r>
      <w:r w:rsidR="002238FB">
        <w:rPr>
          <w:lang w:val="pt-PT" w:eastAsia="en-US"/>
        </w:rPr>
        <w:t>2.3.3.1</w:t>
      </w:r>
      <w:r>
        <w:rPr>
          <w:lang w:val="pt-PT" w:eastAsia="en-US"/>
        </w:rPr>
        <w:fldChar w:fldCharType="end"/>
      </w:r>
      <w:r>
        <w:rPr>
          <w:lang w:val="pt-PT" w:eastAsia="en-US"/>
        </w:rPr>
        <w:t xml:space="preserve"> para mais detalhes):</w:t>
      </w:r>
    </w:p>
    <w:p w14:paraId="2C10D638" w14:textId="77777777" w:rsidR="00943FD9" w:rsidRDefault="00943FD9" w:rsidP="005A41A1">
      <w:pPr>
        <w:keepNext/>
        <w:jc w:val="center"/>
      </w:pPr>
      <w:r>
        <w:object w:dxaOrig="8866" w:dyaOrig="3781" w14:anchorId="48BF2E4D">
          <v:shape id="_x0000_i1033" type="#_x0000_t75" style="width:442.2pt;height:190.75pt" o:ole="">
            <v:imagedata r:id="rId54" o:title=""/>
          </v:shape>
          <o:OLEObject Type="Embed" ProgID="Visio.Drawing.15" ShapeID="_x0000_i1033" DrawAspect="Content" ObjectID="_1574681784" r:id="rId55"/>
        </w:object>
      </w:r>
    </w:p>
    <w:p w14:paraId="1666F76E" w14:textId="053680D3" w:rsidR="00943FD9" w:rsidRPr="005A41A1" w:rsidRDefault="00943FD9">
      <w:pPr>
        <w:pStyle w:val="Caption"/>
        <w:rPr>
          <w:lang w:val="pt-PT"/>
        </w:rPr>
      </w:pPr>
      <w:r w:rsidRPr="005A41A1">
        <w:rPr>
          <w:lang w:val="pt-PT"/>
        </w:rPr>
        <w:t xml:space="preserve">Figura </w:t>
      </w:r>
      <w:r>
        <w:fldChar w:fldCharType="begin"/>
      </w:r>
      <w:r w:rsidRPr="005A41A1">
        <w:rPr>
          <w:lang w:val="pt-PT"/>
        </w:rPr>
        <w:instrText xml:space="preserve"> SEQ Figura \* ARABIC </w:instrText>
      </w:r>
      <w:r>
        <w:fldChar w:fldCharType="separate"/>
      </w:r>
      <w:r w:rsidR="00B95DE1">
        <w:rPr>
          <w:noProof/>
          <w:lang w:val="pt-PT"/>
        </w:rPr>
        <w:t>13</w:t>
      </w:r>
      <w:r>
        <w:fldChar w:fldCharType="end"/>
      </w:r>
      <w:r w:rsidRPr="005A41A1">
        <w:rPr>
          <w:lang w:val="pt-PT"/>
        </w:rPr>
        <w:t xml:space="preserve"> - </w:t>
      </w:r>
      <w:r w:rsidRPr="00FC101B">
        <w:rPr>
          <w:lang w:val="pt-PT"/>
        </w:rPr>
        <w:t>Process</w:t>
      </w:r>
      <w:r>
        <w:rPr>
          <w:lang w:val="pt-PT"/>
        </w:rPr>
        <w:t xml:space="preserve">amento vendas do SINN OITV – </w:t>
      </w:r>
      <w:r w:rsidRPr="005A41A1">
        <w:rPr>
          <w:lang w:val="pt-PT"/>
        </w:rPr>
        <w:t>Modelos de Score</w:t>
      </w:r>
    </w:p>
    <w:p w14:paraId="3DCB3FF7" w14:textId="77777777" w:rsidR="00943FD9" w:rsidRPr="005A41A1" w:rsidRDefault="00943FD9" w:rsidP="005A41A1">
      <w:pPr>
        <w:rPr>
          <w:lang w:val="pt-PT"/>
        </w:rPr>
      </w:pPr>
    </w:p>
    <w:p w14:paraId="34EE05C1" w14:textId="2B82AA8F" w:rsidR="00A263CE" w:rsidRDefault="00943FD9" w:rsidP="005A41A1">
      <w:pPr>
        <w:rPr>
          <w:lang w:val="pt-PT"/>
        </w:rPr>
      </w:pPr>
      <w:r>
        <w:rPr>
          <w:lang w:val="pt-PT" w:eastAsia="en-US"/>
        </w:rPr>
        <w:t xml:space="preserve">Depois de obter todos os scores necessários será aplicado um modelo de decisão que usará um mix de regras e de scores para tomar uma decisão final. Mais detalhes podem ser encontrados na secção </w:t>
      </w:r>
      <w:r>
        <w:rPr>
          <w:lang w:val="pt-PT" w:eastAsia="en-US"/>
        </w:rPr>
        <w:fldChar w:fldCharType="begin"/>
      </w:r>
      <w:r>
        <w:rPr>
          <w:lang w:val="pt-PT" w:eastAsia="en-US"/>
        </w:rPr>
        <w:instrText xml:space="preserve"> REF _Ref497492698 \r \h </w:instrText>
      </w:r>
      <w:r>
        <w:rPr>
          <w:lang w:val="pt-PT" w:eastAsia="en-US"/>
        </w:rPr>
      </w:r>
      <w:r>
        <w:rPr>
          <w:lang w:val="pt-PT" w:eastAsia="en-US"/>
        </w:rPr>
        <w:fldChar w:fldCharType="separate"/>
      </w:r>
      <w:r w:rsidR="002238FB">
        <w:rPr>
          <w:lang w:val="pt-PT" w:eastAsia="en-US"/>
        </w:rPr>
        <w:t>2.3.3.1.21</w:t>
      </w:r>
      <w:r>
        <w:rPr>
          <w:lang w:val="pt-PT" w:eastAsia="en-US"/>
        </w:rPr>
        <w:fldChar w:fldCharType="end"/>
      </w:r>
      <w:r>
        <w:rPr>
          <w:lang w:val="pt-PT" w:eastAsia="en-US"/>
        </w:rPr>
        <w:t xml:space="preserve"> mas a sua representação macro está no diagrama seguinte:</w:t>
      </w:r>
    </w:p>
    <w:p w14:paraId="482F763A" w14:textId="77777777" w:rsidR="00943FD9" w:rsidRDefault="00943FD9" w:rsidP="005A41A1">
      <w:pPr>
        <w:rPr>
          <w:lang w:val="pt-PT"/>
        </w:rPr>
      </w:pPr>
    </w:p>
    <w:p w14:paraId="7AEE80D0" w14:textId="77777777" w:rsidR="00943FD9" w:rsidRDefault="00943FD9" w:rsidP="005A41A1">
      <w:pPr>
        <w:keepNext/>
        <w:jc w:val="center"/>
      </w:pPr>
      <w:r>
        <w:object w:dxaOrig="8866" w:dyaOrig="4576" w14:anchorId="6B490A93">
          <v:shape id="_x0000_i1034" type="#_x0000_t75" style="width:442.2pt;height:228.9pt" o:ole="">
            <v:imagedata r:id="rId56" o:title=""/>
          </v:shape>
          <o:OLEObject Type="Embed" ProgID="Visio.Drawing.15" ShapeID="_x0000_i1034" DrawAspect="Content" ObjectID="_1574681785" r:id="rId57"/>
        </w:object>
      </w:r>
    </w:p>
    <w:p w14:paraId="2F60B168" w14:textId="37687BF4" w:rsidR="00943FD9" w:rsidRDefault="00943FD9">
      <w:pPr>
        <w:pStyle w:val="Caption"/>
        <w:rPr>
          <w:lang w:val="pt-PT"/>
        </w:rPr>
      </w:pPr>
      <w:r w:rsidRPr="005A41A1">
        <w:rPr>
          <w:lang w:val="pt-PT"/>
        </w:rPr>
        <w:t xml:space="preserve">Figura </w:t>
      </w:r>
      <w:r>
        <w:fldChar w:fldCharType="begin"/>
      </w:r>
      <w:r w:rsidRPr="005A41A1">
        <w:rPr>
          <w:lang w:val="pt-PT"/>
        </w:rPr>
        <w:instrText xml:space="preserve"> SEQ Figura \* ARABIC </w:instrText>
      </w:r>
      <w:r>
        <w:fldChar w:fldCharType="separate"/>
      </w:r>
      <w:r w:rsidR="00B95DE1">
        <w:rPr>
          <w:noProof/>
          <w:lang w:val="pt-PT"/>
        </w:rPr>
        <w:t>14</w:t>
      </w:r>
      <w:r>
        <w:fldChar w:fldCharType="end"/>
      </w:r>
      <w:r w:rsidRPr="005A41A1">
        <w:rPr>
          <w:lang w:val="pt-PT"/>
        </w:rPr>
        <w:t xml:space="preserve"> - </w:t>
      </w:r>
      <w:r w:rsidRPr="00FC101B">
        <w:rPr>
          <w:lang w:val="pt-PT"/>
        </w:rPr>
        <w:t>Process</w:t>
      </w:r>
      <w:r>
        <w:rPr>
          <w:lang w:val="pt-PT"/>
        </w:rPr>
        <w:t>amento vendas do SINN OITV – Modelo de Decisão e Case Management</w:t>
      </w:r>
    </w:p>
    <w:p w14:paraId="3E6804CD" w14:textId="77777777" w:rsidR="00943FD9" w:rsidRDefault="00943FD9" w:rsidP="005A41A1">
      <w:pPr>
        <w:rPr>
          <w:lang w:val="pt-PT"/>
        </w:rPr>
      </w:pPr>
    </w:p>
    <w:p w14:paraId="378CF90D" w14:textId="4EDCC623" w:rsidR="00943FD9" w:rsidRPr="005A41A1" w:rsidRDefault="00943FD9" w:rsidP="005A41A1">
      <w:pPr>
        <w:rPr>
          <w:lang w:val="pt-PT"/>
        </w:rPr>
      </w:pPr>
      <w:r>
        <w:rPr>
          <w:lang w:val="pt-PT" w:eastAsia="en-US"/>
        </w:rPr>
        <w:lastRenderedPageBreak/>
        <w:t xml:space="preserve">Após aplicação do modelo de decisão poderá ser necessário tratamento manual do caso no Case management do RAID como explicado mais detalhadamente na secção </w:t>
      </w:r>
      <w:r>
        <w:rPr>
          <w:lang w:val="pt-PT" w:eastAsia="en-US"/>
        </w:rPr>
        <w:fldChar w:fldCharType="begin"/>
      </w:r>
      <w:r>
        <w:rPr>
          <w:lang w:val="pt-PT" w:eastAsia="en-US"/>
        </w:rPr>
        <w:instrText xml:space="preserve"> REF _Ref497587720 \r \h </w:instrText>
      </w:r>
      <w:r>
        <w:rPr>
          <w:lang w:val="pt-PT" w:eastAsia="en-US"/>
        </w:rPr>
      </w:r>
      <w:r>
        <w:rPr>
          <w:lang w:val="pt-PT" w:eastAsia="en-US"/>
        </w:rPr>
        <w:fldChar w:fldCharType="separate"/>
      </w:r>
      <w:r w:rsidR="002238FB">
        <w:rPr>
          <w:lang w:val="pt-PT" w:eastAsia="en-US"/>
        </w:rPr>
        <w:t>2.6</w:t>
      </w:r>
      <w:r>
        <w:rPr>
          <w:lang w:val="pt-PT" w:eastAsia="en-US"/>
        </w:rPr>
        <w:fldChar w:fldCharType="end"/>
      </w:r>
      <w:r>
        <w:rPr>
          <w:lang w:val="pt-PT" w:eastAsia="en-US"/>
        </w:rPr>
        <w:t>).</w:t>
      </w:r>
    </w:p>
    <w:p w14:paraId="02A10CB5" w14:textId="06AA0A27" w:rsidR="00943FD9" w:rsidRDefault="00943FD9">
      <w:pPr>
        <w:jc w:val="left"/>
        <w:rPr>
          <w:rFonts w:cs="Arial"/>
          <w:b/>
          <w:szCs w:val="20"/>
          <w:lang w:val="pt-PT" w:eastAsia="en-US"/>
        </w:rPr>
      </w:pPr>
      <w:r>
        <w:rPr>
          <w:lang w:val="pt-PT"/>
        </w:rPr>
        <w:br w:type="page"/>
      </w:r>
    </w:p>
    <w:p w14:paraId="1E35BA32" w14:textId="6660334E" w:rsidR="004F599D" w:rsidRPr="00153785" w:rsidRDefault="004F599D" w:rsidP="000A0C31">
      <w:pPr>
        <w:pStyle w:val="Heading3"/>
      </w:pPr>
      <w:bookmarkStart w:id="75" w:name="_Toc497587965"/>
      <w:bookmarkStart w:id="76" w:name="_Ref497587189"/>
      <w:bookmarkStart w:id="77" w:name="_Toc499303925"/>
      <w:bookmarkEnd w:id="75"/>
      <w:r w:rsidRPr="00153785">
        <w:lastRenderedPageBreak/>
        <w:t xml:space="preserve">RQN03 – Criar processo para validação por % de match entre nome na base do Serasa (basona) e </w:t>
      </w:r>
      <w:r>
        <w:t>a</w:t>
      </w:r>
      <w:r w:rsidRPr="00153785">
        <w:t>rquivo de proposta de entrada do SINN</w:t>
      </w:r>
      <w:bookmarkEnd w:id="76"/>
      <w:bookmarkEnd w:id="77"/>
    </w:p>
    <w:p w14:paraId="0E34D327" w14:textId="77777777" w:rsidR="004F599D" w:rsidRPr="00153785" w:rsidRDefault="004F599D" w:rsidP="00FF2FE5">
      <w:pPr>
        <w:rPr>
          <w:rFonts w:cs="Arial"/>
        </w:rPr>
      </w:pPr>
    </w:p>
    <w:p w14:paraId="1B95417B" w14:textId="77777777" w:rsidR="004F599D" w:rsidRPr="00153785" w:rsidRDefault="004F599D" w:rsidP="00D226EA">
      <w:pPr>
        <w:pStyle w:val="Heading4"/>
      </w:pPr>
      <w:bookmarkStart w:id="78" w:name="_Toc499303926"/>
      <w:r w:rsidRPr="00153785">
        <w:t xml:space="preserve">RGN05 – Criar score de risco por </w:t>
      </w:r>
      <w:r>
        <w:t>match de nome</w:t>
      </w:r>
      <w:bookmarkEnd w:id="78"/>
    </w:p>
    <w:p w14:paraId="47FDDC02" w14:textId="77777777" w:rsidR="004F599D" w:rsidRPr="00153785" w:rsidRDefault="004F599D" w:rsidP="00FF2FE5">
      <w:pPr>
        <w:rPr>
          <w:rFonts w:cs="Arial"/>
        </w:rPr>
      </w:pPr>
    </w:p>
    <w:p w14:paraId="70EE07C6" w14:textId="77777777" w:rsidR="004F599D" w:rsidRPr="00153785" w:rsidRDefault="004F599D" w:rsidP="00FF2FE5">
      <w:pPr>
        <w:rPr>
          <w:rFonts w:cs="Arial"/>
        </w:rPr>
      </w:pPr>
      <w:r w:rsidRPr="00153785">
        <w:rPr>
          <w:rFonts w:cs="Arial"/>
        </w:rPr>
        <w:t xml:space="preserve">A partir do CPF de entrada da proposta, deverá ser criado um score de risco por % de match entre nome de entrada na </w:t>
      </w:r>
      <w:r>
        <w:rPr>
          <w:rFonts w:cs="Arial"/>
        </w:rPr>
        <w:t>proposta e nome na base do S</w:t>
      </w:r>
      <w:r w:rsidRPr="00153785">
        <w:rPr>
          <w:rFonts w:cs="Arial"/>
        </w:rPr>
        <w:t>erasa (basona). Caso o match entre os 2 seja inferior a X% será dado uma score que poderá derivar ou até mesmo negar a proposta com base no valor pontuado.</w:t>
      </w:r>
    </w:p>
    <w:p w14:paraId="76AD28F8" w14:textId="77777777" w:rsidR="004F599D" w:rsidRPr="00153785" w:rsidRDefault="004F599D" w:rsidP="00FF2FE5">
      <w:pPr>
        <w:rPr>
          <w:rFonts w:cs="Arial"/>
        </w:rPr>
      </w:pPr>
    </w:p>
    <w:p w14:paraId="6C099D9D" w14:textId="77777777" w:rsidR="004F599D" w:rsidRPr="00153785" w:rsidRDefault="004F599D" w:rsidP="00FF2FE5">
      <w:pPr>
        <w:rPr>
          <w:rFonts w:cs="Arial"/>
        </w:rPr>
      </w:pPr>
    </w:p>
    <w:tbl>
      <w:tblPr>
        <w:tblW w:w="5000" w:type="pct"/>
        <w:tblLook w:val="04A0" w:firstRow="1" w:lastRow="0" w:firstColumn="1" w:lastColumn="0" w:noHBand="0" w:noVBand="1"/>
      </w:tblPr>
      <w:tblGrid>
        <w:gridCol w:w="1439"/>
        <w:gridCol w:w="4074"/>
        <w:gridCol w:w="4683"/>
      </w:tblGrid>
      <w:tr w:rsidR="006D6134" w14:paraId="36163A81" w14:textId="77777777" w:rsidTr="006D6134">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1708E76" w14:textId="77777777" w:rsidR="006D6134" w:rsidRDefault="006D6134" w:rsidP="00FF2FE5">
            <w:pPr>
              <w:jc w:val="center"/>
              <w:rPr>
                <w:rFonts w:cs="Arial"/>
                <w:b/>
                <w:bCs/>
                <w:color w:val="000000"/>
                <w:sz w:val="20"/>
                <w:szCs w:val="20"/>
              </w:rPr>
            </w:pPr>
            <w:r>
              <w:rPr>
                <w:rFonts w:cs="Arial"/>
                <w:b/>
                <w:bCs/>
                <w:color w:val="000000"/>
                <w:sz w:val="20"/>
                <w:szCs w:val="20"/>
              </w:rPr>
              <w:t>Modelo</w:t>
            </w:r>
          </w:p>
        </w:tc>
      </w:tr>
      <w:tr w:rsidR="006D6134" w14:paraId="72F6515D" w14:textId="77777777" w:rsidTr="006D6134">
        <w:trPr>
          <w:trHeight w:val="341"/>
        </w:trPr>
        <w:tc>
          <w:tcPr>
            <w:tcW w:w="836" w:type="pct"/>
            <w:tcBorders>
              <w:top w:val="nil"/>
              <w:left w:val="single" w:sz="4" w:space="0" w:color="auto"/>
              <w:bottom w:val="single" w:sz="4" w:space="0" w:color="auto"/>
              <w:right w:val="nil"/>
            </w:tcBorders>
            <w:shd w:val="clear" w:color="000000" w:fill="F2F2F2"/>
            <w:vAlign w:val="center"/>
            <w:hideMark/>
          </w:tcPr>
          <w:p w14:paraId="0DCF4773" w14:textId="77777777" w:rsidR="006D6134" w:rsidRDefault="006D6134" w:rsidP="00FF2FE5">
            <w:pPr>
              <w:rPr>
                <w:rFonts w:cs="Arial"/>
                <w:b/>
                <w:bCs/>
                <w:color w:val="000000"/>
                <w:sz w:val="20"/>
                <w:szCs w:val="20"/>
              </w:rPr>
            </w:pPr>
            <w:r>
              <w:rPr>
                <w:rFonts w:cs="Arial"/>
                <w:b/>
                <w:bCs/>
                <w:color w:val="000000"/>
                <w:sz w:val="20"/>
                <w:szCs w:val="20"/>
              </w:rPr>
              <w:t>Nome</w:t>
            </w:r>
          </w:p>
        </w:tc>
        <w:tc>
          <w:tcPr>
            <w:tcW w:w="1737" w:type="pct"/>
            <w:tcBorders>
              <w:top w:val="nil"/>
              <w:left w:val="single" w:sz="4" w:space="0" w:color="auto"/>
              <w:bottom w:val="single" w:sz="4" w:space="0" w:color="auto"/>
              <w:right w:val="nil"/>
            </w:tcBorders>
            <w:shd w:val="clear" w:color="000000" w:fill="FFFFFF"/>
            <w:noWrap/>
            <w:vAlign w:val="center"/>
            <w:hideMark/>
          </w:tcPr>
          <w:p w14:paraId="63F4BF6C" w14:textId="77777777" w:rsidR="006D6134" w:rsidRDefault="006D6134" w:rsidP="00FF2FE5">
            <w:pPr>
              <w:rPr>
                <w:rFonts w:cs="Arial"/>
                <w:b/>
                <w:bCs/>
                <w:color w:val="000000"/>
                <w:sz w:val="20"/>
                <w:szCs w:val="20"/>
              </w:rPr>
            </w:pPr>
            <w:r>
              <w:rPr>
                <w:rFonts w:cs="Arial"/>
                <w:b/>
                <w:bCs/>
                <w:color w:val="000000"/>
                <w:sz w:val="20"/>
                <w:szCs w:val="20"/>
              </w:rPr>
              <w:t>Modelo Score Semelhança Nome Serasa</w:t>
            </w:r>
          </w:p>
        </w:tc>
        <w:tc>
          <w:tcPr>
            <w:tcW w:w="2427" w:type="pct"/>
            <w:tcBorders>
              <w:top w:val="nil"/>
              <w:left w:val="nil"/>
              <w:bottom w:val="single" w:sz="4" w:space="0" w:color="auto"/>
              <w:right w:val="single" w:sz="4" w:space="0" w:color="auto"/>
            </w:tcBorders>
            <w:shd w:val="clear" w:color="000000" w:fill="FFFFFF"/>
            <w:noWrap/>
            <w:vAlign w:val="center"/>
            <w:hideMark/>
          </w:tcPr>
          <w:p w14:paraId="3F60785D" w14:textId="77777777" w:rsidR="006D6134" w:rsidRDefault="006D6134" w:rsidP="00FF2FE5">
            <w:pPr>
              <w:rPr>
                <w:rFonts w:cs="Arial"/>
                <w:b/>
                <w:bCs/>
                <w:color w:val="000000"/>
                <w:sz w:val="20"/>
                <w:szCs w:val="20"/>
              </w:rPr>
            </w:pPr>
            <w:r>
              <w:rPr>
                <w:rFonts w:cs="Arial"/>
                <w:b/>
                <w:bCs/>
                <w:color w:val="000000"/>
                <w:sz w:val="20"/>
                <w:szCs w:val="20"/>
              </w:rPr>
              <w:t> </w:t>
            </w:r>
          </w:p>
        </w:tc>
      </w:tr>
      <w:tr w:rsidR="006D6134" w14:paraId="3C7507AC" w14:textId="77777777" w:rsidTr="006D6134">
        <w:trPr>
          <w:trHeight w:val="359"/>
        </w:trPr>
        <w:tc>
          <w:tcPr>
            <w:tcW w:w="836" w:type="pct"/>
            <w:tcBorders>
              <w:top w:val="nil"/>
              <w:left w:val="single" w:sz="4" w:space="0" w:color="auto"/>
              <w:bottom w:val="single" w:sz="4" w:space="0" w:color="auto"/>
              <w:right w:val="nil"/>
            </w:tcBorders>
            <w:shd w:val="clear" w:color="000000" w:fill="F2F2F2"/>
            <w:vAlign w:val="center"/>
            <w:hideMark/>
          </w:tcPr>
          <w:p w14:paraId="6E9C44DC" w14:textId="77777777" w:rsidR="006D6134" w:rsidRDefault="006D6134" w:rsidP="00FF2FE5">
            <w:pPr>
              <w:rPr>
                <w:rFonts w:cs="Arial"/>
                <w:b/>
                <w:bCs/>
                <w:color w:val="000000"/>
                <w:sz w:val="20"/>
                <w:szCs w:val="20"/>
              </w:rPr>
            </w:pPr>
            <w:r>
              <w:rPr>
                <w:rFonts w:cs="Arial"/>
                <w:b/>
                <w:bCs/>
                <w:color w:val="000000"/>
                <w:sz w:val="20"/>
                <w:szCs w:val="20"/>
              </w:rPr>
              <w:t>Descrição</w:t>
            </w:r>
          </w:p>
        </w:tc>
        <w:tc>
          <w:tcPr>
            <w:tcW w:w="4164" w:type="pct"/>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C0A914C" w14:textId="77777777" w:rsidR="006D6134" w:rsidRDefault="006D6134" w:rsidP="00FF2FE5">
            <w:pPr>
              <w:rPr>
                <w:rFonts w:cs="Arial"/>
                <w:color w:val="000000"/>
                <w:sz w:val="20"/>
                <w:szCs w:val="20"/>
              </w:rPr>
            </w:pPr>
            <w:r>
              <w:rPr>
                <w:rFonts w:cs="Arial"/>
                <w:color w:val="000000"/>
                <w:sz w:val="20"/>
                <w:szCs w:val="20"/>
              </w:rPr>
              <w:t>Este Modelo calcula um Score de Match do Nome no Serasa</w:t>
            </w:r>
          </w:p>
        </w:tc>
      </w:tr>
      <w:tr w:rsidR="006D6134" w14:paraId="70F140D0" w14:textId="77777777" w:rsidTr="006D6134">
        <w:trPr>
          <w:trHeight w:val="300"/>
        </w:trPr>
        <w:tc>
          <w:tcPr>
            <w:tcW w:w="836" w:type="pct"/>
            <w:tcBorders>
              <w:top w:val="nil"/>
              <w:left w:val="single" w:sz="4" w:space="0" w:color="auto"/>
              <w:bottom w:val="single" w:sz="4" w:space="0" w:color="auto"/>
              <w:right w:val="single" w:sz="4" w:space="0" w:color="auto"/>
            </w:tcBorders>
            <w:shd w:val="clear" w:color="000000" w:fill="F2F2F2"/>
            <w:vAlign w:val="center"/>
            <w:hideMark/>
          </w:tcPr>
          <w:p w14:paraId="70B41D16" w14:textId="77777777" w:rsidR="006D6134" w:rsidRDefault="006D6134" w:rsidP="00FF2FE5">
            <w:pPr>
              <w:rPr>
                <w:rFonts w:cs="Arial"/>
                <w:b/>
                <w:bCs/>
                <w:color w:val="000000"/>
                <w:sz w:val="20"/>
                <w:szCs w:val="20"/>
              </w:rPr>
            </w:pPr>
            <w:r>
              <w:rPr>
                <w:rFonts w:cs="Arial"/>
                <w:b/>
                <w:bCs/>
                <w:color w:val="000000"/>
                <w:sz w:val="20"/>
                <w:szCs w:val="20"/>
              </w:rPr>
              <w:t>Tipo de retorno</w:t>
            </w:r>
          </w:p>
        </w:tc>
        <w:tc>
          <w:tcPr>
            <w:tcW w:w="4164" w:type="pct"/>
            <w:gridSpan w:val="2"/>
            <w:tcBorders>
              <w:top w:val="single" w:sz="4" w:space="0" w:color="auto"/>
              <w:left w:val="nil"/>
              <w:bottom w:val="single" w:sz="4" w:space="0" w:color="auto"/>
              <w:right w:val="single" w:sz="4" w:space="0" w:color="000000"/>
            </w:tcBorders>
            <w:shd w:val="clear" w:color="000000" w:fill="FFFFFF"/>
            <w:vAlign w:val="center"/>
            <w:hideMark/>
          </w:tcPr>
          <w:p w14:paraId="48CCB965" w14:textId="77777777" w:rsidR="006D6134" w:rsidRDefault="006D6134" w:rsidP="00FF2FE5">
            <w:pPr>
              <w:rPr>
                <w:rFonts w:cs="Arial"/>
                <w:b/>
                <w:bCs/>
                <w:color w:val="000000"/>
                <w:sz w:val="20"/>
                <w:szCs w:val="20"/>
              </w:rPr>
            </w:pPr>
            <w:r>
              <w:rPr>
                <w:rFonts w:cs="Arial"/>
                <w:b/>
                <w:bCs/>
                <w:color w:val="000000"/>
                <w:sz w:val="20"/>
                <w:szCs w:val="20"/>
              </w:rPr>
              <w:t>Score (numérico)</w:t>
            </w:r>
          </w:p>
        </w:tc>
      </w:tr>
      <w:tr w:rsidR="006D6134" w14:paraId="4D831C70" w14:textId="77777777" w:rsidTr="006D6134">
        <w:trPr>
          <w:trHeight w:val="300"/>
        </w:trPr>
        <w:tc>
          <w:tcPr>
            <w:tcW w:w="836" w:type="pct"/>
            <w:tcBorders>
              <w:top w:val="nil"/>
              <w:left w:val="single" w:sz="4" w:space="0" w:color="auto"/>
              <w:bottom w:val="nil"/>
              <w:right w:val="single" w:sz="4" w:space="0" w:color="auto"/>
            </w:tcBorders>
            <w:shd w:val="clear" w:color="000000" w:fill="F2F2F2"/>
            <w:vAlign w:val="center"/>
            <w:hideMark/>
          </w:tcPr>
          <w:p w14:paraId="725065B1" w14:textId="77777777" w:rsidR="006D6134" w:rsidRDefault="006D6134" w:rsidP="00FF2FE5">
            <w:pPr>
              <w:rPr>
                <w:rFonts w:cs="Arial"/>
                <w:b/>
                <w:bCs/>
                <w:color w:val="000000"/>
                <w:sz w:val="20"/>
                <w:szCs w:val="20"/>
              </w:rPr>
            </w:pPr>
            <w:r>
              <w:rPr>
                <w:rFonts w:cs="Arial"/>
                <w:b/>
                <w:bCs/>
                <w:color w:val="000000"/>
                <w:sz w:val="20"/>
                <w:szCs w:val="20"/>
              </w:rPr>
              <w:t>Chave</w:t>
            </w:r>
          </w:p>
        </w:tc>
        <w:tc>
          <w:tcPr>
            <w:tcW w:w="4164" w:type="pct"/>
            <w:gridSpan w:val="2"/>
            <w:tcBorders>
              <w:top w:val="single" w:sz="4" w:space="0" w:color="auto"/>
              <w:left w:val="nil"/>
              <w:bottom w:val="single" w:sz="4" w:space="0" w:color="auto"/>
              <w:right w:val="single" w:sz="4" w:space="0" w:color="000000"/>
            </w:tcBorders>
            <w:shd w:val="clear" w:color="000000" w:fill="FFFFFF"/>
            <w:vAlign w:val="center"/>
            <w:hideMark/>
          </w:tcPr>
          <w:p w14:paraId="115A3A81" w14:textId="77777777" w:rsidR="006D6134" w:rsidRDefault="006D6134" w:rsidP="00FF2FE5">
            <w:pPr>
              <w:rPr>
                <w:rFonts w:cs="Arial"/>
                <w:b/>
                <w:bCs/>
                <w:color w:val="000000"/>
                <w:sz w:val="20"/>
                <w:szCs w:val="20"/>
              </w:rPr>
            </w:pPr>
            <w:r>
              <w:rPr>
                <w:rFonts w:cs="Arial"/>
                <w:b/>
                <w:bCs/>
                <w:color w:val="000000"/>
                <w:sz w:val="20"/>
                <w:szCs w:val="20"/>
              </w:rPr>
              <w:t>CPF</w:t>
            </w:r>
          </w:p>
        </w:tc>
      </w:tr>
      <w:tr w:rsidR="006D6134" w14:paraId="65D30B1E" w14:textId="77777777" w:rsidTr="006D6134">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9E6C9A8" w14:textId="77777777" w:rsidR="006D6134" w:rsidRDefault="006D6134" w:rsidP="00FF2FE5">
            <w:pPr>
              <w:jc w:val="center"/>
              <w:rPr>
                <w:rFonts w:cs="Arial"/>
                <w:b/>
                <w:bCs/>
                <w:color w:val="000000"/>
                <w:sz w:val="20"/>
                <w:szCs w:val="20"/>
              </w:rPr>
            </w:pPr>
            <w:r>
              <w:rPr>
                <w:rFonts w:cs="Arial"/>
                <w:b/>
                <w:bCs/>
                <w:color w:val="000000"/>
                <w:sz w:val="20"/>
                <w:szCs w:val="20"/>
              </w:rPr>
              <w:t>Campos de Entrada</w:t>
            </w:r>
          </w:p>
        </w:tc>
      </w:tr>
      <w:tr w:rsidR="006D6134" w14:paraId="3C822F03" w14:textId="77777777" w:rsidTr="006D6134">
        <w:trPr>
          <w:trHeight w:val="300"/>
        </w:trPr>
        <w:tc>
          <w:tcPr>
            <w:tcW w:w="836" w:type="pct"/>
            <w:tcBorders>
              <w:top w:val="nil"/>
              <w:left w:val="single" w:sz="4" w:space="0" w:color="auto"/>
              <w:bottom w:val="nil"/>
              <w:right w:val="single" w:sz="4" w:space="0" w:color="auto"/>
            </w:tcBorders>
            <w:shd w:val="clear" w:color="000000" w:fill="F2F2F2"/>
            <w:vAlign w:val="center"/>
            <w:hideMark/>
          </w:tcPr>
          <w:p w14:paraId="6C5E7CF9" w14:textId="77777777" w:rsidR="006D6134" w:rsidRDefault="006D6134" w:rsidP="00FF2FE5">
            <w:pPr>
              <w:rPr>
                <w:rFonts w:cs="Arial"/>
                <w:b/>
                <w:bCs/>
                <w:color w:val="000000"/>
                <w:sz w:val="20"/>
                <w:szCs w:val="20"/>
              </w:rPr>
            </w:pPr>
            <w:r>
              <w:rPr>
                <w:rFonts w:cs="Arial"/>
                <w:b/>
                <w:bCs/>
                <w:color w:val="000000"/>
                <w:sz w:val="20"/>
                <w:szCs w:val="20"/>
              </w:rPr>
              <w:t>Campos de Entrada</w:t>
            </w:r>
          </w:p>
        </w:tc>
        <w:tc>
          <w:tcPr>
            <w:tcW w:w="1737" w:type="pct"/>
            <w:tcBorders>
              <w:top w:val="nil"/>
              <w:left w:val="nil"/>
              <w:bottom w:val="single" w:sz="4" w:space="0" w:color="auto"/>
              <w:right w:val="single" w:sz="4" w:space="0" w:color="auto"/>
            </w:tcBorders>
            <w:shd w:val="clear" w:color="000000" w:fill="F2F2F2"/>
            <w:vAlign w:val="center"/>
            <w:hideMark/>
          </w:tcPr>
          <w:p w14:paraId="7FED5F0E" w14:textId="77777777" w:rsidR="006D6134" w:rsidRDefault="006D6134" w:rsidP="00FF2FE5">
            <w:pPr>
              <w:jc w:val="center"/>
              <w:rPr>
                <w:rFonts w:cs="Arial"/>
                <w:b/>
                <w:bCs/>
                <w:color w:val="000000"/>
                <w:sz w:val="20"/>
                <w:szCs w:val="20"/>
              </w:rPr>
            </w:pPr>
            <w:r>
              <w:rPr>
                <w:rFonts w:cs="Arial"/>
                <w:b/>
                <w:bCs/>
                <w:color w:val="000000"/>
                <w:sz w:val="20"/>
                <w:szCs w:val="20"/>
              </w:rPr>
              <w:t>Campo</w:t>
            </w:r>
          </w:p>
        </w:tc>
        <w:tc>
          <w:tcPr>
            <w:tcW w:w="2427" w:type="pct"/>
            <w:tcBorders>
              <w:top w:val="nil"/>
              <w:left w:val="nil"/>
              <w:bottom w:val="single" w:sz="4" w:space="0" w:color="auto"/>
              <w:right w:val="single" w:sz="4" w:space="0" w:color="auto"/>
            </w:tcBorders>
            <w:shd w:val="clear" w:color="000000" w:fill="F2F2F2"/>
            <w:vAlign w:val="center"/>
            <w:hideMark/>
          </w:tcPr>
          <w:p w14:paraId="50648D01" w14:textId="77777777" w:rsidR="006D6134" w:rsidRDefault="006D6134" w:rsidP="00FF2FE5">
            <w:pPr>
              <w:jc w:val="center"/>
              <w:rPr>
                <w:rFonts w:cs="Arial"/>
                <w:b/>
                <w:bCs/>
                <w:color w:val="000000"/>
                <w:sz w:val="20"/>
                <w:szCs w:val="20"/>
              </w:rPr>
            </w:pPr>
            <w:r>
              <w:rPr>
                <w:rFonts w:cs="Arial"/>
                <w:b/>
                <w:bCs/>
                <w:color w:val="000000"/>
                <w:sz w:val="20"/>
                <w:szCs w:val="20"/>
              </w:rPr>
              <w:t>Origem - Campo</w:t>
            </w:r>
          </w:p>
        </w:tc>
      </w:tr>
      <w:tr w:rsidR="006D6134" w14:paraId="06B683F9" w14:textId="77777777" w:rsidTr="006D6134">
        <w:trPr>
          <w:trHeight w:val="300"/>
        </w:trPr>
        <w:tc>
          <w:tcPr>
            <w:tcW w:w="836" w:type="pct"/>
            <w:tcBorders>
              <w:top w:val="nil"/>
              <w:left w:val="single" w:sz="4" w:space="0" w:color="auto"/>
              <w:bottom w:val="nil"/>
              <w:right w:val="single" w:sz="4" w:space="0" w:color="auto"/>
            </w:tcBorders>
            <w:shd w:val="clear" w:color="000000" w:fill="F2F2F2"/>
            <w:vAlign w:val="center"/>
            <w:hideMark/>
          </w:tcPr>
          <w:p w14:paraId="69526326" w14:textId="77777777" w:rsidR="006D6134" w:rsidRDefault="006D6134" w:rsidP="00FF2FE5">
            <w:pPr>
              <w:rPr>
                <w:rFonts w:cs="Arial"/>
                <w:b/>
                <w:bCs/>
                <w:color w:val="000000"/>
                <w:sz w:val="20"/>
                <w:szCs w:val="20"/>
              </w:rPr>
            </w:pPr>
            <w:r>
              <w:rPr>
                <w:rFonts w:cs="Arial"/>
                <w:b/>
                <w:bCs/>
                <w:color w:val="000000"/>
                <w:sz w:val="20"/>
                <w:szCs w:val="20"/>
              </w:rPr>
              <w:t> </w:t>
            </w:r>
          </w:p>
        </w:tc>
        <w:tc>
          <w:tcPr>
            <w:tcW w:w="1737" w:type="pct"/>
            <w:tcBorders>
              <w:top w:val="nil"/>
              <w:left w:val="nil"/>
              <w:bottom w:val="single" w:sz="4" w:space="0" w:color="auto"/>
              <w:right w:val="single" w:sz="4" w:space="0" w:color="auto"/>
            </w:tcBorders>
            <w:shd w:val="clear" w:color="000000" w:fill="FFFFFF"/>
            <w:vAlign w:val="center"/>
            <w:hideMark/>
          </w:tcPr>
          <w:p w14:paraId="18B29993" w14:textId="77777777" w:rsidR="006D6134" w:rsidRDefault="006D6134" w:rsidP="00FF2FE5">
            <w:pPr>
              <w:rPr>
                <w:rFonts w:cs="Arial"/>
                <w:color w:val="000000"/>
                <w:sz w:val="20"/>
                <w:szCs w:val="20"/>
              </w:rPr>
            </w:pPr>
            <w:r>
              <w:rPr>
                <w:rFonts w:cs="Arial"/>
                <w:color w:val="000000"/>
                <w:sz w:val="20"/>
                <w:szCs w:val="20"/>
              </w:rPr>
              <w:t>CPF</w:t>
            </w:r>
          </w:p>
        </w:tc>
        <w:tc>
          <w:tcPr>
            <w:tcW w:w="2427" w:type="pct"/>
            <w:tcBorders>
              <w:top w:val="nil"/>
              <w:left w:val="nil"/>
              <w:bottom w:val="single" w:sz="4" w:space="0" w:color="auto"/>
              <w:right w:val="single" w:sz="4" w:space="0" w:color="auto"/>
            </w:tcBorders>
            <w:shd w:val="clear" w:color="000000" w:fill="FFFFFF"/>
            <w:vAlign w:val="center"/>
            <w:hideMark/>
          </w:tcPr>
          <w:p w14:paraId="16BA5E0B" w14:textId="77777777" w:rsidR="006D6134" w:rsidRDefault="006D6134" w:rsidP="00FF2FE5">
            <w:pPr>
              <w:rPr>
                <w:rFonts w:cs="Arial"/>
                <w:color w:val="000000"/>
                <w:sz w:val="20"/>
                <w:szCs w:val="20"/>
              </w:rPr>
            </w:pPr>
            <w:r>
              <w:rPr>
                <w:rFonts w:cs="Arial"/>
                <w:color w:val="000000"/>
                <w:sz w:val="20"/>
                <w:szCs w:val="20"/>
              </w:rPr>
              <w:t>SINN - CPF_CNPJ</w:t>
            </w:r>
          </w:p>
        </w:tc>
      </w:tr>
      <w:tr w:rsidR="006D6134" w14:paraId="19EE89A0" w14:textId="77777777" w:rsidTr="006D6134">
        <w:trPr>
          <w:trHeight w:val="300"/>
        </w:trPr>
        <w:tc>
          <w:tcPr>
            <w:tcW w:w="836" w:type="pct"/>
            <w:tcBorders>
              <w:top w:val="nil"/>
              <w:left w:val="single" w:sz="4" w:space="0" w:color="auto"/>
              <w:bottom w:val="nil"/>
              <w:right w:val="single" w:sz="4" w:space="0" w:color="auto"/>
            </w:tcBorders>
            <w:shd w:val="clear" w:color="000000" w:fill="F2F2F2"/>
            <w:vAlign w:val="center"/>
            <w:hideMark/>
          </w:tcPr>
          <w:p w14:paraId="22F18EDF" w14:textId="77777777" w:rsidR="006D6134" w:rsidRDefault="006D6134" w:rsidP="00FF2FE5">
            <w:pPr>
              <w:rPr>
                <w:rFonts w:cs="Arial"/>
                <w:b/>
                <w:bCs/>
                <w:color w:val="000000"/>
                <w:sz w:val="20"/>
                <w:szCs w:val="20"/>
              </w:rPr>
            </w:pPr>
            <w:r>
              <w:rPr>
                <w:rFonts w:cs="Arial"/>
                <w:b/>
                <w:bCs/>
                <w:color w:val="000000"/>
                <w:sz w:val="20"/>
                <w:szCs w:val="20"/>
              </w:rPr>
              <w:t> </w:t>
            </w:r>
          </w:p>
        </w:tc>
        <w:tc>
          <w:tcPr>
            <w:tcW w:w="1737" w:type="pct"/>
            <w:tcBorders>
              <w:top w:val="nil"/>
              <w:left w:val="nil"/>
              <w:bottom w:val="single" w:sz="4" w:space="0" w:color="auto"/>
              <w:right w:val="single" w:sz="4" w:space="0" w:color="auto"/>
            </w:tcBorders>
            <w:shd w:val="clear" w:color="000000" w:fill="FFFFFF"/>
            <w:vAlign w:val="center"/>
            <w:hideMark/>
          </w:tcPr>
          <w:p w14:paraId="2802C952" w14:textId="77777777" w:rsidR="006D6134" w:rsidRDefault="006D6134" w:rsidP="00FF2FE5">
            <w:pPr>
              <w:rPr>
                <w:rFonts w:cs="Arial"/>
                <w:color w:val="000000"/>
                <w:sz w:val="20"/>
                <w:szCs w:val="20"/>
              </w:rPr>
            </w:pPr>
            <w:r>
              <w:rPr>
                <w:rFonts w:cs="Arial"/>
                <w:color w:val="000000"/>
                <w:sz w:val="20"/>
                <w:szCs w:val="20"/>
              </w:rPr>
              <w:t>Nome na Proposta</w:t>
            </w:r>
          </w:p>
        </w:tc>
        <w:tc>
          <w:tcPr>
            <w:tcW w:w="2427" w:type="pct"/>
            <w:tcBorders>
              <w:top w:val="nil"/>
              <w:left w:val="nil"/>
              <w:bottom w:val="single" w:sz="4" w:space="0" w:color="auto"/>
              <w:right w:val="single" w:sz="4" w:space="0" w:color="auto"/>
            </w:tcBorders>
            <w:shd w:val="clear" w:color="000000" w:fill="FFFFFF"/>
            <w:vAlign w:val="center"/>
            <w:hideMark/>
          </w:tcPr>
          <w:p w14:paraId="0DF20D22" w14:textId="77777777" w:rsidR="006D6134" w:rsidRDefault="006D6134" w:rsidP="00FF2FE5">
            <w:pPr>
              <w:rPr>
                <w:rFonts w:cs="Arial"/>
                <w:color w:val="000000"/>
                <w:sz w:val="20"/>
                <w:szCs w:val="20"/>
              </w:rPr>
            </w:pPr>
            <w:r>
              <w:rPr>
                <w:rFonts w:cs="Arial"/>
                <w:color w:val="000000"/>
                <w:sz w:val="20"/>
                <w:szCs w:val="20"/>
              </w:rPr>
              <w:t>SINN - NOME_CLIENTE</w:t>
            </w:r>
          </w:p>
        </w:tc>
      </w:tr>
      <w:tr w:rsidR="006D6134" w14:paraId="5038C343" w14:textId="77777777" w:rsidTr="006D6134">
        <w:trPr>
          <w:trHeight w:val="300"/>
        </w:trPr>
        <w:tc>
          <w:tcPr>
            <w:tcW w:w="836" w:type="pct"/>
            <w:tcBorders>
              <w:top w:val="nil"/>
              <w:left w:val="single" w:sz="4" w:space="0" w:color="auto"/>
              <w:bottom w:val="single" w:sz="4" w:space="0" w:color="auto"/>
              <w:right w:val="single" w:sz="4" w:space="0" w:color="auto"/>
            </w:tcBorders>
            <w:shd w:val="clear" w:color="000000" w:fill="F2F2F2"/>
            <w:vAlign w:val="center"/>
            <w:hideMark/>
          </w:tcPr>
          <w:p w14:paraId="6F228268" w14:textId="77777777" w:rsidR="006D6134" w:rsidRDefault="006D6134" w:rsidP="00FF2FE5">
            <w:pPr>
              <w:rPr>
                <w:rFonts w:cs="Arial"/>
                <w:b/>
                <w:bCs/>
                <w:color w:val="000000"/>
                <w:sz w:val="20"/>
                <w:szCs w:val="20"/>
              </w:rPr>
            </w:pPr>
            <w:r>
              <w:rPr>
                <w:rFonts w:cs="Arial"/>
                <w:b/>
                <w:bCs/>
                <w:color w:val="000000"/>
                <w:sz w:val="20"/>
                <w:szCs w:val="20"/>
              </w:rPr>
              <w:t> </w:t>
            </w:r>
          </w:p>
        </w:tc>
        <w:tc>
          <w:tcPr>
            <w:tcW w:w="1737" w:type="pct"/>
            <w:tcBorders>
              <w:top w:val="nil"/>
              <w:left w:val="nil"/>
              <w:bottom w:val="single" w:sz="4" w:space="0" w:color="auto"/>
              <w:right w:val="single" w:sz="4" w:space="0" w:color="auto"/>
            </w:tcBorders>
            <w:shd w:val="clear" w:color="000000" w:fill="FFFFFF"/>
            <w:vAlign w:val="center"/>
            <w:hideMark/>
          </w:tcPr>
          <w:p w14:paraId="19F1D455" w14:textId="77777777" w:rsidR="006D6134" w:rsidRDefault="006D6134" w:rsidP="00FF2FE5">
            <w:pPr>
              <w:rPr>
                <w:rFonts w:cs="Arial"/>
                <w:color w:val="000000"/>
                <w:sz w:val="20"/>
                <w:szCs w:val="20"/>
              </w:rPr>
            </w:pPr>
            <w:r>
              <w:rPr>
                <w:rFonts w:cs="Arial"/>
                <w:color w:val="000000"/>
                <w:sz w:val="20"/>
                <w:szCs w:val="20"/>
              </w:rPr>
              <w:t>Nome no Serasa</w:t>
            </w:r>
          </w:p>
        </w:tc>
        <w:tc>
          <w:tcPr>
            <w:tcW w:w="2427" w:type="pct"/>
            <w:tcBorders>
              <w:top w:val="nil"/>
              <w:left w:val="nil"/>
              <w:bottom w:val="single" w:sz="4" w:space="0" w:color="auto"/>
              <w:right w:val="single" w:sz="4" w:space="0" w:color="auto"/>
            </w:tcBorders>
            <w:shd w:val="clear" w:color="000000" w:fill="FFFFFF"/>
            <w:vAlign w:val="center"/>
            <w:hideMark/>
          </w:tcPr>
          <w:p w14:paraId="6D6B80CA" w14:textId="77777777" w:rsidR="006D6134" w:rsidRDefault="006D6134" w:rsidP="00FF2FE5">
            <w:pPr>
              <w:rPr>
                <w:rFonts w:cs="Arial"/>
                <w:color w:val="000000"/>
                <w:sz w:val="20"/>
                <w:szCs w:val="20"/>
              </w:rPr>
            </w:pPr>
            <w:r>
              <w:rPr>
                <w:rFonts w:cs="Arial"/>
                <w:color w:val="000000"/>
                <w:sz w:val="20"/>
                <w:szCs w:val="20"/>
              </w:rPr>
              <w:t>SERASA - NOME_ENR</w:t>
            </w:r>
          </w:p>
        </w:tc>
      </w:tr>
      <w:tr w:rsidR="006D6134" w14:paraId="3AAA9B0A" w14:textId="77777777" w:rsidTr="006D6134">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CA7C12D" w14:textId="77777777" w:rsidR="006D6134" w:rsidRDefault="006D6134" w:rsidP="00FF2FE5">
            <w:pPr>
              <w:jc w:val="center"/>
              <w:rPr>
                <w:rFonts w:cs="Arial"/>
                <w:b/>
                <w:bCs/>
                <w:color w:val="000000"/>
                <w:sz w:val="20"/>
                <w:szCs w:val="20"/>
              </w:rPr>
            </w:pPr>
            <w:r>
              <w:rPr>
                <w:rFonts w:cs="Arial"/>
                <w:b/>
                <w:bCs/>
                <w:color w:val="000000"/>
                <w:sz w:val="20"/>
                <w:szCs w:val="20"/>
              </w:rPr>
              <w:t>Campos de Retorno</w:t>
            </w:r>
          </w:p>
        </w:tc>
      </w:tr>
      <w:tr w:rsidR="006D6134" w14:paraId="7096EEC5" w14:textId="77777777" w:rsidTr="006D6134">
        <w:trPr>
          <w:trHeight w:val="300"/>
        </w:trPr>
        <w:tc>
          <w:tcPr>
            <w:tcW w:w="836" w:type="pct"/>
            <w:tcBorders>
              <w:top w:val="nil"/>
              <w:left w:val="single" w:sz="4" w:space="0" w:color="auto"/>
              <w:bottom w:val="single" w:sz="4" w:space="0" w:color="auto"/>
              <w:right w:val="single" w:sz="4" w:space="0" w:color="auto"/>
            </w:tcBorders>
            <w:shd w:val="clear" w:color="000000" w:fill="F2F2F2"/>
            <w:vAlign w:val="center"/>
            <w:hideMark/>
          </w:tcPr>
          <w:p w14:paraId="3E0A913F" w14:textId="77777777" w:rsidR="006D6134" w:rsidRDefault="006D6134" w:rsidP="00FF2FE5">
            <w:pPr>
              <w:rPr>
                <w:rFonts w:cs="Arial"/>
                <w:b/>
                <w:bCs/>
                <w:color w:val="000000"/>
                <w:sz w:val="20"/>
                <w:szCs w:val="20"/>
              </w:rPr>
            </w:pPr>
            <w:r>
              <w:rPr>
                <w:rFonts w:cs="Arial"/>
                <w:b/>
                <w:bCs/>
                <w:color w:val="000000"/>
                <w:sz w:val="20"/>
                <w:szCs w:val="20"/>
              </w:rPr>
              <w:t>Retorno</w:t>
            </w:r>
          </w:p>
        </w:tc>
        <w:tc>
          <w:tcPr>
            <w:tcW w:w="4164" w:type="pct"/>
            <w:gridSpan w:val="2"/>
            <w:tcBorders>
              <w:top w:val="nil"/>
              <w:left w:val="nil"/>
              <w:bottom w:val="single" w:sz="4" w:space="0" w:color="auto"/>
              <w:right w:val="single" w:sz="4" w:space="0" w:color="000000"/>
            </w:tcBorders>
            <w:shd w:val="clear" w:color="000000" w:fill="FFFFFF"/>
            <w:vAlign w:val="center"/>
            <w:hideMark/>
          </w:tcPr>
          <w:p w14:paraId="3672E3B9" w14:textId="77777777" w:rsidR="006D6134" w:rsidRDefault="006D6134" w:rsidP="00FF2FE5">
            <w:pPr>
              <w:rPr>
                <w:rFonts w:cs="Arial"/>
                <w:color w:val="000000"/>
                <w:sz w:val="20"/>
                <w:szCs w:val="20"/>
              </w:rPr>
            </w:pPr>
            <w:r>
              <w:rPr>
                <w:rFonts w:cs="Arial"/>
                <w:color w:val="000000"/>
                <w:sz w:val="20"/>
                <w:szCs w:val="20"/>
              </w:rPr>
              <w:t>Score</w:t>
            </w:r>
          </w:p>
        </w:tc>
      </w:tr>
      <w:tr w:rsidR="006D6134" w14:paraId="306183C5" w14:textId="77777777" w:rsidTr="006D6134">
        <w:trPr>
          <w:trHeight w:val="300"/>
        </w:trPr>
        <w:tc>
          <w:tcPr>
            <w:tcW w:w="836" w:type="pct"/>
            <w:vMerge w:val="restart"/>
            <w:tcBorders>
              <w:top w:val="nil"/>
              <w:left w:val="single" w:sz="4" w:space="0" w:color="auto"/>
              <w:bottom w:val="single" w:sz="4" w:space="0" w:color="000000"/>
              <w:right w:val="single" w:sz="4" w:space="0" w:color="auto"/>
            </w:tcBorders>
            <w:shd w:val="clear" w:color="000000" w:fill="F2F2F2"/>
            <w:vAlign w:val="center"/>
            <w:hideMark/>
          </w:tcPr>
          <w:p w14:paraId="6952EF1B" w14:textId="77777777" w:rsidR="006D6134" w:rsidRDefault="006D6134" w:rsidP="00FF2FE5">
            <w:pPr>
              <w:rPr>
                <w:rFonts w:cs="Arial"/>
                <w:b/>
                <w:bCs/>
                <w:color w:val="000000"/>
                <w:sz w:val="20"/>
                <w:szCs w:val="20"/>
              </w:rPr>
            </w:pPr>
            <w:r>
              <w:rPr>
                <w:rFonts w:cs="Arial"/>
                <w:b/>
                <w:bCs/>
                <w:color w:val="000000"/>
                <w:sz w:val="20"/>
                <w:szCs w:val="20"/>
              </w:rPr>
              <w:t>Outros</w:t>
            </w:r>
          </w:p>
        </w:tc>
        <w:tc>
          <w:tcPr>
            <w:tcW w:w="4164" w:type="pct"/>
            <w:gridSpan w:val="2"/>
            <w:tcBorders>
              <w:top w:val="single" w:sz="4" w:space="0" w:color="auto"/>
              <w:left w:val="nil"/>
              <w:bottom w:val="single" w:sz="4" w:space="0" w:color="auto"/>
              <w:right w:val="single" w:sz="4" w:space="0" w:color="000000"/>
            </w:tcBorders>
            <w:shd w:val="clear" w:color="000000" w:fill="FFFFFF"/>
            <w:vAlign w:val="center"/>
            <w:hideMark/>
          </w:tcPr>
          <w:p w14:paraId="2DABBC3F" w14:textId="77777777" w:rsidR="006D6134" w:rsidRDefault="006D6134" w:rsidP="00FF2FE5">
            <w:pPr>
              <w:rPr>
                <w:rFonts w:cs="Arial"/>
                <w:color w:val="000000"/>
                <w:sz w:val="20"/>
                <w:szCs w:val="20"/>
              </w:rPr>
            </w:pPr>
            <w:r>
              <w:rPr>
                <w:rFonts w:cs="Arial"/>
                <w:color w:val="000000"/>
                <w:sz w:val="20"/>
                <w:szCs w:val="20"/>
              </w:rPr>
              <w:t>Tipo Score</w:t>
            </w:r>
          </w:p>
        </w:tc>
      </w:tr>
      <w:tr w:rsidR="006D6134" w14:paraId="36B939EF" w14:textId="77777777" w:rsidTr="006D6134">
        <w:trPr>
          <w:trHeight w:val="300"/>
        </w:trPr>
        <w:tc>
          <w:tcPr>
            <w:tcW w:w="836" w:type="pct"/>
            <w:vMerge/>
            <w:tcBorders>
              <w:top w:val="nil"/>
              <w:left w:val="single" w:sz="4" w:space="0" w:color="auto"/>
              <w:bottom w:val="single" w:sz="4" w:space="0" w:color="000000"/>
              <w:right w:val="single" w:sz="4" w:space="0" w:color="auto"/>
            </w:tcBorders>
            <w:vAlign w:val="center"/>
            <w:hideMark/>
          </w:tcPr>
          <w:p w14:paraId="2808EFF7" w14:textId="77777777" w:rsidR="006D6134" w:rsidRDefault="006D6134" w:rsidP="00FF2FE5">
            <w:pPr>
              <w:rPr>
                <w:rFonts w:cs="Arial"/>
                <w:b/>
                <w:bCs/>
                <w:color w:val="000000"/>
                <w:sz w:val="20"/>
                <w:szCs w:val="20"/>
              </w:rPr>
            </w:pPr>
          </w:p>
        </w:tc>
        <w:tc>
          <w:tcPr>
            <w:tcW w:w="4164" w:type="pct"/>
            <w:gridSpan w:val="2"/>
            <w:tcBorders>
              <w:top w:val="single" w:sz="4" w:space="0" w:color="auto"/>
              <w:left w:val="nil"/>
              <w:bottom w:val="single" w:sz="4" w:space="0" w:color="auto"/>
              <w:right w:val="single" w:sz="4" w:space="0" w:color="000000"/>
            </w:tcBorders>
            <w:shd w:val="clear" w:color="000000" w:fill="FFFFFF"/>
            <w:vAlign w:val="center"/>
            <w:hideMark/>
          </w:tcPr>
          <w:p w14:paraId="79EA9092" w14:textId="77777777" w:rsidR="006D6134" w:rsidRDefault="006D6134" w:rsidP="00FF2FE5">
            <w:pPr>
              <w:rPr>
                <w:rFonts w:cs="Arial"/>
                <w:color w:val="000000"/>
                <w:sz w:val="20"/>
                <w:szCs w:val="20"/>
              </w:rPr>
            </w:pPr>
            <w:r>
              <w:rPr>
                <w:rFonts w:cs="Arial"/>
                <w:color w:val="000000"/>
                <w:sz w:val="20"/>
                <w:szCs w:val="20"/>
              </w:rPr>
              <w:t>Semelhança Nome Serasa</w:t>
            </w:r>
          </w:p>
        </w:tc>
      </w:tr>
    </w:tbl>
    <w:p w14:paraId="66199979" w14:textId="77777777" w:rsidR="004F599D" w:rsidRPr="00153785" w:rsidRDefault="004F599D" w:rsidP="00FF2FE5">
      <w:pPr>
        <w:ind w:left="720"/>
        <w:rPr>
          <w:rFonts w:cs="Arial"/>
          <w:sz w:val="20"/>
          <w:szCs w:val="20"/>
        </w:rPr>
      </w:pPr>
    </w:p>
    <w:p w14:paraId="38F10CDB" w14:textId="12870BD2" w:rsidR="003068E2" w:rsidRDefault="003068E2">
      <w:pPr>
        <w:jc w:val="left"/>
        <w:rPr>
          <w:rFonts w:cs="Arial"/>
        </w:rPr>
      </w:pPr>
      <w:r>
        <w:rPr>
          <w:rFonts w:cs="Arial"/>
        </w:rPr>
        <w:br w:type="page"/>
      </w:r>
    </w:p>
    <w:p w14:paraId="24979B88" w14:textId="6910A01D" w:rsidR="006D6134" w:rsidRPr="00B95DE1" w:rsidRDefault="006D6134" w:rsidP="00FF2FE5">
      <w:pPr>
        <w:rPr>
          <w:rFonts w:cs="Arial"/>
        </w:rPr>
      </w:pPr>
      <w:r w:rsidRPr="00B95DE1">
        <w:rPr>
          <w:rFonts w:cs="Arial"/>
        </w:rPr>
        <w:lastRenderedPageBreak/>
        <w:t>A função de Simililarity dá um valor entre 0 (totalmente diferente) e 100 (string igual).</w:t>
      </w:r>
    </w:p>
    <w:p w14:paraId="6C252BDD" w14:textId="77777777" w:rsidR="006D6134" w:rsidRPr="003068E2" w:rsidRDefault="006D6134" w:rsidP="00FF2FE5">
      <w:pPr>
        <w:rPr>
          <w:rFonts w:cs="Arial"/>
        </w:rPr>
      </w:pPr>
    </w:p>
    <w:p w14:paraId="7F21B4D5" w14:textId="3DDB68DA" w:rsidR="004F599D" w:rsidRPr="003068E2" w:rsidRDefault="006D6134" w:rsidP="00FF2FE5">
      <w:pPr>
        <w:rPr>
          <w:rFonts w:cs="Arial"/>
        </w:rPr>
      </w:pPr>
      <w:r w:rsidRPr="003068E2">
        <w:rPr>
          <w:rFonts w:cs="Arial"/>
        </w:rPr>
        <w:t xml:space="preserve">Regras para este modelo: </w:t>
      </w:r>
    </w:p>
    <w:p w14:paraId="4A68068B" w14:textId="77777777" w:rsidR="0052566C" w:rsidRPr="006D6134" w:rsidRDefault="0052566C" w:rsidP="00FF2FE5">
      <w:pPr>
        <w:rPr>
          <w:rFonts w:cs="Arial"/>
          <w:color w:val="000000"/>
          <w:sz w:val="20"/>
          <w:szCs w:val="20"/>
        </w:rPr>
      </w:pPr>
    </w:p>
    <w:tbl>
      <w:tblPr>
        <w:tblW w:w="5000" w:type="pct"/>
        <w:tblLook w:val="04A0" w:firstRow="1" w:lastRow="0" w:firstColumn="1" w:lastColumn="0" w:noHBand="0" w:noVBand="1"/>
      </w:tblPr>
      <w:tblGrid>
        <w:gridCol w:w="1567"/>
        <w:gridCol w:w="1273"/>
        <w:gridCol w:w="2673"/>
        <w:gridCol w:w="4688"/>
      </w:tblGrid>
      <w:tr w:rsidR="006D6134" w14:paraId="2F2BF459" w14:textId="77777777" w:rsidTr="006D6134">
        <w:trPr>
          <w:trHeight w:val="300"/>
        </w:trPr>
        <w:tc>
          <w:tcPr>
            <w:tcW w:w="5000" w:type="pct"/>
            <w:gridSpan w:val="4"/>
            <w:tcBorders>
              <w:top w:val="nil"/>
              <w:left w:val="single" w:sz="4" w:space="0" w:color="auto"/>
              <w:bottom w:val="single" w:sz="4" w:space="0" w:color="auto"/>
              <w:right w:val="nil"/>
            </w:tcBorders>
            <w:shd w:val="clear" w:color="000000" w:fill="A6A6A6"/>
            <w:vAlign w:val="center"/>
            <w:hideMark/>
          </w:tcPr>
          <w:p w14:paraId="1D465B5E" w14:textId="77777777" w:rsidR="006D6134" w:rsidRDefault="006D6134" w:rsidP="00FF2FE5">
            <w:pPr>
              <w:jc w:val="center"/>
              <w:rPr>
                <w:rFonts w:cs="Arial"/>
                <w:b/>
                <w:bCs/>
                <w:color w:val="000000"/>
                <w:sz w:val="20"/>
                <w:szCs w:val="20"/>
              </w:rPr>
            </w:pPr>
            <w:r>
              <w:rPr>
                <w:rFonts w:cs="Arial"/>
                <w:b/>
                <w:bCs/>
                <w:color w:val="000000"/>
                <w:sz w:val="20"/>
                <w:szCs w:val="20"/>
              </w:rPr>
              <w:t>Regras</w:t>
            </w:r>
          </w:p>
        </w:tc>
      </w:tr>
      <w:tr w:rsidR="006D6134" w14:paraId="3C95B483" w14:textId="77777777" w:rsidTr="006D6134">
        <w:trPr>
          <w:trHeight w:val="855"/>
        </w:trPr>
        <w:tc>
          <w:tcPr>
            <w:tcW w:w="996" w:type="pct"/>
            <w:tcBorders>
              <w:top w:val="nil"/>
              <w:left w:val="single" w:sz="4" w:space="0" w:color="auto"/>
              <w:bottom w:val="single" w:sz="4" w:space="0" w:color="auto"/>
              <w:right w:val="nil"/>
            </w:tcBorders>
            <w:shd w:val="clear" w:color="000000" w:fill="A6A6A6"/>
            <w:vAlign w:val="center"/>
            <w:hideMark/>
          </w:tcPr>
          <w:p w14:paraId="4449D3F2" w14:textId="77777777" w:rsidR="006D6134" w:rsidRDefault="006D6134" w:rsidP="00FF2FE5">
            <w:pPr>
              <w:jc w:val="center"/>
              <w:rPr>
                <w:rFonts w:cs="Arial"/>
                <w:b/>
                <w:bCs/>
                <w:color w:val="000000"/>
                <w:sz w:val="20"/>
                <w:szCs w:val="20"/>
              </w:rPr>
            </w:pPr>
            <w:r>
              <w:rPr>
                <w:rFonts w:cs="Arial"/>
                <w:b/>
                <w:bCs/>
                <w:color w:val="000000"/>
                <w:sz w:val="20"/>
                <w:szCs w:val="20"/>
              </w:rPr>
              <w:t>Regra</w:t>
            </w:r>
          </w:p>
        </w:tc>
        <w:tc>
          <w:tcPr>
            <w:tcW w:w="642" w:type="pct"/>
            <w:tcBorders>
              <w:top w:val="nil"/>
              <w:left w:val="single" w:sz="4" w:space="0" w:color="auto"/>
              <w:bottom w:val="single" w:sz="4" w:space="0" w:color="auto"/>
              <w:right w:val="single" w:sz="4" w:space="0" w:color="auto"/>
            </w:tcBorders>
            <w:shd w:val="clear" w:color="000000" w:fill="F2F2F2"/>
            <w:vAlign w:val="center"/>
            <w:hideMark/>
          </w:tcPr>
          <w:p w14:paraId="5F54CE0B" w14:textId="77777777" w:rsidR="006D6134" w:rsidRDefault="006D6134" w:rsidP="00FF2FE5">
            <w:pPr>
              <w:jc w:val="center"/>
              <w:rPr>
                <w:rFonts w:cs="Arial"/>
                <w:b/>
                <w:bCs/>
                <w:color w:val="000000"/>
                <w:sz w:val="20"/>
                <w:szCs w:val="20"/>
              </w:rPr>
            </w:pPr>
            <w:r>
              <w:rPr>
                <w:rFonts w:cs="Arial"/>
                <w:b/>
                <w:bCs/>
                <w:color w:val="000000"/>
                <w:sz w:val="20"/>
                <w:szCs w:val="20"/>
              </w:rPr>
              <w:t>Tipo Score</w:t>
            </w:r>
          </w:p>
        </w:tc>
        <w:tc>
          <w:tcPr>
            <w:tcW w:w="1747" w:type="pct"/>
            <w:tcBorders>
              <w:top w:val="nil"/>
              <w:left w:val="nil"/>
              <w:bottom w:val="single" w:sz="4" w:space="0" w:color="auto"/>
              <w:right w:val="single" w:sz="4" w:space="0" w:color="auto"/>
            </w:tcBorders>
            <w:shd w:val="clear" w:color="000000" w:fill="F2F2F2"/>
            <w:vAlign w:val="center"/>
            <w:hideMark/>
          </w:tcPr>
          <w:p w14:paraId="537161BF" w14:textId="77777777" w:rsidR="006D6134" w:rsidRDefault="006D6134" w:rsidP="00FF2FE5">
            <w:pPr>
              <w:jc w:val="center"/>
              <w:rPr>
                <w:rFonts w:cs="Arial"/>
                <w:b/>
                <w:bCs/>
                <w:color w:val="000000"/>
                <w:sz w:val="20"/>
                <w:szCs w:val="20"/>
              </w:rPr>
            </w:pPr>
            <w:r>
              <w:rPr>
                <w:rFonts w:cs="Arial"/>
                <w:b/>
                <w:bCs/>
                <w:color w:val="000000"/>
                <w:sz w:val="20"/>
                <w:szCs w:val="20"/>
              </w:rPr>
              <w:t>Fórmula Score</w:t>
            </w:r>
          </w:p>
        </w:tc>
        <w:tc>
          <w:tcPr>
            <w:tcW w:w="1615" w:type="pct"/>
            <w:tcBorders>
              <w:top w:val="nil"/>
              <w:left w:val="nil"/>
              <w:bottom w:val="single" w:sz="4" w:space="0" w:color="auto"/>
              <w:right w:val="single" w:sz="4" w:space="0" w:color="auto"/>
            </w:tcBorders>
            <w:shd w:val="clear" w:color="000000" w:fill="F2F2F2"/>
            <w:vAlign w:val="center"/>
            <w:hideMark/>
          </w:tcPr>
          <w:p w14:paraId="3FBFCFDA" w14:textId="77777777" w:rsidR="006D6134" w:rsidRDefault="006D6134" w:rsidP="00FF2FE5">
            <w:pPr>
              <w:jc w:val="center"/>
              <w:rPr>
                <w:rFonts w:cs="Arial"/>
                <w:b/>
                <w:bCs/>
                <w:color w:val="000000"/>
                <w:sz w:val="20"/>
                <w:szCs w:val="20"/>
              </w:rPr>
            </w:pPr>
            <w:r>
              <w:rPr>
                <w:rFonts w:cs="Arial"/>
                <w:b/>
                <w:bCs/>
                <w:color w:val="000000"/>
                <w:sz w:val="20"/>
                <w:szCs w:val="20"/>
              </w:rPr>
              <w:t>Semelhança Nome Serasa</w:t>
            </w:r>
          </w:p>
        </w:tc>
      </w:tr>
      <w:tr w:rsidR="006D6134" w14:paraId="7B75A8BB" w14:textId="77777777" w:rsidTr="006D6134">
        <w:trPr>
          <w:trHeight w:val="1425"/>
        </w:trPr>
        <w:tc>
          <w:tcPr>
            <w:tcW w:w="996" w:type="pct"/>
            <w:tcBorders>
              <w:top w:val="nil"/>
              <w:left w:val="single" w:sz="4" w:space="0" w:color="auto"/>
              <w:bottom w:val="single" w:sz="4" w:space="0" w:color="auto"/>
              <w:right w:val="single" w:sz="4" w:space="0" w:color="auto"/>
            </w:tcBorders>
            <w:shd w:val="clear" w:color="000000" w:fill="F2F2F2"/>
            <w:vAlign w:val="center"/>
            <w:hideMark/>
          </w:tcPr>
          <w:p w14:paraId="563AE905" w14:textId="77777777" w:rsidR="006D6134" w:rsidRDefault="006D6134" w:rsidP="00FF2FE5">
            <w:pPr>
              <w:rPr>
                <w:rFonts w:cs="Arial"/>
                <w:b/>
                <w:bCs/>
                <w:color w:val="000000"/>
                <w:sz w:val="20"/>
                <w:szCs w:val="20"/>
              </w:rPr>
            </w:pPr>
            <w:r>
              <w:rPr>
                <w:rFonts w:cs="Arial"/>
                <w:b/>
                <w:bCs/>
                <w:color w:val="000000"/>
                <w:sz w:val="20"/>
                <w:szCs w:val="20"/>
              </w:rPr>
              <w:t>Score Negativo Serasa</w:t>
            </w:r>
          </w:p>
        </w:tc>
        <w:tc>
          <w:tcPr>
            <w:tcW w:w="642" w:type="pct"/>
            <w:tcBorders>
              <w:top w:val="nil"/>
              <w:left w:val="nil"/>
              <w:bottom w:val="single" w:sz="4" w:space="0" w:color="auto"/>
              <w:right w:val="nil"/>
            </w:tcBorders>
            <w:shd w:val="clear" w:color="000000" w:fill="FFFFFF"/>
            <w:vAlign w:val="center"/>
            <w:hideMark/>
          </w:tcPr>
          <w:p w14:paraId="2D0A4015" w14:textId="77777777" w:rsidR="006D6134" w:rsidRDefault="006D6134" w:rsidP="00FF2FE5">
            <w:pPr>
              <w:rPr>
                <w:rFonts w:cs="Arial"/>
                <w:color w:val="000000"/>
                <w:sz w:val="20"/>
                <w:szCs w:val="20"/>
              </w:rPr>
            </w:pPr>
            <w:r>
              <w:rPr>
                <w:rFonts w:cs="Arial"/>
                <w:color w:val="000000"/>
                <w:sz w:val="20"/>
                <w:szCs w:val="20"/>
              </w:rPr>
              <w:t>Score Neg.Serasa</w:t>
            </w:r>
          </w:p>
        </w:tc>
        <w:tc>
          <w:tcPr>
            <w:tcW w:w="1747" w:type="pct"/>
            <w:tcBorders>
              <w:top w:val="nil"/>
              <w:left w:val="single" w:sz="4" w:space="0" w:color="auto"/>
              <w:bottom w:val="single" w:sz="4" w:space="0" w:color="auto"/>
              <w:right w:val="nil"/>
            </w:tcBorders>
            <w:shd w:val="clear" w:color="000000" w:fill="FFFFFF"/>
            <w:vAlign w:val="center"/>
            <w:hideMark/>
          </w:tcPr>
          <w:p w14:paraId="7D49223E" w14:textId="77777777" w:rsidR="006D6134" w:rsidRDefault="006D6134" w:rsidP="00FF2FE5">
            <w:pPr>
              <w:rPr>
                <w:rFonts w:cs="Arial"/>
                <w:color w:val="000000"/>
                <w:sz w:val="20"/>
                <w:szCs w:val="20"/>
              </w:rPr>
            </w:pPr>
            <w:r>
              <w:rPr>
                <w:rFonts w:cs="Arial"/>
                <w:color w:val="000000"/>
                <w:sz w:val="20"/>
                <w:szCs w:val="20"/>
              </w:rPr>
              <w:t>If( ({Nome na Proposta}={Nome no Serasa)) = 100, 0</w:t>
            </w:r>
            <w:r>
              <w:rPr>
                <w:rFonts w:cs="Arial"/>
                <w:color w:val="000000"/>
                <w:sz w:val="20"/>
                <w:szCs w:val="20"/>
              </w:rPr>
              <w:br/>
              <w:t>Similarity({Nome na Proposta}, {Nome no Serasa)) &gt; 80 = 10, 100 - Similarity(Nome – Proposta, Nome - Serasa))</w:t>
            </w:r>
          </w:p>
        </w:tc>
        <w:tc>
          <w:tcPr>
            <w:tcW w:w="1615" w:type="pct"/>
            <w:tcBorders>
              <w:top w:val="nil"/>
              <w:left w:val="single" w:sz="4" w:space="0" w:color="auto"/>
              <w:bottom w:val="single" w:sz="4" w:space="0" w:color="auto"/>
              <w:right w:val="single" w:sz="4" w:space="0" w:color="auto"/>
            </w:tcBorders>
            <w:shd w:val="clear" w:color="auto" w:fill="auto"/>
            <w:noWrap/>
            <w:vAlign w:val="center"/>
            <w:hideMark/>
          </w:tcPr>
          <w:p w14:paraId="79B3A2B3" w14:textId="77777777" w:rsidR="006D6134" w:rsidRDefault="006D6134" w:rsidP="00FF2FE5">
            <w:pPr>
              <w:rPr>
                <w:rFonts w:ascii="Calibri" w:hAnsi="Calibri"/>
                <w:color w:val="000000"/>
                <w:sz w:val="22"/>
                <w:szCs w:val="22"/>
              </w:rPr>
            </w:pPr>
            <w:r>
              <w:rPr>
                <w:rFonts w:ascii="Calibri" w:hAnsi="Calibri"/>
                <w:color w:val="000000"/>
                <w:sz w:val="22"/>
                <w:szCs w:val="22"/>
              </w:rPr>
              <w:t>Similarity({Nome na Proposta}, {Nome no Serasa))</w:t>
            </w:r>
          </w:p>
        </w:tc>
      </w:tr>
    </w:tbl>
    <w:p w14:paraId="12EB1F37" w14:textId="4B5D05D1" w:rsidR="003068E2" w:rsidRDefault="003068E2" w:rsidP="00FF2FE5">
      <w:pPr>
        <w:rPr>
          <w:lang w:eastAsia="en-US"/>
        </w:rPr>
      </w:pPr>
    </w:p>
    <w:p w14:paraId="4AB501C9" w14:textId="77777777" w:rsidR="003068E2" w:rsidRDefault="003068E2">
      <w:pPr>
        <w:jc w:val="left"/>
        <w:rPr>
          <w:lang w:eastAsia="en-US"/>
        </w:rPr>
      </w:pPr>
      <w:r>
        <w:rPr>
          <w:lang w:eastAsia="en-US"/>
        </w:rPr>
        <w:br w:type="page"/>
      </w:r>
    </w:p>
    <w:p w14:paraId="3643D0B1" w14:textId="77777777" w:rsidR="00303323" w:rsidRPr="0067669A" w:rsidRDefault="00303323" w:rsidP="00303323">
      <w:pPr>
        <w:pStyle w:val="Heading3"/>
      </w:pPr>
      <w:bookmarkStart w:id="79" w:name="_Toc499303927"/>
      <w:r w:rsidRPr="0067669A">
        <w:lastRenderedPageBreak/>
        <w:t>RQN0</w:t>
      </w:r>
      <w:r>
        <w:t>9</w:t>
      </w:r>
      <w:r w:rsidRPr="0067669A">
        <w:t xml:space="preserve"> – Criar motor de score de risco de fraude</w:t>
      </w:r>
      <w:bookmarkEnd w:id="79"/>
    </w:p>
    <w:p w14:paraId="62A9E8DF" w14:textId="77777777" w:rsidR="00303323" w:rsidRPr="00153785" w:rsidRDefault="00303323" w:rsidP="00303323">
      <w:pPr>
        <w:rPr>
          <w:rFonts w:cs="Arial"/>
        </w:rPr>
      </w:pPr>
    </w:p>
    <w:p w14:paraId="2B57934C" w14:textId="77777777" w:rsidR="00303323" w:rsidRPr="00153785" w:rsidRDefault="00303323" w:rsidP="00303323">
      <w:pPr>
        <w:pStyle w:val="Heading4"/>
      </w:pPr>
      <w:bookmarkStart w:id="80" w:name="_RGN11_–_Criar"/>
      <w:bookmarkStart w:id="81" w:name="_Ref497587472"/>
      <w:bookmarkStart w:id="82" w:name="_Toc499303928"/>
      <w:bookmarkEnd w:id="80"/>
      <w:r w:rsidRPr="00153785">
        <w:t>RGN</w:t>
      </w:r>
      <w:r>
        <w:t>11</w:t>
      </w:r>
      <w:r w:rsidRPr="00153785">
        <w:t xml:space="preserve"> – Criar </w:t>
      </w:r>
      <w:r>
        <w:t>mecanismo para cálculo de risco de fraude</w:t>
      </w:r>
      <w:bookmarkEnd w:id="81"/>
      <w:bookmarkEnd w:id="82"/>
    </w:p>
    <w:p w14:paraId="59BA8DBE" w14:textId="77777777" w:rsidR="00303323" w:rsidRPr="00153785" w:rsidRDefault="00303323" w:rsidP="00303323">
      <w:pPr>
        <w:rPr>
          <w:rFonts w:cs="Arial"/>
        </w:rPr>
      </w:pPr>
    </w:p>
    <w:p w14:paraId="64DCA8A2" w14:textId="77777777" w:rsidR="00303323" w:rsidRDefault="00303323" w:rsidP="00303323">
      <w:r>
        <w:t>Deverá ser desenvolvido um mecanismo para calcular o risco de fraude, para um conjunto de informações, baseado no histórico de fraude. Os riscos deverão ser coletados com base nas entidades:</w:t>
      </w:r>
    </w:p>
    <w:p w14:paraId="1D125436" w14:textId="77777777" w:rsidR="003068E2" w:rsidRDefault="003068E2" w:rsidP="00303323"/>
    <w:p w14:paraId="003E3D4D" w14:textId="77777777" w:rsidR="00303323" w:rsidRPr="003068E2" w:rsidRDefault="00303323" w:rsidP="008C752D">
      <w:pPr>
        <w:pStyle w:val="ListParagraph"/>
        <w:numPr>
          <w:ilvl w:val="0"/>
          <w:numId w:val="18"/>
        </w:numPr>
        <w:rPr>
          <w:sz w:val="24"/>
        </w:rPr>
      </w:pPr>
      <w:r w:rsidRPr="003068E2">
        <w:rPr>
          <w:sz w:val="24"/>
        </w:rPr>
        <w:t>CPF</w:t>
      </w:r>
    </w:p>
    <w:p w14:paraId="6EC25C68" w14:textId="77777777" w:rsidR="00303323" w:rsidRPr="003068E2" w:rsidRDefault="00303323" w:rsidP="008C752D">
      <w:pPr>
        <w:pStyle w:val="ListParagraph"/>
        <w:numPr>
          <w:ilvl w:val="0"/>
          <w:numId w:val="18"/>
        </w:numPr>
        <w:rPr>
          <w:sz w:val="24"/>
        </w:rPr>
      </w:pPr>
      <w:r w:rsidRPr="003068E2">
        <w:rPr>
          <w:sz w:val="24"/>
        </w:rPr>
        <w:t>CEP</w:t>
      </w:r>
    </w:p>
    <w:p w14:paraId="315FECC8" w14:textId="77777777" w:rsidR="00303323" w:rsidRPr="003068E2" w:rsidRDefault="00303323" w:rsidP="008C752D">
      <w:pPr>
        <w:pStyle w:val="ListParagraph"/>
        <w:numPr>
          <w:ilvl w:val="0"/>
          <w:numId w:val="18"/>
        </w:numPr>
        <w:rPr>
          <w:sz w:val="24"/>
        </w:rPr>
      </w:pPr>
      <w:r w:rsidRPr="003068E2">
        <w:rPr>
          <w:sz w:val="24"/>
        </w:rPr>
        <w:t>Endereço completo</w:t>
      </w:r>
    </w:p>
    <w:p w14:paraId="480B8534" w14:textId="77777777" w:rsidR="00303323" w:rsidRPr="003068E2" w:rsidRDefault="00303323" w:rsidP="008C752D">
      <w:pPr>
        <w:pStyle w:val="ListParagraph"/>
        <w:numPr>
          <w:ilvl w:val="0"/>
          <w:numId w:val="18"/>
        </w:numPr>
        <w:rPr>
          <w:sz w:val="24"/>
        </w:rPr>
      </w:pPr>
      <w:r w:rsidRPr="003068E2">
        <w:rPr>
          <w:sz w:val="24"/>
        </w:rPr>
        <w:t>UF</w:t>
      </w:r>
    </w:p>
    <w:p w14:paraId="7D01FFD7" w14:textId="77777777" w:rsidR="00303323" w:rsidRPr="003068E2" w:rsidRDefault="00303323" w:rsidP="008C752D">
      <w:pPr>
        <w:pStyle w:val="ListParagraph"/>
        <w:numPr>
          <w:ilvl w:val="0"/>
          <w:numId w:val="18"/>
        </w:numPr>
        <w:rPr>
          <w:sz w:val="24"/>
        </w:rPr>
      </w:pPr>
      <w:r w:rsidRPr="003068E2">
        <w:rPr>
          <w:sz w:val="24"/>
        </w:rPr>
        <w:t>Cidade</w:t>
      </w:r>
    </w:p>
    <w:p w14:paraId="50C0E725" w14:textId="77777777" w:rsidR="00303323" w:rsidRPr="003068E2" w:rsidRDefault="00303323" w:rsidP="008C752D">
      <w:pPr>
        <w:pStyle w:val="ListParagraph"/>
        <w:numPr>
          <w:ilvl w:val="0"/>
          <w:numId w:val="18"/>
        </w:numPr>
        <w:rPr>
          <w:sz w:val="24"/>
        </w:rPr>
      </w:pPr>
      <w:r w:rsidRPr="003068E2">
        <w:rPr>
          <w:sz w:val="24"/>
        </w:rPr>
        <w:t>Nome da Mae</w:t>
      </w:r>
    </w:p>
    <w:p w14:paraId="13706304" w14:textId="77777777" w:rsidR="00303323" w:rsidRPr="003068E2" w:rsidRDefault="00303323" w:rsidP="008C752D">
      <w:pPr>
        <w:pStyle w:val="ListParagraph"/>
        <w:numPr>
          <w:ilvl w:val="0"/>
          <w:numId w:val="18"/>
        </w:numPr>
        <w:rPr>
          <w:sz w:val="24"/>
        </w:rPr>
      </w:pPr>
      <w:r w:rsidRPr="003068E2">
        <w:rPr>
          <w:sz w:val="24"/>
        </w:rPr>
        <w:t>Faixa de idade</w:t>
      </w:r>
    </w:p>
    <w:p w14:paraId="59934B7F" w14:textId="77777777" w:rsidR="00303323" w:rsidRPr="003068E2" w:rsidRDefault="00303323" w:rsidP="008C752D">
      <w:pPr>
        <w:pStyle w:val="ListParagraph"/>
        <w:numPr>
          <w:ilvl w:val="0"/>
          <w:numId w:val="18"/>
        </w:numPr>
        <w:rPr>
          <w:sz w:val="24"/>
        </w:rPr>
      </w:pPr>
      <w:r w:rsidRPr="003068E2">
        <w:rPr>
          <w:sz w:val="24"/>
        </w:rPr>
        <w:t>Faixa Salaria</w:t>
      </w:r>
    </w:p>
    <w:p w14:paraId="02C42613" w14:textId="77777777" w:rsidR="00303323" w:rsidRPr="003068E2" w:rsidRDefault="00303323" w:rsidP="008C752D">
      <w:pPr>
        <w:pStyle w:val="ListParagraph"/>
        <w:numPr>
          <w:ilvl w:val="0"/>
          <w:numId w:val="18"/>
        </w:numPr>
        <w:rPr>
          <w:sz w:val="24"/>
        </w:rPr>
      </w:pPr>
      <w:r w:rsidRPr="003068E2">
        <w:rPr>
          <w:sz w:val="24"/>
        </w:rPr>
        <w:t>Propostas</w:t>
      </w:r>
    </w:p>
    <w:p w14:paraId="39F55FB3" w14:textId="77777777" w:rsidR="00303323" w:rsidRPr="003068E2" w:rsidRDefault="00303323" w:rsidP="008C752D">
      <w:pPr>
        <w:pStyle w:val="ListParagraph"/>
        <w:numPr>
          <w:ilvl w:val="0"/>
          <w:numId w:val="18"/>
        </w:numPr>
        <w:rPr>
          <w:sz w:val="24"/>
        </w:rPr>
      </w:pPr>
      <w:r w:rsidRPr="003068E2">
        <w:rPr>
          <w:sz w:val="24"/>
        </w:rPr>
        <w:t>Vendas</w:t>
      </w:r>
    </w:p>
    <w:p w14:paraId="156523BC" w14:textId="77777777" w:rsidR="00303323" w:rsidRDefault="00303323" w:rsidP="00303323">
      <w:r>
        <w:br/>
        <w:t xml:space="preserve">Deverá haver uma configuração de peso para cada uma das entidades. </w:t>
      </w:r>
    </w:p>
    <w:p w14:paraId="64189546" w14:textId="77777777" w:rsidR="00303323" w:rsidRDefault="00303323" w:rsidP="00303323"/>
    <w:p w14:paraId="1E237E31" w14:textId="77777777" w:rsidR="00303323" w:rsidRDefault="00303323" w:rsidP="00303323"/>
    <w:p w14:paraId="52ACD685" w14:textId="77777777" w:rsidR="00303323" w:rsidRDefault="00303323" w:rsidP="00303323">
      <w:pPr>
        <w:pStyle w:val="Heading5"/>
      </w:pPr>
      <w:r>
        <w:t>Definição de Pesos</w:t>
      </w:r>
    </w:p>
    <w:p w14:paraId="4BAE9969" w14:textId="77777777" w:rsidR="00303323" w:rsidRPr="00E94C51" w:rsidRDefault="00303323" w:rsidP="00303323">
      <w:pPr>
        <w:rPr>
          <w:lang w:val="en-US" w:eastAsia="en-US"/>
        </w:rPr>
      </w:pPr>
    </w:p>
    <w:p w14:paraId="04403CF8" w14:textId="77777777" w:rsidR="00303323" w:rsidRDefault="00303323" w:rsidP="00303323">
      <w:pPr>
        <w:pStyle w:val="Heading5"/>
        <w:rPr>
          <w:lang w:val="pt-PT"/>
        </w:rPr>
      </w:pPr>
      <w:bookmarkStart w:id="83" w:name="_Ref496803505"/>
      <w:r>
        <w:rPr>
          <w:lang w:val="pt-PT"/>
        </w:rPr>
        <w:t>Modelo</w:t>
      </w:r>
      <w:r w:rsidRPr="001839C7">
        <w:rPr>
          <w:lang w:val="pt-PT"/>
        </w:rPr>
        <w:t xml:space="preserve"> de Score</w:t>
      </w:r>
      <w:r>
        <w:rPr>
          <w:lang w:val="pt-PT"/>
        </w:rPr>
        <w:t xml:space="preserve"> Parcial – CPF</w:t>
      </w:r>
      <w:bookmarkEnd w:id="83"/>
    </w:p>
    <w:p w14:paraId="2F6FB82F" w14:textId="77777777" w:rsidR="00303323" w:rsidRDefault="00303323" w:rsidP="00303323">
      <w:pPr>
        <w:rPr>
          <w:lang w:val="pt-PT" w:eastAsia="en-US"/>
        </w:rPr>
      </w:pPr>
    </w:p>
    <w:p w14:paraId="6BF99E7D" w14:textId="77777777" w:rsidR="00303323" w:rsidRDefault="00303323" w:rsidP="00303323">
      <w:r>
        <w:t xml:space="preserve">Para calcular o score das variáveis associadas ao </w:t>
      </w:r>
      <w:r w:rsidRPr="00E837A8">
        <w:rPr>
          <w:b/>
        </w:rPr>
        <w:t>CPF</w:t>
      </w:r>
      <w:r>
        <w:t xml:space="preserve"> vai ser criado um modelo no RAID que usará a informação dos contadores e dos pesos configurados na tabela de referência para fazer o cálculo de um ou vários scores.</w:t>
      </w:r>
    </w:p>
    <w:p w14:paraId="6242232F" w14:textId="77777777" w:rsidR="00303323" w:rsidRDefault="00303323" w:rsidP="00303323"/>
    <w:p w14:paraId="1E4CB2FE"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7F7B89D8" w14:textId="77777777" w:rsidR="00303323" w:rsidRDefault="00303323" w:rsidP="00303323"/>
    <w:p w14:paraId="41641FED" w14:textId="77777777" w:rsidR="00303323" w:rsidRDefault="00303323" w:rsidP="00303323"/>
    <w:p w14:paraId="392995B3" w14:textId="77777777" w:rsidR="00303323" w:rsidRDefault="00303323" w:rsidP="00303323">
      <w:r>
        <w:t>Na tabela seguinte estão descritos os parâmetros deste modelo:</w:t>
      </w:r>
    </w:p>
    <w:p w14:paraId="0B60BC43" w14:textId="77777777" w:rsidR="00303323" w:rsidRPr="0012138E" w:rsidRDefault="00303323" w:rsidP="00303323">
      <w:pPr>
        <w:rPr>
          <w:lang w:eastAsia="en-US"/>
        </w:rPr>
      </w:pPr>
    </w:p>
    <w:tbl>
      <w:tblPr>
        <w:tblW w:w="5116" w:type="pct"/>
        <w:tblLook w:val="04A0" w:firstRow="1" w:lastRow="0" w:firstColumn="1" w:lastColumn="0" w:noHBand="0" w:noVBand="1"/>
      </w:tblPr>
      <w:tblGrid>
        <w:gridCol w:w="1534"/>
        <w:gridCol w:w="3211"/>
        <w:gridCol w:w="5688"/>
      </w:tblGrid>
      <w:tr w:rsidR="00303323" w14:paraId="70D1E1DF" w14:textId="77777777" w:rsidTr="00A914A8">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9230DB7" w14:textId="77777777" w:rsidR="00303323" w:rsidRDefault="00303323" w:rsidP="003421EC">
            <w:pPr>
              <w:jc w:val="center"/>
              <w:rPr>
                <w:rFonts w:cs="Arial"/>
                <w:b/>
                <w:bCs/>
                <w:color w:val="000000"/>
                <w:sz w:val="20"/>
                <w:szCs w:val="20"/>
              </w:rPr>
            </w:pPr>
            <w:r>
              <w:rPr>
                <w:rFonts w:cs="Arial"/>
                <w:b/>
                <w:bCs/>
                <w:color w:val="000000"/>
                <w:sz w:val="20"/>
                <w:szCs w:val="20"/>
              </w:rPr>
              <w:lastRenderedPageBreak/>
              <w:t>Modelo</w:t>
            </w:r>
          </w:p>
        </w:tc>
      </w:tr>
      <w:tr w:rsidR="00303323" w14:paraId="3E1B8885" w14:textId="77777777" w:rsidTr="00A914A8">
        <w:trPr>
          <w:trHeight w:val="300"/>
        </w:trPr>
        <w:tc>
          <w:tcPr>
            <w:tcW w:w="735" w:type="pct"/>
            <w:tcBorders>
              <w:top w:val="nil"/>
              <w:left w:val="single" w:sz="4" w:space="0" w:color="auto"/>
              <w:bottom w:val="single" w:sz="4" w:space="0" w:color="auto"/>
              <w:right w:val="nil"/>
            </w:tcBorders>
            <w:shd w:val="clear" w:color="000000" w:fill="F2F2F2"/>
            <w:vAlign w:val="center"/>
            <w:hideMark/>
          </w:tcPr>
          <w:p w14:paraId="3ED31149" w14:textId="77777777" w:rsidR="00303323" w:rsidRDefault="00303323" w:rsidP="003421EC">
            <w:pPr>
              <w:rPr>
                <w:rFonts w:cs="Arial"/>
                <w:b/>
                <w:bCs/>
                <w:color w:val="000000"/>
                <w:sz w:val="20"/>
                <w:szCs w:val="20"/>
              </w:rPr>
            </w:pPr>
            <w:r>
              <w:rPr>
                <w:rFonts w:cs="Arial"/>
                <w:b/>
                <w:bCs/>
                <w:color w:val="000000"/>
                <w:sz w:val="20"/>
                <w:szCs w:val="20"/>
              </w:rPr>
              <w:t>Nome</w:t>
            </w:r>
          </w:p>
        </w:tc>
        <w:tc>
          <w:tcPr>
            <w:tcW w:w="1539" w:type="pct"/>
            <w:tcBorders>
              <w:top w:val="nil"/>
              <w:left w:val="single" w:sz="4" w:space="0" w:color="auto"/>
              <w:bottom w:val="single" w:sz="4" w:space="0" w:color="auto"/>
              <w:right w:val="nil"/>
            </w:tcBorders>
            <w:shd w:val="clear" w:color="000000" w:fill="FFFFFF"/>
            <w:noWrap/>
            <w:vAlign w:val="center"/>
            <w:hideMark/>
          </w:tcPr>
          <w:p w14:paraId="424AFF4D" w14:textId="77777777" w:rsidR="00303323" w:rsidRDefault="00303323" w:rsidP="003421EC">
            <w:pPr>
              <w:rPr>
                <w:rFonts w:cs="Arial"/>
                <w:b/>
                <w:bCs/>
                <w:color w:val="000000"/>
                <w:sz w:val="20"/>
                <w:szCs w:val="20"/>
              </w:rPr>
            </w:pPr>
            <w:r>
              <w:rPr>
                <w:rFonts w:cs="Arial"/>
                <w:b/>
                <w:bCs/>
                <w:color w:val="000000"/>
                <w:sz w:val="20"/>
                <w:szCs w:val="20"/>
              </w:rPr>
              <w:t>Modelo Score CPF</w:t>
            </w:r>
          </w:p>
        </w:tc>
        <w:tc>
          <w:tcPr>
            <w:tcW w:w="2726" w:type="pct"/>
            <w:tcBorders>
              <w:top w:val="nil"/>
              <w:left w:val="nil"/>
              <w:bottom w:val="single" w:sz="4" w:space="0" w:color="auto"/>
              <w:right w:val="single" w:sz="4" w:space="0" w:color="auto"/>
            </w:tcBorders>
            <w:shd w:val="clear" w:color="000000" w:fill="FFFFFF"/>
            <w:noWrap/>
            <w:vAlign w:val="center"/>
            <w:hideMark/>
          </w:tcPr>
          <w:p w14:paraId="52310862" w14:textId="77777777" w:rsidR="00303323" w:rsidRDefault="00303323" w:rsidP="003421EC">
            <w:pPr>
              <w:rPr>
                <w:rFonts w:cs="Arial"/>
                <w:b/>
                <w:bCs/>
                <w:color w:val="000000"/>
                <w:sz w:val="20"/>
                <w:szCs w:val="20"/>
              </w:rPr>
            </w:pPr>
            <w:r>
              <w:rPr>
                <w:rFonts w:cs="Arial"/>
                <w:b/>
                <w:bCs/>
                <w:color w:val="000000"/>
                <w:sz w:val="20"/>
                <w:szCs w:val="20"/>
              </w:rPr>
              <w:t> </w:t>
            </w:r>
          </w:p>
        </w:tc>
      </w:tr>
      <w:tr w:rsidR="00303323" w14:paraId="414A3942" w14:textId="77777777" w:rsidTr="00A914A8">
        <w:trPr>
          <w:trHeight w:val="510"/>
        </w:trPr>
        <w:tc>
          <w:tcPr>
            <w:tcW w:w="735" w:type="pct"/>
            <w:tcBorders>
              <w:top w:val="nil"/>
              <w:left w:val="single" w:sz="4" w:space="0" w:color="auto"/>
              <w:bottom w:val="single" w:sz="4" w:space="0" w:color="auto"/>
              <w:right w:val="nil"/>
            </w:tcBorders>
            <w:shd w:val="clear" w:color="000000" w:fill="F2F2F2"/>
            <w:vAlign w:val="center"/>
            <w:hideMark/>
          </w:tcPr>
          <w:p w14:paraId="415125E4" w14:textId="77777777" w:rsidR="00303323" w:rsidRDefault="00303323" w:rsidP="003421EC">
            <w:pPr>
              <w:rPr>
                <w:rFonts w:cs="Arial"/>
                <w:b/>
                <w:bCs/>
                <w:color w:val="000000"/>
                <w:sz w:val="20"/>
                <w:szCs w:val="20"/>
              </w:rPr>
            </w:pPr>
            <w:r>
              <w:rPr>
                <w:rFonts w:cs="Arial"/>
                <w:b/>
                <w:bCs/>
                <w:color w:val="000000"/>
                <w:sz w:val="20"/>
                <w:szCs w:val="20"/>
              </w:rPr>
              <w:t>Descrição</w:t>
            </w:r>
          </w:p>
        </w:tc>
        <w:tc>
          <w:tcPr>
            <w:tcW w:w="4265" w:type="pct"/>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12771EB" w14:textId="77777777" w:rsidR="00303323" w:rsidRDefault="00303323" w:rsidP="003421EC">
            <w:pPr>
              <w:rPr>
                <w:rFonts w:cs="Arial"/>
                <w:color w:val="000000"/>
                <w:sz w:val="20"/>
                <w:szCs w:val="20"/>
              </w:rPr>
            </w:pPr>
            <w:r>
              <w:rPr>
                <w:rFonts w:cs="Arial"/>
                <w:color w:val="000000"/>
                <w:sz w:val="20"/>
                <w:szCs w:val="20"/>
              </w:rPr>
              <w:t>Cálculo de Score para variáveis do CPF</w:t>
            </w:r>
          </w:p>
        </w:tc>
      </w:tr>
      <w:tr w:rsidR="00303323" w14:paraId="19591BDB" w14:textId="77777777" w:rsidTr="00A914A8">
        <w:trPr>
          <w:trHeight w:val="51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5783809A" w14:textId="77777777" w:rsidR="00303323" w:rsidRDefault="00303323" w:rsidP="003421EC">
            <w:pPr>
              <w:rPr>
                <w:rFonts w:cs="Arial"/>
                <w:b/>
                <w:bCs/>
                <w:color w:val="000000"/>
                <w:sz w:val="20"/>
                <w:szCs w:val="20"/>
              </w:rPr>
            </w:pPr>
            <w:r>
              <w:rPr>
                <w:rFonts w:cs="Arial"/>
                <w:b/>
                <w:bCs/>
                <w:color w:val="000000"/>
                <w:sz w:val="20"/>
                <w:szCs w:val="20"/>
              </w:rPr>
              <w:t>Tipo de retorno</w:t>
            </w:r>
          </w:p>
        </w:tc>
        <w:tc>
          <w:tcPr>
            <w:tcW w:w="4265" w:type="pct"/>
            <w:gridSpan w:val="2"/>
            <w:tcBorders>
              <w:top w:val="single" w:sz="4" w:space="0" w:color="auto"/>
              <w:left w:val="nil"/>
              <w:bottom w:val="single" w:sz="4" w:space="0" w:color="auto"/>
              <w:right w:val="single" w:sz="4" w:space="0" w:color="000000"/>
            </w:tcBorders>
            <w:shd w:val="clear" w:color="000000" w:fill="FFFFFF"/>
            <w:vAlign w:val="center"/>
            <w:hideMark/>
          </w:tcPr>
          <w:p w14:paraId="6AE975CD" w14:textId="77777777" w:rsidR="00303323" w:rsidRDefault="00303323" w:rsidP="003421EC">
            <w:pPr>
              <w:rPr>
                <w:rFonts w:cs="Arial"/>
                <w:b/>
                <w:bCs/>
                <w:color w:val="000000"/>
                <w:sz w:val="20"/>
                <w:szCs w:val="20"/>
              </w:rPr>
            </w:pPr>
            <w:r>
              <w:rPr>
                <w:rFonts w:cs="Arial"/>
                <w:b/>
                <w:bCs/>
                <w:color w:val="000000"/>
                <w:sz w:val="20"/>
                <w:szCs w:val="20"/>
              </w:rPr>
              <w:t>Score (numérico)</w:t>
            </w:r>
          </w:p>
        </w:tc>
      </w:tr>
      <w:tr w:rsidR="00303323" w14:paraId="7D333D2A" w14:textId="77777777" w:rsidTr="00A914A8">
        <w:trPr>
          <w:trHeight w:val="510"/>
        </w:trPr>
        <w:tc>
          <w:tcPr>
            <w:tcW w:w="735" w:type="pct"/>
            <w:tcBorders>
              <w:top w:val="nil"/>
              <w:left w:val="single" w:sz="4" w:space="0" w:color="auto"/>
              <w:bottom w:val="nil"/>
              <w:right w:val="single" w:sz="4" w:space="0" w:color="auto"/>
            </w:tcBorders>
            <w:shd w:val="clear" w:color="000000" w:fill="F2F2F2"/>
            <w:vAlign w:val="center"/>
            <w:hideMark/>
          </w:tcPr>
          <w:p w14:paraId="0A8E6712" w14:textId="77777777" w:rsidR="00303323" w:rsidRDefault="00303323" w:rsidP="003421EC">
            <w:pPr>
              <w:rPr>
                <w:rFonts w:cs="Arial"/>
                <w:b/>
                <w:bCs/>
                <w:color w:val="000000"/>
                <w:sz w:val="20"/>
                <w:szCs w:val="20"/>
              </w:rPr>
            </w:pPr>
            <w:r>
              <w:rPr>
                <w:rFonts w:cs="Arial"/>
                <w:b/>
                <w:bCs/>
                <w:color w:val="000000"/>
                <w:sz w:val="20"/>
                <w:szCs w:val="20"/>
              </w:rPr>
              <w:t>Chave</w:t>
            </w:r>
          </w:p>
        </w:tc>
        <w:tc>
          <w:tcPr>
            <w:tcW w:w="4265" w:type="pct"/>
            <w:gridSpan w:val="2"/>
            <w:tcBorders>
              <w:top w:val="single" w:sz="4" w:space="0" w:color="auto"/>
              <w:left w:val="nil"/>
              <w:bottom w:val="single" w:sz="4" w:space="0" w:color="auto"/>
              <w:right w:val="single" w:sz="4" w:space="0" w:color="000000"/>
            </w:tcBorders>
            <w:shd w:val="clear" w:color="000000" w:fill="FFFFFF"/>
            <w:vAlign w:val="center"/>
            <w:hideMark/>
          </w:tcPr>
          <w:p w14:paraId="1414CE18" w14:textId="77777777" w:rsidR="00303323" w:rsidRDefault="00303323" w:rsidP="003421EC">
            <w:pPr>
              <w:rPr>
                <w:rFonts w:cs="Arial"/>
                <w:b/>
                <w:bCs/>
                <w:color w:val="000000"/>
                <w:sz w:val="20"/>
                <w:szCs w:val="20"/>
              </w:rPr>
            </w:pPr>
            <w:r>
              <w:rPr>
                <w:rFonts w:cs="Arial"/>
                <w:b/>
                <w:bCs/>
                <w:color w:val="000000"/>
                <w:sz w:val="20"/>
                <w:szCs w:val="20"/>
              </w:rPr>
              <w:t>CPF</w:t>
            </w:r>
          </w:p>
        </w:tc>
      </w:tr>
      <w:tr w:rsidR="00303323" w14:paraId="738C38EB" w14:textId="77777777" w:rsidTr="00A914A8">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1BE7B48" w14:textId="77777777" w:rsidR="00303323" w:rsidRDefault="00303323" w:rsidP="003421EC">
            <w:pPr>
              <w:jc w:val="center"/>
              <w:rPr>
                <w:rFonts w:cs="Arial"/>
                <w:b/>
                <w:bCs/>
                <w:color w:val="000000"/>
                <w:sz w:val="20"/>
                <w:szCs w:val="20"/>
              </w:rPr>
            </w:pPr>
            <w:r>
              <w:rPr>
                <w:rFonts w:cs="Arial"/>
                <w:b/>
                <w:bCs/>
                <w:color w:val="000000"/>
                <w:sz w:val="20"/>
                <w:szCs w:val="20"/>
              </w:rPr>
              <w:t>Campos de Entrada</w:t>
            </w:r>
          </w:p>
        </w:tc>
      </w:tr>
      <w:tr w:rsidR="00303323" w14:paraId="0C90B94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5707F50" w14:textId="77777777" w:rsidR="00303323" w:rsidRDefault="00303323" w:rsidP="003421EC">
            <w:pPr>
              <w:rPr>
                <w:rFonts w:cs="Arial"/>
                <w:b/>
                <w:bCs/>
                <w:color w:val="000000"/>
                <w:sz w:val="20"/>
                <w:szCs w:val="20"/>
              </w:rPr>
            </w:pPr>
            <w:r>
              <w:rPr>
                <w:rFonts w:cs="Arial"/>
                <w:b/>
                <w:bCs/>
                <w:color w:val="000000"/>
                <w:sz w:val="20"/>
                <w:szCs w:val="20"/>
              </w:rPr>
              <w:t>Campos de Entrada</w:t>
            </w:r>
          </w:p>
        </w:tc>
        <w:tc>
          <w:tcPr>
            <w:tcW w:w="1539" w:type="pct"/>
            <w:tcBorders>
              <w:top w:val="nil"/>
              <w:left w:val="nil"/>
              <w:bottom w:val="single" w:sz="4" w:space="0" w:color="auto"/>
              <w:right w:val="single" w:sz="4" w:space="0" w:color="auto"/>
            </w:tcBorders>
            <w:shd w:val="clear" w:color="000000" w:fill="F2F2F2"/>
            <w:vAlign w:val="center"/>
            <w:hideMark/>
          </w:tcPr>
          <w:p w14:paraId="27D1084A" w14:textId="77777777" w:rsidR="00303323" w:rsidRDefault="00303323" w:rsidP="003421EC">
            <w:pPr>
              <w:jc w:val="center"/>
              <w:rPr>
                <w:rFonts w:cs="Arial"/>
                <w:b/>
                <w:bCs/>
                <w:color w:val="000000"/>
                <w:sz w:val="20"/>
                <w:szCs w:val="20"/>
              </w:rPr>
            </w:pPr>
            <w:r>
              <w:rPr>
                <w:rFonts w:cs="Arial"/>
                <w:b/>
                <w:bCs/>
                <w:color w:val="000000"/>
                <w:sz w:val="20"/>
                <w:szCs w:val="20"/>
              </w:rPr>
              <w:t>Campo</w:t>
            </w:r>
          </w:p>
        </w:tc>
        <w:tc>
          <w:tcPr>
            <w:tcW w:w="2726" w:type="pct"/>
            <w:tcBorders>
              <w:top w:val="nil"/>
              <w:left w:val="nil"/>
              <w:bottom w:val="single" w:sz="4" w:space="0" w:color="auto"/>
              <w:right w:val="single" w:sz="4" w:space="0" w:color="auto"/>
            </w:tcBorders>
            <w:shd w:val="clear" w:color="000000" w:fill="F2F2F2"/>
            <w:vAlign w:val="center"/>
            <w:hideMark/>
          </w:tcPr>
          <w:p w14:paraId="1937CBC3" w14:textId="77777777" w:rsidR="00303323" w:rsidRDefault="00303323" w:rsidP="003421EC">
            <w:pPr>
              <w:jc w:val="center"/>
              <w:rPr>
                <w:rFonts w:cs="Arial"/>
                <w:b/>
                <w:bCs/>
                <w:color w:val="000000"/>
                <w:sz w:val="20"/>
                <w:szCs w:val="20"/>
              </w:rPr>
            </w:pPr>
            <w:r>
              <w:rPr>
                <w:rFonts w:cs="Arial"/>
                <w:b/>
                <w:bCs/>
                <w:color w:val="000000"/>
                <w:sz w:val="20"/>
                <w:szCs w:val="20"/>
              </w:rPr>
              <w:t>Origem - Campo</w:t>
            </w:r>
          </w:p>
        </w:tc>
      </w:tr>
      <w:tr w:rsidR="00303323" w14:paraId="12DA3D7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71FBC0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77DCC23" w14:textId="77777777" w:rsidR="00303323" w:rsidRDefault="00303323" w:rsidP="003421EC">
            <w:pPr>
              <w:rPr>
                <w:rFonts w:cs="Arial"/>
                <w:color w:val="000000"/>
                <w:sz w:val="20"/>
                <w:szCs w:val="20"/>
              </w:rPr>
            </w:pPr>
            <w:r>
              <w:rPr>
                <w:rFonts w:cs="Arial"/>
                <w:color w:val="000000"/>
                <w:sz w:val="20"/>
                <w:szCs w:val="20"/>
              </w:rPr>
              <w:t>CPF</w:t>
            </w:r>
          </w:p>
        </w:tc>
        <w:tc>
          <w:tcPr>
            <w:tcW w:w="2726" w:type="pct"/>
            <w:tcBorders>
              <w:top w:val="nil"/>
              <w:left w:val="nil"/>
              <w:bottom w:val="single" w:sz="4" w:space="0" w:color="auto"/>
              <w:right w:val="single" w:sz="4" w:space="0" w:color="auto"/>
            </w:tcBorders>
            <w:shd w:val="clear" w:color="000000" w:fill="FFFFFF"/>
            <w:vAlign w:val="center"/>
            <w:hideMark/>
          </w:tcPr>
          <w:p w14:paraId="000D21E7" w14:textId="77777777" w:rsidR="00303323" w:rsidRDefault="00303323" w:rsidP="003421EC">
            <w:pPr>
              <w:rPr>
                <w:rFonts w:cs="Arial"/>
                <w:color w:val="000000"/>
                <w:sz w:val="20"/>
                <w:szCs w:val="20"/>
              </w:rPr>
            </w:pPr>
            <w:r>
              <w:rPr>
                <w:rFonts w:cs="Arial"/>
                <w:color w:val="000000"/>
                <w:sz w:val="20"/>
                <w:szCs w:val="20"/>
              </w:rPr>
              <w:t>SINN - CPF_CNPJ</w:t>
            </w:r>
          </w:p>
        </w:tc>
      </w:tr>
      <w:tr w:rsidR="00303323" w14:paraId="78DAFB7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974A79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B4E3D8A" w14:textId="77777777" w:rsidR="00303323" w:rsidRDefault="00303323" w:rsidP="003421EC">
            <w:pPr>
              <w:rPr>
                <w:rFonts w:cs="Arial"/>
                <w:color w:val="000000"/>
                <w:sz w:val="20"/>
                <w:szCs w:val="20"/>
              </w:rPr>
            </w:pPr>
            <w:r>
              <w:rPr>
                <w:rFonts w:cs="Arial"/>
                <w:color w:val="000000"/>
                <w:sz w:val="20"/>
                <w:szCs w:val="20"/>
              </w:rPr>
              <w:t>Fraude Total.CPF.0a3M</w:t>
            </w:r>
          </w:p>
        </w:tc>
        <w:tc>
          <w:tcPr>
            <w:tcW w:w="2726" w:type="pct"/>
            <w:tcBorders>
              <w:top w:val="nil"/>
              <w:left w:val="nil"/>
              <w:bottom w:val="single" w:sz="4" w:space="0" w:color="auto"/>
              <w:right w:val="single" w:sz="4" w:space="0" w:color="auto"/>
            </w:tcBorders>
            <w:shd w:val="clear" w:color="000000" w:fill="FFFFFF"/>
            <w:vAlign w:val="center"/>
            <w:hideMark/>
          </w:tcPr>
          <w:p w14:paraId="339BBE29"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62F523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3ED020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672C631" w14:textId="77777777" w:rsidR="00303323" w:rsidRDefault="00303323" w:rsidP="003421EC">
            <w:pPr>
              <w:rPr>
                <w:rFonts w:cs="Arial"/>
                <w:color w:val="000000"/>
                <w:sz w:val="20"/>
                <w:szCs w:val="20"/>
              </w:rPr>
            </w:pPr>
            <w:r>
              <w:rPr>
                <w:rFonts w:cs="Arial"/>
                <w:color w:val="000000"/>
                <w:sz w:val="20"/>
                <w:szCs w:val="20"/>
              </w:rPr>
              <w:t>Fraude Total.CPF.4a6M</w:t>
            </w:r>
          </w:p>
        </w:tc>
        <w:tc>
          <w:tcPr>
            <w:tcW w:w="2726" w:type="pct"/>
            <w:tcBorders>
              <w:top w:val="nil"/>
              <w:left w:val="nil"/>
              <w:bottom w:val="single" w:sz="4" w:space="0" w:color="auto"/>
              <w:right w:val="single" w:sz="4" w:space="0" w:color="auto"/>
            </w:tcBorders>
            <w:shd w:val="clear" w:color="000000" w:fill="FFFFFF"/>
            <w:vAlign w:val="center"/>
            <w:hideMark/>
          </w:tcPr>
          <w:p w14:paraId="6C2A19DE"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199EBB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0719F23"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1F2BA10" w14:textId="77777777" w:rsidR="00303323" w:rsidRDefault="00303323" w:rsidP="003421EC">
            <w:pPr>
              <w:rPr>
                <w:rFonts w:cs="Arial"/>
                <w:color w:val="000000"/>
                <w:sz w:val="20"/>
                <w:szCs w:val="20"/>
              </w:rPr>
            </w:pPr>
            <w:r>
              <w:rPr>
                <w:rFonts w:cs="Arial"/>
                <w:color w:val="000000"/>
                <w:sz w:val="20"/>
                <w:szCs w:val="20"/>
              </w:rPr>
              <w:t>Fraude Total.CPF.Total</w:t>
            </w:r>
          </w:p>
        </w:tc>
        <w:tc>
          <w:tcPr>
            <w:tcW w:w="2726" w:type="pct"/>
            <w:tcBorders>
              <w:top w:val="nil"/>
              <w:left w:val="nil"/>
              <w:bottom w:val="single" w:sz="4" w:space="0" w:color="auto"/>
              <w:right w:val="single" w:sz="4" w:space="0" w:color="auto"/>
            </w:tcBorders>
            <w:shd w:val="clear" w:color="000000" w:fill="FFFFFF"/>
            <w:vAlign w:val="center"/>
            <w:hideMark/>
          </w:tcPr>
          <w:p w14:paraId="77D8C211"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98F9F5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8F5A6E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3118FD7" w14:textId="77777777" w:rsidR="00303323" w:rsidRDefault="00303323" w:rsidP="003421EC">
            <w:pPr>
              <w:rPr>
                <w:rFonts w:cs="Arial"/>
                <w:color w:val="000000"/>
                <w:sz w:val="20"/>
                <w:szCs w:val="20"/>
              </w:rPr>
            </w:pPr>
            <w:r>
              <w:rPr>
                <w:rFonts w:cs="Arial"/>
                <w:color w:val="000000"/>
                <w:sz w:val="20"/>
                <w:szCs w:val="20"/>
              </w:rPr>
              <w:t>Fraude Outros.CPF.0a3M</w:t>
            </w:r>
          </w:p>
        </w:tc>
        <w:tc>
          <w:tcPr>
            <w:tcW w:w="2726" w:type="pct"/>
            <w:tcBorders>
              <w:top w:val="nil"/>
              <w:left w:val="nil"/>
              <w:bottom w:val="single" w:sz="4" w:space="0" w:color="auto"/>
              <w:right w:val="single" w:sz="4" w:space="0" w:color="auto"/>
            </w:tcBorders>
            <w:shd w:val="clear" w:color="000000" w:fill="FFFFFF"/>
            <w:vAlign w:val="center"/>
            <w:hideMark/>
          </w:tcPr>
          <w:p w14:paraId="73C7F85B"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328B8E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5DF9B6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E598201" w14:textId="77777777" w:rsidR="00303323" w:rsidRDefault="00303323" w:rsidP="003421EC">
            <w:pPr>
              <w:rPr>
                <w:rFonts w:cs="Arial"/>
                <w:color w:val="000000"/>
                <w:sz w:val="20"/>
                <w:szCs w:val="20"/>
              </w:rPr>
            </w:pPr>
            <w:r>
              <w:rPr>
                <w:rFonts w:cs="Arial"/>
                <w:color w:val="000000"/>
                <w:sz w:val="20"/>
                <w:szCs w:val="20"/>
              </w:rPr>
              <w:t>Fraude Outros.CPF.4a6M</w:t>
            </w:r>
          </w:p>
        </w:tc>
        <w:tc>
          <w:tcPr>
            <w:tcW w:w="2726" w:type="pct"/>
            <w:tcBorders>
              <w:top w:val="nil"/>
              <w:left w:val="nil"/>
              <w:bottom w:val="single" w:sz="4" w:space="0" w:color="auto"/>
              <w:right w:val="single" w:sz="4" w:space="0" w:color="auto"/>
            </w:tcBorders>
            <w:shd w:val="clear" w:color="000000" w:fill="FFFFFF"/>
            <w:vAlign w:val="center"/>
            <w:hideMark/>
          </w:tcPr>
          <w:p w14:paraId="6ADD343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CE4BF0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C4A8C9A"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300AE23" w14:textId="77777777" w:rsidR="00303323" w:rsidRDefault="00303323" w:rsidP="003421EC">
            <w:pPr>
              <w:rPr>
                <w:rFonts w:cs="Arial"/>
                <w:color w:val="000000"/>
                <w:sz w:val="20"/>
                <w:szCs w:val="20"/>
              </w:rPr>
            </w:pPr>
            <w:r>
              <w:rPr>
                <w:rFonts w:cs="Arial"/>
                <w:color w:val="000000"/>
                <w:sz w:val="20"/>
                <w:szCs w:val="20"/>
              </w:rPr>
              <w:t>Fraude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6C254569"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1A47DEC"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E8199B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CF27BB5" w14:textId="77777777" w:rsidR="00303323" w:rsidRDefault="00303323" w:rsidP="003421EC">
            <w:pPr>
              <w:rPr>
                <w:rFonts w:cs="Arial"/>
                <w:color w:val="000000"/>
                <w:sz w:val="20"/>
                <w:szCs w:val="20"/>
              </w:rPr>
            </w:pPr>
            <w:r>
              <w:rPr>
                <w:rFonts w:cs="Arial"/>
                <w:color w:val="000000"/>
                <w:sz w:val="20"/>
                <w:szCs w:val="20"/>
              </w:rPr>
              <w:t>Fraude PDV.CPF.0a3M</w:t>
            </w:r>
          </w:p>
        </w:tc>
        <w:tc>
          <w:tcPr>
            <w:tcW w:w="2726" w:type="pct"/>
            <w:tcBorders>
              <w:top w:val="nil"/>
              <w:left w:val="nil"/>
              <w:bottom w:val="single" w:sz="4" w:space="0" w:color="auto"/>
              <w:right w:val="single" w:sz="4" w:space="0" w:color="auto"/>
            </w:tcBorders>
            <w:shd w:val="clear" w:color="000000" w:fill="FFFFFF"/>
            <w:vAlign w:val="center"/>
            <w:hideMark/>
          </w:tcPr>
          <w:p w14:paraId="2D80CF7B"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7535151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E7F913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EF2B396" w14:textId="77777777" w:rsidR="00303323" w:rsidRDefault="00303323" w:rsidP="003421EC">
            <w:pPr>
              <w:rPr>
                <w:rFonts w:cs="Arial"/>
                <w:color w:val="000000"/>
                <w:sz w:val="20"/>
                <w:szCs w:val="20"/>
              </w:rPr>
            </w:pPr>
            <w:r>
              <w:rPr>
                <w:rFonts w:cs="Arial"/>
                <w:color w:val="000000"/>
                <w:sz w:val="20"/>
                <w:szCs w:val="20"/>
              </w:rPr>
              <w:t>Fraude PDV.CPF.4a6M</w:t>
            </w:r>
          </w:p>
        </w:tc>
        <w:tc>
          <w:tcPr>
            <w:tcW w:w="2726" w:type="pct"/>
            <w:tcBorders>
              <w:top w:val="nil"/>
              <w:left w:val="nil"/>
              <w:bottom w:val="single" w:sz="4" w:space="0" w:color="auto"/>
              <w:right w:val="single" w:sz="4" w:space="0" w:color="auto"/>
            </w:tcBorders>
            <w:shd w:val="clear" w:color="000000" w:fill="FFFFFF"/>
            <w:vAlign w:val="center"/>
            <w:hideMark/>
          </w:tcPr>
          <w:p w14:paraId="7D2AFCE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E60CE9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075FD6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98806C2" w14:textId="77777777" w:rsidR="00303323" w:rsidRDefault="00303323" w:rsidP="003421EC">
            <w:pPr>
              <w:rPr>
                <w:rFonts w:cs="Arial"/>
                <w:color w:val="000000"/>
                <w:sz w:val="20"/>
                <w:szCs w:val="20"/>
              </w:rPr>
            </w:pPr>
            <w:r>
              <w:rPr>
                <w:rFonts w:cs="Arial"/>
                <w:color w:val="000000"/>
                <w:sz w:val="20"/>
                <w:szCs w:val="20"/>
              </w:rPr>
              <w:t>Fraude PDV.CPF.Total</w:t>
            </w:r>
          </w:p>
        </w:tc>
        <w:tc>
          <w:tcPr>
            <w:tcW w:w="2726" w:type="pct"/>
            <w:tcBorders>
              <w:top w:val="nil"/>
              <w:left w:val="nil"/>
              <w:bottom w:val="single" w:sz="4" w:space="0" w:color="auto"/>
              <w:right w:val="single" w:sz="4" w:space="0" w:color="auto"/>
            </w:tcBorders>
            <w:shd w:val="clear" w:color="000000" w:fill="FFFFFF"/>
            <w:vAlign w:val="center"/>
            <w:hideMark/>
          </w:tcPr>
          <w:p w14:paraId="1277F0E2"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9075DBC"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2E345F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3FEC70D" w14:textId="77777777" w:rsidR="00303323" w:rsidRDefault="00303323" w:rsidP="003421EC">
            <w:pPr>
              <w:rPr>
                <w:rFonts w:cs="Arial"/>
                <w:color w:val="000000"/>
                <w:sz w:val="20"/>
                <w:szCs w:val="20"/>
              </w:rPr>
            </w:pPr>
            <w:r>
              <w:rPr>
                <w:rFonts w:cs="Arial"/>
                <w:color w:val="000000"/>
                <w:sz w:val="20"/>
                <w:szCs w:val="20"/>
              </w:rPr>
              <w:t>Fraude Subscrição.CPF.0a3M</w:t>
            </w:r>
          </w:p>
        </w:tc>
        <w:tc>
          <w:tcPr>
            <w:tcW w:w="2726" w:type="pct"/>
            <w:tcBorders>
              <w:top w:val="nil"/>
              <w:left w:val="nil"/>
              <w:bottom w:val="single" w:sz="4" w:space="0" w:color="auto"/>
              <w:right w:val="single" w:sz="4" w:space="0" w:color="auto"/>
            </w:tcBorders>
            <w:shd w:val="clear" w:color="000000" w:fill="FFFFFF"/>
            <w:vAlign w:val="center"/>
            <w:hideMark/>
          </w:tcPr>
          <w:p w14:paraId="402726C6"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6B3D99B"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AA3CD0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8FDC702" w14:textId="77777777" w:rsidR="00303323" w:rsidRDefault="00303323" w:rsidP="003421EC">
            <w:pPr>
              <w:rPr>
                <w:rFonts w:cs="Arial"/>
                <w:color w:val="000000"/>
                <w:sz w:val="20"/>
                <w:szCs w:val="20"/>
              </w:rPr>
            </w:pPr>
            <w:r>
              <w:rPr>
                <w:rFonts w:cs="Arial"/>
                <w:color w:val="000000"/>
                <w:sz w:val="20"/>
                <w:szCs w:val="20"/>
              </w:rPr>
              <w:t>Fraude Subscrição.CPF.4a6M</w:t>
            </w:r>
          </w:p>
        </w:tc>
        <w:tc>
          <w:tcPr>
            <w:tcW w:w="2726" w:type="pct"/>
            <w:tcBorders>
              <w:top w:val="nil"/>
              <w:left w:val="nil"/>
              <w:bottom w:val="single" w:sz="4" w:space="0" w:color="auto"/>
              <w:right w:val="single" w:sz="4" w:space="0" w:color="auto"/>
            </w:tcBorders>
            <w:shd w:val="clear" w:color="000000" w:fill="FFFFFF"/>
            <w:vAlign w:val="center"/>
            <w:hideMark/>
          </w:tcPr>
          <w:p w14:paraId="2AC8716B"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D150E6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CAFF0F1"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4BB1B07" w14:textId="77777777" w:rsidR="00303323" w:rsidRDefault="00303323" w:rsidP="003421EC">
            <w:pPr>
              <w:rPr>
                <w:rFonts w:cs="Arial"/>
                <w:color w:val="000000"/>
                <w:sz w:val="20"/>
                <w:szCs w:val="20"/>
              </w:rPr>
            </w:pPr>
            <w:r>
              <w:rPr>
                <w:rFonts w:cs="Arial"/>
                <w:color w:val="000000"/>
                <w:sz w:val="20"/>
                <w:szCs w:val="20"/>
              </w:rPr>
              <w:t>Fraude Subscrição.CPF.Total</w:t>
            </w:r>
          </w:p>
        </w:tc>
        <w:tc>
          <w:tcPr>
            <w:tcW w:w="2726" w:type="pct"/>
            <w:tcBorders>
              <w:top w:val="nil"/>
              <w:left w:val="nil"/>
              <w:bottom w:val="single" w:sz="4" w:space="0" w:color="auto"/>
              <w:right w:val="single" w:sz="4" w:space="0" w:color="auto"/>
            </w:tcBorders>
            <w:shd w:val="clear" w:color="000000" w:fill="FFFFFF"/>
            <w:vAlign w:val="center"/>
            <w:hideMark/>
          </w:tcPr>
          <w:p w14:paraId="3908AE5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4AF478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BD76F1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2CDE375" w14:textId="77777777" w:rsidR="00303323" w:rsidRDefault="00303323" w:rsidP="003421EC">
            <w:pPr>
              <w:rPr>
                <w:rFonts w:cs="Arial"/>
                <w:color w:val="000000"/>
                <w:sz w:val="20"/>
                <w:szCs w:val="20"/>
              </w:rPr>
            </w:pPr>
            <w:r>
              <w:rPr>
                <w:rFonts w:cs="Arial"/>
                <w:color w:val="000000"/>
                <w:sz w:val="20"/>
                <w:szCs w:val="20"/>
              </w:rPr>
              <w:t>Fraude ABR.CPF.0a3M</w:t>
            </w:r>
          </w:p>
        </w:tc>
        <w:tc>
          <w:tcPr>
            <w:tcW w:w="2726" w:type="pct"/>
            <w:tcBorders>
              <w:top w:val="nil"/>
              <w:left w:val="nil"/>
              <w:bottom w:val="single" w:sz="4" w:space="0" w:color="auto"/>
              <w:right w:val="single" w:sz="4" w:space="0" w:color="auto"/>
            </w:tcBorders>
            <w:shd w:val="clear" w:color="000000" w:fill="FFFFFF"/>
            <w:vAlign w:val="center"/>
            <w:hideMark/>
          </w:tcPr>
          <w:p w14:paraId="4F9BBD0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F17C095"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357D04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ADECDAD" w14:textId="77777777" w:rsidR="00303323" w:rsidRDefault="00303323" w:rsidP="003421EC">
            <w:pPr>
              <w:rPr>
                <w:rFonts w:cs="Arial"/>
                <w:color w:val="000000"/>
                <w:sz w:val="20"/>
                <w:szCs w:val="20"/>
              </w:rPr>
            </w:pPr>
            <w:r>
              <w:rPr>
                <w:rFonts w:cs="Arial"/>
                <w:color w:val="000000"/>
                <w:sz w:val="20"/>
                <w:szCs w:val="20"/>
              </w:rPr>
              <w:t>Fraude ABR.CPF.4a6M</w:t>
            </w:r>
          </w:p>
        </w:tc>
        <w:tc>
          <w:tcPr>
            <w:tcW w:w="2726" w:type="pct"/>
            <w:tcBorders>
              <w:top w:val="nil"/>
              <w:left w:val="nil"/>
              <w:bottom w:val="single" w:sz="4" w:space="0" w:color="auto"/>
              <w:right w:val="single" w:sz="4" w:space="0" w:color="auto"/>
            </w:tcBorders>
            <w:shd w:val="clear" w:color="000000" w:fill="FFFFFF"/>
            <w:vAlign w:val="center"/>
            <w:hideMark/>
          </w:tcPr>
          <w:p w14:paraId="2085263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54C4ED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D43DB3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F3E7518" w14:textId="77777777" w:rsidR="00303323" w:rsidRDefault="00303323" w:rsidP="003421EC">
            <w:pPr>
              <w:rPr>
                <w:rFonts w:cs="Arial"/>
                <w:color w:val="000000"/>
                <w:sz w:val="20"/>
                <w:szCs w:val="20"/>
              </w:rPr>
            </w:pPr>
            <w:r>
              <w:rPr>
                <w:rFonts w:cs="Arial"/>
                <w:color w:val="000000"/>
                <w:sz w:val="20"/>
                <w:szCs w:val="20"/>
              </w:rPr>
              <w:t>Fraude ABR.CPF.Total</w:t>
            </w:r>
          </w:p>
        </w:tc>
        <w:tc>
          <w:tcPr>
            <w:tcW w:w="2726" w:type="pct"/>
            <w:tcBorders>
              <w:top w:val="nil"/>
              <w:left w:val="nil"/>
              <w:bottom w:val="single" w:sz="4" w:space="0" w:color="auto"/>
              <w:right w:val="single" w:sz="4" w:space="0" w:color="auto"/>
            </w:tcBorders>
            <w:shd w:val="clear" w:color="000000" w:fill="FFFFFF"/>
            <w:vAlign w:val="center"/>
            <w:hideMark/>
          </w:tcPr>
          <w:p w14:paraId="4A1F13ED"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447133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B78EBC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8FA76E0" w14:textId="77777777" w:rsidR="00303323" w:rsidRDefault="00303323" w:rsidP="003421EC">
            <w:pPr>
              <w:rPr>
                <w:rFonts w:cs="Arial"/>
                <w:color w:val="000000"/>
                <w:sz w:val="20"/>
                <w:szCs w:val="20"/>
              </w:rPr>
            </w:pPr>
            <w:r>
              <w:rPr>
                <w:rFonts w:cs="Arial"/>
                <w:color w:val="000000"/>
                <w:sz w:val="20"/>
                <w:szCs w:val="20"/>
              </w:rPr>
              <w:t>NCOI Total.CPF.0a3M</w:t>
            </w:r>
          </w:p>
        </w:tc>
        <w:tc>
          <w:tcPr>
            <w:tcW w:w="2726" w:type="pct"/>
            <w:tcBorders>
              <w:top w:val="nil"/>
              <w:left w:val="nil"/>
              <w:bottom w:val="single" w:sz="4" w:space="0" w:color="auto"/>
              <w:right w:val="single" w:sz="4" w:space="0" w:color="auto"/>
            </w:tcBorders>
            <w:shd w:val="clear" w:color="000000" w:fill="FFFFFF"/>
            <w:vAlign w:val="center"/>
            <w:hideMark/>
          </w:tcPr>
          <w:p w14:paraId="6BAF6F20"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CEF1F5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5B8F0B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2F82846" w14:textId="77777777" w:rsidR="00303323" w:rsidRDefault="00303323" w:rsidP="003421EC">
            <w:pPr>
              <w:rPr>
                <w:rFonts w:cs="Arial"/>
                <w:color w:val="000000"/>
                <w:sz w:val="20"/>
                <w:szCs w:val="20"/>
              </w:rPr>
            </w:pPr>
            <w:r>
              <w:rPr>
                <w:rFonts w:cs="Arial"/>
                <w:color w:val="000000"/>
                <w:sz w:val="20"/>
                <w:szCs w:val="20"/>
              </w:rPr>
              <w:t>NCOI Total.CPF.4a6M</w:t>
            </w:r>
          </w:p>
        </w:tc>
        <w:tc>
          <w:tcPr>
            <w:tcW w:w="2726" w:type="pct"/>
            <w:tcBorders>
              <w:top w:val="nil"/>
              <w:left w:val="nil"/>
              <w:bottom w:val="single" w:sz="4" w:space="0" w:color="auto"/>
              <w:right w:val="single" w:sz="4" w:space="0" w:color="auto"/>
            </w:tcBorders>
            <w:shd w:val="clear" w:color="000000" w:fill="FFFFFF"/>
            <w:vAlign w:val="center"/>
            <w:hideMark/>
          </w:tcPr>
          <w:p w14:paraId="152DE67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5096AE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C91808E"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4FD936B" w14:textId="77777777" w:rsidR="00303323" w:rsidRDefault="00303323" w:rsidP="003421EC">
            <w:pPr>
              <w:rPr>
                <w:rFonts w:cs="Arial"/>
                <w:color w:val="000000"/>
                <w:sz w:val="20"/>
                <w:szCs w:val="20"/>
              </w:rPr>
            </w:pPr>
            <w:r>
              <w:rPr>
                <w:rFonts w:cs="Arial"/>
                <w:color w:val="000000"/>
                <w:sz w:val="20"/>
                <w:szCs w:val="20"/>
              </w:rPr>
              <w:t>NCOI Total.CPF.Total</w:t>
            </w:r>
          </w:p>
        </w:tc>
        <w:tc>
          <w:tcPr>
            <w:tcW w:w="2726" w:type="pct"/>
            <w:tcBorders>
              <w:top w:val="nil"/>
              <w:left w:val="nil"/>
              <w:bottom w:val="single" w:sz="4" w:space="0" w:color="auto"/>
              <w:right w:val="single" w:sz="4" w:space="0" w:color="auto"/>
            </w:tcBorders>
            <w:shd w:val="clear" w:color="000000" w:fill="FFFFFF"/>
            <w:vAlign w:val="center"/>
            <w:hideMark/>
          </w:tcPr>
          <w:p w14:paraId="5F0D1C74"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D38FF02"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556F4D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3FAA1B0" w14:textId="77777777" w:rsidR="00303323" w:rsidRDefault="00303323" w:rsidP="003421EC">
            <w:pPr>
              <w:rPr>
                <w:rFonts w:cs="Arial"/>
                <w:color w:val="000000"/>
                <w:sz w:val="20"/>
                <w:szCs w:val="20"/>
              </w:rPr>
            </w:pPr>
            <w:r>
              <w:rPr>
                <w:rFonts w:cs="Arial"/>
                <w:color w:val="000000"/>
                <w:sz w:val="20"/>
                <w:szCs w:val="20"/>
              </w:rPr>
              <w:t>NCOI Outros.CPF.0a3M</w:t>
            </w:r>
          </w:p>
        </w:tc>
        <w:tc>
          <w:tcPr>
            <w:tcW w:w="2726" w:type="pct"/>
            <w:tcBorders>
              <w:top w:val="nil"/>
              <w:left w:val="nil"/>
              <w:bottom w:val="single" w:sz="4" w:space="0" w:color="auto"/>
              <w:right w:val="single" w:sz="4" w:space="0" w:color="auto"/>
            </w:tcBorders>
            <w:shd w:val="clear" w:color="000000" w:fill="FFFFFF"/>
            <w:vAlign w:val="center"/>
            <w:hideMark/>
          </w:tcPr>
          <w:p w14:paraId="1119936A"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A1AF365"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E9BBDBA"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7CA65C8" w14:textId="77777777" w:rsidR="00303323" w:rsidRDefault="00303323" w:rsidP="003421EC">
            <w:pPr>
              <w:rPr>
                <w:rFonts w:cs="Arial"/>
                <w:color w:val="000000"/>
                <w:sz w:val="20"/>
                <w:szCs w:val="20"/>
              </w:rPr>
            </w:pPr>
            <w:r>
              <w:rPr>
                <w:rFonts w:cs="Arial"/>
                <w:color w:val="000000"/>
                <w:sz w:val="20"/>
                <w:szCs w:val="20"/>
              </w:rPr>
              <w:t>NCOI Outros.CPF.4a6M</w:t>
            </w:r>
          </w:p>
        </w:tc>
        <w:tc>
          <w:tcPr>
            <w:tcW w:w="2726" w:type="pct"/>
            <w:tcBorders>
              <w:top w:val="nil"/>
              <w:left w:val="nil"/>
              <w:bottom w:val="single" w:sz="4" w:space="0" w:color="auto"/>
              <w:right w:val="single" w:sz="4" w:space="0" w:color="auto"/>
            </w:tcBorders>
            <w:shd w:val="clear" w:color="000000" w:fill="FFFFFF"/>
            <w:vAlign w:val="center"/>
            <w:hideMark/>
          </w:tcPr>
          <w:p w14:paraId="1AAF8200"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DBEBB7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6F848C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E0CC107" w14:textId="77777777" w:rsidR="00303323" w:rsidRDefault="00303323" w:rsidP="003421EC">
            <w:pPr>
              <w:rPr>
                <w:rFonts w:cs="Arial"/>
                <w:color w:val="000000"/>
                <w:sz w:val="20"/>
                <w:szCs w:val="20"/>
              </w:rPr>
            </w:pPr>
            <w:r>
              <w:rPr>
                <w:rFonts w:cs="Arial"/>
                <w:color w:val="000000"/>
                <w:sz w:val="20"/>
                <w:szCs w:val="20"/>
              </w:rPr>
              <w:t>NCOI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1A55EF01"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9B4621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92A0C8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D30A56F" w14:textId="77777777" w:rsidR="00303323" w:rsidRDefault="00303323" w:rsidP="003421EC">
            <w:pPr>
              <w:rPr>
                <w:rFonts w:cs="Arial"/>
                <w:color w:val="000000"/>
                <w:sz w:val="20"/>
                <w:szCs w:val="20"/>
              </w:rPr>
            </w:pPr>
            <w:r>
              <w:rPr>
                <w:rFonts w:cs="Arial"/>
                <w:color w:val="000000"/>
                <w:sz w:val="20"/>
                <w:szCs w:val="20"/>
              </w:rPr>
              <w:t>NCOI PDV.CPF.0a3M</w:t>
            </w:r>
          </w:p>
        </w:tc>
        <w:tc>
          <w:tcPr>
            <w:tcW w:w="2726" w:type="pct"/>
            <w:tcBorders>
              <w:top w:val="nil"/>
              <w:left w:val="nil"/>
              <w:bottom w:val="single" w:sz="4" w:space="0" w:color="auto"/>
              <w:right w:val="single" w:sz="4" w:space="0" w:color="auto"/>
            </w:tcBorders>
            <w:shd w:val="clear" w:color="000000" w:fill="FFFFFF"/>
            <w:vAlign w:val="center"/>
            <w:hideMark/>
          </w:tcPr>
          <w:p w14:paraId="7E478B3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01ADFA9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823231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705AE9A" w14:textId="77777777" w:rsidR="00303323" w:rsidRDefault="00303323" w:rsidP="003421EC">
            <w:pPr>
              <w:rPr>
                <w:rFonts w:cs="Arial"/>
                <w:color w:val="000000"/>
                <w:sz w:val="20"/>
                <w:szCs w:val="20"/>
              </w:rPr>
            </w:pPr>
            <w:r>
              <w:rPr>
                <w:rFonts w:cs="Arial"/>
                <w:color w:val="000000"/>
                <w:sz w:val="20"/>
                <w:szCs w:val="20"/>
              </w:rPr>
              <w:t>NCOI PDV.CPF.4a6M</w:t>
            </w:r>
          </w:p>
        </w:tc>
        <w:tc>
          <w:tcPr>
            <w:tcW w:w="2726" w:type="pct"/>
            <w:tcBorders>
              <w:top w:val="nil"/>
              <w:left w:val="nil"/>
              <w:bottom w:val="single" w:sz="4" w:space="0" w:color="auto"/>
              <w:right w:val="single" w:sz="4" w:space="0" w:color="auto"/>
            </w:tcBorders>
            <w:shd w:val="clear" w:color="000000" w:fill="FFFFFF"/>
            <w:vAlign w:val="center"/>
            <w:hideMark/>
          </w:tcPr>
          <w:p w14:paraId="700818D8"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3EAA62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A72A6A8"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B7038EC" w14:textId="77777777" w:rsidR="00303323" w:rsidRDefault="00303323" w:rsidP="003421EC">
            <w:pPr>
              <w:rPr>
                <w:rFonts w:cs="Arial"/>
                <w:color w:val="000000"/>
                <w:sz w:val="20"/>
                <w:szCs w:val="20"/>
              </w:rPr>
            </w:pPr>
            <w:r>
              <w:rPr>
                <w:rFonts w:cs="Arial"/>
                <w:color w:val="000000"/>
                <w:sz w:val="20"/>
                <w:szCs w:val="20"/>
              </w:rPr>
              <w:t>NCOI PDV.CPF.Total</w:t>
            </w:r>
          </w:p>
        </w:tc>
        <w:tc>
          <w:tcPr>
            <w:tcW w:w="2726" w:type="pct"/>
            <w:tcBorders>
              <w:top w:val="nil"/>
              <w:left w:val="nil"/>
              <w:bottom w:val="single" w:sz="4" w:space="0" w:color="auto"/>
              <w:right w:val="single" w:sz="4" w:space="0" w:color="auto"/>
            </w:tcBorders>
            <w:shd w:val="clear" w:color="000000" w:fill="FFFFFF"/>
            <w:vAlign w:val="center"/>
            <w:hideMark/>
          </w:tcPr>
          <w:p w14:paraId="4B44A7EA"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79BD3A2B"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BF61B4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B82956B" w14:textId="77777777" w:rsidR="00303323" w:rsidRDefault="00303323" w:rsidP="003421EC">
            <w:pPr>
              <w:rPr>
                <w:rFonts w:cs="Arial"/>
                <w:color w:val="000000"/>
                <w:sz w:val="20"/>
                <w:szCs w:val="20"/>
              </w:rPr>
            </w:pPr>
            <w:r>
              <w:rPr>
                <w:rFonts w:cs="Arial"/>
                <w:color w:val="000000"/>
                <w:sz w:val="20"/>
                <w:szCs w:val="20"/>
              </w:rPr>
              <w:t>NCOI Subscrição.CPF.0a3M</w:t>
            </w:r>
          </w:p>
        </w:tc>
        <w:tc>
          <w:tcPr>
            <w:tcW w:w="2726" w:type="pct"/>
            <w:tcBorders>
              <w:top w:val="nil"/>
              <w:left w:val="nil"/>
              <w:bottom w:val="single" w:sz="4" w:space="0" w:color="auto"/>
              <w:right w:val="single" w:sz="4" w:space="0" w:color="auto"/>
            </w:tcBorders>
            <w:shd w:val="clear" w:color="000000" w:fill="FFFFFF"/>
            <w:vAlign w:val="center"/>
            <w:hideMark/>
          </w:tcPr>
          <w:p w14:paraId="4BAAFD1E"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83E567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B6D6E64" w14:textId="77777777" w:rsidR="00303323" w:rsidRDefault="00303323" w:rsidP="003421EC">
            <w:pPr>
              <w:rPr>
                <w:rFonts w:cs="Arial"/>
                <w:b/>
                <w:bCs/>
                <w:color w:val="000000"/>
                <w:sz w:val="20"/>
                <w:szCs w:val="20"/>
              </w:rPr>
            </w:pPr>
            <w:r>
              <w:rPr>
                <w:rFonts w:cs="Arial"/>
                <w:b/>
                <w:bCs/>
                <w:color w:val="000000"/>
                <w:sz w:val="20"/>
                <w:szCs w:val="20"/>
              </w:rPr>
              <w:lastRenderedPageBreak/>
              <w:t> </w:t>
            </w:r>
          </w:p>
        </w:tc>
        <w:tc>
          <w:tcPr>
            <w:tcW w:w="1539" w:type="pct"/>
            <w:tcBorders>
              <w:top w:val="nil"/>
              <w:left w:val="nil"/>
              <w:bottom w:val="single" w:sz="4" w:space="0" w:color="auto"/>
              <w:right w:val="single" w:sz="4" w:space="0" w:color="auto"/>
            </w:tcBorders>
            <w:shd w:val="clear" w:color="000000" w:fill="FFFFFF"/>
            <w:vAlign w:val="center"/>
            <w:hideMark/>
          </w:tcPr>
          <w:p w14:paraId="6030EC62" w14:textId="77777777" w:rsidR="00303323" w:rsidRDefault="00303323" w:rsidP="003421EC">
            <w:pPr>
              <w:rPr>
                <w:rFonts w:cs="Arial"/>
                <w:color w:val="000000"/>
                <w:sz w:val="20"/>
                <w:szCs w:val="20"/>
              </w:rPr>
            </w:pPr>
            <w:r>
              <w:rPr>
                <w:rFonts w:cs="Arial"/>
                <w:color w:val="000000"/>
                <w:sz w:val="20"/>
                <w:szCs w:val="20"/>
              </w:rPr>
              <w:t>NCOI Subscrição.CPF.4a6M</w:t>
            </w:r>
          </w:p>
        </w:tc>
        <w:tc>
          <w:tcPr>
            <w:tcW w:w="2726" w:type="pct"/>
            <w:tcBorders>
              <w:top w:val="nil"/>
              <w:left w:val="nil"/>
              <w:bottom w:val="single" w:sz="4" w:space="0" w:color="auto"/>
              <w:right w:val="single" w:sz="4" w:space="0" w:color="auto"/>
            </w:tcBorders>
            <w:shd w:val="clear" w:color="000000" w:fill="FFFFFF"/>
            <w:vAlign w:val="center"/>
            <w:hideMark/>
          </w:tcPr>
          <w:p w14:paraId="4FE967C2"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211EDC5"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A88F18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2A65BAD" w14:textId="77777777" w:rsidR="00303323" w:rsidRDefault="00303323" w:rsidP="003421EC">
            <w:pPr>
              <w:rPr>
                <w:rFonts w:cs="Arial"/>
                <w:color w:val="000000"/>
                <w:sz w:val="20"/>
                <w:szCs w:val="20"/>
              </w:rPr>
            </w:pPr>
            <w:r>
              <w:rPr>
                <w:rFonts w:cs="Arial"/>
                <w:color w:val="000000"/>
                <w:sz w:val="20"/>
                <w:szCs w:val="20"/>
              </w:rPr>
              <w:t>NCOI Subscrição.CPF.Total</w:t>
            </w:r>
          </w:p>
        </w:tc>
        <w:tc>
          <w:tcPr>
            <w:tcW w:w="2726" w:type="pct"/>
            <w:tcBorders>
              <w:top w:val="nil"/>
              <w:left w:val="nil"/>
              <w:bottom w:val="single" w:sz="4" w:space="0" w:color="auto"/>
              <w:right w:val="single" w:sz="4" w:space="0" w:color="auto"/>
            </w:tcBorders>
            <w:shd w:val="clear" w:color="000000" w:fill="FFFFFF"/>
            <w:vAlign w:val="center"/>
            <w:hideMark/>
          </w:tcPr>
          <w:p w14:paraId="1317C5F4"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1517269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4DB670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00C1D76" w14:textId="77777777" w:rsidR="00303323" w:rsidRDefault="00303323" w:rsidP="003421EC">
            <w:pPr>
              <w:rPr>
                <w:rFonts w:cs="Arial"/>
                <w:color w:val="000000"/>
                <w:sz w:val="20"/>
                <w:szCs w:val="20"/>
              </w:rPr>
            </w:pPr>
            <w:r>
              <w:rPr>
                <w:rFonts w:cs="Arial"/>
                <w:color w:val="000000"/>
                <w:sz w:val="20"/>
                <w:szCs w:val="20"/>
              </w:rPr>
              <w:t>JEC.CPF.0a3M</w:t>
            </w:r>
          </w:p>
        </w:tc>
        <w:tc>
          <w:tcPr>
            <w:tcW w:w="2726" w:type="pct"/>
            <w:tcBorders>
              <w:top w:val="nil"/>
              <w:left w:val="nil"/>
              <w:bottom w:val="single" w:sz="4" w:space="0" w:color="auto"/>
              <w:right w:val="single" w:sz="4" w:space="0" w:color="auto"/>
            </w:tcBorders>
            <w:shd w:val="clear" w:color="000000" w:fill="FFFFFF"/>
            <w:vAlign w:val="center"/>
            <w:hideMark/>
          </w:tcPr>
          <w:p w14:paraId="6BD2E7E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EBE151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43053C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D0B1332" w14:textId="77777777" w:rsidR="00303323" w:rsidRDefault="00303323" w:rsidP="003421EC">
            <w:pPr>
              <w:rPr>
                <w:rFonts w:cs="Arial"/>
                <w:color w:val="000000"/>
                <w:sz w:val="20"/>
                <w:szCs w:val="20"/>
              </w:rPr>
            </w:pPr>
            <w:r>
              <w:rPr>
                <w:rFonts w:cs="Arial"/>
                <w:color w:val="000000"/>
                <w:sz w:val="20"/>
                <w:szCs w:val="20"/>
              </w:rPr>
              <w:t>JEC.CPF.4a6M</w:t>
            </w:r>
          </w:p>
        </w:tc>
        <w:tc>
          <w:tcPr>
            <w:tcW w:w="2726" w:type="pct"/>
            <w:tcBorders>
              <w:top w:val="nil"/>
              <w:left w:val="nil"/>
              <w:bottom w:val="single" w:sz="4" w:space="0" w:color="auto"/>
              <w:right w:val="single" w:sz="4" w:space="0" w:color="auto"/>
            </w:tcBorders>
            <w:shd w:val="clear" w:color="000000" w:fill="FFFFFF"/>
            <w:vAlign w:val="center"/>
            <w:hideMark/>
          </w:tcPr>
          <w:p w14:paraId="6CEC4273"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8650AA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D3BC8A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98CA7F3" w14:textId="77777777" w:rsidR="00303323" w:rsidRDefault="00303323" w:rsidP="003421EC">
            <w:pPr>
              <w:rPr>
                <w:rFonts w:cs="Arial"/>
                <w:color w:val="000000"/>
                <w:sz w:val="20"/>
                <w:szCs w:val="20"/>
              </w:rPr>
            </w:pPr>
            <w:r>
              <w:rPr>
                <w:rFonts w:cs="Arial"/>
                <w:color w:val="000000"/>
                <w:sz w:val="20"/>
                <w:szCs w:val="20"/>
              </w:rPr>
              <w:t>JEC.CPF.Total</w:t>
            </w:r>
          </w:p>
        </w:tc>
        <w:tc>
          <w:tcPr>
            <w:tcW w:w="2726" w:type="pct"/>
            <w:tcBorders>
              <w:top w:val="nil"/>
              <w:left w:val="nil"/>
              <w:bottom w:val="single" w:sz="4" w:space="0" w:color="auto"/>
              <w:right w:val="single" w:sz="4" w:space="0" w:color="auto"/>
            </w:tcBorders>
            <w:shd w:val="clear" w:color="000000" w:fill="FFFFFF"/>
            <w:vAlign w:val="center"/>
            <w:hideMark/>
          </w:tcPr>
          <w:p w14:paraId="4413D87D"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432B6E0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755867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713B9F3" w14:textId="77777777" w:rsidR="00303323" w:rsidRDefault="00303323" w:rsidP="003421EC">
            <w:pPr>
              <w:rPr>
                <w:rFonts w:cs="Arial"/>
                <w:color w:val="000000"/>
                <w:sz w:val="20"/>
                <w:szCs w:val="20"/>
              </w:rPr>
            </w:pPr>
            <w:r>
              <w:rPr>
                <w:rFonts w:cs="Arial"/>
                <w:color w:val="000000"/>
                <w:sz w:val="20"/>
                <w:szCs w:val="20"/>
              </w:rPr>
              <w:t>FPD.CPF.0a3M</w:t>
            </w:r>
          </w:p>
        </w:tc>
        <w:tc>
          <w:tcPr>
            <w:tcW w:w="2726" w:type="pct"/>
            <w:tcBorders>
              <w:top w:val="nil"/>
              <w:left w:val="nil"/>
              <w:bottom w:val="single" w:sz="4" w:space="0" w:color="auto"/>
              <w:right w:val="single" w:sz="4" w:space="0" w:color="auto"/>
            </w:tcBorders>
            <w:shd w:val="clear" w:color="000000" w:fill="FFFFFF"/>
            <w:vAlign w:val="center"/>
            <w:hideMark/>
          </w:tcPr>
          <w:p w14:paraId="2AD186C1"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F586E7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429138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6DF0E16" w14:textId="77777777" w:rsidR="00303323" w:rsidRDefault="00303323" w:rsidP="003421EC">
            <w:pPr>
              <w:rPr>
                <w:rFonts w:cs="Arial"/>
                <w:color w:val="000000"/>
                <w:sz w:val="20"/>
                <w:szCs w:val="20"/>
              </w:rPr>
            </w:pPr>
            <w:r>
              <w:rPr>
                <w:rFonts w:cs="Arial"/>
                <w:color w:val="000000"/>
                <w:sz w:val="20"/>
                <w:szCs w:val="20"/>
              </w:rPr>
              <w:t>FPD.CPF.4a6M</w:t>
            </w:r>
          </w:p>
        </w:tc>
        <w:tc>
          <w:tcPr>
            <w:tcW w:w="2726" w:type="pct"/>
            <w:tcBorders>
              <w:top w:val="nil"/>
              <w:left w:val="nil"/>
              <w:bottom w:val="single" w:sz="4" w:space="0" w:color="auto"/>
              <w:right w:val="single" w:sz="4" w:space="0" w:color="auto"/>
            </w:tcBorders>
            <w:shd w:val="clear" w:color="000000" w:fill="FFFFFF"/>
            <w:vAlign w:val="center"/>
            <w:hideMark/>
          </w:tcPr>
          <w:p w14:paraId="162C5F80"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E2A2CAA"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E93AC11"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23CEF47" w14:textId="77777777" w:rsidR="00303323" w:rsidRDefault="00303323" w:rsidP="003421EC">
            <w:pPr>
              <w:rPr>
                <w:rFonts w:cs="Arial"/>
                <w:color w:val="000000"/>
                <w:sz w:val="20"/>
                <w:szCs w:val="20"/>
              </w:rPr>
            </w:pPr>
            <w:r>
              <w:rPr>
                <w:rFonts w:cs="Arial"/>
                <w:color w:val="000000"/>
                <w:sz w:val="20"/>
                <w:szCs w:val="20"/>
              </w:rPr>
              <w:t>FPD.CPF.Total</w:t>
            </w:r>
          </w:p>
        </w:tc>
        <w:tc>
          <w:tcPr>
            <w:tcW w:w="2726" w:type="pct"/>
            <w:tcBorders>
              <w:top w:val="nil"/>
              <w:left w:val="nil"/>
              <w:bottom w:val="single" w:sz="4" w:space="0" w:color="auto"/>
              <w:right w:val="single" w:sz="4" w:space="0" w:color="auto"/>
            </w:tcBorders>
            <w:shd w:val="clear" w:color="000000" w:fill="FFFFFF"/>
            <w:vAlign w:val="center"/>
            <w:hideMark/>
          </w:tcPr>
          <w:p w14:paraId="36B44E3C"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0D535F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3003991"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AAD5846" w14:textId="77777777" w:rsidR="00303323" w:rsidRDefault="00303323" w:rsidP="003421EC">
            <w:pPr>
              <w:rPr>
                <w:rFonts w:cs="Arial"/>
                <w:color w:val="000000"/>
                <w:sz w:val="20"/>
                <w:szCs w:val="20"/>
              </w:rPr>
            </w:pPr>
            <w:r>
              <w:rPr>
                <w:rFonts w:cs="Arial"/>
                <w:color w:val="000000"/>
                <w:sz w:val="20"/>
                <w:szCs w:val="20"/>
              </w:rPr>
              <w:t>Proposta Total.CPF.0a3M</w:t>
            </w:r>
          </w:p>
        </w:tc>
        <w:tc>
          <w:tcPr>
            <w:tcW w:w="2726" w:type="pct"/>
            <w:tcBorders>
              <w:top w:val="nil"/>
              <w:left w:val="nil"/>
              <w:bottom w:val="single" w:sz="4" w:space="0" w:color="auto"/>
              <w:right w:val="single" w:sz="4" w:space="0" w:color="auto"/>
            </w:tcBorders>
            <w:shd w:val="clear" w:color="000000" w:fill="FFFFFF"/>
            <w:vAlign w:val="center"/>
            <w:hideMark/>
          </w:tcPr>
          <w:p w14:paraId="1720652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7B06549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E84832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CA72B27" w14:textId="77777777" w:rsidR="00303323" w:rsidRDefault="00303323" w:rsidP="003421EC">
            <w:pPr>
              <w:rPr>
                <w:rFonts w:cs="Arial"/>
                <w:color w:val="000000"/>
                <w:sz w:val="20"/>
                <w:szCs w:val="20"/>
              </w:rPr>
            </w:pPr>
            <w:r>
              <w:rPr>
                <w:rFonts w:cs="Arial"/>
                <w:color w:val="000000"/>
                <w:sz w:val="20"/>
                <w:szCs w:val="20"/>
              </w:rPr>
              <w:t>Proposta Total.CPF.4a6M</w:t>
            </w:r>
          </w:p>
        </w:tc>
        <w:tc>
          <w:tcPr>
            <w:tcW w:w="2726" w:type="pct"/>
            <w:tcBorders>
              <w:top w:val="nil"/>
              <w:left w:val="nil"/>
              <w:bottom w:val="single" w:sz="4" w:space="0" w:color="auto"/>
              <w:right w:val="single" w:sz="4" w:space="0" w:color="auto"/>
            </w:tcBorders>
            <w:shd w:val="clear" w:color="000000" w:fill="FFFFFF"/>
            <w:vAlign w:val="center"/>
            <w:hideMark/>
          </w:tcPr>
          <w:p w14:paraId="142F70C8"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5A8A61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CE7031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56E36B1" w14:textId="77777777" w:rsidR="00303323" w:rsidRDefault="00303323" w:rsidP="003421EC">
            <w:pPr>
              <w:rPr>
                <w:rFonts w:cs="Arial"/>
                <w:color w:val="000000"/>
                <w:sz w:val="20"/>
                <w:szCs w:val="20"/>
              </w:rPr>
            </w:pPr>
            <w:r>
              <w:rPr>
                <w:rFonts w:cs="Arial"/>
                <w:color w:val="000000"/>
                <w:sz w:val="20"/>
                <w:szCs w:val="20"/>
              </w:rPr>
              <w:t>Proposta Total.CPF.Total</w:t>
            </w:r>
          </w:p>
        </w:tc>
        <w:tc>
          <w:tcPr>
            <w:tcW w:w="2726" w:type="pct"/>
            <w:tcBorders>
              <w:top w:val="nil"/>
              <w:left w:val="nil"/>
              <w:bottom w:val="single" w:sz="4" w:space="0" w:color="auto"/>
              <w:right w:val="single" w:sz="4" w:space="0" w:color="auto"/>
            </w:tcBorders>
            <w:shd w:val="clear" w:color="000000" w:fill="FFFFFF"/>
            <w:vAlign w:val="center"/>
            <w:hideMark/>
          </w:tcPr>
          <w:p w14:paraId="7034D3A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253CC9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1F8233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76B8F35" w14:textId="77777777" w:rsidR="00303323" w:rsidRDefault="00303323" w:rsidP="003421EC">
            <w:pPr>
              <w:rPr>
                <w:rFonts w:cs="Arial"/>
                <w:color w:val="000000"/>
                <w:sz w:val="20"/>
                <w:szCs w:val="20"/>
              </w:rPr>
            </w:pPr>
            <w:r>
              <w:rPr>
                <w:rFonts w:cs="Arial"/>
                <w:color w:val="000000"/>
                <w:sz w:val="20"/>
                <w:szCs w:val="20"/>
              </w:rPr>
              <w:t>Proposta Negada Sem Contato.CPF.0a3M</w:t>
            </w:r>
          </w:p>
        </w:tc>
        <w:tc>
          <w:tcPr>
            <w:tcW w:w="2726" w:type="pct"/>
            <w:tcBorders>
              <w:top w:val="nil"/>
              <w:left w:val="nil"/>
              <w:bottom w:val="single" w:sz="4" w:space="0" w:color="auto"/>
              <w:right w:val="single" w:sz="4" w:space="0" w:color="auto"/>
            </w:tcBorders>
            <w:shd w:val="clear" w:color="000000" w:fill="FFFFFF"/>
            <w:vAlign w:val="center"/>
            <w:hideMark/>
          </w:tcPr>
          <w:p w14:paraId="0461ADC3"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8AD979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3DC598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76465DE" w14:textId="77777777" w:rsidR="00303323" w:rsidRDefault="00303323" w:rsidP="003421EC">
            <w:pPr>
              <w:rPr>
                <w:rFonts w:cs="Arial"/>
                <w:color w:val="000000"/>
                <w:sz w:val="20"/>
                <w:szCs w:val="20"/>
              </w:rPr>
            </w:pPr>
            <w:r>
              <w:rPr>
                <w:rFonts w:cs="Arial"/>
                <w:color w:val="000000"/>
                <w:sz w:val="20"/>
                <w:szCs w:val="20"/>
              </w:rPr>
              <w:t>Proposta Negada Sem Contato.CPF.4a6M</w:t>
            </w:r>
          </w:p>
        </w:tc>
        <w:tc>
          <w:tcPr>
            <w:tcW w:w="2726" w:type="pct"/>
            <w:tcBorders>
              <w:top w:val="nil"/>
              <w:left w:val="nil"/>
              <w:bottom w:val="single" w:sz="4" w:space="0" w:color="auto"/>
              <w:right w:val="single" w:sz="4" w:space="0" w:color="auto"/>
            </w:tcBorders>
            <w:shd w:val="clear" w:color="000000" w:fill="FFFFFF"/>
            <w:vAlign w:val="center"/>
            <w:hideMark/>
          </w:tcPr>
          <w:p w14:paraId="71A4C1D9"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69246C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69E76EC"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844EC23" w14:textId="77777777" w:rsidR="00303323" w:rsidRDefault="00303323" w:rsidP="003421EC">
            <w:pPr>
              <w:rPr>
                <w:rFonts w:cs="Arial"/>
                <w:color w:val="000000"/>
                <w:sz w:val="20"/>
                <w:szCs w:val="20"/>
              </w:rPr>
            </w:pPr>
            <w:r>
              <w:rPr>
                <w:rFonts w:cs="Arial"/>
                <w:color w:val="000000"/>
                <w:sz w:val="20"/>
                <w:szCs w:val="20"/>
              </w:rPr>
              <w:t>Proposta Negada Sem Contato.CPF.Total</w:t>
            </w:r>
          </w:p>
        </w:tc>
        <w:tc>
          <w:tcPr>
            <w:tcW w:w="2726" w:type="pct"/>
            <w:tcBorders>
              <w:top w:val="nil"/>
              <w:left w:val="nil"/>
              <w:bottom w:val="single" w:sz="4" w:space="0" w:color="auto"/>
              <w:right w:val="single" w:sz="4" w:space="0" w:color="auto"/>
            </w:tcBorders>
            <w:shd w:val="clear" w:color="000000" w:fill="FFFFFF"/>
            <w:vAlign w:val="center"/>
            <w:hideMark/>
          </w:tcPr>
          <w:p w14:paraId="6723E197"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5A57E42"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4B13F58"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ED7D5A7" w14:textId="77777777" w:rsidR="00303323" w:rsidRDefault="00303323" w:rsidP="003421EC">
            <w:pPr>
              <w:rPr>
                <w:rFonts w:cs="Arial"/>
                <w:color w:val="000000"/>
                <w:sz w:val="20"/>
                <w:szCs w:val="20"/>
              </w:rPr>
            </w:pPr>
            <w:r>
              <w:rPr>
                <w:rFonts w:cs="Arial"/>
                <w:color w:val="000000"/>
                <w:sz w:val="20"/>
                <w:szCs w:val="20"/>
              </w:rPr>
              <w:t>Proposta Negada Outros.CPF.0a3M</w:t>
            </w:r>
          </w:p>
        </w:tc>
        <w:tc>
          <w:tcPr>
            <w:tcW w:w="2726" w:type="pct"/>
            <w:tcBorders>
              <w:top w:val="nil"/>
              <w:left w:val="nil"/>
              <w:bottom w:val="single" w:sz="4" w:space="0" w:color="auto"/>
              <w:right w:val="single" w:sz="4" w:space="0" w:color="auto"/>
            </w:tcBorders>
            <w:shd w:val="clear" w:color="000000" w:fill="FFFFFF"/>
            <w:vAlign w:val="center"/>
            <w:hideMark/>
          </w:tcPr>
          <w:p w14:paraId="692C5AD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6171401A"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8E9A4D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6666190" w14:textId="77777777" w:rsidR="00303323" w:rsidRDefault="00303323" w:rsidP="003421EC">
            <w:pPr>
              <w:rPr>
                <w:rFonts w:cs="Arial"/>
                <w:color w:val="000000"/>
                <w:sz w:val="20"/>
                <w:szCs w:val="20"/>
              </w:rPr>
            </w:pPr>
            <w:r>
              <w:rPr>
                <w:rFonts w:cs="Arial"/>
                <w:color w:val="000000"/>
                <w:sz w:val="20"/>
                <w:szCs w:val="20"/>
              </w:rPr>
              <w:t>Proposta Negada Outros.CPF.4a6M</w:t>
            </w:r>
          </w:p>
        </w:tc>
        <w:tc>
          <w:tcPr>
            <w:tcW w:w="2726" w:type="pct"/>
            <w:tcBorders>
              <w:top w:val="nil"/>
              <w:left w:val="nil"/>
              <w:bottom w:val="single" w:sz="4" w:space="0" w:color="auto"/>
              <w:right w:val="single" w:sz="4" w:space="0" w:color="auto"/>
            </w:tcBorders>
            <w:shd w:val="clear" w:color="000000" w:fill="FFFFFF"/>
            <w:vAlign w:val="center"/>
            <w:hideMark/>
          </w:tcPr>
          <w:p w14:paraId="30B9C2C1"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4465FA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0B5050E"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B8FBB3C" w14:textId="77777777" w:rsidR="00303323" w:rsidRDefault="00303323" w:rsidP="003421EC">
            <w:pPr>
              <w:rPr>
                <w:rFonts w:cs="Arial"/>
                <w:color w:val="000000"/>
                <w:sz w:val="20"/>
                <w:szCs w:val="20"/>
              </w:rPr>
            </w:pPr>
            <w:r>
              <w:rPr>
                <w:rFonts w:cs="Arial"/>
                <w:color w:val="000000"/>
                <w:sz w:val="20"/>
                <w:szCs w:val="20"/>
              </w:rPr>
              <w:t>Proposta Negada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640EBBC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CC7A87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ACFDFB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3C60762" w14:textId="77777777" w:rsidR="00303323" w:rsidRDefault="00303323" w:rsidP="003421EC">
            <w:pPr>
              <w:rPr>
                <w:rFonts w:cs="Arial"/>
                <w:color w:val="000000"/>
                <w:sz w:val="20"/>
                <w:szCs w:val="20"/>
              </w:rPr>
            </w:pPr>
            <w:r>
              <w:rPr>
                <w:rFonts w:cs="Arial"/>
                <w:color w:val="000000"/>
                <w:sz w:val="20"/>
                <w:szCs w:val="20"/>
              </w:rPr>
              <w:t>Proposta Negada Fraude.CPF.0a3M</w:t>
            </w:r>
          </w:p>
        </w:tc>
        <w:tc>
          <w:tcPr>
            <w:tcW w:w="2726" w:type="pct"/>
            <w:tcBorders>
              <w:top w:val="nil"/>
              <w:left w:val="nil"/>
              <w:bottom w:val="single" w:sz="4" w:space="0" w:color="auto"/>
              <w:right w:val="single" w:sz="4" w:space="0" w:color="auto"/>
            </w:tcBorders>
            <w:shd w:val="clear" w:color="000000" w:fill="FFFFFF"/>
            <w:vAlign w:val="center"/>
            <w:hideMark/>
          </w:tcPr>
          <w:p w14:paraId="6F161244"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5154998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29707D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714B3CD" w14:textId="77777777" w:rsidR="00303323" w:rsidRDefault="00303323" w:rsidP="003421EC">
            <w:pPr>
              <w:rPr>
                <w:rFonts w:cs="Arial"/>
                <w:color w:val="000000"/>
                <w:sz w:val="20"/>
                <w:szCs w:val="20"/>
              </w:rPr>
            </w:pPr>
            <w:r>
              <w:rPr>
                <w:rFonts w:cs="Arial"/>
                <w:color w:val="000000"/>
                <w:sz w:val="20"/>
                <w:szCs w:val="20"/>
              </w:rPr>
              <w:t>Proposta Negada Fraude.CPF.4a6M</w:t>
            </w:r>
          </w:p>
        </w:tc>
        <w:tc>
          <w:tcPr>
            <w:tcW w:w="2726" w:type="pct"/>
            <w:tcBorders>
              <w:top w:val="nil"/>
              <w:left w:val="nil"/>
              <w:bottom w:val="single" w:sz="4" w:space="0" w:color="auto"/>
              <w:right w:val="single" w:sz="4" w:space="0" w:color="auto"/>
            </w:tcBorders>
            <w:shd w:val="clear" w:color="000000" w:fill="FFFFFF"/>
            <w:vAlign w:val="center"/>
            <w:hideMark/>
          </w:tcPr>
          <w:p w14:paraId="40427A24"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21CDEAFD"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3592EA2C"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02E65CF" w14:textId="77777777" w:rsidR="00303323" w:rsidRDefault="00303323" w:rsidP="003421EC">
            <w:pPr>
              <w:rPr>
                <w:rFonts w:cs="Arial"/>
                <w:color w:val="000000"/>
                <w:sz w:val="20"/>
                <w:szCs w:val="20"/>
              </w:rPr>
            </w:pPr>
            <w:r>
              <w:rPr>
                <w:rFonts w:cs="Arial"/>
                <w:color w:val="000000"/>
                <w:sz w:val="20"/>
                <w:szCs w:val="20"/>
              </w:rPr>
              <w:t>Proposta Negada Fraude.CPF.Total</w:t>
            </w:r>
          </w:p>
        </w:tc>
        <w:tc>
          <w:tcPr>
            <w:tcW w:w="2726" w:type="pct"/>
            <w:tcBorders>
              <w:top w:val="nil"/>
              <w:left w:val="nil"/>
              <w:bottom w:val="single" w:sz="4" w:space="0" w:color="auto"/>
              <w:right w:val="single" w:sz="4" w:space="0" w:color="auto"/>
            </w:tcBorders>
            <w:shd w:val="clear" w:color="000000" w:fill="FFFFFF"/>
            <w:vAlign w:val="center"/>
            <w:hideMark/>
          </w:tcPr>
          <w:p w14:paraId="6F04AF81"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3D8CCB1D"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3BCC0F3"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B4330B3" w14:textId="77777777" w:rsidR="00303323" w:rsidRDefault="00303323" w:rsidP="003421EC">
            <w:pPr>
              <w:rPr>
                <w:rFonts w:cs="Arial"/>
                <w:color w:val="000000"/>
                <w:sz w:val="20"/>
                <w:szCs w:val="20"/>
              </w:rPr>
            </w:pPr>
            <w:r>
              <w:rPr>
                <w:rFonts w:cs="Arial"/>
                <w:color w:val="000000"/>
                <w:sz w:val="20"/>
                <w:szCs w:val="20"/>
              </w:rPr>
              <w:t>Vendas.CPF.0a3M</w:t>
            </w:r>
          </w:p>
        </w:tc>
        <w:tc>
          <w:tcPr>
            <w:tcW w:w="2726" w:type="pct"/>
            <w:tcBorders>
              <w:top w:val="nil"/>
              <w:left w:val="nil"/>
              <w:bottom w:val="single" w:sz="4" w:space="0" w:color="auto"/>
              <w:right w:val="single" w:sz="4" w:space="0" w:color="auto"/>
            </w:tcBorders>
            <w:shd w:val="clear" w:color="000000" w:fill="FFFFFF"/>
            <w:vAlign w:val="center"/>
            <w:hideMark/>
          </w:tcPr>
          <w:p w14:paraId="4BB017C5"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0653F0E5"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D58FC9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9DFEE26" w14:textId="77777777" w:rsidR="00303323" w:rsidRDefault="00303323" w:rsidP="003421EC">
            <w:pPr>
              <w:rPr>
                <w:rFonts w:cs="Arial"/>
                <w:color w:val="000000"/>
                <w:sz w:val="20"/>
                <w:szCs w:val="20"/>
              </w:rPr>
            </w:pPr>
            <w:r>
              <w:rPr>
                <w:rFonts w:cs="Arial"/>
                <w:color w:val="000000"/>
                <w:sz w:val="20"/>
                <w:szCs w:val="20"/>
              </w:rPr>
              <w:t>Vendas.CPF.4a6M</w:t>
            </w:r>
          </w:p>
        </w:tc>
        <w:tc>
          <w:tcPr>
            <w:tcW w:w="2726" w:type="pct"/>
            <w:tcBorders>
              <w:top w:val="nil"/>
              <w:left w:val="nil"/>
              <w:bottom w:val="single" w:sz="4" w:space="0" w:color="auto"/>
              <w:right w:val="single" w:sz="4" w:space="0" w:color="auto"/>
            </w:tcBorders>
            <w:shd w:val="clear" w:color="000000" w:fill="FFFFFF"/>
            <w:vAlign w:val="center"/>
            <w:hideMark/>
          </w:tcPr>
          <w:p w14:paraId="5EBFFCD9" w14:textId="77777777" w:rsidR="00303323" w:rsidRDefault="00303323" w:rsidP="003421EC">
            <w:pPr>
              <w:rPr>
                <w:rFonts w:cs="Arial"/>
                <w:color w:val="000000"/>
                <w:sz w:val="20"/>
                <w:szCs w:val="20"/>
              </w:rPr>
            </w:pPr>
            <w:r>
              <w:rPr>
                <w:rFonts w:cs="Arial"/>
                <w:color w:val="000000"/>
                <w:sz w:val="20"/>
                <w:szCs w:val="20"/>
              </w:rPr>
              <w:t>Calculado por RAID</w:t>
            </w:r>
          </w:p>
        </w:tc>
      </w:tr>
      <w:tr w:rsidR="00303323" w14:paraId="7FE7ECD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D4D2F6C"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75211ED8" w14:textId="77777777" w:rsidR="00303323" w:rsidRDefault="00303323" w:rsidP="003421EC">
            <w:pPr>
              <w:rPr>
                <w:rFonts w:cs="Arial"/>
                <w:color w:val="000000"/>
                <w:sz w:val="20"/>
                <w:szCs w:val="20"/>
              </w:rPr>
            </w:pPr>
            <w:r>
              <w:rPr>
                <w:rFonts w:cs="Arial"/>
                <w:color w:val="000000"/>
                <w:sz w:val="20"/>
                <w:szCs w:val="20"/>
              </w:rPr>
              <w:t>Vendas.CPF.Total</w:t>
            </w:r>
          </w:p>
        </w:tc>
        <w:tc>
          <w:tcPr>
            <w:tcW w:w="2726" w:type="pct"/>
            <w:tcBorders>
              <w:top w:val="nil"/>
              <w:left w:val="nil"/>
              <w:bottom w:val="single" w:sz="4" w:space="0" w:color="auto"/>
              <w:right w:val="single" w:sz="4" w:space="0" w:color="auto"/>
            </w:tcBorders>
            <w:shd w:val="clear" w:color="000000" w:fill="FFFFFF"/>
            <w:vAlign w:val="center"/>
            <w:hideMark/>
          </w:tcPr>
          <w:p w14:paraId="12A931CB" w14:textId="77777777" w:rsidR="00303323" w:rsidRDefault="00303323" w:rsidP="003421EC">
            <w:pPr>
              <w:rPr>
                <w:rFonts w:cs="Arial"/>
                <w:color w:val="000000"/>
                <w:sz w:val="20"/>
                <w:szCs w:val="20"/>
              </w:rPr>
            </w:pPr>
            <w:r>
              <w:rPr>
                <w:rFonts w:cs="Arial"/>
                <w:color w:val="000000"/>
                <w:sz w:val="20"/>
                <w:szCs w:val="20"/>
              </w:rPr>
              <w:t>Calculado por RAID</w:t>
            </w:r>
          </w:p>
        </w:tc>
      </w:tr>
      <w:tr w:rsidR="00A914A8" w14:paraId="5513ED1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tcPr>
          <w:p w14:paraId="15607B6F" w14:textId="77777777" w:rsidR="00A914A8" w:rsidRDefault="00A914A8" w:rsidP="003421EC">
            <w:pPr>
              <w:rPr>
                <w:rFonts w:cs="Arial"/>
                <w:b/>
                <w:bCs/>
                <w:color w:val="000000"/>
                <w:sz w:val="20"/>
                <w:szCs w:val="20"/>
              </w:rPr>
            </w:pPr>
          </w:p>
        </w:tc>
        <w:tc>
          <w:tcPr>
            <w:tcW w:w="1539" w:type="pct"/>
            <w:tcBorders>
              <w:top w:val="nil"/>
              <w:left w:val="nil"/>
              <w:bottom w:val="single" w:sz="4" w:space="0" w:color="auto"/>
              <w:right w:val="single" w:sz="4" w:space="0" w:color="auto"/>
            </w:tcBorders>
            <w:shd w:val="clear" w:color="000000" w:fill="FFFFFF"/>
            <w:vAlign w:val="center"/>
          </w:tcPr>
          <w:p w14:paraId="316C1D4D" w14:textId="1F05CEBA" w:rsidR="00A914A8" w:rsidRDefault="00A914A8" w:rsidP="003421EC">
            <w:pPr>
              <w:rPr>
                <w:rFonts w:cs="Arial"/>
                <w:color w:val="000000"/>
                <w:sz w:val="20"/>
                <w:szCs w:val="20"/>
              </w:rPr>
            </w:pPr>
            <w:r>
              <w:rPr>
                <w:rFonts w:cs="Arial"/>
                <w:color w:val="000000"/>
                <w:sz w:val="20"/>
                <w:szCs w:val="20"/>
              </w:rPr>
              <w:t>Não Existe Nos Contadores.CPF</w:t>
            </w:r>
          </w:p>
        </w:tc>
        <w:tc>
          <w:tcPr>
            <w:tcW w:w="2726" w:type="pct"/>
            <w:tcBorders>
              <w:top w:val="nil"/>
              <w:left w:val="nil"/>
              <w:bottom w:val="single" w:sz="4" w:space="0" w:color="auto"/>
              <w:right w:val="single" w:sz="4" w:space="0" w:color="auto"/>
            </w:tcBorders>
            <w:shd w:val="clear" w:color="000000" w:fill="FFFFFF"/>
            <w:vAlign w:val="center"/>
          </w:tcPr>
          <w:p w14:paraId="1BACF3DC" w14:textId="554E4283" w:rsidR="00A914A8" w:rsidRDefault="00A914A8" w:rsidP="003421EC">
            <w:pPr>
              <w:rPr>
                <w:rFonts w:cs="Arial"/>
                <w:color w:val="000000"/>
                <w:sz w:val="20"/>
                <w:szCs w:val="20"/>
              </w:rPr>
            </w:pPr>
            <w:r>
              <w:rPr>
                <w:rFonts w:cs="Arial"/>
                <w:color w:val="000000"/>
                <w:sz w:val="20"/>
                <w:szCs w:val="20"/>
              </w:rPr>
              <w:t>Calculado por RAID</w:t>
            </w:r>
          </w:p>
        </w:tc>
      </w:tr>
      <w:tr w:rsidR="00303323" w14:paraId="69ED86D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F75175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A0D69E7" w14:textId="77777777" w:rsidR="00303323" w:rsidRDefault="00303323" w:rsidP="003421EC">
            <w:pPr>
              <w:rPr>
                <w:rFonts w:cs="Arial"/>
                <w:color w:val="000000"/>
                <w:sz w:val="20"/>
                <w:szCs w:val="20"/>
              </w:rPr>
            </w:pPr>
            <w:r>
              <w:rPr>
                <w:rFonts w:cs="Arial"/>
                <w:color w:val="000000"/>
                <w:sz w:val="20"/>
                <w:szCs w:val="20"/>
              </w:rPr>
              <w:t>Peso Fraude Total.CPF.0a3M</w:t>
            </w:r>
          </w:p>
        </w:tc>
        <w:tc>
          <w:tcPr>
            <w:tcW w:w="2726" w:type="pct"/>
            <w:tcBorders>
              <w:top w:val="nil"/>
              <w:left w:val="nil"/>
              <w:bottom w:val="single" w:sz="4" w:space="0" w:color="auto"/>
              <w:right w:val="single" w:sz="4" w:space="0" w:color="auto"/>
            </w:tcBorders>
            <w:shd w:val="clear" w:color="000000" w:fill="FFFFFF"/>
            <w:vAlign w:val="center"/>
            <w:hideMark/>
          </w:tcPr>
          <w:p w14:paraId="7FA4A226"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D16FE4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85AA378"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83E29BB" w14:textId="77777777" w:rsidR="00303323" w:rsidRDefault="00303323" w:rsidP="003421EC">
            <w:pPr>
              <w:rPr>
                <w:rFonts w:cs="Arial"/>
                <w:color w:val="000000"/>
                <w:sz w:val="20"/>
                <w:szCs w:val="20"/>
              </w:rPr>
            </w:pPr>
            <w:r>
              <w:rPr>
                <w:rFonts w:cs="Arial"/>
                <w:color w:val="000000"/>
                <w:sz w:val="20"/>
                <w:szCs w:val="20"/>
              </w:rPr>
              <w:t>Peso Fraude Total.CPF.4a6M</w:t>
            </w:r>
          </w:p>
        </w:tc>
        <w:tc>
          <w:tcPr>
            <w:tcW w:w="2726" w:type="pct"/>
            <w:tcBorders>
              <w:top w:val="nil"/>
              <w:left w:val="nil"/>
              <w:bottom w:val="single" w:sz="4" w:space="0" w:color="auto"/>
              <w:right w:val="single" w:sz="4" w:space="0" w:color="auto"/>
            </w:tcBorders>
            <w:shd w:val="clear" w:color="000000" w:fill="FFFFFF"/>
            <w:vAlign w:val="center"/>
            <w:hideMark/>
          </w:tcPr>
          <w:p w14:paraId="73D3BD6D"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6A58EB7A"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625B10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F060F99" w14:textId="77777777" w:rsidR="00303323" w:rsidRDefault="00303323" w:rsidP="003421EC">
            <w:pPr>
              <w:rPr>
                <w:rFonts w:cs="Arial"/>
                <w:color w:val="000000"/>
                <w:sz w:val="20"/>
                <w:szCs w:val="20"/>
              </w:rPr>
            </w:pPr>
            <w:r>
              <w:rPr>
                <w:rFonts w:cs="Arial"/>
                <w:color w:val="000000"/>
                <w:sz w:val="20"/>
                <w:szCs w:val="20"/>
              </w:rPr>
              <w:t>Peso Fraude Total.CPF.Total</w:t>
            </w:r>
          </w:p>
        </w:tc>
        <w:tc>
          <w:tcPr>
            <w:tcW w:w="2726" w:type="pct"/>
            <w:tcBorders>
              <w:top w:val="nil"/>
              <w:left w:val="nil"/>
              <w:bottom w:val="single" w:sz="4" w:space="0" w:color="auto"/>
              <w:right w:val="single" w:sz="4" w:space="0" w:color="auto"/>
            </w:tcBorders>
            <w:shd w:val="clear" w:color="000000" w:fill="FFFFFF"/>
            <w:vAlign w:val="center"/>
            <w:hideMark/>
          </w:tcPr>
          <w:p w14:paraId="66912C2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E3E728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04E9071"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1083930" w14:textId="77777777" w:rsidR="00303323" w:rsidRDefault="00303323" w:rsidP="003421EC">
            <w:pPr>
              <w:rPr>
                <w:rFonts w:cs="Arial"/>
                <w:color w:val="000000"/>
                <w:sz w:val="20"/>
                <w:szCs w:val="20"/>
              </w:rPr>
            </w:pPr>
            <w:r>
              <w:rPr>
                <w:rFonts w:cs="Arial"/>
                <w:color w:val="000000"/>
                <w:sz w:val="20"/>
                <w:szCs w:val="20"/>
              </w:rPr>
              <w:t>Peso Fraude Outros.CPF.0a3M</w:t>
            </w:r>
          </w:p>
        </w:tc>
        <w:tc>
          <w:tcPr>
            <w:tcW w:w="2726" w:type="pct"/>
            <w:tcBorders>
              <w:top w:val="nil"/>
              <w:left w:val="nil"/>
              <w:bottom w:val="single" w:sz="4" w:space="0" w:color="auto"/>
              <w:right w:val="single" w:sz="4" w:space="0" w:color="auto"/>
            </w:tcBorders>
            <w:shd w:val="clear" w:color="000000" w:fill="FFFFFF"/>
            <w:vAlign w:val="center"/>
            <w:hideMark/>
          </w:tcPr>
          <w:p w14:paraId="03869CEA"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106BEE5"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CBBB33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7D79547" w14:textId="77777777" w:rsidR="00303323" w:rsidRDefault="00303323" w:rsidP="003421EC">
            <w:pPr>
              <w:rPr>
                <w:rFonts w:cs="Arial"/>
                <w:color w:val="000000"/>
                <w:sz w:val="20"/>
                <w:szCs w:val="20"/>
              </w:rPr>
            </w:pPr>
            <w:r>
              <w:rPr>
                <w:rFonts w:cs="Arial"/>
                <w:color w:val="000000"/>
                <w:sz w:val="20"/>
                <w:szCs w:val="20"/>
              </w:rPr>
              <w:t>Peso Fraude Outros.CPF.4a6M</w:t>
            </w:r>
          </w:p>
        </w:tc>
        <w:tc>
          <w:tcPr>
            <w:tcW w:w="2726" w:type="pct"/>
            <w:tcBorders>
              <w:top w:val="nil"/>
              <w:left w:val="nil"/>
              <w:bottom w:val="single" w:sz="4" w:space="0" w:color="auto"/>
              <w:right w:val="single" w:sz="4" w:space="0" w:color="auto"/>
            </w:tcBorders>
            <w:shd w:val="clear" w:color="000000" w:fill="FFFFFF"/>
            <w:vAlign w:val="center"/>
            <w:hideMark/>
          </w:tcPr>
          <w:p w14:paraId="5486C37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3205EF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AD6364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6ED0886" w14:textId="77777777" w:rsidR="00303323" w:rsidRDefault="00303323" w:rsidP="003421EC">
            <w:pPr>
              <w:rPr>
                <w:rFonts w:cs="Arial"/>
                <w:color w:val="000000"/>
                <w:sz w:val="20"/>
                <w:szCs w:val="20"/>
              </w:rPr>
            </w:pPr>
            <w:r>
              <w:rPr>
                <w:rFonts w:cs="Arial"/>
                <w:color w:val="000000"/>
                <w:sz w:val="20"/>
                <w:szCs w:val="20"/>
              </w:rPr>
              <w:t>Peso Fraude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5E6CE880"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28ECF3A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BE7720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90F84DC" w14:textId="77777777" w:rsidR="00303323" w:rsidRDefault="00303323" w:rsidP="003421EC">
            <w:pPr>
              <w:rPr>
                <w:rFonts w:cs="Arial"/>
                <w:color w:val="000000"/>
                <w:sz w:val="20"/>
                <w:szCs w:val="20"/>
              </w:rPr>
            </w:pPr>
            <w:r>
              <w:rPr>
                <w:rFonts w:cs="Arial"/>
                <w:color w:val="000000"/>
                <w:sz w:val="20"/>
                <w:szCs w:val="20"/>
              </w:rPr>
              <w:t>Peso Fraude PDV.CPF.0a3M</w:t>
            </w:r>
          </w:p>
        </w:tc>
        <w:tc>
          <w:tcPr>
            <w:tcW w:w="2726" w:type="pct"/>
            <w:tcBorders>
              <w:top w:val="nil"/>
              <w:left w:val="nil"/>
              <w:bottom w:val="single" w:sz="4" w:space="0" w:color="auto"/>
              <w:right w:val="single" w:sz="4" w:space="0" w:color="auto"/>
            </w:tcBorders>
            <w:shd w:val="clear" w:color="000000" w:fill="FFFFFF"/>
            <w:vAlign w:val="center"/>
            <w:hideMark/>
          </w:tcPr>
          <w:p w14:paraId="4368DCD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3F28BDB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54D304E" w14:textId="77777777" w:rsidR="00303323" w:rsidRDefault="00303323" w:rsidP="003421EC">
            <w:pPr>
              <w:rPr>
                <w:rFonts w:cs="Arial"/>
                <w:b/>
                <w:bCs/>
                <w:color w:val="000000"/>
                <w:sz w:val="20"/>
                <w:szCs w:val="20"/>
              </w:rPr>
            </w:pPr>
            <w:r>
              <w:rPr>
                <w:rFonts w:cs="Arial"/>
                <w:b/>
                <w:bCs/>
                <w:color w:val="000000"/>
                <w:sz w:val="20"/>
                <w:szCs w:val="20"/>
              </w:rPr>
              <w:lastRenderedPageBreak/>
              <w:t> </w:t>
            </w:r>
          </w:p>
        </w:tc>
        <w:tc>
          <w:tcPr>
            <w:tcW w:w="1539" w:type="pct"/>
            <w:tcBorders>
              <w:top w:val="nil"/>
              <w:left w:val="nil"/>
              <w:bottom w:val="single" w:sz="4" w:space="0" w:color="auto"/>
              <w:right w:val="single" w:sz="4" w:space="0" w:color="auto"/>
            </w:tcBorders>
            <w:shd w:val="clear" w:color="000000" w:fill="FFFFFF"/>
            <w:vAlign w:val="center"/>
            <w:hideMark/>
          </w:tcPr>
          <w:p w14:paraId="1D42EEDD" w14:textId="77777777" w:rsidR="00303323" w:rsidRDefault="00303323" w:rsidP="003421EC">
            <w:pPr>
              <w:rPr>
                <w:rFonts w:cs="Arial"/>
                <w:color w:val="000000"/>
                <w:sz w:val="20"/>
                <w:szCs w:val="20"/>
              </w:rPr>
            </w:pPr>
            <w:r>
              <w:rPr>
                <w:rFonts w:cs="Arial"/>
                <w:color w:val="000000"/>
                <w:sz w:val="20"/>
                <w:szCs w:val="20"/>
              </w:rPr>
              <w:t>Peso Fraude PDV.CPF.4a6M</w:t>
            </w:r>
          </w:p>
        </w:tc>
        <w:tc>
          <w:tcPr>
            <w:tcW w:w="2726" w:type="pct"/>
            <w:tcBorders>
              <w:top w:val="nil"/>
              <w:left w:val="nil"/>
              <w:bottom w:val="single" w:sz="4" w:space="0" w:color="auto"/>
              <w:right w:val="single" w:sz="4" w:space="0" w:color="auto"/>
            </w:tcBorders>
            <w:shd w:val="clear" w:color="000000" w:fill="FFFFFF"/>
            <w:vAlign w:val="center"/>
            <w:hideMark/>
          </w:tcPr>
          <w:p w14:paraId="2BD2558D"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2EC5AF52"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902F7D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1EB9FB8" w14:textId="77777777" w:rsidR="00303323" w:rsidRDefault="00303323" w:rsidP="003421EC">
            <w:pPr>
              <w:rPr>
                <w:rFonts w:cs="Arial"/>
                <w:color w:val="000000"/>
                <w:sz w:val="20"/>
                <w:szCs w:val="20"/>
              </w:rPr>
            </w:pPr>
            <w:r>
              <w:rPr>
                <w:rFonts w:cs="Arial"/>
                <w:color w:val="000000"/>
                <w:sz w:val="20"/>
                <w:szCs w:val="20"/>
              </w:rPr>
              <w:t>Peso Fraude PDV.CPF.Total</w:t>
            </w:r>
          </w:p>
        </w:tc>
        <w:tc>
          <w:tcPr>
            <w:tcW w:w="2726" w:type="pct"/>
            <w:tcBorders>
              <w:top w:val="nil"/>
              <w:left w:val="nil"/>
              <w:bottom w:val="single" w:sz="4" w:space="0" w:color="auto"/>
              <w:right w:val="single" w:sz="4" w:space="0" w:color="auto"/>
            </w:tcBorders>
            <w:shd w:val="clear" w:color="000000" w:fill="FFFFFF"/>
            <w:vAlign w:val="center"/>
            <w:hideMark/>
          </w:tcPr>
          <w:p w14:paraId="675B25CA"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7031E5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0E396B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6198740" w14:textId="77777777" w:rsidR="00303323" w:rsidRDefault="00303323" w:rsidP="003421EC">
            <w:pPr>
              <w:rPr>
                <w:rFonts w:cs="Arial"/>
                <w:color w:val="000000"/>
                <w:sz w:val="20"/>
                <w:szCs w:val="20"/>
              </w:rPr>
            </w:pPr>
            <w:r>
              <w:rPr>
                <w:rFonts w:cs="Arial"/>
                <w:color w:val="000000"/>
                <w:sz w:val="20"/>
                <w:szCs w:val="20"/>
              </w:rPr>
              <w:t>Peso Fraude Subscrição.CPF.0a3M</w:t>
            </w:r>
          </w:p>
        </w:tc>
        <w:tc>
          <w:tcPr>
            <w:tcW w:w="2726" w:type="pct"/>
            <w:tcBorders>
              <w:top w:val="nil"/>
              <w:left w:val="nil"/>
              <w:bottom w:val="single" w:sz="4" w:space="0" w:color="auto"/>
              <w:right w:val="single" w:sz="4" w:space="0" w:color="auto"/>
            </w:tcBorders>
            <w:shd w:val="clear" w:color="000000" w:fill="FFFFFF"/>
            <w:vAlign w:val="center"/>
            <w:hideMark/>
          </w:tcPr>
          <w:p w14:paraId="7C6698DC"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9FCB6C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DB0CC1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292ADA8" w14:textId="77777777" w:rsidR="00303323" w:rsidRDefault="00303323" w:rsidP="003421EC">
            <w:pPr>
              <w:rPr>
                <w:rFonts w:cs="Arial"/>
                <w:color w:val="000000"/>
                <w:sz w:val="20"/>
                <w:szCs w:val="20"/>
              </w:rPr>
            </w:pPr>
            <w:r>
              <w:rPr>
                <w:rFonts w:cs="Arial"/>
                <w:color w:val="000000"/>
                <w:sz w:val="20"/>
                <w:szCs w:val="20"/>
              </w:rPr>
              <w:t>Peso Fraude Subscrição.CPF.4a6M</w:t>
            </w:r>
          </w:p>
        </w:tc>
        <w:tc>
          <w:tcPr>
            <w:tcW w:w="2726" w:type="pct"/>
            <w:tcBorders>
              <w:top w:val="nil"/>
              <w:left w:val="nil"/>
              <w:bottom w:val="single" w:sz="4" w:space="0" w:color="auto"/>
              <w:right w:val="single" w:sz="4" w:space="0" w:color="auto"/>
            </w:tcBorders>
            <w:shd w:val="clear" w:color="000000" w:fill="FFFFFF"/>
            <w:vAlign w:val="center"/>
            <w:hideMark/>
          </w:tcPr>
          <w:p w14:paraId="701CBFF3"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2AE5A45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EFCC08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1735C95" w14:textId="77777777" w:rsidR="00303323" w:rsidRDefault="00303323" w:rsidP="003421EC">
            <w:pPr>
              <w:rPr>
                <w:rFonts w:cs="Arial"/>
                <w:color w:val="000000"/>
                <w:sz w:val="20"/>
                <w:szCs w:val="20"/>
              </w:rPr>
            </w:pPr>
            <w:r>
              <w:rPr>
                <w:rFonts w:cs="Arial"/>
                <w:color w:val="000000"/>
                <w:sz w:val="20"/>
                <w:szCs w:val="20"/>
              </w:rPr>
              <w:t>Peso Fraude Subscrição.CPF.Total</w:t>
            </w:r>
          </w:p>
        </w:tc>
        <w:tc>
          <w:tcPr>
            <w:tcW w:w="2726" w:type="pct"/>
            <w:tcBorders>
              <w:top w:val="nil"/>
              <w:left w:val="nil"/>
              <w:bottom w:val="single" w:sz="4" w:space="0" w:color="auto"/>
              <w:right w:val="single" w:sz="4" w:space="0" w:color="auto"/>
            </w:tcBorders>
            <w:shd w:val="clear" w:color="000000" w:fill="FFFFFF"/>
            <w:vAlign w:val="center"/>
            <w:hideMark/>
          </w:tcPr>
          <w:p w14:paraId="11B36991"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236CA0A" w14:textId="77777777" w:rsidTr="00A914A8">
        <w:trPr>
          <w:trHeight w:val="30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46DD533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3CE9A75" w14:textId="77777777" w:rsidR="00303323" w:rsidRDefault="00303323" w:rsidP="003421EC">
            <w:pPr>
              <w:rPr>
                <w:rFonts w:cs="Arial"/>
                <w:color w:val="000000"/>
                <w:sz w:val="20"/>
                <w:szCs w:val="20"/>
              </w:rPr>
            </w:pPr>
            <w:r>
              <w:rPr>
                <w:rFonts w:cs="Arial"/>
                <w:color w:val="000000"/>
                <w:sz w:val="20"/>
                <w:szCs w:val="20"/>
              </w:rPr>
              <w:t>Peso Fraude ABR.CPF.0a3M</w:t>
            </w:r>
          </w:p>
        </w:tc>
        <w:tc>
          <w:tcPr>
            <w:tcW w:w="2726" w:type="pct"/>
            <w:tcBorders>
              <w:top w:val="nil"/>
              <w:left w:val="nil"/>
              <w:bottom w:val="single" w:sz="4" w:space="0" w:color="auto"/>
              <w:right w:val="single" w:sz="4" w:space="0" w:color="auto"/>
            </w:tcBorders>
            <w:shd w:val="clear" w:color="000000" w:fill="FFFFFF"/>
            <w:vAlign w:val="center"/>
            <w:hideMark/>
          </w:tcPr>
          <w:p w14:paraId="180851CC"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493DC7A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AF1ADA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04A0FA6E" w14:textId="77777777" w:rsidR="00303323" w:rsidRDefault="00303323" w:rsidP="003421EC">
            <w:pPr>
              <w:rPr>
                <w:rFonts w:cs="Arial"/>
                <w:color w:val="000000"/>
                <w:sz w:val="20"/>
                <w:szCs w:val="20"/>
              </w:rPr>
            </w:pPr>
            <w:r>
              <w:rPr>
                <w:rFonts w:cs="Arial"/>
                <w:color w:val="000000"/>
                <w:sz w:val="20"/>
                <w:szCs w:val="20"/>
              </w:rPr>
              <w:t>Peso Fraude ABR.CPF.4a6M</w:t>
            </w:r>
          </w:p>
        </w:tc>
        <w:tc>
          <w:tcPr>
            <w:tcW w:w="2726" w:type="pct"/>
            <w:tcBorders>
              <w:top w:val="nil"/>
              <w:left w:val="nil"/>
              <w:bottom w:val="single" w:sz="4" w:space="0" w:color="auto"/>
              <w:right w:val="single" w:sz="4" w:space="0" w:color="auto"/>
            </w:tcBorders>
            <w:shd w:val="clear" w:color="000000" w:fill="FFFFFF"/>
            <w:vAlign w:val="center"/>
            <w:hideMark/>
          </w:tcPr>
          <w:p w14:paraId="2EB3F7F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2DA9B7C"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2213F9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091493E" w14:textId="77777777" w:rsidR="00303323" w:rsidRDefault="00303323" w:rsidP="003421EC">
            <w:pPr>
              <w:rPr>
                <w:rFonts w:cs="Arial"/>
                <w:color w:val="000000"/>
                <w:sz w:val="20"/>
                <w:szCs w:val="20"/>
              </w:rPr>
            </w:pPr>
            <w:r>
              <w:rPr>
                <w:rFonts w:cs="Arial"/>
                <w:color w:val="000000"/>
                <w:sz w:val="20"/>
                <w:szCs w:val="20"/>
              </w:rPr>
              <w:t>Peso Fraude ABR.CPF.Total</w:t>
            </w:r>
          </w:p>
        </w:tc>
        <w:tc>
          <w:tcPr>
            <w:tcW w:w="2726" w:type="pct"/>
            <w:tcBorders>
              <w:top w:val="nil"/>
              <w:left w:val="nil"/>
              <w:bottom w:val="single" w:sz="4" w:space="0" w:color="auto"/>
              <w:right w:val="single" w:sz="4" w:space="0" w:color="auto"/>
            </w:tcBorders>
            <w:shd w:val="clear" w:color="000000" w:fill="FFFFFF"/>
            <w:vAlign w:val="center"/>
            <w:hideMark/>
          </w:tcPr>
          <w:p w14:paraId="50B38AA4"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4A7EE48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78B98B8"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716EBF48" w14:textId="77777777" w:rsidR="00303323" w:rsidRDefault="00303323" w:rsidP="003421EC">
            <w:pPr>
              <w:rPr>
                <w:rFonts w:cs="Arial"/>
                <w:color w:val="000000"/>
                <w:sz w:val="20"/>
                <w:szCs w:val="20"/>
              </w:rPr>
            </w:pPr>
            <w:r>
              <w:rPr>
                <w:rFonts w:cs="Arial"/>
                <w:color w:val="000000"/>
                <w:sz w:val="20"/>
                <w:szCs w:val="20"/>
              </w:rPr>
              <w:t>Peso NCOI Total.CPF.0a3M</w:t>
            </w:r>
          </w:p>
        </w:tc>
        <w:tc>
          <w:tcPr>
            <w:tcW w:w="2726" w:type="pct"/>
            <w:tcBorders>
              <w:top w:val="nil"/>
              <w:left w:val="nil"/>
              <w:bottom w:val="single" w:sz="4" w:space="0" w:color="auto"/>
              <w:right w:val="single" w:sz="4" w:space="0" w:color="auto"/>
            </w:tcBorders>
            <w:shd w:val="clear" w:color="000000" w:fill="FFFFFF"/>
            <w:vAlign w:val="center"/>
            <w:hideMark/>
          </w:tcPr>
          <w:p w14:paraId="40AD1156"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CC1A70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11242E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49C3C74" w14:textId="77777777" w:rsidR="00303323" w:rsidRDefault="00303323" w:rsidP="003421EC">
            <w:pPr>
              <w:rPr>
                <w:rFonts w:cs="Arial"/>
                <w:color w:val="000000"/>
                <w:sz w:val="20"/>
                <w:szCs w:val="20"/>
              </w:rPr>
            </w:pPr>
            <w:r>
              <w:rPr>
                <w:rFonts w:cs="Arial"/>
                <w:color w:val="000000"/>
                <w:sz w:val="20"/>
                <w:szCs w:val="20"/>
              </w:rPr>
              <w:t>Peso NCOI Total.CPF.4a6M</w:t>
            </w:r>
          </w:p>
        </w:tc>
        <w:tc>
          <w:tcPr>
            <w:tcW w:w="2726" w:type="pct"/>
            <w:tcBorders>
              <w:top w:val="nil"/>
              <w:left w:val="nil"/>
              <w:bottom w:val="single" w:sz="4" w:space="0" w:color="auto"/>
              <w:right w:val="single" w:sz="4" w:space="0" w:color="auto"/>
            </w:tcBorders>
            <w:shd w:val="clear" w:color="000000" w:fill="FFFFFF"/>
            <w:vAlign w:val="center"/>
            <w:hideMark/>
          </w:tcPr>
          <w:p w14:paraId="68C80701"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9E791FB"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C31FB8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748C5704" w14:textId="77777777" w:rsidR="00303323" w:rsidRDefault="00303323" w:rsidP="003421EC">
            <w:pPr>
              <w:rPr>
                <w:rFonts w:cs="Arial"/>
                <w:color w:val="000000"/>
                <w:sz w:val="20"/>
                <w:szCs w:val="20"/>
              </w:rPr>
            </w:pPr>
            <w:r>
              <w:rPr>
                <w:rFonts w:cs="Arial"/>
                <w:color w:val="000000"/>
                <w:sz w:val="20"/>
                <w:szCs w:val="20"/>
              </w:rPr>
              <w:t>Peso NCOI Total.CPF.Total</w:t>
            </w:r>
          </w:p>
        </w:tc>
        <w:tc>
          <w:tcPr>
            <w:tcW w:w="2726" w:type="pct"/>
            <w:tcBorders>
              <w:top w:val="nil"/>
              <w:left w:val="nil"/>
              <w:bottom w:val="single" w:sz="4" w:space="0" w:color="auto"/>
              <w:right w:val="single" w:sz="4" w:space="0" w:color="auto"/>
            </w:tcBorders>
            <w:shd w:val="clear" w:color="000000" w:fill="FFFFFF"/>
            <w:vAlign w:val="center"/>
            <w:hideMark/>
          </w:tcPr>
          <w:p w14:paraId="46F32BE4"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6C71030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3D8475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B34AF16" w14:textId="77777777" w:rsidR="00303323" w:rsidRDefault="00303323" w:rsidP="003421EC">
            <w:pPr>
              <w:rPr>
                <w:rFonts w:cs="Arial"/>
                <w:color w:val="000000"/>
                <w:sz w:val="20"/>
                <w:szCs w:val="20"/>
              </w:rPr>
            </w:pPr>
            <w:r>
              <w:rPr>
                <w:rFonts w:cs="Arial"/>
                <w:color w:val="000000"/>
                <w:sz w:val="20"/>
                <w:szCs w:val="20"/>
              </w:rPr>
              <w:t>Peso NCOI Outros.CPF.0a3M</w:t>
            </w:r>
          </w:p>
        </w:tc>
        <w:tc>
          <w:tcPr>
            <w:tcW w:w="2726" w:type="pct"/>
            <w:tcBorders>
              <w:top w:val="nil"/>
              <w:left w:val="nil"/>
              <w:bottom w:val="single" w:sz="4" w:space="0" w:color="auto"/>
              <w:right w:val="single" w:sz="4" w:space="0" w:color="auto"/>
            </w:tcBorders>
            <w:shd w:val="clear" w:color="000000" w:fill="FFFFFF"/>
            <w:vAlign w:val="center"/>
            <w:hideMark/>
          </w:tcPr>
          <w:p w14:paraId="0F2DD5D5"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26C9A2FE"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68D00CC"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A647E3C" w14:textId="77777777" w:rsidR="00303323" w:rsidRDefault="00303323" w:rsidP="003421EC">
            <w:pPr>
              <w:rPr>
                <w:rFonts w:cs="Arial"/>
                <w:color w:val="000000"/>
                <w:sz w:val="20"/>
                <w:szCs w:val="20"/>
              </w:rPr>
            </w:pPr>
            <w:r>
              <w:rPr>
                <w:rFonts w:cs="Arial"/>
                <w:color w:val="000000"/>
                <w:sz w:val="20"/>
                <w:szCs w:val="20"/>
              </w:rPr>
              <w:t>Peso NCOI Outros.CPF.4a6M</w:t>
            </w:r>
          </w:p>
        </w:tc>
        <w:tc>
          <w:tcPr>
            <w:tcW w:w="2726" w:type="pct"/>
            <w:tcBorders>
              <w:top w:val="nil"/>
              <w:left w:val="nil"/>
              <w:bottom w:val="single" w:sz="4" w:space="0" w:color="auto"/>
              <w:right w:val="single" w:sz="4" w:space="0" w:color="auto"/>
            </w:tcBorders>
            <w:shd w:val="clear" w:color="000000" w:fill="FFFFFF"/>
            <w:vAlign w:val="center"/>
            <w:hideMark/>
          </w:tcPr>
          <w:p w14:paraId="6C4B7B64"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3A978DD"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07EA0E6"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4EF5AFE" w14:textId="77777777" w:rsidR="00303323" w:rsidRDefault="00303323" w:rsidP="003421EC">
            <w:pPr>
              <w:rPr>
                <w:rFonts w:cs="Arial"/>
                <w:color w:val="000000"/>
                <w:sz w:val="20"/>
                <w:szCs w:val="20"/>
              </w:rPr>
            </w:pPr>
            <w:r>
              <w:rPr>
                <w:rFonts w:cs="Arial"/>
                <w:color w:val="000000"/>
                <w:sz w:val="20"/>
                <w:szCs w:val="20"/>
              </w:rPr>
              <w:t>Peso NCOI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5D828808"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5DA26D0"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78EADF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7B3F9E6" w14:textId="77777777" w:rsidR="00303323" w:rsidRDefault="00303323" w:rsidP="003421EC">
            <w:pPr>
              <w:rPr>
                <w:rFonts w:cs="Arial"/>
                <w:color w:val="000000"/>
                <w:sz w:val="20"/>
                <w:szCs w:val="20"/>
              </w:rPr>
            </w:pPr>
            <w:r>
              <w:rPr>
                <w:rFonts w:cs="Arial"/>
                <w:color w:val="000000"/>
                <w:sz w:val="20"/>
                <w:szCs w:val="20"/>
              </w:rPr>
              <w:t>Peso NCOI PDV.CPF.0a3M</w:t>
            </w:r>
          </w:p>
        </w:tc>
        <w:tc>
          <w:tcPr>
            <w:tcW w:w="2726" w:type="pct"/>
            <w:tcBorders>
              <w:top w:val="nil"/>
              <w:left w:val="nil"/>
              <w:bottom w:val="single" w:sz="4" w:space="0" w:color="auto"/>
              <w:right w:val="single" w:sz="4" w:space="0" w:color="auto"/>
            </w:tcBorders>
            <w:shd w:val="clear" w:color="000000" w:fill="FFFFFF"/>
            <w:vAlign w:val="center"/>
            <w:hideMark/>
          </w:tcPr>
          <w:p w14:paraId="5E86D65A"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11C4B82"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D0FFDE3"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798BBEE9" w14:textId="77777777" w:rsidR="00303323" w:rsidRDefault="00303323" w:rsidP="003421EC">
            <w:pPr>
              <w:rPr>
                <w:rFonts w:cs="Arial"/>
                <w:color w:val="000000"/>
                <w:sz w:val="20"/>
                <w:szCs w:val="20"/>
              </w:rPr>
            </w:pPr>
            <w:r>
              <w:rPr>
                <w:rFonts w:cs="Arial"/>
                <w:color w:val="000000"/>
                <w:sz w:val="20"/>
                <w:szCs w:val="20"/>
              </w:rPr>
              <w:t>Peso NCOI PDV.CPF.4a6M</w:t>
            </w:r>
          </w:p>
        </w:tc>
        <w:tc>
          <w:tcPr>
            <w:tcW w:w="2726" w:type="pct"/>
            <w:tcBorders>
              <w:top w:val="nil"/>
              <w:left w:val="nil"/>
              <w:bottom w:val="single" w:sz="4" w:space="0" w:color="auto"/>
              <w:right w:val="single" w:sz="4" w:space="0" w:color="auto"/>
            </w:tcBorders>
            <w:shd w:val="clear" w:color="000000" w:fill="FFFFFF"/>
            <w:vAlign w:val="center"/>
            <w:hideMark/>
          </w:tcPr>
          <w:p w14:paraId="0127DB7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A782F9D"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589B92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F910D5E" w14:textId="77777777" w:rsidR="00303323" w:rsidRDefault="00303323" w:rsidP="003421EC">
            <w:pPr>
              <w:rPr>
                <w:rFonts w:cs="Arial"/>
                <w:color w:val="000000"/>
                <w:sz w:val="20"/>
                <w:szCs w:val="20"/>
              </w:rPr>
            </w:pPr>
            <w:r>
              <w:rPr>
                <w:rFonts w:cs="Arial"/>
                <w:color w:val="000000"/>
                <w:sz w:val="20"/>
                <w:szCs w:val="20"/>
              </w:rPr>
              <w:t>Peso NCOI PDV.CPF.Total</w:t>
            </w:r>
          </w:p>
        </w:tc>
        <w:tc>
          <w:tcPr>
            <w:tcW w:w="2726" w:type="pct"/>
            <w:tcBorders>
              <w:top w:val="nil"/>
              <w:left w:val="nil"/>
              <w:bottom w:val="single" w:sz="4" w:space="0" w:color="auto"/>
              <w:right w:val="single" w:sz="4" w:space="0" w:color="auto"/>
            </w:tcBorders>
            <w:shd w:val="clear" w:color="000000" w:fill="FFFFFF"/>
            <w:vAlign w:val="center"/>
            <w:hideMark/>
          </w:tcPr>
          <w:p w14:paraId="2ABAC72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F77354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FC7763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320E460A" w14:textId="77777777" w:rsidR="00303323" w:rsidRDefault="00303323" w:rsidP="003421EC">
            <w:pPr>
              <w:rPr>
                <w:rFonts w:cs="Arial"/>
                <w:color w:val="000000"/>
                <w:sz w:val="20"/>
                <w:szCs w:val="20"/>
              </w:rPr>
            </w:pPr>
            <w:r>
              <w:rPr>
                <w:rFonts w:cs="Arial"/>
                <w:color w:val="000000"/>
                <w:sz w:val="20"/>
                <w:szCs w:val="20"/>
              </w:rPr>
              <w:t>Peso NCOI Subscrição.CPF.0a3M</w:t>
            </w:r>
          </w:p>
        </w:tc>
        <w:tc>
          <w:tcPr>
            <w:tcW w:w="2726" w:type="pct"/>
            <w:tcBorders>
              <w:top w:val="nil"/>
              <w:left w:val="nil"/>
              <w:bottom w:val="single" w:sz="4" w:space="0" w:color="auto"/>
              <w:right w:val="single" w:sz="4" w:space="0" w:color="auto"/>
            </w:tcBorders>
            <w:shd w:val="clear" w:color="000000" w:fill="FFFFFF"/>
            <w:vAlign w:val="center"/>
            <w:hideMark/>
          </w:tcPr>
          <w:p w14:paraId="68A1BA5B"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8F4BF65" w14:textId="77777777" w:rsidTr="00A914A8">
        <w:trPr>
          <w:trHeight w:val="30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3B431D03"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8BCD57B" w14:textId="77777777" w:rsidR="00303323" w:rsidRDefault="00303323" w:rsidP="003421EC">
            <w:pPr>
              <w:rPr>
                <w:rFonts w:cs="Arial"/>
                <w:color w:val="000000"/>
                <w:sz w:val="20"/>
                <w:szCs w:val="20"/>
              </w:rPr>
            </w:pPr>
            <w:r>
              <w:rPr>
                <w:rFonts w:cs="Arial"/>
                <w:color w:val="000000"/>
                <w:sz w:val="20"/>
                <w:szCs w:val="20"/>
              </w:rPr>
              <w:t>Peso NCOI Subscrição.CPF.4a6M</w:t>
            </w:r>
          </w:p>
        </w:tc>
        <w:tc>
          <w:tcPr>
            <w:tcW w:w="2726" w:type="pct"/>
            <w:tcBorders>
              <w:top w:val="nil"/>
              <w:left w:val="nil"/>
              <w:bottom w:val="single" w:sz="4" w:space="0" w:color="auto"/>
              <w:right w:val="single" w:sz="4" w:space="0" w:color="auto"/>
            </w:tcBorders>
            <w:shd w:val="clear" w:color="000000" w:fill="FFFFFF"/>
            <w:vAlign w:val="center"/>
            <w:hideMark/>
          </w:tcPr>
          <w:p w14:paraId="1F569DE9"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6E3ECB8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05F7808"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98CABCA" w14:textId="77777777" w:rsidR="00303323" w:rsidRDefault="00303323" w:rsidP="003421EC">
            <w:pPr>
              <w:rPr>
                <w:rFonts w:cs="Arial"/>
                <w:color w:val="000000"/>
                <w:sz w:val="20"/>
                <w:szCs w:val="20"/>
              </w:rPr>
            </w:pPr>
            <w:r>
              <w:rPr>
                <w:rFonts w:cs="Arial"/>
                <w:color w:val="000000"/>
                <w:sz w:val="20"/>
                <w:szCs w:val="20"/>
              </w:rPr>
              <w:t>Peso NCOI Subscrição.CPF.Total</w:t>
            </w:r>
          </w:p>
        </w:tc>
        <w:tc>
          <w:tcPr>
            <w:tcW w:w="2726" w:type="pct"/>
            <w:tcBorders>
              <w:top w:val="nil"/>
              <w:left w:val="nil"/>
              <w:bottom w:val="single" w:sz="4" w:space="0" w:color="auto"/>
              <w:right w:val="single" w:sz="4" w:space="0" w:color="auto"/>
            </w:tcBorders>
            <w:shd w:val="clear" w:color="000000" w:fill="FFFFFF"/>
            <w:vAlign w:val="center"/>
            <w:hideMark/>
          </w:tcPr>
          <w:p w14:paraId="14A738E8"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9D39124"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A141E63"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70DEBC77" w14:textId="77777777" w:rsidR="00303323" w:rsidRDefault="00303323" w:rsidP="003421EC">
            <w:pPr>
              <w:rPr>
                <w:rFonts w:cs="Arial"/>
                <w:color w:val="000000"/>
                <w:sz w:val="20"/>
                <w:szCs w:val="20"/>
              </w:rPr>
            </w:pPr>
            <w:r>
              <w:rPr>
                <w:rFonts w:cs="Arial"/>
                <w:color w:val="000000"/>
                <w:sz w:val="20"/>
                <w:szCs w:val="20"/>
              </w:rPr>
              <w:t>Peso JEC.CPF.0a3M</w:t>
            </w:r>
          </w:p>
        </w:tc>
        <w:tc>
          <w:tcPr>
            <w:tcW w:w="2726" w:type="pct"/>
            <w:tcBorders>
              <w:top w:val="nil"/>
              <w:left w:val="nil"/>
              <w:bottom w:val="single" w:sz="4" w:space="0" w:color="auto"/>
              <w:right w:val="single" w:sz="4" w:space="0" w:color="auto"/>
            </w:tcBorders>
            <w:shd w:val="clear" w:color="000000" w:fill="FFFFFF"/>
            <w:vAlign w:val="center"/>
            <w:hideMark/>
          </w:tcPr>
          <w:p w14:paraId="2BF10EDA"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6C27735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4740B04"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2D75260" w14:textId="77777777" w:rsidR="00303323" w:rsidRDefault="00303323" w:rsidP="003421EC">
            <w:pPr>
              <w:rPr>
                <w:rFonts w:cs="Arial"/>
                <w:color w:val="000000"/>
                <w:sz w:val="20"/>
                <w:szCs w:val="20"/>
              </w:rPr>
            </w:pPr>
            <w:r>
              <w:rPr>
                <w:rFonts w:cs="Arial"/>
                <w:color w:val="000000"/>
                <w:sz w:val="20"/>
                <w:szCs w:val="20"/>
              </w:rPr>
              <w:t>Peso JEC.CPF.4a6M</w:t>
            </w:r>
          </w:p>
        </w:tc>
        <w:tc>
          <w:tcPr>
            <w:tcW w:w="2726" w:type="pct"/>
            <w:tcBorders>
              <w:top w:val="nil"/>
              <w:left w:val="nil"/>
              <w:bottom w:val="single" w:sz="4" w:space="0" w:color="auto"/>
              <w:right w:val="single" w:sz="4" w:space="0" w:color="auto"/>
            </w:tcBorders>
            <w:shd w:val="clear" w:color="000000" w:fill="FFFFFF"/>
            <w:vAlign w:val="center"/>
            <w:hideMark/>
          </w:tcPr>
          <w:p w14:paraId="697FF002"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40B6338D"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08098B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06E67E3" w14:textId="77777777" w:rsidR="00303323" w:rsidRDefault="00303323" w:rsidP="003421EC">
            <w:pPr>
              <w:rPr>
                <w:rFonts w:cs="Arial"/>
                <w:color w:val="000000"/>
                <w:sz w:val="20"/>
                <w:szCs w:val="20"/>
              </w:rPr>
            </w:pPr>
            <w:r>
              <w:rPr>
                <w:rFonts w:cs="Arial"/>
                <w:color w:val="000000"/>
                <w:sz w:val="20"/>
                <w:szCs w:val="20"/>
              </w:rPr>
              <w:t>Peso JEC.CPF.Total</w:t>
            </w:r>
          </w:p>
        </w:tc>
        <w:tc>
          <w:tcPr>
            <w:tcW w:w="2726" w:type="pct"/>
            <w:tcBorders>
              <w:top w:val="nil"/>
              <w:left w:val="nil"/>
              <w:bottom w:val="single" w:sz="4" w:space="0" w:color="auto"/>
              <w:right w:val="single" w:sz="4" w:space="0" w:color="auto"/>
            </w:tcBorders>
            <w:shd w:val="clear" w:color="000000" w:fill="FFFFFF"/>
            <w:vAlign w:val="center"/>
            <w:hideMark/>
          </w:tcPr>
          <w:p w14:paraId="46944209"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4CBDC04A"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8E491B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3B73674" w14:textId="77777777" w:rsidR="00303323" w:rsidRDefault="00303323" w:rsidP="003421EC">
            <w:pPr>
              <w:rPr>
                <w:rFonts w:cs="Arial"/>
                <w:color w:val="000000"/>
                <w:sz w:val="20"/>
                <w:szCs w:val="20"/>
              </w:rPr>
            </w:pPr>
            <w:r>
              <w:rPr>
                <w:rFonts w:cs="Arial"/>
                <w:color w:val="000000"/>
                <w:sz w:val="20"/>
                <w:szCs w:val="20"/>
              </w:rPr>
              <w:t>Peso FPD.CPF.0a3M</w:t>
            </w:r>
          </w:p>
        </w:tc>
        <w:tc>
          <w:tcPr>
            <w:tcW w:w="2726" w:type="pct"/>
            <w:tcBorders>
              <w:top w:val="nil"/>
              <w:left w:val="nil"/>
              <w:bottom w:val="single" w:sz="4" w:space="0" w:color="auto"/>
              <w:right w:val="single" w:sz="4" w:space="0" w:color="auto"/>
            </w:tcBorders>
            <w:shd w:val="clear" w:color="000000" w:fill="FFFFFF"/>
            <w:vAlign w:val="center"/>
            <w:hideMark/>
          </w:tcPr>
          <w:p w14:paraId="06B0EE9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89DF5A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686C1E2"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AC8BD44" w14:textId="77777777" w:rsidR="00303323" w:rsidRDefault="00303323" w:rsidP="003421EC">
            <w:pPr>
              <w:rPr>
                <w:rFonts w:cs="Arial"/>
                <w:color w:val="000000"/>
                <w:sz w:val="20"/>
                <w:szCs w:val="20"/>
              </w:rPr>
            </w:pPr>
            <w:r>
              <w:rPr>
                <w:rFonts w:cs="Arial"/>
                <w:color w:val="000000"/>
                <w:sz w:val="20"/>
                <w:szCs w:val="20"/>
              </w:rPr>
              <w:t>Peso FPD.CPF.4a6M</w:t>
            </w:r>
          </w:p>
        </w:tc>
        <w:tc>
          <w:tcPr>
            <w:tcW w:w="2726" w:type="pct"/>
            <w:tcBorders>
              <w:top w:val="nil"/>
              <w:left w:val="nil"/>
              <w:bottom w:val="single" w:sz="4" w:space="0" w:color="auto"/>
              <w:right w:val="single" w:sz="4" w:space="0" w:color="auto"/>
            </w:tcBorders>
            <w:shd w:val="clear" w:color="000000" w:fill="FFFFFF"/>
            <w:vAlign w:val="center"/>
            <w:hideMark/>
          </w:tcPr>
          <w:p w14:paraId="22119C1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360E52D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EE5AC3B"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C0D45D9" w14:textId="77777777" w:rsidR="00303323" w:rsidRDefault="00303323" w:rsidP="003421EC">
            <w:pPr>
              <w:rPr>
                <w:rFonts w:cs="Arial"/>
                <w:color w:val="000000"/>
                <w:sz w:val="20"/>
                <w:szCs w:val="20"/>
              </w:rPr>
            </w:pPr>
            <w:r>
              <w:rPr>
                <w:rFonts w:cs="Arial"/>
                <w:color w:val="000000"/>
                <w:sz w:val="20"/>
                <w:szCs w:val="20"/>
              </w:rPr>
              <w:t>Peso FPD.CPF.Total</w:t>
            </w:r>
          </w:p>
        </w:tc>
        <w:tc>
          <w:tcPr>
            <w:tcW w:w="2726" w:type="pct"/>
            <w:tcBorders>
              <w:top w:val="nil"/>
              <w:left w:val="nil"/>
              <w:bottom w:val="single" w:sz="4" w:space="0" w:color="auto"/>
              <w:right w:val="single" w:sz="4" w:space="0" w:color="auto"/>
            </w:tcBorders>
            <w:shd w:val="clear" w:color="000000" w:fill="FFFFFF"/>
            <w:vAlign w:val="center"/>
            <w:hideMark/>
          </w:tcPr>
          <w:p w14:paraId="343D7DC2"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63FC9A7"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E8CFA5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16DB014" w14:textId="77777777" w:rsidR="00303323" w:rsidRDefault="00303323" w:rsidP="003421EC">
            <w:pPr>
              <w:rPr>
                <w:rFonts w:cs="Arial"/>
                <w:color w:val="000000"/>
                <w:sz w:val="20"/>
                <w:szCs w:val="20"/>
              </w:rPr>
            </w:pPr>
            <w:r>
              <w:rPr>
                <w:rFonts w:cs="Arial"/>
                <w:color w:val="000000"/>
                <w:sz w:val="20"/>
                <w:szCs w:val="20"/>
              </w:rPr>
              <w:t>Peso Proposta Total.CPF.0a3M</w:t>
            </w:r>
          </w:p>
        </w:tc>
        <w:tc>
          <w:tcPr>
            <w:tcW w:w="2726" w:type="pct"/>
            <w:tcBorders>
              <w:top w:val="nil"/>
              <w:left w:val="nil"/>
              <w:bottom w:val="single" w:sz="4" w:space="0" w:color="auto"/>
              <w:right w:val="single" w:sz="4" w:space="0" w:color="auto"/>
            </w:tcBorders>
            <w:shd w:val="clear" w:color="000000" w:fill="FFFFFF"/>
            <w:vAlign w:val="center"/>
            <w:hideMark/>
          </w:tcPr>
          <w:p w14:paraId="4808D77E"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93A2509"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827CD15"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9F36810" w14:textId="77777777" w:rsidR="00303323" w:rsidRDefault="00303323" w:rsidP="003421EC">
            <w:pPr>
              <w:rPr>
                <w:rFonts w:cs="Arial"/>
                <w:color w:val="000000"/>
                <w:sz w:val="20"/>
                <w:szCs w:val="20"/>
              </w:rPr>
            </w:pPr>
            <w:r>
              <w:rPr>
                <w:rFonts w:cs="Arial"/>
                <w:color w:val="000000"/>
                <w:sz w:val="20"/>
                <w:szCs w:val="20"/>
              </w:rPr>
              <w:t>Peso Proposta Total.CPF.4a6M</w:t>
            </w:r>
          </w:p>
        </w:tc>
        <w:tc>
          <w:tcPr>
            <w:tcW w:w="2726" w:type="pct"/>
            <w:tcBorders>
              <w:top w:val="nil"/>
              <w:left w:val="nil"/>
              <w:bottom w:val="single" w:sz="4" w:space="0" w:color="auto"/>
              <w:right w:val="single" w:sz="4" w:space="0" w:color="auto"/>
            </w:tcBorders>
            <w:shd w:val="clear" w:color="000000" w:fill="FFFFFF"/>
            <w:vAlign w:val="center"/>
            <w:hideMark/>
          </w:tcPr>
          <w:p w14:paraId="29EBE19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212EA2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6ABB98A"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24F9B2DC" w14:textId="77777777" w:rsidR="00303323" w:rsidRDefault="00303323" w:rsidP="003421EC">
            <w:pPr>
              <w:rPr>
                <w:rFonts w:cs="Arial"/>
                <w:color w:val="000000"/>
                <w:sz w:val="20"/>
                <w:szCs w:val="20"/>
              </w:rPr>
            </w:pPr>
            <w:r>
              <w:rPr>
                <w:rFonts w:cs="Arial"/>
                <w:color w:val="000000"/>
                <w:sz w:val="20"/>
                <w:szCs w:val="20"/>
              </w:rPr>
              <w:t>Peso Proposta Total.CPF.Total</w:t>
            </w:r>
          </w:p>
        </w:tc>
        <w:tc>
          <w:tcPr>
            <w:tcW w:w="2726" w:type="pct"/>
            <w:tcBorders>
              <w:top w:val="nil"/>
              <w:left w:val="nil"/>
              <w:bottom w:val="single" w:sz="4" w:space="0" w:color="auto"/>
              <w:right w:val="single" w:sz="4" w:space="0" w:color="auto"/>
            </w:tcBorders>
            <w:shd w:val="clear" w:color="000000" w:fill="FFFFFF"/>
            <w:vAlign w:val="center"/>
            <w:hideMark/>
          </w:tcPr>
          <w:p w14:paraId="1A4F5F9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5172E19A" w14:textId="77777777" w:rsidTr="00A914A8">
        <w:trPr>
          <w:trHeight w:val="510"/>
        </w:trPr>
        <w:tc>
          <w:tcPr>
            <w:tcW w:w="735" w:type="pct"/>
            <w:tcBorders>
              <w:top w:val="nil"/>
              <w:left w:val="single" w:sz="4" w:space="0" w:color="auto"/>
              <w:bottom w:val="nil"/>
              <w:right w:val="single" w:sz="4" w:space="0" w:color="auto"/>
            </w:tcBorders>
            <w:shd w:val="clear" w:color="000000" w:fill="F2F2F2"/>
            <w:vAlign w:val="center"/>
            <w:hideMark/>
          </w:tcPr>
          <w:p w14:paraId="5AAD2917"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00E323E" w14:textId="77777777" w:rsidR="00303323" w:rsidRDefault="00303323" w:rsidP="003421EC">
            <w:pPr>
              <w:rPr>
                <w:rFonts w:cs="Arial"/>
                <w:color w:val="000000"/>
                <w:sz w:val="20"/>
                <w:szCs w:val="20"/>
              </w:rPr>
            </w:pPr>
            <w:r>
              <w:rPr>
                <w:rFonts w:cs="Arial"/>
                <w:color w:val="000000"/>
                <w:sz w:val="20"/>
                <w:szCs w:val="20"/>
              </w:rPr>
              <w:t>Peso Proposta Negada Sem Contato.CPF.0a3M</w:t>
            </w:r>
          </w:p>
        </w:tc>
        <w:tc>
          <w:tcPr>
            <w:tcW w:w="2726" w:type="pct"/>
            <w:tcBorders>
              <w:top w:val="nil"/>
              <w:left w:val="nil"/>
              <w:bottom w:val="single" w:sz="4" w:space="0" w:color="auto"/>
              <w:right w:val="single" w:sz="4" w:space="0" w:color="auto"/>
            </w:tcBorders>
            <w:shd w:val="clear" w:color="000000" w:fill="FFFFFF"/>
            <w:vAlign w:val="center"/>
            <w:hideMark/>
          </w:tcPr>
          <w:p w14:paraId="7BAA5B06"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1A974892" w14:textId="77777777" w:rsidTr="00A914A8">
        <w:trPr>
          <w:trHeight w:val="510"/>
        </w:trPr>
        <w:tc>
          <w:tcPr>
            <w:tcW w:w="735" w:type="pct"/>
            <w:tcBorders>
              <w:top w:val="nil"/>
              <w:left w:val="single" w:sz="4" w:space="0" w:color="auto"/>
              <w:bottom w:val="nil"/>
              <w:right w:val="single" w:sz="4" w:space="0" w:color="auto"/>
            </w:tcBorders>
            <w:shd w:val="clear" w:color="000000" w:fill="F2F2F2"/>
            <w:vAlign w:val="center"/>
            <w:hideMark/>
          </w:tcPr>
          <w:p w14:paraId="3F45A47E"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6DC43D8D" w14:textId="77777777" w:rsidR="00303323" w:rsidRDefault="00303323" w:rsidP="003421EC">
            <w:pPr>
              <w:rPr>
                <w:rFonts w:cs="Arial"/>
                <w:color w:val="000000"/>
                <w:sz w:val="20"/>
                <w:szCs w:val="20"/>
              </w:rPr>
            </w:pPr>
            <w:r>
              <w:rPr>
                <w:rFonts w:cs="Arial"/>
                <w:color w:val="000000"/>
                <w:sz w:val="20"/>
                <w:szCs w:val="20"/>
              </w:rPr>
              <w:t>Peso Proposta Negada Sem Contato.CPF.4a6M</w:t>
            </w:r>
          </w:p>
        </w:tc>
        <w:tc>
          <w:tcPr>
            <w:tcW w:w="2726" w:type="pct"/>
            <w:tcBorders>
              <w:top w:val="nil"/>
              <w:left w:val="nil"/>
              <w:bottom w:val="single" w:sz="4" w:space="0" w:color="auto"/>
              <w:right w:val="single" w:sz="4" w:space="0" w:color="auto"/>
            </w:tcBorders>
            <w:shd w:val="clear" w:color="000000" w:fill="FFFFFF"/>
            <w:vAlign w:val="center"/>
            <w:hideMark/>
          </w:tcPr>
          <w:p w14:paraId="1C7A4AE1"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55750BA" w14:textId="77777777" w:rsidTr="00A914A8">
        <w:trPr>
          <w:trHeight w:val="51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38C7D0AC" w14:textId="77777777" w:rsidR="00303323" w:rsidRDefault="00303323" w:rsidP="003421EC">
            <w:pPr>
              <w:rPr>
                <w:rFonts w:cs="Arial"/>
                <w:b/>
                <w:bCs/>
                <w:color w:val="000000"/>
                <w:sz w:val="20"/>
                <w:szCs w:val="20"/>
              </w:rPr>
            </w:pPr>
            <w:r>
              <w:rPr>
                <w:rFonts w:cs="Arial"/>
                <w:b/>
                <w:bCs/>
                <w:color w:val="000000"/>
                <w:sz w:val="20"/>
                <w:szCs w:val="20"/>
              </w:rPr>
              <w:lastRenderedPageBreak/>
              <w:t> </w:t>
            </w:r>
          </w:p>
        </w:tc>
        <w:tc>
          <w:tcPr>
            <w:tcW w:w="1539" w:type="pct"/>
            <w:tcBorders>
              <w:top w:val="nil"/>
              <w:left w:val="nil"/>
              <w:bottom w:val="single" w:sz="4" w:space="0" w:color="auto"/>
              <w:right w:val="single" w:sz="4" w:space="0" w:color="auto"/>
            </w:tcBorders>
            <w:shd w:val="clear" w:color="000000" w:fill="FFFFFF"/>
            <w:vAlign w:val="center"/>
            <w:hideMark/>
          </w:tcPr>
          <w:p w14:paraId="649D22D6" w14:textId="77777777" w:rsidR="00303323" w:rsidRDefault="00303323" w:rsidP="003421EC">
            <w:pPr>
              <w:rPr>
                <w:rFonts w:cs="Arial"/>
                <w:color w:val="000000"/>
                <w:sz w:val="20"/>
                <w:szCs w:val="20"/>
              </w:rPr>
            </w:pPr>
            <w:r>
              <w:rPr>
                <w:rFonts w:cs="Arial"/>
                <w:color w:val="000000"/>
                <w:sz w:val="20"/>
                <w:szCs w:val="20"/>
              </w:rPr>
              <w:t>Peso Proposta Negada Sem Contato.CPF.Total</w:t>
            </w:r>
          </w:p>
        </w:tc>
        <w:tc>
          <w:tcPr>
            <w:tcW w:w="2726" w:type="pct"/>
            <w:tcBorders>
              <w:top w:val="nil"/>
              <w:left w:val="nil"/>
              <w:bottom w:val="single" w:sz="4" w:space="0" w:color="auto"/>
              <w:right w:val="single" w:sz="4" w:space="0" w:color="auto"/>
            </w:tcBorders>
            <w:shd w:val="clear" w:color="000000" w:fill="FFFFFF"/>
            <w:vAlign w:val="center"/>
            <w:hideMark/>
          </w:tcPr>
          <w:p w14:paraId="7B4E4919"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6E447BC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01C0A0C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55E598E9" w14:textId="77777777" w:rsidR="00303323" w:rsidRDefault="00303323" w:rsidP="003421EC">
            <w:pPr>
              <w:rPr>
                <w:rFonts w:cs="Arial"/>
                <w:color w:val="000000"/>
                <w:sz w:val="20"/>
                <w:szCs w:val="20"/>
              </w:rPr>
            </w:pPr>
            <w:r>
              <w:rPr>
                <w:rFonts w:cs="Arial"/>
                <w:color w:val="000000"/>
                <w:sz w:val="20"/>
                <w:szCs w:val="20"/>
              </w:rPr>
              <w:t>Peso Proposta Negada Outros.CPF.0a3M</w:t>
            </w:r>
          </w:p>
        </w:tc>
        <w:tc>
          <w:tcPr>
            <w:tcW w:w="2726" w:type="pct"/>
            <w:tcBorders>
              <w:top w:val="nil"/>
              <w:left w:val="nil"/>
              <w:bottom w:val="single" w:sz="4" w:space="0" w:color="auto"/>
              <w:right w:val="single" w:sz="4" w:space="0" w:color="auto"/>
            </w:tcBorders>
            <w:shd w:val="clear" w:color="000000" w:fill="FFFFFF"/>
            <w:vAlign w:val="center"/>
            <w:hideMark/>
          </w:tcPr>
          <w:p w14:paraId="64280494"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A1A43FB"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544C7AB9"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50CDC5B" w14:textId="77777777" w:rsidR="00303323" w:rsidRDefault="00303323" w:rsidP="003421EC">
            <w:pPr>
              <w:rPr>
                <w:rFonts w:cs="Arial"/>
                <w:color w:val="000000"/>
                <w:sz w:val="20"/>
                <w:szCs w:val="20"/>
              </w:rPr>
            </w:pPr>
            <w:r>
              <w:rPr>
                <w:rFonts w:cs="Arial"/>
                <w:color w:val="000000"/>
                <w:sz w:val="20"/>
                <w:szCs w:val="20"/>
              </w:rPr>
              <w:t>Peso Proposta Negada Outros.CPF.4a6M</w:t>
            </w:r>
          </w:p>
        </w:tc>
        <w:tc>
          <w:tcPr>
            <w:tcW w:w="2726" w:type="pct"/>
            <w:tcBorders>
              <w:top w:val="nil"/>
              <w:left w:val="nil"/>
              <w:bottom w:val="single" w:sz="4" w:space="0" w:color="auto"/>
              <w:right w:val="single" w:sz="4" w:space="0" w:color="auto"/>
            </w:tcBorders>
            <w:shd w:val="clear" w:color="000000" w:fill="FFFFFF"/>
            <w:vAlign w:val="center"/>
            <w:hideMark/>
          </w:tcPr>
          <w:p w14:paraId="296E5E09"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E04147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2CAEBD51"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6A18AB1" w14:textId="77777777" w:rsidR="00303323" w:rsidRDefault="00303323" w:rsidP="003421EC">
            <w:pPr>
              <w:rPr>
                <w:rFonts w:cs="Arial"/>
                <w:color w:val="000000"/>
                <w:sz w:val="20"/>
                <w:szCs w:val="20"/>
              </w:rPr>
            </w:pPr>
            <w:r>
              <w:rPr>
                <w:rFonts w:cs="Arial"/>
                <w:color w:val="000000"/>
                <w:sz w:val="20"/>
                <w:szCs w:val="20"/>
              </w:rPr>
              <w:t>Peso Proposta Negada Outros.CPF.Total</w:t>
            </w:r>
          </w:p>
        </w:tc>
        <w:tc>
          <w:tcPr>
            <w:tcW w:w="2726" w:type="pct"/>
            <w:tcBorders>
              <w:top w:val="nil"/>
              <w:left w:val="nil"/>
              <w:bottom w:val="single" w:sz="4" w:space="0" w:color="auto"/>
              <w:right w:val="single" w:sz="4" w:space="0" w:color="auto"/>
            </w:tcBorders>
            <w:shd w:val="clear" w:color="000000" w:fill="FFFFFF"/>
            <w:vAlign w:val="center"/>
            <w:hideMark/>
          </w:tcPr>
          <w:p w14:paraId="3E527FF8"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C362BEC"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7D93504F"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77CD06D" w14:textId="77777777" w:rsidR="00303323" w:rsidRDefault="00303323" w:rsidP="003421EC">
            <w:pPr>
              <w:rPr>
                <w:rFonts w:cs="Arial"/>
                <w:color w:val="000000"/>
                <w:sz w:val="20"/>
                <w:szCs w:val="20"/>
              </w:rPr>
            </w:pPr>
            <w:r>
              <w:rPr>
                <w:rFonts w:cs="Arial"/>
                <w:color w:val="000000"/>
                <w:sz w:val="20"/>
                <w:szCs w:val="20"/>
              </w:rPr>
              <w:t>Peso Proposta Negada Fraude.CPF.0a3M</w:t>
            </w:r>
          </w:p>
        </w:tc>
        <w:tc>
          <w:tcPr>
            <w:tcW w:w="2726" w:type="pct"/>
            <w:tcBorders>
              <w:top w:val="nil"/>
              <w:left w:val="nil"/>
              <w:bottom w:val="single" w:sz="4" w:space="0" w:color="auto"/>
              <w:right w:val="single" w:sz="4" w:space="0" w:color="auto"/>
            </w:tcBorders>
            <w:shd w:val="clear" w:color="000000" w:fill="FFFFFF"/>
            <w:vAlign w:val="center"/>
            <w:hideMark/>
          </w:tcPr>
          <w:p w14:paraId="2A54A477"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8B95961"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53FA32D"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563AFCB" w14:textId="77777777" w:rsidR="00303323" w:rsidRDefault="00303323" w:rsidP="003421EC">
            <w:pPr>
              <w:rPr>
                <w:rFonts w:cs="Arial"/>
                <w:color w:val="000000"/>
                <w:sz w:val="20"/>
                <w:szCs w:val="20"/>
              </w:rPr>
            </w:pPr>
            <w:r>
              <w:rPr>
                <w:rFonts w:cs="Arial"/>
                <w:color w:val="000000"/>
                <w:sz w:val="20"/>
                <w:szCs w:val="20"/>
              </w:rPr>
              <w:t>Peso Proposta Negada Fraude.CPF.4a6M</w:t>
            </w:r>
          </w:p>
        </w:tc>
        <w:tc>
          <w:tcPr>
            <w:tcW w:w="2726" w:type="pct"/>
            <w:tcBorders>
              <w:top w:val="nil"/>
              <w:left w:val="nil"/>
              <w:bottom w:val="single" w:sz="4" w:space="0" w:color="auto"/>
              <w:right w:val="single" w:sz="4" w:space="0" w:color="auto"/>
            </w:tcBorders>
            <w:shd w:val="clear" w:color="000000" w:fill="FFFFFF"/>
            <w:vAlign w:val="center"/>
            <w:hideMark/>
          </w:tcPr>
          <w:p w14:paraId="1C5BCC4D"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7BE2C33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9A68294"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3EC4547" w14:textId="77777777" w:rsidR="00303323" w:rsidRDefault="00303323" w:rsidP="003421EC">
            <w:pPr>
              <w:rPr>
                <w:rFonts w:cs="Arial"/>
                <w:color w:val="000000"/>
                <w:sz w:val="20"/>
                <w:szCs w:val="20"/>
              </w:rPr>
            </w:pPr>
            <w:r>
              <w:rPr>
                <w:rFonts w:cs="Arial"/>
                <w:color w:val="000000"/>
                <w:sz w:val="20"/>
                <w:szCs w:val="20"/>
              </w:rPr>
              <w:t>Peso Proposta Negada Fraude.CPF.Total</w:t>
            </w:r>
          </w:p>
        </w:tc>
        <w:tc>
          <w:tcPr>
            <w:tcW w:w="2726" w:type="pct"/>
            <w:tcBorders>
              <w:top w:val="nil"/>
              <w:left w:val="nil"/>
              <w:bottom w:val="single" w:sz="4" w:space="0" w:color="auto"/>
              <w:right w:val="single" w:sz="4" w:space="0" w:color="auto"/>
            </w:tcBorders>
            <w:shd w:val="clear" w:color="000000" w:fill="FFFFFF"/>
            <w:vAlign w:val="center"/>
            <w:hideMark/>
          </w:tcPr>
          <w:p w14:paraId="6A2A82A4"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29F991D8"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4567F590"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40447466" w14:textId="77777777" w:rsidR="00303323" w:rsidRDefault="00303323" w:rsidP="003421EC">
            <w:pPr>
              <w:rPr>
                <w:rFonts w:cs="Arial"/>
                <w:color w:val="000000"/>
                <w:sz w:val="20"/>
                <w:szCs w:val="20"/>
              </w:rPr>
            </w:pPr>
            <w:r>
              <w:rPr>
                <w:rFonts w:cs="Arial"/>
                <w:color w:val="000000"/>
                <w:sz w:val="20"/>
                <w:szCs w:val="20"/>
              </w:rPr>
              <w:t>Peso Vendas.CPF.0a3M</w:t>
            </w:r>
          </w:p>
        </w:tc>
        <w:tc>
          <w:tcPr>
            <w:tcW w:w="2726" w:type="pct"/>
            <w:tcBorders>
              <w:top w:val="nil"/>
              <w:left w:val="nil"/>
              <w:bottom w:val="single" w:sz="4" w:space="0" w:color="auto"/>
              <w:right w:val="single" w:sz="4" w:space="0" w:color="auto"/>
            </w:tcBorders>
            <w:shd w:val="clear" w:color="000000" w:fill="FFFFFF"/>
            <w:vAlign w:val="center"/>
            <w:hideMark/>
          </w:tcPr>
          <w:p w14:paraId="1D3233CA"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07C11DDF"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665CCD8E"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146A25F" w14:textId="77777777" w:rsidR="00303323" w:rsidRDefault="00303323" w:rsidP="003421EC">
            <w:pPr>
              <w:rPr>
                <w:rFonts w:cs="Arial"/>
                <w:color w:val="000000"/>
                <w:sz w:val="20"/>
                <w:szCs w:val="20"/>
              </w:rPr>
            </w:pPr>
            <w:r>
              <w:rPr>
                <w:rFonts w:cs="Arial"/>
                <w:color w:val="000000"/>
                <w:sz w:val="20"/>
                <w:szCs w:val="20"/>
              </w:rPr>
              <w:t>Peso Vendas.CPF.4a6M</w:t>
            </w:r>
          </w:p>
        </w:tc>
        <w:tc>
          <w:tcPr>
            <w:tcW w:w="2726" w:type="pct"/>
            <w:tcBorders>
              <w:top w:val="nil"/>
              <w:left w:val="nil"/>
              <w:bottom w:val="single" w:sz="4" w:space="0" w:color="auto"/>
              <w:right w:val="single" w:sz="4" w:space="0" w:color="auto"/>
            </w:tcBorders>
            <w:shd w:val="clear" w:color="000000" w:fill="FFFFFF"/>
            <w:vAlign w:val="center"/>
            <w:hideMark/>
          </w:tcPr>
          <w:p w14:paraId="5DCFCB8F" w14:textId="77777777" w:rsidR="00303323" w:rsidRDefault="00303323" w:rsidP="003421EC">
            <w:pPr>
              <w:rPr>
                <w:rFonts w:cs="Arial"/>
                <w:color w:val="000000"/>
                <w:sz w:val="20"/>
                <w:szCs w:val="20"/>
              </w:rPr>
            </w:pPr>
            <w:r>
              <w:rPr>
                <w:rFonts w:cs="Arial"/>
                <w:color w:val="000000"/>
                <w:sz w:val="20"/>
                <w:szCs w:val="20"/>
              </w:rPr>
              <w:t>Tabela de Referência</w:t>
            </w:r>
          </w:p>
        </w:tc>
      </w:tr>
      <w:tr w:rsidR="00303323" w14:paraId="46693D43"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hideMark/>
          </w:tcPr>
          <w:p w14:paraId="16A39D3A" w14:textId="77777777" w:rsidR="00303323" w:rsidRDefault="00303323" w:rsidP="003421EC">
            <w:pPr>
              <w:rPr>
                <w:rFonts w:cs="Arial"/>
                <w:b/>
                <w:bCs/>
                <w:color w:val="000000"/>
                <w:sz w:val="20"/>
                <w:szCs w:val="20"/>
              </w:rPr>
            </w:pPr>
            <w:r>
              <w:rPr>
                <w:rFonts w:cs="Arial"/>
                <w:b/>
                <w:bCs/>
                <w:color w:val="000000"/>
                <w:sz w:val="20"/>
                <w:szCs w:val="20"/>
              </w:rPr>
              <w:t> </w:t>
            </w:r>
          </w:p>
        </w:tc>
        <w:tc>
          <w:tcPr>
            <w:tcW w:w="1539" w:type="pct"/>
            <w:tcBorders>
              <w:top w:val="nil"/>
              <w:left w:val="nil"/>
              <w:bottom w:val="single" w:sz="4" w:space="0" w:color="auto"/>
              <w:right w:val="single" w:sz="4" w:space="0" w:color="auto"/>
            </w:tcBorders>
            <w:shd w:val="clear" w:color="000000" w:fill="FFFFFF"/>
            <w:vAlign w:val="center"/>
            <w:hideMark/>
          </w:tcPr>
          <w:p w14:paraId="1DD369CD" w14:textId="77777777" w:rsidR="00303323" w:rsidRDefault="00303323" w:rsidP="003421EC">
            <w:pPr>
              <w:rPr>
                <w:rFonts w:cs="Arial"/>
                <w:color w:val="000000"/>
                <w:sz w:val="20"/>
                <w:szCs w:val="20"/>
              </w:rPr>
            </w:pPr>
            <w:r>
              <w:rPr>
                <w:rFonts w:cs="Arial"/>
                <w:color w:val="000000"/>
                <w:sz w:val="20"/>
                <w:szCs w:val="20"/>
              </w:rPr>
              <w:t>Peso Vendas.CPF.Total</w:t>
            </w:r>
          </w:p>
        </w:tc>
        <w:tc>
          <w:tcPr>
            <w:tcW w:w="2726" w:type="pct"/>
            <w:tcBorders>
              <w:top w:val="nil"/>
              <w:left w:val="nil"/>
              <w:bottom w:val="single" w:sz="4" w:space="0" w:color="auto"/>
              <w:right w:val="single" w:sz="4" w:space="0" w:color="auto"/>
            </w:tcBorders>
            <w:shd w:val="clear" w:color="000000" w:fill="FFFFFF"/>
            <w:vAlign w:val="center"/>
            <w:hideMark/>
          </w:tcPr>
          <w:p w14:paraId="528EABFF" w14:textId="77777777" w:rsidR="00303323" w:rsidRDefault="00303323" w:rsidP="003421EC">
            <w:pPr>
              <w:rPr>
                <w:rFonts w:cs="Arial"/>
                <w:color w:val="000000"/>
                <w:sz w:val="20"/>
                <w:szCs w:val="20"/>
              </w:rPr>
            </w:pPr>
            <w:r>
              <w:rPr>
                <w:rFonts w:cs="Arial"/>
                <w:color w:val="000000"/>
                <w:sz w:val="20"/>
                <w:szCs w:val="20"/>
              </w:rPr>
              <w:t>Tabela de Referência</w:t>
            </w:r>
          </w:p>
        </w:tc>
      </w:tr>
      <w:tr w:rsidR="00A914A8" w14:paraId="3A941306"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tcPr>
          <w:p w14:paraId="01FC9BA4" w14:textId="77777777" w:rsidR="00A914A8" w:rsidRDefault="00A914A8" w:rsidP="003421EC">
            <w:pPr>
              <w:rPr>
                <w:rFonts w:cs="Arial"/>
                <w:b/>
                <w:bCs/>
                <w:color w:val="000000"/>
                <w:sz w:val="20"/>
                <w:szCs w:val="20"/>
              </w:rPr>
            </w:pPr>
          </w:p>
        </w:tc>
        <w:tc>
          <w:tcPr>
            <w:tcW w:w="1539" w:type="pct"/>
            <w:tcBorders>
              <w:top w:val="nil"/>
              <w:left w:val="nil"/>
              <w:bottom w:val="single" w:sz="4" w:space="0" w:color="auto"/>
              <w:right w:val="single" w:sz="4" w:space="0" w:color="auto"/>
            </w:tcBorders>
            <w:shd w:val="clear" w:color="000000" w:fill="FFFFFF"/>
            <w:vAlign w:val="center"/>
          </w:tcPr>
          <w:p w14:paraId="52EB9335" w14:textId="775A7689" w:rsidR="00A914A8" w:rsidRDefault="00A914A8" w:rsidP="003421EC">
            <w:pPr>
              <w:rPr>
                <w:rFonts w:cs="Arial"/>
                <w:color w:val="000000"/>
                <w:sz w:val="20"/>
                <w:szCs w:val="20"/>
              </w:rPr>
            </w:pPr>
            <w:r>
              <w:rPr>
                <w:rFonts w:cs="Arial"/>
                <w:color w:val="000000"/>
                <w:sz w:val="20"/>
                <w:szCs w:val="20"/>
              </w:rPr>
              <w:t>Peso Não Existe nos Contadores.CPF.0a3M</w:t>
            </w:r>
          </w:p>
        </w:tc>
        <w:tc>
          <w:tcPr>
            <w:tcW w:w="2726" w:type="pct"/>
            <w:tcBorders>
              <w:top w:val="nil"/>
              <w:left w:val="nil"/>
              <w:bottom w:val="single" w:sz="4" w:space="0" w:color="auto"/>
              <w:right w:val="single" w:sz="4" w:space="0" w:color="auto"/>
            </w:tcBorders>
            <w:shd w:val="clear" w:color="000000" w:fill="FFFFFF"/>
            <w:vAlign w:val="center"/>
          </w:tcPr>
          <w:p w14:paraId="327B2DAD" w14:textId="1C450973" w:rsidR="00A914A8" w:rsidRDefault="00A914A8" w:rsidP="003421EC">
            <w:pPr>
              <w:rPr>
                <w:rFonts w:cs="Arial"/>
                <w:color w:val="000000"/>
                <w:sz w:val="20"/>
                <w:szCs w:val="20"/>
              </w:rPr>
            </w:pPr>
            <w:r>
              <w:rPr>
                <w:rFonts w:cs="Arial"/>
                <w:color w:val="000000"/>
                <w:sz w:val="20"/>
                <w:szCs w:val="20"/>
              </w:rPr>
              <w:t>Tabela de Referência</w:t>
            </w:r>
          </w:p>
        </w:tc>
      </w:tr>
      <w:tr w:rsidR="00A914A8" w14:paraId="656202D2"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tcPr>
          <w:p w14:paraId="20667CF6" w14:textId="77777777" w:rsidR="00A914A8" w:rsidRDefault="00A914A8" w:rsidP="003421EC">
            <w:pPr>
              <w:rPr>
                <w:rFonts w:cs="Arial"/>
                <w:b/>
                <w:bCs/>
                <w:color w:val="000000"/>
                <w:sz w:val="20"/>
                <w:szCs w:val="20"/>
              </w:rPr>
            </w:pPr>
          </w:p>
        </w:tc>
        <w:tc>
          <w:tcPr>
            <w:tcW w:w="1539" w:type="pct"/>
            <w:tcBorders>
              <w:top w:val="nil"/>
              <w:left w:val="nil"/>
              <w:bottom w:val="single" w:sz="4" w:space="0" w:color="auto"/>
              <w:right w:val="single" w:sz="4" w:space="0" w:color="auto"/>
            </w:tcBorders>
            <w:shd w:val="clear" w:color="000000" w:fill="FFFFFF"/>
            <w:vAlign w:val="center"/>
          </w:tcPr>
          <w:p w14:paraId="16D4B546" w14:textId="66EA88C6" w:rsidR="00A914A8" w:rsidRDefault="00A914A8" w:rsidP="00A914A8">
            <w:pPr>
              <w:rPr>
                <w:rFonts w:cs="Arial"/>
                <w:color w:val="000000"/>
                <w:sz w:val="20"/>
                <w:szCs w:val="20"/>
              </w:rPr>
            </w:pPr>
            <w:r>
              <w:rPr>
                <w:rFonts w:cs="Arial"/>
                <w:color w:val="000000"/>
                <w:sz w:val="20"/>
                <w:szCs w:val="20"/>
              </w:rPr>
              <w:t>Peso Não Existe nos Contadores.CPF.4a6M</w:t>
            </w:r>
          </w:p>
        </w:tc>
        <w:tc>
          <w:tcPr>
            <w:tcW w:w="2726" w:type="pct"/>
            <w:tcBorders>
              <w:top w:val="nil"/>
              <w:left w:val="nil"/>
              <w:bottom w:val="single" w:sz="4" w:space="0" w:color="auto"/>
              <w:right w:val="single" w:sz="4" w:space="0" w:color="auto"/>
            </w:tcBorders>
            <w:shd w:val="clear" w:color="000000" w:fill="FFFFFF"/>
            <w:vAlign w:val="center"/>
          </w:tcPr>
          <w:p w14:paraId="793AF1FA" w14:textId="1F88329B" w:rsidR="00A914A8" w:rsidRDefault="00A914A8" w:rsidP="003421EC">
            <w:pPr>
              <w:rPr>
                <w:rFonts w:cs="Arial"/>
                <w:color w:val="000000"/>
                <w:sz w:val="20"/>
                <w:szCs w:val="20"/>
              </w:rPr>
            </w:pPr>
            <w:r>
              <w:rPr>
                <w:rFonts w:cs="Arial"/>
                <w:color w:val="000000"/>
                <w:sz w:val="20"/>
                <w:szCs w:val="20"/>
              </w:rPr>
              <w:t>Tabela de Referência</w:t>
            </w:r>
          </w:p>
        </w:tc>
      </w:tr>
      <w:tr w:rsidR="00A914A8" w14:paraId="25668C2B" w14:textId="77777777" w:rsidTr="00A914A8">
        <w:trPr>
          <w:trHeight w:val="300"/>
        </w:trPr>
        <w:tc>
          <w:tcPr>
            <w:tcW w:w="735" w:type="pct"/>
            <w:tcBorders>
              <w:top w:val="nil"/>
              <w:left w:val="single" w:sz="4" w:space="0" w:color="auto"/>
              <w:bottom w:val="nil"/>
              <w:right w:val="single" w:sz="4" w:space="0" w:color="auto"/>
            </w:tcBorders>
            <w:shd w:val="clear" w:color="000000" w:fill="F2F2F2"/>
            <w:vAlign w:val="center"/>
          </w:tcPr>
          <w:p w14:paraId="329B10BE" w14:textId="77777777" w:rsidR="00A914A8" w:rsidRDefault="00A914A8" w:rsidP="003421EC">
            <w:pPr>
              <w:rPr>
                <w:rFonts w:cs="Arial"/>
                <w:b/>
                <w:bCs/>
                <w:color w:val="000000"/>
                <w:sz w:val="20"/>
                <w:szCs w:val="20"/>
              </w:rPr>
            </w:pPr>
          </w:p>
        </w:tc>
        <w:tc>
          <w:tcPr>
            <w:tcW w:w="1539" w:type="pct"/>
            <w:tcBorders>
              <w:top w:val="nil"/>
              <w:left w:val="nil"/>
              <w:bottom w:val="single" w:sz="4" w:space="0" w:color="auto"/>
              <w:right w:val="single" w:sz="4" w:space="0" w:color="auto"/>
            </w:tcBorders>
            <w:shd w:val="clear" w:color="000000" w:fill="FFFFFF"/>
            <w:vAlign w:val="center"/>
          </w:tcPr>
          <w:p w14:paraId="01DE0B0A" w14:textId="61F9296D" w:rsidR="00A914A8" w:rsidRDefault="00A914A8" w:rsidP="00A914A8">
            <w:pPr>
              <w:rPr>
                <w:rFonts w:cs="Arial"/>
                <w:color w:val="000000"/>
                <w:sz w:val="20"/>
                <w:szCs w:val="20"/>
              </w:rPr>
            </w:pPr>
            <w:r>
              <w:rPr>
                <w:rFonts w:cs="Arial"/>
                <w:color w:val="000000"/>
                <w:sz w:val="20"/>
                <w:szCs w:val="20"/>
              </w:rPr>
              <w:t>Peso Não Existe nos Contadores.CPF.Total</w:t>
            </w:r>
          </w:p>
        </w:tc>
        <w:tc>
          <w:tcPr>
            <w:tcW w:w="2726" w:type="pct"/>
            <w:tcBorders>
              <w:top w:val="nil"/>
              <w:left w:val="nil"/>
              <w:bottom w:val="single" w:sz="4" w:space="0" w:color="auto"/>
              <w:right w:val="single" w:sz="4" w:space="0" w:color="auto"/>
            </w:tcBorders>
            <w:shd w:val="clear" w:color="000000" w:fill="FFFFFF"/>
            <w:vAlign w:val="center"/>
          </w:tcPr>
          <w:p w14:paraId="3E5A3315" w14:textId="470A3621" w:rsidR="00A914A8" w:rsidRDefault="00A914A8" w:rsidP="003421EC">
            <w:pPr>
              <w:rPr>
                <w:rFonts w:cs="Arial"/>
                <w:color w:val="000000"/>
                <w:sz w:val="20"/>
                <w:szCs w:val="20"/>
              </w:rPr>
            </w:pPr>
            <w:r>
              <w:rPr>
                <w:rFonts w:cs="Arial"/>
                <w:color w:val="000000"/>
                <w:sz w:val="20"/>
                <w:szCs w:val="20"/>
              </w:rPr>
              <w:t>Tabela de Referência</w:t>
            </w:r>
          </w:p>
        </w:tc>
      </w:tr>
      <w:tr w:rsidR="00303323" w14:paraId="571A018B" w14:textId="77777777" w:rsidTr="00A914A8">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E601532" w14:textId="77777777" w:rsidR="00303323" w:rsidRDefault="00303323" w:rsidP="003421EC">
            <w:pPr>
              <w:jc w:val="center"/>
              <w:rPr>
                <w:rFonts w:cs="Arial"/>
                <w:b/>
                <w:bCs/>
                <w:color w:val="000000"/>
                <w:sz w:val="20"/>
                <w:szCs w:val="20"/>
              </w:rPr>
            </w:pPr>
            <w:r>
              <w:rPr>
                <w:rFonts w:cs="Arial"/>
                <w:b/>
                <w:bCs/>
                <w:color w:val="000000"/>
                <w:sz w:val="20"/>
                <w:szCs w:val="20"/>
              </w:rPr>
              <w:t>Campos de Retorno</w:t>
            </w:r>
          </w:p>
        </w:tc>
      </w:tr>
      <w:tr w:rsidR="00303323" w14:paraId="140697BD" w14:textId="77777777" w:rsidTr="00A914A8">
        <w:trPr>
          <w:trHeight w:val="30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1BBA1E4B" w14:textId="77777777" w:rsidR="00303323" w:rsidRDefault="00303323" w:rsidP="003421EC">
            <w:pPr>
              <w:rPr>
                <w:rFonts w:cs="Arial"/>
                <w:b/>
                <w:bCs/>
                <w:color w:val="000000"/>
                <w:sz w:val="20"/>
                <w:szCs w:val="20"/>
              </w:rPr>
            </w:pPr>
            <w:r>
              <w:rPr>
                <w:rFonts w:cs="Arial"/>
                <w:b/>
                <w:bCs/>
                <w:color w:val="000000"/>
                <w:sz w:val="20"/>
                <w:szCs w:val="20"/>
              </w:rPr>
              <w:t>Retorno</w:t>
            </w:r>
          </w:p>
        </w:tc>
        <w:tc>
          <w:tcPr>
            <w:tcW w:w="4265" w:type="pct"/>
            <w:gridSpan w:val="2"/>
            <w:tcBorders>
              <w:top w:val="nil"/>
              <w:left w:val="nil"/>
              <w:bottom w:val="single" w:sz="4" w:space="0" w:color="auto"/>
              <w:right w:val="single" w:sz="4" w:space="0" w:color="000000"/>
            </w:tcBorders>
            <w:shd w:val="clear" w:color="000000" w:fill="FFFFFF"/>
            <w:vAlign w:val="center"/>
            <w:hideMark/>
          </w:tcPr>
          <w:p w14:paraId="4E28F332" w14:textId="77777777" w:rsidR="00303323" w:rsidRDefault="00303323" w:rsidP="003421EC">
            <w:pPr>
              <w:rPr>
                <w:rFonts w:cs="Arial"/>
                <w:color w:val="000000"/>
                <w:sz w:val="20"/>
                <w:szCs w:val="20"/>
              </w:rPr>
            </w:pPr>
            <w:r>
              <w:rPr>
                <w:rFonts w:cs="Arial"/>
                <w:color w:val="000000"/>
                <w:sz w:val="20"/>
                <w:szCs w:val="20"/>
              </w:rPr>
              <w:t>Score</w:t>
            </w:r>
          </w:p>
        </w:tc>
      </w:tr>
      <w:tr w:rsidR="00303323" w14:paraId="406FBAF4" w14:textId="77777777" w:rsidTr="00A914A8">
        <w:trPr>
          <w:trHeight w:val="300"/>
        </w:trPr>
        <w:tc>
          <w:tcPr>
            <w:tcW w:w="735" w:type="pct"/>
            <w:tcBorders>
              <w:top w:val="nil"/>
              <w:left w:val="single" w:sz="4" w:space="0" w:color="auto"/>
              <w:bottom w:val="single" w:sz="4" w:space="0" w:color="auto"/>
              <w:right w:val="single" w:sz="4" w:space="0" w:color="auto"/>
            </w:tcBorders>
            <w:shd w:val="clear" w:color="000000" w:fill="F2F2F2"/>
            <w:vAlign w:val="center"/>
            <w:hideMark/>
          </w:tcPr>
          <w:p w14:paraId="5BF7E794" w14:textId="77777777" w:rsidR="00303323" w:rsidRDefault="00303323" w:rsidP="003421EC">
            <w:pPr>
              <w:rPr>
                <w:rFonts w:cs="Arial"/>
                <w:b/>
                <w:bCs/>
                <w:color w:val="000000"/>
                <w:sz w:val="20"/>
                <w:szCs w:val="20"/>
              </w:rPr>
            </w:pPr>
            <w:r>
              <w:rPr>
                <w:rFonts w:cs="Arial"/>
                <w:b/>
                <w:bCs/>
                <w:color w:val="000000"/>
                <w:sz w:val="20"/>
                <w:szCs w:val="20"/>
              </w:rPr>
              <w:t>Outros</w:t>
            </w:r>
          </w:p>
        </w:tc>
        <w:tc>
          <w:tcPr>
            <w:tcW w:w="4265" w:type="pct"/>
            <w:gridSpan w:val="2"/>
            <w:tcBorders>
              <w:top w:val="single" w:sz="4" w:space="0" w:color="auto"/>
              <w:left w:val="nil"/>
              <w:bottom w:val="single" w:sz="4" w:space="0" w:color="auto"/>
              <w:right w:val="single" w:sz="4" w:space="0" w:color="000000"/>
            </w:tcBorders>
            <w:shd w:val="clear" w:color="000000" w:fill="FFFFFF"/>
            <w:vAlign w:val="center"/>
            <w:hideMark/>
          </w:tcPr>
          <w:p w14:paraId="507C0244" w14:textId="77777777" w:rsidR="00303323" w:rsidRDefault="00303323" w:rsidP="003421EC">
            <w:pPr>
              <w:rPr>
                <w:rFonts w:cs="Arial"/>
                <w:color w:val="000000"/>
                <w:sz w:val="20"/>
                <w:szCs w:val="20"/>
              </w:rPr>
            </w:pPr>
            <w:r>
              <w:rPr>
                <w:rFonts w:cs="Arial"/>
                <w:color w:val="000000"/>
                <w:sz w:val="20"/>
                <w:szCs w:val="20"/>
              </w:rPr>
              <w:t>Tipo Score</w:t>
            </w:r>
          </w:p>
        </w:tc>
      </w:tr>
    </w:tbl>
    <w:p w14:paraId="1963EAB9" w14:textId="77777777" w:rsidR="00303323" w:rsidRDefault="00303323" w:rsidP="00303323">
      <w:pPr>
        <w:rPr>
          <w:lang w:eastAsia="en-US"/>
        </w:rPr>
      </w:pPr>
    </w:p>
    <w:p w14:paraId="29308B02" w14:textId="77777777" w:rsidR="00303323" w:rsidRDefault="00303323" w:rsidP="00303323">
      <w:r>
        <w:t>Regras que serão configuradas de baseline para este modelo:</w:t>
      </w:r>
    </w:p>
    <w:p w14:paraId="4651905C" w14:textId="77777777" w:rsidR="00303323" w:rsidRDefault="00303323" w:rsidP="00303323">
      <w:pPr>
        <w:rPr>
          <w:rFonts w:cs="Arial"/>
          <w:color w:val="000000"/>
          <w:sz w:val="20"/>
          <w:szCs w:val="20"/>
        </w:rPr>
      </w:pPr>
    </w:p>
    <w:tbl>
      <w:tblPr>
        <w:tblW w:w="0" w:type="auto"/>
        <w:tblLook w:val="04A0" w:firstRow="1" w:lastRow="0" w:firstColumn="1" w:lastColumn="0" w:noHBand="0" w:noVBand="1"/>
      </w:tblPr>
      <w:tblGrid>
        <w:gridCol w:w="1551"/>
        <w:gridCol w:w="1753"/>
        <w:gridCol w:w="6892"/>
      </w:tblGrid>
      <w:tr w:rsidR="00303323" w14:paraId="478389AA" w14:textId="77777777" w:rsidTr="003421EC">
        <w:trPr>
          <w:trHeight w:val="300"/>
        </w:trPr>
        <w:tc>
          <w:tcPr>
            <w:tcW w:w="0" w:type="auto"/>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21C01F2" w14:textId="77777777" w:rsidR="00303323" w:rsidRDefault="00303323" w:rsidP="003421EC">
            <w:pPr>
              <w:jc w:val="center"/>
              <w:rPr>
                <w:rFonts w:cs="Arial"/>
                <w:b/>
                <w:bCs/>
                <w:color w:val="000000"/>
                <w:sz w:val="20"/>
                <w:szCs w:val="20"/>
              </w:rPr>
            </w:pPr>
            <w:r>
              <w:rPr>
                <w:rFonts w:cs="Arial"/>
                <w:b/>
                <w:bCs/>
                <w:color w:val="000000"/>
                <w:sz w:val="20"/>
                <w:szCs w:val="20"/>
              </w:rPr>
              <w:t>Regras</w:t>
            </w:r>
          </w:p>
        </w:tc>
      </w:tr>
      <w:tr w:rsidR="00303323" w14:paraId="60B697B1" w14:textId="77777777" w:rsidTr="003421EC">
        <w:trPr>
          <w:trHeight w:val="300"/>
        </w:trPr>
        <w:tc>
          <w:tcPr>
            <w:tcW w:w="0" w:type="auto"/>
            <w:tcBorders>
              <w:top w:val="nil"/>
              <w:left w:val="single" w:sz="4" w:space="0" w:color="auto"/>
              <w:bottom w:val="single" w:sz="4" w:space="0" w:color="auto"/>
              <w:right w:val="nil"/>
            </w:tcBorders>
            <w:shd w:val="clear" w:color="000000" w:fill="A6A6A6"/>
            <w:vAlign w:val="center"/>
            <w:hideMark/>
          </w:tcPr>
          <w:p w14:paraId="1C45160D" w14:textId="77777777" w:rsidR="00303323" w:rsidRDefault="00303323" w:rsidP="003421EC">
            <w:pPr>
              <w:jc w:val="center"/>
              <w:rPr>
                <w:rFonts w:cs="Arial"/>
                <w:b/>
                <w:bCs/>
                <w:color w:val="000000"/>
                <w:sz w:val="20"/>
                <w:szCs w:val="20"/>
              </w:rPr>
            </w:pPr>
            <w:r>
              <w:rPr>
                <w:rFonts w:cs="Arial"/>
                <w:b/>
                <w:bCs/>
                <w:color w:val="000000"/>
                <w:sz w:val="20"/>
                <w:szCs w:val="20"/>
              </w:rPr>
              <w:t>Regra</w:t>
            </w:r>
          </w:p>
        </w:tc>
        <w:tc>
          <w:tcPr>
            <w:tcW w:w="0" w:type="auto"/>
            <w:tcBorders>
              <w:top w:val="nil"/>
              <w:left w:val="single" w:sz="4" w:space="0" w:color="auto"/>
              <w:bottom w:val="single" w:sz="4" w:space="0" w:color="auto"/>
              <w:right w:val="single" w:sz="4" w:space="0" w:color="auto"/>
            </w:tcBorders>
            <w:shd w:val="clear" w:color="000000" w:fill="F2F2F2"/>
            <w:vAlign w:val="center"/>
            <w:hideMark/>
          </w:tcPr>
          <w:p w14:paraId="216BBBA7" w14:textId="77777777" w:rsidR="00303323" w:rsidRDefault="00303323" w:rsidP="003421EC">
            <w:pPr>
              <w:jc w:val="center"/>
              <w:rPr>
                <w:rFonts w:cs="Arial"/>
                <w:b/>
                <w:bCs/>
                <w:color w:val="000000"/>
                <w:sz w:val="20"/>
                <w:szCs w:val="20"/>
              </w:rPr>
            </w:pPr>
            <w:r>
              <w:rPr>
                <w:rFonts w:cs="Arial"/>
                <w:b/>
                <w:bCs/>
                <w:color w:val="000000"/>
                <w:sz w:val="20"/>
                <w:szCs w:val="20"/>
              </w:rPr>
              <w:t>Tipo Score</w:t>
            </w:r>
          </w:p>
        </w:tc>
        <w:tc>
          <w:tcPr>
            <w:tcW w:w="0" w:type="auto"/>
            <w:tcBorders>
              <w:top w:val="nil"/>
              <w:left w:val="nil"/>
              <w:bottom w:val="single" w:sz="4" w:space="0" w:color="auto"/>
              <w:right w:val="single" w:sz="4" w:space="0" w:color="auto"/>
            </w:tcBorders>
            <w:shd w:val="clear" w:color="000000" w:fill="F2F2F2"/>
            <w:vAlign w:val="center"/>
            <w:hideMark/>
          </w:tcPr>
          <w:p w14:paraId="3D0AC1B8" w14:textId="77777777" w:rsidR="00303323" w:rsidRDefault="00303323" w:rsidP="003421EC">
            <w:pPr>
              <w:jc w:val="center"/>
              <w:rPr>
                <w:rFonts w:cs="Arial"/>
                <w:b/>
                <w:bCs/>
                <w:color w:val="000000"/>
                <w:sz w:val="20"/>
                <w:szCs w:val="20"/>
              </w:rPr>
            </w:pPr>
            <w:r>
              <w:rPr>
                <w:rFonts w:cs="Arial"/>
                <w:b/>
                <w:bCs/>
                <w:color w:val="000000"/>
                <w:sz w:val="20"/>
                <w:szCs w:val="20"/>
              </w:rPr>
              <w:t>Fórmula Score</w:t>
            </w:r>
          </w:p>
        </w:tc>
      </w:tr>
      <w:tr w:rsidR="00303323" w14:paraId="539D7192" w14:textId="77777777" w:rsidTr="003421EC">
        <w:trPr>
          <w:trHeight w:val="510"/>
        </w:trPr>
        <w:tc>
          <w:tcPr>
            <w:tcW w:w="0" w:type="auto"/>
            <w:tcBorders>
              <w:top w:val="nil"/>
              <w:left w:val="single" w:sz="4" w:space="0" w:color="auto"/>
              <w:bottom w:val="single" w:sz="4" w:space="0" w:color="auto"/>
              <w:right w:val="single" w:sz="4" w:space="0" w:color="auto"/>
            </w:tcBorders>
            <w:shd w:val="clear" w:color="000000" w:fill="F2F2F2"/>
            <w:vAlign w:val="center"/>
            <w:hideMark/>
          </w:tcPr>
          <w:p w14:paraId="57E65810" w14:textId="77777777" w:rsidR="00303323" w:rsidRDefault="00303323" w:rsidP="003421EC">
            <w:pPr>
              <w:rPr>
                <w:rFonts w:cs="Arial"/>
                <w:b/>
                <w:bCs/>
                <w:color w:val="000000"/>
                <w:sz w:val="20"/>
                <w:szCs w:val="20"/>
              </w:rPr>
            </w:pPr>
            <w:r>
              <w:rPr>
                <w:rFonts w:cs="Arial"/>
                <w:b/>
                <w:bCs/>
                <w:color w:val="000000"/>
                <w:sz w:val="20"/>
                <w:szCs w:val="20"/>
              </w:rPr>
              <w:t>Calculo Score CPF 0 a 3 Meses</w:t>
            </w:r>
          </w:p>
        </w:tc>
        <w:tc>
          <w:tcPr>
            <w:tcW w:w="0" w:type="auto"/>
            <w:tcBorders>
              <w:top w:val="nil"/>
              <w:left w:val="nil"/>
              <w:bottom w:val="single" w:sz="4" w:space="0" w:color="auto"/>
              <w:right w:val="single" w:sz="4" w:space="0" w:color="auto"/>
            </w:tcBorders>
            <w:shd w:val="clear" w:color="000000" w:fill="FFFFFF"/>
            <w:vAlign w:val="center"/>
            <w:hideMark/>
          </w:tcPr>
          <w:p w14:paraId="3ACD33D5" w14:textId="77777777" w:rsidR="00303323" w:rsidRDefault="00303323" w:rsidP="003421EC">
            <w:pPr>
              <w:rPr>
                <w:rFonts w:cs="Arial"/>
                <w:color w:val="000000"/>
                <w:sz w:val="20"/>
                <w:szCs w:val="20"/>
              </w:rPr>
            </w:pPr>
            <w:r>
              <w:rPr>
                <w:rFonts w:cs="Arial"/>
                <w:color w:val="000000"/>
                <w:sz w:val="20"/>
                <w:szCs w:val="20"/>
              </w:rPr>
              <w:t>Score Neg.CPF.0a3M</w:t>
            </w:r>
          </w:p>
        </w:tc>
        <w:tc>
          <w:tcPr>
            <w:tcW w:w="0" w:type="auto"/>
            <w:tcBorders>
              <w:top w:val="nil"/>
              <w:left w:val="nil"/>
              <w:bottom w:val="single" w:sz="4" w:space="0" w:color="auto"/>
              <w:right w:val="single" w:sz="4" w:space="0" w:color="auto"/>
            </w:tcBorders>
            <w:shd w:val="clear" w:color="000000" w:fill="FFFFFF"/>
            <w:vAlign w:val="center"/>
            <w:hideMark/>
          </w:tcPr>
          <w:p w14:paraId="6D4A39EF" w14:textId="77777777" w:rsidR="00303323" w:rsidRDefault="00303323" w:rsidP="003421EC">
            <w:pPr>
              <w:rPr>
                <w:rFonts w:cs="Arial"/>
                <w:color w:val="000000"/>
                <w:sz w:val="20"/>
                <w:szCs w:val="20"/>
              </w:rPr>
            </w:pPr>
            <w:r>
              <w:rPr>
                <w:rFonts w:cs="Arial"/>
                <w:color w:val="000000"/>
                <w:sz w:val="20"/>
                <w:szCs w:val="20"/>
              </w:rPr>
              <w:t>({Fraude Total.CPF.0a3M}*{Peso Fraude Total.CPF.0a3M}</w:t>
            </w:r>
            <w:r>
              <w:rPr>
                <w:rFonts w:cs="Arial"/>
                <w:color w:val="000000"/>
                <w:sz w:val="20"/>
                <w:szCs w:val="20"/>
              </w:rPr>
              <w:br/>
              <w:t>+{Fraude Outros.CPF.0a3M}*{Peso Fraude Outros.CPF.0a3M}</w:t>
            </w:r>
            <w:r>
              <w:rPr>
                <w:rFonts w:cs="Arial"/>
                <w:color w:val="000000"/>
                <w:sz w:val="20"/>
                <w:szCs w:val="20"/>
              </w:rPr>
              <w:br/>
              <w:t>+{Fraude PDV.CPF.0a3M}*{Peso Fraude PDV.CPF.0a3M}</w:t>
            </w:r>
            <w:r>
              <w:rPr>
                <w:rFonts w:cs="Arial"/>
                <w:color w:val="000000"/>
                <w:sz w:val="20"/>
                <w:szCs w:val="20"/>
              </w:rPr>
              <w:br/>
              <w:t>+{Fraude Subscrição.CPF.0a3M}*{Peso Fraude Subscrição.CPF.0a3M}</w:t>
            </w:r>
            <w:r>
              <w:rPr>
                <w:rFonts w:cs="Arial"/>
                <w:color w:val="000000"/>
                <w:sz w:val="20"/>
                <w:szCs w:val="20"/>
              </w:rPr>
              <w:br/>
              <w:t>+{Fraude ABR.CPF.0a3M}*{Peso Fraude ABR.CPF.0a3M}</w:t>
            </w:r>
            <w:r>
              <w:rPr>
                <w:rFonts w:cs="Arial"/>
                <w:color w:val="000000"/>
                <w:sz w:val="20"/>
                <w:szCs w:val="20"/>
              </w:rPr>
              <w:br/>
              <w:t>+{NCOI Total.CPF.0a3M}*{Peso NCOI Total.CPF.0a3M}</w:t>
            </w:r>
            <w:r>
              <w:rPr>
                <w:rFonts w:cs="Arial"/>
                <w:color w:val="000000"/>
                <w:sz w:val="20"/>
                <w:szCs w:val="20"/>
              </w:rPr>
              <w:br/>
              <w:t>+{NCOI Outros.CPF.0a3M}*{Peso NCOI Outros.CPF.0a3M}</w:t>
            </w:r>
            <w:r>
              <w:rPr>
                <w:rFonts w:cs="Arial"/>
                <w:color w:val="000000"/>
                <w:sz w:val="20"/>
                <w:szCs w:val="20"/>
              </w:rPr>
              <w:br/>
              <w:t>+{NCOI PDV.CPF.0a3M}*{Peso NCOI PDV.CPF.0a3M}</w:t>
            </w:r>
            <w:r>
              <w:rPr>
                <w:rFonts w:cs="Arial"/>
                <w:color w:val="000000"/>
                <w:sz w:val="20"/>
                <w:szCs w:val="20"/>
              </w:rPr>
              <w:br/>
              <w:t>+{NCOI Subscrição.CPF.0a3M}*{Peso NCOI Subscrição.CPF.0a3M}</w:t>
            </w:r>
            <w:r>
              <w:rPr>
                <w:rFonts w:cs="Arial"/>
                <w:color w:val="000000"/>
                <w:sz w:val="20"/>
                <w:szCs w:val="20"/>
              </w:rPr>
              <w:br/>
              <w:t>+{JEC.CPF.0a3M}*{Peso JEC.CPF.0a3M}</w:t>
            </w:r>
            <w:r>
              <w:rPr>
                <w:rFonts w:cs="Arial"/>
                <w:color w:val="000000"/>
                <w:sz w:val="20"/>
                <w:szCs w:val="20"/>
              </w:rPr>
              <w:br/>
              <w:t>+{FPD.CPF.0a3M}*{Peso FPD.CPF.0a3M}</w:t>
            </w:r>
            <w:r>
              <w:rPr>
                <w:rFonts w:cs="Arial"/>
                <w:color w:val="000000"/>
                <w:sz w:val="20"/>
                <w:szCs w:val="20"/>
              </w:rPr>
              <w:br/>
              <w:t>+{Vendas.CPF.0a3M}*{Peso Vendas.CPF.0a3M})</w:t>
            </w:r>
            <w:r>
              <w:rPr>
                <w:rFonts w:cs="Arial"/>
                <w:color w:val="000000"/>
                <w:sz w:val="20"/>
                <w:szCs w:val="20"/>
              </w:rPr>
              <w:br/>
              <w:t xml:space="preserve">/If({Vendas.CPF.0a3M}&gt;=0,{Vendas.CPF.0a3M},If({Proposta </w:t>
            </w:r>
            <w:r>
              <w:rPr>
                <w:rFonts w:cs="Arial"/>
                <w:color w:val="000000"/>
                <w:sz w:val="20"/>
                <w:szCs w:val="20"/>
              </w:rPr>
              <w:lastRenderedPageBreak/>
              <w:t>Total.CPF.0a3M}&gt;=0,{Proposta Total.CPF.0a3M},1))</w:t>
            </w:r>
            <w:r>
              <w:rPr>
                <w:rFonts w:cs="Arial"/>
                <w:color w:val="000000"/>
                <w:sz w:val="20"/>
                <w:szCs w:val="20"/>
              </w:rPr>
              <w:br/>
              <w:t>+</w:t>
            </w:r>
            <w:r>
              <w:rPr>
                <w:rFonts w:cs="Arial"/>
                <w:color w:val="000000"/>
                <w:sz w:val="20"/>
                <w:szCs w:val="20"/>
              </w:rPr>
              <w:br/>
              <w:t>({Proposta Negada Sem Contato.CPF.0a3M}*{Peso Proposta Negada Sem Contato.CPF.0a3M}</w:t>
            </w:r>
            <w:r>
              <w:rPr>
                <w:rFonts w:cs="Arial"/>
                <w:color w:val="000000"/>
                <w:sz w:val="20"/>
                <w:szCs w:val="20"/>
              </w:rPr>
              <w:br/>
              <w:t>+{Proposta Negada Outros.CPF.0a3M}*{Peso Proposta Negada Outros.CPF.0a3M}</w:t>
            </w:r>
            <w:r>
              <w:rPr>
                <w:rFonts w:cs="Arial"/>
                <w:color w:val="000000"/>
                <w:sz w:val="20"/>
                <w:szCs w:val="20"/>
              </w:rPr>
              <w:br/>
              <w:t>+{Proposta Negada Fraude.CPF.0a3M}*{Peso Proposta Negada Fraude.CPF.0a3M})/</w:t>
            </w:r>
            <w:r>
              <w:rPr>
                <w:rFonts w:cs="Arial"/>
                <w:color w:val="000000"/>
                <w:sz w:val="20"/>
                <w:szCs w:val="20"/>
              </w:rPr>
              <w:br/>
              <w:t>If({Proposta Total.CPF.0a3M}&gt;=0,{Proposta Total.CPF.0a3M},1)</w:t>
            </w:r>
            <w:r>
              <w:rPr>
                <w:rFonts w:cs="Arial"/>
                <w:color w:val="000000"/>
                <w:sz w:val="20"/>
                <w:szCs w:val="20"/>
              </w:rPr>
              <w:br/>
              <w:t>+</w:t>
            </w:r>
            <w:r>
              <w:rPr>
                <w:rFonts w:cs="Arial"/>
                <w:color w:val="000000"/>
                <w:sz w:val="20"/>
                <w:szCs w:val="20"/>
              </w:rPr>
              <w:br/>
              <w:t>{Proposta Total.CPF.0a3M}*{Peso Proposta Total.CPF.0a3M}</w:t>
            </w:r>
          </w:p>
        </w:tc>
      </w:tr>
      <w:tr w:rsidR="00303323" w14:paraId="264E8016" w14:textId="77777777" w:rsidTr="003421EC">
        <w:trPr>
          <w:trHeight w:val="510"/>
        </w:trPr>
        <w:tc>
          <w:tcPr>
            <w:tcW w:w="0" w:type="auto"/>
            <w:tcBorders>
              <w:top w:val="nil"/>
              <w:left w:val="single" w:sz="4" w:space="0" w:color="auto"/>
              <w:bottom w:val="single" w:sz="4" w:space="0" w:color="auto"/>
              <w:right w:val="single" w:sz="4" w:space="0" w:color="auto"/>
            </w:tcBorders>
            <w:shd w:val="clear" w:color="000000" w:fill="F2F2F2"/>
            <w:vAlign w:val="center"/>
            <w:hideMark/>
          </w:tcPr>
          <w:p w14:paraId="5A1ACFAB" w14:textId="77777777" w:rsidR="00303323" w:rsidRDefault="00303323" w:rsidP="003421EC">
            <w:pPr>
              <w:rPr>
                <w:rFonts w:cs="Arial"/>
                <w:b/>
                <w:bCs/>
                <w:color w:val="000000"/>
                <w:sz w:val="20"/>
                <w:szCs w:val="20"/>
              </w:rPr>
            </w:pPr>
            <w:r>
              <w:rPr>
                <w:rFonts w:cs="Arial"/>
                <w:b/>
                <w:bCs/>
                <w:color w:val="000000"/>
                <w:sz w:val="20"/>
                <w:szCs w:val="20"/>
              </w:rPr>
              <w:lastRenderedPageBreak/>
              <w:t>Calculo Score CPF 4 a 6 Meses</w:t>
            </w:r>
          </w:p>
        </w:tc>
        <w:tc>
          <w:tcPr>
            <w:tcW w:w="0" w:type="auto"/>
            <w:tcBorders>
              <w:top w:val="nil"/>
              <w:left w:val="nil"/>
              <w:bottom w:val="single" w:sz="4" w:space="0" w:color="auto"/>
              <w:right w:val="single" w:sz="4" w:space="0" w:color="auto"/>
            </w:tcBorders>
            <w:shd w:val="clear" w:color="000000" w:fill="FFFFFF"/>
            <w:vAlign w:val="center"/>
            <w:hideMark/>
          </w:tcPr>
          <w:p w14:paraId="519DC6F6" w14:textId="77777777" w:rsidR="00303323" w:rsidRDefault="00303323" w:rsidP="003421EC">
            <w:pPr>
              <w:rPr>
                <w:rFonts w:cs="Arial"/>
                <w:color w:val="000000"/>
                <w:sz w:val="20"/>
                <w:szCs w:val="20"/>
              </w:rPr>
            </w:pPr>
            <w:r>
              <w:rPr>
                <w:rFonts w:cs="Arial"/>
                <w:color w:val="000000"/>
                <w:sz w:val="20"/>
                <w:szCs w:val="20"/>
              </w:rPr>
              <w:t>Score Neg.CPF.4a6M</w:t>
            </w:r>
          </w:p>
        </w:tc>
        <w:tc>
          <w:tcPr>
            <w:tcW w:w="0" w:type="auto"/>
            <w:tcBorders>
              <w:top w:val="nil"/>
              <w:left w:val="nil"/>
              <w:bottom w:val="single" w:sz="4" w:space="0" w:color="auto"/>
              <w:right w:val="single" w:sz="4" w:space="0" w:color="auto"/>
            </w:tcBorders>
            <w:shd w:val="clear" w:color="000000" w:fill="FFFFFF"/>
            <w:vAlign w:val="center"/>
            <w:hideMark/>
          </w:tcPr>
          <w:p w14:paraId="2CE69E2A" w14:textId="77777777" w:rsidR="00303323" w:rsidRDefault="00303323" w:rsidP="003421EC">
            <w:pPr>
              <w:rPr>
                <w:rFonts w:cs="Arial"/>
                <w:color w:val="000000"/>
                <w:sz w:val="20"/>
                <w:szCs w:val="20"/>
              </w:rPr>
            </w:pPr>
            <w:r>
              <w:rPr>
                <w:rFonts w:cs="Arial"/>
                <w:color w:val="000000"/>
                <w:sz w:val="20"/>
                <w:szCs w:val="20"/>
              </w:rPr>
              <w:t>({Fraude Total.CPF.4a6M}*{Peso Fraude Total.CPF.4a6M}</w:t>
            </w:r>
            <w:r>
              <w:rPr>
                <w:rFonts w:cs="Arial"/>
                <w:color w:val="000000"/>
                <w:sz w:val="20"/>
                <w:szCs w:val="20"/>
              </w:rPr>
              <w:br/>
              <w:t>+{Fraude Outros.CPF.4a6M}*{Peso Fraude Outros.CPF.4a6M}</w:t>
            </w:r>
            <w:r>
              <w:rPr>
                <w:rFonts w:cs="Arial"/>
                <w:color w:val="000000"/>
                <w:sz w:val="20"/>
                <w:szCs w:val="20"/>
              </w:rPr>
              <w:br/>
              <w:t>+{Fraude PDV.CPF.4a6M}*{Peso Fraude PDV.CPF.4a6M}</w:t>
            </w:r>
            <w:r>
              <w:rPr>
                <w:rFonts w:cs="Arial"/>
                <w:color w:val="000000"/>
                <w:sz w:val="20"/>
                <w:szCs w:val="20"/>
              </w:rPr>
              <w:br/>
              <w:t>+{Fraude Subscrição.CPF.4a6M}*{Peso Fraude Subscrição.CPF.4a6M}</w:t>
            </w:r>
            <w:r>
              <w:rPr>
                <w:rFonts w:cs="Arial"/>
                <w:color w:val="000000"/>
                <w:sz w:val="20"/>
                <w:szCs w:val="20"/>
              </w:rPr>
              <w:br/>
              <w:t>+{Fraude ABR.CPF.4a6M}*{Peso Fraude ABR.CPF.4a6M}</w:t>
            </w:r>
            <w:r>
              <w:rPr>
                <w:rFonts w:cs="Arial"/>
                <w:color w:val="000000"/>
                <w:sz w:val="20"/>
                <w:szCs w:val="20"/>
              </w:rPr>
              <w:br/>
              <w:t>+{NCOI Total.CPF.4a6M}*{Peso NCOI Total.CPF.4a6M}</w:t>
            </w:r>
            <w:r>
              <w:rPr>
                <w:rFonts w:cs="Arial"/>
                <w:color w:val="000000"/>
                <w:sz w:val="20"/>
                <w:szCs w:val="20"/>
              </w:rPr>
              <w:br/>
              <w:t>+{NCOI Outros.CPF.4a6M}*{Peso NCOI Outros.CPF.4a6M}</w:t>
            </w:r>
            <w:r>
              <w:rPr>
                <w:rFonts w:cs="Arial"/>
                <w:color w:val="000000"/>
                <w:sz w:val="20"/>
                <w:szCs w:val="20"/>
              </w:rPr>
              <w:br/>
              <w:t>+{NCOI PDV.CPF.4a6M}*{Peso NCOI PDV.CPF.4a6M}</w:t>
            </w:r>
            <w:r>
              <w:rPr>
                <w:rFonts w:cs="Arial"/>
                <w:color w:val="000000"/>
                <w:sz w:val="20"/>
                <w:szCs w:val="20"/>
              </w:rPr>
              <w:br/>
              <w:t>+{NCOI Subscrição.CPF.4a6M}*{Peso NCOI Subscrição.CPF.4a6M}</w:t>
            </w:r>
            <w:r>
              <w:rPr>
                <w:rFonts w:cs="Arial"/>
                <w:color w:val="000000"/>
                <w:sz w:val="20"/>
                <w:szCs w:val="20"/>
              </w:rPr>
              <w:br/>
              <w:t>+{JEC.CPF.4a6M}*{Peso JEC.CPF.4a6M}</w:t>
            </w:r>
            <w:r>
              <w:rPr>
                <w:rFonts w:cs="Arial"/>
                <w:color w:val="000000"/>
                <w:sz w:val="20"/>
                <w:szCs w:val="20"/>
              </w:rPr>
              <w:br/>
              <w:t>+{FPD.CPF.4a6M}*{Peso FPD.CPF.4a6M}</w:t>
            </w:r>
            <w:r>
              <w:rPr>
                <w:rFonts w:cs="Arial"/>
                <w:color w:val="000000"/>
                <w:sz w:val="20"/>
                <w:szCs w:val="20"/>
              </w:rPr>
              <w:br/>
              <w:t>+{Vendas.CPF.4a6M}*{Peso Vendas.CPF.4a6M})</w:t>
            </w:r>
            <w:r>
              <w:rPr>
                <w:rFonts w:cs="Arial"/>
                <w:color w:val="000000"/>
                <w:sz w:val="20"/>
                <w:szCs w:val="20"/>
              </w:rPr>
              <w:br/>
              <w:t>/If({Vendas.CPF.4a6M}&gt;=0,{Vendas.CPF.4a6M},If({Proposta Total.CPF.4a6M}&gt;=0,{Proposta Total.CPF.4a6M},1))</w:t>
            </w:r>
            <w:r>
              <w:rPr>
                <w:rFonts w:cs="Arial"/>
                <w:color w:val="000000"/>
                <w:sz w:val="20"/>
                <w:szCs w:val="20"/>
              </w:rPr>
              <w:br/>
              <w:t>+</w:t>
            </w:r>
            <w:r>
              <w:rPr>
                <w:rFonts w:cs="Arial"/>
                <w:color w:val="000000"/>
                <w:sz w:val="20"/>
                <w:szCs w:val="20"/>
              </w:rPr>
              <w:br/>
              <w:t>({Proposta Negada Sem Contato.CPF.4a6M}*{Peso Proposta Negada Sem Contato.CPF.4a6M}</w:t>
            </w:r>
            <w:r>
              <w:rPr>
                <w:rFonts w:cs="Arial"/>
                <w:color w:val="000000"/>
                <w:sz w:val="20"/>
                <w:szCs w:val="20"/>
              </w:rPr>
              <w:br/>
              <w:t>+{Proposta Negada Outros.CPF.4a6M}*{Peso Proposta Negada Outros.CPF.4a6M}</w:t>
            </w:r>
            <w:r>
              <w:rPr>
                <w:rFonts w:cs="Arial"/>
                <w:color w:val="000000"/>
                <w:sz w:val="20"/>
                <w:szCs w:val="20"/>
              </w:rPr>
              <w:br/>
              <w:t>+{Proposta Negada Fraude.CPF.4a6M}*{Peso Proposta Negada Fraude.CPF.4a6M})/</w:t>
            </w:r>
            <w:r>
              <w:rPr>
                <w:rFonts w:cs="Arial"/>
                <w:color w:val="000000"/>
                <w:sz w:val="20"/>
                <w:szCs w:val="20"/>
              </w:rPr>
              <w:br/>
              <w:t>If({Proposta Total.CPF.4a6M}&gt;=0,{Proposta Total.CPF.4a6M},1)</w:t>
            </w:r>
            <w:r>
              <w:rPr>
                <w:rFonts w:cs="Arial"/>
                <w:color w:val="000000"/>
                <w:sz w:val="20"/>
                <w:szCs w:val="20"/>
              </w:rPr>
              <w:br/>
              <w:t>+</w:t>
            </w:r>
            <w:r>
              <w:rPr>
                <w:rFonts w:cs="Arial"/>
                <w:color w:val="000000"/>
                <w:sz w:val="20"/>
                <w:szCs w:val="20"/>
              </w:rPr>
              <w:br/>
              <w:t>{Proposta Total.CPF.4a6M}*{Peso Proposta Total.CPF.4a6M}</w:t>
            </w:r>
          </w:p>
        </w:tc>
      </w:tr>
      <w:tr w:rsidR="00303323" w14:paraId="79AF41DD" w14:textId="77777777" w:rsidTr="003421EC">
        <w:trPr>
          <w:trHeight w:val="510"/>
        </w:trPr>
        <w:tc>
          <w:tcPr>
            <w:tcW w:w="0" w:type="auto"/>
            <w:tcBorders>
              <w:top w:val="nil"/>
              <w:left w:val="single" w:sz="4" w:space="0" w:color="auto"/>
              <w:bottom w:val="single" w:sz="4" w:space="0" w:color="auto"/>
              <w:right w:val="single" w:sz="4" w:space="0" w:color="auto"/>
            </w:tcBorders>
            <w:shd w:val="clear" w:color="000000" w:fill="F2F2F2"/>
            <w:vAlign w:val="center"/>
            <w:hideMark/>
          </w:tcPr>
          <w:p w14:paraId="2C9482C4" w14:textId="77777777" w:rsidR="00303323" w:rsidRDefault="00303323" w:rsidP="003421EC">
            <w:pPr>
              <w:rPr>
                <w:rFonts w:cs="Arial"/>
                <w:b/>
                <w:bCs/>
                <w:color w:val="000000"/>
                <w:sz w:val="20"/>
                <w:szCs w:val="20"/>
              </w:rPr>
            </w:pPr>
            <w:r>
              <w:rPr>
                <w:rFonts w:cs="Arial"/>
                <w:b/>
                <w:bCs/>
                <w:color w:val="000000"/>
                <w:sz w:val="20"/>
                <w:szCs w:val="20"/>
              </w:rPr>
              <w:t>Calculo Score CPF Total</w:t>
            </w:r>
          </w:p>
        </w:tc>
        <w:tc>
          <w:tcPr>
            <w:tcW w:w="0" w:type="auto"/>
            <w:tcBorders>
              <w:top w:val="nil"/>
              <w:left w:val="nil"/>
              <w:bottom w:val="single" w:sz="4" w:space="0" w:color="auto"/>
              <w:right w:val="single" w:sz="4" w:space="0" w:color="auto"/>
            </w:tcBorders>
            <w:shd w:val="clear" w:color="000000" w:fill="FFFFFF"/>
            <w:vAlign w:val="center"/>
            <w:hideMark/>
          </w:tcPr>
          <w:p w14:paraId="58696A93" w14:textId="77777777" w:rsidR="00303323" w:rsidRDefault="00303323" w:rsidP="003421EC">
            <w:pPr>
              <w:rPr>
                <w:rFonts w:cs="Arial"/>
                <w:color w:val="000000"/>
                <w:sz w:val="20"/>
                <w:szCs w:val="20"/>
              </w:rPr>
            </w:pPr>
            <w:r>
              <w:rPr>
                <w:rFonts w:cs="Arial"/>
                <w:color w:val="000000"/>
                <w:sz w:val="20"/>
                <w:szCs w:val="20"/>
              </w:rPr>
              <w:t>Score Neg.CPF.Total</w:t>
            </w:r>
          </w:p>
        </w:tc>
        <w:tc>
          <w:tcPr>
            <w:tcW w:w="0" w:type="auto"/>
            <w:tcBorders>
              <w:top w:val="nil"/>
              <w:left w:val="nil"/>
              <w:bottom w:val="single" w:sz="4" w:space="0" w:color="auto"/>
              <w:right w:val="single" w:sz="4" w:space="0" w:color="auto"/>
            </w:tcBorders>
            <w:shd w:val="clear" w:color="000000" w:fill="FFFFFF"/>
            <w:vAlign w:val="center"/>
            <w:hideMark/>
          </w:tcPr>
          <w:p w14:paraId="5F2A6D48" w14:textId="77777777" w:rsidR="00303323" w:rsidRDefault="00303323" w:rsidP="003421EC">
            <w:pPr>
              <w:rPr>
                <w:rFonts w:cs="Arial"/>
                <w:color w:val="000000"/>
                <w:sz w:val="20"/>
                <w:szCs w:val="20"/>
              </w:rPr>
            </w:pPr>
            <w:r>
              <w:rPr>
                <w:rFonts w:cs="Arial"/>
                <w:color w:val="000000"/>
                <w:sz w:val="20"/>
                <w:szCs w:val="20"/>
              </w:rPr>
              <w:t>({Fraude Total.CPF.Total}*{Peso Fraude Total.CPF.Total}</w:t>
            </w:r>
            <w:r>
              <w:rPr>
                <w:rFonts w:cs="Arial"/>
                <w:color w:val="000000"/>
                <w:sz w:val="20"/>
                <w:szCs w:val="20"/>
              </w:rPr>
              <w:br/>
              <w:t>+{Fraude Outros.CPF.Total}*{Peso Fraude Outros.CPF.Total}</w:t>
            </w:r>
            <w:r>
              <w:rPr>
                <w:rFonts w:cs="Arial"/>
                <w:color w:val="000000"/>
                <w:sz w:val="20"/>
                <w:szCs w:val="20"/>
              </w:rPr>
              <w:br/>
              <w:t>+{Fraude PDV.CPF.Total}*{Peso Fraude PDV.CPF.Total}</w:t>
            </w:r>
            <w:r>
              <w:rPr>
                <w:rFonts w:cs="Arial"/>
                <w:color w:val="000000"/>
                <w:sz w:val="20"/>
                <w:szCs w:val="20"/>
              </w:rPr>
              <w:br/>
              <w:t>+{Fraude Subscrição.CPF.Total}*{Peso Fraude Subscrição.CPF.Total}</w:t>
            </w:r>
            <w:r>
              <w:rPr>
                <w:rFonts w:cs="Arial"/>
                <w:color w:val="000000"/>
                <w:sz w:val="20"/>
                <w:szCs w:val="20"/>
              </w:rPr>
              <w:br/>
              <w:t>+{Fraude ABR.CPF.Total}*{Peso Fraude ABR.CPF.Total}</w:t>
            </w:r>
            <w:r>
              <w:rPr>
                <w:rFonts w:cs="Arial"/>
                <w:color w:val="000000"/>
                <w:sz w:val="20"/>
                <w:szCs w:val="20"/>
              </w:rPr>
              <w:br/>
              <w:t>+{NCOI Total.CPF.Total}*{Peso NCOI Total.CPF.Total}</w:t>
            </w:r>
            <w:r>
              <w:rPr>
                <w:rFonts w:cs="Arial"/>
                <w:color w:val="000000"/>
                <w:sz w:val="20"/>
                <w:szCs w:val="20"/>
              </w:rPr>
              <w:br/>
              <w:t>+{NCOI Outros.CPF.Total}*{Peso NCOI Outros.CPF.Total}</w:t>
            </w:r>
            <w:r>
              <w:rPr>
                <w:rFonts w:cs="Arial"/>
                <w:color w:val="000000"/>
                <w:sz w:val="20"/>
                <w:szCs w:val="20"/>
              </w:rPr>
              <w:br/>
              <w:t>+{NCOI PDV.CPF.Total}*{Peso NCOI PDV.CPF.Total}</w:t>
            </w:r>
            <w:r>
              <w:rPr>
                <w:rFonts w:cs="Arial"/>
                <w:color w:val="000000"/>
                <w:sz w:val="20"/>
                <w:szCs w:val="20"/>
              </w:rPr>
              <w:br/>
              <w:t>+{NCOI Subscrição.CPF.Total}*{Peso NCOI Subscrição.CPF.Total}</w:t>
            </w:r>
            <w:r>
              <w:rPr>
                <w:rFonts w:cs="Arial"/>
                <w:color w:val="000000"/>
                <w:sz w:val="20"/>
                <w:szCs w:val="20"/>
              </w:rPr>
              <w:br/>
              <w:t>+{JEC.CPF.Total}*{Peso JEC.CPF.Total}</w:t>
            </w:r>
            <w:r>
              <w:rPr>
                <w:rFonts w:cs="Arial"/>
                <w:color w:val="000000"/>
                <w:sz w:val="20"/>
                <w:szCs w:val="20"/>
              </w:rPr>
              <w:br/>
              <w:t>+{FPD.CPF.Total}*{Peso FPD.CPF.Total}</w:t>
            </w:r>
            <w:r>
              <w:rPr>
                <w:rFonts w:cs="Arial"/>
                <w:color w:val="000000"/>
                <w:sz w:val="20"/>
                <w:szCs w:val="20"/>
              </w:rPr>
              <w:br/>
              <w:t>+{Vendas.CPF.Total}*{Peso Vendas.CPF.Total})</w:t>
            </w:r>
            <w:r>
              <w:rPr>
                <w:rFonts w:cs="Arial"/>
                <w:color w:val="000000"/>
                <w:sz w:val="20"/>
                <w:szCs w:val="20"/>
              </w:rPr>
              <w:br/>
            </w:r>
            <w:r>
              <w:rPr>
                <w:rFonts w:cs="Arial"/>
                <w:color w:val="000000"/>
                <w:sz w:val="20"/>
                <w:szCs w:val="20"/>
              </w:rPr>
              <w:lastRenderedPageBreak/>
              <w:t>/If({Vendas.CPF.Total}&gt;=0,{Vendas.CPF.Total},If({Proposta Total.CPF.Total}&gt;=0,{Proposta Total.CPF.Total},1))</w:t>
            </w:r>
            <w:r>
              <w:rPr>
                <w:rFonts w:cs="Arial"/>
                <w:color w:val="000000"/>
                <w:sz w:val="20"/>
                <w:szCs w:val="20"/>
              </w:rPr>
              <w:br/>
              <w:t>+</w:t>
            </w:r>
            <w:r>
              <w:rPr>
                <w:rFonts w:cs="Arial"/>
                <w:color w:val="000000"/>
                <w:sz w:val="20"/>
                <w:szCs w:val="20"/>
              </w:rPr>
              <w:br/>
              <w:t>({Proposta Negada Sem Contato.CPF.Total}*{Peso Proposta Negada Sem Contato.CPF.Total}</w:t>
            </w:r>
            <w:r>
              <w:rPr>
                <w:rFonts w:cs="Arial"/>
                <w:color w:val="000000"/>
                <w:sz w:val="20"/>
                <w:szCs w:val="20"/>
              </w:rPr>
              <w:br/>
              <w:t>+{Proposta Negada Outros.CPF.Total}*{Peso Proposta Negada Outros.CPF.Total}</w:t>
            </w:r>
            <w:r>
              <w:rPr>
                <w:rFonts w:cs="Arial"/>
                <w:color w:val="000000"/>
                <w:sz w:val="20"/>
                <w:szCs w:val="20"/>
              </w:rPr>
              <w:br/>
              <w:t>+{Proposta Negada Fraude.CPF.Total}*{Peso Proposta Negada Fraude.CPF.Total})/</w:t>
            </w:r>
            <w:r>
              <w:rPr>
                <w:rFonts w:cs="Arial"/>
                <w:color w:val="000000"/>
                <w:sz w:val="20"/>
                <w:szCs w:val="20"/>
              </w:rPr>
              <w:br/>
              <w:t>If({Proposta Total.CPF.Total}&gt;=0,{Proposta Total.CPF.Total},1)</w:t>
            </w:r>
            <w:r>
              <w:rPr>
                <w:rFonts w:cs="Arial"/>
                <w:color w:val="000000"/>
                <w:sz w:val="20"/>
                <w:szCs w:val="20"/>
              </w:rPr>
              <w:br/>
              <w:t>+</w:t>
            </w:r>
            <w:r>
              <w:rPr>
                <w:rFonts w:cs="Arial"/>
                <w:color w:val="000000"/>
                <w:sz w:val="20"/>
                <w:szCs w:val="20"/>
              </w:rPr>
              <w:br/>
              <w:t>{Proposta Total.CPF.Total}*{Peso Proposta Total.CPF.Total}</w:t>
            </w:r>
          </w:p>
        </w:tc>
      </w:tr>
    </w:tbl>
    <w:p w14:paraId="537EABE7" w14:textId="77777777" w:rsidR="00303323" w:rsidRPr="002A664A" w:rsidRDefault="00303323" w:rsidP="00303323">
      <w:pPr>
        <w:rPr>
          <w:lang w:eastAsia="en-US"/>
        </w:rPr>
      </w:pPr>
    </w:p>
    <w:p w14:paraId="3D95970F" w14:textId="77777777" w:rsidR="00303323" w:rsidRPr="00E837A8" w:rsidRDefault="00303323" w:rsidP="00303323">
      <w:pPr>
        <w:pStyle w:val="Heading5"/>
        <w:rPr>
          <w:lang w:val="pt-PT"/>
        </w:rPr>
      </w:pPr>
      <w:r w:rsidRPr="00E837A8">
        <w:rPr>
          <w:lang w:val="pt-PT"/>
        </w:rPr>
        <w:t>Modelo de Score Parcial – Telefone Contato</w:t>
      </w:r>
    </w:p>
    <w:p w14:paraId="2ED0E1A2" w14:textId="77777777" w:rsidR="00303323" w:rsidRDefault="00303323" w:rsidP="00303323">
      <w:pPr>
        <w:rPr>
          <w:lang w:val="pt-PT" w:eastAsia="en-US"/>
        </w:rPr>
      </w:pPr>
    </w:p>
    <w:p w14:paraId="1E6CCCC2" w14:textId="77777777" w:rsidR="00303323" w:rsidRPr="002A664A" w:rsidRDefault="00303323" w:rsidP="00303323">
      <w:r w:rsidRPr="002A664A">
        <w:t xml:space="preserve">Para calcular o score das variáveis associadas ao </w:t>
      </w:r>
      <w:r w:rsidRPr="002A664A">
        <w:rPr>
          <w:b/>
        </w:rPr>
        <w:t>Telefone de Contato</w:t>
      </w:r>
      <w:r w:rsidRPr="002A664A">
        <w:t xml:space="preserve"> vai ser criado um modelo no RAID que usará a informação dos contadores e dos pesos configurados na tabela de referência para fazer o cálculo de um ou vários scores.</w:t>
      </w:r>
    </w:p>
    <w:p w14:paraId="4EF7FE33" w14:textId="77777777" w:rsidR="00303323" w:rsidRPr="002A664A" w:rsidRDefault="00303323" w:rsidP="00303323"/>
    <w:p w14:paraId="1ADFCE8F"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17040A3C" w14:textId="77777777" w:rsidR="00303323" w:rsidRDefault="00303323" w:rsidP="00303323"/>
    <w:p w14:paraId="110961D0"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2FFA1D03" w14:textId="77777777" w:rsidR="00303323" w:rsidRDefault="00303323" w:rsidP="00303323">
      <w:pPr>
        <w:rPr>
          <w:lang w:eastAsia="en-US"/>
        </w:rPr>
      </w:pPr>
    </w:p>
    <w:p w14:paraId="2937DBA0" w14:textId="77777777" w:rsidR="00303323" w:rsidRPr="00E837A8" w:rsidRDefault="00303323" w:rsidP="00303323">
      <w:pPr>
        <w:pStyle w:val="Heading5"/>
        <w:rPr>
          <w:lang w:val="pt-PT"/>
        </w:rPr>
      </w:pPr>
      <w:r w:rsidRPr="00E837A8">
        <w:rPr>
          <w:lang w:val="pt-PT"/>
        </w:rPr>
        <w:t xml:space="preserve">Modelo de Score Parcial – </w:t>
      </w:r>
      <w:r>
        <w:rPr>
          <w:lang w:val="pt-PT"/>
        </w:rPr>
        <w:t>CEP</w:t>
      </w:r>
    </w:p>
    <w:p w14:paraId="5EF1534D" w14:textId="77777777" w:rsidR="00303323" w:rsidRDefault="00303323" w:rsidP="00303323">
      <w:pPr>
        <w:rPr>
          <w:lang w:val="pt-PT" w:eastAsia="en-US"/>
        </w:rPr>
      </w:pPr>
    </w:p>
    <w:p w14:paraId="6B15AA6E" w14:textId="77777777" w:rsidR="00303323" w:rsidRDefault="00303323" w:rsidP="00303323">
      <w:r>
        <w:t xml:space="preserve">Para calcular o score das variáveis associadas ao </w:t>
      </w:r>
      <w:r w:rsidRPr="00E837A8">
        <w:rPr>
          <w:b/>
        </w:rPr>
        <w:t>CEP</w:t>
      </w:r>
      <w:r>
        <w:t xml:space="preserve"> vai ser criado um modelo no RAID que usará a informação dos contadores e dos pesos configurados na tabela de referência para fazer o cálculo de um ou vários scores.</w:t>
      </w:r>
    </w:p>
    <w:p w14:paraId="393828A9" w14:textId="77777777" w:rsidR="00303323" w:rsidRPr="002A664A" w:rsidRDefault="00303323" w:rsidP="00303323"/>
    <w:p w14:paraId="3A7CA80C"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5B47A73B" w14:textId="77777777" w:rsidR="00303323" w:rsidRDefault="00303323" w:rsidP="00303323"/>
    <w:p w14:paraId="66E75839"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54308216" w14:textId="77777777" w:rsidR="00303323" w:rsidRDefault="00303323" w:rsidP="00303323">
      <w:pPr>
        <w:rPr>
          <w:lang w:eastAsia="en-US"/>
        </w:rPr>
      </w:pPr>
    </w:p>
    <w:p w14:paraId="63FB57BD" w14:textId="77777777" w:rsidR="00303323" w:rsidRPr="00E837A8" w:rsidRDefault="00303323" w:rsidP="00303323">
      <w:pPr>
        <w:pStyle w:val="Heading5"/>
        <w:rPr>
          <w:lang w:val="pt-PT"/>
        </w:rPr>
      </w:pPr>
      <w:r w:rsidRPr="00E837A8">
        <w:rPr>
          <w:lang w:val="pt-PT"/>
        </w:rPr>
        <w:t>Modelo de Score Parcial – Endereço sem Match</w:t>
      </w:r>
    </w:p>
    <w:p w14:paraId="3C61CE05" w14:textId="77777777" w:rsidR="00303323" w:rsidRDefault="00303323" w:rsidP="00303323">
      <w:pPr>
        <w:rPr>
          <w:lang w:val="pt-PT" w:eastAsia="en-US"/>
        </w:rPr>
      </w:pPr>
    </w:p>
    <w:p w14:paraId="0F295FEC" w14:textId="77777777" w:rsidR="00303323" w:rsidRDefault="00303323" w:rsidP="00303323">
      <w:r>
        <w:lastRenderedPageBreak/>
        <w:t xml:space="preserve">Para calcular o score das variáveis associadas ao </w:t>
      </w:r>
      <w:r w:rsidRPr="00E837A8">
        <w:rPr>
          <w:b/>
        </w:rPr>
        <w:t>Endereço sem Match</w:t>
      </w:r>
      <w:r>
        <w:rPr>
          <w:b/>
        </w:rPr>
        <w:t xml:space="preserve"> </w:t>
      </w:r>
      <w:r>
        <w:t>vai ser criado um modelo no RAID que usará a informação dos contadores e dos pesos configurados na tabela de referência para fazer o cálculo de um ou vários scores.</w:t>
      </w:r>
    </w:p>
    <w:p w14:paraId="4151ACDD" w14:textId="77777777" w:rsidR="00303323" w:rsidRDefault="00303323" w:rsidP="00303323"/>
    <w:p w14:paraId="756162BD" w14:textId="77777777" w:rsidR="00303323" w:rsidRDefault="00303323" w:rsidP="00303323">
      <w:r>
        <w:t xml:space="preserve">O </w:t>
      </w:r>
      <w:r w:rsidRPr="00E837A8">
        <w:t>Endereço sem Match</w:t>
      </w:r>
      <w:r>
        <w:t xml:space="preserve"> vai ser formado por Logradouro + Numero + Complemento + Cidade + UF.</w:t>
      </w:r>
    </w:p>
    <w:p w14:paraId="3415DF4D" w14:textId="77777777" w:rsidR="00303323" w:rsidRDefault="00303323" w:rsidP="00303323"/>
    <w:p w14:paraId="46246384" w14:textId="77777777" w:rsidR="00303323" w:rsidRDefault="00303323" w:rsidP="00303323">
      <w:pPr>
        <w:rPr>
          <w:rFonts w:cs="Arial"/>
          <w:color w:val="000000"/>
          <w:sz w:val="20"/>
          <w:szCs w:val="20"/>
        </w:rPr>
      </w:pPr>
    </w:p>
    <w:p w14:paraId="7D0A90EC" w14:textId="77777777" w:rsidR="00303323" w:rsidRPr="002A664A" w:rsidRDefault="00303323" w:rsidP="00303323"/>
    <w:p w14:paraId="1966A300"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1187F4D2" w14:textId="77777777" w:rsidR="00303323" w:rsidRDefault="00303323" w:rsidP="00303323"/>
    <w:p w14:paraId="27C7CA26"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36A2CD93" w14:textId="77777777" w:rsidR="00303323" w:rsidRDefault="00303323" w:rsidP="00303323">
      <w:pPr>
        <w:rPr>
          <w:lang w:eastAsia="en-US"/>
        </w:rPr>
      </w:pPr>
    </w:p>
    <w:p w14:paraId="1EB55BF8" w14:textId="77777777" w:rsidR="00303323" w:rsidRDefault="00303323" w:rsidP="00303323">
      <w:pPr>
        <w:rPr>
          <w:lang w:eastAsia="en-US"/>
        </w:rPr>
      </w:pPr>
    </w:p>
    <w:p w14:paraId="2E95EB39" w14:textId="77777777" w:rsidR="00303323" w:rsidRDefault="00303323" w:rsidP="00303323">
      <w:pPr>
        <w:pStyle w:val="Heading5"/>
        <w:rPr>
          <w:lang w:val="pt-PT"/>
        </w:rPr>
      </w:pPr>
      <w:bookmarkStart w:id="84" w:name="_Ref497587381"/>
      <w:r w:rsidRPr="00E837A8">
        <w:rPr>
          <w:lang w:val="pt-PT"/>
        </w:rPr>
        <w:t>Modelo de Score Parcial – Endereço com Match</w:t>
      </w:r>
      <w:bookmarkEnd w:id="84"/>
    </w:p>
    <w:p w14:paraId="486DB10A" w14:textId="77777777" w:rsidR="00303323" w:rsidRPr="00385AEE" w:rsidRDefault="00303323" w:rsidP="00303323">
      <w:pPr>
        <w:rPr>
          <w:lang w:val="pt-PT" w:eastAsia="en-US"/>
        </w:rPr>
      </w:pPr>
    </w:p>
    <w:p w14:paraId="332DA37A" w14:textId="77777777" w:rsidR="00303323" w:rsidRDefault="00303323" w:rsidP="00303323">
      <w:pPr>
        <w:rPr>
          <w:lang w:val="pt-PT" w:eastAsia="en-US"/>
        </w:rPr>
      </w:pPr>
    </w:p>
    <w:p w14:paraId="78E546CC" w14:textId="77777777" w:rsidR="00303323" w:rsidRDefault="00303323" w:rsidP="00303323">
      <w:r>
        <w:t xml:space="preserve">Para calcular o score das variáveis associadas ao </w:t>
      </w:r>
      <w:r w:rsidRPr="00E837A8">
        <w:rPr>
          <w:b/>
        </w:rPr>
        <w:t xml:space="preserve">Endereço </w:t>
      </w:r>
      <w:r>
        <w:rPr>
          <w:b/>
        </w:rPr>
        <w:t>com</w:t>
      </w:r>
      <w:r w:rsidRPr="00E837A8">
        <w:rPr>
          <w:b/>
        </w:rPr>
        <w:t xml:space="preserve"> Match</w:t>
      </w:r>
      <w:r>
        <w:rPr>
          <w:b/>
        </w:rPr>
        <w:t xml:space="preserve"> </w:t>
      </w:r>
      <w:r>
        <w:t>vai ser criado um modelo no RAID que usará a informação dos contadores e dos pesos configurados na tabela de referência para fazer o cálculo de um ou vários scores.</w:t>
      </w:r>
    </w:p>
    <w:p w14:paraId="0EDA0B41" w14:textId="77777777" w:rsidR="00303323" w:rsidRDefault="00303323" w:rsidP="00303323"/>
    <w:p w14:paraId="5DEE7BED" w14:textId="77777777" w:rsidR="00303323" w:rsidRDefault="00303323" w:rsidP="00303323">
      <w:r>
        <w:t xml:space="preserve">O </w:t>
      </w:r>
      <w:r w:rsidRPr="00E837A8">
        <w:t xml:space="preserve">Endereço </w:t>
      </w:r>
      <w:r>
        <w:t>com</w:t>
      </w:r>
      <w:r w:rsidRPr="00E837A8">
        <w:t xml:space="preserve"> Match</w:t>
      </w:r>
      <w:r>
        <w:t xml:space="preserve"> vai avaliar o endereço formado por Logradouro + Numero mais parecido em busca por semelhança dentro da mesma Cidade e UF. </w:t>
      </w:r>
    </w:p>
    <w:p w14:paraId="21151F99" w14:textId="77777777" w:rsidR="00303323" w:rsidRDefault="00303323" w:rsidP="00303323">
      <w:r>
        <w:t>No entanto pode-se dar o caso de não haver um endereço parecido. Assim, só endereços com similaridade superior a 85% (valor passível de ser ajustado mais tarde) serão considerados como equivalentes.</w:t>
      </w:r>
    </w:p>
    <w:p w14:paraId="4269E4A8" w14:textId="77777777" w:rsidR="00303323" w:rsidRPr="002A664A" w:rsidRDefault="00303323" w:rsidP="00303323"/>
    <w:p w14:paraId="7375E415"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0CBBFEC8" w14:textId="77777777" w:rsidR="00303323" w:rsidRDefault="00303323" w:rsidP="00303323"/>
    <w:p w14:paraId="2329E998"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19F322C5" w14:textId="77777777" w:rsidR="00303323" w:rsidRDefault="00303323" w:rsidP="00303323">
      <w:pPr>
        <w:rPr>
          <w:lang w:eastAsia="en-US"/>
        </w:rPr>
      </w:pPr>
    </w:p>
    <w:p w14:paraId="1F899C09" w14:textId="77777777" w:rsidR="00303323" w:rsidRPr="005B44E6" w:rsidRDefault="00303323" w:rsidP="00303323">
      <w:pPr>
        <w:pStyle w:val="Heading5"/>
      </w:pPr>
      <w:r w:rsidRPr="005B44E6">
        <w:t xml:space="preserve">Modelo de Score Parcial – </w:t>
      </w:r>
      <w:r w:rsidRPr="00E837A8">
        <w:rPr>
          <w:lang w:val="pt-PT"/>
        </w:rPr>
        <w:t>CEP+Numero</w:t>
      </w:r>
    </w:p>
    <w:p w14:paraId="7D33CF25" w14:textId="77777777" w:rsidR="00303323" w:rsidRDefault="00303323" w:rsidP="00303323">
      <w:pPr>
        <w:rPr>
          <w:lang w:val="pt-PT" w:eastAsia="en-US"/>
        </w:rPr>
      </w:pPr>
    </w:p>
    <w:p w14:paraId="479EC264" w14:textId="77777777" w:rsidR="00303323" w:rsidRDefault="00303323" w:rsidP="00303323">
      <w:r>
        <w:lastRenderedPageBreak/>
        <w:t xml:space="preserve">Para calcular o score das variáveis associadas à junção de </w:t>
      </w:r>
      <w:r w:rsidRPr="00E837A8">
        <w:t>CEP+Numero</w:t>
      </w:r>
      <w:r>
        <w:t xml:space="preserve"> vai ser criado um modelo no RAID que usará a informação dos contadores e dos pesos configurados na tabela de referência para fazer o cálculo de um ou vários scores.</w:t>
      </w:r>
    </w:p>
    <w:p w14:paraId="30944B39" w14:textId="77777777" w:rsidR="00303323" w:rsidRDefault="00303323" w:rsidP="00303323"/>
    <w:p w14:paraId="44169BD4"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3264F0DA" w14:textId="77777777" w:rsidR="00303323" w:rsidRDefault="00303323" w:rsidP="00303323"/>
    <w:p w14:paraId="6578B70E"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63138873" w14:textId="77777777" w:rsidR="00303323" w:rsidRDefault="00303323" w:rsidP="00303323">
      <w:pPr>
        <w:rPr>
          <w:lang w:eastAsia="en-US"/>
        </w:rPr>
      </w:pPr>
    </w:p>
    <w:p w14:paraId="7F6680FC" w14:textId="77777777" w:rsidR="00303323" w:rsidRPr="004F599D" w:rsidRDefault="00303323" w:rsidP="00303323">
      <w:pPr>
        <w:pStyle w:val="Heading5"/>
      </w:pPr>
      <w:r w:rsidRPr="004F599D">
        <w:t>Modelo de Score Parcial – Matricula Vendedor</w:t>
      </w:r>
    </w:p>
    <w:p w14:paraId="1A6F4241" w14:textId="77777777" w:rsidR="00303323" w:rsidRDefault="00303323" w:rsidP="00303323">
      <w:pPr>
        <w:rPr>
          <w:lang w:val="pt-PT" w:eastAsia="en-US"/>
        </w:rPr>
      </w:pPr>
    </w:p>
    <w:p w14:paraId="394D7116" w14:textId="77777777" w:rsidR="00303323" w:rsidRDefault="00303323" w:rsidP="00303323">
      <w:r>
        <w:t xml:space="preserve">Para calcular o score das variáveis associadas à </w:t>
      </w:r>
      <w:r w:rsidRPr="00E837A8">
        <w:t xml:space="preserve">Matricula Vendedor </w:t>
      </w:r>
      <w:r>
        <w:t xml:space="preserve">vai ser criado um modelo no RAID que usará a informação dos contadores e dos pesos configurados na tabela de referência para fazer o cálculo de um ou </w:t>
      </w:r>
    </w:p>
    <w:p w14:paraId="6AF818AE" w14:textId="77777777" w:rsidR="00303323" w:rsidRDefault="00303323" w:rsidP="00303323">
      <w:r>
        <w:t>vários scores.</w:t>
      </w:r>
    </w:p>
    <w:p w14:paraId="4AD7B42F" w14:textId="77777777" w:rsidR="00303323" w:rsidRDefault="00303323" w:rsidP="00303323"/>
    <w:p w14:paraId="50285B58"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37452ADE" w14:textId="77777777" w:rsidR="00303323" w:rsidRDefault="00303323" w:rsidP="00303323"/>
    <w:p w14:paraId="738A4FB3" w14:textId="77777777" w:rsidR="00303323"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t>.</w:t>
      </w:r>
    </w:p>
    <w:p w14:paraId="1C208A0E" w14:textId="77777777" w:rsidR="00303323" w:rsidRDefault="00303323" w:rsidP="00303323">
      <w:pPr>
        <w:rPr>
          <w:lang w:eastAsia="en-US"/>
        </w:rPr>
      </w:pPr>
    </w:p>
    <w:p w14:paraId="275CF0A9" w14:textId="77777777" w:rsidR="00303323" w:rsidRPr="00E837A8" w:rsidRDefault="00303323" w:rsidP="00303323">
      <w:pPr>
        <w:pStyle w:val="Heading5"/>
      </w:pPr>
      <w:r w:rsidRPr="00E837A8">
        <w:t>Modelo de Score Parcial – PDV</w:t>
      </w:r>
    </w:p>
    <w:p w14:paraId="3389585D" w14:textId="77777777" w:rsidR="00303323" w:rsidRDefault="00303323" w:rsidP="00303323">
      <w:pPr>
        <w:rPr>
          <w:lang w:val="pt-PT" w:eastAsia="en-US"/>
        </w:rPr>
      </w:pPr>
    </w:p>
    <w:p w14:paraId="370FC0E0" w14:textId="77777777" w:rsidR="00303323" w:rsidRDefault="00303323" w:rsidP="00303323">
      <w:r>
        <w:t>Para calcular o score das variáveis associadas ao PDV</w:t>
      </w:r>
      <w:r w:rsidRPr="00E837A8">
        <w:t xml:space="preserve"> </w:t>
      </w:r>
      <w:r>
        <w:t>vai ser criado um modelo no RAID que usará a informação dos contadores e dos pesos configurados na tabela de referência para fazer o cálculo de um ou vários scores.</w:t>
      </w:r>
    </w:p>
    <w:p w14:paraId="72672A16" w14:textId="77777777" w:rsidR="00303323" w:rsidRDefault="00303323" w:rsidP="00303323">
      <w:pPr>
        <w:rPr>
          <w:rFonts w:cs="Arial"/>
          <w:color w:val="000000"/>
          <w:sz w:val="20"/>
          <w:szCs w:val="20"/>
        </w:rPr>
      </w:pPr>
    </w:p>
    <w:p w14:paraId="7AC69097"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2EA5E1C6" w14:textId="77777777" w:rsidR="00303323" w:rsidRDefault="00303323" w:rsidP="00303323"/>
    <w:p w14:paraId="2CD33894" w14:textId="77777777" w:rsidR="00303323" w:rsidRPr="00385AEE"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t>.</w:t>
      </w:r>
    </w:p>
    <w:p w14:paraId="3E2E62D4" w14:textId="77777777" w:rsidR="00303323" w:rsidRDefault="00303323" w:rsidP="00303323">
      <w:pPr>
        <w:rPr>
          <w:lang w:eastAsia="en-US"/>
        </w:rPr>
      </w:pPr>
    </w:p>
    <w:p w14:paraId="1492296C" w14:textId="77777777" w:rsidR="00303323" w:rsidRPr="00E837A8" w:rsidRDefault="00303323" w:rsidP="00303323">
      <w:pPr>
        <w:pStyle w:val="Heading5"/>
      </w:pPr>
      <w:r w:rsidRPr="00E837A8">
        <w:t>Modelo de Score Parcial – Canal</w:t>
      </w:r>
    </w:p>
    <w:p w14:paraId="464BD5DF" w14:textId="77777777" w:rsidR="00303323" w:rsidRDefault="00303323" w:rsidP="00303323">
      <w:pPr>
        <w:rPr>
          <w:lang w:val="pt-PT" w:eastAsia="en-US"/>
        </w:rPr>
      </w:pPr>
    </w:p>
    <w:p w14:paraId="6658AA58" w14:textId="77777777" w:rsidR="00303323" w:rsidRDefault="00303323" w:rsidP="00303323">
      <w:r>
        <w:lastRenderedPageBreak/>
        <w:t xml:space="preserve">Para calcular o score das variáveis associadas ao </w:t>
      </w:r>
      <w:r w:rsidRPr="00E837A8">
        <w:t>Canal</w:t>
      </w:r>
      <w:r>
        <w:t xml:space="preserve"> vai ser criado um modelo no RAID que usará a informação dos contadores e dos pesos configurados na tabela de referência para fazer o cálculo de um ou vários scores.</w:t>
      </w:r>
    </w:p>
    <w:p w14:paraId="728BE61B" w14:textId="77777777" w:rsidR="00303323" w:rsidRDefault="00303323" w:rsidP="00303323"/>
    <w:p w14:paraId="7C078879"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480B9519" w14:textId="77777777" w:rsidR="00303323" w:rsidRDefault="00303323" w:rsidP="00303323"/>
    <w:p w14:paraId="7F63C5C2"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31A68FF9" w14:textId="77777777" w:rsidR="00303323" w:rsidRDefault="00303323" w:rsidP="00303323">
      <w:pPr>
        <w:rPr>
          <w:lang w:eastAsia="en-US"/>
        </w:rPr>
      </w:pPr>
    </w:p>
    <w:p w14:paraId="5DEE1DE5" w14:textId="77777777" w:rsidR="00303323" w:rsidRPr="00E837A8" w:rsidRDefault="00303323" w:rsidP="00303323">
      <w:pPr>
        <w:pStyle w:val="Heading5"/>
        <w:rPr>
          <w:lang w:val="pt-PT"/>
        </w:rPr>
      </w:pPr>
      <w:r w:rsidRPr="00E837A8">
        <w:rPr>
          <w:lang w:val="pt-PT"/>
        </w:rPr>
        <w:t>Modelo de Score Parcial – Plano</w:t>
      </w:r>
    </w:p>
    <w:p w14:paraId="12FDBD40" w14:textId="77777777" w:rsidR="00303323" w:rsidRDefault="00303323" w:rsidP="00303323">
      <w:pPr>
        <w:rPr>
          <w:lang w:val="pt-PT" w:eastAsia="en-US"/>
        </w:rPr>
      </w:pPr>
    </w:p>
    <w:p w14:paraId="2B51F8AC" w14:textId="77777777" w:rsidR="00303323" w:rsidRDefault="00303323" w:rsidP="00303323">
      <w:r>
        <w:t xml:space="preserve">Para calcular o score das variáveis associadas ao </w:t>
      </w:r>
      <w:r w:rsidRPr="00E837A8">
        <w:t>Plano</w:t>
      </w:r>
      <w:r>
        <w:t xml:space="preserve"> vai ser criado um modelo no RAID que usará a informação dos contadores e dos pesos configurados na tabela de referência para fazer o cálculo de um ou vários scores.</w:t>
      </w:r>
    </w:p>
    <w:p w14:paraId="02BDAFB6" w14:textId="77777777" w:rsidR="00303323" w:rsidRDefault="00303323" w:rsidP="00303323"/>
    <w:p w14:paraId="420A88B2"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292AFB9F" w14:textId="77777777" w:rsidR="00303323" w:rsidRDefault="00303323" w:rsidP="00303323"/>
    <w:p w14:paraId="7103BCE7"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3772E853" w14:textId="77777777" w:rsidR="00303323" w:rsidRDefault="00303323" w:rsidP="00303323">
      <w:pPr>
        <w:rPr>
          <w:lang w:eastAsia="en-US"/>
        </w:rPr>
      </w:pPr>
    </w:p>
    <w:p w14:paraId="4E477C1D" w14:textId="77777777" w:rsidR="00303323" w:rsidRPr="00E837A8" w:rsidRDefault="00303323" w:rsidP="00303323">
      <w:pPr>
        <w:pStyle w:val="Heading5"/>
        <w:rPr>
          <w:lang w:val="pt-PT"/>
        </w:rPr>
      </w:pPr>
      <w:r w:rsidRPr="00E837A8">
        <w:rPr>
          <w:lang w:val="pt-PT"/>
        </w:rPr>
        <w:t>Modelo de Score Parcial – Cidade</w:t>
      </w:r>
    </w:p>
    <w:p w14:paraId="277134B6" w14:textId="77777777" w:rsidR="00303323" w:rsidRDefault="00303323" w:rsidP="00303323">
      <w:pPr>
        <w:rPr>
          <w:lang w:val="pt-PT" w:eastAsia="en-US"/>
        </w:rPr>
      </w:pPr>
    </w:p>
    <w:p w14:paraId="3CFFEB3B" w14:textId="77777777" w:rsidR="00303323" w:rsidRDefault="00303323" w:rsidP="00303323">
      <w:r>
        <w:t xml:space="preserve">Para calcular o score das variáveis associadas à </w:t>
      </w:r>
      <w:r w:rsidRPr="00E837A8">
        <w:t xml:space="preserve">Cidade </w:t>
      </w:r>
      <w:r>
        <w:t xml:space="preserve"> vai ser criado um modelo no RAID que usará a informação dos contadores e dos pesos configurados na tabela de referência para fazer o cálculo de um ou vários scores.</w:t>
      </w:r>
    </w:p>
    <w:p w14:paraId="40F00A5B" w14:textId="77777777" w:rsidR="00303323" w:rsidRDefault="00303323" w:rsidP="00303323"/>
    <w:p w14:paraId="53CA0951"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08D4547A" w14:textId="77777777" w:rsidR="00303323" w:rsidRDefault="00303323" w:rsidP="00303323"/>
    <w:p w14:paraId="54B97CF3"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6AFB4BB1" w14:textId="77777777" w:rsidR="00303323" w:rsidRDefault="00303323" w:rsidP="00303323">
      <w:pPr>
        <w:rPr>
          <w:lang w:eastAsia="en-US"/>
        </w:rPr>
      </w:pPr>
    </w:p>
    <w:p w14:paraId="4593C833" w14:textId="77777777" w:rsidR="00303323" w:rsidRPr="00E837A8" w:rsidRDefault="00303323" w:rsidP="00303323">
      <w:pPr>
        <w:pStyle w:val="Heading5"/>
      </w:pPr>
      <w:r w:rsidRPr="00E837A8">
        <w:t xml:space="preserve">Modelo de Score Parcial – </w:t>
      </w:r>
      <w:r w:rsidRPr="00E837A8">
        <w:rPr>
          <w:lang w:val="pt-PT"/>
        </w:rPr>
        <w:t>Bairro</w:t>
      </w:r>
    </w:p>
    <w:p w14:paraId="517432F4" w14:textId="77777777" w:rsidR="00303323" w:rsidRDefault="00303323" w:rsidP="00303323">
      <w:pPr>
        <w:rPr>
          <w:lang w:val="pt-PT" w:eastAsia="en-US"/>
        </w:rPr>
      </w:pPr>
    </w:p>
    <w:p w14:paraId="71D3A017" w14:textId="77777777" w:rsidR="00303323" w:rsidRDefault="00303323" w:rsidP="00303323">
      <w:r>
        <w:lastRenderedPageBreak/>
        <w:t>Para calcular o score das variáveis associadas ao</w:t>
      </w:r>
      <w:r w:rsidRPr="00E837A8">
        <w:t xml:space="preserve"> Bairro</w:t>
      </w:r>
      <w:r>
        <w:t xml:space="preserve"> vai ser criado um modelo no RAID que usará a informação dos contadores e dos pesos configurados na tabela de referência para fazer o cálculo de um ou vários scores.</w:t>
      </w:r>
    </w:p>
    <w:p w14:paraId="5EB1904F" w14:textId="77777777" w:rsidR="00303323" w:rsidRDefault="00303323" w:rsidP="00303323"/>
    <w:p w14:paraId="5CFA0D93"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7FE7A94C" w14:textId="77777777" w:rsidR="00303323" w:rsidRDefault="00303323" w:rsidP="00303323"/>
    <w:p w14:paraId="7556D433"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1F1791A7" w14:textId="77777777" w:rsidR="00303323" w:rsidRDefault="00303323" w:rsidP="00303323">
      <w:pPr>
        <w:rPr>
          <w:lang w:eastAsia="en-US"/>
        </w:rPr>
      </w:pPr>
    </w:p>
    <w:p w14:paraId="663B8783" w14:textId="77777777" w:rsidR="00303323" w:rsidRPr="00E837A8" w:rsidRDefault="00303323" w:rsidP="00303323">
      <w:pPr>
        <w:pStyle w:val="Heading5"/>
      </w:pPr>
      <w:r w:rsidRPr="00E837A8">
        <w:t xml:space="preserve">Modelo de Score Parcial – </w:t>
      </w:r>
      <w:r w:rsidRPr="00FB1AB1">
        <w:rPr>
          <w:lang w:val="pt-PT"/>
        </w:rPr>
        <w:t>UF</w:t>
      </w:r>
    </w:p>
    <w:p w14:paraId="14CA903F" w14:textId="77777777" w:rsidR="00303323" w:rsidRDefault="00303323" w:rsidP="00303323">
      <w:pPr>
        <w:rPr>
          <w:lang w:val="pt-PT" w:eastAsia="en-US"/>
        </w:rPr>
      </w:pPr>
    </w:p>
    <w:p w14:paraId="3A0C8AB1" w14:textId="77777777" w:rsidR="00303323" w:rsidRDefault="00303323" w:rsidP="00303323">
      <w:r>
        <w:t>Para calcular o score das variáveis associadas à</w:t>
      </w:r>
      <w:r w:rsidRPr="00E837A8">
        <w:t xml:space="preserve"> UF</w:t>
      </w:r>
      <w:r>
        <w:t xml:space="preserve"> vai ser criado um modelo no RAID que usará a informação dos contadores e dos pesos configurados na tabela de referência para fazer o cálculo de um ou vários scores.</w:t>
      </w:r>
    </w:p>
    <w:p w14:paraId="0E317EEC" w14:textId="77777777" w:rsidR="00303323" w:rsidRDefault="00303323" w:rsidP="00303323">
      <w:pPr>
        <w:rPr>
          <w:rFonts w:cs="Arial"/>
          <w:color w:val="000000"/>
          <w:sz w:val="20"/>
          <w:szCs w:val="20"/>
        </w:rPr>
      </w:pPr>
    </w:p>
    <w:p w14:paraId="1BDED650"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4ED085D7" w14:textId="77777777" w:rsidR="00303323" w:rsidRDefault="00303323" w:rsidP="00303323"/>
    <w:p w14:paraId="30AB6D96" w14:textId="77777777" w:rsidR="00303323"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t>.</w:t>
      </w:r>
    </w:p>
    <w:p w14:paraId="3B97DD39" w14:textId="77777777" w:rsidR="00303323" w:rsidRDefault="00303323" w:rsidP="00303323">
      <w:pPr>
        <w:rPr>
          <w:lang w:eastAsia="en-US"/>
        </w:rPr>
      </w:pPr>
    </w:p>
    <w:p w14:paraId="4C0EA35B" w14:textId="77777777" w:rsidR="00303323" w:rsidRPr="00FB1AB1" w:rsidRDefault="00303323" w:rsidP="00303323">
      <w:pPr>
        <w:pStyle w:val="Heading5"/>
        <w:rPr>
          <w:lang w:val="pt-PT"/>
        </w:rPr>
      </w:pPr>
      <w:bookmarkStart w:id="85" w:name="_Ref497587376"/>
      <w:r w:rsidRPr="00FB1AB1">
        <w:rPr>
          <w:lang w:val="pt-PT"/>
        </w:rPr>
        <w:t>Modelo de Score Parcial – Faixa Idade</w:t>
      </w:r>
      <w:bookmarkEnd w:id="85"/>
    </w:p>
    <w:p w14:paraId="689DB71E" w14:textId="77777777" w:rsidR="00303323" w:rsidRDefault="00303323" w:rsidP="00303323">
      <w:pPr>
        <w:rPr>
          <w:lang w:val="pt-PT" w:eastAsia="en-US"/>
        </w:rPr>
      </w:pPr>
    </w:p>
    <w:p w14:paraId="0586EAAB" w14:textId="77777777" w:rsidR="00303323" w:rsidRDefault="00303323" w:rsidP="00303323">
      <w:r>
        <w:t>Para calcular o score das variáveis associadas à</w:t>
      </w:r>
      <w:r w:rsidRPr="00E837A8">
        <w:t xml:space="preserve"> </w:t>
      </w:r>
      <w:r w:rsidRPr="00FB1AB1">
        <w:t xml:space="preserve">Faixa Idade </w:t>
      </w:r>
      <w:r>
        <w:t>vai ser criado um modelo no RAID que usará a informação dos contadores e dos pesos configurados na tabela de referência para fazer o cálculo de um ou vários scores.</w:t>
      </w:r>
    </w:p>
    <w:p w14:paraId="23E563C3" w14:textId="77777777" w:rsidR="00303323" w:rsidRDefault="00303323" w:rsidP="00303323"/>
    <w:p w14:paraId="3230E7D0"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1939E457" w14:textId="77777777" w:rsidR="00303323" w:rsidRDefault="00303323" w:rsidP="00303323"/>
    <w:p w14:paraId="5CF9A5E9"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705EC058" w14:textId="77777777" w:rsidR="00303323" w:rsidRDefault="00303323" w:rsidP="00303323">
      <w:pPr>
        <w:rPr>
          <w:lang w:eastAsia="en-US"/>
        </w:rPr>
      </w:pPr>
    </w:p>
    <w:p w14:paraId="7E05F4F7" w14:textId="77777777" w:rsidR="00303323" w:rsidRPr="00FB1AB1" w:rsidRDefault="00303323" w:rsidP="00303323">
      <w:pPr>
        <w:pStyle w:val="Heading5"/>
        <w:rPr>
          <w:lang w:val="pt-PT"/>
        </w:rPr>
      </w:pPr>
      <w:r w:rsidRPr="00FB1AB1">
        <w:rPr>
          <w:lang w:val="pt-PT"/>
        </w:rPr>
        <w:t>Modelo de Score Parcial – Faixa Salarial</w:t>
      </w:r>
    </w:p>
    <w:p w14:paraId="45939174" w14:textId="77777777" w:rsidR="00303323" w:rsidRDefault="00303323" w:rsidP="00303323">
      <w:pPr>
        <w:rPr>
          <w:lang w:val="pt-PT" w:eastAsia="en-US"/>
        </w:rPr>
      </w:pPr>
    </w:p>
    <w:p w14:paraId="493FF45E" w14:textId="77777777" w:rsidR="00303323" w:rsidRDefault="00303323" w:rsidP="00303323">
      <w:r>
        <w:lastRenderedPageBreak/>
        <w:t>Para calcular o score das variáveis associadas à</w:t>
      </w:r>
      <w:r w:rsidRPr="00E837A8">
        <w:t xml:space="preserve"> </w:t>
      </w:r>
      <w:r w:rsidRPr="00FB1AB1">
        <w:t>Faixa Salarial</w:t>
      </w:r>
      <w:r>
        <w:t xml:space="preserve"> vai ser criado um modelo no RAID que usará a informação dos contadores e dos pesos configurados na tabela de referência para fazer o cálculo de um ou vários scores.</w:t>
      </w:r>
    </w:p>
    <w:p w14:paraId="358EA333" w14:textId="77777777" w:rsidR="00303323" w:rsidRDefault="00303323" w:rsidP="00303323"/>
    <w:p w14:paraId="3C17A854"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72A17F52" w14:textId="77777777" w:rsidR="00303323" w:rsidRDefault="00303323" w:rsidP="00303323"/>
    <w:p w14:paraId="389E60B4"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2EF0B33B" w14:textId="77777777" w:rsidR="00303323" w:rsidRDefault="00303323" w:rsidP="00303323">
      <w:pPr>
        <w:rPr>
          <w:lang w:eastAsia="en-US"/>
        </w:rPr>
      </w:pPr>
    </w:p>
    <w:p w14:paraId="6318B01B" w14:textId="77777777" w:rsidR="00303323" w:rsidRPr="00FB1AB1" w:rsidRDefault="00303323" w:rsidP="00303323">
      <w:pPr>
        <w:pStyle w:val="Heading5"/>
        <w:rPr>
          <w:lang w:val="pt-PT"/>
        </w:rPr>
      </w:pPr>
      <w:r w:rsidRPr="00FB1AB1">
        <w:rPr>
          <w:lang w:val="pt-PT"/>
        </w:rPr>
        <w:t>Modelo de Score Parcial – Nome Mãe</w:t>
      </w:r>
    </w:p>
    <w:p w14:paraId="4528D533" w14:textId="77777777" w:rsidR="00303323" w:rsidRDefault="00303323" w:rsidP="00303323">
      <w:pPr>
        <w:rPr>
          <w:lang w:val="pt-PT" w:eastAsia="en-US"/>
        </w:rPr>
      </w:pPr>
    </w:p>
    <w:p w14:paraId="4A87D3C1" w14:textId="77777777" w:rsidR="00303323" w:rsidRDefault="00303323" w:rsidP="00303323">
      <w:r>
        <w:t>Para calcular o score das variáveis associadas ao</w:t>
      </w:r>
      <w:r w:rsidRPr="00E837A8">
        <w:t xml:space="preserve"> </w:t>
      </w:r>
      <w:r w:rsidRPr="00FB1AB1">
        <w:t xml:space="preserve">Nome </w:t>
      </w:r>
      <w:r>
        <w:t xml:space="preserve">da </w:t>
      </w:r>
      <w:r w:rsidRPr="00FB1AB1">
        <w:t xml:space="preserve">Mãe </w:t>
      </w:r>
      <w:r>
        <w:t>vai ser criado um modelo no RAID que usará a informação dos contadores e dos pesos configurados na tabela de referência para fazer o cálculo de um ou vários scores.</w:t>
      </w:r>
    </w:p>
    <w:p w14:paraId="57D35EDD" w14:textId="77777777" w:rsidR="00303323" w:rsidRDefault="00303323" w:rsidP="00303323"/>
    <w:p w14:paraId="62EB36A0"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749B7901" w14:textId="77777777" w:rsidR="00303323" w:rsidRDefault="00303323" w:rsidP="00303323"/>
    <w:p w14:paraId="0B7E1640"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7F284487" w14:textId="77777777" w:rsidR="00303323" w:rsidRDefault="00303323" w:rsidP="00303323">
      <w:pPr>
        <w:rPr>
          <w:lang w:eastAsia="en-US"/>
        </w:rPr>
      </w:pPr>
    </w:p>
    <w:p w14:paraId="46D9E07C" w14:textId="77777777" w:rsidR="00303323" w:rsidRPr="00FB1AB1" w:rsidRDefault="00303323" w:rsidP="00303323">
      <w:pPr>
        <w:pStyle w:val="Heading5"/>
        <w:rPr>
          <w:lang w:val="pt-PT"/>
        </w:rPr>
      </w:pPr>
      <w:r w:rsidRPr="00FB1AB1">
        <w:rPr>
          <w:lang w:val="pt-PT"/>
        </w:rPr>
        <w:t>Modelo de Score Parcial – Meio Pagamento</w:t>
      </w:r>
    </w:p>
    <w:p w14:paraId="2F85CF30" w14:textId="77777777" w:rsidR="00303323" w:rsidRDefault="00303323" w:rsidP="00303323">
      <w:pPr>
        <w:rPr>
          <w:lang w:val="pt-PT" w:eastAsia="en-US"/>
        </w:rPr>
      </w:pPr>
    </w:p>
    <w:p w14:paraId="3B6A2B9F" w14:textId="77777777" w:rsidR="00303323" w:rsidRDefault="00303323" w:rsidP="00303323">
      <w:r>
        <w:t>Para calcular o score das variáveis associadas ao</w:t>
      </w:r>
      <w:r w:rsidRPr="00E837A8">
        <w:t xml:space="preserve"> </w:t>
      </w:r>
      <w:r w:rsidRPr="00FB1AB1">
        <w:t>Meio</w:t>
      </w:r>
      <w:r>
        <w:t xml:space="preserve"> de</w:t>
      </w:r>
      <w:r w:rsidRPr="00FB1AB1">
        <w:t xml:space="preserve"> Pagamento</w:t>
      </w:r>
      <w:r>
        <w:t xml:space="preserve"> vai ser criado um modelo no RAID que usará a informação dos contadores e dos pesos configurados na tabela de referência para fazer o cálculo de um ou vários scores.</w:t>
      </w:r>
    </w:p>
    <w:p w14:paraId="73183BAA" w14:textId="77777777" w:rsidR="00303323" w:rsidRDefault="00303323" w:rsidP="00303323"/>
    <w:p w14:paraId="03B5DED9"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7332E87F" w14:textId="77777777" w:rsidR="00303323" w:rsidRDefault="00303323" w:rsidP="00303323"/>
    <w:p w14:paraId="030E3CC9"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543EAD2E" w14:textId="77777777" w:rsidR="00303323" w:rsidRDefault="00303323" w:rsidP="00303323">
      <w:pPr>
        <w:rPr>
          <w:lang w:eastAsia="en-US"/>
        </w:rPr>
      </w:pPr>
    </w:p>
    <w:p w14:paraId="0386A678" w14:textId="77777777" w:rsidR="00303323" w:rsidRPr="00FB1AB1" w:rsidRDefault="00303323" w:rsidP="00303323">
      <w:pPr>
        <w:pStyle w:val="Heading5"/>
        <w:rPr>
          <w:lang w:val="pt-PT"/>
        </w:rPr>
      </w:pPr>
      <w:r w:rsidRPr="00FB1AB1">
        <w:rPr>
          <w:lang w:val="pt-PT"/>
        </w:rPr>
        <w:t>Modelo de Score Parcial – Horário Proposta</w:t>
      </w:r>
    </w:p>
    <w:p w14:paraId="5FACEB29" w14:textId="77777777" w:rsidR="00303323" w:rsidRDefault="00303323" w:rsidP="00303323">
      <w:pPr>
        <w:rPr>
          <w:lang w:val="pt-PT" w:eastAsia="en-US"/>
        </w:rPr>
      </w:pPr>
    </w:p>
    <w:p w14:paraId="07C66C20" w14:textId="77777777" w:rsidR="00303323" w:rsidRDefault="00303323" w:rsidP="00303323">
      <w:r>
        <w:lastRenderedPageBreak/>
        <w:t>Para calcular o score das variáveis associadas ao</w:t>
      </w:r>
      <w:r w:rsidRPr="00E837A8">
        <w:t xml:space="preserve"> </w:t>
      </w:r>
      <w:r w:rsidRPr="00FB1AB1">
        <w:t xml:space="preserve">Horário </w:t>
      </w:r>
      <w:r>
        <w:t xml:space="preserve">da </w:t>
      </w:r>
      <w:r w:rsidRPr="00FB1AB1">
        <w:t>Proposta</w:t>
      </w:r>
      <w:r>
        <w:t xml:space="preserve"> vai ser criado um modelo no RAID que usará a informação dos contadores e dos pesos configurados na tabela de referência para fazer o cálculo de um ou vários scores.</w:t>
      </w:r>
    </w:p>
    <w:p w14:paraId="622EAE23" w14:textId="77777777" w:rsidR="00303323" w:rsidRDefault="00303323" w:rsidP="00303323"/>
    <w:p w14:paraId="33DB5C7E" w14:textId="77777777" w:rsidR="00303323" w:rsidRDefault="00303323" w:rsidP="00303323">
      <w:r>
        <w:t xml:space="preserve">Os resultado deste modelo vão ser consolidados pelo Modelo de Soma de Scores descrito em </w:t>
      </w:r>
      <w:r>
        <w:fldChar w:fldCharType="begin"/>
      </w:r>
      <w:r>
        <w:instrText xml:space="preserve"> REF _Ref497492697 \r \h </w:instrText>
      </w:r>
      <w:r>
        <w:fldChar w:fldCharType="separate"/>
      </w:r>
      <w:r w:rsidR="002238FB">
        <w:t>2.3.3.1.20</w:t>
      </w:r>
      <w:r>
        <w:fldChar w:fldCharType="end"/>
      </w:r>
      <w:r>
        <w:t xml:space="preserve"> e por sua vez os resultados desse usados no Modelo de Decisão em </w:t>
      </w:r>
      <w:r>
        <w:fldChar w:fldCharType="begin"/>
      </w:r>
      <w:r>
        <w:instrText xml:space="preserve"> REF _Ref497492698 \r \h </w:instrText>
      </w:r>
      <w:r>
        <w:fldChar w:fldCharType="separate"/>
      </w:r>
      <w:r w:rsidR="002238FB">
        <w:t>2.3.3.1.21</w:t>
      </w:r>
      <w:r>
        <w:fldChar w:fldCharType="end"/>
      </w:r>
      <w:r>
        <w:t>.</w:t>
      </w:r>
    </w:p>
    <w:p w14:paraId="01781735" w14:textId="77777777" w:rsidR="00303323" w:rsidRDefault="00303323" w:rsidP="00303323"/>
    <w:p w14:paraId="771F0007" w14:textId="77777777" w:rsidR="00303323" w:rsidRPr="002A664A" w:rsidRDefault="00303323" w:rsidP="00303323">
      <w:r>
        <w:t xml:space="preserve">A configuração das fórmulas deste modelo é equivalente ao Modelo de Score Parcial por CPF descrito em </w:t>
      </w:r>
      <w:r w:rsidRPr="002A664A">
        <w:fldChar w:fldCharType="begin"/>
      </w:r>
      <w:r w:rsidRPr="002A664A">
        <w:instrText xml:space="preserve"> REF _Ref496803505 \r \h  \* MERGEFORMAT </w:instrText>
      </w:r>
      <w:r w:rsidRPr="002A664A">
        <w:fldChar w:fldCharType="separate"/>
      </w:r>
      <w:r w:rsidR="002238FB">
        <w:t>2.3.3.1.2</w:t>
      </w:r>
      <w:r w:rsidRPr="002A664A">
        <w:fldChar w:fldCharType="end"/>
      </w:r>
      <w:r w:rsidRPr="002A664A">
        <w:t>.</w:t>
      </w:r>
    </w:p>
    <w:p w14:paraId="7B50FA16" w14:textId="77777777" w:rsidR="00303323" w:rsidRDefault="00303323" w:rsidP="00303323">
      <w:pPr>
        <w:rPr>
          <w:lang w:eastAsia="en-US"/>
        </w:rPr>
      </w:pPr>
    </w:p>
    <w:p w14:paraId="6C9718CC" w14:textId="14E5766C" w:rsidR="00303323" w:rsidRDefault="00303323" w:rsidP="00303323">
      <w:pPr>
        <w:rPr>
          <w:rFonts w:cs="Arial"/>
          <w:b/>
          <w:sz w:val="22"/>
          <w:szCs w:val="20"/>
          <w:lang w:val="pt-PT" w:eastAsia="en-US"/>
        </w:rPr>
      </w:pPr>
      <w:bookmarkStart w:id="86" w:name="_Ref497152428"/>
      <w:bookmarkStart w:id="87" w:name="_Ref496804010"/>
    </w:p>
    <w:p w14:paraId="7B9F3F38" w14:textId="77777777" w:rsidR="00303323" w:rsidRDefault="00303323" w:rsidP="00303323">
      <w:pPr>
        <w:pStyle w:val="Heading5"/>
        <w:rPr>
          <w:lang w:val="pt-PT"/>
        </w:rPr>
      </w:pPr>
      <w:bookmarkStart w:id="88" w:name="_Modelo_de_Soma"/>
      <w:bookmarkStart w:id="89" w:name="_Ref497492697"/>
      <w:bookmarkEnd w:id="88"/>
      <w:r>
        <w:rPr>
          <w:lang w:val="pt-PT"/>
        </w:rPr>
        <w:t>Modelo de Soma de Scores</w:t>
      </w:r>
      <w:bookmarkEnd w:id="86"/>
      <w:bookmarkEnd w:id="89"/>
    </w:p>
    <w:p w14:paraId="274943F4" w14:textId="77777777" w:rsidR="00303323" w:rsidRDefault="00303323" w:rsidP="00303323">
      <w:pPr>
        <w:rPr>
          <w:lang w:val="pt-PT" w:eastAsia="en-US"/>
        </w:rPr>
      </w:pPr>
    </w:p>
    <w:p w14:paraId="40C09DD0" w14:textId="77777777" w:rsidR="00303323" w:rsidRPr="00A05EF4" w:rsidRDefault="00303323" w:rsidP="00303323">
      <w:r w:rsidRPr="00A05EF4">
        <w:t xml:space="preserve">Os scores dos vários modelos vão ser somados </w:t>
      </w:r>
      <w:r>
        <w:t>num modelo específico que fará a junção dessas variáveis</w:t>
      </w:r>
      <w:r w:rsidRPr="00A05EF4">
        <w:t xml:space="preserve"> (para facilitar o uso no modelo de decisão).</w:t>
      </w:r>
    </w:p>
    <w:p w14:paraId="38731AEA" w14:textId="77777777" w:rsidR="00303323" w:rsidRDefault="00303323" w:rsidP="00303323">
      <w:pPr>
        <w:rPr>
          <w:lang w:val="pt-PT" w:eastAsia="en-US"/>
        </w:rPr>
      </w:pPr>
    </w:p>
    <w:p w14:paraId="32DC617E" w14:textId="77777777" w:rsidR="00303323" w:rsidRDefault="00303323" w:rsidP="00303323">
      <w:r>
        <w:t xml:space="preserve">O resultado do modelo vai depois ser usado resultados desse usados no Modelo de Decisão em </w:t>
      </w:r>
      <w:r>
        <w:fldChar w:fldCharType="begin"/>
      </w:r>
      <w:r>
        <w:instrText xml:space="preserve"> REF _Ref497492698 \r \h  \* MERGEFORMAT </w:instrText>
      </w:r>
      <w:r>
        <w:fldChar w:fldCharType="separate"/>
      </w:r>
      <w:r w:rsidR="002238FB">
        <w:t>2.3.3.1.21</w:t>
      </w:r>
      <w:r>
        <w:fldChar w:fldCharType="end"/>
      </w:r>
      <w:r>
        <w:t>.</w:t>
      </w:r>
    </w:p>
    <w:p w14:paraId="4B94FA7C" w14:textId="77777777" w:rsidR="00303323" w:rsidRDefault="00303323" w:rsidP="00303323">
      <w:pPr>
        <w:rPr>
          <w:lang w:eastAsia="en-US"/>
        </w:rPr>
      </w:pPr>
    </w:p>
    <w:p w14:paraId="2D5A4D7A" w14:textId="77777777" w:rsidR="00303323" w:rsidRDefault="00303323" w:rsidP="00303323">
      <w:r>
        <w:t>Na tabela seguinte estão descritos os parâmetros deste modelo:</w:t>
      </w:r>
    </w:p>
    <w:p w14:paraId="7C5B0068" w14:textId="77777777" w:rsidR="00303323" w:rsidRDefault="00303323" w:rsidP="00303323">
      <w:pPr>
        <w:rPr>
          <w:rFonts w:cs="Arial"/>
          <w:color w:val="000000"/>
          <w:sz w:val="20"/>
          <w:szCs w:val="20"/>
        </w:rPr>
      </w:pPr>
    </w:p>
    <w:tbl>
      <w:tblPr>
        <w:tblW w:w="5000" w:type="pct"/>
        <w:tblLook w:val="04A0" w:firstRow="1" w:lastRow="0" w:firstColumn="1" w:lastColumn="0" w:noHBand="0" w:noVBand="1"/>
      </w:tblPr>
      <w:tblGrid>
        <w:gridCol w:w="1976"/>
        <w:gridCol w:w="2790"/>
        <w:gridCol w:w="5430"/>
      </w:tblGrid>
      <w:tr w:rsidR="00303323" w14:paraId="04CF7A2D" w14:textId="77777777" w:rsidTr="003421EC">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A2B93BC" w14:textId="77777777" w:rsidR="00303323" w:rsidRDefault="00303323" w:rsidP="003421EC">
            <w:pPr>
              <w:jc w:val="center"/>
              <w:rPr>
                <w:rFonts w:cs="Arial"/>
                <w:b/>
                <w:bCs/>
                <w:color w:val="000000"/>
                <w:sz w:val="20"/>
                <w:szCs w:val="20"/>
              </w:rPr>
            </w:pPr>
            <w:r>
              <w:rPr>
                <w:rFonts w:cs="Arial"/>
                <w:b/>
                <w:bCs/>
                <w:color w:val="000000"/>
                <w:sz w:val="20"/>
                <w:szCs w:val="20"/>
              </w:rPr>
              <w:t>Modelo</w:t>
            </w:r>
          </w:p>
        </w:tc>
      </w:tr>
      <w:tr w:rsidR="00303323" w14:paraId="01C7DF7B" w14:textId="77777777" w:rsidTr="003421EC">
        <w:trPr>
          <w:trHeight w:val="300"/>
        </w:trPr>
        <w:tc>
          <w:tcPr>
            <w:tcW w:w="969" w:type="pct"/>
            <w:tcBorders>
              <w:top w:val="nil"/>
              <w:left w:val="single" w:sz="4" w:space="0" w:color="auto"/>
              <w:bottom w:val="single" w:sz="4" w:space="0" w:color="auto"/>
              <w:right w:val="nil"/>
            </w:tcBorders>
            <w:shd w:val="clear" w:color="000000" w:fill="F2F2F2"/>
            <w:vAlign w:val="center"/>
            <w:hideMark/>
          </w:tcPr>
          <w:p w14:paraId="268ED2E3" w14:textId="77777777" w:rsidR="00303323" w:rsidRDefault="00303323" w:rsidP="003421EC">
            <w:pPr>
              <w:rPr>
                <w:rFonts w:cs="Arial"/>
                <w:b/>
                <w:bCs/>
                <w:color w:val="000000"/>
                <w:sz w:val="20"/>
                <w:szCs w:val="20"/>
              </w:rPr>
            </w:pPr>
            <w:r>
              <w:rPr>
                <w:rFonts w:cs="Arial"/>
                <w:b/>
                <w:bCs/>
                <w:color w:val="000000"/>
                <w:sz w:val="20"/>
                <w:szCs w:val="20"/>
              </w:rPr>
              <w:t>Nome</w:t>
            </w:r>
          </w:p>
        </w:tc>
        <w:tc>
          <w:tcPr>
            <w:tcW w:w="1368" w:type="pct"/>
            <w:tcBorders>
              <w:top w:val="nil"/>
              <w:left w:val="single" w:sz="4" w:space="0" w:color="auto"/>
              <w:bottom w:val="single" w:sz="4" w:space="0" w:color="auto"/>
              <w:right w:val="nil"/>
            </w:tcBorders>
            <w:shd w:val="clear" w:color="000000" w:fill="FFFFFF"/>
            <w:noWrap/>
            <w:vAlign w:val="center"/>
            <w:hideMark/>
          </w:tcPr>
          <w:p w14:paraId="503D0D54" w14:textId="77777777" w:rsidR="00303323" w:rsidRDefault="00303323" w:rsidP="003421EC">
            <w:pPr>
              <w:rPr>
                <w:rFonts w:cs="Arial"/>
                <w:b/>
                <w:bCs/>
                <w:color w:val="000000"/>
                <w:sz w:val="20"/>
                <w:szCs w:val="20"/>
              </w:rPr>
            </w:pPr>
            <w:r>
              <w:rPr>
                <w:rFonts w:cs="Arial"/>
                <w:b/>
                <w:bCs/>
                <w:color w:val="000000"/>
                <w:sz w:val="20"/>
                <w:szCs w:val="20"/>
              </w:rPr>
              <w:t>Modelo Soma Scores</w:t>
            </w:r>
          </w:p>
        </w:tc>
        <w:tc>
          <w:tcPr>
            <w:tcW w:w="2663" w:type="pct"/>
            <w:tcBorders>
              <w:top w:val="nil"/>
              <w:left w:val="nil"/>
              <w:bottom w:val="single" w:sz="4" w:space="0" w:color="auto"/>
              <w:right w:val="single" w:sz="4" w:space="0" w:color="auto"/>
            </w:tcBorders>
            <w:shd w:val="clear" w:color="000000" w:fill="FFFFFF"/>
            <w:noWrap/>
            <w:vAlign w:val="center"/>
            <w:hideMark/>
          </w:tcPr>
          <w:p w14:paraId="51353890" w14:textId="77777777" w:rsidR="00303323" w:rsidRDefault="00303323" w:rsidP="003421EC">
            <w:pPr>
              <w:rPr>
                <w:rFonts w:cs="Arial"/>
                <w:b/>
                <w:bCs/>
                <w:color w:val="000000"/>
                <w:sz w:val="20"/>
                <w:szCs w:val="20"/>
              </w:rPr>
            </w:pPr>
            <w:r>
              <w:rPr>
                <w:rFonts w:cs="Arial"/>
                <w:b/>
                <w:bCs/>
                <w:color w:val="000000"/>
                <w:sz w:val="20"/>
                <w:szCs w:val="20"/>
              </w:rPr>
              <w:t> </w:t>
            </w:r>
          </w:p>
        </w:tc>
      </w:tr>
      <w:tr w:rsidR="00303323" w14:paraId="72C98DE6" w14:textId="77777777" w:rsidTr="003421EC">
        <w:trPr>
          <w:trHeight w:val="359"/>
        </w:trPr>
        <w:tc>
          <w:tcPr>
            <w:tcW w:w="969" w:type="pct"/>
            <w:tcBorders>
              <w:top w:val="nil"/>
              <w:left w:val="single" w:sz="4" w:space="0" w:color="auto"/>
              <w:bottom w:val="single" w:sz="4" w:space="0" w:color="auto"/>
              <w:right w:val="nil"/>
            </w:tcBorders>
            <w:shd w:val="clear" w:color="000000" w:fill="F2F2F2"/>
            <w:vAlign w:val="center"/>
            <w:hideMark/>
          </w:tcPr>
          <w:p w14:paraId="6BD52C20" w14:textId="77777777" w:rsidR="00303323" w:rsidRDefault="00303323" w:rsidP="003421EC">
            <w:pPr>
              <w:rPr>
                <w:rFonts w:cs="Arial"/>
                <w:b/>
                <w:bCs/>
                <w:color w:val="000000"/>
                <w:sz w:val="20"/>
                <w:szCs w:val="20"/>
              </w:rPr>
            </w:pPr>
            <w:r>
              <w:rPr>
                <w:rFonts w:cs="Arial"/>
                <w:b/>
                <w:bCs/>
                <w:color w:val="000000"/>
                <w:sz w:val="20"/>
                <w:szCs w:val="20"/>
              </w:rPr>
              <w:t>Descrição</w:t>
            </w:r>
          </w:p>
        </w:tc>
        <w:tc>
          <w:tcPr>
            <w:tcW w:w="4031" w:type="pct"/>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C0ABB8A" w14:textId="77777777" w:rsidR="00303323" w:rsidRDefault="00303323" w:rsidP="003421EC">
            <w:pPr>
              <w:rPr>
                <w:rFonts w:cs="Arial"/>
                <w:color w:val="000000"/>
                <w:sz w:val="20"/>
                <w:szCs w:val="20"/>
              </w:rPr>
            </w:pPr>
            <w:r>
              <w:rPr>
                <w:rFonts w:cs="Arial"/>
                <w:color w:val="000000"/>
                <w:sz w:val="20"/>
                <w:szCs w:val="20"/>
              </w:rPr>
              <w:t>Modelo para Cálculo da soma dos scores</w:t>
            </w:r>
          </w:p>
        </w:tc>
      </w:tr>
      <w:tr w:rsidR="00303323" w14:paraId="13CB3E46" w14:textId="77777777" w:rsidTr="003421EC">
        <w:trPr>
          <w:trHeight w:val="510"/>
        </w:trPr>
        <w:tc>
          <w:tcPr>
            <w:tcW w:w="969" w:type="pct"/>
            <w:tcBorders>
              <w:top w:val="nil"/>
              <w:left w:val="single" w:sz="4" w:space="0" w:color="auto"/>
              <w:bottom w:val="single" w:sz="4" w:space="0" w:color="auto"/>
              <w:right w:val="single" w:sz="4" w:space="0" w:color="auto"/>
            </w:tcBorders>
            <w:shd w:val="clear" w:color="000000" w:fill="F2F2F2"/>
            <w:vAlign w:val="center"/>
            <w:hideMark/>
          </w:tcPr>
          <w:p w14:paraId="395598A1" w14:textId="77777777" w:rsidR="00303323" w:rsidRDefault="00303323" w:rsidP="003421EC">
            <w:pPr>
              <w:rPr>
                <w:rFonts w:cs="Arial"/>
                <w:b/>
                <w:bCs/>
                <w:color w:val="000000"/>
                <w:sz w:val="20"/>
                <w:szCs w:val="20"/>
              </w:rPr>
            </w:pPr>
            <w:r>
              <w:rPr>
                <w:rFonts w:cs="Arial"/>
                <w:b/>
                <w:bCs/>
                <w:color w:val="000000"/>
                <w:sz w:val="20"/>
                <w:szCs w:val="20"/>
              </w:rPr>
              <w:t>Tipo de retorno</w:t>
            </w:r>
          </w:p>
        </w:tc>
        <w:tc>
          <w:tcPr>
            <w:tcW w:w="4031" w:type="pct"/>
            <w:gridSpan w:val="2"/>
            <w:tcBorders>
              <w:top w:val="single" w:sz="4" w:space="0" w:color="auto"/>
              <w:left w:val="nil"/>
              <w:bottom w:val="single" w:sz="4" w:space="0" w:color="auto"/>
              <w:right w:val="single" w:sz="4" w:space="0" w:color="000000"/>
            </w:tcBorders>
            <w:shd w:val="clear" w:color="000000" w:fill="FFFFFF"/>
            <w:vAlign w:val="center"/>
            <w:hideMark/>
          </w:tcPr>
          <w:p w14:paraId="23CD3DDE" w14:textId="77777777" w:rsidR="00303323" w:rsidRDefault="00303323" w:rsidP="003421EC">
            <w:pPr>
              <w:rPr>
                <w:rFonts w:cs="Arial"/>
                <w:b/>
                <w:bCs/>
                <w:color w:val="000000"/>
                <w:sz w:val="20"/>
                <w:szCs w:val="20"/>
              </w:rPr>
            </w:pPr>
            <w:r>
              <w:rPr>
                <w:rFonts w:cs="Arial"/>
                <w:b/>
                <w:bCs/>
                <w:color w:val="000000"/>
                <w:sz w:val="20"/>
                <w:szCs w:val="20"/>
              </w:rPr>
              <w:t>Score (numérico)</w:t>
            </w:r>
          </w:p>
        </w:tc>
      </w:tr>
      <w:tr w:rsidR="00303323" w14:paraId="3B5BC040" w14:textId="77777777" w:rsidTr="003421EC">
        <w:trPr>
          <w:trHeight w:val="510"/>
        </w:trPr>
        <w:tc>
          <w:tcPr>
            <w:tcW w:w="969" w:type="pct"/>
            <w:tcBorders>
              <w:top w:val="nil"/>
              <w:left w:val="single" w:sz="4" w:space="0" w:color="auto"/>
              <w:bottom w:val="nil"/>
              <w:right w:val="single" w:sz="4" w:space="0" w:color="auto"/>
            </w:tcBorders>
            <w:shd w:val="clear" w:color="000000" w:fill="F2F2F2"/>
            <w:vAlign w:val="center"/>
            <w:hideMark/>
          </w:tcPr>
          <w:p w14:paraId="7720C7FC" w14:textId="77777777" w:rsidR="00303323" w:rsidRDefault="00303323" w:rsidP="003421EC">
            <w:pPr>
              <w:rPr>
                <w:rFonts w:cs="Arial"/>
                <w:b/>
                <w:bCs/>
                <w:color w:val="000000"/>
                <w:sz w:val="20"/>
                <w:szCs w:val="20"/>
              </w:rPr>
            </w:pPr>
            <w:r>
              <w:rPr>
                <w:rFonts w:cs="Arial"/>
                <w:b/>
                <w:bCs/>
                <w:color w:val="000000"/>
                <w:sz w:val="20"/>
                <w:szCs w:val="20"/>
              </w:rPr>
              <w:t>Chave</w:t>
            </w:r>
          </w:p>
        </w:tc>
        <w:tc>
          <w:tcPr>
            <w:tcW w:w="4031" w:type="pct"/>
            <w:gridSpan w:val="2"/>
            <w:tcBorders>
              <w:top w:val="single" w:sz="4" w:space="0" w:color="auto"/>
              <w:left w:val="nil"/>
              <w:bottom w:val="single" w:sz="4" w:space="0" w:color="auto"/>
              <w:right w:val="single" w:sz="4" w:space="0" w:color="000000"/>
            </w:tcBorders>
            <w:shd w:val="clear" w:color="000000" w:fill="FFFFFF"/>
            <w:vAlign w:val="center"/>
            <w:hideMark/>
          </w:tcPr>
          <w:p w14:paraId="3FA51678" w14:textId="77777777" w:rsidR="00303323" w:rsidRDefault="00303323" w:rsidP="003421EC">
            <w:pPr>
              <w:rPr>
                <w:rFonts w:cs="Arial"/>
                <w:b/>
                <w:bCs/>
                <w:color w:val="000000"/>
                <w:sz w:val="20"/>
                <w:szCs w:val="20"/>
              </w:rPr>
            </w:pPr>
            <w:r>
              <w:rPr>
                <w:rFonts w:cs="Arial"/>
                <w:b/>
                <w:bCs/>
                <w:color w:val="000000"/>
                <w:sz w:val="20"/>
                <w:szCs w:val="20"/>
              </w:rPr>
              <w:t>CPF</w:t>
            </w:r>
          </w:p>
        </w:tc>
      </w:tr>
      <w:tr w:rsidR="00303323" w14:paraId="606D9E04" w14:textId="77777777" w:rsidTr="003421EC">
        <w:trPr>
          <w:trHeight w:val="499"/>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9EB3C1A" w14:textId="77777777" w:rsidR="00303323" w:rsidRDefault="00303323" w:rsidP="003421EC">
            <w:pPr>
              <w:jc w:val="center"/>
              <w:rPr>
                <w:rFonts w:cs="Arial"/>
                <w:b/>
                <w:bCs/>
                <w:color w:val="000000"/>
                <w:sz w:val="20"/>
                <w:szCs w:val="20"/>
              </w:rPr>
            </w:pPr>
            <w:r>
              <w:rPr>
                <w:rFonts w:cs="Arial"/>
                <w:b/>
                <w:bCs/>
                <w:color w:val="000000"/>
                <w:sz w:val="20"/>
                <w:szCs w:val="20"/>
              </w:rPr>
              <w:t>Campos de Entrada</w:t>
            </w:r>
          </w:p>
        </w:tc>
      </w:tr>
      <w:tr w:rsidR="00303323" w14:paraId="4B7FB6B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853E0DC" w14:textId="77777777" w:rsidR="00303323" w:rsidRDefault="00303323" w:rsidP="003421EC">
            <w:pPr>
              <w:rPr>
                <w:rFonts w:cs="Arial"/>
                <w:b/>
                <w:bCs/>
                <w:color w:val="000000"/>
                <w:sz w:val="20"/>
                <w:szCs w:val="20"/>
              </w:rPr>
            </w:pPr>
            <w:r>
              <w:rPr>
                <w:rFonts w:cs="Arial"/>
                <w:b/>
                <w:bCs/>
                <w:color w:val="000000"/>
                <w:sz w:val="20"/>
                <w:szCs w:val="20"/>
              </w:rPr>
              <w:t>Campos de Entrada</w:t>
            </w:r>
          </w:p>
        </w:tc>
        <w:tc>
          <w:tcPr>
            <w:tcW w:w="1368" w:type="pct"/>
            <w:tcBorders>
              <w:top w:val="nil"/>
              <w:left w:val="nil"/>
              <w:bottom w:val="single" w:sz="4" w:space="0" w:color="auto"/>
              <w:right w:val="single" w:sz="4" w:space="0" w:color="auto"/>
            </w:tcBorders>
            <w:shd w:val="clear" w:color="000000" w:fill="F2F2F2"/>
            <w:vAlign w:val="center"/>
            <w:hideMark/>
          </w:tcPr>
          <w:p w14:paraId="74E636DA" w14:textId="77777777" w:rsidR="00303323" w:rsidRDefault="00303323" w:rsidP="003421EC">
            <w:pPr>
              <w:jc w:val="center"/>
              <w:rPr>
                <w:rFonts w:cs="Arial"/>
                <w:b/>
                <w:bCs/>
                <w:color w:val="000000"/>
                <w:sz w:val="20"/>
                <w:szCs w:val="20"/>
              </w:rPr>
            </w:pPr>
            <w:r>
              <w:rPr>
                <w:rFonts w:cs="Arial"/>
                <w:b/>
                <w:bCs/>
                <w:color w:val="000000"/>
                <w:sz w:val="20"/>
                <w:szCs w:val="20"/>
              </w:rPr>
              <w:t>Campo</w:t>
            </w:r>
          </w:p>
        </w:tc>
        <w:tc>
          <w:tcPr>
            <w:tcW w:w="2663" w:type="pct"/>
            <w:tcBorders>
              <w:top w:val="nil"/>
              <w:left w:val="nil"/>
              <w:bottom w:val="single" w:sz="4" w:space="0" w:color="auto"/>
              <w:right w:val="single" w:sz="4" w:space="0" w:color="auto"/>
            </w:tcBorders>
            <w:shd w:val="clear" w:color="000000" w:fill="F2F2F2"/>
            <w:vAlign w:val="center"/>
            <w:hideMark/>
          </w:tcPr>
          <w:p w14:paraId="3ED34EB8" w14:textId="77777777" w:rsidR="00303323" w:rsidRDefault="00303323" w:rsidP="003421EC">
            <w:pPr>
              <w:jc w:val="center"/>
              <w:rPr>
                <w:rFonts w:cs="Arial"/>
                <w:b/>
                <w:bCs/>
                <w:color w:val="000000"/>
                <w:sz w:val="20"/>
                <w:szCs w:val="20"/>
              </w:rPr>
            </w:pPr>
            <w:r>
              <w:rPr>
                <w:rFonts w:cs="Arial"/>
                <w:b/>
                <w:bCs/>
                <w:color w:val="000000"/>
                <w:sz w:val="20"/>
                <w:szCs w:val="20"/>
              </w:rPr>
              <w:t>Origem - Campo</w:t>
            </w:r>
          </w:p>
        </w:tc>
      </w:tr>
      <w:tr w:rsidR="00303323" w14:paraId="1BD2ED67"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D9099EF"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2F6E6CC5" w14:textId="77777777" w:rsidR="00303323" w:rsidRDefault="00303323" w:rsidP="003421EC">
            <w:pPr>
              <w:rPr>
                <w:rFonts w:cs="Arial"/>
                <w:color w:val="000000"/>
                <w:sz w:val="20"/>
                <w:szCs w:val="20"/>
              </w:rPr>
            </w:pPr>
            <w:r>
              <w:rPr>
                <w:rFonts w:cs="Arial"/>
                <w:color w:val="000000"/>
                <w:sz w:val="20"/>
                <w:szCs w:val="20"/>
              </w:rPr>
              <w:t>Score Neg.SIAF</w:t>
            </w:r>
          </w:p>
        </w:tc>
        <w:tc>
          <w:tcPr>
            <w:tcW w:w="2663" w:type="pct"/>
            <w:tcBorders>
              <w:top w:val="nil"/>
              <w:left w:val="nil"/>
              <w:bottom w:val="single" w:sz="4" w:space="0" w:color="auto"/>
              <w:right w:val="single" w:sz="4" w:space="0" w:color="auto"/>
            </w:tcBorders>
            <w:shd w:val="clear" w:color="000000" w:fill="FFFFFF"/>
            <w:vAlign w:val="center"/>
            <w:hideMark/>
          </w:tcPr>
          <w:p w14:paraId="3A4FA0A7" w14:textId="77777777" w:rsidR="00303323" w:rsidRDefault="00303323" w:rsidP="003421EC">
            <w:pPr>
              <w:rPr>
                <w:rFonts w:cs="Arial"/>
                <w:color w:val="000000"/>
                <w:sz w:val="20"/>
                <w:szCs w:val="20"/>
              </w:rPr>
            </w:pPr>
            <w:r>
              <w:rPr>
                <w:rFonts w:cs="Arial"/>
                <w:color w:val="000000"/>
                <w:sz w:val="20"/>
                <w:szCs w:val="20"/>
              </w:rPr>
              <w:t>SIAF (Chamada a webservice)</w:t>
            </w:r>
          </w:p>
        </w:tc>
      </w:tr>
      <w:tr w:rsidR="00303323" w14:paraId="23D57FB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5EA4DE1"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8BA72D4" w14:textId="77777777" w:rsidR="00303323" w:rsidRDefault="00303323" w:rsidP="003421EC">
            <w:pPr>
              <w:rPr>
                <w:rFonts w:cs="Arial"/>
                <w:color w:val="000000"/>
                <w:sz w:val="20"/>
                <w:szCs w:val="20"/>
              </w:rPr>
            </w:pPr>
            <w:r>
              <w:rPr>
                <w:rFonts w:cs="Arial"/>
                <w:color w:val="000000"/>
                <w:sz w:val="20"/>
                <w:szCs w:val="20"/>
              </w:rPr>
              <w:t>Score Neg.CPF.0a3M</w:t>
            </w:r>
          </w:p>
        </w:tc>
        <w:tc>
          <w:tcPr>
            <w:tcW w:w="2663" w:type="pct"/>
            <w:tcBorders>
              <w:top w:val="nil"/>
              <w:left w:val="nil"/>
              <w:bottom w:val="single" w:sz="4" w:space="0" w:color="auto"/>
              <w:right w:val="single" w:sz="4" w:space="0" w:color="auto"/>
            </w:tcBorders>
            <w:shd w:val="clear" w:color="000000" w:fill="FFFFFF"/>
            <w:vAlign w:val="center"/>
            <w:hideMark/>
          </w:tcPr>
          <w:p w14:paraId="73D3EA6E" w14:textId="77777777" w:rsidR="00303323" w:rsidRDefault="00303323" w:rsidP="003421EC">
            <w:pPr>
              <w:rPr>
                <w:rFonts w:cs="Arial"/>
                <w:color w:val="000000"/>
                <w:sz w:val="20"/>
                <w:szCs w:val="20"/>
              </w:rPr>
            </w:pPr>
            <w:r>
              <w:rPr>
                <w:rFonts w:cs="Arial"/>
                <w:color w:val="000000"/>
                <w:sz w:val="20"/>
                <w:szCs w:val="20"/>
              </w:rPr>
              <w:t>Modelo Score CPF</w:t>
            </w:r>
          </w:p>
        </w:tc>
      </w:tr>
      <w:tr w:rsidR="00303323" w14:paraId="1CD4DFB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50924037"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5B64D8F" w14:textId="77777777" w:rsidR="00303323" w:rsidRDefault="00303323" w:rsidP="003421EC">
            <w:pPr>
              <w:rPr>
                <w:rFonts w:cs="Arial"/>
                <w:color w:val="000000"/>
                <w:sz w:val="20"/>
                <w:szCs w:val="20"/>
              </w:rPr>
            </w:pPr>
            <w:r>
              <w:rPr>
                <w:rFonts w:cs="Arial"/>
                <w:color w:val="000000"/>
                <w:sz w:val="20"/>
                <w:szCs w:val="20"/>
              </w:rPr>
              <w:t>Score Neg.CPF.4a6M</w:t>
            </w:r>
          </w:p>
        </w:tc>
        <w:tc>
          <w:tcPr>
            <w:tcW w:w="2663" w:type="pct"/>
            <w:tcBorders>
              <w:top w:val="nil"/>
              <w:left w:val="nil"/>
              <w:bottom w:val="single" w:sz="4" w:space="0" w:color="auto"/>
              <w:right w:val="single" w:sz="4" w:space="0" w:color="auto"/>
            </w:tcBorders>
            <w:shd w:val="clear" w:color="000000" w:fill="FFFFFF"/>
            <w:vAlign w:val="center"/>
            <w:hideMark/>
          </w:tcPr>
          <w:p w14:paraId="0DCA16AF" w14:textId="77777777" w:rsidR="00303323" w:rsidRDefault="00303323" w:rsidP="003421EC">
            <w:pPr>
              <w:rPr>
                <w:rFonts w:cs="Arial"/>
                <w:color w:val="000000"/>
                <w:sz w:val="20"/>
                <w:szCs w:val="20"/>
              </w:rPr>
            </w:pPr>
            <w:r>
              <w:rPr>
                <w:rFonts w:cs="Arial"/>
                <w:color w:val="000000"/>
                <w:sz w:val="20"/>
                <w:szCs w:val="20"/>
              </w:rPr>
              <w:t>Modelo Score CPF</w:t>
            </w:r>
          </w:p>
        </w:tc>
      </w:tr>
      <w:tr w:rsidR="00303323" w14:paraId="0BFB6699"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D9816ED"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EB43D97" w14:textId="77777777" w:rsidR="00303323" w:rsidRDefault="00303323" w:rsidP="003421EC">
            <w:pPr>
              <w:rPr>
                <w:rFonts w:cs="Arial"/>
                <w:color w:val="000000"/>
                <w:sz w:val="20"/>
                <w:szCs w:val="20"/>
              </w:rPr>
            </w:pPr>
            <w:r>
              <w:rPr>
                <w:rFonts w:cs="Arial"/>
                <w:color w:val="000000"/>
                <w:sz w:val="20"/>
                <w:szCs w:val="20"/>
              </w:rPr>
              <w:t>Score Neg.CPF.Total</w:t>
            </w:r>
          </w:p>
        </w:tc>
        <w:tc>
          <w:tcPr>
            <w:tcW w:w="2663" w:type="pct"/>
            <w:tcBorders>
              <w:top w:val="nil"/>
              <w:left w:val="nil"/>
              <w:bottom w:val="single" w:sz="4" w:space="0" w:color="auto"/>
              <w:right w:val="single" w:sz="4" w:space="0" w:color="auto"/>
            </w:tcBorders>
            <w:shd w:val="clear" w:color="000000" w:fill="FFFFFF"/>
            <w:vAlign w:val="center"/>
            <w:hideMark/>
          </w:tcPr>
          <w:p w14:paraId="23ABAC3D" w14:textId="77777777" w:rsidR="00303323" w:rsidRDefault="00303323" w:rsidP="003421EC">
            <w:pPr>
              <w:rPr>
                <w:rFonts w:cs="Arial"/>
                <w:color w:val="000000"/>
                <w:sz w:val="20"/>
                <w:szCs w:val="20"/>
              </w:rPr>
            </w:pPr>
            <w:r>
              <w:rPr>
                <w:rFonts w:cs="Arial"/>
                <w:color w:val="000000"/>
                <w:sz w:val="20"/>
                <w:szCs w:val="20"/>
              </w:rPr>
              <w:t>Modelo Score CPF</w:t>
            </w:r>
          </w:p>
        </w:tc>
      </w:tr>
      <w:tr w:rsidR="00303323" w14:paraId="21FF042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69BA52B"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5C1C3531" w14:textId="77777777" w:rsidR="00303323" w:rsidRDefault="00303323" w:rsidP="003421EC">
            <w:pPr>
              <w:rPr>
                <w:rFonts w:cs="Arial"/>
                <w:color w:val="000000"/>
                <w:sz w:val="20"/>
                <w:szCs w:val="20"/>
              </w:rPr>
            </w:pPr>
            <w:r>
              <w:rPr>
                <w:rFonts w:cs="Arial"/>
                <w:color w:val="000000"/>
                <w:sz w:val="20"/>
                <w:szCs w:val="20"/>
              </w:rPr>
              <w:t>Score Neg.Telefone Contato.0a3M</w:t>
            </w:r>
          </w:p>
        </w:tc>
        <w:tc>
          <w:tcPr>
            <w:tcW w:w="2663" w:type="pct"/>
            <w:tcBorders>
              <w:top w:val="nil"/>
              <w:left w:val="nil"/>
              <w:bottom w:val="single" w:sz="4" w:space="0" w:color="auto"/>
              <w:right w:val="single" w:sz="4" w:space="0" w:color="auto"/>
            </w:tcBorders>
            <w:shd w:val="clear" w:color="000000" w:fill="FFFFFF"/>
            <w:vAlign w:val="center"/>
            <w:hideMark/>
          </w:tcPr>
          <w:p w14:paraId="41317915" w14:textId="77777777" w:rsidR="00303323" w:rsidRDefault="00303323" w:rsidP="003421EC">
            <w:pPr>
              <w:rPr>
                <w:rFonts w:cs="Arial"/>
                <w:color w:val="000000"/>
                <w:sz w:val="20"/>
                <w:szCs w:val="20"/>
              </w:rPr>
            </w:pPr>
            <w:r>
              <w:rPr>
                <w:rFonts w:cs="Arial"/>
                <w:color w:val="000000"/>
                <w:sz w:val="20"/>
                <w:szCs w:val="20"/>
              </w:rPr>
              <w:t>Modelo Score Telefone Contato</w:t>
            </w:r>
          </w:p>
        </w:tc>
      </w:tr>
      <w:tr w:rsidR="00303323" w14:paraId="6A2600C9"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F4E363C" w14:textId="77777777" w:rsidR="00303323" w:rsidRDefault="00303323" w:rsidP="003421EC">
            <w:pPr>
              <w:rPr>
                <w:rFonts w:cs="Arial"/>
                <w:b/>
                <w:bCs/>
                <w:color w:val="000000"/>
                <w:sz w:val="20"/>
                <w:szCs w:val="20"/>
              </w:rPr>
            </w:pPr>
            <w:r>
              <w:rPr>
                <w:rFonts w:cs="Arial"/>
                <w:b/>
                <w:bCs/>
                <w:color w:val="000000"/>
                <w:sz w:val="20"/>
                <w:szCs w:val="20"/>
              </w:rPr>
              <w:lastRenderedPageBreak/>
              <w:t> </w:t>
            </w:r>
          </w:p>
        </w:tc>
        <w:tc>
          <w:tcPr>
            <w:tcW w:w="1368" w:type="pct"/>
            <w:tcBorders>
              <w:top w:val="nil"/>
              <w:left w:val="nil"/>
              <w:bottom w:val="single" w:sz="4" w:space="0" w:color="auto"/>
              <w:right w:val="single" w:sz="4" w:space="0" w:color="auto"/>
            </w:tcBorders>
            <w:shd w:val="clear" w:color="000000" w:fill="FFFFFF"/>
            <w:vAlign w:val="center"/>
            <w:hideMark/>
          </w:tcPr>
          <w:p w14:paraId="06838A3F" w14:textId="77777777" w:rsidR="00303323" w:rsidRDefault="00303323" w:rsidP="003421EC">
            <w:pPr>
              <w:rPr>
                <w:rFonts w:cs="Arial"/>
                <w:color w:val="000000"/>
                <w:sz w:val="20"/>
                <w:szCs w:val="20"/>
              </w:rPr>
            </w:pPr>
            <w:r>
              <w:rPr>
                <w:rFonts w:cs="Arial"/>
                <w:color w:val="000000"/>
                <w:sz w:val="20"/>
                <w:szCs w:val="20"/>
              </w:rPr>
              <w:t>Score Neg.Telefone Contato.4a6M</w:t>
            </w:r>
          </w:p>
        </w:tc>
        <w:tc>
          <w:tcPr>
            <w:tcW w:w="2663" w:type="pct"/>
            <w:tcBorders>
              <w:top w:val="nil"/>
              <w:left w:val="nil"/>
              <w:bottom w:val="single" w:sz="4" w:space="0" w:color="auto"/>
              <w:right w:val="single" w:sz="4" w:space="0" w:color="auto"/>
            </w:tcBorders>
            <w:shd w:val="clear" w:color="000000" w:fill="FFFFFF"/>
            <w:vAlign w:val="center"/>
            <w:hideMark/>
          </w:tcPr>
          <w:p w14:paraId="7F5B3C52" w14:textId="77777777" w:rsidR="00303323" w:rsidRDefault="00303323" w:rsidP="003421EC">
            <w:pPr>
              <w:rPr>
                <w:rFonts w:cs="Arial"/>
                <w:color w:val="000000"/>
                <w:sz w:val="20"/>
                <w:szCs w:val="20"/>
              </w:rPr>
            </w:pPr>
            <w:r>
              <w:rPr>
                <w:rFonts w:cs="Arial"/>
                <w:color w:val="000000"/>
                <w:sz w:val="20"/>
                <w:szCs w:val="20"/>
              </w:rPr>
              <w:t>Modelo Score Telefone Contato</w:t>
            </w:r>
          </w:p>
        </w:tc>
      </w:tr>
      <w:tr w:rsidR="00303323" w14:paraId="57375FA3"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EF9078B"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2A3483F" w14:textId="77777777" w:rsidR="00303323" w:rsidRDefault="00303323" w:rsidP="003421EC">
            <w:pPr>
              <w:rPr>
                <w:rFonts w:cs="Arial"/>
                <w:color w:val="000000"/>
                <w:sz w:val="20"/>
                <w:szCs w:val="20"/>
              </w:rPr>
            </w:pPr>
            <w:r>
              <w:rPr>
                <w:rFonts w:cs="Arial"/>
                <w:color w:val="000000"/>
                <w:sz w:val="20"/>
                <w:szCs w:val="20"/>
              </w:rPr>
              <w:t>Score Neg.Telefone Contato.Total</w:t>
            </w:r>
          </w:p>
        </w:tc>
        <w:tc>
          <w:tcPr>
            <w:tcW w:w="2663" w:type="pct"/>
            <w:tcBorders>
              <w:top w:val="nil"/>
              <w:left w:val="nil"/>
              <w:bottom w:val="single" w:sz="4" w:space="0" w:color="auto"/>
              <w:right w:val="single" w:sz="4" w:space="0" w:color="auto"/>
            </w:tcBorders>
            <w:shd w:val="clear" w:color="000000" w:fill="FFFFFF"/>
            <w:vAlign w:val="center"/>
            <w:hideMark/>
          </w:tcPr>
          <w:p w14:paraId="0D17702E" w14:textId="77777777" w:rsidR="00303323" w:rsidRDefault="00303323" w:rsidP="003421EC">
            <w:pPr>
              <w:rPr>
                <w:rFonts w:cs="Arial"/>
                <w:color w:val="000000"/>
                <w:sz w:val="20"/>
                <w:szCs w:val="20"/>
              </w:rPr>
            </w:pPr>
            <w:r>
              <w:rPr>
                <w:rFonts w:cs="Arial"/>
                <w:color w:val="000000"/>
                <w:sz w:val="20"/>
                <w:szCs w:val="20"/>
              </w:rPr>
              <w:t>Modelo Score Telefone Contato</w:t>
            </w:r>
          </w:p>
        </w:tc>
      </w:tr>
      <w:tr w:rsidR="00303323" w14:paraId="4B28F76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25CE2A2"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06F2257" w14:textId="77777777" w:rsidR="00303323" w:rsidRDefault="00303323" w:rsidP="003421EC">
            <w:pPr>
              <w:rPr>
                <w:rFonts w:cs="Arial"/>
                <w:color w:val="000000"/>
                <w:sz w:val="20"/>
                <w:szCs w:val="20"/>
              </w:rPr>
            </w:pPr>
            <w:r>
              <w:rPr>
                <w:rFonts w:cs="Arial"/>
                <w:color w:val="000000"/>
                <w:sz w:val="20"/>
                <w:szCs w:val="20"/>
              </w:rPr>
              <w:t>Score Neg.CEP.0a3M</w:t>
            </w:r>
          </w:p>
        </w:tc>
        <w:tc>
          <w:tcPr>
            <w:tcW w:w="2663" w:type="pct"/>
            <w:tcBorders>
              <w:top w:val="nil"/>
              <w:left w:val="nil"/>
              <w:bottom w:val="single" w:sz="4" w:space="0" w:color="auto"/>
              <w:right w:val="single" w:sz="4" w:space="0" w:color="auto"/>
            </w:tcBorders>
            <w:shd w:val="clear" w:color="000000" w:fill="FFFFFF"/>
            <w:vAlign w:val="center"/>
            <w:hideMark/>
          </w:tcPr>
          <w:p w14:paraId="02853403" w14:textId="77777777" w:rsidR="00303323" w:rsidRDefault="00303323" w:rsidP="003421EC">
            <w:pPr>
              <w:rPr>
                <w:rFonts w:cs="Arial"/>
                <w:color w:val="000000"/>
                <w:sz w:val="20"/>
                <w:szCs w:val="20"/>
              </w:rPr>
            </w:pPr>
            <w:r>
              <w:rPr>
                <w:rFonts w:cs="Arial"/>
                <w:color w:val="000000"/>
                <w:sz w:val="20"/>
                <w:szCs w:val="20"/>
              </w:rPr>
              <w:t>Modelo Score CEP</w:t>
            </w:r>
          </w:p>
        </w:tc>
      </w:tr>
      <w:tr w:rsidR="00303323" w14:paraId="504FE40C"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DA74F74"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6A018B8" w14:textId="77777777" w:rsidR="00303323" w:rsidRDefault="00303323" w:rsidP="003421EC">
            <w:pPr>
              <w:rPr>
                <w:rFonts w:cs="Arial"/>
                <w:color w:val="000000"/>
                <w:sz w:val="20"/>
                <w:szCs w:val="20"/>
              </w:rPr>
            </w:pPr>
            <w:r>
              <w:rPr>
                <w:rFonts w:cs="Arial"/>
                <w:color w:val="000000"/>
                <w:sz w:val="20"/>
                <w:szCs w:val="20"/>
              </w:rPr>
              <w:t>Score Neg.CEP.4a6M</w:t>
            </w:r>
          </w:p>
        </w:tc>
        <w:tc>
          <w:tcPr>
            <w:tcW w:w="2663" w:type="pct"/>
            <w:tcBorders>
              <w:top w:val="nil"/>
              <w:left w:val="nil"/>
              <w:bottom w:val="single" w:sz="4" w:space="0" w:color="auto"/>
              <w:right w:val="single" w:sz="4" w:space="0" w:color="auto"/>
            </w:tcBorders>
            <w:shd w:val="clear" w:color="000000" w:fill="FFFFFF"/>
            <w:vAlign w:val="center"/>
            <w:hideMark/>
          </w:tcPr>
          <w:p w14:paraId="16E0FCD3" w14:textId="77777777" w:rsidR="00303323" w:rsidRDefault="00303323" w:rsidP="003421EC">
            <w:pPr>
              <w:rPr>
                <w:rFonts w:cs="Arial"/>
                <w:color w:val="000000"/>
                <w:sz w:val="20"/>
                <w:szCs w:val="20"/>
              </w:rPr>
            </w:pPr>
            <w:r>
              <w:rPr>
                <w:rFonts w:cs="Arial"/>
                <w:color w:val="000000"/>
                <w:sz w:val="20"/>
                <w:szCs w:val="20"/>
              </w:rPr>
              <w:t>Modelo Score CEP</w:t>
            </w:r>
          </w:p>
        </w:tc>
      </w:tr>
      <w:tr w:rsidR="00303323" w14:paraId="4C2A64CA"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3EC7F72"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2E1FF26" w14:textId="77777777" w:rsidR="00303323" w:rsidRDefault="00303323" w:rsidP="003421EC">
            <w:pPr>
              <w:rPr>
                <w:rFonts w:cs="Arial"/>
                <w:color w:val="000000"/>
                <w:sz w:val="20"/>
                <w:szCs w:val="20"/>
              </w:rPr>
            </w:pPr>
            <w:r>
              <w:rPr>
                <w:rFonts w:cs="Arial"/>
                <w:color w:val="000000"/>
                <w:sz w:val="20"/>
                <w:szCs w:val="20"/>
              </w:rPr>
              <w:t>Score Neg.CEP.Total</w:t>
            </w:r>
          </w:p>
        </w:tc>
        <w:tc>
          <w:tcPr>
            <w:tcW w:w="2663" w:type="pct"/>
            <w:tcBorders>
              <w:top w:val="nil"/>
              <w:left w:val="nil"/>
              <w:bottom w:val="single" w:sz="4" w:space="0" w:color="auto"/>
              <w:right w:val="single" w:sz="4" w:space="0" w:color="auto"/>
            </w:tcBorders>
            <w:shd w:val="clear" w:color="000000" w:fill="FFFFFF"/>
            <w:vAlign w:val="center"/>
            <w:hideMark/>
          </w:tcPr>
          <w:p w14:paraId="73061A43" w14:textId="77777777" w:rsidR="00303323" w:rsidRDefault="00303323" w:rsidP="003421EC">
            <w:pPr>
              <w:rPr>
                <w:rFonts w:cs="Arial"/>
                <w:color w:val="000000"/>
                <w:sz w:val="20"/>
                <w:szCs w:val="20"/>
              </w:rPr>
            </w:pPr>
            <w:r>
              <w:rPr>
                <w:rFonts w:cs="Arial"/>
                <w:color w:val="000000"/>
                <w:sz w:val="20"/>
                <w:szCs w:val="20"/>
              </w:rPr>
              <w:t>Modelo Score CEP</w:t>
            </w:r>
          </w:p>
        </w:tc>
      </w:tr>
      <w:tr w:rsidR="00303323" w14:paraId="176DD99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1697B51"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6AC956A" w14:textId="77777777" w:rsidR="00303323" w:rsidRDefault="00303323" w:rsidP="003421EC">
            <w:pPr>
              <w:rPr>
                <w:rFonts w:cs="Arial"/>
                <w:color w:val="000000"/>
                <w:sz w:val="20"/>
                <w:szCs w:val="20"/>
              </w:rPr>
            </w:pPr>
            <w:r>
              <w:rPr>
                <w:rFonts w:cs="Arial"/>
                <w:color w:val="000000"/>
                <w:sz w:val="20"/>
                <w:szCs w:val="20"/>
              </w:rPr>
              <w:t>Score Neg.Endereço sem Match.0a3M</w:t>
            </w:r>
          </w:p>
        </w:tc>
        <w:tc>
          <w:tcPr>
            <w:tcW w:w="2663" w:type="pct"/>
            <w:tcBorders>
              <w:top w:val="nil"/>
              <w:left w:val="nil"/>
              <w:bottom w:val="single" w:sz="4" w:space="0" w:color="auto"/>
              <w:right w:val="single" w:sz="4" w:space="0" w:color="auto"/>
            </w:tcBorders>
            <w:shd w:val="clear" w:color="000000" w:fill="FFFFFF"/>
            <w:vAlign w:val="center"/>
            <w:hideMark/>
          </w:tcPr>
          <w:p w14:paraId="75ECC5D1" w14:textId="77777777" w:rsidR="00303323" w:rsidRDefault="00303323" w:rsidP="003421EC">
            <w:pPr>
              <w:rPr>
                <w:rFonts w:cs="Arial"/>
                <w:color w:val="000000"/>
                <w:sz w:val="20"/>
                <w:szCs w:val="20"/>
              </w:rPr>
            </w:pPr>
            <w:r>
              <w:rPr>
                <w:rFonts w:cs="Arial"/>
                <w:color w:val="000000"/>
                <w:sz w:val="20"/>
                <w:szCs w:val="20"/>
              </w:rPr>
              <w:t>Modelo Score Endereço sem Match</w:t>
            </w:r>
          </w:p>
        </w:tc>
      </w:tr>
      <w:tr w:rsidR="00303323" w14:paraId="3A47EB85"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C422B15"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17BB6AC" w14:textId="77777777" w:rsidR="00303323" w:rsidRDefault="00303323" w:rsidP="003421EC">
            <w:pPr>
              <w:rPr>
                <w:rFonts w:cs="Arial"/>
                <w:color w:val="000000"/>
                <w:sz w:val="20"/>
                <w:szCs w:val="20"/>
              </w:rPr>
            </w:pPr>
            <w:r>
              <w:rPr>
                <w:rFonts w:cs="Arial"/>
                <w:color w:val="000000"/>
                <w:sz w:val="20"/>
                <w:szCs w:val="20"/>
              </w:rPr>
              <w:t>Score Neg.Endereço sem Match.4a6M</w:t>
            </w:r>
          </w:p>
        </w:tc>
        <w:tc>
          <w:tcPr>
            <w:tcW w:w="2663" w:type="pct"/>
            <w:tcBorders>
              <w:top w:val="nil"/>
              <w:left w:val="nil"/>
              <w:bottom w:val="single" w:sz="4" w:space="0" w:color="auto"/>
              <w:right w:val="single" w:sz="4" w:space="0" w:color="auto"/>
            </w:tcBorders>
            <w:shd w:val="clear" w:color="000000" w:fill="FFFFFF"/>
            <w:vAlign w:val="center"/>
            <w:hideMark/>
          </w:tcPr>
          <w:p w14:paraId="421BA9A5" w14:textId="77777777" w:rsidR="00303323" w:rsidRDefault="00303323" w:rsidP="003421EC">
            <w:pPr>
              <w:rPr>
                <w:rFonts w:cs="Arial"/>
                <w:color w:val="000000"/>
                <w:sz w:val="20"/>
                <w:szCs w:val="20"/>
              </w:rPr>
            </w:pPr>
            <w:r>
              <w:rPr>
                <w:rFonts w:cs="Arial"/>
                <w:color w:val="000000"/>
                <w:sz w:val="20"/>
                <w:szCs w:val="20"/>
              </w:rPr>
              <w:t>Modelo Score Endereço sem Match</w:t>
            </w:r>
          </w:p>
        </w:tc>
      </w:tr>
      <w:tr w:rsidR="00303323" w14:paraId="51F9F9AB"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4231937"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18B5343" w14:textId="77777777" w:rsidR="00303323" w:rsidRDefault="00303323" w:rsidP="003421EC">
            <w:pPr>
              <w:rPr>
                <w:rFonts w:cs="Arial"/>
                <w:color w:val="000000"/>
                <w:sz w:val="20"/>
                <w:szCs w:val="20"/>
              </w:rPr>
            </w:pPr>
            <w:r>
              <w:rPr>
                <w:rFonts w:cs="Arial"/>
                <w:color w:val="000000"/>
                <w:sz w:val="20"/>
                <w:szCs w:val="20"/>
              </w:rPr>
              <w:t>Score Neg.Endereço sem Match.Total</w:t>
            </w:r>
          </w:p>
        </w:tc>
        <w:tc>
          <w:tcPr>
            <w:tcW w:w="2663" w:type="pct"/>
            <w:tcBorders>
              <w:top w:val="nil"/>
              <w:left w:val="nil"/>
              <w:bottom w:val="single" w:sz="4" w:space="0" w:color="auto"/>
              <w:right w:val="single" w:sz="4" w:space="0" w:color="auto"/>
            </w:tcBorders>
            <w:shd w:val="clear" w:color="000000" w:fill="FFFFFF"/>
            <w:vAlign w:val="center"/>
            <w:hideMark/>
          </w:tcPr>
          <w:p w14:paraId="5905E39E" w14:textId="77777777" w:rsidR="00303323" w:rsidRDefault="00303323" w:rsidP="003421EC">
            <w:pPr>
              <w:rPr>
                <w:rFonts w:cs="Arial"/>
                <w:color w:val="000000"/>
                <w:sz w:val="20"/>
                <w:szCs w:val="20"/>
              </w:rPr>
            </w:pPr>
            <w:r>
              <w:rPr>
                <w:rFonts w:cs="Arial"/>
                <w:color w:val="000000"/>
                <w:sz w:val="20"/>
                <w:szCs w:val="20"/>
              </w:rPr>
              <w:t>Modelo Score Endereço sem Match</w:t>
            </w:r>
          </w:p>
        </w:tc>
      </w:tr>
      <w:tr w:rsidR="00303323" w14:paraId="2522E6E3"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DEBEF2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5F43C4A6" w14:textId="77777777" w:rsidR="00303323" w:rsidRDefault="00303323" w:rsidP="003421EC">
            <w:pPr>
              <w:rPr>
                <w:rFonts w:cs="Arial"/>
                <w:color w:val="000000"/>
                <w:sz w:val="20"/>
                <w:szCs w:val="20"/>
              </w:rPr>
            </w:pPr>
            <w:r>
              <w:rPr>
                <w:rFonts w:cs="Arial"/>
                <w:color w:val="000000"/>
                <w:sz w:val="20"/>
                <w:szCs w:val="20"/>
              </w:rPr>
              <w:t>Score Neg.Endereço com Match.0a3M</w:t>
            </w:r>
          </w:p>
        </w:tc>
        <w:tc>
          <w:tcPr>
            <w:tcW w:w="2663" w:type="pct"/>
            <w:tcBorders>
              <w:top w:val="nil"/>
              <w:left w:val="nil"/>
              <w:bottom w:val="single" w:sz="4" w:space="0" w:color="auto"/>
              <w:right w:val="single" w:sz="4" w:space="0" w:color="auto"/>
            </w:tcBorders>
            <w:shd w:val="clear" w:color="000000" w:fill="FFFFFF"/>
            <w:vAlign w:val="center"/>
            <w:hideMark/>
          </w:tcPr>
          <w:p w14:paraId="45DC07C5" w14:textId="77777777" w:rsidR="00303323" w:rsidRDefault="00303323" w:rsidP="003421EC">
            <w:pPr>
              <w:rPr>
                <w:rFonts w:cs="Arial"/>
                <w:color w:val="000000"/>
                <w:sz w:val="20"/>
                <w:szCs w:val="20"/>
              </w:rPr>
            </w:pPr>
            <w:r>
              <w:rPr>
                <w:rFonts w:cs="Arial"/>
                <w:color w:val="000000"/>
                <w:sz w:val="20"/>
                <w:szCs w:val="20"/>
              </w:rPr>
              <w:t>Modelo Score Endereço com Match</w:t>
            </w:r>
          </w:p>
        </w:tc>
      </w:tr>
      <w:tr w:rsidR="00303323" w14:paraId="079DFB57"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7004F88"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1F7EFAB" w14:textId="77777777" w:rsidR="00303323" w:rsidRDefault="00303323" w:rsidP="003421EC">
            <w:pPr>
              <w:rPr>
                <w:rFonts w:cs="Arial"/>
                <w:color w:val="000000"/>
                <w:sz w:val="20"/>
                <w:szCs w:val="20"/>
              </w:rPr>
            </w:pPr>
            <w:r>
              <w:rPr>
                <w:rFonts w:cs="Arial"/>
                <w:color w:val="000000"/>
                <w:sz w:val="20"/>
                <w:szCs w:val="20"/>
              </w:rPr>
              <w:t>Score Neg.Endereço com Match.4a6M</w:t>
            </w:r>
          </w:p>
        </w:tc>
        <w:tc>
          <w:tcPr>
            <w:tcW w:w="2663" w:type="pct"/>
            <w:tcBorders>
              <w:top w:val="nil"/>
              <w:left w:val="nil"/>
              <w:bottom w:val="single" w:sz="4" w:space="0" w:color="auto"/>
              <w:right w:val="single" w:sz="4" w:space="0" w:color="auto"/>
            </w:tcBorders>
            <w:shd w:val="clear" w:color="000000" w:fill="FFFFFF"/>
            <w:vAlign w:val="center"/>
            <w:hideMark/>
          </w:tcPr>
          <w:p w14:paraId="4FB2561A" w14:textId="77777777" w:rsidR="00303323" w:rsidRDefault="00303323" w:rsidP="003421EC">
            <w:pPr>
              <w:rPr>
                <w:rFonts w:cs="Arial"/>
                <w:color w:val="000000"/>
                <w:sz w:val="20"/>
                <w:szCs w:val="20"/>
              </w:rPr>
            </w:pPr>
            <w:r>
              <w:rPr>
                <w:rFonts w:cs="Arial"/>
                <w:color w:val="000000"/>
                <w:sz w:val="20"/>
                <w:szCs w:val="20"/>
              </w:rPr>
              <w:t>Modelo Score Endereço com Match</w:t>
            </w:r>
          </w:p>
        </w:tc>
      </w:tr>
      <w:tr w:rsidR="00303323" w14:paraId="628296B3"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52BFEE8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282F8F09" w14:textId="77777777" w:rsidR="00303323" w:rsidRDefault="00303323" w:rsidP="003421EC">
            <w:pPr>
              <w:rPr>
                <w:rFonts w:cs="Arial"/>
                <w:color w:val="000000"/>
                <w:sz w:val="20"/>
                <w:szCs w:val="20"/>
              </w:rPr>
            </w:pPr>
            <w:r>
              <w:rPr>
                <w:rFonts w:cs="Arial"/>
                <w:color w:val="000000"/>
                <w:sz w:val="20"/>
                <w:szCs w:val="20"/>
              </w:rPr>
              <w:t>Score Neg.Endereço com Match.Total</w:t>
            </w:r>
          </w:p>
        </w:tc>
        <w:tc>
          <w:tcPr>
            <w:tcW w:w="2663" w:type="pct"/>
            <w:tcBorders>
              <w:top w:val="nil"/>
              <w:left w:val="nil"/>
              <w:bottom w:val="single" w:sz="4" w:space="0" w:color="auto"/>
              <w:right w:val="single" w:sz="4" w:space="0" w:color="auto"/>
            </w:tcBorders>
            <w:shd w:val="clear" w:color="000000" w:fill="FFFFFF"/>
            <w:vAlign w:val="center"/>
            <w:hideMark/>
          </w:tcPr>
          <w:p w14:paraId="438F10C1" w14:textId="77777777" w:rsidR="00303323" w:rsidRDefault="00303323" w:rsidP="003421EC">
            <w:pPr>
              <w:rPr>
                <w:rFonts w:cs="Arial"/>
                <w:color w:val="000000"/>
                <w:sz w:val="20"/>
                <w:szCs w:val="20"/>
              </w:rPr>
            </w:pPr>
            <w:r>
              <w:rPr>
                <w:rFonts w:cs="Arial"/>
                <w:color w:val="000000"/>
                <w:sz w:val="20"/>
                <w:szCs w:val="20"/>
              </w:rPr>
              <w:t>Modelo Score Endereço com Match</w:t>
            </w:r>
          </w:p>
        </w:tc>
      </w:tr>
      <w:tr w:rsidR="00303323" w14:paraId="720E5097"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6DC4205"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ADD905D" w14:textId="77777777" w:rsidR="00303323" w:rsidRDefault="00303323" w:rsidP="003421EC">
            <w:pPr>
              <w:rPr>
                <w:rFonts w:cs="Arial"/>
                <w:color w:val="000000"/>
                <w:sz w:val="20"/>
                <w:szCs w:val="20"/>
              </w:rPr>
            </w:pPr>
            <w:r>
              <w:rPr>
                <w:rFonts w:cs="Arial"/>
                <w:color w:val="000000"/>
                <w:sz w:val="20"/>
                <w:szCs w:val="20"/>
              </w:rPr>
              <w:t>Score Neg.CEP+Numero.0a3M</w:t>
            </w:r>
          </w:p>
        </w:tc>
        <w:tc>
          <w:tcPr>
            <w:tcW w:w="2663" w:type="pct"/>
            <w:tcBorders>
              <w:top w:val="nil"/>
              <w:left w:val="nil"/>
              <w:bottom w:val="single" w:sz="4" w:space="0" w:color="auto"/>
              <w:right w:val="single" w:sz="4" w:space="0" w:color="auto"/>
            </w:tcBorders>
            <w:shd w:val="clear" w:color="000000" w:fill="FFFFFF"/>
            <w:vAlign w:val="center"/>
            <w:hideMark/>
          </w:tcPr>
          <w:p w14:paraId="70F7EB64" w14:textId="77777777" w:rsidR="00303323" w:rsidRDefault="00303323" w:rsidP="003421EC">
            <w:pPr>
              <w:rPr>
                <w:rFonts w:cs="Arial"/>
                <w:color w:val="000000"/>
                <w:sz w:val="20"/>
                <w:szCs w:val="20"/>
              </w:rPr>
            </w:pPr>
            <w:r>
              <w:rPr>
                <w:rFonts w:cs="Arial"/>
                <w:color w:val="000000"/>
                <w:sz w:val="20"/>
                <w:szCs w:val="20"/>
              </w:rPr>
              <w:t>Modelo Score CEP+Numero</w:t>
            </w:r>
          </w:p>
        </w:tc>
      </w:tr>
      <w:tr w:rsidR="00303323" w14:paraId="23B8A6F4"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A36950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B004E91" w14:textId="77777777" w:rsidR="00303323" w:rsidRDefault="00303323" w:rsidP="003421EC">
            <w:pPr>
              <w:rPr>
                <w:rFonts w:cs="Arial"/>
                <w:color w:val="000000"/>
                <w:sz w:val="20"/>
                <w:szCs w:val="20"/>
              </w:rPr>
            </w:pPr>
            <w:r>
              <w:rPr>
                <w:rFonts w:cs="Arial"/>
                <w:color w:val="000000"/>
                <w:sz w:val="20"/>
                <w:szCs w:val="20"/>
              </w:rPr>
              <w:t>Score Neg.CEP+Numero.4a6M</w:t>
            </w:r>
          </w:p>
        </w:tc>
        <w:tc>
          <w:tcPr>
            <w:tcW w:w="2663" w:type="pct"/>
            <w:tcBorders>
              <w:top w:val="nil"/>
              <w:left w:val="nil"/>
              <w:bottom w:val="single" w:sz="4" w:space="0" w:color="auto"/>
              <w:right w:val="single" w:sz="4" w:space="0" w:color="auto"/>
            </w:tcBorders>
            <w:shd w:val="clear" w:color="000000" w:fill="FFFFFF"/>
            <w:vAlign w:val="center"/>
            <w:hideMark/>
          </w:tcPr>
          <w:p w14:paraId="25D2D16A" w14:textId="77777777" w:rsidR="00303323" w:rsidRDefault="00303323" w:rsidP="003421EC">
            <w:pPr>
              <w:rPr>
                <w:rFonts w:cs="Arial"/>
                <w:color w:val="000000"/>
                <w:sz w:val="20"/>
                <w:szCs w:val="20"/>
              </w:rPr>
            </w:pPr>
            <w:r>
              <w:rPr>
                <w:rFonts w:cs="Arial"/>
                <w:color w:val="000000"/>
                <w:sz w:val="20"/>
                <w:szCs w:val="20"/>
              </w:rPr>
              <w:t>Modelo Score CEP+Numero</w:t>
            </w:r>
          </w:p>
        </w:tc>
      </w:tr>
      <w:tr w:rsidR="00303323" w14:paraId="71C1536B"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DE99124"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471FC41" w14:textId="77777777" w:rsidR="00303323" w:rsidRDefault="00303323" w:rsidP="003421EC">
            <w:pPr>
              <w:rPr>
                <w:rFonts w:cs="Arial"/>
                <w:color w:val="000000"/>
                <w:sz w:val="20"/>
                <w:szCs w:val="20"/>
              </w:rPr>
            </w:pPr>
            <w:r>
              <w:rPr>
                <w:rFonts w:cs="Arial"/>
                <w:color w:val="000000"/>
                <w:sz w:val="20"/>
                <w:szCs w:val="20"/>
              </w:rPr>
              <w:t>Score Neg.CEP+Numero.Total</w:t>
            </w:r>
          </w:p>
        </w:tc>
        <w:tc>
          <w:tcPr>
            <w:tcW w:w="2663" w:type="pct"/>
            <w:tcBorders>
              <w:top w:val="nil"/>
              <w:left w:val="nil"/>
              <w:bottom w:val="single" w:sz="4" w:space="0" w:color="auto"/>
              <w:right w:val="single" w:sz="4" w:space="0" w:color="auto"/>
            </w:tcBorders>
            <w:shd w:val="clear" w:color="000000" w:fill="FFFFFF"/>
            <w:vAlign w:val="center"/>
            <w:hideMark/>
          </w:tcPr>
          <w:p w14:paraId="23E70BED" w14:textId="77777777" w:rsidR="00303323" w:rsidRDefault="00303323" w:rsidP="003421EC">
            <w:pPr>
              <w:rPr>
                <w:rFonts w:cs="Arial"/>
                <w:color w:val="000000"/>
                <w:sz w:val="20"/>
                <w:szCs w:val="20"/>
              </w:rPr>
            </w:pPr>
            <w:r>
              <w:rPr>
                <w:rFonts w:cs="Arial"/>
                <w:color w:val="000000"/>
                <w:sz w:val="20"/>
                <w:szCs w:val="20"/>
              </w:rPr>
              <w:t>Modelo Score CEP+Numero</w:t>
            </w:r>
          </w:p>
        </w:tc>
      </w:tr>
      <w:tr w:rsidR="00303323" w14:paraId="061150AB"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0AA254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A652D46" w14:textId="77777777" w:rsidR="00303323" w:rsidRDefault="00303323" w:rsidP="003421EC">
            <w:pPr>
              <w:rPr>
                <w:rFonts w:cs="Arial"/>
                <w:color w:val="000000"/>
                <w:sz w:val="20"/>
                <w:szCs w:val="20"/>
              </w:rPr>
            </w:pPr>
            <w:r>
              <w:rPr>
                <w:rFonts w:cs="Arial"/>
                <w:color w:val="000000"/>
                <w:sz w:val="20"/>
                <w:szCs w:val="20"/>
              </w:rPr>
              <w:t>Score Neg.Matricula Vendedor.0a3M</w:t>
            </w:r>
          </w:p>
        </w:tc>
        <w:tc>
          <w:tcPr>
            <w:tcW w:w="2663" w:type="pct"/>
            <w:tcBorders>
              <w:top w:val="nil"/>
              <w:left w:val="nil"/>
              <w:bottom w:val="single" w:sz="4" w:space="0" w:color="auto"/>
              <w:right w:val="single" w:sz="4" w:space="0" w:color="auto"/>
            </w:tcBorders>
            <w:shd w:val="clear" w:color="000000" w:fill="FFFFFF"/>
            <w:vAlign w:val="center"/>
            <w:hideMark/>
          </w:tcPr>
          <w:p w14:paraId="5686A268" w14:textId="77777777" w:rsidR="00303323" w:rsidRDefault="00303323" w:rsidP="003421EC">
            <w:pPr>
              <w:rPr>
                <w:rFonts w:cs="Arial"/>
                <w:color w:val="000000"/>
                <w:sz w:val="20"/>
                <w:szCs w:val="20"/>
              </w:rPr>
            </w:pPr>
            <w:r>
              <w:rPr>
                <w:rFonts w:cs="Arial"/>
                <w:color w:val="000000"/>
                <w:sz w:val="20"/>
                <w:szCs w:val="20"/>
              </w:rPr>
              <w:t>Modelo Score Matricula Vendedor</w:t>
            </w:r>
          </w:p>
        </w:tc>
      </w:tr>
      <w:tr w:rsidR="00303323" w14:paraId="637F773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1505E46"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33D9F6F" w14:textId="77777777" w:rsidR="00303323" w:rsidRDefault="00303323" w:rsidP="003421EC">
            <w:pPr>
              <w:rPr>
                <w:rFonts w:cs="Arial"/>
                <w:color w:val="000000"/>
                <w:sz w:val="20"/>
                <w:szCs w:val="20"/>
              </w:rPr>
            </w:pPr>
            <w:r>
              <w:rPr>
                <w:rFonts w:cs="Arial"/>
                <w:color w:val="000000"/>
                <w:sz w:val="20"/>
                <w:szCs w:val="20"/>
              </w:rPr>
              <w:t>Score Neg.Matricula Vendedor.4a6M</w:t>
            </w:r>
          </w:p>
        </w:tc>
        <w:tc>
          <w:tcPr>
            <w:tcW w:w="2663" w:type="pct"/>
            <w:tcBorders>
              <w:top w:val="nil"/>
              <w:left w:val="nil"/>
              <w:bottom w:val="single" w:sz="4" w:space="0" w:color="auto"/>
              <w:right w:val="single" w:sz="4" w:space="0" w:color="auto"/>
            </w:tcBorders>
            <w:shd w:val="clear" w:color="000000" w:fill="FFFFFF"/>
            <w:vAlign w:val="center"/>
            <w:hideMark/>
          </w:tcPr>
          <w:p w14:paraId="4E1A56C4" w14:textId="77777777" w:rsidR="00303323" w:rsidRDefault="00303323" w:rsidP="003421EC">
            <w:pPr>
              <w:rPr>
                <w:rFonts w:cs="Arial"/>
                <w:color w:val="000000"/>
                <w:sz w:val="20"/>
                <w:szCs w:val="20"/>
              </w:rPr>
            </w:pPr>
            <w:r>
              <w:rPr>
                <w:rFonts w:cs="Arial"/>
                <w:color w:val="000000"/>
                <w:sz w:val="20"/>
                <w:szCs w:val="20"/>
              </w:rPr>
              <w:t>Modelo Score Matricula Vendedor</w:t>
            </w:r>
          </w:p>
        </w:tc>
      </w:tr>
      <w:tr w:rsidR="00303323" w14:paraId="206B9A9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C0C726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48DF74A" w14:textId="77777777" w:rsidR="00303323" w:rsidRDefault="00303323" w:rsidP="003421EC">
            <w:pPr>
              <w:rPr>
                <w:rFonts w:cs="Arial"/>
                <w:color w:val="000000"/>
                <w:sz w:val="20"/>
                <w:szCs w:val="20"/>
              </w:rPr>
            </w:pPr>
            <w:r>
              <w:rPr>
                <w:rFonts w:cs="Arial"/>
                <w:color w:val="000000"/>
                <w:sz w:val="20"/>
                <w:szCs w:val="20"/>
              </w:rPr>
              <w:t>Score Neg.Matricula Vendedor.Total</w:t>
            </w:r>
          </w:p>
        </w:tc>
        <w:tc>
          <w:tcPr>
            <w:tcW w:w="2663" w:type="pct"/>
            <w:tcBorders>
              <w:top w:val="nil"/>
              <w:left w:val="nil"/>
              <w:bottom w:val="single" w:sz="4" w:space="0" w:color="auto"/>
              <w:right w:val="single" w:sz="4" w:space="0" w:color="auto"/>
            </w:tcBorders>
            <w:shd w:val="clear" w:color="000000" w:fill="FFFFFF"/>
            <w:vAlign w:val="center"/>
            <w:hideMark/>
          </w:tcPr>
          <w:p w14:paraId="0554C739" w14:textId="77777777" w:rsidR="00303323" w:rsidRDefault="00303323" w:rsidP="003421EC">
            <w:pPr>
              <w:rPr>
                <w:rFonts w:cs="Arial"/>
                <w:color w:val="000000"/>
                <w:sz w:val="20"/>
                <w:szCs w:val="20"/>
              </w:rPr>
            </w:pPr>
            <w:r>
              <w:rPr>
                <w:rFonts w:cs="Arial"/>
                <w:color w:val="000000"/>
                <w:sz w:val="20"/>
                <w:szCs w:val="20"/>
              </w:rPr>
              <w:t>Modelo Score Matricula Vendedor</w:t>
            </w:r>
          </w:p>
        </w:tc>
      </w:tr>
      <w:tr w:rsidR="00303323" w14:paraId="037464AE"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5B1583B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36BEC68" w14:textId="77777777" w:rsidR="00303323" w:rsidRDefault="00303323" w:rsidP="003421EC">
            <w:pPr>
              <w:rPr>
                <w:rFonts w:cs="Arial"/>
                <w:color w:val="000000"/>
                <w:sz w:val="20"/>
                <w:szCs w:val="20"/>
              </w:rPr>
            </w:pPr>
            <w:r>
              <w:rPr>
                <w:rFonts w:cs="Arial"/>
                <w:color w:val="000000"/>
                <w:sz w:val="20"/>
                <w:szCs w:val="20"/>
              </w:rPr>
              <w:t>Score Neg.PDV.0a3M</w:t>
            </w:r>
          </w:p>
        </w:tc>
        <w:tc>
          <w:tcPr>
            <w:tcW w:w="2663" w:type="pct"/>
            <w:tcBorders>
              <w:top w:val="nil"/>
              <w:left w:val="nil"/>
              <w:bottom w:val="single" w:sz="4" w:space="0" w:color="auto"/>
              <w:right w:val="single" w:sz="4" w:space="0" w:color="auto"/>
            </w:tcBorders>
            <w:shd w:val="clear" w:color="000000" w:fill="FFFFFF"/>
            <w:vAlign w:val="center"/>
            <w:hideMark/>
          </w:tcPr>
          <w:p w14:paraId="3E59508F" w14:textId="77777777" w:rsidR="00303323" w:rsidRDefault="00303323" w:rsidP="003421EC">
            <w:pPr>
              <w:rPr>
                <w:rFonts w:cs="Arial"/>
                <w:color w:val="000000"/>
                <w:sz w:val="20"/>
                <w:szCs w:val="20"/>
              </w:rPr>
            </w:pPr>
            <w:r>
              <w:rPr>
                <w:rFonts w:cs="Arial"/>
                <w:color w:val="000000"/>
                <w:sz w:val="20"/>
                <w:szCs w:val="20"/>
              </w:rPr>
              <w:t>Modelo Score PDV</w:t>
            </w:r>
          </w:p>
        </w:tc>
      </w:tr>
      <w:tr w:rsidR="00303323" w14:paraId="03F2F415"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3471BD0"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A02C1AB" w14:textId="77777777" w:rsidR="00303323" w:rsidRDefault="00303323" w:rsidP="003421EC">
            <w:pPr>
              <w:rPr>
                <w:rFonts w:cs="Arial"/>
                <w:color w:val="000000"/>
                <w:sz w:val="20"/>
                <w:szCs w:val="20"/>
              </w:rPr>
            </w:pPr>
            <w:r>
              <w:rPr>
                <w:rFonts w:cs="Arial"/>
                <w:color w:val="000000"/>
                <w:sz w:val="20"/>
                <w:szCs w:val="20"/>
              </w:rPr>
              <w:t>Score Neg.PDV.4a6M</w:t>
            </w:r>
          </w:p>
        </w:tc>
        <w:tc>
          <w:tcPr>
            <w:tcW w:w="2663" w:type="pct"/>
            <w:tcBorders>
              <w:top w:val="nil"/>
              <w:left w:val="nil"/>
              <w:bottom w:val="single" w:sz="4" w:space="0" w:color="auto"/>
              <w:right w:val="single" w:sz="4" w:space="0" w:color="auto"/>
            </w:tcBorders>
            <w:shd w:val="clear" w:color="000000" w:fill="FFFFFF"/>
            <w:vAlign w:val="center"/>
            <w:hideMark/>
          </w:tcPr>
          <w:p w14:paraId="56CCA56C" w14:textId="77777777" w:rsidR="00303323" w:rsidRDefault="00303323" w:rsidP="003421EC">
            <w:pPr>
              <w:rPr>
                <w:rFonts w:cs="Arial"/>
                <w:color w:val="000000"/>
                <w:sz w:val="20"/>
                <w:szCs w:val="20"/>
              </w:rPr>
            </w:pPr>
            <w:r>
              <w:rPr>
                <w:rFonts w:cs="Arial"/>
                <w:color w:val="000000"/>
                <w:sz w:val="20"/>
                <w:szCs w:val="20"/>
              </w:rPr>
              <w:t>Modelo Score PDV</w:t>
            </w:r>
          </w:p>
        </w:tc>
      </w:tr>
      <w:tr w:rsidR="00303323" w14:paraId="1DECCFB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A8A86EC"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F66D58A" w14:textId="77777777" w:rsidR="00303323" w:rsidRDefault="00303323" w:rsidP="003421EC">
            <w:pPr>
              <w:rPr>
                <w:rFonts w:cs="Arial"/>
                <w:color w:val="000000"/>
                <w:sz w:val="20"/>
                <w:szCs w:val="20"/>
              </w:rPr>
            </w:pPr>
            <w:r>
              <w:rPr>
                <w:rFonts w:cs="Arial"/>
                <w:color w:val="000000"/>
                <w:sz w:val="20"/>
                <w:szCs w:val="20"/>
              </w:rPr>
              <w:t>Score Neg.PDV.Total</w:t>
            </w:r>
          </w:p>
        </w:tc>
        <w:tc>
          <w:tcPr>
            <w:tcW w:w="2663" w:type="pct"/>
            <w:tcBorders>
              <w:top w:val="nil"/>
              <w:left w:val="nil"/>
              <w:bottom w:val="single" w:sz="4" w:space="0" w:color="auto"/>
              <w:right w:val="single" w:sz="4" w:space="0" w:color="auto"/>
            </w:tcBorders>
            <w:shd w:val="clear" w:color="000000" w:fill="FFFFFF"/>
            <w:vAlign w:val="center"/>
            <w:hideMark/>
          </w:tcPr>
          <w:p w14:paraId="371AE5C0" w14:textId="77777777" w:rsidR="00303323" w:rsidRDefault="00303323" w:rsidP="003421EC">
            <w:pPr>
              <w:rPr>
                <w:rFonts w:cs="Arial"/>
                <w:color w:val="000000"/>
                <w:sz w:val="20"/>
                <w:szCs w:val="20"/>
              </w:rPr>
            </w:pPr>
            <w:r>
              <w:rPr>
                <w:rFonts w:cs="Arial"/>
                <w:color w:val="000000"/>
                <w:sz w:val="20"/>
                <w:szCs w:val="20"/>
              </w:rPr>
              <w:t>Modelo Score PDV</w:t>
            </w:r>
          </w:p>
        </w:tc>
      </w:tr>
      <w:tr w:rsidR="00303323" w14:paraId="0D6D428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0E88415"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31FD7BF" w14:textId="77777777" w:rsidR="00303323" w:rsidRDefault="00303323" w:rsidP="003421EC">
            <w:pPr>
              <w:rPr>
                <w:rFonts w:cs="Arial"/>
                <w:color w:val="000000"/>
                <w:sz w:val="20"/>
                <w:szCs w:val="20"/>
              </w:rPr>
            </w:pPr>
            <w:r>
              <w:rPr>
                <w:rFonts w:cs="Arial"/>
                <w:color w:val="000000"/>
                <w:sz w:val="20"/>
                <w:szCs w:val="20"/>
              </w:rPr>
              <w:t>Score Neg.Canal.0a3M</w:t>
            </w:r>
          </w:p>
        </w:tc>
        <w:tc>
          <w:tcPr>
            <w:tcW w:w="2663" w:type="pct"/>
            <w:tcBorders>
              <w:top w:val="nil"/>
              <w:left w:val="nil"/>
              <w:bottom w:val="single" w:sz="4" w:space="0" w:color="auto"/>
              <w:right w:val="single" w:sz="4" w:space="0" w:color="auto"/>
            </w:tcBorders>
            <w:shd w:val="clear" w:color="000000" w:fill="FFFFFF"/>
            <w:vAlign w:val="center"/>
            <w:hideMark/>
          </w:tcPr>
          <w:p w14:paraId="47A4841E" w14:textId="77777777" w:rsidR="00303323" w:rsidRDefault="00303323" w:rsidP="003421EC">
            <w:pPr>
              <w:rPr>
                <w:rFonts w:cs="Arial"/>
                <w:color w:val="000000"/>
                <w:sz w:val="20"/>
                <w:szCs w:val="20"/>
              </w:rPr>
            </w:pPr>
            <w:r>
              <w:rPr>
                <w:rFonts w:cs="Arial"/>
                <w:color w:val="000000"/>
                <w:sz w:val="20"/>
                <w:szCs w:val="20"/>
              </w:rPr>
              <w:t>Modelo Score Canal</w:t>
            </w:r>
          </w:p>
        </w:tc>
      </w:tr>
      <w:tr w:rsidR="00303323" w14:paraId="391D95D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339ED1EC"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EE81523" w14:textId="77777777" w:rsidR="00303323" w:rsidRDefault="00303323" w:rsidP="003421EC">
            <w:pPr>
              <w:rPr>
                <w:rFonts w:cs="Arial"/>
                <w:color w:val="000000"/>
                <w:sz w:val="20"/>
                <w:szCs w:val="20"/>
              </w:rPr>
            </w:pPr>
            <w:r>
              <w:rPr>
                <w:rFonts w:cs="Arial"/>
                <w:color w:val="000000"/>
                <w:sz w:val="20"/>
                <w:szCs w:val="20"/>
              </w:rPr>
              <w:t>Score Neg.Canal.4a6M</w:t>
            </w:r>
          </w:p>
        </w:tc>
        <w:tc>
          <w:tcPr>
            <w:tcW w:w="2663" w:type="pct"/>
            <w:tcBorders>
              <w:top w:val="nil"/>
              <w:left w:val="nil"/>
              <w:bottom w:val="single" w:sz="4" w:space="0" w:color="auto"/>
              <w:right w:val="single" w:sz="4" w:space="0" w:color="auto"/>
            </w:tcBorders>
            <w:shd w:val="clear" w:color="000000" w:fill="FFFFFF"/>
            <w:vAlign w:val="center"/>
            <w:hideMark/>
          </w:tcPr>
          <w:p w14:paraId="587FC7B7" w14:textId="77777777" w:rsidR="00303323" w:rsidRDefault="00303323" w:rsidP="003421EC">
            <w:pPr>
              <w:rPr>
                <w:rFonts w:cs="Arial"/>
                <w:color w:val="000000"/>
                <w:sz w:val="20"/>
                <w:szCs w:val="20"/>
              </w:rPr>
            </w:pPr>
            <w:r>
              <w:rPr>
                <w:rFonts w:cs="Arial"/>
                <w:color w:val="000000"/>
                <w:sz w:val="20"/>
                <w:szCs w:val="20"/>
              </w:rPr>
              <w:t>Modelo Score Canal</w:t>
            </w:r>
          </w:p>
        </w:tc>
      </w:tr>
      <w:tr w:rsidR="00303323" w14:paraId="37E26AC9"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3F0940B4"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10401B2" w14:textId="77777777" w:rsidR="00303323" w:rsidRDefault="00303323" w:rsidP="003421EC">
            <w:pPr>
              <w:rPr>
                <w:rFonts w:cs="Arial"/>
                <w:color w:val="000000"/>
                <w:sz w:val="20"/>
                <w:szCs w:val="20"/>
              </w:rPr>
            </w:pPr>
            <w:r>
              <w:rPr>
                <w:rFonts w:cs="Arial"/>
                <w:color w:val="000000"/>
                <w:sz w:val="20"/>
                <w:szCs w:val="20"/>
              </w:rPr>
              <w:t>Score Neg.Canal.Total</w:t>
            </w:r>
          </w:p>
        </w:tc>
        <w:tc>
          <w:tcPr>
            <w:tcW w:w="2663" w:type="pct"/>
            <w:tcBorders>
              <w:top w:val="nil"/>
              <w:left w:val="nil"/>
              <w:bottom w:val="single" w:sz="4" w:space="0" w:color="auto"/>
              <w:right w:val="single" w:sz="4" w:space="0" w:color="auto"/>
            </w:tcBorders>
            <w:shd w:val="clear" w:color="000000" w:fill="FFFFFF"/>
            <w:vAlign w:val="center"/>
            <w:hideMark/>
          </w:tcPr>
          <w:p w14:paraId="71C1EE5D" w14:textId="77777777" w:rsidR="00303323" w:rsidRDefault="00303323" w:rsidP="003421EC">
            <w:pPr>
              <w:rPr>
                <w:rFonts w:cs="Arial"/>
                <w:color w:val="000000"/>
                <w:sz w:val="20"/>
                <w:szCs w:val="20"/>
              </w:rPr>
            </w:pPr>
            <w:r>
              <w:rPr>
                <w:rFonts w:cs="Arial"/>
                <w:color w:val="000000"/>
                <w:sz w:val="20"/>
                <w:szCs w:val="20"/>
              </w:rPr>
              <w:t>Modelo Score Canal</w:t>
            </w:r>
          </w:p>
        </w:tc>
      </w:tr>
      <w:tr w:rsidR="00303323" w14:paraId="78D48524"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4276462"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642C263" w14:textId="77777777" w:rsidR="00303323" w:rsidRDefault="00303323" w:rsidP="003421EC">
            <w:pPr>
              <w:rPr>
                <w:rFonts w:cs="Arial"/>
                <w:color w:val="000000"/>
                <w:sz w:val="20"/>
                <w:szCs w:val="20"/>
              </w:rPr>
            </w:pPr>
            <w:r>
              <w:rPr>
                <w:rFonts w:cs="Arial"/>
                <w:color w:val="000000"/>
                <w:sz w:val="20"/>
                <w:szCs w:val="20"/>
              </w:rPr>
              <w:t>Score Neg.Plano.0a3M</w:t>
            </w:r>
          </w:p>
        </w:tc>
        <w:tc>
          <w:tcPr>
            <w:tcW w:w="2663" w:type="pct"/>
            <w:tcBorders>
              <w:top w:val="nil"/>
              <w:left w:val="nil"/>
              <w:bottom w:val="single" w:sz="4" w:space="0" w:color="auto"/>
              <w:right w:val="single" w:sz="4" w:space="0" w:color="auto"/>
            </w:tcBorders>
            <w:shd w:val="clear" w:color="000000" w:fill="FFFFFF"/>
            <w:vAlign w:val="center"/>
            <w:hideMark/>
          </w:tcPr>
          <w:p w14:paraId="7A285868" w14:textId="77777777" w:rsidR="00303323" w:rsidRDefault="00303323" w:rsidP="003421EC">
            <w:pPr>
              <w:rPr>
                <w:rFonts w:cs="Arial"/>
                <w:color w:val="000000"/>
                <w:sz w:val="20"/>
                <w:szCs w:val="20"/>
              </w:rPr>
            </w:pPr>
            <w:r>
              <w:rPr>
                <w:rFonts w:cs="Arial"/>
                <w:color w:val="000000"/>
                <w:sz w:val="20"/>
                <w:szCs w:val="20"/>
              </w:rPr>
              <w:t>Modelo Score Plano</w:t>
            </w:r>
          </w:p>
        </w:tc>
      </w:tr>
      <w:tr w:rsidR="00303323" w14:paraId="0BEC11F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C049D8F"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281D2495" w14:textId="77777777" w:rsidR="00303323" w:rsidRDefault="00303323" w:rsidP="003421EC">
            <w:pPr>
              <w:rPr>
                <w:rFonts w:cs="Arial"/>
                <w:color w:val="000000"/>
                <w:sz w:val="20"/>
                <w:szCs w:val="20"/>
              </w:rPr>
            </w:pPr>
            <w:r>
              <w:rPr>
                <w:rFonts w:cs="Arial"/>
                <w:color w:val="000000"/>
                <w:sz w:val="20"/>
                <w:szCs w:val="20"/>
              </w:rPr>
              <w:t>Score Neg.Plano.4a6M</w:t>
            </w:r>
          </w:p>
        </w:tc>
        <w:tc>
          <w:tcPr>
            <w:tcW w:w="2663" w:type="pct"/>
            <w:tcBorders>
              <w:top w:val="nil"/>
              <w:left w:val="nil"/>
              <w:bottom w:val="single" w:sz="4" w:space="0" w:color="auto"/>
              <w:right w:val="single" w:sz="4" w:space="0" w:color="auto"/>
            </w:tcBorders>
            <w:shd w:val="clear" w:color="000000" w:fill="FFFFFF"/>
            <w:vAlign w:val="center"/>
            <w:hideMark/>
          </w:tcPr>
          <w:p w14:paraId="0111335C" w14:textId="77777777" w:rsidR="00303323" w:rsidRDefault="00303323" w:rsidP="003421EC">
            <w:pPr>
              <w:rPr>
                <w:rFonts w:cs="Arial"/>
                <w:color w:val="000000"/>
                <w:sz w:val="20"/>
                <w:szCs w:val="20"/>
              </w:rPr>
            </w:pPr>
            <w:r>
              <w:rPr>
                <w:rFonts w:cs="Arial"/>
                <w:color w:val="000000"/>
                <w:sz w:val="20"/>
                <w:szCs w:val="20"/>
              </w:rPr>
              <w:t>Modelo Score Plano</w:t>
            </w:r>
          </w:p>
        </w:tc>
      </w:tr>
      <w:tr w:rsidR="00303323" w14:paraId="4EAFFED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A7AC7E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53543968" w14:textId="77777777" w:rsidR="00303323" w:rsidRDefault="00303323" w:rsidP="003421EC">
            <w:pPr>
              <w:rPr>
                <w:rFonts w:cs="Arial"/>
                <w:color w:val="000000"/>
                <w:sz w:val="20"/>
                <w:szCs w:val="20"/>
              </w:rPr>
            </w:pPr>
            <w:r>
              <w:rPr>
                <w:rFonts w:cs="Arial"/>
                <w:color w:val="000000"/>
                <w:sz w:val="20"/>
                <w:szCs w:val="20"/>
              </w:rPr>
              <w:t>Score Neg.Plano.Total</w:t>
            </w:r>
          </w:p>
        </w:tc>
        <w:tc>
          <w:tcPr>
            <w:tcW w:w="2663" w:type="pct"/>
            <w:tcBorders>
              <w:top w:val="nil"/>
              <w:left w:val="nil"/>
              <w:bottom w:val="single" w:sz="4" w:space="0" w:color="auto"/>
              <w:right w:val="single" w:sz="4" w:space="0" w:color="auto"/>
            </w:tcBorders>
            <w:shd w:val="clear" w:color="000000" w:fill="FFFFFF"/>
            <w:vAlign w:val="center"/>
            <w:hideMark/>
          </w:tcPr>
          <w:p w14:paraId="612B2179" w14:textId="77777777" w:rsidR="00303323" w:rsidRDefault="00303323" w:rsidP="003421EC">
            <w:pPr>
              <w:rPr>
                <w:rFonts w:cs="Arial"/>
                <w:color w:val="000000"/>
                <w:sz w:val="20"/>
                <w:szCs w:val="20"/>
              </w:rPr>
            </w:pPr>
            <w:r>
              <w:rPr>
                <w:rFonts w:cs="Arial"/>
                <w:color w:val="000000"/>
                <w:sz w:val="20"/>
                <w:szCs w:val="20"/>
              </w:rPr>
              <w:t>Modelo Score Plano</w:t>
            </w:r>
          </w:p>
        </w:tc>
      </w:tr>
      <w:tr w:rsidR="00303323" w14:paraId="637CA62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50D1514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09290231" w14:textId="77777777" w:rsidR="00303323" w:rsidRDefault="00303323" w:rsidP="003421EC">
            <w:pPr>
              <w:rPr>
                <w:rFonts w:cs="Arial"/>
                <w:color w:val="000000"/>
                <w:sz w:val="20"/>
                <w:szCs w:val="20"/>
              </w:rPr>
            </w:pPr>
            <w:r>
              <w:rPr>
                <w:rFonts w:cs="Arial"/>
                <w:color w:val="000000"/>
                <w:sz w:val="20"/>
                <w:szCs w:val="20"/>
              </w:rPr>
              <w:t>Score Neg.Cidade.0a3M</w:t>
            </w:r>
          </w:p>
        </w:tc>
        <w:tc>
          <w:tcPr>
            <w:tcW w:w="2663" w:type="pct"/>
            <w:tcBorders>
              <w:top w:val="nil"/>
              <w:left w:val="nil"/>
              <w:bottom w:val="single" w:sz="4" w:space="0" w:color="auto"/>
              <w:right w:val="single" w:sz="4" w:space="0" w:color="auto"/>
            </w:tcBorders>
            <w:shd w:val="clear" w:color="000000" w:fill="FFFFFF"/>
            <w:vAlign w:val="center"/>
            <w:hideMark/>
          </w:tcPr>
          <w:p w14:paraId="0545D803" w14:textId="77777777" w:rsidR="00303323" w:rsidRDefault="00303323" w:rsidP="003421EC">
            <w:pPr>
              <w:rPr>
                <w:rFonts w:cs="Arial"/>
                <w:color w:val="000000"/>
                <w:sz w:val="20"/>
                <w:szCs w:val="20"/>
              </w:rPr>
            </w:pPr>
            <w:r>
              <w:rPr>
                <w:rFonts w:cs="Arial"/>
                <w:color w:val="000000"/>
                <w:sz w:val="20"/>
                <w:szCs w:val="20"/>
              </w:rPr>
              <w:t>Modelo Score Cidade</w:t>
            </w:r>
          </w:p>
        </w:tc>
      </w:tr>
      <w:tr w:rsidR="00303323" w14:paraId="4CF31258"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3FFE454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8B4E0AE" w14:textId="77777777" w:rsidR="00303323" w:rsidRDefault="00303323" w:rsidP="003421EC">
            <w:pPr>
              <w:rPr>
                <w:rFonts w:cs="Arial"/>
                <w:color w:val="000000"/>
                <w:sz w:val="20"/>
                <w:szCs w:val="20"/>
              </w:rPr>
            </w:pPr>
            <w:r>
              <w:rPr>
                <w:rFonts w:cs="Arial"/>
                <w:color w:val="000000"/>
                <w:sz w:val="20"/>
                <w:szCs w:val="20"/>
              </w:rPr>
              <w:t>Score Neg.Cidade.4a6M</w:t>
            </w:r>
          </w:p>
        </w:tc>
        <w:tc>
          <w:tcPr>
            <w:tcW w:w="2663" w:type="pct"/>
            <w:tcBorders>
              <w:top w:val="nil"/>
              <w:left w:val="nil"/>
              <w:bottom w:val="single" w:sz="4" w:space="0" w:color="auto"/>
              <w:right w:val="single" w:sz="4" w:space="0" w:color="auto"/>
            </w:tcBorders>
            <w:shd w:val="clear" w:color="000000" w:fill="FFFFFF"/>
            <w:vAlign w:val="center"/>
            <w:hideMark/>
          </w:tcPr>
          <w:p w14:paraId="6E1C40E9" w14:textId="77777777" w:rsidR="00303323" w:rsidRDefault="00303323" w:rsidP="003421EC">
            <w:pPr>
              <w:rPr>
                <w:rFonts w:cs="Arial"/>
                <w:color w:val="000000"/>
                <w:sz w:val="20"/>
                <w:szCs w:val="20"/>
              </w:rPr>
            </w:pPr>
            <w:r>
              <w:rPr>
                <w:rFonts w:cs="Arial"/>
                <w:color w:val="000000"/>
                <w:sz w:val="20"/>
                <w:szCs w:val="20"/>
              </w:rPr>
              <w:t>Modelo Score Cidade</w:t>
            </w:r>
          </w:p>
        </w:tc>
      </w:tr>
      <w:tr w:rsidR="00303323" w14:paraId="71447F3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413A2CC" w14:textId="77777777" w:rsidR="00303323" w:rsidRDefault="00303323" w:rsidP="003421EC">
            <w:pPr>
              <w:rPr>
                <w:rFonts w:cs="Arial"/>
                <w:b/>
                <w:bCs/>
                <w:color w:val="000000"/>
                <w:sz w:val="20"/>
                <w:szCs w:val="20"/>
              </w:rPr>
            </w:pPr>
            <w:r>
              <w:rPr>
                <w:rFonts w:cs="Arial"/>
                <w:b/>
                <w:bCs/>
                <w:color w:val="000000"/>
                <w:sz w:val="20"/>
                <w:szCs w:val="20"/>
              </w:rPr>
              <w:lastRenderedPageBreak/>
              <w:t> </w:t>
            </w:r>
          </w:p>
        </w:tc>
        <w:tc>
          <w:tcPr>
            <w:tcW w:w="1368" w:type="pct"/>
            <w:tcBorders>
              <w:top w:val="nil"/>
              <w:left w:val="nil"/>
              <w:bottom w:val="single" w:sz="4" w:space="0" w:color="auto"/>
              <w:right w:val="single" w:sz="4" w:space="0" w:color="auto"/>
            </w:tcBorders>
            <w:shd w:val="clear" w:color="000000" w:fill="FFFFFF"/>
            <w:vAlign w:val="center"/>
            <w:hideMark/>
          </w:tcPr>
          <w:p w14:paraId="20592402" w14:textId="77777777" w:rsidR="00303323" w:rsidRDefault="00303323" w:rsidP="003421EC">
            <w:pPr>
              <w:rPr>
                <w:rFonts w:cs="Arial"/>
                <w:color w:val="000000"/>
                <w:sz w:val="20"/>
                <w:szCs w:val="20"/>
              </w:rPr>
            </w:pPr>
            <w:r>
              <w:rPr>
                <w:rFonts w:cs="Arial"/>
                <w:color w:val="000000"/>
                <w:sz w:val="20"/>
                <w:szCs w:val="20"/>
              </w:rPr>
              <w:t>Score Neg.Cidade.Total</w:t>
            </w:r>
          </w:p>
        </w:tc>
        <w:tc>
          <w:tcPr>
            <w:tcW w:w="2663" w:type="pct"/>
            <w:tcBorders>
              <w:top w:val="nil"/>
              <w:left w:val="nil"/>
              <w:bottom w:val="single" w:sz="4" w:space="0" w:color="auto"/>
              <w:right w:val="single" w:sz="4" w:space="0" w:color="auto"/>
            </w:tcBorders>
            <w:shd w:val="clear" w:color="000000" w:fill="FFFFFF"/>
            <w:vAlign w:val="center"/>
            <w:hideMark/>
          </w:tcPr>
          <w:p w14:paraId="16C72789" w14:textId="77777777" w:rsidR="00303323" w:rsidRDefault="00303323" w:rsidP="003421EC">
            <w:pPr>
              <w:rPr>
                <w:rFonts w:cs="Arial"/>
                <w:color w:val="000000"/>
                <w:sz w:val="20"/>
                <w:szCs w:val="20"/>
              </w:rPr>
            </w:pPr>
            <w:r>
              <w:rPr>
                <w:rFonts w:cs="Arial"/>
                <w:color w:val="000000"/>
                <w:sz w:val="20"/>
                <w:szCs w:val="20"/>
              </w:rPr>
              <w:t>Modelo Score Cidade</w:t>
            </w:r>
          </w:p>
        </w:tc>
      </w:tr>
      <w:tr w:rsidR="00303323" w14:paraId="7B3090C4"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BD0857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99E1501" w14:textId="77777777" w:rsidR="00303323" w:rsidRDefault="00303323" w:rsidP="003421EC">
            <w:pPr>
              <w:rPr>
                <w:rFonts w:cs="Arial"/>
                <w:color w:val="000000"/>
                <w:sz w:val="20"/>
                <w:szCs w:val="20"/>
              </w:rPr>
            </w:pPr>
            <w:r>
              <w:rPr>
                <w:rFonts w:cs="Arial"/>
                <w:color w:val="000000"/>
                <w:sz w:val="20"/>
                <w:szCs w:val="20"/>
              </w:rPr>
              <w:t>Score Neg.Bairro.0a3M</w:t>
            </w:r>
          </w:p>
        </w:tc>
        <w:tc>
          <w:tcPr>
            <w:tcW w:w="2663" w:type="pct"/>
            <w:tcBorders>
              <w:top w:val="nil"/>
              <w:left w:val="nil"/>
              <w:bottom w:val="single" w:sz="4" w:space="0" w:color="auto"/>
              <w:right w:val="single" w:sz="4" w:space="0" w:color="auto"/>
            </w:tcBorders>
            <w:shd w:val="clear" w:color="000000" w:fill="FFFFFF"/>
            <w:vAlign w:val="center"/>
            <w:hideMark/>
          </w:tcPr>
          <w:p w14:paraId="0098A64D" w14:textId="77777777" w:rsidR="00303323" w:rsidRDefault="00303323" w:rsidP="003421EC">
            <w:pPr>
              <w:rPr>
                <w:rFonts w:cs="Arial"/>
                <w:color w:val="000000"/>
                <w:sz w:val="20"/>
                <w:szCs w:val="20"/>
              </w:rPr>
            </w:pPr>
            <w:r>
              <w:rPr>
                <w:rFonts w:cs="Arial"/>
                <w:color w:val="000000"/>
                <w:sz w:val="20"/>
                <w:szCs w:val="20"/>
              </w:rPr>
              <w:t>Modelo Score Bairro</w:t>
            </w:r>
          </w:p>
        </w:tc>
      </w:tr>
      <w:tr w:rsidR="00303323" w14:paraId="462F44D6"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12EA345"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53A5B05" w14:textId="77777777" w:rsidR="00303323" w:rsidRDefault="00303323" w:rsidP="003421EC">
            <w:pPr>
              <w:rPr>
                <w:rFonts w:cs="Arial"/>
                <w:color w:val="000000"/>
                <w:sz w:val="20"/>
                <w:szCs w:val="20"/>
              </w:rPr>
            </w:pPr>
            <w:r>
              <w:rPr>
                <w:rFonts w:cs="Arial"/>
                <w:color w:val="000000"/>
                <w:sz w:val="20"/>
                <w:szCs w:val="20"/>
              </w:rPr>
              <w:t>Score Neg.Bairro.4a6M</w:t>
            </w:r>
          </w:p>
        </w:tc>
        <w:tc>
          <w:tcPr>
            <w:tcW w:w="2663" w:type="pct"/>
            <w:tcBorders>
              <w:top w:val="nil"/>
              <w:left w:val="nil"/>
              <w:bottom w:val="single" w:sz="4" w:space="0" w:color="auto"/>
              <w:right w:val="single" w:sz="4" w:space="0" w:color="auto"/>
            </w:tcBorders>
            <w:shd w:val="clear" w:color="000000" w:fill="FFFFFF"/>
            <w:vAlign w:val="center"/>
            <w:hideMark/>
          </w:tcPr>
          <w:p w14:paraId="6AC29732" w14:textId="77777777" w:rsidR="00303323" w:rsidRDefault="00303323" w:rsidP="003421EC">
            <w:pPr>
              <w:rPr>
                <w:rFonts w:cs="Arial"/>
                <w:color w:val="000000"/>
                <w:sz w:val="20"/>
                <w:szCs w:val="20"/>
              </w:rPr>
            </w:pPr>
            <w:r>
              <w:rPr>
                <w:rFonts w:cs="Arial"/>
                <w:color w:val="000000"/>
                <w:sz w:val="20"/>
                <w:szCs w:val="20"/>
              </w:rPr>
              <w:t>Modelo Score Bairro</w:t>
            </w:r>
          </w:p>
        </w:tc>
      </w:tr>
      <w:tr w:rsidR="00303323" w14:paraId="0C8A9357"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E70A042"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1C0C7A3" w14:textId="77777777" w:rsidR="00303323" w:rsidRDefault="00303323" w:rsidP="003421EC">
            <w:pPr>
              <w:rPr>
                <w:rFonts w:cs="Arial"/>
                <w:color w:val="000000"/>
                <w:sz w:val="20"/>
                <w:szCs w:val="20"/>
              </w:rPr>
            </w:pPr>
            <w:r>
              <w:rPr>
                <w:rFonts w:cs="Arial"/>
                <w:color w:val="000000"/>
                <w:sz w:val="20"/>
                <w:szCs w:val="20"/>
              </w:rPr>
              <w:t>Score Neg.Bairro.Total</w:t>
            </w:r>
          </w:p>
        </w:tc>
        <w:tc>
          <w:tcPr>
            <w:tcW w:w="2663" w:type="pct"/>
            <w:tcBorders>
              <w:top w:val="nil"/>
              <w:left w:val="nil"/>
              <w:bottom w:val="single" w:sz="4" w:space="0" w:color="auto"/>
              <w:right w:val="single" w:sz="4" w:space="0" w:color="auto"/>
            </w:tcBorders>
            <w:shd w:val="clear" w:color="000000" w:fill="FFFFFF"/>
            <w:vAlign w:val="center"/>
            <w:hideMark/>
          </w:tcPr>
          <w:p w14:paraId="3BB792E1" w14:textId="77777777" w:rsidR="00303323" w:rsidRDefault="00303323" w:rsidP="003421EC">
            <w:pPr>
              <w:rPr>
                <w:rFonts w:cs="Arial"/>
                <w:color w:val="000000"/>
                <w:sz w:val="20"/>
                <w:szCs w:val="20"/>
              </w:rPr>
            </w:pPr>
            <w:r>
              <w:rPr>
                <w:rFonts w:cs="Arial"/>
                <w:color w:val="000000"/>
                <w:sz w:val="20"/>
                <w:szCs w:val="20"/>
              </w:rPr>
              <w:t>Modelo Score Bairro</w:t>
            </w:r>
          </w:p>
        </w:tc>
      </w:tr>
      <w:tr w:rsidR="00303323" w14:paraId="657953EF"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3B431CAA"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8AF781B" w14:textId="77777777" w:rsidR="00303323" w:rsidRDefault="00303323" w:rsidP="003421EC">
            <w:pPr>
              <w:rPr>
                <w:rFonts w:cs="Arial"/>
                <w:color w:val="000000"/>
                <w:sz w:val="20"/>
                <w:szCs w:val="20"/>
              </w:rPr>
            </w:pPr>
            <w:r>
              <w:rPr>
                <w:rFonts w:cs="Arial"/>
                <w:color w:val="000000"/>
                <w:sz w:val="20"/>
                <w:szCs w:val="20"/>
              </w:rPr>
              <w:t>Score Neg.UF.0a3M</w:t>
            </w:r>
          </w:p>
        </w:tc>
        <w:tc>
          <w:tcPr>
            <w:tcW w:w="2663" w:type="pct"/>
            <w:tcBorders>
              <w:top w:val="nil"/>
              <w:left w:val="nil"/>
              <w:bottom w:val="single" w:sz="4" w:space="0" w:color="auto"/>
              <w:right w:val="single" w:sz="4" w:space="0" w:color="auto"/>
            </w:tcBorders>
            <w:shd w:val="clear" w:color="000000" w:fill="FFFFFF"/>
            <w:vAlign w:val="center"/>
            <w:hideMark/>
          </w:tcPr>
          <w:p w14:paraId="1E9F6F30" w14:textId="77777777" w:rsidR="00303323" w:rsidRDefault="00303323" w:rsidP="003421EC">
            <w:pPr>
              <w:rPr>
                <w:rFonts w:cs="Arial"/>
                <w:color w:val="000000"/>
                <w:sz w:val="20"/>
                <w:szCs w:val="20"/>
              </w:rPr>
            </w:pPr>
            <w:r>
              <w:rPr>
                <w:rFonts w:cs="Arial"/>
                <w:color w:val="000000"/>
                <w:sz w:val="20"/>
                <w:szCs w:val="20"/>
              </w:rPr>
              <w:t>Modelo Score UF</w:t>
            </w:r>
          </w:p>
        </w:tc>
      </w:tr>
      <w:tr w:rsidR="00303323" w14:paraId="4F079E9D"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A95ED4F"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4BDE8B5" w14:textId="77777777" w:rsidR="00303323" w:rsidRDefault="00303323" w:rsidP="003421EC">
            <w:pPr>
              <w:rPr>
                <w:rFonts w:cs="Arial"/>
                <w:color w:val="000000"/>
                <w:sz w:val="20"/>
                <w:szCs w:val="20"/>
              </w:rPr>
            </w:pPr>
            <w:r>
              <w:rPr>
                <w:rFonts w:cs="Arial"/>
                <w:color w:val="000000"/>
                <w:sz w:val="20"/>
                <w:szCs w:val="20"/>
              </w:rPr>
              <w:t>Score Neg.UF.4a6M</w:t>
            </w:r>
          </w:p>
        </w:tc>
        <w:tc>
          <w:tcPr>
            <w:tcW w:w="2663" w:type="pct"/>
            <w:tcBorders>
              <w:top w:val="nil"/>
              <w:left w:val="nil"/>
              <w:bottom w:val="single" w:sz="4" w:space="0" w:color="auto"/>
              <w:right w:val="single" w:sz="4" w:space="0" w:color="auto"/>
            </w:tcBorders>
            <w:shd w:val="clear" w:color="000000" w:fill="FFFFFF"/>
            <w:vAlign w:val="center"/>
            <w:hideMark/>
          </w:tcPr>
          <w:p w14:paraId="64954F14" w14:textId="77777777" w:rsidR="00303323" w:rsidRDefault="00303323" w:rsidP="003421EC">
            <w:pPr>
              <w:rPr>
                <w:rFonts w:cs="Arial"/>
                <w:color w:val="000000"/>
                <w:sz w:val="20"/>
                <w:szCs w:val="20"/>
              </w:rPr>
            </w:pPr>
            <w:r>
              <w:rPr>
                <w:rFonts w:cs="Arial"/>
                <w:color w:val="000000"/>
                <w:sz w:val="20"/>
                <w:szCs w:val="20"/>
              </w:rPr>
              <w:t>Modelo Score UF</w:t>
            </w:r>
          </w:p>
        </w:tc>
      </w:tr>
      <w:tr w:rsidR="00303323" w14:paraId="2CEC59E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25CB989"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A46A811" w14:textId="77777777" w:rsidR="00303323" w:rsidRDefault="00303323" w:rsidP="003421EC">
            <w:pPr>
              <w:rPr>
                <w:rFonts w:cs="Arial"/>
                <w:color w:val="000000"/>
                <w:sz w:val="20"/>
                <w:szCs w:val="20"/>
              </w:rPr>
            </w:pPr>
            <w:r>
              <w:rPr>
                <w:rFonts w:cs="Arial"/>
                <w:color w:val="000000"/>
                <w:sz w:val="20"/>
                <w:szCs w:val="20"/>
              </w:rPr>
              <w:t>Score Neg.UF.Total</w:t>
            </w:r>
          </w:p>
        </w:tc>
        <w:tc>
          <w:tcPr>
            <w:tcW w:w="2663" w:type="pct"/>
            <w:tcBorders>
              <w:top w:val="nil"/>
              <w:left w:val="nil"/>
              <w:bottom w:val="single" w:sz="4" w:space="0" w:color="auto"/>
              <w:right w:val="single" w:sz="4" w:space="0" w:color="auto"/>
            </w:tcBorders>
            <w:shd w:val="clear" w:color="000000" w:fill="FFFFFF"/>
            <w:vAlign w:val="center"/>
            <w:hideMark/>
          </w:tcPr>
          <w:p w14:paraId="33AA7236" w14:textId="77777777" w:rsidR="00303323" w:rsidRDefault="00303323" w:rsidP="003421EC">
            <w:pPr>
              <w:rPr>
                <w:rFonts w:cs="Arial"/>
                <w:color w:val="000000"/>
                <w:sz w:val="20"/>
                <w:szCs w:val="20"/>
              </w:rPr>
            </w:pPr>
            <w:r>
              <w:rPr>
                <w:rFonts w:cs="Arial"/>
                <w:color w:val="000000"/>
                <w:sz w:val="20"/>
                <w:szCs w:val="20"/>
              </w:rPr>
              <w:t>Modelo Score UF</w:t>
            </w:r>
          </w:p>
        </w:tc>
      </w:tr>
      <w:tr w:rsidR="00303323" w14:paraId="7C057878"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2410BE5"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4720D09" w14:textId="77777777" w:rsidR="00303323" w:rsidRDefault="00303323" w:rsidP="003421EC">
            <w:pPr>
              <w:rPr>
                <w:rFonts w:cs="Arial"/>
                <w:color w:val="000000"/>
                <w:sz w:val="20"/>
                <w:szCs w:val="20"/>
              </w:rPr>
            </w:pPr>
            <w:r>
              <w:rPr>
                <w:rFonts w:cs="Arial"/>
                <w:color w:val="000000"/>
                <w:sz w:val="20"/>
                <w:szCs w:val="20"/>
              </w:rPr>
              <w:t>Score Neg.Faixa Idade.0a3M</w:t>
            </w:r>
          </w:p>
        </w:tc>
        <w:tc>
          <w:tcPr>
            <w:tcW w:w="2663" w:type="pct"/>
            <w:tcBorders>
              <w:top w:val="nil"/>
              <w:left w:val="nil"/>
              <w:bottom w:val="single" w:sz="4" w:space="0" w:color="auto"/>
              <w:right w:val="single" w:sz="4" w:space="0" w:color="auto"/>
            </w:tcBorders>
            <w:shd w:val="clear" w:color="000000" w:fill="FFFFFF"/>
            <w:vAlign w:val="center"/>
            <w:hideMark/>
          </w:tcPr>
          <w:p w14:paraId="766AD8A0" w14:textId="77777777" w:rsidR="00303323" w:rsidRDefault="00303323" w:rsidP="003421EC">
            <w:pPr>
              <w:rPr>
                <w:rFonts w:cs="Arial"/>
                <w:color w:val="000000"/>
                <w:sz w:val="20"/>
                <w:szCs w:val="20"/>
              </w:rPr>
            </w:pPr>
            <w:r>
              <w:rPr>
                <w:rFonts w:cs="Arial"/>
                <w:color w:val="000000"/>
                <w:sz w:val="20"/>
                <w:szCs w:val="20"/>
              </w:rPr>
              <w:t>Modelo Score Faixa Idade</w:t>
            </w:r>
          </w:p>
        </w:tc>
      </w:tr>
      <w:tr w:rsidR="00303323" w14:paraId="77610792"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8EB87A8"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EC01FCE" w14:textId="77777777" w:rsidR="00303323" w:rsidRDefault="00303323" w:rsidP="003421EC">
            <w:pPr>
              <w:rPr>
                <w:rFonts w:cs="Arial"/>
                <w:color w:val="000000"/>
                <w:sz w:val="20"/>
                <w:szCs w:val="20"/>
              </w:rPr>
            </w:pPr>
            <w:r>
              <w:rPr>
                <w:rFonts w:cs="Arial"/>
                <w:color w:val="000000"/>
                <w:sz w:val="20"/>
                <w:szCs w:val="20"/>
              </w:rPr>
              <w:t>Score Neg.Faixa Idade.4a6M</w:t>
            </w:r>
          </w:p>
        </w:tc>
        <w:tc>
          <w:tcPr>
            <w:tcW w:w="2663" w:type="pct"/>
            <w:tcBorders>
              <w:top w:val="nil"/>
              <w:left w:val="nil"/>
              <w:bottom w:val="single" w:sz="4" w:space="0" w:color="auto"/>
              <w:right w:val="single" w:sz="4" w:space="0" w:color="auto"/>
            </w:tcBorders>
            <w:shd w:val="clear" w:color="000000" w:fill="FFFFFF"/>
            <w:vAlign w:val="center"/>
            <w:hideMark/>
          </w:tcPr>
          <w:p w14:paraId="2B9111B5" w14:textId="77777777" w:rsidR="00303323" w:rsidRDefault="00303323" w:rsidP="003421EC">
            <w:pPr>
              <w:rPr>
                <w:rFonts w:cs="Arial"/>
                <w:color w:val="000000"/>
                <w:sz w:val="20"/>
                <w:szCs w:val="20"/>
              </w:rPr>
            </w:pPr>
            <w:r>
              <w:rPr>
                <w:rFonts w:cs="Arial"/>
                <w:color w:val="000000"/>
                <w:sz w:val="20"/>
                <w:szCs w:val="20"/>
              </w:rPr>
              <w:t>Modelo Score Faixa Idade</w:t>
            </w:r>
          </w:p>
        </w:tc>
      </w:tr>
      <w:tr w:rsidR="00303323" w14:paraId="540FAE07"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06C5C6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822D37C" w14:textId="77777777" w:rsidR="00303323" w:rsidRDefault="00303323" w:rsidP="003421EC">
            <w:pPr>
              <w:rPr>
                <w:rFonts w:cs="Arial"/>
                <w:color w:val="000000"/>
                <w:sz w:val="20"/>
                <w:szCs w:val="20"/>
              </w:rPr>
            </w:pPr>
            <w:r>
              <w:rPr>
                <w:rFonts w:cs="Arial"/>
                <w:color w:val="000000"/>
                <w:sz w:val="20"/>
                <w:szCs w:val="20"/>
              </w:rPr>
              <w:t>Score Neg.Faixa Idade.Total</w:t>
            </w:r>
          </w:p>
        </w:tc>
        <w:tc>
          <w:tcPr>
            <w:tcW w:w="2663" w:type="pct"/>
            <w:tcBorders>
              <w:top w:val="nil"/>
              <w:left w:val="nil"/>
              <w:bottom w:val="single" w:sz="4" w:space="0" w:color="auto"/>
              <w:right w:val="single" w:sz="4" w:space="0" w:color="auto"/>
            </w:tcBorders>
            <w:shd w:val="clear" w:color="000000" w:fill="FFFFFF"/>
            <w:vAlign w:val="center"/>
            <w:hideMark/>
          </w:tcPr>
          <w:p w14:paraId="2B1808A0" w14:textId="77777777" w:rsidR="00303323" w:rsidRDefault="00303323" w:rsidP="003421EC">
            <w:pPr>
              <w:rPr>
                <w:rFonts w:cs="Arial"/>
                <w:color w:val="000000"/>
                <w:sz w:val="20"/>
                <w:szCs w:val="20"/>
              </w:rPr>
            </w:pPr>
            <w:r>
              <w:rPr>
                <w:rFonts w:cs="Arial"/>
                <w:color w:val="000000"/>
                <w:sz w:val="20"/>
                <w:szCs w:val="20"/>
              </w:rPr>
              <w:t>Modelo Score Faixa Idade</w:t>
            </w:r>
          </w:p>
        </w:tc>
      </w:tr>
      <w:tr w:rsidR="00303323" w14:paraId="67538996"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8941C74"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5148D24" w14:textId="77777777" w:rsidR="00303323" w:rsidRDefault="00303323" w:rsidP="003421EC">
            <w:pPr>
              <w:rPr>
                <w:rFonts w:cs="Arial"/>
                <w:color w:val="000000"/>
                <w:sz w:val="20"/>
                <w:szCs w:val="20"/>
              </w:rPr>
            </w:pPr>
            <w:r>
              <w:rPr>
                <w:rFonts w:cs="Arial"/>
                <w:color w:val="000000"/>
                <w:sz w:val="20"/>
                <w:szCs w:val="20"/>
              </w:rPr>
              <w:t>Score Neg.Faixa Salarial.0a3M</w:t>
            </w:r>
          </w:p>
        </w:tc>
        <w:tc>
          <w:tcPr>
            <w:tcW w:w="2663" w:type="pct"/>
            <w:tcBorders>
              <w:top w:val="nil"/>
              <w:left w:val="nil"/>
              <w:bottom w:val="single" w:sz="4" w:space="0" w:color="auto"/>
              <w:right w:val="single" w:sz="4" w:space="0" w:color="auto"/>
            </w:tcBorders>
            <w:shd w:val="clear" w:color="000000" w:fill="FFFFFF"/>
            <w:vAlign w:val="center"/>
            <w:hideMark/>
          </w:tcPr>
          <w:p w14:paraId="607799C8" w14:textId="77777777" w:rsidR="00303323" w:rsidRDefault="00303323" w:rsidP="003421EC">
            <w:pPr>
              <w:rPr>
                <w:rFonts w:cs="Arial"/>
                <w:color w:val="000000"/>
                <w:sz w:val="20"/>
                <w:szCs w:val="20"/>
              </w:rPr>
            </w:pPr>
            <w:r>
              <w:rPr>
                <w:rFonts w:cs="Arial"/>
                <w:color w:val="000000"/>
                <w:sz w:val="20"/>
                <w:szCs w:val="20"/>
              </w:rPr>
              <w:t>Modelo Score Faixa Salarial</w:t>
            </w:r>
          </w:p>
        </w:tc>
      </w:tr>
      <w:tr w:rsidR="00303323" w14:paraId="694EAF46"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AD229F8"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BA0C6D7" w14:textId="77777777" w:rsidR="00303323" w:rsidRDefault="00303323" w:rsidP="003421EC">
            <w:pPr>
              <w:rPr>
                <w:rFonts w:cs="Arial"/>
                <w:color w:val="000000"/>
                <w:sz w:val="20"/>
                <w:szCs w:val="20"/>
              </w:rPr>
            </w:pPr>
            <w:r>
              <w:rPr>
                <w:rFonts w:cs="Arial"/>
                <w:color w:val="000000"/>
                <w:sz w:val="20"/>
                <w:szCs w:val="20"/>
              </w:rPr>
              <w:t>Score Neg.Faixa Salarial.4a6M</w:t>
            </w:r>
          </w:p>
        </w:tc>
        <w:tc>
          <w:tcPr>
            <w:tcW w:w="2663" w:type="pct"/>
            <w:tcBorders>
              <w:top w:val="nil"/>
              <w:left w:val="nil"/>
              <w:bottom w:val="single" w:sz="4" w:space="0" w:color="auto"/>
              <w:right w:val="single" w:sz="4" w:space="0" w:color="auto"/>
            </w:tcBorders>
            <w:shd w:val="clear" w:color="000000" w:fill="FFFFFF"/>
            <w:vAlign w:val="center"/>
            <w:hideMark/>
          </w:tcPr>
          <w:p w14:paraId="21F90557" w14:textId="77777777" w:rsidR="00303323" w:rsidRDefault="00303323" w:rsidP="003421EC">
            <w:pPr>
              <w:rPr>
                <w:rFonts w:cs="Arial"/>
                <w:color w:val="000000"/>
                <w:sz w:val="20"/>
                <w:szCs w:val="20"/>
              </w:rPr>
            </w:pPr>
            <w:r>
              <w:rPr>
                <w:rFonts w:cs="Arial"/>
                <w:color w:val="000000"/>
                <w:sz w:val="20"/>
                <w:szCs w:val="20"/>
              </w:rPr>
              <w:t>Modelo Score Faixa Salarial</w:t>
            </w:r>
          </w:p>
        </w:tc>
      </w:tr>
      <w:tr w:rsidR="00303323" w14:paraId="7215714E"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AA6F403"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41EBD9ED" w14:textId="77777777" w:rsidR="00303323" w:rsidRDefault="00303323" w:rsidP="003421EC">
            <w:pPr>
              <w:rPr>
                <w:rFonts w:cs="Arial"/>
                <w:color w:val="000000"/>
                <w:sz w:val="20"/>
                <w:szCs w:val="20"/>
              </w:rPr>
            </w:pPr>
            <w:r>
              <w:rPr>
                <w:rFonts w:cs="Arial"/>
                <w:color w:val="000000"/>
                <w:sz w:val="20"/>
                <w:szCs w:val="20"/>
              </w:rPr>
              <w:t>Score Neg.Faixa Salarial.Total</w:t>
            </w:r>
          </w:p>
        </w:tc>
        <w:tc>
          <w:tcPr>
            <w:tcW w:w="2663" w:type="pct"/>
            <w:tcBorders>
              <w:top w:val="nil"/>
              <w:left w:val="nil"/>
              <w:bottom w:val="single" w:sz="4" w:space="0" w:color="auto"/>
              <w:right w:val="single" w:sz="4" w:space="0" w:color="auto"/>
            </w:tcBorders>
            <w:shd w:val="clear" w:color="000000" w:fill="FFFFFF"/>
            <w:vAlign w:val="center"/>
            <w:hideMark/>
          </w:tcPr>
          <w:p w14:paraId="101433D7" w14:textId="77777777" w:rsidR="00303323" w:rsidRDefault="00303323" w:rsidP="003421EC">
            <w:pPr>
              <w:rPr>
                <w:rFonts w:cs="Arial"/>
                <w:color w:val="000000"/>
                <w:sz w:val="20"/>
                <w:szCs w:val="20"/>
              </w:rPr>
            </w:pPr>
            <w:r>
              <w:rPr>
                <w:rFonts w:cs="Arial"/>
                <w:color w:val="000000"/>
                <w:sz w:val="20"/>
                <w:szCs w:val="20"/>
              </w:rPr>
              <w:t>Modelo Score Faixa Salarial</w:t>
            </w:r>
          </w:p>
        </w:tc>
      </w:tr>
      <w:tr w:rsidR="00303323" w14:paraId="77A8E9F5"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3BA8B200"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51C17CCC" w14:textId="77777777" w:rsidR="00303323" w:rsidRDefault="00303323" w:rsidP="003421EC">
            <w:pPr>
              <w:rPr>
                <w:rFonts w:cs="Arial"/>
                <w:color w:val="000000"/>
                <w:sz w:val="20"/>
                <w:szCs w:val="20"/>
              </w:rPr>
            </w:pPr>
            <w:r>
              <w:rPr>
                <w:rFonts w:cs="Arial"/>
                <w:color w:val="000000"/>
                <w:sz w:val="20"/>
                <w:szCs w:val="20"/>
              </w:rPr>
              <w:t>Score Neg.Nome Mãe.0a3M</w:t>
            </w:r>
          </w:p>
        </w:tc>
        <w:tc>
          <w:tcPr>
            <w:tcW w:w="2663" w:type="pct"/>
            <w:tcBorders>
              <w:top w:val="nil"/>
              <w:left w:val="nil"/>
              <w:bottom w:val="single" w:sz="4" w:space="0" w:color="auto"/>
              <w:right w:val="single" w:sz="4" w:space="0" w:color="auto"/>
            </w:tcBorders>
            <w:shd w:val="clear" w:color="000000" w:fill="FFFFFF"/>
            <w:vAlign w:val="center"/>
            <w:hideMark/>
          </w:tcPr>
          <w:p w14:paraId="06DD6CF0" w14:textId="77777777" w:rsidR="00303323" w:rsidRDefault="00303323" w:rsidP="003421EC">
            <w:pPr>
              <w:rPr>
                <w:rFonts w:cs="Arial"/>
                <w:color w:val="000000"/>
                <w:sz w:val="20"/>
                <w:szCs w:val="20"/>
              </w:rPr>
            </w:pPr>
            <w:r>
              <w:rPr>
                <w:rFonts w:cs="Arial"/>
                <w:color w:val="000000"/>
                <w:sz w:val="20"/>
                <w:szCs w:val="20"/>
              </w:rPr>
              <w:t>Modelo Score Nome Mãe</w:t>
            </w:r>
          </w:p>
        </w:tc>
      </w:tr>
      <w:tr w:rsidR="00303323" w14:paraId="6078DD8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262453B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5AAD5DB0" w14:textId="77777777" w:rsidR="00303323" w:rsidRDefault="00303323" w:rsidP="003421EC">
            <w:pPr>
              <w:rPr>
                <w:rFonts w:cs="Arial"/>
                <w:color w:val="000000"/>
                <w:sz w:val="20"/>
                <w:szCs w:val="20"/>
              </w:rPr>
            </w:pPr>
            <w:r>
              <w:rPr>
                <w:rFonts w:cs="Arial"/>
                <w:color w:val="000000"/>
                <w:sz w:val="20"/>
                <w:szCs w:val="20"/>
              </w:rPr>
              <w:t>Score Neg.Nome Mãe.4a6M</w:t>
            </w:r>
          </w:p>
        </w:tc>
        <w:tc>
          <w:tcPr>
            <w:tcW w:w="2663" w:type="pct"/>
            <w:tcBorders>
              <w:top w:val="nil"/>
              <w:left w:val="nil"/>
              <w:bottom w:val="single" w:sz="4" w:space="0" w:color="auto"/>
              <w:right w:val="single" w:sz="4" w:space="0" w:color="auto"/>
            </w:tcBorders>
            <w:shd w:val="clear" w:color="000000" w:fill="FFFFFF"/>
            <w:vAlign w:val="center"/>
            <w:hideMark/>
          </w:tcPr>
          <w:p w14:paraId="47F01595" w14:textId="77777777" w:rsidR="00303323" w:rsidRDefault="00303323" w:rsidP="003421EC">
            <w:pPr>
              <w:rPr>
                <w:rFonts w:cs="Arial"/>
                <w:color w:val="000000"/>
                <w:sz w:val="20"/>
                <w:szCs w:val="20"/>
              </w:rPr>
            </w:pPr>
            <w:r>
              <w:rPr>
                <w:rFonts w:cs="Arial"/>
                <w:color w:val="000000"/>
                <w:sz w:val="20"/>
                <w:szCs w:val="20"/>
              </w:rPr>
              <w:t>Modelo Score Nome Mãe</w:t>
            </w:r>
          </w:p>
        </w:tc>
      </w:tr>
      <w:tr w:rsidR="00303323" w14:paraId="1F1E44C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7D678AE"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9E06462" w14:textId="77777777" w:rsidR="00303323" w:rsidRDefault="00303323" w:rsidP="003421EC">
            <w:pPr>
              <w:rPr>
                <w:rFonts w:cs="Arial"/>
                <w:color w:val="000000"/>
                <w:sz w:val="20"/>
                <w:szCs w:val="20"/>
              </w:rPr>
            </w:pPr>
            <w:r>
              <w:rPr>
                <w:rFonts w:cs="Arial"/>
                <w:color w:val="000000"/>
                <w:sz w:val="20"/>
                <w:szCs w:val="20"/>
              </w:rPr>
              <w:t>Score Neg.Nome Mãe.Total</w:t>
            </w:r>
          </w:p>
        </w:tc>
        <w:tc>
          <w:tcPr>
            <w:tcW w:w="2663" w:type="pct"/>
            <w:tcBorders>
              <w:top w:val="nil"/>
              <w:left w:val="nil"/>
              <w:bottom w:val="single" w:sz="4" w:space="0" w:color="auto"/>
              <w:right w:val="single" w:sz="4" w:space="0" w:color="auto"/>
            </w:tcBorders>
            <w:shd w:val="clear" w:color="000000" w:fill="FFFFFF"/>
            <w:vAlign w:val="center"/>
            <w:hideMark/>
          </w:tcPr>
          <w:p w14:paraId="5077CDC8" w14:textId="77777777" w:rsidR="00303323" w:rsidRDefault="00303323" w:rsidP="003421EC">
            <w:pPr>
              <w:rPr>
                <w:rFonts w:cs="Arial"/>
                <w:color w:val="000000"/>
                <w:sz w:val="20"/>
                <w:szCs w:val="20"/>
              </w:rPr>
            </w:pPr>
            <w:r>
              <w:rPr>
                <w:rFonts w:cs="Arial"/>
                <w:color w:val="000000"/>
                <w:sz w:val="20"/>
                <w:szCs w:val="20"/>
              </w:rPr>
              <w:t>Modelo Score Nome Mãe</w:t>
            </w:r>
          </w:p>
        </w:tc>
      </w:tr>
      <w:tr w:rsidR="00303323" w14:paraId="7B44532B" w14:textId="77777777" w:rsidTr="003421EC">
        <w:trPr>
          <w:trHeight w:val="300"/>
        </w:trPr>
        <w:tc>
          <w:tcPr>
            <w:tcW w:w="969" w:type="pct"/>
            <w:tcBorders>
              <w:top w:val="nil"/>
              <w:left w:val="single" w:sz="4" w:space="0" w:color="auto"/>
              <w:bottom w:val="single" w:sz="4" w:space="0" w:color="auto"/>
              <w:right w:val="single" w:sz="4" w:space="0" w:color="auto"/>
            </w:tcBorders>
            <w:shd w:val="clear" w:color="000000" w:fill="F2F2F2"/>
            <w:vAlign w:val="center"/>
            <w:hideMark/>
          </w:tcPr>
          <w:p w14:paraId="67406472"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2C5A5C6E" w14:textId="77777777" w:rsidR="00303323" w:rsidRDefault="00303323" w:rsidP="003421EC">
            <w:pPr>
              <w:rPr>
                <w:rFonts w:cs="Arial"/>
                <w:color w:val="000000"/>
                <w:sz w:val="20"/>
                <w:szCs w:val="20"/>
              </w:rPr>
            </w:pPr>
            <w:r>
              <w:rPr>
                <w:rFonts w:cs="Arial"/>
                <w:color w:val="000000"/>
                <w:sz w:val="20"/>
                <w:szCs w:val="20"/>
              </w:rPr>
              <w:t>Score Neg.Meio Pagamento.0a3M</w:t>
            </w:r>
          </w:p>
        </w:tc>
        <w:tc>
          <w:tcPr>
            <w:tcW w:w="2663" w:type="pct"/>
            <w:tcBorders>
              <w:top w:val="nil"/>
              <w:left w:val="nil"/>
              <w:bottom w:val="single" w:sz="4" w:space="0" w:color="auto"/>
              <w:right w:val="single" w:sz="4" w:space="0" w:color="auto"/>
            </w:tcBorders>
            <w:shd w:val="clear" w:color="000000" w:fill="FFFFFF"/>
            <w:vAlign w:val="center"/>
            <w:hideMark/>
          </w:tcPr>
          <w:p w14:paraId="2198BAD5" w14:textId="77777777" w:rsidR="00303323" w:rsidRDefault="00303323" w:rsidP="003421EC">
            <w:pPr>
              <w:rPr>
                <w:rFonts w:cs="Arial"/>
                <w:color w:val="000000"/>
                <w:sz w:val="20"/>
                <w:szCs w:val="20"/>
              </w:rPr>
            </w:pPr>
            <w:r>
              <w:rPr>
                <w:rFonts w:cs="Arial"/>
                <w:color w:val="000000"/>
                <w:sz w:val="20"/>
                <w:szCs w:val="20"/>
              </w:rPr>
              <w:t>Modelo Score Meio Pagamento</w:t>
            </w:r>
          </w:p>
        </w:tc>
      </w:tr>
      <w:tr w:rsidR="00303323" w14:paraId="1F499DA5"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07379801"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7ACF09BE" w14:textId="77777777" w:rsidR="00303323" w:rsidRDefault="00303323" w:rsidP="003421EC">
            <w:pPr>
              <w:rPr>
                <w:rFonts w:cs="Arial"/>
                <w:color w:val="000000"/>
                <w:sz w:val="20"/>
                <w:szCs w:val="20"/>
              </w:rPr>
            </w:pPr>
            <w:r>
              <w:rPr>
                <w:rFonts w:cs="Arial"/>
                <w:color w:val="000000"/>
                <w:sz w:val="20"/>
                <w:szCs w:val="20"/>
              </w:rPr>
              <w:t>Score Neg.Meio Pagamento.4a6M</w:t>
            </w:r>
          </w:p>
        </w:tc>
        <w:tc>
          <w:tcPr>
            <w:tcW w:w="2663" w:type="pct"/>
            <w:tcBorders>
              <w:top w:val="nil"/>
              <w:left w:val="nil"/>
              <w:bottom w:val="single" w:sz="4" w:space="0" w:color="auto"/>
              <w:right w:val="single" w:sz="4" w:space="0" w:color="auto"/>
            </w:tcBorders>
            <w:shd w:val="clear" w:color="000000" w:fill="FFFFFF"/>
            <w:vAlign w:val="center"/>
            <w:hideMark/>
          </w:tcPr>
          <w:p w14:paraId="73B5C4BE" w14:textId="77777777" w:rsidR="00303323" w:rsidRDefault="00303323" w:rsidP="003421EC">
            <w:pPr>
              <w:rPr>
                <w:rFonts w:cs="Arial"/>
                <w:color w:val="000000"/>
                <w:sz w:val="20"/>
                <w:szCs w:val="20"/>
              </w:rPr>
            </w:pPr>
            <w:r>
              <w:rPr>
                <w:rFonts w:cs="Arial"/>
                <w:color w:val="000000"/>
                <w:sz w:val="20"/>
                <w:szCs w:val="20"/>
              </w:rPr>
              <w:t>Modelo Score Meio Pagamento</w:t>
            </w:r>
          </w:p>
        </w:tc>
      </w:tr>
      <w:tr w:rsidR="00303323" w14:paraId="250A648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663176B7"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2A43807" w14:textId="77777777" w:rsidR="00303323" w:rsidRDefault="00303323" w:rsidP="003421EC">
            <w:pPr>
              <w:rPr>
                <w:rFonts w:cs="Arial"/>
                <w:color w:val="000000"/>
                <w:sz w:val="20"/>
                <w:szCs w:val="20"/>
              </w:rPr>
            </w:pPr>
            <w:r>
              <w:rPr>
                <w:rFonts w:cs="Arial"/>
                <w:color w:val="000000"/>
                <w:sz w:val="20"/>
                <w:szCs w:val="20"/>
              </w:rPr>
              <w:t>Score Neg.Meio Pagamento.Total</w:t>
            </w:r>
          </w:p>
        </w:tc>
        <w:tc>
          <w:tcPr>
            <w:tcW w:w="2663" w:type="pct"/>
            <w:tcBorders>
              <w:top w:val="nil"/>
              <w:left w:val="nil"/>
              <w:bottom w:val="single" w:sz="4" w:space="0" w:color="auto"/>
              <w:right w:val="single" w:sz="4" w:space="0" w:color="auto"/>
            </w:tcBorders>
            <w:shd w:val="clear" w:color="000000" w:fill="FFFFFF"/>
            <w:vAlign w:val="center"/>
            <w:hideMark/>
          </w:tcPr>
          <w:p w14:paraId="41062D73" w14:textId="77777777" w:rsidR="00303323" w:rsidRDefault="00303323" w:rsidP="003421EC">
            <w:pPr>
              <w:rPr>
                <w:rFonts w:cs="Arial"/>
                <w:color w:val="000000"/>
                <w:sz w:val="20"/>
                <w:szCs w:val="20"/>
              </w:rPr>
            </w:pPr>
            <w:r>
              <w:rPr>
                <w:rFonts w:cs="Arial"/>
                <w:color w:val="000000"/>
                <w:sz w:val="20"/>
                <w:szCs w:val="20"/>
              </w:rPr>
              <w:t>Modelo Score Meio Pagamento</w:t>
            </w:r>
          </w:p>
        </w:tc>
      </w:tr>
      <w:tr w:rsidR="00303323" w14:paraId="04489CE1"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1ABE6688"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157035B1" w14:textId="77777777" w:rsidR="00303323" w:rsidRDefault="00303323" w:rsidP="003421EC">
            <w:pPr>
              <w:rPr>
                <w:rFonts w:cs="Arial"/>
                <w:color w:val="000000"/>
                <w:sz w:val="20"/>
                <w:szCs w:val="20"/>
              </w:rPr>
            </w:pPr>
            <w:r>
              <w:rPr>
                <w:rFonts w:cs="Arial"/>
                <w:color w:val="000000"/>
                <w:sz w:val="20"/>
                <w:szCs w:val="20"/>
              </w:rPr>
              <w:t>Score Neg.Horário Proposta.0a3M</w:t>
            </w:r>
          </w:p>
        </w:tc>
        <w:tc>
          <w:tcPr>
            <w:tcW w:w="2663" w:type="pct"/>
            <w:tcBorders>
              <w:top w:val="nil"/>
              <w:left w:val="nil"/>
              <w:bottom w:val="single" w:sz="4" w:space="0" w:color="auto"/>
              <w:right w:val="single" w:sz="4" w:space="0" w:color="auto"/>
            </w:tcBorders>
            <w:shd w:val="clear" w:color="000000" w:fill="FFFFFF"/>
            <w:vAlign w:val="center"/>
            <w:hideMark/>
          </w:tcPr>
          <w:p w14:paraId="0CC88951" w14:textId="77777777" w:rsidR="00303323" w:rsidRDefault="00303323" w:rsidP="003421EC">
            <w:pPr>
              <w:rPr>
                <w:rFonts w:cs="Arial"/>
                <w:color w:val="000000"/>
                <w:sz w:val="20"/>
                <w:szCs w:val="20"/>
              </w:rPr>
            </w:pPr>
            <w:r>
              <w:rPr>
                <w:rFonts w:cs="Arial"/>
                <w:color w:val="000000"/>
                <w:sz w:val="20"/>
                <w:szCs w:val="20"/>
              </w:rPr>
              <w:t>Modelo Score Horário Proposta</w:t>
            </w:r>
          </w:p>
        </w:tc>
      </w:tr>
      <w:tr w:rsidR="00303323" w14:paraId="44E636D3"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70B71CE8"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3BDCE0D3" w14:textId="77777777" w:rsidR="00303323" w:rsidRDefault="00303323" w:rsidP="003421EC">
            <w:pPr>
              <w:rPr>
                <w:rFonts w:cs="Arial"/>
                <w:color w:val="000000"/>
                <w:sz w:val="20"/>
                <w:szCs w:val="20"/>
              </w:rPr>
            </w:pPr>
            <w:r>
              <w:rPr>
                <w:rFonts w:cs="Arial"/>
                <w:color w:val="000000"/>
                <w:sz w:val="20"/>
                <w:szCs w:val="20"/>
              </w:rPr>
              <w:t>Score Neg.Horário Proposta.4a6M</w:t>
            </w:r>
          </w:p>
        </w:tc>
        <w:tc>
          <w:tcPr>
            <w:tcW w:w="2663" w:type="pct"/>
            <w:tcBorders>
              <w:top w:val="nil"/>
              <w:left w:val="nil"/>
              <w:bottom w:val="single" w:sz="4" w:space="0" w:color="auto"/>
              <w:right w:val="single" w:sz="4" w:space="0" w:color="auto"/>
            </w:tcBorders>
            <w:shd w:val="clear" w:color="000000" w:fill="FFFFFF"/>
            <w:vAlign w:val="center"/>
            <w:hideMark/>
          </w:tcPr>
          <w:p w14:paraId="23A9D1E6" w14:textId="77777777" w:rsidR="00303323" w:rsidRDefault="00303323" w:rsidP="003421EC">
            <w:pPr>
              <w:rPr>
                <w:rFonts w:cs="Arial"/>
                <w:color w:val="000000"/>
                <w:sz w:val="20"/>
                <w:szCs w:val="20"/>
              </w:rPr>
            </w:pPr>
            <w:r>
              <w:rPr>
                <w:rFonts w:cs="Arial"/>
                <w:color w:val="000000"/>
                <w:sz w:val="20"/>
                <w:szCs w:val="20"/>
              </w:rPr>
              <w:t>Modelo Score Horário Proposta</w:t>
            </w:r>
          </w:p>
        </w:tc>
      </w:tr>
      <w:tr w:rsidR="00303323" w14:paraId="5D12E9F6" w14:textId="77777777" w:rsidTr="003421EC">
        <w:trPr>
          <w:trHeight w:val="300"/>
        </w:trPr>
        <w:tc>
          <w:tcPr>
            <w:tcW w:w="969" w:type="pct"/>
            <w:tcBorders>
              <w:top w:val="nil"/>
              <w:left w:val="single" w:sz="4" w:space="0" w:color="auto"/>
              <w:bottom w:val="nil"/>
              <w:right w:val="single" w:sz="4" w:space="0" w:color="auto"/>
            </w:tcBorders>
            <w:shd w:val="clear" w:color="000000" w:fill="F2F2F2"/>
            <w:vAlign w:val="center"/>
            <w:hideMark/>
          </w:tcPr>
          <w:p w14:paraId="4ED2276D" w14:textId="77777777" w:rsidR="00303323" w:rsidRDefault="00303323" w:rsidP="003421EC">
            <w:pPr>
              <w:rPr>
                <w:rFonts w:cs="Arial"/>
                <w:b/>
                <w:bCs/>
                <w:color w:val="000000"/>
                <w:sz w:val="20"/>
                <w:szCs w:val="20"/>
              </w:rPr>
            </w:pPr>
            <w:r>
              <w:rPr>
                <w:rFonts w:cs="Arial"/>
                <w:b/>
                <w:bCs/>
                <w:color w:val="000000"/>
                <w:sz w:val="20"/>
                <w:szCs w:val="20"/>
              </w:rPr>
              <w:t> </w:t>
            </w:r>
          </w:p>
        </w:tc>
        <w:tc>
          <w:tcPr>
            <w:tcW w:w="1368" w:type="pct"/>
            <w:tcBorders>
              <w:top w:val="nil"/>
              <w:left w:val="nil"/>
              <w:bottom w:val="single" w:sz="4" w:space="0" w:color="auto"/>
              <w:right w:val="single" w:sz="4" w:space="0" w:color="auto"/>
            </w:tcBorders>
            <w:shd w:val="clear" w:color="000000" w:fill="FFFFFF"/>
            <w:vAlign w:val="center"/>
            <w:hideMark/>
          </w:tcPr>
          <w:p w14:paraId="6F3F5437" w14:textId="77777777" w:rsidR="00303323" w:rsidRDefault="00303323" w:rsidP="003421EC">
            <w:pPr>
              <w:rPr>
                <w:rFonts w:cs="Arial"/>
                <w:color w:val="000000"/>
                <w:sz w:val="20"/>
                <w:szCs w:val="20"/>
              </w:rPr>
            </w:pPr>
            <w:r>
              <w:rPr>
                <w:rFonts w:cs="Arial"/>
                <w:color w:val="000000"/>
                <w:sz w:val="20"/>
                <w:szCs w:val="20"/>
              </w:rPr>
              <w:t>Score Neg.Horário Proposta.Total</w:t>
            </w:r>
          </w:p>
        </w:tc>
        <w:tc>
          <w:tcPr>
            <w:tcW w:w="2663" w:type="pct"/>
            <w:tcBorders>
              <w:top w:val="nil"/>
              <w:left w:val="nil"/>
              <w:bottom w:val="single" w:sz="4" w:space="0" w:color="auto"/>
              <w:right w:val="single" w:sz="4" w:space="0" w:color="auto"/>
            </w:tcBorders>
            <w:shd w:val="clear" w:color="000000" w:fill="FFFFFF"/>
            <w:vAlign w:val="center"/>
            <w:hideMark/>
          </w:tcPr>
          <w:p w14:paraId="6B8EB717" w14:textId="77777777" w:rsidR="00303323" w:rsidRDefault="00303323" w:rsidP="003421EC">
            <w:pPr>
              <w:rPr>
                <w:rFonts w:cs="Arial"/>
                <w:color w:val="000000"/>
                <w:sz w:val="20"/>
                <w:szCs w:val="20"/>
              </w:rPr>
            </w:pPr>
            <w:r>
              <w:rPr>
                <w:rFonts w:cs="Arial"/>
                <w:color w:val="000000"/>
                <w:sz w:val="20"/>
                <w:szCs w:val="20"/>
              </w:rPr>
              <w:t>Modelo Score Horário Proposta</w:t>
            </w:r>
          </w:p>
        </w:tc>
      </w:tr>
      <w:tr w:rsidR="00303323" w14:paraId="60E0B7EF" w14:textId="77777777" w:rsidTr="003421EC">
        <w:trPr>
          <w:trHeight w:val="510"/>
        </w:trPr>
        <w:tc>
          <w:tcPr>
            <w:tcW w:w="969" w:type="pct"/>
            <w:tcBorders>
              <w:top w:val="single" w:sz="4" w:space="0" w:color="auto"/>
              <w:left w:val="single" w:sz="4" w:space="0" w:color="auto"/>
              <w:bottom w:val="single" w:sz="4" w:space="0" w:color="auto"/>
              <w:right w:val="nil"/>
            </w:tcBorders>
            <w:shd w:val="clear" w:color="000000" w:fill="A6A6A6"/>
            <w:vAlign w:val="center"/>
            <w:hideMark/>
          </w:tcPr>
          <w:p w14:paraId="39A65EE8" w14:textId="77777777" w:rsidR="00303323" w:rsidRDefault="00303323" w:rsidP="003421EC">
            <w:pPr>
              <w:jc w:val="center"/>
              <w:rPr>
                <w:rFonts w:cs="Arial"/>
                <w:b/>
                <w:bCs/>
                <w:color w:val="000000"/>
                <w:sz w:val="20"/>
                <w:szCs w:val="20"/>
              </w:rPr>
            </w:pPr>
            <w:r>
              <w:rPr>
                <w:rFonts w:cs="Arial"/>
                <w:b/>
                <w:bCs/>
                <w:color w:val="000000"/>
                <w:sz w:val="20"/>
                <w:szCs w:val="20"/>
              </w:rPr>
              <w:t>Campos de Retorno</w:t>
            </w:r>
          </w:p>
        </w:tc>
        <w:tc>
          <w:tcPr>
            <w:tcW w:w="1368" w:type="pct"/>
            <w:tcBorders>
              <w:top w:val="nil"/>
              <w:left w:val="nil"/>
              <w:bottom w:val="single" w:sz="4" w:space="0" w:color="auto"/>
              <w:right w:val="nil"/>
            </w:tcBorders>
            <w:shd w:val="clear" w:color="000000" w:fill="A6A6A6"/>
            <w:vAlign w:val="center"/>
            <w:hideMark/>
          </w:tcPr>
          <w:p w14:paraId="3E93AA45" w14:textId="77777777" w:rsidR="00303323" w:rsidRDefault="00303323" w:rsidP="003421EC">
            <w:pPr>
              <w:jc w:val="center"/>
              <w:rPr>
                <w:rFonts w:cs="Arial"/>
                <w:b/>
                <w:bCs/>
                <w:color w:val="000000"/>
                <w:sz w:val="20"/>
                <w:szCs w:val="20"/>
              </w:rPr>
            </w:pPr>
            <w:r>
              <w:rPr>
                <w:rFonts w:cs="Arial"/>
                <w:b/>
                <w:bCs/>
                <w:color w:val="000000"/>
                <w:sz w:val="20"/>
                <w:szCs w:val="20"/>
              </w:rPr>
              <w:t> </w:t>
            </w:r>
          </w:p>
        </w:tc>
        <w:tc>
          <w:tcPr>
            <w:tcW w:w="2663" w:type="pct"/>
            <w:tcBorders>
              <w:top w:val="nil"/>
              <w:left w:val="nil"/>
              <w:bottom w:val="single" w:sz="4" w:space="0" w:color="auto"/>
              <w:right w:val="single" w:sz="4" w:space="0" w:color="auto"/>
            </w:tcBorders>
            <w:shd w:val="clear" w:color="000000" w:fill="A6A6A6"/>
            <w:vAlign w:val="center"/>
            <w:hideMark/>
          </w:tcPr>
          <w:p w14:paraId="41F7F78D" w14:textId="77777777" w:rsidR="00303323" w:rsidRDefault="00303323" w:rsidP="003421EC">
            <w:pPr>
              <w:jc w:val="center"/>
              <w:rPr>
                <w:rFonts w:cs="Arial"/>
                <w:b/>
                <w:bCs/>
                <w:color w:val="000000"/>
                <w:sz w:val="20"/>
                <w:szCs w:val="20"/>
              </w:rPr>
            </w:pPr>
            <w:r>
              <w:rPr>
                <w:rFonts w:cs="Arial"/>
                <w:b/>
                <w:bCs/>
                <w:color w:val="000000"/>
                <w:sz w:val="20"/>
                <w:szCs w:val="20"/>
              </w:rPr>
              <w:t> </w:t>
            </w:r>
          </w:p>
        </w:tc>
      </w:tr>
      <w:tr w:rsidR="00303323" w14:paraId="6A711EFB" w14:textId="77777777" w:rsidTr="003421EC">
        <w:trPr>
          <w:trHeight w:val="300"/>
        </w:trPr>
        <w:tc>
          <w:tcPr>
            <w:tcW w:w="969" w:type="pct"/>
            <w:tcBorders>
              <w:top w:val="nil"/>
              <w:left w:val="single" w:sz="4" w:space="0" w:color="auto"/>
              <w:bottom w:val="single" w:sz="4" w:space="0" w:color="auto"/>
              <w:right w:val="single" w:sz="4" w:space="0" w:color="auto"/>
            </w:tcBorders>
            <w:shd w:val="clear" w:color="000000" w:fill="F2F2F2"/>
            <w:vAlign w:val="center"/>
            <w:hideMark/>
          </w:tcPr>
          <w:p w14:paraId="27FD3241" w14:textId="77777777" w:rsidR="00303323" w:rsidRDefault="00303323" w:rsidP="003421EC">
            <w:pPr>
              <w:rPr>
                <w:rFonts w:cs="Arial"/>
                <w:b/>
                <w:bCs/>
                <w:color w:val="000000"/>
                <w:sz w:val="20"/>
                <w:szCs w:val="20"/>
              </w:rPr>
            </w:pPr>
            <w:r>
              <w:rPr>
                <w:rFonts w:cs="Arial"/>
                <w:b/>
                <w:bCs/>
                <w:color w:val="000000"/>
                <w:sz w:val="20"/>
                <w:szCs w:val="20"/>
              </w:rPr>
              <w:t>Retorno</w:t>
            </w:r>
          </w:p>
        </w:tc>
        <w:tc>
          <w:tcPr>
            <w:tcW w:w="4031" w:type="pct"/>
            <w:gridSpan w:val="2"/>
            <w:tcBorders>
              <w:top w:val="nil"/>
              <w:left w:val="nil"/>
              <w:bottom w:val="single" w:sz="4" w:space="0" w:color="auto"/>
              <w:right w:val="single" w:sz="4" w:space="0" w:color="000000"/>
            </w:tcBorders>
            <w:shd w:val="clear" w:color="000000" w:fill="FFFFFF"/>
            <w:vAlign w:val="center"/>
            <w:hideMark/>
          </w:tcPr>
          <w:p w14:paraId="377DA6B4" w14:textId="77777777" w:rsidR="00303323" w:rsidRDefault="00303323" w:rsidP="003421EC">
            <w:pPr>
              <w:rPr>
                <w:rFonts w:cs="Arial"/>
                <w:color w:val="000000"/>
                <w:sz w:val="20"/>
                <w:szCs w:val="20"/>
              </w:rPr>
            </w:pPr>
            <w:r>
              <w:rPr>
                <w:rFonts w:cs="Arial"/>
                <w:color w:val="000000"/>
                <w:sz w:val="20"/>
                <w:szCs w:val="20"/>
              </w:rPr>
              <w:t>Score</w:t>
            </w:r>
          </w:p>
        </w:tc>
      </w:tr>
      <w:tr w:rsidR="00303323" w14:paraId="110893AC" w14:textId="77777777" w:rsidTr="003421EC">
        <w:trPr>
          <w:trHeight w:val="300"/>
        </w:trPr>
        <w:tc>
          <w:tcPr>
            <w:tcW w:w="969" w:type="pct"/>
            <w:tcBorders>
              <w:top w:val="nil"/>
              <w:left w:val="single" w:sz="4" w:space="0" w:color="auto"/>
              <w:bottom w:val="single" w:sz="4" w:space="0" w:color="auto"/>
              <w:right w:val="single" w:sz="4" w:space="0" w:color="auto"/>
            </w:tcBorders>
            <w:shd w:val="clear" w:color="000000" w:fill="F2F2F2"/>
            <w:vAlign w:val="center"/>
            <w:hideMark/>
          </w:tcPr>
          <w:p w14:paraId="10BE69FD" w14:textId="77777777" w:rsidR="00303323" w:rsidRDefault="00303323" w:rsidP="003421EC">
            <w:pPr>
              <w:rPr>
                <w:rFonts w:cs="Arial"/>
                <w:b/>
                <w:bCs/>
                <w:color w:val="000000"/>
                <w:sz w:val="20"/>
                <w:szCs w:val="20"/>
              </w:rPr>
            </w:pPr>
            <w:r>
              <w:rPr>
                <w:rFonts w:cs="Arial"/>
                <w:b/>
                <w:bCs/>
                <w:color w:val="000000"/>
                <w:sz w:val="20"/>
                <w:szCs w:val="20"/>
              </w:rPr>
              <w:t>Outros</w:t>
            </w:r>
          </w:p>
        </w:tc>
        <w:tc>
          <w:tcPr>
            <w:tcW w:w="4031" w:type="pct"/>
            <w:gridSpan w:val="2"/>
            <w:tcBorders>
              <w:top w:val="single" w:sz="4" w:space="0" w:color="auto"/>
              <w:left w:val="nil"/>
              <w:bottom w:val="single" w:sz="4" w:space="0" w:color="auto"/>
              <w:right w:val="single" w:sz="4" w:space="0" w:color="000000"/>
            </w:tcBorders>
            <w:shd w:val="clear" w:color="000000" w:fill="FFFFFF"/>
            <w:vAlign w:val="center"/>
            <w:hideMark/>
          </w:tcPr>
          <w:p w14:paraId="73F4CA7A" w14:textId="77777777" w:rsidR="00303323" w:rsidRDefault="00303323" w:rsidP="003421EC">
            <w:pPr>
              <w:rPr>
                <w:rFonts w:cs="Arial"/>
                <w:color w:val="000000"/>
                <w:sz w:val="20"/>
                <w:szCs w:val="20"/>
              </w:rPr>
            </w:pPr>
            <w:r>
              <w:rPr>
                <w:rFonts w:cs="Arial"/>
                <w:color w:val="000000"/>
                <w:sz w:val="20"/>
                <w:szCs w:val="20"/>
              </w:rPr>
              <w:t>Tipo Score</w:t>
            </w:r>
          </w:p>
        </w:tc>
      </w:tr>
    </w:tbl>
    <w:p w14:paraId="1115EFF3" w14:textId="77777777" w:rsidR="00303323" w:rsidRDefault="00303323" w:rsidP="00303323">
      <w:pPr>
        <w:rPr>
          <w:lang w:eastAsia="en-US"/>
        </w:rPr>
      </w:pPr>
    </w:p>
    <w:p w14:paraId="11A2F52D" w14:textId="77777777" w:rsidR="00303323" w:rsidRDefault="00303323" w:rsidP="00303323"/>
    <w:p w14:paraId="33A48628" w14:textId="77777777" w:rsidR="00303323" w:rsidRDefault="00303323" w:rsidP="00303323">
      <w:r>
        <w:t xml:space="preserve">Como retorno deste modelo teremos o seguinte conjunto de regras/scores. </w:t>
      </w:r>
    </w:p>
    <w:p w14:paraId="49BB78F5" w14:textId="77777777" w:rsidR="00303323" w:rsidRPr="00A05EF4" w:rsidRDefault="00303323" w:rsidP="00303323">
      <w:pPr>
        <w:rPr>
          <w:lang w:eastAsia="en-US"/>
        </w:rPr>
      </w:pPr>
    </w:p>
    <w:tbl>
      <w:tblPr>
        <w:tblW w:w="5000" w:type="pct"/>
        <w:tblLook w:val="04A0" w:firstRow="1" w:lastRow="0" w:firstColumn="1" w:lastColumn="0" w:noHBand="0" w:noVBand="1"/>
      </w:tblPr>
      <w:tblGrid>
        <w:gridCol w:w="1363"/>
        <w:gridCol w:w="1326"/>
        <w:gridCol w:w="7507"/>
      </w:tblGrid>
      <w:tr w:rsidR="00303323" w:rsidRPr="00CC6AB9" w14:paraId="2CEA2609" w14:textId="77777777" w:rsidTr="003421EC">
        <w:trPr>
          <w:trHeight w:val="300"/>
        </w:trPr>
        <w:tc>
          <w:tcPr>
            <w:tcW w:w="5000"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81C3355" w14:textId="77777777" w:rsidR="00303323" w:rsidRPr="00CC6AB9" w:rsidRDefault="00303323" w:rsidP="003421EC">
            <w:pPr>
              <w:jc w:val="center"/>
              <w:rPr>
                <w:rFonts w:cs="Arial"/>
                <w:b/>
                <w:bCs/>
                <w:color w:val="000000"/>
                <w:sz w:val="20"/>
                <w:szCs w:val="20"/>
                <w:lang w:val="en-US" w:eastAsia="en-US"/>
              </w:rPr>
            </w:pPr>
            <w:r w:rsidRPr="00CC6AB9">
              <w:rPr>
                <w:rFonts w:cs="Arial"/>
                <w:b/>
                <w:bCs/>
                <w:color w:val="000000"/>
                <w:sz w:val="20"/>
                <w:szCs w:val="20"/>
                <w:lang w:val="en-US" w:eastAsia="en-US"/>
              </w:rPr>
              <w:t>Regras</w:t>
            </w:r>
          </w:p>
        </w:tc>
      </w:tr>
      <w:tr w:rsidR="00303323" w:rsidRPr="00CC6AB9" w14:paraId="3028FBE0" w14:textId="77777777" w:rsidTr="003421EC">
        <w:trPr>
          <w:trHeight w:val="300"/>
        </w:trPr>
        <w:tc>
          <w:tcPr>
            <w:tcW w:w="668" w:type="pct"/>
            <w:tcBorders>
              <w:top w:val="nil"/>
              <w:left w:val="single" w:sz="4" w:space="0" w:color="auto"/>
              <w:bottom w:val="single" w:sz="4" w:space="0" w:color="auto"/>
              <w:right w:val="nil"/>
            </w:tcBorders>
            <w:shd w:val="clear" w:color="000000" w:fill="A6A6A6"/>
            <w:vAlign w:val="center"/>
            <w:hideMark/>
          </w:tcPr>
          <w:p w14:paraId="2DC1FF29" w14:textId="77777777" w:rsidR="00303323" w:rsidRPr="00CC6AB9" w:rsidRDefault="00303323" w:rsidP="003421EC">
            <w:pPr>
              <w:jc w:val="center"/>
              <w:rPr>
                <w:rFonts w:cs="Arial"/>
                <w:b/>
                <w:bCs/>
                <w:color w:val="000000"/>
                <w:sz w:val="20"/>
                <w:szCs w:val="20"/>
                <w:lang w:val="en-US" w:eastAsia="en-US"/>
              </w:rPr>
            </w:pPr>
            <w:r w:rsidRPr="00CC6AB9">
              <w:rPr>
                <w:rFonts w:cs="Arial"/>
                <w:b/>
                <w:bCs/>
                <w:color w:val="000000"/>
                <w:sz w:val="20"/>
                <w:szCs w:val="20"/>
                <w:lang w:val="en-US" w:eastAsia="en-US"/>
              </w:rPr>
              <w:lastRenderedPageBreak/>
              <w:t> </w:t>
            </w:r>
          </w:p>
        </w:tc>
        <w:tc>
          <w:tcPr>
            <w:tcW w:w="650" w:type="pct"/>
            <w:tcBorders>
              <w:top w:val="nil"/>
              <w:left w:val="single" w:sz="4" w:space="0" w:color="auto"/>
              <w:bottom w:val="single" w:sz="4" w:space="0" w:color="auto"/>
              <w:right w:val="single" w:sz="4" w:space="0" w:color="auto"/>
            </w:tcBorders>
            <w:shd w:val="clear" w:color="000000" w:fill="F2F2F2"/>
            <w:vAlign w:val="center"/>
            <w:hideMark/>
          </w:tcPr>
          <w:p w14:paraId="0666A436" w14:textId="77777777" w:rsidR="00303323" w:rsidRPr="00CC6AB9" w:rsidRDefault="00303323" w:rsidP="003421EC">
            <w:pPr>
              <w:jc w:val="center"/>
              <w:rPr>
                <w:rFonts w:cs="Arial"/>
                <w:b/>
                <w:bCs/>
                <w:color w:val="000000"/>
                <w:sz w:val="20"/>
                <w:szCs w:val="20"/>
                <w:lang w:val="en-US" w:eastAsia="en-US"/>
              </w:rPr>
            </w:pPr>
            <w:r w:rsidRPr="00CC6AB9">
              <w:rPr>
                <w:rFonts w:cs="Arial"/>
                <w:b/>
                <w:bCs/>
                <w:color w:val="000000"/>
                <w:sz w:val="20"/>
                <w:szCs w:val="20"/>
                <w:lang w:val="en-US" w:eastAsia="en-US"/>
              </w:rPr>
              <w:t>Tipo Score</w:t>
            </w:r>
          </w:p>
        </w:tc>
        <w:tc>
          <w:tcPr>
            <w:tcW w:w="3681" w:type="pct"/>
            <w:tcBorders>
              <w:top w:val="nil"/>
              <w:left w:val="nil"/>
              <w:bottom w:val="single" w:sz="4" w:space="0" w:color="auto"/>
              <w:right w:val="single" w:sz="4" w:space="0" w:color="auto"/>
            </w:tcBorders>
            <w:shd w:val="clear" w:color="000000" w:fill="F2F2F2"/>
            <w:noWrap/>
            <w:vAlign w:val="center"/>
            <w:hideMark/>
          </w:tcPr>
          <w:p w14:paraId="2AB656B4" w14:textId="77777777" w:rsidR="00303323" w:rsidRPr="00CC6AB9" w:rsidRDefault="00303323" w:rsidP="003421EC">
            <w:pPr>
              <w:jc w:val="center"/>
              <w:rPr>
                <w:rFonts w:cs="Arial"/>
                <w:b/>
                <w:bCs/>
                <w:color w:val="000000"/>
                <w:sz w:val="20"/>
                <w:szCs w:val="20"/>
                <w:lang w:val="en-US" w:eastAsia="en-US"/>
              </w:rPr>
            </w:pPr>
            <w:r w:rsidRPr="00CC6AB9">
              <w:rPr>
                <w:rFonts w:cs="Arial"/>
                <w:b/>
                <w:bCs/>
                <w:color w:val="000000"/>
                <w:sz w:val="20"/>
                <w:szCs w:val="20"/>
                <w:lang w:val="en-US" w:eastAsia="en-US"/>
              </w:rPr>
              <w:t>Regra</w:t>
            </w:r>
          </w:p>
        </w:tc>
      </w:tr>
      <w:tr w:rsidR="00303323" w:rsidRPr="00CC6AB9" w14:paraId="639A58B3"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2F539AF7"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Neg.CPF</w:t>
            </w:r>
          </w:p>
        </w:tc>
        <w:tc>
          <w:tcPr>
            <w:tcW w:w="650" w:type="pct"/>
            <w:tcBorders>
              <w:top w:val="nil"/>
              <w:left w:val="nil"/>
              <w:bottom w:val="single" w:sz="4" w:space="0" w:color="auto"/>
              <w:right w:val="single" w:sz="4" w:space="0" w:color="auto"/>
            </w:tcBorders>
            <w:shd w:val="clear" w:color="000000" w:fill="FFFFFF"/>
            <w:vAlign w:val="center"/>
            <w:hideMark/>
          </w:tcPr>
          <w:p w14:paraId="356CC05C"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Neg.CPF</w:t>
            </w:r>
          </w:p>
        </w:tc>
        <w:tc>
          <w:tcPr>
            <w:tcW w:w="3681" w:type="pct"/>
            <w:tcBorders>
              <w:top w:val="nil"/>
              <w:left w:val="nil"/>
              <w:bottom w:val="single" w:sz="4" w:space="0" w:color="auto"/>
              <w:right w:val="single" w:sz="4" w:space="0" w:color="auto"/>
            </w:tcBorders>
            <w:shd w:val="clear" w:color="000000" w:fill="FFFFFF"/>
            <w:noWrap/>
            <w:vAlign w:val="center"/>
            <w:hideMark/>
          </w:tcPr>
          <w:p w14:paraId="281C5FF7"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Neg.CPF.0a3M}+{Score Neg.CPF.4a6M}+{Score Neg.CPF.Total}</w:t>
            </w:r>
          </w:p>
        </w:tc>
      </w:tr>
      <w:tr w:rsidR="00303323" w:rsidRPr="00CC6AB9" w14:paraId="617F8E26"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3349C04B"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Neg.Telefone Contato</w:t>
            </w:r>
          </w:p>
        </w:tc>
        <w:tc>
          <w:tcPr>
            <w:tcW w:w="650" w:type="pct"/>
            <w:tcBorders>
              <w:top w:val="nil"/>
              <w:left w:val="nil"/>
              <w:bottom w:val="single" w:sz="4" w:space="0" w:color="auto"/>
              <w:right w:val="single" w:sz="4" w:space="0" w:color="auto"/>
            </w:tcBorders>
            <w:shd w:val="clear" w:color="000000" w:fill="FFFFFF"/>
            <w:vAlign w:val="center"/>
            <w:hideMark/>
          </w:tcPr>
          <w:p w14:paraId="2F62BAFD"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Neg.Telefone Contato</w:t>
            </w:r>
          </w:p>
        </w:tc>
        <w:tc>
          <w:tcPr>
            <w:tcW w:w="3681" w:type="pct"/>
            <w:tcBorders>
              <w:top w:val="nil"/>
              <w:left w:val="nil"/>
              <w:bottom w:val="single" w:sz="4" w:space="0" w:color="auto"/>
              <w:right w:val="single" w:sz="4" w:space="0" w:color="auto"/>
            </w:tcBorders>
            <w:shd w:val="clear" w:color="000000" w:fill="FFFFFF"/>
            <w:noWrap/>
            <w:vAlign w:val="center"/>
            <w:hideMark/>
          </w:tcPr>
          <w:p w14:paraId="79AC4928"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Neg.Telefone Contato.0a3M}+{Score Neg.Telefone Contato.4a6M}+{Score Neg.Telefone Contato.Total}</w:t>
            </w:r>
          </w:p>
        </w:tc>
      </w:tr>
      <w:tr w:rsidR="00303323" w:rsidRPr="00AE4ABD" w14:paraId="1CE2CF9F"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757D2324"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Neg.CEP</w:t>
            </w:r>
          </w:p>
        </w:tc>
        <w:tc>
          <w:tcPr>
            <w:tcW w:w="650" w:type="pct"/>
            <w:tcBorders>
              <w:top w:val="nil"/>
              <w:left w:val="nil"/>
              <w:bottom w:val="single" w:sz="4" w:space="0" w:color="auto"/>
              <w:right w:val="single" w:sz="4" w:space="0" w:color="auto"/>
            </w:tcBorders>
            <w:shd w:val="clear" w:color="000000" w:fill="FFFFFF"/>
            <w:vAlign w:val="center"/>
            <w:hideMark/>
          </w:tcPr>
          <w:p w14:paraId="5CBA0606"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Neg.CEP</w:t>
            </w:r>
          </w:p>
        </w:tc>
        <w:tc>
          <w:tcPr>
            <w:tcW w:w="3681" w:type="pct"/>
            <w:tcBorders>
              <w:top w:val="nil"/>
              <w:left w:val="nil"/>
              <w:bottom w:val="single" w:sz="4" w:space="0" w:color="auto"/>
              <w:right w:val="single" w:sz="4" w:space="0" w:color="auto"/>
            </w:tcBorders>
            <w:shd w:val="clear" w:color="000000" w:fill="FFFFFF"/>
            <w:noWrap/>
            <w:vAlign w:val="center"/>
            <w:hideMark/>
          </w:tcPr>
          <w:p w14:paraId="67860E63"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Neg.CEP.0a3M}+{Score Neg.CEP.4a6M}+{Score Neg.CEP.Total}</w:t>
            </w:r>
          </w:p>
        </w:tc>
      </w:tr>
      <w:tr w:rsidR="00303323" w:rsidRPr="00CC6AB9" w14:paraId="481BE34A" w14:textId="77777777" w:rsidTr="003421EC">
        <w:trPr>
          <w:trHeight w:val="499"/>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4443D091"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Neg.Endereço sem Match</w:t>
            </w:r>
          </w:p>
        </w:tc>
        <w:tc>
          <w:tcPr>
            <w:tcW w:w="650" w:type="pct"/>
            <w:tcBorders>
              <w:top w:val="nil"/>
              <w:left w:val="nil"/>
              <w:bottom w:val="single" w:sz="4" w:space="0" w:color="auto"/>
              <w:right w:val="single" w:sz="4" w:space="0" w:color="auto"/>
            </w:tcBorders>
            <w:shd w:val="clear" w:color="000000" w:fill="FFFFFF"/>
            <w:vAlign w:val="center"/>
            <w:hideMark/>
          </w:tcPr>
          <w:p w14:paraId="78A5214A"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Neg.Endereço sem Match</w:t>
            </w:r>
          </w:p>
        </w:tc>
        <w:tc>
          <w:tcPr>
            <w:tcW w:w="3681" w:type="pct"/>
            <w:tcBorders>
              <w:top w:val="nil"/>
              <w:left w:val="nil"/>
              <w:bottom w:val="single" w:sz="4" w:space="0" w:color="auto"/>
              <w:right w:val="single" w:sz="4" w:space="0" w:color="auto"/>
            </w:tcBorders>
            <w:shd w:val="clear" w:color="000000" w:fill="FFFFFF"/>
            <w:noWrap/>
            <w:vAlign w:val="center"/>
            <w:hideMark/>
          </w:tcPr>
          <w:p w14:paraId="71FB132F"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Neg.Endereço sem Match.0a3M}+{Score Neg.Endereço sem Match.4a6M}+{Score Neg.Endereço sem Match.Total}</w:t>
            </w:r>
          </w:p>
        </w:tc>
      </w:tr>
      <w:tr w:rsidR="00303323" w:rsidRPr="00CC6AB9" w14:paraId="27A979CF"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70EB7967"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Neg.Endereço com Match</w:t>
            </w:r>
          </w:p>
        </w:tc>
        <w:tc>
          <w:tcPr>
            <w:tcW w:w="650" w:type="pct"/>
            <w:tcBorders>
              <w:top w:val="nil"/>
              <w:left w:val="nil"/>
              <w:bottom w:val="single" w:sz="4" w:space="0" w:color="auto"/>
              <w:right w:val="single" w:sz="4" w:space="0" w:color="auto"/>
            </w:tcBorders>
            <w:shd w:val="clear" w:color="000000" w:fill="FFFFFF"/>
            <w:vAlign w:val="center"/>
            <w:hideMark/>
          </w:tcPr>
          <w:p w14:paraId="149D575C"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Neg.Endereço com Match</w:t>
            </w:r>
          </w:p>
        </w:tc>
        <w:tc>
          <w:tcPr>
            <w:tcW w:w="3681" w:type="pct"/>
            <w:tcBorders>
              <w:top w:val="nil"/>
              <w:left w:val="nil"/>
              <w:bottom w:val="single" w:sz="4" w:space="0" w:color="auto"/>
              <w:right w:val="single" w:sz="4" w:space="0" w:color="auto"/>
            </w:tcBorders>
            <w:shd w:val="clear" w:color="000000" w:fill="FFFFFF"/>
            <w:noWrap/>
            <w:vAlign w:val="center"/>
            <w:hideMark/>
          </w:tcPr>
          <w:p w14:paraId="732D307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Neg.Endereço com Match.0a3M}+{Score Neg.Endereço com Match.4a6M}+{Score Neg.Endereço com Match.Total}</w:t>
            </w:r>
          </w:p>
        </w:tc>
      </w:tr>
      <w:tr w:rsidR="00303323" w:rsidRPr="00CC6AB9" w14:paraId="099A56A8"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2BB2CAC0"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Neg.CEP+Numero</w:t>
            </w:r>
          </w:p>
        </w:tc>
        <w:tc>
          <w:tcPr>
            <w:tcW w:w="650" w:type="pct"/>
            <w:tcBorders>
              <w:top w:val="nil"/>
              <w:left w:val="nil"/>
              <w:bottom w:val="single" w:sz="4" w:space="0" w:color="auto"/>
              <w:right w:val="single" w:sz="4" w:space="0" w:color="auto"/>
            </w:tcBorders>
            <w:shd w:val="clear" w:color="000000" w:fill="FFFFFF"/>
            <w:vAlign w:val="center"/>
            <w:hideMark/>
          </w:tcPr>
          <w:p w14:paraId="0518E558"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Neg.CEP+Numero</w:t>
            </w:r>
          </w:p>
        </w:tc>
        <w:tc>
          <w:tcPr>
            <w:tcW w:w="3681" w:type="pct"/>
            <w:tcBorders>
              <w:top w:val="nil"/>
              <w:left w:val="nil"/>
              <w:bottom w:val="single" w:sz="4" w:space="0" w:color="auto"/>
              <w:right w:val="single" w:sz="4" w:space="0" w:color="auto"/>
            </w:tcBorders>
            <w:shd w:val="clear" w:color="000000" w:fill="FFFFFF"/>
            <w:noWrap/>
            <w:vAlign w:val="center"/>
            <w:hideMark/>
          </w:tcPr>
          <w:p w14:paraId="2723204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Neg.CEP+Numero.0a3M}+{Score Neg.CEP+Numero.4a6M}+{Score Neg.CEP+Numero.Total}</w:t>
            </w:r>
          </w:p>
        </w:tc>
      </w:tr>
      <w:tr w:rsidR="00303323" w:rsidRPr="00CC6AB9" w14:paraId="6272F139"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00FB1F1C" w14:textId="77777777" w:rsidR="00303323" w:rsidRPr="00051BDB" w:rsidRDefault="00303323" w:rsidP="003421EC">
            <w:pPr>
              <w:jc w:val="left"/>
              <w:rPr>
                <w:rFonts w:cs="Arial"/>
                <w:b/>
                <w:bCs/>
                <w:color w:val="000000"/>
                <w:sz w:val="20"/>
                <w:szCs w:val="20"/>
                <w:lang w:eastAsia="en-US"/>
              </w:rPr>
            </w:pPr>
            <w:r w:rsidRPr="00051BDB">
              <w:rPr>
                <w:rFonts w:cs="Arial"/>
                <w:b/>
                <w:bCs/>
                <w:color w:val="000000"/>
                <w:sz w:val="20"/>
                <w:szCs w:val="20"/>
                <w:lang w:eastAsia="en-US"/>
              </w:rPr>
              <w:t>Soma Scores Neg.Matricula Vendedor</w:t>
            </w:r>
          </w:p>
        </w:tc>
        <w:tc>
          <w:tcPr>
            <w:tcW w:w="650" w:type="pct"/>
            <w:tcBorders>
              <w:top w:val="nil"/>
              <w:left w:val="nil"/>
              <w:bottom w:val="single" w:sz="4" w:space="0" w:color="auto"/>
              <w:right w:val="single" w:sz="4" w:space="0" w:color="auto"/>
            </w:tcBorders>
            <w:shd w:val="clear" w:color="000000" w:fill="FFFFFF"/>
            <w:vAlign w:val="center"/>
            <w:hideMark/>
          </w:tcPr>
          <w:p w14:paraId="3CE531DD" w14:textId="77777777" w:rsidR="00303323" w:rsidRPr="00051BDB" w:rsidRDefault="00303323" w:rsidP="003421EC">
            <w:pPr>
              <w:jc w:val="left"/>
              <w:rPr>
                <w:rFonts w:cs="Arial"/>
                <w:color w:val="000000"/>
                <w:sz w:val="20"/>
                <w:szCs w:val="20"/>
                <w:lang w:eastAsia="en-US"/>
              </w:rPr>
            </w:pPr>
            <w:r w:rsidRPr="00051BDB">
              <w:rPr>
                <w:rFonts w:cs="Arial"/>
                <w:color w:val="000000"/>
                <w:sz w:val="20"/>
                <w:szCs w:val="20"/>
                <w:lang w:eastAsia="en-US"/>
              </w:rPr>
              <w:t>Soma Scores Neg.Matricula Vendedor</w:t>
            </w:r>
          </w:p>
        </w:tc>
        <w:tc>
          <w:tcPr>
            <w:tcW w:w="3681" w:type="pct"/>
            <w:tcBorders>
              <w:top w:val="nil"/>
              <w:left w:val="nil"/>
              <w:bottom w:val="single" w:sz="4" w:space="0" w:color="auto"/>
              <w:right w:val="single" w:sz="4" w:space="0" w:color="auto"/>
            </w:tcBorders>
            <w:shd w:val="clear" w:color="000000" w:fill="FFFFFF"/>
            <w:noWrap/>
            <w:vAlign w:val="center"/>
            <w:hideMark/>
          </w:tcPr>
          <w:p w14:paraId="3FB6CA12" w14:textId="77777777" w:rsidR="00303323" w:rsidRPr="00051BDB" w:rsidRDefault="00303323" w:rsidP="003421EC">
            <w:pPr>
              <w:jc w:val="left"/>
              <w:rPr>
                <w:rFonts w:cs="Arial"/>
                <w:color w:val="000000"/>
                <w:sz w:val="20"/>
                <w:szCs w:val="20"/>
                <w:lang w:eastAsia="en-US"/>
              </w:rPr>
            </w:pPr>
            <w:r w:rsidRPr="00051BDB">
              <w:rPr>
                <w:rFonts w:cs="Arial"/>
                <w:color w:val="000000"/>
                <w:sz w:val="20"/>
                <w:szCs w:val="20"/>
                <w:lang w:eastAsia="en-US"/>
              </w:rPr>
              <w:t>{Score Neg.Matricula Vendedor.0a3M}+{Score Neg.Matricula Vendedor.4a6M}+{Score Neg.Matricula Vendedor.Total}</w:t>
            </w:r>
          </w:p>
        </w:tc>
      </w:tr>
      <w:tr w:rsidR="00303323" w:rsidRPr="00CC6AB9" w14:paraId="4E94CAC8"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6E9D0BFE"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Neg.PDV</w:t>
            </w:r>
          </w:p>
        </w:tc>
        <w:tc>
          <w:tcPr>
            <w:tcW w:w="650" w:type="pct"/>
            <w:tcBorders>
              <w:top w:val="nil"/>
              <w:left w:val="nil"/>
              <w:bottom w:val="single" w:sz="4" w:space="0" w:color="auto"/>
              <w:right w:val="single" w:sz="4" w:space="0" w:color="auto"/>
            </w:tcBorders>
            <w:shd w:val="clear" w:color="000000" w:fill="FFFFFF"/>
            <w:vAlign w:val="center"/>
            <w:hideMark/>
          </w:tcPr>
          <w:p w14:paraId="19E20BE2"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Neg.PDV</w:t>
            </w:r>
          </w:p>
        </w:tc>
        <w:tc>
          <w:tcPr>
            <w:tcW w:w="3681" w:type="pct"/>
            <w:tcBorders>
              <w:top w:val="nil"/>
              <w:left w:val="nil"/>
              <w:bottom w:val="single" w:sz="4" w:space="0" w:color="auto"/>
              <w:right w:val="single" w:sz="4" w:space="0" w:color="auto"/>
            </w:tcBorders>
            <w:shd w:val="clear" w:color="000000" w:fill="FFFFFF"/>
            <w:noWrap/>
            <w:vAlign w:val="center"/>
            <w:hideMark/>
          </w:tcPr>
          <w:p w14:paraId="0FEE9347"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Neg.PDV.0a3M}+{Score Neg.PDV.4a6M}+{Score Neg.PDV.Total}</w:t>
            </w:r>
          </w:p>
        </w:tc>
      </w:tr>
      <w:tr w:rsidR="00303323" w:rsidRPr="00CC6AB9" w14:paraId="565DE6A7"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3D343924"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Neg.Canal</w:t>
            </w:r>
          </w:p>
        </w:tc>
        <w:tc>
          <w:tcPr>
            <w:tcW w:w="650" w:type="pct"/>
            <w:tcBorders>
              <w:top w:val="nil"/>
              <w:left w:val="nil"/>
              <w:bottom w:val="single" w:sz="4" w:space="0" w:color="auto"/>
              <w:right w:val="single" w:sz="4" w:space="0" w:color="auto"/>
            </w:tcBorders>
            <w:shd w:val="clear" w:color="000000" w:fill="FFFFFF"/>
            <w:vAlign w:val="center"/>
            <w:hideMark/>
          </w:tcPr>
          <w:p w14:paraId="1780F5CB"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Neg.Canal</w:t>
            </w:r>
          </w:p>
        </w:tc>
        <w:tc>
          <w:tcPr>
            <w:tcW w:w="3681" w:type="pct"/>
            <w:tcBorders>
              <w:top w:val="nil"/>
              <w:left w:val="nil"/>
              <w:bottom w:val="single" w:sz="4" w:space="0" w:color="auto"/>
              <w:right w:val="single" w:sz="4" w:space="0" w:color="auto"/>
            </w:tcBorders>
            <w:shd w:val="clear" w:color="000000" w:fill="FFFFFF"/>
            <w:noWrap/>
            <w:vAlign w:val="center"/>
            <w:hideMark/>
          </w:tcPr>
          <w:p w14:paraId="49622CCF"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Neg.Canal.0a3M}+{Score Neg.Canal.4a6M}+{Score Neg.Canal.Total}</w:t>
            </w:r>
          </w:p>
        </w:tc>
      </w:tr>
      <w:tr w:rsidR="00303323" w:rsidRPr="00CC6AB9" w14:paraId="3FB78E0E"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6B666C42"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Neg.Plano</w:t>
            </w:r>
          </w:p>
        </w:tc>
        <w:tc>
          <w:tcPr>
            <w:tcW w:w="650" w:type="pct"/>
            <w:tcBorders>
              <w:top w:val="nil"/>
              <w:left w:val="nil"/>
              <w:bottom w:val="single" w:sz="4" w:space="0" w:color="auto"/>
              <w:right w:val="single" w:sz="4" w:space="0" w:color="auto"/>
            </w:tcBorders>
            <w:shd w:val="clear" w:color="000000" w:fill="FFFFFF"/>
            <w:vAlign w:val="center"/>
            <w:hideMark/>
          </w:tcPr>
          <w:p w14:paraId="535406C7"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Neg.Plano</w:t>
            </w:r>
          </w:p>
        </w:tc>
        <w:tc>
          <w:tcPr>
            <w:tcW w:w="3681" w:type="pct"/>
            <w:tcBorders>
              <w:top w:val="nil"/>
              <w:left w:val="nil"/>
              <w:bottom w:val="single" w:sz="4" w:space="0" w:color="auto"/>
              <w:right w:val="single" w:sz="4" w:space="0" w:color="auto"/>
            </w:tcBorders>
            <w:shd w:val="clear" w:color="000000" w:fill="FFFFFF"/>
            <w:noWrap/>
            <w:vAlign w:val="center"/>
            <w:hideMark/>
          </w:tcPr>
          <w:p w14:paraId="5994E23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Neg.Plano.0a3M}+{Score Neg.Plano.4a6M}+{Score Neg.Plano.Total}</w:t>
            </w:r>
          </w:p>
        </w:tc>
      </w:tr>
      <w:tr w:rsidR="00303323" w:rsidRPr="00CC6AB9" w14:paraId="0C9B1861"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7FD197C2"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Neg.Cidade</w:t>
            </w:r>
          </w:p>
        </w:tc>
        <w:tc>
          <w:tcPr>
            <w:tcW w:w="650" w:type="pct"/>
            <w:tcBorders>
              <w:top w:val="nil"/>
              <w:left w:val="nil"/>
              <w:bottom w:val="single" w:sz="4" w:space="0" w:color="auto"/>
              <w:right w:val="single" w:sz="4" w:space="0" w:color="auto"/>
            </w:tcBorders>
            <w:shd w:val="clear" w:color="000000" w:fill="FFFFFF"/>
            <w:vAlign w:val="center"/>
            <w:hideMark/>
          </w:tcPr>
          <w:p w14:paraId="26B7E42A"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Neg.Cidade</w:t>
            </w:r>
          </w:p>
        </w:tc>
        <w:tc>
          <w:tcPr>
            <w:tcW w:w="3681" w:type="pct"/>
            <w:tcBorders>
              <w:top w:val="nil"/>
              <w:left w:val="nil"/>
              <w:bottom w:val="single" w:sz="4" w:space="0" w:color="auto"/>
              <w:right w:val="single" w:sz="4" w:space="0" w:color="auto"/>
            </w:tcBorders>
            <w:shd w:val="clear" w:color="000000" w:fill="FFFFFF"/>
            <w:noWrap/>
            <w:vAlign w:val="center"/>
            <w:hideMark/>
          </w:tcPr>
          <w:p w14:paraId="77B8EE4E"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Neg.Cidade.0a3M}+{Score Neg.Cidade.4a6M}+{Score Neg.Cidade.Total}</w:t>
            </w:r>
          </w:p>
        </w:tc>
      </w:tr>
      <w:tr w:rsidR="00303323" w:rsidRPr="00CC6AB9" w14:paraId="7F99EB06"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35030666"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Neg.Bairro</w:t>
            </w:r>
          </w:p>
        </w:tc>
        <w:tc>
          <w:tcPr>
            <w:tcW w:w="650" w:type="pct"/>
            <w:tcBorders>
              <w:top w:val="nil"/>
              <w:left w:val="nil"/>
              <w:bottom w:val="single" w:sz="4" w:space="0" w:color="auto"/>
              <w:right w:val="single" w:sz="4" w:space="0" w:color="auto"/>
            </w:tcBorders>
            <w:shd w:val="clear" w:color="000000" w:fill="FFFFFF"/>
            <w:vAlign w:val="center"/>
            <w:hideMark/>
          </w:tcPr>
          <w:p w14:paraId="501943A1"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Neg.Bairro</w:t>
            </w:r>
          </w:p>
        </w:tc>
        <w:tc>
          <w:tcPr>
            <w:tcW w:w="3681" w:type="pct"/>
            <w:tcBorders>
              <w:top w:val="nil"/>
              <w:left w:val="nil"/>
              <w:bottom w:val="single" w:sz="4" w:space="0" w:color="auto"/>
              <w:right w:val="single" w:sz="4" w:space="0" w:color="auto"/>
            </w:tcBorders>
            <w:shd w:val="clear" w:color="000000" w:fill="FFFFFF"/>
            <w:noWrap/>
            <w:vAlign w:val="center"/>
            <w:hideMark/>
          </w:tcPr>
          <w:p w14:paraId="744469C0"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Neg.Bairro.0a3M}+{Score Neg.Bairro.4a6M}+{Score Neg.Bairro.Total}</w:t>
            </w:r>
          </w:p>
        </w:tc>
      </w:tr>
      <w:tr w:rsidR="00303323" w:rsidRPr="00CC6AB9" w14:paraId="67EC8D29" w14:textId="77777777" w:rsidTr="003421EC">
        <w:trPr>
          <w:trHeight w:val="30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4EDA442F"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t>Soma Scores Neg.UF</w:t>
            </w:r>
          </w:p>
        </w:tc>
        <w:tc>
          <w:tcPr>
            <w:tcW w:w="650" w:type="pct"/>
            <w:tcBorders>
              <w:top w:val="nil"/>
              <w:left w:val="nil"/>
              <w:bottom w:val="single" w:sz="4" w:space="0" w:color="auto"/>
              <w:right w:val="single" w:sz="4" w:space="0" w:color="auto"/>
            </w:tcBorders>
            <w:shd w:val="clear" w:color="000000" w:fill="FFFFFF"/>
            <w:vAlign w:val="center"/>
            <w:hideMark/>
          </w:tcPr>
          <w:p w14:paraId="2676946B"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Neg.UF</w:t>
            </w:r>
          </w:p>
        </w:tc>
        <w:tc>
          <w:tcPr>
            <w:tcW w:w="3681" w:type="pct"/>
            <w:tcBorders>
              <w:top w:val="nil"/>
              <w:left w:val="nil"/>
              <w:bottom w:val="single" w:sz="4" w:space="0" w:color="auto"/>
              <w:right w:val="single" w:sz="4" w:space="0" w:color="auto"/>
            </w:tcBorders>
            <w:shd w:val="clear" w:color="000000" w:fill="FFFFFF"/>
            <w:noWrap/>
            <w:vAlign w:val="center"/>
            <w:hideMark/>
          </w:tcPr>
          <w:p w14:paraId="2E28A271"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Neg.UF.0a3M}+{Score Neg.UF.4a6M}+{Score Neg.UF.Total}</w:t>
            </w:r>
          </w:p>
        </w:tc>
      </w:tr>
      <w:tr w:rsidR="00303323" w:rsidRPr="00CC6AB9" w14:paraId="5A5DEDB3"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78F03C00"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lastRenderedPageBreak/>
              <w:t>Soma Scores Neg.Faixa Idade</w:t>
            </w:r>
          </w:p>
        </w:tc>
        <w:tc>
          <w:tcPr>
            <w:tcW w:w="650" w:type="pct"/>
            <w:tcBorders>
              <w:top w:val="nil"/>
              <w:left w:val="nil"/>
              <w:bottom w:val="single" w:sz="4" w:space="0" w:color="auto"/>
              <w:right w:val="single" w:sz="4" w:space="0" w:color="auto"/>
            </w:tcBorders>
            <w:shd w:val="clear" w:color="000000" w:fill="FFFFFF"/>
            <w:vAlign w:val="center"/>
            <w:hideMark/>
          </w:tcPr>
          <w:p w14:paraId="333AD19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Neg.Faixa Idade</w:t>
            </w:r>
          </w:p>
        </w:tc>
        <w:tc>
          <w:tcPr>
            <w:tcW w:w="3681" w:type="pct"/>
            <w:tcBorders>
              <w:top w:val="nil"/>
              <w:left w:val="nil"/>
              <w:bottom w:val="single" w:sz="4" w:space="0" w:color="auto"/>
              <w:right w:val="single" w:sz="4" w:space="0" w:color="auto"/>
            </w:tcBorders>
            <w:shd w:val="clear" w:color="000000" w:fill="FFFFFF"/>
            <w:noWrap/>
            <w:vAlign w:val="center"/>
            <w:hideMark/>
          </w:tcPr>
          <w:p w14:paraId="7287AF53"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Neg.Faixa Idade.0a3M}+{Score Neg.Faixa Idade.4a6M}+{Score Neg.Faixa Idade.Total}</w:t>
            </w:r>
          </w:p>
        </w:tc>
      </w:tr>
      <w:tr w:rsidR="00303323" w:rsidRPr="00CC6AB9" w14:paraId="665427D4"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6074D141"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Neg.Faixa Salarial</w:t>
            </w:r>
          </w:p>
        </w:tc>
        <w:tc>
          <w:tcPr>
            <w:tcW w:w="650" w:type="pct"/>
            <w:tcBorders>
              <w:top w:val="nil"/>
              <w:left w:val="nil"/>
              <w:bottom w:val="single" w:sz="4" w:space="0" w:color="auto"/>
              <w:right w:val="single" w:sz="4" w:space="0" w:color="auto"/>
            </w:tcBorders>
            <w:shd w:val="clear" w:color="000000" w:fill="FFFFFF"/>
            <w:vAlign w:val="center"/>
            <w:hideMark/>
          </w:tcPr>
          <w:p w14:paraId="7C8C93A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Neg.Faixa Salarial</w:t>
            </w:r>
          </w:p>
        </w:tc>
        <w:tc>
          <w:tcPr>
            <w:tcW w:w="3681" w:type="pct"/>
            <w:tcBorders>
              <w:top w:val="nil"/>
              <w:left w:val="nil"/>
              <w:bottom w:val="single" w:sz="4" w:space="0" w:color="auto"/>
              <w:right w:val="single" w:sz="4" w:space="0" w:color="auto"/>
            </w:tcBorders>
            <w:shd w:val="clear" w:color="000000" w:fill="FFFFFF"/>
            <w:noWrap/>
            <w:vAlign w:val="center"/>
            <w:hideMark/>
          </w:tcPr>
          <w:p w14:paraId="3809AD8F"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Neg.Faixa Salarial.0a3M}+{Score Neg.Faixa Salarial.4a6M}+{Score Neg.Faixa Salarial.Total}</w:t>
            </w:r>
          </w:p>
        </w:tc>
      </w:tr>
      <w:tr w:rsidR="00303323" w:rsidRPr="00CC6AB9" w14:paraId="61836E4C"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4588EAE6"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Neg.Nome Mãe</w:t>
            </w:r>
          </w:p>
        </w:tc>
        <w:tc>
          <w:tcPr>
            <w:tcW w:w="650" w:type="pct"/>
            <w:tcBorders>
              <w:top w:val="nil"/>
              <w:left w:val="nil"/>
              <w:bottom w:val="single" w:sz="4" w:space="0" w:color="auto"/>
              <w:right w:val="single" w:sz="4" w:space="0" w:color="auto"/>
            </w:tcBorders>
            <w:shd w:val="clear" w:color="000000" w:fill="FFFFFF"/>
            <w:vAlign w:val="center"/>
            <w:hideMark/>
          </w:tcPr>
          <w:p w14:paraId="30A84F33"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Neg.Nome Mãe</w:t>
            </w:r>
          </w:p>
        </w:tc>
        <w:tc>
          <w:tcPr>
            <w:tcW w:w="3681" w:type="pct"/>
            <w:tcBorders>
              <w:top w:val="nil"/>
              <w:left w:val="nil"/>
              <w:bottom w:val="single" w:sz="4" w:space="0" w:color="auto"/>
              <w:right w:val="single" w:sz="4" w:space="0" w:color="auto"/>
            </w:tcBorders>
            <w:shd w:val="clear" w:color="000000" w:fill="FFFFFF"/>
            <w:noWrap/>
            <w:vAlign w:val="center"/>
            <w:hideMark/>
          </w:tcPr>
          <w:p w14:paraId="43F3229B"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Neg.Nome Mãe.0a3M}+{Score Neg.Nome Mãe.4a6M}+{Score Neg.Nome Mãe.Total}</w:t>
            </w:r>
          </w:p>
        </w:tc>
      </w:tr>
      <w:tr w:rsidR="00303323" w:rsidRPr="00CC6AB9" w14:paraId="12F43476"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0A2B3939"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Neg.Meio Pagamento</w:t>
            </w:r>
          </w:p>
        </w:tc>
        <w:tc>
          <w:tcPr>
            <w:tcW w:w="650" w:type="pct"/>
            <w:tcBorders>
              <w:top w:val="nil"/>
              <w:left w:val="nil"/>
              <w:bottom w:val="single" w:sz="4" w:space="0" w:color="auto"/>
              <w:right w:val="single" w:sz="4" w:space="0" w:color="auto"/>
            </w:tcBorders>
            <w:shd w:val="clear" w:color="000000" w:fill="FFFFFF"/>
            <w:vAlign w:val="center"/>
            <w:hideMark/>
          </w:tcPr>
          <w:p w14:paraId="373EEA7E"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Neg.Meio Pagamento</w:t>
            </w:r>
          </w:p>
        </w:tc>
        <w:tc>
          <w:tcPr>
            <w:tcW w:w="3681" w:type="pct"/>
            <w:tcBorders>
              <w:top w:val="nil"/>
              <w:left w:val="nil"/>
              <w:bottom w:val="single" w:sz="4" w:space="0" w:color="auto"/>
              <w:right w:val="single" w:sz="4" w:space="0" w:color="auto"/>
            </w:tcBorders>
            <w:shd w:val="clear" w:color="000000" w:fill="FFFFFF"/>
            <w:noWrap/>
            <w:vAlign w:val="center"/>
            <w:hideMark/>
          </w:tcPr>
          <w:p w14:paraId="03B6B2C0"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Neg.Meio Pagamento.0a3M}+{Score Neg.Meio Pagamento.4a6M}+{Score Neg.Meio Pagamento.Total}</w:t>
            </w:r>
          </w:p>
        </w:tc>
      </w:tr>
      <w:tr w:rsidR="00303323" w:rsidRPr="00CC6AB9" w14:paraId="3C92E612"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3D8D5BFF"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Neg.Horário Proposta</w:t>
            </w:r>
          </w:p>
        </w:tc>
        <w:tc>
          <w:tcPr>
            <w:tcW w:w="650" w:type="pct"/>
            <w:tcBorders>
              <w:top w:val="nil"/>
              <w:left w:val="nil"/>
              <w:bottom w:val="single" w:sz="4" w:space="0" w:color="auto"/>
              <w:right w:val="single" w:sz="4" w:space="0" w:color="auto"/>
            </w:tcBorders>
            <w:shd w:val="clear" w:color="000000" w:fill="FFFFFF"/>
            <w:vAlign w:val="center"/>
            <w:hideMark/>
          </w:tcPr>
          <w:p w14:paraId="730F2A43"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Soma Scores Neg.Horário Proposta</w:t>
            </w:r>
          </w:p>
        </w:tc>
        <w:tc>
          <w:tcPr>
            <w:tcW w:w="3681" w:type="pct"/>
            <w:tcBorders>
              <w:top w:val="nil"/>
              <w:left w:val="nil"/>
              <w:bottom w:val="single" w:sz="4" w:space="0" w:color="auto"/>
              <w:right w:val="single" w:sz="4" w:space="0" w:color="auto"/>
            </w:tcBorders>
            <w:shd w:val="clear" w:color="000000" w:fill="FFFFFF"/>
            <w:noWrap/>
            <w:vAlign w:val="center"/>
            <w:hideMark/>
          </w:tcPr>
          <w:p w14:paraId="27D54A5F"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Neg.Horário Proposta.0a3M}+{Score Neg.Horário Proposta.4a6M}+{Score Neg.Horário Proposta.Total}</w:t>
            </w:r>
          </w:p>
        </w:tc>
      </w:tr>
      <w:tr w:rsidR="00303323" w:rsidRPr="00AE4ABD" w14:paraId="0D300025"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6A9105EC"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Negativos 0 a 3 Meses</w:t>
            </w:r>
          </w:p>
        </w:tc>
        <w:tc>
          <w:tcPr>
            <w:tcW w:w="650" w:type="pct"/>
            <w:tcBorders>
              <w:top w:val="nil"/>
              <w:left w:val="nil"/>
              <w:bottom w:val="single" w:sz="4" w:space="0" w:color="auto"/>
              <w:right w:val="single" w:sz="4" w:space="0" w:color="auto"/>
            </w:tcBorders>
            <w:shd w:val="clear" w:color="000000" w:fill="FFFFFF"/>
            <w:vAlign w:val="center"/>
            <w:hideMark/>
          </w:tcPr>
          <w:p w14:paraId="589D1037"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Neg.0a3M</w:t>
            </w:r>
          </w:p>
        </w:tc>
        <w:tc>
          <w:tcPr>
            <w:tcW w:w="3681" w:type="pct"/>
            <w:tcBorders>
              <w:top w:val="nil"/>
              <w:left w:val="nil"/>
              <w:bottom w:val="single" w:sz="4" w:space="0" w:color="auto"/>
              <w:right w:val="single" w:sz="4" w:space="0" w:color="auto"/>
            </w:tcBorders>
            <w:shd w:val="clear" w:color="000000" w:fill="FFFFFF"/>
            <w:noWrap/>
            <w:vAlign w:val="center"/>
            <w:hideMark/>
          </w:tcPr>
          <w:p w14:paraId="1C83F3E3" w14:textId="77777777" w:rsidR="00303323" w:rsidRPr="00221F8E" w:rsidRDefault="00303323" w:rsidP="003421EC">
            <w:pPr>
              <w:jc w:val="left"/>
              <w:rPr>
                <w:rFonts w:cs="Arial"/>
                <w:color w:val="000000"/>
                <w:sz w:val="20"/>
                <w:szCs w:val="20"/>
                <w:lang w:eastAsia="en-US"/>
              </w:rPr>
            </w:pPr>
            <w:r w:rsidRPr="00221F8E">
              <w:rPr>
                <w:rFonts w:cs="Arial"/>
                <w:color w:val="000000"/>
                <w:sz w:val="20"/>
                <w:szCs w:val="20"/>
                <w:lang w:eastAsia="en-US"/>
              </w:rPr>
              <w:t>{Score Neg.CPF.0a3M}</w:t>
            </w:r>
            <w:r w:rsidRPr="00221F8E">
              <w:rPr>
                <w:rFonts w:cs="Arial"/>
                <w:color w:val="000000"/>
                <w:sz w:val="20"/>
                <w:szCs w:val="20"/>
                <w:lang w:eastAsia="en-US"/>
              </w:rPr>
              <w:br/>
              <w:t>+{Score Neg.Telefone Contato.0a3M}</w:t>
            </w:r>
            <w:r w:rsidRPr="00221F8E">
              <w:rPr>
                <w:rFonts w:cs="Arial"/>
                <w:color w:val="000000"/>
                <w:sz w:val="20"/>
                <w:szCs w:val="20"/>
                <w:lang w:eastAsia="en-US"/>
              </w:rPr>
              <w:br/>
              <w:t>+{Score Neg.CEP.0a3M}</w:t>
            </w:r>
            <w:r w:rsidRPr="00221F8E">
              <w:rPr>
                <w:rFonts w:cs="Arial"/>
                <w:color w:val="000000"/>
                <w:sz w:val="20"/>
                <w:szCs w:val="20"/>
                <w:lang w:eastAsia="en-US"/>
              </w:rPr>
              <w:br/>
              <w:t>+{Score Neg.Endereço sem Match.0a3M}</w:t>
            </w:r>
            <w:r w:rsidRPr="00221F8E">
              <w:rPr>
                <w:rFonts w:cs="Arial"/>
                <w:color w:val="000000"/>
                <w:sz w:val="20"/>
                <w:szCs w:val="20"/>
                <w:lang w:eastAsia="en-US"/>
              </w:rPr>
              <w:br/>
              <w:t>+{Score Neg.Endereço com Match.0a3M}</w:t>
            </w:r>
            <w:r w:rsidRPr="00221F8E">
              <w:rPr>
                <w:rFonts w:cs="Arial"/>
                <w:color w:val="000000"/>
                <w:sz w:val="20"/>
                <w:szCs w:val="20"/>
                <w:lang w:eastAsia="en-US"/>
              </w:rPr>
              <w:br/>
              <w:t>+{Score Neg.CEP+Numero.0a3M}</w:t>
            </w:r>
            <w:r w:rsidRPr="00221F8E">
              <w:rPr>
                <w:rFonts w:cs="Arial"/>
                <w:color w:val="000000"/>
                <w:sz w:val="20"/>
                <w:szCs w:val="20"/>
                <w:lang w:eastAsia="en-US"/>
              </w:rPr>
              <w:br/>
              <w:t>+{Score Neg.Matricula Vendedor.0a3M}</w:t>
            </w:r>
            <w:r w:rsidRPr="00221F8E">
              <w:rPr>
                <w:rFonts w:cs="Arial"/>
                <w:color w:val="000000"/>
                <w:sz w:val="20"/>
                <w:szCs w:val="20"/>
                <w:lang w:eastAsia="en-US"/>
              </w:rPr>
              <w:br/>
              <w:t>+{Score Neg.PDV.0a3M}</w:t>
            </w:r>
            <w:r w:rsidRPr="00221F8E">
              <w:rPr>
                <w:rFonts w:cs="Arial"/>
                <w:color w:val="000000"/>
                <w:sz w:val="20"/>
                <w:szCs w:val="20"/>
                <w:lang w:eastAsia="en-US"/>
              </w:rPr>
              <w:br/>
              <w:t>+{Score Neg.Canal.0a3M}</w:t>
            </w:r>
            <w:r w:rsidRPr="00221F8E">
              <w:rPr>
                <w:rFonts w:cs="Arial"/>
                <w:color w:val="000000"/>
                <w:sz w:val="20"/>
                <w:szCs w:val="20"/>
                <w:lang w:eastAsia="en-US"/>
              </w:rPr>
              <w:br/>
              <w:t>+{Score Neg.Plano.0a3M}</w:t>
            </w:r>
            <w:r w:rsidRPr="00221F8E">
              <w:rPr>
                <w:rFonts w:cs="Arial"/>
                <w:color w:val="000000"/>
                <w:sz w:val="20"/>
                <w:szCs w:val="20"/>
                <w:lang w:eastAsia="en-US"/>
              </w:rPr>
              <w:br/>
              <w:t>+{Score Neg.Cidade.0a3M}</w:t>
            </w:r>
            <w:r w:rsidRPr="00221F8E">
              <w:rPr>
                <w:rFonts w:cs="Arial"/>
                <w:color w:val="000000"/>
                <w:sz w:val="20"/>
                <w:szCs w:val="20"/>
                <w:lang w:eastAsia="en-US"/>
              </w:rPr>
              <w:br/>
              <w:t>+{Score Neg.Bairro.0a3M}</w:t>
            </w:r>
            <w:r w:rsidRPr="00221F8E">
              <w:rPr>
                <w:rFonts w:cs="Arial"/>
                <w:color w:val="000000"/>
                <w:sz w:val="20"/>
                <w:szCs w:val="20"/>
                <w:lang w:eastAsia="en-US"/>
              </w:rPr>
              <w:br/>
              <w:t>+{Score Neg.UF.0a3M}</w:t>
            </w:r>
            <w:r w:rsidRPr="00221F8E">
              <w:rPr>
                <w:rFonts w:cs="Arial"/>
                <w:color w:val="000000"/>
                <w:sz w:val="20"/>
                <w:szCs w:val="20"/>
                <w:lang w:eastAsia="en-US"/>
              </w:rPr>
              <w:br/>
              <w:t>+{Score Neg.Faixa Idade.0a3M}</w:t>
            </w:r>
            <w:r w:rsidRPr="00221F8E">
              <w:rPr>
                <w:rFonts w:cs="Arial"/>
                <w:color w:val="000000"/>
                <w:sz w:val="20"/>
                <w:szCs w:val="20"/>
                <w:lang w:eastAsia="en-US"/>
              </w:rPr>
              <w:br/>
              <w:t>+{Score Neg.Faixa Salarial.0a3M}</w:t>
            </w:r>
            <w:r w:rsidRPr="00221F8E">
              <w:rPr>
                <w:rFonts w:cs="Arial"/>
                <w:color w:val="000000"/>
                <w:sz w:val="20"/>
                <w:szCs w:val="20"/>
                <w:lang w:eastAsia="en-US"/>
              </w:rPr>
              <w:br/>
              <w:t>+{Score Neg.Nome Mãe.0a3M}</w:t>
            </w:r>
            <w:r w:rsidRPr="00221F8E">
              <w:rPr>
                <w:rFonts w:cs="Arial"/>
                <w:color w:val="000000"/>
                <w:sz w:val="20"/>
                <w:szCs w:val="20"/>
                <w:lang w:eastAsia="en-US"/>
              </w:rPr>
              <w:br/>
              <w:t>+{Score Neg.Meio Pagamento.0a3M}</w:t>
            </w:r>
            <w:r w:rsidRPr="00221F8E">
              <w:rPr>
                <w:rFonts w:cs="Arial"/>
                <w:color w:val="000000"/>
                <w:sz w:val="20"/>
                <w:szCs w:val="20"/>
                <w:lang w:eastAsia="en-US"/>
              </w:rPr>
              <w:br/>
              <w:t>+{Score Neg.Horário Proposta.0a3M}</w:t>
            </w:r>
          </w:p>
        </w:tc>
      </w:tr>
      <w:tr w:rsidR="00303323" w:rsidRPr="00AE4ABD" w14:paraId="0CC3DE5C"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05823328" w14:textId="77777777" w:rsidR="00303323" w:rsidRPr="00CC6AB9" w:rsidRDefault="00303323" w:rsidP="003421EC">
            <w:pPr>
              <w:jc w:val="left"/>
              <w:rPr>
                <w:rFonts w:cs="Arial"/>
                <w:b/>
                <w:bCs/>
                <w:color w:val="000000"/>
                <w:sz w:val="20"/>
                <w:szCs w:val="20"/>
                <w:lang w:val="pt-PT" w:eastAsia="en-US"/>
              </w:rPr>
            </w:pPr>
            <w:r w:rsidRPr="00CC6AB9">
              <w:rPr>
                <w:rFonts w:cs="Arial"/>
                <w:b/>
                <w:bCs/>
                <w:color w:val="000000"/>
                <w:sz w:val="20"/>
                <w:szCs w:val="20"/>
                <w:lang w:val="pt-PT" w:eastAsia="en-US"/>
              </w:rPr>
              <w:t>Soma Scores Negativos 4 a 6 Meses</w:t>
            </w:r>
          </w:p>
        </w:tc>
        <w:tc>
          <w:tcPr>
            <w:tcW w:w="650" w:type="pct"/>
            <w:tcBorders>
              <w:top w:val="nil"/>
              <w:left w:val="nil"/>
              <w:bottom w:val="single" w:sz="4" w:space="0" w:color="auto"/>
              <w:right w:val="single" w:sz="4" w:space="0" w:color="auto"/>
            </w:tcBorders>
            <w:shd w:val="clear" w:color="000000" w:fill="FFFFFF"/>
            <w:vAlign w:val="center"/>
            <w:hideMark/>
          </w:tcPr>
          <w:p w14:paraId="6EF14358"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Neg.4a6M</w:t>
            </w:r>
          </w:p>
        </w:tc>
        <w:tc>
          <w:tcPr>
            <w:tcW w:w="3681" w:type="pct"/>
            <w:tcBorders>
              <w:top w:val="nil"/>
              <w:left w:val="nil"/>
              <w:bottom w:val="single" w:sz="4" w:space="0" w:color="auto"/>
              <w:right w:val="single" w:sz="4" w:space="0" w:color="auto"/>
            </w:tcBorders>
            <w:shd w:val="clear" w:color="000000" w:fill="FFFFFF"/>
            <w:noWrap/>
            <w:vAlign w:val="center"/>
            <w:hideMark/>
          </w:tcPr>
          <w:p w14:paraId="38B1818D" w14:textId="77777777" w:rsidR="00303323" w:rsidRPr="00221F8E" w:rsidRDefault="00303323" w:rsidP="003421EC">
            <w:pPr>
              <w:jc w:val="left"/>
              <w:rPr>
                <w:rFonts w:cs="Arial"/>
                <w:color w:val="000000"/>
                <w:sz w:val="20"/>
                <w:szCs w:val="20"/>
                <w:lang w:eastAsia="en-US"/>
              </w:rPr>
            </w:pPr>
            <w:r w:rsidRPr="00221F8E">
              <w:rPr>
                <w:rFonts w:cs="Arial"/>
                <w:color w:val="000000"/>
                <w:sz w:val="20"/>
                <w:szCs w:val="20"/>
                <w:lang w:eastAsia="en-US"/>
              </w:rPr>
              <w:t>{Score Neg.CPF.4a6M}</w:t>
            </w:r>
            <w:r w:rsidRPr="00221F8E">
              <w:rPr>
                <w:rFonts w:cs="Arial"/>
                <w:color w:val="000000"/>
                <w:sz w:val="20"/>
                <w:szCs w:val="20"/>
                <w:lang w:eastAsia="en-US"/>
              </w:rPr>
              <w:br/>
              <w:t>+{Score Neg.Telefone Contato.4a6M}</w:t>
            </w:r>
            <w:r w:rsidRPr="00221F8E">
              <w:rPr>
                <w:rFonts w:cs="Arial"/>
                <w:color w:val="000000"/>
                <w:sz w:val="20"/>
                <w:szCs w:val="20"/>
                <w:lang w:eastAsia="en-US"/>
              </w:rPr>
              <w:br/>
              <w:t>+{Score Neg.CEP.4a6M}</w:t>
            </w:r>
            <w:r w:rsidRPr="00221F8E">
              <w:rPr>
                <w:rFonts w:cs="Arial"/>
                <w:color w:val="000000"/>
                <w:sz w:val="20"/>
                <w:szCs w:val="20"/>
                <w:lang w:eastAsia="en-US"/>
              </w:rPr>
              <w:br/>
              <w:t>+{Score Neg.Endereço sem Match.4a6M}</w:t>
            </w:r>
            <w:r w:rsidRPr="00221F8E">
              <w:rPr>
                <w:rFonts w:cs="Arial"/>
                <w:color w:val="000000"/>
                <w:sz w:val="20"/>
                <w:szCs w:val="20"/>
                <w:lang w:eastAsia="en-US"/>
              </w:rPr>
              <w:br/>
              <w:t>+{Score Neg.Endereço com Match.4a6M}</w:t>
            </w:r>
            <w:r w:rsidRPr="00221F8E">
              <w:rPr>
                <w:rFonts w:cs="Arial"/>
                <w:color w:val="000000"/>
                <w:sz w:val="20"/>
                <w:szCs w:val="20"/>
                <w:lang w:eastAsia="en-US"/>
              </w:rPr>
              <w:br/>
              <w:t>+{Score Neg.CEP+Numero.4a6M}</w:t>
            </w:r>
            <w:r w:rsidRPr="00221F8E">
              <w:rPr>
                <w:rFonts w:cs="Arial"/>
                <w:color w:val="000000"/>
                <w:sz w:val="20"/>
                <w:szCs w:val="20"/>
                <w:lang w:eastAsia="en-US"/>
              </w:rPr>
              <w:br/>
              <w:t>+{Score Neg.Matricula Vendedor.4a6M}</w:t>
            </w:r>
            <w:r w:rsidRPr="00221F8E">
              <w:rPr>
                <w:rFonts w:cs="Arial"/>
                <w:color w:val="000000"/>
                <w:sz w:val="20"/>
                <w:szCs w:val="20"/>
                <w:lang w:eastAsia="en-US"/>
              </w:rPr>
              <w:br/>
              <w:t>+{Score Neg.PDV.4a6M}</w:t>
            </w:r>
            <w:r w:rsidRPr="00221F8E">
              <w:rPr>
                <w:rFonts w:cs="Arial"/>
                <w:color w:val="000000"/>
                <w:sz w:val="20"/>
                <w:szCs w:val="20"/>
                <w:lang w:eastAsia="en-US"/>
              </w:rPr>
              <w:br/>
              <w:t>+{Score Neg.Canal.4a6M}</w:t>
            </w:r>
            <w:r w:rsidRPr="00221F8E">
              <w:rPr>
                <w:rFonts w:cs="Arial"/>
                <w:color w:val="000000"/>
                <w:sz w:val="20"/>
                <w:szCs w:val="20"/>
                <w:lang w:eastAsia="en-US"/>
              </w:rPr>
              <w:br/>
            </w:r>
            <w:r w:rsidRPr="00221F8E">
              <w:rPr>
                <w:rFonts w:cs="Arial"/>
                <w:color w:val="000000"/>
                <w:sz w:val="20"/>
                <w:szCs w:val="20"/>
                <w:lang w:eastAsia="en-US"/>
              </w:rPr>
              <w:lastRenderedPageBreak/>
              <w:t>+{Score Neg.Plano.4a6M}</w:t>
            </w:r>
            <w:r w:rsidRPr="00221F8E">
              <w:rPr>
                <w:rFonts w:cs="Arial"/>
                <w:color w:val="000000"/>
                <w:sz w:val="20"/>
                <w:szCs w:val="20"/>
                <w:lang w:eastAsia="en-US"/>
              </w:rPr>
              <w:br/>
              <w:t>+{Score Neg.Cidade.4a6M}</w:t>
            </w:r>
            <w:r w:rsidRPr="00221F8E">
              <w:rPr>
                <w:rFonts w:cs="Arial"/>
                <w:color w:val="000000"/>
                <w:sz w:val="20"/>
                <w:szCs w:val="20"/>
                <w:lang w:eastAsia="en-US"/>
              </w:rPr>
              <w:br/>
              <w:t>+{Score Neg.Bairro.4a6M}</w:t>
            </w:r>
            <w:r w:rsidRPr="00221F8E">
              <w:rPr>
                <w:rFonts w:cs="Arial"/>
                <w:color w:val="000000"/>
                <w:sz w:val="20"/>
                <w:szCs w:val="20"/>
                <w:lang w:eastAsia="en-US"/>
              </w:rPr>
              <w:br/>
              <w:t>+{Score Neg.UF.4a6M}</w:t>
            </w:r>
            <w:r w:rsidRPr="00221F8E">
              <w:rPr>
                <w:rFonts w:cs="Arial"/>
                <w:color w:val="000000"/>
                <w:sz w:val="20"/>
                <w:szCs w:val="20"/>
                <w:lang w:eastAsia="en-US"/>
              </w:rPr>
              <w:br/>
              <w:t>+{Score Neg.Faixa Idade.4a6M}</w:t>
            </w:r>
            <w:r w:rsidRPr="00221F8E">
              <w:rPr>
                <w:rFonts w:cs="Arial"/>
                <w:color w:val="000000"/>
                <w:sz w:val="20"/>
                <w:szCs w:val="20"/>
                <w:lang w:eastAsia="en-US"/>
              </w:rPr>
              <w:br/>
              <w:t>+{Score Neg.Faixa Salarial.4a6M}</w:t>
            </w:r>
            <w:r w:rsidRPr="00221F8E">
              <w:rPr>
                <w:rFonts w:cs="Arial"/>
                <w:color w:val="000000"/>
                <w:sz w:val="20"/>
                <w:szCs w:val="20"/>
                <w:lang w:eastAsia="en-US"/>
              </w:rPr>
              <w:br/>
              <w:t>+{Score Neg.Nome Mãe.4a6M}</w:t>
            </w:r>
            <w:r w:rsidRPr="00221F8E">
              <w:rPr>
                <w:rFonts w:cs="Arial"/>
                <w:color w:val="000000"/>
                <w:sz w:val="20"/>
                <w:szCs w:val="20"/>
                <w:lang w:eastAsia="en-US"/>
              </w:rPr>
              <w:br/>
              <w:t>+{Score Neg.Meio Pagamento.4a6M}</w:t>
            </w:r>
            <w:r w:rsidRPr="00221F8E">
              <w:rPr>
                <w:rFonts w:cs="Arial"/>
                <w:color w:val="000000"/>
                <w:sz w:val="20"/>
                <w:szCs w:val="20"/>
                <w:lang w:eastAsia="en-US"/>
              </w:rPr>
              <w:br/>
              <w:t>+{Score Neg.Horário Proposta.4a6M}</w:t>
            </w:r>
          </w:p>
        </w:tc>
      </w:tr>
      <w:tr w:rsidR="00303323" w:rsidRPr="00067B98" w14:paraId="0EECCEC2"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5136249F" w14:textId="77777777" w:rsidR="00303323" w:rsidRPr="00CC6AB9" w:rsidRDefault="00303323" w:rsidP="003421EC">
            <w:pPr>
              <w:jc w:val="left"/>
              <w:rPr>
                <w:rFonts w:cs="Arial"/>
                <w:b/>
                <w:bCs/>
                <w:color w:val="000000"/>
                <w:sz w:val="20"/>
                <w:szCs w:val="20"/>
                <w:lang w:val="en-US" w:eastAsia="en-US"/>
              </w:rPr>
            </w:pPr>
            <w:r w:rsidRPr="00CC6AB9">
              <w:rPr>
                <w:rFonts w:cs="Arial"/>
                <w:b/>
                <w:bCs/>
                <w:color w:val="000000"/>
                <w:sz w:val="20"/>
                <w:szCs w:val="20"/>
                <w:lang w:val="en-US" w:eastAsia="en-US"/>
              </w:rPr>
              <w:lastRenderedPageBreak/>
              <w:t>Soma Scores Negativos Total</w:t>
            </w:r>
          </w:p>
        </w:tc>
        <w:tc>
          <w:tcPr>
            <w:tcW w:w="650" w:type="pct"/>
            <w:tcBorders>
              <w:top w:val="nil"/>
              <w:left w:val="nil"/>
              <w:bottom w:val="single" w:sz="4" w:space="0" w:color="auto"/>
              <w:right w:val="single" w:sz="4" w:space="0" w:color="auto"/>
            </w:tcBorders>
            <w:shd w:val="clear" w:color="000000" w:fill="FFFFFF"/>
            <w:vAlign w:val="center"/>
            <w:hideMark/>
          </w:tcPr>
          <w:p w14:paraId="2527C041"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Soma Scores Neg.Total</w:t>
            </w:r>
          </w:p>
        </w:tc>
        <w:tc>
          <w:tcPr>
            <w:tcW w:w="3681" w:type="pct"/>
            <w:tcBorders>
              <w:top w:val="nil"/>
              <w:left w:val="nil"/>
              <w:bottom w:val="single" w:sz="4" w:space="0" w:color="auto"/>
              <w:right w:val="single" w:sz="4" w:space="0" w:color="auto"/>
            </w:tcBorders>
            <w:shd w:val="clear" w:color="000000" w:fill="FFFFFF"/>
            <w:noWrap/>
            <w:vAlign w:val="center"/>
            <w:hideMark/>
          </w:tcPr>
          <w:p w14:paraId="010744F3" w14:textId="77777777" w:rsidR="00303323" w:rsidRPr="00CC6AB9" w:rsidRDefault="00303323" w:rsidP="003421EC">
            <w:pPr>
              <w:jc w:val="left"/>
              <w:rPr>
                <w:rFonts w:cs="Arial"/>
                <w:color w:val="000000"/>
                <w:sz w:val="20"/>
                <w:szCs w:val="20"/>
                <w:lang w:val="en-US" w:eastAsia="en-US"/>
              </w:rPr>
            </w:pPr>
            <w:r w:rsidRPr="00CC6AB9">
              <w:rPr>
                <w:rFonts w:cs="Arial"/>
                <w:color w:val="000000"/>
                <w:sz w:val="20"/>
                <w:szCs w:val="20"/>
                <w:lang w:val="en-US" w:eastAsia="en-US"/>
              </w:rPr>
              <w:t>{Score Neg.CPF.Total}</w:t>
            </w:r>
            <w:r w:rsidRPr="00CC6AB9">
              <w:rPr>
                <w:rFonts w:cs="Arial"/>
                <w:color w:val="000000"/>
                <w:sz w:val="20"/>
                <w:szCs w:val="20"/>
                <w:lang w:val="en-US" w:eastAsia="en-US"/>
              </w:rPr>
              <w:br/>
              <w:t>+{Score Neg.Telefone Contato.Total}</w:t>
            </w:r>
            <w:r w:rsidRPr="00CC6AB9">
              <w:rPr>
                <w:rFonts w:cs="Arial"/>
                <w:color w:val="000000"/>
                <w:sz w:val="20"/>
                <w:szCs w:val="20"/>
                <w:lang w:val="en-US" w:eastAsia="en-US"/>
              </w:rPr>
              <w:br/>
              <w:t>+{Score Neg.CEP.Total}</w:t>
            </w:r>
            <w:r w:rsidRPr="00CC6AB9">
              <w:rPr>
                <w:rFonts w:cs="Arial"/>
                <w:color w:val="000000"/>
                <w:sz w:val="20"/>
                <w:szCs w:val="20"/>
                <w:lang w:val="en-US" w:eastAsia="en-US"/>
              </w:rPr>
              <w:br/>
              <w:t>+{Score Neg.Endereço sem Match.Total}</w:t>
            </w:r>
            <w:r w:rsidRPr="00CC6AB9">
              <w:rPr>
                <w:rFonts w:cs="Arial"/>
                <w:color w:val="000000"/>
                <w:sz w:val="20"/>
                <w:szCs w:val="20"/>
                <w:lang w:val="en-US" w:eastAsia="en-US"/>
              </w:rPr>
              <w:br/>
              <w:t>+{Score Neg.Endereço com Match.Total}</w:t>
            </w:r>
            <w:r w:rsidRPr="00CC6AB9">
              <w:rPr>
                <w:rFonts w:cs="Arial"/>
                <w:color w:val="000000"/>
                <w:sz w:val="20"/>
                <w:szCs w:val="20"/>
                <w:lang w:val="en-US" w:eastAsia="en-US"/>
              </w:rPr>
              <w:br/>
              <w:t>+{Score Neg.CEP+Numero.Total}</w:t>
            </w:r>
            <w:r w:rsidRPr="00CC6AB9">
              <w:rPr>
                <w:rFonts w:cs="Arial"/>
                <w:color w:val="000000"/>
                <w:sz w:val="20"/>
                <w:szCs w:val="20"/>
                <w:lang w:val="en-US" w:eastAsia="en-US"/>
              </w:rPr>
              <w:br/>
              <w:t>+{Score Neg.Matricula Vendedor.Total}</w:t>
            </w:r>
            <w:r w:rsidRPr="00CC6AB9">
              <w:rPr>
                <w:rFonts w:cs="Arial"/>
                <w:color w:val="000000"/>
                <w:sz w:val="20"/>
                <w:szCs w:val="20"/>
                <w:lang w:val="en-US" w:eastAsia="en-US"/>
              </w:rPr>
              <w:br/>
              <w:t>+{Score Neg.PDV.Total}</w:t>
            </w:r>
            <w:r w:rsidRPr="00CC6AB9">
              <w:rPr>
                <w:rFonts w:cs="Arial"/>
                <w:color w:val="000000"/>
                <w:sz w:val="20"/>
                <w:szCs w:val="20"/>
                <w:lang w:val="en-US" w:eastAsia="en-US"/>
              </w:rPr>
              <w:br/>
              <w:t>+{Score Neg.Canal.Total}</w:t>
            </w:r>
            <w:r w:rsidRPr="00CC6AB9">
              <w:rPr>
                <w:rFonts w:cs="Arial"/>
                <w:color w:val="000000"/>
                <w:sz w:val="20"/>
                <w:szCs w:val="20"/>
                <w:lang w:val="en-US" w:eastAsia="en-US"/>
              </w:rPr>
              <w:br/>
              <w:t>+{Score Neg.Plano.Total}</w:t>
            </w:r>
            <w:r w:rsidRPr="00CC6AB9">
              <w:rPr>
                <w:rFonts w:cs="Arial"/>
                <w:color w:val="000000"/>
                <w:sz w:val="20"/>
                <w:szCs w:val="20"/>
                <w:lang w:val="en-US" w:eastAsia="en-US"/>
              </w:rPr>
              <w:br/>
              <w:t>+{Score Neg.Cidade.Total}</w:t>
            </w:r>
            <w:r w:rsidRPr="00CC6AB9">
              <w:rPr>
                <w:rFonts w:cs="Arial"/>
                <w:color w:val="000000"/>
                <w:sz w:val="20"/>
                <w:szCs w:val="20"/>
                <w:lang w:val="en-US" w:eastAsia="en-US"/>
              </w:rPr>
              <w:br/>
              <w:t>+{Score Neg.Bairro.Total}</w:t>
            </w:r>
            <w:r w:rsidRPr="00CC6AB9">
              <w:rPr>
                <w:rFonts w:cs="Arial"/>
                <w:color w:val="000000"/>
                <w:sz w:val="20"/>
                <w:szCs w:val="20"/>
                <w:lang w:val="en-US" w:eastAsia="en-US"/>
              </w:rPr>
              <w:br/>
              <w:t>+{Score Neg.UF.Total}</w:t>
            </w:r>
            <w:r w:rsidRPr="00CC6AB9">
              <w:rPr>
                <w:rFonts w:cs="Arial"/>
                <w:color w:val="000000"/>
                <w:sz w:val="20"/>
                <w:szCs w:val="20"/>
                <w:lang w:val="en-US" w:eastAsia="en-US"/>
              </w:rPr>
              <w:br/>
              <w:t>+{Score Neg.Faixa Idade.Total}</w:t>
            </w:r>
            <w:r w:rsidRPr="00CC6AB9">
              <w:rPr>
                <w:rFonts w:cs="Arial"/>
                <w:color w:val="000000"/>
                <w:sz w:val="20"/>
                <w:szCs w:val="20"/>
                <w:lang w:val="en-US" w:eastAsia="en-US"/>
              </w:rPr>
              <w:br/>
              <w:t>+{Score Neg.Faixa Salarial.Total}</w:t>
            </w:r>
            <w:r w:rsidRPr="00CC6AB9">
              <w:rPr>
                <w:rFonts w:cs="Arial"/>
                <w:color w:val="000000"/>
                <w:sz w:val="20"/>
                <w:szCs w:val="20"/>
                <w:lang w:val="en-US" w:eastAsia="en-US"/>
              </w:rPr>
              <w:br/>
              <w:t>+{Score Neg.Nome Mãe.Total}</w:t>
            </w:r>
            <w:r w:rsidRPr="00CC6AB9">
              <w:rPr>
                <w:rFonts w:cs="Arial"/>
                <w:color w:val="000000"/>
                <w:sz w:val="20"/>
                <w:szCs w:val="20"/>
                <w:lang w:val="en-US" w:eastAsia="en-US"/>
              </w:rPr>
              <w:br/>
              <w:t>+{Score Neg.Meio Pagamento.Total}</w:t>
            </w:r>
            <w:r w:rsidRPr="00CC6AB9">
              <w:rPr>
                <w:rFonts w:cs="Arial"/>
                <w:color w:val="000000"/>
                <w:sz w:val="20"/>
                <w:szCs w:val="20"/>
                <w:lang w:val="en-US" w:eastAsia="en-US"/>
              </w:rPr>
              <w:br/>
              <w:t>+{Score Neg.Horário Proposta.Total}</w:t>
            </w:r>
          </w:p>
        </w:tc>
      </w:tr>
      <w:tr w:rsidR="00303323" w:rsidRPr="00CC6AB9" w14:paraId="5EC70BC2" w14:textId="77777777" w:rsidTr="003421EC">
        <w:trPr>
          <w:trHeight w:val="510"/>
        </w:trPr>
        <w:tc>
          <w:tcPr>
            <w:tcW w:w="668" w:type="pct"/>
            <w:tcBorders>
              <w:top w:val="nil"/>
              <w:left w:val="single" w:sz="4" w:space="0" w:color="auto"/>
              <w:bottom w:val="single" w:sz="4" w:space="0" w:color="auto"/>
              <w:right w:val="single" w:sz="4" w:space="0" w:color="auto"/>
            </w:tcBorders>
            <w:shd w:val="clear" w:color="000000" w:fill="F2F2F2"/>
            <w:vAlign w:val="center"/>
            <w:hideMark/>
          </w:tcPr>
          <w:p w14:paraId="2DC4AFF6" w14:textId="77777777" w:rsidR="00303323" w:rsidRPr="00CC6AB9" w:rsidRDefault="00303323" w:rsidP="003421EC">
            <w:pPr>
              <w:jc w:val="left"/>
              <w:rPr>
                <w:rFonts w:cs="Arial"/>
                <w:b/>
                <w:bCs/>
                <w:color w:val="000000"/>
                <w:sz w:val="20"/>
                <w:szCs w:val="20"/>
                <w:lang w:val="pt-PT" w:eastAsia="en-US"/>
              </w:rPr>
            </w:pPr>
            <w:r>
              <w:rPr>
                <w:rFonts w:cs="Arial"/>
                <w:b/>
                <w:bCs/>
                <w:color w:val="000000"/>
                <w:sz w:val="20"/>
                <w:szCs w:val="20"/>
                <w:lang w:val="pt-PT" w:eastAsia="en-US"/>
              </w:rPr>
              <w:t>Soma Scores Negativos</w:t>
            </w:r>
          </w:p>
        </w:tc>
        <w:tc>
          <w:tcPr>
            <w:tcW w:w="650" w:type="pct"/>
            <w:tcBorders>
              <w:top w:val="nil"/>
              <w:left w:val="nil"/>
              <w:bottom w:val="single" w:sz="4" w:space="0" w:color="auto"/>
              <w:right w:val="single" w:sz="4" w:space="0" w:color="auto"/>
            </w:tcBorders>
            <w:shd w:val="clear" w:color="000000" w:fill="FFFFFF"/>
            <w:vAlign w:val="center"/>
            <w:hideMark/>
          </w:tcPr>
          <w:p w14:paraId="6D9F3A48" w14:textId="77777777" w:rsidR="00303323" w:rsidRPr="00CC6AB9" w:rsidRDefault="00303323" w:rsidP="003421EC">
            <w:pPr>
              <w:jc w:val="left"/>
              <w:rPr>
                <w:rFonts w:cs="Arial"/>
                <w:color w:val="000000"/>
                <w:sz w:val="20"/>
                <w:szCs w:val="20"/>
                <w:lang w:val="pt-PT" w:eastAsia="en-US"/>
              </w:rPr>
            </w:pPr>
            <w:r>
              <w:rPr>
                <w:rFonts w:cs="Arial"/>
                <w:color w:val="000000"/>
                <w:sz w:val="20"/>
                <w:szCs w:val="20"/>
                <w:lang w:val="pt-PT" w:eastAsia="en-US"/>
              </w:rPr>
              <w:t>Soma Scores Neg</w:t>
            </w:r>
          </w:p>
        </w:tc>
        <w:tc>
          <w:tcPr>
            <w:tcW w:w="3681" w:type="pct"/>
            <w:tcBorders>
              <w:top w:val="nil"/>
              <w:left w:val="nil"/>
              <w:bottom w:val="single" w:sz="4" w:space="0" w:color="auto"/>
              <w:right w:val="single" w:sz="4" w:space="0" w:color="auto"/>
            </w:tcBorders>
            <w:shd w:val="clear" w:color="000000" w:fill="FFFFFF"/>
            <w:noWrap/>
            <w:vAlign w:val="center"/>
            <w:hideMark/>
          </w:tcPr>
          <w:p w14:paraId="108BD069" w14:textId="77777777" w:rsidR="00303323" w:rsidRPr="00CC6AB9" w:rsidRDefault="00303323" w:rsidP="003421EC">
            <w:pPr>
              <w:jc w:val="left"/>
              <w:rPr>
                <w:rFonts w:cs="Arial"/>
                <w:color w:val="000000"/>
                <w:sz w:val="20"/>
                <w:szCs w:val="20"/>
                <w:lang w:val="pt-PT" w:eastAsia="en-US"/>
              </w:rPr>
            </w:pPr>
            <w:r w:rsidRPr="00CC6AB9">
              <w:rPr>
                <w:rFonts w:cs="Arial"/>
                <w:color w:val="000000"/>
                <w:sz w:val="20"/>
                <w:szCs w:val="20"/>
                <w:lang w:val="pt-PT" w:eastAsia="en-US"/>
              </w:rPr>
              <w:t>{Score SIAF}</w:t>
            </w:r>
            <w:r w:rsidRPr="00CC6AB9">
              <w:rPr>
                <w:rFonts w:cs="Arial"/>
                <w:color w:val="000000"/>
                <w:sz w:val="20"/>
                <w:szCs w:val="20"/>
                <w:lang w:val="pt-PT" w:eastAsia="en-US"/>
              </w:rPr>
              <w:br/>
              <w:t>+{Score Neg.CPF.0a3M}</w:t>
            </w:r>
            <w:r w:rsidRPr="00CC6AB9">
              <w:rPr>
                <w:rFonts w:cs="Arial"/>
                <w:color w:val="000000"/>
                <w:sz w:val="20"/>
                <w:szCs w:val="20"/>
                <w:lang w:val="pt-PT" w:eastAsia="en-US"/>
              </w:rPr>
              <w:br/>
              <w:t>+{Score Neg.CPF.4a6M}</w:t>
            </w:r>
            <w:r w:rsidRPr="00CC6AB9">
              <w:rPr>
                <w:rFonts w:cs="Arial"/>
                <w:color w:val="000000"/>
                <w:sz w:val="20"/>
                <w:szCs w:val="20"/>
                <w:lang w:val="pt-PT" w:eastAsia="en-US"/>
              </w:rPr>
              <w:br/>
              <w:t>+{Score Neg.CPF.Total}</w:t>
            </w:r>
            <w:r w:rsidRPr="00CC6AB9">
              <w:rPr>
                <w:rFonts w:cs="Arial"/>
                <w:color w:val="000000"/>
                <w:sz w:val="20"/>
                <w:szCs w:val="20"/>
                <w:lang w:val="pt-PT" w:eastAsia="en-US"/>
              </w:rPr>
              <w:br/>
              <w:t>+{Score Neg.Telefone Contato.0a3M}</w:t>
            </w:r>
            <w:r w:rsidRPr="00CC6AB9">
              <w:rPr>
                <w:rFonts w:cs="Arial"/>
                <w:color w:val="000000"/>
                <w:sz w:val="20"/>
                <w:szCs w:val="20"/>
                <w:lang w:val="pt-PT" w:eastAsia="en-US"/>
              </w:rPr>
              <w:br/>
              <w:t>+{Score Neg.Telefone Contato.4a6M}</w:t>
            </w:r>
            <w:r w:rsidRPr="00CC6AB9">
              <w:rPr>
                <w:rFonts w:cs="Arial"/>
                <w:color w:val="000000"/>
                <w:sz w:val="20"/>
                <w:szCs w:val="20"/>
                <w:lang w:val="pt-PT" w:eastAsia="en-US"/>
              </w:rPr>
              <w:br/>
              <w:t>+{Score Neg.Telefone Contato.Total}</w:t>
            </w:r>
            <w:r w:rsidRPr="00CC6AB9">
              <w:rPr>
                <w:rFonts w:cs="Arial"/>
                <w:color w:val="000000"/>
                <w:sz w:val="20"/>
                <w:szCs w:val="20"/>
                <w:lang w:val="pt-PT" w:eastAsia="en-US"/>
              </w:rPr>
              <w:br/>
              <w:t>+{Score Neg.CEP.0a3M}</w:t>
            </w:r>
            <w:r w:rsidRPr="00CC6AB9">
              <w:rPr>
                <w:rFonts w:cs="Arial"/>
                <w:color w:val="000000"/>
                <w:sz w:val="20"/>
                <w:szCs w:val="20"/>
                <w:lang w:val="pt-PT" w:eastAsia="en-US"/>
              </w:rPr>
              <w:br/>
              <w:t>+{Score Neg.CEP.4a6M}</w:t>
            </w:r>
            <w:r w:rsidRPr="00CC6AB9">
              <w:rPr>
                <w:rFonts w:cs="Arial"/>
                <w:color w:val="000000"/>
                <w:sz w:val="20"/>
                <w:szCs w:val="20"/>
                <w:lang w:val="pt-PT" w:eastAsia="en-US"/>
              </w:rPr>
              <w:br/>
              <w:t>+{Score Neg.CEP.Total}</w:t>
            </w:r>
            <w:r w:rsidRPr="00CC6AB9">
              <w:rPr>
                <w:rFonts w:cs="Arial"/>
                <w:color w:val="000000"/>
                <w:sz w:val="20"/>
                <w:szCs w:val="20"/>
                <w:lang w:val="pt-PT" w:eastAsia="en-US"/>
              </w:rPr>
              <w:br/>
              <w:t>+{Score Neg.Endereço sem Match.0a3M}</w:t>
            </w:r>
            <w:r w:rsidRPr="00CC6AB9">
              <w:rPr>
                <w:rFonts w:cs="Arial"/>
                <w:color w:val="000000"/>
                <w:sz w:val="20"/>
                <w:szCs w:val="20"/>
                <w:lang w:val="pt-PT" w:eastAsia="en-US"/>
              </w:rPr>
              <w:br/>
              <w:t>+{Score Neg.Endereço sem Match.4a6M}</w:t>
            </w:r>
            <w:r w:rsidRPr="00CC6AB9">
              <w:rPr>
                <w:rFonts w:cs="Arial"/>
                <w:color w:val="000000"/>
                <w:sz w:val="20"/>
                <w:szCs w:val="20"/>
                <w:lang w:val="pt-PT" w:eastAsia="en-US"/>
              </w:rPr>
              <w:br/>
              <w:t>+{Score Neg.Endereço sem Match.Total}</w:t>
            </w:r>
            <w:r w:rsidRPr="00CC6AB9">
              <w:rPr>
                <w:rFonts w:cs="Arial"/>
                <w:color w:val="000000"/>
                <w:sz w:val="20"/>
                <w:szCs w:val="20"/>
                <w:lang w:val="pt-PT" w:eastAsia="en-US"/>
              </w:rPr>
              <w:br/>
              <w:t>+{Score Neg.Endereço com Match.0a3M}</w:t>
            </w:r>
            <w:r w:rsidRPr="00CC6AB9">
              <w:rPr>
                <w:rFonts w:cs="Arial"/>
                <w:color w:val="000000"/>
                <w:sz w:val="20"/>
                <w:szCs w:val="20"/>
                <w:lang w:val="pt-PT" w:eastAsia="en-US"/>
              </w:rPr>
              <w:br/>
              <w:t>+{Score Neg.Endereço com Match.4a6M}</w:t>
            </w:r>
            <w:r w:rsidRPr="00CC6AB9">
              <w:rPr>
                <w:rFonts w:cs="Arial"/>
                <w:color w:val="000000"/>
                <w:sz w:val="20"/>
                <w:szCs w:val="20"/>
                <w:lang w:val="pt-PT" w:eastAsia="en-US"/>
              </w:rPr>
              <w:br/>
              <w:t>+{Score Neg.Endereço com Match.Total}</w:t>
            </w:r>
            <w:r w:rsidRPr="00CC6AB9">
              <w:rPr>
                <w:rFonts w:cs="Arial"/>
                <w:color w:val="000000"/>
                <w:sz w:val="20"/>
                <w:szCs w:val="20"/>
                <w:lang w:val="pt-PT" w:eastAsia="en-US"/>
              </w:rPr>
              <w:br/>
              <w:t>+{Score Neg.CEP+Numero.0a3M}</w:t>
            </w:r>
            <w:r w:rsidRPr="00CC6AB9">
              <w:rPr>
                <w:rFonts w:cs="Arial"/>
                <w:color w:val="000000"/>
                <w:sz w:val="20"/>
                <w:szCs w:val="20"/>
                <w:lang w:val="pt-PT" w:eastAsia="en-US"/>
              </w:rPr>
              <w:br/>
              <w:t>+{Score Neg.CEP+Numero.4a6M}</w:t>
            </w:r>
            <w:r w:rsidRPr="00CC6AB9">
              <w:rPr>
                <w:rFonts w:cs="Arial"/>
                <w:color w:val="000000"/>
                <w:sz w:val="20"/>
                <w:szCs w:val="20"/>
                <w:lang w:val="pt-PT" w:eastAsia="en-US"/>
              </w:rPr>
              <w:br/>
              <w:t>+{Score Neg.CEP+Numero.Total}</w:t>
            </w:r>
            <w:r w:rsidRPr="00CC6AB9">
              <w:rPr>
                <w:rFonts w:cs="Arial"/>
                <w:color w:val="000000"/>
                <w:sz w:val="20"/>
                <w:szCs w:val="20"/>
                <w:lang w:val="pt-PT" w:eastAsia="en-US"/>
              </w:rPr>
              <w:br/>
              <w:t>+{Score Neg.Matricula Vendedor.0a3M}</w:t>
            </w:r>
            <w:r w:rsidRPr="00CC6AB9">
              <w:rPr>
                <w:rFonts w:cs="Arial"/>
                <w:color w:val="000000"/>
                <w:sz w:val="20"/>
                <w:szCs w:val="20"/>
                <w:lang w:val="pt-PT" w:eastAsia="en-US"/>
              </w:rPr>
              <w:br/>
            </w:r>
            <w:r w:rsidRPr="00CC6AB9">
              <w:rPr>
                <w:rFonts w:cs="Arial"/>
                <w:color w:val="000000"/>
                <w:sz w:val="20"/>
                <w:szCs w:val="20"/>
                <w:lang w:val="pt-PT" w:eastAsia="en-US"/>
              </w:rPr>
              <w:lastRenderedPageBreak/>
              <w:t>+{Score Neg.Matricula Vendedor.4a6M}</w:t>
            </w:r>
            <w:r w:rsidRPr="00CC6AB9">
              <w:rPr>
                <w:rFonts w:cs="Arial"/>
                <w:color w:val="000000"/>
                <w:sz w:val="20"/>
                <w:szCs w:val="20"/>
                <w:lang w:val="pt-PT" w:eastAsia="en-US"/>
              </w:rPr>
              <w:br/>
              <w:t>+{Score Neg.Matricula Vendedor.Total}</w:t>
            </w:r>
            <w:r w:rsidRPr="00CC6AB9">
              <w:rPr>
                <w:rFonts w:cs="Arial"/>
                <w:color w:val="000000"/>
                <w:sz w:val="20"/>
                <w:szCs w:val="20"/>
                <w:lang w:val="pt-PT" w:eastAsia="en-US"/>
              </w:rPr>
              <w:br/>
              <w:t>+{Score Neg.PDV.0a3M}</w:t>
            </w:r>
            <w:r w:rsidRPr="00CC6AB9">
              <w:rPr>
                <w:rFonts w:cs="Arial"/>
                <w:color w:val="000000"/>
                <w:sz w:val="20"/>
                <w:szCs w:val="20"/>
                <w:lang w:val="pt-PT" w:eastAsia="en-US"/>
              </w:rPr>
              <w:br/>
              <w:t>+{Score Neg.PDV.4a6M}</w:t>
            </w:r>
            <w:r w:rsidRPr="00CC6AB9">
              <w:rPr>
                <w:rFonts w:cs="Arial"/>
                <w:color w:val="000000"/>
                <w:sz w:val="20"/>
                <w:szCs w:val="20"/>
                <w:lang w:val="pt-PT" w:eastAsia="en-US"/>
              </w:rPr>
              <w:br/>
              <w:t>+{Score Neg.PDV.Total}</w:t>
            </w:r>
            <w:r w:rsidRPr="00CC6AB9">
              <w:rPr>
                <w:rFonts w:cs="Arial"/>
                <w:color w:val="000000"/>
                <w:sz w:val="20"/>
                <w:szCs w:val="20"/>
                <w:lang w:val="pt-PT" w:eastAsia="en-US"/>
              </w:rPr>
              <w:br/>
              <w:t>+{Score Neg.Canal.0a3M}</w:t>
            </w:r>
            <w:r w:rsidRPr="00CC6AB9">
              <w:rPr>
                <w:rFonts w:cs="Arial"/>
                <w:color w:val="000000"/>
                <w:sz w:val="20"/>
                <w:szCs w:val="20"/>
                <w:lang w:val="pt-PT" w:eastAsia="en-US"/>
              </w:rPr>
              <w:br/>
              <w:t>+{Score Neg.Canal.4a6M}</w:t>
            </w:r>
            <w:r w:rsidRPr="00CC6AB9">
              <w:rPr>
                <w:rFonts w:cs="Arial"/>
                <w:color w:val="000000"/>
                <w:sz w:val="20"/>
                <w:szCs w:val="20"/>
                <w:lang w:val="pt-PT" w:eastAsia="en-US"/>
              </w:rPr>
              <w:br/>
              <w:t>+{Score Neg.Canal.Total}</w:t>
            </w:r>
            <w:r w:rsidRPr="00CC6AB9">
              <w:rPr>
                <w:rFonts w:cs="Arial"/>
                <w:color w:val="000000"/>
                <w:sz w:val="20"/>
                <w:szCs w:val="20"/>
                <w:lang w:val="pt-PT" w:eastAsia="en-US"/>
              </w:rPr>
              <w:br/>
              <w:t>+{Score Neg.Plano.0a3M}</w:t>
            </w:r>
            <w:r w:rsidRPr="00CC6AB9">
              <w:rPr>
                <w:rFonts w:cs="Arial"/>
                <w:color w:val="000000"/>
                <w:sz w:val="20"/>
                <w:szCs w:val="20"/>
                <w:lang w:val="pt-PT" w:eastAsia="en-US"/>
              </w:rPr>
              <w:br/>
              <w:t>+{Score Neg.Plano.4a6M}</w:t>
            </w:r>
            <w:r w:rsidRPr="00CC6AB9">
              <w:rPr>
                <w:rFonts w:cs="Arial"/>
                <w:color w:val="000000"/>
                <w:sz w:val="20"/>
                <w:szCs w:val="20"/>
                <w:lang w:val="pt-PT" w:eastAsia="en-US"/>
              </w:rPr>
              <w:br/>
              <w:t>+{Score Neg.Plano.Total}</w:t>
            </w:r>
            <w:r w:rsidRPr="00CC6AB9">
              <w:rPr>
                <w:rFonts w:cs="Arial"/>
                <w:color w:val="000000"/>
                <w:sz w:val="20"/>
                <w:szCs w:val="20"/>
                <w:lang w:val="pt-PT" w:eastAsia="en-US"/>
              </w:rPr>
              <w:br/>
              <w:t>+{Score Neg.Cidade.0a3M}</w:t>
            </w:r>
            <w:r w:rsidRPr="00CC6AB9">
              <w:rPr>
                <w:rFonts w:cs="Arial"/>
                <w:color w:val="000000"/>
                <w:sz w:val="20"/>
                <w:szCs w:val="20"/>
                <w:lang w:val="pt-PT" w:eastAsia="en-US"/>
              </w:rPr>
              <w:br/>
              <w:t>+{Score Neg.Cidade.4a6M}</w:t>
            </w:r>
            <w:r w:rsidRPr="00CC6AB9">
              <w:rPr>
                <w:rFonts w:cs="Arial"/>
                <w:color w:val="000000"/>
                <w:sz w:val="20"/>
                <w:szCs w:val="20"/>
                <w:lang w:val="pt-PT" w:eastAsia="en-US"/>
              </w:rPr>
              <w:br/>
              <w:t>+{Score Neg.Cidade.Total}</w:t>
            </w:r>
            <w:r w:rsidRPr="00CC6AB9">
              <w:rPr>
                <w:rFonts w:cs="Arial"/>
                <w:color w:val="000000"/>
                <w:sz w:val="20"/>
                <w:szCs w:val="20"/>
                <w:lang w:val="pt-PT" w:eastAsia="en-US"/>
              </w:rPr>
              <w:br/>
              <w:t>+{Score Neg.Bairro.0a3M}</w:t>
            </w:r>
            <w:r w:rsidRPr="00CC6AB9">
              <w:rPr>
                <w:rFonts w:cs="Arial"/>
                <w:color w:val="000000"/>
                <w:sz w:val="20"/>
                <w:szCs w:val="20"/>
                <w:lang w:val="pt-PT" w:eastAsia="en-US"/>
              </w:rPr>
              <w:br/>
              <w:t>+{Score Neg.Bairro.4a6M}</w:t>
            </w:r>
            <w:r w:rsidRPr="00CC6AB9">
              <w:rPr>
                <w:rFonts w:cs="Arial"/>
                <w:color w:val="000000"/>
                <w:sz w:val="20"/>
                <w:szCs w:val="20"/>
                <w:lang w:val="pt-PT" w:eastAsia="en-US"/>
              </w:rPr>
              <w:br/>
              <w:t>+{Score Neg.Bairro.Total}</w:t>
            </w:r>
            <w:r w:rsidRPr="00CC6AB9">
              <w:rPr>
                <w:rFonts w:cs="Arial"/>
                <w:color w:val="000000"/>
                <w:sz w:val="20"/>
                <w:szCs w:val="20"/>
                <w:lang w:val="pt-PT" w:eastAsia="en-US"/>
              </w:rPr>
              <w:br/>
              <w:t>+{Score Neg.UF.0a3M}</w:t>
            </w:r>
            <w:r w:rsidRPr="00CC6AB9">
              <w:rPr>
                <w:rFonts w:cs="Arial"/>
                <w:color w:val="000000"/>
                <w:sz w:val="20"/>
                <w:szCs w:val="20"/>
                <w:lang w:val="pt-PT" w:eastAsia="en-US"/>
              </w:rPr>
              <w:br/>
              <w:t>+{Score Neg.UF.4a6M}</w:t>
            </w:r>
            <w:r w:rsidRPr="00CC6AB9">
              <w:rPr>
                <w:rFonts w:cs="Arial"/>
                <w:color w:val="000000"/>
                <w:sz w:val="20"/>
                <w:szCs w:val="20"/>
                <w:lang w:val="pt-PT" w:eastAsia="en-US"/>
              </w:rPr>
              <w:br/>
              <w:t>+{Score Neg.UF.Total}</w:t>
            </w:r>
            <w:r w:rsidRPr="00CC6AB9">
              <w:rPr>
                <w:rFonts w:cs="Arial"/>
                <w:color w:val="000000"/>
                <w:sz w:val="20"/>
                <w:szCs w:val="20"/>
                <w:lang w:val="pt-PT" w:eastAsia="en-US"/>
              </w:rPr>
              <w:br/>
              <w:t>+{Score Neg.Faixa Idade.0a3M}</w:t>
            </w:r>
            <w:r w:rsidRPr="00CC6AB9">
              <w:rPr>
                <w:rFonts w:cs="Arial"/>
                <w:color w:val="000000"/>
                <w:sz w:val="20"/>
                <w:szCs w:val="20"/>
                <w:lang w:val="pt-PT" w:eastAsia="en-US"/>
              </w:rPr>
              <w:br/>
              <w:t>+{Score Neg.Faixa Idade.4a6M}</w:t>
            </w:r>
            <w:r w:rsidRPr="00CC6AB9">
              <w:rPr>
                <w:rFonts w:cs="Arial"/>
                <w:color w:val="000000"/>
                <w:sz w:val="20"/>
                <w:szCs w:val="20"/>
                <w:lang w:val="pt-PT" w:eastAsia="en-US"/>
              </w:rPr>
              <w:br/>
              <w:t>+{Score Neg.Faixa Idade.Total}</w:t>
            </w:r>
            <w:r w:rsidRPr="00CC6AB9">
              <w:rPr>
                <w:rFonts w:cs="Arial"/>
                <w:color w:val="000000"/>
                <w:sz w:val="20"/>
                <w:szCs w:val="20"/>
                <w:lang w:val="pt-PT" w:eastAsia="en-US"/>
              </w:rPr>
              <w:br/>
              <w:t>+{Score Neg.Faixa Salarial.0a3M}</w:t>
            </w:r>
            <w:r w:rsidRPr="00CC6AB9">
              <w:rPr>
                <w:rFonts w:cs="Arial"/>
                <w:color w:val="000000"/>
                <w:sz w:val="20"/>
                <w:szCs w:val="20"/>
                <w:lang w:val="pt-PT" w:eastAsia="en-US"/>
              </w:rPr>
              <w:br/>
              <w:t>+{Score Neg.Faixa Salarial.4a6M}</w:t>
            </w:r>
            <w:r w:rsidRPr="00CC6AB9">
              <w:rPr>
                <w:rFonts w:cs="Arial"/>
                <w:color w:val="000000"/>
                <w:sz w:val="20"/>
                <w:szCs w:val="20"/>
                <w:lang w:val="pt-PT" w:eastAsia="en-US"/>
              </w:rPr>
              <w:br/>
              <w:t>+{Score Neg.Faixa Salarial.Total}</w:t>
            </w:r>
            <w:r w:rsidRPr="00CC6AB9">
              <w:rPr>
                <w:rFonts w:cs="Arial"/>
                <w:color w:val="000000"/>
                <w:sz w:val="20"/>
                <w:szCs w:val="20"/>
                <w:lang w:val="pt-PT" w:eastAsia="en-US"/>
              </w:rPr>
              <w:br/>
              <w:t>+{Score Neg.Nome Mãe.0a3M}</w:t>
            </w:r>
            <w:r w:rsidRPr="00CC6AB9">
              <w:rPr>
                <w:rFonts w:cs="Arial"/>
                <w:color w:val="000000"/>
                <w:sz w:val="20"/>
                <w:szCs w:val="20"/>
                <w:lang w:val="pt-PT" w:eastAsia="en-US"/>
              </w:rPr>
              <w:br/>
              <w:t>+{Score Neg.Nome Mãe.4a6M}</w:t>
            </w:r>
            <w:r w:rsidRPr="00CC6AB9">
              <w:rPr>
                <w:rFonts w:cs="Arial"/>
                <w:color w:val="000000"/>
                <w:sz w:val="20"/>
                <w:szCs w:val="20"/>
                <w:lang w:val="pt-PT" w:eastAsia="en-US"/>
              </w:rPr>
              <w:br/>
              <w:t>+{Score Neg.Nome Mãe.Total}</w:t>
            </w:r>
            <w:r w:rsidRPr="00CC6AB9">
              <w:rPr>
                <w:rFonts w:cs="Arial"/>
                <w:color w:val="000000"/>
                <w:sz w:val="20"/>
                <w:szCs w:val="20"/>
                <w:lang w:val="pt-PT" w:eastAsia="en-US"/>
              </w:rPr>
              <w:br/>
              <w:t>+{Score Neg.Meio Pagamento.0a3M}</w:t>
            </w:r>
            <w:r w:rsidRPr="00CC6AB9">
              <w:rPr>
                <w:rFonts w:cs="Arial"/>
                <w:color w:val="000000"/>
                <w:sz w:val="20"/>
                <w:szCs w:val="20"/>
                <w:lang w:val="pt-PT" w:eastAsia="en-US"/>
              </w:rPr>
              <w:br/>
              <w:t>+{Score Neg.Meio Pagamento.4a6M}</w:t>
            </w:r>
            <w:r w:rsidRPr="00CC6AB9">
              <w:rPr>
                <w:rFonts w:cs="Arial"/>
                <w:color w:val="000000"/>
                <w:sz w:val="20"/>
                <w:szCs w:val="20"/>
                <w:lang w:val="pt-PT" w:eastAsia="en-US"/>
              </w:rPr>
              <w:br/>
              <w:t>+{Score Neg.Meio Pagamento.Total}</w:t>
            </w:r>
            <w:r w:rsidRPr="00CC6AB9">
              <w:rPr>
                <w:rFonts w:cs="Arial"/>
                <w:color w:val="000000"/>
                <w:sz w:val="20"/>
                <w:szCs w:val="20"/>
                <w:lang w:val="pt-PT" w:eastAsia="en-US"/>
              </w:rPr>
              <w:br/>
              <w:t>+{Score Neg.Horário Proposta.0a3M}</w:t>
            </w:r>
            <w:r w:rsidRPr="00CC6AB9">
              <w:rPr>
                <w:rFonts w:cs="Arial"/>
                <w:color w:val="000000"/>
                <w:sz w:val="20"/>
                <w:szCs w:val="20"/>
                <w:lang w:val="pt-PT" w:eastAsia="en-US"/>
              </w:rPr>
              <w:br/>
              <w:t>+{Score Neg.Horário Proposta.4a6M}</w:t>
            </w:r>
            <w:r w:rsidRPr="00CC6AB9">
              <w:rPr>
                <w:rFonts w:cs="Arial"/>
                <w:color w:val="000000"/>
                <w:sz w:val="20"/>
                <w:szCs w:val="20"/>
                <w:lang w:val="pt-PT" w:eastAsia="en-US"/>
              </w:rPr>
              <w:br/>
              <w:t>+{Score Neg.Horário Proposta.Total}</w:t>
            </w:r>
          </w:p>
        </w:tc>
      </w:tr>
    </w:tbl>
    <w:p w14:paraId="151AF37C" w14:textId="77777777" w:rsidR="00303323" w:rsidRPr="002A664A" w:rsidRDefault="00303323" w:rsidP="00303323">
      <w:pPr>
        <w:rPr>
          <w:lang w:val="pt-PT" w:eastAsia="en-US"/>
        </w:rPr>
      </w:pPr>
    </w:p>
    <w:p w14:paraId="45FBA600" w14:textId="77777777" w:rsidR="00303323" w:rsidRDefault="00303323" w:rsidP="00303323">
      <w:pPr>
        <w:jc w:val="left"/>
        <w:rPr>
          <w:rFonts w:cs="Arial"/>
          <w:b/>
          <w:sz w:val="22"/>
          <w:szCs w:val="20"/>
          <w:lang w:val="pt-PT" w:eastAsia="en-US"/>
        </w:rPr>
      </w:pPr>
      <w:r>
        <w:rPr>
          <w:lang w:val="pt-PT"/>
        </w:rPr>
        <w:br w:type="page"/>
      </w:r>
    </w:p>
    <w:p w14:paraId="621C328D" w14:textId="77777777" w:rsidR="00303323" w:rsidRPr="001839C7" w:rsidRDefault="00303323" w:rsidP="00303323">
      <w:pPr>
        <w:pStyle w:val="Heading5"/>
        <w:rPr>
          <w:lang w:val="pt-PT"/>
        </w:rPr>
      </w:pPr>
      <w:bookmarkStart w:id="90" w:name="_Modelo_de_Decisão"/>
      <w:bookmarkStart w:id="91" w:name="_Ref497492698"/>
      <w:bookmarkEnd w:id="90"/>
      <w:r>
        <w:rPr>
          <w:lang w:val="pt-PT"/>
        </w:rPr>
        <w:lastRenderedPageBreak/>
        <w:t>Modelo</w:t>
      </w:r>
      <w:r w:rsidRPr="001839C7">
        <w:rPr>
          <w:lang w:val="pt-PT"/>
        </w:rPr>
        <w:t xml:space="preserve"> </w:t>
      </w:r>
      <w:r>
        <w:rPr>
          <w:lang w:val="pt-PT"/>
        </w:rPr>
        <w:t>de Decisão</w:t>
      </w:r>
      <w:bookmarkEnd w:id="87"/>
      <w:bookmarkEnd w:id="91"/>
    </w:p>
    <w:p w14:paraId="6ECC4248" w14:textId="77777777" w:rsidR="00303323" w:rsidRDefault="00303323" w:rsidP="00303323">
      <w:pPr>
        <w:rPr>
          <w:lang w:val="pt-PT" w:eastAsia="en-US"/>
        </w:rPr>
      </w:pPr>
    </w:p>
    <w:p w14:paraId="2D17B60C" w14:textId="77777777" w:rsidR="00303323" w:rsidRDefault="00303323" w:rsidP="00303323">
      <w:r>
        <w:t xml:space="preserve">Após o cálculo de todas as variáveis e cálculo de Scores parciais a proposta irá ser avaliada por um modelo de decisão. </w:t>
      </w:r>
    </w:p>
    <w:p w14:paraId="01AFC7CD" w14:textId="77777777" w:rsidR="00303323" w:rsidRDefault="00303323" w:rsidP="00303323"/>
    <w:p w14:paraId="4F90A3FE" w14:textId="77777777" w:rsidR="00303323" w:rsidRDefault="00303323" w:rsidP="00303323">
      <w:r>
        <w:t>Os usuários poderão criar nesse modelo regras de decisão mediante acesso a um conjunto de variáveis.</w:t>
      </w:r>
    </w:p>
    <w:p w14:paraId="7AF01AAB" w14:textId="77777777" w:rsidR="00303323" w:rsidRDefault="00303323" w:rsidP="00303323"/>
    <w:p w14:paraId="683C0954" w14:textId="77777777" w:rsidR="00303323" w:rsidRDefault="00303323" w:rsidP="00303323">
      <w:r>
        <w:t>Na tabela seguinte estão descritos os parâmetros deste modelo:</w:t>
      </w:r>
    </w:p>
    <w:p w14:paraId="623EDB6B" w14:textId="77777777" w:rsidR="00303323" w:rsidRDefault="00303323" w:rsidP="00303323"/>
    <w:tbl>
      <w:tblPr>
        <w:tblW w:w="10160" w:type="dxa"/>
        <w:tblLook w:val="04A0" w:firstRow="1" w:lastRow="0" w:firstColumn="1" w:lastColumn="0" w:noHBand="0" w:noVBand="1"/>
      </w:tblPr>
      <w:tblGrid>
        <w:gridCol w:w="2000"/>
        <w:gridCol w:w="3640"/>
        <w:gridCol w:w="4520"/>
      </w:tblGrid>
      <w:tr w:rsidR="00303323" w:rsidRPr="005B6564" w14:paraId="2E9440C8" w14:textId="77777777" w:rsidTr="003421EC">
        <w:trPr>
          <w:trHeight w:val="300"/>
        </w:trPr>
        <w:tc>
          <w:tcPr>
            <w:tcW w:w="10160" w:type="dxa"/>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0747409" w14:textId="77777777" w:rsidR="00303323" w:rsidRPr="005B6564" w:rsidRDefault="00303323" w:rsidP="003421EC">
            <w:pPr>
              <w:rPr>
                <w:b/>
                <w:bCs/>
                <w:lang w:val="en-US" w:eastAsia="en-US"/>
              </w:rPr>
            </w:pPr>
            <w:r w:rsidRPr="005B6564">
              <w:rPr>
                <w:b/>
                <w:bCs/>
                <w:lang w:val="en-US" w:eastAsia="en-US"/>
              </w:rPr>
              <w:t>Modelo</w:t>
            </w:r>
          </w:p>
        </w:tc>
      </w:tr>
      <w:tr w:rsidR="00303323" w:rsidRPr="005B6564" w14:paraId="30C0FC99" w14:textId="77777777" w:rsidTr="003421EC">
        <w:trPr>
          <w:trHeight w:val="300"/>
        </w:trPr>
        <w:tc>
          <w:tcPr>
            <w:tcW w:w="2000" w:type="dxa"/>
            <w:tcBorders>
              <w:top w:val="nil"/>
              <w:left w:val="single" w:sz="4" w:space="0" w:color="auto"/>
              <w:bottom w:val="single" w:sz="4" w:space="0" w:color="auto"/>
              <w:right w:val="nil"/>
            </w:tcBorders>
            <w:shd w:val="clear" w:color="000000" w:fill="F2F2F2"/>
            <w:vAlign w:val="center"/>
            <w:hideMark/>
          </w:tcPr>
          <w:p w14:paraId="08860563"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Nome</w:t>
            </w:r>
          </w:p>
        </w:tc>
        <w:tc>
          <w:tcPr>
            <w:tcW w:w="3640" w:type="dxa"/>
            <w:tcBorders>
              <w:top w:val="nil"/>
              <w:left w:val="single" w:sz="4" w:space="0" w:color="auto"/>
              <w:bottom w:val="single" w:sz="4" w:space="0" w:color="auto"/>
              <w:right w:val="nil"/>
            </w:tcBorders>
            <w:shd w:val="clear" w:color="000000" w:fill="FFFFFF"/>
            <w:vAlign w:val="center"/>
            <w:hideMark/>
          </w:tcPr>
          <w:p w14:paraId="18895A71"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Modelo de Decisão</w:t>
            </w:r>
          </w:p>
        </w:tc>
        <w:tc>
          <w:tcPr>
            <w:tcW w:w="4520" w:type="dxa"/>
            <w:tcBorders>
              <w:top w:val="nil"/>
              <w:left w:val="nil"/>
              <w:bottom w:val="single" w:sz="4" w:space="0" w:color="auto"/>
              <w:right w:val="single" w:sz="4" w:space="0" w:color="auto"/>
            </w:tcBorders>
            <w:shd w:val="clear" w:color="000000" w:fill="FFFFFF"/>
            <w:vAlign w:val="center"/>
            <w:hideMark/>
          </w:tcPr>
          <w:p w14:paraId="685F72B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 </w:t>
            </w:r>
          </w:p>
        </w:tc>
      </w:tr>
      <w:tr w:rsidR="00303323" w:rsidRPr="005B6564" w14:paraId="1CBDABB2" w14:textId="77777777" w:rsidTr="003421EC">
        <w:trPr>
          <w:trHeight w:val="300"/>
        </w:trPr>
        <w:tc>
          <w:tcPr>
            <w:tcW w:w="2000" w:type="dxa"/>
            <w:tcBorders>
              <w:top w:val="nil"/>
              <w:left w:val="single" w:sz="4" w:space="0" w:color="auto"/>
              <w:bottom w:val="single" w:sz="4" w:space="0" w:color="auto"/>
              <w:right w:val="nil"/>
            </w:tcBorders>
            <w:shd w:val="clear" w:color="000000" w:fill="F2F2F2"/>
            <w:vAlign w:val="center"/>
            <w:hideMark/>
          </w:tcPr>
          <w:p w14:paraId="76A747CE"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Descrição</w:t>
            </w:r>
          </w:p>
        </w:tc>
        <w:tc>
          <w:tcPr>
            <w:tcW w:w="816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A7A9BF5"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Este Modelo permite uma tomada de decisão usando os valores de variáveis de análise e de Scores calculados</w:t>
            </w:r>
          </w:p>
        </w:tc>
      </w:tr>
      <w:tr w:rsidR="00303323" w:rsidRPr="005B6564" w14:paraId="64514DB1" w14:textId="77777777" w:rsidTr="003421EC">
        <w:trPr>
          <w:trHeight w:val="300"/>
        </w:trPr>
        <w:tc>
          <w:tcPr>
            <w:tcW w:w="2000" w:type="dxa"/>
            <w:tcBorders>
              <w:top w:val="nil"/>
              <w:left w:val="single" w:sz="4" w:space="0" w:color="auto"/>
              <w:bottom w:val="single" w:sz="4" w:space="0" w:color="auto"/>
              <w:right w:val="single" w:sz="4" w:space="0" w:color="auto"/>
            </w:tcBorders>
            <w:shd w:val="clear" w:color="000000" w:fill="F2F2F2"/>
            <w:vAlign w:val="center"/>
            <w:hideMark/>
          </w:tcPr>
          <w:p w14:paraId="33708D27"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Tipo de retorno</w:t>
            </w:r>
          </w:p>
        </w:tc>
        <w:tc>
          <w:tcPr>
            <w:tcW w:w="8160" w:type="dxa"/>
            <w:gridSpan w:val="2"/>
            <w:tcBorders>
              <w:top w:val="single" w:sz="4" w:space="0" w:color="auto"/>
              <w:left w:val="nil"/>
              <w:bottom w:val="single" w:sz="4" w:space="0" w:color="auto"/>
              <w:right w:val="single" w:sz="4" w:space="0" w:color="000000"/>
            </w:tcBorders>
            <w:shd w:val="clear" w:color="000000" w:fill="FFFFFF"/>
            <w:vAlign w:val="center"/>
            <w:hideMark/>
          </w:tcPr>
          <w:p w14:paraId="7FE3E190"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Score (numérico)</w:t>
            </w:r>
          </w:p>
        </w:tc>
      </w:tr>
      <w:tr w:rsidR="00303323" w:rsidRPr="005B6564" w14:paraId="0B0AF8D7" w14:textId="77777777" w:rsidTr="003421EC">
        <w:trPr>
          <w:trHeight w:val="300"/>
        </w:trPr>
        <w:tc>
          <w:tcPr>
            <w:tcW w:w="2000" w:type="dxa"/>
            <w:tcBorders>
              <w:top w:val="nil"/>
              <w:left w:val="single" w:sz="4" w:space="0" w:color="auto"/>
              <w:bottom w:val="nil"/>
              <w:right w:val="single" w:sz="4" w:space="0" w:color="auto"/>
            </w:tcBorders>
            <w:shd w:val="clear" w:color="000000" w:fill="F2F2F2"/>
            <w:vAlign w:val="center"/>
            <w:hideMark/>
          </w:tcPr>
          <w:p w14:paraId="1E1E6D39"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Chave</w:t>
            </w:r>
          </w:p>
        </w:tc>
        <w:tc>
          <w:tcPr>
            <w:tcW w:w="8160" w:type="dxa"/>
            <w:gridSpan w:val="2"/>
            <w:tcBorders>
              <w:top w:val="single" w:sz="4" w:space="0" w:color="auto"/>
              <w:left w:val="nil"/>
              <w:bottom w:val="single" w:sz="4" w:space="0" w:color="auto"/>
              <w:right w:val="single" w:sz="4" w:space="0" w:color="000000"/>
            </w:tcBorders>
            <w:shd w:val="clear" w:color="000000" w:fill="FFFFFF"/>
            <w:vAlign w:val="center"/>
            <w:hideMark/>
          </w:tcPr>
          <w:p w14:paraId="1050E918"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CPF</w:t>
            </w:r>
          </w:p>
        </w:tc>
      </w:tr>
      <w:tr w:rsidR="00303323" w:rsidRPr="005B6564" w14:paraId="73DA07FA" w14:textId="77777777" w:rsidTr="003421EC">
        <w:trPr>
          <w:trHeight w:val="300"/>
        </w:trPr>
        <w:tc>
          <w:tcPr>
            <w:tcW w:w="10160" w:type="dxa"/>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EF90FA5" w14:textId="77777777" w:rsidR="00303323" w:rsidRPr="005B6564" w:rsidRDefault="00303323" w:rsidP="003421EC">
            <w:pPr>
              <w:jc w:val="center"/>
              <w:rPr>
                <w:rFonts w:cs="Arial"/>
                <w:b/>
                <w:bCs/>
                <w:color w:val="000000"/>
                <w:sz w:val="20"/>
                <w:szCs w:val="20"/>
                <w:lang w:val="en-US" w:eastAsia="en-US"/>
              </w:rPr>
            </w:pPr>
            <w:r w:rsidRPr="005B6564">
              <w:rPr>
                <w:rFonts w:cs="Arial"/>
                <w:b/>
                <w:bCs/>
                <w:color w:val="000000"/>
                <w:sz w:val="20"/>
                <w:szCs w:val="20"/>
                <w:lang w:val="en-US" w:eastAsia="en-US"/>
              </w:rPr>
              <w:t>Campos de Entrada</w:t>
            </w:r>
          </w:p>
        </w:tc>
      </w:tr>
      <w:tr w:rsidR="00303323" w:rsidRPr="005B6564" w14:paraId="31A899AA" w14:textId="77777777" w:rsidTr="003421EC">
        <w:trPr>
          <w:trHeight w:val="300"/>
        </w:trPr>
        <w:tc>
          <w:tcPr>
            <w:tcW w:w="2000" w:type="dxa"/>
            <w:tcBorders>
              <w:top w:val="nil"/>
              <w:left w:val="single" w:sz="4" w:space="0" w:color="auto"/>
              <w:bottom w:val="nil"/>
              <w:right w:val="single" w:sz="4" w:space="0" w:color="auto"/>
            </w:tcBorders>
            <w:shd w:val="clear" w:color="000000" w:fill="F2F2F2"/>
            <w:vAlign w:val="center"/>
            <w:hideMark/>
          </w:tcPr>
          <w:p w14:paraId="0E70F643"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nil"/>
              <w:bottom w:val="single" w:sz="4" w:space="0" w:color="auto"/>
              <w:right w:val="single" w:sz="4" w:space="0" w:color="auto"/>
            </w:tcBorders>
            <w:shd w:val="clear" w:color="000000" w:fill="F2F2F2"/>
            <w:vAlign w:val="center"/>
            <w:hideMark/>
          </w:tcPr>
          <w:p w14:paraId="1EA4264F" w14:textId="77777777" w:rsidR="00303323" w:rsidRPr="005B6564" w:rsidRDefault="00303323" w:rsidP="003421EC">
            <w:pPr>
              <w:jc w:val="center"/>
              <w:rPr>
                <w:rFonts w:cs="Arial"/>
                <w:b/>
                <w:bCs/>
                <w:color w:val="000000"/>
                <w:sz w:val="20"/>
                <w:szCs w:val="20"/>
                <w:lang w:val="en-US" w:eastAsia="en-US"/>
              </w:rPr>
            </w:pPr>
            <w:r w:rsidRPr="005B6564">
              <w:rPr>
                <w:rFonts w:cs="Arial"/>
                <w:b/>
                <w:bCs/>
                <w:color w:val="000000"/>
                <w:sz w:val="20"/>
                <w:szCs w:val="20"/>
                <w:lang w:val="en-US" w:eastAsia="en-US"/>
              </w:rPr>
              <w:t>Campo</w:t>
            </w:r>
          </w:p>
        </w:tc>
        <w:tc>
          <w:tcPr>
            <w:tcW w:w="4520" w:type="dxa"/>
            <w:tcBorders>
              <w:top w:val="nil"/>
              <w:left w:val="nil"/>
              <w:bottom w:val="single" w:sz="4" w:space="0" w:color="auto"/>
              <w:right w:val="single" w:sz="4" w:space="0" w:color="auto"/>
            </w:tcBorders>
            <w:shd w:val="clear" w:color="000000" w:fill="F2F2F2"/>
            <w:vAlign w:val="center"/>
            <w:hideMark/>
          </w:tcPr>
          <w:p w14:paraId="1A5E607F" w14:textId="77777777" w:rsidR="00303323" w:rsidRPr="005B6564" w:rsidRDefault="00303323" w:rsidP="003421EC">
            <w:pPr>
              <w:jc w:val="center"/>
              <w:rPr>
                <w:rFonts w:cs="Arial"/>
                <w:b/>
                <w:bCs/>
                <w:color w:val="000000"/>
                <w:sz w:val="20"/>
                <w:szCs w:val="20"/>
                <w:lang w:val="en-US" w:eastAsia="en-US"/>
              </w:rPr>
            </w:pPr>
            <w:r w:rsidRPr="005B6564">
              <w:rPr>
                <w:rFonts w:cs="Arial"/>
                <w:b/>
                <w:bCs/>
                <w:color w:val="000000"/>
                <w:sz w:val="20"/>
                <w:szCs w:val="20"/>
                <w:lang w:val="en-US" w:eastAsia="en-US"/>
              </w:rPr>
              <w:t>Origem</w:t>
            </w:r>
          </w:p>
        </w:tc>
      </w:tr>
      <w:tr w:rsidR="00303323" w:rsidRPr="005B6564" w14:paraId="4F61A547"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C1BEB12"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4615E2FC"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Score Neg.Serasa</w:t>
            </w:r>
          </w:p>
        </w:tc>
        <w:tc>
          <w:tcPr>
            <w:tcW w:w="4520" w:type="dxa"/>
            <w:tcBorders>
              <w:top w:val="nil"/>
              <w:left w:val="nil"/>
              <w:bottom w:val="single" w:sz="4" w:space="0" w:color="auto"/>
              <w:right w:val="single" w:sz="4" w:space="0" w:color="auto"/>
            </w:tcBorders>
            <w:shd w:val="clear" w:color="000000" w:fill="FFFFFF"/>
            <w:vAlign w:val="center"/>
            <w:hideMark/>
          </w:tcPr>
          <w:p w14:paraId="50B1C865"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Modelo Score Semelhança Nome Serasa</w:t>
            </w:r>
          </w:p>
        </w:tc>
      </w:tr>
      <w:tr w:rsidR="00303323" w:rsidRPr="005B6564" w14:paraId="0F89A35E"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700E85C8"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82F468F"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Semelhança Nome Serasa</w:t>
            </w:r>
          </w:p>
        </w:tc>
        <w:tc>
          <w:tcPr>
            <w:tcW w:w="4520" w:type="dxa"/>
            <w:tcBorders>
              <w:top w:val="nil"/>
              <w:left w:val="nil"/>
              <w:bottom w:val="single" w:sz="4" w:space="0" w:color="auto"/>
              <w:right w:val="single" w:sz="4" w:space="0" w:color="auto"/>
            </w:tcBorders>
            <w:shd w:val="clear" w:color="000000" w:fill="FFFFFF"/>
            <w:vAlign w:val="center"/>
            <w:hideMark/>
          </w:tcPr>
          <w:p w14:paraId="48B2D45C"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Modelo Score Semelhança Nome Serasa</w:t>
            </w:r>
          </w:p>
        </w:tc>
      </w:tr>
      <w:tr w:rsidR="00303323" w:rsidRPr="005B6564" w14:paraId="2B361236"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E4D0DBD"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D14D52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BRI Sem Faturamento</w:t>
            </w:r>
          </w:p>
        </w:tc>
        <w:tc>
          <w:tcPr>
            <w:tcW w:w="4520" w:type="dxa"/>
            <w:tcBorders>
              <w:top w:val="nil"/>
              <w:left w:val="nil"/>
              <w:bottom w:val="single" w:sz="4" w:space="0" w:color="auto"/>
              <w:right w:val="single" w:sz="4" w:space="0" w:color="auto"/>
            </w:tcBorders>
            <w:shd w:val="clear" w:color="000000" w:fill="FFFFFF"/>
            <w:vAlign w:val="center"/>
            <w:hideMark/>
          </w:tcPr>
          <w:p w14:paraId="03428D5E"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SINN - CONTRATO_BRI_SEM_FATURAMENTO</w:t>
            </w:r>
          </w:p>
        </w:tc>
      </w:tr>
      <w:tr w:rsidR="00303323" w:rsidRPr="005B6564" w14:paraId="679ACC81"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54656AE6"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1C2DCC2"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Obito Serasa</w:t>
            </w:r>
          </w:p>
        </w:tc>
        <w:tc>
          <w:tcPr>
            <w:tcW w:w="4520" w:type="dxa"/>
            <w:tcBorders>
              <w:top w:val="nil"/>
              <w:left w:val="nil"/>
              <w:bottom w:val="single" w:sz="4" w:space="0" w:color="auto"/>
              <w:right w:val="single" w:sz="4" w:space="0" w:color="auto"/>
            </w:tcBorders>
            <w:shd w:val="clear" w:color="000000" w:fill="FFFFFF"/>
            <w:vAlign w:val="center"/>
            <w:hideMark/>
          </w:tcPr>
          <w:p w14:paraId="3B9BEB33"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SERASA - OBITO</w:t>
            </w:r>
          </w:p>
        </w:tc>
      </w:tr>
      <w:tr w:rsidR="00303323" w:rsidRPr="005B6564" w14:paraId="5C36906A"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8A46DEB"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719B04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Menor 18 Anos Serasa</w:t>
            </w:r>
          </w:p>
        </w:tc>
        <w:tc>
          <w:tcPr>
            <w:tcW w:w="4520" w:type="dxa"/>
            <w:tcBorders>
              <w:top w:val="nil"/>
              <w:left w:val="nil"/>
              <w:bottom w:val="single" w:sz="4" w:space="0" w:color="auto"/>
              <w:right w:val="single" w:sz="4" w:space="0" w:color="auto"/>
            </w:tcBorders>
            <w:shd w:val="clear" w:color="000000" w:fill="FFFFFF"/>
            <w:vAlign w:val="center"/>
            <w:hideMark/>
          </w:tcPr>
          <w:p w14:paraId="4F8C80D0" w14:textId="0D31CD0C"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 xml:space="preserve">SERASA </w:t>
            </w:r>
            <w:r w:rsidR="004130E9">
              <w:rPr>
                <w:rFonts w:cs="Arial"/>
                <w:color w:val="000000"/>
                <w:sz w:val="20"/>
                <w:szCs w:val="20"/>
                <w:lang w:val="en-US" w:eastAsia="en-US"/>
              </w:rPr>
              <w:t>–</w:t>
            </w:r>
            <w:r w:rsidRPr="005B6564">
              <w:rPr>
                <w:rFonts w:cs="Arial"/>
                <w:color w:val="000000"/>
                <w:sz w:val="20"/>
                <w:szCs w:val="20"/>
                <w:lang w:val="en-US" w:eastAsia="en-US"/>
              </w:rPr>
              <w:t xml:space="preserve"> IDADE</w:t>
            </w:r>
            <w:r w:rsidR="004130E9">
              <w:rPr>
                <w:rFonts w:cs="Arial"/>
                <w:color w:val="000000"/>
                <w:sz w:val="20"/>
                <w:szCs w:val="20"/>
                <w:lang w:val="en-US" w:eastAsia="en-US"/>
              </w:rPr>
              <w:t>_MINIMA</w:t>
            </w:r>
          </w:p>
        </w:tc>
      </w:tr>
      <w:tr w:rsidR="00303323" w:rsidRPr="005B6564" w14:paraId="2F3F5408"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44F1F14"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A6823AC"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Tipo Documento</w:t>
            </w:r>
          </w:p>
        </w:tc>
        <w:tc>
          <w:tcPr>
            <w:tcW w:w="4520" w:type="dxa"/>
            <w:tcBorders>
              <w:top w:val="nil"/>
              <w:left w:val="nil"/>
              <w:bottom w:val="single" w:sz="4" w:space="0" w:color="auto"/>
              <w:right w:val="single" w:sz="4" w:space="0" w:color="auto"/>
            </w:tcBorders>
            <w:shd w:val="clear" w:color="000000" w:fill="FFFFFF"/>
            <w:vAlign w:val="center"/>
            <w:hideMark/>
          </w:tcPr>
          <w:p w14:paraId="682D5C6B"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SINN - TIPO_DOCUMENTO</w:t>
            </w:r>
          </w:p>
        </w:tc>
      </w:tr>
      <w:tr w:rsidR="00303323" w:rsidRPr="005B6564" w14:paraId="440A867C"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B87849C"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8F71603"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UF</w:t>
            </w:r>
          </w:p>
        </w:tc>
        <w:tc>
          <w:tcPr>
            <w:tcW w:w="4520" w:type="dxa"/>
            <w:tcBorders>
              <w:top w:val="nil"/>
              <w:left w:val="nil"/>
              <w:bottom w:val="single" w:sz="4" w:space="0" w:color="auto"/>
              <w:right w:val="single" w:sz="4" w:space="0" w:color="auto"/>
            </w:tcBorders>
            <w:shd w:val="clear" w:color="000000" w:fill="FFFFFF"/>
            <w:vAlign w:val="center"/>
            <w:hideMark/>
          </w:tcPr>
          <w:p w14:paraId="0A14338E"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SINN - UF</w:t>
            </w:r>
          </w:p>
        </w:tc>
      </w:tr>
      <w:tr w:rsidR="00303323" w:rsidRPr="005B6564" w14:paraId="384E9088"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62D609DA"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4844E2FC"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Tipo Produto</w:t>
            </w:r>
          </w:p>
        </w:tc>
        <w:tc>
          <w:tcPr>
            <w:tcW w:w="4520" w:type="dxa"/>
            <w:tcBorders>
              <w:top w:val="nil"/>
              <w:left w:val="nil"/>
              <w:bottom w:val="single" w:sz="4" w:space="0" w:color="auto"/>
              <w:right w:val="single" w:sz="4" w:space="0" w:color="auto"/>
            </w:tcBorders>
            <w:shd w:val="clear" w:color="000000" w:fill="FFFFFF"/>
            <w:vAlign w:val="center"/>
            <w:hideMark/>
          </w:tcPr>
          <w:p w14:paraId="15C4C1E1"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Derivado a partir da fonte (OITV, FIXO, MOVEL)</w:t>
            </w:r>
          </w:p>
        </w:tc>
      </w:tr>
      <w:tr w:rsidR="00303323" w:rsidRPr="005B6564" w14:paraId="5B5D068F"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90B894C"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A9F04ED"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Plano</w:t>
            </w:r>
          </w:p>
        </w:tc>
        <w:tc>
          <w:tcPr>
            <w:tcW w:w="4520" w:type="dxa"/>
            <w:tcBorders>
              <w:top w:val="nil"/>
              <w:left w:val="nil"/>
              <w:bottom w:val="single" w:sz="4" w:space="0" w:color="auto"/>
              <w:right w:val="single" w:sz="4" w:space="0" w:color="auto"/>
            </w:tcBorders>
            <w:shd w:val="clear" w:color="000000" w:fill="FFFFFF"/>
            <w:vAlign w:val="center"/>
            <w:hideMark/>
          </w:tcPr>
          <w:p w14:paraId="118CA32F"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SINN - MIX_ENTRADA</w:t>
            </w:r>
          </w:p>
        </w:tc>
      </w:tr>
      <w:tr w:rsidR="00303323" w:rsidRPr="005B6564" w14:paraId="2EC37AA6"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AD1768A"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0BD56C2"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Canal Vendas</w:t>
            </w:r>
          </w:p>
        </w:tc>
        <w:tc>
          <w:tcPr>
            <w:tcW w:w="4520" w:type="dxa"/>
            <w:tcBorders>
              <w:top w:val="nil"/>
              <w:left w:val="nil"/>
              <w:bottom w:val="single" w:sz="4" w:space="0" w:color="auto"/>
              <w:right w:val="single" w:sz="4" w:space="0" w:color="auto"/>
            </w:tcBorders>
            <w:shd w:val="clear" w:color="000000" w:fill="FFFFFF"/>
            <w:vAlign w:val="center"/>
            <w:hideMark/>
          </w:tcPr>
          <w:p w14:paraId="2AB64D62"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SINN - CANAL VENDAS</w:t>
            </w:r>
          </w:p>
        </w:tc>
      </w:tr>
      <w:tr w:rsidR="00303323" w:rsidRPr="005B6564" w14:paraId="64B5C593"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C45082D"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F575FF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Blacklist CPF CNPJ</w:t>
            </w:r>
          </w:p>
        </w:tc>
        <w:tc>
          <w:tcPr>
            <w:tcW w:w="4520" w:type="dxa"/>
            <w:tcBorders>
              <w:top w:val="nil"/>
              <w:left w:val="nil"/>
              <w:bottom w:val="single" w:sz="4" w:space="0" w:color="auto"/>
              <w:right w:val="single" w:sz="4" w:space="0" w:color="auto"/>
            </w:tcBorders>
            <w:shd w:val="clear" w:color="auto" w:fill="auto"/>
            <w:noWrap/>
            <w:vAlign w:val="bottom"/>
            <w:hideMark/>
          </w:tcPr>
          <w:p w14:paraId="76097AB7" w14:textId="77777777" w:rsidR="00303323" w:rsidRPr="005B6564" w:rsidRDefault="00303323" w:rsidP="003421EC">
            <w:pPr>
              <w:jc w:val="left"/>
              <w:rPr>
                <w:rFonts w:ascii="Calibri" w:hAnsi="Calibri"/>
                <w:color w:val="000000"/>
                <w:sz w:val="22"/>
                <w:szCs w:val="22"/>
                <w:lang w:val="pt-PT" w:eastAsia="en-US"/>
              </w:rPr>
            </w:pPr>
            <w:r w:rsidRPr="005B6564">
              <w:rPr>
                <w:rFonts w:ascii="Calibri" w:hAnsi="Calibri"/>
                <w:color w:val="000000"/>
                <w:sz w:val="22"/>
                <w:szCs w:val="22"/>
                <w:lang w:val="pt-PT" w:eastAsia="en-US"/>
              </w:rPr>
              <w:t>Na Hotlist - Blacklist CPF e/ou CNPJ (S/N)</w:t>
            </w:r>
          </w:p>
        </w:tc>
      </w:tr>
      <w:tr w:rsidR="00303323" w:rsidRPr="005B6564" w14:paraId="72E71AB7"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C69856D"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67306516"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Whitelist CPF CNPJ</w:t>
            </w:r>
          </w:p>
        </w:tc>
        <w:tc>
          <w:tcPr>
            <w:tcW w:w="4520" w:type="dxa"/>
            <w:tcBorders>
              <w:top w:val="nil"/>
              <w:left w:val="nil"/>
              <w:bottom w:val="single" w:sz="4" w:space="0" w:color="auto"/>
              <w:right w:val="single" w:sz="4" w:space="0" w:color="auto"/>
            </w:tcBorders>
            <w:shd w:val="clear" w:color="auto" w:fill="auto"/>
            <w:noWrap/>
            <w:vAlign w:val="bottom"/>
            <w:hideMark/>
          </w:tcPr>
          <w:p w14:paraId="46A2E990" w14:textId="77777777" w:rsidR="00303323" w:rsidRPr="005B6564" w:rsidRDefault="00303323" w:rsidP="003421EC">
            <w:pPr>
              <w:jc w:val="left"/>
              <w:rPr>
                <w:rFonts w:ascii="Calibri" w:hAnsi="Calibri"/>
                <w:color w:val="000000"/>
                <w:sz w:val="22"/>
                <w:szCs w:val="22"/>
                <w:lang w:val="pt-PT" w:eastAsia="en-US"/>
              </w:rPr>
            </w:pPr>
            <w:r w:rsidRPr="005B6564">
              <w:rPr>
                <w:rFonts w:ascii="Calibri" w:hAnsi="Calibri"/>
                <w:color w:val="000000"/>
                <w:sz w:val="22"/>
                <w:szCs w:val="22"/>
                <w:lang w:val="pt-PT" w:eastAsia="en-US"/>
              </w:rPr>
              <w:t>Na Hotlist - Whitelist CPF e/ou CNPJ (S/N)</w:t>
            </w:r>
          </w:p>
        </w:tc>
      </w:tr>
      <w:tr w:rsidR="00303323" w:rsidRPr="005B6564" w14:paraId="13CB04B3"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6F8E3C8"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3547288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Greylist CPF CNPJ</w:t>
            </w:r>
          </w:p>
        </w:tc>
        <w:tc>
          <w:tcPr>
            <w:tcW w:w="4520" w:type="dxa"/>
            <w:tcBorders>
              <w:top w:val="nil"/>
              <w:left w:val="nil"/>
              <w:bottom w:val="single" w:sz="4" w:space="0" w:color="auto"/>
              <w:right w:val="single" w:sz="4" w:space="0" w:color="auto"/>
            </w:tcBorders>
            <w:shd w:val="clear" w:color="auto" w:fill="auto"/>
            <w:noWrap/>
            <w:vAlign w:val="bottom"/>
            <w:hideMark/>
          </w:tcPr>
          <w:p w14:paraId="05EA97B7" w14:textId="77777777" w:rsidR="00303323" w:rsidRPr="005B6564" w:rsidRDefault="00303323" w:rsidP="003421EC">
            <w:pPr>
              <w:jc w:val="left"/>
              <w:rPr>
                <w:rFonts w:ascii="Calibri" w:hAnsi="Calibri"/>
                <w:color w:val="000000"/>
                <w:sz w:val="22"/>
                <w:szCs w:val="22"/>
                <w:lang w:val="pt-PT" w:eastAsia="en-US"/>
              </w:rPr>
            </w:pPr>
            <w:r w:rsidRPr="005B6564">
              <w:rPr>
                <w:rFonts w:ascii="Calibri" w:hAnsi="Calibri"/>
                <w:color w:val="000000"/>
                <w:sz w:val="22"/>
                <w:szCs w:val="22"/>
                <w:lang w:val="pt-PT" w:eastAsia="en-US"/>
              </w:rPr>
              <w:t>Na Hotlist - Greylist CPF e/ou CNPJ (S/N)</w:t>
            </w:r>
          </w:p>
        </w:tc>
      </w:tr>
      <w:tr w:rsidR="00303323" w:rsidRPr="005B6564" w14:paraId="22D4018F"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6E8009DC"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41073E06"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Na Greylist Telefone de contato</w:t>
            </w:r>
          </w:p>
        </w:tc>
        <w:tc>
          <w:tcPr>
            <w:tcW w:w="4520" w:type="dxa"/>
            <w:tcBorders>
              <w:top w:val="nil"/>
              <w:left w:val="nil"/>
              <w:bottom w:val="single" w:sz="4" w:space="0" w:color="auto"/>
              <w:right w:val="single" w:sz="4" w:space="0" w:color="auto"/>
            </w:tcBorders>
            <w:shd w:val="clear" w:color="auto" w:fill="auto"/>
            <w:noWrap/>
            <w:vAlign w:val="bottom"/>
            <w:hideMark/>
          </w:tcPr>
          <w:p w14:paraId="4DE344D2" w14:textId="77777777" w:rsidR="00303323" w:rsidRPr="005B6564" w:rsidRDefault="00303323" w:rsidP="003421EC">
            <w:pPr>
              <w:jc w:val="left"/>
              <w:rPr>
                <w:rFonts w:ascii="Calibri" w:hAnsi="Calibri"/>
                <w:color w:val="000000"/>
                <w:sz w:val="22"/>
                <w:szCs w:val="22"/>
                <w:lang w:val="pt-PT" w:eastAsia="en-US"/>
              </w:rPr>
            </w:pPr>
            <w:r w:rsidRPr="005B6564">
              <w:rPr>
                <w:rFonts w:ascii="Calibri" w:hAnsi="Calibri"/>
                <w:color w:val="000000"/>
                <w:sz w:val="22"/>
                <w:szCs w:val="22"/>
                <w:lang w:val="pt-PT" w:eastAsia="en-US"/>
              </w:rPr>
              <w:t>Na Hotlist - Greylist Telefone de contato (S/N)</w:t>
            </w:r>
          </w:p>
        </w:tc>
      </w:tr>
      <w:tr w:rsidR="00303323" w:rsidRPr="005B6564" w14:paraId="36314522"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A4C998D" w14:textId="77777777" w:rsidR="00303323" w:rsidRPr="005B6564" w:rsidRDefault="00303323" w:rsidP="003421EC">
            <w:pPr>
              <w:jc w:val="left"/>
              <w:rPr>
                <w:rFonts w:cs="Arial"/>
                <w:b/>
                <w:bCs/>
                <w:color w:val="000000"/>
                <w:sz w:val="20"/>
                <w:szCs w:val="20"/>
                <w:lang w:val="pt-PT" w:eastAsia="en-US"/>
              </w:rPr>
            </w:pPr>
            <w:r w:rsidRPr="005B6564">
              <w:rPr>
                <w:rFonts w:cs="Arial"/>
                <w:b/>
                <w:bCs/>
                <w:color w:val="000000"/>
                <w:sz w:val="20"/>
                <w:szCs w:val="20"/>
                <w:lang w:val="pt-PT"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7AB7E75"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Greylist PDV</w:t>
            </w:r>
          </w:p>
        </w:tc>
        <w:tc>
          <w:tcPr>
            <w:tcW w:w="4520" w:type="dxa"/>
            <w:tcBorders>
              <w:top w:val="nil"/>
              <w:left w:val="nil"/>
              <w:bottom w:val="single" w:sz="4" w:space="0" w:color="auto"/>
              <w:right w:val="single" w:sz="4" w:space="0" w:color="auto"/>
            </w:tcBorders>
            <w:shd w:val="clear" w:color="auto" w:fill="auto"/>
            <w:noWrap/>
            <w:vAlign w:val="bottom"/>
            <w:hideMark/>
          </w:tcPr>
          <w:p w14:paraId="791F05DF" w14:textId="77777777" w:rsidR="00303323" w:rsidRPr="005B6564" w:rsidRDefault="00303323" w:rsidP="003421EC">
            <w:pPr>
              <w:jc w:val="left"/>
              <w:rPr>
                <w:rFonts w:ascii="Calibri" w:hAnsi="Calibri"/>
                <w:color w:val="000000"/>
                <w:sz w:val="22"/>
                <w:szCs w:val="22"/>
                <w:lang w:val="en-US" w:eastAsia="en-US"/>
              </w:rPr>
            </w:pPr>
            <w:r w:rsidRPr="005B6564">
              <w:rPr>
                <w:rFonts w:ascii="Calibri" w:hAnsi="Calibri"/>
                <w:color w:val="000000"/>
                <w:sz w:val="22"/>
                <w:szCs w:val="22"/>
                <w:lang w:val="en-US" w:eastAsia="en-US"/>
              </w:rPr>
              <w:t>Na Hotlist - Greylist PDV (S/N)</w:t>
            </w:r>
          </w:p>
        </w:tc>
      </w:tr>
      <w:tr w:rsidR="00303323" w:rsidRPr="005B6564" w14:paraId="137D55FF"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B35EC6A"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EBB67C9"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Greylist Login</w:t>
            </w:r>
          </w:p>
        </w:tc>
        <w:tc>
          <w:tcPr>
            <w:tcW w:w="4520" w:type="dxa"/>
            <w:tcBorders>
              <w:top w:val="nil"/>
              <w:left w:val="nil"/>
              <w:bottom w:val="single" w:sz="4" w:space="0" w:color="auto"/>
              <w:right w:val="single" w:sz="4" w:space="0" w:color="auto"/>
            </w:tcBorders>
            <w:shd w:val="clear" w:color="auto" w:fill="auto"/>
            <w:noWrap/>
            <w:vAlign w:val="bottom"/>
            <w:hideMark/>
          </w:tcPr>
          <w:p w14:paraId="76897C95" w14:textId="77777777" w:rsidR="00303323" w:rsidRPr="005B6564" w:rsidRDefault="00303323" w:rsidP="003421EC">
            <w:pPr>
              <w:jc w:val="left"/>
              <w:rPr>
                <w:rFonts w:ascii="Calibri" w:hAnsi="Calibri"/>
                <w:color w:val="000000"/>
                <w:sz w:val="22"/>
                <w:szCs w:val="22"/>
                <w:lang w:val="en-US" w:eastAsia="en-US"/>
              </w:rPr>
            </w:pPr>
            <w:r w:rsidRPr="005B6564">
              <w:rPr>
                <w:rFonts w:ascii="Calibri" w:hAnsi="Calibri"/>
                <w:color w:val="000000"/>
                <w:sz w:val="22"/>
                <w:szCs w:val="22"/>
                <w:lang w:val="en-US" w:eastAsia="en-US"/>
              </w:rPr>
              <w:t>Na Hotlist - Greylist Login (S/N)</w:t>
            </w:r>
          </w:p>
        </w:tc>
      </w:tr>
      <w:tr w:rsidR="00303323" w:rsidRPr="005B6564" w14:paraId="192A5E60"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4A58C079"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49DCBB92" w14:textId="61EAC4B6"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Gr</w:t>
            </w:r>
            <w:r w:rsidR="009E2EB1">
              <w:rPr>
                <w:rFonts w:cs="Arial"/>
                <w:color w:val="000000"/>
                <w:sz w:val="20"/>
                <w:szCs w:val="20"/>
                <w:lang w:val="en-US" w:eastAsia="en-US"/>
              </w:rPr>
              <w:t>eylist CEP</w:t>
            </w:r>
          </w:p>
        </w:tc>
        <w:tc>
          <w:tcPr>
            <w:tcW w:w="4520" w:type="dxa"/>
            <w:tcBorders>
              <w:top w:val="nil"/>
              <w:left w:val="nil"/>
              <w:bottom w:val="single" w:sz="4" w:space="0" w:color="auto"/>
              <w:right w:val="single" w:sz="4" w:space="0" w:color="auto"/>
            </w:tcBorders>
            <w:shd w:val="clear" w:color="auto" w:fill="auto"/>
            <w:noWrap/>
            <w:vAlign w:val="bottom"/>
            <w:hideMark/>
          </w:tcPr>
          <w:p w14:paraId="3414B32C" w14:textId="5DEDC999" w:rsidR="00303323" w:rsidRPr="005B6564" w:rsidRDefault="00303323" w:rsidP="009E2EB1">
            <w:pPr>
              <w:jc w:val="left"/>
              <w:rPr>
                <w:rFonts w:ascii="Calibri" w:hAnsi="Calibri"/>
                <w:color w:val="000000"/>
                <w:sz w:val="22"/>
                <w:szCs w:val="22"/>
                <w:lang w:val="en-US" w:eastAsia="en-US"/>
              </w:rPr>
            </w:pPr>
            <w:r w:rsidRPr="005B6564">
              <w:rPr>
                <w:rFonts w:ascii="Calibri" w:hAnsi="Calibri"/>
                <w:color w:val="000000"/>
                <w:sz w:val="22"/>
                <w:szCs w:val="22"/>
                <w:lang w:val="en-US" w:eastAsia="en-US"/>
              </w:rPr>
              <w:t>Na Hotlist - Greylist CE</w:t>
            </w:r>
            <w:r w:rsidR="009E2EB1">
              <w:rPr>
                <w:rFonts w:ascii="Calibri" w:hAnsi="Calibri"/>
                <w:color w:val="000000"/>
                <w:sz w:val="22"/>
                <w:szCs w:val="22"/>
                <w:lang w:val="en-US" w:eastAsia="en-US"/>
              </w:rPr>
              <w:t>P</w:t>
            </w:r>
            <w:r w:rsidRPr="005B6564">
              <w:rPr>
                <w:rFonts w:ascii="Calibri" w:hAnsi="Calibri"/>
                <w:color w:val="000000"/>
                <w:sz w:val="22"/>
                <w:szCs w:val="22"/>
                <w:lang w:val="en-US" w:eastAsia="en-US"/>
              </w:rPr>
              <w:t xml:space="preserve"> (S/N)</w:t>
            </w:r>
          </w:p>
        </w:tc>
      </w:tr>
      <w:tr w:rsidR="00303323" w:rsidRPr="005B6564" w14:paraId="6AB4DEB4"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97355FB"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8B62E24"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Na Greylist Endereço</w:t>
            </w:r>
          </w:p>
        </w:tc>
        <w:tc>
          <w:tcPr>
            <w:tcW w:w="4520" w:type="dxa"/>
            <w:tcBorders>
              <w:top w:val="nil"/>
              <w:left w:val="nil"/>
              <w:bottom w:val="single" w:sz="4" w:space="0" w:color="auto"/>
              <w:right w:val="single" w:sz="4" w:space="0" w:color="auto"/>
            </w:tcBorders>
            <w:shd w:val="clear" w:color="auto" w:fill="auto"/>
            <w:noWrap/>
            <w:vAlign w:val="bottom"/>
            <w:hideMark/>
          </w:tcPr>
          <w:p w14:paraId="7014D824" w14:textId="77777777" w:rsidR="00303323" w:rsidRPr="00051BDB" w:rsidRDefault="00303323" w:rsidP="003421EC">
            <w:pPr>
              <w:jc w:val="left"/>
              <w:rPr>
                <w:rFonts w:ascii="Calibri" w:hAnsi="Calibri"/>
                <w:color w:val="000000"/>
                <w:sz w:val="22"/>
                <w:szCs w:val="22"/>
                <w:lang w:eastAsia="en-US"/>
              </w:rPr>
            </w:pPr>
            <w:r w:rsidRPr="00051BDB">
              <w:rPr>
                <w:rFonts w:ascii="Calibri" w:hAnsi="Calibri"/>
                <w:color w:val="000000"/>
                <w:sz w:val="22"/>
                <w:szCs w:val="22"/>
                <w:lang w:eastAsia="en-US"/>
              </w:rPr>
              <w:t>Na Hotlist - Greylist Endereço (S/N)</w:t>
            </w:r>
          </w:p>
        </w:tc>
      </w:tr>
      <w:tr w:rsidR="00303323" w:rsidRPr="005B6564" w14:paraId="148D8AE6"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7D08286" w14:textId="77777777" w:rsidR="00303323" w:rsidRPr="00051BDB" w:rsidRDefault="00303323" w:rsidP="003421EC">
            <w:pPr>
              <w:jc w:val="left"/>
              <w:rPr>
                <w:rFonts w:cs="Arial"/>
                <w:b/>
                <w:bCs/>
                <w:color w:val="000000"/>
                <w:sz w:val="20"/>
                <w:szCs w:val="20"/>
                <w:lang w:eastAsia="en-US"/>
              </w:rPr>
            </w:pPr>
            <w:r w:rsidRPr="00051BDB">
              <w:rPr>
                <w:rFonts w:cs="Arial"/>
                <w:b/>
                <w:bCs/>
                <w:color w:val="000000"/>
                <w:sz w:val="20"/>
                <w:szCs w:val="20"/>
                <w:lang w:eastAsia="en-US"/>
              </w:rPr>
              <w:lastRenderedPageBreak/>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52C0E11"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Score Neg.SIAF</w:t>
            </w:r>
          </w:p>
        </w:tc>
        <w:tc>
          <w:tcPr>
            <w:tcW w:w="4520" w:type="dxa"/>
            <w:tcBorders>
              <w:top w:val="nil"/>
              <w:left w:val="nil"/>
              <w:bottom w:val="single" w:sz="4" w:space="0" w:color="auto"/>
              <w:right w:val="single" w:sz="4" w:space="0" w:color="auto"/>
            </w:tcBorders>
            <w:shd w:val="clear" w:color="000000" w:fill="FFFFFF"/>
            <w:vAlign w:val="center"/>
            <w:hideMark/>
          </w:tcPr>
          <w:p w14:paraId="162495A5"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SIAF (Chamada a webservice)</w:t>
            </w:r>
          </w:p>
        </w:tc>
      </w:tr>
      <w:tr w:rsidR="00303323" w:rsidRPr="005B6564" w14:paraId="2F8B16B6"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51656A0"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505ED0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w:t>
            </w:r>
          </w:p>
        </w:tc>
        <w:tc>
          <w:tcPr>
            <w:tcW w:w="4520" w:type="dxa"/>
            <w:tcBorders>
              <w:top w:val="nil"/>
              <w:left w:val="nil"/>
              <w:bottom w:val="single" w:sz="4" w:space="0" w:color="auto"/>
              <w:right w:val="single" w:sz="4" w:space="0" w:color="auto"/>
            </w:tcBorders>
            <w:shd w:val="clear" w:color="000000" w:fill="FFFFFF"/>
            <w:vAlign w:val="center"/>
            <w:hideMark/>
          </w:tcPr>
          <w:p w14:paraId="1F62E22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4A606D38"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5F31977"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A24996F"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Neg.CPF</w:t>
            </w:r>
          </w:p>
        </w:tc>
        <w:tc>
          <w:tcPr>
            <w:tcW w:w="4520" w:type="dxa"/>
            <w:tcBorders>
              <w:top w:val="nil"/>
              <w:left w:val="nil"/>
              <w:bottom w:val="single" w:sz="4" w:space="0" w:color="auto"/>
              <w:right w:val="single" w:sz="4" w:space="0" w:color="auto"/>
            </w:tcBorders>
            <w:shd w:val="clear" w:color="000000" w:fill="FFFFFF"/>
            <w:vAlign w:val="center"/>
            <w:hideMark/>
          </w:tcPr>
          <w:p w14:paraId="491F21CC"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CF975DC"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704ADC93"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2FCEE70"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Neg.Telefone Contato</w:t>
            </w:r>
          </w:p>
        </w:tc>
        <w:tc>
          <w:tcPr>
            <w:tcW w:w="4520" w:type="dxa"/>
            <w:tcBorders>
              <w:top w:val="nil"/>
              <w:left w:val="nil"/>
              <w:bottom w:val="single" w:sz="4" w:space="0" w:color="auto"/>
              <w:right w:val="single" w:sz="4" w:space="0" w:color="auto"/>
            </w:tcBorders>
            <w:shd w:val="clear" w:color="000000" w:fill="FFFFFF"/>
            <w:vAlign w:val="center"/>
            <w:hideMark/>
          </w:tcPr>
          <w:p w14:paraId="3C53FC0E"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68B4ABC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92B626D"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606B997B"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Neg.CEP</w:t>
            </w:r>
          </w:p>
        </w:tc>
        <w:tc>
          <w:tcPr>
            <w:tcW w:w="4520" w:type="dxa"/>
            <w:tcBorders>
              <w:top w:val="nil"/>
              <w:left w:val="nil"/>
              <w:bottom w:val="single" w:sz="4" w:space="0" w:color="auto"/>
              <w:right w:val="single" w:sz="4" w:space="0" w:color="auto"/>
            </w:tcBorders>
            <w:shd w:val="clear" w:color="000000" w:fill="FFFFFF"/>
            <w:vAlign w:val="center"/>
            <w:hideMark/>
          </w:tcPr>
          <w:p w14:paraId="1AEBF221"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5D573133" w14:textId="77777777" w:rsidTr="003421EC">
        <w:trPr>
          <w:trHeight w:val="510"/>
        </w:trPr>
        <w:tc>
          <w:tcPr>
            <w:tcW w:w="2000" w:type="dxa"/>
            <w:tcBorders>
              <w:top w:val="nil"/>
              <w:left w:val="single" w:sz="4" w:space="0" w:color="auto"/>
              <w:bottom w:val="nil"/>
              <w:right w:val="nil"/>
            </w:tcBorders>
            <w:shd w:val="clear" w:color="000000" w:fill="F2F2F2"/>
            <w:vAlign w:val="center"/>
            <w:hideMark/>
          </w:tcPr>
          <w:p w14:paraId="762F2904"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A4566FB"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Neg.Endereço sem Match</w:t>
            </w:r>
          </w:p>
        </w:tc>
        <w:tc>
          <w:tcPr>
            <w:tcW w:w="4520" w:type="dxa"/>
            <w:tcBorders>
              <w:top w:val="nil"/>
              <w:left w:val="nil"/>
              <w:bottom w:val="single" w:sz="4" w:space="0" w:color="auto"/>
              <w:right w:val="single" w:sz="4" w:space="0" w:color="auto"/>
            </w:tcBorders>
            <w:shd w:val="clear" w:color="000000" w:fill="FFFFFF"/>
            <w:vAlign w:val="center"/>
            <w:hideMark/>
          </w:tcPr>
          <w:p w14:paraId="238C6DA6"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2B95F8C0" w14:textId="77777777" w:rsidTr="003421EC">
        <w:trPr>
          <w:trHeight w:val="510"/>
        </w:trPr>
        <w:tc>
          <w:tcPr>
            <w:tcW w:w="2000" w:type="dxa"/>
            <w:tcBorders>
              <w:top w:val="nil"/>
              <w:left w:val="single" w:sz="4" w:space="0" w:color="auto"/>
              <w:bottom w:val="nil"/>
              <w:right w:val="nil"/>
            </w:tcBorders>
            <w:shd w:val="clear" w:color="000000" w:fill="F2F2F2"/>
            <w:vAlign w:val="center"/>
            <w:hideMark/>
          </w:tcPr>
          <w:p w14:paraId="75075EB2"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36C8C575"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Neg.Endereço com Match</w:t>
            </w:r>
          </w:p>
        </w:tc>
        <w:tc>
          <w:tcPr>
            <w:tcW w:w="4520" w:type="dxa"/>
            <w:tcBorders>
              <w:top w:val="nil"/>
              <w:left w:val="nil"/>
              <w:bottom w:val="single" w:sz="4" w:space="0" w:color="auto"/>
              <w:right w:val="single" w:sz="4" w:space="0" w:color="auto"/>
            </w:tcBorders>
            <w:shd w:val="clear" w:color="000000" w:fill="FFFFFF"/>
            <w:vAlign w:val="center"/>
            <w:hideMark/>
          </w:tcPr>
          <w:p w14:paraId="4F4BD77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1697A448"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3374B5A4"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F6930E4"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Neg.CEP+Numero</w:t>
            </w:r>
          </w:p>
        </w:tc>
        <w:tc>
          <w:tcPr>
            <w:tcW w:w="4520" w:type="dxa"/>
            <w:tcBorders>
              <w:top w:val="nil"/>
              <w:left w:val="nil"/>
              <w:bottom w:val="single" w:sz="4" w:space="0" w:color="auto"/>
              <w:right w:val="single" w:sz="4" w:space="0" w:color="auto"/>
            </w:tcBorders>
            <w:shd w:val="clear" w:color="000000" w:fill="FFFFFF"/>
            <w:vAlign w:val="center"/>
            <w:hideMark/>
          </w:tcPr>
          <w:p w14:paraId="21856C4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21345DD"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52861261"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C7C043A" w14:textId="77777777" w:rsidR="00303323" w:rsidRPr="00051BDB" w:rsidRDefault="00303323" w:rsidP="003421EC">
            <w:pPr>
              <w:jc w:val="left"/>
              <w:rPr>
                <w:rFonts w:cs="Arial"/>
                <w:color w:val="000000"/>
                <w:sz w:val="20"/>
                <w:szCs w:val="20"/>
                <w:lang w:eastAsia="en-US"/>
              </w:rPr>
            </w:pPr>
            <w:r w:rsidRPr="00051BDB">
              <w:rPr>
                <w:rFonts w:cs="Arial"/>
                <w:color w:val="000000"/>
                <w:sz w:val="20"/>
                <w:szCs w:val="20"/>
                <w:lang w:eastAsia="en-US"/>
              </w:rPr>
              <w:t>Soma Scores Neg.Matricula Vendedor</w:t>
            </w:r>
          </w:p>
        </w:tc>
        <w:tc>
          <w:tcPr>
            <w:tcW w:w="4520" w:type="dxa"/>
            <w:tcBorders>
              <w:top w:val="nil"/>
              <w:left w:val="nil"/>
              <w:bottom w:val="single" w:sz="4" w:space="0" w:color="auto"/>
              <w:right w:val="single" w:sz="4" w:space="0" w:color="auto"/>
            </w:tcBorders>
            <w:shd w:val="clear" w:color="000000" w:fill="FFFFFF"/>
            <w:vAlign w:val="center"/>
            <w:hideMark/>
          </w:tcPr>
          <w:p w14:paraId="3CBB21F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132B0A14"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686C2B84"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8CE471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Neg.PDV</w:t>
            </w:r>
          </w:p>
        </w:tc>
        <w:tc>
          <w:tcPr>
            <w:tcW w:w="4520" w:type="dxa"/>
            <w:tcBorders>
              <w:top w:val="nil"/>
              <w:left w:val="nil"/>
              <w:bottom w:val="single" w:sz="4" w:space="0" w:color="auto"/>
              <w:right w:val="single" w:sz="4" w:space="0" w:color="auto"/>
            </w:tcBorders>
            <w:shd w:val="clear" w:color="000000" w:fill="FFFFFF"/>
            <w:vAlign w:val="center"/>
            <w:hideMark/>
          </w:tcPr>
          <w:p w14:paraId="3C89F28E"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CE538E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752E6898"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06F8C6D"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Neg.Canal</w:t>
            </w:r>
          </w:p>
        </w:tc>
        <w:tc>
          <w:tcPr>
            <w:tcW w:w="4520" w:type="dxa"/>
            <w:tcBorders>
              <w:top w:val="nil"/>
              <w:left w:val="nil"/>
              <w:bottom w:val="single" w:sz="4" w:space="0" w:color="auto"/>
              <w:right w:val="single" w:sz="4" w:space="0" w:color="auto"/>
            </w:tcBorders>
            <w:shd w:val="clear" w:color="000000" w:fill="FFFFFF"/>
            <w:vAlign w:val="center"/>
            <w:hideMark/>
          </w:tcPr>
          <w:p w14:paraId="226AF92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9CA7BE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0C54A7E"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BC78364"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Neg.Plano</w:t>
            </w:r>
          </w:p>
        </w:tc>
        <w:tc>
          <w:tcPr>
            <w:tcW w:w="4520" w:type="dxa"/>
            <w:tcBorders>
              <w:top w:val="nil"/>
              <w:left w:val="nil"/>
              <w:bottom w:val="single" w:sz="4" w:space="0" w:color="auto"/>
              <w:right w:val="single" w:sz="4" w:space="0" w:color="auto"/>
            </w:tcBorders>
            <w:shd w:val="clear" w:color="000000" w:fill="FFFFFF"/>
            <w:vAlign w:val="center"/>
            <w:hideMark/>
          </w:tcPr>
          <w:p w14:paraId="20084EF9"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0B279EC2"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68008CD8"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82831F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Neg.Cidade</w:t>
            </w:r>
          </w:p>
        </w:tc>
        <w:tc>
          <w:tcPr>
            <w:tcW w:w="4520" w:type="dxa"/>
            <w:tcBorders>
              <w:top w:val="nil"/>
              <w:left w:val="nil"/>
              <w:bottom w:val="single" w:sz="4" w:space="0" w:color="auto"/>
              <w:right w:val="single" w:sz="4" w:space="0" w:color="auto"/>
            </w:tcBorders>
            <w:shd w:val="clear" w:color="000000" w:fill="FFFFFF"/>
            <w:vAlign w:val="center"/>
            <w:hideMark/>
          </w:tcPr>
          <w:p w14:paraId="39123929"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6AA31FDC"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A02292F"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FF2A61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Neg.Bairro</w:t>
            </w:r>
          </w:p>
        </w:tc>
        <w:tc>
          <w:tcPr>
            <w:tcW w:w="4520" w:type="dxa"/>
            <w:tcBorders>
              <w:top w:val="nil"/>
              <w:left w:val="nil"/>
              <w:bottom w:val="single" w:sz="4" w:space="0" w:color="auto"/>
              <w:right w:val="single" w:sz="4" w:space="0" w:color="auto"/>
            </w:tcBorders>
            <w:shd w:val="clear" w:color="000000" w:fill="FFFFFF"/>
            <w:vAlign w:val="center"/>
            <w:hideMark/>
          </w:tcPr>
          <w:p w14:paraId="6ADAE57F"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0FB6667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0F0A3C54"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16B90A3B"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Neg.UF</w:t>
            </w:r>
          </w:p>
        </w:tc>
        <w:tc>
          <w:tcPr>
            <w:tcW w:w="4520" w:type="dxa"/>
            <w:tcBorders>
              <w:top w:val="nil"/>
              <w:left w:val="nil"/>
              <w:bottom w:val="single" w:sz="4" w:space="0" w:color="auto"/>
              <w:right w:val="single" w:sz="4" w:space="0" w:color="auto"/>
            </w:tcBorders>
            <w:shd w:val="clear" w:color="000000" w:fill="FFFFFF"/>
            <w:vAlign w:val="center"/>
            <w:hideMark/>
          </w:tcPr>
          <w:p w14:paraId="53CA3740"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1F00B5CE"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6385E9BA"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3646022"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Neg.Faixa Idade</w:t>
            </w:r>
          </w:p>
        </w:tc>
        <w:tc>
          <w:tcPr>
            <w:tcW w:w="4520" w:type="dxa"/>
            <w:tcBorders>
              <w:top w:val="nil"/>
              <w:left w:val="nil"/>
              <w:bottom w:val="single" w:sz="4" w:space="0" w:color="auto"/>
              <w:right w:val="single" w:sz="4" w:space="0" w:color="auto"/>
            </w:tcBorders>
            <w:shd w:val="clear" w:color="000000" w:fill="FFFFFF"/>
            <w:vAlign w:val="center"/>
            <w:hideMark/>
          </w:tcPr>
          <w:p w14:paraId="5CC8D0D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4C593CA"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794B5050"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5954FAE8"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Neg.Faixa Salarial</w:t>
            </w:r>
          </w:p>
        </w:tc>
        <w:tc>
          <w:tcPr>
            <w:tcW w:w="4520" w:type="dxa"/>
            <w:tcBorders>
              <w:top w:val="nil"/>
              <w:left w:val="nil"/>
              <w:bottom w:val="single" w:sz="4" w:space="0" w:color="auto"/>
              <w:right w:val="single" w:sz="4" w:space="0" w:color="auto"/>
            </w:tcBorders>
            <w:shd w:val="clear" w:color="000000" w:fill="FFFFFF"/>
            <w:vAlign w:val="center"/>
            <w:hideMark/>
          </w:tcPr>
          <w:p w14:paraId="2C2A7B36"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48739DBF"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5AC3B008"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045024B"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Neg.Nome Mãe</w:t>
            </w:r>
          </w:p>
        </w:tc>
        <w:tc>
          <w:tcPr>
            <w:tcW w:w="4520" w:type="dxa"/>
            <w:tcBorders>
              <w:top w:val="nil"/>
              <w:left w:val="nil"/>
              <w:bottom w:val="single" w:sz="4" w:space="0" w:color="auto"/>
              <w:right w:val="single" w:sz="4" w:space="0" w:color="auto"/>
            </w:tcBorders>
            <w:shd w:val="clear" w:color="000000" w:fill="FFFFFF"/>
            <w:vAlign w:val="center"/>
            <w:hideMark/>
          </w:tcPr>
          <w:p w14:paraId="1275B37E"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7257253"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6779257"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435C0F1"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Neg.Meio Pagamento</w:t>
            </w:r>
          </w:p>
        </w:tc>
        <w:tc>
          <w:tcPr>
            <w:tcW w:w="4520" w:type="dxa"/>
            <w:tcBorders>
              <w:top w:val="nil"/>
              <w:left w:val="nil"/>
              <w:bottom w:val="single" w:sz="4" w:space="0" w:color="auto"/>
              <w:right w:val="single" w:sz="4" w:space="0" w:color="auto"/>
            </w:tcBorders>
            <w:shd w:val="clear" w:color="000000" w:fill="FFFFFF"/>
            <w:vAlign w:val="center"/>
            <w:hideMark/>
          </w:tcPr>
          <w:p w14:paraId="1D378CE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60A7B05B"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729FD661"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78F04DBB" w14:textId="77777777" w:rsidR="00303323" w:rsidRPr="005B6564" w:rsidRDefault="00303323" w:rsidP="003421EC">
            <w:pPr>
              <w:jc w:val="left"/>
              <w:rPr>
                <w:rFonts w:cs="Arial"/>
                <w:color w:val="000000"/>
                <w:sz w:val="20"/>
                <w:szCs w:val="20"/>
                <w:lang w:val="pt-PT" w:eastAsia="en-US"/>
              </w:rPr>
            </w:pPr>
            <w:r w:rsidRPr="005B6564">
              <w:rPr>
                <w:rFonts w:cs="Arial"/>
                <w:color w:val="000000"/>
                <w:sz w:val="20"/>
                <w:szCs w:val="20"/>
                <w:lang w:val="pt-PT" w:eastAsia="en-US"/>
              </w:rPr>
              <w:t>Soma Scores Neg.Horário Proposta</w:t>
            </w:r>
          </w:p>
        </w:tc>
        <w:tc>
          <w:tcPr>
            <w:tcW w:w="4520" w:type="dxa"/>
            <w:tcBorders>
              <w:top w:val="nil"/>
              <w:left w:val="nil"/>
              <w:bottom w:val="single" w:sz="4" w:space="0" w:color="auto"/>
              <w:right w:val="single" w:sz="4" w:space="0" w:color="auto"/>
            </w:tcBorders>
            <w:shd w:val="clear" w:color="000000" w:fill="FFFFFF"/>
            <w:vAlign w:val="center"/>
            <w:hideMark/>
          </w:tcPr>
          <w:p w14:paraId="35E300EF"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10E0F98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1C25839A"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66367E0A"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Neg.0a3M</w:t>
            </w:r>
          </w:p>
        </w:tc>
        <w:tc>
          <w:tcPr>
            <w:tcW w:w="4520" w:type="dxa"/>
            <w:tcBorders>
              <w:top w:val="nil"/>
              <w:left w:val="nil"/>
              <w:bottom w:val="single" w:sz="4" w:space="0" w:color="auto"/>
              <w:right w:val="single" w:sz="4" w:space="0" w:color="auto"/>
            </w:tcBorders>
            <w:shd w:val="clear" w:color="000000" w:fill="FFFFFF"/>
            <w:vAlign w:val="center"/>
            <w:hideMark/>
          </w:tcPr>
          <w:p w14:paraId="538E3054"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562AC1F9"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21D1A947"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0357DE97"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Neg.4a6M</w:t>
            </w:r>
          </w:p>
        </w:tc>
        <w:tc>
          <w:tcPr>
            <w:tcW w:w="4520" w:type="dxa"/>
            <w:tcBorders>
              <w:top w:val="nil"/>
              <w:left w:val="nil"/>
              <w:bottom w:val="single" w:sz="4" w:space="0" w:color="auto"/>
              <w:right w:val="single" w:sz="4" w:space="0" w:color="auto"/>
            </w:tcBorders>
            <w:shd w:val="clear" w:color="000000" w:fill="FFFFFF"/>
            <w:vAlign w:val="center"/>
            <w:hideMark/>
          </w:tcPr>
          <w:p w14:paraId="5D02F981"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475541BA" w14:textId="77777777" w:rsidTr="003421EC">
        <w:trPr>
          <w:trHeight w:val="300"/>
        </w:trPr>
        <w:tc>
          <w:tcPr>
            <w:tcW w:w="2000" w:type="dxa"/>
            <w:tcBorders>
              <w:top w:val="nil"/>
              <w:left w:val="single" w:sz="4" w:space="0" w:color="auto"/>
              <w:bottom w:val="nil"/>
              <w:right w:val="nil"/>
            </w:tcBorders>
            <w:shd w:val="clear" w:color="000000" w:fill="F2F2F2"/>
            <w:vAlign w:val="center"/>
            <w:hideMark/>
          </w:tcPr>
          <w:p w14:paraId="41604DD1"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 </w:t>
            </w:r>
          </w:p>
        </w:tc>
        <w:tc>
          <w:tcPr>
            <w:tcW w:w="3640" w:type="dxa"/>
            <w:tcBorders>
              <w:top w:val="nil"/>
              <w:left w:val="single" w:sz="4" w:space="0" w:color="auto"/>
              <w:bottom w:val="single" w:sz="4" w:space="0" w:color="auto"/>
              <w:right w:val="single" w:sz="4" w:space="0" w:color="auto"/>
            </w:tcBorders>
            <w:shd w:val="clear" w:color="000000" w:fill="FFFFFF"/>
            <w:vAlign w:val="center"/>
            <w:hideMark/>
          </w:tcPr>
          <w:p w14:paraId="2696150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Soma Scores Neg.Total</w:t>
            </w:r>
          </w:p>
        </w:tc>
        <w:tc>
          <w:tcPr>
            <w:tcW w:w="4520" w:type="dxa"/>
            <w:tcBorders>
              <w:top w:val="nil"/>
              <w:left w:val="nil"/>
              <w:bottom w:val="single" w:sz="4" w:space="0" w:color="auto"/>
              <w:right w:val="single" w:sz="4" w:space="0" w:color="auto"/>
            </w:tcBorders>
            <w:shd w:val="clear" w:color="000000" w:fill="FFFFFF"/>
            <w:vAlign w:val="center"/>
            <w:hideMark/>
          </w:tcPr>
          <w:p w14:paraId="66B1A008"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Modelo Soma Scores</w:t>
            </w:r>
          </w:p>
        </w:tc>
      </w:tr>
      <w:tr w:rsidR="00303323" w:rsidRPr="005B6564" w14:paraId="74428339" w14:textId="77777777" w:rsidTr="003421EC">
        <w:trPr>
          <w:trHeight w:val="300"/>
        </w:trPr>
        <w:tc>
          <w:tcPr>
            <w:tcW w:w="10160" w:type="dxa"/>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CC748D9" w14:textId="77777777" w:rsidR="00303323" w:rsidRPr="005B6564" w:rsidRDefault="00303323" w:rsidP="003421EC">
            <w:pPr>
              <w:jc w:val="center"/>
              <w:rPr>
                <w:rFonts w:cs="Arial"/>
                <w:b/>
                <w:bCs/>
                <w:color w:val="000000"/>
                <w:sz w:val="20"/>
                <w:szCs w:val="20"/>
                <w:lang w:val="en-US" w:eastAsia="en-US"/>
              </w:rPr>
            </w:pPr>
            <w:r w:rsidRPr="005B6564">
              <w:rPr>
                <w:rFonts w:cs="Arial"/>
                <w:b/>
                <w:bCs/>
                <w:color w:val="000000"/>
                <w:sz w:val="20"/>
                <w:szCs w:val="20"/>
                <w:lang w:val="en-US" w:eastAsia="en-US"/>
              </w:rPr>
              <w:t>Campos Saída</w:t>
            </w:r>
          </w:p>
        </w:tc>
      </w:tr>
      <w:tr w:rsidR="00303323" w:rsidRPr="005B6564" w14:paraId="0CBDD3A3" w14:textId="77777777" w:rsidTr="003421EC">
        <w:trPr>
          <w:trHeight w:val="300"/>
        </w:trPr>
        <w:tc>
          <w:tcPr>
            <w:tcW w:w="2000" w:type="dxa"/>
            <w:tcBorders>
              <w:top w:val="nil"/>
              <w:left w:val="single" w:sz="4" w:space="0" w:color="auto"/>
              <w:bottom w:val="single" w:sz="4" w:space="0" w:color="auto"/>
              <w:right w:val="single" w:sz="4" w:space="0" w:color="auto"/>
            </w:tcBorders>
            <w:shd w:val="clear" w:color="000000" w:fill="F2F2F2"/>
            <w:vAlign w:val="center"/>
            <w:hideMark/>
          </w:tcPr>
          <w:p w14:paraId="36B10C1B"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Retorno</w:t>
            </w:r>
          </w:p>
        </w:tc>
        <w:tc>
          <w:tcPr>
            <w:tcW w:w="8160" w:type="dxa"/>
            <w:gridSpan w:val="2"/>
            <w:tcBorders>
              <w:top w:val="single" w:sz="4" w:space="0" w:color="auto"/>
              <w:left w:val="nil"/>
              <w:bottom w:val="single" w:sz="4" w:space="0" w:color="auto"/>
              <w:right w:val="single" w:sz="4" w:space="0" w:color="auto"/>
            </w:tcBorders>
            <w:shd w:val="clear" w:color="000000" w:fill="FFFFFF"/>
            <w:vAlign w:val="center"/>
            <w:hideMark/>
          </w:tcPr>
          <w:p w14:paraId="412A3EF3"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Decisão</w:t>
            </w:r>
          </w:p>
        </w:tc>
      </w:tr>
      <w:tr w:rsidR="00303323" w:rsidRPr="005B6564" w14:paraId="7D5F67EF" w14:textId="77777777" w:rsidTr="003421EC">
        <w:trPr>
          <w:trHeight w:val="300"/>
        </w:trPr>
        <w:tc>
          <w:tcPr>
            <w:tcW w:w="2000" w:type="dxa"/>
            <w:tcBorders>
              <w:top w:val="nil"/>
              <w:left w:val="single" w:sz="4" w:space="0" w:color="auto"/>
              <w:bottom w:val="single" w:sz="4" w:space="0" w:color="auto"/>
              <w:right w:val="single" w:sz="4" w:space="0" w:color="auto"/>
            </w:tcBorders>
            <w:shd w:val="clear" w:color="000000" w:fill="F2F2F2"/>
            <w:vAlign w:val="center"/>
            <w:hideMark/>
          </w:tcPr>
          <w:p w14:paraId="696CC225" w14:textId="77777777" w:rsidR="00303323" w:rsidRPr="005B6564" w:rsidRDefault="00303323" w:rsidP="003421EC">
            <w:pPr>
              <w:jc w:val="left"/>
              <w:rPr>
                <w:rFonts w:cs="Arial"/>
                <w:b/>
                <w:bCs/>
                <w:color w:val="000000"/>
                <w:sz w:val="20"/>
                <w:szCs w:val="20"/>
                <w:lang w:val="en-US" w:eastAsia="en-US"/>
              </w:rPr>
            </w:pPr>
            <w:r w:rsidRPr="005B6564">
              <w:rPr>
                <w:rFonts w:cs="Arial"/>
                <w:b/>
                <w:bCs/>
                <w:color w:val="000000"/>
                <w:sz w:val="20"/>
                <w:szCs w:val="20"/>
                <w:lang w:val="en-US" w:eastAsia="en-US"/>
              </w:rPr>
              <w:t>Outros</w:t>
            </w:r>
          </w:p>
        </w:tc>
        <w:tc>
          <w:tcPr>
            <w:tcW w:w="8160" w:type="dxa"/>
            <w:gridSpan w:val="2"/>
            <w:tcBorders>
              <w:top w:val="single" w:sz="4" w:space="0" w:color="auto"/>
              <w:left w:val="nil"/>
              <w:bottom w:val="single" w:sz="4" w:space="0" w:color="auto"/>
              <w:right w:val="single" w:sz="4" w:space="0" w:color="auto"/>
            </w:tcBorders>
            <w:shd w:val="clear" w:color="000000" w:fill="FFFFFF"/>
            <w:vAlign w:val="center"/>
            <w:hideMark/>
          </w:tcPr>
          <w:p w14:paraId="0C60EC8C" w14:textId="77777777" w:rsidR="00303323" w:rsidRPr="005B6564" w:rsidRDefault="00303323" w:rsidP="003421EC">
            <w:pPr>
              <w:jc w:val="left"/>
              <w:rPr>
                <w:rFonts w:cs="Arial"/>
                <w:color w:val="000000"/>
                <w:sz w:val="20"/>
                <w:szCs w:val="20"/>
                <w:lang w:val="en-US" w:eastAsia="en-US"/>
              </w:rPr>
            </w:pPr>
            <w:r w:rsidRPr="005B6564">
              <w:rPr>
                <w:rFonts w:cs="Arial"/>
                <w:color w:val="000000"/>
                <w:sz w:val="20"/>
                <w:szCs w:val="20"/>
                <w:lang w:val="en-US" w:eastAsia="en-US"/>
              </w:rPr>
              <w:t>Score Final</w:t>
            </w:r>
          </w:p>
        </w:tc>
      </w:tr>
    </w:tbl>
    <w:p w14:paraId="50233B0D" w14:textId="77777777" w:rsidR="00303323" w:rsidRDefault="00303323" w:rsidP="00303323">
      <w:pPr>
        <w:rPr>
          <w:rFonts w:cs="Arial"/>
          <w:color w:val="000000"/>
          <w:sz w:val="20"/>
          <w:szCs w:val="20"/>
        </w:rPr>
      </w:pPr>
    </w:p>
    <w:p w14:paraId="729D4C0B" w14:textId="77777777" w:rsidR="00303323" w:rsidRDefault="00303323" w:rsidP="00303323"/>
    <w:p w14:paraId="177B3889" w14:textId="77777777" w:rsidR="00303323" w:rsidRDefault="00303323" w:rsidP="00303323">
      <w:r>
        <w:t>As regras que serão criadas de acordo com os requisitos levantados são as seguintes:</w:t>
      </w:r>
    </w:p>
    <w:p w14:paraId="6D34A108" w14:textId="77777777" w:rsidR="00303323" w:rsidRDefault="00303323" w:rsidP="00303323">
      <w:pPr>
        <w:rPr>
          <w:lang w:eastAsia="en-US"/>
        </w:rPr>
      </w:pPr>
    </w:p>
    <w:tbl>
      <w:tblPr>
        <w:tblW w:w="10360" w:type="dxa"/>
        <w:tblLook w:val="04A0" w:firstRow="1" w:lastRow="0" w:firstColumn="1" w:lastColumn="0" w:noHBand="0" w:noVBand="1"/>
      </w:tblPr>
      <w:tblGrid>
        <w:gridCol w:w="2548"/>
        <w:gridCol w:w="861"/>
        <w:gridCol w:w="3501"/>
        <w:gridCol w:w="1195"/>
        <w:gridCol w:w="2255"/>
      </w:tblGrid>
      <w:tr w:rsidR="00303323" w14:paraId="3E6EC85F" w14:textId="77777777" w:rsidTr="003421EC">
        <w:trPr>
          <w:trHeight w:val="300"/>
        </w:trPr>
        <w:tc>
          <w:tcPr>
            <w:tcW w:w="10360" w:type="dxa"/>
            <w:gridSpan w:val="5"/>
            <w:tcBorders>
              <w:top w:val="single" w:sz="4" w:space="0" w:color="auto"/>
              <w:left w:val="single" w:sz="4" w:space="0" w:color="auto"/>
              <w:bottom w:val="single" w:sz="4" w:space="0" w:color="auto"/>
              <w:right w:val="single" w:sz="4" w:space="0" w:color="000000"/>
            </w:tcBorders>
            <w:shd w:val="clear" w:color="000000" w:fill="A6A6A6"/>
            <w:vAlign w:val="center"/>
            <w:hideMark/>
          </w:tcPr>
          <w:p w14:paraId="171291C4" w14:textId="77777777" w:rsidR="00303323" w:rsidRDefault="00303323" w:rsidP="003421EC">
            <w:pPr>
              <w:jc w:val="center"/>
              <w:rPr>
                <w:rFonts w:cs="Arial"/>
                <w:b/>
                <w:bCs/>
                <w:color w:val="000000"/>
                <w:sz w:val="20"/>
                <w:szCs w:val="20"/>
              </w:rPr>
            </w:pPr>
            <w:r>
              <w:rPr>
                <w:rFonts w:cs="Arial"/>
                <w:b/>
                <w:bCs/>
                <w:color w:val="000000"/>
                <w:sz w:val="20"/>
                <w:szCs w:val="20"/>
              </w:rPr>
              <w:t>Regras</w:t>
            </w:r>
          </w:p>
        </w:tc>
      </w:tr>
      <w:tr w:rsidR="00303323" w14:paraId="432E3228" w14:textId="77777777" w:rsidTr="003421EC">
        <w:trPr>
          <w:trHeight w:val="300"/>
        </w:trPr>
        <w:tc>
          <w:tcPr>
            <w:tcW w:w="2600" w:type="dxa"/>
            <w:tcBorders>
              <w:top w:val="nil"/>
              <w:left w:val="single" w:sz="4" w:space="0" w:color="auto"/>
              <w:bottom w:val="single" w:sz="4" w:space="0" w:color="auto"/>
              <w:right w:val="nil"/>
            </w:tcBorders>
            <w:shd w:val="clear" w:color="000000" w:fill="A6A6A6"/>
            <w:vAlign w:val="center"/>
            <w:hideMark/>
          </w:tcPr>
          <w:p w14:paraId="3B09B8E2" w14:textId="77777777" w:rsidR="00303323" w:rsidRDefault="00303323" w:rsidP="003421EC">
            <w:pPr>
              <w:jc w:val="center"/>
              <w:rPr>
                <w:rFonts w:cs="Arial"/>
                <w:b/>
                <w:bCs/>
                <w:color w:val="000000"/>
                <w:sz w:val="20"/>
                <w:szCs w:val="20"/>
              </w:rPr>
            </w:pPr>
            <w:r>
              <w:rPr>
                <w:rFonts w:cs="Arial"/>
                <w:b/>
                <w:bCs/>
                <w:color w:val="000000"/>
                <w:sz w:val="20"/>
                <w:szCs w:val="20"/>
              </w:rPr>
              <w:t>Regra</w:t>
            </w:r>
          </w:p>
        </w:tc>
        <w:tc>
          <w:tcPr>
            <w:tcW w:w="760" w:type="dxa"/>
            <w:tcBorders>
              <w:top w:val="nil"/>
              <w:left w:val="single" w:sz="4" w:space="0" w:color="auto"/>
              <w:bottom w:val="single" w:sz="4" w:space="0" w:color="auto"/>
              <w:right w:val="nil"/>
            </w:tcBorders>
            <w:shd w:val="clear" w:color="000000" w:fill="A6A6A6"/>
            <w:vAlign w:val="center"/>
            <w:hideMark/>
          </w:tcPr>
          <w:p w14:paraId="7F067DCE" w14:textId="77777777" w:rsidR="00303323" w:rsidRDefault="00303323" w:rsidP="003421EC">
            <w:pPr>
              <w:jc w:val="center"/>
              <w:rPr>
                <w:rFonts w:cs="Arial"/>
                <w:b/>
                <w:bCs/>
                <w:color w:val="000000"/>
                <w:sz w:val="20"/>
                <w:szCs w:val="20"/>
              </w:rPr>
            </w:pPr>
            <w:r>
              <w:rPr>
                <w:rFonts w:cs="Arial"/>
                <w:b/>
                <w:bCs/>
                <w:color w:val="000000"/>
                <w:sz w:val="20"/>
                <w:szCs w:val="20"/>
              </w:rPr>
              <w:t>Ordem</w:t>
            </w:r>
          </w:p>
        </w:tc>
        <w:tc>
          <w:tcPr>
            <w:tcW w:w="3580" w:type="dxa"/>
            <w:tcBorders>
              <w:top w:val="nil"/>
              <w:left w:val="single" w:sz="4" w:space="0" w:color="auto"/>
              <w:bottom w:val="single" w:sz="4" w:space="0" w:color="auto"/>
              <w:right w:val="single" w:sz="4" w:space="0" w:color="auto"/>
            </w:tcBorders>
            <w:shd w:val="clear" w:color="000000" w:fill="F2F2F2"/>
            <w:vAlign w:val="center"/>
            <w:hideMark/>
          </w:tcPr>
          <w:p w14:paraId="37154185" w14:textId="77777777" w:rsidR="00303323" w:rsidRDefault="00303323" w:rsidP="003421EC">
            <w:pPr>
              <w:jc w:val="center"/>
              <w:rPr>
                <w:rFonts w:cs="Arial"/>
                <w:b/>
                <w:bCs/>
                <w:color w:val="000000"/>
                <w:sz w:val="20"/>
                <w:szCs w:val="20"/>
              </w:rPr>
            </w:pPr>
            <w:r>
              <w:rPr>
                <w:rFonts w:cs="Arial"/>
                <w:b/>
                <w:bCs/>
                <w:color w:val="000000"/>
                <w:sz w:val="20"/>
                <w:szCs w:val="20"/>
              </w:rPr>
              <w:t>Regra</w:t>
            </w:r>
          </w:p>
        </w:tc>
        <w:tc>
          <w:tcPr>
            <w:tcW w:w="1120" w:type="dxa"/>
            <w:tcBorders>
              <w:top w:val="nil"/>
              <w:left w:val="nil"/>
              <w:bottom w:val="single" w:sz="4" w:space="0" w:color="auto"/>
              <w:right w:val="single" w:sz="4" w:space="0" w:color="auto"/>
            </w:tcBorders>
            <w:shd w:val="clear" w:color="000000" w:fill="F2F2F2"/>
            <w:vAlign w:val="center"/>
            <w:hideMark/>
          </w:tcPr>
          <w:p w14:paraId="457F648E" w14:textId="77777777" w:rsidR="00303323" w:rsidRDefault="00303323" w:rsidP="003421EC">
            <w:pPr>
              <w:jc w:val="center"/>
              <w:rPr>
                <w:rFonts w:cs="Arial"/>
                <w:b/>
                <w:bCs/>
                <w:color w:val="000000"/>
                <w:sz w:val="20"/>
                <w:szCs w:val="20"/>
              </w:rPr>
            </w:pPr>
            <w:r>
              <w:rPr>
                <w:rFonts w:cs="Arial"/>
                <w:b/>
                <w:bCs/>
                <w:color w:val="000000"/>
                <w:sz w:val="20"/>
                <w:szCs w:val="20"/>
              </w:rPr>
              <w:t>Decisão</w:t>
            </w:r>
          </w:p>
        </w:tc>
        <w:tc>
          <w:tcPr>
            <w:tcW w:w="2300" w:type="dxa"/>
            <w:tcBorders>
              <w:top w:val="nil"/>
              <w:left w:val="nil"/>
              <w:bottom w:val="single" w:sz="4" w:space="0" w:color="auto"/>
              <w:right w:val="single" w:sz="4" w:space="0" w:color="auto"/>
            </w:tcBorders>
            <w:shd w:val="clear" w:color="000000" w:fill="F2F2F2"/>
            <w:vAlign w:val="center"/>
            <w:hideMark/>
          </w:tcPr>
          <w:p w14:paraId="4341823D" w14:textId="77777777" w:rsidR="00303323" w:rsidRDefault="00303323" w:rsidP="003421EC">
            <w:pPr>
              <w:jc w:val="center"/>
              <w:rPr>
                <w:rFonts w:cs="Arial"/>
                <w:b/>
                <w:bCs/>
                <w:color w:val="000000"/>
                <w:sz w:val="20"/>
                <w:szCs w:val="20"/>
              </w:rPr>
            </w:pPr>
            <w:r>
              <w:rPr>
                <w:rFonts w:cs="Arial"/>
                <w:b/>
                <w:bCs/>
                <w:color w:val="000000"/>
                <w:sz w:val="20"/>
                <w:szCs w:val="20"/>
              </w:rPr>
              <w:t>Score Final</w:t>
            </w:r>
          </w:p>
        </w:tc>
      </w:tr>
      <w:tr w:rsidR="00303323" w14:paraId="6083F432"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5E46F3C2" w14:textId="77777777" w:rsidR="00303323" w:rsidRDefault="00303323" w:rsidP="003421EC">
            <w:pPr>
              <w:rPr>
                <w:rFonts w:cs="Arial"/>
                <w:b/>
                <w:bCs/>
                <w:color w:val="000000"/>
                <w:sz w:val="20"/>
                <w:szCs w:val="20"/>
              </w:rPr>
            </w:pPr>
            <w:r>
              <w:rPr>
                <w:rFonts w:cs="Arial"/>
                <w:b/>
                <w:bCs/>
                <w:color w:val="000000"/>
                <w:sz w:val="20"/>
                <w:szCs w:val="20"/>
              </w:rPr>
              <w:t>BRI Sem Faturamento</w:t>
            </w:r>
          </w:p>
        </w:tc>
        <w:tc>
          <w:tcPr>
            <w:tcW w:w="760" w:type="dxa"/>
            <w:tcBorders>
              <w:top w:val="nil"/>
              <w:left w:val="nil"/>
              <w:bottom w:val="single" w:sz="4" w:space="0" w:color="auto"/>
              <w:right w:val="single" w:sz="4" w:space="0" w:color="auto"/>
            </w:tcBorders>
            <w:shd w:val="clear" w:color="000000" w:fill="F2F2F2"/>
            <w:vAlign w:val="center"/>
            <w:hideMark/>
          </w:tcPr>
          <w:p w14:paraId="63024166" w14:textId="77777777" w:rsidR="00303323" w:rsidRDefault="00303323" w:rsidP="003421EC">
            <w:pPr>
              <w:jc w:val="center"/>
              <w:rPr>
                <w:rFonts w:cs="Arial"/>
                <w:b/>
                <w:bCs/>
                <w:color w:val="000000"/>
                <w:sz w:val="20"/>
                <w:szCs w:val="20"/>
              </w:rPr>
            </w:pPr>
            <w:r>
              <w:rPr>
                <w:rFonts w:cs="Arial"/>
                <w:b/>
                <w:bCs/>
                <w:color w:val="000000"/>
                <w:sz w:val="20"/>
                <w:szCs w:val="20"/>
              </w:rPr>
              <w:t>1</w:t>
            </w:r>
          </w:p>
        </w:tc>
        <w:tc>
          <w:tcPr>
            <w:tcW w:w="3580" w:type="dxa"/>
            <w:tcBorders>
              <w:top w:val="nil"/>
              <w:left w:val="nil"/>
              <w:bottom w:val="single" w:sz="4" w:space="0" w:color="auto"/>
              <w:right w:val="single" w:sz="4" w:space="0" w:color="auto"/>
            </w:tcBorders>
            <w:shd w:val="clear" w:color="000000" w:fill="FFFFFF"/>
            <w:vAlign w:val="center"/>
            <w:hideMark/>
          </w:tcPr>
          <w:p w14:paraId="6893E3C8" w14:textId="77777777" w:rsidR="00303323" w:rsidRDefault="00303323" w:rsidP="003421EC">
            <w:pPr>
              <w:rPr>
                <w:rFonts w:cs="Arial"/>
                <w:color w:val="000000"/>
                <w:sz w:val="20"/>
                <w:szCs w:val="20"/>
              </w:rPr>
            </w:pPr>
            <w:r>
              <w:rPr>
                <w:rFonts w:cs="Arial"/>
                <w:color w:val="000000"/>
                <w:sz w:val="20"/>
                <w:szCs w:val="20"/>
              </w:rPr>
              <w:t>{BRI Sem Faturamento}='N'</w:t>
            </w:r>
          </w:p>
        </w:tc>
        <w:tc>
          <w:tcPr>
            <w:tcW w:w="1120" w:type="dxa"/>
            <w:tcBorders>
              <w:top w:val="nil"/>
              <w:left w:val="nil"/>
              <w:bottom w:val="single" w:sz="4" w:space="0" w:color="auto"/>
              <w:right w:val="single" w:sz="4" w:space="0" w:color="auto"/>
            </w:tcBorders>
            <w:shd w:val="clear" w:color="000000" w:fill="FFFFFF"/>
            <w:vAlign w:val="center"/>
            <w:hideMark/>
          </w:tcPr>
          <w:p w14:paraId="0C9667EB" w14:textId="77777777" w:rsidR="00303323" w:rsidRDefault="00303323" w:rsidP="003421EC">
            <w:pPr>
              <w:rPr>
                <w:rFonts w:cs="Arial"/>
                <w:color w:val="000000"/>
                <w:sz w:val="20"/>
                <w:szCs w:val="20"/>
              </w:rPr>
            </w:pPr>
            <w:r>
              <w:rPr>
                <w:rFonts w:cs="Arial"/>
                <w:color w:val="000000"/>
                <w:sz w:val="20"/>
                <w:szCs w:val="20"/>
              </w:rPr>
              <w:t>APROVAR</w:t>
            </w:r>
          </w:p>
        </w:tc>
        <w:tc>
          <w:tcPr>
            <w:tcW w:w="2300" w:type="dxa"/>
            <w:tcBorders>
              <w:top w:val="nil"/>
              <w:left w:val="nil"/>
              <w:bottom w:val="single" w:sz="4" w:space="0" w:color="auto"/>
              <w:right w:val="single" w:sz="4" w:space="0" w:color="auto"/>
            </w:tcBorders>
            <w:shd w:val="clear" w:color="000000" w:fill="FFFFFF"/>
            <w:vAlign w:val="center"/>
            <w:hideMark/>
          </w:tcPr>
          <w:p w14:paraId="011D6A4E" w14:textId="77777777" w:rsidR="00303323" w:rsidRDefault="00303323" w:rsidP="003421EC">
            <w:pPr>
              <w:jc w:val="center"/>
              <w:rPr>
                <w:rFonts w:cs="Arial"/>
                <w:color w:val="000000"/>
                <w:sz w:val="20"/>
                <w:szCs w:val="20"/>
              </w:rPr>
            </w:pPr>
            <w:r>
              <w:rPr>
                <w:rFonts w:cs="Arial"/>
                <w:color w:val="000000"/>
                <w:sz w:val="20"/>
                <w:szCs w:val="20"/>
              </w:rPr>
              <w:t>0</w:t>
            </w:r>
          </w:p>
        </w:tc>
      </w:tr>
      <w:tr w:rsidR="00303323" w14:paraId="2E2E4EAC"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413C1568" w14:textId="77777777" w:rsidR="00303323" w:rsidRDefault="00303323" w:rsidP="003421EC">
            <w:pPr>
              <w:rPr>
                <w:rFonts w:cs="Arial"/>
                <w:b/>
                <w:bCs/>
                <w:color w:val="000000"/>
                <w:sz w:val="20"/>
                <w:szCs w:val="20"/>
              </w:rPr>
            </w:pPr>
            <w:r>
              <w:rPr>
                <w:rFonts w:cs="Arial"/>
                <w:b/>
                <w:bCs/>
                <w:color w:val="000000"/>
                <w:sz w:val="20"/>
                <w:szCs w:val="20"/>
              </w:rPr>
              <w:t>Obito Serasa</w:t>
            </w:r>
          </w:p>
        </w:tc>
        <w:tc>
          <w:tcPr>
            <w:tcW w:w="760" w:type="dxa"/>
            <w:tcBorders>
              <w:top w:val="nil"/>
              <w:left w:val="nil"/>
              <w:bottom w:val="single" w:sz="4" w:space="0" w:color="auto"/>
              <w:right w:val="single" w:sz="4" w:space="0" w:color="auto"/>
            </w:tcBorders>
            <w:shd w:val="clear" w:color="000000" w:fill="F2F2F2"/>
            <w:vAlign w:val="center"/>
            <w:hideMark/>
          </w:tcPr>
          <w:p w14:paraId="390E03A9" w14:textId="77777777" w:rsidR="00303323" w:rsidRDefault="00303323" w:rsidP="003421EC">
            <w:pPr>
              <w:jc w:val="center"/>
              <w:rPr>
                <w:rFonts w:cs="Arial"/>
                <w:b/>
                <w:bCs/>
                <w:color w:val="000000"/>
                <w:sz w:val="20"/>
                <w:szCs w:val="20"/>
              </w:rPr>
            </w:pPr>
            <w:r>
              <w:rPr>
                <w:rFonts w:cs="Arial"/>
                <w:b/>
                <w:bCs/>
                <w:color w:val="000000"/>
                <w:sz w:val="20"/>
                <w:szCs w:val="20"/>
              </w:rPr>
              <w:t>2</w:t>
            </w:r>
          </w:p>
        </w:tc>
        <w:tc>
          <w:tcPr>
            <w:tcW w:w="3580" w:type="dxa"/>
            <w:tcBorders>
              <w:top w:val="nil"/>
              <w:left w:val="nil"/>
              <w:bottom w:val="single" w:sz="4" w:space="0" w:color="auto"/>
              <w:right w:val="single" w:sz="4" w:space="0" w:color="auto"/>
            </w:tcBorders>
            <w:shd w:val="clear" w:color="000000" w:fill="FFFFFF"/>
            <w:vAlign w:val="center"/>
            <w:hideMark/>
          </w:tcPr>
          <w:p w14:paraId="69AF2BCE" w14:textId="77777777" w:rsidR="00303323" w:rsidRDefault="00303323" w:rsidP="003421EC">
            <w:pPr>
              <w:rPr>
                <w:rFonts w:cs="Arial"/>
                <w:color w:val="000000"/>
                <w:sz w:val="20"/>
                <w:szCs w:val="20"/>
              </w:rPr>
            </w:pPr>
            <w:r>
              <w:rPr>
                <w:rFonts w:cs="Arial"/>
                <w:color w:val="000000"/>
                <w:sz w:val="20"/>
                <w:szCs w:val="20"/>
              </w:rPr>
              <w:t>{Obito Serasa}='S'</w:t>
            </w:r>
          </w:p>
        </w:tc>
        <w:tc>
          <w:tcPr>
            <w:tcW w:w="1120" w:type="dxa"/>
            <w:tcBorders>
              <w:top w:val="nil"/>
              <w:left w:val="nil"/>
              <w:bottom w:val="single" w:sz="4" w:space="0" w:color="auto"/>
              <w:right w:val="single" w:sz="4" w:space="0" w:color="auto"/>
            </w:tcBorders>
            <w:shd w:val="clear" w:color="000000" w:fill="FFFFFF"/>
            <w:vAlign w:val="center"/>
            <w:hideMark/>
          </w:tcPr>
          <w:p w14:paraId="00306DA2"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5CEA93A0" w14:textId="77777777" w:rsidR="00303323" w:rsidRDefault="00303323" w:rsidP="003421EC">
            <w:pPr>
              <w:jc w:val="center"/>
              <w:rPr>
                <w:rFonts w:cs="Arial"/>
                <w:color w:val="000000"/>
                <w:sz w:val="20"/>
                <w:szCs w:val="20"/>
              </w:rPr>
            </w:pPr>
            <w:r>
              <w:rPr>
                <w:rFonts w:cs="Arial"/>
                <w:color w:val="000000"/>
                <w:sz w:val="20"/>
                <w:szCs w:val="20"/>
              </w:rPr>
              <w:t>1000</w:t>
            </w:r>
          </w:p>
        </w:tc>
      </w:tr>
      <w:tr w:rsidR="00303323" w14:paraId="73961106"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418CF3C7" w14:textId="77777777" w:rsidR="00303323" w:rsidRDefault="00303323" w:rsidP="003421EC">
            <w:pPr>
              <w:rPr>
                <w:rFonts w:cs="Arial"/>
                <w:b/>
                <w:bCs/>
                <w:color w:val="000000"/>
                <w:sz w:val="20"/>
                <w:szCs w:val="20"/>
              </w:rPr>
            </w:pPr>
            <w:r>
              <w:rPr>
                <w:rFonts w:cs="Arial"/>
                <w:b/>
                <w:bCs/>
                <w:color w:val="000000"/>
                <w:sz w:val="20"/>
                <w:szCs w:val="20"/>
              </w:rPr>
              <w:lastRenderedPageBreak/>
              <w:t>Menor 18 Anos Serasa</w:t>
            </w:r>
          </w:p>
        </w:tc>
        <w:tc>
          <w:tcPr>
            <w:tcW w:w="760" w:type="dxa"/>
            <w:tcBorders>
              <w:top w:val="nil"/>
              <w:left w:val="nil"/>
              <w:bottom w:val="single" w:sz="4" w:space="0" w:color="auto"/>
              <w:right w:val="single" w:sz="4" w:space="0" w:color="auto"/>
            </w:tcBorders>
            <w:shd w:val="clear" w:color="000000" w:fill="F2F2F2"/>
            <w:vAlign w:val="center"/>
            <w:hideMark/>
          </w:tcPr>
          <w:p w14:paraId="5770E438" w14:textId="77777777" w:rsidR="00303323" w:rsidRDefault="00303323" w:rsidP="003421EC">
            <w:pPr>
              <w:jc w:val="center"/>
              <w:rPr>
                <w:rFonts w:cs="Arial"/>
                <w:b/>
                <w:bCs/>
                <w:color w:val="000000"/>
                <w:sz w:val="20"/>
                <w:szCs w:val="20"/>
              </w:rPr>
            </w:pPr>
            <w:r>
              <w:rPr>
                <w:rFonts w:cs="Arial"/>
                <w:b/>
                <w:bCs/>
                <w:color w:val="000000"/>
                <w:sz w:val="20"/>
                <w:szCs w:val="20"/>
              </w:rPr>
              <w:t>3</w:t>
            </w:r>
          </w:p>
        </w:tc>
        <w:tc>
          <w:tcPr>
            <w:tcW w:w="3580" w:type="dxa"/>
            <w:tcBorders>
              <w:top w:val="nil"/>
              <w:left w:val="nil"/>
              <w:bottom w:val="single" w:sz="4" w:space="0" w:color="auto"/>
              <w:right w:val="single" w:sz="4" w:space="0" w:color="auto"/>
            </w:tcBorders>
            <w:shd w:val="clear" w:color="000000" w:fill="FFFFFF"/>
            <w:vAlign w:val="center"/>
            <w:hideMark/>
          </w:tcPr>
          <w:p w14:paraId="20F02AC3" w14:textId="77777777" w:rsidR="00303323" w:rsidRDefault="00303323" w:rsidP="003421EC">
            <w:pPr>
              <w:rPr>
                <w:rFonts w:cs="Arial"/>
                <w:color w:val="000000"/>
                <w:sz w:val="20"/>
                <w:szCs w:val="20"/>
              </w:rPr>
            </w:pPr>
            <w:r>
              <w:rPr>
                <w:rFonts w:cs="Arial"/>
                <w:color w:val="000000"/>
                <w:sz w:val="20"/>
                <w:szCs w:val="20"/>
              </w:rPr>
              <w:t>{Menor 18 Anos Serasa}='S'</w:t>
            </w:r>
          </w:p>
        </w:tc>
        <w:tc>
          <w:tcPr>
            <w:tcW w:w="1120" w:type="dxa"/>
            <w:tcBorders>
              <w:top w:val="nil"/>
              <w:left w:val="nil"/>
              <w:bottom w:val="single" w:sz="4" w:space="0" w:color="auto"/>
              <w:right w:val="single" w:sz="4" w:space="0" w:color="auto"/>
            </w:tcBorders>
            <w:shd w:val="clear" w:color="000000" w:fill="FFFFFF"/>
            <w:vAlign w:val="center"/>
            <w:hideMark/>
          </w:tcPr>
          <w:p w14:paraId="38A53C54"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360832EA" w14:textId="77777777" w:rsidR="00303323" w:rsidRDefault="00303323" w:rsidP="003421EC">
            <w:pPr>
              <w:jc w:val="center"/>
              <w:rPr>
                <w:rFonts w:cs="Arial"/>
                <w:color w:val="000000"/>
                <w:sz w:val="20"/>
                <w:szCs w:val="20"/>
              </w:rPr>
            </w:pPr>
            <w:r>
              <w:rPr>
                <w:rFonts w:cs="Arial"/>
                <w:color w:val="000000"/>
                <w:sz w:val="20"/>
                <w:szCs w:val="20"/>
              </w:rPr>
              <w:t>1000</w:t>
            </w:r>
          </w:p>
        </w:tc>
      </w:tr>
      <w:tr w:rsidR="00303323" w14:paraId="28A6F0EE"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5F180119" w14:textId="77777777" w:rsidR="00303323" w:rsidRDefault="00303323" w:rsidP="003421EC">
            <w:pPr>
              <w:rPr>
                <w:rFonts w:cs="Arial"/>
                <w:b/>
                <w:bCs/>
                <w:color w:val="000000"/>
                <w:sz w:val="20"/>
                <w:szCs w:val="20"/>
              </w:rPr>
            </w:pPr>
            <w:r>
              <w:rPr>
                <w:rFonts w:cs="Arial"/>
                <w:b/>
                <w:bCs/>
                <w:color w:val="000000"/>
                <w:sz w:val="20"/>
                <w:szCs w:val="20"/>
              </w:rPr>
              <w:t>Blacklist CPF CNPJ</w:t>
            </w:r>
          </w:p>
        </w:tc>
        <w:tc>
          <w:tcPr>
            <w:tcW w:w="760" w:type="dxa"/>
            <w:tcBorders>
              <w:top w:val="nil"/>
              <w:left w:val="nil"/>
              <w:bottom w:val="single" w:sz="4" w:space="0" w:color="auto"/>
              <w:right w:val="single" w:sz="4" w:space="0" w:color="auto"/>
            </w:tcBorders>
            <w:shd w:val="clear" w:color="000000" w:fill="F2F2F2"/>
            <w:vAlign w:val="center"/>
            <w:hideMark/>
          </w:tcPr>
          <w:p w14:paraId="36EF07E8" w14:textId="77777777" w:rsidR="00303323" w:rsidRDefault="00303323" w:rsidP="003421EC">
            <w:pPr>
              <w:jc w:val="center"/>
              <w:rPr>
                <w:rFonts w:cs="Arial"/>
                <w:b/>
                <w:bCs/>
                <w:color w:val="000000"/>
                <w:sz w:val="20"/>
                <w:szCs w:val="20"/>
              </w:rPr>
            </w:pPr>
            <w:r>
              <w:rPr>
                <w:rFonts w:cs="Arial"/>
                <w:b/>
                <w:bCs/>
                <w:color w:val="000000"/>
                <w:sz w:val="20"/>
                <w:szCs w:val="20"/>
              </w:rPr>
              <w:t>4</w:t>
            </w:r>
          </w:p>
        </w:tc>
        <w:tc>
          <w:tcPr>
            <w:tcW w:w="3580" w:type="dxa"/>
            <w:tcBorders>
              <w:top w:val="nil"/>
              <w:left w:val="nil"/>
              <w:bottom w:val="single" w:sz="4" w:space="0" w:color="auto"/>
              <w:right w:val="single" w:sz="4" w:space="0" w:color="auto"/>
            </w:tcBorders>
            <w:shd w:val="clear" w:color="000000" w:fill="FFFFFF"/>
            <w:vAlign w:val="center"/>
            <w:hideMark/>
          </w:tcPr>
          <w:p w14:paraId="0B0F115F" w14:textId="77777777" w:rsidR="00303323" w:rsidRPr="006D6134" w:rsidRDefault="00303323" w:rsidP="003421EC">
            <w:pPr>
              <w:rPr>
                <w:rFonts w:cs="Arial"/>
                <w:color w:val="000000"/>
                <w:sz w:val="20"/>
                <w:szCs w:val="20"/>
                <w:lang w:val="en-US"/>
              </w:rPr>
            </w:pPr>
            <w:r w:rsidRPr="006D6134">
              <w:rPr>
                <w:rFonts w:cs="Arial"/>
                <w:color w:val="000000"/>
                <w:sz w:val="20"/>
                <w:szCs w:val="20"/>
                <w:lang w:val="en-US"/>
              </w:rPr>
              <w:t>{Na Blacklist CPF CNPJ}='S'</w:t>
            </w:r>
          </w:p>
        </w:tc>
        <w:tc>
          <w:tcPr>
            <w:tcW w:w="1120" w:type="dxa"/>
            <w:tcBorders>
              <w:top w:val="nil"/>
              <w:left w:val="nil"/>
              <w:bottom w:val="single" w:sz="4" w:space="0" w:color="auto"/>
              <w:right w:val="single" w:sz="4" w:space="0" w:color="auto"/>
            </w:tcBorders>
            <w:shd w:val="clear" w:color="000000" w:fill="FFFFFF"/>
            <w:vAlign w:val="center"/>
            <w:hideMark/>
          </w:tcPr>
          <w:p w14:paraId="5C1A24EE"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720799DF" w14:textId="77777777" w:rsidR="00303323" w:rsidRDefault="00303323" w:rsidP="003421EC">
            <w:pPr>
              <w:jc w:val="center"/>
              <w:rPr>
                <w:rFonts w:cs="Arial"/>
                <w:color w:val="000000"/>
                <w:sz w:val="20"/>
                <w:szCs w:val="20"/>
              </w:rPr>
            </w:pPr>
            <w:r>
              <w:rPr>
                <w:rFonts w:cs="Arial"/>
                <w:color w:val="000000"/>
                <w:sz w:val="20"/>
                <w:szCs w:val="20"/>
              </w:rPr>
              <w:t>1000</w:t>
            </w:r>
          </w:p>
        </w:tc>
      </w:tr>
      <w:tr w:rsidR="00303323" w14:paraId="78BEE103"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2775AA1D" w14:textId="77777777" w:rsidR="00303323" w:rsidRDefault="00303323" w:rsidP="003421EC">
            <w:pPr>
              <w:rPr>
                <w:rFonts w:cs="Arial"/>
                <w:b/>
                <w:bCs/>
                <w:color w:val="000000"/>
                <w:sz w:val="20"/>
                <w:szCs w:val="20"/>
              </w:rPr>
            </w:pPr>
            <w:r>
              <w:rPr>
                <w:rFonts w:cs="Arial"/>
                <w:b/>
                <w:bCs/>
                <w:color w:val="000000"/>
                <w:sz w:val="20"/>
                <w:szCs w:val="20"/>
              </w:rPr>
              <w:t>Whitelist CPF CNPJ</w:t>
            </w:r>
          </w:p>
        </w:tc>
        <w:tc>
          <w:tcPr>
            <w:tcW w:w="760" w:type="dxa"/>
            <w:tcBorders>
              <w:top w:val="nil"/>
              <w:left w:val="nil"/>
              <w:bottom w:val="single" w:sz="4" w:space="0" w:color="auto"/>
              <w:right w:val="single" w:sz="4" w:space="0" w:color="auto"/>
            </w:tcBorders>
            <w:shd w:val="clear" w:color="000000" w:fill="F2F2F2"/>
            <w:vAlign w:val="center"/>
            <w:hideMark/>
          </w:tcPr>
          <w:p w14:paraId="680BD13B" w14:textId="77777777" w:rsidR="00303323" w:rsidRDefault="00303323" w:rsidP="003421EC">
            <w:pPr>
              <w:jc w:val="center"/>
              <w:rPr>
                <w:rFonts w:cs="Arial"/>
                <w:b/>
                <w:bCs/>
                <w:color w:val="000000"/>
                <w:sz w:val="20"/>
                <w:szCs w:val="20"/>
              </w:rPr>
            </w:pPr>
            <w:r>
              <w:rPr>
                <w:rFonts w:cs="Arial"/>
                <w:b/>
                <w:bCs/>
                <w:color w:val="000000"/>
                <w:sz w:val="20"/>
                <w:szCs w:val="20"/>
              </w:rPr>
              <w:t>5</w:t>
            </w:r>
          </w:p>
        </w:tc>
        <w:tc>
          <w:tcPr>
            <w:tcW w:w="3580" w:type="dxa"/>
            <w:tcBorders>
              <w:top w:val="nil"/>
              <w:left w:val="nil"/>
              <w:bottom w:val="single" w:sz="4" w:space="0" w:color="auto"/>
              <w:right w:val="single" w:sz="4" w:space="0" w:color="auto"/>
            </w:tcBorders>
            <w:shd w:val="clear" w:color="000000" w:fill="FFFFFF"/>
            <w:vAlign w:val="center"/>
            <w:hideMark/>
          </w:tcPr>
          <w:p w14:paraId="2866B534" w14:textId="77777777" w:rsidR="00303323" w:rsidRPr="006D6134" w:rsidRDefault="00303323" w:rsidP="003421EC">
            <w:pPr>
              <w:rPr>
                <w:rFonts w:cs="Arial"/>
                <w:color w:val="000000"/>
                <w:sz w:val="20"/>
                <w:szCs w:val="20"/>
                <w:lang w:val="en-US"/>
              </w:rPr>
            </w:pPr>
            <w:r w:rsidRPr="006D6134">
              <w:rPr>
                <w:rFonts w:cs="Arial"/>
                <w:color w:val="000000"/>
                <w:sz w:val="20"/>
                <w:szCs w:val="20"/>
                <w:lang w:val="en-US"/>
              </w:rPr>
              <w:t>{Na Whitelist CPF CNPJ}='S'</w:t>
            </w:r>
          </w:p>
        </w:tc>
        <w:tc>
          <w:tcPr>
            <w:tcW w:w="1120" w:type="dxa"/>
            <w:tcBorders>
              <w:top w:val="nil"/>
              <w:left w:val="nil"/>
              <w:bottom w:val="single" w:sz="4" w:space="0" w:color="auto"/>
              <w:right w:val="single" w:sz="4" w:space="0" w:color="auto"/>
            </w:tcBorders>
            <w:shd w:val="clear" w:color="000000" w:fill="FFFFFF"/>
            <w:vAlign w:val="center"/>
            <w:hideMark/>
          </w:tcPr>
          <w:p w14:paraId="07424D88" w14:textId="77777777" w:rsidR="00303323" w:rsidRDefault="00303323" w:rsidP="003421EC">
            <w:pPr>
              <w:rPr>
                <w:rFonts w:cs="Arial"/>
                <w:color w:val="000000"/>
                <w:sz w:val="20"/>
                <w:szCs w:val="20"/>
              </w:rPr>
            </w:pPr>
            <w:r>
              <w:rPr>
                <w:rFonts w:cs="Arial"/>
                <w:color w:val="000000"/>
                <w:sz w:val="20"/>
                <w:szCs w:val="20"/>
              </w:rPr>
              <w:t>APROVAR</w:t>
            </w:r>
          </w:p>
        </w:tc>
        <w:tc>
          <w:tcPr>
            <w:tcW w:w="2300" w:type="dxa"/>
            <w:tcBorders>
              <w:top w:val="nil"/>
              <w:left w:val="nil"/>
              <w:bottom w:val="single" w:sz="4" w:space="0" w:color="auto"/>
              <w:right w:val="single" w:sz="4" w:space="0" w:color="auto"/>
            </w:tcBorders>
            <w:shd w:val="clear" w:color="000000" w:fill="FFFFFF"/>
            <w:vAlign w:val="center"/>
            <w:hideMark/>
          </w:tcPr>
          <w:p w14:paraId="15A51261" w14:textId="77777777" w:rsidR="00303323" w:rsidRDefault="00303323" w:rsidP="003421EC">
            <w:pPr>
              <w:jc w:val="center"/>
              <w:rPr>
                <w:rFonts w:cs="Arial"/>
                <w:color w:val="000000"/>
                <w:sz w:val="20"/>
                <w:szCs w:val="20"/>
              </w:rPr>
            </w:pPr>
            <w:r>
              <w:rPr>
                <w:rFonts w:cs="Arial"/>
                <w:color w:val="000000"/>
                <w:sz w:val="20"/>
                <w:szCs w:val="20"/>
              </w:rPr>
              <w:t>{Soma Scores Neg}</w:t>
            </w:r>
          </w:p>
        </w:tc>
      </w:tr>
      <w:tr w:rsidR="00303323" w14:paraId="51106DB3"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4DCB1EC2" w14:textId="77777777" w:rsidR="00303323" w:rsidRDefault="00303323" w:rsidP="003421EC">
            <w:pPr>
              <w:rPr>
                <w:rFonts w:cs="Arial"/>
                <w:b/>
                <w:bCs/>
                <w:color w:val="000000"/>
                <w:sz w:val="20"/>
                <w:szCs w:val="20"/>
              </w:rPr>
            </w:pPr>
            <w:r>
              <w:rPr>
                <w:rFonts w:cs="Arial"/>
                <w:b/>
                <w:bCs/>
                <w:color w:val="000000"/>
                <w:sz w:val="20"/>
                <w:szCs w:val="20"/>
              </w:rPr>
              <w:t>Greylist CPF CNPJ</w:t>
            </w:r>
          </w:p>
        </w:tc>
        <w:tc>
          <w:tcPr>
            <w:tcW w:w="760" w:type="dxa"/>
            <w:tcBorders>
              <w:top w:val="nil"/>
              <w:left w:val="nil"/>
              <w:bottom w:val="single" w:sz="4" w:space="0" w:color="auto"/>
              <w:right w:val="single" w:sz="4" w:space="0" w:color="auto"/>
            </w:tcBorders>
            <w:shd w:val="clear" w:color="000000" w:fill="F2F2F2"/>
            <w:vAlign w:val="center"/>
            <w:hideMark/>
          </w:tcPr>
          <w:p w14:paraId="0467DD42" w14:textId="77777777" w:rsidR="00303323" w:rsidRDefault="00303323" w:rsidP="003421EC">
            <w:pPr>
              <w:jc w:val="center"/>
              <w:rPr>
                <w:rFonts w:cs="Arial"/>
                <w:b/>
                <w:bCs/>
                <w:color w:val="000000"/>
                <w:sz w:val="20"/>
                <w:szCs w:val="20"/>
              </w:rPr>
            </w:pPr>
            <w:r>
              <w:rPr>
                <w:rFonts w:cs="Arial"/>
                <w:b/>
                <w:bCs/>
                <w:color w:val="000000"/>
                <w:sz w:val="20"/>
                <w:szCs w:val="20"/>
              </w:rPr>
              <w:t>6</w:t>
            </w:r>
          </w:p>
        </w:tc>
        <w:tc>
          <w:tcPr>
            <w:tcW w:w="3580" w:type="dxa"/>
            <w:tcBorders>
              <w:top w:val="nil"/>
              <w:left w:val="nil"/>
              <w:bottom w:val="single" w:sz="4" w:space="0" w:color="auto"/>
              <w:right w:val="single" w:sz="4" w:space="0" w:color="auto"/>
            </w:tcBorders>
            <w:shd w:val="clear" w:color="000000" w:fill="FFFFFF"/>
            <w:vAlign w:val="center"/>
            <w:hideMark/>
          </w:tcPr>
          <w:p w14:paraId="1F9FEC38" w14:textId="77777777" w:rsidR="00303323" w:rsidRPr="006D6134" w:rsidRDefault="00303323" w:rsidP="003421EC">
            <w:pPr>
              <w:rPr>
                <w:rFonts w:cs="Arial"/>
                <w:color w:val="000000"/>
                <w:sz w:val="20"/>
                <w:szCs w:val="20"/>
                <w:lang w:val="en-US"/>
              </w:rPr>
            </w:pPr>
            <w:r w:rsidRPr="006D6134">
              <w:rPr>
                <w:rFonts w:cs="Arial"/>
                <w:color w:val="000000"/>
                <w:sz w:val="20"/>
                <w:szCs w:val="20"/>
                <w:lang w:val="en-US"/>
              </w:rPr>
              <w:t>{Na Greylist CPF CNPJ}='S'</w:t>
            </w:r>
          </w:p>
        </w:tc>
        <w:tc>
          <w:tcPr>
            <w:tcW w:w="1120" w:type="dxa"/>
            <w:tcBorders>
              <w:top w:val="nil"/>
              <w:left w:val="nil"/>
              <w:bottom w:val="single" w:sz="4" w:space="0" w:color="auto"/>
              <w:right w:val="single" w:sz="4" w:space="0" w:color="auto"/>
            </w:tcBorders>
            <w:shd w:val="clear" w:color="000000" w:fill="FFFFFF"/>
            <w:vAlign w:val="center"/>
            <w:hideMark/>
          </w:tcPr>
          <w:p w14:paraId="5535DF82"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0ECC5CCA" w14:textId="77777777" w:rsidR="00303323" w:rsidRDefault="00303323" w:rsidP="003421EC">
            <w:pPr>
              <w:jc w:val="center"/>
              <w:rPr>
                <w:rFonts w:cs="Arial"/>
                <w:color w:val="000000"/>
                <w:sz w:val="20"/>
                <w:szCs w:val="20"/>
              </w:rPr>
            </w:pPr>
            <w:r>
              <w:rPr>
                <w:rFonts w:cs="Arial"/>
                <w:color w:val="000000"/>
                <w:sz w:val="20"/>
                <w:szCs w:val="20"/>
              </w:rPr>
              <w:t>100+{Soma Scores Neg}</w:t>
            </w:r>
          </w:p>
        </w:tc>
      </w:tr>
      <w:tr w:rsidR="00303323" w14:paraId="4BCEEE0D"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7E4D4E54" w14:textId="77777777" w:rsidR="00303323" w:rsidRDefault="00303323" w:rsidP="003421EC">
            <w:pPr>
              <w:rPr>
                <w:rFonts w:cs="Arial"/>
                <w:b/>
                <w:bCs/>
                <w:color w:val="000000"/>
                <w:sz w:val="20"/>
                <w:szCs w:val="20"/>
              </w:rPr>
            </w:pPr>
            <w:r>
              <w:rPr>
                <w:rFonts w:cs="Arial"/>
                <w:b/>
                <w:bCs/>
                <w:color w:val="000000"/>
                <w:sz w:val="20"/>
                <w:szCs w:val="20"/>
              </w:rPr>
              <w:t>Greylist Telefone Contato</w:t>
            </w:r>
          </w:p>
        </w:tc>
        <w:tc>
          <w:tcPr>
            <w:tcW w:w="760" w:type="dxa"/>
            <w:tcBorders>
              <w:top w:val="nil"/>
              <w:left w:val="nil"/>
              <w:bottom w:val="single" w:sz="4" w:space="0" w:color="auto"/>
              <w:right w:val="single" w:sz="4" w:space="0" w:color="auto"/>
            </w:tcBorders>
            <w:shd w:val="clear" w:color="000000" w:fill="F2F2F2"/>
            <w:vAlign w:val="center"/>
            <w:hideMark/>
          </w:tcPr>
          <w:p w14:paraId="76C2F8B4" w14:textId="77777777" w:rsidR="00303323" w:rsidRDefault="00303323" w:rsidP="003421EC">
            <w:pPr>
              <w:jc w:val="center"/>
              <w:rPr>
                <w:rFonts w:cs="Arial"/>
                <w:b/>
                <w:bCs/>
                <w:color w:val="000000"/>
                <w:sz w:val="20"/>
                <w:szCs w:val="20"/>
              </w:rPr>
            </w:pPr>
            <w:r>
              <w:rPr>
                <w:rFonts w:cs="Arial"/>
                <w:b/>
                <w:bCs/>
                <w:color w:val="000000"/>
                <w:sz w:val="20"/>
                <w:szCs w:val="20"/>
              </w:rPr>
              <w:t>7</w:t>
            </w:r>
          </w:p>
        </w:tc>
        <w:tc>
          <w:tcPr>
            <w:tcW w:w="3580" w:type="dxa"/>
            <w:tcBorders>
              <w:top w:val="nil"/>
              <w:left w:val="nil"/>
              <w:bottom w:val="single" w:sz="4" w:space="0" w:color="auto"/>
              <w:right w:val="single" w:sz="4" w:space="0" w:color="auto"/>
            </w:tcBorders>
            <w:shd w:val="clear" w:color="000000" w:fill="FFFFFF"/>
            <w:vAlign w:val="center"/>
            <w:hideMark/>
          </w:tcPr>
          <w:p w14:paraId="30CC0BE6" w14:textId="77777777" w:rsidR="00303323" w:rsidRDefault="00303323" w:rsidP="003421EC">
            <w:pPr>
              <w:rPr>
                <w:rFonts w:cs="Arial"/>
                <w:color w:val="000000"/>
                <w:sz w:val="20"/>
                <w:szCs w:val="20"/>
              </w:rPr>
            </w:pPr>
            <w:r>
              <w:rPr>
                <w:rFonts w:cs="Arial"/>
                <w:color w:val="000000"/>
                <w:sz w:val="20"/>
                <w:szCs w:val="20"/>
              </w:rPr>
              <w:t>{Na Greylist Telefone de contato}='S'</w:t>
            </w:r>
          </w:p>
        </w:tc>
        <w:tc>
          <w:tcPr>
            <w:tcW w:w="1120" w:type="dxa"/>
            <w:tcBorders>
              <w:top w:val="nil"/>
              <w:left w:val="nil"/>
              <w:bottom w:val="single" w:sz="4" w:space="0" w:color="auto"/>
              <w:right w:val="single" w:sz="4" w:space="0" w:color="auto"/>
            </w:tcBorders>
            <w:shd w:val="clear" w:color="000000" w:fill="FFFFFF"/>
            <w:vAlign w:val="center"/>
            <w:hideMark/>
          </w:tcPr>
          <w:p w14:paraId="1EF14FCC"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2A8F0566" w14:textId="77777777" w:rsidR="00303323" w:rsidRDefault="00303323" w:rsidP="003421EC">
            <w:pPr>
              <w:jc w:val="center"/>
              <w:rPr>
                <w:rFonts w:cs="Arial"/>
                <w:color w:val="000000"/>
                <w:sz w:val="20"/>
                <w:szCs w:val="20"/>
              </w:rPr>
            </w:pPr>
            <w:r>
              <w:rPr>
                <w:rFonts w:cs="Arial"/>
                <w:color w:val="000000"/>
                <w:sz w:val="20"/>
                <w:szCs w:val="20"/>
              </w:rPr>
              <w:t>100+{Soma Scores Neg}</w:t>
            </w:r>
          </w:p>
        </w:tc>
      </w:tr>
      <w:tr w:rsidR="00303323" w14:paraId="47663158"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5C8F33F3" w14:textId="77777777" w:rsidR="00303323" w:rsidRDefault="00303323" w:rsidP="003421EC">
            <w:pPr>
              <w:rPr>
                <w:rFonts w:cs="Arial"/>
                <w:b/>
                <w:bCs/>
                <w:color w:val="000000"/>
                <w:sz w:val="20"/>
                <w:szCs w:val="20"/>
              </w:rPr>
            </w:pPr>
            <w:r>
              <w:rPr>
                <w:rFonts w:cs="Arial"/>
                <w:b/>
                <w:bCs/>
                <w:color w:val="000000"/>
                <w:sz w:val="20"/>
                <w:szCs w:val="20"/>
              </w:rPr>
              <w:t>Greylist Endereço</w:t>
            </w:r>
          </w:p>
        </w:tc>
        <w:tc>
          <w:tcPr>
            <w:tcW w:w="760" w:type="dxa"/>
            <w:tcBorders>
              <w:top w:val="nil"/>
              <w:left w:val="nil"/>
              <w:bottom w:val="single" w:sz="4" w:space="0" w:color="auto"/>
              <w:right w:val="single" w:sz="4" w:space="0" w:color="auto"/>
            </w:tcBorders>
            <w:shd w:val="clear" w:color="000000" w:fill="F2F2F2"/>
            <w:vAlign w:val="center"/>
            <w:hideMark/>
          </w:tcPr>
          <w:p w14:paraId="7CC8D933" w14:textId="77777777" w:rsidR="00303323" w:rsidRDefault="00303323" w:rsidP="003421EC">
            <w:pPr>
              <w:jc w:val="center"/>
              <w:rPr>
                <w:rFonts w:cs="Arial"/>
                <w:b/>
                <w:bCs/>
                <w:color w:val="000000"/>
                <w:sz w:val="20"/>
                <w:szCs w:val="20"/>
              </w:rPr>
            </w:pPr>
            <w:r>
              <w:rPr>
                <w:rFonts w:cs="Arial"/>
                <w:b/>
                <w:bCs/>
                <w:color w:val="000000"/>
                <w:sz w:val="20"/>
                <w:szCs w:val="20"/>
              </w:rPr>
              <w:t>8</w:t>
            </w:r>
          </w:p>
        </w:tc>
        <w:tc>
          <w:tcPr>
            <w:tcW w:w="3580" w:type="dxa"/>
            <w:tcBorders>
              <w:top w:val="nil"/>
              <w:left w:val="nil"/>
              <w:bottom w:val="single" w:sz="4" w:space="0" w:color="auto"/>
              <w:right w:val="single" w:sz="4" w:space="0" w:color="auto"/>
            </w:tcBorders>
            <w:shd w:val="clear" w:color="000000" w:fill="FFFFFF"/>
            <w:vAlign w:val="center"/>
            <w:hideMark/>
          </w:tcPr>
          <w:p w14:paraId="40417742" w14:textId="77777777" w:rsidR="00303323" w:rsidRDefault="00303323" w:rsidP="003421EC">
            <w:pPr>
              <w:rPr>
                <w:rFonts w:cs="Arial"/>
                <w:color w:val="000000"/>
                <w:sz w:val="20"/>
                <w:szCs w:val="20"/>
              </w:rPr>
            </w:pPr>
            <w:r>
              <w:rPr>
                <w:rFonts w:cs="Arial"/>
                <w:color w:val="000000"/>
                <w:sz w:val="20"/>
                <w:szCs w:val="20"/>
              </w:rPr>
              <w:t>{Na Greylist Endereço}='S'</w:t>
            </w:r>
          </w:p>
        </w:tc>
        <w:tc>
          <w:tcPr>
            <w:tcW w:w="1120" w:type="dxa"/>
            <w:tcBorders>
              <w:top w:val="nil"/>
              <w:left w:val="nil"/>
              <w:bottom w:val="single" w:sz="4" w:space="0" w:color="auto"/>
              <w:right w:val="single" w:sz="4" w:space="0" w:color="auto"/>
            </w:tcBorders>
            <w:shd w:val="clear" w:color="000000" w:fill="FFFFFF"/>
            <w:vAlign w:val="center"/>
            <w:hideMark/>
          </w:tcPr>
          <w:p w14:paraId="2A88F106"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6293490C" w14:textId="77777777" w:rsidR="00303323" w:rsidRDefault="00303323" w:rsidP="003421EC">
            <w:pPr>
              <w:jc w:val="center"/>
              <w:rPr>
                <w:rFonts w:cs="Arial"/>
                <w:color w:val="000000"/>
                <w:sz w:val="20"/>
                <w:szCs w:val="20"/>
              </w:rPr>
            </w:pPr>
            <w:r>
              <w:rPr>
                <w:rFonts w:cs="Arial"/>
                <w:color w:val="000000"/>
                <w:sz w:val="20"/>
                <w:szCs w:val="20"/>
              </w:rPr>
              <w:t>50+{Soma Scores Neg}</w:t>
            </w:r>
          </w:p>
        </w:tc>
      </w:tr>
      <w:tr w:rsidR="00303323" w14:paraId="2A0B3CE5"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367FCA98" w14:textId="77777777" w:rsidR="00303323" w:rsidRDefault="00303323" w:rsidP="003421EC">
            <w:pPr>
              <w:rPr>
                <w:rFonts w:cs="Arial"/>
                <w:b/>
                <w:bCs/>
                <w:color w:val="000000"/>
                <w:sz w:val="20"/>
                <w:szCs w:val="20"/>
              </w:rPr>
            </w:pPr>
            <w:r>
              <w:rPr>
                <w:rFonts w:cs="Arial"/>
                <w:b/>
                <w:bCs/>
                <w:color w:val="000000"/>
                <w:sz w:val="20"/>
                <w:szCs w:val="20"/>
              </w:rPr>
              <w:t>Greylist CEP</w:t>
            </w:r>
          </w:p>
        </w:tc>
        <w:tc>
          <w:tcPr>
            <w:tcW w:w="760" w:type="dxa"/>
            <w:tcBorders>
              <w:top w:val="nil"/>
              <w:left w:val="nil"/>
              <w:bottom w:val="single" w:sz="4" w:space="0" w:color="auto"/>
              <w:right w:val="single" w:sz="4" w:space="0" w:color="auto"/>
            </w:tcBorders>
            <w:shd w:val="clear" w:color="000000" w:fill="F2F2F2"/>
            <w:vAlign w:val="center"/>
            <w:hideMark/>
          </w:tcPr>
          <w:p w14:paraId="5F8C09F3" w14:textId="77777777" w:rsidR="00303323" w:rsidRDefault="00303323" w:rsidP="003421EC">
            <w:pPr>
              <w:jc w:val="center"/>
              <w:rPr>
                <w:rFonts w:cs="Arial"/>
                <w:b/>
                <w:bCs/>
                <w:color w:val="000000"/>
                <w:sz w:val="20"/>
                <w:szCs w:val="20"/>
              </w:rPr>
            </w:pPr>
            <w:r>
              <w:rPr>
                <w:rFonts w:cs="Arial"/>
                <w:b/>
                <w:bCs/>
                <w:color w:val="000000"/>
                <w:sz w:val="20"/>
                <w:szCs w:val="20"/>
              </w:rPr>
              <w:t>9</w:t>
            </w:r>
          </w:p>
        </w:tc>
        <w:tc>
          <w:tcPr>
            <w:tcW w:w="3580" w:type="dxa"/>
            <w:tcBorders>
              <w:top w:val="nil"/>
              <w:left w:val="nil"/>
              <w:bottom w:val="single" w:sz="4" w:space="0" w:color="auto"/>
              <w:right w:val="single" w:sz="4" w:space="0" w:color="auto"/>
            </w:tcBorders>
            <w:shd w:val="clear" w:color="000000" w:fill="FFFFFF"/>
            <w:vAlign w:val="center"/>
            <w:hideMark/>
          </w:tcPr>
          <w:p w14:paraId="1A669C3A" w14:textId="77777777" w:rsidR="00303323" w:rsidRPr="00A53874" w:rsidRDefault="00303323" w:rsidP="003421EC">
            <w:pPr>
              <w:rPr>
                <w:rFonts w:cs="Arial"/>
                <w:color w:val="000000"/>
                <w:sz w:val="20"/>
                <w:szCs w:val="20"/>
                <w:lang w:val="en-US"/>
              </w:rPr>
            </w:pPr>
            <w:r w:rsidRPr="00A53874">
              <w:rPr>
                <w:rFonts w:cs="Arial"/>
                <w:color w:val="000000"/>
                <w:sz w:val="20"/>
                <w:szCs w:val="20"/>
                <w:lang w:val="en-US"/>
              </w:rPr>
              <w:t xml:space="preserve">{Na Greylist CEP}='S' </w:t>
            </w:r>
          </w:p>
        </w:tc>
        <w:tc>
          <w:tcPr>
            <w:tcW w:w="1120" w:type="dxa"/>
            <w:tcBorders>
              <w:top w:val="nil"/>
              <w:left w:val="nil"/>
              <w:bottom w:val="single" w:sz="4" w:space="0" w:color="auto"/>
              <w:right w:val="single" w:sz="4" w:space="0" w:color="auto"/>
            </w:tcBorders>
            <w:shd w:val="clear" w:color="000000" w:fill="FFFFFF"/>
            <w:vAlign w:val="center"/>
            <w:hideMark/>
          </w:tcPr>
          <w:p w14:paraId="6D841497"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7F16D58B" w14:textId="77777777" w:rsidR="00303323" w:rsidRDefault="00303323" w:rsidP="003421EC">
            <w:pPr>
              <w:jc w:val="center"/>
              <w:rPr>
                <w:rFonts w:cs="Arial"/>
                <w:color w:val="000000"/>
                <w:sz w:val="20"/>
                <w:szCs w:val="20"/>
              </w:rPr>
            </w:pPr>
            <w:r>
              <w:rPr>
                <w:rFonts w:cs="Arial"/>
                <w:color w:val="000000"/>
                <w:sz w:val="20"/>
                <w:szCs w:val="20"/>
              </w:rPr>
              <w:t>10+{Soma Scores Neg}</w:t>
            </w:r>
          </w:p>
        </w:tc>
      </w:tr>
      <w:tr w:rsidR="00303323" w14:paraId="5CBA0875"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0C2BD95D" w14:textId="77777777" w:rsidR="00303323" w:rsidRDefault="00303323" w:rsidP="003421EC">
            <w:pPr>
              <w:rPr>
                <w:rFonts w:cs="Arial"/>
                <w:b/>
                <w:bCs/>
                <w:color w:val="000000"/>
                <w:sz w:val="20"/>
                <w:szCs w:val="20"/>
              </w:rPr>
            </w:pPr>
            <w:r>
              <w:rPr>
                <w:rFonts w:cs="Arial"/>
                <w:b/>
                <w:bCs/>
                <w:color w:val="000000"/>
                <w:sz w:val="20"/>
                <w:szCs w:val="20"/>
              </w:rPr>
              <w:t>Greylist PDV</w:t>
            </w:r>
          </w:p>
        </w:tc>
        <w:tc>
          <w:tcPr>
            <w:tcW w:w="760" w:type="dxa"/>
            <w:tcBorders>
              <w:top w:val="nil"/>
              <w:left w:val="nil"/>
              <w:bottom w:val="single" w:sz="4" w:space="0" w:color="auto"/>
              <w:right w:val="single" w:sz="4" w:space="0" w:color="auto"/>
            </w:tcBorders>
            <w:shd w:val="clear" w:color="000000" w:fill="F2F2F2"/>
            <w:vAlign w:val="center"/>
            <w:hideMark/>
          </w:tcPr>
          <w:p w14:paraId="093E72CB" w14:textId="77777777" w:rsidR="00303323" w:rsidRDefault="00303323" w:rsidP="003421EC">
            <w:pPr>
              <w:jc w:val="center"/>
              <w:rPr>
                <w:rFonts w:cs="Arial"/>
                <w:b/>
                <w:bCs/>
                <w:color w:val="000000"/>
                <w:sz w:val="20"/>
                <w:szCs w:val="20"/>
              </w:rPr>
            </w:pPr>
            <w:r>
              <w:rPr>
                <w:rFonts w:cs="Arial"/>
                <w:b/>
                <w:bCs/>
                <w:color w:val="000000"/>
                <w:sz w:val="20"/>
                <w:szCs w:val="20"/>
              </w:rPr>
              <w:t>10</w:t>
            </w:r>
          </w:p>
        </w:tc>
        <w:tc>
          <w:tcPr>
            <w:tcW w:w="3580" w:type="dxa"/>
            <w:tcBorders>
              <w:top w:val="nil"/>
              <w:left w:val="nil"/>
              <w:bottom w:val="single" w:sz="4" w:space="0" w:color="auto"/>
              <w:right w:val="single" w:sz="4" w:space="0" w:color="auto"/>
            </w:tcBorders>
            <w:shd w:val="clear" w:color="000000" w:fill="FFFFFF"/>
            <w:vAlign w:val="center"/>
            <w:hideMark/>
          </w:tcPr>
          <w:p w14:paraId="3BC69D74" w14:textId="77777777" w:rsidR="00303323" w:rsidRDefault="00303323" w:rsidP="003421EC">
            <w:pPr>
              <w:rPr>
                <w:rFonts w:cs="Arial"/>
                <w:color w:val="000000"/>
                <w:sz w:val="20"/>
                <w:szCs w:val="20"/>
              </w:rPr>
            </w:pPr>
            <w:r>
              <w:rPr>
                <w:rFonts w:cs="Arial"/>
                <w:color w:val="000000"/>
                <w:sz w:val="20"/>
                <w:szCs w:val="20"/>
              </w:rPr>
              <w:t>{Na Greylist PDV}='S'</w:t>
            </w:r>
          </w:p>
        </w:tc>
        <w:tc>
          <w:tcPr>
            <w:tcW w:w="1120" w:type="dxa"/>
            <w:tcBorders>
              <w:top w:val="nil"/>
              <w:left w:val="nil"/>
              <w:bottom w:val="single" w:sz="4" w:space="0" w:color="auto"/>
              <w:right w:val="single" w:sz="4" w:space="0" w:color="auto"/>
            </w:tcBorders>
            <w:shd w:val="clear" w:color="000000" w:fill="FFFFFF"/>
            <w:vAlign w:val="center"/>
            <w:hideMark/>
          </w:tcPr>
          <w:p w14:paraId="4D933E76"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24D00E1C" w14:textId="77777777" w:rsidR="00303323" w:rsidRDefault="00303323" w:rsidP="003421EC">
            <w:pPr>
              <w:jc w:val="center"/>
              <w:rPr>
                <w:rFonts w:cs="Arial"/>
                <w:color w:val="000000"/>
                <w:sz w:val="20"/>
                <w:szCs w:val="20"/>
              </w:rPr>
            </w:pPr>
            <w:r>
              <w:rPr>
                <w:rFonts w:cs="Arial"/>
                <w:color w:val="000000"/>
                <w:sz w:val="20"/>
                <w:szCs w:val="20"/>
              </w:rPr>
              <w:t>10+{Soma Scores Neg}</w:t>
            </w:r>
          </w:p>
        </w:tc>
      </w:tr>
      <w:tr w:rsidR="00303323" w14:paraId="128DD5F2"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67E36ADC" w14:textId="77777777" w:rsidR="00303323" w:rsidRDefault="00303323" w:rsidP="003421EC">
            <w:pPr>
              <w:rPr>
                <w:rFonts w:cs="Arial"/>
                <w:b/>
                <w:bCs/>
                <w:color w:val="000000"/>
                <w:sz w:val="20"/>
                <w:szCs w:val="20"/>
              </w:rPr>
            </w:pPr>
            <w:r>
              <w:rPr>
                <w:rFonts w:cs="Arial"/>
                <w:b/>
                <w:bCs/>
                <w:color w:val="000000"/>
                <w:sz w:val="20"/>
                <w:szCs w:val="20"/>
              </w:rPr>
              <w:t>Greylist Login</w:t>
            </w:r>
          </w:p>
        </w:tc>
        <w:tc>
          <w:tcPr>
            <w:tcW w:w="760" w:type="dxa"/>
            <w:tcBorders>
              <w:top w:val="nil"/>
              <w:left w:val="nil"/>
              <w:bottom w:val="single" w:sz="4" w:space="0" w:color="auto"/>
              <w:right w:val="single" w:sz="4" w:space="0" w:color="auto"/>
            </w:tcBorders>
            <w:shd w:val="clear" w:color="000000" w:fill="F2F2F2"/>
            <w:vAlign w:val="center"/>
            <w:hideMark/>
          </w:tcPr>
          <w:p w14:paraId="1A876B84" w14:textId="77777777" w:rsidR="00303323" w:rsidRDefault="00303323" w:rsidP="003421EC">
            <w:pPr>
              <w:jc w:val="center"/>
              <w:rPr>
                <w:rFonts w:cs="Arial"/>
                <w:b/>
                <w:bCs/>
                <w:color w:val="000000"/>
                <w:sz w:val="20"/>
                <w:szCs w:val="20"/>
              </w:rPr>
            </w:pPr>
            <w:r>
              <w:rPr>
                <w:rFonts w:cs="Arial"/>
                <w:b/>
                <w:bCs/>
                <w:color w:val="000000"/>
                <w:sz w:val="20"/>
                <w:szCs w:val="20"/>
              </w:rPr>
              <w:t>11</w:t>
            </w:r>
          </w:p>
        </w:tc>
        <w:tc>
          <w:tcPr>
            <w:tcW w:w="3580" w:type="dxa"/>
            <w:tcBorders>
              <w:top w:val="nil"/>
              <w:left w:val="nil"/>
              <w:bottom w:val="single" w:sz="4" w:space="0" w:color="auto"/>
              <w:right w:val="single" w:sz="4" w:space="0" w:color="auto"/>
            </w:tcBorders>
            <w:shd w:val="clear" w:color="000000" w:fill="FFFFFF"/>
            <w:vAlign w:val="center"/>
            <w:hideMark/>
          </w:tcPr>
          <w:p w14:paraId="58346884" w14:textId="77777777" w:rsidR="00303323" w:rsidRDefault="00303323" w:rsidP="003421EC">
            <w:pPr>
              <w:rPr>
                <w:rFonts w:cs="Arial"/>
                <w:color w:val="000000"/>
                <w:sz w:val="20"/>
                <w:szCs w:val="20"/>
              </w:rPr>
            </w:pPr>
            <w:r>
              <w:rPr>
                <w:rFonts w:cs="Arial"/>
                <w:color w:val="000000"/>
                <w:sz w:val="20"/>
                <w:szCs w:val="20"/>
              </w:rPr>
              <w:t>{Na Greylist Login}='S'</w:t>
            </w:r>
          </w:p>
        </w:tc>
        <w:tc>
          <w:tcPr>
            <w:tcW w:w="1120" w:type="dxa"/>
            <w:tcBorders>
              <w:top w:val="nil"/>
              <w:left w:val="nil"/>
              <w:bottom w:val="single" w:sz="4" w:space="0" w:color="auto"/>
              <w:right w:val="single" w:sz="4" w:space="0" w:color="auto"/>
            </w:tcBorders>
            <w:shd w:val="clear" w:color="000000" w:fill="FFFFFF"/>
            <w:vAlign w:val="center"/>
            <w:hideMark/>
          </w:tcPr>
          <w:p w14:paraId="6D9A6751"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577A86AF" w14:textId="77777777" w:rsidR="00303323" w:rsidRDefault="00303323" w:rsidP="003421EC">
            <w:pPr>
              <w:jc w:val="center"/>
              <w:rPr>
                <w:rFonts w:cs="Arial"/>
                <w:color w:val="000000"/>
                <w:sz w:val="20"/>
                <w:szCs w:val="20"/>
              </w:rPr>
            </w:pPr>
            <w:r>
              <w:rPr>
                <w:rFonts w:cs="Arial"/>
                <w:color w:val="000000"/>
                <w:sz w:val="20"/>
                <w:szCs w:val="20"/>
              </w:rPr>
              <w:t>10+{Soma Scores Neg}</w:t>
            </w:r>
          </w:p>
        </w:tc>
      </w:tr>
      <w:tr w:rsidR="00303323" w14:paraId="35A589B3"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66556DBE" w14:textId="77777777" w:rsidR="00303323" w:rsidRDefault="00303323" w:rsidP="003421EC">
            <w:pPr>
              <w:rPr>
                <w:rFonts w:cs="Arial"/>
                <w:b/>
                <w:bCs/>
                <w:color w:val="000000"/>
                <w:sz w:val="20"/>
                <w:szCs w:val="20"/>
              </w:rPr>
            </w:pPr>
            <w:r>
              <w:rPr>
                <w:rFonts w:cs="Arial"/>
                <w:b/>
                <w:bCs/>
                <w:color w:val="000000"/>
                <w:sz w:val="20"/>
                <w:szCs w:val="20"/>
              </w:rPr>
              <w:t>Score Elevado</w:t>
            </w:r>
          </w:p>
        </w:tc>
        <w:tc>
          <w:tcPr>
            <w:tcW w:w="760" w:type="dxa"/>
            <w:tcBorders>
              <w:top w:val="nil"/>
              <w:left w:val="nil"/>
              <w:bottom w:val="single" w:sz="4" w:space="0" w:color="auto"/>
              <w:right w:val="single" w:sz="4" w:space="0" w:color="auto"/>
            </w:tcBorders>
            <w:shd w:val="clear" w:color="000000" w:fill="F2F2F2"/>
            <w:vAlign w:val="center"/>
            <w:hideMark/>
          </w:tcPr>
          <w:p w14:paraId="76600124" w14:textId="77777777" w:rsidR="00303323" w:rsidRDefault="00303323" w:rsidP="003421EC">
            <w:pPr>
              <w:jc w:val="center"/>
              <w:rPr>
                <w:rFonts w:cs="Arial"/>
                <w:b/>
                <w:bCs/>
                <w:color w:val="000000"/>
                <w:sz w:val="20"/>
                <w:szCs w:val="20"/>
              </w:rPr>
            </w:pPr>
            <w:r>
              <w:rPr>
                <w:rFonts w:cs="Arial"/>
                <w:b/>
                <w:bCs/>
                <w:color w:val="000000"/>
                <w:sz w:val="20"/>
                <w:szCs w:val="20"/>
              </w:rPr>
              <w:t>12</w:t>
            </w:r>
          </w:p>
        </w:tc>
        <w:tc>
          <w:tcPr>
            <w:tcW w:w="3580" w:type="dxa"/>
            <w:tcBorders>
              <w:top w:val="nil"/>
              <w:left w:val="nil"/>
              <w:bottom w:val="single" w:sz="4" w:space="0" w:color="auto"/>
              <w:right w:val="single" w:sz="4" w:space="0" w:color="auto"/>
            </w:tcBorders>
            <w:shd w:val="clear" w:color="000000" w:fill="FFFFFF"/>
            <w:vAlign w:val="center"/>
            <w:hideMark/>
          </w:tcPr>
          <w:p w14:paraId="5C18AA3A" w14:textId="4CC827FF" w:rsidR="00303323" w:rsidRDefault="00EA5D8A" w:rsidP="003421EC">
            <w:pPr>
              <w:rPr>
                <w:rFonts w:cs="Arial"/>
                <w:color w:val="000000"/>
                <w:sz w:val="20"/>
                <w:szCs w:val="20"/>
              </w:rPr>
            </w:pPr>
            <w:r>
              <w:rPr>
                <w:rFonts w:cs="Arial"/>
                <w:color w:val="000000"/>
                <w:sz w:val="20"/>
                <w:szCs w:val="20"/>
              </w:rPr>
              <w:t>{Soma Scores Neg}&gt;7</w:t>
            </w:r>
            <w:r w:rsidR="00303323">
              <w:rPr>
                <w:rFonts w:cs="Arial"/>
                <w:color w:val="000000"/>
                <w:sz w:val="20"/>
                <w:szCs w:val="20"/>
              </w:rPr>
              <w:t>00</w:t>
            </w:r>
          </w:p>
        </w:tc>
        <w:tc>
          <w:tcPr>
            <w:tcW w:w="1120" w:type="dxa"/>
            <w:tcBorders>
              <w:top w:val="nil"/>
              <w:left w:val="nil"/>
              <w:bottom w:val="single" w:sz="4" w:space="0" w:color="auto"/>
              <w:right w:val="single" w:sz="4" w:space="0" w:color="auto"/>
            </w:tcBorders>
            <w:shd w:val="clear" w:color="000000" w:fill="FFFFFF"/>
            <w:vAlign w:val="center"/>
            <w:hideMark/>
          </w:tcPr>
          <w:p w14:paraId="39475F7E"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0227383F" w14:textId="77777777" w:rsidR="00303323" w:rsidRDefault="00303323" w:rsidP="003421EC">
            <w:pPr>
              <w:jc w:val="center"/>
              <w:rPr>
                <w:rFonts w:cs="Arial"/>
                <w:color w:val="000000"/>
                <w:sz w:val="20"/>
                <w:szCs w:val="20"/>
              </w:rPr>
            </w:pPr>
            <w:r>
              <w:rPr>
                <w:rFonts w:cs="Arial"/>
                <w:color w:val="000000"/>
                <w:sz w:val="20"/>
                <w:szCs w:val="20"/>
              </w:rPr>
              <w:t>{Soma Scores Neg}</w:t>
            </w:r>
          </w:p>
        </w:tc>
      </w:tr>
      <w:tr w:rsidR="00303323" w14:paraId="1DA89F1B"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2AA07671" w14:textId="77777777" w:rsidR="00303323" w:rsidRDefault="00303323" w:rsidP="003421EC">
            <w:pPr>
              <w:rPr>
                <w:rFonts w:cs="Arial"/>
                <w:b/>
                <w:bCs/>
                <w:color w:val="000000"/>
                <w:sz w:val="20"/>
                <w:szCs w:val="20"/>
              </w:rPr>
            </w:pPr>
            <w:r>
              <w:rPr>
                <w:rFonts w:cs="Arial"/>
                <w:b/>
                <w:bCs/>
                <w:color w:val="000000"/>
                <w:sz w:val="20"/>
                <w:szCs w:val="20"/>
              </w:rPr>
              <w:t>Score Médio</w:t>
            </w:r>
          </w:p>
        </w:tc>
        <w:tc>
          <w:tcPr>
            <w:tcW w:w="760" w:type="dxa"/>
            <w:tcBorders>
              <w:top w:val="nil"/>
              <w:left w:val="nil"/>
              <w:bottom w:val="single" w:sz="4" w:space="0" w:color="auto"/>
              <w:right w:val="single" w:sz="4" w:space="0" w:color="auto"/>
            </w:tcBorders>
            <w:shd w:val="clear" w:color="000000" w:fill="F2F2F2"/>
            <w:vAlign w:val="center"/>
            <w:hideMark/>
          </w:tcPr>
          <w:p w14:paraId="68EC926F" w14:textId="77777777" w:rsidR="00303323" w:rsidRDefault="00303323" w:rsidP="003421EC">
            <w:pPr>
              <w:jc w:val="center"/>
              <w:rPr>
                <w:rFonts w:cs="Arial"/>
                <w:b/>
                <w:bCs/>
                <w:color w:val="000000"/>
                <w:sz w:val="20"/>
                <w:szCs w:val="20"/>
              </w:rPr>
            </w:pPr>
            <w:r>
              <w:rPr>
                <w:rFonts w:cs="Arial"/>
                <w:b/>
                <w:bCs/>
                <w:color w:val="000000"/>
                <w:sz w:val="20"/>
                <w:szCs w:val="20"/>
              </w:rPr>
              <w:t>13</w:t>
            </w:r>
          </w:p>
        </w:tc>
        <w:tc>
          <w:tcPr>
            <w:tcW w:w="3580" w:type="dxa"/>
            <w:tcBorders>
              <w:top w:val="nil"/>
              <w:left w:val="nil"/>
              <w:bottom w:val="single" w:sz="4" w:space="0" w:color="auto"/>
              <w:right w:val="single" w:sz="4" w:space="0" w:color="auto"/>
            </w:tcBorders>
            <w:shd w:val="clear" w:color="000000" w:fill="FFFFFF"/>
            <w:vAlign w:val="center"/>
            <w:hideMark/>
          </w:tcPr>
          <w:p w14:paraId="56BA8DCE" w14:textId="77777777" w:rsidR="00303323" w:rsidRDefault="00303323" w:rsidP="003421EC">
            <w:pPr>
              <w:rPr>
                <w:rFonts w:cs="Arial"/>
                <w:color w:val="000000"/>
                <w:sz w:val="20"/>
                <w:szCs w:val="20"/>
              </w:rPr>
            </w:pPr>
            <w:r>
              <w:rPr>
                <w:rFonts w:cs="Arial"/>
                <w:color w:val="000000"/>
                <w:sz w:val="20"/>
                <w:szCs w:val="20"/>
              </w:rPr>
              <w:t>{Soma Scores Neg}&gt;200</w:t>
            </w:r>
          </w:p>
        </w:tc>
        <w:tc>
          <w:tcPr>
            <w:tcW w:w="1120" w:type="dxa"/>
            <w:tcBorders>
              <w:top w:val="nil"/>
              <w:left w:val="nil"/>
              <w:bottom w:val="single" w:sz="4" w:space="0" w:color="auto"/>
              <w:right w:val="single" w:sz="4" w:space="0" w:color="auto"/>
            </w:tcBorders>
            <w:shd w:val="clear" w:color="000000" w:fill="FFFFFF"/>
            <w:vAlign w:val="center"/>
            <w:hideMark/>
          </w:tcPr>
          <w:p w14:paraId="4DDEFDBD" w14:textId="77777777" w:rsidR="00303323" w:rsidRDefault="00303323" w:rsidP="003421EC">
            <w:pPr>
              <w:rPr>
                <w:rFonts w:cs="Arial"/>
                <w:color w:val="000000"/>
                <w:sz w:val="20"/>
                <w:szCs w:val="20"/>
              </w:rPr>
            </w:pPr>
            <w:r>
              <w:rPr>
                <w:rFonts w:cs="Arial"/>
                <w:color w:val="000000"/>
                <w:sz w:val="20"/>
                <w:szCs w:val="20"/>
              </w:rPr>
              <w:t>DERIVAR</w:t>
            </w:r>
          </w:p>
        </w:tc>
        <w:tc>
          <w:tcPr>
            <w:tcW w:w="2300" w:type="dxa"/>
            <w:tcBorders>
              <w:top w:val="nil"/>
              <w:left w:val="nil"/>
              <w:bottom w:val="single" w:sz="4" w:space="0" w:color="auto"/>
              <w:right w:val="single" w:sz="4" w:space="0" w:color="auto"/>
            </w:tcBorders>
            <w:shd w:val="clear" w:color="000000" w:fill="FFFFFF"/>
            <w:vAlign w:val="center"/>
            <w:hideMark/>
          </w:tcPr>
          <w:p w14:paraId="7EB916B2" w14:textId="77777777" w:rsidR="00303323" w:rsidRDefault="00303323" w:rsidP="003421EC">
            <w:pPr>
              <w:jc w:val="center"/>
              <w:rPr>
                <w:rFonts w:cs="Arial"/>
                <w:color w:val="000000"/>
                <w:sz w:val="20"/>
                <w:szCs w:val="20"/>
              </w:rPr>
            </w:pPr>
            <w:r>
              <w:rPr>
                <w:rFonts w:cs="Arial"/>
                <w:color w:val="000000"/>
                <w:sz w:val="20"/>
                <w:szCs w:val="20"/>
              </w:rPr>
              <w:t>{Soma Scores Neg}</w:t>
            </w:r>
          </w:p>
        </w:tc>
      </w:tr>
      <w:tr w:rsidR="00303323" w14:paraId="5E88C57D" w14:textId="77777777" w:rsidTr="003421EC">
        <w:trPr>
          <w:trHeight w:val="300"/>
        </w:trPr>
        <w:tc>
          <w:tcPr>
            <w:tcW w:w="2600" w:type="dxa"/>
            <w:tcBorders>
              <w:top w:val="nil"/>
              <w:left w:val="single" w:sz="4" w:space="0" w:color="auto"/>
              <w:bottom w:val="single" w:sz="4" w:space="0" w:color="auto"/>
              <w:right w:val="single" w:sz="4" w:space="0" w:color="auto"/>
            </w:tcBorders>
            <w:shd w:val="clear" w:color="000000" w:fill="F2F2F2"/>
            <w:vAlign w:val="center"/>
            <w:hideMark/>
          </w:tcPr>
          <w:p w14:paraId="68EC8CC6" w14:textId="77777777" w:rsidR="00303323" w:rsidRDefault="00303323" w:rsidP="003421EC">
            <w:pPr>
              <w:rPr>
                <w:rFonts w:cs="Arial"/>
                <w:b/>
                <w:bCs/>
                <w:color w:val="000000"/>
                <w:sz w:val="20"/>
                <w:szCs w:val="20"/>
              </w:rPr>
            </w:pPr>
            <w:r>
              <w:rPr>
                <w:rFonts w:cs="Arial"/>
                <w:b/>
                <w:bCs/>
                <w:color w:val="000000"/>
                <w:sz w:val="20"/>
                <w:szCs w:val="20"/>
              </w:rPr>
              <w:t>Score Baixo</w:t>
            </w:r>
          </w:p>
        </w:tc>
        <w:tc>
          <w:tcPr>
            <w:tcW w:w="760" w:type="dxa"/>
            <w:tcBorders>
              <w:top w:val="nil"/>
              <w:left w:val="nil"/>
              <w:bottom w:val="single" w:sz="4" w:space="0" w:color="auto"/>
              <w:right w:val="single" w:sz="4" w:space="0" w:color="auto"/>
            </w:tcBorders>
            <w:shd w:val="clear" w:color="000000" w:fill="F2F2F2"/>
            <w:vAlign w:val="center"/>
            <w:hideMark/>
          </w:tcPr>
          <w:p w14:paraId="55E16A16" w14:textId="77777777" w:rsidR="00303323" w:rsidRDefault="00303323" w:rsidP="003421EC">
            <w:pPr>
              <w:jc w:val="center"/>
              <w:rPr>
                <w:rFonts w:cs="Arial"/>
                <w:b/>
                <w:bCs/>
                <w:color w:val="000000"/>
                <w:sz w:val="20"/>
                <w:szCs w:val="20"/>
              </w:rPr>
            </w:pPr>
            <w:r>
              <w:rPr>
                <w:rFonts w:cs="Arial"/>
                <w:b/>
                <w:bCs/>
                <w:color w:val="000000"/>
                <w:sz w:val="20"/>
                <w:szCs w:val="20"/>
              </w:rPr>
              <w:t>14</w:t>
            </w:r>
          </w:p>
        </w:tc>
        <w:tc>
          <w:tcPr>
            <w:tcW w:w="3580" w:type="dxa"/>
            <w:tcBorders>
              <w:top w:val="nil"/>
              <w:left w:val="nil"/>
              <w:bottom w:val="single" w:sz="4" w:space="0" w:color="auto"/>
              <w:right w:val="single" w:sz="4" w:space="0" w:color="auto"/>
            </w:tcBorders>
            <w:shd w:val="clear" w:color="000000" w:fill="FFFFFF"/>
            <w:vAlign w:val="center"/>
            <w:hideMark/>
          </w:tcPr>
          <w:p w14:paraId="43AFA5E2" w14:textId="77777777" w:rsidR="00303323" w:rsidRDefault="00303323" w:rsidP="003421EC">
            <w:pPr>
              <w:rPr>
                <w:rFonts w:cs="Arial"/>
                <w:color w:val="000000"/>
                <w:sz w:val="20"/>
                <w:szCs w:val="20"/>
              </w:rPr>
            </w:pPr>
            <w:r>
              <w:rPr>
                <w:rFonts w:cs="Arial"/>
                <w:color w:val="000000"/>
                <w:sz w:val="20"/>
                <w:szCs w:val="20"/>
              </w:rPr>
              <w:t>{Soma Scores Neg}&lt;=100</w:t>
            </w:r>
          </w:p>
        </w:tc>
        <w:tc>
          <w:tcPr>
            <w:tcW w:w="1120" w:type="dxa"/>
            <w:tcBorders>
              <w:top w:val="nil"/>
              <w:left w:val="nil"/>
              <w:bottom w:val="single" w:sz="4" w:space="0" w:color="auto"/>
              <w:right w:val="single" w:sz="4" w:space="0" w:color="auto"/>
            </w:tcBorders>
            <w:shd w:val="clear" w:color="000000" w:fill="FFFFFF"/>
            <w:vAlign w:val="center"/>
            <w:hideMark/>
          </w:tcPr>
          <w:p w14:paraId="447BAB6A" w14:textId="77777777" w:rsidR="00303323" w:rsidRDefault="00303323" w:rsidP="003421EC">
            <w:pPr>
              <w:rPr>
                <w:rFonts w:cs="Arial"/>
                <w:color w:val="000000"/>
                <w:sz w:val="20"/>
                <w:szCs w:val="20"/>
              </w:rPr>
            </w:pPr>
            <w:r>
              <w:rPr>
                <w:rFonts w:cs="Arial"/>
                <w:color w:val="000000"/>
                <w:sz w:val="20"/>
                <w:szCs w:val="20"/>
              </w:rPr>
              <w:t>APROVAR</w:t>
            </w:r>
          </w:p>
        </w:tc>
        <w:tc>
          <w:tcPr>
            <w:tcW w:w="2300" w:type="dxa"/>
            <w:tcBorders>
              <w:top w:val="nil"/>
              <w:left w:val="nil"/>
              <w:bottom w:val="single" w:sz="4" w:space="0" w:color="auto"/>
              <w:right w:val="single" w:sz="4" w:space="0" w:color="auto"/>
            </w:tcBorders>
            <w:shd w:val="clear" w:color="000000" w:fill="FFFFFF"/>
            <w:vAlign w:val="center"/>
            <w:hideMark/>
          </w:tcPr>
          <w:p w14:paraId="576BD2F4" w14:textId="77777777" w:rsidR="00303323" w:rsidRDefault="00303323" w:rsidP="003421EC">
            <w:pPr>
              <w:jc w:val="center"/>
              <w:rPr>
                <w:rFonts w:cs="Arial"/>
                <w:color w:val="000000"/>
                <w:sz w:val="20"/>
                <w:szCs w:val="20"/>
              </w:rPr>
            </w:pPr>
            <w:r>
              <w:rPr>
                <w:rFonts w:cs="Arial"/>
                <w:color w:val="000000"/>
                <w:sz w:val="20"/>
                <w:szCs w:val="20"/>
              </w:rPr>
              <w:t>{Soma Scores Neg}</w:t>
            </w:r>
          </w:p>
        </w:tc>
      </w:tr>
    </w:tbl>
    <w:p w14:paraId="400D2700" w14:textId="77777777" w:rsidR="00303323" w:rsidRPr="00F72A45" w:rsidRDefault="00303323" w:rsidP="00303323">
      <w:pPr>
        <w:rPr>
          <w:lang w:eastAsia="en-US"/>
        </w:rPr>
      </w:pPr>
    </w:p>
    <w:p w14:paraId="539DF5A1" w14:textId="77777777" w:rsidR="00303323" w:rsidRDefault="00303323" w:rsidP="00303323">
      <w:r>
        <w:t>Estas regras têm prioridade entre elas e apenas a primeira regra que seja válida irá definir a decisão a tomar no fluxo de tratamento.</w:t>
      </w:r>
    </w:p>
    <w:p w14:paraId="6DE4F807" w14:textId="77777777" w:rsidR="00303323" w:rsidRDefault="00303323" w:rsidP="00303323"/>
    <w:p w14:paraId="040C1CE2" w14:textId="77777777" w:rsidR="00303323" w:rsidRDefault="00303323" w:rsidP="00303323">
      <w:r>
        <w:t>Poderão posteriormente ser alteradas ou criadas novas regras usando qualquer combinação das variáveis de entrada do modelo.</w:t>
      </w:r>
    </w:p>
    <w:p w14:paraId="5FBCB2C9" w14:textId="1B974026" w:rsidR="003068E2" w:rsidRDefault="003068E2">
      <w:pPr>
        <w:jc w:val="left"/>
        <w:rPr>
          <w:b/>
          <w:lang w:eastAsia="en-US"/>
        </w:rPr>
      </w:pPr>
      <w:r>
        <w:rPr>
          <w:b/>
          <w:lang w:eastAsia="en-US"/>
        </w:rPr>
        <w:br w:type="page"/>
      </w:r>
    </w:p>
    <w:p w14:paraId="6F38F53B" w14:textId="77777777" w:rsidR="00385AEE" w:rsidRPr="006C3DEC" w:rsidRDefault="00385AEE" w:rsidP="00385AEE">
      <w:pPr>
        <w:pStyle w:val="Heading3"/>
      </w:pPr>
      <w:bookmarkStart w:id="92" w:name="_Ref497587295"/>
      <w:bookmarkStart w:id="93" w:name="_Toc499303929"/>
      <w:r w:rsidRPr="006C3DEC">
        <w:lastRenderedPageBreak/>
        <w:t>RQN10 –</w:t>
      </w:r>
      <w:r>
        <w:t xml:space="preserve"> </w:t>
      </w:r>
      <w:r w:rsidRPr="006C3DEC">
        <w:t>Criar integração webservice SIAF</w:t>
      </w:r>
      <w:bookmarkEnd w:id="92"/>
      <w:bookmarkEnd w:id="93"/>
    </w:p>
    <w:p w14:paraId="7724CCB8" w14:textId="77777777" w:rsidR="00385AEE" w:rsidRPr="00153785" w:rsidRDefault="00385AEE" w:rsidP="00385AEE"/>
    <w:p w14:paraId="59CEAB73" w14:textId="77777777" w:rsidR="00385AEE" w:rsidRPr="00153785" w:rsidRDefault="00385AEE" w:rsidP="00385AEE">
      <w:pPr>
        <w:pStyle w:val="Heading4"/>
      </w:pPr>
      <w:bookmarkStart w:id="94" w:name="_Toc499303930"/>
      <w:r w:rsidRPr="00153785">
        <w:t>RGN</w:t>
      </w:r>
      <w:r>
        <w:t>12</w:t>
      </w:r>
      <w:r w:rsidRPr="00153785">
        <w:t xml:space="preserve"> – C</w:t>
      </w:r>
      <w:r>
        <w:t>onsultar score externo através do Webservice SIAF</w:t>
      </w:r>
      <w:bookmarkEnd w:id="94"/>
    </w:p>
    <w:p w14:paraId="68943750" w14:textId="77777777" w:rsidR="00385AEE" w:rsidRPr="00153785" w:rsidRDefault="00385AEE" w:rsidP="00385AEE">
      <w:pPr>
        <w:rPr>
          <w:rFonts w:cs="Arial"/>
        </w:rPr>
      </w:pPr>
    </w:p>
    <w:p w14:paraId="191ADE6B" w14:textId="77777777" w:rsidR="00385AEE" w:rsidRPr="0045060A" w:rsidRDefault="00385AEE" w:rsidP="00385AEE">
      <w:pPr>
        <w:rPr>
          <w:rFonts w:cs="Arial"/>
          <w:color w:val="000000"/>
        </w:rPr>
      </w:pPr>
      <w:r w:rsidRPr="0045060A">
        <w:rPr>
          <w:rFonts w:cs="Arial"/>
          <w:color w:val="000000"/>
        </w:rPr>
        <w:t>O sistema de fraude deverá consultar o score externo através do WebService SIAF e o retorno do score externo será ponderado com uma variável, que ao final somara ao score interno, para agregar ao valor final de risco de fraude.</w:t>
      </w:r>
    </w:p>
    <w:p w14:paraId="36D366FE" w14:textId="77777777" w:rsidR="00385AEE" w:rsidRPr="0045060A" w:rsidRDefault="00385AEE" w:rsidP="00385AEE">
      <w:pPr>
        <w:rPr>
          <w:rFonts w:cs="Arial"/>
          <w:color w:val="000000"/>
        </w:rPr>
      </w:pPr>
    </w:p>
    <w:p w14:paraId="6722F9FC" w14:textId="77777777" w:rsidR="00385AEE" w:rsidRPr="0045060A" w:rsidRDefault="00385AEE" w:rsidP="00385AEE">
      <w:pPr>
        <w:rPr>
          <w:rFonts w:cs="Arial"/>
          <w:color w:val="000000"/>
        </w:rPr>
      </w:pPr>
      <w:r w:rsidRPr="0045060A">
        <w:rPr>
          <w:rFonts w:cs="Arial"/>
          <w:color w:val="000000"/>
        </w:rPr>
        <w:t>A definição do Webservice a ser invocado é a seguinte:</w:t>
      </w:r>
    </w:p>
    <w:p w14:paraId="43DD1EF9" w14:textId="77777777" w:rsidR="00385AEE" w:rsidRDefault="00385AEE" w:rsidP="00385AEE">
      <w:pPr>
        <w:rPr>
          <w:rFonts w:cs="Arial"/>
          <w:color w:val="000000"/>
          <w:sz w:val="20"/>
          <w:szCs w:val="20"/>
        </w:rPr>
      </w:pPr>
    </w:p>
    <w:p w14:paraId="14FA1BEA" w14:textId="77777777" w:rsidR="00385AEE" w:rsidRPr="000769F4" w:rsidRDefault="00385AEE" w:rsidP="00385AEE">
      <w:pPr>
        <w:autoSpaceDE w:val="0"/>
        <w:autoSpaceDN w:val="0"/>
        <w:adjustRightInd w:val="0"/>
        <w:rPr>
          <w:rFonts w:ascii="Courier New" w:hAnsi="Courier New" w:cs="Courier New"/>
          <w:sz w:val="20"/>
          <w:szCs w:val="20"/>
          <w:lang w:val="en-US"/>
        </w:rPr>
      </w:pPr>
      <w:r w:rsidRPr="000769F4">
        <w:rPr>
          <w:rFonts w:ascii="Courier New" w:hAnsi="Courier New" w:cs="Courier New"/>
          <w:sz w:val="20"/>
          <w:szCs w:val="20"/>
          <w:lang w:val="en-US"/>
        </w:rPr>
        <w:t>URL: http://10.59.23.188:8080/SIAFWS/PreventionModule</w:t>
      </w:r>
    </w:p>
    <w:p w14:paraId="5A0D913C" w14:textId="77777777" w:rsidR="00385AEE" w:rsidRPr="000769F4" w:rsidRDefault="00385AEE" w:rsidP="00385AEE">
      <w:pPr>
        <w:autoSpaceDE w:val="0"/>
        <w:autoSpaceDN w:val="0"/>
        <w:adjustRightInd w:val="0"/>
        <w:rPr>
          <w:rFonts w:ascii="Lucida Console" w:hAnsi="Lucida Console" w:cs="Lucida Console"/>
          <w:sz w:val="20"/>
          <w:szCs w:val="20"/>
          <w:lang w:val="en-US"/>
        </w:rPr>
      </w:pPr>
    </w:p>
    <w:p w14:paraId="55899199"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&lt;soapenv:Envelope xmlns:soapenv="http://schemas.xmlsoap.org/soap/envelope/" xmlns:prev="http://preventionmodule.webservices.siaf.abrt.hp.com.br/"&gt;</w:t>
      </w:r>
    </w:p>
    <w:p w14:paraId="19A37C84"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 xml:space="preserve">   &lt;soapenv:Header/&gt;</w:t>
      </w:r>
    </w:p>
    <w:p w14:paraId="2FEC96F1"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 xml:space="preserve">   &lt;soapenv:Body&gt;</w:t>
      </w:r>
    </w:p>
    <w:p w14:paraId="22675DDD"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 xml:space="preserve">      &lt;prev:SaleRecommendationIn&gt;</w:t>
      </w:r>
    </w:p>
    <w:p w14:paraId="7288B79B"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lang w:val="en-US"/>
        </w:rPr>
        <w:t xml:space="preserve">         </w:t>
      </w:r>
      <w:r w:rsidRPr="000769F4">
        <w:rPr>
          <w:rFonts w:ascii="Courier New" w:hAnsi="Courier New" w:cs="Courier New"/>
          <w:sz w:val="18"/>
          <w:szCs w:val="20"/>
        </w:rPr>
        <w:t>&lt;cpfCnpj&gt;8888888888822&lt;/cpfCnpj&gt;</w:t>
      </w:r>
    </w:p>
    <w:p w14:paraId="01F8AABA"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&lt;codigoOperadora&gt;331&lt;/codigoOperadora&gt;</w:t>
      </w:r>
    </w:p>
    <w:p w14:paraId="3BBA46F6"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&lt;nome&gt;Kleyton&lt;/nome&gt;</w:t>
      </w:r>
    </w:p>
    <w:p w14:paraId="74411758"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&lt;endereco&gt;rua dezesseis&lt;/endereco&gt;</w:t>
      </w:r>
    </w:p>
    <w:p w14:paraId="002982DC"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&lt;numero&gt;137&lt;/numero&gt;</w:t>
      </w:r>
    </w:p>
    <w:p w14:paraId="538DD703"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&lt;complemento&gt;&lt;/complemento&gt;</w:t>
      </w:r>
    </w:p>
    <w:p w14:paraId="037E6490"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&lt;bairro&gt;centro&lt;/bairro&gt;</w:t>
      </w:r>
    </w:p>
    <w:p w14:paraId="22E49B57"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&lt;cidade&gt;belo horizonte&lt;/cidade&gt;</w:t>
      </w:r>
    </w:p>
    <w:p w14:paraId="372826D5"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&lt;uf&gt;mg&lt;/uf&gt;</w:t>
      </w:r>
    </w:p>
    <w:p w14:paraId="1A668522"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&lt;cep&gt;31333333&lt;/cep&gt;</w:t>
      </w:r>
    </w:p>
    <w:p w14:paraId="6A0E3554"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&lt;nomeMae&gt;Joana da Silva&lt;/nomeMae&gt;</w:t>
      </w:r>
    </w:p>
    <w:p w14:paraId="3E20B866"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&lt;telContato&gt;3131313131&lt;/telContato&gt;</w:t>
      </w:r>
    </w:p>
    <w:p w14:paraId="084EF594"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&lt;rg&gt;1111111&lt;/rg&gt;</w:t>
      </w:r>
    </w:p>
    <w:p w14:paraId="582FDE0B"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&lt;datNascimento&gt;09091981&lt;/datNascimento&gt;</w:t>
      </w:r>
    </w:p>
    <w:p w14:paraId="3F663D70"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&lt;pdv&gt;111111&lt;/pdv&gt;</w:t>
      </w:r>
    </w:p>
    <w:p w14:paraId="504FCBAD"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&lt;proposta&gt;111&lt;/proposta&gt;</w:t>
      </w:r>
    </w:p>
    <w:p w14:paraId="20458B75" w14:textId="77777777" w:rsidR="00385AEE" w:rsidRPr="000769F4" w:rsidRDefault="00385AEE" w:rsidP="00385AEE">
      <w:pPr>
        <w:autoSpaceDE w:val="0"/>
        <w:autoSpaceDN w:val="0"/>
        <w:adjustRightInd w:val="0"/>
        <w:jc w:val="left"/>
        <w:rPr>
          <w:rFonts w:ascii="Courier New" w:hAnsi="Courier New" w:cs="Courier New"/>
          <w:sz w:val="18"/>
          <w:szCs w:val="20"/>
        </w:rPr>
      </w:pPr>
      <w:r w:rsidRPr="000769F4">
        <w:rPr>
          <w:rFonts w:ascii="Courier New" w:hAnsi="Courier New" w:cs="Courier New"/>
          <w:sz w:val="18"/>
          <w:szCs w:val="20"/>
        </w:rPr>
        <w:t xml:space="preserve">         &lt;cpfCnpjSocio&gt;&lt;/cpfCnpjSocio&gt;</w:t>
      </w:r>
    </w:p>
    <w:p w14:paraId="2703D8A7"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rPr>
        <w:t xml:space="preserve">      </w:t>
      </w:r>
      <w:r w:rsidRPr="000769F4">
        <w:rPr>
          <w:rFonts w:ascii="Courier New" w:hAnsi="Courier New" w:cs="Courier New"/>
          <w:sz w:val="18"/>
          <w:szCs w:val="20"/>
          <w:lang w:val="en-US"/>
        </w:rPr>
        <w:t>&lt;/prev:SaleRecommendationIn&gt;</w:t>
      </w:r>
    </w:p>
    <w:p w14:paraId="599B4DA4" w14:textId="77777777" w:rsidR="00385AEE" w:rsidRPr="000769F4"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 xml:space="preserve">   &lt;/soapenv:Body&gt;</w:t>
      </w:r>
    </w:p>
    <w:p w14:paraId="35FE77A7" w14:textId="77777777" w:rsidR="00385AEE" w:rsidRDefault="00385AEE" w:rsidP="00385AEE">
      <w:pPr>
        <w:autoSpaceDE w:val="0"/>
        <w:autoSpaceDN w:val="0"/>
        <w:adjustRightInd w:val="0"/>
        <w:jc w:val="left"/>
        <w:rPr>
          <w:rFonts w:ascii="Courier New" w:hAnsi="Courier New" w:cs="Courier New"/>
          <w:sz w:val="18"/>
          <w:szCs w:val="20"/>
          <w:lang w:val="en-US"/>
        </w:rPr>
      </w:pPr>
      <w:r w:rsidRPr="000769F4">
        <w:rPr>
          <w:rFonts w:ascii="Courier New" w:hAnsi="Courier New" w:cs="Courier New"/>
          <w:sz w:val="18"/>
          <w:szCs w:val="20"/>
          <w:lang w:val="en-US"/>
        </w:rPr>
        <w:t>&lt;/soapenv:Envelope&gt;</w:t>
      </w:r>
    </w:p>
    <w:p w14:paraId="29E97074" w14:textId="77777777" w:rsidR="00C9045E" w:rsidRDefault="00C9045E" w:rsidP="00385AEE">
      <w:pPr>
        <w:autoSpaceDE w:val="0"/>
        <w:autoSpaceDN w:val="0"/>
        <w:adjustRightInd w:val="0"/>
        <w:jc w:val="left"/>
        <w:rPr>
          <w:rFonts w:ascii="Courier New" w:hAnsi="Courier New" w:cs="Courier New"/>
          <w:sz w:val="18"/>
          <w:szCs w:val="20"/>
          <w:lang w:val="en-US"/>
        </w:rPr>
      </w:pPr>
    </w:p>
    <w:p w14:paraId="6EE22FF8" w14:textId="77777777" w:rsidR="003068E2" w:rsidRPr="002C55D4" w:rsidRDefault="003068E2" w:rsidP="00385AEE">
      <w:pPr>
        <w:autoSpaceDE w:val="0"/>
        <w:autoSpaceDN w:val="0"/>
        <w:adjustRightInd w:val="0"/>
        <w:jc w:val="left"/>
        <w:rPr>
          <w:rFonts w:cs="Arial"/>
          <w:color w:val="000000"/>
          <w:lang w:val="en-US"/>
        </w:rPr>
      </w:pPr>
    </w:p>
    <w:p w14:paraId="42CC6FB1" w14:textId="72A4A4FA" w:rsidR="00C9045E" w:rsidRPr="00C9045E" w:rsidRDefault="00B145BC" w:rsidP="00385AEE">
      <w:pPr>
        <w:autoSpaceDE w:val="0"/>
        <w:autoSpaceDN w:val="0"/>
        <w:adjustRightInd w:val="0"/>
        <w:jc w:val="left"/>
        <w:rPr>
          <w:rFonts w:ascii="Courier New" w:hAnsi="Courier New" w:cs="Courier New"/>
          <w:sz w:val="18"/>
          <w:szCs w:val="20"/>
        </w:rPr>
      </w:pPr>
      <w:r w:rsidRPr="0045060A">
        <w:rPr>
          <w:rFonts w:cs="Arial"/>
          <w:color w:val="000000"/>
        </w:rPr>
        <w:t>Durante o processamento da proposta</w:t>
      </w:r>
      <w:r>
        <w:rPr>
          <w:rFonts w:cs="Arial"/>
          <w:color w:val="000000"/>
        </w:rPr>
        <w:t xml:space="preserve"> será feita uma chamada ao Webservice utilizando uma tarefa específica do RAID FMS baseada na configuração acima</w:t>
      </w:r>
      <w:r>
        <w:t>.</w:t>
      </w:r>
    </w:p>
    <w:p w14:paraId="7E410ACB" w14:textId="3F9D4EA4" w:rsidR="003068E2" w:rsidRDefault="003068E2">
      <w:pPr>
        <w:jc w:val="left"/>
        <w:rPr>
          <w:rFonts w:ascii="Courier New" w:hAnsi="Courier New" w:cs="Courier New"/>
          <w:sz w:val="18"/>
          <w:szCs w:val="20"/>
        </w:rPr>
      </w:pPr>
      <w:r>
        <w:rPr>
          <w:rFonts w:ascii="Courier New" w:hAnsi="Courier New" w:cs="Courier New"/>
          <w:sz w:val="18"/>
          <w:szCs w:val="20"/>
        </w:rPr>
        <w:br w:type="page"/>
      </w:r>
    </w:p>
    <w:p w14:paraId="10DEAFF0" w14:textId="77777777" w:rsidR="00385AEE" w:rsidRPr="00C9045E" w:rsidRDefault="00385AEE" w:rsidP="00385AEE">
      <w:pPr>
        <w:autoSpaceDE w:val="0"/>
        <w:autoSpaceDN w:val="0"/>
        <w:adjustRightInd w:val="0"/>
        <w:rPr>
          <w:rFonts w:ascii="Courier New" w:hAnsi="Courier New" w:cs="Courier New"/>
          <w:sz w:val="18"/>
          <w:szCs w:val="20"/>
        </w:rPr>
      </w:pPr>
    </w:p>
    <w:p w14:paraId="204818BE" w14:textId="77777777" w:rsidR="00385AEE" w:rsidRDefault="00385AEE" w:rsidP="00385AEE">
      <w:r w:rsidRPr="00753CFB">
        <w:t xml:space="preserve">Como resultado da chamada ao Webservice, será criada </w:t>
      </w:r>
      <w:r>
        <w:t>uma</w:t>
      </w:r>
      <w:r w:rsidRPr="00753CFB">
        <w:t xml:space="preserve"> variável </w:t>
      </w:r>
      <w:r>
        <w:t>que poderá ser utilizada no motor de regras:</w:t>
      </w:r>
    </w:p>
    <w:p w14:paraId="08E9E268" w14:textId="77777777" w:rsidR="00385AEE" w:rsidRPr="00753CFB" w:rsidRDefault="00385AEE" w:rsidP="00385AEE">
      <w:pPr>
        <w:rPr>
          <w:rFonts w:ascii="Courier New" w:hAnsi="Courier New" w:cs="Courier New"/>
          <w:sz w:val="18"/>
          <w:szCs w:val="20"/>
        </w:rPr>
      </w:pPr>
    </w:p>
    <w:tbl>
      <w:tblPr>
        <w:tblW w:w="8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6774"/>
      </w:tblGrid>
      <w:tr w:rsidR="00385AEE" w:rsidRPr="00153785" w14:paraId="3669EC6C" w14:textId="77777777" w:rsidTr="00385AEE">
        <w:trPr>
          <w:trHeight w:val="289"/>
          <w:jc w:val="center"/>
        </w:trPr>
        <w:tc>
          <w:tcPr>
            <w:tcW w:w="2188" w:type="dxa"/>
            <w:shd w:val="clear" w:color="000000" w:fill="A6A6A6"/>
            <w:vAlign w:val="center"/>
          </w:tcPr>
          <w:p w14:paraId="0F9F57CC" w14:textId="77777777" w:rsidR="00385AEE" w:rsidRPr="00153785" w:rsidRDefault="00385AEE" w:rsidP="00385AEE">
            <w:pPr>
              <w:jc w:val="right"/>
              <w:rPr>
                <w:rFonts w:cs="Arial"/>
                <w:b/>
                <w:bCs/>
                <w:color w:val="000000"/>
                <w:sz w:val="20"/>
                <w:szCs w:val="20"/>
              </w:rPr>
            </w:pPr>
            <w:r>
              <w:rPr>
                <w:rFonts w:cs="Arial"/>
                <w:b/>
                <w:bCs/>
                <w:color w:val="000000"/>
                <w:sz w:val="20"/>
                <w:szCs w:val="20"/>
              </w:rPr>
              <w:t>Variável</w:t>
            </w:r>
          </w:p>
        </w:tc>
        <w:tc>
          <w:tcPr>
            <w:tcW w:w="6774" w:type="dxa"/>
            <w:shd w:val="clear" w:color="auto" w:fill="auto"/>
            <w:vAlign w:val="center"/>
          </w:tcPr>
          <w:p w14:paraId="6EF7E06F" w14:textId="77777777" w:rsidR="00385AEE" w:rsidRPr="00153785" w:rsidRDefault="00385AEE" w:rsidP="00385AEE">
            <w:pPr>
              <w:rPr>
                <w:rFonts w:cs="Arial"/>
                <w:color w:val="000000"/>
                <w:sz w:val="20"/>
                <w:szCs w:val="20"/>
              </w:rPr>
            </w:pPr>
            <w:r>
              <w:rPr>
                <w:rFonts w:cs="Arial"/>
                <w:color w:val="000000"/>
                <w:sz w:val="20"/>
                <w:szCs w:val="20"/>
              </w:rPr>
              <w:t>Score SIAF</w:t>
            </w:r>
          </w:p>
        </w:tc>
      </w:tr>
      <w:tr w:rsidR="00385AEE" w:rsidRPr="00153785" w14:paraId="548D546B" w14:textId="77777777" w:rsidTr="00385AEE">
        <w:trPr>
          <w:trHeight w:val="289"/>
          <w:jc w:val="center"/>
        </w:trPr>
        <w:tc>
          <w:tcPr>
            <w:tcW w:w="2188" w:type="dxa"/>
            <w:shd w:val="clear" w:color="000000" w:fill="A6A6A6"/>
            <w:vAlign w:val="center"/>
          </w:tcPr>
          <w:p w14:paraId="189FCCDE" w14:textId="77777777" w:rsidR="00385AEE" w:rsidRDefault="00385AEE" w:rsidP="00385AEE">
            <w:pPr>
              <w:jc w:val="right"/>
              <w:rPr>
                <w:rFonts w:cs="Arial"/>
                <w:b/>
                <w:bCs/>
                <w:color w:val="000000"/>
                <w:sz w:val="20"/>
                <w:szCs w:val="20"/>
              </w:rPr>
            </w:pPr>
            <w:r>
              <w:rPr>
                <w:rFonts w:cs="Arial"/>
                <w:b/>
                <w:bCs/>
                <w:color w:val="000000"/>
                <w:sz w:val="20"/>
                <w:szCs w:val="20"/>
              </w:rPr>
              <w:t>Valores Possíveis</w:t>
            </w:r>
          </w:p>
        </w:tc>
        <w:tc>
          <w:tcPr>
            <w:tcW w:w="6774" w:type="dxa"/>
            <w:shd w:val="clear" w:color="auto" w:fill="auto"/>
            <w:vAlign w:val="center"/>
          </w:tcPr>
          <w:p w14:paraId="45832E20" w14:textId="77777777" w:rsidR="00385AEE" w:rsidRDefault="00385AEE" w:rsidP="00385AEE">
            <w:pPr>
              <w:rPr>
                <w:rFonts w:cs="Arial"/>
                <w:color w:val="000000"/>
                <w:sz w:val="20"/>
                <w:szCs w:val="20"/>
              </w:rPr>
            </w:pPr>
            <w:r>
              <w:rPr>
                <w:rFonts w:cs="Arial"/>
                <w:color w:val="000000"/>
                <w:sz w:val="20"/>
                <w:szCs w:val="20"/>
              </w:rPr>
              <w:t>1 a 5</w:t>
            </w:r>
          </w:p>
        </w:tc>
      </w:tr>
      <w:tr w:rsidR="00385AEE" w:rsidRPr="00153785" w14:paraId="2D7489DE" w14:textId="77777777" w:rsidTr="00385AEE">
        <w:trPr>
          <w:trHeight w:val="289"/>
          <w:jc w:val="center"/>
        </w:trPr>
        <w:tc>
          <w:tcPr>
            <w:tcW w:w="2188" w:type="dxa"/>
            <w:shd w:val="clear" w:color="000000" w:fill="A6A6A6"/>
            <w:vAlign w:val="center"/>
          </w:tcPr>
          <w:p w14:paraId="4CEC820F" w14:textId="77777777" w:rsidR="00385AEE" w:rsidRDefault="00385AEE" w:rsidP="00385AEE">
            <w:pPr>
              <w:jc w:val="right"/>
              <w:rPr>
                <w:rFonts w:cs="Arial"/>
                <w:b/>
                <w:bCs/>
                <w:color w:val="000000"/>
                <w:sz w:val="20"/>
                <w:szCs w:val="20"/>
              </w:rPr>
            </w:pPr>
            <w:r>
              <w:rPr>
                <w:rFonts w:cs="Arial"/>
                <w:b/>
                <w:bCs/>
                <w:color w:val="000000"/>
                <w:sz w:val="20"/>
                <w:szCs w:val="20"/>
              </w:rPr>
              <w:t>Regra Exemplo</w:t>
            </w:r>
          </w:p>
        </w:tc>
        <w:tc>
          <w:tcPr>
            <w:tcW w:w="6774" w:type="dxa"/>
            <w:shd w:val="clear" w:color="auto" w:fill="auto"/>
            <w:vAlign w:val="center"/>
          </w:tcPr>
          <w:p w14:paraId="28465696" w14:textId="77777777" w:rsidR="00385AEE" w:rsidRDefault="00385AEE" w:rsidP="00385AEE">
            <w:pPr>
              <w:rPr>
                <w:rFonts w:cs="Arial"/>
                <w:color w:val="000000"/>
                <w:sz w:val="20"/>
                <w:szCs w:val="20"/>
              </w:rPr>
            </w:pPr>
            <w:r>
              <w:rPr>
                <w:rFonts w:cs="Arial"/>
                <w:color w:val="000000"/>
                <w:sz w:val="20"/>
                <w:szCs w:val="20"/>
              </w:rPr>
              <w:t>(Score SIAF) * 100</w:t>
            </w:r>
          </w:p>
        </w:tc>
      </w:tr>
    </w:tbl>
    <w:p w14:paraId="6AD9C72A" w14:textId="77777777" w:rsidR="00385AEE" w:rsidRPr="00753CFB" w:rsidRDefault="00385AEE" w:rsidP="00385AEE">
      <w:pPr>
        <w:rPr>
          <w:rFonts w:cs="Arial"/>
          <w:color w:val="000000"/>
          <w:sz w:val="20"/>
          <w:szCs w:val="20"/>
        </w:rPr>
      </w:pPr>
    </w:p>
    <w:p w14:paraId="3FBA74F8" w14:textId="76572A1D" w:rsidR="003068E2" w:rsidRDefault="003068E2">
      <w:pPr>
        <w:jc w:val="left"/>
        <w:rPr>
          <w:rFonts w:cs="Arial"/>
          <w:color w:val="000000"/>
          <w:sz w:val="20"/>
          <w:szCs w:val="20"/>
        </w:rPr>
      </w:pPr>
      <w:r>
        <w:rPr>
          <w:rFonts w:cs="Arial"/>
          <w:color w:val="000000"/>
          <w:sz w:val="20"/>
          <w:szCs w:val="20"/>
        </w:rPr>
        <w:br w:type="page"/>
      </w:r>
    </w:p>
    <w:p w14:paraId="1394933D" w14:textId="1BE03A00" w:rsidR="004F599D" w:rsidRPr="006C3DEC" w:rsidRDefault="004F599D" w:rsidP="000A0C31">
      <w:pPr>
        <w:pStyle w:val="Heading3"/>
      </w:pPr>
      <w:bookmarkStart w:id="95" w:name="_Toc499303931"/>
      <w:r w:rsidRPr="006C3DEC">
        <w:lastRenderedPageBreak/>
        <w:t>RQN1</w:t>
      </w:r>
      <w:r>
        <w:t>2</w:t>
      </w:r>
      <w:r w:rsidRPr="006C3DEC">
        <w:t xml:space="preserve"> –</w:t>
      </w:r>
      <w:r>
        <w:t xml:space="preserve"> Workflow de Propostas</w:t>
      </w:r>
      <w:bookmarkEnd w:id="95"/>
    </w:p>
    <w:p w14:paraId="45E13412" w14:textId="77777777" w:rsidR="004F599D" w:rsidRDefault="004F599D" w:rsidP="00FF2FE5">
      <w:pPr>
        <w:rPr>
          <w:rFonts w:cs="Arial"/>
        </w:rPr>
      </w:pPr>
    </w:p>
    <w:p w14:paraId="6B97771F" w14:textId="4114228E" w:rsidR="004F599D" w:rsidRPr="00153785" w:rsidRDefault="004F599D" w:rsidP="00D226EA">
      <w:pPr>
        <w:pStyle w:val="Heading4"/>
      </w:pPr>
      <w:bookmarkStart w:id="96" w:name="_Toc499303932"/>
      <w:r w:rsidRPr="00153785">
        <w:t>RGN</w:t>
      </w:r>
      <w:r w:rsidR="00715EB4">
        <w:t>54</w:t>
      </w:r>
      <w:r w:rsidRPr="00153785">
        <w:t xml:space="preserve"> – </w:t>
      </w:r>
      <w:r>
        <w:t>Filtro BRI_SEM_FATURAMENTO</w:t>
      </w:r>
      <w:bookmarkEnd w:id="96"/>
    </w:p>
    <w:p w14:paraId="2CC1BF46" w14:textId="77777777" w:rsidR="004F599D" w:rsidRPr="00153785" w:rsidRDefault="004F599D" w:rsidP="00FF2FE5">
      <w:pPr>
        <w:rPr>
          <w:rFonts w:cs="Arial"/>
        </w:rPr>
      </w:pPr>
    </w:p>
    <w:p w14:paraId="1FD3A032" w14:textId="77777777" w:rsidR="004F599D" w:rsidRPr="0045060A" w:rsidRDefault="004F599D" w:rsidP="00FF2FE5">
      <w:pPr>
        <w:rPr>
          <w:rFonts w:cs="Arial"/>
          <w:color w:val="000000"/>
        </w:rPr>
      </w:pPr>
      <w:r w:rsidRPr="0045060A">
        <w:rPr>
          <w:rFonts w:cs="Arial"/>
          <w:color w:val="000000"/>
        </w:rPr>
        <w:t>Deverá ser criado um filtro no sistema, que possibilite inibir as propostas carregadas com status SIM ou NÃO (campo CONTRATO_BRI_SEM_FATURAMENTO), contido no arquivo de carga. Caso o filtro seja ativado com status = NÃO, as propostas deverão ser encerradas automaticamente sem tratamento, caso contrário seguirão o fluxo normal.</w:t>
      </w:r>
    </w:p>
    <w:p w14:paraId="14B567BF" w14:textId="77777777" w:rsidR="004F599D" w:rsidRPr="0045060A" w:rsidRDefault="004F599D" w:rsidP="00FF2FE5">
      <w:pPr>
        <w:rPr>
          <w:rFonts w:cs="Arial"/>
          <w:color w:val="000000"/>
        </w:rPr>
      </w:pPr>
    </w:p>
    <w:p w14:paraId="0E59CC1A" w14:textId="05CE059D" w:rsidR="004F599D" w:rsidRPr="0045060A" w:rsidRDefault="004F599D" w:rsidP="00FF2FE5">
      <w:pPr>
        <w:rPr>
          <w:rFonts w:cs="Arial"/>
          <w:color w:val="000000"/>
        </w:rPr>
      </w:pPr>
      <w:r w:rsidRPr="0045060A">
        <w:rPr>
          <w:rFonts w:cs="Arial"/>
          <w:color w:val="000000"/>
        </w:rPr>
        <w:t>Durante o processamento da proposta</w:t>
      </w:r>
      <w:r w:rsidR="00B145BC">
        <w:rPr>
          <w:rFonts w:cs="Arial"/>
          <w:color w:val="000000"/>
        </w:rPr>
        <w:t xml:space="preserve"> (vide </w:t>
      </w:r>
      <w:hyperlink w:anchor="_RQN01_–_Carga" w:history="1">
        <w:r w:rsidR="00B145BC" w:rsidRPr="00B145BC">
          <w:rPr>
            <w:rStyle w:val="Hyperlink"/>
            <w:rFonts w:cs="Arial"/>
          </w:rPr>
          <w:t>RQN01 – Carga dos arquivos de vendas do SINN</w:t>
        </w:r>
      </w:hyperlink>
      <w:r w:rsidR="00B145BC">
        <w:rPr>
          <w:rFonts w:cs="Arial"/>
          <w:color w:val="000000"/>
        </w:rPr>
        <w:t>)</w:t>
      </w:r>
      <w:r w:rsidR="00C9045E">
        <w:rPr>
          <w:rFonts w:cs="Arial"/>
          <w:color w:val="000000"/>
        </w:rPr>
        <w:t xml:space="preserve"> </w:t>
      </w:r>
      <w:r w:rsidRPr="0045060A">
        <w:rPr>
          <w:rFonts w:cs="Arial"/>
          <w:color w:val="000000"/>
        </w:rPr>
        <w:t>será criada uma variável que poderá ser utilizada no motor de regras:</w:t>
      </w:r>
    </w:p>
    <w:p w14:paraId="25F7C063" w14:textId="77777777" w:rsidR="004F599D" w:rsidRPr="00753CFB" w:rsidRDefault="004F599D" w:rsidP="00FF2FE5">
      <w:pPr>
        <w:rPr>
          <w:rFonts w:ascii="Courier New" w:hAnsi="Courier New" w:cs="Courier New"/>
          <w:sz w:val="18"/>
          <w:szCs w:val="20"/>
        </w:rPr>
      </w:pPr>
    </w:p>
    <w:tbl>
      <w:tblPr>
        <w:tblW w:w="8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6774"/>
      </w:tblGrid>
      <w:tr w:rsidR="004F599D" w:rsidRPr="00153785" w14:paraId="407C133C" w14:textId="77777777" w:rsidTr="004A3BA4">
        <w:trPr>
          <w:trHeight w:val="289"/>
          <w:jc w:val="center"/>
        </w:trPr>
        <w:tc>
          <w:tcPr>
            <w:tcW w:w="2188" w:type="dxa"/>
            <w:shd w:val="clear" w:color="000000" w:fill="A6A6A6"/>
            <w:vAlign w:val="center"/>
          </w:tcPr>
          <w:p w14:paraId="2C9C5F9F" w14:textId="77777777" w:rsidR="004F599D" w:rsidRPr="00153785" w:rsidRDefault="004F599D" w:rsidP="00FF2FE5">
            <w:pPr>
              <w:jc w:val="right"/>
              <w:rPr>
                <w:rFonts w:cs="Arial"/>
                <w:b/>
                <w:bCs/>
                <w:color w:val="000000"/>
                <w:sz w:val="20"/>
                <w:szCs w:val="20"/>
              </w:rPr>
            </w:pPr>
            <w:r>
              <w:rPr>
                <w:rFonts w:cs="Arial"/>
                <w:b/>
                <w:bCs/>
                <w:color w:val="000000"/>
                <w:sz w:val="20"/>
                <w:szCs w:val="20"/>
              </w:rPr>
              <w:t>Variável</w:t>
            </w:r>
          </w:p>
        </w:tc>
        <w:tc>
          <w:tcPr>
            <w:tcW w:w="6774" w:type="dxa"/>
            <w:shd w:val="clear" w:color="auto" w:fill="auto"/>
            <w:vAlign w:val="center"/>
          </w:tcPr>
          <w:p w14:paraId="060D1F72" w14:textId="77777777" w:rsidR="004F599D" w:rsidRPr="00153785" w:rsidRDefault="004F599D" w:rsidP="00FF2FE5">
            <w:pPr>
              <w:rPr>
                <w:rFonts w:cs="Arial"/>
                <w:color w:val="000000"/>
                <w:sz w:val="20"/>
                <w:szCs w:val="20"/>
              </w:rPr>
            </w:pPr>
            <w:r>
              <w:rPr>
                <w:rFonts w:cs="Arial"/>
                <w:color w:val="000000"/>
                <w:sz w:val="20"/>
                <w:szCs w:val="20"/>
              </w:rPr>
              <w:t>BRI Sem Faturamento</w:t>
            </w:r>
          </w:p>
        </w:tc>
      </w:tr>
      <w:tr w:rsidR="004F599D" w:rsidRPr="00153785" w14:paraId="42064B00" w14:textId="77777777" w:rsidTr="004A3BA4">
        <w:trPr>
          <w:trHeight w:val="289"/>
          <w:jc w:val="center"/>
        </w:trPr>
        <w:tc>
          <w:tcPr>
            <w:tcW w:w="2188" w:type="dxa"/>
            <w:shd w:val="clear" w:color="000000" w:fill="A6A6A6"/>
            <w:vAlign w:val="center"/>
          </w:tcPr>
          <w:p w14:paraId="72FAAED3" w14:textId="77777777" w:rsidR="004F599D" w:rsidRDefault="004F599D" w:rsidP="00FF2FE5">
            <w:pPr>
              <w:jc w:val="right"/>
              <w:rPr>
                <w:rFonts w:cs="Arial"/>
                <w:b/>
                <w:bCs/>
                <w:color w:val="000000"/>
                <w:sz w:val="20"/>
                <w:szCs w:val="20"/>
              </w:rPr>
            </w:pPr>
            <w:r>
              <w:rPr>
                <w:rFonts w:cs="Arial"/>
                <w:b/>
                <w:bCs/>
                <w:color w:val="000000"/>
                <w:sz w:val="20"/>
                <w:szCs w:val="20"/>
              </w:rPr>
              <w:t>Possíveis Valores</w:t>
            </w:r>
          </w:p>
        </w:tc>
        <w:tc>
          <w:tcPr>
            <w:tcW w:w="6774" w:type="dxa"/>
            <w:shd w:val="clear" w:color="auto" w:fill="auto"/>
            <w:vAlign w:val="center"/>
          </w:tcPr>
          <w:p w14:paraId="1611C02D" w14:textId="77777777" w:rsidR="004F599D" w:rsidRDefault="004F599D" w:rsidP="00FF2FE5">
            <w:pPr>
              <w:rPr>
                <w:rFonts w:cs="Arial"/>
                <w:color w:val="000000"/>
                <w:sz w:val="20"/>
                <w:szCs w:val="20"/>
              </w:rPr>
            </w:pPr>
            <w:r>
              <w:rPr>
                <w:rFonts w:cs="Arial"/>
                <w:color w:val="000000"/>
                <w:sz w:val="20"/>
                <w:szCs w:val="20"/>
              </w:rPr>
              <w:t>S | N</w:t>
            </w:r>
          </w:p>
        </w:tc>
      </w:tr>
      <w:tr w:rsidR="004F599D" w:rsidRPr="00153785" w14:paraId="404B50DA" w14:textId="77777777" w:rsidTr="004A3BA4">
        <w:trPr>
          <w:trHeight w:val="289"/>
          <w:jc w:val="center"/>
        </w:trPr>
        <w:tc>
          <w:tcPr>
            <w:tcW w:w="2188" w:type="dxa"/>
            <w:shd w:val="clear" w:color="000000" w:fill="A6A6A6"/>
            <w:vAlign w:val="center"/>
          </w:tcPr>
          <w:p w14:paraId="067811E0" w14:textId="77777777" w:rsidR="004F599D" w:rsidRDefault="004F599D" w:rsidP="00FF2FE5">
            <w:pPr>
              <w:jc w:val="right"/>
              <w:rPr>
                <w:rFonts w:cs="Arial"/>
                <w:b/>
                <w:bCs/>
                <w:color w:val="000000"/>
                <w:sz w:val="20"/>
                <w:szCs w:val="20"/>
              </w:rPr>
            </w:pPr>
            <w:r>
              <w:rPr>
                <w:rFonts w:cs="Arial"/>
                <w:b/>
                <w:bCs/>
                <w:color w:val="000000"/>
                <w:sz w:val="20"/>
                <w:szCs w:val="20"/>
              </w:rPr>
              <w:t>Regra Exemplo</w:t>
            </w:r>
          </w:p>
        </w:tc>
        <w:tc>
          <w:tcPr>
            <w:tcW w:w="6774" w:type="dxa"/>
            <w:shd w:val="clear" w:color="auto" w:fill="auto"/>
            <w:vAlign w:val="center"/>
          </w:tcPr>
          <w:p w14:paraId="47526DCE" w14:textId="77777777" w:rsidR="004F599D" w:rsidRDefault="004F599D" w:rsidP="00FF2FE5">
            <w:pPr>
              <w:rPr>
                <w:rFonts w:cs="Arial"/>
                <w:color w:val="000000"/>
                <w:sz w:val="20"/>
                <w:szCs w:val="20"/>
              </w:rPr>
            </w:pPr>
            <w:r>
              <w:rPr>
                <w:rFonts w:cs="Arial"/>
                <w:color w:val="000000"/>
                <w:sz w:val="20"/>
                <w:szCs w:val="20"/>
              </w:rPr>
              <w:t>(BRI Sem Faturamento) = ‘N’</w:t>
            </w:r>
          </w:p>
        </w:tc>
      </w:tr>
    </w:tbl>
    <w:p w14:paraId="24698CF2" w14:textId="77777777" w:rsidR="004F599D" w:rsidRDefault="004F599D" w:rsidP="00FF2FE5">
      <w:pPr>
        <w:rPr>
          <w:rFonts w:cs="Arial"/>
          <w:color w:val="000000"/>
          <w:sz w:val="20"/>
          <w:szCs w:val="20"/>
        </w:rPr>
      </w:pPr>
    </w:p>
    <w:p w14:paraId="0050D9EA" w14:textId="19E1C57C" w:rsidR="003068E2" w:rsidRDefault="003068E2">
      <w:pPr>
        <w:jc w:val="left"/>
        <w:rPr>
          <w:rFonts w:cs="Arial"/>
        </w:rPr>
      </w:pPr>
      <w:r>
        <w:rPr>
          <w:rFonts w:cs="Arial"/>
        </w:rPr>
        <w:br w:type="page"/>
      </w:r>
    </w:p>
    <w:p w14:paraId="36A78786" w14:textId="645FEA4E" w:rsidR="004F599D" w:rsidRPr="000A0C31" w:rsidRDefault="004F599D" w:rsidP="000A0C31">
      <w:pPr>
        <w:pStyle w:val="Heading3"/>
      </w:pPr>
      <w:bookmarkStart w:id="97" w:name="_Ref497587215"/>
      <w:bookmarkStart w:id="98" w:name="_Toc499303933"/>
      <w:r w:rsidRPr="000A0C31">
        <w:lastRenderedPageBreak/>
        <w:t>RQN14 – Validação/Crítica para CPF que estejam com status Óbito no Serasa</w:t>
      </w:r>
      <w:bookmarkEnd w:id="97"/>
      <w:bookmarkEnd w:id="98"/>
    </w:p>
    <w:p w14:paraId="5406F29E" w14:textId="77777777" w:rsidR="004F599D" w:rsidRPr="00153785" w:rsidRDefault="004F599D" w:rsidP="00FF2FE5">
      <w:pPr>
        <w:rPr>
          <w:rFonts w:cs="Arial"/>
        </w:rPr>
      </w:pPr>
    </w:p>
    <w:p w14:paraId="2996876B" w14:textId="77777777" w:rsidR="004F599D" w:rsidRPr="00153785" w:rsidRDefault="004F599D" w:rsidP="00D226EA">
      <w:pPr>
        <w:pStyle w:val="Heading4"/>
      </w:pPr>
      <w:bookmarkStart w:id="99" w:name="_Toc499303934"/>
      <w:r w:rsidRPr="00153785">
        <w:t>RGN</w:t>
      </w:r>
      <w:r>
        <w:t>30</w:t>
      </w:r>
      <w:r w:rsidRPr="00153785">
        <w:t xml:space="preserve"> – </w:t>
      </w:r>
      <w:r>
        <w:t>Validar propostas no workflow com CPF em óbito no Serasa</w:t>
      </w:r>
      <w:bookmarkEnd w:id="99"/>
    </w:p>
    <w:p w14:paraId="0ED5DC8E" w14:textId="77777777" w:rsidR="004F599D" w:rsidRPr="00153785" w:rsidRDefault="004F599D" w:rsidP="00FF2FE5">
      <w:pPr>
        <w:rPr>
          <w:rFonts w:cs="Arial"/>
        </w:rPr>
      </w:pPr>
    </w:p>
    <w:p w14:paraId="3D7AEE68" w14:textId="77777777" w:rsidR="004F599D" w:rsidRPr="0045060A" w:rsidRDefault="004F599D" w:rsidP="00FF2FE5">
      <w:pPr>
        <w:rPr>
          <w:rFonts w:cs="Arial"/>
          <w:color w:val="000000"/>
        </w:rPr>
      </w:pPr>
      <w:r w:rsidRPr="0045060A">
        <w:rPr>
          <w:rFonts w:cs="Arial"/>
          <w:color w:val="000000"/>
        </w:rPr>
        <w:t>Deverá ser criado um workflow no sistema para indicação de cancelamento de proposta para CPFs que estejam marcados com óbito na basona do Serasa. Deverá ser emitido um alerta orientando o cancelamento sem tratativa.</w:t>
      </w:r>
    </w:p>
    <w:p w14:paraId="3018D5D0" w14:textId="77777777" w:rsidR="004F599D" w:rsidRPr="0045060A" w:rsidRDefault="004F599D" w:rsidP="00FF2FE5">
      <w:pPr>
        <w:rPr>
          <w:rFonts w:cs="Arial"/>
          <w:color w:val="000000"/>
        </w:rPr>
      </w:pPr>
    </w:p>
    <w:p w14:paraId="43CF51B9" w14:textId="034D1FDB" w:rsidR="004F599D" w:rsidRPr="0045060A" w:rsidRDefault="00C9045E" w:rsidP="00FF2FE5">
      <w:pPr>
        <w:rPr>
          <w:rFonts w:cs="Arial"/>
          <w:color w:val="000000"/>
        </w:rPr>
      </w:pPr>
      <w:r w:rsidRPr="0045060A">
        <w:rPr>
          <w:rFonts w:cs="Arial"/>
          <w:color w:val="000000"/>
        </w:rPr>
        <w:t>Durante o processamento da proposta</w:t>
      </w:r>
      <w:r w:rsidR="00B145BC">
        <w:rPr>
          <w:rFonts w:cs="Arial"/>
          <w:color w:val="000000"/>
        </w:rPr>
        <w:t xml:space="preserve"> (vide </w:t>
      </w:r>
      <w:hyperlink w:anchor="_RQN01_–_Carga" w:history="1">
        <w:r w:rsidR="00B145BC" w:rsidRPr="00B145BC">
          <w:rPr>
            <w:rStyle w:val="Hyperlink"/>
            <w:rFonts w:cs="Arial"/>
          </w:rPr>
          <w:t>RQN01 – Carga dos arquivos de vendas do SINN</w:t>
        </w:r>
      </w:hyperlink>
      <w:r w:rsidR="00B145BC">
        <w:rPr>
          <w:rFonts w:cs="Arial"/>
          <w:color w:val="000000"/>
        </w:rPr>
        <w:t>)</w:t>
      </w:r>
      <w:r>
        <w:rPr>
          <w:rFonts w:cs="Arial"/>
          <w:color w:val="000000"/>
        </w:rPr>
        <w:t xml:space="preserve"> s</w:t>
      </w:r>
      <w:r w:rsidR="004F599D" w:rsidRPr="0045060A">
        <w:rPr>
          <w:rFonts w:cs="Arial"/>
          <w:color w:val="000000"/>
        </w:rPr>
        <w:t>er</w:t>
      </w:r>
      <w:r>
        <w:rPr>
          <w:rFonts w:cs="Arial"/>
          <w:color w:val="000000"/>
        </w:rPr>
        <w:t>ão</w:t>
      </w:r>
      <w:r w:rsidR="004F599D" w:rsidRPr="0045060A">
        <w:rPr>
          <w:rFonts w:cs="Arial"/>
          <w:color w:val="000000"/>
        </w:rPr>
        <w:t xml:space="preserve"> avaliado</w:t>
      </w:r>
      <w:r>
        <w:rPr>
          <w:rFonts w:cs="Arial"/>
          <w:color w:val="000000"/>
        </w:rPr>
        <w:t>s</w:t>
      </w:r>
      <w:r w:rsidR="004F599D" w:rsidRPr="0045060A">
        <w:rPr>
          <w:rFonts w:cs="Arial"/>
          <w:color w:val="000000"/>
        </w:rPr>
        <w:t xml:space="preserve"> os registros em que o campo SITUACAO_CADASTRAL_ENR (Serasa) tenha o valor “TITULAR FALECIDO” a partir do CPF informado na proposta (CPF_CNPJ). </w:t>
      </w:r>
    </w:p>
    <w:p w14:paraId="037EF2CA" w14:textId="77777777" w:rsidR="004F599D" w:rsidRPr="0045060A" w:rsidRDefault="004F599D" w:rsidP="00FF2FE5">
      <w:pPr>
        <w:rPr>
          <w:rFonts w:cs="Arial"/>
          <w:color w:val="000000"/>
        </w:rPr>
      </w:pPr>
    </w:p>
    <w:p w14:paraId="3834D4EC" w14:textId="77777777" w:rsidR="004F599D" w:rsidRPr="0045060A" w:rsidRDefault="004F599D" w:rsidP="00FF2FE5">
      <w:pPr>
        <w:rPr>
          <w:rFonts w:cs="Arial"/>
          <w:color w:val="000000"/>
        </w:rPr>
      </w:pPr>
      <w:r w:rsidRPr="0045060A">
        <w:rPr>
          <w:rFonts w:cs="Arial"/>
          <w:color w:val="000000"/>
        </w:rPr>
        <w:t>Ao final da validação será criada uma variável que poderá ser utilizada no motor de regras:</w:t>
      </w:r>
    </w:p>
    <w:p w14:paraId="5DD93BA6" w14:textId="77777777" w:rsidR="004F599D" w:rsidRPr="00753CFB" w:rsidRDefault="004F599D" w:rsidP="00FF2FE5">
      <w:pPr>
        <w:rPr>
          <w:rFonts w:ascii="Courier New" w:hAnsi="Courier New" w:cs="Courier New"/>
          <w:sz w:val="18"/>
          <w:szCs w:val="20"/>
        </w:rPr>
      </w:pPr>
    </w:p>
    <w:tbl>
      <w:tblPr>
        <w:tblW w:w="8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6774"/>
      </w:tblGrid>
      <w:tr w:rsidR="004F599D" w:rsidRPr="00153785" w14:paraId="636B8DD2" w14:textId="77777777" w:rsidTr="004A3BA4">
        <w:trPr>
          <w:trHeight w:val="289"/>
          <w:jc w:val="center"/>
        </w:trPr>
        <w:tc>
          <w:tcPr>
            <w:tcW w:w="2188" w:type="dxa"/>
            <w:shd w:val="clear" w:color="000000" w:fill="A6A6A6"/>
            <w:vAlign w:val="center"/>
          </w:tcPr>
          <w:p w14:paraId="71D227F1" w14:textId="77777777" w:rsidR="004F599D" w:rsidRPr="00153785" w:rsidRDefault="004F599D" w:rsidP="00FF2FE5">
            <w:pPr>
              <w:jc w:val="right"/>
              <w:rPr>
                <w:rFonts w:cs="Arial"/>
                <w:b/>
                <w:bCs/>
                <w:color w:val="000000"/>
                <w:sz w:val="20"/>
                <w:szCs w:val="20"/>
              </w:rPr>
            </w:pPr>
            <w:r>
              <w:rPr>
                <w:rFonts w:cs="Arial"/>
                <w:b/>
                <w:bCs/>
                <w:color w:val="000000"/>
                <w:sz w:val="20"/>
                <w:szCs w:val="20"/>
              </w:rPr>
              <w:t>Variável</w:t>
            </w:r>
          </w:p>
        </w:tc>
        <w:tc>
          <w:tcPr>
            <w:tcW w:w="6774" w:type="dxa"/>
            <w:shd w:val="clear" w:color="auto" w:fill="auto"/>
            <w:vAlign w:val="center"/>
          </w:tcPr>
          <w:p w14:paraId="2653442F" w14:textId="77777777" w:rsidR="004F599D" w:rsidRPr="00153785" w:rsidRDefault="004F599D" w:rsidP="00FF2FE5">
            <w:pPr>
              <w:rPr>
                <w:rFonts w:cs="Arial"/>
                <w:color w:val="000000"/>
                <w:sz w:val="20"/>
                <w:szCs w:val="20"/>
              </w:rPr>
            </w:pPr>
            <w:r>
              <w:rPr>
                <w:rFonts w:cs="Arial"/>
                <w:color w:val="000000"/>
                <w:sz w:val="20"/>
                <w:szCs w:val="20"/>
              </w:rPr>
              <w:t>Obito Serasa</w:t>
            </w:r>
          </w:p>
        </w:tc>
      </w:tr>
      <w:tr w:rsidR="004F599D" w:rsidRPr="00153785" w14:paraId="6F7DAA29" w14:textId="77777777" w:rsidTr="004A3BA4">
        <w:trPr>
          <w:trHeight w:val="289"/>
          <w:jc w:val="center"/>
        </w:trPr>
        <w:tc>
          <w:tcPr>
            <w:tcW w:w="2188" w:type="dxa"/>
            <w:shd w:val="clear" w:color="000000" w:fill="A6A6A6"/>
            <w:vAlign w:val="center"/>
          </w:tcPr>
          <w:p w14:paraId="302CADD2" w14:textId="77777777" w:rsidR="004F599D" w:rsidRDefault="004F599D" w:rsidP="00FF2FE5">
            <w:pPr>
              <w:jc w:val="right"/>
              <w:rPr>
                <w:rFonts w:cs="Arial"/>
                <w:b/>
                <w:bCs/>
                <w:color w:val="000000"/>
                <w:sz w:val="20"/>
                <w:szCs w:val="20"/>
              </w:rPr>
            </w:pPr>
            <w:r>
              <w:rPr>
                <w:rFonts w:cs="Arial"/>
                <w:b/>
                <w:bCs/>
                <w:color w:val="000000"/>
                <w:sz w:val="20"/>
                <w:szCs w:val="20"/>
              </w:rPr>
              <w:t>Possíveis Valores</w:t>
            </w:r>
          </w:p>
        </w:tc>
        <w:tc>
          <w:tcPr>
            <w:tcW w:w="6774" w:type="dxa"/>
            <w:shd w:val="clear" w:color="auto" w:fill="auto"/>
            <w:vAlign w:val="center"/>
          </w:tcPr>
          <w:p w14:paraId="3D1526C8" w14:textId="77777777" w:rsidR="004F599D" w:rsidRDefault="004F599D" w:rsidP="00FF2FE5">
            <w:pPr>
              <w:rPr>
                <w:rFonts w:cs="Arial"/>
                <w:color w:val="000000"/>
                <w:sz w:val="20"/>
                <w:szCs w:val="20"/>
              </w:rPr>
            </w:pPr>
            <w:r>
              <w:rPr>
                <w:rFonts w:cs="Arial"/>
                <w:color w:val="000000"/>
                <w:sz w:val="20"/>
                <w:szCs w:val="20"/>
              </w:rPr>
              <w:t>S | N</w:t>
            </w:r>
          </w:p>
        </w:tc>
      </w:tr>
      <w:tr w:rsidR="004F599D" w:rsidRPr="00153785" w14:paraId="0F28E01D" w14:textId="77777777" w:rsidTr="004A3BA4">
        <w:trPr>
          <w:trHeight w:val="289"/>
          <w:jc w:val="center"/>
        </w:trPr>
        <w:tc>
          <w:tcPr>
            <w:tcW w:w="2188" w:type="dxa"/>
            <w:shd w:val="clear" w:color="000000" w:fill="A6A6A6"/>
            <w:vAlign w:val="center"/>
          </w:tcPr>
          <w:p w14:paraId="42F5C920" w14:textId="77777777" w:rsidR="004F599D" w:rsidRDefault="004F599D" w:rsidP="00FF2FE5">
            <w:pPr>
              <w:jc w:val="right"/>
              <w:rPr>
                <w:rFonts w:cs="Arial"/>
                <w:b/>
                <w:bCs/>
                <w:color w:val="000000"/>
                <w:sz w:val="20"/>
                <w:szCs w:val="20"/>
              </w:rPr>
            </w:pPr>
            <w:r>
              <w:rPr>
                <w:rFonts w:cs="Arial"/>
                <w:b/>
                <w:bCs/>
                <w:color w:val="000000"/>
                <w:sz w:val="20"/>
                <w:szCs w:val="20"/>
              </w:rPr>
              <w:t>Regra Exemplo</w:t>
            </w:r>
          </w:p>
        </w:tc>
        <w:tc>
          <w:tcPr>
            <w:tcW w:w="6774" w:type="dxa"/>
            <w:shd w:val="clear" w:color="auto" w:fill="auto"/>
            <w:vAlign w:val="center"/>
          </w:tcPr>
          <w:p w14:paraId="6A31AF8F" w14:textId="77777777" w:rsidR="004F599D" w:rsidRDefault="004F599D" w:rsidP="00FF2FE5">
            <w:pPr>
              <w:rPr>
                <w:rFonts w:cs="Arial"/>
                <w:color w:val="000000"/>
                <w:sz w:val="20"/>
                <w:szCs w:val="20"/>
              </w:rPr>
            </w:pPr>
            <w:r>
              <w:rPr>
                <w:rFonts w:cs="Arial"/>
                <w:color w:val="000000"/>
                <w:sz w:val="20"/>
                <w:szCs w:val="20"/>
              </w:rPr>
              <w:t>(Obito Serasa) = ‘S’</w:t>
            </w:r>
          </w:p>
        </w:tc>
      </w:tr>
    </w:tbl>
    <w:p w14:paraId="2E2A5FE0" w14:textId="77777777" w:rsidR="004F599D" w:rsidRDefault="004F599D" w:rsidP="00FF2FE5">
      <w:pPr>
        <w:rPr>
          <w:rFonts w:cs="Arial"/>
          <w:color w:val="000000"/>
          <w:sz w:val="20"/>
          <w:szCs w:val="20"/>
        </w:rPr>
      </w:pPr>
    </w:p>
    <w:p w14:paraId="2AACD5B7" w14:textId="77777777" w:rsidR="004F599D" w:rsidRPr="00127DDB" w:rsidRDefault="004F599D" w:rsidP="00FF2FE5">
      <w:pPr>
        <w:rPr>
          <w:rFonts w:cs="Arial"/>
          <w:color w:val="000000"/>
          <w:sz w:val="20"/>
          <w:szCs w:val="20"/>
        </w:rPr>
      </w:pPr>
    </w:p>
    <w:p w14:paraId="438F8FF1" w14:textId="3EE8B767" w:rsidR="003068E2" w:rsidRDefault="003068E2">
      <w:pPr>
        <w:jc w:val="left"/>
        <w:rPr>
          <w:rFonts w:cs="Arial"/>
          <w:color w:val="000000"/>
          <w:sz w:val="20"/>
          <w:szCs w:val="20"/>
        </w:rPr>
      </w:pPr>
      <w:r>
        <w:rPr>
          <w:rFonts w:cs="Arial"/>
          <w:color w:val="000000"/>
          <w:sz w:val="20"/>
          <w:szCs w:val="20"/>
        </w:rPr>
        <w:br w:type="page"/>
      </w:r>
    </w:p>
    <w:p w14:paraId="57E13859" w14:textId="7196965F" w:rsidR="004F599D" w:rsidRPr="00290B55" w:rsidRDefault="004F599D" w:rsidP="000A0C31">
      <w:pPr>
        <w:pStyle w:val="Heading3"/>
      </w:pPr>
      <w:bookmarkStart w:id="100" w:name="_Ref497587218"/>
      <w:bookmarkStart w:id="101" w:name="_Toc499303935"/>
      <w:r w:rsidRPr="00290B55">
        <w:lastRenderedPageBreak/>
        <w:t>RQN16 – Validação/Crítica para CPF Menores de Idade</w:t>
      </w:r>
      <w:bookmarkEnd w:id="100"/>
      <w:bookmarkEnd w:id="101"/>
    </w:p>
    <w:p w14:paraId="763B8672" w14:textId="77777777" w:rsidR="004F599D" w:rsidRPr="00153785" w:rsidRDefault="004F599D" w:rsidP="00FF2FE5">
      <w:pPr>
        <w:rPr>
          <w:rFonts w:cs="Arial"/>
        </w:rPr>
      </w:pPr>
    </w:p>
    <w:p w14:paraId="64A1B4A1" w14:textId="77777777" w:rsidR="004F599D" w:rsidRPr="00153785" w:rsidRDefault="004F599D" w:rsidP="00D226EA">
      <w:pPr>
        <w:pStyle w:val="Heading4"/>
      </w:pPr>
      <w:bookmarkStart w:id="102" w:name="_Toc499303936"/>
      <w:r w:rsidRPr="00153785">
        <w:t>RGN</w:t>
      </w:r>
      <w:r>
        <w:t>32</w:t>
      </w:r>
      <w:r w:rsidRPr="00153785">
        <w:t xml:space="preserve"> – </w:t>
      </w:r>
      <w:r>
        <w:t>Validar propostas no workflow menores 18 anos</w:t>
      </w:r>
      <w:bookmarkEnd w:id="102"/>
    </w:p>
    <w:p w14:paraId="2A9B7003" w14:textId="77777777" w:rsidR="004F599D" w:rsidRPr="00153785" w:rsidRDefault="004F599D" w:rsidP="004F599D">
      <w:pPr>
        <w:rPr>
          <w:rFonts w:cs="Arial"/>
        </w:rPr>
      </w:pPr>
    </w:p>
    <w:p w14:paraId="2824EFAB" w14:textId="77777777" w:rsidR="004F599D" w:rsidRPr="0045060A" w:rsidRDefault="004F599D" w:rsidP="004F599D">
      <w:pPr>
        <w:rPr>
          <w:rFonts w:cs="Arial"/>
          <w:color w:val="000000"/>
        </w:rPr>
      </w:pPr>
      <w:r w:rsidRPr="0045060A">
        <w:rPr>
          <w:rFonts w:cs="Arial"/>
          <w:color w:val="000000"/>
        </w:rPr>
        <w:t>Deverá ser criado um workflow no sistema para indicação de cancelamento de proposta para CPFs que tenham idades de nascimento &lt;18 anos conforme registro da basona do Serasa. Deverá ser emitido um alerta orientando o cancelamento sem tratativa.</w:t>
      </w:r>
    </w:p>
    <w:p w14:paraId="2C0B3F06" w14:textId="77777777" w:rsidR="004F599D" w:rsidRPr="0045060A" w:rsidRDefault="004F599D" w:rsidP="004F599D">
      <w:pPr>
        <w:rPr>
          <w:rFonts w:cs="Arial"/>
          <w:color w:val="000000"/>
        </w:rPr>
      </w:pPr>
    </w:p>
    <w:p w14:paraId="467DA318" w14:textId="62F9E7A2" w:rsidR="004F599D" w:rsidRPr="0045060A" w:rsidRDefault="00C9045E" w:rsidP="004F599D">
      <w:pPr>
        <w:rPr>
          <w:rFonts w:cs="Arial"/>
          <w:color w:val="000000"/>
        </w:rPr>
      </w:pPr>
      <w:r w:rsidRPr="0045060A">
        <w:rPr>
          <w:rFonts w:cs="Arial"/>
          <w:color w:val="000000"/>
        </w:rPr>
        <w:t>Durante o processamento da proposta</w:t>
      </w:r>
      <w:r w:rsidR="00B145BC">
        <w:rPr>
          <w:rFonts w:cs="Arial"/>
          <w:color w:val="000000"/>
        </w:rPr>
        <w:t xml:space="preserve"> (vide </w:t>
      </w:r>
      <w:hyperlink w:anchor="_RQN01_–_Carga" w:history="1">
        <w:r w:rsidR="00B145BC" w:rsidRPr="00B145BC">
          <w:rPr>
            <w:rStyle w:val="Hyperlink"/>
            <w:rFonts w:cs="Arial"/>
          </w:rPr>
          <w:t>RQN01 – Carga dos arquivos de vendas do SINN</w:t>
        </w:r>
      </w:hyperlink>
      <w:r w:rsidR="00B145BC">
        <w:rPr>
          <w:rFonts w:cs="Arial"/>
          <w:color w:val="000000"/>
        </w:rPr>
        <w:t>)</w:t>
      </w:r>
      <w:r>
        <w:rPr>
          <w:rFonts w:cs="Arial"/>
          <w:color w:val="000000"/>
        </w:rPr>
        <w:t xml:space="preserve"> s</w:t>
      </w:r>
      <w:r w:rsidR="004F599D" w:rsidRPr="0045060A">
        <w:rPr>
          <w:rFonts w:cs="Arial"/>
          <w:color w:val="000000"/>
        </w:rPr>
        <w:t xml:space="preserve">erá avaliado o campo DATA_DE_NASCIMENTO (Serasa) a partir do CPF informado na proposta (CPF_CNPJ) e da data de processamento da proposta. </w:t>
      </w:r>
    </w:p>
    <w:p w14:paraId="5CE6A85C" w14:textId="77777777" w:rsidR="004F599D" w:rsidRPr="0045060A" w:rsidRDefault="004F599D" w:rsidP="004F599D">
      <w:pPr>
        <w:rPr>
          <w:rFonts w:cs="Arial"/>
          <w:color w:val="000000"/>
        </w:rPr>
      </w:pPr>
    </w:p>
    <w:p w14:paraId="17D5A6B1" w14:textId="77777777" w:rsidR="004F599D" w:rsidRPr="0045060A" w:rsidRDefault="004F599D" w:rsidP="004F599D">
      <w:pPr>
        <w:rPr>
          <w:rFonts w:cs="Arial"/>
          <w:color w:val="000000"/>
        </w:rPr>
      </w:pPr>
      <w:r w:rsidRPr="0045060A">
        <w:rPr>
          <w:rFonts w:cs="Arial"/>
          <w:color w:val="000000"/>
        </w:rPr>
        <w:t>Ao final da validação será criada uma variável que poderá ser utilizada no motor de regras:</w:t>
      </w:r>
    </w:p>
    <w:p w14:paraId="7A68A2E6" w14:textId="77777777" w:rsidR="004F599D" w:rsidRPr="00753CFB" w:rsidRDefault="004F599D" w:rsidP="004F599D">
      <w:pPr>
        <w:rPr>
          <w:rFonts w:ascii="Courier New" w:hAnsi="Courier New" w:cs="Courier New"/>
          <w:sz w:val="18"/>
          <w:szCs w:val="20"/>
        </w:rPr>
      </w:pPr>
    </w:p>
    <w:tbl>
      <w:tblPr>
        <w:tblW w:w="8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6774"/>
      </w:tblGrid>
      <w:tr w:rsidR="004F599D" w:rsidRPr="00153785" w14:paraId="4B39C3E3" w14:textId="77777777" w:rsidTr="004A3BA4">
        <w:trPr>
          <w:trHeight w:val="289"/>
          <w:jc w:val="center"/>
        </w:trPr>
        <w:tc>
          <w:tcPr>
            <w:tcW w:w="2188" w:type="dxa"/>
            <w:shd w:val="clear" w:color="000000" w:fill="A6A6A6"/>
            <w:vAlign w:val="center"/>
          </w:tcPr>
          <w:p w14:paraId="1B3E4027" w14:textId="77777777" w:rsidR="004F599D" w:rsidRPr="00153785" w:rsidRDefault="004F599D" w:rsidP="004A3BA4">
            <w:pPr>
              <w:jc w:val="right"/>
              <w:rPr>
                <w:rFonts w:cs="Arial"/>
                <w:b/>
                <w:bCs/>
                <w:color w:val="000000"/>
                <w:sz w:val="20"/>
                <w:szCs w:val="20"/>
              </w:rPr>
            </w:pPr>
            <w:r>
              <w:rPr>
                <w:rFonts w:cs="Arial"/>
                <w:b/>
                <w:bCs/>
                <w:color w:val="000000"/>
                <w:sz w:val="20"/>
                <w:szCs w:val="20"/>
              </w:rPr>
              <w:t>Variável</w:t>
            </w:r>
          </w:p>
        </w:tc>
        <w:tc>
          <w:tcPr>
            <w:tcW w:w="6774" w:type="dxa"/>
            <w:shd w:val="clear" w:color="auto" w:fill="auto"/>
            <w:vAlign w:val="center"/>
          </w:tcPr>
          <w:p w14:paraId="3E2FCF8A" w14:textId="77777777" w:rsidR="004F599D" w:rsidRPr="00153785" w:rsidRDefault="004F599D" w:rsidP="004A3BA4">
            <w:pPr>
              <w:rPr>
                <w:rFonts w:cs="Arial"/>
                <w:color w:val="000000"/>
                <w:sz w:val="20"/>
                <w:szCs w:val="20"/>
              </w:rPr>
            </w:pPr>
            <w:r>
              <w:rPr>
                <w:rFonts w:cs="Arial"/>
                <w:color w:val="000000"/>
                <w:sz w:val="20"/>
                <w:szCs w:val="20"/>
              </w:rPr>
              <w:t>Menor 18 Anos Serasa</w:t>
            </w:r>
          </w:p>
        </w:tc>
      </w:tr>
      <w:tr w:rsidR="004F599D" w:rsidRPr="00153785" w14:paraId="3814B299" w14:textId="77777777" w:rsidTr="004A3BA4">
        <w:trPr>
          <w:trHeight w:val="289"/>
          <w:jc w:val="center"/>
        </w:trPr>
        <w:tc>
          <w:tcPr>
            <w:tcW w:w="2188" w:type="dxa"/>
            <w:shd w:val="clear" w:color="000000" w:fill="A6A6A6"/>
            <w:vAlign w:val="center"/>
          </w:tcPr>
          <w:p w14:paraId="021CC4BE" w14:textId="77777777" w:rsidR="004F599D" w:rsidRDefault="004F599D" w:rsidP="004A3BA4">
            <w:pPr>
              <w:jc w:val="right"/>
              <w:rPr>
                <w:rFonts w:cs="Arial"/>
                <w:b/>
                <w:bCs/>
                <w:color w:val="000000"/>
                <w:sz w:val="20"/>
                <w:szCs w:val="20"/>
              </w:rPr>
            </w:pPr>
            <w:r>
              <w:rPr>
                <w:rFonts w:cs="Arial"/>
                <w:b/>
                <w:bCs/>
                <w:color w:val="000000"/>
                <w:sz w:val="20"/>
                <w:szCs w:val="20"/>
              </w:rPr>
              <w:t>Possíveis Valores</w:t>
            </w:r>
          </w:p>
        </w:tc>
        <w:tc>
          <w:tcPr>
            <w:tcW w:w="6774" w:type="dxa"/>
            <w:shd w:val="clear" w:color="auto" w:fill="auto"/>
            <w:vAlign w:val="center"/>
          </w:tcPr>
          <w:p w14:paraId="24B4685E" w14:textId="77777777" w:rsidR="004F599D" w:rsidRDefault="004F599D" w:rsidP="004A3BA4">
            <w:pPr>
              <w:rPr>
                <w:rFonts w:cs="Arial"/>
                <w:color w:val="000000"/>
                <w:sz w:val="20"/>
                <w:szCs w:val="20"/>
              </w:rPr>
            </w:pPr>
            <w:r>
              <w:rPr>
                <w:rFonts w:cs="Arial"/>
                <w:color w:val="000000"/>
                <w:sz w:val="20"/>
                <w:szCs w:val="20"/>
              </w:rPr>
              <w:t>S | N</w:t>
            </w:r>
          </w:p>
        </w:tc>
      </w:tr>
      <w:tr w:rsidR="004F599D" w:rsidRPr="00153785" w14:paraId="70D3E960" w14:textId="77777777" w:rsidTr="004A3BA4">
        <w:trPr>
          <w:trHeight w:val="289"/>
          <w:jc w:val="center"/>
        </w:trPr>
        <w:tc>
          <w:tcPr>
            <w:tcW w:w="2188" w:type="dxa"/>
            <w:shd w:val="clear" w:color="000000" w:fill="A6A6A6"/>
            <w:vAlign w:val="center"/>
          </w:tcPr>
          <w:p w14:paraId="0D1456E6" w14:textId="77777777" w:rsidR="004F599D" w:rsidRDefault="004F599D" w:rsidP="004A3BA4">
            <w:pPr>
              <w:jc w:val="right"/>
              <w:rPr>
                <w:rFonts w:cs="Arial"/>
                <w:b/>
                <w:bCs/>
                <w:color w:val="000000"/>
                <w:sz w:val="20"/>
                <w:szCs w:val="20"/>
              </w:rPr>
            </w:pPr>
            <w:r>
              <w:rPr>
                <w:rFonts w:cs="Arial"/>
                <w:b/>
                <w:bCs/>
                <w:color w:val="000000"/>
                <w:sz w:val="20"/>
                <w:szCs w:val="20"/>
              </w:rPr>
              <w:t>Regra Exemplo</w:t>
            </w:r>
          </w:p>
        </w:tc>
        <w:tc>
          <w:tcPr>
            <w:tcW w:w="6774" w:type="dxa"/>
            <w:shd w:val="clear" w:color="auto" w:fill="auto"/>
            <w:vAlign w:val="center"/>
          </w:tcPr>
          <w:p w14:paraId="60567BB0" w14:textId="77777777" w:rsidR="004F599D" w:rsidRDefault="004F599D" w:rsidP="004A3BA4">
            <w:pPr>
              <w:rPr>
                <w:rFonts w:cs="Arial"/>
                <w:color w:val="000000"/>
                <w:sz w:val="20"/>
                <w:szCs w:val="20"/>
              </w:rPr>
            </w:pPr>
            <w:r>
              <w:rPr>
                <w:rFonts w:cs="Arial"/>
                <w:color w:val="000000"/>
                <w:sz w:val="20"/>
                <w:szCs w:val="20"/>
              </w:rPr>
              <w:t>(Menor 18 Anos Serasa) = ‘S’</w:t>
            </w:r>
          </w:p>
        </w:tc>
      </w:tr>
    </w:tbl>
    <w:p w14:paraId="0CACEAEF" w14:textId="77777777" w:rsidR="004F599D" w:rsidRDefault="004F599D" w:rsidP="004F599D">
      <w:pPr>
        <w:rPr>
          <w:rFonts w:cs="Arial"/>
          <w:color w:val="000000"/>
          <w:sz w:val="20"/>
          <w:szCs w:val="20"/>
        </w:rPr>
      </w:pPr>
    </w:p>
    <w:p w14:paraId="60BD8B65" w14:textId="77777777" w:rsidR="004F599D" w:rsidRDefault="004F599D" w:rsidP="004F599D">
      <w:pPr>
        <w:rPr>
          <w:rFonts w:cs="Arial"/>
          <w:color w:val="000000"/>
          <w:sz w:val="20"/>
          <w:szCs w:val="20"/>
        </w:rPr>
      </w:pPr>
    </w:p>
    <w:p w14:paraId="629980D9" w14:textId="52FC07C4" w:rsidR="004F599D" w:rsidRDefault="004F599D" w:rsidP="0045060A">
      <w:pPr>
        <w:pStyle w:val="Heading3"/>
        <w:rPr>
          <w:color w:val="000000"/>
          <w:sz w:val="20"/>
        </w:rPr>
      </w:pPr>
      <w:bookmarkStart w:id="103" w:name="_Toc496861385"/>
      <w:bookmarkStart w:id="104" w:name="_Toc499303937"/>
      <w:r>
        <w:t>Dados de Referência</w:t>
      </w:r>
      <w:bookmarkEnd w:id="103"/>
      <w:bookmarkEnd w:id="104"/>
    </w:p>
    <w:p w14:paraId="35F0F8E6" w14:textId="77777777" w:rsidR="004F599D" w:rsidRDefault="004F599D" w:rsidP="004F599D">
      <w:pPr>
        <w:rPr>
          <w:rFonts w:cs="Arial"/>
          <w:color w:val="000000"/>
          <w:sz w:val="20"/>
          <w:szCs w:val="20"/>
        </w:rPr>
      </w:pPr>
    </w:p>
    <w:p w14:paraId="788950E4" w14:textId="77777777" w:rsidR="004F599D" w:rsidRDefault="004F599D" w:rsidP="004F599D">
      <w:pPr>
        <w:rPr>
          <w:rFonts w:cs="Arial"/>
          <w:lang w:eastAsia="en-US"/>
        </w:rPr>
      </w:pPr>
      <w:r>
        <w:rPr>
          <w:rFonts w:cs="Arial"/>
          <w:lang w:eastAsia="en-US"/>
        </w:rPr>
        <w:t>Serão disponibilizados alguns cadastros de dados de referência utilizados no motor de score de risco.</w:t>
      </w:r>
    </w:p>
    <w:p w14:paraId="46F123A7" w14:textId="77777777" w:rsidR="004F599D" w:rsidRDefault="004F599D" w:rsidP="004F599D">
      <w:pPr>
        <w:rPr>
          <w:rFonts w:cs="Arial"/>
          <w:lang w:eastAsia="en-US"/>
        </w:rPr>
      </w:pPr>
    </w:p>
    <w:p w14:paraId="2BF19C01" w14:textId="4635BC8A" w:rsidR="004F599D" w:rsidRDefault="004F599D" w:rsidP="004F599D">
      <w:pPr>
        <w:rPr>
          <w:rFonts w:cs="Arial"/>
          <w:lang w:eastAsia="en-US"/>
        </w:rPr>
      </w:pPr>
      <w:r>
        <w:rPr>
          <w:rFonts w:cs="Arial"/>
          <w:lang w:eastAsia="en-US"/>
        </w:rPr>
        <w:t xml:space="preserve">A alteração destes dados será através de telas no </w:t>
      </w:r>
      <w:r w:rsidR="002B04C0">
        <w:rPr>
          <w:rFonts w:cs="Arial"/>
          <w:lang w:eastAsia="en-US"/>
        </w:rPr>
        <w:t>sistema e as ações de inclusão/alteração de registros serão registradas para auditoria (usuário e data)</w:t>
      </w:r>
      <w:r>
        <w:rPr>
          <w:rFonts w:cs="Arial"/>
          <w:lang w:eastAsia="en-US"/>
        </w:rPr>
        <w:t>, a exemplo do modelo abaixo:</w:t>
      </w:r>
    </w:p>
    <w:p w14:paraId="6EFAA023" w14:textId="77777777" w:rsidR="004F599D" w:rsidRDefault="004F599D" w:rsidP="004F599D">
      <w:pPr>
        <w:rPr>
          <w:rFonts w:cs="Arial"/>
          <w:lang w:eastAsia="en-US"/>
        </w:rPr>
      </w:pPr>
    </w:p>
    <w:p w14:paraId="1FDE4D63" w14:textId="77777777" w:rsidR="004F599D" w:rsidRDefault="004F599D" w:rsidP="004F599D">
      <w:pPr>
        <w:rPr>
          <w:rFonts w:cs="Arial"/>
          <w:lang w:eastAsia="en-US"/>
        </w:rPr>
      </w:pPr>
      <w:r w:rsidRPr="001631FF">
        <w:rPr>
          <w:rFonts w:cs="Arial"/>
          <w:u w:val="single"/>
          <w:lang w:eastAsia="en-US"/>
        </w:rPr>
        <w:t>Lista dos dados</w:t>
      </w:r>
      <w:r>
        <w:rPr>
          <w:rFonts w:cs="Arial"/>
          <w:lang w:eastAsia="en-US"/>
        </w:rPr>
        <w:t>:</w:t>
      </w:r>
    </w:p>
    <w:p w14:paraId="2E4B8D62" w14:textId="77777777" w:rsidR="004F599D" w:rsidRDefault="004F599D" w:rsidP="004F599D">
      <w:pPr>
        <w:rPr>
          <w:rFonts w:cs="Arial"/>
          <w:lang w:eastAsia="en-US"/>
        </w:rPr>
      </w:pPr>
      <w:r>
        <w:rPr>
          <w:rFonts w:cs="Arial"/>
          <w:noProof/>
        </w:rPr>
        <w:lastRenderedPageBreak/>
        <w:drawing>
          <wp:inline distT="0" distB="0" distL="0" distR="0" wp14:anchorId="59E3DEBA" wp14:editId="15E46495">
            <wp:extent cx="6478270" cy="20186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8270" cy="2018665"/>
                    </a:xfrm>
                    <a:prstGeom prst="rect">
                      <a:avLst/>
                    </a:prstGeom>
                    <a:noFill/>
                    <a:ln>
                      <a:noFill/>
                    </a:ln>
                  </pic:spPr>
                </pic:pic>
              </a:graphicData>
            </a:graphic>
          </wp:inline>
        </w:drawing>
      </w:r>
    </w:p>
    <w:p w14:paraId="779A4F2C" w14:textId="1BBC6A89" w:rsidR="003068E2" w:rsidRPr="00351DF7"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15</w:t>
      </w:r>
      <w:r>
        <w:fldChar w:fldCharType="end"/>
      </w:r>
      <w:r w:rsidRPr="00351DF7">
        <w:rPr>
          <w:lang w:val="pt-PT"/>
        </w:rPr>
        <w:t xml:space="preserve">: </w:t>
      </w:r>
      <w:r>
        <w:rPr>
          <w:lang w:val="pt-PT"/>
        </w:rPr>
        <w:t>Dados Referencia - Lista</w:t>
      </w:r>
    </w:p>
    <w:p w14:paraId="237BA7D8" w14:textId="77777777" w:rsidR="004F599D" w:rsidRDefault="004F599D" w:rsidP="004F599D">
      <w:pPr>
        <w:rPr>
          <w:rFonts w:cs="Arial"/>
          <w:lang w:eastAsia="en-US"/>
        </w:rPr>
      </w:pPr>
    </w:p>
    <w:p w14:paraId="422795E0" w14:textId="77777777" w:rsidR="003068E2" w:rsidRDefault="003068E2" w:rsidP="004F599D">
      <w:pPr>
        <w:rPr>
          <w:rFonts w:cs="Arial"/>
          <w:u w:val="single"/>
          <w:lang w:eastAsia="en-US"/>
        </w:rPr>
      </w:pPr>
    </w:p>
    <w:p w14:paraId="03AD7EF5" w14:textId="77777777" w:rsidR="003068E2" w:rsidRDefault="003068E2" w:rsidP="004F599D">
      <w:pPr>
        <w:rPr>
          <w:rFonts w:cs="Arial"/>
          <w:u w:val="single"/>
          <w:lang w:eastAsia="en-US"/>
        </w:rPr>
      </w:pPr>
    </w:p>
    <w:p w14:paraId="59E2C8A2" w14:textId="77777777" w:rsidR="004F599D" w:rsidRDefault="004F599D" w:rsidP="004F599D">
      <w:pPr>
        <w:rPr>
          <w:rFonts w:cs="Arial"/>
          <w:lang w:eastAsia="en-US"/>
        </w:rPr>
      </w:pPr>
      <w:r w:rsidRPr="001631FF">
        <w:rPr>
          <w:rFonts w:cs="Arial"/>
          <w:u w:val="single"/>
          <w:lang w:eastAsia="en-US"/>
        </w:rPr>
        <w:t>Criação de registro</w:t>
      </w:r>
      <w:r>
        <w:rPr>
          <w:rFonts w:cs="Arial"/>
          <w:lang w:eastAsia="en-US"/>
        </w:rPr>
        <w:t>:</w:t>
      </w:r>
    </w:p>
    <w:p w14:paraId="6C37CD69" w14:textId="77777777" w:rsidR="004F599D" w:rsidRDefault="004F599D" w:rsidP="004F599D">
      <w:pPr>
        <w:rPr>
          <w:rFonts w:cs="Arial"/>
          <w:lang w:eastAsia="en-US"/>
        </w:rPr>
      </w:pPr>
      <w:r>
        <w:rPr>
          <w:rFonts w:cs="Arial"/>
          <w:noProof/>
        </w:rPr>
        <w:drawing>
          <wp:inline distT="0" distB="0" distL="0" distR="0" wp14:anchorId="75F367E4" wp14:editId="15E585C6">
            <wp:extent cx="6470015" cy="214820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0015" cy="2148205"/>
                    </a:xfrm>
                    <a:prstGeom prst="rect">
                      <a:avLst/>
                    </a:prstGeom>
                    <a:noFill/>
                    <a:ln>
                      <a:noFill/>
                    </a:ln>
                  </pic:spPr>
                </pic:pic>
              </a:graphicData>
            </a:graphic>
          </wp:inline>
        </w:drawing>
      </w:r>
    </w:p>
    <w:p w14:paraId="600FBE09" w14:textId="10FD18D7" w:rsidR="003068E2" w:rsidRPr="00351DF7"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16</w:t>
      </w:r>
      <w:r>
        <w:fldChar w:fldCharType="end"/>
      </w:r>
      <w:r w:rsidRPr="00351DF7">
        <w:rPr>
          <w:lang w:val="pt-PT"/>
        </w:rPr>
        <w:t xml:space="preserve">: </w:t>
      </w:r>
      <w:r>
        <w:rPr>
          <w:lang w:val="pt-PT"/>
        </w:rPr>
        <w:t>Dados Referencia - Criação</w:t>
      </w:r>
    </w:p>
    <w:p w14:paraId="33D017D3" w14:textId="77777777" w:rsidR="004F599D" w:rsidRDefault="004F599D" w:rsidP="004F599D">
      <w:pPr>
        <w:rPr>
          <w:rFonts w:cs="Arial"/>
          <w:lang w:eastAsia="en-US"/>
        </w:rPr>
      </w:pPr>
    </w:p>
    <w:p w14:paraId="4AF60869" w14:textId="77777777" w:rsidR="003068E2" w:rsidRDefault="003068E2">
      <w:pPr>
        <w:jc w:val="left"/>
        <w:rPr>
          <w:rFonts w:cs="Arial"/>
          <w:u w:val="single"/>
          <w:lang w:eastAsia="en-US"/>
        </w:rPr>
      </w:pPr>
      <w:r>
        <w:rPr>
          <w:rFonts w:cs="Arial"/>
          <w:u w:val="single"/>
          <w:lang w:eastAsia="en-US"/>
        </w:rPr>
        <w:br w:type="page"/>
      </w:r>
    </w:p>
    <w:p w14:paraId="512EDC08" w14:textId="31EC228B" w:rsidR="004F599D" w:rsidRDefault="004F599D" w:rsidP="004F599D">
      <w:pPr>
        <w:rPr>
          <w:rFonts w:cs="Arial"/>
          <w:lang w:eastAsia="en-US"/>
        </w:rPr>
      </w:pPr>
      <w:r w:rsidRPr="001631FF">
        <w:rPr>
          <w:rFonts w:cs="Arial"/>
          <w:u w:val="single"/>
          <w:lang w:eastAsia="en-US"/>
        </w:rPr>
        <w:lastRenderedPageBreak/>
        <w:t>Edição de registro</w:t>
      </w:r>
      <w:r>
        <w:rPr>
          <w:rFonts w:cs="Arial"/>
          <w:lang w:eastAsia="en-US"/>
        </w:rPr>
        <w:t>:</w:t>
      </w:r>
    </w:p>
    <w:p w14:paraId="0DBC0BB5" w14:textId="77777777" w:rsidR="004F599D" w:rsidRDefault="004F599D" w:rsidP="004F599D">
      <w:pPr>
        <w:rPr>
          <w:rFonts w:cs="Arial"/>
          <w:lang w:eastAsia="en-US"/>
        </w:rPr>
      </w:pPr>
      <w:r>
        <w:rPr>
          <w:rFonts w:cs="Arial"/>
          <w:noProof/>
        </w:rPr>
        <w:drawing>
          <wp:inline distT="0" distB="0" distL="0" distR="0" wp14:anchorId="2149BECB" wp14:editId="25293EA0">
            <wp:extent cx="6478270" cy="2312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8270" cy="2312035"/>
                    </a:xfrm>
                    <a:prstGeom prst="rect">
                      <a:avLst/>
                    </a:prstGeom>
                    <a:noFill/>
                    <a:ln>
                      <a:noFill/>
                    </a:ln>
                  </pic:spPr>
                </pic:pic>
              </a:graphicData>
            </a:graphic>
          </wp:inline>
        </w:drawing>
      </w:r>
    </w:p>
    <w:p w14:paraId="6DACE57B" w14:textId="23CC9B1A" w:rsidR="003068E2" w:rsidRPr="003068E2"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17</w:t>
      </w:r>
      <w:r>
        <w:fldChar w:fldCharType="end"/>
      </w:r>
      <w:r w:rsidRPr="00351DF7">
        <w:rPr>
          <w:lang w:val="pt-PT"/>
        </w:rPr>
        <w:t xml:space="preserve">: </w:t>
      </w:r>
      <w:r>
        <w:rPr>
          <w:lang w:val="pt-PT"/>
        </w:rPr>
        <w:t>Dados Referencia – Edição</w:t>
      </w:r>
    </w:p>
    <w:p w14:paraId="0219C858" w14:textId="77777777" w:rsidR="004F599D" w:rsidRDefault="004F599D" w:rsidP="004F599D">
      <w:pPr>
        <w:rPr>
          <w:rFonts w:cs="Arial"/>
          <w:lang w:eastAsia="en-US"/>
        </w:rPr>
      </w:pPr>
    </w:p>
    <w:p w14:paraId="3227842D" w14:textId="77777777" w:rsidR="004F599D" w:rsidRDefault="004F599D" w:rsidP="004F599D">
      <w:pPr>
        <w:rPr>
          <w:rFonts w:cs="Arial"/>
          <w:lang w:eastAsia="en-US"/>
        </w:rPr>
      </w:pPr>
    </w:p>
    <w:p w14:paraId="310692A2" w14:textId="101E66DD" w:rsidR="004F599D" w:rsidRDefault="004F599D" w:rsidP="00D226EA">
      <w:pPr>
        <w:pStyle w:val="Heading4"/>
      </w:pPr>
      <w:bookmarkStart w:id="105" w:name="_Toc499303938"/>
      <w:r>
        <w:t>Pesos para aplicação no motor de score</w:t>
      </w:r>
      <w:bookmarkEnd w:id="105"/>
    </w:p>
    <w:p w14:paraId="64342AFD" w14:textId="77777777" w:rsidR="004F599D" w:rsidRDefault="004F599D" w:rsidP="004F599D">
      <w:pPr>
        <w:rPr>
          <w:lang w:eastAsia="en-US"/>
        </w:rPr>
      </w:pPr>
    </w:p>
    <w:p w14:paraId="40621975" w14:textId="77777777" w:rsidR="004F599D" w:rsidRDefault="004F599D" w:rsidP="004F599D">
      <w:pPr>
        <w:rPr>
          <w:rFonts w:cs="Arial"/>
          <w:lang w:eastAsia="en-US"/>
        </w:rPr>
      </w:pPr>
      <w:r w:rsidRPr="005A2FCF">
        <w:rPr>
          <w:rFonts w:cs="Arial"/>
          <w:lang w:eastAsia="en-US"/>
        </w:rPr>
        <w:t xml:space="preserve">Será criada </w:t>
      </w:r>
      <w:r>
        <w:rPr>
          <w:rFonts w:cs="Arial"/>
          <w:lang w:eastAsia="en-US"/>
        </w:rPr>
        <w:t>uma tela com os seguintes parâmetros para edição:</w:t>
      </w:r>
    </w:p>
    <w:p w14:paraId="0E77666A" w14:textId="77777777" w:rsidR="004F599D" w:rsidRPr="00801BC3" w:rsidRDefault="004F599D" w:rsidP="008C752D">
      <w:pPr>
        <w:pStyle w:val="ListParagraph"/>
        <w:numPr>
          <w:ilvl w:val="0"/>
          <w:numId w:val="8"/>
        </w:numPr>
        <w:rPr>
          <w:rFonts w:cs="Arial"/>
          <w:lang w:val="pt-BR"/>
        </w:rPr>
      </w:pPr>
      <w:r w:rsidRPr="00801BC3">
        <w:rPr>
          <w:rFonts w:cs="Arial"/>
          <w:lang w:val="pt-BR"/>
        </w:rPr>
        <w:t>Dimensão: possíveis dimensões</w:t>
      </w:r>
      <w:r>
        <w:rPr>
          <w:rFonts w:cs="Arial"/>
          <w:lang w:val="pt-BR"/>
        </w:rPr>
        <w:t xml:space="preserve"> (CPF | Endereço | CEP | etc)</w:t>
      </w:r>
    </w:p>
    <w:p w14:paraId="15A099DF" w14:textId="77777777" w:rsidR="004F599D" w:rsidRPr="007E6C67" w:rsidRDefault="004F599D" w:rsidP="008C752D">
      <w:pPr>
        <w:pStyle w:val="ListParagraph"/>
        <w:numPr>
          <w:ilvl w:val="0"/>
          <w:numId w:val="8"/>
        </w:numPr>
        <w:rPr>
          <w:rFonts w:cs="Arial"/>
          <w:lang w:val="pt-BR"/>
        </w:rPr>
      </w:pPr>
      <w:r w:rsidRPr="007E6C67">
        <w:rPr>
          <w:rFonts w:cs="Arial"/>
          <w:lang w:val="pt-BR"/>
        </w:rPr>
        <w:t>Período: períodos de an</w:t>
      </w:r>
      <w:r>
        <w:rPr>
          <w:rFonts w:cs="Arial"/>
          <w:lang w:val="pt-BR"/>
        </w:rPr>
        <w:t>álise (0a3M | 4a6M | Total</w:t>
      </w:r>
      <w:r w:rsidRPr="007E6C67">
        <w:rPr>
          <w:rFonts w:cs="Arial"/>
          <w:lang w:val="pt-BR"/>
        </w:rPr>
        <w:t>)</w:t>
      </w:r>
    </w:p>
    <w:p w14:paraId="4D3BBDAD" w14:textId="77777777" w:rsidR="004F599D" w:rsidRPr="004676CF" w:rsidRDefault="004F599D" w:rsidP="008C752D">
      <w:pPr>
        <w:pStyle w:val="ListParagraph"/>
        <w:numPr>
          <w:ilvl w:val="0"/>
          <w:numId w:val="8"/>
        </w:numPr>
        <w:rPr>
          <w:rFonts w:cs="Arial"/>
        </w:rPr>
      </w:pPr>
      <w:r w:rsidRPr="004676CF">
        <w:rPr>
          <w:rFonts w:cs="Arial"/>
        </w:rPr>
        <w:t>F</w:t>
      </w:r>
      <w:r>
        <w:rPr>
          <w:rFonts w:cs="Arial"/>
        </w:rPr>
        <w:t>raude Total: valor do peso</w:t>
      </w:r>
    </w:p>
    <w:p w14:paraId="07E8827F" w14:textId="77777777" w:rsidR="004F599D" w:rsidRPr="004676CF" w:rsidRDefault="004F599D" w:rsidP="008C752D">
      <w:pPr>
        <w:pStyle w:val="ListParagraph"/>
        <w:numPr>
          <w:ilvl w:val="0"/>
          <w:numId w:val="8"/>
        </w:numPr>
        <w:rPr>
          <w:rFonts w:cs="Arial"/>
        </w:rPr>
      </w:pPr>
      <w:r w:rsidRPr="004676CF">
        <w:rPr>
          <w:rFonts w:cs="Arial"/>
        </w:rPr>
        <w:t>F</w:t>
      </w:r>
      <w:r>
        <w:rPr>
          <w:rFonts w:cs="Arial"/>
        </w:rPr>
        <w:t>raude Outros: valor do peso</w:t>
      </w:r>
    </w:p>
    <w:p w14:paraId="7DE30425" w14:textId="77777777" w:rsidR="004F599D" w:rsidRPr="004676CF" w:rsidRDefault="004F599D" w:rsidP="008C752D">
      <w:pPr>
        <w:pStyle w:val="ListParagraph"/>
        <w:numPr>
          <w:ilvl w:val="0"/>
          <w:numId w:val="8"/>
        </w:numPr>
        <w:rPr>
          <w:rFonts w:cs="Arial"/>
        </w:rPr>
      </w:pPr>
      <w:r w:rsidRPr="004676CF">
        <w:rPr>
          <w:rFonts w:cs="Arial"/>
        </w:rPr>
        <w:t>F</w:t>
      </w:r>
      <w:r>
        <w:rPr>
          <w:rFonts w:cs="Arial"/>
        </w:rPr>
        <w:t>raude PDV: valor do peso</w:t>
      </w:r>
    </w:p>
    <w:p w14:paraId="0923009F" w14:textId="77777777" w:rsidR="004F599D" w:rsidRPr="004676CF" w:rsidRDefault="004F599D" w:rsidP="008C752D">
      <w:pPr>
        <w:pStyle w:val="ListParagraph"/>
        <w:numPr>
          <w:ilvl w:val="0"/>
          <w:numId w:val="8"/>
        </w:numPr>
        <w:rPr>
          <w:rFonts w:cs="Arial"/>
        </w:rPr>
      </w:pPr>
      <w:r w:rsidRPr="004676CF">
        <w:rPr>
          <w:rFonts w:cs="Arial"/>
        </w:rPr>
        <w:t>F</w:t>
      </w:r>
      <w:r>
        <w:rPr>
          <w:rFonts w:cs="Arial"/>
        </w:rPr>
        <w:t>raude Subscrição: valor do peso</w:t>
      </w:r>
    </w:p>
    <w:p w14:paraId="1EDB8CEF" w14:textId="77777777" w:rsidR="004F599D" w:rsidRPr="004676CF" w:rsidRDefault="004F599D" w:rsidP="008C752D">
      <w:pPr>
        <w:pStyle w:val="ListParagraph"/>
        <w:numPr>
          <w:ilvl w:val="0"/>
          <w:numId w:val="8"/>
        </w:numPr>
        <w:rPr>
          <w:rFonts w:cs="Arial"/>
        </w:rPr>
      </w:pPr>
      <w:r w:rsidRPr="004676CF">
        <w:rPr>
          <w:rFonts w:cs="Arial"/>
        </w:rPr>
        <w:t>F</w:t>
      </w:r>
      <w:r>
        <w:rPr>
          <w:rFonts w:cs="Arial"/>
        </w:rPr>
        <w:t>raude ABR: valor do peso</w:t>
      </w:r>
    </w:p>
    <w:p w14:paraId="67BA7700" w14:textId="77777777" w:rsidR="004F599D" w:rsidRPr="007E6C67" w:rsidRDefault="004F599D" w:rsidP="008C752D">
      <w:pPr>
        <w:pStyle w:val="ListParagraph"/>
        <w:numPr>
          <w:ilvl w:val="0"/>
          <w:numId w:val="8"/>
        </w:numPr>
        <w:rPr>
          <w:rFonts w:cs="Arial"/>
          <w:lang w:val="pt-BR"/>
        </w:rPr>
      </w:pPr>
      <w:r w:rsidRPr="007E6C67">
        <w:rPr>
          <w:rFonts w:cs="Arial"/>
          <w:lang w:val="pt-BR"/>
        </w:rPr>
        <w:t>NCOI Total: valor do peso</w:t>
      </w:r>
    </w:p>
    <w:p w14:paraId="77743475" w14:textId="77777777" w:rsidR="004F599D" w:rsidRPr="007E6C67" w:rsidRDefault="004F599D" w:rsidP="008C752D">
      <w:pPr>
        <w:pStyle w:val="ListParagraph"/>
        <w:numPr>
          <w:ilvl w:val="0"/>
          <w:numId w:val="8"/>
        </w:numPr>
        <w:rPr>
          <w:rFonts w:cs="Arial"/>
          <w:lang w:val="pt-BR"/>
        </w:rPr>
      </w:pPr>
      <w:r w:rsidRPr="007E6C67">
        <w:rPr>
          <w:rFonts w:cs="Arial"/>
          <w:lang w:val="pt-BR"/>
        </w:rPr>
        <w:t>NCOI Outros: valor do peso</w:t>
      </w:r>
    </w:p>
    <w:p w14:paraId="400D5734" w14:textId="77777777" w:rsidR="004F599D" w:rsidRPr="007E6C67" w:rsidRDefault="004F599D" w:rsidP="008C752D">
      <w:pPr>
        <w:pStyle w:val="ListParagraph"/>
        <w:numPr>
          <w:ilvl w:val="0"/>
          <w:numId w:val="8"/>
        </w:numPr>
        <w:rPr>
          <w:rFonts w:cs="Arial"/>
          <w:lang w:val="pt-BR"/>
        </w:rPr>
      </w:pPr>
      <w:r w:rsidRPr="007E6C67">
        <w:rPr>
          <w:rFonts w:cs="Arial"/>
          <w:lang w:val="pt-BR"/>
        </w:rPr>
        <w:t>NCOI PDV: valor do peso</w:t>
      </w:r>
    </w:p>
    <w:p w14:paraId="5AD7328A" w14:textId="77777777" w:rsidR="004F599D" w:rsidRPr="007E6C67" w:rsidRDefault="004F599D" w:rsidP="008C752D">
      <w:pPr>
        <w:pStyle w:val="ListParagraph"/>
        <w:numPr>
          <w:ilvl w:val="0"/>
          <w:numId w:val="8"/>
        </w:numPr>
        <w:rPr>
          <w:rFonts w:cs="Arial"/>
          <w:lang w:val="pt-BR"/>
        </w:rPr>
      </w:pPr>
      <w:r w:rsidRPr="007E6C67">
        <w:rPr>
          <w:rFonts w:cs="Arial"/>
          <w:lang w:val="pt-BR"/>
        </w:rPr>
        <w:t>NCOI Subscrição: valor do peso</w:t>
      </w:r>
    </w:p>
    <w:p w14:paraId="0CBAD15F" w14:textId="77777777" w:rsidR="004F599D" w:rsidRPr="004676CF" w:rsidRDefault="004F599D" w:rsidP="008C752D">
      <w:pPr>
        <w:pStyle w:val="ListParagraph"/>
        <w:numPr>
          <w:ilvl w:val="0"/>
          <w:numId w:val="8"/>
        </w:numPr>
        <w:rPr>
          <w:rFonts w:cs="Arial"/>
        </w:rPr>
      </w:pPr>
      <w:r w:rsidRPr="004676CF">
        <w:rPr>
          <w:rFonts w:cs="Arial"/>
        </w:rPr>
        <w:t>JEC</w:t>
      </w:r>
      <w:r>
        <w:rPr>
          <w:rFonts w:cs="Arial"/>
        </w:rPr>
        <w:t>: valor do peso</w:t>
      </w:r>
    </w:p>
    <w:p w14:paraId="75FED8F0" w14:textId="77777777" w:rsidR="004F599D" w:rsidRPr="004676CF" w:rsidRDefault="004F599D" w:rsidP="008C752D">
      <w:pPr>
        <w:pStyle w:val="ListParagraph"/>
        <w:numPr>
          <w:ilvl w:val="0"/>
          <w:numId w:val="8"/>
        </w:numPr>
        <w:rPr>
          <w:rFonts w:cs="Arial"/>
        </w:rPr>
      </w:pPr>
      <w:r w:rsidRPr="004676CF">
        <w:rPr>
          <w:rFonts w:cs="Arial"/>
        </w:rPr>
        <w:t>FPD</w:t>
      </w:r>
      <w:r>
        <w:rPr>
          <w:rFonts w:cs="Arial"/>
        </w:rPr>
        <w:t>: valor do peso</w:t>
      </w:r>
    </w:p>
    <w:p w14:paraId="4CD56E91" w14:textId="77777777" w:rsidR="004F599D" w:rsidRPr="004676CF" w:rsidRDefault="004F599D" w:rsidP="008C752D">
      <w:pPr>
        <w:pStyle w:val="ListParagraph"/>
        <w:numPr>
          <w:ilvl w:val="0"/>
          <w:numId w:val="8"/>
        </w:numPr>
        <w:rPr>
          <w:rFonts w:cs="Arial"/>
        </w:rPr>
      </w:pPr>
      <w:r w:rsidRPr="004676CF">
        <w:rPr>
          <w:rFonts w:cs="Arial"/>
        </w:rPr>
        <w:t>P</w:t>
      </w:r>
      <w:r>
        <w:rPr>
          <w:rFonts w:cs="Arial"/>
        </w:rPr>
        <w:t>roposta Total: valor do peso</w:t>
      </w:r>
    </w:p>
    <w:p w14:paraId="32FF826C" w14:textId="46E2A104" w:rsidR="004F599D" w:rsidRPr="0043447C" w:rsidRDefault="005C3388" w:rsidP="008C752D">
      <w:pPr>
        <w:pStyle w:val="ListParagraph"/>
        <w:numPr>
          <w:ilvl w:val="0"/>
          <w:numId w:val="8"/>
        </w:numPr>
        <w:rPr>
          <w:rFonts w:cs="Arial"/>
          <w:lang w:val="pt-BR"/>
        </w:rPr>
      </w:pPr>
      <w:r w:rsidRPr="0043447C">
        <w:rPr>
          <w:rFonts w:cs="Arial"/>
          <w:lang w:val="pt-BR"/>
        </w:rPr>
        <w:t>Proposta Negada Sem Cont</w:t>
      </w:r>
      <w:r w:rsidR="004F599D" w:rsidRPr="0043447C">
        <w:rPr>
          <w:rFonts w:cs="Arial"/>
          <w:lang w:val="pt-BR"/>
        </w:rPr>
        <w:t>ato: valor do peso</w:t>
      </w:r>
    </w:p>
    <w:p w14:paraId="0F3B4998" w14:textId="77777777" w:rsidR="004F599D" w:rsidRPr="007E6C67" w:rsidRDefault="004F599D" w:rsidP="008C752D">
      <w:pPr>
        <w:pStyle w:val="ListParagraph"/>
        <w:numPr>
          <w:ilvl w:val="0"/>
          <w:numId w:val="8"/>
        </w:numPr>
        <w:rPr>
          <w:rFonts w:cs="Arial"/>
          <w:lang w:val="pt-BR"/>
        </w:rPr>
      </w:pPr>
      <w:r w:rsidRPr="007E6C67">
        <w:rPr>
          <w:rFonts w:cs="Arial"/>
          <w:lang w:val="pt-BR"/>
        </w:rPr>
        <w:t>Proposta Negada Outros: valor do peso</w:t>
      </w:r>
    </w:p>
    <w:p w14:paraId="70831652" w14:textId="77777777" w:rsidR="004F599D" w:rsidRPr="007E6C67" w:rsidRDefault="004F599D" w:rsidP="008C752D">
      <w:pPr>
        <w:pStyle w:val="ListParagraph"/>
        <w:numPr>
          <w:ilvl w:val="0"/>
          <w:numId w:val="8"/>
        </w:numPr>
        <w:rPr>
          <w:rFonts w:cs="Arial"/>
          <w:lang w:val="pt-BR"/>
        </w:rPr>
      </w:pPr>
      <w:r w:rsidRPr="007E6C67">
        <w:rPr>
          <w:rFonts w:cs="Arial"/>
          <w:lang w:val="pt-BR"/>
        </w:rPr>
        <w:t>Proposta Negada Fraude: valor do peso</w:t>
      </w:r>
    </w:p>
    <w:p w14:paraId="6FFC3A47" w14:textId="77777777" w:rsidR="004F599D" w:rsidRDefault="004F599D" w:rsidP="008C752D">
      <w:pPr>
        <w:pStyle w:val="ListParagraph"/>
        <w:numPr>
          <w:ilvl w:val="0"/>
          <w:numId w:val="8"/>
        </w:numPr>
        <w:rPr>
          <w:rFonts w:cs="Arial"/>
        </w:rPr>
      </w:pPr>
      <w:r>
        <w:rPr>
          <w:rFonts w:cs="Arial"/>
        </w:rPr>
        <w:t>Vendas: valor do peso</w:t>
      </w:r>
    </w:p>
    <w:p w14:paraId="69E2BD81" w14:textId="4DAE0757" w:rsidR="00C465F6" w:rsidRPr="0043447C" w:rsidRDefault="00C465F6" w:rsidP="008C752D">
      <w:pPr>
        <w:pStyle w:val="ListParagraph"/>
        <w:numPr>
          <w:ilvl w:val="0"/>
          <w:numId w:val="8"/>
        </w:numPr>
        <w:rPr>
          <w:rFonts w:cs="Arial"/>
        </w:rPr>
      </w:pPr>
      <w:r w:rsidRPr="0043447C">
        <w:rPr>
          <w:rFonts w:cs="Arial"/>
        </w:rPr>
        <w:t>Não Existe: valor do peso</w:t>
      </w:r>
    </w:p>
    <w:p w14:paraId="28CD2C15" w14:textId="7B66E7B1" w:rsidR="003068E2" w:rsidRDefault="003068E2">
      <w:pPr>
        <w:jc w:val="left"/>
        <w:rPr>
          <w:rFonts w:cs="Arial"/>
        </w:rPr>
      </w:pPr>
      <w:r>
        <w:rPr>
          <w:rFonts w:cs="Arial"/>
        </w:rPr>
        <w:br w:type="page"/>
      </w:r>
    </w:p>
    <w:p w14:paraId="35D37ACC" w14:textId="77777777" w:rsidR="001D0393" w:rsidRDefault="001D0393" w:rsidP="001D0393">
      <w:pPr>
        <w:rPr>
          <w:rFonts w:cs="Arial"/>
        </w:rPr>
      </w:pPr>
    </w:p>
    <w:p w14:paraId="0DBEC901" w14:textId="233EA2CC" w:rsidR="001D0393" w:rsidRDefault="001D0393" w:rsidP="001D0393">
      <w:pPr>
        <w:rPr>
          <w:rFonts w:cs="Arial"/>
        </w:rPr>
      </w:pPr>
      <w:r>
        <w:rPr>
          <w:rFonts w:cs="Arial"/>
        </w:rPr>
        <w:t>Protótipo da tela</w:t>
      </w:r>
      <w:r w:rsidR="00854ACB">
        <w:rPr>
          <w:rFonts w:cs="Arial"/>
        </w:rPr>
        <w:t xml:space="preserve"> (com apenas alguns campos para facilitar exibição)</w:t>
      </w:r>
      <w:r>
        <w:rPr>
          <w:rFonts w:cs="Arial"/>
        </w:rPr>
        <w:t>:</w:t>
      </w:r>
    </w:p>
    <w:p w14:paraId="74CB5DED" w14:textId="77777777" w:rsidR="001D0393" w:rsidRDefault="001D0393" w:rsidP="001D0393">
      <w:pPr>
        <w:rPr>
          <w:rFonts w:cs="Arial"/>
        </w:rPr>
      </w:pPr>
    </w:p>
    <w:p w14:paraId="55A6EEDB" w14:textId="5468FE01" w:rsidR="00A82B33" w:rsidRDefault="00854ACB" w:rsidP="001D0393">
      <w:pPr>
        <w:rPr>
          <w:rFonts w:cs="Arial"/>
        </w:rPr>
      </w:pPr>
      <w:r w:rsidRPr="00854ACB">
        <w:rPr>
          <w:noProof/>
        </w:rPr>
        <w:drawing>
          <wp:inline distT="0" distB="0" distL="0" distR="0" wp14:anchorId="7DB7533E" wp14:editId="3BB59562">
            <wp:extent cx="6480810" cy="36663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810" cy="3666355"/>
                    </a:xfrm>
                    <a:prstGeom prst="rect">
                      <a:avLst/>
                    </a:prstGeom>
                    <a:noFill/>
                    <a:ln>
                      <a:noFill/>
                    </a:ln>
                  </pic:spPr>
                </pic:pic>
              </a:graphicData>
            </a:graphic>
          </wp:inline>
        </w:drawing>
      </w:r>
    </w:p>
    <w:p w14:paraId="0D1AA394" w14:textId="5CB7BA26" w:rsidR="003068E2" w:rsidRPr="00351DF7"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18</w:t>
      </w:r>
      <w:r>
        <w:fldChar w:fldCharType="end"/>
      </w:r>
      <w:r w:rsidRPr="00351DF7">
        <w:rPr>
          <w:lang w:val="pt-PT"/>
        </w:rPr>
        <w:t xml:space="preserve">: </w:t>
      </w:r>
      <w:r>
        <w:rPr>
          <w:lang w:val="pt-PT"/>
        </w:rPr>
        <w:t>Dados Referencia – Peso Motor Score</w:t>
      </w:r>
    </w:p>
    <w:p w14:paraId="6A96C9DB" w14:textId="77777777" w:rsidR="001D0393" w:rsidRDefault="001D0393" w:rsidP="001D0393">
      <w:pPr>
        <w:rPr>
          <w:rFonts w:cs="Arial"/>
        </w:rPr>
      </w:pPr>
    </w:p>
    <w:p w14:paraId="3A54A49D" w14:textId="77777777" w:rsidR="004F599D" w:rsidRDefault="004F599D" w:rsidP="004F599D">
      <w:pPr>
        <w:rPr>
          <w:rFonts w:cs="Arial"/>
          <w:lang w:eastAsia="en-US"/>
        </w:rPr>
      </w:pPr>
    </w:p>
    <w:p w14:paraId="5C3BE763" w14:textId="4953A426" w:rsidR="004F599D" w:rsidRDefault="004F599D" w:rsidP="004F599D">
      <w:pPr>
        <w:rPr>
          <w:rFonts w:cs="Arial"/>
          <w:lang w:eastAsia="en-US"/>
        </w:rPr>
      </w:pPr>
      <w:r>
        <w:rPr>
          <w:rFonts w:cs="Arial"/>
          <w:lang w:eastAsia="en-US"/>
        </w:rPr>
        <w:t>Exemplo</w:t>
      </w:r>
      <w:r w:rsidR="001D0393">
        <w:rPr>
          <w:rFonts w:cs="Arial"/>
          <w:lang w:eastAsia="en-US"/>
        </w:rPr>
        <w:t xml:space="preserve"> da tabela final</w:t>
      </w:r>
      <w:r>
        <w:rPr>
          <w:rFonts w:cs="Arial"/>
          <w:lang w:eastAsia="en-US"/>
        </w:rPr>
        <w:t xml:space="preserve">: </w:t>
      </w:r>
    </w:p>
    <w:p w14:paraId="01289E54" w14:textId="77777777" w:rsidR="004F599D" w:rsidRDefault="004F599D" w:rsidP="004F599D">
      <w:pPr>
        <w:rPr>
          <w:rFonts w:cs="Arial"/>
          <w:lang w:eastAsia="en-US"/>
        </w:rPr>
      </w:pPr>
    </w:p>
    <w:tbl>
      <w:tblPr>
        <w:tblW w:w="10301" w:type="dxa"/>
        <w:tblCellMar>
          <w:left w:w="70" w:type="dxa"/>
          <w:right w:w="70" w:type="dxa"/>
        </w:tblCellMar>
        <w:tblLook w:val="04A0" w:firstRow="1" w:lastRow="0" w:firstColumn="1" w:lastColumn="0" w:noHBand="0" w:noVBand="1"/>
      </w:tblPr>
      <w:tblGrid>
        <w:gridCol w:w="1096"/>
        <w:gridCol w:w="885"/>
        <w:gridCol w:w="1387"/>
        <w:gridCol w:w="1501"/>
        <w:gridCol w:w="1128"/>
        <w:gridCol w:w="1840"/>
        <w:gridCol w:w="1128"/>
        <w:gridCol w:w="1128"/>
        <w:gridCol w:w="307"/>
      </w:tblGrid>
      <w:tr w:rsidR="004F599D" w:rsidRPr="00EC7A8B" w14:paraId="2F73588B" w14:textId="77777777" w:rsidTr="004A3BA4">
        <w:trPr>
          <w:trHeight w:val="315"/>
        </w:trPr>
        <w:tc>
          <w:tcPr>
            <w:tcW w:w="1041"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0E4EBC6F" w14:textId="77777777" w:rsidR="004F599D" w:rsidRPr="00EC7A8B" w:rsidRDefault="004F599D" w:rsidP="004A3BA4">
            <w:pPr>
              <w:rPr>
                <w:rFonts w:cs="Arial"/>
                <w:b/>
                <w:color w:val="000000"/>
                <w:sz w:val="20"/>
                <w:szCs w:val="20"/>
              </w:rPr>
            </w:pPr>
            <w:r w:rsidRPr="00EC7A8B">
              <w:rPr>
                <w:rFonts w:cs="Arial"/>
                <w:b/>
                <w:color w:val="000000"/>
                <w:sz w:val="20"/>
                <w:szCs w:val="20"/>
              </w:rPr>
              <w:t>Dimensão</w:t>
            </w:r>
          </w:p>
        </w:tc>
        <w:tc>
          <w:tcPr>
            <w:tcW w:w="841"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7D9F9F7A" w14:textId="77777777" w:rsidR="004F599D" w:rsidRPr="00EC7A8B" w:rsidRDefault="004F599D" w:rsidP="004A3BA4">
            <w:pPr>
              <w:rPr>
                <w:rFonts w:cs="Arial"/>
                <w:b/>
                <w:color w:val="000000"/>
                <w:sz w:val="20"/>
                <w:szCs w:val="20"/>
              </w:rPr>
            </w:pPr>
            <w:r w:rsidRPr="00EC7A8B">
              <w:rPr>
                <w:rFonts w:cs="Arial"/>
                <w:b/>
                <w:color w:val="000000"/>
                <w:sz w:val="20"/>
                <w:szCs w:val="20"/>
              </w:rPr>
              <w:t>Período</w:t>
            </w:r>
          </w:p>
        </w:tc>
        <w:tc>
          <w:tcPr>
            <w:tcW w:w="1387" w:type="dxa"/>
            <w:tcBorders>
              <w:top w:val="single" w:sz="8" w:space="0" w:color="auto"/>
              <w:left w:val="single" w:sz="8" w:space="0" w:color="auto"/>
              <w:bottom w:val="single" w:sz="8" w:space="0" w:color="auto"/>
              <w:right w:val="single" w:sz="8" w:space="0" w:color="auto"/>
            </w:tcBorders>
            <w:shd w:val="clear" w:color="auto" w:fill="A6A6A6" w:themeFill="background1" w:themeFillShade="A6"/>
            <w:noWrap/>
            <w:hideMark/>
          </w:tcPr>
          <w:p w14:paraId="6FB5F6A7" w14:textId="77777777" w:rsidR="004F599D" w:rsidRPr="00EC7A8B" w:rsidRDefault="004F599D" w:rsidP="004A3BA4">
            <w:pPr>
              <w:rPr>
                <w:rFonts w:cs="Arial"/>
                <w:b/>
                <w:sz w:val="20"/>
                <w:szCs w:val="20"/>
              </w:rPr>
            </w:pPr>
            <w:r w:rsidRPr="00EC7A8B">
              <w:rPr>
                <w:rFonts w:cs="Arial"/>
                <w:b/>
                <w:sz w:val="20"/>
                <w:szCs w:val="20"/>
              </w:rPr>
              <w:t>Fraude Total</w:t>
            </w:r>
          </w:p>
          <w:p w14:paraId="32C4597B" w14:textId="77777777" w:rsidR="004F599D" w:rsidRPr="00EC7A8B" w:rsidRDefault="004F599D" w:rsidP="004A3BA4">
            <w:pPr>
              <w:rPr>
                <w:rFonts w:cs="Arial"/>
                <w:b/>
                <w:color w:val="000000"/>
                <w:sz w:val="20"/>
                <w:szCs w:val="20"/>
              </w:rPr>
            </w:pPr>
          </w:p>
        </w:tc>
        <w:tc>
          <w:tcPr>
            <w:tcW w:w="1501" w:type="dxa"/>
            <w:tcBorders>
              <w:top w:val="single" w:sz="8" w:space="0" w:color="auto"/>
              <w:left w:val="nil"/>
              <w:bottom w:val="single" w:sz="8" w:space="0" w:color="auto"/>
              <w:right w:val="single" w:sz="8" w:space="0" w:color="auto"/>
            </w:tcBorders>
            <w:shd w:val="clear" w:color="auto" w:fill="A6A6A6" w:themeFill="background1" w:themeFillShade="A6"/>
            <w:noWrap/>
            <w:hideMark/>
          </w:tcPr>
          <w:p w14:paraId="31A9A46B" w14:textId="77777777" w:rsidR="004F599D" w:rsidRPr="00EC7A8B" w:rsidRDefault="004F599D" w:rsidP="004A3BA4">
            <w:pPr>
              <w:rPr>
                <w:rFonts w:cs="Arial"/>
                <w:b/>
                <w:color w:val="000000"/>
                <w:sz w:val="20"/>
                <w:szCs w:val="20"/>
              </w:rPr>
            </w:pPr>
            <w:r w:rsidRPr="00EC7A8B">
              <w:rPr>
                <w:rFonts w:cs="Arial"/>
                <w:b/>
                <w:color w:val="000000"/>
                <w:sz w:val="20"/>
                <w:szCs w:val="20"/>
              </w:rPr>
              <w:t>Fraude Outros</w:t>
            </w:r>
          </w:p>
        </w:tc>
        <w:tc>
          <w:tcPr>
            <w:tcW w:w="1128" w:type="dxa"/>
            <w:tcBorders>
              <w:top w:val="single" w:sz="8" w:space="0" w:color="auto"/>
              <w:left w:val="nil"/>
              <w:bottom w:val="single" w:sz="8" w:space="0" w:color="auto"/>
              <w:right w:val="single" w:sz="8" w:space="0" w:color="auto"/>
            </w:tcBorders>
            <w:shd w:val="clear" w:color="auto" w:fill="A6A6A6" w:themeFill="background1" w:themeFillShade="A6"/>
            <w:noWrap/>
            <w:hideMark/>
          </w:tcPr>
          <w:p w14:paraId="54156374" w14:textId="77777777" w:rsidR="004F599D" w:rsidRPr="00EC7A8B" w:rsidRDefault="004F599D" w:rsidP="004A3BA4">
            <w:pPr>
              <w:rPr>
                <w:rFonts w:cs="Arial"/>
                <w:b/>
                <w:color w:val="000000"/>
                <w:sz w:val="20"/>
                <w:szCs w:val="20"/>
              </w:rPr>
            </w:pPr>
            <w:r w:rsidRPr="00EC7A8B">
              <w:rPr>
                <w:rFonts w:cs="Arial"/>
                <w:b/>
                <w:color w:val="000000"/>
                <w:sz w:val="20"/>
                <w:szCs w:val="20"/>
              </w:rPr>
              <w:t>Fraude PDV</w:t>
            </w:r>
          </w:p>
        </w:tc>
        <w:tc>
          <w:tcPr>
            <w:tcW w:w="1840" w:type="dxa"/>
            <w:tcBorders>
              <w:top w:val="single" w:sz="8" w:space="0" w:color="auto"/>
              <w:left w:val="nil"/>
              <w:bottom w:val="single" w:sz="8" w:space="0" w:color="auto"/>
              <w:right w:val="single" w:sz="8" w:space="0" w:color="auto"/>
            </w:tcBorders>
            <w:shd w:val="clear" w:color="auto" w:fill="A6A6A6" w:themeFill="background1" w:themeFillShade="A6"/>
            <w:noWrap/>
            <w:hideMark/>
          </w:tcPr>
          <w:p w14:paraId="53953706" w14:textId="77777777" w:rsidR="004F599D" w:rsidRPr="00EC7A8B" w:rsidRDefault="004F599D" w:rsidP="004A3BA4">
            <w:pPr>
              <w:rPr>
                <w:rFonts w:cs="Arial"/>
                <w:b/>
                <w:color w:val="000000"/>
                <w:sz w:val="20"/>
                <w:szCs w:val="20"/>
              </w:rPr>
            </w:pPr>
            <w:r w:rsidRPr="00EC7A8B">
              <w:rPr>
                <w:rFonts w:cs="Arial"/>
                <w:b/>
                <w:color w:val="000000"/>
                <w:sz w:val="20"/>
                <w:szCs w:val="20"/>
              </w:rPr>
              <w:t>Fraude Subscrição</w:t>
            </w:r>
          </w:p>
        </w:tc>
        <w:tc>
          <w:tcPr>
            <w:tcW w:w="1128" w:type="dxa"/>
            <w:tcBorders>
              <w:top w:val="single" w:sz="8" w:space="0" w:color="auto"/>
              <w:left w:val="nil"/>
              <w:bottom w:val="single" w:sz="8" w:space="0" w:color="auto"/>
              <w:right w:val="single" w:sz="8" w:space="0" w:color="auto"/>
            </w:tcBorders>
            <w:shd w:val="clear" w:color="auto" w:fill="A6A6A6" w:themeFill="background1" w:themeFillShade="A6"/>
            <w:noWrap/>
            <w:hideMark/>
          </w:tcPr>
          <w:p w14:paraId="1E6CD1E0" w14:textId="77777777" w:rsidR="004F599D" w:rsidRPr="00EC7A8B" w:rsidRDefault="004F599D" w:rsidP="004A3BA4">
            <w:pPr>
              <w:rPr>
                <w:rFonts w:cs="Arial"/>
                <w:b/>
                <w:color w:val="000000"/>
                <w:sz w:val="20"/>
                <w:szCs w:val="20"/>
              </w:rPr>
            </w:pPr>
            <w:r w:rsidRPr="00EC7A8B">
              <w:rPr>
                <w:rFonts w:cs="Arial"/>
                <w:b/>
                <w:color w:val="000000"/>
                <w:sz w:val="20"/>
                <w:szCs w:val="20"/>
              </w:rPr>
              <w:t>Fraude ABR</w:t>
            </w:r>
          </w:p>
        </w:tc>
        <w:tc>
          <w:tcPr>
            <w:tcW w:w="1128" w:type="dxa"/>
            <w:tcBorders>
              <w:top w:val="single" w:sz="8" w:space="0" w:color="auto"/>
              <w:left w:val="nil"/>
              <w:bottom w:val="single" w:sz="8" w:space="0" w:color="auto"/>
              <w:right w:val="single" w:sz="8" w:space="0" w:color="auto"/>
            </w:tcBorders>
            <w:shd w:val="clear" w:color="auto" w:fill="A6A6A6" w:themeFill="background1" w:themeFillShade="A6"/>
            <w:noWrap/>
            <w:hideMark/>
          </w:tcPr>
          <w:p w14:paraId="4FBC390B" w14:textId="77777777" w:rsidR="004F599D" w:rsidRPr="00EC7A8B" w:rsidRDefault="004F599D" w:rsidP="004A3BA4">
            <w:pPr>
              <w:rPr>
                <w:rFonts w:cs="Arial"/>
                <w:b/>
                <w:color w:val="000000"/>
                <w:sz w:val="20"/>
                <w:szCs w:val="20"/>
              </w:rPr>
            </w:pPr>
            <w:r w:rsidRPr="00EC7A8B">
              <w:rPr>
                <w:rFonts w:cs="Arial"/>
                <w:b/>
                <w:color w:val="000000"/>
                <w:sz w:val="20"/>
                <w:szCs w:val="20"/>
              </w:rPr>
              <w:t>NCOI Total</w:t>
            </w:r>
          </w:p>
        </w:tc>
        <w:tc>
          <w:tcPr>
            <w:tcW w:w="307" w:type="dxa"/>
            <w:tcBorders>
              <w:top w:val="single" w:sz="8" w:space="0" w:color="auto"/>
              <w:left w:val="nil"/>
              <w:bottom w:val="single" w:sz="8" w:space="0" w:color="auto"/>
              <w:right w:val="single" w:sz="8" w:space="0" w:color="auto"/>
            </w:tcBorders>
            <w:shd w:val="clear" w:color="auto" w:fill="A6A6A6" w:themeFill="background1" w:themeFillShade="A6"/>
          </w:tcPr>
          <w:p w14:paraId="02E53D75" w14:textId="77777777" w:rsidR="004F599D" w:rsidRPr="00EC7A8B" w:rsidRDefault="004F599D" w:rsidP="004A3BA4">
            <w:pPr>
              <w:rPr>
                <w:rFonts w:cs="Arial"/>
                <w:b/>
                <w:color w:val="000000"/>
                <w:sz w:val="20"/>
                <w:szCs w:val="20"/>
              </w:rPr>
            </w:pPr>
            <w:r w:rsidRPr="00EC7A8B">
              <w:rPr>
                <w:rFonts w:cs="Arial"/>
                <w:b/>
                <w:color w:val="000000"/>
                <w:sz w:val="20"/>
                <w:szCs w:val="20"/>
              </w:rPr>
              <w:t>...</w:t>
            </w:r>
          </w:p>
        </w:tc>
      </w:tr>
      <w:tr w:rsidR="004F599D" w:rsidRPr="00EC7A8B" w14:paraId="20152D8D" w14:textId="77777777" w:rsidTr="004A3BA4">
        <w:trPr>
          <w:trHeight w:val="315"/>
        </w:trPr>
        <w:tc>
          <w:tcPr>
            <w:tcW w:w="1041" w:type="dxa"/>
            <w:tcBorders>
              <w:top w:val="single" w:sz="8" w:space="0" w:color="auto"/>
              <w:left w:val="single" w:sz="8" w:space="0" w:color="auto"/>
              <w:bottom w:val="single" w:sz="8" w:space="0" w:color="auto"/>
              <w:right w:val="single" w:sz="8" w:space="0" w:color="auto"/>
            </w:tcBorders>
            <w:shd w:val="clear" w:color="auto" w:fill="auto"/>
          </w:tcPr>
          <w:p w14:paraId="77189853" w14:textId="77777777" w:rsidR="004F599D" w:rsidRPr="00EC7A8B" w:rsidRDefault="004F599D" w:rsidP="004A3BA4">
            <w:pPr>
              <w:rPr>
                <w:rFonts w:cs="Arial"/>
                <w:color w:val="000000"/>
                <w:sz w:val="20"/>
                <w:szCs w:val="20"/>
              </w:rPr>
            </w:pPr>
            <w:r>
              <w:rPr>
                <w:rFonts w:cs="Arial"/>
                <w:color w:val="000000"/>
                <w:sz w:val="20"/>
                <w:szCs w:val="20"/>
              </w:rPr>
              <w:t>CPF</w:t>
            </w:r>
          </w:p>
        </w:tc>
        <w:tc>
          <w:tcPr>
            <w:tcW w:w="841" w:type="dxa"/>
            <w:tcBorders>
              <w:top w:val="single" w:sz="8" w:space="0" w:color="auto"/>
              <w:left w:val="single" w:sz="8" w:space="0" w:color="auto"/>
              <w:bottom w:val="single" w:sz="8" w:space="0" w:color="auto"/>
              <w:right w:val="single" w:sz="8" w:space="0" w:color="auto"/>
            </w:tcBorders>
            <w:shd w:val="clear" w:color="auto" w:fill="auto"/>
          </w:tcPr>
          <w:p w14:paraId="0598921B" w14:textId="77777777" w:rsidR="004F599D" w:rsidRPr="00EC7A8B" w:rsidRDefault="004F599D" w:rsidP="004A3BA4">
            <w:pPr>
              <w:rPr>
                <w:rFonts w:cs="Arial"/>
                <w:color w:val="000000"/>
                <w:sz w:val="20"/>
                <w:szCs w:val="20"/>
              </w:rPr>
            </w:pPr>
            <w:r>
              <w:rPr>
                <w:rFonts w:cs="Arial"/>
                <w:color w:val="000000"/>
                <w:sz w:val="20"/>
                <w:szCs w:val="20"/>
              </w:rPr>
              <w:t>0a3M</w:t>
            </w:r>
          </w:p>
        </w:tc>
        <w:tc>
          <w:tcPr>
            <w:tcW w:w="1387" w:type="dxa"/>
            <w:tcBorders>
              <w:top w:val="single" w:sz="8" w:space="0" w:color="auto"/>
              <w:left w:val="single" w:sz="8" w:space="0" w:color="auto"/>
              <w:bottom w:val="single" w:sz="8" w:space="0" w:color="auto"/>
              <w:right w:val="single" w:sz="8" w:space="0" w:color="auto"/>
            </w:tcBorders>
            <w:shd w:val="clear" w:color="auto" w:fill="auto"/>
            <w:noWrap/>
          </w:tcPr>
          <w:p w14:paraId="4929C34A" w14:textId="77777777" w:rsidR="004F599D" w:rsidRPr="00EC7A8B" w:rsidRDefault="004F599D" w:rsidP="004A3BA4">
            <w:pPr>
              <w:rPr>
                <w:rFonts w:cs="Arial"/>
                <w:sz w:val="20"/>
                <w:szCs w:val="20"/>
              </w:rPr>
            </w:pPr>
            <w:r>
              <w:rPr>
                <w:rFonts w:cs="Arial"/>
                <w:sz w:val="20"/>
                <w:szCs w:val="20"/>
              </w:rPr>
              <w:t>10</w:t>
            </w:r>
          </w:p>
        </w:tc>
        <w:tc>
          <w:tcPr>
            <w:tcW w:w="1501" w:type="dxa"/>
            <w:tcBorders>
              <w:top w:val="single" w:sz="8" w:space="0" w:color="auto"/>
              <w:left w:val="nil"/>
              <w:bottom w:val="single" w:sz="8" w:space="0" w:color="auto"/>
              <w:right w:val="single" w:sz="8" w:space="0" w:color="auto"/>
            </w:tcBorders>
            <w:shd w:val="clear" w:color="auto" w:fill="auto"/>
            <w:noWrap/>
          </w:tcPr>
          <w:p w14:paraId="6235D189" w14:textId="77777777" w:rsidR="004F599D" w:rsidRPr="00EC7A8B" w:rsidRDefault="004F599D" w:rsidP="004A3BA4">
            <w:pPr>
              <w:rPr>
                <w:rFonts w:cs="Arial"/>
                <w:color w:val="000000"/>
                <w:sz w:val="20"/>
                <w:szCs w:val="20"/>
              </w:rPr>
            </w:pPr>
            <w:r>
              <w:rPr>
                <w:rFonts w:cs="Arial"/>
                <w:color w:val="000000"/>
                <w:sz w:val="20"/>
                <w:szCs w:val="20"/>
              </w:rPr>
              <w:t>15</w:t>
            </w:r>
          </w:p>
        </w:tc>
        <w:tc>
          <w:tcPr>
            <w:tcW w:w="1128" w:type="dxa"/>
            <w:tcBorders>
              <w:top w:val="single" w:sz="8" w:space="0" w:color="auto"/>
              <w:left w:val="nil"/>
              <w:bottom w:val="single" w:sz="8" w:space="0" w:color="auto"/>
              <w:right w:val="single" w:sz="8" w:space="0" w:color="auto"/>
            </w:tcBorders>
            <w:shd w:val="clear" w:color="auto" w:fill="auto"/>
            <w:noWrap/>
          </w:tcPr>
          <w:p w14:paraId="45B464F0" w14:textId="77777777" w:rsidR="004F599D" w:rsidRPr="00EC7A8B" w:rsidRDefault="004F599D" w:rsidP="004A3BA4">
            <w:pPr>
              <w:rPr>
                <w:rFonts w:cs="Arial"/>
                <w:color w:val="000000"/>
                <w:sz w:val="20"/>
                <w:szCs w:val="20"/>
              </w:rPr>
            </w:pPr>
            <w:r>
              <w:rPr>
                <w:rFonts w:cs="Arial"/>
                <w:color w:val="000000"/>
                <w:sz w:val="20"/>
                <w:szCs w:val="20"/>
              </w:rPr>
              <w:t>50</w:t>
            </w:r>
          </w:p>
        </w:tc>
        <w:tc>
          <w:tcPr>
            <w:tcW w:w="1840" w:type="dxa"/>
            <w:tcBorders>
              <w:top w:val="single" w:sz="8" w:space="0" w:color="auto"/>
              <w:left w:val="nil"/>
              <w:bottom w:val="single" w:sz="8" w:space="0" w:color="auto"/>
              <w:right w:val="single" w:sz="8" w:space="0" w:color="auto"/>
            </w:tcBorders>
            <w:shd w:val="clear" w:color="auto" w:fill="auto"/>
            <w:noWrap/>
          </w:tcPr>
          <w:p w14:paraId="349121CE" w14:textId="77777777" w:rsidR="004F599D" w:rsidRPr="00EC7A8B" w:rsidRDefault="004F599D" w:rsidP="004A3BA4">
            <w:pPr>
              <w:rPr>
                <w:rFonts w:cs="Arial"/>
                <w:color w:val="000000"/>
                <w:sz w:val="20"/>
                <w:szCs w:val="20"/>
              </w:rPr>
            </w:pPr>
            <w:r>
              <w:rPr>
                <w:rFonts w:cs="Arial"/>
                <w:color w:val="000000"/>
                <w:sz w:val="20"/>
                <w:szCs w:val="20"/>
              </w:rPr>
              <w:t>20</w:t>
            </w:r>
          </w:p>
        </w:tc>
        <w:tc>
          <w:tcPr>
            <w:tcW w:w="1128" w:type="dxa"/>
            <w:tcBorders>
              <w:top w:val="single" w:sz="8" w:space="0" w:color="auto"/>
              <w:left w:val="nil"/>
              <w:bottom w:val="single" w:sz="8" w:space="0" w:color="auto"/>
              <w:right w:val="single" w:sz="8" w:space="0" w:color="auto"/>
            </w:tcBorders>
            <w:shd w:val="clear" w:color="auto" w:fill="auto"/>
            <w:noWrap/>
          </w:tcPr>
          <w:p w14:paraId="3ECAB4C7" w14:textId="77777777" w:rsidR="004F599D" w:rsidRPr="00EC7A8B" w:rsidRDefault="004F599D" w:rsidP="004A3BA4">
            <w:pPr>
              <w:rPr>
                <w:rFonts w:cs="Arial"/>
                <w:color w:val="000000"/>
                <w:sz w:val="20"/>
                <w:szCs w:val="20"/>
              </w:rPr>
            </w:pPr>
            <w:r>
              <w:rPr>
                <w:rFonts w:cs="Arial"/>
                <w:color w:val="000000"/>
                <w:sz w:val="20"/>
                <w:szCs w:val="20"/>
              </w:rPr>
              <w:t>10</w:t>
            </w:r>
          </w:p>
        </w:tc>
        <w:tc>
          <w:tcPr>
            <w:tcW w:w="1128" w:type="dxa"/>
            <w:tcBorders>
              <w:top w:val="single" w:sz="8" w:space="0" w:color="auto"/>
              <w:left w:val="nil"/>
              <w:bottom w:val="single" w:sz="8" w:space="0" w:color="auto"/>
              <w:right w:val="single" w:sz="8" w:space="0" w:color="auto"/>
            </w:tcBorders>
            <w:shd w:val="clear" w:color="auto" w:fill="auto"/>
            <w:noWrap/>
          </w:tcPr>
          <w:p w14:paraId="01860113" w14:textId="77777777" w:rsidR="004F599D" w:rsidRPr="00EC7A8B" w:rsidRDefault="004F599D" w:rsidP="004A3BA4">
            <w:pPr>
              <w:rPr>
                <w:rFonts w:cs="Arial"/>
                <w:color w:val="000000"/>
                <w:sz w:val="20"/>
                <w:szCs w:val="20"/>
              </w:rPr>
            </w:pPr>
            <w:r>
              <w:rPr>
                <w:rFonts w:cs="Arial"/>
                <w:color w:val="000000"/>
                <w:sz w:val="20"/>
                <w:szCs w:val="20"/>
              </w:rPr>
              <w:t>40</w:t>
            </w:r>
          </w:p>
        </w:tc>
        <w:tc>
          <w:tcPr>
            <w:tcW w:w="307" w:type="dxa"/>
            <w:tcBorders>
              <w:top w:val="single" w:sz="8" w:space="0" w:color="auto"/>
              <w:left w:val="nil"/>
              <w:bottom w:val="single" w:sz="8" w:space="0" w:color="auto"/>
              <w:right w:val="single" w:sz="8" w:space="0" w:color="auto"/>
            </w:tcBorders>
            <w:shd w:val="clear" w:color="auto" w:fill="auto"/>
          </w:tcPr>
          <w:p w14:paraId="0CE3F405" w14:textId="77777777" w:rsidR="004F599D" w:rsidRPr="00EC7A8B" w:rsidRDefault="004F599D" w:rsidP="004A3BA4">
            <w:pPr>
              <w:rPr>
                <w:rFonts w:cs="Arial"/>
                <w:color w:val="000000"/>
                <w:sz w:val="20"/>
                <w:szCs w:val="20"/>
              </w:rPr>
            </w:pPr>
            <w:r>
              <w:rPr>
                <w:rFonts w:cs="Arial"/>
                <w:color w:val="000000"/>
                <w:sz w:val="20"/>
                <w:szCs w:val="20"/>
              </w:rPr>
              <w:t>...</w:t>
            </w:r>
          </w:p>
        </w:tc>
      </w:tr>
      <w:tr w:rsidR="004F599D" w:rsidRPr="00EC7A8B" w14:paraId="514390F0" w14:textId="77777777" w:rsidTr="004A3BA4">
        <w:trPr>
          <w:trHeight w:val="315"/>
        </w:trPr>
        <w:tc>
          <w:tcPr>
            <w:tcW w:w="1041" w:type="dxa"/>
            <w:tcBorders>
              <w:top w:val="single" w:sz="8" w:space="0" w:color="auto"/>
              <w:left w:val="single" w:sz="8" w:space="0" w:color="auto"/>
              <w:bottom w:val="single" w:sz="8" w:space="0" w:color="auto"/>
              <w:right w:val="single" w:sz="8" w:space="0" w:color="auto"/>
            </w:tcBorders>
            <w:shd w:val="clear" w:color="auto" w:fill="auto"/>
          </w:tcPr>
          <w:p w14:paraId="67812F02" w14:textId="77777777" w:rsidR="004F599D" w:rsidRPr="00EC7A8B" w:rsidRDefault="004F599D" w:rsidP="004A3BA4">
            <w:pPr>
              <w:rPr>
                <w:rFonts w:cs="Arial"/>
                <w:color w:val="000000"/>
                <w:sz w:val="20"/>
                <w:szCs w:val="20"/>
              </w:rPr>
            </w:pPr>
            <w:r>
              <w:rPr>
                <w:rFonts w:cs="Arial"/>
                <w:color w:val="000000"/>
                <w:sz w:val="20"/>
                <w:szCs w:val="20"/>
              </w:rPr>
              <w:t>CEP</w:t>
            </w:r>
          </w:p>
        </w:tc>
        <w:tc>
          <w:tcPr>
            <w:tcW w:w="841" w:type="dxa"/>
            <w:tcBorders>
              <w:top w:val="single" w:sz="8" w:space="0" w:color="auto"/>
              <w:left w:val="single" w:sz="8" w:space="0" w:color="auto"/>
              <w:bottom w:val="single" w:sz="8" w:space="0" w:color="auto"/>
              <w:right w:val="single" w:sz="8" w:space="0" w:color="auto"/>
            </w:tcBorders>
            <w:shd w:val="clear" w:color="auto" w:fill="auto"/>
          </w:tcPr>
          <w:p w14:paraId="61F54B6F" w14:textId="77777777" w:rsidR="004F599D" w:rsidRPr="00EC7A8B" w:rsidRDefault="004F599D" w:rsidP="004A3BA4">
            <w:pPr>
              <w:rPr>
                <w:rFonts w:cs="Arial"/>
                <w:color w:val="000000"/>
                <w:sz w:val="20"/>
                <w:szCs w:val="20"/>
              </w:rPr>
            </w:pPr>
            <w:r>
              <w:rPr>
                <w:rFonts w:cs="Arial"/>
                <w:color w:val="000000"/>
                <w:sz w:val="20"/>
                <w:szCs w:val="20"/>
              </w:rPr>
              <w:t>4a6M</w:t>
            </w:r>
          </w:p>
        </w:tc>
        <w:tc>
          <w:tcPr>
            <w:tcW w:w="1387" w:type="dxa"/>
            <w:tcBorders>
              <w:top w:val="single" w:sz="8" w:space="0" w:color="auto"/>
              <w:left w:val="single" w:sz="8" w:space="0" w:color="auto"/>
              <w:bottom w:val="single" w:sz="8" w:space="0" w:color="auto"/>
              <w:right w:val="single" w:sz="8" w:space="0" w:color="auto"/>
            </w:tcBorders>
            <w:shd w:val="clear" w:color="auto" w:fill="auto"/>
            <w:noWrap/>
          </w:tcPr>
          <w:p w14:paraId="1A5BD278" w14:textId="77777777" w:rsidR="004F599D" w:rsidRPr="00EC7A8B" w:rsidRDefault="004F599D" w:rsidP="004A3BA4">
            <w:pPr>
              <w:rPr>
                <w:rFonts w:cs="Arial"/>
                <w:sz w:val="20"/>
                <w:szCs w:val="20"/>
              </w:rPr>
            </w:pPr>
            <w:r>
              <w:rPr>
                <w:rFonts w:cs="Arial"/>
                <w:sz w:val="20"/>
                <w:szCs w:val="20"/>
              </w:rPr>
              <w:t>20</w:t>
            </w:r>
          </w:p>
        </w:tc>
        <w:tc>
          <w:tcPr>
            <w:tcW w:w="1501" w:type="dxa"/>
            <w:tcBorders>
              <w:top w:val="single" w:sz="8" w:space="0" w:color="auto"/>
              <w:left w:val="nil"/>
              <w:bottom w:val="single" w:sz="8" w:space="0" w:color="auto"/>
              <w:right w:val="single" w:sz="8" w:space="0" w:color="auto"/>
            </w:tcBorders>
            <w:shd w:val="clear" w:color="auto" w:fill="auto"/>
            <w:noWrap/>
          </w:tcPr>
          <w:p w14:paraId="4FA603B5" w14:textId="77777777" w:rsidR="004F599D" w:rsidRPr="00EC7A8B" w:rsidRDefault="004F599D" w:rsidP="004A3BA4">
            <w:pPr>
              <w:rPr>
                <w:rFonts w:cs="Arial"/>
                <w:color w:val="000000"/>
                <w:sz w:val="20"/>
                <w:szCs w:val="20"/>
              </w:rPr>
            </w:pPr>
            <w:r>
              <w:rPr>
                <w:rFonts w:cs="Arial"/>
                <w:color w:val="000000"/>
                <w:sz w:val="20"/>
                <w:szCs w:val="20"/>
              </w:rPr>
              <w:t>10</w:t>
            </w:r>
          </w:p>
        </w:tc>
        <w:tc>
          <w:tcPr>
            <w:tcW w:w="1128" w:type="dxa"/>
            <w:tcBorders>
              <w:top w:val="single" w:sz="8" w:space="0" w:color="auto"/>
              <w:left w:val="nil"/>
              <w:bottom w:val="single" w:sz="8" w:space="0" w:color="auto"/>
              <w:right w:val="single" w:sz="8" w:space="0" w:color="auto"/>
            </w:tcBorders>
            <w:shd w:val="clear" w:color="auto" w:fill="auto"/>
            <w:noWrap/>
          </w:tcPr>
          <w:p w14:paraId="2EE926D9" w14:textId="77777777" w:rsidR="004F599D" w:rsidRPr="00EC7A8B" w:rsidRDefault="004F599D" w:rsidP="004A3BA4">
            <w:pPr>
              <w:rPr>
                <w:rFonts w:cs="Arial"/>
                <w:color w:val="000000"/>
                <w:sz w:val="20"/>
                <w:szCs w:val="20"/>
              </w:rPr>
            </w:pPr>
            <w:r>
              <w:rPr>
                <w:rFonts w:cs="Arial"/>
                <w:color w:val="000000"/>
                <w:sz w:val="20"/>
                <w:szCs w:val="20"/>
              </w:rPr>
              <w:t>30</w:t>
            </w:r>
          </w:p>
        </w:tc>
        <w:tc>
          <w:tcPr>
            <w:tcW w:w="1840" w:type="dxa"/>
            <w:tcBorders>
              <w:top w:val="single" w:sz="8" w:space="0" w:color="auto"/>
              <w:left w:val="nil"/>
              <w:bottom w:val="single" w:sz="8" w:space="0" w:color="auto"/>
              <w:right w:val="single" w:sz="8" w:space="0" w:color="auto"/>
            </w:tcBorders>
            <w:shd w:val="clear" w:color="auto" w:fill="auto"/>
            <w:noWrap/>
          </w:tcPr>
          <w:p w14:paraId="4184227B" w14:textId="77777777" w:rsidR="004F599D" w:rsidRPr="00EC7A8B" w:rsidRDefault="004F599D" w:rsidP="004A3BA4">
            <w:pPr>
              <w:rPr>
                <w:rFonts w:cs="Arial"/>
                <w:color w:val="000000"/>
                <w:sz w:val="20"/>
                <w:szCs w:val="20"/>
              </w:rPr>
            </w:pPr>
            <w:r>
              <w:rPr>
                <w:rFonts w:cs="Arial"/>
                <w:color w:val="000000"/>
                <w:sz w:val="20"/>
                <w:szCs w:val="20"/>
              </w:rPr>
              <w:t>25</w:t>
            </w:r>
          </w:p>
        </w:tc>
        <w:tc>
          <w:tcPr>
            <w:tcW w:w="1128" w:type="dxa"/>
            <w:tcBorders>
              <w:top w:val="single" w:sz="8" w:space="0" w:color="auto"/>
              <w:left w:val="nil"/>
              <w:bottom w:val="single" w:sz="8" w:space="0" w:color="auto"/>
              <w:right w:val="single" w:sz="8" w:space="0" w:color="auto"/>
            </w:tcBorders>
            <w:shd w:val="clear" w:color="auto" w:fill="auto"/>
            <w:noWrap/>
          </w:tcPr>
          <w:p w14:paraId="052BA5C0" w14:textId="77777777" w:rsidR="004F599D" w:rsidRPr="00EC7A8B" w:rsidRDefault="004F599D" w:rsidP="004A3BA4">
            <w:pPr>
              <w:rPr>
                <w:rFonts w:cs="Arial"/>
                <w:color w:val="000000"/>
                <w:sz w:val="20"/>
                <w:szCs w:val="20"/>
              </w:rPr>
            </w:pPr>
            <w:r>
              <w:rPr>
                <w:rFonts w:cs="Arial"/>
                <w:color w:val="000000"/>
                <w:sz w:val="20"/>
                <w:szCs w:val="20"/>
              </w:rPr>
              <w:t>20</w:t>
            </w:r>
          </w:p>
        </w:tc>
        <w:tc>
          <w:tcPr>
            <w:tcW w:w="1128" w:type="dxa"/>
            <w:tcBorders>
              <w:top w:val="single" w:sz="8" w:space="0" w:color="auto"/>
              <w:left w:val="nil"/>
              <w:bottom w:val="single" w:sz="8" w:space="0" w:color="auto"/>
              <w:right w:val="single" w:sz="8" w:space="0" w:color="auto"/>
            </w:tcBorders>
            <w:shd w:val="clear" w:color="auto" w:fill="auto"/>
            <w:noWrap/>
          </w:tcPr>
          <w:p w14:paraId="76825ACA" w14:textId="77777777" w:rsidR="004F599D" w:rsidRPr="00EC7A8B" w:rsidRDefault="004F599D" w:rsidP="004A3BA4">
            <w:pPr>
              <w:rPr>
                <w:rFonts w:cs="Arial"/>
                <w:color w:val="000000"/>
                <w:sz w:val="20"/>
                <w:szCs w:val="20"/>
              </w:rPr>
            </w:pPr>
            <w:r>
              <w:rPr>
                <w:rFonts w:cs="Arial"/>
                <w:color w:val="000000"/>
                <w:sz w:val="20"/>
                <w:szCs w:val="20"/>
              </w:rPr>
              <w:t>35</w:t>
            </w:r>
          </w:p>
        </w:tc>
        <w:tc>
          <w:tcPr>
            <w:tcW w:w="307" w:type="dxa"/>
            <w:tcBorders>
              <w:top w:val="single" w:sz="8" w:space="0" w:color="auto"/>
              <w:left w:val="nil"/>
              <w:bottom w:val="single" w:sz="8" w:space="0" w:color="auto"/>
              <w:right w:val="single" w:sz="8" w:space="0" w:color="auto"/>
            </w:tcBorders>
            <w:shd w:val="clear" w:color="auto" w:fill="auto"/>
          </w:tcPr>
          <w:p w14:paraId="01E1DF63" w14:textId="77777777" w:rsidR="004F599D" w:rsidRPr="00EC7A8B" w:rsidRDefault="004F599D" w:rsidP="004A3BA4">
            <w:pPr>
              <w:rPr>
                <w:rFonts w:cs="Arial"/>
                <w:color w:val="000000"/>
                <w:sz w:val="20"/>
                <w:szCs w:val="20"/>
              </w:rPr>
            </w:pPr>
            <w:r>
              <w:rPr>
                <w:rFonts w:cs="Arial"/>
                <w:color w:val="000000"/>
                <w:sz w:val="20"/>
                <w:szCs w:val="20"/>
              </w:rPr>
              <w:t>...</w:t>
            </w:r>
          </w:p>
        </w:tc>
      </w:tr>
      <w:tr w:rsidR="004F599D" w:rsidRPr="00EC7A8B" w14:paraId="612F987C" w14:textId="77777777" w:rsidTr="004A3BA4">
        <w:trPr>
          <w:trHeight w:val="315"/>
        </w:trPr>
        <w:tc>
          <w:tcPr>
            <w:tcW w:w="1041" w:type="dxa"/>
            <w:tcBorders>
              <w:top w:val="single" w:sz="8" w:space="0" w:color="auto"/>
              <w:left w:val="single" w:sz="8" w:space="0" w:color="auto"/>
              <w:bottom w:val="single" w:sz="8" w:space="0" w:color="auto"/>
              <w:right w:val="single" w:sz="8" w:space="0" w:color="auto"/>
            </w:tcBorders>
            <w:shd w:val="clear" w:color="auto" w:fill="auto"/>
          </w:tcPr>
          <w:p w14:paraId="281C14F8" w14:textId="77777777" w:rsidR="004F599D" w:rsidRDefault="004F599D" w:rsidP="004A3BA4">
            <w:pPr>
              <w:rPr>
                <w:rFonts w:cs="Arial"/>
                <w:color w:val="000000"/>
                <w:sz w:val="20"/>
                <w:szCs w:val="20"/>
              </w:rPr>
            </w:pPr>
            <w:r>
              <w:rPr>
                <w:rFonts w:cs="Arial"/>
                <w:color w:val="000000"/>
                <w:sz w:val="20"/>
                <w:szCs w:val="20"/>
              </w:rPr>
              <w:t>UF</w:t>
            </w:r>
          </w:p>
        </w:tc>
        <w:tc>
          <w:tcPr>
            <w:tcW w:w="841" w:type="dxa"/>
            <w:tcBorders>
              <w:top w:val="single" w:sz="8" w:space="0" w:color="auto"/>
              <w:left w:val="single" w:sz="8" w:space="0" w:color="auto"/>
              <w:bottom w:val="single" w:sz="8" w:space="0" w:color="auto"/>
              <w:right w:val="single" w:sz="8" w:space="0" w:color="auto"/>
            </w:tcBorders>
            <w:shd w:val="clear" w:color="auto" w:fill="auto"/>
          </w:tcPr>
          <w:p w14:paraId="585D270A" w14:textId="77777777" w:rsidR="004F599D" w:rsidRDefault="004F599D" w:rsidP="004A3BA4">
            <w:pPr>
              <w:rPr>
                <w:rFonts w:cs="Arial"/>
                <w:color w:val="000000"/>
                <w:sz w:val="20"/>
                <w:szCs w:val="20"/>
              </w:rPr>
            </w:pPr>
            <w:r>
              <w:rPr>
                <w:rFonts w:cs="Arial"/>
                <w:color w:val="000000"/>
                <w:sz w:val="20"/>
                <w:szCs w:val="20"/>
              </w:rPr>
              <w:t>Total</w:t>
            </w:r>
          </w:p>
        </w:tc>
        <w:tc>
          <w:tcPr>
            <w:tcW w:w="1387" w:type="dxa"/>
            <w:tcBorders>
              <w:top w:val="single" w:sz="8" w:space="0" w:color="auto"/>
              <w:left w:val="single" w:sz="8" w:space="0" w:color="auto"/>
              <w:bottom w:val="single" w:sz="8" w:space="0" w:color="auto"/>
              <w:right w:val="single" w:sz="8" w:space="0" w:color="auto"/>
            </w:tcBorders>
            <w:shd w:val="clear" w:color="auto" w:fill="auto"/>
            <w:noWrap/>
          </w:tcPr>
          <w:p w14:paraId="08AF8646" w14:textId="77777777" w:rsidR="004F599D" w:rsidRDefault="004F599D" w:rsidP="004A3BA4">
            <w:pPr>
              <w:rPr>
                <w:rFonts w:cs="Arial"/>
                <w:sz w:val="20"/>
                <w:szCs w:val="20"/>
              </w:rPr>
            </w:pPr>
            <w:r>
              <w:rPr>
                <w:rFonts w:cs="Arial"/>
                <w:sz w:val="20"/>
                <w:szCs w:val="20"/>
              </w:rPr>
              <w:t>40</w:t>
            </w:r>
          </w:p>
        </w:tc>
        <w:tc>
          <w:tcPr>
            <w:tcW w:w="1501" w:type="dxa"/>
            <w:tcBorders>
              <w:top w:val="single" w:sz="8" w:space="0" w:color="auto"/>
              <w:left w:val="nil"/>
              <w:bottom w:val="single" w:sz="8" w:space="0" w:color="auto"/>
              <w:right w:val="single" w:sz="8" w:space="0" w:color="auto"/>
            </w:tcBorders>
            <w:shd w:val="clear" w:color="auto" w:fill="auto"/>
            <w:noWrap/>
          </w:tcPr>
          <w:p w14:paraId="50BEE486" w14:textId="77777777" w:rsidR="004F599D" w:rsidRDefault="004F599D" w:rsidP="004A3BA4">
            <w:pPr>
              <w:rPr>
                <w:rFonts w:cs="Arial"/>
                <w:color w:val="000000"/>
                <w:sz w:val="20"/>
                <w:szCs w:val="20"/>
              </w:rPr>
            </w:pPr>
            <w:r>
              <w:rPr>
                <w:rFonts w:cs="Arial"/>
                <w:color w:val="000000"/>
                <w:sz w:val="20"/>
                <w:szCs w:val="20"/>
              </w:rPr>
              <w:t>30</w:t>
            </w:r>
          </w:p>
        </w:tc>
        <w:tc>
          <w:tcPr>
            <w:tcW w:w="1128" w:type="dxa"/>
            <w:tcBorders>
              <w:top w:val="single" w:sz="8" w:space="0" w:color="auto"/>
              <w:left w:val="nil"/>
              <w:bottom w:val="single" w:sz="8" w:space="0" w:color="auto"/>
              <w:right w:val="single" w:sz="8" w:space="0" w:color="auto"/>
            </w:tcBorders>
            <w:shd w:val="clear" w:color="auto" w:fill="auto"/>
            <w:noWrap/>
          </w:tcPr>
          <w:p w14:paraId="4651D241" w14:textId="77777777" w:rsidR="004F599D" w:rsidRDefault="004F599D" w:rsidP="004A3BA4">
            <w:pPr>
              <w:rPr>
                <w:rFonts w:cs="Arial"/>
                <w:color w:val="000000"/>
                <w:sz w:val="20"/>
                <w:szCs w:val="20"/>
              </w:rPr>
            </w:pPr>
            <w:r>
              <w:rPr>
                <w:rFonts w:cs="Arial"/>
                <w:color w:val="000000"/>
                <w:sz w:val="20"/>
                <w:szCs w:val="20"/>
              </w:rPr>
              <w:t>10</w:t>
            </w:r>
          </w:p>
        </w:tc>
        <w:tc>
          <w:tcPr>
            <w:tcW w:w="1840" w:type="dxa"/>
            <w:tcBorders>
              <w:top w:val="single" w:sz="8" w:space="0" w:color="auto"/>
              <w:left w:val="nil"/>
              <w:bottom w:val="single" w:sz="8" w:space="0" w:color="auto"/>
              <w:right w:val="single" w:sz="8" w:space="0" w:color="auto"/>
            </w:tcBorders>
            <w:shd w:val="clear" w:color="auto" w:fill="auto"/>
            <w:noWrap/>
          </w:tcPr>
          <w:p w14:paraId="4BFBDED4" w14:textId="77777777" w:rsidR="004F599D" w:rsidRDefault="004F599D" w:rsidP="004A3BA4">
            <w:pPr>
              <w:rPr>
                <w:rFonts w:cs="Arial"/>
                <w:color w:val="000000"/>
                <w:sz w:val="20"/>
                <w:szCs w:val="20"/>
              </w:rPr>
            </w:pPr>
            <w:r>
              <w:rPr>
                <w:rFonts w:cs="Arial"/>
                <w:color w:val="000000"/>
                <w:sz w:val="20"/>
                <w:szCs w:val="20"/>
              </w:rPr>
              <w:t>25</w:t>
            </w:r>
          </w:p>
        </w:tc>
        <w:tc>
          <w:tcPr>
            <w:tcW w:w="1128" w:type="dxa"/>
            <w:tcBorders>
              <w:top w:val="single" w:sz="8" w:space="0" w:color="auto"/>
              <w:left w:val="nil"/>
              <w:bottom w:val="single" w:sz="8" w:space="0" w:color="auto"/>
              <w:right w:val="single" w:sz="8" w:space="0" w:color="auto"/>
            </w:tcBorders>
            <w:shd w:val="clear" w:color="auto" w:fill="auto"/>
            <w:noWrap/>
          </w:tcPr>
          <w:p w14:paraId="18A05557" w14:textId="77777777" w:rsidR="004F599D" w:rsidRDefault="004F599D" w:rsidP="004A3BA4">
            <w:pPr>
              <w:rPr>
                <w:rFonts w:cs="Arial"/>
                <w:color w:val="000000"/>
                <w:sz w:val="20"/>
                <w:szCs w:val="20"/>
              </w:rPr>
            </w:pPr>
            <w:r>
              <w:rPr>
                <w:rFonts w:cs="Arial"/>
                <w:color w:val="000000"/>
                <w:sz w:val="20"/>
                <w:szCs w:val="20"/>
              </w:rPr>
              <w:t>30</w:t>
            </w:r>
          </w:p>
        </w:tc>
        <w:tc>
          <w:tcPr>
            <w:tcW w:w="1128" w:type="dxa"/>
            <w:tcBorders>
              <w:top w:val="single" w:sz="8" w:space="0" w:color="auto"/>
              <w:left w:val="nil"/>
              <w:bottom w:val="single" w:sz="8" w:space="0" w:color="auto"/>
              <w:right w:val="single" w:sz="8" w:space="0" w:color="auto"/>
            </w:tcBorders>
            <w:shd w:val="clear" w:color="auto" w:fill="auto"/>
            <w:noWrap/>
          </w:tcPr>
          <w:p w14:paraId="59F6BAC7" w14:textId="77777777" w:rsidR="004F599D" w:rsidRDefault="004F599D" w:rsidP="004A3BA4">
            <w:pPr>
              <w:rPr>
                <w:rFonts w:cs="Arial"/>
                <w:color w:val="000000"/>
                <w:sz w:val="20"/>
                <w:szCs w:val="20"/>
              </w:rPr>
            </w:pPr>
            <w:r>
              <w:rPr>
                <w:rFonts w:cs="Arial"/>
                <w:color w:val="000000"/>
                <w:sz w:val="20"/>
                <w:szCs w:val="20"/>
              </w:rPr>
              <w:t>50</w:t>
            </w:r>
          </w:p>
        </w:tc>
        <w:tc>
          <w:tcPr>
            <w:tcW w:w="307" w:type="dxa"/>
            <w:tcBorders>
              <w:top w:val="single" w:sz="8" w:space="0" w:color="auto"/>
              <w:left w:val="nil"/>
              <w:bottom w:val="single" w:sz="8" w:space="0" w:color="auto"/>
              <w:right w:val="single" w:sz="8" w:space="0" w:color="auto"/>
            </w:tcBorders>
            <w:shd w:val="clear" w:color="auto" w:fill="auto"/>
          </w:tcPr>
          <w:p w14:paraId="69684BC4" w14:textId="77777777" w:rsidR="004F599D" w:rsidRDefault="004F599D" w:rsidP="004A3BA4">
            <w:pPr>
              <w:rPr>
                <w:rFonts w:cs="Arial"/>
                <w:color w:val="000000"/>
                <w:sz w:val="20"/>
                <w:szCs w:val="20"/>
              </w:rPr>
            </w:pPr>
          </w:p>
        </w:tc>
      </w:tr>
    </w:tbl>
    <w:p w14:paraId="79F9B7AB" w14:textId="77777777" w:rsidR="004F599D" w:rsidRDefault="004F599D" w:rsidP="004F599D">
      <w:pPr>
        <w:rPr>
          <w:rFonts w:cs="Arial"/>
          <w:lang w:eastAsia="en-US"/>
        </w:rPr>
      </w:pPr>
    </w:p>
    <w:p w14:paraId="7C08072A" w14:textId="0F6D1D33" w:rsidR="003068E2" w:rsidRDefault="003068E2">
      <w:pPr>
        <w:jc w:val="left"/>
        <w:rPr>
          <w:rFonts w:cs="Arial"/>
          <w:color w:val="000000"/>
          <w:sz w:val="20"/>
          <w:szCs w:val="20"/>
        </w:rPr>
      </w:pPr>
      <w:r>
        <w:rPr>
          <w:rFonts w:cs="Arial"/>
          <w:color w:val="000000"/>
          <w:sz w:val="20"/>
          <w:szCs w:val="20"/>
        </w:rPr>
        <w:br w:type="page"/>
      </w:r>
    </w:p>
    <w:p w14:paraId="6C5CE428" w14:textId="77777777" w:rsidR="00707863" w:rsidRPr="00153785" w:rsidRDefault="00707863" w:rsidP="00707863">
      <w:pPr>
        <w:pStyle w:val="Heading5"/>
      </w:pPr>
      <w:r w:rsidRPr="00153785">
        <w:lastRenderedPageBreak/>
        <w:t>Tabela de destino</w:t>
      </w:r>
    </w:p>
    <w:p w14:paraId="42A9CC71" w14:textId="77777777" w:rsidR="00707863" w:rsidRPr="00153785" w:rsidRDefault="00707863" w:rsidP="00707863">
      <w:pPr>
        <w:rPr>
          <w:rFonts w:cs="Arial"/>
        </w:rPr>
      </w:pPr>
    </w:p>
    <w:p w14:paraId="0714E9D7" w14:textId="10290CBF" w:rsidR="00707863" w:rsidRPr="00153785" w:rsidRDefault="00707863" w:rsidP="00707863">
      <w:pPr>
        <w:rPr>
          <w:rFonts w:cs="Arial"/>
        </w:rPr>
      </w:pPr>
      <w:r w:rsidRPr="00153785">
        <w:rPr>
          <w:rFonts w:cs="Arial"/>
        </w:rPr>
        <w:t xml:space="preserve">Nome: </w:t>
      </w:r>
      <w:r>
        <w:rPr>
          <w:rFonts w:cs="Arial"/>
        </w:rPr>
        <w:t>FMS_R</w:t>
      </w:r>
      <w:r w:rsidRPr="00153785">
        <w:rPr>
          <w:rFonts w:cs="Arial"/>
        </w:rPr>
        <w:t>_</w:t>
      </w:r>
      <w:r>
        <w:rPr>
          <w:rFonts w:cs="Arial"/>
        </w:rPr>
        <w:t>PESO_SCORE</w:t>
      </w:r>
    </w:p>
    <w:p w14:paraId="485B87F7" w14:textId="77777777" w:rsidR="00707863" w:rsidRPr="00153785" w:rsidRDefault="00707863" w:rsidP="00707863">
      <w:pPr>
        <w:rPr>
          <w:rFonts w:cs="Arial"/>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17"/>
        <w:gridCol w:w="1063"/>
        <w:gridCol w:w="1030"/>
        <w:gridCol w:w="741"/>
        <w:gridCol w:w="585"/>
        <w:gridCol w:w="1760"/>
      </w:tblGrid>
      <w:tr w:rsidR="00707863" w:rsidRPr="00153785" w14:paraId="795ABF4D" w14:textId="77777777" w:rsidTr="00707863">
        <w:trPr>
          <w:trHeight w:val="257"/>
          <w:jc w:val="center"/>
        </w:trPr>
        <w:tc>
          <w:tcPr>
            <w:tcW w:w="2460" w:type="pct"/>
            <w:shd w:val="clear" w:color="auto" w:fill="808080" w:themeFill="background1" w:themeFillShade="80"/>
            <w:noWrap/>
            <w:vAlign w:val="center"/>
            <w:hideMark/>
          </w:tcPr>
          <w:p w14:paraId="7A7BE4AC"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Campo</w:t>
            </w:r>
          </w:p>
        </w:tc>
        <w:tc>
          <w:tcPr>
            <w:tcW w:w="521" w:type="pct"/>
            <w:shd w:val="clear" w:color="auto" w:fill="808080" w:themeFill="background1" w:themeFillShade="80"/>
            <w:vAlign w:val="center"/>
          </w:tcPr>
          <w:p w14:paraId="7E00816F"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Tipo</w:t>
            </w:r>
          </w:p>
        </w:tc>
        <w:tc>
          <w:tcPr>
            <w:tcW w:w="505" w:type="pct"/>
            <w:shd w:val="clear" w:color="auto" w:fill="808080" w:themeFill="background1" w:themeFillShade="80"/>
            <w:vAlign w:val="center"/>
          </w:tcPr>
          <w:p w14:paraId="74726F57"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Tamanho</w:t>
            </w:r>
          </w:p>
        </w:tc>
        <w:tc>
          <w:tcPr>
            <w:tcW w:w="363" w:type="pct"/>
            <w:shd w:val="clear" w:color="auto" w:fill="808080" w:themeFill="background1" w:themeFillShade="80"/>
            <w:vAlign w:val="center"/>
          </w:tcPr>
          <w:p w14:paraId="65264BB9"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Chave</w:t>
            </w:r>
          </w:p>
        </w:tc>
        <w:tc>
          <w:tcPr>
            <w:tcW w:w="287" w:type="pct"/>
            <w:shd w:val="clear" w:color="auto" w:fill="808080" w:themeFill="background1" w:themeFillShade="80"/>
            <w:vAlign w:val="center"/>
          </w:tcPr>
          <w:p w14:paraId="0933E070" w14:textId="77777777" w:rsidR="00707863" w:rsidRPr="00153785" w:rsidRDefault="00707863" w:rsidP="006A32DF">
            <w:pPr>
              <w:jc w:val="center"/>
              <w:rPr>
                <w:rFonts w:cs="Arial"/>
                <w:b/>
                <w:color w:val="000000"/>
                <w:sz w:val="20"/>
                <w:szCs w:val="20"/>
              </w:rPr>
            </w:pPr>
            <w:r w:rsidRPr="00153785">
              <w:rPr>
                <w:rFonts w:cs="Arial"/>
                <w:b/>
                <w:color w:val="000000"/>
                <w:sz w:val="20"/>
                <w:szCs w:val="20"/>
              </w:rPr>
              <w:t>Nulo</w:t>
            </w:r>
          </w:p>
        </w:tc>
        <w:tc>
          <w:tcPr>
            <w:tcW w:w="863" w:type="pct"/>
            <w:shd w:val="clear" w:color="auto" w:fill="808080" w:themeFill="background1" w:themeFillShade="80"/>
          </w:tcPr>
          <w:p w14:paraId="2635CF34" w14:textId="77777777" w:rsidR="00707863" w:rsidRPr="00153785" w:rsidRDefault="00707863" w:rsidP="006A32DF">
            <w:pPr>
              <w:jc w:val="center"/>
              <w:rPr>
                <w:rFonts w:cs="Arial"/>
                <w:b/>
                <w:color w:val="000000"/>
                <w:sz w:val="20"/>
                <w:szCs w:val="20"/>
              </w:rPr>
            </w:pPr>
            <w:r w:rsidRPr="00153785">
              <w:rPr>
                <w:rFonts w:cs="Arial"/>
                <w:b/>
                <w:color w:val="000000"/>
                <w:sz w:val="20"/>
                <w:szCs w:val="20"/>
              </w:rPr>
              <w:t>Regra para armazenamento</w:t>
            </w:r>
          </w:p>
        </w:tc>
      </w:tr>
      <w:tr w:rsidR="00E52D84" w:rsidRPr="00153785" w14:paraId="5B107604" w14:textId="77777777" w:rsidTr="00707863">
        <w:trPr>
          <w:trHeight w:val="284"/>
          <w:jc w:val="center"/>
        </w:trPr>
        <w:tc>
          <w:tcPr>
            <w:tcW w:w="2460" w:type="pct"/>
            <w:shd w:val="clear" w:color="auto" w:fill="auto"/>
            <w:noWrap/>
            <w:vAlign w:val="bottom"/>
          </w:tcPr>
          <w:p w14:paraId="688FB384" w14:textId="218C5797" w:rsidR="00E52D84" w:rsidRDefault="00E52D84" w:rsidP="006A32DF">
            <w:pPr>
              <w:rPr>
                <w:rFonts w:cs="Arial"/>
                <w:color w:val="000000"/>
                <w:sz w:val="20"/>
                <w:szCs w:val="20"/>
              </w:rPr>
            </w:pPr>
            <w:r>
              <w:rPr>
                <w:rFonts w:cs="Arial"/>
                <w:color w:val="000000"/>
                <w:sz w:val="20"/>
                <w:szCs w:val="20"/>
              </w:rPr>
              <w:t>ID_PESO</w:t>
            </w:r>
          </w:p>
        </w:tc>
        <w:tc>
          <w:tcPr>
            <w:tcW w:w="521" w:type="pct"/>
            <w:vAlign w:val="center"/>
          </w:tcPr>
          <w:p w14:paraId="6BE6CDBB" w14:textId="2008F10F" w:rsidR="00E52D84" w:rsidRPr="00F950B2" w:rsidRDefault="00E52D84" w:rsidP="006A32DF">
            <w:pPr>
              <w:rPr>
                <w:rFonts w:cs="Arial"/>
                <w:color w:val="000000"/>
                <w:sz w:val="20"/>
                <w:szCs w:val="20"/>
              </w:rPr>
            </w:pPr>
            <w:r>
              <w:rPr>
                <w:rFonts w:cs="Arial"/>
                <w:color w:val="000000"/>
                <w:sz w:val="20"/>
                <w:szCs w:val="20"/>
              </w:rPr>
              <w:t>Number</w:t>
            </w:r>
          </w:p>
        </w:tc>
        <w:tc>
          <w:tcPr>
            <w:tcW w:w="505" w:type="pct"/>
            <w:vAlign w:val="center"/>
          </w:tcPr>
          <w:p w14:paraId="106F65AA" w14:textId="12147E94" w:rsidR="00E52D84" w:rsidRDefault="00E52D84" w:rsidP="006A32DF">
            <w:pPr>
              <w:rPr>
                <w:rFonts w:cs="Arial"/>
                <w:sz w:val="20"/>
                <w:szCs w:val="20"/>
              </w:rPr>
            </w:pPr>
            <w:r>
              <w:rPr>
                <w:rFonts w:cs="Arial"/>
                <w:sz w:val="20"/>
                <w:szCs w:val="20"/>
              </w:rPr>
              <w:t>5</w:t>
            </w:r>
          </w:p>
        </w:tc>
        <w:tc>
          <w:tcPr>
            <w:tcW w:w="363" w:type="pct"/>
            <w:vAlign w:val="bottom"/>
          </w:tcPr>
          <w:p w14:paraId="1C9BDF6F" w14:textId="3748BB19" w:rsidR="00E52D84" w:rsidRPr="00F950B2" w:rsidRDefault="00E52D84" w:rsidP="006A32DF">
            <w:pPr>
              <w:jc w:val="left"/>
              <w:rPr>
                <w:rFonts w:cs="Arial"/>
                <w:sz w:val="20"/>
                <w:szCs w:val="20"/>
              </w:rPr>
            </w:pPr>
            <w:r>
              <w:rPr>
                <w:rFonts w:cs="Arial"/>
                <w:sz w:val="20"/>
                <w:szCs w:val="20"/>
              </w:rPr>
              <w:t>S</w:t>
            </w:r>
          </w:p>
        </w:tc>
        <w:tc>
          <w:tcPr>
            <w:tcW w:w="287" w:type="pct"/>
            <w:vAlign w:val="bottom"/>
          </w:tcPr>
          <w:p w14:paraId="22D77367" w14:textId="7C3E84EC" w:rsidR="00E52D84" w:rsidRPr="00F950B2" w:rsidRDefault="00E52D84" w:rsidP="006A32DF">
            <w:pPr>
              <w:jc w:val="left"/>
              <w:rPr>
                <w:rFonts w:cs="Arial"/>
                <w:sz w:val="20"/>
                <w:szCs w:val="20"/>
              </w:rPr>
            </w:pPr>
            <w:r>
              <w:rPr>
                <w:rFonts w:cs="Arial"/>
                <w:sz w:val="20"/>
                <w:szCs w:val="20"/>
              </w:rPr>
              <w:t>N</w:t>
            </w:r>
          </w:p>
        </w:tc>
        <w:tc>
          <w:tcPr>
            <w:tcW w:w="863" w:type="pct"/>
          </w:tcPr>
          <w:p w14:paraId="3E72F43C" w14:textId="057E3F95" w:rsidR="00E52D84" w:rsidRPr="00F950B2" w:rsidRDefault="00E52D84" w:rsidP="006A32DF">
            <w:pPr>
              <w:rPr>
                <w:rFonts w:cs="Arial"/>
                <w:sz w:val="20"/>
                <w:szCs w:val="20"/>
              </w:rPr>
            </w:pPr>
            <w:r>
              <w:rPr>
                <w:rFonts w:cs="Arial"/>
                <w:sz w:val="20"/>
                <w:szCs w:val="20"/>
              </w:rPr>
              <w:t>Sequencial</w:t>
            </w:r>
          </w:p>
        </w:tc>
      </w:tr>
      <w:tr w:rsidR="00707863" w:rsidRPr="00153785" w14:paraId="11805FD1" w14:textId="77777777" w:rsidTr="00707863">
        <w:trPr>
          <w:trHeight w:val="284"/>
          <w:jc w:val="center"/>
        </w:trPr>
        <w:tc>
          <w:tcPr>
            <w:tcW w:w="2460" w:type="pct"/>
            <w:shd w:val="clear" w:color="auto" w:fill="auto"/>
            <w:noWrap/>
            <w:vAlign w:val="bottom"/>
          </w:tcPr>
          <w:p w14:paraId="2969DCC4" w14:textId="0D1A09F8" w:rsidR="00707863" w:rsidRPr="00F950B2" w:rsidRDefault="00707863" w:rsidP="006A32DF">
            <w:pPr>
              <w:rPr>
                <w:rFonts w:cs="Arial"/>
                <w:color w:val="000000"/>
                <w:sz w:val="20"/>
                <w:szCs w:val="20"/>
              </w:rPr>
            </w:pPr>
            <w:r>
              <w:rPr>
                <w:rFonts w:cs="Arial"/>
                <w:color w:val="000000"/>
                <w:sz w:val="20"/>
                <w:szCs w:val="20"/>
              </w:rPr>
              <w:t>DIMENSAO</w:t>
            </w:r>
          </w:p>
        </w:tc>
        <w:tc>
          <w:tcPr>
            <w:tcW w:w="521" w:type="pct"/>
            <w:vAlign w:val="center"/>
          </w:tcPr>
          <w:p w14:paraId="5D472557" w14:textId="77777777" w:rsidR="00707863" w:rsidRPr="00F950B2" w:rsidRDefault="00707863" w:rsidP="006A32DF">
            <w:pPr>
              <w:rPr>
                <w:rFonts w:cs="Arial"/>
                <w:sz w:val="20"/>
                <w:szCs w:val="20"/>
              </w:rPr>
            </w:pPr>
            <w:r w:rsidRPr="00F950B2">
              <w:rPr>
                <w:rFonts w:cs="Arial"/>
                <w:color w:val="000000"/>
                <w:sz w:val="20"/>
                <w:szCs w:val="20"/>
              </w:rPr>
              <w:t>Varchar[2]</w:t>
            </w:r>
          </w:p>
        </w:tc>
        <w:tc>
          <w:tcPr>
            <w:tcW w:w="505" w:type="pct"/>
            <w:vAlign w:val="center"/>
          </w:tcPr>
          <w:p w14:paraId="0D706827" w14:textId="1DF897A2" w:rsidR="00707863" w:rsidRPr="00F950B2" w:rsidRDefault="00707863" w:rsidP="006A32DF">
            <w:pPr>
              <w:rPr>
                <w:rFonts w:cs="Arial"/>
                <w:sz w:val="20"/>
                <w:szCs w:val="20"/>
              </w:rPr>
            </w:pPr>
            <w:r>
              <w:rPr>
                <w:rFonts w:cs="Arial"/>
                <w:sz w:val="20"/>
                <w:szCs w:val="20"/>
              </w:rPr>
              <w:t>30</w:t>
            </w:r>
          </w:p>
        </w:tc>
        <w:tc>
          <w:tcPr>
            <w:tcW w:w="363" w:type="pct"/>
            <w:vAlign w:val="bottom"/>
          </w:tcPr>
          <w:p w14:paraId="2C586913" w14:textId="77777777" w:rsidR="00707863" w:rsidRPr="00F950B2" w:rsidRDefault="00707863" w:rsidP="006A32DF">
            <w:pPr>
              <w:jc w:val="left"/>
              <w:rPr>
                <w:rFonts w:cs="Arial"/>
                <w:sz w:val="20"/>
                <w:szCs w:val="20"/>
              </w:rPr>
            </w:pPr>
            <w:r w:rsidRPr="00F950B2">
              <w:rPr>
                <w:rFonts w:cs="Arial"/>
                <w:sz w:val="20"/>
                <w:szCs w:val="20"/>
              </w:rPr>
              <w:t>S</w:t>
            </w:r>
          </w:p>
        </w:tc>
        <w:tc>
          <w:tcPr>
            <w:tcW w:w="287" w:type="pct"/>
            <w:vAlign w:val="bottom"/>
          </w:tcPr>
          <w:p w14:paraId="56C3CDA0" w14:textId="77777777" w:rsidR="00707863" w:rsidRPr="00F950B2" w:rsidRDefault="00707863" w:rsidP="006A32DF">
            <w:pPr>
              <w:jc w:val="left"/>
              <w:rPr>
                <w:rFonts w:cs="Arial"/>
                <w:sz w:val="20"/>
                <w:szCs w:val="20"/>
              </w:rPr>
            </w:pPr>
            <w:r w:rsidRPr="00F950B2">
              <w:rPr>
                <w:rFonts w:cs="Arial"/>
                <w:sz w:val="20"/>
                <w:szCs w:val="20"/>
              </w:rPr>
              <w:t>N</w:t>
            </w:r>
          </w:p>
        </w:tc>
        <w:tc>
          <w:tcPr>
            <w:tcW w:w="863" w:type="pct"/>
          </w:tcPr>
          <w:p w14:paraId="30B45728" w14:textId="77777777" w:rsidR="00707863" w:rsidRPr="00F950B2" w:rsidRDefault="00707863" w:rsidP="006A32DF">
            <w:pPr>
              <w:rPr>
                <w:rFonts w:cs="Arial"/>
                <w:sz w:val="20"/>
                <w:szCs w:val="20"/>
              </w:rPr>
            </w:pPr>
          </w:p>
        </w:tc>
      </w:tr>
      <w:tr w:rsidR="00707863" w:rsidRPr="00153785" w14:paraId="4C98A845" w14:textId="77777777" w:rsidTr="00707863">
        <w:trPr>
          <w:trHeight w:val="257"/>
          <w:jc w:val="center"/>
        </w:trPr>
        <w:tc>
          <w:tcPr>
            <w:tcW w:w="2460" w:type="pct"/>
            <w:shd w:val="clear" w:color="auto" w:fill="auto"/>
            <w:noWrap/>
            <w:vAlign w:val="bottom"/>
          </w:tcPr>
          <w:p w14:paraId="04E896F1" w14:textId="300E0981" w:rsidR="00707863" w:rsidRPr="0043447C" w:rsidRDefault="00707863" w:rsidP="006A32DF">
            <w:pPr>
              <w:rPr>
                <w:rFonts w:cs="Arial"/>
                <w:color w:val="000000"/>
                <w:sz w:val="20"/>
                <w:szCs w:val="20"/>
              </w:rPr>
            </w:pPr>
            <w:r w:rsidRPr="0043447C">
              <w:rPr>
                <w:rFonts w:cs="Arial"/>
                <w:color w:val="000000"/>
                <w:sz w:val="20"/>
                <w:szCs w:val="20"/>
              </w:rPr>
              <w:t>PERIODO</w:t>
            </w:r>
          </w:p>
        </w:tc>
        <w:tc>
          <w:tcPr>
            <w:tcW w:w="521" w:type="pct"/>
            <w:vAlign w:val="center"/>
          </w:tcPr>
          <w:p w14:paraId="69F35000" w14:textId="77777777" w:rsidR="00707863" w:rsidRPr="0043447C" w:rsidRDefault="00707863" w:rsidP="006A32DF">
            <w:pPr>
              <w:rPr>
                <w:rFonts w:cs="Arial"/>
                <w:sz w:val="20"/>
                <w:szCs w:val="20"/>
              </w:rPr>
            </w:pPr>
            <w:r w:rsidRPr="0043447C">
              <w:rPr>
                <w:rFonts w:cs="Arial"/>
                <w:color w:val="000000"/>
                <w:sz w:val="20"/>
                <w:szCs w:val="20"/>
              </w:rPr>
              <w:t>Varchar[2]</w:t>
            </w:r>
          </w:p>
        </w:tc>
        <w:tc>
          <w:tcPr>
            <w:tcW w:w="505" w:type="pct"/>
            <w:vAlign w:val="center"/>
          </w:tcPr>
          <w:p w14:paraId="3650EF89" w14:textId="6D47D9A0" w:rsidR="00707863" w:rsidRPr="0043447C" w:rsidRDefault="00707863" w:rsidP="006A32DF">
            <w:pPr>
              <w:rPr>
                <w:rFonts w:cs="Arial"/>
                <w:sz w:val="20"/>
                <w:szCs w:val="20"/>
              </w:rPr>
            </w:pPr>
            <w:r w:rsidRPr="0043447C">
              <w:rPr>
                <w:rFonts w:cs="Arial"/>
                <w:sz w:val="20"/>
                <w:szCs w:val="20"/>
              </w:rPr>
              <w:t>10</w:t>
            </w:r>
          </w:p>
        </w:tc>
        <w:tc>
          <w:tcPr>
            <w:tcW w:w="363" w:type="pct"/>
            <w:vAlign w:val="bottom"/>
          </w:tcPr>
          <w:p w14:paraId="5A0224F3" w14:textId="0722B4CC" w:rsidR="00707863" w:rsidRPr="0043447C" w:rsidRDefault="00707863" w:rsidP="00707863">
            <w:pPr>
              <w:jc w:val="left"/>
              <w:rPr>
                <w:rFonts w:cs="Arial"/>
                <w:sz w:val="20"/>
                <w:szCs w:val="20"/>
              </w:rPr>
            </w:pPr>
            <w:r w:rsidRPr="0043447C">
              <w:rPr>
                <w:rFonts w:cs="Arial"/>
                <w:sz w:val="20"/>
                <w:szCs w:val="20"/>
              </w:rPr>
              <w:t>S</w:t>
            </w:r>
          </w:p>
        </w:tc>
        <w:tc>
          <w:tcPr>
            <w:tcW w:w="287" w:type="pct"/>
            <w:vAlign w:val="bottom"/>
          </w:tcPr>
          <w:p w14:paraId="1F505160" w14:textId="46B261AE" w:rsidR="00707863" w:rsidRPr="0043447C" w:rsidRDefault="00707863" w:rsidP="006A32DF">
            <w:pPr>
              <w:jc w:val="left"/>
              <w:rPr>
                <w:rFonts w:cs="Arial"/>
                <w:sz w:val="20"/>
                <w:szCs w:val="20"/>
              </w:rPr>
            </w:pPr>
            <w:r w:rsidRPr="0043447C">
              <w:rPr>
                <w:rFonts w:cs="Arial"/>
                <w:sz w:val="20"/>
                <w:szCs w:val="20"/>
              </w:rPr>
              <w:t>N</w:t>
            </w:r>
          </w:p>
        </w:tc>
        <w:tc>
          <w:tcPr>
            <w:tcW w:w="863" w:type="pct"/>
          </w:tcPr>
          <w:p w14:paraId="674E9435" w14:textId="258F670B" w:rsidR="00707863" w:rsidRPr="00F950B2" w:rsidRDefault="00707863" w:rsidP="006A32DF">
            <w:pPr>
              <w:rPr>
                <w:rFonts w:cs="Arial"/>
                <w:sz w:val="20"/>
                <w:szCs w:val="20"/>
              </w:rPr>
            </w:pPr>
          </w:p>
        </w:tc>
      </w:tr>
      <w:tr w:rsidR="00C465F6" w:rsidRPr="00153785" w14:paraId="1F350848" w14:textId="77777777" w:rsidTr="00707863">
        <w:trPr>
          <w:trHeight w:val="257"/>
          <w:jc w:val="center"/>
        </w:trPr>
        <w:tc>
          <w:tcPr>
            <w:tcW w:w="2460" w:type="pct"/>
            <w:shd w:val="clear" w:color="auto" w:fill="auto"/>
            <w:noWrap/>
            <w:vAlign w:val="bottom"/>
          </w:tcPr>
          <w:p w14:paraId="177C31F1" w14:textId="4DD66D7A" w:rsidR="00C465F6" w:rsidRPr="0043447C" w:rsidRDefault="00C465F6" w:rsidP="00C465F6">
            <w:pPr>
              <w:rPr>
                <w:rFonts w:cs="Arial"/>
                <w:color w:val="000000"/>
                <w:sz w:val="20"/>
                <w:szCs w:val="20"/>
              </w:rPr>
            </w:pPr>
            <w:r w:rsidRPr="0043447C">
              <w:rPr>
                <w:rFonts w:cs="Arial"/>
                <w:color w:val="000000"/>
                <w:sz w:val="20"/>
                <w:szCs w:val="20"/>
              </w:rPr>
              <w:t>FRAUDE_TOTAL</w:t>
            </w:r>
          </w:p>
        </w:tc>
        <w:tc>
          <w:tcPr>
            <w:tcW w:w="521" w:type="pct"/>
            <w:vAlign w:val="center"/>
          </w:tcPr>
          <w:p w14:paraId="129499FC" w14:textId="2093CA38"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69E40B32" w14:textId="7B6DC7CF"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6C8E7546" w14:textId="77777777"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035DECA" w14:textId="5251034A" w:rsidR="00C465F6" w:rsidRPr="0043447C" w:rsidRDefault="00C465F6" w:rsidP="00C465F6">
            <w:pPr>
              <w:jc w:val="left"/>
              <w:rPr>
                <w:rFonts w:cs="Arial"/>
                <w:sz w:val="20"/>
                <w:szCs w:val="20"/>
              </w:rPr>
            </w:pPr>
            <w:r w:rsidRPr="0043447C">
              <w:rPr>
                <w:rFonts w:cs="Arial"/>
                <w:sz w:val="20"/>
                <w:szCs w:val="20"/>
              </w:rPr>
              <w:t>N</w:t>
            </w:r>
          </w:p>
        </w:tc>
        <w:tc>
          <w:tcPr>
            <w:tcW w:w="863" w:type="pct"/>
          </w:tcPr>
          <w:p w14:paraId="1DB0B5A4" w14:textId="77777777" w:rsidR="00C465F6" w:rsidRPr="00F950B2" w:rsidRDefault="00C465F6" w:rsidP="00C465F6">
            <w:pPr>
              <w:rPr>
                <w:rFonts w:cs="Arial"/>
                <w:sz w:val="20"/>
                <w:szCs w:val="20"/>
              </w:rPr>
            </w:pPr>
          </w:p>
        </w:tc>
      </w:tr>
      <w:tr w:rsidR="00C465F6" w:rsidRPr="00153785" w14:paraId="6CF52F52" w14:textId="77777777" w:rsidTr="00707863">
        <w:trPr>
          <w:trHeight w:val="257"/>
          <w:jc w:val="center"/>
        </w:trPr>
        <w:tc>
          <w:tcPr>
            <w:tcW w:w="2460" w:type="pct"/>
            <w:shd w:val="clear" w:color="auto" w:fill="auto"/>
            <w:noWrap/>
            <w:vAlign w:val="bottom"/>
          </w:tcPr>
          <w:p w14:paraId="508B725E" w14:textId="5FDC075D" w:rsidR="00C465F6" w:rsidRPr="0043447C" w:rsidRDefault="00C465F6" w:rsidP="00C465F6">
            <w:pPr>
              <w:rPr>
                <w:rFonts w:cs="Arial"/>
                <w:color w:val="000000"/>
                <w:sz w:val="20"/>
                <w:szCs w:val="20"/>
              </w:rPr>
            </w:pPr>
            <w:r w:rsidRPr="0043447C">
              <w:rPr>
                <w:rFonts w:cs="Arial"/>
                <w:color w:val="000000"/>
                <w:sz w:val="20"/>
                <w:szCs w:val="20"/>
              </w:rPr>
              <w:t>FRAUDE_OUTROS</w:t>
            </w:r>
          </w:p>
        </w:tc>
        <w:tc>
          <w:tcPr>
            <w:tcW w:w="521" w:type="pct"/>
            <w:vAlign w:val="center"/>
          </w:tcPr>
          <w:p w14:paraId="10AF738B" w14:textId="6F92C0FF"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35F0447C" w14:textId="442CBCD2"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5D800A3C" w14:textId="34E91632"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14157AB0" w14:textId="7EC74CCB" w:rsidR="00C465F6" w:rsidRPr="0043447C" w:rsidRDefault="00C465F6" w:rsidP="00C465F6">
            <w:pPr>
              <w:jc w:val="left"/>
              <w:rPr>
                <w:rFonts w:cs="Arial"/>
                <w:sz w:val="20"/>
                <w:szCs w:val="20"/>
              </w:rPr>
            </w:pPr>
            <w:r w:rsidRPr="0043447C">
              <w:rPr>
                <w:rFonts w:cs="Arial"/>
                <w:sz w:val="20"/>
                <w:szCs w:val="20"/>
              </w:rPr>
              <w:t>N</w:t>
            </w:r>
          </w:p>
        </w:tc>
        <w:tc>
          <w:tcPr>
            <w:tcW w:w="863" w:type="pct"/>
          </w:tcPr>
          <w:p w14:paraId="17107214" w14:textId="77777777" w:rsidR="00C465F6" w:rsidRPr="00F950B2" w:rsidRDefault="00C465F6" w:rsidP="00C465F6">
            <w:pPr>
              <w:rPr>
                <w:rFonts w:cs="Arial"/>
                <w:sz w:val="20"/>
                <w:szCs w:val="20"/>
              </w:rPr>
            </w:pPr>
          </w:p>
        </w:tc>
      </w:tr>
      <w:tr w:rsidR="00C465F6" w:rsidRPr="00153785" w14:paraId="0F11D240" w14:textId="77777777" w:rsidTr="00707863">
        <w:trPr>
          <w:trHeight w:val="257"/>
          <w:jc w:val="center"/>
        </w:trPr>
        <w:tc>
          <w:tcPr>
            <w:tcW w:w="2460" w:type="pct"/>
            <w:shd w:val="clear" w:color="auto" w:fill="auto"/>
            <w:noWrap/>
            <w:vAlign w:val="bottom"/>
          </w:tcPr>
          <w:p w14:paraId="329228E5" w14:textId="1713711A" w:rsidR="00C465F6" w:rsidRPr="0043447C" w:rsidRDefault="00C465F6" w:rsidP="00C465F6">
            <w:pPr>
              <w:rPr>
                <w:rFonts w:cs="Arial"/>
                <w:color w:val="000000"/>
                <w:sz w:val="20"/>
                <w:szCs w:val="20"/>
              </w:rPr>
            </w:pPr>
            <w:r w:rsidRPr="0043447C">
              <w:rPr>
                <w:rFonts w:cs="Arial"/>
                <w:color w:val="000000"/>
                <w:sz w:val="20"/>
                <w:szCs w:val="20"/>
              </w:rPr>
              <w:t>FRAUDE_PDV</w:t>
            </w:r>
          </w:p>
        </w:tc>
        <w:tc>
          <w:tcPr>
            <w:tcW w:w="521" w:type="pct"/>
            <w:vAlign w:val="center"/>
          </w:tcPr>
          <w:p w14:paraId="2C379EF4" w14:textId="61EC9685"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6CD9AE3C" w14:textId="4BAF8F42"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75FE2B74" w14:textId="4CDA4DC0"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2D6047E" w14:textId="6DE58F38" w:rsidR="00C465F6" w:rsidRPr="0043447C" w:rsidRDefault="00C465F6" w:rsidP="00C465F6">
            <w:pPr>
              <w:jc w:val="left"/>
              <w:rPr>
                <w:rFonts w:cs="Arial"/>
                <w:sz w:val="20"/>
                <w:szCs w:val="20"/>
              </w:rPr>
            </w:pPr>
            <w:r w:rsidRPr="0043447C">
              <w:rPr>
                <w:rFonts w:cs="Arial"/>
                <w:sz w:val="20"/>
                <w:szCs w:val="20"/>
              </w:rPr>
              <w:t>N</w:t>
            </w:r>
          </w:p>
        </w:tc>
        <w:tc>
          <w:tcPr>
            <w:tcW w:w="863" w:type="pct"/>
          </w:tcPr>
          <w:p w14:paraId="57771948" w14:textId="77777777" w:rsidR="00C465F6" w:rsidRPr="00F950B2" w:rsidRDefault="00C465F6" w:rsidP="00C465F6">
            <w:pPr>
              <w:rPr>
                <w:rFonts w:cs="Arial"/>
                <w:sz w:val="20"/>
                <w:szCs w:val="20"/>
              </w:rPr>
            </w:pPr>
          </w:p>
        </w:tc>
      </w:tr>
      <w:tr w:rsidR="00C465F6" w:rsidRPr="00153785" w14:paraId="4E3EE6C1" w14:textId="77777777" w:rsidTr="00707863">
        <w:trPr>
          <w:trHeight w:val="257"/>
          <w:jc w:val="center"/>
        </w:trPr>
        <w:tc>
          <w:tcPr>
            <w:tcW w:w="2460" w:type="pct"/>
            <w:shd w:val="clear" w:color="auto" w:fill="auto"/>
            <w:noWrap/>
            <w:vAlign w:val="bottom"/>
          </w:tcPr>
          <w:p w14:paraId="612E7504" w14:textId="5E275659" w:rsidR="00C465F6" w:rsidRPr="0043447C" w:rsidRDefault="00C465F6" w:rsidP="00C465F6">
            <w:pPr>
              <w:rPr>
                <w:rFonts w:cs="Arial"/>
                <w:color w:val="000000"/>
                <w:sz w:val="20"/>
                <w:szCs w:val="20"/>
              </w:rPr>
            </w:pPr>
            <w:r w:rsidRPr="0043447C">
              <w:rPr>
                <w:rFonts w:cs="Arial"/>
                <w:color w:val="000000"/>
                <w:sz w:val="20"/>
                <w:szCs w:val="20"/>
              </w:rPr>
              <w:t>FRAUDE_SUBSCRICAO</w:t>
            </w:r>
          </w:p>
        </w:tc>
        <w:tc>
          <w:tcPr>
            <w:tcW w:w="521" w:type="pct"/>
            <w:vAlign w:val="center"/>
          </w:tcPr>
          <w:p w14:paraId="4E4BF5A4" w14:textId="0BD04025"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531B7097" w14:textId="6E1F9403"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5EBB2CCA" w14:textId="0E9BD634"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4DB23CB7" w14:textId="0B753819" w:rsidR="00C465F6" w:rsidRPr="0043447C" w:rsidRDefault="00C465F6" w:rsidP="00C465F6">
            <w:pPr>
              <w:jc w:val="left"/>
              <w:rPr>
                <w:rFonts w:cs="Arial"/>
                <w:sz w:val="20"/>
                <w:szCs w:val="20"/>
              </w:rPr>
            </w:pPr>
            <w:r w:rsidRPr="0043447C">
              <w:rPr>
                <w:rFonts w:cs="Arial"/>
                <w:sz w:val="20"/>
                <w:szCs w:val="20"/>
              </w:rPr>
              <w:t>N</w:t>
            </w:r>
          </w:p>
        </w:tc>
        <w:tc>
          <w:tcPr>
            <w:tcW w:w="863" w:type="pct"/>
          </w:tcPr>
          <w:p w14:paraId="49D01192" w14:textId="77777777" w:rsidR="00C465F6" w:rsidRPr="00F950B2" w:rsidRDefault="00C465F6" w:rsidP="00C465F6">
            <w:pPr>
              <w:rPr>
                <w:rFonts w:cs="Arial"/>
                <w:sz w:val="20"/>
                <w:szCs w:val="20"/>
              </w:rPr>
            </w:pPr>
          </w:p>
        </w:tc>
      </w:tr>
      <w:tr w:rsidR="00C465F6" w:rsidRPr="00153785" w14:paraId="18851B6C" w14:textId="77777777" w:rsidTr="00707863">
        <w:trPr>
          <w:trHeight w:val="257"/>
          <w:jc w:val="center"/>
        </w:trPr>
        <w:tc>
          <w:tcPr>
            <w:tcW w:w="2460" w:type="pct"/>
            <w:shd w:val="clear" w:color="auto" w:fill="auto"/>
            <w:noWrap/>
            <w:vAlign w:val="bottom"/>
          </w:tcPr>
          <w:p w14:paraId="37E9FE9D" w14:textId="5FE69EA7" w:rsidR="00C465F6" w:rsidRPr="0043447C" w:rsidRDefault="00C465F6" w:rsidP="00C465F6">
            <w:pPr>
              <w:rPr>
                <w:rFonts w:cs="Arial"/>
                <w:color w:val="000000"/>
                <w:sz w:val="20"/>
                <w:szCs w:val="20"/>
              </w:rPr>
            </w:pPr>
            <w:r w:rsidRPr="0043447C">
              <w:rPr>
                <w:rFonts w:cs="Arial"/>
                <w:color w:val="000000"/>
                <w:sz w:val="20"/>
                <w:szCs w:val="20"/>
              </w:rPr>
              <w:t>FRAUDE_ABR</w:t>
            </w:r>
          </w:p>
        </w:tc>
        <w:tc>
          <w:tcPr>
            <w:tcW w:w="521" w:type="pct"/>
            <w:vAlign w:val="center"/>
          </w:tcPr>
          <w:p w14:paraId="26D99E09" w14:textId="1E72C8B8"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05908050" w14:textId="558E7BCA"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139723A7" w14:textId="1408222D"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283F860D" w14:textId="1713E514" w:rsidR="00C465F6" w:rsidRPr="0043447C" w:rsidRDefault="00C465F6" w:rsidP="00C465F6">
            <w:pPr>
              <w:jc w:val="left"/>
              <w:rPr>
                <w:rFonts w:cs="Arial"/>
                <w:sz w:val="20"/>
                <w:szCs w:val="20"/>
              </w:rPr>
            </w:pPr>
            <w:r w:rsidRPr="0043447C">
              <w:rPr>
                <w:rFonts w:cs="Arial"/>
                <w:sz w:val="20"/>
                <w:szCs w:val="20"/>
              </w:rPr>
              <w:t>N</w:t>
            </w:r>
          </w:p>
        </w:tc>
        <w:tc>
          <w:tcPr>
            <w:tcW w:w="863" w:type="pct"/>
          </w:tcPr>
          <w:p w14:paraId="28066608" w14:textId="77777777" w:rsidR="00C465F6" w:rsidRPr="00F950B2" w:rsidRDefault="00C465F6" w:rsidP="00C465F6">
            <w:pPr>
              <w:rPr>
                <w:rFonts w:cs="Arial"/>
                <w:sz w:val="20"/>
                <w:szCs w:val="20"/>
              </w:rPr>
            </w:pPr>
          </w:p>
        </w:tc>
      </w:tr>
      <w:tr w:rsidR="00C465F6" w:rsidRPr="00153785" w14:paraId="27CFAE1A" w14:textId="77777777" w:rsidTr="00707863">
        <w:trPr>
          <w:trHeight w:val="257"/>
          <w:jc w:val="center"/>
        </w:trPr>
        <w:tc>
          <w:tcPr>
            <w:tcW w:w="2460" w:type="pct"/>
            <w:shd w:val="clear" w:color="auto" w:fill="auto"/>
            <w:noWrap/>
            <w:vAlign w:val="bottom"/>
          </w:tcPr>
          <w:p w14:paraId="7BBC1E79" w14:textId="2D614CF4" w:rsidR="00C465F6" w:rsidRPr="0043447C" w:rsidRDefault="00C465F6" w:rsidP="00C465F6">
            <w:pPr>
              <w:rPr>
                <w:rFonts w:cs="Arial"/>
                <w:color w:val="000000"/>
                <w:sz w:val="20"/>
                <w:szCs w:val="20"/>
              </w:rPr>
            </w:pPr>
            <w:r w:rsidRPr="0043447C">
              <w:rPr>
                <w:rFonts w:cs="Arial"/>
                <w:color w:val="000000"/>
                <w:sz w:val="20"/>
                <w:szCs w:val="20"/>
              </w:rPr>
              <w:t>NCOI_TOTAL</w:t>
            </w:r>
          </w:p>
        </w:tc>
        <w:tc>
          <w:tcPr>
            <w:tcW w:w="521" w:type="pct"/>
            <w:vAlign w:val="center"/>
          </w:tcPr>
          <w:p w14:paraId="7AE9FA4B" w14:textId="055FF75B"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7D3416A3" w14:textId="34814518"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5255741C" w14:textId="6DF8C1B1"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3542A9E" w14:textId="7B2BA333" w:rsidR="00C465F6" w:rsidRPr="0043447C" w:rsidRDefault="00C465F6" w:rsidP="00C465F6">
            <w:pPr>
              <w:jc w:val="left"/>
              <w:rPr>
                <w:rFonts w:cs="Arial"/>
                <w:sz w:val="20"/>
                <w:szCs w:val="20"/>
              </w:rPr>
            </w:pPr>
            <w:r w:rsidRPr="0043447C">
              <w:rPr>
                <w:rFonts w:cs="Arial"/>
                <w:sz w:val="20"/>
                <w:szCs w:val="20"/>
              </w:rPr>
              <w:t>N</w:t>
            </w:r>
          </w:p>
        </w:tc>
        <w:tc>
          <w:tcPr>
            <w:tcW w:w="863" w:type="pct"/>
          </w:tcPr>
          <w:p w14:paraId="3EF3BE13" w14:textId="77777777" w:rsidR="00C465F6" w:rsidRPr="00F950B2" w:rsidRDefault="00C465F6" w:rsidP="00C465F6">
            <w:pPr>
              <w:rPr>
                <w:rFonts w:cs="Arial"/>
                <w:sz w:val="20"/>
                <w:szCs w:val="20"/>
              </w:rPr>
            </w:pPr>
          </w:p>
        </w:tc>
      </w:tr>
      <w:tr w:rsidR="00C465F6" w:rsidRPr="00153785" w14:paraId="0692C75A" w14:textId="77777777" w:rsidTr="00707863">
        <w:trPr>
          <w:trHeight w:val="257"/>
          <w:jc w:val="center"/>
        </w:trPr>
        <w:tc>
          <w:tcPr>
            <w:tcW w:w="2460" w:type="pct"/>
            <w:shd w:val="clear" w:color="auto" w:fill="auto"/>
            <w:noWrap/>
            <w:vAlign w:val="bottom"/>
          </w:tcPr>
          <w:p w14:paraId="624B0BE9" w14:textId="08D1EFC8" w:rsidR="00C465F6" w:rsidRPr="0043447C" w:rsidRDefault="00C465F6" w:rsidP="00C465F6">
            <w:pPr>
              <w:rPr>
                <w:rFonts w:cs="Arial"/>
                <w:color w:val="000000"/>
                <w:sz w:val="20"/>
                <w:szCs w:val="20"/>
              </w:rPr>
            </w:pPr>
            <w:r w:rsidRPr="0043447C">
              <w:rPr>
                <w:rFonts w:cs="Arial"/>
                <w:color w:val="000000"/>
                <w:sz w:val="20"/>
                <w:szCs w:val="20"/>
              </w:rPr>
              <w:t>NCOI_OUTROS</w:t>
            </w:r>
          </w:p>
        </w:tc>
        <w:tc>
          <w:tcPr>
            <w:tcW w:w="521" w:type="pct"/>
            <w:vAlign w:val="center"/>
          </w:tcPr>
          <w:p w14:paraId="7414CCC6" w14:textId="024A5B39"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5D00ADAE" w14:textId="31CBDC04"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7E13DFD2" w14:textId="0BF6628C"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5B7E85E8" w14:textId="062F3E13" w:rsidR="00C465F6" w:rsidRPr="0043447C" w:rsidRDefault="00C465F6" w:rsidP="00C465F6">
            <w:pPr>
              <w:jc w:val="left"/>
              <w:rPr>
                <w:rFonts w:cs="Arial"/>
                <w:sz w:val="20"/>
                <w:szCs w:val="20"/>
              </w:rPr>
            </w:pPr>
            <w:r w:rsidRPr="0043447C">
              <w:rPr>
                <w:rFonts w:cs="Arial"/>
                <w:sz w:val="20"/>
                <w:szCs w:val="20"/>
              </w:rPr>
              <w:t>N</w:t>
            </w:r>
          </w:p>
        </w:tc>
        <w:tc>
          <w:tcPr>
            <w:tcW w:w="863" w:type="pct"/>
          </w:tcPr>
          <w:p w14:paraId="1FE3F09F" w14:textId="77777777" w:rsidR="00C465F6" w:rsidRPr="00F950B2" w:rsidRDefault="00C465F6" w:rsidP="00C465F6">
            <w:pPr>
              <w:rPr>
                <w:rFonts w:cs="Arial"/>
                <w:sz w:val="20"/>
                <w:szCs w:val="20"/>
              </w:rPr>
            </w:pPr>
          </w:p>
        </w:tc>
      </w:tr>
      <w:tr w:rsidR="00C465F6" w:rsidRPr="00153785" w14:paraId="2046EE2E" w14:textId="77777777" w:rsidTr="00707863">
        <w:trPr>
          <w:trHeight w:val="257"/>
          <w:jc w:val="center"/>
        </w:trPr>
        <w:tc>
          <w:tcPr>
            <w:tcW w:w="2460" w:type="pct"/>
            <w:shd w:val="clear" w:color="auto" w:fill="auto"/>
            <w:noWrap/>
            <w:vAlign w:val="bottom"/>
          </w:tcPr>
          <w:p w14:paraId="182F42E1" w14:textId="78E8758A" w:rsidR="00C465F6" w:rsidRPr="0043447C" w:rsidRDefault="00C465F6" w:rsidP="00C465F6">
            <w:pPr>
              <w:rPr>
                <w:rFonts w:cs="Arial"/>
                <w:color w:val="000000"/>
                <w:sz w:val="20"/>
                <w:szCs w:val="20"/>
              </w:rPr>
            </w:pPr>
            <w:r w:rsidRPr="0043447C">
              <w:rPr>
                <w:rFonts w:cs="Arial"/>
                <w:color w:val="000000"/>
                <w:sz w:val="20"/>
                <w:szCs w:val="20"/>
              </w:rPr>
              <w:t>NCOI_PDV</w:t>
            </w:r>
          </w:p>
        </w:tc>
        <w:tc>
          <w:tcPr>
            <w:tcW w:w="521" w:type="pct"/>
            <w:vAlign w:val="center"/>
          </w:tcPr>
          <w:p w14:paraId="68257852" w14:textId="27FF462B"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0085BFAE" w14:textId="62DDDDE3"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26171A2E" w14:textId="3BD72B61"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5F541161" w14:textId="48A7E980" w:rsidR="00C465F6" w:rsidRPr="0043447C" w:rsidRDefault="00C465F6" w:rsidP="00C465F6">
            <w:pPr>
              <w:jc w:val="left"/>
              <w:rPr>
                <w:rFonts w:cs="Arial"/>
                <w:sz w:val="20"/>
                <w:szCs w:val="20"/>
              </w:rPr>
            </w:pPr>
            <w:r w:rsidRPr="0043447C">
              <w:rPr>
                <w:rFonts w:cs="Arial"/>
                <w:sz w:val="20"/>
                <w:szCs w:val="20"/>
              </w:rPr>
              <w:t>N</w:t>
            </w:r>
          </w:p>
        </w:tc>
        <w:tc>
          <w:tcPr>
            <w:tcW w:w="863" w:type="pct"/>
          </w:tcPr>
          <w:p w14:paraId="372BA432" w14:textId="77777777" w:rsidR="00C465F6" w:rsidRPr="00F950B2" w:rsidRDefault="00C465F6" w:rsidP="00C465F6">
            <w:pPr>
              <w:rPr>
                <w:rFonts w:cs="Arial"/>
                <w:sz w:val="20"/>
                <w:szCs w:val="20"/>
              </w:rPr>
            </w:pPr>
          </w:p>
        </w:tc>
      </w:tr>
      <w:tr w:rsidR="00C465F6" w:rsidRPr="00153785" w14:paraId="1C260B20" w14:textId="77777777" w:rsidTr="00707863">
        <w:trPr>
          <w:trHeight w:val="257"/>
          <w:jc w:val="center"/>
        </w:trPr>
        <w:tc>
          <w:tcPr>
            <w:tcW w:w="2460" w:type="pct"/>
            <w:shd w:val="clear" w:color="auto" w:fill="auto"/>
            <w:noWrap/>
            <w:vAlign w:val="bottom"/>
          </w:tcPr>
          <w:p w14:paraId="0CDC6F43" w14:textId="08F21D95" w:rsidR="00C465F6" w:rsidRPr="0043447C" w:rsidRDefault="00C465F6" w:rsidP="00C465F6">
            <w:pPr>
              <w:rPr>
                <w:rFonts w:cs="Arial"/>
                <w:color w:val="000000"/>
                <w:sz w:val="20"/>
                <w:szCs w:val="20"/>
              </w:rPr>
            </w:pPr>
            <w:r w:rsidRPr="0043447C">
              <w:rPr>
                <w:rFonts w:cs="Arial"/>
                <w:color w:val="000000"/>
                <w:sz w:val="20"/>
                <w:szCs w:val="20"/>
              </w:rPr>
              <w:t>NCOI_SUBSCRICAO</w:t>
            </w:r>
          </w:p>
        </w:tc>
        <w:tc>
          <w:tcPr>
            <w:tcW w:w="521" w:type="pct"/>
            <w:vAlign w:val="center"/>
          </w:tcPr>
          <w:p w14:paraId="7FA51130" w14:textId="42544BA4"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7A9152F3" w14:textId="4C03C470"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34281F80" w14:textId="11FB4671"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024D48A5" w14:textId="6FCA238E" w:rsidR="00C465F6" w:rsidRPr="0043447C" w:rsidRDefault="00C465F6" w:rsidP="00C465F6">
            <w:pPr>
              <w:jc w:val="left"/>
              <w:rPr>
                <w:rFonts w:cs="Arial"/>
                <w:sz w:val="20"/>
                <w:szCs w:val="20"/>
              </w:rPr>
            </w:pPr>
            <w:r w:rsidRPr="0043447C">
              <w:rPr>
                <w:rFonts w:cs="Arial"/>
                <w:sz w:val="20"/>
                <w:szCs w:val="20"/>
              </w:rPr>
              <w:t>N</w:t>
            </w:r>
          </w:p>
        </w:tc>
        <w:tc>
          <w:tcPr>
            <w:tcW w:w="863" w:type="pct"/>
          </w:tcPr>
          <w:p w14:paraId="69E89EEE" w14:textId="77777777" w:rsidR="00C465F6" w:rsidRPr="00F950B2" w:rsidRDefault="00C465F6" w:rsidP="00C465F6">
            <w:pPr>
              <w:rPr>
                <w:rFonts w:cs="Arial"/>
                <w:sz w:val="20"/>
                <w:szCs w:val="20"/>
              </w:rPr>
            </w:pPr>
          </w:p>
        </w:tc>
      </w:tr>
      <w:tr w:rsidR="00C465F6" w:rsidRPr="00153785" w14:paraId="5AA24175" w14:textId="77777777" w:rsidTr="00707863">
        <w:trPr>
          <w:trHeight w:val="257"/>
          <w:jc w:val="center"/>
        </w:trPr>
        <w:tc>
          <w:tcPr>
            <w:tcW w:w="2460" w:type="pct"/>
            <w:shd w:val="clear" w:color="auto" w:fill="auto"/>
            <w:noWrap/>
            <w:vAlign w:val="bottom"/>
          </w:tcPr>
          <w:p w14:paraId="40EAA802" w14:textId="4B6586B7" w:rsidR="00C465F6" w:rsidRPr="0043447C" w:rsidRDefault="00C465F6" w:rsidP="00C465F6">
            <w:pPr>
              <w:rPr>
                <w:rFonts w:cs="Arial"/>
                <w:color w:val="000000"/>
                <w:sz w:val="20"/>
                <w:szCs w:val="20"/>
              </w:rPr>
            </w:pPr>
            <w:r w:rsidRPr="0043447C">
              <w:rPr>
                <w:rFonts w:cs="Arial"/>
                <w:color w:val="000000"/>
                <w:sz w:val="20"/>
                <w:szCs w:val="20"/>
              </w:rPr>
              <w:t>JEC</w:t>
            </w:r>
          </w:p>
        </w:tc>
        <w:tc>
          <w:tcPr>
            <w:tcW w:w="521" w:type="pct"/>
            <w:vAlign w:val="center"/>
          </w:tcPr>
          <w:p w14:paraId="053C2F18" w14:textId="0D4F0E15"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70E76171" w14:textId="0B2EBEF8"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77920EF4" w14:textId="2B45421A"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9549DDA" w14:textId="1B0599BE" w:rsidR="00C465F6" w:rsidRPr="0043447C" w:rsidRDefault="00C465F6" w:rsidP="00C465F6">
            <w:pPr>
              <w:jc w:val="left"/>
              <w:rPr>
                <w:rFonts w:cs="Arial"/>
                <w:sz w:val="20"/>
                <w:szCs w:val="20"/>
              </w:rPr>
            </w:pPr>
            <w:r w:rsidRPr="0043447C">
              <w:rPr>
                <w:rFonts w:cs="Arial"/>
                <w:sz w:val="20"/>
                <w:szCs w:val="20"/>
              </w:rPr>
              <w:t>N</w:t>
            </w:r>
          </w:p>
        </w:tc>
        <w:tc>
          <w:tcPr>
            <w:tcW w:w="863" w:type="pct"/>
          </w:tcPr>
          <w:p w14:paraId="7E388DBB" w14:textId="77777777" w:rsidR="00C465F6" w:rsidRPr="00F950B2" w:rsidRDefault="00C465F6" w:rsidP="00C465F6">
            <w:pPr>
              <w:rPr>
                <w:rFonts w:cs="Arial"/>
                <w:sz w:val="20"/>
                <w:szCs w:val="20"/>
              </w:rPr>
            </w:pPr>
          </w:p>
        </w:tc>
      </w:tr>
      <w:tr w:rsidR="00C465F6" w:rsidRPr="00153785" w14:paraId="1B55B455" w14:textId="77777777" w:rsidTr="00707863">
        <w:trPr>
          <w:trHeight w:val="257"/>
          <w:jc w:val="center"/>
        </w:trPr>
        <w:tc>
          <w:tcPr>
            <w:tcW w:w="2460" w:type="pct"/>
            <w:shd w:val="clear" w:color="auto" w:fill="auto"/>
            <w:noWrap/>
            <w:vAlign w:val="bottom"/>
          </w:tcPr>
          <w:p w14:paraId="089A5715" w14:textId="17EEB744" w:rsidR="00C465F6" w:rsidRPr="0043447C" w:rsidRDefault="00C465F6" w:rsidP="00C465F6">
            <w:pPr>
              <w:rPr>
                <w:rFonts w:cs="Arial"/>
                <w:color w:val="000000"/>
                <w:sz w:val="20"/>
                <w:szCs w:val="20"/>
              </w:rPr>
            </w:pPr>
            <w:r w:rsidRPr="0043447C">
              <w:rPr>
                <w:rFonts w:cs="Arial"/>
                <w:color w:val="000000"/>
                <w:sz w:val="20"/>
                <w:szCs w:val="20"/>
              </w:rPr>
              <w:t>FPD</w:t>
            </w:r>
          </w:p>
        </w:tc>
        <w:tc>
          <w:tcPr>
            <w:tcW w:w="521" w:type="pct"/>
            <w:vAlign w:val="center"/>
          </w:tcPr>
          <w:p w14:paraId="240B7A40" w14:textId="6F23E86A"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675DB6E0" w14:textId="1B2CDF8F"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113D901C" w14:textId="17C8C839"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01CE48C2" w14:textId="0CB5FCAA" w:rsidR="00C465F6" w:rsidRPr="0043447C" w:rsidRDefault="00C465F6" w:rsidP="00C465F6">
            <w:pPr>
              <w:jc w:val="left"/>
              <w:rPr>
                <w:rFonts w:cs="Arial"/>
                <w:sz w:val="20"/>
                <w:szCs w:val="20"/>
              </w:rPr>
            </w:pPr>
            <w:r w:rsidRPr="0043447C">
              <w:rPr>
                <w:rFonts w:cs="Arial"/>
                <w:sz w:val="20"/>
                <w:szCs w:val="20"/>
              </w:rPr>
              <w:t>N</w:t>
            </w:r>
          </w:p>
        </w:tc>
        <w:tc>
          <w:tcPr>
            <w:tcW w:w="863" w:type="pct"/>
          </w:tcPr>
          <w:p w14:paraId="61C9F1FF" w14:textId="77777777" w:rsidR="00C465F6" w:rsidRPr="00F950B2" w:rsidRDefault="00C465F6" w:rsidP="00C465F6">
            <w:pPr>
              <w:rPr>
                <w:rFonts w:cs="Arial"/>
                <w:sz w:val="20"/>
                <w:szCs w:val="20"/>
              </w:rPr>
            </w:pPr>
          </w:p>
        </w:tc>
      </w:tr>
      <w:tr w:rsidR="00C465F6" w:rsidRPr="00153785" w14:paraId="4E25B71D" w14:textId="77777777" w:rsidTr="00707863">
        <w:trPr>
          <w:trHeight w:val="257"/>
          <w:jc w:val="center"/>
        </w:trPr>
        <w:tc>
          <w:tcPr>
            <w:tcW w:w="2460" w:type="pct"/>
            <w:shd w:val="clear" w:color="auto" w:fill="auto"/>
            <w:noWrap/>
            <w:vAlign w:val="bottom"/>
          </w:tcPr>
          <w:p w14:paraId="20A9C721" w14:textId="3BF97C7A" w:rsidR="00C465F6" w:rsidRPr="0043447C" w:rsidRDefault="00C465F6" w:rsidP="00C465F6">
            <w:pPr>
              <w:rPr>
                <w:rFonts w:cs="Arial"/>
                <w:color w:val="000000"/>
                <w:sz w:val="20"/>
                <w:szCs w:val="20"/>
              </w:rPr>
            </w:pPr>
            <w:r w:rsidRPr="0043447C">
              <w:rPr>
                <w:rFonts w:cs="Arial"/>
                <w:color w:val="000000"/>
                <w:sz w:val="20"/>
                <w:szCs w:val="20"/>
              </w:rPr>
              <w:t>PROPOSTA_TOTAL</w:t>
            </w:r>
          </w:p>
        </w:tc>
        <w:tc>
          <w:tcPr>
            <w:tcW w:w="521" w:type="pct"/>
            <w:vAlign w:val="center"/>
          </w:tcPr>
          <w:p w14:paraId="2C48F21D" w14:textId="5EAEE21F"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057D1410" w14:textId="1F5A7EFC"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2A774EE7" w14:textId="7E2C11F9"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E1ACA63" w14:textId="7BBA6F58" w:rsidR="00C465F6" w:rsidRPr="0043447C" w:rsidRDefault="00C465F6" w:rsidP="00C465F6">
            <w:pPr>
              <w:jc w:val="left"/>
              <w:rPr>
                <w:rFonts w:cs="Arial"/>
                <w:sz w:val="20"/>
                <w:szCs w:val="20"/>
              </w:rPr>
            </w:pPr>
            <w:r w:rsidRPr="0043447C">
              <w:rPr>
                <w:rFonts w:cs="Arial"/>
                <w:sz w:val="20"/>
                <w:szCs w:val="20"/>
              </w:rPr>
              <w:t>N</w:t>
            </w:r>
          </w:p>
        </w:tc>
        <w:tc>
          <w:tcPr>
            <w:tcW w:w="863" w:type="pct"/>
          </w:tcPr>
          <w:p w14:paraId="24D302F8" w14:textId="77777777" w:rsidR="00C465F6" w:rsidRPr="00F950B2" w:rsidRDefault="00C465F6" w:rsidP="00C465F6">
            <w:pPr>
              <w:rPr>
                <w:rFonts w:cs="Arial"/>
                <w:sz w:val="20"/>
                <w:szCs w:val="20"/>
              </w:rPr>
            </w:pPr>
          </w:p>
        </w:tc>
      </w:tr>
      <w:tr w:rsidR="00C465F6" w:rsidRPr="00153785" w14:paraId="346BF06E" w14:textId="77777777" w:rsidTr="00707863">
        <w:trPr>
          <w:trHeight w:val="257"/>
          <w:jc w:val="center"/>
        </w:trPr>
        <w:tc>
          <w:tcPr>
            <w:tcW w:w="2460" w:type="pct"/>
            <w:shd w:val="clear" w:color="auto" w:fill="auto"/>
            <w:noWrap/>
            <w:vAlign w:val="bottom"/>
          </w:tcPr>
          <w:p w14:paraId="3E75D77E" w14:textId="05325232" w:rsidR="00C465F6" w:rsidRPr="0043447C" w:rsidRDefault="00C465F6" w:rsidP="00C465F6">
            <w:pPr>
              <w:rPr>
                <w:rFonts w:cs="Arial"/>
                <w:color w:val="000000"/>
                <w:sz w:val="20"/>
                <w:szCs w:val="20"/>
              </w:rPr>
            </w:pPr>
            <w:r w:rsidRPr="0043447C">
              <w:rPr>
                <w:rFonts w:cs="Arial"/>
                <w:color w:val="000000"/>
                <w:sz w:val="20"/>
                <w:szCs w:val="20"/>
              </w:rPr>
              <w:t>PROPOSTA_NEG_SEM_CONTATO</w:t>
            </w:r>
          </w:p>
        </w:tc>
        <w:tc>
          <w:tcPr>
            <w:tcW w:w="521" w:type="pct"/>
            <w:vAlign w:val="center"/>
          </w:tcPr>
          <w:p w14:paraId="49D8D69D" w14:textId="6BFFBFBE"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1EAE16B6" w14:textId="3B011071"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17A9F725" w14:textId="7194FA85"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6E7B14AA" w14:textId="7B5BC10A" w:rsidR="00C465F6" w:rsidRPr="0043447C" w:rsidRDefault="00C465F6" w:rsidP="00C465F6">
            <w:pPr>
              <w:jc w:val="left"/>
              <w:rPr>
                <w:rFonts w:cs="Arial"/>
                <w:sz w:val="20"/>
                <w:szCs w:val="20"/>
              </w:rPr>
            </w:pPr>
            <w:r w:rsidRPr="0043447C">
              <w:rPr>
                <w:rFonts w:cs="Arial"/>
                <w:sz w:val="20"/>
                <w:szCs w:val="20"/>
              </w:rPr>
              <w:t>N</w:t>
            </w:r>
          </w:p>
        </w:tc>
        <w:tc>
          <w:tcPr>
            <w:tcW w:w="863" w:type="pct"/>
          </w:tcPr>
          <w:p w14:paraId="02D4AFE1" w14:textId="77777777" w:rsidR="00C465F6" w:rsidRPr="00F950B2" w:rsidRDefault="00C465F6" w:rsidP="00C465F6">
            <w:pPr>
              <w:rPr>
                <w:rFonts w:cs="Arial"/>
                <w:sz w:val="20"/>
                <w:szCs w:val="20"/>
              </w:rPr>
            </w:pPr>
          </w:p>
        </w:tc>
      </w:tr>
      <w:tr w:rsidR="00C465F6" w:rsidRPr="00153785" w14:paraId="277253A4" w14:textId="77777777" w:rsidTr="00707863">
        <w:trPr>
          <w:trHeight w:val="257"/>
          <w:jc w:val="center"/>
        </w:trPr>
        <w:tc>
          <w:tcPr>
            <w:tcW w:w="2460" w:type="pct"/>
            <w:shd w:val="clear" w:color="auto" w:fill="auto"/>
            <w:noWrap/>
            <w:vAlign w:val="bottom"/>
          </w:tcPr>
          <w:p w14:paraId="02724790" w14:textId="5EC2F93D" w:rsidR="00C465F6" w:rsidRPr="0043447C" w:rsidRDefault="00C465F6" w:rsidP="00C465F6">
            <w:pPr>
              <w:rPr>
                <w:rFonts w:cs="Arial"/>
                <w:color w:val="000000"/>
                <w:sz w:val="20"/>
                <w:szCs w:val="20"/>
              </w:rPr>
            </w:pPr>
            <w:r w:rsidRPr="0043447C">
              <w:rPr>
                <w:rFonts w:cs="Arial"/>
                <w:color w:val="000000"/>
                <w:sz w:val="20"/>
                <w:szCs w:val="20"/>
              </w:rPr>
              <w:t>PROPOSTA_NEG_OUTROS</w:t>
            </w:r>
          </w:p>
        </w:tc>
        <w:tc>
          <w:tcPr>
            <w:tcW w:w="521" w:type="pct"/>
            <w:vAlign w:val="center"/>
          </w:tcPr>
          <w:p w14:paraId="753010D7" w14:textId="6DE8CDE7"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5002EFEA" w14:textId="28225265"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1BBAD394" w14:textId="2E2E8B5A"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695399FF" w14:textId="4AA4CB45" w:rsidR="00C465F6" w:rsidRPr="0043447C" w:rsidRDefault="00C465F6" w:rsidP="00C465F6">
            <w:pPr>
              <w:jc w:val="left"/>
              <w:rPr>
                <w:rFonts w:cs="Arial"/>
                <w:sz w:val="20"/>
                <w:szCs w:val="20"/>
              </w:rPr>
            </w:pPr>
            <w:r w:rsidRPr="0043447C">
              <w:rPr>
                <w:rFonts w:cs="Arial"/>
                <w:sz w:val="20"/>
                <w:szCs w:val="20"/>
              </w:rPr>
              <w:t>N</w:t>
            </w:r>
          </w:p>
        </w:tc>
        <w:tc>
          <w:tcPr>
            <w:tcW w:w="863" w:type="pct"/>
          </w:tcPr>
          <w:p w14:paraId="4747C58C" w14:textId="77777777" w:rsidR="00C465F6" w:rsidRPr="00F950B2" w:rsidRDefault="00C465F6" w:rsidP="00C465F6">
            <w:pPr>
              <w:rPr>
                <w:rFonts w:cs="Arial"/>
                <w:sz w:val="20"/>
                <w:szCs w:val="20"/>
              </w:rPr>
            </w:pPr>
          </w:p>
        </w:tc>
      </w:tr>
      <w:tr w:rsidR="00C465F6" w:rsidRPr="00153785" w14:paraId="5326214F" w14:textId="77777777" w:rsidTr="00707863">
        <w:trPr>
          <w:trHeight w:val="257"/>
          <w:jc w:val="center"/>
        </w:trPr>
        <w:tc>
          <w:tcPr>
            <w:tcW w:w="2460" w:type="pct"/>
            <w:shd w:val="clear" w:color="auto" w:fill="auto"/>
            <w:noWrap/>
            <w:vAlign w:val="bottom"/>
          </w:tcPr>
          <w:p w14:paraId="02423534" w14:textId="78E086C7" w:rsidR="00C465F6" w:rsidRPr="0043447C" w:rsidRDefault="00C465F6" w:rsidP="00C465F6">
            <w:pPr>
              <w:rPr>
                <w:rFonts w:cs="Arial"/>
                <w:color w:val="000000"/>
                <w:sz w:val="20"/>
                <w:szCs w:val="20"/>
              </w:rPr>
            </w:pPr>
            <w:r w:rsidRPr="0043447C">
              <w:rPr>
                <w:rFonts w:cs="Arial"/>
                <w:color w:val="000000"/>
                <w:sz w:val="20"/>
                <w:szCs w:val="20"/>
              </w:rPr>
              <w:t>PROPOSTA_NEG_FRAUDE</w:t>
            </w:r>
          </w:p>
        </w:tc>
        <w:tc>
          <w:tcPr>
            <w:tcW w:w="521" w:type="pct"/>
            <w:vAlign w:val="center"/>
          </w:tcPr>
          <w:p w14:paraId="40FFB421" w14:textId="22E84450"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2CAE1E39" w14:textId="3FAA8730"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2ECA3F15" w14:textId="1D6EAF6C"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1FE2E252" w14:textId="3A4C837F" w:rsidR="00C465F6" w:rsidRPr="0043447C" w:rsidRDefault="00C465F6" w:rsidP="00C465F6">
            <w:pPr>
              <w:jc w:val="left"/>
              <w:rPr>
                <w:rFonts w:cs="Arial"/>
                <w:sz w:val="20"/>
                <w:szCs w:val="20"/>
              </w:rPr>
            </w:pPr>
            <w:r w:rsidRPr="0043447C">
              <w:rPr>
                <w:rFonts w:cs="Arial"/>
                <w:sz w:val="20"/>
                <w:szCs w:val="20"/>
              </w:rPr>
              <w:t>N</w:t>
            </w:r>
          </w:p>
        </w:tc>
        <w:tc>
          <w:tcPr>
            <w:tcW w:w="863" w:type="pct"/>
          </w:tcPr>
          <w:p w14:paraId="5E112786" w14:textId="77777777" w:rsidR="00C465F6" w:rsidRPr="00F950B2" w:rsidRDefault="00C465F6" w:rsidP="00C465F6">
            <w:pPr>
              <w:rPr>
                <w:rFonts w:cs="Arial"/>
                <w:sz w:val="20"/>
                <w:szCs w:val="20"/>
              </w:rPr>
            </w:pPr>
          </w:p>
        </w:tc>
      </w:tr>
      <w:tr w:rsidR="00C465F6" w:rsidRPr="00153785" w14:paraId="26531AD3" w14:textId="77777777" w:rsidTr="00707863">
        <w:trPr>
          <w:trHeight w:val="257"/>
          <w:jc w:val="center"/>
        </w:trPr>
        <w:tc>
          <w:tcPr>
            <w:tcW w:w="2460" w:type="pct"/>
            <w:shd w:val="clear" w:color="auto" w:fill="auto"/>
            <w:noWrap/>
            <w:vAlign w:val="bottom"/>
          </w:tcPr>
          <w:p w14:paraId="07661667" w14:textId="5D38CEEB" w:rsidR="00C465F6" w:rsidRPr="0043447C" w:rsidRDefault="00C465F6" w:rsidP="00C465F6">
            <w:pPr>
              <w:rPr>
                <w:rFonts w:cs="Arial"/>
                <w:color w:val="000000"/>
                <w:sz w:val="20"/>
                <w:szCs w:val="20"/>
              </w:rPr>
            </w:pPr>
            <w:r w:rsidRPr="0043447C">
              <w:rPr>
                <w:rFonts w:cs="Arial"/>
                <w:color w:val="000000"/>
                <w:sz w:val="20"/>
                <w:szCs w:val="20"/>
              </w:rPr>
              <w:t>VENDAS</w:t>
            </w:r>
          </w:p>
        </w:tc>
        <w:tc>
          <w:tcPr>
            <w:tcW w:w="521" w:type="pct"/>
            <w:vAlign w:val="center"/>
          </w:tcPr>
          <w:p w14:paraId="7276210A" w14:textId="06261841" w:rsidR="00C465F6" w:rsidRPr="0043447C" w:rsidRDefault="00C465F6" w:rsidP="00C465F6">
            <w:pPr>
              <w:rPr>
                <w:rFonts w:cs="Arial"/>
                <w:sz w:val="20"/>
                <w:szCs w:val="20"/>
              </w:rPr>
            </w:pPr>
            <w:r w:rsidRPr="0043447C">
              <w:rPr>
                <w:rFonts w:cs="Arial"/>
                <w:sz w:val="20"/>
                <w:szCs w:val="20"/>
              </w:rPr>
              <w:t>Number</w:t>
            </w:r>
          </w:p>
        </w:tc>
        <w:tc>
          <w:tcPr>
            <w:tcW w:w="505" w:type="pct"/>
            <w:vAlign w:val="center"/>
          </w:tcPr>
          <w:p w14:paraId="38DE829B" w14:textId="22678B7D" w:rsidR="00C465F6" w:rsidRPr="0043447C" w:rsidRDefault="00C465F6" w:rsidP="00C465F6">
            <w:pPr>
              <w:rPr>
                <w:rFonts w:cs="Arial"/>
                <w:sz w:val="20"/>
                <w:szCs w:val="20"/>
              </w:rPr>
            </w:pPr>
            <w:r w:rsidRPr="0043447C">
              <w:rPr>
                <w:rFonts w:cs="Arial"/>
                <w:sz w:val="20"/>
                <w:szCs w:val="20"/>
              </w:rPr>
              <w:t>18,2</w:t>
            </w:r>
          </w:p>
        </w:tc>
        <w:tc>
          <w:tcPr>
            <w:tcW w:w="363" w:type="pct"/>
            <w:vAlign w:val="bottom"/>
          </w:tcPr>
          <w:p w14:paraId="4B454575" w14:textId="322A72A8" w:rsidR="00C465F6" w:rsidRPr="0043447C" w:rsidRDefault="00C465F6" w:rsidP="00C465F6">
            <w:pPr>
              <w:jc w:val="left"/>
              <w:rPr>
                <w:rFonts w:cs="Arial"/>
                <w:sz w:val="20"/>
                <w:szCs w:val="20"/>
              </w:rPr>
            </w:pPr>
            <w:r w:rsidRPr="0043447C">
              <w:rPr>
                <w:rFonts w:cs="Arial"/>
                <w:sz w:val="20"/>
                <w:szCs w:val="20"/>
              </w:rPr>
              <w:t>N</w:t>
            </w:r>
          </w:p>
        </w:tc>
        <w:tc>
          <w:tcPr>
            <w:tcW w:w="287" w:type="pct"/>
            <w:vAlign w:val="bottom"/>
          </w:tcPr>
          <w:p w14:paraId="3B86687B" w14:textId="217D5D77" w:rsidR="00C465F6" w:rsidRPr="0043447C" w:rsidRDefault="00C465F6" w:rsidP="00C465F6">
            <w:pPr>
              <w:jc w:val="left"/>
              <w:rPr>
                <w:rFonts w:cs="Arial"/>
                <w:sz w:val="20"/>
                <w:szCs w:val="20"/>
              </w:rPr>
            </w:pPr>
            <w:r w:rsidRPr="0043447C">
              <w:rPr>
                <w:rFonts w:cs="Arial"/>
                <w:sz w:val="20"/>
                <w:szCs w:val="20"/>
              </w:rPr>
              <w:t>N</w:t>
            </w:r>
          </w:p>
        </w:tc>
        <w:tc>
          <w:tcPr>
            <w:tcW w:w="863" w:type="pct"/>
          </w:tcPr>
          <w:p w14:paraId="2E62FB65" w14:textId="77777777" w:rsidR="00C465F6" w:rsidRPr="00F950B2" w:rsidRDefault="00C465F6" w:rsidP="00C465F6">
            <w:pPr>
              <w:rPr>
                <w:rFonts w:cs="Arial"/>
                <w:sz w:val="20"/>
                <w:szCs w:val="20"/>
              </w:rPr>
            </w:pPr>
          </w:p>
        </w:tc>
      </w:tr>
      <w:tr w:rsidR="00C465F6" w:rsidRPr="00153785" w14:paraId="2E5FD596" w14:textId="77777777" w:rsidTr="00707863">
        <w:trPr>
          <w:trHeight w:val="257"/>
          <w:jc w:val="center"/>
        </w:trPr>
        <w:tc>
          <w:tcPr>
            <w:tcW w:w="2460" w:type="pct"/>
            <w:shd w:val="clear" w:color="auto" w:fill="auto"/>
            <w:noWrap/>
            <w:vAlign w:val="bottom"/>
          </w:tcPr>
          <w:p w14:paraId="08376852" w14:textId="43F83AC4" w:rsidR="00C465F6" w:rsidRPr="0043447C" w:rsidRDefault="00C465F6" w:rsidP="00535BC8">
            <w:pPr>
              <w:rPr>
                <w:rFonts w:cs="Arial"/>
                <w:color w:val="000000"/>
                <w:sz w:val="20"/>
                <w:szCs w:val="20"/>
              </w:rPr>
            </w:pPr>
            <w:r w:rsidRPr="0043447C">
              <w:rPr>
                <w:rFonts w:cs="Arial"/>
                <w:color w:val="000000"/>
                <w:sz w:val="20"/>
                <w:szCs w:val="20"/>
              </w:rPr>
              <w:t>NÃO_EXISTE</w:t>
            </w:r>
          </w:p>
        </w:tc>
        <w:tc>
          <w:tcPr>
            <w:tcW w:w="521" w:type="pct"/>
            <w:vAlign w:val="center"/>
          </w:tcPr>
          <w:p w14:paraId="50A9D4EB" w14:textId="24F35409" w:rsidR="00C465F6" w:rsidRPr="0043447C" w:rsidRDefault="00C465F6" w:rsidP="00535BC8">
            <w:pPr>
              <w:rPr>
                <w:rFonts w:cs="Arial"/>
                <w:sz w:val="20"/>
                <w:szCs w:val="20"/>
              </w:rPr>
            </w:pPr>
            <w:r w:rsidRPr="0043447C">
              <w:rPr>
                <w:rFonts w:cs="Arial"/>
                <w:sz w:val="20"/>
                <w:szCs w:val="20"/>
              </w:rPr>
              <w:t>Number</w:t>
            </w:r>
          </w:p>
        </w:tc>
        <w:tc>
          <w:tcPr>
            <w:tcW w:w="505" w:type="pct"/>
            <w:vAlign w:val="center"/>
          </w:tcPr>
          <w:p w14:paraId="1E5A1EDC" w14:textId="25EBA727" w:rsidR="00C465F6" w:rsidRPr="0043447C" w:rsidRDefault="00C465F6" w:rsidP="00535BC8">
            <w:pPr>
              <w:rPr>
                <w:rFonts w:cs="Arial"/>
                <w:sz w:val="20"/>
                <w:szCs w:val="20"/>
              </w:rPr>
            </w:pPr>
            <w:r w:rsidRPr="0043447C">
              <w:rPr>
                <w:rFonts w:cs="Arial"/>
                <w:sz w:val="20"/>
                <w:szCs w:val="20"/>
              </w:rPr>
              <w:t>18,2</w:t>
            </w:r>
          </w:p>
        </w:tc>
        <w:tc>
          <w:tcPr>
            <w:tcW w:w="363" w:type="pct"/>
            <w:vAlign w:val="bottom"/>
          </w:tcPr>
          <w:p w14:paraId="025EA1A9" w14:textId="5C783A64" w:rsidR="00C465F6" w:rsidRPr="0043447C" w:rsidRDefault="00C465F6" w:rsidP="00535BC8">
            <w:pPr>
              <w:jc w:val="left"/>
              <w:rPr>
                <w:rFonts w:cs="Arial"/>
                <w:sz w:val="20"/>
                <w:szCs w:val="20"/>
              </w:rPr>
            </w:pPr>
            <w:r w:rsidRPr="0043447C">
              <w:rPr>
                <w:rFonts w:cs="Arial"/>
                <w:sz w:val="20"/>
                <w:szCs w:val="20"/>
              </w:rPr>
              <w:t>N</w:t>
            </w:r>
          </w:p>
        </w:tc>
        <w:tc>
          <w:tcPr>
            <w:tcW w:w="287" w:type="pct"/>
            <w:vAlign w:val="bottom"/>
          </w:tcPr>
          <w:p w14:paraId="036C8BAB" w14:textId="0B64E327" w:rsidR="00C465F6" w:rsidRPr="0043447C" w:rsidRDefault="00C465F6" w:rsidP="00535BC8">
            <w:pPr>
              <w:jc w:val="left"/>
              <w:rPr>
                <w:rFonts w:cs="Arial"/>
                <w:sz w:val="20"/>
                <w:szCs w:val="20"/>
              </w:rPr>
            </w:pPr>
            <w:r w:rsidRPr="0043447C">
              <w:rPr>
                <w:rFonts w:cs="Arial"/>
                <w:sz w:val="20"/>
                <w:szCs w:val="20"/>
              </w:rPr>
              <w:t>N</w:t>
            </w:r>
          </w:p>
        </w:tc>
        <w:tc>
          <w:tcPr>
            <w:tcW w:w="863" w:type="pct"/>
          </w:tcPr>
          <w:p w14:paraId="7636C63C" w14:textId="77777777" w:rsidR="00C465F6" w:rsidRPr="00F950B2" w:rsidRDefault="00C465F6" w:rsidP="00535BC8">
            <w:pPr>
              <w:rPr>
                <w:rFonts w:cs="Arial"/>
                <w:sz w:val="20"/>
                <w:szCs w:val="20"/>
              </w:rPr>
            </w:pPr>
          </w:p>
        </w:tc>
      </w:tr>
    </w:tbl>
    <w:p w14:paraId="36EEC94C" w14:textId="77777777" w:rsidR="00707863" w:rsidRDefault="00707863" w:rsidP="004F599D">
      <w:pPr>
        <w:rPr>
          <w:rFonts w:cs="Arial"/>
          <w:color w:val="000000"/>
          <w:sz w:val="20"/>
          <w:szCs w:val="20"/>
        </w:rPr>
      </w:pPr>
    </w:p>
    <w:p w14:paraId="01AD31D2" w14:textId="42D82915" w:rsidR="003068E2" w:rsidRDefault="003068E2">
      <w:pPr>
        <w:jc w:val="left"/>
        <w:rPr>
          <w:rFonts w:cs="Arial"/>
          <w:color w:val="000000"/>
          <w:sz w:val="20"/>
          <w:szCs w:val="20"/>
        </w:rPr>
      </w:pPr>
      <w:r>
        <w:rPr>
          <w:rFonts w:cs="Arial"/>
          <w:color w:val="000000"/>
          <w:sz w:val="20"/>
          <w:szCs w:val="20"/>
        </w:rPr>
        <w:br w:type="page"/>
      </w:r>
    </w:p>
    <w:p w14:paraId="5B07D3C3" w14:textId="7718C985" w:rsidR="004F599D" w:rsidRPr="00594D58" w:rsidRDefault="004F599D" w:rsidP="00D226EA">
      <w:pPr>
        <w:pStyle w:val="Heading4"/>
        <w:numPr>
          <w:ilvl w:val="3"/>
          <w:numId w:val="5"/>
        </w:numPr>
      </w:pPr>
      <w:bookmarkStart w:id="106" w:name="_Toc499303939"/>
      <w:r>
        <w:lastRenderedPageBreak/>
        <w:t>Faixa de Idade</w:t>
      </w:r>
      <w:bookmarkEnd w:id="106"/>
    </w:p>
    <w:p w14:paraId="5653C345" w14:textId="77777777" w:rsidR="004F599D" w:rsidRDefault="004F599D" w:rsidP="004F599D">
      <w:pPr>
        <w:rPr>
          <w:lang w:eastAsia="en-US"/>
        </w:rPr>
      </w:pPr>
    </w:p>
    <w:p w14:paraId="66770954" w14:textId="77777777" w:rsidR="004F599D" w:rsidRDefault="004F599D" w:rsidP="004F599D">
      <w:pPr>
        <w:rPr>
          <w:rFonts w:cs="Arial"/>
          <w:lang w:eastAsia="en-US"/>
        </w:rPr>
      </w:pPr>
      <w:r w:rsidRPr="005A2FCF">
        <w:rPr>
          <w:rFonts w:cs="Arial"/>
          <w:lang w:eastAsia="en-US"/>
        </w:rPr>
        <w:t xml:space="preserve">Será criada </w:t>
      </w:r>
      <w:r>
        <w:rPr>
          <w:rFonts w:cs="Arial"/>
          <w:lang w:eastAsia="en-US"/>
        </w:rPr>
        <w:t>uma tela com os seguintes parâmetros para edição:</w:t>
      </w:r>
    </w:p>
    <w:p w14:paraId="345316C0" w14:textId="77777777" w:rsidR="003068E2" w:rsidRDefault="003068E2" w:rsidP="004F599D">
      <w:pPr>
        <w:rPr>
          <w:rFonts w:cs="Arial"/>
          <w:lang w:eastAsia="en-US"/>
        </w:rPr>
      </w:pPr>
    </w:p>
    <w:p w14:paraId="7FADBE7E" w14:textId="77777777" w:rsidR="004F599D" w:rsidRPr="003068E2" w:rsidRDefault="004F599D" w:rsidP="008C752D">
      <w:pPr>
        <w:pStyle w:val="ListParagraph"/>
        <w:numPr>
          <w:ilvl w:val="0"/>
          <w:numId w:val="8"/>
        </w:numPr>
        <w:rPr>
          <w:rFonts w:cs="Arial"/>
          <w:sz w:val="24"/>
        </w:rPr>
      </w:pPr>
      <w:r w:rsidRPr="003068E2">
        <w:rPr>
          <w:rFonts w:cs="Arial"/>
          <w:sz w:val="24"/>
        </w:rPr>
        <w:t>Idade mínima</w:t>
      </w:r>
    </w:p>
    <w:p w14:paraId="4771E5F4" w14:textId="77777777" w:rsidR="004F599D" w:rsidRPr="003068E2" w:rsidRDefault="004F599D" w:rsidP="008C752D">
      <w:pPr>
        <w:pStyle w:val="ListParagraph"/>
        <w:numPr>
          <w:ilvl w:val="0"/>
          <w:numId w:val="8"/>
        </w:numPr>
        <w:rPr>
          <w:rFonts w:cs="Arial"/>
          <w:sz w:val="24"/>
        </w:rPr>
      </w:pPr>
      <w:r w:rsidRPr="003068E2">
        <w:rPr>
          <w:rFonts w:cs="Arial"/>
          <w:sz w:val="24"/>
        </w:rPr>
        <w:t>Idade máxima</w:t>
      </w:r>
    </w:p>
    <w:p w14:paraId="778F96FB" w14:textId="77777777" w:rsidR="004F599D" w:rsidRDefault="004F599D" w:rsidP="004F599D">
      <w:pPr>
        <w:rPr>
          <w:rFonts w:cs="Arial"/>
          <w:lang w:eastAsia="en-US"/>
        </w:rPr>
      </w:pPr>
    </w:p>
    <w:p w14:paraId="34F837B7" w14:textId="32C28F80" w:rsidR="00854ACB" w:rsidRDefault="00854ACB" w:rsidP="004F599D">
      <w:pPr>
        <w:rPr>
          <w:rFonts w:cs="Arial"/>
          <w:lang w:eastAsia="en-US"/>
        </w:rPr>
      </w:pPr>
      <w:r>
        <w:rPr>
          <w:rFonts w:cs="Arial"/>
          <w:lang w:eastAsia="en-US"/>
        </w:rPr>
        <w:t>Protótipo da tela:</w:t>
      </w:r>
    </w:p>
    <w:p w14:paraId="3CD782D2" w14:textId="77777777" w:rsidR="00854ACB" w:rsidRDefault="00854ACB" w:rsidP="004F599D">
      <w:pPr>
        <w:rPr>
          <w:rFonts w:cs="Arial"/>
          <w:lang w:eastAsia="en-US"/>
        </w:rPr>
      </w:pPr>
    </w:p>
    <w:p w14:paraId="6D07F9D7" w14:textId="3C253EB5" w:rsidR="00854ACB" w:rsidRDefault="00854ACB" w:rsidP="003068E2">
      <w:pPr>
        <w:jc w:val="center"/>
        <w:rPr>
          <w:rFonts w:cs="Arial"/>
          <w:lang w:eastAsia="en-US"/>
        </w:rPr>
      </w:pPr>
      <w:r w:rsidRPr="00854ACB">
        <w:rPr>
          <w:noProof/>
        </w:rPr>
        <w:drawing>
          <wp:inline distT="0" distB="0" distL="0" distR="0" wp14:anchorId="23DBBD9C" wp14:editId="0DBD6D6A">
            <wp:extent cx="4418076" cy="1762805"/>
            <wp:effectExtent l="0" t="0" r="190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3159" cy="1764833"/>
                    </a:xfrm>
                    <a:prstGeom prst="rect">
                      <a:avLst/>
                    </a:prstGeom>
                    <a:noFill/>
                    <a:ln>
                      <a:noFill/>
                    </a:ln>
                  </pic:spPr>
                </pic:pic>
              </a:graphicData>
            </a:graphic>
          </wp:inline>
        </w:drawing>
      </w:r>
    </w:p>
    <w:p w14:paraId="76B1D930" w14:textId="719D22F5" w:rsidR="003068E2" w:rsidRPr="00351DF7"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19</w:t>
      </w:r>
      <w:r>
        <w:fldChar w:fldCharType="end"/>
      </w:r>
      <w:r w:rsidRPr="00351DF7">
        <w:rPr>
          <w:lang w:val="pt-PT"/>
        </w:rPr>
        <w:t xml:space="preserve">: </w:t>
      </w:r>
      <w:r>
        <w:rPr>
          <w:lang w:val="pt-PT"/>
        </w:rPr>
        <w:t>Dados Referencia – Faixa de idade</w:t>
      </w:r>
    </w:p>
    <w:p w14:paraId="6E51EAD1" w14:textId="77777777" w:rsidR="00854ACB" w:rsidRDefault="00854ACB" w:rsidP="004F599D">
      <w:pPr>
        <w:rPr>
          <w:rFonts w:cs="Arial"/>
          <w:lang w:eastAsia="en-US"/>
        </w:rPr>
      </w:pPr>
    </w:p>
    <w:p w14:paraId="5AA0171D" w14:textId="371B253E" w:rsidR="004F599D" w:rsidRDefault="004F599D" w:rsidP="004F599D">
      <w:pPr>
        <w:rPr>
          <w:rFonts w:cs="Arial"/>
          <w:lang w:eastAsia="en-US"/>
        </w:rPr>
      </w:pPr>
      <w:r>
        <w:rPr>
          <w:rFonts w:cs="Arial"/>
          <w:lang w:eastAsia="en-US"/>
        </w:rPr>
        <w:t>Exemplo</w:t>
      </w:r>
      <w:r w:rsidR="00854ACB">
        <w:rPr>
          <w:rFonts w:cs="Arial"/>
          <w:lang w:eastAsia="en-US"/>
        </w:rPr>
        <w:t xml:space="preserve"> da tabela final</w:t>
      </w:r>
      <w:r>
        <w:rPr>
          <w:rFonts w:cs="Arial"/>
          <w:lang w:eastAsia="en-US"/>
        </w:rPr>
        <w:t xml:space="preserve">: </w:t>
      </w:r>
    </w:p>
    <w:p w14:paraId="4AA39E28" w14:textId="77777777" w:rsidR="004F599D" w:rsidRDefault="004F599D" w:rsidP="004F599D">
      <w:pPr>
        <w:rPr>
          <w:rFonts w:cs="Arial"/>
          <w:lang w:eastAsia="en-US"/>
        </w:rPr>
      </w:pPr>
    </w:p>
    <w:tbl>
      <w:tblPr>
        <w:tblW w:w="3082" w:type="dxa"/>
        <w:jc w:val="center"/>
        <w:tblCellMar>
          <w:left w:w="70" w:type="dxa"/>
          <w:right w:w="70" w:type="dxa"/>
        </w:tblCellMar>
        <w:tblLook w:val="04A0" w:firstRow="1" w:lastRow="0" w:firstColumn="1" w:lastColumn="0" w:noHBand="0" w:noVBand="1"/>
      </w:tblPr>
      <w:tblGrid>
        <w:gridCol w:w="1519"/>
        <w:gridCol w:w="1563"/>
      </w:tblGrid>
      <w:tr w:rsidR="004F599D" w:rsidRPr="00EC7A8B" w14:paraId="7AB82BE5" w14:textId="77777777" w:rsidTr="00707863">
        <w:trPr>
          <w:trHeight w:val="315"/>
          <w:jc w:val="center"/>
        </w:trPr>
        <w:tc>
          <w:tcPr>
            <w:tcW w:w="1519"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01F75095" w14:textId="77777777" w:rsidR="004F599D" w:rsidRPr="00EC7A8B" w:rsidRDefault="004F599D" w:rsidP="004A3BA4">
            <w:pPr>
              <w:rPr>
                <w:rFonts w:cs="Arial"/>
                <w:b/>
                <w:color w:val="000000"/>
                <w:sz w:val="20"/>
                <w:szCs w:val="20"/>
              </w:rPr>
            </w:pPr>
            <w:r>
              <w:rPr>
                <w:rFonts w:cs="Arial"/>
                <w:b/>
                <w:color w:val="000000"/>
                <w:sz w:val="20"/>
                <w:szCs w:val="20"/>
              </w:rPr>
              <w:t>Idade Mínima</w:t>
            </w:r>
          </w:p>
        </w:tc>
        <w:tc>
          <w:tcPr>
            <w:tcW w:w="1563"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07DB14C3" w14:textId="77777777" w:rsidR="004F599D" w:rsidRPr="00EC7A8B" w:rsidRDefault="004F599D" w:rsidP="004A3BA4">
            <w:pPr>
              <w:rPr>
                <w:rFonts w:cs="Arial"/>
                <w:b/>
                <w:color w:val="000000"/>
                <w:sz w:val="20"/>
                <w:szCs w:val="20"/>
              </w:rPr>
            </w:pPr>
            <w:r>
              <w:rPr>
                <w:rFonts w:cs="Arial"/>
                <w:b/>
                <w:color w:val="000000"/>
                <w:sz w:val="20"/>
                <w:szCs w:val="20"/>
              </w:rPr>
              <w:t>Idade Máxima</w:t>
            </w:r>
          </w:p>
        </w:tc>
      </w:tr>
      <w:tr w:rsidR="004F599D" w:rsidRPr="00EC7A8B" w14:paraId="2E5ED435" w14:textId="77777777" w:rsidTr="00707863">
        <w:trPr>
          <w:trHeight w:val="315"/>
          <w:jc w:val="center"/>
        </w:trPr>
        <w:tc>
          <w:tcPr>
            <w:tcW w:w="1519" w:type="dxa"/>
            <w:tcBorders>
              <w:top w:val="single" w:sz="8" w:space="0" w:color="auto"/>
              <w:left w:val="single" w:sz="8" w:space="0" w:color="auto"/>
              <w:bottom w:val="single" w:sz="8" w:space="0" w:color="auto"/>
              <w:right w:val="single" w:sz="8" w:space="0" w:color="auto"/>
            </w:tcBorders>
            <w:shd w:val="clear" w:color="auto" w:fill="auto"/>
          </w:tcPr>
          <w:p w14:paraId="0678E3BA" w14:textId="77777777" w:rsidR="004F599D" w:rsidRPr="00EC7A8B" w:rsidRDefault="004F599D" w:rsidP="004A3BA4">
            <w:pPr>
              <w:rPr>
                <w:rFonts w:cs="Arial"/>
                <w:color w:val="000000"/>
                <w:sz w:val="20"/>
                <w:szCs w:val="20"/>
              </w:rPr>
            </w:pPr>
            <w:r>
              <w:rPr>
                <w:rFonts w:cs="Arial"/>
                <w:color w:val="000000"/>
                <w:sz w:val="20"/>
                <w:szCs w:val="20"/>
              </w:rPr>
              <w:t>18</w:t>
            </w:r>
          </w:p>
        </w:tc>
        <w:tc>
          <w:tcPr>
            <w:tcW w:w="1563" w:type="dxa"/>
            <w:tcBorders>
              <w:top w:val="single" w:sz="8" w:space="0" w:color="auto"/>
              <w:left w:val="single" w:sz="8" w:space="0" w:color="auto"/>
              <w:bottom w:val="single" w:sz="8" w:space="0" w:color="auto"/>
              <w:right w:val="single" w:sz="8" w:space="0" w:color="auto"/>
            </w:tcBorders>
            <w:shd w:val="clear" w:color="auto" w:fill="auto"/>
          </w:tcPr>
          <w:p w14:paraId="66C4FE5B" w14:textId="77777777" w:rsidR="004F599D" w:rsidRPr="00EC7A8B" w:rsidRDefault="004F599D" w:rsidP="004A3BA4">
            <w:pPr>
              <w:rPr>
                <w:rFonts w:cs="Arial"/>
                <w:color w:val="000000"/>
                <w:sz w:val="20"/>
                <w:szCs w:val="20"/>
              </w:rPr>
            </w:pPr>
            <w:r>
              <w:rPr>
                <w:rFonts w:cs="Arial"/>
                <w:color w:val="000000"/>
                <w:sz w:val="20"/>
                <w:szCs w:val="20"/>
              </w:rPr>
              <w:t>23</w:t>
            </w:r>
          </w:p>
        </w:tc>
      </w:tr>
      <w:tr w:rsidR="004F599D" w:rsidRPr="00EC7A8B" w14:paraId="2BB918EF" w14:textId="77777777" w:rsidTr="00707863">
        <w:trPr>
          <w:trHeight w:val="315"/>
          <w:jc w:val="center"/>
        </w:trPr>
        <w:tc>
          <w:tcPr>
            <w:tcW w:w="1519" w:type="dxa"/>
            <w:tcBorders>
              <w:top w:val="single" w:sz="8" w:space="0" w:color="auto"/>
              <w:left w:val="single" w:sz="8" w:space="0" w:color="auto"/>
              <w:bottom w:val="single" w:sz="8" w:space="0" w:color="auto"/>
              <w:right w:val="single" w:sz="8" w:space="0" w:color="auto"/>
            </w:tcBorders>
            <w:shd w:val="clear" w:color="auto" w:fill="auto"/>
          </w:tcPr>
          <w:p w14:paraId="06FFC55B" w14:textId="77777777" w:rsidR="004F599D" w:rsidRDefault="004F599D" w:rsidP="004A3BA4">
            <w:pPr>
              <w:rPr>
                <w:rFonts w:cs="Arial"/>
                <w:color w:val="000000"/>
                <w:sz w:val="20"/>
                <w:szCs w:val="20"/>
              </w:rPr>
            </w:pPr>
            <w:r>
              <w:rPr>
                <w:rFonts w:cs="Arial"/>
                <w:color w:val="000000"/>
                <w:sz w:val="20"/>
                <w:szCs w:val="20"/>
              </w:rPr>
              <w:t>24</w:t>
            </w:r>
          </w:p>
        </w:tc>
        <w:tc>
          <w:tcPr>
            <w:tcW w:w="1563" w:type="dxa"/>
            <w:tcBorders>
              <w:top w:val="single" w:sz="8" w:space="0" w:color="auto"/>
              <w:left w:val="single" w:sz="8" w:space="0" w:color="auto"/>
              <w:bottom w:val="single" w:sz="8" w:space="0" w:color="auto"/>
              <w:right w:val="single" w:sz="8" w:space="0" w:color="auto"/>
            </w:tcBorders>
            <w:shd w:val="clear" w:color="auto" w:fill="auto"/>
          </w:tcPr>
          <w:p w14:paraId="1D42EE35" w14:textId="77777777" w:rsidR="004F599D" w:rsidRDefault="004F599D" w:rsidP="004A3BA4">
            <w:pPr>
              <w:rPr>
                <w:rFonts w:cs="Arial"/>
                <w:color w:val="000000"/>
                <w:sz w:val="20"/>
                <w:szCs w:val="20"/>
              </w:rPr>
            </w:pPr>
            <w:r>
              <w:rPr>
                <w:rFonts w:cs="Arial"/>
                <w:color w:val="000000"/>
                <w:sz w:val="20"/>
                <w:szCs w:val="20"/>
              </w:rPr>
              <w:t>30</w:t>
            </w:r>
          </w:p>
        </w:tc>
      </w:tr>
      <w:tr w:rsidR="004F599D" w:rsidRPr="00EC7A8B" w14:paraId="4AA65476" w14:textId="77777777" w:rsidTr="00707863">
        <w:trPr>
          <w:trHeight w:val="315"/>
          <w:jc w:val="center"/>
        </w:trPr>
        <w:tc>
          <w:tcPr>
            <w:tcW w:w="1519" w:type="dxa"/>
            <w:tcBorders>
              <w:top w:val="single" w:sz="8" w:space="0" w:color="auto"/>
              <w:left w:val="single" w:sz="8" w:space="0" w:color="auto"/>
              <w:bottom w:val="single" w:sz="8" w:space="0" w:color="auto"/>
              <w:right w:val="single" w:sz="8" w:space="0" w:color="auto"/>
            </w:tcBorders>
            <w:shd w:val="clear" w:color="auto" w:fill="auto"/>
          </w:tcPr>
          <w:p w14:paraId="76FE4CB5" w14:textId="77777777" w:rsidR="004F599D" w:rsidRDefault="004F599D" w:rsidP="004A3BA4">
            <w:pPr>
              <w:rPr>
                <w:rFonts w:cs="Arial"/>
                <w:color w:val="000000"/>
                <w:sz w:val="20"/>
                <w:szCs w:val="20"/>
              </w:rPr>
            </w:pPr>
            <w:r>
              <w:rPr>
                <w:rFonts w:cs="Arial"/>
                <w:color w:val="000000"/>
                <w:sz w:val="20"/>
                <w:szCs w:val="20"/>
              </w:rPr>
              <w:t>31</w:t>
            </w:r>
          </w:p>
        </w:tc>
        <w:tc>
          <w:tcPr>
            <w:tcW w:w="1563" w:type="dxa"/>
            <w:tcBorders>
              <w:top w:val="single" w:sz="8" w:space="0" w:color="auto"/>
              <w:left w:val="single" w:sz="8" w:space="0" w:color="auto"/>
              <w:bottom w:val="single" w:sz="8" w:space="0" w:color="auto"/>
              <w:right w:val="single" w:sz="8" w:space="0" w:color="auto"/>
            </w:tcBorders>
            <w:shd w:val="clear" w:color="auto" w:fill="auto"/>
          </w:tcPr>
          <w:p w14:paraId="14D1AB53" w14:textId="77777777" w:rsidR="004F599D" w:rsidRDefault="004F599D" w:rsidP="004A3BA4">
            <w:pPr>
              <w:rPr>
                <w:rFonts w:cs="Arial"/>
                <w:color w:val="000000"/>
                <w:sz w:val="20"/>
                <w:szCs w:val="20"/>
              </w:rPr>
            </w:pPr>
            <w:r>
              <w:rPr>
                <w:rFonts w:cs="Arial"/>
                <w:color w:val="000000"/>
                <w:sz w:val="20"/>
                <w:szCs w:val="20"/>
              </w:rPr>
              <w:t>40</w:t>
            </w:r>
          </w:p>
        </w:tc>
      </w:tr>
    </w:tbl>
    <w:p w14:paraId="6A030D61" w14:textId="77777777" w:rsidR="004F599D" w:rsidRDefault="004F599D" w:rsidP="004F599D">
      <w:pPr>
        <w:rPr>
          <w:rFonts w:cs="Arial"/>
          <w:lang w:eastAsia="en-US"/>
        </w:rPr>
      </w:pPr>
    </w:p>
    <w:p w14:paraId="7AD895CB" w14:textId="77777777" w:rsidR="00707863" w:rsidRPr="00153785" w:rsidRDefault="00707863" w:rsidP="00707863">
      <w:pPr>
        <w:pStyle w:val="Heading5"/>
      </w:pPr>
      <w:r w:rsidRPr="00153785">
        <w:t>Tabela de destino</w:t>
      </w:r>
    </w:p>
    <w:p w14:paraId="61F78E4C" w14:textId="77777777" w:rsidR="00707863" w:rsidRPr="00153785" w:rsidRDefault="00707863" w:rsidP="00707863">
      <w:pPr>
        <w:rPr>
          <w:rFonts w:cs="Arial"/>
        </w:rPr>
      </w:pPr>
    </w:p>
    <w:p w14:paraId="711AD5B2" w14:textId="713A3B2C" w:rsidR="00707863" w:rsidRPr="00153785" w:rsidRDefault="00707863" w:rsidP="00707863">
      <w:pPr>
        <w:rPr>
          <w:rFonts w:cs="Arial"/>
        </w:rPr>
      </w:pPr>
      <w:r w:rsidRPr="00153785">
        <w:rPr>
          <w:rFonts w:cs="Arial"/>
        </w:rPr>
        <w:t xml:space="preserve">Nome: </w:t>
      </w:r>
      <w:r>
        <w:rPr>
          <w:rFonts w:cs="Arial"/>
        </w:rPr>
        <w:t>FMS_R</w:t>
      </w:r>
      <w:r w:rsidRPr="00153785">
        <w:rPr>
          <w:rFonts w:cs="Arial"/>
        </w:rPr>
        <w:t>_</w:t>
      </w:r>
      <w:r>
        <w:rPr>
          <w:rFonts w:cs="Arial"/>
        </w:rPr>
        <w:t>FAIXA_IDADE</w:t>
      </w:r>
    </w:p>
    <w:p w14:paraId="2D84F092" w14:textId="77777777" w:rsidR="00707863" w:rsidRPr="00153785" w:rsidRDefault="00707863" w:rsidP="00707863">
      <w:pPr>
        <w:rPr>
          <w:rFonts w:cs="Arial"/>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17"/>
        <w:gridCol w:w="1063"/>
        <w:gridCol w:w="1030"/>
        <w:gridCol w:w="741"/>
        <w:gridCol w:w="585"/>
        <w:gridCol w:w="1760"/>
      </w:tblGrid>
      <w:tr w:rsidR="00707863" w:rsidRPr="00153785" w14:paraId="7D30B5D4" w14:textId="77777777" w:rsidTr="006A32DF">
        <w:trPr>
          <w:trHeight w:val="257"/>
          <w:jc w:val="center"/>
        </w:trPr>
        <w:tc>
          <w:tcPr>
            <w:tcW w:w="2460" w:type="pct"/>
            <w:shd w:val="clear" w:color="auto" w:fill="808080" w:themeFill="background1" w:themeFillShade="80"/>
            <w:noWrap/>
            <w:vAlign w:val="center"/>
            <w:hideMark/>
          </w:tcPr>
          <w:p w14:paraId="600DE1E3"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Campo</w:t>
            </w:r>
          </w:p>
        </w:tc>
        <w:tc>
          <w:tcPr>
            <w:tcW w:w="521" w:type="pct"/>
            <w:shd w:val="clear" w:color="auto" w:fill="808080" w:themeFill="background1" w:themeFillShade="80"/>
            <w:vAlign w:val="center"/>
          </w:tcPr>
          <w:p w14:paraId="0F9F9AEF"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Tipo</w:t>
            </w:r>
          </w:p>
        </w:tc>
        <w:tc>
          <w:tcPr>
            <w:tcW w:w="505" w:type="pct"/>
            <w:shd w:val="clear" w:color="auto" w:fill="808080" w:themeFill="background1" w:themeFillShade="80"/>
            <w:vAlign w:val="center"/>
          </w:tcPr>
          <w:p w14:paraId="790771A7"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Tamanho</w:t>
            </w:r>
          </w:p>
        </w:tc>
        <w:tc>
          <w:tcPr>
            <w:tcW w:w="363" w:type="pct"/>
            <w:shd w:val="clear" w:color="auto" w:fill="808080" w:themeFill="background1" w:themeFillShade="80"/>
            <w:vAlign w:val="center"/>
          </w:tcPr>
          <w:p w14:paraId="2DA001AA"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Chave</w:t>
            </w:r>
          </w:p>
        </w:tc>
        <w:tc>
          <w:tcPr>
            <w:tcW w:w="287" w:type="pct"/>
            <w:shd w:val="clear" w:color="auto" w:fill="808080" w:themeFill="background1" w:themeFillShade="80"/>
            <w:vAlign w:val="center"/>
          </w:tcPr>
          <w:p w14:paraId="6E6CA31B" w14:textId="77777777" w:rsidR="00707863" w:rsidRPr="00153785" w:rsidRDefault="00707863" w:rsidP="006A32DF">
            <w:pPr>
              <w:jc w:val="center"/>
              <w:rPr>
                <w:rFonts w:cs="Arial"/>
                <w:b/>
                <w:color w:val="000000"/>
                <w:sz w:val="20"/>
                <w:szCs w:val="20"/>
              </w:rPr>
            </w:pPr>
            <w:r w:rsidRPr="00153785">
              <w:rPr>
                <w:rFonts w:cs="Arial"/>
                <w:b/>
                <w:color w:val="000000"/>
                <w:sz w:val="20"/>
                <w:szCs w:val="20"/>
              </w:rPr>
              <w:t>Nulo</w:t>
            </w:r>
          </w:p>
        </w:tc>
        <w:tc>
          <w:tcPr>
            <w:tcW w:w="863" w:type="pct"/>
            <w:shd w:val="clear" w:color="auto" w:fill="808080" w:themeFill="background1" w:themeFillShade="80"/>
          </w:tcPr>
          <w:p w14:paraId="58BA4688" w14:textId="77777777" w:rsidR="00707863" w:rsidRPr="00153785" w:rsidRDefault="00707863" w:rsidP="006A32DF">
            <w:pPr>
              <w:jc w:val="center"/>
              <w:rPr>
                <w:rFonts w:cs="Arial"/>
                <w:b/>
                <w:color w:val="000000"/>
                <w:sz w:val="20"/>
                <w:szCs w:val="20"/>
              </w:rPr>
            </w:pPr>
            <w:r w:rsidRPr="00153785">
              <w:rPr>
                <w:rFonts w:cs="Arial"/>
                <w:b/>
                <w:color w:val="000000"/>
                <w:sz w:val="20"/>
                <w:szCs w:val="20"/>
              </w:rPr>
              <w:t>Regra para armazenamento</w:t>
            </w:r>
          </w:p>
        </w:tc>
      </w:tr>
      <w:tr w:rsidR="00707863" w:rsidRPr="00153785" w14:paraId="7264C1A4" w14:textId="77777777" w:rsidTr="006A32DF">
        <w:trPr>
          <w:trHeight w:val="257"/>
          <w:jc w:val="center"/>
        </w:trPr>
        <w:tc>
          <w:tcPr>
            <w:tcW w:w="2460" w:type="pct"/>
            <w:shd w:val="clear" w:color="auto" w:fill="auto"/>
            <w:noWrap/>
            <w:vAlign w:val="bottom"/>
          </w:tcPr>
          <w:p w14:paraId="7975B55F" w14:textId="25A021AC" w:rsidR="00707863" w:rsidRPr="00F950B2" w:rsidRDefault="00E52D84" w:rsidP="006A32DF">
            <w:pPr>
              <w:rPr>
                <w:rFonts w:cs="Arial"/>
                <w:color w:val="000000"/>
                <w:sz w:val="20"/>
                <w:szCs w:val="20"/>
              </w:rPr>
            </w:pPr>
            <w:r>
              <w:rPr>
                <w:rFonts w:cs="Arial"/>
                <w:color w:val="000000"/>
                <w:sz w:val="20"/>
                <w:szCs w:val="20"/>
              </w:rPr>
              <w:t>ID_FAIXA_IDADE</w:t>
            </w:r>
          </w:p>
        </w:tc>
        <w:tc>
          <w:tcPr>
            <w:tcW w:w="521" w:type="pct"/>
            <w:vAlign w:val="center"/>
          </w:tcPr>
          <w:p w14:paraId="33BBF506" w14:textId="0B387D1C" w:rsidR="00707863" w:rsidRPr="00F950B2" w:rsidRDefault="00E52D84" w:rsidP="006A32DF">
            <w:pPr>
              <w:rPr>
                <w:rFonts w:cs="Arial"/>
                <w:sz w:val="20"/>
                <w:szCs w:val="20"/>
              </w:rPr>
            </w:pPr>
            <w:r>
              <w:rPr>
                <w:rFonts w:cs="Arial"/>
                <w:sz w:val="20"/>
                <w:szCs w:val="20"/>
              </w:rPr>
              <w:t>Number</w:t>
            </w:r>
          </w:p>
        </w:tc>
        <w:tc>
          <w:tcPr>
            <w:tcW w:w="505" w:type="pct"/>
            <w:vAlign w:val="center"/>
          </w:tcPr>
          <w:p w14:paraId="4CB3B63B" w14:textId="11244270" w:rsidR="00707863" w:rsidRPr="00F950B2" w:rsidRDefault="00E52D84" w:rsidP="006A32DF">
            <w:pPr>
              <w:rPr>
                <w:rFonts w:cs="Arial"/>
                <w:sz w:val="20"/>
                <w:szCs w:val="20"/>
              </w:rPr>
            </w:pPr>
            <w:r>
              <w:rPr>
                <w:rFonts w:cs="Arial"/>
                <w:sz w:val="20"/>
                <w:szCs w:val="20"/>
              </w:rPr>
              <w:t>3</w:t>
            </w:r>
          </w:p>
        </w:tc>
        <w:tc>
          <w:tcPr>
            <w:tcW w:w="363" w:type="pct"/>
            <w:vAlign w:val="bottom"/>
          </w:tcPr>
          <w:p w14:paraId="2562C11D" w14:textId="37157D0F" w:rsidR="00707863" w:rsidRPr="00F950B2" w:rsidRDefault="00E52D84" w:rsidP="006A32DF">
            <w:pPr>
              <w:jc w:val="left"/>
              <w:rPr>
                <w:rFonts w:cs="Arial"/>
                <w:sz w:val="20"/>
                <w:szCs w:val="20"/>
              </w:rPr>
            </w:pPr>
            <w:r>
              <w:rPr>
                <w:rFonts w:cs="Arial"/>
                <w:sz w:val="20"/>
                <w:szCs w:val="20"/>
              </w:rPr>
              <w:t>S</w:t>
            </w:r>
          </w:p>
        </w:tc>
        <w:tc>
          <w:tcPr>
            <w:tcW w:w="287" w:type="pct"/>
            <w:vAlign w:val="bottom"/>
          </w:tcPr>
          <w:p w14:paraId="58973A8B" w14:textId="4E6B6F08" w:rsidR="00707863" w:rsidRPr="00F950B2" w:rsidRDefault="00E52D84" w:rsidP="006A32DF">
            <w:pPr>
              <w:jc w:val="left"/>
              <w:rPr>
                <w:rFonts w:cs="Arial"/>
                <w:sz w:val="20"/>
                <w:szCs w:val="20"/>
              </w:rPr>
            </w:pPr>
            <w:r>
              <w:rPr>
                <w:rFonts w:cs="Arial"/>
                <w:sz w:val="20"/>
                <w:szCs w:val="20"/>
              </w:rPr>
              <w:t>N</w:t>
            </w:r>
          </w:p>
        </w:tc>
        <w:tc>
          <w:tcPr>
            <w:tcW w:w="863" w:type="pct"/>
          </w:tcPr>
          <w:p w14:paraId="3CADCB80" w14:textId="0A8F63CC" w:rsidR="00707863" w:rsidRPr="00F950B2" w:rsidRDefault="00E52D84" w:rsidP="006A32DF">
            <w:pPr>
              <w:rPr>
                <w:rFonts w:cs="Arial"/>
                <w:sz w:val="20"/>
                <w:szCs w:val="20"/>
              </w:rPr>
            </w:pPr>
            <w:r>
              <w:rPr>
                <w:rFonts w:cs="Arial"/>
                <w:sz w:val="20"/>
                <w:szCs w:val="20"/>
              </w:rPr>
              <w:t>Sequencial</w:t>
            </w:r>
          </w:p>
        </w:tc>
      </w:tr>
      <w:tr w:rsidR="00E52D84" w:rsidRPr="00153785" w14:paraId="4E5D0006" w14:textId="77777777" w:rsidTr="006A32DF">
        <w:trPr>
          <w:trHeight w:val="257"/>
          <w:jc w:val="center"/>
        </w:trPr>
        <w:tc>
          <w:tcPr>
            <w:tcW w:w="2460" w:type="pct"/>
            <w:shd w:val="clear" w:color="auto" w:fill="auto"/>
            <w:noWrap/>
            <w:vAlign w:val="bottom"/>
          </w:tcPr>
          <w:p w14:paraId="50BEF83E" w14:textId="77CA051D" w:rsidR="00E52D84" w:rsidRDefault="00E52D84" w:rsidP="00E52D84">
            <w:pPr>
              <w:rPr>
                <w:rFonts w:cs="Arial"/>
                <w:color w:val="000000"/>
                <w:sz w:val="20"/>
                <w:szCs w:val="20"/>
              </w:rPr>
            </w:pPr>
            <w:r>
              <w:rPr>
                <w:rFonts w:cs="Arial"/>
                <w:color w:val="000000"/>
                <w:sz w:val="20"/>
                <w:szCs w:val="20"/>
              </w:rPr>
              <w:t>IDADE_MINIMA</w:t>
            </w:r>
          </w:p>
        </w:tc>
        <w:tc>
          <w:tcPr>
            <w:tcW w:w="521" w:type="pct"/>
            <w:vAlign w:val="center"/>
          </w:tcPr>
          <w:p w14:paraId="494639D1" w14:textId="1C33144F" w:rsidR="00E52D84" w:rsidRDefault="00E52D84" w:rsidP="00E52D84">
            <w:pPr>
              <w:rPr>
                <w:rFonts w:cs="Arial"/>
                <w:sz w:val="20"/>
                <w:szCs w:val="20"/>
              </w:rPr>
            </w:pPr>
            <w:r>
              <w:rPr>
                <w:rFonts w:cs="Arial"/>
                <w:sz w:val="20"/>
                <w:szCs w:val="20"/>
              </w:rPr>
              <w:t>Number</w:t>
            </w:r>
          </w:p>
        </w:tc>
        <w:tc>
          <w:tcPr>
            <w:tcW w:w="505" w:type="pct"/>
            <w:vAlign w:val="center"/>
          </w:tcPr>
          <w:p w14:paraId="2624D1DB" w14:textId="6E9EEE64" w:rsidR="00E52D84" w:rsidRDefault="00E52D84" w:rsidP="00E52D84">
            <w:pPr>
              <w:rPr>
                <w:rFonts w:cs="Arial"/>
                <w:sz w:val="20"/>
                <w:szCs w:val="20"/>
              </w:rPr>
            </w:pPr>
            <w:r>
              <w:rPr>
                <w:rFonts w:cs="Arial"/>
                <w:sz w:val="20"/>
                <w:szCs w:val="20"/>
              </w:rPr>
              <w:t>3</w:t>
            </w:r>
          </w:p>
        </w:tc>
        <w:tc>
          <w:tcPr>
            <w:tcW w:w="363" w:type="pct"/>
            <w:vAlign w:val="bottom"/>
          </w:tcPr>
          <w:p w14:paraId="6D938A9C" w14:textId="622C6E68" w:rsidR="00E52D84" w:rsidRPr="00F950B2" w:rsidRDefault="00E52D84" w:rsidP="00E52D84">
            <w:pPr>
              <w:jc w:val="left"/>
              <w:rPr>
                <w:rFonts w:cs="Arial"/>
                <w:sz w:val="20"/>
                <w:szCs w:val="20"/>
              </w:rPr>
            </w:pPr>
            <w:r w:rsidRPr="00F950B2">
              <w:rPr>
                <w:rFonts w:cs="Arial"/>
                <w:sz w:val="20"/>
                <w:szCs w:val="20"/>
              </w:rPr>
              <w:t>N</w:t>
            </w:r>
          </w:p>
        </w:tc>
        <w:tc>
          <w:tcPr>
            <w:tcW w:w="287" w:type="pct"/>
            <w:vAlign w:val="bottom"/>
          </w:tcPr>
          <w:p w14:paraId="50396A86" w14:textId="5D948431" w:rsidR="00E52D84" w:rsidRDefault="00E52D84" w:rsidP="00E52D84">
            <w:pPr>
              <w:jc w:val="left"/>
              <w:rPr>
                <w:rFonts w:cs="Arial"/>
                <w:sz w:val="20"/>
                <w:szCs w:val="20"/>
              </w:rPr>
            </w:pPr>
            <w:r>
              <w:rPr>
                <w:rFonts w:cs="Arial"/>
                <w:sz w:val="20"/>
                <w:szCs w:val="20"/>
              </w:rPr>
              <w:t>N</w:t>
            </w:r>
          </w:p>
        </w:tc>
        <w:tc>
          <w:tcPr>
            <w:tcW w:w="863" w:type="pct"/>
          </w:tcPr>
          <w:p w14:paraId="45B8673A" w14:textId="77777777" w:rsidR="00E52D84" w:rsidRPr="00F950B2" w:rsidRDefault="00E52D84" w:rsidP="00E52D84">
            <w:pPr>
              <w:rPr>
                <w:rFonts w:cs="Arial"/>
                <w:sz w:val="20"/>
                <w:szCs w:val="20"/>
              </w:rPr>
            </w:pPr>
          </w:p>
        </w:tc>
      </w:tr>
      <w:tr w:rsidR="00E52D84" w:rsidRPr="00153785" w14:paraId="385D9033" w14:textId="77777777" w:rsidTr="006A32DF">
        <w:trPr>
          <w:trHeight w:val="257"/>
          <w:jc w:val="center"/>
        </w:trPr>
        <w:tc>
          <w:tcPr>
            <w:tcW w:w="2460" w:type="pct"/>
            <w:shd w:val="clear" w:color="auto" w:fill="auto"/>
            <w:noWrap/>
            <w:vAlign w:val="bottom"/>
          </w:tcPr>
          <w:p w14:paraId="1E65B01C" w14:textId="340E2941" w:rsidR="00E52D84" w:rsidRPr="00F950B2" w:rsidRDefault="00E52D84" w:rsidP="00E52D84">
            <w:pPr>
              <w:rPr>
                <w:rFonts w:cs="Arial"/>
                <w:color w:val="000000"/>
                <w:sz w:val="20"/>
                <w:szCs w:val="20"/>
              </w:rPr>
            </w:pPr>
            <w:r>
              <w:rPr>
                <w:rFonts w:cs="Arial"/>
                <w:color w:val="000000"/>
                <w:sz w:val="20"/>
                <w:szCs w:val="20"/>
              </w:rPr>
              <w:t>IDADE_MAXIMA</w:t>
            </w:r>
          </w:p>
        </w:tc>
        <w:tc>
          <w:tcPr>
            <w:tcW w:w="521" w:type="pct"/>
            <w:vAlign w:val="center"/>
          </w:tcPr>
          <w:p w14:paraId="3E21DBA4" w14:textId="77777777" w:rsidR="00E52D84" w:rsidRPr="00F950B2" w:rsidRDefault="00E52D84" w:rsidP="00E52D84">
            <w:pPr>
              <w:rPr>
                <w:rFonts w:cs="Arial"/>
                <w:sz w:val="20"/>
                <w:szCs w:val="20"/>
              </w:rPr>
            </w:pPr>
            <w:r>
              <w:rPr>
                <w:rFonts w:cs="Arial"/>
                <w:sz w:val="20"/>
                <w:szCs w:val="20"/>
              </w:rPr>
              <w:t>Number</w:t>
            </w:r>
          </w:p>
        </w:tc>
        <w:tc>
          <w:tcPr>
            <w:tcW w:w="505" w:type="pct"/>
            <w:vAlign w:val="center"/>
          </w:tcPr>
          <w:p w14:paraId="33F408A2" w14:textId="3420C258" w:rsidR="00E52D84" w:rsidRPr="00F950B2" w:rsidRDefault="00E52D84" w:rsidP="00E52D84">
            <w:pPr>
              <w:rPr>
                <w:rFonts w:cs="Arial"/>
                <w:sz w:val="20"/>
                <w:szCs w:val="20"/>
              </w:rPr>
            </w:pPr>
            <w:r>
              <w:rPr>
                <w:rFonts w:cs="Arial"/>
                <w:sz w:val="20"/>
                <w:szCs w:val="20"/>
              </w:rPr>
              <w:t>3</w:t>
            </w:r>
          </w:p>
        </w:tc>
        <w:tc>
          <w:tcPr>
            <w:tcW w:w="363" w:type="pct"/>
            <w:vAlign w:val="bottom"/>
          </w:tcPr>
          <w:p w14:paraId="33FBF177" w14:textId="77777777" w:rsidR="00E52D84" w:rsidRPr="00F950B2" w:rsidRDefault="00E52D84" w:rsidP="00E52D84">
            <w:pPr>
              <w:jc w:val="left"/>
              <w:rPr>
                <w:rFonts w:cs="Arial"/>
                <w:sz w:val="20"/>
                <w:szCs w:val="20"/>
              </w:rPr>
            </w:pPr>
            <w:r w:rsidRPr="00F950B2">
              <w:rPr>
                <w:rFonts w:cs="Arial"/>
                <w:sz w:val="20"/>
                <w:szCs w:val="20"/>
              </w:rPr>
              <w:t>N</w:t>
            </w:r>
          </w:p>
        </w:tc>
        <w:tc>
          <w:tcPr>
            <w:tcW w:w="287" w:type="pct"/>
            <w:vAlign w:val="bottom"/>
          </w:tcPr>
          <w:p w14:paraId="636B2810" w14:textId="77777777" w:rsidR="00E52D84" w:rsidRPr="00F950B2" w:rsidRDefault="00E52D84" w:rsidP="00E52D84">
            <w:pPr>
              <w:jc w:val="left"/>
              <w:rPr>
                <w:rFonts w:cs="Arial"/>
                <w:sz w:val="20"/>
                <w:szCs w:val="20"/>
              </w:rPr>
            </w:pPr>
            <w:r>
              <w:rPr>
                <w:rFonts w:cs="Arial"/>
                <w:sz w:val="20"/>
                <w:szCs w:val="20"/>
              </w:rPr>
              <w:t>N</w:t>
            </w:r>
          </w:p>
        </w:tc>
        <w:tc>
          <w:tcPr>
            <w:tcW w:w="863" w:type="pct"/>
          </w:tcPr>
          <w:p w14:paraId="20ECD2BE" w14:textId="77777777" w:rsidR="00E52D84" w:rsidRPr="00F950B2" w:rsidRDefault="00E52D84" w:rsidP="00E52D84">
            <w:pPr>
              <w:rPr>
                <w:rFonts w:cs="Arial"/>
                <w:sz w:val="20"/>
                <w:szCs w:val="20"/>
              </w:rPr>
            </w:pPr>
          </w:p>
        </w:tc>
      </w:tr>
    </w:tbl>
    <w:p w14:paraId="2260E908" w14:textId="77777777" w:rsidR="00707863" w:rsidRDefault="00707863" w:rsidP="004F599D">
      <w:pPr>
        <w:rPr>
          <w:rFonts w:cs="Arial"/>
          <w:lang w:eastAsia="en-US"/>
        </w:rPr>
      </w:pPr>
    </w:p>
    <w:p w14:paraId="371FE101" w14:textId="4CBCBAD4" w:rsidR="004F599D" w:rsidRPr="00594D58" w:rsidRDefault="004F599D" w:rsidP="00D226EA">
      <w:pPr>
        <w:pStyle w:val="Heading4"/>
        <w:numPr>
          <w:ilvl w:val="3"/>
          <w:numId w:val="5"/>
        </w:numPr>
      </w:pPr>
      <w:bookmarkStart w:id="107" w:name="_Toc499303940"/>
      <w:r>
        <w:t>Faixa Salarial</w:t>
      </w:r>
      <w:bookmarkEnd w:id="107"/>
    </w:p>
    <w:p w14:paraId="5D07B4F5" w14:textId="77777777" w:rsidR="004F599D" w:rsidRDefault="004F599D" w:rsidP="004F599D">
      <w:pPr>
        <w:rPr>
          <w:lang w:eastAsia="en-US"/>
        </w:rPr>
      </w:pPr>
    </w:p>
    <w:p w14:paraId="0BB613CB" w14:textId="77777777" w:rsidR="004F599D" w:rsidRDefault="004F599D" w:rsidP="004F599D">
      <w:pPr>
        <w:rPr>
          <w:rFonts w:cs="Arial"/>
          <w:lang w:eastAsia="en-US"/>
        </w:rPr>
      </w:pPr>
      <w:r w:rsidRPr="005A2FCF">
        <w:rPr>
          <w:rFonts w:cs="Arial"/>
          <w:lang w:eastAsia="en-US"/>
        </w:rPr>
        <w:t xml:space="preserve">Será criada </w:t>
      </w:r>
      <w:r>
        <w:rPr>
          <w:rFonts w:cs="Arial"/>
          <w:lang w:eastAsia="en-US"/>
        </w:rPr>
        <w:t>uma tela com os seguintes parâmetros para edição:</w:t>
      </w:r>
    </w:p>
    <w:p w14:paraId="0F7EBE2A" w14:textId="77777777" w:rsidR="003068E2" w:rsidRDefault="003068E2" w:rsidP="004F599D">
      <w:pPr>
        <w:rPr>
          <w:rFonts w:cs="Arial"/>
          <w:lang w:eastAsia="en-US"/>
        </w:rPr>
      </w:pPr>
    </w:p>
    <w:p w14:paraId="6321FEBA" w14:textId="77777777" w:rsidR="004F599D" w:rsidRPr="003068E2" w:rsidRDefault="004F599D" w:rsidP="008C752D">
      <w:pPr>
        <w:pStyle w:val="ListParagraph"/>
        <w:numPr>
          <w:ilvl w:val="0"/>
          <w:numId w:val="8"/>
        </w:numPr>
        <w:rPr>
          <w:rFonts w:cs="Arial"/>
          <w:sz w:val="24"/>
        </w:rPr>
      </w:pPr>
      <w:r w:rsidRPr="003068E2">
        <w:rPr>
          <w:rFonts w:cs="Arial"/>
          <w:sz w:val="24"/>
        </w:rPr>
        <w:t>Salário mínimo</w:t>
      </w:r>
    </w:p>
    <w:p w14:paraId="2A361750" w14:textId="77777777" w:rsidR="004F599D" w:rsidRPr="003068E2" w:rsidRDefault="004F599D" w:rsidP="008C752D">
      <w:pPr>
        <w:pStyle w:val="ListParagraph"/>
        <w:numPr>
          <w:ilvl w:val="0"/>
          <w:numId w:val="8"/>
        </w:numPr>
        <w:rPr>
          <w:rFonts w:cs="Arial"/>
          <w:sz w:val="24"/>
        </w:rPr>
      </w:pPr>
      <w:r w:rsidRPr="003068E2">
        <w:rPr>
          <w:rFonts w:cs="Arial"/>
          <w:sz w:val="24"/>
        </w:rPr>
        <w:t>Salário máximo</w:t>
      </w:r>
    </w:p>
    <w:p w14:paraId="7829278F" w14:textId="77777777" w:rsidR="004F599D" w:rsidRDefault="004F599D" w:rsidP="004F599D">
      <w:pPr>
        <w:rPr>
          <w:rFonts w:cs="Arial"/>
          <w:color w:val="000000"/>
          <w:sz w:val="20"/>
          <w:szCs w:val="20"/>
        </w:rPr>
      </w:pPr>
    </w:p>
    <w:p w14:paraId="261EB6F3" w14:textId="003A1F11" w:rsidR="00854ACB" w:rsidRDefault="00854ACB" w:rsidP="004F599D">
      <w:pPr>
        <w:rPr>
          <w:rFonts w:cs="Arial"/>
          <w:lang w:eastAsia="en-US"/>
        </w:rPr>
      </w:pPr>
      <w:r w:rsidRPr="00854ACB">
        <w:rPr>
          <w:rFonts w:cs="Arial"/>
          <w:lang w:eastAsia="en-US"/>
        </w:rPr>
        <w:t>Protótipo da tela</w:t>
      </w:r>
      <w:r>
        <w:rPr>
          <w:rFonts w:cs="Arial"/>
          <w:lang w:eastAsia="en-US"/>
        </w:rPr>
        <w:t>:</w:t>
      </w:r>
    </w:p>
    <w:p w14:paraId="7EB4FC25" w14:textId="77777777" w:rsidR="00854ACB" w:rsidRDefault="00854ACB" w:rsidP="004F599D">
      <w:pPr>
        <w:rPr>
          <w:rFonts w:cs="Arial"/>
          <w:lang w:eastAsia="en-US"/>
        </w:rPr>
      </w:pPr>
    </w:p>
    <w:p w14:paraId="50C679F6" w14:textId="27C79DC0" w:rsidR="00854ACB" w:rsidRPr="00854ACB" w:rsidRDefault="00854ACB" w:rsidP="003068E2">
      <w:pPr>
        <w:jc w:val="center"/>
        <w:rPr>
          <w:rFonts w:cs="Arial"/>
          <w:lang w:eastAsia="en-US"/>
        </w:rPr>
      </w:pPr>
      <w:r w:rsidRPr="00854ACB">
        <w:rPr>
          <w:noProof/>
        </w:rPr>
        <w:drawing>
          <wp:inline distT="0" distB="0" distL="0" distR="0" wp14:anchorId="43F8A7AD" wp14:editId="221A6599">
            <wp:extent cx="4554292" cy="173370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8698" cy="1735379"/>
                    </a:xfrm>
                    <a:prstGeom prst="rect">
                      <a:avLst/>
                    </a:prstGeom>
                    <a:noFill/>
                    <a:ln>
                      <a:noFill/>
                    </a:ln>
                  </pic:spPr>
                </pic:pic>
              </a:graphicData>
            </a:graphic>
          </wp:inline>
        </w:drawing>
      </w:r>
    </w:p>
    <w:p w14:paraId="67BCBDC0" w14:textId="3AAB57DD" w:rsidR="003068E2" w:rsidRPr="00351DF7" w:rsidRDefault="003068E2" w:rsidP="003068E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sidR="00260E62">
        <w:rPr>
          <w:noProof/>
          <w:lang w:val="pt-PT"/>
        </w:rPr>
        <w:t>20</w:t>
      </w:r>
      <w:r>
        <w:fldChar w:fldCharType="end"/>
      </w:r>
      <w:r w:rsidRPr="00351DF7">
        <w:rPr>
          <w:lang w:val="pt-PT"/>
        </w:rPr>
        <w:t xml:space="preserve">: </w:t>
      </w:r>
      <w:r>
        <w:rPr>
          <w:lang w:val="pt-PT"/>
        </w:rPr>
        <w:t xml:space="preserve">Dados Referencia </w:t>
      </w:r>
      <w:r w:rsidR="00260E62">
        <w:rPr>
          <w:lang w:val="pt-PT"/>
        </w:rPr>
        <w:t>–</w:t>
      </w:r>
      <w:r>
        <w:rPr>
          <w:lang w:val="pt-PT"/>
        </w:rPr>
        <w:t xml:space="preserve"> </w:t>
      </w:r>
      <w:r w:rsidR="00260E62">
        <w:rPr>
          <w:lang w:val="pt-PT"/>
        </w:rPr>
        <w:t>Faixa salaria</w:t>
      </w:r>
    </w:p>
    <w:p w14:paraId="5DDF8E6F" w14:textId="77777777" w:rsidR="004F599D" w:rsidRDefault="004F599D" w:rsidP="004F599D">
      <w:pPr>
        <w:rPr>
          <w:rFonts w:cs="Arial"/>
          <w:color w:val="000000"/>
          <w:sz w:val="20"/>
          <w:szCs w:val="20"/>
        </w:rPr>
      </w:pPr>
    </w:p>
    <w:p w14:paraId="64683155" w14:textId="27709C08" w:rsidR="004F599D" w:rsidRDefault="004F599D" w:rsidP="004F599D">
      <w:pPr>
        <w:rPr>
          <w:rFonts w:cs="Arial"/>
          <w:lang w:eastAsia="en-US"/>
        </w:rPr>
      </w:pPr>
      <w:r>
        <w:rPr>
          <w:rFonts w:cs="Arial"/>
          <w:lang w:eastAsia="en-US"/>
        </w:rPr>
        <w:t>Exemplo</w:t>
      </w:r>
      <w:r w:rsidR="00854ACB">
        <w:rPr>
          <w:rFonts w:cs="Arial"/>
          <w:lang w:eastAsia="en-US"/>
        </w:rPr>
        <w:t xml:space="preserve"> da tabela final</w:t>
      </w:r>
      <w:r>
        <w:rPr>
          <w:rFonts w:cs="Arial"/>
          <w:lang w:eastAsia="en-US"/>
        </w:rPr>
        <w:t xml:space="preserve">: </w:t>
      </w:r>
    </w:p>
    <w:p w14:paraId="0C397122" w14:textId="77777777" w:rsidR="004F599D" w:rsidRDefault="004F599D" w:rsidP="004F599D">
      <w:pPr>
        <w:rPr>
          <w:rFonts w:cs="Arial"/>
          <w:lang w:eastAsia="en-US"/>
        </w:rPr>
      </w:pPr>
    </w:p>
    <w:tbl>
      <w:tblPr>
        <w:tblW w:w="3393" w:type="dxa"/>
        <w:jc w:val="center"/>
        <w:tblCellMar>
          <w:left w:w="70" w:type="dxa"/>
          <w:right w:w="70" w:type="dxa"/>
        </w:tblCellMar>
        <w:tblLook w:val="04A0" w:firstRow="1" w:lastRow="0" w:firstColumn="1" w:lastColumn="0" w:noHBand="0" w:noVBand="1"/>
      </w:tblPr>
      <w:tblGrid>
        <w:gridCol w:w="1674"/>
        <w:gridCol w:w="1719"/>
      </w:tblGrid>
      <w:tr w:rsidR="004F599D" w:rsidRPr="00EC7A8B" w14:paraId="0838027E" w14:textId="77777777" w:rsidTr="00707863">
        <w:trPr>
          <w:trHeight w:val="315"/>
          <w:jc w:val="center"/>
        </w:trPr>
        <w:tc>
          <w:tcPr>
            <w:tcW w:w="1674"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12B5E45F" w14:textId="77777777" w:rsidR="004F599D" w:rsidRPr="00EC7A8B" w:rsidRDefault="004F599D" w:rsidP="004A3BA4">
            <w:pPr>
              <w:rPr>
                <w:rFonts w:cs="Arial"/>
                <w:b/>
                <w:color w:val="000000"/>
                <w:sz w:val="20"/>
                <w:szCs w:val="20"/>
              </w:rPr>
            </w:pPr>
            <w:r>
              <w:rPr>
                <w:rFonts w:cs="Arial"/>
                <w:b/>
                <w:color w:val="000000"/>
                <w:sz w:val="20"/>
                <w:szCs w:val="20"/>
              </w:rPr>
              <w:t>Salário Mínimo</w:t>
            </w:r>
          </w:p>
        </w:tc>
        <w:tc>
          <w:tcPr>
            <w:tcW w:w="1719" w:type="dxa"/>
            <w:tcBorders>
              <w:top w:val="single" w:sz="8" w:space="0" w:color="auto"/>
              <w:left w:val="single" w:sz="8" w:space="0" w:color="auto"/>
              <w:bottom w:val="single" w:sz="8" w:space="0" w:color="auto"/>
              <w:right w:val="single" w:sz="8" w:space="0" w:color="auto"/>
            </w:tcBorders>
            <w:shd w:val="clear" w:color="auto" w:fill="A6A6A6" w:themeFill="background1" w:themeFillShade="A6"/>
          </w:tcPr>
          <w:p w14:paraId="6706BAC5" w14:textId="77777777" w:rsidR="004F599D" w:rsidRPr="00EC7A8B" w:rsidRDefault="004F599D" w:rsidP="004A3BA4">
            <w:pPr>
              <w:rPr>
                <w:rFonts w:cs="Arial"/>
                <w:b/>
                <w:color w:val="000000"/>
                <w:sz w:val="20"/>
                <w:szCs w:val="20"/>
              </w:rPr>
            </w:pPr>
            <w:r>
              <w:rPr>
                <w:rFonts w:cs="Arial"/>
                <w:b/>
                <w:color w:val="000000"/>
                <w:sz w:val="20"/>
                <w:szCs w:val="20"/>
              </w:rPr>
              <w:t>Salário Máximo</w:t>
            </w:r>
          </w:p>
        </w:tc>
      </w:tr>
      <w:tr w:rsidR="004F599D" w:rsidRPr="00EC7A8B" w14:paraId="7C8DA0DC" w14:textId="77777777" w:rsidTr="00707863">
        <w:trPr>
          <w:trHeight w:val="315"/>
          <w:jc w:val="center"/>
        </w:trPr>
        <w:tc>
          <w:tcPr>
            <w:tcW w:w="1674" w:type="dxa"/>
            <w:tcBorders>
              <w:top w:val="single" w:sz="8" w:space="0" w:color="auto"/>
              <w:left w:val="single" w:sz="8" w:space="0" w:color="auto"/>
              <w:bottom w:val="single" w:sz="8" w:space="0" w:color="auto"/>
              <w:right w:val="single" w:sz="8" w:space="0" w:color="auto"/>
            </w:tcBorders>
            <w:shd w:val="clear" w:color="auto" w:fill="auto"/>
          </w:tcPr>
          <w:p w14:paraId="67C456F7" w14:textId="77777777" w:rsidR="004F599D" w:rsidRPr="00EC7A8B" w:rsidRDefault="004F599D" w:rsidP="004A3BA4">
            <w:pPr>
              <w:rPr>
                <w:rFonts w:cs="Arial"/>
                <w:color w:val="000000"/>
                <w:sz w:val="20"/>
                <w:szCs w:val="20"/>
              </w:rPr>
            </w:pPr>
            <w:r>
              <w:rPr>
                <w:rFonts w:cs="Arial"/>
                <w:color w:val="000000"/>
                <w:sz w:val="20"/>
                <w:szCs w:val="20"/>
              </w:rPr>
              <w:t>1000</w:t>
            </w:r>
          </w:p>
        </w:tc>
        <w:tc>
          <w:tcPr>
            <w:tcW w:w="1719" w:type="dxa"/>
            <w:tcBorders>
              <w:top w:val="single" w:sz="8" w:space="0" w:color="auto"/>
              <w:left w:val="single" w:sz="8" w:space="0" w:color="auto"/>
              <w:bottom w:val="single" w:sz="8" w:space="0" w:color="auto"/>
              <w:right w:val="single" w:sz="8" w:space="0" w:color="auto"/>
            </w:tcBorders>
            <w:shd w:val="clear" w:color="auto" w:fill="auto"/>
          </w:tcPr>
          <w:p w14:paraId="72492E99" w14:textId="77777777" w:rsidR="004F599D" w:rsidRPr="00EC7A8B" w:rsidRDefault="004F599D" w:rsidP="004A3BA4">
            <w:pPr>
              <w:rPr>
                <w:rFonts w:cs="Arial"/>
                <w:color w:val="000000"/>
                <w:sz w:val="20"/>
                <w:szCs w:val="20"/>
              </w:rPr>
            </w:pPr>
            <w:r>
              <w:rPr>
                <w:rFonts w:cs="Arial"/>
                <w:color w:val="000000"/>
                <w:sz w:val="20"/>
                <w:szCs w:val="20"/>
              </w:rPr>
              <w:t>2000</w:t>
            </w:r>
          </w:p>
        </w:tc>
      </w:tr>
      <w:tr w:rsidR="004F599D" w:rsidRPr="00EC7A8B" w14:paraId="56F41E7D" w14:textId="77777777" w:rsidTr="00707863">
        <w:trPr>
          <w:trHeight w:val="315"/>
          <w:jc w:val="center"/>
        </w:trPr>
        <w:tc>
          <w:tcPr>
            <w:tcW w:w="1674" w:type="dxa"/>
            <w:tcBorders>
              <w:top w:val="single" w:sz="8" w:space="0" w:color="auto"/>
              <w:left w:val="single" w:sz="8" w:space="0" w:color="auto"/>
              <w:bottom w:val="single" w:sz="8" w:space="0" w:color="auto"/>
              <w:right w:val="single" w:sz="8" w:space="0" w:color="auto"/>
            </w:tcBorders>
            <w:shd w:val="clear" w:color="auto" w:fill="auto"/>
          </w:tcPr>
          <w:p w14:paraId="60610CBC" w14:textId="77777777" w:rsidR="004F599D" w:rsidRDefault="004F599D" w:rsidP="004A3BA4">
            <w:pPr>
              <w:rPr>
                <w:rFonts w:cs="Arial"/>
                <w:color w:val="000000"/>
                <w:sz w:val="20"/>
                <w:szCs w:val="20"/>
              </w:rPr>
            </w:pPr>
            <w:r>
              <w:rPr>
                <w:rFonts w:cs="Arial"/>
                <w:color w:val="000000"/>
                <w:sz w:val="20"/>
                <w:szCs w:val="20"/>
              </w:rPr>
              <w:t>2001</w:t>
            </w:r>
          </w:p>
        </w:tc>
        <w:tc>
          <w:tcPr>
            <w:tcW w:w="1719" w:type="dxa"/>
            <w:tcBorders>
              <w:top w:val="single" w:sz="8" w:space="0" w:color="auto"/>
              <w:left w:val="single" w:sz="8" w:space="0" w:color="auto"/>
              <w:bottom w:val="single" w:sz="8" w:space="0" w:color="auto"/>
              <w:right w:val="single" w:sz="8" w:space="0" w:color="auto"/>
            </w:tcBorders>
            <w:shd w:val="clear" w:color="auto" w:fill="auto"/>
          </w:tcPr>
          <w:p w14:paraId="06326908" w14:textId="77777777" w:rsidR="004F599D" w:rsidRDefault="004F599D" w:rsidP="004A3BA4">
            <w:pPr>
              <w:rPr>
                <w:rFonts w:cs="Arial"/>
                <w:color w:val="000000"/>
                <w:sz w:val="20"/>
                <w:szCs w:val="20"/>
              </w:rPr>
            </w:pPr>
            <w:r>
              <w:rPr>
                <w:rFonts w:cs="Arial"/>
                <w:color w:val="000000"/>
                <w:sz w:val="20"/>
                <w:szCs w:val="20"/>
              </w:rPr>
              <w:t>3000</w:t>
            </w:r>
          </w:p>
        </w:tc>
      </w:tr>
      <w:tr w:rsidR="004F599D" w:rsidRPr="00EC7A8B" w14:paraId="749FE837" w14:textId="77777777" w:rsidTr="00707863">
        <w:trPr>
          <w:trHeight w:val="315"/>
          <w:jc w:val="center"/>
        </w:trPr>
        <w:tc>
          <w:tcPr>
            <w:tcW w:w="1674" w:type="dxa"/>
            <w:tcBorders>
              <w:top w:val="single" w:sz="8" w:space="0" w:color="auto"/>
              <w:left w:val="single" w:sz="8" w:space="0" w:color="auto"/>
              <w:bottom w:val="single" w:sz="8" w:space="0" w:color="auto"/>
              <w:right w:val="single" w:sz="8" w:space="0" w:color="auto"/>
            </w:tcBorders>
            <w:shd w:val="clear" w:color="auto" w:fill="auto"/>
          </w:tcPr>
          <w:p w14:paraId="6E427F4B" w14:textId="77777777" w:rsidR="004F599D" w:rsidRDefault="004F599D" w:rsidP="004A3BA4">
            <w:pPr>
              <w:rPr>
                <w:rFonts w:cs="Arial"/>
                <w:color w:val="000000"/>
                <w:sz w:val="20"/>
                <w:szCs w:val="20"/>
              </w:rPr>
            </w:pPr>
            <w:r>
              <w:rPr>
                <w:rFonts w:cs="Arial"/>
                <w:color w:val="000000"/>
                <w:sz w:val="20"/>
                <w:szCs w:val="20"/>
              </w:rPr>
              <w:t>3001</w:t>
            </w:r>
          </w:p>
        </w:tc>
        <w:tc>
          <w:tcPr>
            <w:tcW w:w="1719" w:type="dxa"/>
            <w:tcBorders>
              <w:top w:val="single" w:sz="8" w:space="0" w:color="auto"/>
              <w:left w:val="single" w:sz="8" w:space="0" w:color="auto"/>
              <w:bottom w:val="single" w:sz="8" w:space="0" w:color="auto"/>
              <w:right w:val="single" w:sz="8" w:space="0" w:color="auto"/>
            </w:tcBorders>
            <w:shd w:val="clear" w:color="auto" w:fill="auto"/>
          </w:tcPr>
          <w:p w14:paraId="081A50F1" w14:textId="77777777" w:rsidR="004F599D" w:rsidRDefault="004F599D" w:rsidP="004A3BA4">
            <w:pPr>
              <w:rPr>
                <w:rFonts w:cs="Arial"/>
                <w:color w:val="000000"/>
                <w:sz w:val="20"/>
                <w:szCs w:val="20"/>
              </w:rPr>
            </w:pPr>
            <w:r>
              <w:rPr>
                <w:rFonts w:cs="Arial"/>
                <w:color w:val="000000"/>
                <w:sz w:val="20"/>
                <w:szCs w:val="20"/>
              </w:rPr>
              <w:t>4000</w:t>
            </w:r>
          </w:p>
        </w:tc>
      </w:tr>
    </w:tbl>
    <w:p w14:paraId="359C8ECD" w14:textId="77777777" w:rsidR="004F599D" w:rsidRDefault="004F599D" w:rsidP="004F599D">
      <w:pPr>
        <w:rPr>
          <w:rFonts w:cs="Arial"/>
          <w:color w:val="000000"/>
          <w:sz w:val="20"/>
          <w:szCs w:val="20"/>
        </w:rPr>
      </w:pPr>
    </w:p>
    <w:p w14:paraId="5015E818" w14:textId="77777777" w:rsidR="004F599D" w:rsidRDefault="004F599D" w:rsidP="009D1EEF">
      <w:pPr>
        <w:rPr>
          <w:rFonts w:cs="Arial"/>
        </w:rPr>
      </w:pPr>
    </w:p>
    <w:p w14:paraId="268EE0EE" w14:textId="77777777" w:rsidR="00707863" w:rsidRPr="00153785" w:rsidRDefault="00707863" w:rsidP="00707863">
      <w:pPr>
        <w:pStyle w:val="Heading5"/>
      </w:pPr>
      <w:r w:rsidRPr="00153785">
        <w:t>Tabela de destino</w:t>
      </w:r>
    </w:p>
    <w:p w14:paraId="5257E473" w14:textId="77777777" w:rsidR="00707863" w:rsidRPr="00153785" w:rsidRDefault="00707863" w:rsidP="00707863">
      <w:pPr>
        <w:rPr>
          <w:rFonts w:cs="Arial"/>
        </w:rPr>
      </w:pPr>
    </w:p>
    <w:p w14:paraId="10E3EF64" w14:textId="20B88F3F" w:rsidR="00707863" w:rsidRPr="00153785" w:rsidRDefault="00707863" w:rsidP="00707863">
      <w:pPr>
        <w:rPr>
          <w:rFonts w:cs="Arial"/>
        </w:rPr>
      </w:pPr>
      <w:r w:rsidRPr="00153785">
        <w:rPr>
          <w:rFonts w:cs="Arial"/>
        </w:rPr>
        <w:t xml:space="preserve">Nome: </w:t>
      </w:r>
      <w:r>
        <w:rPr>
          <w:rFonts w:cs="Arial"/>
        </w:rPr>
        <w:t>FMS_R</w:t>
      </w:r>
      <w:r w:rsidRPr="00153785">
        <w:rPr>
          <w:rFonts w:cs="Arial"/>
        </w:rPr>
        <w:t>_</w:t>
      </w:r>
      <w:r>
        <w:rPr>
          <w:rFonts w:cs="Arial"/>
        </w:rPr>
        <w:t>FAIXA_SALARIAL</w:t>
      </w:r>
    </w:p>
    <w:p w14:paraId="13637A1D" w14:textId="77777777" w:rsidR="00707863" w:rsidRPr="00153785" w:rsidRDefault="00707863" w:rsidP="00707863">
      <w:pPr>
        <w:rPr>
          <w:rFonts w:cs="Arial"/>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17"/>
        <w:gridCol w:w="1063"/>
        <w:gridCol w:w="1030"/>
        <w:gridCol w:w="741"/>
        <w:gridCol w:w="585"/>
        <w:gridCol w:w="1760"/>
      </w:tblGrid>
      <w:tr w:rsidR="00707863" w:rsidRPr="00153785" w14:paraId="76A3891D" w14:textId="77777777" w:rsidTr="006A32DF">
        <w:trPr>
          <w:trHeight w:val="257"/>
          <w:jc w:val="center"/>
        </w:trPr>
        <w:tc>
          <w:tcPr>
            <w:tcW w:w="2460" w:type="pct"/>
            <w:shd w:val="clear" w:color="auto" w:fill="808080" w:themeFill="background1" w:themeFillShade="80"/>
            <w:noWrap/>
            <w:vAlign w:val="center"/>
            <w:hideMark/>
          </w:tcPr>
          <w:p w14:paraId="6A507982"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Campo</w:t>
            </w:r>
          </w:p>
        </w:tc>
        <w:tc>
          <w:tcPr>
            <w:tcW w:w="521" w:type="pct"/>
            <w:shd w:val="clear" w:color="auto" w:fill="808080" w:themeFill="background1" w:themeFillShade="80"/>
            <w:vAlign w:val="center"/>
          </w:tcPr>
          <w:p w14:paraId="2C525B4D"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Tipo</w:t>
            </w:r>
          </w:p>
        </w:tc>
        <w:tc>
          <w:tcPr>
            <w:tcW w:w="505" w:type="pct"/>
            <w:shd w:val="clear" w:color="auto" w:fill="808080" w:themeFill="background1" w:themeFillShade="80"/>
            <w:vAlign w:val="center"/>
          </w:tcPr>
          <w:p w14:paraId="6E85621A" w14:textId="77777777" w:rsidR="00707863" w:rsidRPr="00153785" w:rsidRDefault="00707863" w:rsidP="006A32DF">
            <w:pPr>
              <w:jc w:val="center"/>
              <w:rPr>
                <w:rFonts w:cs="Arial"/>
                <w:b/>
                <w:color w:val="000000"/>
                <w:sz w:val="20"/>
                <w:szCs w:val="20"/>
              </w:rPr>
            </w:pPr>
            <w:r w:rsidRPr="00153785">
              <w:rPr>
                <w:rFonts w:cs="Arial"/>
                <w:b/>
                <w:color w:val="000000"/>
                <w:sz w:val="20"/>
                <w:szCs w:val="20"/>
              </w:rPr>
              <w:t>Tamanho</w:t>
            </w:r>
          </w:p>
        </w:tc>
        <w:tc>
          <w:tcPr>
            <w:tcW w:w="363" w:type="pct"/>
            <w:shd w:val="clear" w:color="auto" w:fill="808080" w:themeFill="background1" w:themeFillShade="80"/>
            <w:vAlign w:val="center"/>
          </w:tcPr>
          <w:p w14:paraId="0E116414" w14:textId="77777777" w:rsidR="00707863" w:rsidRPr="00153785" w:rsidRDefault="00707863" w:rsidP="006A32DF">
            <w:pPr>
              <w:jc w:val="center"/>
              <w:rPr>
                <w:rFonts w:cs="Arial"/>
                <w:b/>
                <w:color w:val="000000"/>
                <w:sz w:val="20"/>
                <w:szCs w:val="20"/>
              </w:rPr>
            </w:pPr>
            <w:r w:rsidRPr="00153785">
              <w:rPr>
                <w:rFonts w:cs="Arial"/>
                <w:b/>
                <w:color w:val="000000"/>
                <w:sz w:val="20"/>
                <w:szCs w:val="20"/>
              </w:rPr>
              <w:t>Chave</w:t>
            </w:r>
          </w:p>
        </w:tc>
        <w:tc>
          <w:tcPr>
            <w:tcW w:w="287" w:type="pct"/>
            <w:shd w:val="clear" w:color="auto" w:fill="808080" w:themeFill="background1" w:themeFillShade="80"/>
            <w:vAlign w:val="center"/>
          </w:tcPr>
          <w:p w14:paraId="4C3904A5" w14:textId="77777777" w:rsidR="00707863" w:rsidRPr="00153785" w:rsidRDefault="00707863" w:rsidP="006A32DF">
            <w:pPr>
              <w:jc w:val="center"/>
              <w:rPr>
                <w:rFonts w:cs="Arial"/>
                <w:b/>
                <w:color w:val="000000"/>
                <w:sz w:val="20"/>
                <w:szCs w:val="20"/>
              </w:rPr>
            </w:pPr>
            <w:r w:rsidRPr="00153785">
              <w:rPr>
                <w:rFonts w:cs="Arial"/>
                <w:b/>
                <w:color w:val="000000"/>
                <w:sz w:val="20"/>
                <w:szCs w:val="20"/>
              </w:rPr>
              <w:t>Nulo</w:t>
            </w:r>
          </w:p>
        </w:tc>
        <w:tc>
          <w:tcPr>
            <w:tcW w:w="863" w:type="pct"/>
            <w:shd w:val="clear" w:color="auto" w:fill="808080" w:themeFill="background1" w:themeFillShade="80"/>
          </w:tcPr>
          <w:p w14:paraId="4273FC51" w14:textId="77777777" w:rsidR="00707863" w:rsidRPr="00153785" w:rsidRDefault="00707863" w:rsidP="006A32DF">
            <w:pPr>
              <w:jc w:val="center"/>
              <w:rPr>
                <w:rFonts w:cs="Arial"/>
                <w:b/>
                <w:color w:val="000000"/>
                <w:sz w:val="20"/>
                <w:szCs w:val="20"/>
              </w:rPr>
            </w:pPr>
            <w:r w:rsidRPr="00153785">
              <w:rPr>
                <w:rFonts w:cs="Arial"/>
                <w:b/>
                <w:color w:val="000000"/>
                <w:sz w:val="20"/>
                <w:szCs w:val="20"/>
              </w:rPr>
              <w:t>Regra para armazenamento</w:t>
            </w:r>
          </w:p>
        </w:tc>
      </w:tr>
      <w:tr w:rsidR="00707863" w:rsidRPr="00153785" w14:paraId="0337E983" w14:textId="77777777" w:rsidTr="006A32DF">
        <w:trPr>
          <w:trHeight w:val="257"/>
          <w:jc w:val="center"/>
        </w:trPr>
        <w:tc>
          <w:tcPr>
            <w:tcW w:w="2460" w:type="pct"/>
            <w:shd w:val="clear" w:color="auto" w:fill="auto"/>
            <w:noWrap/>
            <w:vAlign w:val="bottom"/>
          </w:tcPr>
          <w:p w14:paraId="7AD007A1" w14:textId="0F992A45" w:rsidR="00707863" w:rsidRPr="00F950B2" w:rsidRDefault="00E52D84" w:rsidP="006A32DF">
            <w:pPr>
              <w:rPr>
                <w:rFonts w:cs="Arial"/>
                <w:color w:val="000000"/>
                <w:sz w:val="20"/>
                <w:szCs w:val="20"/>
              </w:rPr>
            </w:pPr>
            <w:r>
              <w:rPr>
                <w:rFonts w:cs="Arial"/>
                <w:color w:val="000000"/>
                <w:sz w:val="20"/>
                <w:szCs w:val="20"/>
              </w:rPr>
              <w:t>ID_FAIXA_SALARIAL</w:t>
            </w:r>
          </w:p>
        </w:tc>
        <w:tc>
          <w:tcPr>
            <w:tcW w:w="521" w:type="pct"/>
            <w:vAlign w:val="center"/>
          </w:tcPr>
          <w:p w14:paraId="19C1B37C" w14:textId="01F75144" w:rsidR="00707863" w:rsidRPr="00F950B2" w:rsidRDefault="00E52D84" w:rsidP="006A32DF">
            <w:pPr>
              <w:rPr>
                <w:rFonts w:cs="Arial"/>
                <w:sz w:val="20"/>
                <w:szCs w:val="20"/>
              </w:rPr>
            </w:pPr>
            <w:r>
              <w:rPr>
                <w:rFonts w:cs="Arial"/>
                <w:sz w:val="20"/>
                <w:szCs w:val="20"/>
              </w:rPr>
              <w:t>Number</w:t>
            </w:r>
          </w:p>
        </w:tc>
        <w:tc>
          <w:tcPr>
            <w:tcW w:w="505" w:type="pct"/>
            <w:vAlign w:val="center"/>
          </w:tcPr>
          <w:p w14:paraId="370F6999" w14:textId="07F55A06" w:rsidR="00707863" w:rsidRPr="00F950B2" w:rsidRDefault="00E52D84" w:rsidP="006A32DF">
            <w:pPr>
              <w:rPr>
                <w:rFonts w:cs="Arial"/>
                <w:sz w:val="20"/>
                <w:szCs w:val="20"/>
              </w:rPr>
            </w:pPr>
            <w:r>
              <w:rPr>
                <w:rFonts w:cs="Arial"/>
                <w:sz w:val="20"/>
                <w:szCs w:val="20"/>
              </w:rPr>
              <w:t>3</w:t>
            </w:r>
          </w:p>
        </w:tc>
        <w:tc>
          <w:tcPr>
            <w:tcW w:w="363" w:type="pct"/>
            <w:vAlign w:val="bottom"/>
          </w:tcPr>
          <w:p w14:paraId="6552EC58" w14:textId="6A8B541F" w:rsidR="00707863" w:rsidRPr="00F950B2" w:rsidRDefault="00E52D84" w:rsidP="006A32DF">
            <w:pPr>
              <w:jc w:val="left"/>
              <w:rPr>
                <w:rFonts w:cs="Arial"/>
                <w:sz w:val="20"/>
                <w:szCs w:val="20"/>
              </w:rPr>
            </w:pPr>
            <w:r>
              <w:rPr>
                <w:rFonts w:cs="Arial"/>
                <w:sz w:val="20"/>
                <w:szCs w:val="20"/>
              </w:rPr>
              <w:t>S</w:t>
            </w:r>
          </w:p>
        </w:tc>
        <w:tc>
          <w:tcPr>
            <w:tcW w:w="287" w:type="pct"/>
            <w:vAlign w:val="bottom"/>
          </w:tcPr>
          <w:p w14:paraId="3941DD09" w14:textId="7E272614" w:rsidR="00707863" w:rsidRPr="00F950B2" w:rsidRDefault="00E52D84" w:rsidP="006A32DF">
            <w:pPr>
              <w:jc w:val="left"/>
              <w:rPr>
                <w:rFonts w:cs="Arial"/>
                <w:sz w:val="20"/>
                <w:szCs w:val="20"/>
              </w:rPr>
            </w:pPr>
            <w:r>
              <w:rPr>
                <w:rFonts w:cs="Arial"/>
                <w:sz w:val="20"/>
                <w:szCs w:val="20"/>
              </w:rPr>
              <w:t>N</w:t>
            </w:r>
          </w:p>
        </w:tc>
        <w:tc>
          <w:tcPr>
            <w:tcW w:w="863" w:type="pct"/>
          </w:tcPr>
          <w:p w14:paraId="2EC97FC8" w14:textId="3EECD5B6" w:rsidR="00707863" w:rsidRPr="00F950B2" w:rsidRDefault="00E52D84" w:rsidP="006A32DF">
            <w:pPr>
              <w:rPr>
                <w:rFonts w:cs="Arial"/>
                <w:sz w:val="20"/>
                <w:szCs w:val="20"/>
              </w:rPr>
            </w:pPr>
            <w:r>
              <w:rPr>
                <w:rFonts w:cs="Arial"/>
                <w:sz w:val="20"/>
                <w:szCs w:val="20"/>
              </w:rPr>
              <w:t>Sequencial</w:t>
            </w:r>
          </w:p>
        </w:tc>
      </w:tr>
      <w:tr w:rsidR="00E52D84" w:rsidRPr="00153785" w14:paraId="6895881A" w14:textId="77777777" w:rsidTr="006A32DF">
        <w:trPr>
          <w:trHeight w:val="257"/>
          <w:jc w:val="center"/>
        </w:trPr>
        <w:tc>
          <w:tcPr>
            <w:tcW w:w="2460" w:type="pct"/>
            <w:shd w:val="clear" w:color="auto" w:fill="auto"/>
            <w:noWrap/>
            <w:vAlign w:val="bottom"/>
          </w:tcPr>
          <w:p w14:paraId="420D72EC" w14:textId="63447F60" w:rsidR="00E52D84" w:rsidRDefault="00E52D84" w:rsidP="00E52D84">
            <w:pPr>
              <w:rPr>
                <w:rFonts w:cs="Arial"/>
                <w:color w:val="000000"/>
                <w:sz w:val="20"/>
                <w:szCs w:val="20"/>
              </w:rPr>
            </w:pPr>
            <w:r>
              <w:rPr>
                <w:rFonts w:cs="Arial"/>
                <w:color w:val="000000"/>
                <w:sz w:val="20"/>
                <w:szCs w:val="20"/>
              </w:rPr>
              <w:lastRenderedPageBreak/>
              <w:t>SALARIO_MINIMO</w:t>
            </w:r>
          </w:p>
        </w:tc>
        <w:tc>
          <w:tcPr>
            <w:tcW w:w="521" w:type="pct"/>
            <w:vAlign w:val="center"/>
          </w:tcPr>
          <w:p w14:paraId="18FE9CA1" w14:textId="55D78314" w:rsidR="00E52D84" w:rsidRDefault="00E52D84" w:rsidP="00E52D84">
            <w:pPr>
              <w:rPr>
                <w:rFonts w:cs="Arial"/>
                <w:sz w:val="20"/>
                <w:szCs w:val="20"/>
              </w:rPr>
            </w:pPr>
            <w:r>
              <w:rPr>
                <w:rFonts w:cs="Arial"/>
                <w:sz w:val="20"/>
                <w:szCs w:val="20"/>
              </w:rPr>
              <w:t>Number</w:t>
            </w:r>
          </w:p>
        </w:tc>
        <w:tc>
          <w:tcPr>
            <w:tcW w:w="505" w:type="pct"/>
            <w:vAlign w:val="center"/>
          </w:tcPr>
          <w:p w14:paraId="7ACB9E9B" w14:textId="47CC841C" w:rsidR="00E52D84" w:rsidRDefault="00E52D84" w:rsidP="00E52D84">
            <w:pPr>
              <w:rPr>
                <w:rFonts w:cs="Arial"/>
                <w:sz w:val="20"/>
                <w:szCs w:val="20"/>
              </w:rPr>
            </w:pPr>
            <w:r>
              <w:rPr>
                <w:rFonts w:cs="Arial"/>
                <w:sz w:val="20"/>
                <w:szCs w:val="20"/>
              </w:rPr>
              <w:t>3</w:t>
            </w:r>
          </w:p>
        </w:tc>
        <w:tc>
          <w:tcPr>
            <w:tcW w:w="363" w:type="pct"/>
            <w:vAlign w:val="bottom"/>
          </w:tcPr>
          <w:p w14:paraId="7090A381" w14:textId="0BF50AF4" w:rsidR="00E52D84" w:rsidRPr="00F950B2" w:rsidRDefault="00E52D84" w:rsidP="00E52D84">
            <w:pPr>
              <w:jc w:val="left"/>
              <w:rPr>
                <w:rFonts w:cs="Arial"/>
                <w:sz w:val="20"/>
                <w:szCs w:val="20"/>
              </w:rPr>
            </w:pPr>
            <w:r w:rsidRPr="00F950B2">
              <w:rPr>
                <w:rFonts w:cs="Arial"/>
                <w:sz w:val="20"/>
                <w:szCs w:val="20"/>
              </w:rPr>
              <w:t>N</w:t>
            </w:r>
          </w:p>
        </w:tc>
        <w:tc>
          <w:tcPr>
            <w:tcW w:w="287" w:type="pct"/>
            <w:vAlign w:val="bottom"/>
          </w:tcPr>
          <w:p w14:paraId="77DD8E29" w14:textId="52B1F1E1" w:rsidR="00E52D84" w:rsidRDefault="00E52D84" w:rsidP="00E52D84">
            <w:pPr>
              <w:jc w:val="left"/>
              <w:rPr>
                <w:rFonts w:cs="Arial"/>
                <w:sz w:val="20"/>
                <w:szCs w:val="20"/>
              </w:rPr>
            </w:pPr>
            <w:r>
              <w:rPr>
                <w:rFonts w:cs="Arial"/>
                <w:sz w:val="20"/>
                <w:szCs w:val="20"/>
              </w:rPr>
              <w:t>N</w:t>
            </w:r>
          </w:p>
        </w:tc>
        <w:tc>
          <w:tcPr>
            <w:tcW w:w="863" w:type="pct"/>
          </w:tcPr>
          <w:p w14:paraId="09A3B64E" w14:textId="77777777" w:rsidR="00E52D84" w:rsidRPr="00F950B2" w:rsidRDefault="00E52D84" w:rsidP="00E52D84">
            <w:pPr>
              <w:rPr>
                <w:rFonts w:cs="Arial"/>
                <w:sz w:val="20"/>
                <w:szCs w:val="20"/>
              </w:rPr>
            </w:pPr>
          </w:p>
        </w:tc>
      </w:tr>
      <w:tr w:rsidR="00E52D84" w:rsidRPr="00153785" w14:paraId="01E29449" w14:textId="77777777" w:rsidTr="006A32DF">
        <w:trPr>
          <w:trHeight w:val="257"/>
          <w:jc w:val="center"/>
        </w:trPr>
        <w:tc>
          <w:tcPr>
            <w:tcW w:w="2460" w:type="pct"/>
            <w:shd w:val="clear" w:color="auto" w:fill="auto"/>
            <w:noWrap/>
            <w:vAlign w:val="bottom"/>
          </w:tcPr>
          <w:p w14:paraId="1305EF81" w14:textId="397699AB" w:rsidR="00E52D84" w:rsidRPr="00F950B2" w:rsidRDefault="00E52D84" w:rsidP="00E52D84">
            <w:pPr>
              <w:rPr>
                <w:rFonts w:cs="Arial"/>
                <w:color w:val="000000"/>
                <w:sz w:val="20"/>
                <w:szCs w:val="20"/>
              </w:rPr>
            </w:pPr>
            <w:r>
              <w:rPr>
                <w:rFonts w:cs="Arial"/>
                <w:color w:val="000000"/>
                <w:sz w:val="20"/>
                <w:szCs w:val="20"/>
              </w:rPr>
              <w:t>SALARIO_MAXIMO</w:t>
            </w:r>
          </w:p>
        </w:tc>
        <w:tc>
          <w:tcPr>
            <w:tcW w:w="521" w:type="pct"/>
            <w:vAlign w:val="center"/>
          </w:tcPr>
          <w:p w14:paraId="65C1E215" w14:textId="77777777" w:rsidR="00E52D84" w:rsidRPr="00F950B2" w:rsidRDefault="00E52D84" w:rsidP="00E52D84">
            <w:pPr>
              <w:rPr>
                <w:rFonts w:cs="Arial"/>
                <w:sz w:val="20"/>
                <w:szCs w:val="20"/>
              </w:rPr>
            </w:pPr>
            <w:r>
              <w:rPr>
                <w:rFonts w:cs="Arial"/>
                <w:sz w:val="20"/>
                <w:szCs w:val="20"/>
              </w:rPr>
              <w:t>Number</w:t>
            </w:r>
          </w:p>
        </w:tc>
        <w:tc>
          <w:tcPr>
            <w:tcW w:w="505" w:type="pct"/>
            <w:vAlign w:val="center"/>
          </w:tcPr>
          <w:p w14:paraId="5A0B35A4" w14:textId="77777777" w:rsidR="00E52D84" w:rsidRPr="00F950B2" w:rsidRDefault="00E52D84" w:rsidP="00E52D84">
            <w:pPr>
              <w:rPr>
                <w:rFonts w:cs="Arial"/>
                <w:sz w:val="20"/>
                <w:szCs w:val="20"/>
              </w:rPr>
            </w:pPr>
            <w:r>
              <w:rPr>
                <w:rFonts w:cs="Arial"/>
                <w:sz w:val="20"/>
                <w:szCs w:val="20"/>
              </w:rPr>
              <w:t>3</w:t>
            </w:r>
          </w:p>
        </w:tc>
        <w:tc>
          <w:tcPr>
            <w:tcW w:w="363" w:type="pct"/>
            <w:vAlign w:val="bottom"/>
          </w:tcPr>
          <w:p w14:paraId="7B15B1A3" w14:textId="77777777" w:rsidR="00E52D84" w:rsidRPr="00F950B2" w:rsidRDefault="00E52D84" w:rsidP="00E52D84">
            <w:pPr>
              <w:jc w:val="left"/>
              <w:rPr>
                <w:rFonts w:cs="Arial"/>
                <w:sz w:val="20"/>
                <w:szCs w:val="20"/>
              </w:rPr>
            </w:pPr>
            <w:r w:rsidRPr="00F950B2">
              <w:rPr>
                <w:rFonts w:cs="Arial"/>
                <w:sz w:val="20"/>
                <w:szCs w:val="20"/>
              </w:rPr>
              <w:t>N</w:t>
            </w:r>
          </w:p>
        </w:tc>
        <w:tc>
          <w:tcPr>
            <w:tcW w:w="287" w:type="pct"/>
            <w:vAlign w:val="bottom"/>
          </w:tcPr>
          <w:p w14:paraId="0A4CAAFC" w14:textId="77777777" w:rsidR="00E52D84" w:rsidRPr="00F950B2" w:rsidRDefault="00E52D84" w:rsidP="00E52D84">
            <w:pPr>
              <w:jc w:val="left"/>
              <w:rPr>
                <w:rFonts w:cs="Arial"/>
                <w:sz w:val="20"/>
                <w:szCs w:val="20"/>
              </w:rPr>
            </w:pPr>
            <w:r>
              <w:rPr>
                <w:rFonts w:cs="Arial"/>
                <w:sz w:val="20"/>
                <w:szCs w:val="20"/>
              </w:rPr>
              <w:t>N</w:t>
            </w:r>
          </w:p>
        </w:tc>
        <w:tc>
          <w:tcPr>
            <w:tcW w:w="863" w:type="pct"/>
          </w:tcPr>
          <w:p w14:paraId="3A484742" w14:textId="77777777" w:rsidR="00E52D84" w:rsidRPr="00F950B2" w:rsidRDefault="00E52D84" w:rsidP="00E52D84">
            <w:pPr>
              <w:rPr>
                <w:rFonts w:cs="Arial"/>
                <w:sz w:val="20"/>
                <w:szCs w:val="20"/>
              </w:rPr>
            </w:pPr>
          </w:p>
        </w:tc>
      </w:tr>
    </w:tbl>
    <w:p w14:paraId="17A2C429" w14:textId="77777777" w:rsidR="006F00B5" w:rsidRPr="00153785" w:rsidRDefault="006F00B5" w:rsidP="009D1EEF">
      <w:pPr>
        <w:rPr>
          <w:rFonts w:cs="Arial"/>
        </w:rPr>
      </w:pPr>
    </w:p>
    <w:p w14:paraId="151BDAB3" w14:textId="0DB0691C" w:rsidR="00362A5D" w:rsidRDefault="00362A5D" w:rsidP="00362A5D">
      <w:pPr>
        <w:pStyle w:val="Heading4"/>
      </w:pPr>
      <w:bookmarkStart w:id="108" w:name="_Toc499303941"/>
      <w:bookmarkStart w:id="109" w:name="_Toc497226487"/>
      <w:r>
        <w:t>Códigos decisão Transact</w:t>
      </w:r>
      <w:bookmarkEnd w:id="108"/>
    </w:p>
    <w:p w14:paraId="5112FA96" w14:textId="77777777" w:rsidR="00362A5D" w:rsidRDefault="00362A5D" w:rsidP="00362A5D">
      <w:pPr>
        <w:rPr>
          <w:lang w:eastAsia="en-US"/>
        </w:rPr>
      </w:pPr>
    </w:p>
    <w:p w14:paraId="6024286D" w14:textId="38B917F0" w:rsidR="00362A5D" w:rsidRPr="00362A5D" w:rsidRDefault="00362A5D" w:rsidP="00362A5D">
      <w:pPr>
        <w:rPr>
          <w:lang w:eastAsia="en-US"/>
        </w:rPr>
      </w:pPr>
      <w:r>
        <w:rPr>
          <w:lang w:eastAsia="en-US"/>
        </w:rPr>
        <w:t>Será criada uma tabela com o mapeamento de códigos do transact (para usar na correta assignação de contadores)</w:t>
      </w:r>
    </w:p>
    <w:p w14:paraId="7AF3313E" w14:textId="77777777" w:rsidR="00362A5D" w:rsidRDefault="00362A5D" w:rsidP="00362A5D">
      <w:pPr>
        <w:rPr>
          <w:lang w:eastAsia="en-US"/>
        </w:rPr>
      </w:pPr>
    </w:p>
    <w:p w14:paraId="72DE3137" w14:textId="59F74ACD" w:rsidR="00362A5D" w:rsidRDefault="00854ACB" w:rsidP="00362A5D">
      <w:pPr>
        <w:rPr>
          <w:rFonts w:cs="Arial"/>
          <w:lang w:eastAsia="en-US"/>
        </w:rPr>
      </w:pPr>
      <w:r>
        <w:rPr>
          <w:rFonts w:cs="Arial"/>
          <w:lang w:eastAsia="en-US"/>
        </w:rPr>
        <w:t>Protótipo da tela:</w:t>
      </w:r>
    </w:p>
    <w:p w14:paraId="75CA1855" w14:textId="77777777" w:rsidR="00362A5D" w:rsidRDefault="00362A5D" w:rsidP="00362A5D">
      <w:pPr>
        <w:rPr>
          <w:rFonts w:cs="Arial"/>
          <w:color w:val="000000"/>
          <w:sz w:val="20"/>
          <w:szCs w:val="20"/>
        </w:rPr>
      </w:pPr>
    </w:p>
    <w:p w14:paraId="7EFD7535" w14:textId="6E22D555" w:rsidR="00854ACB" w:rsidRDefault="00854ACB" w:rsidP="00362A5D">
      <w:pPr>
        <w:rPr>
          <w:rFonts w:cs="Arial"/>
          <w:color w:val="000000"/>
          <w:sz w:val="20"/>
          <w:szCs w:val="20"/>
        </w:rPr>
      </w:pPr>
      <w:r w:rsidRPr="00854ACB">
        <w:rPr>
          <w:noProof/>
        </w:rPr>
        <w:drawing>
          <wp:inline distT="0" distB="0" distL="0" distR="0" wp14:anchorId="4E0461CE" wp14:editId="524E2573">
            <wp:extent cx="6480810" cy="259949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810" cy="2599493"/>
                    </a:xfrm>
                    <a:prstGeom prst="rect">
                      <a:avLst/>
                    </a:prstGeom>
                    <a:noFill/>
                    <a:ln>
                      <a:noFill/>
                    </a:ln>
                  </pic:spPr>
                </pic:pic>
              </a:graphicData>
            </a:graphic>
          </wp:inline>
        </w:drawing>
      </w:r>
    </w:p>
    <w:p w14:paraId="5A5691ED" w14:textId="79765042" w:rsidR="00260E62" w:rsidRPr="00351DF7" w:rsidRDefault="00260E62" w:rsidP="00260E6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21</w:t>
      </w:r>
      <w:r>
        <w:fldChar w:fldCharType="end"/>
      </w:r>
      <w:r w:rsidRPr="00351DF7">
        <w:rPr>
          <w:lang w:val="pt-PT"/>
        </w:rPr>
        <w:t xml:space="preserve">: </w:t>
      </w:r>
      <w:r>
        <w:rPr>
          <w:lang w:val="pt-PT"/>
        </w:rPr>
        <w:t>Dados Referencia – Códigos decisão Transact</w:t>
      </w:r>
    </w:p>
    <w:p w14:paraId="05D73891" w14:textId="77777777" w:rsidR="00854ACB" w:rsidRDefault="00854ACB" w:rsidP="00362A5D">
      <w:pPr>
        <w:rPr>
          <w:rFonts w:cs="Arial"/>
          <w:color w:val="000000"/>
          <w:sz w:val="20"/>
          <w:szCs w:val="20"/>
        </w:rPr>
      </w:pPr>
    </w:p>
    <w:p w14:paraId="2CA1B957" w14:textId="77777777" w:rsidR="00854ACB" w:rsidRDefault="00854ACB" w:rsidP="00362A5D">
      <w:pPr>
        <w:rPr>
          <w:rFonts w:cs="Arial"/>
          <w:color w:val="000000"/>
          <w:sz w:val="20"/>
          <w:szCs w:val="20"/>
        </w:rPr>
      </w:pPr>
    </w:p>
    <w:p w14:paraId="65147C7F" w14:textId="1EE3022D" w:rsidR="00362A5D" w:rsidRDefault="00362A5D" w:rsidP="00362A5D">
      <w:pPr>
        <w:rPr>
          <w:rFonts w:cs="Arial"/>
          <w:lang w:eastAsia="en-US"/>
        </w:rPr>
      </w:pPr>
      <w:r>
        <w:rPr>
          <w:rFonts w:cs="Arial"/>
          <w:lang w:eastAsia="en-US"/>
        </w:rPr>
        <w:t>Exemplo</w:t>
      </w:r>
      <w:r w:rsidR="00854ACB">
        <w:rPr>
          <w:rFonts w:cs="Arial"/>
          <w:lang w:eastAsia="en-US"/>
        </w:rPr>
        <w:t xml:space="preserve"> da tabela final</w:t>
      </w:r>
      <w:r>
        <w:rPr>
          <w:rFonts w:cs="Arial"/>
          <w:lang w:eastAsia="en-US"/>
        </w:rPr>
        <w:t xml:space="preserve">: </w:t>
      </w:r>
    </w:p>
    <w:p w14:paraId="0876502D" w14:textId="77777777" w:rsidR="00362A5D" w:rsidRDefault="00362A5D" w:rsidP="00362A5D">
      <w:pPr>
        <w:rPr>
          <w:rFonts w:cs="Arial"/>
          <w:color w:val="000000"/>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4"/>
        <w:gridCol w:w="1083"/>
        <w:gridCol w:w="1079"/>
        <w:gridCol w:w="2608"/>
        <w:gridCol w:w="1711"/>
        <w:gridCol w:w="1260"/>
        <w:gridCol w:w="1201"/>
      </w:tblGrid>
      <w:tr w:rsidR="00362A5D" w:rsidRPr="00362A5D" w14:paraId="39845856" w14:textId="77777777" w:rsidTr="00362A5D">
        <w:trPr>
          <w:trHeight w:val="300"/>
        </w:trPr>
        <w:tc>
          <w:tcPr>
            <w:tcW w:w="615" w:type="pct"/>
            <w:shd w:val="clear" w:color="auto" w:fill="A6A6A6" w:themeFill="background1" w:themeFillShade="A6"/>
            <w:noWrap/>
            <w:vAlign w:val="center"/>
            <w:hideMark/>
          </w:tcPr>
          <w:p w14:paraId="50D39F05"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PRODUTO</w:t>
            </w:r>
          </w:p>
        </w:tc>
        <w:tc>
          <w:tcPr>
            <w:tcW w:w="531" w:type="pct"/>
            <w:shd w:val="clear" w:color="auto" w:fill="A6A6A6" w:themeFill="background1" w:themeFillShade="A6"/>
            <w:noWrap/>
            <w:vAlign w:val="center"/>
            <w:hideMark/>
          </w:tcPr>
          <w:p w14:paraId="6188692B"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REASONCODE</w:t>
            </w:r>
          </w:p>
        </w:tc>
        <w:tc>
          <w:tcPr>
            <w:tcW w:w="529" w:type="pct"/>
            <w:shd w:val="clear" w:color="auto" w:fill="A6A6A6" w:themeFill="background1" w:themeFillShade="A6"/>
            <w:noWrap/>
            <w:vAlign w:val="center"/>
            <w:hideMark/>
          </w:tcPr>
          <w:p w14:paraId="4937751B"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STATUS</w:t>
            </w:r>
          </w:p>
        </w:tc>
        <w:tc>
          <w:tcPr>
            <w:tcW w:w="1279" w:type="pct"/>
            <w:shd w:val="clear" w:color="auto" w:fill="A6A6A6" w:themeFill="background1" w:themeFillShade="A6"/>
            <w:noWrap/>
            <w:vAlign w:val="center"/>
            <w:hideMark/>
          </w:tcPr>
          <w:p w14:paraId="6F946885"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MOTIVO</w:t>
            </w:r>
          </w:p>
        </w:tc>
        <w:tc>
          <w:tcPr>
            <w:tcW w:w="839" w:type="pct"/>
            <w:shd w:val="clear" w:color="auto" w:fill="A6A6A6" w:themeFill="background1" w:themeFillShade="A6"/>
            <w:noWrap/>
            <w:vAlign w:val="center"/>
            <w:hideMark/>
          </w:tcPr>
          <w:p w14:paraId="2B7A9CBF"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NEGADA_SEM_CONTATO</w:t>
            </w:r>
          </w:p>
        </w:tc>
        <w:tc>
          <w:tcPr>
            <w:tcW w:w="618" w:type="pct"/>
            <w:shd w:val="clear" w:color="auto" w:fill="A6A6A6" w:themeFill="background1" w:themeFillShade="A6"/>
            <w:noWrap/>
            <w:vAlign w:val="center"/>
            <w:hideMark/>
          </w:tcPr>
          <w:p w14:paraId="19DC0A8E"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NEGADA_OUTROS</w:t>
            </w:r>
          </w:p>
        </w:tc>
        <w:tc>
          <w:tcPr>
            <w:tcW w:w="589" w:type="pct"/>
            <w:shd w:val="clear" w:color="auto" w:fill="A6A6A6" w:themeFill="background1" w:themeFillShade="A6"/>
            <w:noWrap/>
            <w:vAlign w:val="center"/>
            <w:hideMark/>
          </w:tcPr>
          <w:p w14:paraId="298DA1C9" w14:textId="77777777" w:rsidR="00362A5D" w:rsidRPr="00362A5D" w:rsidRDefault="00362A5D" w:rsidP="00362A5D">
            <w:pPr>
              <w:jc w:val="center"/>
              <w:rPr>
                <w:rFonts w:cs="Arial"/>
                <w:b/>
                <w:bCs/>
                <w:sz w:val="20"/>
                <w:szCs w:val="20"/>
                <w:lang w:val="en-US" w:eastAsia="en-US"/>
              </w:rPr>
            </w:pPr>
            <w:r w:rsidRPr="00362A5D">
              <w:rPr>
                <w:rFonts w:cs="Arial"/>
                <w:b/>
                <w:bCs/>
                <w:sz w:val="20"/>
                <w:szCs w:val="20"/>
                <w:lang w:val="en-US" w:eastAsia="en-US"/>
              </w:rPr>
              <w:t>NEGADA_FRAUDE</w:t>
            </w:r>
          </w:p>
        </w:tc>
      </w:tr>
      <w:tr w:rsidR="00362A5D" w:rsidRPr="00362A5D" w14:paraId="7C4FB74E" w14:textId="77777777" w:rsidTr="00362A5D">
        <w:trPr>
          <w:trHeight w:val="300"/>
        </w:trPr>
        <w:tc>
          <w:tcPr>
            <w:tcW w:w="615" w:type="pct"/>
            <w:shd w:val="clear" w:color="auto" w:fill="auto"/>
            <w:noWrap/>
            <w:vAlign w:val="bottom"/>
            <w:hideMark/>
          </w:tcPr>
          <w:p w14:paraId="253DBD8D"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shd w:val="clear" w:color="auto" w:fill="auto"/>
            <w:noWrap/>
            <w:vAlign w:val="bottom"/>
            <w:hideMark/>
          </w:tcPr>
          <w:p w14:paraId="4C9D89B0"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DD01</w:t>
            </w:r>
          </w:p>
        </w:tc>
        <w:tc>
          <w:tcPr>
            <w:tcW w:w="529" w:type="pct"/>
            <w:shd w:val="clear" w:color="auto" w:fill="auto"/>
            <w:noWrap/>
            <w:vAlign w:val="bottom"/>
            <w:hideMark/>
          </w:tcPr>
          <w:p w14:paraId="52B7F902"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shd w:val="clear" w:color="auto" w:fill="auto"/>
            <w:noWrap/>
            <w:vAlign w:val="bottom"/>
            <w:hideMark/>
          </w:tcPr>
          <w:p w14:paraId="76D893EB" w14:textId="77777777" w:rsidR="00362A5D" w:rsidRPr="00362A5D" w:rsidRDefault="00362A5D" w:rsidP="00362A5D">
            <w:pPr>
              <w:jc w:val="left"/>
              <w:rPr>
                <w:rFonts w:cs="Arial"/>
                <w:i/>
                <w:iCs/>
                <w:color w:val="000000"/>
                <w:sz w:val="20"/>
                <w:szCs w:val="20"/>
                <w:lang w:val="en-US" w:eastAsia="en-US"/>
              </w:rPr>
            </w:pPr>
            <w:r w:rsidRPr="00362A5D">
              <w:rPr>
                <w:rFonts w:cs="Arial"/>
                <w:i/>
                <w:iCs/>
                <w:color w:val="000000"/>
                <w:sz w:val="20"/>
                <w:szCs w:val="20"/>
                <w:lang w:val="en-US" w:eastAsia="en-US"/>
              </w:rPr>
              <w:t>Débito na Oi Fixo</w:t>
            </w:r>
          </w:p>
        </w:tc>
        <w:tc>
          <w:tcPr>
            <w:tcW w:w="839" w:type="pct"/>
            <w:shd w:val="clear" w:color="auto" w:fill="auto"/>
            <w:noWrap/>
            <w:vAlign w:val="bottom"/>
            <w:hideMark/>
          </w:tcPr>
          <w:p w14:paraId="6DAFA889" w14:textId="77777777" w:rsidR="00362A5D" w:rsidRPr="00362A5D" w:rsidRDefault="00362A5D" w:rsidP="00362A5D">
            <w:pPr>
              <w:jc w:val="left"/>
              <w:rPr>
                <w:rFonts w:cs="Arial"/>
                <w:i/>
                <w:iCs/>
                <w:color w:val="000000"/>
                <w:sz w:val="20"/>
                <w:szCs w:val="20"/>
                <w:lang w:val="en-US" w:eastAsia="en-US"/>
              </w:rPr>
            </w:pPr>
          </w:p>
        </w:tc>
        <w:tc>
          <w:tcPr>
            <w:tcW w:w="618" w:type="pct"/>
            <w:shd w:val="clear" w:color="auto" w:fill="auto"/>
            <w:noWrap/>
            <w:vAlign w:val="bottom"/>
            <w:hideMark/>
          </w:tcPr>
          <w:p w14:paraId="06E18DE1"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589" w:type="pct"/>
            <w:shd w:val="clear" w:color="auto" w:fill="auto"/>
            <w:noWrap/>
            <w:vAlign w:val="bottom"/>
            <w:hideMark/>
          </w:tcPr>
          <w:p w14:paraId="160C98D4" w14:textId="77777777" w:rsidR="00362A5D" w:rsidRPr="00362A5D" w:rsidRDefault="00362A5D" w:rsidP="00362A5D">
            <w:pPr>
              <w:jc w:val="center"/>
              <w:rPr>
                <w:rFonts w:cs="Arial"/>
                <w:color w:val="000000"/>
                <w:sz w:val="20"/>
                <w:szCs w:val="20"/>
                <w:lang w:val="en-US" w:eastAsia="en-US"/>
              </w:rPr>
            </w:pPr>
          </w:p>
        </w:tc>
      </w:tr>
      <w:tr w:rsidR="00362A5D" w:rsidRPr="00362A5D" w14:paraId="1AFB836D" w14:textId="77777777" w:rsidTr="00362A5D">
        <w:trPr>
          <w:trHeight w:val="300"/>
        </w:trPr>
        <w:tc>
          <w:tcPr>
            <w:tcW w:w="615" w:type="pct"/>
            <w:shd w:val="clear" w:color="auto" w:fill="auto"/>
            <w:noWrap/>
            <w:vAlign w:val="bottom"/>
            <w:hideMark/>
          </w:tcPr>
          <w:p w14:paraId="193837AE"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shd w:val="clear" w:color="auto" w:fill="auto"/>
            <w:noWrap/>
            <w:vAlign w:val="bottom"/>
            <w:hideMark/>
          </w:tcPr>
          <w:p w14:paraId="1CBCC9EE"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DD02</w:t>
            </w:r>
          </w:p>
        </w:tc>
        <w:tc>
          <w:tcPr>
            <w:tcW w:w="529" w:type="pct"/>
            <w:shd w:val="clear" w:color="auto" w:fill="auto"/>
            <w:noWrap/>
            <w:vAlign w:val="bottom"/>
            <w:hideMark/>
          </w:tcPr>
          <w:p w14:paraId="119B8063"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shd w:val="clear" w:color="auto" w:fill="auto"/>
            <w:noWrap/>
            <w:vAlign w:val="bottom"/>
            <w:hideMark/>
          </w:tcPr>
          <w:p w14:paraId="1599100A" w14:textId="77777777" w:rsidR="00362A5D" w:rsidRPr="00362A5D" w:rsidRDefault="00362A5D" w:rsidP="00362A5D">
            <w:pPr>
              <w:jc w:val="left"/>
              <w:rPr>
                <w:rFonts w:cs="Arial"/>
                <w:i/>
                <w:iCs/>
                <w:color w:val="000000"/>
                <w:sz w:val="20"/>
                <w:szCs w:val="20"/>
                <w:lang w:val="en-US" w:eastAsia="en-US"/>
              </w:rPr>
            </w:pPr>
            <w:r w:rsidRPr="00362A5D">
              <w:rPr>
                <w:rFonts w:cs="Arial"/>
                <w:i/>
                <w:iCs/>
                <w:color w:val="000000"/>
                <w:sz w:val="20"/>
                <w:szCs w:val="20"/>
                <w:lang w:val="en-US" w:eastAsia="en-US"/>
              </w:rPr>
              <w:t>Menor de idade</w:t>
            </w:r>
          </w:p>
        </w:tc>
        <w:tc>
          <w:tcPr>
            <w:tcW w:w="839" w:type="pct"/>
            <w:shd w:val="clear" w:color="auto" w:fill="auto"/>
            <w:noWrap/>
            <w:vAlign w:val="bottom"/>
            <w:hideMark/>
          </w:tcPr>
          <w:p w14:paraId="2C08FA58"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618" w:type="pct"/>
            <w:shd w:val="clear" w:color="auto" w:fill="auto"/>
            <w:noWrap/>
            <w:vAlign w:val="bottom"/>
            <w:hideMark/>
          </w:tcPr>
          <w:p w14:paraId="6F78C9F9" w14:textId="77777777" w:rsidR="00362A5D" w:rsidRPr="00362A5D" w:rsidRDefault="00362A5D" w:rsidP="00362A5D">
            <w:pPr>
              <w:jc w:val="center"/>
              <w:rPr>
                <w:rFonts w:cs="Arial"/>
                <w:color w:val="000000"/>
                <w:sz w:val="20"/>
                <w:szCs w:val="20"/>
                <w:lang w:val="en-US" w:eastAsia="en-US"/>
              </w:rPr>
            </w:pPr>
          </w:p>
        </w:tc>
        <w:tc>
          <w:tcPr>
            <w:tcW w:w="589" w:type="pct"/>
            <w:shd w:val="clear" w:color="auto" w:fill="auto"/>
            <w:noWrap/>
            <w:vAlign w:val="bottom"/>
            <w:hideMark/>
          </w:tcPr>
          <w:p w14:paraId="07E944A8" w14:textId="77777777" w:rsidR="00362A5D" w:rsidRPr="00362A5D" w:rsidRDefault="00362A5D" w:rsidP="00362A5D">
            <w:pPr>
              <w:jc w:val="center"/>
              <w:rPr>
                <w:rFonts w:cs="Arial"/>
                <w:sz w:val="20"/>
                <w:szCs w:val="20"/>
                <w:lang w:val="en-US" w:eastAsia="en-US"/>
              </w:rPr>
            </w:pPr>
          </w:p>
        </w:tc>
      </w:tr>
      <w:tr w:rsidR="00362A5D" w:rsidRPr="00362A5D" w14:paraId="4998EA5F" w14:textId="77777777" w:rsidTr="00362A5D">
        <w:trPr>
          <w:trHeight w:val="300"/>
        </w:trPr>
        <w:tc>
          <w:tcPr>
            <w:tcW w:w="615" w:type="pct"/>
            <w:shd w:val="clear" w:color="auto" w:fill="auto"/>
            <w:noWrap/>
            <w:vAlign w:val="bottom"/>
            <w:hideMark/>
          </w:tcPr>
          <w:p w14:paraId="3DEDAE63"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shd w:val="clear" w:color="auto" w:fill="auto"/>
            <w:noWrap/>
            <w:vAlign w:val="bottom"/>
            <w:hideMark/>
          </w:tcPr>
          <w:p w14:paraId="6247D1DF"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DD05</w:t>
            </w:r>
          </w:p>
        </w:tc>
        <w:tc>
          <w:tcPr>
            <w:tcW w:w="529" w:type="pct"/>
            <w:shd w:val="clear" w:color="auto" w:fill="auto"/>
            <w:noWrap/>
            <w:vAlign w:val="bottom"/>
            <w:hideMark/>
          </w:tcPr>
          <w:p w14:paraId="784B43E8"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shd w:val="clear" w:color="auto" w:fill="auto"/>
            <w:noWrap/>
            <w:vAlign w:val="bottom"/>
            <w:hideMark/>
          </w:tcPr>
          <w:p w14:paraId="7A790AB2"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CPF / CNPJ Cancelado na Receita Federal</w:t>
            </w:r>
          </w:p>
        </w:tc>
        <w:tc>
          <w:tcPr>
            <w:tcW w:w="839" w:type="pct"/>
            <w:shd w:val="clear" w:color="auto" w:fill="auto"/>
            <w:noWrap/>
            <w:vAlign w:val="bottom"/>
            <w:hideMark/>
          </w:tcPr>
          <w:p w14:paraId="109C52C4" w14:textId="77777777" w:rsidR="00362A5D" w:rsidRPr="00362A5D" w:rsidRDefault="00362A5D" w:rsidP="00362A5D">
            <w:pPr>
              <w:jc w:val="left"/>
              <w:rPr>
                <w:rFonts w:cs="Arial"/>
                <w:color w:val="000000"/>
                <w:sz w:val="20"/>
                <w:szCs w:val="20"/>
                <w:lang w:val="pt-PT" w:eastAsia="en-US"/>
              </w:rPr>
            </w:pPr>
          </w:p>
        </w:tc>
        <w:tc>
          <w:tcPr>
            <w:tcW w:w="618" w:type="pct"/>
            <w:shd w:val="clear" w:color="auto" w:fill="auto"/>
            <w:noWrap/>
            <w:vAlign w:val="bottom"/>
            <w:hideMark/>
          </w:tcPr>
          <w:p w14:paraId="581FE5AB"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589" w:type="pct"/>
            <w:shd w:val="clear" w:color="auto" w:fill="auto"/>
            <w:noWrap/>
            <w:vAlign w:val="bottom"/>
            <w:hideMark/>
          </w:tcPr>
          <w:p w14:paraId="5ABAC15D" w14:textId="77777777" w:rsidR="00362A5D" w:rsidRPr="00362A5D" w:rsidRDefault="00362A5D" w:rsidP="00362A5D">
            <w:pPr>
              <w:jc w:val="center"/>
              <w:rPr>
                <w:rFonts w:cs="Arial"/>
                <w:color w:val="000000"/>
                <w:sz w:val="20"/>
                <w:szCs w:val="20"/>
                <w:lang w:val="en-US" w:eastAsia="en-US"/>
              </w:rPr>
            </w:pPr>
          </w:p>
        </w:tc>
      </w:tr>
      <w:tr w:rsidR="00362A5D" w:rsidRPr="00362A5D" w14:paraId="341BA5D3" w14:textId="77777777" w:rsidTr="00362A5D">
        <w:trPr>
          <w:trHeight w:val="300"/>
        </w:trPr>
        <w:tc>
          <w:tcPr>
            <w:tcW w:w="6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0498A9"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162C3"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DD06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6A4BD"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AAE98"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CPF Pendente na Receita Federal</w:t>
            </w: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8BF14" w14:textId="77777777" w:rsidR="00362A5D" w:rsidRPr="00362A5D" w:rsidRDefault="00362A5D" w:rsidP="00362A5D">
            <w:pPr>
              <w:jc w:val="left"/>
              <w:rPr>
                <w:rFonts w:cs="Arial"/>
                <w:color w:val="000000"/>
                <w:sz w:val="20"/>
                <w:szCs w:val="20"/>
                <w:lang w:val="pt-PT" w:eastAsia="en-US"/>
              </w:rPr>
            </w:pPr>
          </w:p>
        </w:tc>
        <w:tc>
          <w:tcPr>
            <w:tcW w:w="6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75581"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5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781DC9" w14:textId="77777777" w:rsidR="00362A5D" w:rsidRPr="00362A5D" w:rsidRDefault="00362A5D" w:rsidP="00362A5D">
            <w:pPr>
              <w:jc w:val="center"/>
              <w:rPr>
                <w:rFonts w:cs="Arial"/>
                <w:color w:val="000000"/>
                <w:sz w:val="20"/>
                <w:szCs w:val="20"/>
                <w:lang w:val="en-US" w:eastAsia="en-US"/>
              </w:rPr>
            </w:pPr>
          </w:p>
        </w:tc>
      </w:tr>
      <w:tr w:rsidR="00362A5D" w:rsidRPr="00362A5D" w14:paraId="243F8AD7" w14:textId="77777777" w:rsidTr="00362A5D">
        <w:trPr>
          <w:trHeight w:val="300"/>
        </w:trPr>
        <w:tc>
          <w:tcPr>
            <w:tcW w:w="6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56898"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A5A00"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DD07</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B701D"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8F8A0"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Segurança de Cadastro</w:t>
            </w: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7139A" w14:textId="77777777" w:rsidR="00362A5D" w:rsidRPr="00362A5D" w:rsidRDefault="00362A5D" w:rsidP="00362A5D">
            <w:pPr>
              <w:jc w:val="left"/>
              <w:rPr>
                <w:rFonts w:cs="Arial"/>
                <w:color w:val="000000"/>
                <w:sz w:val="20"/>
                <w:szCs w:val="20"/>
                <w:lang w:val="pt-PT" w:eastAsia="en-US"/>
              </w:rPr>
            </w:pPr>
          </w:p>
        </w:tc>
        <w:tc>
          <w:tcPr>
            <w:tcW w:w="6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7CFFC"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5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2FCF7" w14:textId="77777777" w:rsidR="00362A5D" w:rsidRPr="00362A5D" w:rsidRDefault="00362A5D" w:rsidP="00362A5D">
            <w:pPr>
              <w:jc w:val="center"/>
              <w:rPr>
                <w:rFonts w:cs="Arial"/>
                <w:color w:val="000000"/>
                <w:sz w:val="20"/>
                <w:szCs w:val="20"/>
                <w:lang w:val="en-US" w:eastAsia="en-US"/>
              </w:rPr>
            </w:pPr>
          </w:p>
        </w:tc>
      </w:tr>
      <w:tr w:rsidR="00362A5D" w:rsidRPr="00362A5D" w14:paraId="5DDFE77B" w14:textId="77777777" w:rsidTr="00362A5D">
        <w:trPr>
          <w:trHeight w:val="300"/>
        </w:trPr>
        <w:tc>
          <w:tcPr>
            <w:tcW w:w="6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E1E4B"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lastRenderedPageBreak/>
              <w:t>FIXA</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9CE1F5"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DD10</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5757B"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8C4BA"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Fraude (não soube confirmar dados)</w:t>
            </w: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FF3A0" w14:textId="77777777" w:rsidR="00362A5D" w:rsidRPr="00362A5D" w:rsidRDefault="00362A5D" w:rsidP="00362A5D">
            <w:pPr>
              <w:jc w:val="left"/>
              <w:rPr>
                <w:rFonts w:cs="Arial"/>
                <w:color w:val="000000"/>
                <w:sz w:val="20"/>
                <w:szCs w:val="20"/>
                <w:lang w:val="pt-PT" w:eastAsia="en-US"/>
              </w:rPr>
            </w:pPr>
          </w:p>
        </w:tc>
        <w:tc>
          <w:tcPr>
            <w:tcW w:w="6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A23C15" w14:textId="77777777" w:rsidR="00362A5D" w:rsidRPr="00362A5D" w:rsidRDefault="00362A5D" w:rsidP="00362A5D">
            <w:pPr>
              <w:jc w:val="center"/>
              <w:rPr>
                <w:rFonts w:cs="Arial"/>
                <w:color w:val="000000"/>
                <w:sz w:val="20"/>
                <w:szCs w:val="20"/>
                <w:lang w:val="pt-PT" w:eastAsia="en-US"/>
              </w:rPr>
            </w:pPr>
          </w:p>
        </w:tc>
        <w:tc>
          <w:tcPr>
            <w:tcW w:w="5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7CE3E"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r>
      <w:tr w:rsidR="00362A5D" w:rsidRPr="00362A5D" w14:paraId="140F9623" w14:textId="77777777" w:rsidTr="00362A5D">
        <w:trPr>
          <w:trHeight w:val="300"/>
        </w:trPr>
        <w:tc>
          <w:tcPr>
            <w:tcW w:w="6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C0340B"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998C71"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DD11</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DD466"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9FE96"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Erro no cadastro</w:t>
            </w: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87671" w14:textId="77777777" w:rsidR="00362A5D" w:rsidRPr="00362A5D" w:rsidRDefault="00362A5D" w:rsidP="00362A5D">
            <w:pPr>
              <w:jc w:val="left"/>
              <w:rPr>
                <w:rFonts w:cs="Arial"/>
                <w:color w:val="000000"/>
                <w:sz w:val="20"/>
                <w:szCs w:val="20"/>
                <w:lang w:val="pt-PT" w:eastAsia="en-US"/>
              </w:rPr>
            </w:pPr>
          </w:p>
        </w:tc>
        <w:tc>
          <w:tcPr>
            <w:tcW w:w="6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49E7F"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c>
          <w:tcPr>
            <w:tcW w:w="5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158FC" w14:textId="77777777" w:rsidR="00362A5D" w:rsidRPr="00362A5D" w:rsidRDefault="00362A5D" w:rsidP="00362A5D">
            <w:pPr>
              <w:jc w:val="center"/>
              <w:rPr>
                <w:rFonts w:cs="Arial"/>
                <w:color w:val="000000"/>
                <w:sz w:val="20"/>
                <w:szCs w:val="20"/>
                <w:lang w:val="en-US" w:eastAsia="en-US"/>
              </w:rPr>
            </w:pPr>
          </w:p>
        </w:tc>
      </w:tr>
      <w:tr w:rsidR="00362A5D" w:rsidRPr="00362A5D" w14:paraId="11EF39AB" w14:textId="77777777" w:rsidTr="00362A5D">
        <w:trPr>
          <w:trHeight w:val="300"/>
        </w:trPr>
        <w:tc>
          <w:tcPr>
            <w:tcW w:w="6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F8758"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FIXA</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F81183" w14:textId="77777777" w:rsidR="00362A5D" w:rsidRPr="00362A5D" w:rsidRDefault="00362A5D" w:rsidP="00362A5D">
            <w:pPr>
              <w:jc w:val="left"/>
              <w:rPr>
                <w:rFonts w:cs="Arial"/>
                <w:bCs/>
                <w:color w:val="000000"/>
                <w:sz w:val="20"/>
                <w:szCs w:val="20"/>
                <w:lang w:val="en-US" w:eastAsia="en-US"/>
              </w:rPr>
            </w:pPr>
            <w:r w:rsidRPr="00362A5D">
              <w:rPr>
                <w:rFonts w:cs="Arial"/>
                <w:bCs/>
                <w:color w:val="000000"/>
                <w:sz w:val="20"/>
                <w:szCs w:val="20"/>
                <w:lang w:val="en-US" w:eastAsia="en-US"/>
              </w:rPr>
              <w:t>DD12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A090" w14:textId="77777777" w:rsidR="00362A5D" w:rsidRPr="00362A5D" w:rsidRDefault="00362A5D" w:rsidP="00362A5D">
            <w:pPr>
              <w:jc w:val="left"/>
              <w:rPr>
                <w:rFonts w:cs="Arial"/>
                <w:color w:val="000000"/>
                <w:sz w:val="20"/>
                <w:szCs w:val="20"/>
                <w:lang w:val="en-US" w:eastAsia="en-US"/>
              </w:rPr>
            </w:pPr>
            <w:r w:rsidRPr="00362A5D">
              <w:rPr>
                <w:rFonts w:cs="Arial"/>
                <w:color w:val="000000"/>
                <w:sz w:val="20"/>
                <w:szCs w:val="20"/>
                <w:lang w:val="en-US" w:eastAsia="en-US"/>
              </w:rPr>
              <w:t>NEGOU</w:t>
            </w:r>
          </w:p>
        </w:tc>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08337" w14:textId="77777777" w:rsidR="00362A5D" w:rsidRPr="00362A5D" w:rsidRDefault="00362A5D" w:rsidP="00362A5D">
            <w:pPr>
              <w:jc w:val="left"/>
              <w:rPr>
                <w:rFonts w:cs="Arial"/>
                <w:color w:val="000000"/>
                <w:sz w:val="20"/>
                <w:szCs w:val="20"/>
                <w:lang w:val="pt-PT" w:eastAsia="en-US"/>
              </w:rPr>
            </w:pPr>
            <w:r w:rsidRPr="00362A5D">
              <w:rPr>
                <w:rFonts w:cs="Arial"/>
                <w:color w:val="000000"/>
                <w:sz w:val="20"/>
                <w:szCs w:val="20"/>
                <w:lang w:val="pt-PT" w:eastAsia="en-US"/>
              </w:rPr>
              <w:t>Fraude (NCOI)</w:t>
            </w: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692B8" w14:textId="77777777" w:rsidR="00362A5D" w:rsidRPr="00362A5D" w:rsidRDefault="00362A5D" w:rsidP="00362A5D">
            <w:pPr>
              <w:jc w:val="left"/>
              <w:rPr>
                <w:rFonts w:cs="Arial"/>
                <w:color w:val="000000"/>
                <w:sz w:val="20"/>
                <w:szCs w:val="20"/>
                <w:lang w:val="pt-PT" w:eastAsia="en-US"/>
              </w:rPr>
            </w:pPr>
          </w:p>
        </w:tc>
        <w:tc>
          <w:tcPr>
            <w:tcW w:w="6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79076" w14:textId="77777777" w:rsidR="00362A5D" w:rsidRPr="00362A5D" w:rsidRDefault="00362A5D" w:rsidP="00362A5D">
            <w:pPr>
              <w:jc w:val="center"/>
              <w:rPr>
                <w:rFonts w:cs="Arial"/>
                <w:color w:val="000000"/>
                <w:sz w:val="20"/>
                <w:szCs w:val="20"/>
                <w:lang w:val="en-US" w:eastAsia="en-US"/>
              </w:rPr>
            </w:pPr>
          </w:p>
        </w:tc>
        <w:tc>
          <w:tcPr>
            <w:tcW w:w="5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BCC2" w14:textId="77777777" w:rsidR="00362A5D" w:rsidRPr="00362A5D" w:rsidRDefault="00362A5D" w:rsidP="00362A5D">
            <w:pPr>
              <w:jc w:val="center"/>
              <w:rPr>
                <w:rFonts w:cs="Arial"/>
                <w:color w:val="000000"/>
                <w:sz w:val="20"/>
                <w:szCs w:val="20"/>
                <w:lang w:val="en-US" w:eastAsia="en-US"/>
              </w:rPr>
            </w:pPr>
            <w:r w:rsidRPr="00362A5D">
              <w:rPr>
                <w:rFonts w:cs="Arial"/>
                <w:color w:val="000000"/>
                <w:sz w:val="20"/>
                <w:szCs w:val="20"/>
                <w:lang w:val="en-US" w:eastAsia="en-US"/>
              </w:rPr>
              <w:t>S</w:t>
            </w:r>
          </w:p>
        </w:tc>
      </w:tr>
    </w:tbl>
    <w:p w14:paraId="014EF4A6" w14:textId="77777777" w:rsidR="00362A5D" w:rsidRDefault="00362A5D" w:rsidP="00362A5D">
      <w:pPr>
        <w:rPr>
          <w:rFonts w:cs="Arial"/>
          <w:color w:val="000000"/>
          <w:sz w:val="20"/>
          <w:szCs w:val="20"/>
        </w:rPr>
      </w:pPr>
    </w:p>
    <w:p w14:paraId="3DEE7649" w14:textId="77777777" w:rsidR="00362A5D" w:rsidRDefault="00362A5D" w:rsidP="00362A5D">
      <w:pPr>
        <w:rPr>
          <w:rFonts w:cs="Arial"/>
          <w:color w:val="000000"/>
          <w:sz w:val="20"/>
          <w:szCs w:val="20"/>
        </w:rPr>
      </w:pPr>
    </w:p>
    <w:p w14:paraId="75B2C681" w14:textId="77777777" w:rsidR="00854ACB" w:rsidRPr="00153785" w:rsidRDefault="00854ACB" w:rsidP="00854ACB">
      <w:pPr>
        <w:pStyle w:val="Heading5"/>
      </w:pPr>
      <w:r w:rsidRPr="00153785">
        <w:t>Tabela de destino</w:t>
      </w:r>
    </w:p>
    <w:p w14:paraId="3BCAFF59" w14:textId="77777777" w:rsidR="00854ACB" w:rsidRDefault="00854ACB" w:rsidP="00362A5D">
      <w:pPr>
        <w:rPr>
          <w:rFonts w:cs="Arial"/>
          <w:color w:val="000000"/>
          <w:sz w:val="20"/>
          <w:szCs w:val="20"/>
        </w:rPr>
      </w:pPr>
    </w:p>
    <w:p w14:paraId="5C86712E" w14:textId="77777777" w:rsidR="00854ACB" w:rsidRPr="00153785" w:rsidRDefault="00854ACB" w:rsidP="00854ACB">
      <w:pPr>
        <w:rPr>
          <w:rFonts w:cs="Arial"/>
        </w:rPr>
      </w:pPr>
      <w:r w:rsidRPr="00153785">
        <w:rPr>
          <w:rFonts w:cs="Arial"/>
        </w:rPr>
        <w:t xml:space="preserve">Nome: </w:t>
      </w:r>
      <w:r>
        <w:rPr>
          <w:rFonts w:cs="Arial"/>
        </w:rPr>
        <w:t>FMS_R</w:t>
      </w:r>
      <w:r w:rsidRPr="00153785">
        <w:rPr>
          <w:rFonts w:cs="Arial"/>
        </w:rPr>
        <w:t>_</w:t>
      </w:r>
      <w:r>
        <w:rPr>
          <w:rFonts w:cs="Arial"/>
        </w:rPr>
        <w:t>TRANSACT_REASONCODES</w:t>
      </w:r>
    </w:p>
    <w:p w14:paraId="19888357" w14:textId="77777777" w:rsidR="00854ACB" w:rsidRPr="00153785" w:rsidRDefault="00854ACB" w:rsidP="00854ACB">
      <w:pPr>
        <w:rPr>
          <w:rFonts w:cs="Arial"/>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48"/>
        <w:gridCol w:w="1230"/>
        <w:gridCol w:w="1029"/>
        <w:gridCol w:w="741"/>
        <w:gridCol w:w="585"/>
        <w:gridCol w:w="1663"/>
      </w:tblGrid>
      <w:tr w:rsidR="00854ACB" w:rsidRPr="00153785" w14:paraId="505B236E" w14:textId="77777777" w:rsidTr="004904BE">
        <w:trPr>
          <w:trHeight w:val="257"/>
          <w:jc w:val="center"/>
        </w:trPr>
        <w:tc>
          <w:tcPr>
            <w:tcW w:w="2460" w:type="pct"/>
            <w:shd w:val="clear" w:color="auto" w:fill="808080" w:themeFill="background1" w:themeFillShade="80"/>
            <w:noWrap/>
            <w:vAlign w:val="center"/>
            <w:hideMark/>
          </w:tcPr>
          <w:p w14:paraId="25236039" w14:textId="77777777" w:rsidR="00854ACB" w:rsidRPr="00153785" w:rsidRDefault="00854ACB" w:rsidP="004904BE">
            <w:pPr>
              <w:jc w:val="center"/>
              <w:rPr>
                <w:rFonts w:cs="Arial"/>
                <w:b/>
                <w:color w:val="000000"/>
                <w:sz w:val="20"/>
                <w:szCs w:val="20"/>
              </w:rPr>
            </w:pPr>
            <w:r w:rsidRPr="00153785">
              <w:rPr>
                <w:rFonts w:cs="Arial"/>
                <w:b/>
                <w:color w:val="000000"/>
                <w:sz w:val="20"/>
                <w:szCs w:val="20"/>
              </w:rPr>
              <w:t>Campo</w:t>
            </w:r>
          </w:p>
        </w:tc>
        <w:tc>
          <w:tcPr>
            <w:tcW w:w="521" w:type="pct"/>
            <w:shd w:val="clear" w:color="auto" w:fill="808080" w:themeFill="background1" w:themeFillShade="80"/>
            <w:vAlign w:val="center"/>
          </w:tcPr>
          <w:p w14:paraId="592F2659" w14:textId="77777777" w:rsidR="00854ACB" w:rsidRPr="00153785" w:rsidRDefault="00854ACB" w:rsidP="004904BE">
            <w:pPr>
              <w:jc w:val="center"/>
              <w:rPr>
                <w:rFonts w:cs="Arial"/>
                <w:b/>
                <w:color w:val="000000"/>
                <w:sz w:val="20"/>
                <w:szCs w:val="20"/>
              </w:rPr>
            </w:pPr>
            <w:r w:rsidRPr="00153785">
              <w:rPr>
                <w:rFonts w:cs="Arial"/>
                <w:b/>
                <w:color w:val="000000"/>
                <w:sz w:val="20"/>
                <w:szCs w:val="20"/>
              </w:rPr>
              <w:t>Tipo</w:t>
            </w:r>
          </w:p>
        </w:tc>
        <w:tc>
          <w:tcPr>
            <w:tcW w:w="505" w:type="pct"/>
            <w:shd w:val="clear" w:color="auto" w:fill="808080" w:themeFill="background1" w:themeFillShade="80"/>
            <w:vAlign w:val="center"/>
          </w:tcPr>
          <w:p w14:paraId="00DF14A7" w14:textId="77777777" w:rsidR="00854ACB" w:rsidRPr="00153785" w:rsidRDefault="00854ACB" w:rsidP="004904BE">
            <w:pPr>
              <w:jc w:val="center"/>
              <w:rPr>
                <w:rFonts w:cs="Arial"/>
                <w:b/>
                <w:color w:val="000000"/>
                <w:sz w:val="20"/>
                <w:szCs w:val="20"/>
              </w:rPr>
            </w:pPr>
            <w:r w:rsidRPr="00153785">
              <w:rPr>
                <w:rFonts w:cs="Arial"/>
                <w:b/>
                <w:color w:val="000000"/>
                <w:sz w:val="20"/>
                <w:szCs w:val="20"/>
              </w:rPr>
              <w:t>Tamanho</w:t>
            </w:r>
          </w:p>
        </w:tc>
        <w:tc>
          <w:tcPr>
            <w:tcW w:w="363" w:type="pct"/>
            <w:shd w:val="clear" w:color="auto" w:fill="808080" w:themeFill="background1" w:themeFillShade="80"/>
            <w:vAlign w:val="center"/>
          </w:tcPr>
          <w:p w14:paraId="092808DD" w14:textId="77777777" w:rsidR="00854ACB" w:rsidRPr="00153785" w:rsidRDefault="00854ACB" w:rsidP="004904BE">
            <w:pPr>
              <w:jc w:val="center"/>
              <w:rPr>
                <w:rFonts w:cs="Arial"/>
                <w:b/>
                <w:color w:val="000000"/>
                <w:sz w:val="20"/>
                <w:szCs w:val="20"/>
              </w:rPr>
            </w:pPr>
            <w:r w:rsidRPr="00153785">
              <w:rPr>
                <w:rFonts w:cs="Arial"/>
                <w:b/>
                <w:color w:val="000000"/>
                <w:sz w:val="20"/>
                <w:szCs w:val="20"/>
              </w:rPr>
              <w:t>Chave</w:t>
            </w:r>
          </w:p>
        </w:tc>
        <w:tc>
          <w:tcPr>
            <w:tcW w:w="287" w:type="pct"/>
            <w:shd w:val="clear" w:color="auto" w:fill="808080" w:themeFill="background1" w:themeFillShade="80"/>
            <w:vAlign w:val="center"/>
          </w:tcPr>
          <w:p w14:paraId="5FE8B09F" w14:textId="77777777" w:rsidR="00854ACB" w:rsidRPr="00153785" w:rsidRDefault="00854ACB" w:rsidP="004904BE">
            <w:pPr>
              <w:jc w:val="center"/>
              <w:rPr>
                <w:rFonts w:cs="Arial"/>
                <w:b/>
                <w:color w:val="000000"/>
                <w:sz w:val="20"/>
                <w:szCs w:val="20"/>
              </w:rPr>
            </w:pPr>
            <w:r w:rsidRPr="00153785">
              <w:rPr>
                <w:rFonts w:cs="Arial"/>
                <w:b/>
                <w:color w:val="000000"/>
                <w:sz w:val="20"/>
                <w:szCs w:val="20"/>
              </w:rPr>
              <w:t>Nulo</w:t>
            </w:r>
          </w:p>
        </w:tc>
        <w:tc>
          <w:tcPr>
            <w:tcW w:w="863" w:type="pct"/>
            <w:shd w:val="clear" w:color="auto" w:fill="808080" w:themeFill="background1" w:themeFillShade="80"/>
          </w:tcPr>
          <w:p w14:paraId="7CCC9ACA" w14:textId="77777777" w:rsidR="00854ACB" w:rsidRPr="00153785" w:rsidRDefault="00854ACB" w:rsidP="004904BE">
            <w:pPr>
              <w:jc w:val="center"/>
              <w:rPr>
                <w:rFonts w:cs="Arial"/>
                <w:b/>
                <w:color w:val="000000"/>
                <w:sz w:val="20"/>
                <w:szCs w:val="20"/>
              </w:rPr>
            </w:pPr>
            <w:r w:rsidRPr="00153785">
              <w:rPr>
                <w:rFonts w:cs="Arial"/>
                <w:b/>
                <w:color w:val="000000"/>
                <w:sz w:val="20"/>
                <w:szCs w:val="20"/>
              </w:rPr>
              <w:t>Regra para armazenamento</w:t>
            </w:r>
          </w:p>
        </w:tc>
      </w:tr>
      <w:tr w:rsidR="00854ACB" w:rsidRPr="00153785" w14:paraId="7F43D2B3" w14:textId="77777777" w:rsidTr="004904BE">
        <w:trPr>
          <w:trHeight w:val="257"/>
          <w:jc w:val="center"/>
        </w:trPr>
        <w:tc>
          <w:tcPr>
            <w:tcW w:w="2460" w:type="pct"/>
            <w:shd w:val="clear" w:color="auto" w:fill="auto"/>
            <w:noWrap/>
            <w:vAlign w:val="bottom"/>
          </w:tcPr>
          <w:p w14:paraId="536B0A1A" w14:textId="77777777" w:rsidR="00854ACB" w:rsidRPr="00F950B2" w:rsidRDefault="00854ACB" w:rsidP="004904BE">
            <w:pPr>
              <w:rPr>
                <w:rFonts w:cs="Arial"/>
                <w:color w:val="000000"/>
                <w:sz w:val="20"/>
                <w:szCs w:val="20"/>
              </w:rPr>
            </w:pPr>
            <w:r>
              <w:rPr>
                <w:rFonts w:cs="Arial"/>
                <w:color w:val="000000"/>
                <w:sz w:val="20"/>
                <w:szCs w:val="20"/>
              </w:rPr>
              <w:t>PRODUTO</w:t>
            </w:r>
          </w:p>
        </w:tc>
        <w:tc>
          <w:tcPr>
            <w:tcW w:w="521" w:type="pct"/>
            <w:vAlign w:val="center"/>
          </w:tcPr>
          <w:p w14:paraId="4C6F6ACD" w14:textId="77777777" w:rsidR="00854ACB" w:rsidRPr="00F950B2" w:rsidRDefault="00854ACB" w:rsidP="004904BE">
            <w:pPr>
              <w:rPr>
                <w:rFonts w:cs="Arial"/>
                <w:sz w:val="20"/>
                <w:szCs w:val="20"/>
              </w:rPr>
            </w:pPr>
            <w:r>
              <w:rPr>
                <w:rFonts w:cs="Arial"/>
                <w:sz w:val="20"/>
                <w:szCs w:val="20"/>
              </w:rPr>
              <w:t>VARCHAR2</w:t>
            </w:r>
          </w:p>
        </w:tc>
        <w:tc>
          <w:tcPr>
            <w:tcW w:w="505" w:type="pct"/>
            <w:vAlign w:val="center"/>
          </w:tcPr>
          <w:p w14:paraId="69610EC4" w14:textId="77777777" w:rsidR="00854ACB" w:rsidRPr="00F950B2" w:rsidRDefault="00854ACB" w:rsidP="004904BE">
            <w:pPr>
              <w:rPr>
                <w:rFonts w:cs="Arial"/>
                <w:sz w:val="20"/>
                <w:szCs w:val="20"/>
              </w:rPr>
            </w:pPr>
            <w:r>
              <w:rPr>
                <w:rFonts w:cs="Arial"/>
                <w:sz w:val="20"/>
                <w:szCs w:val="20"/>
              </w:rPr>
              <w:t>50</w:t>
            </w:r>
          </w:p>
        </w:tc>
        <w:tc>
          <w:tcPr>
            <w:tcW w:w="363" w:type="pct"/>
            <w:vAlign w:val="bottom"/>
          </w:tcPr>
          <w:p w14:paraId="4B805C4E" w14:textId="77777777" w:rsidR="00854ACB" w:rsidRPr="00F950B2" w:rsidRDefault="00854ACB" w:rsidP="004904BE">
            <w:pPr>
              <w:jc w:val="left"/>
              <w:rPr>
                <w:rFonts w:cs="Arial"/>
                <w:sz w:val="20"/>
                <w:szCs w:val="20"/>
              </w:rPr>
            </w:pPr>
            <w:r>
              <w:rPr>
                <w:rFonts w:cs="Arial"/>
                <w:sz w:val="20"/>
                <w:szCs w:val="20"/>
              </w:rPr>
              <w:t>S</w:t>
            </w:r>
          </w:p>
        </w:tc>
        <w:tc>
          <w:tcPr>
            <w:tcW w:w="287" w:type="pct"/>
            <w:vAlign w:val="bottom"/>
          </w:tcPr>
          <w:p w14:paraId="1661F3C8" w14:textId="77777777" w:rsidR="00854ACB" w:rsidRPr="00F950B2" w:rsidRDefault="00854ACB" w:rsidP="004904BE">
            <w:pPr>
              <w:jc w:val="left"/>
              <w:rPr>
                <w:rFonts w:cs="Arial"/>
                <w:sz w:val="20"/>
                <w:szCs w:val="20"/>
              </w:rPr>
            </w:pPr>
            <w:r>
              <w:rPr>
                <w:rFonts w:cs="Arial"/>
                <w:sz w:val="20"/>
                <w:szCs w:val="20"/>
              </w:rPr>
              <w:t>N</w:t>
            </w:r>
          </w:p>
        </w:tc>
        <w:tc>
          <w:tcPr>
            <w:tcW w:w="863" w:type="pct"/>
          </w:tcPr>
          <w:p w14:paraId="46D1F228" w14:textId="77777777" w:rsidR="00854ACB" w:rsidRPr="00F950B2" w:rsidRDefault="00854ACB" w:rsidP="004904BE">
            <w:pPr>
              <w:rPr>
                <w:rFonts w:cs="Arial"/>
                <w:sz w:val="20"/>
                <w:szCs w:val="20"/>
              </w:rPr>
            </w:pPr>
            <w:r>
              <w:rPr>
                <w:rFonts w:cs="Arial"/>
                <w:sz w:val="20"/>
                <w:szCs w:val="20"/>
              </w:rPr>
              <w:t>Sequencial</w:t>
            </w:r>
          </w:p>
        </w:tc>
      </w:tr>
      <w:tr w:rsidR="00854ACB" w:rsidRPr="00153785" w14:paraId="0553B170" w14:textId="77777777" w:rsidTr="004904BE">
        <w:trPr>
          <w:trHeight w:val="257"/>
          <w:jc w:val="center"/>
        </w:trPr>
        <w:tc>
          <w:tcPr>
            <w:tcW w:w="2460" w:type="pct"/>
            <w:shd w:val="clear" w:color="auto" w:fill="auto"/>
            <w:noWrap/>
            <w:vAlign w:val="bottom"/>
          </w:tcPr>
          <w:p w14:paraId="67F72BFD" w14:textId="77777777" w:rsidR="00854ACB" w:rsidRDefault="00854ACB" w:rsidP="004904BE">
            <w:pPr>
              <w:rPr>
                <w:rFonts w:cs="Arial"/>
                <w:color w:val="000000"/>
                <w:sz w:val="20"/>
                <w:szCs w:val="20"/>
              </w:rPr>
            </w:pPr>
            <w:r>
              <w:rPr>
                <w:rFonts w:cs="Arial"/>
                <w:color w:val="000000"/>
                <w:sz w:val="20"/>
                <w:szCs w:val="20"/>
              </w:rPr>
              <w:t>REASONCODE</w:t>
            </w:r>
          </w:p>
        </w:tc>
        <w:tc>
          <w:tcPr>
            <w:tcW w:w="521" w:type="pct"/>
            <w:vAlign w:val="center"/>
          </w:tcPr>
          <w:p w14:paraId="105F78A2" w14:textId="77777777" w:rsidR="00854ACB" w:rsidRDefault="00854ACB" w:rsidP="004904BE">
            <w:pPr>
              <w:rPr>
                <w:rFonts w:cs="Arial"/>
                <w:sz w:val="20"/>
                <w:szCs w:val="20"/>
              </w:rPr>
            </w:pPr>
            <w:r>
              <w:rPr>
                <w:rFonts w:cs="Arial"/>
                <w:sz w:val="20"/>
                <w:szCs w:val="20"/>
              </w:rPr>
              <w:t>VARCHAR2</w:t>
            </w:r>
          </w:p>
        </w:tc>
        <w:tc>
          <w:tcPr>
            <w:tcW w:w="505" w:type="pct"/>
            <w:vAlign w:val="center"/>
          </w:tcPr>
          <w:p w14:paraId="39A38BA9" w14:textId="77777777" w:rsidR="00854ACB" w:rsidRDefault="00854ACB" w:rsidP="004904BE">
            <w:pPr>
              <w:rPr>
                <w:rFonts w:cs="Arial"/>
                <w:sz w:val="20"/>
                <w:szCs w:val="20"/>
              </w:rPr>
            </w:pPr>
            <w:r>
              <w:rPr>
                <w:rFonts w:cs="Arial"/>
                <w:sz w:val="20"/>
                <w:szCs w:val="20"/>
              </w:rPr>
              <w:t>50</w:t>
            </w:r>
          </w:p>
        </w:tc>
        <w:tc>
          <w:tcPr>
            <w:tcW w:w="363" w:type="pct"/>
            <w:vAlign w:val="bottom"/>
          </w:tcPr>
          <w:p w14:paraId="52319DB2" w14:textId="77777777" w:rsidR="00854ACB" w:rsidRPr="00F950B2" w:rsidRDefault="00854ACB" w:rsidP="004904BE">
            <w:pPr>
              <w:jc w:val="left"/>
              <w:rPr>
                <w:rFonts w:cs="Arial"/>
                <w:sz w:val="20"/>
                <w:szCs w:val="20"/>
              </w:rPr>
            </w:pPr>
            <w:r>
              <w:rPr>
                <w:rFonts w:cs="Arial"/>
                <w:sz w:val="20"/>
                <w:szCs w:val="20"/>
              </w:rPr>
              <w:t>S</w:t>
            </w:r>
          </w:p>
        </w:tc>
        <w:tc>
          <w:tcPr>
            <w:tcW w:w="287" w:type="pct"/>
            <w:vAlign w:val="bottom"/>
          </w:tcPr>
          <w:p w14:paraId="547BA48F" w14:textId="77777777" w:rsidR="00854ACB" w:rsidRDefault="00854ACB" w:rsidP="004904BE">
            <w:pPr>
              <w:jc w:val="left"/>
              <w:rPr>
                <w:rFonts w:cs="Arial"/>
                <w:sz w:val="20"/>
                <w:szCs w:val="20"/>
              </w:rPr>
            </w:pPr>
            <w:r>
              <w:rPr>
                <w:rFonts w:cs="Arial"/>
                <w:sz w:val="20"/>
                <w:szCs w:val="20"/>
              </w:rPr>
              <w:t>N</w:t>
            </w:r>
          </w:p>
        </w:tc>
        <w:tc>
          <w:tcPr>
            <w:tcW w:w="863" w:type="pct"/>
          </w:tcPr>
          <w:p w14:paraId="2664D532" w14:textId="77777777" w:rsidR="00854ACB" w:rsidRPr="00F950B2" w:rsidRDefault="00854ACB" w:rsidP="004904BE">
            <w:pPr>
              <w:rPr>
                <w:rFonts w:cs="Arial"/>
                <w:sz w:val="20"/>
                <w:szCs w:val="20"/>
              </w:rPr>
            </w:pPr>
          </w:p>
        </w:tc>
      </w:tr>
      <w:tr w:rsidR="00854ACB" w:rsidRPr="00153785" w14:paraId="2C367042" w14:textId="77777777" w:rsidTr="004904BE">
        <w:trPr>
          <w:trHeight w:val="257"/>
          <w:jc w:val="center"/>
        </w:trPr>
        <w:tc>
          <w:tcPr>
            <w:tcW w:w="2460" w:type="pct"/>
            <w:shd w:val="clear" w:color="auto" w:fill="auto"/>
            <w:noWrap/>
            <w:vAlign w:val="bottom"/>
          </w:tcPr>
          <w:p w14:paraId="76CADA18" w14:textId="77777777" w:rsidR="00854ACB" w:rsidRPr="00F950B2" w:rsidRDefault="00854ACB" w:rsidP="004904BE">
            <w:pPr>
              <w:rPr>
                <w:rFonts w:cs="Arial"/>
                <w:color w:val="000000"/>
                <w:sz w:val="20"/>
                <w:szCs w:val="20"/>
              </w:rPr>
            </w:pPr>
            <w:r>
              <w:rPr>
                <w:rFonts w:cs="Arial"/>
                <w:color w:val="000000"/>
                <w:sz w:val="20"/>
                <w:szCs w:val="20"/>
              </w:rPr>
              <w:t>STATUS</w:t>
            </w:r>
          </w:p>
        </w:tc>
        <w:tc>
          <w:tcPr>
            <w:tcW w:w="521" w:type="pct"/>
            <w:vAlign w:val="center"/>
          </w:tcPr>
          <w:p w14:paraId="5F1DC4B3" w14:textId="77777777" w:rsidR="00854ACB" w:rsidRPr="00F950B2" w:rsidRDefault="00854ACB" w:rsidP="004904BE">
            <w:pPr>
              <w:rPr>
                <w:rFonts w:cs="Arial"/>
                <w:sz w:val="20"/>
                <w:szCs w:val="20"/>
              </w:rPr>
            </w:pPr>
            <w:r>
              <w:rPr>
                <w:rFonts w:cs="Arial"/>
                <w:sz w:val="20"/>
                <w:szCs w:val="20"/>
              </w:rPr>
              <w:t>VARCHAR2</w:t>
            </w:r>
          </w:p>
        </w:tc>
        <w:tc>
          <w:tcPr>
            <w:tcW w:w="505" w:type="pct"/>
            <w:vAlign w:val="center"/>
          </w:tcPr>
          <w:p w14:paraId="140FFC25" w14:textId="77777777" w:rsidR="00854ACB" w:rsidRPr="00F950B2" w:rsidRDefault="00854ACB" w:rsidP="004904BE">
            <w:pPr>
              <w:rPr>
                <w:rFonts w:cs="Arial"/>
                <w:sz w:val="20"/>
                <w:szCs w:val="20"/>
              </w:rPr>
            </w:pPr>
            <w:r>
              <w:rPr>
                <w:rFonts w:cs="Arial"/>
                <w:sz w:val="20"/>
                <w:szCs w:val="20"/>
              </w:rPr>
              <w:t>50</w:t>
            </w:r>
          </w:p>
        </w:tc>
        <w:tc>
          <w:tcPr>
            <w:tcW w:w="363" w:type="pct"/>
            <w:vAlign w:val="bottom"/>
          </w:tcPr>
          <w:p w14:paraId="4448C73F" w14:textId="77777777" w:rsidR="00854ACB" w:rsidRPr="00F950B2" w:rsidRDefault="00854ACB" w:rsidP="004904BE">
            <w:pPr>
              <w:jc w:val="left"/>
              <w:rPr>
                <w:rFonts w:cs="Arial"/>
                <w:sz w:val="20"/>
                <w:szCs w:val="20"/>
              </w:rPr>
            </w:pPr>
            <w:r w:rsidRPr="00F950B2">
              <w:rPr>
                <w:rFonts w:cs="Arial"/>
                <w:sz w:val="20"/>
                <w:szCs w:val="20"/>
              </w:rPr>
              <w:t>N</w:t>
            </w:r>
          </w:p>
        </w:tc>
        <w:tc>
          <w:tcPr>
            <w:tcW w:w="287" w:type="pct"/>
            <w:vAlign w:val="bottom"/>
          </w:tcPr>
          <w:p w14:paraId="37109161" w14:textId="77777777" w:rsidR="00854ACB" w:rsidRPr="00F950B2" w:rsidRDefault="00854ACB" w:rsidP="004904BE">
            <w:pPr>
              <w:jc w:val="left"/>
              <w:rPr>
                <w:rFonts w:cs="Arial"/>
                <w:sz w:val="20"/>
                <w:szCs w:val="20"/>
              </w:rPr>
            </w:pPr>
            <w:r>
              <w:rPr>
                <w:rFonts w:cs="Arial"/>
                <w:sz w:val="20"/>
                <w:szCs w:val="20"/>
              </w:rPr>
              <w:t>N</w:t>
            </w:r>
          </w:p>
        </w:tc>
        <w:tc>
          <w:tcPr>
            <w:tcW w:w="863" w:type="pct"/>
          </w:tcPr>
          <w:p w14:paraId="11A619BF" w14:textId="77777777" w:rsidR="00854ACB" w:rsidRPr="00F950B2" w:rsidRDefault="00854ACB" w:rsidP="004904BE">
            <w:pPr>
              <w:rPr>
                <w:rFonts w:cs="Arial"/>
                <w:sz w:val="20"/>
                <w:szCs w:val="20"/>
              </w:rPr>
            </w:pPr>
          </w:p>
        </w:tc>
      </w:tr>
      <w:tr w:rsidR="00854ACB" w:rsidRPr="00153785" w14:paraId="6ECF8CEB" w14:textId="77777777" w:rsidTr="004904BE">
        <w:trPr>
          <w:trHeight w:val="257"/>
          <w:jc w:val="center"/>
        </w:trPr>
        <w:tc>
          <w:tcPr>
            <w:tcW w:w="2460" w:type="pct"/>
            <w:shd w:val="clear" w:color="auto" w:fill="auto"/>
            <w:noWrap/>
            <w:vAlign w:val="bottom"/>
          </w:tcPr>
          <w:p w14:paraId="3F7D4C79" w14:textId="77777777" w:rsidR="00854ACB" w:rsidRDefault="00854ACB" w:rsidP="004904BE">
            <w:pPr>
              <w:rPr>
                <w:rFonts w:cs="Arial"/>
                <w:color w:val="000000"/>
                <w:sz w:val="20"/>
                <w:szCs w:val="20"/>
              </w:rPr>
            </w:pPr>
            <w:r>
              <w:rPr>
                <w:rFonts w:cs="Arial"/>
                <w:color w:val="000000"/>
                <w:sz w:val="20"/>
                <w:szCs w:val="20"/>
              </w:rPr>
              <w:t>MOTIVO</w:t>
            </w:r>
          </w:p>
        </w:tc>
        <w:tc>
          <w:tcPr>
            <w:tcW w:w="521" w:type="pct"/>
            <w:vAlign w:val="center"/>
          </w:tcPr>
          <w:p w14:paraId="44EB9626" w14:textId="77777777" w:rsidR="00854ACB" w:rsidRDefault="00854ACB" w:rsidP="004904BE">
            <w:pPr>
              <w:rPr>
                <w:rFonts w:cs="Arial"/>
                <w:sz w:val="20"/>
                <w:szCs w:val="20"/>
              </w:rPr>
            </w:pPr>
            <w:r>
              <w:rPr>
                <w:rFonts w:cs="Arial"/>
                <w:sz w:val="20"/>
                <w:szCs w:val="20"/>
              </w:rPr>
              <w:t>VARCHAR2</w:t>
            </w:r>
          </w:p>
        </w:tc>
        <w:tc>
          <w:tcPr>
            <w:tcW w:w="505" w:type="pct"/>
            <w:vAlign w:val="center"/>
          </w:tcPr>
          <w:p w14:paraId="1CEC01A1" w14:textId="77777777" w:rsidR="00854ACB" w:rsidRDefault="00854ACB" w:rsidP="004904BE">
            <w:pPr>
              <w:rPr>
                <w:rFonts w:cs="Arial"/>
                <w:sz w:val="20"/>
                <w:szCs w:val="20"/>
              </w:rPr>
            </w:pPr>
            <w:r>
              <w:rPr>
                <w:rFonts w:cs="Arial"/>
                <w:sz w:val="20"/>
                <w:szCs w:val="20"/>
              </w:rPr>
              <w:t>500</w:t>
            </w:r>
          </w:p>
        </w:tc>
        <w:tc>
          <w:tcPr>
            <w:tcW w:w="363" w:type="pct"/>
            <w:vAlign w:val="bottom"/>
          </w:tcPr>
          <w:p w14:paraId="25073E74" w14:textId="77777777" w:rsidR="00854ACB" w:rsidRPr="00F950B2" w:rsidRDefault="00854ACB" w:rsidP="004904BE">
            <w:pPr>
              <w:jc w:val="left"/>
              <w:rPr>
                <w:rFonts w:cs="Arial"/>
                <w:sz w:val="20"/>
                <w:szCs w:val="20"/>
              </w:rPr>
            </w:pPr>
            <w:r>
              <w:rPr>
                <w:rFonts w:cs="Arial"/>
                <w:sz w:val="20"/>
                <w:szCs w:val="20"/>
              </w:rPr>
              <w:t>N</w:t>
            </w:r>
          </w:p>
        </w:tc>
        <w:tc>
          <w:tcPr>
            <w:tcW w:w="287" w:type="pct"/>
            <w:vAlign w:val="bottom"/>
          </w:tcPr>
          <w:p w14:paraId="21F3AE20" w14:textId="77777777" w:rsidR="00854ACB" w:rsidRDefault="00854ACB" w:rsidP="004904BE">
            <w:pPr>
              <w:jc w:val="left"/>
              <w:rPr>
                <w:rFonts w:cs="Arial"/>
                <w:sz w:val="20"/>
                <w:szCs w:val="20"/>
              </w:rPr>
            </w:pPr>
            <w:r>
              <w:rPr>
                <w:rFonts w:cs="Arial"/>
                <w:sz w:val="20"/>
                <w:szCs w:val="20"/>
              </w:rPr>
              <w:t>N</w:t>
            </w:r>
          </w:p>
        </w:tc>
        <w:tc>
          <w:tcPr>
            <w:tcW w:w="863" w:type="pct"/>
          </w:tcPr>
          <w:p w14:paraId="1C6BCE21" w14:textId="77777777" w:rsidR="00854ACB" w:rsidRPr="00F950B2" w:rsidRDefault="00854ACB" w:rsidP="004904BE">
            <w:pPr>
              <w:rPr>
                <w:rFonts w:cs="Arial"/>
                <w:sz w:val="20"/>
                <w:szCs w:val="20"/>
              </w:rPr>
            </w:pPr>
          </w:p>
        </w:tc>
      </w:tr>
      <w:tr w:rsidR="00854ACB" w:rsidRPr="00153785" w14:paraId="4A80170C" w14:textId="77777777" w:rsidTr="004904BE">
        <w:trPr>
          <w:trHeight w:val="257"/>
          <w:jc w:val="center"/>
        </w:trPr>
        <w:tc>
          <w:tcPr>
            <w:tcW w:w="2460" w:type="pct"/>
            <w:shd w:val="clear" w:color="auto" w:fill="auto"/>
            <w:noWrap/>
            <w:vAlign w:val="bottom"/>
          </w:tcPr>
          <w:p w14:paraId="2B5E17C5" w14:textId="77777777" w:rsidR="00854ACB" w:rsidRPr="00362A5D" w:rsidRDefault="00854ACB" w:rsidP="004904BE">
            <w:pPr>
              <w:rPr>
                <w:rFonts w:cs="Arial"/>
                <w:color w:val="000000"/>
                <w:sz w:val="20"/>
                <w:szCs w:val="20"/>
              </w:rPr>
            </w:pPr>
            <w:r w:rsidRPr="00362A5D">
              <w:rPr>
                <w:rFonts w:cs="Arial"/>
                <w:bCs/>
                <w:sz w:val="20"/>
                <w:szCs w:val="20"/>
                <w:lang w:val="en-US" w:eastAsia="en-US"/>
              </w:rPr>
              <w:t>NEGADA_SEM_CONTATO</w:t>
            </w:r>
          </w:p>
        </w:tc>
        <w:tc>
          <w:tcPr>
            <w:tcW w:w="521" w:type="pct"/>
            <w:vAlign w:val="center"/>
          </w:tcPr>
          <w:p w14:paraId="53C2B8E8" w14:textId="77777777" w:rsidR="00854ACB" w:rsidRPr="00362A5D" w:rsidRDefault="00854ACB" w:rsidP="004904BE">
            <w:pPr>
              <w:rPr>
                <w:rFonts w:cs="Arial"/>
                <w:sz w:val="20"/>
                <w:szCs w:val="20"/>
              </w:rPr>
            </w:pPr>
            <w:r w:rsidRPr="00362A5D">
              <w:rPr>
                <w:rFonts w:cs="Arial"/>
                <w:sz w:val="20"/>
                <w:szCs w:val="20"/>
              </w:rPr>
              <w:t>VARCHAR2</w:t>
            </w:r>
          </w:p>
        </w:tc>
        <w:tc>
          <w:tcPr>
            <w:tcW w:w="505" w:type="pct"/>
            <w:vAlign w:val="center"/>
          </w:tcPr>
          <w:p w14:paraId="703C7C09" w14:textId="77777777" w:rsidR="00854ACB" w:rsidRPr="00362A5D" w:rsidRDefault="00854ACB" w:rsidP="004904BE">
            <w:pPr>
              <w:rPr>
                <w:rFonts w:cs="Arial"/>
                <w:sz w:val="20"/>
                <w:szCs w:val="20"/>
              </w:rPr>
            </w:pPr>
            <w:r w:rsidRPr="00362A5D">
              <w:rPr>
                <w:rFonts w:cs="Arial"/>
                <w:sz w:val="20"/>
                <w:szCs w:val="20"/>
              </w:rPr>
              <w:t>1</w:t>
            </w:r>
          </w:p>
        </w:tc>
        <w:tc>
          <w:tcPr>
            <w:tcW w:w="363" w:type="pct"/>
            <w:vAlign w:val="bottom"/>
          </w:tcPr>
          <w:p w14:paraId="5B6F6AB7" w14:textId="77777777" w:rsidR="00854ACB" w:rsidRPr="00362A5D" w:rsidRDefault="00854ACB" w:rsidP="004904BE">
            <w:pPr>
              <w:jc w:val="left"/>
              <w:rPr>
                <w:rFonts w:cs="Arial"/>
                <w:sz w:val="20"/>
                <w:szCs w:val="20"/>
              </w:rPr>
            </w:pPr>
            <w:r w:rsidRPr="00362A5D">
              <w:rPr>
                <w:rFonts w:cs="Arial"/>
                <w:sz w:val="20"/>
                <w:szCs w:val="20"/>
              </w:rPr>
              <w:t>N</w:t>
            </w:r>
          </w:p>
        </w:tc>
        <w:tc>
          <w:tcPr>
            <w:tcW w:w="287" w:type="pct"/>
            <w:vAlign w:val="bottom"/>
          </w:tcPr>
          <w:p w14:paraId="5C5DDBA6" w14:textId="77777777" w:rsidR="00854ACB" w:rsidRPr="00362A5D" w:rsidRDefault="00854ACB" w:rsidP="004904BE">
            <w:pPr>
              <w:jc w:val="left"/>
              <w:rPr>
                <w:rFonts w:cs="Arial"/>
                <w:sz w:val="20"/>
                <w:szCs w:val="20"/>
              </w:rPr>
            </w:pPr>
            <w:r w:rsidRPr="00362A5D">
              <w:rPr>
                <w:rFonts w:cs="Arial"/>
                <w:sz w:val="20"/>
                <w:szCs w:val="20"/>
              </w:rPr>
              <w:t>N</w:t>
            </w:r>
          </w:p>
        </w:tc>
        <w:tc>
          <w:tcPr>
            <w:tcW w:w="863" w:type="pct"/>
          </w:tcPr>
          <w:p w14:paraId="17C06219" w14:textId="77777777" w:rsidR="00854ACB" w:rsidRPr="00362A5D" w:rsidRDefault="00854ACB" w:rsidP="004904BE">
            <w:pPr>
              <w:rPr>
                <w:rFonts w:cs="Arial"/>
                <w:sz w:val="20"/>
                <w:szCs w:val="20"/>
              </w:rPr>
            </w:pPr>
          </w:p>
        </w:tc>
      </w:tr>
      <w:tr w:rsidR="00854ACB" w:rsidRPr="00153785" w14:paraId="3563E75F" w14:textId="77777777" w:rsidTr="004904BE">
        <w:trPr>
          <w:trHeight w:val="257"/>
          <w:jc w:val="center"/>
        </w:trPr>
        <w:tc>
          <w:tcPr>
            <w:tcW w:w="2460" w:type="pct"/>
            <w:shd w:val="clear" w:color="auto" w:fill="auto"/>
            <w:noWrap/>
            <w:vAlign w:val="bottom"/>
          </w:tcPr>
          <w:p w14:paraId="2F010984" w14:textId="77777777" w:rsidR="00854ACB" w:rsidRPr="00362A5D" w:rsidRDefault="00854ACB" w:rsidP="004904BE">
            <w:pPr>
              <w:rPr>
                <w:rFonts w:cs="Arial"/>
                <w:bCs/>
                <w:sz w:val="20"/>
                <w:szCs w:val="20"/>
                <w:lang w:val="en-US" w:eastAsia="en-US"/>
              </w:rPr>
            </w:pPr>
            <w:r w:rsidRPr="00362A5D">
              <w:rPr>
                <w:rFonts w:cs="Arial"/>
                <w:bCs/>
                <w:sz w:val="20"/>
                <w:szCs w:val="20"/>
                <w:lang w:val="en-US" w:eastAsia="en-US"/>
              </w:rPr>
              <w:t>NEGADA_OUTROS</w:t>
            </w:r>
          </w:p>
        </w:tc>
        <w:tc>
          <w:tcPr>
            <w:tcW w:w="521" w:type="pct"/>
            <w:vAlign w:val="center"/>
          </w:tcPr>
          <w:p w14:paraId="55D6E4D8" w14:textId="77777777" w:rsidR="00854ACB" w:rsidRPr="00362A5D" w:rsidRDefault="00854ACB" w:rsidP="004904BE">
            <w:pPr>
              <w:rPr>
                <w:rFonts w:cs="Arial"/>
                <w:sz w:val="20"/>
                <w:szCs w:val="20"/>
              </w:rPr>
            </w:pPr>
            <w:r w:rsidRPr="00362A5D">
              <w:rPr>
                <w:rFonts w:cs="Arial"/>
                <w:sz w:val="20"/>
                <w:szCs w:val="20"/>
              </w:rPr>
              <w:t>VARCHAR2</w:t>
            </w:r>
          </w:p>
        </w:tc>
        <w:tc>
          <w:tcPr>
            <w:tcW w:w="505" w:type="pct"/>
            <w:vAlign w:val="center"/>
          </w:tcPr>
          <w:p w14:paraId="30160EC8" w14:textId="77777777" w:rsidR="00854ACB" w:rsidRPr="00362A5D" w:rsidRDefault="00854ACB" w:rsidP="004904BE">
            <w:pPr>
              <w:rPr>
                <w:rFonts w:cs="Arial"/>
                <w:sz w:val="20"/>
                <w:szCs w:val="20"/>
              </w:rPr>
            </w:pPr>
            <w:r w:rsidRPr="00362A5D">
              <w:rPr>
                <w:rFonts w:cs="Arial"/>
                <w:sz w:val="20"/>
                <w:szCs w:val="20"/>
              </w:rPr>
              <w:t>1</w:t>
            </w:r>
          </w:p>
        </w:tc>
        <w:tc>
          <w:tcPr>
            <w:tcW w:w="363" w:type="pct"/>
            <w:vAlign w:val="bottom"/>
          </w:tcPr>
          <w:p w14:paraId="5941E01A" w14:textId="77777777" w:rsidR="00854ACB" w:rsidRPr="00362A5D" w:rsidRDefault="00854ACB" w:rsidP="004904BE">
            <w:pPr>
              <w:jc w:val="left"/>
              <w:rPr>
                <w:rFonts w:cs="Arial"/>
                <w:sz w:val="20"/>
                <w:szCs w:val="20"/>
              </w:rPr>
            </w:pPr>
            <w:r w:rsidRPr="00362A5D">
              <w:rPr>
                <w:rFonts w:cs="Arial"/>
                <w:sz w:val="20"/>
                <w:szCs w:val="20"/>
              </w:rPr>
              <w:t>N</w:t>
            </w:r>
          </w:p>
        </w:tc>
        <w:tc>
          <w:tcPr>
            <w:tcW w:w="287" w:type="pct"/>
            <w:vAlign w:val="bottom"/>
          </w:tcPr>
          <w:p w14:paraId="4F3F304B" w14:textId="77777777" w:rsidR="00854ACB" w:rsidRPr="00362A5D" w:rsidRDefault="00854ACB" w:rsidP="004904BE">
            <w:pPr>
              <w:jc w:val="left"/>
              <w:rPr>
                <w:rFonts w:cs="Arial"/>
                <w:sz w:val="20"/>
                <w:szCs w:val="20"/>
              </w:rPr>
            </w:pPr>
            <w:r w:rsidRPr="00362A5D">
              <w:rPr>
                <w:rFonts w:cs="Arial"/>
                <w:sz w:val="20"/>
                <w:szCs w:val="20"/>
              </w:rPr>
              <w:t>N</w:t>
            </w:r>
          </w:p>
        </w:tc>
        <w:tc>
          <w:tcPr>
            <w:tcW w:w="863" w:type="pct"/>
          </w:tcPr>
          <w:p w14:paraId="462C87D6" w14:textId="77777777" w:rsidR="00854ACB" w:rsidRPr="00362A5D" w:rsidRDefault="00854ACB" w:rsidP="004904BE">
            <w:pPr>
              <w:rPr>
                <w:rFonts w:cs="Arial"/>
                <w:sz w:val="20"/>
                <w:szCs w:val="20"/>
              </w:rPr>
            </w:pPr>
          </w:p>
        </w:tc>
      </w:tr>
      <w:tr w:rsidR="00854ACB" w:rsidRPr="00153785" w14:paraId="39999371" w14:textId="77777777" w:rsidTr="004904BE">
        <w:trPr>
          <w:trHeight w:val="257"/>
          <w:jc w:val="center"/>
        </w:trPr>
        <w:tc>
          <w:tcPr>
            <w:tcW w:w="2460" w:type="pct"/>
            <w:shd w:val="clear" w:color="auto" w:fill="auto"/>
            <w:noWrap/>
            <w:vAlign w:val="bottom"/>
          </w:tcPr>
          <w:p w14:paraId="54AFFE0E" w14:textId="77777777" w:rsidR="00854ACB" w:rsidRPr="00362A5D" w:rsidRDefault="00854ACB" w:rsidP="004904BE">
            <w:pPr>
              <w:rPr>
                <w:rFonts w:cs="Arial"/>
                <w:bCs/>
                <w:sz w:val="20"/>
                <w:szCs w:val="20"/>
                <w:lang w:val="en-US" w:eastAsia="en-US"/>
              </w:rPr>
            </w:pPr>
            <w:r w:rsidRPr="00362A5D">
              <w:rPr>
                <w:rFonts w:cs="Arial"/>
                <w:bCs/>
                <w:sz w:val="20"/>
                <w:szCs w:val="20"/>
                <w:lang w:val="en-US" w:eastAsia="en-US"/>
              </w:rPr>
              <w:t>NEGADA_FRAUDE</w:t>
            </w:r>
          </w:p>
        </w:tc>
        <w:tc>
          <w:tcPr>
            <w:tcW w:w="521" w:type="pct"/>
            <w:vAlign w:val="center"/>
          </w:tcPr>
          <w:p w14:paraId="7EB2310E" w14:textId="77777777" w:rsidR="00854ACB" w:rsidRPr="00362A5D" w:rsidRDefault="00854ACB" w:rsidP="004904BE">
            <w:pPr>
              <w:rPr>
                <w:rFonts w:cs="Arial"/>
                <w:sz w:val="20"/>
                <w:szCs w:val="20"/>
              </w:rPr>
            </w:pPr>
            <w:r w:rsidRPr="00362A5D">
              <w:rPr>
                <w:rFonts w:cs="Arial"/>
                <w:sz w:val="20"/>
                <w:szCs w:val="20"/>
              </w:rPr>
              <w:t>VARCHAR2</w:t>
            </w:r>
          </w:p>
        </w:tc>
        <w:tc>
          <w:tcPr>
            <w:tcW w:w="505" w:type="pct"/>
            <w:vAlign w:val="center"/>
          </w:tcPr>
          <w:p w14:paraId="1510DB5A" w14:textId="77777777" w:rsidR="00854ACB" w:rsidRPr="00362A5D" w:rsidRDefault="00854ACB" w:rsidP="004904BE">
            <w:pPr>
              <w:rPr>
                <w:rFonts w:cs="Arial"/>
                <w:sz w:val="20"/>
                <w:szCs w:val="20"/>
              </w:rPr>
            </w:pPr>
            <w:r w:rsidRPr="00362A5D">
              <w:rPr>
                <w:rFonts w:cs="Arial"/>
                <w:sz w:val="20"/>
                <w:szCs w:val="20"/>
              </w:rPr>
              <w:t>1</w:t>
            </w:r>
          </w:p>
        </w:tc>
        <w:tc>
          <w:tcPr>
            <w:tcW w:w="363" w:type="pct"/>
            <w:vAlign w:val="bottom"/>
          </w:tcPr>
          <w:p w14:paraId="42BBC983" w14:textId="77777777" w:rsidR="00854ACB" w:rsidRPr="00362A5D" w:rsidRDefault="00854ACB" w:rsidP="004904BE">
            <w:pPr>
              <w:jc w:val="left"/>
              <w:rPr>
                <w:rFonts w:cs="Arial"/>
                <w:sz w:val="20"/>
                <w:szCs w:val="20"/>
              </w:rPr>
            </w:pPr>
            <w:r w:rsidRPr="00362A5D">
              <w:rPr>
                <w:rFonts w:cs="Arial"/>
                <w:sz w:val="20"/>
                <w:szCs w:val="20"/>
              </w:rPr>
              <w:t>N</w:t>
            </w:r>
          </w:p>
        </w:tc>
        <w:tc>
          <w:tcPr>
            <w:tcW w:w="287" w:type="pct"/>
            <w:vAlign w:val="bottom"/>
          </w:tcPr>
          <w:p w14:paraId="392E7ACF" w14:textId="77777777" w:rsidR="00854ACB" w:rsidRPr="00362A5D" w:rsidRDefault="00854ACB" w:rsidP="004904BE">
            <w:pPr>
              <w:jc w:val="left"/>
              <w:rPr>
                <w:rFonts w:cs="Arial"/>
                <w:sz w:val="20"/>
                <w:szCs w:val="20"/>
              </w:rPr>
            </w:pPr>
            <w:r w:rsidRPr="00362A5D">
              <w:rPr>
                <w:rFonts w:cs="Arial"/>
                <w:sz w:val="20"/>
                <w:szCs w:val="20"/>
              </w:rPr>
              <w:t>N</w:t>
            </w:r>
          </w:p>
        </w:tc>
        <w:tc>
          <w:tcPr>
            <w:tcW w:w="863" w:type="pct"/>
          </w:tcPr>
          <w:p w14:paraId="472A3755" w14:textId="77777777" w:rsidR="00854ACB" w:rsidRPr="00362A5D" w:rsidRDefault="00854ACB" w:rsidP="004904BE">
            <w:pPr>
              <w:rPr>
                <w:rFonts w:cs="Arial"/>
                <w:sz w:val="20"/>
                <w:szCs w:val="20"/>
              </w:rPr>
            </w:pPr>
          </w:p>
        </w:tc>
      </w:tr>
    </w:tbl>
    <w:p w14:paraId="26546C7C" w14:textId="77777777" w:rsidR="00362A5D" w:rsidRDefault="00362A5D" w:rsidP="00362A5D">
      <w:pPr>
        <w:rPr>
          <w:rFonts w:cs="Arial"/>
          <w:color w:val="000000"/>
          <w:sz w:val="20"/>
          <w:szCs w:val="20"/>
        </w:rPr>
      </w:pPr>
    </w:p>
    <w:p w14:paraId="46E6AD1F" w14:textId="77777777" w:rsidR="00362A5D" w:rsidRPr="00362A5D" w:rsidRDefault="00362A5D" w:rsidP="00362A5D">
      <w:pPr>
        <w:rPr>
          <w:lang w:eastAsia="en-US"/>
        </w:rPr>
      </w:pPr>
    </w:p>
    <w:p w14:paraId="1DA22B58" w14:textId="618E8106" w:rsidR="00200936" w:rsidRPr="00200936" w:rsidRDefault="00200936" w:rsidP="00200936">
      <w:pPr>
        <w:pStyle w:val="Heading3"/>
      </w:pPr>
      <w:bookmarkStart w:id="110" w:name="_Toc499303942"/>
      <w:r w:rsidRPr="00200936">
        <w:t>Tabelas de resultados</w:t>
      </w:r>
      <w:bookmarkEnd w:id="109"/>
      <w:bookmarkEnd w:id="110"/>
    </w:p>
    <w:p w14:paraId="716584D7" w14:textId="77777777" w:rsidR="00200936" w:rsidRPr="001E214E" w:rsidRDefault="00200936" w:rsidP="00D226EA">
      <w:pPr>
        <w:pStyle w:val="Heading4"/>
      </w:pPr>
      <w:bookmarkStart w:id="111" w:name="_Toc497226488"/>
      <w:bookmarkStart w:id="112" w:name="_Toc499303943"/>
      <w:r w:rsidRPr="001E214E">
        <w:t>Tabela de resultado final</w:t>
      </w:r>
      <w:bookmarkEnd w:id="111"/>
      <w:bookmarkEnd w:id="112"/>
    </w:p>
    <w:p w14:paraId="5EA61CF2" w14:textId="77777777" w:rsidR="00200936" w:rsidRDefault="00200936" w:rsidP="00200936">
      <w:pPr>
        <w:rPr>
          <w:lang w:eastAsia="en-US"/>
        </w:rPr>
      </w:pPr>
    </w:p>
    <w:p w14:paraId="25B15F09" w14:textId="77777777" w:rsidR="00200936" w:rsidRDefault="00200936" w:rsidP="00200936">
      <w:pPr>
        <w:rPr>
          <w:lang w:eastAsia="en-US"/>
        </w:rPr>
      </w:pPr>
      <w:r>
        <w:rPr>
          <w:lang w:eastAsia="en-US"/>
        </w:rPr>
        <w:t>Após a aplicação dos vários modelos de scoring e regras os dados das vendas serão guardados bem como todas as variáveis para futuro tratamento - FMS_T_PREV_FINAL_RESULT.</w:t>
      </w:r>
    </w:p>
    <w:p w14:paraId="20979E0F" w14:textId="77777777" w:rsidR="00200936" w:rsidRDefault="00200936" w:rsidP="00200936">
      <w:pPr>
        <w:rPr>
          <w:lang w:eastAsia="en-US"/>
        </w:rPr>
      </w:pPr>
    </w:p>
    <w:p w14:paraId="73976B5B" w14:textId="77777777" w:rsidR="00200936" w:rsidRDefault="00200936" w:rsidP="00200936">
      <w:pPr>
        <w:rPr>
          <w:lang w:eastAsia="en-US"/>
        </w:rPr>
      </w:pPr>
      <w:r>
        <w:rPr>
          <w:lang w:eastAsia="en-US"/>
        </w:rPr>
        <w:t>Esta tabela será ainda atualizada na resolução do caso com informação relativa à resolução do mesmo.</w:t>
      </w:r>
    </w:p>
    <w:p w14:paraId="12FE6DF5" w14:textId="77777777" w:rsidR="00200936" w:rsidRDefault="00200936" w:rsidP="00200936">
      <w:pPr>
        <w:rPr>
          <w:lang w:eastAsia="en-US"/>
        </w:rPr>
      </w:pPr>
    </w:p>
    <w:tbl>
      <w:tblPr>
        <w:tblW w:w="5206" w:type="pct"/>
        <w:tblLayout w:type="fixed"/>
        <w:tblLook w:val="04A0" w:firstRow="1" w:lastRow="0" w:firstColumn="1" w:lastColumn="0" w:noHBand="0" w:noVBand="1"/>
      </w:tblPr>
      <w:tblGrid>
        <w:gridCol w:w="3682"/>
        <w:gridCol w:w="3541"/>
        <w:gridCol w:w="1416"/>
        <w:gridCol w:w="1151"/>
        <w:gridCol w:w="826"/>
      </w:tblGrid>
      <w:tr w:rsidR="00385AEE" w:rsidRPr="00385AEE" w14:paraId="40107FFA" w14:textId="77777777" w:rsidTr="00B32C87">
        <w:trPr>
          <w:trHeight w:val="300"/>
        </w:trPr>
        <w:tc>
          <w:tcPr>
            <w:tcW w:w="1734"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60241A" w14:textId="77777777" w:rsidR="00385AEE" w:rsidRPr="004904BE" w:rsidRDefault="00385AEE" w:rsidP="00385AEE">
            <w:pPr>
              <w:jc w:val="left"/>
              <w:rPr>
                <w:rFonts w:cs="Arial"/>
                <w:b/>
                <w:bCs/>
                <w:color w:val="000000"/>
                <w:sz w:val="20"/>
                <w:szCs w:val="20"/>
                <w:lang w:val="en-US" w:eastAsia="en-US"/>
              </w:rPr>
            </w:pPr>
            <w:r w:rsidRPr="004904BE">
              <w:rPr>
                <w:rFonts w:cs="Arial"/>
                <w:b/>
                <w:bCs/>
                <w:color w:val="000000"/>
                <w:sz w:val="20"/>
                <w:szCs w:val="20"/>
                <w:lang w:val="en-US" w:eastAsia="en-US"/>
              </w:rPr>
              <w:t>Coluna</w:t>
            </w:r>
          </w:p>
        </w:tc>
        <w:tc>
          <w:tcPr>
            <w:tcW w:w="1668" w:type="pct"/>
            <w:tcBorders>
              <w:top w:val="single" w:sz="4" w:space="0" w:color="auto"/>
              <w:left w:val="nil"/>
              <w:bottom w:val="single" w:sz="4" w:space="0" w:color="auto"/>
              <w:right w:val="single" w:sz="4" w:space="0" w:color="auto"/>
            </w:tcBorders>
            <w:shd w:val="clear" w:color="000000" w:fill="D9D9D9"/>
            <w:vAlign w:val="center"/>
            <w:hideMark/>
          </w:tcPr>
          <w:p w14:paraId="4955F6E0" w14:textId="77777777" w:rsidR="00385AEE" w:rsidRPr="004904BE" w:rsidRDefault="00385AEE" w:rsidP="00385AEE">
            <w:pPr>
              <w:jc w:val="center"/>
              <w:rPr>
                <w:rFonts w:cs="Arial"/>
                <w:b/>
                <w:bCs/>
                <w:color w:val="000000"/>
                <w:sz w:val="20"/>
                <w:szCs w:val="20"/>
                <w:lang w:val="en-US" w:eastAsia="en-US"/>
              </w:rPr>
            </w:pPr>
            <w:r w:rsidRPr="004904BE">
              <w:rPr>
                <w:rFonts w:cs="Arial"/>
                <w:b/>
                <w:bCs/>
                <w:color w:val="000000"/>
                <w:sz w:val="20"/>
                <w:szCs w:val="20"/>
                <w:lang w:val="en-US" w:eastAsia="en-US"/>
              </w:rPr>
              <w:t>Descrição</w:t>
            </w:r>
          </w:p>
        </w:tc>
        <w:tc>
          <w:tcPr>
            <w:tcW w:w="667" w:type="pct"/>
            <w:tcBorders>
              <w:top w:val="single" w:sz="4" w:space="0" w:color="auto"/>
              <w:left w:val="nil"/>
              <w:bottom w:val="single" w:sz="4" w:space="0" w:color="auto"/>
              <w:right w:val="single" w:sz="4" w:space="0" w:color="auto"/>
            </w:tcBorders>
            <w:shd w:val="clear" w:color="000000" w:fill="D9D9D9"/>
            <w:vAlign w:val="center"/>
            <w:hideMark/>
          </w:tcPr>
          <w:p w14:paraId="01ECCBEA" w14:textId="77777777" w:rsidR="00385AEE" w:rsidRPr="004904BE" w:rsidRDefault="00385AEE" w:rsidP="00385AEE">
            <w:pPr>
              <w:jc w:val="center"/>
              <w:rPr>
                <w:rFonts w:cs="Arial"/>
                <w:b/>
                <w:bCs/>
                <w:color w:val="000000"/>
                <w:sz w:val="20"/>
                <w:szCs w:val="20"/>
                <w:lang w:val="en-US" w:eastAsia="en-US"/>
              </w:rPr>
            </w:pPr>
            <w:r w:rsidRPr="004904BE">
              <w:rPr>
                <w:rFonts w:cs="Arial"/>
                <w:b/>
                <w:bCs/>
                <w:color w:val="000000"/>
                <w:sz w:val="20"/>
                <w:szCs w:val="20"/>
                <w:lang w:val="en-US" w:eastAsia="en-US"/>
              </w:rPr>
              <w:t>Tipo</w:t>
            </w:r>
          </w:p>
        </w:tc>
        <w:tc>
          <w:tcPr>
            <w:tcW w:w="542" w:type="pct"/>
            <w:tcBorders>
              <w:top w:val="single" w:sz="4" w:space="0" w:color="auto"/>
              <w:left w:val="nil"/>
              <w:bottom w:val="single" w:sz="4" w:space="0" w:color="auto"/>
              <w:right w:val="single" w:sz="4" w:space="0" w:color="auto"/>
            </w:tcBorders>
            <w:shd w:val="clear" w:color="000000" w:fill="D9D9D9"/>
            <w:vAlign w:val="center"/>
            <w:hideMark/>
          </w:tcPr>
          <w:p w14:paraId="74578FFE" w14:textId="77777777" w:rsidR="00385AEE" w:rsidRPr="004904BE" w:rsidRDefault="00385AEE" w:rsidP="00385AEE">
            <w:pPr>
              <w:jc w:val="center"/>
              <w:rPr>
                <w:rFonts w:cs="Arial"/>
                <w:b/>
                <w:bCs/>
                <w:color w:val="000000"/>
                <w:sz w:val="20"/>
                <w:szCs w:val="20"/>
                <w:lang w:val="en-US" w:eastAsia="en-US"/>
              </w:rPr>
            </w:pPr>
            <w:r w:rsidRPr="004904BE">
              <w:rPr>
                <w:rFonts w:cs="Arial"/>
                <w:b/>
                <w:bCs/>
                <w:color w:val="000000"/>
                <w:sz w:val="20"/>
                <w:szCs w:val="20"/>
                <w:lang w:val="en-US" w:eastAsia="en-US"/>
              </w:rPr>
              <w:t>Tamanho</w:t>
            </w:r>
          </w:p>
        </w:tc>
        <w:tc>
          <w:tcPr>
            <w:tcW w:w="389" w:type="pct"/>
            <w:tcBorders>
              <w:top w:val="single" w:sz="4" w:space="0" w:color="auto"/>
              <w:left w:val="nil"/>
              <w:bottom w:val="single" w:sz="4" w:space="0" w:color="auto"/>
              <w:right w:val="single" w:sz="4" w:space="0" w:color="auto"/>
            </w:tcBorders>
            <w:shd w:val="clear" w:color="000000" w:fill="D9D9D9"/>
            <w:vAlign w:val="center"/>
            <w:hideMark/>
          </w:tcPr>
          <w:p w14:paraId="5E3C081F" w14:textId="77777777" w:rsidR="00385AEE" w:rsidRPr="004904BE" w:rsidRDefault="00385AEE" w:rsidP="00385AEE">
            <w:pPr>
              <w:jc w:val="center"/>
              <w:rPr>
                <w:rFonts w:cs="Arial"/>
                <w:b/>
                <w:bCs/>
                <w:color w:val="000000"/>
                <w:sz w:val="20"/>
                <w:szCs w:val="20"/>
                <w:lang w:val="en-US" w:eastAsia="en-US"/>
              </w:rPr>
            </w:pPr>
            <w:r w:rsidRPr="004904BE">
              <w:rPr>
                <w:rFonts w:cs="Arial"/>
                <w:b/>
                <w:bCs/>
                <w:color w:val="000000"/>
                <w:sz w:val="20"/>
                <w:szCs w:val="20"/>
                <w:lang w:val="en-US" w:eastAsia="en-US"/>
              </w:rPr>
              <w:t>Chave</w:t>
            </w:r>
          </w:p>
        </w:tc>
      </w:tr>
      <w:tr w:rsidR="00385AEE" w:rsidRPr="00385AEE" w14:paraId="289D6D11"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40A772E" w14:textId="0C454E8E" w:rsidR="00385AEE" w:rsidRPr="004904BE" w:rsidRDefault="00385AEE">
            <w:pPr>
              <w:jc w:val="left"/>
              <w:rPr>
                <w:rFonts w:cs="Arial"/>
                <w:color w:val="000000"/>
                <w:sz w:val="20"/>
                <w:szCs w:val="20"/>
                <w:lang w:val="en-US" w:eastAsia="en-US"/>
              </w:rPr>
            </w:pPr>
            <w:r w:rsidRPr="004904BE">
              <w:rPr>
                <w:rFonts w:cs="Arial"/>
                <w:color w:val="000000"/>
                <w:sz w:val="20"/>
                <w:szCs w:val="20"/>
                <w:lang w:val="en-US" w:eastAsia="en-US"/>
              </w:rPr>
              <w:t>NUM_</w:t>
            </w:r>
            <w:r w:rsidR="003421EC" w:rsidRPr="004904BE">
              <w:rPr>
                <w:rFonts w:cs="Arial"/>
                <w:color w:val="000000"/>
                <w:sz w:val="20"/>
                <w:szCs w:val="20"/>
                <w:lang w:val="en-US" w:eastAsia="en-US"/>
              </w:rPr>
              <w:t>CONTRATO</w:t>
            </w:r>
          </w:p>
        </w:tc>
        <w:tc>
          <w:tcPr>
            <w:tcW w:w="1668" w:type="pct"/>
            <w:tcBorders>
              <w:top w:val="nil"/>
              <w:left w:val="nil"/>
              <w:bottom w:val="single" w:sz="4" w:space="0" w:color="auto"/>
              <w:right w:val="single" w:sz="4" w:space="0" w:color="auto"/>
            </w:tcBorders>
            <w:shd w:val="clear" w:color="000000" w:fill="FFFFFF"/>
            <w:vAlign w:val="center"/>
            <w:hideMark/>
          </w:tcPr>
          <w:p w14:paraId="308B05FD" w14:textId="59E362C8"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xml:space="preserve">Número </w:t>
            </w:r>
            <w:r w:rsidR="003421EC" w:rsidRPr="004904BE">
              <w:rPr>
                <w:rFonts w:cs="Arial"/>
                <w:color w:val="000000"/>
                <w:sz w:val="20"/>
                <w:szCs w:val="20"/>
                <w:lang w:val="en-US" w:eastAsia="en-US"/>
              </w:rPr>
              <w:t>do Contrato</w:t>
            </w:r>
          </w:p>
        </w:tc>
        <w:tc>
          <w:tcPr>
            <w:tcW w:w="667" w:type="pct"/>
            <w:tcBorders>
              <w:top w:val="nil"/>
              <w:left w:val="nil"/>
              <w:bottom w:val="single" w:sz="4" w:space="0" w:color="auto"/>
              <w:right w:val="single" w:sz="4" w:space="0" w:color="auto"/>
            </w:tcBorders>
            <w:shd w:val="clear" w:color="auto" w:fill="auto"/>
            <w:noWrap/>
            <w:vAlign w:val="bottom"/>
            <w:hideMark/>
          </w:tcPr>
          <w:p w14:paraId="6071926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00B3F6F"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18,0</w:t>
            </w:r>
          </w:p>
        </w:tc>
        <w:tc>
          <w:tcPr>
            <w:tcW w:w="389" w:type="pct"/>
            <w:tcBorders>
              <w:top w:val="nil"/>
              <w:left w:val="nil"/>
              <w:bottom w:val="single" w:sz="4" w:space="0" w:color="auto"/>
              <w:right w:val="single" w:sz="4" w:space="0" w:color="auto"/>
            </w:tcBorders>
            <w:shd w:val="clear" w:color="auto" w:fill="auto"/>
            <w:noWrap/>
            <w:vAlign w:val="bottom"/>
            <w:hideMark/>
          </w:tcPr>
          <w:p w14:paraId="4A8D450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w:t>
            </w:r>
          </w:p>
        </w:tc>
      </w:tr>
      <w:tr w:rsidR="00385AEE" w:rsidRPr="00385AEE" w14:paraId="0B3BC4A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A6DF8A6"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CPF_CNPJ</w:t>
            </w:r>
          </w:p>
        </w:tc>
        <w:tc>
          <w:tcPr>
            <w:tcW w:w="1668" w:type="pct"/>
            <w:tcBorders>
              <w:top w:val="nil"/>
              <w:left w:val="nil"/>
              <w:bottom w:val="single" w:sz="4" w:space="0" w:color="auto"/>
              <w:right w:val="single" w:sz="4" w:space="0" w:color="auto"/>
            </w:tcBorders>
            <w:shd w:val="clear" w:color="000000" w:fill="FFFFFF"/>
            <w:vAlign w:val="center"/>
            <w:hideMark/>
          </w:tcPr>
          <w:p w14:paraId="27E8B91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CPF / CNPJ</w:t>
            </w:r>
          </w:p>
        </w:tc>
        <w:tc>
          <w:tcPr>
            <w:tcW w:w="667" w:type="pct"/>
            <w:tcBorders>
              <w:top w:val="nil"/>
              <w:left w:val="nil"/>
              <w:bottom w:val="single" w:sz="4" w:space="0" w:color="auto"/>
              <w:right w:val="single" w:sz="4" w:space="0" w:color="auto"/>
            </w:tcBorders>
            <w:shd w:val="clear" w:color="auto" w:fill="auto"/>
            <w:noWrap/>
            <w:vAlign w:val="bottom"/>
            <w:hideMark/>
          </w:tcPr>
          <w:p w14:paraId="2612924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3183B572"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20</w:t>
            </w:r>
          </w:p>
        </w:tc>
        <w:tc>
          <w:tcPr>
            <w:tcW w:w="389" w:type="pct"/>
            <w:tcBorders>
              <w:top w:val="nil"/>
              <w:left w:val="nil"/>
              <w:bottom w:val="single" w:sz="4" w:space="0" w:color="auto"/>
              <w:right w:val="single" w:sz="4" w:space="0" w:color="auto"/>
            </w:tcBorders>
            <w:shd w:val="clear" w:color="auto" w:fill="auto"/>
            <w:noWrap/>
            <w:vAlign w:val="bottom"/>
            <w:hideMark/>
          </w:tcPr>
          <w:p w14:paraId="24D49A9A" w14:textId="035175E7" w:rsidR="00385AEE" w:rsidRPr="004904BE" w:rsidRDefault="003421EC">
            <w:pPr>
              <w:jc w:val="left"/>
              <w:rPr>
                <w:rFonts w:cs="Arial"/>
                <w:color w:val="000000"/>
                <w:sz w:val="20"/>
                <w:szCs w:val="20"/>
                <w:lang w:val="en-US" w:eastAsia="en-US"/>
              </w:rPr>
            </w:pPr>
            <w:r w:rsidRPr="004904BE">
              <w:rPr>
                <w:rFonts w:cs="Arial"/>
                <w:color w:val="000000"/>
                <w:sz w:val="20"/>
                <w:szCs w:val="20"/>
                <w:lang w:val="en-US" w:eastAsia="en-US"/>
              </w:rPr>
              <w:t>S</w:t>
            </w:r>
          </w:p>
        </w:tc>
      </w:tr>
      <w:tr w:rsidR="00385AEE" w:rsidRPr="00385AEE" w14:paraId="4E947AF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EF46283"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DECISAO_MODELO</w:t>
            </w:r>
          </w:p>
        </w:tc>
        <w:tc>
          <w:tcPr>
            <w:tcW w:w="1668" w:type="pct"/>
            <w:tcBorders>
              <w:top w:val="nil"/>
              <w:left w:val="nil"/>
              <w:bottom w:val="single" w:sz="4" w:space="0" w:color="auto"/>
              <w:right w:val="single" w:sz="4" w:space="0" w:color="auto"/>
            </w:tcBorders>
            <w:shd w:val="clear" w:color="000000" w:fill="FFFFFF"/>
            <w:vAlign w:val="center"/>
            <w:hideMark/>
          </w:tcPr>
          <w:p w14:paraId="5073EA4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Decisão (NEGAR, DERIVAR, APROVAR)</w:t>
            </w:r>
          </w:p>
        </w:tc>
        <w:tc>
          <w:tcPr>
            <w:tcW w:w="667" w:type="pct"/>
            <w:tcBorders>
              <w:top w:val="nil"/>
              <w:left w:val="nil"/>
              <w:bottom w:val="single" w:sz="4" w:space="0" w:color="auto"/>
              <w:right w:val="single" w:sz="4" w:space="0" w:color="auto"/>
            </w:tcBorders>
            <w:shd w:val="clear" w:color="auto" w:fill="auto"/>
            <w:noWrap/>
            <w:vAlign w:val="bottom"/>
            <w:hideMark/>
          </w:tcPr>
          <w:p w14:paraId="09EF392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396F5538"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20</w:t>
            </w:r>
          </w:p>
        </w:tc>
        <w:tc>
          <w:tcPr>
            <w:tcW w:w="389" w:type="pct"/>
            <w:tcBorders>
              <w:top w:val="nil"/>
              <w:left w:val="nil"/>
              <w:bottom w:val="single" w:sz="4" w:space="0" w:color="auto"/>
              <w:right w:val="single" w:sz="4" w:space="0" w:color="auto"/>
            </w:tcBorders>
            <w:shd w:val="clear" w:color="auto" w:fill="auto"/>
            <w:noWrap/>
            <w:vAlign w:val="bottom"/>
            <w:hideMark/>
          </w:tcPr>
          <w:p w14:paraId="7F2521F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CC57E6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13E09CF" w14:textId="4F4685BB" w:rsidR="00385AEE" w:rsidRPr="0043447C" w:rsidRDefault="00EC346A" w:rsidP="00385AEE">
            <w:pPr>
              <w:jc w:val="left"/>
              <w:rPr>
                <w:rFonts w:cs="Arial"/>
                <w:color w:val="000000"/>
                <w:sz w:val="20"/>
                <w:szCs w:val="20"/>
                <w:lang w:val="en-US" w:eastAsia="en-US"/>
              </w:rPr>
            </w:pPr>
            <w:r w:rsidRPr="0043447C">
              <w:rPr>
                <w:rFonts w:cs="Arial"/>
                <w:color w:val="000000"/>
                <w:sz w:val="20"/>
                <w:szCs w:val="20"/>
                <w:lang w:val="en-US" w:eastAsia="en-US"/>
              </w:rPr>
              <w:t>RULE_NAME</w:t>
            </w:r>
          </w:p>
        </w:tc>
        <w:tc>
          <w:tcPr>
            <w:tcW w:w="1668" w:type="pct"/>
            <w:tcBorders>
              <w:top w:val="nil"/>
              <w:left w:val="nil"/>
              <w:bottom w:val="single" w:sz="4" w:space="0" w:color="auto"/>
              <w:right w:val="single" w:sz="4" w:space="0" w:color="auto"/>
            </w:tcBorders>
            <w:shd w:val="clear" w:color="000000" w:fill="FFFFFF"/>
            <w:vAlign w:val="center"/>
            <w:hideMark/>
          </w:tcPr>
          <w:p w14:paraId="340B06E4" w14:textId="14C6A0EE" w:rsidR="00385AEE" w:rsidRPr="0043447C" w:rsidRDefault="00EC346A" w:rsidP="00385AEE">
            <w:pPr>
              <w:jc w:val="left"/>
              <w:rPr>
                <w:rFonts w:cs="Arial"/>
                <w:color w:val="000000"/>
                <w:sz w:val="20"/>
                <w:szCs w:val="20"/>
                <w:lang w:val="pt-PT" w:eastAsia="en-US"/>
              </w:rPr>
            </w:pPr>
            <w:r w:rsidRPr="0043447C">
              <w:rPr>
                <w:rFonts w:cs="Arial"/>
                <w:color w:val="000000"/>
                <w:sz w:val="20"/>
                <w:szCs w:val="20"/>
                <w:lang w:val="pt-PT" w:eastAsia="en-US"/>
              </w:rPr>
              <w:t>Nome</w:t>
            </w:r>
            <w:r w:rsidR="00385AEE" w:rsidRPr="0043447C">
              <w:rPr>
                <w:rFonts w:cs="Arial"/>
                <w:color w:val="000000"/>
                <w:sz w:val="20"/>
                <w:szCs w:val="20"/>
                <w:lang w:val="pt-PT" w:eastAsia="en-US"/>
              </w:rPr>
              <w:t xml:space="preserve"> da Regra do Modelo usada para a decisão</w:t>
            </w:r>
          </w:p>
        </w:tc>
        <w:tc>
          <w:tcPr>
            <w:tcW w:w="667" w:type="pct"/>
            <w:tcBorders>
              <w:top w:val="nil"/>
              <w:left w:val="nil"/>
              <w:bottom w:val="single" w:sz="4" w:space="0" w:color="auto"/>
              <w:right w:val="single" w:sz="4" w:space="0" w:color="auto"/>
            </w:tcBorders>
            <w:shd w:val="clear" w:color="auto" w:fill="auto"/>
            <w:noWrap/>
            <w:vAlign w:val="bottom"/>
            <w:hideMark/>
          </w:tcPr>
          <w:p w14:paraId="2614379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0A65341"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18,0</w:t>
            </w:r>
          </w:p>
        </w:tc>
        <w:tc>
          <w:tcPr>
            <w:tcW w:w="389" w:type="pct"/>
            <w:tcBorders>
              <w:top w:val="nil"/>
              <w:left w:val="nil"/>
              <w:bottom w:val="single" w:sz="4" w:space="0" w:color="auto"/>
              <w:right w:val="single" w:sz="4" w:space="0" w:color="auto"/>
            </w:tcBorders>
            <w:shd w:val="clear" w:color="auto" w:fill="auto"/>
            <w:noWrap/>
            <w:vAlign w:val="bottom"/>
            <w:hideMark/>
          </w:tcPr>
          <w:p w14:paraId="37D4E0E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BAAC071"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F8EDF8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lastRenderedPageBreak/>
              <w:t>RULE_VERSION</w:t>
            </w:r>
          </w:p>
        </w:tc>
        <w:tc>
          <w:tcPr>
            <w:tcW w:w="1668" w:type="pct"/>
            <w:tcBorders>
              <w:top w:val="nil"/>
              <w:left w:val="nil"/>
              <w:bottom w:val="single" w:sz="4" w:space="0" w:color="auto"/>
              <w:right w:val="single" w:sz="4" w:space="0" w:color="auto"/>
            </w:tcBorders>
            <w:shd w:val="clear" w:color="000000" w:fill="FFFFFF"/>
            <w:vAlign w:val="center"/>
            <w:hideMark/>
          </w:tcPr>
          <w:p w14:paraId="67221B2D"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Versão da Regra do Modulo usada para a decisão</w:t>
            </w:r>
          </w:p>
        </w:tc>
        <w:tc>
          <w:tcPr>
            <w:tcW w:w="667" w:type="pct"/>
            <w:tcBorders>
              <w:top w:val="nil"/>
              <w:left w:val="nil"/>
              <w:bottom w:val="single" w:sz="4" w:space="0" w:color="auto"/>
              <w:right w:val="single" w:sz="4" w:space="0" w:color="auto"/>
            </w:tcBorders>
            <w:shd w:val="clear" w:color="auto" w:fill="auto"/>
            <w:noWrap/>
            <w:vAlign w:val="bottom"/>
            <w:hideMark/>
          </w:tcPr>
          <w:p w14:paraId="22798516"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AF35A83"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18,0</w:t>
            </w:r>
          </w:p>
        </w:tc>
        <w:tc>
          <w:tcPr>
            <w:tcW w:w="389" w:type="pct"/>
            <w:tcBorders>
              <w:top w:val="nil"/>
              <w:left w:val="nil"/>
              <w:bottom w:val="single" w:sz="4" w:space="0" w:color="auto"/>
              <w:right w:val="single" w:sz="4" w:space="0" w:color="auto"/>
            </w:tcBorders>
            <w:shd w:val="clear" w:color="auto" w:fill="auto"/>
            <w:noWrap/>
            <w:vAlign w:val="bottom"/>
            <w:hideMark/>
          </w:tcPr>
          <w:p w14:paraId="54E40BE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0B753D" w:rsidRPr="00385AEE" w14:paraId="07A30BE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tcPr>
          <w:p w14:paraId="60C936F3" w14:textId="150BDB35" w:rsidR="000B753D" w:rsidRPr="0043447C" w:rsidRDefault="000B753D" w:rsidP="00385AEE">
            <w:pPr>
              <w:jc w:val="left"/>
              <w:rPr>
                <w:rFonts w:cs="Arial"/>
                <w:color w:val="000000"/>
                <w:sz w:val="20"/>
                <w:szCs w:val="20"/>
                <w:lang w:val="en-US" w:eastAsia="en-US"/>
              </w:rPr>
            </w:pPr>
            <w:r w:rsidRPr="0043447C">
              <w:rPr>
                <w:rFonts w:cs="Arial"/>
                <w:color w:val="000000"/>
                <w:sz w:val="20"/>
                <w:szCs w:val="20"/>
                <w:lang w:val="en-US" w:eastAsia="en-US"/>
              </w:rPr>
              <w:t>RULE_UUID</w:t>
            </w:r>
          </w:p>
        </w:tc>
        <w:tc>
          <w:tcPr>
            <w:tcW w:w="1668" w:type="pct"/>
            <w:tcBorders>
              <w:top w:val="nil"/>
              <w:left w:val="nil"/>
              <w:bottom w:val="single" w:sz="4" w:space="0" w:color="auto"/>
              <w:right w:val="single" w:sz="4" w:space="0" w:color="auto"/>
            </w:tcBorders>
            <w:shd w:val="clear" w:color="000000" w:fill="FFFFFF"/>
            <w:vAlign w:val="center"/>
          </w:tcPr>
          <w:p w14:paraId="224DEA96" w14:textId="7C36E60C" w:rsidR="000B753D" w:rsidRPr="0043447C" w:rsidRDefault="000B753D" w:rsidP="00385AEE">
            <w:pPr>
              <w:jc w:val="left"/>
              <w:rPr>
                <w:rFonts w:cs="Arial"/>
                <w:color w:val="000000"/>
                <w:sz w:val="20"/>
                <w:szCs w:val="20"/>
                <w:lang w:val="pt-PT" w:eastAsia="en-US"/>
              </w:rPr>
            </w:pPr>
            <w:r w:rsidRPr="0043447C">
              <w:rPr>
                <w:rFonts w:cs="Arial"/>
                <w:color w:val="000000"/>
                <w:sz w:val="20"/>
                <w:szCs w:val="20"/>
                <w:lang w:val="pt-PT" w:eastAsia="en-US"/>
              </w:rPr>
              <w:t>UUID da Regra do Modulo usada para a decisão</w:t>
            </w:r>
          </w:p>
        </w:tc>
        <w:tc>
          <w:tcPr>
            <w:tcW w:w="667" w:type="pct"/>
            <w:tcBorders>
              <w:top w:val="nil"/>
              <w:left w:val="nil"/>
              <w:bottom w:val="single" w:sz="4" w:space="0" w:color="auto"/>
              <w:right w:val="single" w:sz="4" w:space="0" w:color="auto"/>
            </w:tcBorders>
            <w:shd w:val="clear" w:color="auto" w:fill="auto"/>
            <w:noWrap/>
            <w:vAlign w:val="bottom"/>
          </w:tcPr>
          <w:p w14:paraId="222D3BF5" w14:textId="61244521" w:rsidR="000B753D" w:rsidRPr="0043447C" w:rsidRDefault="000B753D" w:rsidP="00385AEE">
            <w:pPr>
              <w:jc w:val="left"/>
              <w:rPr>
                <w:rFonts w:cs="Arial"/>
                <w:color w:val="000000"/>
                <w:sz w:val="20"/>
                <w:szCs w:val="20"/>
                <w:lang w:val="pt-PT" w:eastAsia="en-US"/>
              </w:rPr>
            </w:pPr>
            <w:r w:rsidRPr="0043447C">
              <w:rPr>
                <w:rFonts w:cs="Arial"/>
                <w:color w:val="000000"/>
                <w:sz w:val="20"/>
                <w:szCs w:val="20"/>
                <w:lang w:val="pt-PT" w:eastAsia="en-US"/>
              </w:rPr>
              <w:t>VARCHAR</w:t>
            </w:r>
          </w:p>
        </w:tc>
        <w:tc>
          <w:tcPr>
            <w:tcW w:w="542" w:type="pct"/>
            <w:tcBorders>
              <w:top w:val="nil"/>
              <w:left w:val="nil"/>
              <w:bottom w:val="single" w:sz="4" w:space="0" w:color="auto"/>
              <w:right w:val="single" w:sz="4" w:space="0" w:color="auto"/>
            </w:tcBorders>
            <w:shd w:val="clear" w:color="auto" w:fill="auto"/>
            <w:noWrap/>
            <w:vAlign w:val="bottom"/>
          </w:tcPr>
          <w:p w14:paraId="3C61FA13" w14:textId="477CFD0C" w:rsidR="000B753D" w:rsidRPr="0043447C" w:rsidRDefault="000B753D" w:rsidP="00385AEE">
            <w:pPr>
              <w:jc w:val="center"/>
              <w:rPr>
                <w:rFonts w:cs="Arial"/>
                <w:color w:val="000000"/>
                <w:sz w:val="20"/>
                <w:szCs w:val="20"/>
                <w:lang w:eastAsia="en-US"/>
              </w:rPr>
            </w:pPr>
            <w:r w:rsidRPr="0043447C">
              <w:rPr>
                <w:rFonts w:cs="Arial"/>
                <w:color w:val="000000"/>
                <w:sz w:val="20"/>
                <w:szCs w:val="20"/>
                <w:lang w:eastAsia="en-US"/>
              </w:rPr>
              <w:t>50</w:t>
            </w:r>
          </w:p>
        </w:tc>
        <w:tc>
          <w:tcPr>
            <w:tcW w:w="389" w:type="pct"/>
            <w:tcBorders>
              <w:top w:val="nil"/>
              <w:left w:val="nil"/>
              <w:bottom w:val="single" w:sz="4" w:space="0" w:color="auto"/>
              <w:right w:val="single" w:sz="4" w:space="0" w:color="auto"/>
            </w:tcBorders>
            <w:shd w:val="clear" w:color="auto" w:fill="auto"/>
            <w:noWrap/>
            <w:vAlign w:val="bottom"/>
          </w:tcPr>
          <w:p w14:paraId="15C37D1A" w14:textId="77777777" w:rsidR="000B753D" w:rsidRPr="000B753D" w:rsidRDefault="000B753D" w:rsidP="00385AEE">
            <w:pPr>
              <w:jc w:val="left"/>
              <w:rPr>
                <w:rFonts w:cs="Arial"/>
                <w:color w:val="000000"/>
                <w:sz w:val="20"/>
                <w:szCs w:val="20"/>
                <w:lang w:eastAsia="en-US"/>
              </w:rPr>
            </w:pPr>
          </w:p>
        </w:tc>
      </w:tr>
      <w:tr w:rsidR="0018089C" w:rsidRPr="00385AEE" w14:paraId="7920F59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tcPr>
          <w:p w14:paraId="4FADCF06" w14:textId="04EAEE4C" w:rsidR="0018089C" w:rsidRPr="0043447C" w:rsidRDefault="0018089C" w:rsidP="0018089C">
            <w:pPr>
              <w:jc w:val="left"/>
              <w:rPr>
                <w:rFonts w:cs="Arial"/>
                <w:color w:val="000000"/>
                <w:sz w:val="20"/>
                <w:szCs w:val="20"/>
                <w:lang w:val="en-US" w:eastAsia="en-US"/>
              </w:rPr>
            </w:pPr>
            <w:r w:rsidRPr="0043447C">
              <w:rPr>
                <w:rFonts w:cs="Arial"/>
                <w:color w:val="000000"/>
                <w:sz w:val="20"/>
                <w:szCs w:val="20"/>
              </w:rPr>
              <w:t>DATA_REFERENCIA</w:t>
            </w:r>
          </w:p>
        </w:tc>
        <w:tc>
          <w:tcPr>
            <w:tcW w:w="1668" w:type="pct"/>
            <w:tcBorders>
              <w:top w:val="nil"/>
              <w:left w:val="nil"/>
              <w:bottom w:val="single" w:sz="4" w:space="0" w:color="auto"/>
              <w:right w:val="single" w:sz="4" w:space="0" w:color="auto"/>
            </w:tcBorders>
            <w:shd w:val="clear" w:color="000000" w:fill="FFFFFF"/>
            <w:vAlign w:val="center"/>
          </w:tcPr>
          <w:p w14:paraId="59EBF08B" w14:textId="43C49E65" w:rsidR="0018089C" w:rsidRPr="0043447C" w:rsidRDefault="0018089C" w:rsidP="0018089C">
            <w:pPr>
              <w:jc w:val="left"/>
              <w:rPr>
                <w:rFonts w:cs="Arial"/>
                <w:color w:val="000000"/>
                <w:sz w:val="20"/>
                <w:szCs w:val="20"/>
                <w:lang w:val="pt-PT" w:eastAsia="en-US"/>
              </w:rPr>
            </w:pPr>
            <w:r w:rsidRPr="0043447C">
              <w:rPr>
                <w:rFonts w:cs="Arial"/>
                <w:color w:val="000000"/>
                <w:sz w:val="20"/>
                <w:szCs w:val="20"/>
              </w:rPr>
              <w:t>Data de Referência (Criação do contrato)</w:t>
            </w:r>
          </w:p>
        </w:tc>
        <w:tc>
          <w:tcPr>
            <w:tcW w:w="667" w:type="pct"/>
            <w:tcBorders>
              <w:top w:val="nil"/>
              <w:left w:val="nil"/>
              <w:bottom w:val="single" w:sz="4" w:space="0" w:color="auto"/>
              <w:right w:val="single" w:sz="4" w:space="0" w:color="auto"/>
            </w:tcBorders>
            <w:shd w:val="clear" w:color="auto" w:fill="auto"/>
            <w:noWrap/>
            <w:vAlign w:val="bottom"/>
          </w:tcPr>
          <w:p w14:paraId="4B77FCC1" w14:textId="68FD58CA" w:rsidR="0018089C" w:rsidRPr="0043447C" w:rsidRDefault="0018089C" w:rsidP="0018089C">
            <w:pPr>
              <w:jc w:val="left"/>
              <w:rPr>
                <w:rFonts w:cs="Arial"/>
                <w:color w:val="000000"/>
                <w:sz w:val="20"/>
                <w:szCs w:val="20"/>
                <w:lang w:val="en-US" w:eastAsia="en-US"/>
              </w:rPr>
            </w:pPr>
            <w:r w:rsidRPr="0043447C">
              <w:rPr>
                <w:rFonts w:cs="Arial"/>
                <w:color w:val="000000"/>
                <w:sz w:val="20"/>
                <w:szCs w:val="20"/>
              </w:rPr>
              <w:t>DATE</w:t>
            </w:r>
          </w:p>
        </w:tc>
        <w:tc>
          <w:tcPr>
            <w:tcW w:w="542" w:type="pct"/>
            <w:tcBorders>
              <w:top w:val="nil"/>
              <w:left w:val="nil"/>
              <w:bottom w:val="single" w:sz="4" w:space="0" w:color="auto"/>
              <w:right w:val="single" w:sz="4" w:space="0" w:color="auto"/>
            </w:tcBorders>
            <w:shd w:val="clear" w:color="auto" w:fill="auto"/>
            <w:noWrap/>
            <w:vAlign w:val="bottom"/>
          </w:tcPr>
          <w:p w14:paraId="55286668" w14:textId="5A441DE4" w:rsidR="0018089C" w:rsidRPr="0043447C" w:rsidRDefault="0018089C" w:rsidP="0018089C">
            <w:pPr>
              <w:jc w:val="center"/>
              <w:rPr>
                <w:rFonts w:cs="Arial"/>
                <w:color w:val="000000"/>
                <w:sz w:val="20"/>
                <w:szCs w:val="20"/>
                <w:lang w:val="en-US" w:eastAsia="en-US"/>
              </w:rPr>
            </w:pPr>
            <w:r w:rsidRPr="0043447C">
              <w:rPr>
                <w:rFonts w:cs="Arial"/>
                <w:color w:val="000000"/>
                <w:sz w:val="20"/>
                <w:szCs w:val="20"/>
              </w:rPr>
              <w:t> </w:t>
            </w:r>
          </w:p>
        </w:tc>
        <w:tc>
          <w:tcPr>
            <w:tcW w:w="389" w:type="pct"/>
            <w:tcBorders>
              <w:top w:val="nil"/>
              <w:left w:val="nil"/>
              <w:bottom w:val="single" w:sz="4" w:space="0" w:color="auto"/>
              <w:right w:val="single" w:sz="4" w:space="0" w:color="auto"/>
            </w:tcBorders>
            <w:shd w:val="clear" w:color="auto" w:fill="auto"/>
            <w:noWrap/>
            <w:vAlign w:val="bottom"/>
          </w:tcPr>
          <w:p w14:paraId="09ED8C03" w14:textId="023B8BDF" w:rsidR="0018089C" w:rsidRPr="004904BE" w:rsidRDefault="0018089C" w:rsidP="0018089C">
            <w:pPr>
              <w:jc w:val="left"/>
              <w:rPr>
                <w:rFonts w:cs="Arial"/>
                <w:color w:val="000000"/>
                <w:sz w:val="20"/>
                <w:szCs w:val="20"/>
                <w:lang w:val="en-US" w:eastAsia="en-US"/>
              </w:rPr>
            </w:pPr>
            <w:r w:rsidRPr="004904BE">
              <w:rPr>
                <w:rFonts w:cs="Arial"/>
                <w:color w:val="000000"/>
                <w:sz w:val="20"/>
                <w:szCs w:val="20"/>
              </w:rPr>
              <w:t> </w:t>
            </w:r>
          </w:p>
        </w:tc>
      </w:tr>
      <w:tr w:rsidR="00385AEE" w:rsidRPr="00385AEE" w14:paraId="029A390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0A5891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SEMELHANCA_NOME_SERASA</w:t>
            </w:r>
          </w:p>
        </w:tc>
        <w:tc>
          <w:tcPr>
            <w:tcW w:w="1668" w:type="pct"/>
            <w:tcBorders>
              <w:top w:val="nil"/>
              <w:left w:val="nil"/>
              <w:bottom w:val="single" w:sz="4" w:space="0" w:color="auto"/>
              <w:right w:val="single" w:sz="4" w:space="0" w:color="auto"/>
            </w:tcBorders>
            <w:shd w:val="clear" w:color="000000" w:fill="FFFFFF"/>
            <w:vAlign w:val="center"/>
            <w:hideMark/>
          </w:tcPr>
          <w:p w14:paraId="198A041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Semelhança Nome Serasa</w:t>
            </w:r>
          </w:p>
        </w:tc>
        <w:tc>
          <w:tcPr>
            <w:tcW w:w="667" w:type="pct"/>
            <w:tcBorders>
              <w:top w:val="nil"/>
              <w:left w:val="nil"/>
              <w:bottom w:val="single" w:sz="4" w:space="0" w:color="auto"/>
              <w:right w:val="single" w:sz="4" w:space="0" w:color="auto"/>
            </w:tcBorders>
            <w:shd w:val="clear" w:color="auto" w:fill="auto"/>
            <w:noWrap/>
            <w:vAlign w:val="bottom"/>
            <w:hideMark/>
          </w:tcPr>
          <w:p w14:paraId="5ECC99A3"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A2ED888"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235BCD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0CF472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189BE5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BRI_SEM_FATURAMENTO</w:t>
            </w:r>
          </w:p>
        </w:tc>
        <w:tc>
          <w:tcPr>
            <w:tcW w:w="1668" w:type="pct"/>
            <w:tcBorders>
              <w:top w:val="nil"/>
              <w:left w:val="nil"/>
              <w:bottom w:val="single" w:sz="4" w:space="0" w:color="auto"/>
              <w:right w:val="single" w:sz="4" w:space="0" w:color="auto"/>
            </w:tcBorders>
            <w:shd w:val="clear" w:color="000000" w:fill="FFFFFF"/>
            <w:vAlign w:val="center"/>
            <w:hideMark/>
          </w:tcPr>
          <w:p w14:paraId="4C580DC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BRI Sem Faturamento</w:t>
            </w:r>
          </w:p>
        </w:tc>
        <w:tc>
          <w:tcPr>
            <w:tcW w:w="667" w:type="pct"/>
            <w:tcBorders>
              <w:top w:val="nil"/>
              <w:left w:val="nil"/>
              <w:bottom w:val="single" w:sz="4" w:space="0" w:color="auto"/>
              <w:right w:val="single" w:sz="4" w:space="0" w:color="auto"/>
            </w:tcBorders>
            <w:shd w:val="clear" w:color="auto" w:fill="auto"/>
            <w:noWrap/>
            <w:vAlign w:val="bottom"/>
            <w:hideMark/>
          </w:tcPr>
          <w:p w14:paraId="6915C470"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31DF686"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2F87337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E23A1C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AEAC1D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OBITO_SERASA</w:t>
            </w:r>
          </w:p>
        </w:tc>
        <w:tc>
          <w:tcPr>
            <w:tcW w:w="1668" w:type="pct"/>
            <w:tcBorders>
              <w:top w:val="nil"/>
              <w:left w:val="nil"/>
              <w:bottom w:val="single" w:sz="4" w:space="0" w:color="auto"/>
              <w:right w:val="single" w:sz="4" w:space="0" w:color="auto"/>
            </w:tcBorders>
            <w:shd w:val="clear" w:color="000000" w:fill="FFFFFF"/>
            <w:vAlign w:val="center"/>
            <w:hideMark/>
          </w:tcPr>
          <w:p w14:paraId="7B1A76E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Obito Serasa</w:t>
            </w:r>
          </w:p>
        </w:tc>
        <w:tc>
          <w:tcPr>
            <w:tcW w:w="667" w:type="pct"/>
            <w:tcBorders>
              <w:top w:val="nil"/>
              <w:left w:val="nil"/>
              <w:bottom w:val="single" w:sz="4" w:space="0" w:color="auto"/>
              <w:right w:val="single" w:sz="4" w:space="0" w:color="auto"/>
            </w:tcBorders>
            <w:shd w:val="clear" w:color="auto" w:fill="auto"/>
            <w:noWrap/>
            <w:vAlign w:val="bottom"/>
            <w:hideMark/>
          </w:tcPr>
          <w:p w14:paraId="41510936"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5CDB2F90"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5FBC84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225269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1802E13C"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MENOR_18_ANOS_SERASA</w:t>
            </w:r>
          </w:p>
        </w:tc>
        <w:tc>
          <w:tcPr>
            <w:tcW w:w="1668" w:type="pct"/>
            <w:tcBorders>
              <w:top w:val="nil"/>
              <w:left w:val="nil"/>
              <w:bottom w:val="single" w:sz="4" w:space="0" w:color="auto"/>
              <w:right w:val="single" w:sz="4" w:space="0" w:color="auto"/>
            </w:tcBorders>
            <w:shd w:val="clear" w:color="000000" w:fill="FFFFFF"/>
            <w:vAlign w:val="center"/>
            <w:hideMark/>
          </w:tcPr>
          <w:p w14:paraId="4187714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Menor 18 Anos Serasa</w:t>
            </w:r>
          </w:p>
        </w:tc>
        <w:tc>
          <w:tcPr>
            <w:tcW w:w="667" w:type="pct"/>
            <w:tcBorders>
              <w:top w:val="nil"/>
              <w:left w:val="nil"/>
              <w:bottom w:val="single" w:sz="4" w:space="0" w:color="auto"/>
              <w:right w:val="single" w:sz="4" w:space="0" w:color="auto"/>
            </w:tcBorders>
            <w:shd w:val="clear" w:color="auto" w:fill="auto"/>
            <w:noWrap/>
            <w:vAlign w:val="bottom"/>
            <w:hideMark/>
          </w:tcPr>
          <w:p w14:paraId="04113FE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24CE5B77"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1B979B1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E71DFC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646E81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TIPO_DOCUMENTO</w:t>
            </w:r>
          </w:p>
        </w:tc>
        <w:tc>
          <w:tcPr>
            <w:tcW w:w="1668" w:type="pct"/>
            <w:tcBorders>
              <w:top w:val="nil"/>
              <w:left w:val="nil"/>
              <w:bottom w:val="single" w:sz="4" w:space="0" w:color="auto"/>
              <w:right w:val="single" w:sz="4" w:space="0" w:color="auto"/>
            </w:tcBorders>
            <w:shd w:val="clear" w:color="000000" w:fill="FFFFFF"/>
            <w:vAlign w:val="center"/>
            <w:hideMark/>
          </w:tcPr>
          <w:p w14:paraId="6941B34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Tipo Documento</w:t>
            </w:r>
          </w:p>
        </w:tc>
        <w:tc>
          <w:tcPr>
            <w:tcW w:w="667" w:type="pct"/>
            <w:tcBorders>
              <w:top w:val="nil"/>
              <w:left w:val="nil"/>
              <w:bottom w:val="single" w:sz="4" w:space="0" w:color="auto"/>
              <w:right w:val="single" w:sz="4" w:space="0" w:color="auto"/>
            </w:tcBorders>
            <w:shd w:val="clear" w:color="auto" w:fill="auto"/>
            <w:noWrap/>
            <w:vAlign w:val="bottom"/>
            <w:hideMark/>
          </w:tcPr>
          <w:p w14:paraId="1886D813"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81C165D"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20</w:t>
            </w:r>
          </w:p>
        </w:tc>
        <w:tc>
          <w:tcPr>
            <w:tcW w:w="389" w:type="pct"/>
            <w:tcBorders>
              <w:top w:val="nil"/>
              <w:left w:val="nil"/>
              <w:bottom w:val="single" w:sz="4" w:space="0" w:color="auto"/>
              <w:right w:val="single" w:sz="4" w:space="0" w:color="auto"/>
            </w:tcBorders>
            <w:shd w:val="clear" w:color="auto" w:fill="auto"/>
            <w:noWrap/>
            <w:vAlign w:val="bottom"/>
            <w:hideMark/>
          </w:tcPr>
          <w:p w14:paraId="3892AFD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72EACC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1A34A2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UF</w:t>
            </w:r>
          </w:p>
        </w:tc>
        <w:tc>
          <w:tcPr>
            <w:tcW w:w="1668" w:type="pct"/>
            <w:tcBorders>
              <w:top w:val="nil"/>
              <w:left w:val="nil"/>
              <w:bottom w:val="single" w:sz="4" w:space="0" w:color="auto"/>
              <w:right w:val="single" w:sz="4" w:space="0" w:color="auto"/>
            </w:tcBorders>
            <w:shd w:val="clear" w:color="000000" w:fill="FFFFFF"/>
            <w:vAlign w:val="center"/>
            <w:hideMark/>
          </w:tcPr>
          <w:p w14:paraId="1060D17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UF</w:t>
            </w:r>
          </w:p>
        </w:tc>
        <w:tc>
          <w:tcPr>
            <w:tcW w:w="667" w:type="pct"/>
            <w:tcBorders>
              <w:top w:val="nil"/>
              <w:left w:val="nil"/>
              <w:bottom w:val="single" w:sz="4" w:space="0" w:color="auto"/>
              <w:right w:val="single" w:sz="4" w:space="0" w:color="auto"/>
            </w:tcBorders>
            <w:shd w:val="clear" w:color="auto" w:fill="auto"/>
            <w:noWrap/>
            <w:vAlign w:val="bottom"/>
            <w:hideMark/>
          </w:tcPr>
          <w:p w14:paraId="6D4FF85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2FF76ACA"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20</w:t>
            </w:r>
          </w:p>
        </w:tc>
        <w:tc>
          <w:tcPr>
            <w:tcW w:w="389" w:type="pct"/>
            <w:tcBorders>
              <w:top w:val="nil"/>
              <w:left w:val="nil"/>
              <w:bottom w:val="single" w:sz="4" w:space="0" w:color="auto"/>
              <w:right w:val="single" w:sz="4" w:space="0" w:color="auto"/>
            </w:tcBorders>
            <w:shd w:val="clear" w:color="auto" w:fill="auto"/>
            <w:noWrap/>
            <w:vAlign w:val="bottom"/>
            <w:hideMark/>
          </w:tcPr>
          <w:p w14:paraId="41C895F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9BD1581"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4A72C0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TIPO_PRODUTO</w:t>
            </w:r>
          </w:p>
        </w:tc>
        <w:tc>
          <w:tcPr>
            <w:tcW w:w="1668" w:type="pct"/>
            <w:tcBorders>
              <w:top w:val="nil"/>
              <w:left w:val="nil"/>
              <w:bottom w:val="single" w:sz="4" w:space="0" w:color="auto"/>
              <w:right w:val="single" w:sz="4" w:space="0" w:color="auto"/>
            </w:tcBorders>
            <w:shd w:val="clear" w:color="000000" w:fill="FFFFFF"/>
            <w:vAlign w:val="center"/>
            <w:hideMark/>
          </w:tcPr>
          <w:p w14:paraId="7C50EB4C"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Tipo Produto</w:t>
            </w:r>
          </w:p>
        </w:tc>
        <w:tc>
          <w:tcPr>
            <w:tcW w:w="667" w:type="pct"/>
            <w:tcBorders>
              <w:top w:val="nil"/>
              <w:left w:val="nil"/>
              <w:bottom w:val="single" w:sz="4" w:space="0" w:color="auto"/>
              <w:right w:val="single" w:sz="4" w:space="0" w:color="auto"/>
            </w:tcBorders>
            <w:shd w:val="clear" w:color="auto" w:fill="auto"/>
            <w:noWrap/>
            <w:vAlign w:val="bottom"/>
            <w:hideMark/>
          </w:tcPr>
          <w:p w14:paraId="475FABE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3C51DEE2"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20</w:t>
            </w:r>
          </w:p>
        </w:tc>
        <w:tc>
          <w:tcPr>
            <w:tcW w:w="389" w:type="pct"/>
            <w:tcBorders>
              <w:top w:val="nil"/>
              <w:left w:val="nil"/>
              <w:bottom w:val="single" w:sz="4" w:space="0" w:color="auto"/>
              <w:right w:val="single" w:sz="4" w:space="0" w:color="auto"/>
            </w:tcBorders>
            <w:shd w:val="clear" w:color="auto" w:fill="auto"/>
            <w:noWrap/>
            <w:vAlign w:val="bottom"/>
            <w:hideMark/>
          </w:tcPr>
          <w:p w14:paraId="2BE05F8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A1E708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5EEEBC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PLANO</w:t>
            </w:r>
          </w:p>
        </w:tc>
        <w:tc>
          <w:tcPr>
            <w:tcW w:w="1668" w:type="pct"/>
            <w:tcBorders>
              <w:top w:val="nil"/>
              <w:left w:val="nil"/>
              <w:bottom w:val="single" w:sz="4" w:space="0" w:color="auto"/>
              <w:right w:val="single" w:sz="4" w:space="0" w:color="auto"/>
            </w:tcBorders>
            <w:shd w:val="clear" w:color="000000" w:fill="FFFFFF"/>
            <w:vAlign w:val="center"/>
            <w:hideMark/>
          </w:tcPr>
          <w:p w14:paraId="79D8ED90"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Plano</w:t>
            </w:r>
          </w:p>
        </w:tc>
        <w:tc>
          <w:tcPr>
            <w:tcW w:w="667" w:type="pct"/>
            <w:tcBorders>
              <w:top w:val="nil"/>
              <w:left w:val="nil"/>
              <w:bottom w:val="single" w:sz="4" w:space="0" w:color="auto"/>
              <w:right w:val="single" w:sz="4" w:space="0" w:color="auto"/>
            </w:tcBorders>
            <w:shd w:val="clear" w:color="auto" w:fill="auto"/>
            <w:noWrap/>
            <w:vAlign w:val="bottom"/>
            <w:hideMark/>
          </w:tcPr>
          <w:p w14:paraId="121EA23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3C416627"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nil"/>
              <w:left w:val="nil"/>
              <w:bottom w:val="single" w:sz="4" w:space="0" w:color="auto"/>
              <w:right w:val="single" w:sz="4" w:space="0" w:color="auto"/>
            </w:tcBorders>
            <w:shd w:val="clear" w:color="auto" w:fill="auto"/>
            <w:noWrap/>
            <w:vAlign w:val="bottom"/>
            <w:hideMark/>
          </w:tcPr>
          <w:p w14:paraId="33F8C80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325D25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CD10AB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CANAL_VENDAS</w:t>
            </w:r>
          </w:p>
        </w:tc>
        <w:tc>
          <w:tcPr>
            <w:tcW w:w="1668" w:type="pct"/>
            <w:tcBorders>
              <w:top w:val="nil"/>
              <w:left w:val="nil"/>
              <w:bottom w:val="single" w:sz="4" w:space="0" w:color="auto"/>
              <w:right w:val="single" w:sz="4" w:space="0" w:color="auto"/>
            </w:tcBorders>
            <w:shd w:val="clear" w:color="000000" w:fill="FFFFFF"/>
            <w:vAlign w:val="center"/>
            <w:hideMark/>
          </w:tcPr>
          <w:p w14:paraId="6A96115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Canal Vendas</w:t>
            </w:r>
          </w:p>
        </w:tc>
        <w:tc>
          <w:tcPr>
            <w:tcW w:w="667" w:type="pct"/>
            <w:tcBorders>
              <w:top w:val="nil"/>
              <w:left w:val="nil"/>
              <w:bottom w:val="single" w:sz="4" w:space="0" w:color="auto"/>
              <w:right w:val="single" w:sz="4" w:space="0" w:color="auto"/>
            </w:tcBorders>
            <w:shd w:val="clear" w:color="auto" w:fill="auto"/>
            <w:noWrap/>
            <w:vAlign w:val="bottom"/>
            <w:hideMark/>
          </w:tcPr>
          <w:p w14:paraId="1A23E2D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6DC125D8"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100</w:t>
            </w:r>
          </w:p>
        </w:tc>
        <w:tc>
          <w:tcPr>
            <w:tcW w:w="389" w:type="pct"/>
            <w:tcBorders>
              <w:top w:val="nil"/>
              <w:left w:val="nil"/>
              <w:bottom w:val="single" w:sz="4" w:space="0" w:color="auto"/>
              <w:right w:val="single" w:sz="4" w:space="0" w:color="auto"/>
            </w:tcBorders>
            <w:shd w:val="clear" w:color="auto" w:fill="auto"/>
            <w:noWrap/>
            <w:vAlign w:val="bottom"/>
            <w:hideMark/>
          </w:tcPr>
          <w:p w14:paraId="25D5B8F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A029ED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D03420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NA_BLACKLIST_CPF_CNPJ</w:t>
            </w:r>
          </w:p>
        </w:tc>
        <w:tc>
          <w:tcPr>
            <w:tcW w:w="1668" w:type="pct"/>
            <w:tcBorders>
              <w:top w:val="nil"/>
              <w:left w:val="nil"/>
              <w:bottom w:val="single" w:sz="4" w:space="0" w:color="auto"/>
              <w:right w:val="single" w:sz="4" w:space="0" w:color="auto"/>
            </w:tcBorders>
            <w:shd w:val="clear" w:color="000000" w:fill="FFFFFF"/>
            <w:vAlign w:val="center"/>
            <w:hideMark/>
          </w:tcPr>
          <w:p w14:paraId="7109BC8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Blacklist CPF CNPJ</w:t>
            </w:r>
          </w:p>
        </w:tc>
        <w:tc>
          <w:tcPr>
            <w:tcW w:w="667" w:type="pct"/>
            <w:tcBorders>
              <w:top w:val="nil"/>
              <w:left w:val="nil"/>
              <w:bottom w:val="single" w:sz="4" w:space="0" w:color="auto"/>
              <w:right w:val="single" w:sz="4" w:space="0" w:color="auto"/>
            </w:tcBorders>
            <w:shd w:val="clear" w:color="auto" w:fill="auto"/>
            <w:noWrap/>
            <w:vAlign w:val="bottom"/>
            <w:hideMark/>
          </w:tcPr>
          <w:p w14:paraId="1D92255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AAE5697"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5D3CA13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1BFD513"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19382DA"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NA_WHITELIST_CPF_CNPJ</w:t>
            </w:r>
          </w:p>
        </w:tc>
        <w:tc>
          <w:tcPr>
            <w:tcW w:w="1668" w:type="pct"/>
            <w:tcBorders>
              <w:top w:val="nil"/>
              <w:left w:val="nil"/>
              <w:bottom w:val="single" w:sz="4" w:space="0" w:color="auto"/>
              <w:right w:val="single" w:sz="4" w:space="0" w:color="auto"/>
            </w:tcBorders>
            <w:shd w:val="clear" w:color="000000" w:fill="FFFFFF"/>
            <w:vAlign w:val="center"/>
            <w:hideMark/>
          </w:tcPr>
          <w:p w14:paraId="230FD79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Whitelist CPF CNPJ</w:t>
            </w:r>
          </w:p>
        </w:tc>
        <w:tc>
          <w:tcPr>
            <w:tcW w:w="667" w:type="pct"/>
            <w:tcBorders>
              <w:top w:val="nil"/>
              <w:left w:val="nil"/>
              <w:bottom w:val="single" w:sz="4" w:space="0" w:color="auto"/>
              <w:right w:val="single" w:sz="4" w:space="0" w:color="auto"/>
            </w:tcBorders>
            <w:shd w:val="clear" w:color="auto" w:fill="auto"/>
            <w:noWrap/>
            <w:vAlign w:val="bottom"/>
            <w:hideMark/>
          </w:tcPr>
          <w:p w14:paraId="31CF6386"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7C29DC13"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6CECC14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268F5E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75E25B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NA_GREYLIST_CPF_CNPJ</w:t>
            </w:r>
          </w:p>
        </w:tc>
        <w:tc>
          <w:tcPr>
            <w:tcW w:w="1668" w:type="pct"/>
            <w:tcBorders>
              <w:top w:val="nil"/>
              <w:left w:val="nil"/>
              <w:bottom w:val="single" w:sz="4" w:space="0" w:color="auto"/>
              <w:right w:val="single" w:sz="4" w:space="0" w:color="auto"/>
            </w:tcBorders>
            <w:shd w:val="clear" w:color="000000" w:fill="FFFFFF"/>
            <w:vAlign w:val="center"/>
            <w:hideMark/>
          </w:tcPr>
          <w:p w14:paraId="01DA12A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Greylist CPF CNPJ</w:t>
            </w:r>
          </w:p>
        </w:tc>
        <w:tc>
          <w:tcPr>
            <w:tcW w:w="667" w:type="pct"/>
            <w:tcBorders>
              <w:top w:val="nil"/>
              <w:left w:val="nil"/>
              <w:bottom w:val="single" w:sz="4" w:space="0" w:color="auto"/>
              <w:right w:val="single" w:sz="4" w:space="0" w:color="auto"/>
            </w:tcBorders>
            <w:shd w:val="clear" w:color="auto" w:fill="auto"/>
            <w:noWrap/>
            <w:vAlign w:val="bottom"/>
            <w:hideMark/>
          </w:tcPr>
          <w:p w14:paraId="260A98D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7F953EF9"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1B9DDE6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21903A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FAE370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NA_GREYLIST_TEL_CONTATO</w:t>
            </w:r>
          </w:p>
        </w:tc>
        <w:tc>
          <w:tcPr>
            <w:tcW w:w="1668" w:type="pct"/>
            <w:tcBorders>
              <w:top w:val="nil"/>
              <w:left w:val="nil"/>
              <w:bottom w:val="single" w:sz="4" w:space="0" w:color="auto"/>
              <w:right w:val="single" w:sz="4" w:space="0" w:color="auto"/>
            </w:tcBorders>
            <w:shd w:val="clear" w:color="000000" w:fill="FFFFFF"/>
            <w:vAlign w:val="center"/>
            <w:hideMark/>
          </w:tcPr>
          <w:p w14:paraId="39828D91"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Na Greylist Telefone de contato</w:t>
            </w:r>
          </w:p>
        </w:tc>
        <w:tc>
          <w:tcPr>
            <w:tcW w:w="667" w:type="pct"/>
            <w:tcBorders>
              <w:top w:val="nil"/>
              <w:left w:val="nil"/>
              <w:bottom w:val="single" w:sz="4" w:space="0" w:color="auto"/>
              <w:right w:val="single" w:sz="4" w:space="0" w:color="auto"/>
            </w:tcBorders>
            <w:shd w:val="clear" w:color="auto" w:fill="auto"/>
            <w:noWrap/>
            <w:vAlign w:val="bottom"/>
            <w:hideMark/>
          </w:tcPr>
          <w:p w14:paraId="607DD51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56646590"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6499247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2420A5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4AE2BB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NA_GREYLIST_PDV</w:t>
            </w:r>
          </w:p>
        </w:tc>
        <w:tc>
          <w:tcPr>
            <w:tcW w:w="1668" w:type="pct"/>
            <w:tcBorders>
              <w:top w:val="nil"/>
              <w:left w:val="nil"/>
              <w:bottom w:val="single" w:sz="4" w:space="0" w:color="auto"/>
              <w:right w:val="single" w:sz="4" w:space="0" w:color="auto"/>
            </w:tcBorders>
            <w:shd w:val="clear" w:color="000000" w:fill="FFFFFF"/>
            <w:vAlign w:val="center"/>
            <w:hideMark/>
          </w:tcPr>
          <w:p w14:paraId="58D08DC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Greylist PDV</w:t>
            </w:r>
          </w:p>
        </w:tc>
        <w:tc>
          <w:tcPr>
            <w:tcW w:w="667" w:type="pct"/>
            <w:tcBorders>
              <w:top w:val="nil"/>
              <w:left w:val="nil"/>
              <w:bottom w:val="single" w:sz="4" w:space="0" w:color="auto"/>
              <w:right w:val="single" w:sz="4" w:space="0" w:color="auto"/>
            </w:tcBorders>
            <w:shd w:val="clear" w:color="auto" w:fill="auto"/>
            <w:noWrap/>
            <w:vAlign w:val="bottom"/>
            <w:hideMark/>
          </w:tcPr>
          <w:p w14:paraId="53DB29C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19DFDE57"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3C6177E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A8AC00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A93D6F8"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NA_GREYLIST_LOGIN</w:t>
            </w:r>
          </w:p>
        </w:tc>
        <w:tc>
          <w:tcPr>
            <w:tcW w:w="1668" w:type="pct"/>
            <w:tcBorders>
              <w:top w:val="nil"/>
              <w:left w:val="nil"/>
              <w:bottom w:val="single" w:sz="4" w:space="0" w:color="auto"/>
              <w:right w:val="single" w:sz="4" w:space="0" w:color="auto"/>
            </w:tcBorders>
            <w:shd w:val="clear" w:color="000000" w:fill="FFFFFF"/>
            <w:vAlign w:val="center"/>
            <w:hideMark/>
          </w:tcPr>
          <w:p w14:paraId="54AAAB6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Greylist Login</w:t>
            </w:r>
          </w:p>
        </w:tc>
        <w:tc>
          <w:tcPr>
            <w:tcW w:w="667" w:type="pct"/>
            <w:tcBorders>
              <w:top w:val="nil"/>
              <w:left w:val="nil"/>
              <w:bottom w:val="single" w:sz="4" w:space="0" w:color="auto"/>
              <w:right w:val="single" w:sz="4" w:space="0" w:color="auto"/>
            </w:tcBorders>
            <w:shd w:val="clear" w:color="auto" w:fill="auto"/>
            <w:noWrap/>
            <w:vAlign w:val="bottom"/>
            <w:hideMark/>
          </w:tcPr>
          <w:p w14:paraId="327D9D6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180D3BBC"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4EB96CA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673FC3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7F49EB5" w14:textId="57566220"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w:t>
            </w:r>
            <w:r w:rsidR="00AB4D50" w:rsidRPr="0043447C">
              <w:rPr>
                <w:rFonts w:cs="Arial"/>
                <w:color w:val="000000"/>
                <w:sz w:val="20"/>
                <w:szCs w:val="20"/>
                <w:lang w:val="en-US" w:eastAsia="en-US"/>
              </w:rPr>
              <w:t>A_GREYLIST_C</w:t>
            </w:r>
            <w:r w:rsidRPr="0043447C">
              <w:rPr>
                <w:rFonts w:cs="Arial"/>
                <w:color w:val="000000"/>
                <w:sz w:val="20"/>
                <w:szCs w:val="20"/>
                <w:lang w:val="en-US" w:eastAsia="en-US"/>
              </w:rPr>
              <w:t>E</w:t>
            </w:r>
            <w:r w:rsidR="00AB4D50" w:rsidRPr="0043447C">
              <w:rPr>
                <w:rFonts w:cs="Arial"/>
                <w:color w:val="000000"/>
                <w:sz w:val="20"/>
                <w:szCs w:val="20"/>
                <w:lang w:val="en-US" w:eastAsia="en-US"/>
              </w:rPr>
              <w:t>P</w:t>
            </w:r>
          </w:p>
        </w:tc>
        <w:tc>
          <w:tcPr>
            <w:tcW w:w="1668" w:type="pct"/>
            <w:tcBorders>
              <w:top w:val="nil"/>
              <w:left w:val="nil"/>
              <w:bottom w:val="single" w:sz="4" w:space="0" w:color="auto"/>
              <w:right w:val="single" w:sz="4" w:space="0" w:color="auto"/>
            </w:tcBorders>
            <w:shd w:val="clear" w:color="000000" w:fill="FFFFFF"/>
            <w:vAlign w:val="center"/>
            <w:hideMark/>
          </w:tcPr>
          <w:p w14:paraId="7E79765E" w14:textId="07B0D8B5" w:rsidR="00385AEE" w:rsidRPr="0043447C" w:rsidRDefault="00385AEE" w:rsidP="00AB4D50">
            <w:pPr>
              <w:jc w:val="left"/>
              <w:rPr>
                <w:rFonts w:cs="Arial"/>
                <w:color w:val="000000"/>
                <w:sz w:val="20"/>
                <w:szCs w:val="20"/>
                <w:lang w:val="en-US" w:eastAsia="en-US"/>
              </w:rPr>
            </w:pPr>
            <w:r w:rsidRPr="0043447C">
              <w:rPr>
                <w:rFonts w:cs="Arial"/>
                <w:color w:val="000000"/>
                <w:sz w:val="20"/>
                <w:szCs w:val="20"/>
                <w:lang w:val="en-US" w:eastAsia="en-US"/>
              </w:rPr>
              <w:t>Na Greylist CE</w:t>
            </w:r>
            <w:r w:rsidR="00AB4D50" w:rsidRPr="0043447C">
              <w:rPr>
                <w:rFonts w:cs="Arial"/>
                <w:color w:val="000000"/>
                <w:sz w:val="20"/>
                <w:szCs w:val="20"/>
                <w:lang w:val="en-US" w:eastAsia="en-US"/>
              </w:rPr>
              <w:t>P</w:t>
            </w:r>
          </w:p>
        </w:tc>
        <w:tc>
          <w:tcPr>
            <w:tcW w:w="667" w:type="pct"/>
            <w:tcBorders>
              <w:top w:val="nil"/>
              <w:left w:val="nil"/>
              <w:bottom w:val="single" w:sz="4" w:space="0" w:color="auto"/>
              <w:right w:val="single" w:sz="4" w:space="0" w:color="auto"/>
            </w:tcBorders>
            <w:shd w:val="clear" w:color="auto" w:fill="auto"/>
            <w:noWrap/>
            <w:vAlign w:val="bottom"/>
            <w:hideMark/>
          </w:tcPr>
          <w:p w14:paraId="14BEF4A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7CBC71EC"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646B60F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BC4ACA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A9F6F9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NA_GREYLIST_ENDERECO</w:t>
            </w:r>
          </w:p>
        </w:tc>
        <w:tc>
          <w:tcPr>
            <w:tcW w:w="1668" w:type="pct"/>
            <w:tcBorders>
              <w:top w:val="nil"/>
              <w:left w:val="nil"/>
              <w:bottom w:val="single" w:sz="4" w:space="0" w:color="auto"/>
              <w:right w:val="single" w:sz="4" w:space="0" w:color="auto"/>
            </w:tcBorders>
            <w:shd w:val="clear" w:color="000000" w:fill="FFFFFF"/>
            <w:vAlign w:val="center"/>
            <w:hideMark/>
          </w:tcPr>
          <w:p w14:paraId="4188FB1A"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Na Greylist Endereço</w:t>
            </w:r>
          </w:p>
        </w:tc>
        <w:tc>
          <w:tcPr>
            <w:tcW w:w="667" w:type="pct"/>
            <w:tcBorders>
              <w:top w:val="nil"/>
              <w:left w:val="nil"/>
              <w:bottom w:val="single" w:sz="4" w:space="0" w:color="auto"/>
              <w:right w:val="single" w:sz="4" w:space="0" w:color="auto"/>
            </w:tcBorders>
            <w:shd w:val="clear" w:color="auto" w:fill="auto"/>
            <w:noWrap/>
            <w:vAlign w:val="bottom"/>
            <w:hideMark/>
          </w:tcPr>
          <w:p w14:paraId="3F15E8F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46972160"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nil"/>
              <w:left w:val="nil"/>
              <w:bottom w:val="single" w:sz="4" w:space="0" w:color="auto"/>
              <w:right w:val="single" w:sz="4" w:space="0" w:color="auto"/>
            </w:tcBorders>
            <w:shd w:val="clear" w:color="auto" w:fill="auto"/>
            <w:noWrap/>
            <w:vAlign w:val="bottom"/>
            <w:hideMark/>
          </w:tcPr>
          <w:p w14:paraId="2EE82AF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43F307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31F7C18"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SCORE_NEG_SIAF</w:t>
            </w:r>
          </w:p>
        </w:tc>
        <w:tc>
          <w:tcPr>
            <w:tcW w:w="1668" w:type="pct"/>
            <w:tcBorders>
              <w:top w:val="nil"/>
              <w:left w:val="nil"/>
              <w:bottom w:val="single" w:sz="4" w:space="0" w:color="auto"/>
              <w:right w:val="single" w:sz="4" w:space="0" w:color="auto"/>
            </w:tcBorders>
            <w:shd w:val="clear" w:color="000000" w:fill="FFFFFF"/>
            <w:vAlign w:val="center"/>
            <w:hideMark/>
          </w:tcPr>
          <w:p w14:paraId="49E89C3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Score Neg.SIAF</w:t>
            </w:r>
          </w:p>
        </w:tc>
        <w:tc>
          <w:tcPr>
            <w:tcW w:w="667" w:type="pct"/>
            <w:tcBorders>
              <w:top w:val="nil"/>
              <w:left w:val="nil"/>
              <w:bottom w:val="single" w:sz="4" w:space="0" w:color="auto"/>
              <w:right w:val="single" w:sz="4" w:space="0" w:color="auto"/>
            </w:tcBorders>
            <w:shd w:val="clear" w:color="auto" w:fill="auto"/>
            <w:noWrap/>
            <w:vAlign w:val="bottom"/>
            <w:hideMark/>
          </w:tcPr>
          <w:p w14:paraId="7BBE5268"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F6C4ADA"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8807CC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9864BD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7320C3C"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SCORE_NEG_SERASA</w:t>
            </w:r>
          </w:p>
        </w:tc>
        <w:tc>
          <w:tcPr>
            <w:tcW w:w="1668" w:type="pct"/>
            <w:tcBorders>
              <w:top w:val="nil"/>
              <w:left w:val="nil"/>
              <w:bottom w:val="single" w:sz="4" w:space="0" w:color="auto"/>
              <w:right w:val="single" w:sz="4" w:space="0" w:color="auto"/>
            </w:tcBorders>
            <w:shd w:val="clear" w:color="000000" w:fill="FFFFFF"/>
            <w:vAlign w:val="center"/>
            <w:hideMark/>
          </w:tcPr>
          <w:p w14:paraId="660C219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Score Neg.Serasa</w:t>
            </w:r>
          </w:p>
        </w:tc>
        <w:tc>
          <w:tcPr>
            <w:tcW w:w="667" w:type="pct"/>
            <w:tcBorders>
              <w:top w:val="nil"/>
              <w:left w:val="nil"/>
              <w:bottom w:val="single" w:sz="4" w:space="0" w:color="auto"/>
              <w:right w:val="single" w:sz="4" w:space="0" w:color="auto"/>
            </w:tcBorders>
            <w:shd w:val="clear" w:color="auto" w:fill="auto"/>
            <w:noWrap/>
            <w:vAlign w:val="bottom"/>
            <w:hideMark/>
          </w:tcPr>
          <w:p w14:paraId="7A71050D"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CDBBF34"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54314E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3E5ED0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0187A9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SOMA_SCORES_NEG</w:t>
            </w:r>
          </w:p>
        </w:tc>
        <w:tc>
          <w:tcPr>
            <w:tcW w:w="1668" w:type="pct"/>
            <w:tcBorders>
              <w:top w:val="nil"/>
              <w:left w:val="nil"/>
              <w:bottom w:val="single" w:sz="4" w:space="0" w:color="auto"/>
              <w:right w:val="single" w:sz="4" w:space="0" w:color="auto"/>
            </w:tcBorders>
            <w:shd w:val="clear" w:color="000000" w:fill="FFFFFF"/>
            <w:vAlign w:val="center"/>
            <w:hideMark/>
          </w:tcPr>
          <w:p w14:paraId="66245DA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w:t>
            </w:r>
          </w:p>
        </w:tc>
        <w:tc>
          <w:tcPr>
            <w:tcW w:w="667" w:type="pct"/>
            <w:tcBorders>
              <w:top w:val="nil"/>
              <w:left w:val="nil"/>
              <w:bottom w:val="single" w:sz="4" w:space="0" w:color="auto"/>
              <w:right w:val="single" w:sz="4" w:space="0" w:color="auto"/>
            </w:tcBorders>
            <w:shd w:val="clear" w:color="auto" w:fill="auto"/>
            <w:noWrap/>
            <w:vAlign w:val="bottom"/>
            <w:hideMark/>
          </w:tcPr>
          <w:p w14:paraId="1C2AC01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F181111"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953836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172B87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6C2E5C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SCORE_NEG_CPF</w:t>
            </w:r>
          </w:p>
        </w:tc>
        <w:tc>
          <w:tcPr>
            <w:tcW w:w="1668" w:type="pct"/>
            <w:tcBorders>
              <w:top w:val="nil"/>
              <w:left w:val="nil"/>
              <w:bottom w:val="single" w:sz="4" w:space="0" w:color="auto"/>
              <w:right w:val="single" w:sz="4" w:space="0" w:color="auto"/>
            </w:tcBorders>
            <w:shd w:val="clear" w:color="000000" w:fill="FFFFFF"/>
            <w:vAlign w:val="center"/>
            <w:hideMark/>
          </w:tcPr>
          <w:p w14:paraId="3DF5108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Neg.CPF</w:t>
            </w:r>
          </w:p>
        </w:tc>
        <w:tc>
          <w:tcPr>
            <w:tcW w:w="667" w:type="pct"/>
            <w:tcBorders>
              <w:top w:val="nil"/>
              <w:left w:val="nil"/>
              <w:bottom w:val="single" w:sz="4" w:space="0" w:color="auto"/>
              <w:right w:val="single" w:sz="4" w:space="0" w:color="auto"/>
            </w:tcBorders>
            <w:shd w:val="clear" w:color="auto" w:fill="auto"/>
            <w:noWrap/>
            <w:vAlign w:val="bottom"/>
            <w:hideMark/>
          </w:tcPr>
          <w:p w14:paraId="7D86F43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D53A32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CA783A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53183C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91BB7C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SCORE_NEG_TEL_CONTATO</w:t>
            </w:r>
          </w:p>
        </w:tc>
        <w:tc>
          <w:tcPr>
            <w:tcW w:w="1668" w:type="pct"/>
            <w:tcBorders>
              <w:top w:val="nil"/>
              <w:left w:val="nil"/>
              <w:bottom w:val="single" w:sz="4" w:space="0" w:color="auto"/>
              <w:right w:val="single" w:sz="4" w:space="0" w:color="auto"/>
            </w:tcBorders>
            <w:shd w:val="clear" w:color="000000" w:fill="FFFFFF"/>
            <w:vAlign w:val="center"/>
            <w:hideMark/>
          </w:tcPr>
          <w:p w14:paraId="7765FB25"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Neg.Telefone Contato</w:t>
            </w:r>
          </w:p>
        </w:tc>
        <w:tc>
          <w:tcPr>
            <w:tcW w:w="667" w:type="pct"/>
            <w:tcBorders>
              <w:top w:val="nil"/>
              <w:left w:val="nil"/>
              <w:bottom w:val="single" w:sz="4" w:space="0" w:color="auto"/>
              <w:right w:val="single" w:sz="4" w:space="0" w:color="auto"/>
            </w:tcBorders>
            <w:shd w:val="clear" w:color="auto" w:fill="auto"/>
            <w:noWrap/>
            <w:vAlign w:val="bottom"/>
            <w:hideMark/>
          </w:tcPr>
          <w:p w14:paraId="1E60C0F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0D692D4"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2CB881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19C69A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79819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w:t>
            </w:r>
          </w:p>
        </w:tc>
        <w:tc>
          <w:tcPr>
            <w:tcW w:w="1668" w:type="pct"/>
            <w:tcBorders>
              <w:top w:val="nil"/>
              <w:left w:val="nil"/>
              <w:bottom w:val="single" w:sz="4" w:space="0" w:color="auto"/>
              <w:right w:val="single" w:sz="4" w:space="0" w:color="auto"/>
            </w:tcBorders>
            <w:shd w:val="clear" w:color="000000" w:fill="FFFFFF"/>
            <w:vAlign w:val="center"/>
            <w:hideMark/>
          </w:tcPr>
          <w:p w14:paraId="1106837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Neg.CEP</w:t>
            </w:r>
          </w:p>
        </w:tc>
        <w:tc>
          <w:tcPr>
            <w:tcW w:w="667" w:type="pct"/>
            <w:tcBorders>
              <w:top w:val="nil"/>
              <w:left w:val="nil"/>
              <w:bottom w:val="single" w:sz="4" w:space="0" w:color="auto"/>
              <w:right w:val="single" w:sz="4" w:space="0" w:color="auto"/>
            </w:tcBorders>
            <w:shd w:val="clear" w:color="auto" w:fill="auto"/>
            <w:noWrap/>
            <w:vAlign w:val="bottom"/>
            <w:hideMark/>
          </w:tcPr>
          <w:p w14:paraId="41EEEB8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5CDD4A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464299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9B3759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88E502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SCORE_NEG_ENDERECO_SEM_MATCH</w:t>
            </w:r>
          </w:p>
        </w:tc>
        <w:tc>
          <w:tcPr>
            <w:tcW w:w="1668" w:type="pct"/>
            <w:tcBorders>
              <w:top w:val="nil"/>
              <w:left w:val="nil"/>
              <w:bottom w:val="single" w:sz="4" w:space="0" w:color="auto"/>
              <w:right w:val="single" w:sz="4" w:space="0" w:color="auto"/>
            </w:tcBorders>
            <w:shd w:val="clear" w:color="000000" w:fill="FFFFFF"/>
            <w:vAlign w:val="center"/>
            <w:hideMark/>
          </w:tcPr>
          <w:p w14:paraId="06A51D18"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Neg.Endereço sem Match</w:t>
            </w:r>
          </w:p>
        </w:tc>
        <w:tc>
          <w:tcPr>
            <w:tcW w:w="667" w:type="pct"/>
            <w:tcBorders>
              <w:top w:val="nil"/>
              <w:left w:val="nil"/>
              <w:bottom w:val="single" w:sz="4" w:space="0" w:color="auto"/>
              <w:right w:val="single" w:sz="4" w:space="0" w:color="auto"/>
            </w:tcBorders>
            <w:shd w:val="clear" w:color="auto" w:fill="auto"/>
            <w:noWrap/>
            <w:vAlign w:val="bottom"/>
            <w:hideMark/>
          </w:tcPr>
          <w:p w14:paraId="0759D53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C54B0D7"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810DB2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C371E1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4B27A8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SCORE_NEG_ENDERECO_COM_MATCH</w:t>
            </w:r>
          </w:p>
        </w:tc>
        <w:tc>
          <w:tcPr>
            <w:tcW w:w="1668" w:type="pct"/>
            <w:tcBorders>
              <w:top w:val="nil"/>
              <w:left w:val="nil"/>
              <w:bottom w:val="single" w:sz="4" w:space="0" w:color="auto"/>
              <w:right w:val="single" w:sz="4" w:space="0" w:color="auto"/>
            </w:tcBorders>
            <w:shd w:val="clear" w:color="000000" w:fill="FFFFFF"/>
            <w:vAlign w:val="center"/>
            <w:hideMark/>
          </w:tcPr>
          <w:p w14:paraId="3E130C4B"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Neg.Endereço com Match</w:t>
            </w:r>
          </w:p>
        </w:tc>
        <w:tc>
          <w:tcPr>
            <w:tcW w:w="667" w:type="pct"/>
            <w:tcBorders>
              <w:top w:val="nil"/>
              <w:left w:val="nil"/>
              <w:bottom w:val="single" w:sz="4" w:space="0" w:color="auto"/>
              <w:right w:val="single" w:sz="4" w:space="0" w:color="auto"/>
            </w:tcBorders>
            <w:shd w:val="clear" w:color="auto" w:fill="auto"/>
            <w:noWrap/>
            <w:vAlign w:val="bottom"/>
            <w:hideMark/>
          </w:tcPr>
          <w:p w14:paraId="7BCB7A2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8191882"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5CE08E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FF1AB2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98A325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SCORE_NEG_CEP_NUMERO</w:t>
            </w:r>
          </w:p>
        </w:tc>
        <w:tc>
          <w:tcPr>
            <w:tcW w:w="1668" w:type="pct"/>
            <w:tcBorders>
              <w:top w:val="nil"/>
              <w:left w:val="nil"/>
              <w:bottom w:val="single" w:sz="4" w:space="0" w:color="auto"/>
              <w:right w:val="single" w:sz="4" w:space="0" w:color="auto"/>
            </w:tcBorders>
            <w:shd w:val="clear" w:color="000000" w:fill="FFFFFF"/>
            <w:vAlign w:val="center"/>
            <w:hideMark/>
          </w:tcPr>
          <w:p w14:paraId="45BA3994"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Neg.CEP+Numero</w:t>
            </w:r>
          </w:p>
        </w:tc>
        <w:tc>
          <w:tcPr>
            <w:tcW w:w="667" w:type="pct"/>
            <w:tcBorders>
              <w:top w:val="nil"/>
              <w:left w:val="nil"/>
              <w:bottom w:val="single" w:sz="4" w:space="0" w:color="auto"/>
              <w:right w:val="single" w:sz="4" w:space="0" w:color="auto"/>
            </w:tcBorders>
            <w:shd w:val="clear" w:color="auto" w:fill="auto"/>
            <w:noWrap/>
            <w:vAlign w:val="bottom"/>
            <w:hideMark/>
          </w:tcPr>
          <w:p w14:paraId="143FB3E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AE5E6F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0DB164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69E8D5E"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540EF4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SCORE_NEG_MATRICULA_VENDEDOR</w:t>
            </w:r>
          </w:p>
        </w:tc>
        <w:tc>
          <w:tcPr>
            <w:tcW w:w="1668" w:type="pct"/>
            <w:tcBorders>
              <w:top w:val="nil"/>
              <w:left w:val="nil"/>
              <w:bottom w:val="single" w:sz="4" w:space="0" w:color="auto"/>
              <w:right w:val="single" w:sz="4" w:space="0" w:color="auto"/>
            </w:tcBorders>
            <w:shd w:val="clear" w:color="000000" w:fill="FFFFFF"/>
            <w:vAlign w:val="center"/>
            <w:hideMark/>
          </w:tcPr>
          <w:p w14:paraId="17297D3F"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Soma Scores Neg.Matricula Vendedor</w:t>
            </w:r>
          </w:p>
        </w:tc>
        <w:tc>
          <w:tcPr>
            <w:tcW w:w="667" w:type="pct"/>
            <w:tcBorders>
              <w:top w:val="nil"/>
              <w:left w:val="nil"/>
              <w:bottom w:val="single" w:sz="4" w:space="0" w:color="auto"/>
              <w:right w:val="single" w:sz="4" w:space="0" w:color="auto"/>
            </w:tcBorders>
            <w:shd w:val="clear" w:color="auto" w:fill="auto"/>
            <w:noWrap/>
            <w:vAlign w:val="bottom"/>
            <w:hideMark/>
          </w:tcPr>
          <w:p w14:paraId="2DB6A1A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264F76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6744C4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AE9583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BA21F9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SCORE_NEG_PDV</w:t>
            </w:r>
          </w:p>
        </w:tc>
        <w:tc>
          <w:tcPr>
            <w:tcW w:w="1668" w:type="pct"/>
            <w:tcBorders>
              <w:top w:val="nil"/>
              <w:left w:val="nil"/>
              <w:bottom w:val="single" w:sz="4" w:space="0" w:color="auto"/>
              <w:right w:val="single" w:sz="4" w:space="0" w:color="auto"/>
            </w:tcBorders>
            <w:shd w:val="clear" w:color="000000" w:fill="FFFFFF"/>
            <w:vAlign w:val="center"/>
            <w:hideMark/>
          </w:tcPr>
          <w:p w14:paraId="15A3F3C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Neg.PDV</w:t>
            </w:r>
          </w:p>
        </w:tc>
        <w:tc>
          <w:tcPr>
            <w:tcW w:w="667" w:type="pct"/>
            <w:tcBorders>
              <w:top w:val="nil"/>
              <w:left w:val="nil"/>
              <w:bottom w:val="single" w:sz="4" w:space="0" w:color="auto"/>
              <w:right w:val="single" w:sz="4" w:space="0" w:color="auto"/>
            </w:tcBorders>
            <w:shd w:val="clear" w:color="auto" w:fill="auto"/>
            <w:noWrap/>
            <w:vAlign w:val="bottom"/>
            <w:hideMark/>
          </w:tcPr>
          <w:p w14:paraId="4DCAD04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8A4671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612D10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9132ED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4E97CE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SCORE_NEG_CANAL</w:t>
            </w:r>
          </w:p>
        </w:tc>
        <w:tc>
          <w:tcPr>
            <w:tcW w:w="1668" w:type="pct"/>
            <w:tcBorders>
              <w:top w:val="nil"/>
              <w:left w:val="nil"/>
              <w:bottom w:val="single" w:sz="4" w:space="0" w:color="auto"/>
              <w:right w:val="single" w:sz="4" w:space="0" w:color="auto"/>
            </w:tcBorders>
            <w:shd w:val="clear" w:color="000000" w:fill="FFFFFF"/>
            <w:vAlign w:val="center"/>
            <w:hideMark/>
          </w:tcPr>
          <w:p w14:paraId="1C68DA9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Neg.Canal</w:t>
            </w:r>
          </w:p>
        </w:tc>
        <w:tc>
          <w:tcPr>
            <w:tcW w:w="667" w:type="pct"/>
            <w:tcBorders>
              <w:top w:val="nil"/>
              <w:left w:val="nil"/>
              <w:bottom w:val="single" w:sz="4" w:space="0" w:color="auto"/>
              <w:right w:val="single" w:sz="4" w:space="0" w:color="auto"/>
            </w:tcBorders>
            <w:shd w:val="clear" w:color="auto" w:fill="auto"/>
            <w:noWrap/>
            <w:vAlign w:val="bottom"/>
            <w:hideMark/>
          </w:tcPr>
          <w:p w14:paraId="7D95DF2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99F3D13"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CF6F49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0CF1B8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FF88EB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lastRenderedPageBreak/>
              <w:t>SCORE_NEG_PLANO</w:t>
            </w:r>
          </w:p>
        </w:tc>
        <w:tc>
          <w:tcPr>
            <w:tcW w:w="1668" w:type="pct"/>
            <w:tcBorders>
              <w:top w:val="nil"/>
              <w:left w:val="nil"/>
              <w:bottom w:val="single" w:sz="4" w:space="0" w:color="auto"/>
              <w:right w:val="single" w:sz="4" w:space="0" w:color="auto"/>
            </w:tcBorders>
            <w:shd w:val="clear" w:color="000000" w:fill="FFFFFF"/>
            <w:vAlign w:val="center"/>
            <w:hideMark/>
          </w:tcPr>
          <w:p w14:paraId="0D87436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Neg.Plano</w:t>
            </w:r>
          </w:p>
        </w:tc>
        <w:tc>
          <w:tcPr>
            <w:tcW w:w="667" w:type="pct"/>
            <w:tcBorders>
              <w:top w:val="nil"/>
              <w:left w:val="nil"/>
              <w:bottom w:val="single" w:sz="4" w:space="0" w:color="auto"/>
              <w:right w:val="single" w:sz="4" w:space="0" w:color="auto"/>
            </w:tcBorders>
            <w:shd w:val="clear" w:color="auto" w:fill="auto"/>
            <w:noWrap/>
            <w:vAlign w:val="bottom"/>
            <w:hideMark/>
          </w:tcPr>
          <w:p w14:paraId="19312F6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EF4D86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21F2B5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5CDE0E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45FB8E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SCORE_NEG_CIDADE</w:t>
            </w:r>
          </w:p>
        </w:tc>
        <w:tc>
          <w:tcPr>
            <w:tcW w:w="1668" w:type="pct"/>
            <w:tcBorders>
              <w:top w:val="nil"/>
              <w:left w:val="nil"/>
              <w:bottom w:val="single" w:sz="4" w:space="0" w:color="auto"/>
              <w:right w:val="single" w:sz="4" w:space="0" w:color="auto"/>
            </w:tcBorders>
            <w:shd w:val="clear" w:color="000000" w:fill="FFFFFF"/>
            <w:vAlign w:val="center"/>
            <w:hideMark/>
          </w:tcPr>
          <w:p w14:paraId="6744310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Neg.Cidade</w:t>
            </w:r>
          </w:p>
        </w:tc>
        <w:tc>
          <w:tcPr>
            <w:tcW w:w="667" w:type="pct"/>
            <w:tcBorders>
              <w:top w:val="nil"/>
              <w:left w:val="nil"/>
              <w:bottom w:val="single" w:sz="4" w:space="0" w:color="auto"/>
              <w:right w:val="single" w:sz="4" w:space="0" w:color="auto"/>
            </w:tcBorders>
            <w:shd w:val="clear" w:color="auto" w:fill="auto"/>
            <w:noWrap/>
            <w:vAlign w:val="bottom"/>
            <w:hideMark/>
          </w:tcPr>
          <w:p w14:paraId="3E18E61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C3F6AA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7EA626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75A94E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63B10A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SCORE_NEG_BAIRRO</w:t>
            </w:r>
          </w:p>
        </w:tc>
        <w:tc>
          <w:tcPr>
            <w:tcW w:w="1668" w:type="pct"/>
            <w:tcBorders>
              <w:top w:val="nil"/>
              <w:left w:val="nil"/>
              <w:bottom w:val="single" w:sz="4" w:space="0" w:color="auto"/>
              <w:right w:val="single" w:sz="4" w:space="0" w:color="auto"/>
            </w:tcBorders>
            <w:shd w:val="clear" w:color="000000" w:fill="FFFFFF"/>
            <w:vAlign w:val="center"/>
            <w:hideMark/>
          </w:tcPr>
          <w:p w14:paraId="22FAE31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Neg.Bairro</w:t>
            </w:r>
          </w:p>
        </w:tc>
        <w:tc>
          <w:tcPr>
            <w:tcW w:w="667" w:type="pct"/>
            <w:tcBorders>
              <w:top w:val="nil"/>
              <w:left w:val="nil"/>
              <w:bottom w:val="single" w:sz="4" w:space="0" w:color="auto"/>
              <w:right w:val="single" w:sz="4" w:space="0" w:color="auto"/>
            </w:tcBorders>
            <w:shd w:val="clear" w:color="auto" w:fill="auto"/>
            <w:noWrap/>
            <w:vAlign w:val="bottom"/>
            <w:hideMark/>
          </w:tcPr>
          <w:p w14:paraId="0DE6859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FA05124"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455B70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294C54D"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90F3F3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SCORE_NEG_UF</w:t>
            </w:r>
          </w:p>
        </w:tc>
        <w:tc>
          <w:tcPr>
            <w:tcW w:w="1668" w:type="pct"/>
            <w:tcBorders>
              <w:top w:val="nil"/>
              <w:left w:val="nil"/>
              <w:bottom w:val="single" w:sz="4" w:space="0" w:color="auto"/>
              <w:right w:val="single" w:sz="4" w:space="0" w:color="auto"/>
            </w:tcBorders>
            <w:shd w:val="clear" w:color="000000" w:fill="FFFFFF"/>
            <w:vAlign w:val="center"/>
            <w:hideMark/>
          </w:tcPr>
          <w:p w14:paraId="18F88D3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Neg.UF</w:t>
            </w:r>
          </w:p>
        </w:tc>
        <w:tc>
          <w:tcPr>
            <w:tcW w:w="667" w:type="pct"/>
            <w:tcBorders>
              <w:top w:val="nil"/>
              <w:left w:val="nil"/>
              <w:bottom w:val="single" w:sz="4" w:space="0" w:color="auto"/>
              <w:right w:val="single" w:sz="4" w:space="0" w:color="auto"/>
            </w:tcBorders>
            <w:shd w:val="clear" w:color="auto" w:fill="auto"/>
            <w:noWrap/>
            <w:vAlign w:val="bottom"/>
            <w:hideMark/>
          </w:tcPr>
          <w:p w14:paraId="124DB92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AC55FB7"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0F5D90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515D8F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062054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SCORE_NEG_FAIXA_IDADE</w:t>
            </w:r>
          </w:p>
        </w:tc>
        <w:tc>
          <w:tcPr>
            <w:tcW w:w="1668" w:type="pct"/>
            <w:tcBorders>
              <w:top w:val="nil"/>
              <w:left w:val="nil"/>
              <w:bottom w:val="single" w:sz="4" w:space="0" w:color="auto"/>
              <w:right w:val="single" w:sz="4" w:space="0" w:color="auto"/>
            </w:tcBorders>
            <w:shd w:val="clear" w:color="000000" w:fill="FFFFFF"/>
            <w:vAlign w:val="center"/>
            <w:hideMark/>
          </w:tcPr>
          <w:p w14:paraId="2B7204C9"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Neg.Faixa Idade</w:t>
            </w:r>
          </w:p>
        </w:tc>
        <w:tc>
          <w:tcPr>
            <w:tcW w:w="667" w:type="pct"/>
            <w:tcBorders>
              <w:top w:val="nil"/>
              <w:left w:val="nil"/>
              <w:bottom w:val="single" w:sz="4" w:space="0" w:color="auto"/>
              <w:right w:val="single" w:sz="4" w:space="0" w:color="auto"/>
            </w:tcBorders>
            <w:shd w:val="clear" w:color="auto" w:fill="auto"/>
            <w:noWrap/>
            <w:vAlign w:val="bottom"/>
            <w:hideMark/>
          </w:tcPr>
          <w:p w14:paraId="502E542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C5E704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E05F1B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1F7E46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23212B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SCORE_NEG_FAIXA_SALARIAL</w:t>
            </w:r>
          </w:p>
        </w:tc>
        <w:tc>
          <w:tcPr>
            <w:tcW w:w="1668" w:type="pct"/>
            <w:tcBorders>
              <w:top w:val="nil"/>
              <w:left w:val="nil"/>
              <w:bottom w:val="single" w:sz="4" w:space="0" w:color="auto"/>
              <w:right w:val="single" w:sz="4" w:space="0" w:color="auto"/>
            </w:tcBorders>
            <w:shd w:val="clear" w:color="000000" w:fill="FFFFFF"/>
            <w:vAlign w:val="center"/>
            <w:hideMark/>
          </w:tcPr>
          <w:p w14:paraId="3603CD5E"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Neg.Faixa Salarial</w:t>
            </w:r>
          </w:p>
        </w:tc>
        <w:tc>
          <w:tcPr>
            <w:tcW w:w="667" w:type="pct"/>
            <w:tcBorders>
              <w:top w:val="nil"/>
              <w:left w:val="nil"/>
              <w:bottom w:val="single" w:sz="4" w:space="0" w:color="auto"/>
              <w:right w:val="single" w:sz="4" w:space="0" w:color="auto"/>
            </w:tcBorders>
            <w:shd w:val="clear" w:color="auto" w:fill="auto"/>
            <w:noWrap/>
            <w:vAlign w:val="bottom"/>
            <w:hideMark/>
          </w:tcPr>
          <w:p w14:paraId="4AEA6A6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E012121"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C60A07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3254D8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E01CC4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SCORE_NEG_NOME_MAE</w:t>
            </w:r>
          </w:p>
        </w:tc>
        <w:tc>
          <w:tcPr>
            <w:tcW w:w="1668" w:type="pct"/>
            <w:tcBorders>
              <w:top w:val="nil"/>
              <w:left w:val="nil"/>
              <w:bottom w:val="single" w:sz="4" w:space="0" w:color="auto"/>
              <w:right w:val="single" w:sz="4" w:space="0" w:color="auto"/>
            </w:tcBorders>
            <w:shd w:val="clear" w:color="000000" w:fill="FFFFFF"/>
            <w:vAlign w:val="center"/>
            <w:hideMark/>
          </w:tcPr>
          <w:p w14:paraId="5605EA73"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Neg.Nome Mãe</w:t>
            </w:r>
          </w:p>
        </w:tc>
        <w:tc>
          <w:tcPr>
            <w:tcW w:w="667" w:type="pct"/>
            <w:tcBorders>
              <w:top w:val="nil"/>
              <w:left w:val="nil"/>
              <w:bottom w:val="single" w:sz="4" w:space="0" w:color="auto"/>
              <w:right w:val="single" w:sz="4" w:space="0" w:color="auto"/>
            </w:tcBorders>
            <w:shd w:val="clear" w:color="auto" w:fill="auto"/>
            <w:noWrap/>
            <w:vAlign w:val="bottom"/>
            <w:hideMark/>
          </w:tcPr>
          <w:p w14:paraId="3C001BF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B3D9291"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42CBB9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B5AC0B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91BD3F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SCORE_NEG_MEIO_PAGAMENTO</w:t>
            </w:r>
          </w:p>
        </w:tc>
        <w:tc>
          <w:tcPr>
            <w:tcW w:w="1668" w:type="pct"/>
            <w:tcBorders>
              <w:top w:val="nil"/>
              <w:left w:val="nil"/>
              <w:bottom w:val="single" w:sz="4" w:space="0" w:color="auto"/>
              <w:right w:val="single" w:sz="4" w:space="0" w:color="auto"/>
            </w:tcBorders>
            <w:shd w:val="clear" w:color="000000" w:fill="FFFFFF"/>
            <w:vAlign w:val="center"/>
            <w:hideMark/>
          </w:tcPr>
          <w:p w14:paraId="7B9F6CBD"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Neg.Meio Pagamento</w:t>
            </w:r>
          </w:p>
        </w:tc>
        <w:tc>
          <w:tcPr>
            <w:tcW w:w="667" w:type="pct"/>
            <w:tcBorders>
              <w:top w:val="nil"/>
              <w:left w:val="nil"/>
              <w:bottom w:val="single" w:sz="4" w:space="0" w:color="auto"/>
              <w:right w:val="single" w:sz="4" w:space="0" w:color="auto"/>
            </w:tcBorders>
            <w:shd w:val="clear" w:color="auto" w:fill="auto"/>
            <w:noWrap/>
            <w:vAlign w:val="bottom"/>
            <w:hideMark/>
          </w:tcPr>
          <w:p w14:paraId="2E1B8FD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269E44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36741F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4F83113"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39F8BA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SCORE_NEG_HORARIO_PROPOSTA</w:t>
            </w:r>
          </w:p>
        </w:tc>
        <w:tc>
          <w:tcPr>
            <w:tcW w:w="1668" w:type="pct"/>
            <w:tcBorders>
              <w:top w:val="nil"/>
              <w:left w:val="nil"/>
              <w:bottom w:val="single" w:sz="4" w:space="0" w:color="auto"/>
              <w:right w:val="single" w:sz="4" w:space="0" w:color="auto"/>
            </w:tcBorders>
            <w:shd w:val="clear" w:color="000000" w:fill="FFFFFF"/>
            <w:vAlign w:val="center"/>
            <w:hideMark/>
          </w:tcPr>
          <w:p w14:paraId="0ABDBD2C"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Soma Scores Neg.Horário Proposta</w:t>
            </w:r>
          </w:p>
        </w:tc>
        <w:tc>
          <w:tcPr>
            <w:tcW w:w="667" w:type="pct"/>
            <w:tcBorders>
              <w:top w:val="nil"/>
              <w:left w:val="nil"/>
              <w:bottom w:val="single" w:sz="4" w:space="0" w:color="auto"/>
              <w:right w:val="single" w:sz="4" w:space="0" w:color="auto"/>
            </w:tcBorders>
            <w:shd w:val="clear" w:color="auto" w:fill="auto"/>
            <w:noWrap/>
            <w:vAlign w:val="bottom"/>
            <w:hideMark/>
          </w:tcPr>
          <w:p w14:paraId="2C0EEE3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3D68F4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943469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1E076D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07F896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SCORES_NEG_0A3M</w:t>
            </w:r>
          </w:p>
        </w:tc>
        <w:tc>
          <w:tcPr>
            <w:tcW w:w="1668" w:type="pct"/>
            <w:tcBorders>
              <w:top w:val="nil"/>
              <w:left w:val="nil"/>
              <w:bottom w:val="single" w:sz="4" w:space="0" w:color="auto"/>
              <w:right w:val="single" w:sz="4" w:space="0" w:color="auto"/>
            </w:tcBorders>
            <w:shd w:val="clear" w:color="000000" w:fill="FFFFFF"/>
            <w:vAlign w:val="center"/>
            <w:hideMark/>
          </w:tcPr>
          <w:p w14:paraId="47C73D0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Neg.0a3M</w:t>
            </w:r>
          </w:p>
        </w:tc>
        <w:tc>
          <w:tcPr>
            <w:tcW w:w="667" w:type="pct"/>
            <w:tcBorders>
              <w:top w:val="nil"/>
              <w:left w:val="nil"/>
              <w:bottom w:val="single" w:sz="4" w:space="0" w:color="auto"/>
              <w:right w:val="single" w:sz="4" w:space="0" w:color="auto"/>
            </w:tcBorders>
            <w:shd w:val="clear" w:color="auto" w:fill="auto"/>
            <w:noWrap/>
            <w:vAlign w:val="bottom"/>
            <w:hideMark/>
          </w:tcPr>
          <w:p w14:paraId="417C7AF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F859477"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29D916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3BC77D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B3BB5B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SCORES_NEG_4A6M</w:t>
            </w:r>
          </w:p>
        </w:tc>
        <w:tc>
          <w:tcPr>
            <w:tcW w:w="1668" w:type="pct"/>
            <w:tcBorders>
              <w:top w:val="nil"/>
              <w:left w:val="nil"/>
              <w:bottom w:val="single" w:sz="4" w:space="0" w:color="auto"/>
              <w:right w:val="single" w:sz="4" w:space="0" w:color="auto"/>
            </w:tcBorders>
            <w:shd w:val="clear" w:color="000000" w:fill="FFFFFF"/>
            <w:vAlign w:val="center"/>
            <w:hideMark/>
          </w:tcPr>
          <w:p w14:paraId="6CB76D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Neg.4a6M</w:t>
            </w:r>
          </w:p>
        </w:tc>
        <w:tc>
          <w:tcPr>
            <w:tcW w:w="667" w:type="pct"/>
            <w:tcBorders>
              <w:top w:val="nil"/>
              <w:left w:val="nil"/>
              <w:bottom w:val="single" w:sz="4" w:space="0" w:color="auto"/>
              <w:right w:val="single" w:sz="4" w:space="0" w:color="auto"/>
            </w:tcBorders>
            <w:shd w:val="clear" w:color="auto" w:fill="auto"/>
            <w:noWrap/>
            <w:vAlign w:val="bottom"/>
            <w:hideMark/>
          </w:tcPr>
          <w:p w14:paraId="53E036E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BA76DB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1292D5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4F5D9F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04E067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SCORES_NEG_TOTAL</w:t>
            </w:r>
          </w:p>
        </w:tc>
        <w:tc>
          <w:tcPr>
            <w:tcW w:w="1668" w:type="pct"/>
            <w:tcBorders>
              <w:top w:val="nil"/>
              <w:left w:val="nil"/>
              <w:bottom w:val="single" w:sz="4" w:space="0" w:color="auto"/>
              <w:right w:val="single" w:sz="4" w:space="0" w:color="auto"/>
            </w:tcBorders>
            <w:shd w:val="clear" w:color="000000" w:fill="FFFFFF"/>
            <w:vAlign w:val="center"/>
            <w:hideMark/>
          </w:tcPr>
          <w:p w14:paraId="5C59CB4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Soma Scores Neg.Total</w:t>
            </w:r>
          </w:p>
        </w:tc>
        <w:tc>
          <w:tcPr>
            <w:tcW w:w="667" w:type="pct"/>
            <w:tcBorders>
              <w:top w:val="nil"/>
              <w:left w:val="nil"/>
              <w:bottom w:val="single" w:sz="4" w:space="0" w:color="auto"/>
              <w:right w:val="single" w:sz="4" w:space="0" w:color="auto"/>
            </w:tcBorders>
            <w:shd w:val="clear" w:color="auto" w:fill="auto"/>
            <w:noWrap/>
            <w:vAlign w:val="bottom"/>
            <w:hideMark/>
          </w:tcPr>
          <w:p w14:paraId="7BD865C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7C4FD8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B3ED81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0DDB79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6B7446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SCORE_NEG_CPF_0A3M</w:t>
            </w:r>
          </w:p>
        </w:tc>
        <w:tc>
          <w:tcPr>
            <w:tcW w:w="1668" w:type="pct"/>
            <w:tcBorders>
              <w:top w:val="nil"/>
              <w:left w:val="nil"/>
              <w:bottom w:val="single" w:sz="4" w:space="0" w:color="auto"/>
              <w:right w:val="single" w:sz="4" w:space="0" w:color="auto"/>
            </w:tcBorders>
            <w:shd w:val="clear" w:color="000000" w:fill="FFFFFF"/>
            <w:vAlign w:val="center"/>
            <w:hideMark/>
          </w:tcPr>
          <w:p w14:paraId="6FC8DAD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Neg.CPF.0a3M</w:t>
            </w:r>
          </w:p>
        </w:tc>
        <w:tc>
          <w:tcPr>
            <w:tcW w:w="667" w:type="pct"/>
            <w:tcBorders>
              <w:top w:val="nil"/>
              <w:left w:val="nil"/>
              <w:bottom w:val="single" w:sz="4" w:space="0" w:color="auto"/>
              <w:right w:val="single" w:sz="4" w:space="0" w:color="auto"/>
            </w:tcBorders>
            <w:shd w:val="clear" w:color="auto" w:fill="auto"/>
            <w:noWrap/>
            <w:vAlign w:val="bottom"/>
            <w:hideMark/>
          </w:tcPr>
          <w:p w14:paraId="077F803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1673E7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0D4055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944A1A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4D905A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SCORE_NEG_CPF_4A6M</w:t>
            </w:r>
          </w:p>
        </w:tc>
        <w:tc>
          <w:tcPr>
            <w:tcW w:w="1668" w:type="pct"/>
            <w:tcBorders>
              <w:top w:val="nil"/>
              <w:left w:val="nil"/>
              <w:bottom w:val="single" w:sz="4" w:space="0" w:color="auto"/>
              <w:right w:val="single" w:sz="4" w:space="0" w:color="auto"/>
            </w:tcBorders>
            <w:shd w:val="clear" w:color="000000" w:fill="FFFFFF"/>
            <w:vAlign w:val="center"/>
            <w:hideMark/>
          </w:tcPr>
          <w:p w14:paraId="74BAC3C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Neg.CPF.4a6M</w:t>
            </w:r>
          </w:p>
        </w:tc>
        <w:tc>
          <w:tcPr>
            <w:tcW w:w="667" w:type="pct"/>
            <w:tcBorders>
              <w:top w:val="nil"/>
              <w:left w:val="nil"/>
              <w:bottom w:val="single" w:sz="4" w:space="0" w:color="auto"/>
              <w:right w:val="single" w:sz="4" w:space="0" w:color="auto"/>
            </w:tcBorders>
            <w:shd w:val="clear" w:color="auto" w:fill="auto"/>
            <w:noWrap/>
            <w:vAlign w:val="bottom"/>
            <w:hideMark/>
          </w:tcPr>
          <w:p w14:paraId="3BF5FA5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691D36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368745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11BF40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8FA27E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SCORE_NEG_CPF_TOTAL</w:t>
            </w:r>
          </w:p>
        </w:tc>
        <w:tc>
          <w:tcPr>
            <w:tcW w:w="1668" w:type="pct"/>
            <w:tcBorders>
              <w:top w:val="nil"/>
              <w:left w:val="nil"/>
              <w:bottom w:val="single" w:sz="4" w:space="0" w:color="auto"/>
              <w:right w:val="single" w:sz="4" w:space="0" w:color="auto"/>
            </w:tcBorders>
            <w:shd w:val="clear" w:color="000000" w:fill="FFFFFF"/>
            <w:vAlign w:val="center"/>
            <w:hideMark/>
          </w:tcPr>
          <w:p w14:paraId="6FDAD25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Neg.CPF.Total</w:t>
            </w:r>
          </w:p>
        </w:tc>
        <w:tc>
          <w:tcPr>
            <w:tcW w:w="667" w:type="pct"/>
            <w:tcBorders>
              <w:top w:val="nil"/>
              <w:left w:val="nil"/>
              <w:bottom w:val="single" w:sz="4" w:space="0" w:color="auto"/>
              <w:right w:val="single" w:sz="4" w:space="0" w:color="auto"/>
            </w:tcBorders>
            <w:shd w:val="clear" w:color="auto" w:fill="auto"/>
            <w:noWrap/>
            <w:vAlign w:val="bottom"/>
            <w:hideMark/>
          </w:tcPr>
          <w:p w14:paraId="38C5321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0209E51"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E662EB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229FB9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186DCA6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SCORE_NEG_TEL_CONTATO_0A3M</w:t>
            </w:r>
          </w:p>
        </w:tc>
        <w:tc>
          <w:tcPr>
            <w:tcW w:w="1668" w:type="pct"/>
            <w:tcBorders>
              <w:top w:val="nil"/>
              <w:left w:val="nil"/>
              <w:bottom w:val="single" w:sz="4" w:space="0" w:color="auto"/>
              <w:right w:val="single" w:sz="4" w:space="0" w:color="auto"/>
            </w:tcBorders>
            <w:shd w:val="clear" w:color="000000" w:fill="FFFFFF"/>
            <w:vAlign w:val="center"/>
            <w:hideMark/>
          </w:tcPr>
          <w:p w14:paraId="46F974D4"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Neg.Telefone Contato.0a3M</w:t>
            </w:r>
          </w:p>
        </w:tc>
        <w:tc>
          <w:tcPr>
            <w:tcW w:w="667" w:type="pct"/>
            <w:tcBorders>
              <w:top w:val="nil"/>
              <w:left w:val="nil"/>
              <w:bottom w:val="single" w:sz="4" w:space="0" w:color="auto"/>
              <w:right w:val="single" w:sz="4" w:space="0" w:color="auto"/>
            </w:tcBorders>
            <w:shd w:val="clear" w:color="auto" w:fill="auto"/>
            <w:noWrap/>
            <w:vAlign w:val="bottom"/>
            <w:hideMark/>
          </w:tcPr>
          <w:p w14:paraId="6B03CC7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BC70CAE"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E3E2BF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B00A86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FA503A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SCORE_NEG_TEL_CONTATO_4A6M</w:t>
            </w:r>
          </w:p>
        </w:tc>
        <w:tc>
          <w:tcPr>
            <w:tcW w:w="1668" w:type="pct"/>
            <w:tcBorders>
              <w:top w:val="nil"/>
              <w:left w:val="nil"/>
              <w:bottom w:val="single" w:sz="4" w:space="0" w:color="auto"/>
              <w:right w:val="single" w:sz="4" w:space="0" w:color="auto"/>
            </w:tcBorders>
            <w:shd w:val="clear" w:color="000000" w:fill="FFFFFF"/>
            <w:vAlign w:val="center"/>
            <w:hideMark/>
          </w:tcPr>
          <w:p w14:paraId="788A01EB"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Neg.Telefone Contato.4a6M</w:t>
            </w:r>
          </w:p>
        </w:tc>
        <w:tc>
          <w:tcPr>
            <w:tcW w:w="667" w:type="pct"/>
            <w:tcBorders>
              <w:top w:val="nil"/>
              <w:left w:val="nil"/>
              <w:bottom w:val="single" w:sz="4" w:space="0" w:color="auto"/>
              <w:right w:val="single" w:sz="4" w:space="0" w:color="auto"/>
            </w:tcBorders>
            <w:shd w:val="clear" w:color="auto" w:fill="auto"/>
            <w:noWrap/>
            <w:vAlign w:val="bottom"/>
            <w:hideMark/>
          </w:tcPr>
          <w:p w14:paraId="617896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A221A8F"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961E0F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F5007C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349E34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SCORE_NEG_TEL_CONTATO_TOTAL</w:t>
            </w:r>
          </w:p>
        </w:tc>
        <w:tc>
          <w:tcPr>
            <w:tcW w:w="1668" w:type="pct"/>
            <w:tcBorders>
              <w:top w:val="nil"/>
              <w:left w:val="nil"/>
              <w:bottom w:val="single" w:sz="4" w:space="0" w:color="auto"/>
              <w:right w:val="single" w:sz="4" w:space="0" w:color="auto"/>
            </w:tcBorders>
            <w:shd w:val="clear" w:color="000000" w:fill="FFFFFF"/>
            <w:vAlign w:val="center"/>
            <w:hideMark/>
          </w:tcPr>
          <w:p w14:paraId="24A18698"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Neg.Telefone Contato.Total</w:t>
            </w:r>
          </w:p>
        </w:tc>
        <w:tc>
          <w:tcPr>
            <w:tcW w:w="667" w:type="pct"/>
            <w:tcBorders>
              <w:top w:val="nil"/>
              <w:left w:val="nil"/>
              <w:bottom w:val="single" w:sz="4" w:space="0" w:color="auto"/>
              <w:right w:val="single" w:sz="4" w:space="0" w:color="auto"/>
            </w:tcBorders>
            <w:shd w:val="clear" w:color="auto" w:fill="auto"/>
            <w:noWrap/>
            <w:vAlign w:val="bottom"/>
            <w:hideMark/>
          </w:tcPr>
          <w:p w14:paraId="63B5409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B7BFD15"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EA8DDC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3C98F1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C4684B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SCORE_NEG_CEP_0A3M</w:t>
            </w:r>
          </w:p>
        </w:tc>
        <w:tc>
          <w:tcPr>
            <w:tcW w:w="1668" w:type="pct"/>
            <w:tcBorders>
              <w:top w:val="nil"/>
              <w:left w:val="nil"/>
              <w:bottom w:val="single" w:sz="4" w:space="0" w:color="auto"/>
              <w:right w:val="single" w:sz="4" w:space="0" w:color="auto"/>
            </w:tcBorders>
            <w:shd w:val="clear" w:color="000000" w:fill="FFFFFF"/>
            <w:vAlign w:val="center"/>
            <w:hideMark/>
          </w:tcPr>
          <w:p w14:paraId="485EB8F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Neg.CEP.0a3M</w:t>
            </w:r>
          </w:p>
        </w:tc>
        <w:tc>
          <w:tcPr>
            <w:tcW w:w="667" w:type="pct"/>
            <w:tcBorders>
              <w:top w:val="nil"/>
              <w:left w:val="nil"/>
              <w:bottom w:val="single" w:sz="4" w:space="0" w:color="auto"/>
              <w:right w:val="single" w:sz="4" w:space="0" w:color="auto"/>
            </w:tcBorders>
            <w:shd w:val="clear" w:color="auto" w:fill="auto"/>
            <w:noWrap/>
            <w:vAlign w:val="bottom"/>
            <w:hideMark/>
          </w:tcPr>
          <w:p w14:paraId="74EA12E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2E3EC7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CF3E5F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DA4B7A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68444B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SCORE_NEG_CEP_4A6M</w:t>
            </w:r>
          </w:p>
        </w:tc>
        <w:tc>
          <w:tcPr>
            <w:tcW w:w="1668" w:type="pct"/>
            <w:tcBorders>
              <w:top w:val="nil"/>
              <w:left w:val="nil"/>
              <w:bottom w:val="single" w:sz="4" w:space="0" w:color="auto"/>
              <w:right w:val="single" w:sz="4" w:space="0" w:color="auto"/>
            </w:tcBorders>
            <w:shd w:val="clear" w:color="000000" w:fill="FFFFFF"/>
            <w:vAlign w:val="center"/>
            <w:hideMark/>
          </w:tcPr>
          <w:p w14:paraId="7B4C2F7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Neg.CEP.4a6M</w:t>
            </w:r>
          </w:p>
        </w:tc>
        <w:tc>
          <w:tcPr>
            <w:tcW w:w="667" w:type="pct"/>
            <w:tcBorders>
              <w:top w:val="nil"/>
              <w:left w:val="nil"/>
              <w:bottom w:val="single" w:sz="4" w:space="0" w:color="auto"/>
              <w:right w:val="single" w:sz="4" w:space="0" w:color="auto"/>
            </w:tcBorders>
            <w:shd w:val="clear" w:color="auto" w:fill="auto"/>
            <w:noWrap/>
            <w:vAlign w:val="bottom"/>
            <w:hideMark/>
          </w:tcPr>
          <w:p w14:paraId="34C6AB8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4AFEB4E"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BE2FA2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734D6D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326BF6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SCORE_NEG_CEP_TOTAL</w:t>
            </w:r>
          </w:p>
        </w:tc>
        <w:tc>
          <w:tcPr>
            <w:tcW w:w="1668" w:type="pct"/>
            <w:tcBorders>
              <w:top w:val="nil"/>
              <w:left w:val="nil"/>
              <w:bottom w:val="single" w:sz="4" w:space="0" w:color="auto"/>
              <w:right w:val="single" w:sz="4" w:space="0" w:color="auto"/>
            </w:tcBorders>
            <w:shd w:val="clear" w:color="000000" w:fill="FFFFFF"/>
            <w:vAlign w:val="center"/>
            <w:hideMark/>
          </w:tcPr>
          <w:p w14:paraId="30890F8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Neg.CEP.Total</w:t>
            </w:r>
          </w:p>
        </w:tc>
        <w:tc>
          <w:tcPr>
            <w:tcW w:w="667" w:type="pct"/>
            <w:tcBorders>
              <w:top w:val="nil"/>
              <w:left w:val="nil"/>
              <w:bottom w:val="single" w:sz="4" w:space="0" w:color="auto"/>
              <w:right w:val="single" w:sz="4" w:space="0" w:color="auto"/>
            </w:tcBorders>
            <w:shd w:val="clear" w:color="auto" w:fill="auto"/>
            <w:noWrap/>
            <w:vAlign w:val="bottom"/>
            <w:hideMark/>
          </w:tcPr>
          <w:p w14:paraId="1524C04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DF1134C"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47E2A9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50E0B8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122FD3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SCORE_NEG_END_SEM_MATCH_0A3M</w:t>
            </w:r>
          </w:p>
        </w:tc>
        <w:tc>
          <w:tcPr>
            <w:tcW w:w="1668" w:type="pct"/>
            <w:tcBorders>
              <w:top w:val="nil"/>
              <w:left w:val="nil"/>
              <w:bottom w:val="single" w:sz="4" w:space="0" w:color="auto"/>
              <w:right w:val="single" w:sz="4" w:space="0" w:color="auto"/>
            </w:tcBorders>
            <w:shd w:val="clear" w:color="000000" w:fill="FFFFFF"/>
            <w:vAlign w:val="center"/>
            <w:hideMark/>
          </w:tcPr>
          <w:p w14:paraId="56587A7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Neg.Endereço sem Match.0a3M</w:t>
            </w:r>
          </w:p>
        </w:tc>
        <w:tc>
          <w:tcPr>
            <w:tcW w:w="667" w:type="pct"/>
            <w:tcBorders>
              <w:top w:val="nil"/>
              <w:left w:val="nil"/>
              <w:bottom w:val="single" w:sz="4" w:space="0" w:color="auto"/>
              <w:right w:val="single" w:sz="4" w:space="0" w:color="auto"/>
            </w:tcBorders>
            <w:shd w:val="clear" w:color="auto" w:fill="auto"/>
            <w:noWrap/>
            <w:vAlign w:val="bottom"/>
            <w:hideMark/>
          </w:tcPr>
          <w:p w14:paraId="1B5F51D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2D395CC"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A26942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65EB94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6DD545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SCORE_NEG_END_SEM_MATCH_4A6M</w:t>
            </w:r>
          </w:p>
        </w:tc>
        <w:tc>
          <w:tcPr>
            <w:tcW w:w="1668" w:type="pct"/>
            <w:tcBorders>
              <w:top w:val="nil"/>
              <w:left w:val="nil"/>
              <w:bottom w:val="single" w:sz="4" w:space="0" w:color="auto"/>
              <w:right w:val="single" w:sz="4" w:space="0" w:color="auto"/>
            </w:tcBorders>
            <w:shd w:val="clear" w:color="000000" w:fill="FFFFFF"/>
            <w:vAlign w:val="center"/>
            <w:hideMark/>
          </w:tcPr>
          <w:p w14:paraId="23F8A78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Neg.Endereço sem Match.4a6M</w:t>
            </w:r>
          </w:p>
        </w:tc>
        <w:tc>
          <w:tcPr>
            <w:tcW w:w="667" w:type="pct"/>
            <w:tcBorders>
              <w:top w:val="nil"/>
              <w:left w:val="nil"/>
              <w:bottom w:val="single" w:sz="4" w:space="0" w:color="auto"/>
              <w:right w:val="single" w:sz="4" w:space="0" w:color="auto"/>
            </w:tcBorders>
            <w:shd w:val="clear" w:color="auto" w:fill="auto"/>
            <w:noWrap/>
            <w:vAlign w:val="bottom"/>
            <w:hideMark/>
          </w:tcPr>
          <w:p w14:paraId="1540BD7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FB05D22"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BF1CD5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EEEDEF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AF5ACC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SCORE_NEG_END_SEM_MATCH_TOTAL</w:t>
            </w:r>
          </w:p>
        </w:tc>
        <w:tc>
          <w:tcPr>
            <w:tcW w:w="1668" w:type="pct"/>
            <w:tcBorders>
              <w:top w:val="nil"/>
              <w:left w:val="nil"/>
              <w:bottom w:val="single" w:sz="4" w:space="0" w:color="auto"/>
              <w:right w:val="single" w:sz="4" w:space="0" w:color="auto"/>
            </w:tcBorders>
            <w:shd w:val="clear" w:color="000000" w:fill="FFFFFF"/>
            <w:vAlign w:val="center"/>
            <w:hideMark/>
          </w:tcPr>
          <w:p w14:paraId="1DF16685"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Neg.Endereço sem Match.Total</w:t>
            </w:r>
          </w:p>
        </w:tc>
        <w:tc>
          <w:tcPr>
            <w:tcW w:w="667" w:type="pct"/>
            <w:tcBorders>
              <w:top w:val="nil"/>
              <w:left w:val="nil"/>
              <w:bottom w:val="single" w:sz="4" w:space="0" w:color="auto"/>
              <w:right w:val="single" w:sz="4" w:space="0" w:color="auto"/>
            </w:tcBorders>
            <w:shd w:val="clear" w:color="auto" w:fill="auto"/>
            <w:noWrap/>
            <w:vAlign w:val="bottom"/>
            <w:hideMark/>
          </w:tcPr>
          <w:p w14:paraId="50F6C03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538541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CFF085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BA04BB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CECBE5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SCORE_NEG_END_COM_MATCH_0A3M</w:t>
            </w:r>
          </w:p>
        </w:tc>
        <w:tc>
          <w:tcPr>
            <w:tcW w:w="1668" w:type="pct"/>
            <w:tcBorders>
              <w:top w:val="nil"/>
              <w:left w:val="nil"/>
              <w:bottom w:val="single" w:sz="4" w:space="0" w:color="auto"/>
              <w:right w:val="single" w:sz="4" w:space="0" w:color="auto"/>
            </w:tcBorders>
            <w:shd w:val="clear" w:color="000000" w:fill="FFFFFF"/>
            <w:vAlign w:val="center"/>
            <w:hideMark/>
          </w:tcPr>
          <w:p w14:paraId="714DE451"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Neg.Endereço com Match.0a3M</w:t>
            </w:r>
          </w:p>
        </w:tc>
        <w:tc>
          <w:tcPr>
            <w:tcW w:w="667" w:type="pct"/>
            <w:tcBorders>
              <w:top w:val="nil"/>
              <w:left w:val="nil"/>
              <w:bottom w:val="single" w:sz="4" w:space="0" w:color="auto"/>
              <w:right w:val="single" w:sz="4" w:space="0" w:color="auto"/>
            </w:tcBorders>
            <w:shd w:val="clear" w:color="auto" w:fill="auto"/>
            <w:noWrap/>
            <w:vAlign w:val="bottom"/>
            <w:hideMark/>
          </w:tcPr>
          <w:p w14:paraId="543CEEC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0A17C7F"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E31E80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9A55BD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F854AC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SCORE_NEG_END_COM_MATCH_4A6M</w:t>
            </w:r>
          </w:p>
        </w:tc>
        <w:tc>
          <w:tcPr>
            <w:tcW w:w="1668" w:type="pct"/>
            <w:tcBorders>
              <w:top w:val="nil"/>
              <w:left w:val="nil"/>
              <w:bottom w:val="single" w:sz="4" w:space="0" w:color="auto"/>
              <w:right w:val="single" w:sz="4" w:space="0" w:color="auto"/>
            </w:tcBorders>
            <w:shd w:val="clear" w:color="000000" w:fill="FFFFFF"/>
            <w:vAlign w:val="center"/>
            <w:hideMark/>
          </w:tcPr>
          <w:p w14:paraId="77937176"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Neg.Endereço com Match.4a6M</w:t>
            </w:r>
          </w:p>
        </w:tc>
        <w:tc>
          <w:tcPr>
            <w:tcW w:w="667" w:type="pct"/>
            <w:tcBorders>
              <w:top w:val="nil"/>
              <w:left w:val="nil"/>
              <w:bottom w:val="single" w:sz="4" w:space="0" w:color="auto"/>
              <w:right w:val="single" w:sz="4" w:space="0" w:color="auto"/>
            </w:tcBorders>
            <w:shd w:val="clear" w:color="auto" w:fill="auto"/>
            <w:noWrap/>
            <w:vAlign w:val="bottom"/>
            <w:hideMark/>
          </w:tcPr>
          <w:p w14:paraId="6E74B7A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EB637D8"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F89198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942EC2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7C1DEA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SCORE_NEG_END_COM_MATCH_TOTAL</w:t>
            </w:r>
          </w:p>
        </w:tc>
        <w:tc>
          <w:tcPr>
            <w:tcW w:w="1668" w:type="pct"/>
            <w:tcBorders>
              <w:top w:val="nil"/>
              <w:left w:val="nil"/>
              <w:bottom w:val="single" w:sz="4" w:space="0" w:color="auto"/>
              <w:right w:val="single" w:sz="4" w:space="0" w:color="auto"/>
            </w:tcBorders>
            <w:shd w:val="clear" w:color="000000" w:fill="FFFFFF"/>
            <w:vAlign w:val="center"/>
            <w:hideMark/>
          </w:tcPr>
          <w:p w14:paraId="1387EE23"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Neg.Endereço com Match.Total</w:t>
            </w:r>
          </w:p>
        </w:tc>
        <w:tc>
          <w:tcPr>
            <w:tcW w:w="667" w:type="pct"/>
            <w:tcBorders>
              <w:top w:val="nil"/>
              <w:left w:val="nil"/>
              <w:bottom w:val="single" w:sz="4" w:space="0" w:color="auto"/>
              <w:right w:val="single" w:sz="4" w:space="0" w:color="auto"/>
            </w:tcBorders>
            <w:shd w:val="clear" w:color="auto" w:fill="auto"/>
            <w:noWrap/>
            <w:vAlign w:val="bottom"/>
            <w:hideMark/>
          </w:tcPr>
          <w:p w14:paraId="60C7680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CEF31B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F53B49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57CB3A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76A66F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SCORE_NEG_CEP_NUMERO_0A3M</w:t>
            </w:r>
          </w:p>
        </w:tc>
        <w:tc>
          <w:tcPr>
            <w:tcW w:w="1668" w:type="pct"/>
            <w:tcBorders>
              <w:top w:val="nil"/>
              <w:left w:val="nil"/>
              <w:bottom w:val="single" w:sz="4" w:space="0" w:color="auto"/>
              <w:right w:val="single" w:sz="4" w:space="0" w:color="auto"/>
            </w:tcBorders>
            <w:shd w:val="clear" w:color="000000" w:fill="FFFFFF"/>
            <w:vAlign w:val="center"/>
            <w:hideMark/>
          </w:tcPr>
          <w:p w14:paraId="17FCE08F"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Score Neg.CEP+Numero.0a3M</w:t>
            </w:r>
          </w:p>
        </w:tc>
        <w:tc>
          <w:tcPr>
            <w:tcW w:w="667" w:type="pct"/>
            <w:tcBorders>
              <w:top w:val="nil"/>
              <w:left w:val="nil"/>
              <w:bottom w:val="single" w:sz="4" w:space="0" w:color="auto"/>
              <w:right w:val="single" w:sz="4" w:space="0" w:color="auto"/>
            </w:tcBorders>
            <w:shd w:val="clear" w:color="auto" w:fill="auto"/>
            <w:noWrap/>
            <w:vAlign w:val="bottom"/>
            <w:hideMark/>
          </w:tcPr>
          <w:p w14:paraId="5B3F84B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ED37E95"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2ABD7A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75DFA4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C04D7E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SCORE_NEG_CEP_NUMERO_4A6M</w:t>
            </w:r>
          </w:p>
        </w:tc>
        <w:tc>
          <w:tcPr>
            <w:tcW w:w="1668" w:type="pct"/>
            <w:tcBorders>
              <w:top w:val="nil"/>
              <w:left w:val="nil"/>
              <w:bottom w:val="single" w:sz="4" w:space="0" w:color="auto"/>
              <w:right w:val="single" w:sz="4" w:space="0" w:color="auto"/>
            </w:tcBorders>
            <w:shd w:val="clear" w:color="000000" w:fill="FFFFFF"/>
            <w:vAlign w:val="center"/>
            <w:hideMark/>
          </w:tcPr>
          <w:p w14:paraId="10DC69CE"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Score Neg.CEP+Numero.4a6M</w:t>
            </w:r>
          </w:p>
        </w:tc>
        <w:tc>
          <w:tcPr>
            <w:tcW w:w="667" w:type="pct"/>
            <w:tcBorders>
              <w:top w:val="nil"/>
              <w:left w:val="nil"/>
              <w:bottom w:val="single" w:sz="4" w:space="0" w:color="auto"/>
              <w:right w:val="single" w:sz="4" w:space="0" w:color="auto"/>
            </w:tcBorders>
            <w:shd w:val="clear" w:color="auto" w:fill="auto"/>
            <w:noWrap/>
            <w:vAlign w:val="bottom"/>
            <w:hideMark/>
          </w:tcPr>
          <w:p w14:paraId="72D3BB0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FBC0345"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AD6393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BA16E1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B58377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SCORE_NEG_CEP_NUMERO_TOTAL</w:t>
            </w:r>
          </w:p>
        </w:tc>
        <w:tc>
          <w:tcPr>
            <w:tcW w:w="1668" w:type="pct"/>
            <w:tcBorders>
              <w:top w:val="nil"/>
              <w:left w:val="nil"/>
              <w:bottom w:val="single" w:sz="4" w:space="0" w:color="auto"/>
              <w:right w:val="single" w:sz="4" w:space="0" w:color="auto"/>
            </w:tcBorders>
            <w:shd w:val="clear" w:color="000000" w:fill="FFFFFF"/>
            <w:vAlign w:val="center"/>
            <w:hideMark/>
          </w:tcPr>
          <w:p w14:paraId="32547B7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Neg.CEP+Numero.Total</w:t>
            </w:r>
          </w:p>
        </w:tc>
        <w:tc>
          <w:tcPr>
            <w:tcW w:w="667" w:type="pct"/>
            <w:tcBorders>
              <w:top w:val="nil"/>
              <w:left w:val="nil"/>
              <w:bottom w:val="single" w:sz="4" w:space="0" w:color="auto"/>
              <w:right w:val="single" w:sz="4" w:space="0" w:color="auto"/>
            </w:tcBorders>
            <w:shd w:val="clear" w:color="auto" w:fill="auto"/>
            <w:noWrap/>
            <w:vAlign w:val="bottom"/>
            <w:hideMark/>
          </w:tcPr>
          <w:p w14:paraId="6E1156B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A38F6E3"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66429B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C95ACF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B08E73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SCORE_NEG_VENDEDOR_0A3M</w:t>
            </w:r>
          </w:p>
        </w:tc>
        <w:tc>
          <w:tcPr>
            <w:tcW w:w="1668" w:type="pct"/>
            <w:tcBorders>
              <w:top w:val="nil"/>
              <w:left w:val="nil"/>
              <w:bottom w:val="single" w:sz="4" w:space="0" w:color="auto"/>
              <w:right w:val="single" w:sz="4" w:space="0" w:color="auto"/>
            </w:tcBorders>
            <w:shd w:val="clear" w:color="000000" w:fill="FFFFFF"/>
            <w:vAlign w:val="center"/>
            <w:hideMark/>
          </w:tcPr>
          <w:p w14:paraId="4F9BA6D6"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Score Neg.Matricula Vendedor.0a3M</w:t>
            </w:r>
          </w:p>
        </w:tc>
        <w:tc>
          <w:tcPr>
            <w:tcW w:w="667" w:type="pct"/>
            <w:tcBorders>
              <w:top w:val="nil"/>
              <w:left w:val="nil"/>
              <w:bottom w:val="single" w:sz="4" w:space="0" w:color="auto"/>
              <w:right w:val="single" w:sz="4" w:space="0" w:color="auto"/>
            </w:tcBorders>
            <w:shd w:val="clear" w:color="auto" w:fill="auto"/>
            <w:noWrap/>
            <w:vAlign w:val="bottom"/>
            <w:hideMark/>
          </w:tcPr>
          <w:p w14:paraId="215C48D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C64406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D08258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EB99B9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518C37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lastRenderedPageBreak/>
              <w:t>SCORE_NEG_VENDEDOR_4A6M</w:t>
            </w:r>
          </w:p>
        </w:tc>
        <w:tc>
          <w:tcPr>
            <w:tcW w:w="1668" w:type="pct"/>
            <w:tcBorders>
              <w:top w:val="nil"/>
              <w:left w:val="nil"/>
              <w:bottom w:val="single" w:sz="4" w:space="0" w:color="auto"/>
              <w:right w:val="single" w:sz="4" w:space="0" w:color="auto"/>
            </w:tcBorders>
            <w:shd w:val="clear" w:color="000000" w:fill="FFFFFF"/>
            <w:vAlign w:val="center"/>
            <w:hideMark/>
          </w:tcPr>
          <w:p w14:paraId="12106AC1"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Score Neg.Matricula Vendedor.4a6M</w:t>
            </w:r>
          </w:p>
        </w:tc>
        <w:tc>
          <w:tcPr>
            <w:tcW w:w="667" w:type="pct"/>
            <w:tcBorders>
              <w:top w:val="nil"/>
              <w:left w:val="nil"/>
              <w:bottom w:val="single" w:sz="4" w:space="0" w:color="auto"/>
              <w:right w:val="single" w:sz="4" w:space="0" w:color="auto"/>
            </w:tcBorders>
            <w:shd w:val="clear" w:color="auto" w:fill="auto"/>
            <w:noWrap/>
            <w:vAlign w:val="bottom"/>
            <w:hideMark/>
          </w:tcPr>
          <w:p w14:paraId="1ADC278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AE4855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BDB14C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A83BFD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191F23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SCORE_NEG_VENDEDOR_TOTAL</w:t>
            </w:r>
          </w:p>
        </w:tc>
        <w:tc>
          <w:tcPr>
            <w:tcW w:w="1668" w:type="pct"/>
            <w:tcBorders>
              <w:top w:val="nil"/>
              <w:left w:val="nil"/>
              <w:bottom w:val="single" w:sz="4" w:space="0" w:color="auto"/>
              <w:right w:val="single" w:sz="4" w:space="0" w:color="auto"/>
            </w:tcBorders>
            <w:shd w:val="clear" w:color="000000" w:fill="FFFFFF"/>
            <w:vAlign w:val="center"/>
            <w:hideMark/>
          </w:tcPr>
          <w:p w14:paraId="67057746" w14:textId="77777777" w:rsidR="00385AEE" w:rsidRPr="004904BE" w:rsidRDefault="00385AEE" w:rsidP="00385AEE">
            <w:pPr>
              <w:jc w:val="left"/>
              <w:rPr>
                <w:rFonts w:cs="Arial"/>
                <w:color w:val="000000"/>
                <w:sz w:val="20"/>
                <w:szCs w:val="20"/>
                <w:lang w:eastAsia="en-US"/>
              </w:rPr>
            </w:pPr>
            <w:r w:rsidRPr="004904BE">
              <w:rPr>
                <w:rFonts w:cs="Arial"/>
                <w:color w:val="000000"/>
                <w:sz w:val="20"/>
                <w:szCs w:val="20"/>
                <w:lang w:eastAsia="en-US"/>
              </w:rPr>
              <w:t>Score Neg.Matricula Vendedor.Total</w:t>
            </w:r>
          </w:p>
        </w:tc>
        <w:tc>
          <w:tcPr>
            <w:tcW w:w="667" w:type="pct"/>
            <w:tcBorders>
              <w:top w:val="nil"/>
              <w:left w:val="nil"/>
              <w:bottom w:val="single" w:sz="4" w:space="0" w:color="auto"/>
              <w:right w:val="single" w:sz="4" w:space="0" w:color="auto"/>
            </w:tcBorders>
            <w:shd w:val="clear" w:color="auto" w:fill="auto"/>
            <w:noWrap/>
            <w:vAlign w:val="bottom"/>
            <w:hideMark/>
          </w:tcPr>
          <w:p w14:paraId="57BDB61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3FF34EC"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09E0DC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0ECED81"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B649E6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SCORE_NEG_PDV_0A3M</w:t>
            </w:r>
          </w:p>
        </w:tc>
        <w:tc>
          <w:tcPr>
            <w:tcW w:w="1668" w:type="pct"/>
            <w:tcBorders>
              <w:top w:val="nil"/>
              <w:left w:val="nil"/>
              <w:bottom w:val="single" w:sz="4" w:space="0" w:color="auto"/>
              <w:right w:val="single" w:sz="4" w:space="0" w:color="auto"/>
            </w:tcBorders>
            <w:shd w:val="clear" w:color="000000" w:fill="FFFFFF"/>
            <w:vAlign w:val="center"/>
            <w:hideMark/>
          </w:tcPr>
          <w:p w14:paraId="6E1DF82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Neg.PDV.0a3M</w:t>
            </w:r>
          </w:p>
        </w:tc>
        <w:tc>
          <w:tcPr>
            <w:tcW w:w="667" w:type="pct"/>
            <w:tcBorders>
              <w:top w:val="nil"/>
              <w:left w:val="nil"/>
              <w:bottom w:val="single" w:sz="4" w:space="0" w:color="auto"/>
              <w:right w:val="single" w:sz="4" w:space="0" w:color="auto"/>
            </w:tcBorders>
            <w:shd w:val="clear" w:color="auto" w:fill="auto"/>
            <w:noWrap/>
            <w:vAlign w:val="bottom"/>
            <w:hideMark/>
          </w:tcPr>
          <w:p w14:paraId="0EC62AD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3655962"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222ED0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07E203AF"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C60494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SCORE_NEG_PDV_4A6M</w:t>
            </w:r>
          </w:p>
        </w:tc>
        <w:tc>
          <w:tcPr>
            <w:tcW w:w="1668" w:type="pct"/>
            <w:tcBorders>
              <w:top w:val="nil"/>
              <w:left w:val="nil"/>
              <w:bottom w:val="single" w:sz="4" w:space="0" w:color="auto"/>
              <w:right w:val="single" w:sz="4" w:space="0" w:color="auto"/>
            </w:tcBorders>
            <w:shd w:val="clear" w:color="000000" w:fill="FFFFFF"/>
            <w:vAlign w:val="center"/>
            <w:hideMark/>
          </w:tcPr>
          <w:p w14:paraId="04E7F35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Neg.PDV.4a6M</w:t>
            </w:r>
          </w:p>
        </w:tc>
        <w:tc>
          <w:tcPr>
            <w:tcW w:w="667" w:type="pct"/>
            <w:tcBorders>
              <w:top w:val="nil"/>
              <w:left w:val="nil"/>
              <w:bottom w:val="single" w:sz="4" w:space="0" w:color="auto"/>
              <w:right w:val="single" w:sz="4" w:space="0" w:color="auto"/>
            </w:tcBorders>
            <w:shd w:val="clear" w:color="auto" w:fill="auto"/>
            <w:noWrap/>
            <w:vAlign w:val="bottom"/>
            <w:hideMark/>
          </w:tcPr>
          <w:p w14:paraId="516F6CE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AB1D66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379EF6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B91380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4B40C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SCORE_NEG_PDV_TOTAL</w:t>
            </w:r>
          </w:p>
        </w:tc>
        <w:tc>
          <w:tcPr>
            <w:tcW w:w="1668" w:type="pct"/>
            <w:tcBorders>
              <w:top w:val="nil"/>
              <w:left w:val="nil"/>
              <w:bottom w:val="single" w:sz="4" w:space="0" w:color="auto"/>
              <w:right w:val="single" w:sz="4" w:space="0" w:color="auto"/>
            </w:tcBorders>
            <w:shd w:val="clear" w:color="000000" w:fill="FFFFFF"/>
            <w:vAlign w:val="center"/>
            <w:hideMark/>
          </w:tcPr>
          <w:p w14:paraId="0A3FCA8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Neg.PDV.Total</w:t>
            </w:r>
          </w:p>
        </w:tc>
        <w:tc>
          <w:tcPr>
            <w:tcW w:w="667" w:type="pct"/>
            <w:tcBorders>
              <w:top w:val="nil"/>
              <w:left w:val="nil"/>
              <w:bottom w:val="single" w:sz="4" w:space="0" w:color="auto"/>
              <w:right w:val="single" w:sz="4" w:space="0" w:color="auto"/>
            </w:tcBorders>
            <w:shd w:val="clear" w:color="auto" w:fill="auto"/>
            <w:noWrap/>
            <w:vAlign w:val="bottom"/>
            <w:hideMark/>
          </w:tcPr>
          <w:p w14:paraId="4C4A966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477FD8C"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6A46DCC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9342D2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D1F4E0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SCORE_NEG_CANAL_0A3M</w:t>
            </w:r>
          </w:p>
        </w:tc>
        <w:tc>
          <w:tcPr>
            <w:tcW w:w="1668" w:type="pct"/>
            <w:tcBorders>
              <w:top w:val="nil"/>
              <w:left w:val="nil"/>
              <w:bottom w:val="single" w:sz="4" w:space="0" w:color="auto"/>
              <w:right w:val="single" w:sz="4" w:space="0" w:color="auto"/>
            </w:tcBorders>
            <w:shd w:val="clear" w:color="000000" w:fill="FFFFFF"/>
            <w:vAlign w:val="center"/>
            <w:hideMark/>
          </w:tcPr>
          <w:p w14:paraId="4501CC3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Neg.Canal.0a3M</w:t>
            </w:r>
          </w:p>
        </w:tc>
        <w:tc>
          <w:tcPr>
            <w:tcW w:w="667" w:type="pct"/>
            <w:tcBorders>
              <w:top w:val="nil"/>
              <w:left w:val="nil"/>
              <w:bottom w:val="single" w:sz="4" w:space="0" w:color="auto"/>
              <w:right w:val="single" w:sz="4" w:space="0" w:color="auto"/>
            </w:tcBorders>
            <w:shd w:val="clear" w:color="auto" w:fill="auto"/>
            <w:noWrap/>
            <w:vAlign w:val="bottom"/>
            <w:hideMark/>
          </w:tcPr>
          <w:p w14:paraId="710554F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4997DE4"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F7F7EE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29D743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1B3E9D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SCORE_NEG_CANAL_4A6M</w:t>
            </w:r>
          </w:p>
        </w:tc>
        <w:tc>
          <w:tcPr>
            <w:tcW w:w="1668" w:type="pct"/>
            <w:tcBorders>
              <w:top w:val="nil"/>
              <w:left w:val="nil"/>
              <w:bottom w:val="single" w:sz="4" w:space="0" w:color="auto"/>
              <w:right w:val="single" w:sz="4" w:space="0" w:color="auto"/>
            </w:tcBorders>
            <w:shd w:val="clear" w:color="000000" w:fill="FFFFFF"/>
            <w:vAlign w:val="center"/>
            <w:hideMark/>
          </w:tcPr>
          <w:p w14:paraId="6E1F707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Neg.Canal.4a6M</w:t>
            </w:r>
          </w:p>
        </w:tc>
        <w:tc>
          <w:tcPr>
            <w:tcW w:w="667" w:type="pct"/>
            <w:tcBorders>
              <w:top w:val="nil"/>
              <w:left w:val="nil"/>
              <w:bottom w:val="single" w:sz="4" w:space="0" w:color="auto"/>
              <w:right w:val="single" w:sz="4" w:space="0" w:color="auto"/>
            </w:tcBorders>
            <w:shd w:val="clear" w:color="auto" w:fill="auto"/>
            <w:noWrap/>
            <w:vAlign w:val="bottom"/>
            <w:hideMark/>
          </w:tcPr>
          <w:p w14:paraId="472A736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2991B3E"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6B6EC8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0F95F0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D80A5D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SCORE_NEG_CANAL_TOTAL</w:t>
            </w:r>
          </w:p>
        </w:tc>
        <w:tc>
          <w:tcPr>
            <w:tcW w:w="1668" w:type="pct"/>
            <w:tcBorders>
              <w:top w:val="nil"/>
              <w:left w:val="nil"/>
              <w:bottom w:val="single" w:sz="4" w:space="0" w:color="auto"/>
              <w:right w:val="single" w:sz="4" w:space="0" w:color="auto"/>
            </w:tcBorders>
            <w:shd w:val="clear" w:color="000000" w:fill="FFFFFF"/>
            <w:vAlign w:val="center"/>
            <w:hideMark/>
          </w:tcPr>
          <w:p w14:paraId="2B6721F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Neg.Canal.Total</w:t>
            </w:r>
          </w:p>
        </w:tc>
        <w:tc>
          <w:tcPr>
            <w:tcW w:w="667" w:type="pct"/>
            <w:tcBorders>
              <w:top w:val="nil"/>
              <w:left w:val="nil"/>
              <w:bottom w:val="single" w:sz="4" w:space="0" w:color="auto"/>
              <w:right w:val="single" w:sz="4" w:space="0" w:color="auto"/>
            </w:tcBorders>
            <w:shd w:val="clear" w:color="auto" w:fill="auto"/>
            <w:noWrap/>
            <w:vAlign w:val="bottom"/>
            <w:hideMark/>
          </w:tcPr>
          <w:p w14:paraId="2E8EDA0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94FC59E"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45D0E4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46926A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9BF9A5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SCORE_NEG_PLANO_0A3M</w:t>
            </w:r>
          </w:p>
        </w:tc>
        <w:tc>
          <w:tcPr>
            <w:tcW w:w="1668" w:type="pct"/>
            <w:tcBorders>
              <w:top w:val="nil"/>
              <w:left w:val="nil"/>
              <w:bottom w:val="single" w:sz="4" w:space="0" w:color="auto"/>
              <w:right w:val="single" w:sz="4" w:space="0" w:color="auto"/>
            </w:tcBorders>
            <w:shd w:val="clear" w:color="000000" w:fill="FFFFFF"/>
            <w:vAlign w:val="center"/>
            <w:hideMark/>
          </w:tcPr>
          <w:p w14:paraId="068FB1D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Neg.Plano.0a3M</w:t>
            </w:r>
          </w:p>
        </w:tc>
        <w:tc>
          <w:tcPr>
            <w:tcW w:w="667" w:type="pct"/>
            <w:tcBorders>
              <w:top w:val="nil"/>
              <w:left w:val="nil"/>
              <w:bottom w:val="single" w:sz="4" w:space="0" w:color="auto"/>
              <w:right w:val="single" w:sz="4" w:space="0" w:color="auto"/>
            </w:tcBorders>
            <w:shd w:val="clear" w:color="auto" w:fill="auto"/>
            <w:noWrap/>
            <w:vAlign w:val="bottom"/>
            <w:hideMark/>
          </w:tcPr>
          <w:p w14:paraId="51A5BF6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EAD6EE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E8521A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D2358FD"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0FC17A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SCORE_NEG_PLANO_4A6M</w:t>
            </w:r>
          </w:p>
        </w:tc>
        <w:tc>
          <w:tcPr>
            <w:tcW w:w="1668" w:type="pct"/>
            <w:tcBorders>
              <w:top w:val="nil"/>
              <w:left w:val="nil"/>
              <w:bottom w:val="single" w:sz="4" w:space="0" w:color="auto"/>
              <w:right w:val="single" w:sz="4" w:space="0" w:color="auto"/>
            </w:tcBorders>
            <w:shd w:val="clear" w:color="000000" w:fill="FFFFFF"/>
            <w:vAlign w:val="center"/>
            <w:hideMark/>
          </w:tcPr>
          <w:p w14:paraId="0225273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Neg.Plano.4a6M</w:t>
            </w:r>
          </w:p>
        </w:tc>
        <w:tc>
          <w:tcPr>
            <w:tcW w:w="667" w:type="pct"/>
            <w:tcBorders>
              <w:top w:val="nil"/>
              <w:left w:val="nil"/>
              <w:bottom w:val="single" w:sz="4" w:space="0" w:color="auto"/>
              <w:right w:val="single" w:sz="4" w:space="0" w:color="auto"/>
            </w:tcBorders>
            <w:shd w:val="clear" w:color="auto" w:fill="auto"/>
            <w:noWrap/>
            <w:vAlign w:val="bottom"/>
            <w:hideMark/>
          </w:tcPr>
          <w:p w14:paraId="665EE50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1858BF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B57AA0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5FC45F3"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019B87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SCORE_NEG_PLANO_TOTAL</w:t>
            </w:r>
          </w:p>
        </w:tc>
        <w:tc>
          <w:tcPr>
            <w:tcW w:w="1668" w:type="pct"/>
            <w:tcBorders>
              <w:top w:val="nil"/>
              <w:left w:val="nil"/>
              <w:bottom w:val="single" w:sz="4" w:space="0" w:color="auto"/>
              <w:right w:val="single" w:sz="4" w:space="0" w:color="auto"/>
            </w:tcBorders>
            <w:shd w:val="clear" w:color="000000" w:fill="FFFFFF"/>
            <w:vAlign w:val="center"/>
            <w:hideMark/>
          </w:tcPr>
          <w:p w14:paraId="55C60C1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Neg.Plano.Total</w:t>
            </w:r>
          </w:p>
        </w:tc>
        <w:tc>
          <w:tcPr>
            <w:tcW w:w="667" w:type="pct"/>
            <w:tcBorders>
              <w:top w:val="nil"/>
              <w:left w:val="nil"/>
              <w:bottom w:val="single" w:sz="4" w:space="0" w:color="auto"/>
              <w:right w:val="single" w:sz="4" w:space="0" w:color="auto"/>
            </w:tcBorders>
            <w:shd w:val="clear" w:color="auto" w:fill="auto"/>
            <w:noWrap/>
            <w:vAlign w:val="bottom"/>
            <w:hideMark/>
          </w:tcPr>
          <w:p w14:paraId="29CB837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F7E1D6D"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43BD23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0E8DC2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A14371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SCORE_NEG_CIDADE_0A3M</w:t>
            </w:r>
          </w:p>
        </w:tc>
        <w:tc>
          <w:tcPr>
            <w:tcW w:w="1668" w:type="pct"/>
            <w:tcBorders>
              <w:top w:val="nil"/>
              <w:left w:val="nil"/>
              <w:bottom w:val="single" w:sz="4" w:space="0" w:color="auto"/>
              <w:right w:val="single" w:sz="4" w:space="0" w:color="auto"/>
            </w:tcBorders>
            <w:shd w:val="clear" w:color="000000" w:fill="FFFFFF"/>
            <w:vAlign w:val="center"/>
            <w:hideMark/>
          </w:tcPr>
          <w:p w14:paraId="5491856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Neg.Cidade.0a3M</w:t>
            </w:r>
          </w:p>
        </w:tc>
        <w:tc>
          <w:tcPr>
            <w:tcW w:w="667" w:type="pct"/>
            <w:tcBorders>
              <w:top w:val="nil"/>
              <w:left w:val="nil"/>
              <w:bottom w:val="single" w:sz="4" w:space="0" w:color="auto"/>
              <w:right w:val="single" w:sz="4" w:space="0" w:color="auto"/>
            </w:tcBorders>
            <w:shd w:val="clear" w:color="auto" w:fill="auto"/>
            <w:noWrap/>
            <w:vAlign w:val="bottom"/>
            <w:hideMark/>
          </w:tcPr>
          <w:p w14:paraId="6DB8A94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042B3E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9FB834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9120D33"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053244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SCORE_NEG_CIDADE_4A6M</w:t>
            </w:r>
          </w:p>
        </w:tc>
        <w:tc>
          <w:tcPr>
            <w:tcW w:w="1668" w:type="pct"/>
            <w:tcBorders>
              <w:top w:val="nil"/>
              <w:left w:val="nil"/>
              <w:bottom w:val="single" w:sz="4" w:space="0" w:color="auto"/>
              <w:right w:val="single" w:sz="4" w:space="0" w:color="auto"/>
            </w:tcBorders>
            <w:shd w:val="clear" w:color="000000" w:fill="FFFFFF"/>
            <w:vAlign w:val="center"/>
            <w:hideMark/>
          </w:tcPr>
          <w:p w14:paraId="50A39CA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Neg.Cidade.4a6M</w:t>
            </w:r>
          </w:p>
        </w:tc>
        <w:tc>
          <w:tcPr>
            <w:tcW w:w="667" w:type="pct"/>
            <w:tcBorders>
              <w:top w:val="nil"/>
              <w:left w:val="nil"/>
              <w:bottom w:val="single" w:sz="4" w:space="0" w:color="auto"/>
              <w:right w:val="single" w:sz="4" w:space="0" w:color="auto"/>
            </w:tcBorders>
            <w:shd w:val="clear" w:color="auto" w:fill="auto"/>
            <w:noWrap/>
            <w:vAlign w:val="bottom"/>
            <w:hideMark/>
          </w:tcPr>
          <w:p w14:paraId="2FBD528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D134D00"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87DB19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BA2E82E"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4912B3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SCORE_NEG_CIDADE_TOTAL</w:t>
            </w:r>
          </w:p>
        </w:tc>
        <w:tc>
          <w:tcPr>
            <w:tcW w:w="1668" w:type="pct"/>
            <w:tcBorders>
              <w:top w:val="nil"/>
              <w:left w:val="nil"/>
              <w:bottom w:val="single" w:sz="4" w:space="0" w:color="auto"/>
              <w:right w:val="single" w:sz="4" w:space="0" w:color="auto"/>
            </w:tcBorders>
            <w:shd w:val="clear" w:color="000000" w:fill="FFFFFF"/>
            <w:vAlign w:val="center"/>
            <w:hideMark/>
          </w:tcPr>
          <w:p w14:paraId="603437C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Neg.Cidade.Total</w:t>
            </w:r>
          </w:p>
        </w:tc>
        <w:tc>
          <w:tcPr>
            <w:tcW w:w="667" w:type="pct"/>
            <w:tcBorders>
              <w:top w:val="nil"/>
              <w:left w:val="nil"/>
              <w:bottom w:val="single" w:sz="4" w:space="0" w:color="auto"/>
              <w:right w:val="single" w:sz="4" w:space="0" w:color="auto"/>
            </w:tcBorders>
            <w:shd w:val="clear" w:color="auto" w:fill="auto"/>
            <w:noWrap/>
            <w:vAlign w:val="bottom"/>
            <w:hideMark/>
          </w:tcPr>
          <w:p w14:paraId="4E4C696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473FF9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51210AA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21E4CFE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3B2376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SCORE_NEG_BAIRRO_0A3M</w:t>
            </w:r>
          </w:p>
        </w:tc>
        <w:tc>
          <w:tcPr>
            <w:tcW w:w="1668" w:type="pct"/>
            <w:tcBorders>
              <w:top w:val="nil"/>
              <w:left w:val="nil"/>
              <w:bottom w:val="single" w:sz="4" w:space="0" w:color="auto"/>
              <w:right w:val="single" w:sz="4" w:space="0" w:color="auto"/>
            </w:tcBorders>
            <w:shd w:val="clear" w:color="000000" w:fill="FFFFFF"/>
            <w:vAlign w:val="center"/>
            <w:hideMark/>
          </w:tcPr>
          <w:p w14:paraId="57044CA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Neg.Bairro.0a3M</w:t>
            </w:r>
          </w:p>
        </w:tc>
        <w:tc>
          <w:tcPr>
            <w:tcW w:w="667" w:type="pct"/>
            <w:tcBorders>
              <w:top w:val="nil"/>
              <w:left w:val="nil"/>
              <w:bottom w:val="single" w:sz="4" w:space="0" w:color="auto"/>
              <w:right w:val="single" w:sz="4" w:space="0" w:color="auto"/>
            </w:tcBorders>
            <w:shd w:val="clear" w:color="auto" w:fill="auto"/>
            <w:noWrap/>
            <w:vAlign w:val="bottom"/>
            <w:hideMark/>
          </w:tcPr>
          <w:p w14:paraId="5AFD5B2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49F3273"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A5F379A"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5D4E09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208E3A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SCORE_NEG_BAIRRO_4A6M</w:t>
            </w:r>
          </w:p>
        </w:tc>
        <w:tc>
          <w:tcPr>
            <w:tcW w:w="1668" w:type="pct"/>
            <w:tcBorders>
              <w:top w:val="nil"/>
              <w:left w:val="nil"/>
              <w:bottom w:val="single" w:sz="4" w:space="0" w:color="auto"/>
              <w:right w:val="single" w:sz="4" w:space="0" w:color="auto"/>
            </w:tcBorders>
            <w:shd w:val="clear" w:color="000000" w:fill="FFFFFF"/>
            <w:vAlign w:val="center"/>
            <w:hideMark/>
          </w:tcPr>
          <w:p w14:paraId="0A1163F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Neg.Bairro.4a6M</w:t>
            </w:r>
          </w:p>
        </w:tc>
        <w:tc>
          <w:tcPr>
            <w:tcW w:w="667" w:type="pct"/>
            <w:tcBorders>
              <w:top w:val="nil"/>
              <w:left w:val="nil"/>
              <w:bottom w:val="single" w:sz="4" w:space="0" w:color="auto"/>
              <w:right w:val="single" w:sz="4" w:space="0" w:color="auto"/>
            </w:tcBorders>
            <w:shd w:val="clear" w:color="auto" w:fill="auto"/>
            <w:noWrap/>
            <w:vAlign w:val="bottom"/>
            <w:hideMark/>
          </w:tcPr>
          <w:p w14:paraId="5835CC3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2E7EB4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63A4E2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EFA9BA1"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2B90A6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SCORE_NEG_BAIRRO_TOTAL</w:t>
            </w:r>
          </w:p>
        </w:tc>
        <w:tc>
          <w:tcPr>
            <w:tcW w:w="1668" w:type="pct"/>
            <w:tcBorders>
              <w:top w:val="nil"/>
              <w:left w:val="nil"/>
              <w:bottom w:val="single" w:sz="4" w:space="0" w:color="auto"/>
              <w:right w:val="single" w:sz="4" w:space="0" w:color="auto"/>
            </w:tcBorders>
            <w:shd w:val="clear" w:color="000000" w:fill="FFFFFF"/>
            <w:vAlign w:val="center"/>
            <w:hideMark/>
          </w:tcPr>
          <w:p w14:paraId="0FD1BDF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Neg.Bairro.Total</w:t>
            </w:r>
          </w:p>
        </w:tc>
        <w:tc>
          <w:tcPr>
            <w:tcW w:w="667" w:type="pct"/>
            <w:tcBorders>
              <w:top w:val="nil"/>
              <w:left w:val="nil"/>
              <w:bottom w:val="single" w:sz="4" w:space="0" w:color="auto"/>
              <w:right w:val="single" w:sz="4" w:space="0" w:color="auto"/>
            </w:tcBorders>
            <w:shd w:val="clear" w:color="auto" w:fill="auto"/>
            <w:noWrap/>
            <w:vAlign w:val="bottom"/>
            <w:hideMark/>
          </w:tcPr>
          <w:p w14:paraId="7C7128F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C3E393F"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A26D65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540B01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F31544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SCORE_NEG_UF_0A3M</w:t>
            </w:r>
          </w:p>
        </w:tc>
        <w:tc>
          <w:tcPr>
            <w:tcW w:w="1668" w:type="pct"/>
            <w:tcBorders>
              <w:top w:val="nil"/>
              <w:left w:val="nil"/>
              <w:bottom w:val="single" w:sz="4" w:space="0" w:color="auto"/>
              <w:right w:val="single" w:sz="4" w:space="0" w:color="auto"/>
            </w:tcBorders>
            <w:shd w:val="clear" w:color="000000" w:fill="FFFFFF"/>
            <w:vAlign w:val="center"/>
            <w:hideMark/>
          </w:tcPr>
          <w:p w14:paraId="327A9A4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Neg.UF.0a3M</w:t>
            </w:r>
          </w:p>
        </w:tc>
        <w:tc>
          <w:tcPr>
            <w:tcW w:w="667" w:type="pct"/>
            <w:tcBorders>
              <w:top w:val="nil"/>
              <w:left w:val="nil"/>
              <w:bottom w:val="single" w:sz="4" w:space="0" w:color="auto"/>
              <w:right w:val="single" w:sz="4" w:space="0" w:color="auto"/>
            </w:tcBorders>
            <w:shd w:val="clear" w:color="auto" w:fill="auto"/>
            <w:noWrap/>
            <w:vAlign w:val="bottom"/>
            <w:hideMark/>
          </w:tcPr>
          <w:p w14:paraId="247E87D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52F07D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84CCC2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E81B2B4"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DB1080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SCORE_NEG_UF_4A6M</w:t>
            </w:r>
          </w:p>
        </w:tc>
        <w:tc>
          <w:tcPr>
            <w:tcW w:w="1668" w:type="pct"/>
            <w:tcBorders>
              <w:top w:val="nil"/>
              <w:left w:val="nil"/>
              <w:bottom w:val="single" w:sz="4" w:space="0" w:color="auto"/>
              <w:right w:val="single" w:sz="4" w:space="0" w:color="auto"/>
            </w:tcBorders>
            <w:shd w:val="clear" w:color="000000" w:fill="FFFFFF"/>
            <w:vAlign w:val="center"/>
            <w:hideMark/>
          </w:tcPr>
          <w:p w14:paraId="7B8CBC1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Neg.UF.4a6M</w:t>
            </w:r>
          </w:p>
        </w:tc>
        <w:tc>
          <w:tcPr>
            <w:tcW w:w="667" w:type="pct"/>
            <w:tcBorders>
              <w:top w:val="nil"/>
              <w:left w:val="nil"/>
              <w:bottom w:val="single" w:sz="4" w:space="0" w:color="auto"/>
              <w:right w:val="single" w:sz="4" w:space="0" w:color="auto"/>
            </w:tcBorders>
            <w:shd w:val="clear" w:color="auto" w:fill="auto"/>
            <w:noWrap/>
            <w:vAlign w:val="bottom"/>
            <w:hideMark/>
          </w:tcPr>
          <w:p w14:paraId="6117D0B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9AFA02D"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1A0BD0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BF3E14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0B17D7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SCORE_NEG_UF_TOTAL</w:t>
            </w:r>
          </w:p>
        </w:tc>
        <w:tc>
          <w:tcPr>
            <w:tcW w:w="1668" w:type="pct"/>
            <w:tcBorders>
              <w:top w:val="nil"/>
              <w:left w:val="nil"/>
              <w:bottom w:val="single" w:sz="4" w:space="0" w:color="auto"/>
              <w:right w:val="single" w:sz="4" w:space="0" w:color="auto"/>
            </w:tcBorders>
            <w:shd w:val="clear" w:color="000000" w:fill="FFFFFF"/>
            <w:vAlign w:val="center"/>
            <w:hideMark/>
          </w:tcPr>
          <w:p w14:paraId="2426B1B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 Neg.UF.Total</w:t>
            </w:r>
          </w:p>
        </w:tc>
        <w:tc>
          <w:tcPr>
            <w:tcW w:w="667" w:type="pct"/>
            <w:tcBorders>
              <w:top w:val="nil"/>
              <w:left w:val="nil"/>
              <w:bottom w:val="single" w:sz="4" w:space="0" w:color="auto"/>
              <w:right w:val="single" w:sz="4" w:space="0" w:color="auto"/>
            </w:tcBorders>
            <w:shd w:val="clear" w:color="auto" w:fill="auto"/>
            <w:noWrap/>
            <w:vAlign w:val="bottom"/>
            <w:hideMark/>
          </w:tcPr>
          <w:p w14:paraId="7B7CACD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900B65C"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B60CF0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1148B2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1616BD3C"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SCORE_NEG_FAIXA_IDADE_0A3M</w:t>
            </w:r>
          </w:p>
        </w:tc>
        <w:tc>
          <w:tcPr>
            <w:tcW w:w="1668" w:type="pct"/>
            <w:tcBorders>
              <w:top w:val="nil"/>
              <w:left w:val="nil"/>
              <w:bottom w:val="single" w:sz="4" w:space="0" w:color="auto"/>
              <w:right w:val="single" w:sz="4" w:space="0" w:color="auto"/>
            </w:tcBorders>
            <w:shd w:val="clear" w:color="000000" w:fill="FFFFFF"/>
            <w:vAlign w:val="center"/>
            <w:hideMark/>
          </w:tcPr>
          <w:p w14:paraId="0166691D"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Idade.0a3M</w:t>
            </w:r>
          </w:p>
        </w:tc>
        <w:tc>
          <w:tcPr>
            <w:tcW w:w="667" w:type="pct"/>
            <w:tcBorders>
              <w:top w:val="nil"/>
              <w:left w:val="nil"/>
              <w:bottom w:val="single" w:sz="4" w:space="0" w:color="auto"/>
              <w:right w:val="single" w:sz="4" w:space="0" w:color="auto"/>
            </w:tcBorders>
            <w:shd w:val="clear" w:color="auto" w:fill="auto"/>
            <w:noWrap/>
            <w:vAlign w:val="bottom"/>
            <w:hideMark/>
          </w:tcPr>
          <w:p w14:paraId="50DB277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2870231"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06BC295"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B96304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C2A0F8F"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SCORE_NEG_FAIXA_IDADE_4A6M</w:t>
            </w:r>
          </w:p>
        </w:tc>
        <w:tc>
          <w:tcPr>
            <w:tcW w:w="1668" w:type="pct"/>
            <w:tcBorders>
              <w:top w:val="nil"/>
              <w:left w:val="nil"/>
              <w:bottom w:val="single" w:sz="4" w:space="0" w:color="auto"/>
              <w:right w:val="single" w:sz="4" w:space="0" w:color="auto"/>
            </w:tcBorders>
            <w:shd w:val="clear" w:color="000000" w:fill="FFFFFF"/>
            <w:vAlign w:val="center"/>
            <w:hideMark/>
          </w:tcPr>
          <w:p w14:paraId="54A3BEFC"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Idade.4a6M</w:t>
            </w:r>
          </w:p>
        </w:tc>
        <w:tc>
          <w:tcPr>
            <w:tcW w:w="667" w:type="pct"/>
            <w:tcBorders>
              <w:top w:val="nil"/>
              <w:left w:val="nil"/>
              <w:bottom w:val="single" w:sz="4" w:space="0" w:color="auto"/>
              <w:right w:val="single" w:sz="4" w:space="0" w:color="auto"/>
            </w:tcBorders>
            <w:shd w:val="clear" w:color="auto" w:fill="auto"/>
            <w:noWrap/>
            <w:vAlign w:val="bottom"/>
            <w:hideMark/>
          </w:tcPr>
          <w:p w14:paraId="28E2A1D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966815B"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C7D3CE7"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F46FDE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BC6DCC7"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SCORE_NEG_FAIXA_IDADE_TOTAL</w:t>
            </w:r>
          </w:p>
        </w:tc>
        <w:tc>
          <w:tcPr>
            <w:tcW w:w="1668" w:type="pct"/>
            <w:tcBorders>
              <w:top w:val="nil"/>
              <w:left w:val="nil"/>
              <w:bottom w:val="single" w:sz="4" w:space="0" w:color="auto"/>
              <w:right w:val="single" w:sz="4" w:space="0" w:color="auto"/>
            </w:tcBorders>
            <w:shd w:val="clear" w:color="000000" w:fill="FFFFFF"/>
            <w:vAlign w:val="center"/>
            <w:hideMark/>
          </w:tcPr>
          <w:p w14:paraId="67106E9F"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Idade.Total</w:t>
            </w:r>
          </w:p>
        </w:tc>
        <w:tc>
          <w:tcPr>
            <w:tcW w:w="667" w:type="pct"/>
            <w:tcBorders>
              <w:top w:val="nil"/>
              <w:left w:val="nil"/>
              <w:bottom w:val="single" w:sz="4" w:space="0" w:color="auto"/>
              <w:right w:val="single" w:sz="4" w:space="0" w:color="auto"/>
            </w:tcBorders>
            <w:shd w:val="clear" w:color="auto" w:fill="auto"/>
            <w:noWrap/>
            <w:vAlign w:val="bottom"/>
            <w:hideMark/>
          </w:tcPr>
          <w:p w14:paraId="7C70A9A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0929F225"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93B3402"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E6D229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187643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SCORE_NEG_FAIXA_SAL_0A3M</w:t>
            </w:r>
          </w:p>
        </w:tc>
        <w:tc>
          <w:tcPr>
            <w:tcW w:w="1668" w:type="pct"/>
            <w:tcBorders>
              <w:top w:val="nil"/>
              <w:left w:val="nil"/>
              <w:bottom w:val="single" w:sz="4" w:space="0" w:color="auto"/>
              <w:right w:val="single" w:sz="4" w:space="0" w:color="auto"/>
            </w:tcBorders>
            <w:shd w:val="clear" w:color="000000" w:fill="FFFFFF"/>
            <w:vAlign w:val="center"/>
            <w:hideMark/>
          </w:tcPr>
          <w:p w14:paraId="021BFE34"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Salarial.0a3M</w:t>
            </w:r>
          </w:p>
        </w:tc>
        <w:tc>
          <w:tcPr>
            <w:tcW w:w="667" w:type="pct"/>
            <w:tcBorders>
              <w:top w:val="nil"/>
              <w:left w:val="nil"/>
              <w:bottom w:val="single" w:sz="4" w:space="0" w:color="auto"/>
              <w:right w:val="single" w:sz="4" w:space="0" w:color="auto"/>
            </w:tcBorders>
            <w:shd w:val="clear" w:color="auto" w:fill="auto"/>
            <w:noWrap/>
            <w:vAlign w:val="bottom"/>
            <w:hideMark/>
          </w:tcPr>
          <w:p w14:paraId="06F3C62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510618B8"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1EF250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18BBA1A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BD4BD9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SCORE_NEG_FAIXA_SAL_4A6M</w:t>
            </w:r>
          </w:p>
        </w:tc>
        <w:tc>
          <w:tcPr>
            <w:tcW w:w="1668" w:type="pct"/>
            <w:tcBorders>
              <w:top w:val="nil"/>
              <w:left w:val="nil"/>
              <w:bottom w:val="single" w:sz="4" w:space="0" w:color="auto"/>
              <w:right w:val="single" w:sz="4" w:space="0" w:color="auto"/>
            </w:tcBorders>
            <w:shd w:val="clear" w:color="000000" w:fill="FFFFFF"/>
            <w:vAlign w:val="center"/>
            <w:hideMark/>
          </w:tcPr>
          <w:p w14:paraId="6B7B2A3E"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Salarial.4a6M</w:t>
            </w:r>
          </w:p>
        </w:tc>
        <w:tc>
          <w:tcPr>
            <w:tcW w:w="667" w:type="pct"/>
            <w:tcBorders>
              <w:top w:val="nil"/>
              <w:left w:val="nil"/>
              <w:bottom w:val="single" w:sz="4" w:space="0" w:color="auto"/>
              <w:right w:val="single" w:sz="4" w:space="0" w:color="auto"/>
            </w:tcBorders>
            <w:shd w:val="clear" w:color="auto" w:fill="auto"/>
            <w:noWrap/>
            <w:vAlign w:val="bottom"/>
            <w:hideMark/>
          </w:tcPr>
          <w:p w14:paraId="6F10702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4AC5EA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3B8846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BE9A2E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1348B4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SCORE_NEG_FAIXA_SAL_TOTAL</w:t>
            </w:r>
          </w:p>
        </w:tc>
        <w:tc>
          <w:tcPr>
            <w:tcW w:w="1668" w:type="pct"/>
            <w:tcBorders>
              <w:top w:val="nil"/>
              <w:left w:val="nil"/>
              <w:bottom w:val="single" w:sz="4" w:space="0" w:color="auto"/>
              <w:right w:val="single" w:sz="4" w:space="0" w:color="auto"/>
            </w:tcBorders>
            <w:shd w:val="clear" w:color="000000" w:fill="FFFFFF"/>
            <w:vAlign w:val="center"/>
            <w:hideMark/>
          </w:tcPr>
          <w:p w14:paraId="07CF40CA"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Neg.Faixa Salarial.Total</w:t>
            </w:r>
          </w:p>
        </w:tc>
        <w:tc>
          <w:tcPr>
            <w:tcW w:w="667" w:type="pct"/>
            <w:tcBorders>
              <w:top w:val="nil"/>
              <w:left w:val="nil"/>
              <w:bottom w:val="single" w:sz="4" w:space="0" w:color="auto"/>
              <w:right w:val="single" w:sz="4" w:space="0" w:color="auto"/>
            </w:tcBorders>
            <w:shd w:val="clear" w:color="auto" w:fill="auto"/>
            <w:noWrap/>
            <w:vAlign w:val="bottom"/>
            <w:hideMark/>
          </w:tcPr>
          <w:p w14:paraId="34F548BF"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40F4862D"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FCC4E6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65D76C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D1A988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SCORE_NEG_NOME_MAE_0A3M</w:t>
            </w:r>
          </w:p>
        </w:tc>
        <w:tc>
          <w:tcPr>
            <w:tcW w:w="1668" w:type="pct"/>
            <w:tcBorders>
              <w:top w:val="nil"/>
              <w:left w:val="nil"/>
              <w:bottom w:val="single" w:sz="4" w:space="0" w:color="auto"/>
              <w:right w:val="single" w:sz="4" w:space="0" w:color="auto"/>
            </w:tcBorders>
            <w:shd w:val="clear" w:color="000000" w:fill="FFFFFF"/>
            <w:vAlign w:val="center"/>
            <w:hideMark/>
          </w:tcPr>
          <w:p w14:paraId="705A90D7"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Neg.Nome Mãe.0a3M</w:t>
            </w:r>
          </w:p>
        </w:tc>
        <w:tc>
          <w:tcPr>
            <w:tcW w:w="667" w:type="pct"/>
            <w:tcBorders>
              <w:top w:val="nil"/>
              <w:left w:val="nil"/>
              <w:bottom w:val="single" w:sz="4" w:space="0" w:color="auto"/>
              <w:right w:val="single" w:sz="4" w:space="0" w:color="auto"/>
            </w:tcBorders>
            <w:shd w:val="clear" w:color="auto" w:fill="auto"/>
            <w:noWrap/>
            <w:vAlign w:val="bottom"/>
            <w:hideMark/>
          </w:tcPr>
          <w:p w14:paraId="5D73767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194EF3A"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39AA53C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82097E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AA27693"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SCORE_NEG_NOME_MAE_4A6M</w:t>
            </w:r>
          </w:p>
        </w:tc>
        <w:tc>
          <w:tcPr>
            <w:tcW w:w="1668" w:type="pct"/>
            <w:tcBorders>
              <w:top w:val="nil"/>
              <w:left w:val="nil"/>
              <w:bottom w:val="single" w:sz="4" w:space="0" w:color="auto"/>
              <w:right w:val="single" w:sz="4" w:space="0" w:color="auto"/>
            </w:tcBorders>
            <w:shd w:val="clear" w:color="000000" w:fill="FFFFFF"/>
            <w:vAlign w:val="center"/>
            <w:hideMark/>
          </w:tcPr>
          <w:p w14:paraId="25ABCDC8"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Neg.Nome Mãe.4a6M</w:t>
            </w:r>
          </w:p>
        </w:tc>
        <w:tc>
          <w:tcPr>
            <w:tcW w:w="667" w:type="pct"/>
            <w:tcBorders>
              <w:top w:val="nil"/>
              <w:left w:val="nil"/>
              <w:bottom w:val="single" w:sz="4" w:space="0" w:color="auto"/>
              <w:right w:val="single" w:sz="4" w:space="0" w:color="auto"/>
            </w:tcBorders>
            <w:shd w:val="clear" w:color="auto" w:fill="auto"/>
            <w:noWrap/>
            <w:vAlign w:val="bottom"/>
            <w:hideMark/>
          </w:tcPr>
          <w:p w14:paraId="4B02261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C7CB958"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7DF2F2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5BE8C2B3"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5703D40"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SCORE_NEG_NOME_MAE_TOTAL</w:t>
            </w:r>
          </w:p>
        </w:tc>
        <w:tc>
          <w:tcPr>
            <w:tcW w:w="1668" w:type="pct"/>
            <w:tcBorders>
              <w:top w:val="nil"/>
              <w:left w:val="nil"/>
              <w:bottom w:val="single" w:sz="4" w:space="0" w:color="auto"/>
              <w:right w:val="single" w:sz="4" w:space="0" w:color="auto"/>
            </w:tcBorders>
            <w:shd w:val="clear" w:color="000000" w:fill="FFFFFF"/>
            <w:vAlign w:val="center"/>
            <w:hideMark/>
          </w:tcPr>
          <w:p w14:paraId="6DEAB343"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Neg.Nome Mãe.Total</w:t>
            </w:r>
          </w:p>
        </w:tc>
        <w:tc>
          <w:tcPr>
            <w:tcW w:w="667" w:type="pct"/>
            <w:tcBorders>
              <w:top w:val="nil"/>
              <w:left w:val="nil"/>
              <w:bottom w:val="single" w:sz="4" w:space="0" w:color="auto"/>
              <w:right w:val="single" w:sz="4" w:space="0" w:color="auto"/>
            </w:tcBorders>
            <w:shd w:val="clear" w:color="auto" w:fill="auto"/>
            <w:noWrap/>
            <w:vAlign w:val="bottom"/>
            <w:hideMark/>
          </w:tcPr>
          <w:p w14:paraId="5FEC0AA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7D615F23"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B8BC3F1"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68F57E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B82382E"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SCORE_NEG_MEIO_PAG_0A3M</w:t>
            </w:r>
          </w:p>
        </w:tc>
        <w:tc>
          <w:tcPr>
            <w:tcW w:w="1668" w:type="pct"/>
            <w:tcBorders>
              <w:top w:val="nil"/>
              <w:left w:val="nil"/>
              <w:bottom w:val="single" w:sz="4" w:space="0" w:color="auto"/>
              <w:right w:val="single" w:sz="4" w:space="0" w:color="auto"/>
            </w:tcBorders>
            <w:shd w:val="clear" w:color="000000" w:fill="FFFFFF"/>
            <w:vAlign w:val="center"/>
            <w:hideMark/>
          </w:tcPr>
          <w:p w14:paraId="1DB1E673"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Neg.Meio Pagamento.0a3M</w:t>
            </w:r>
          </w:p>
        </w:tc>
        <w:tc>
          <w:tcPr>
            <w:tcW w:w="667" w:type="pct"/>
            <w:tcBorders>
              <w:top w:val="nil"/>
              <w:left w:val="nil"/>
              <w:bottom w:val="single" w:sz="4" w:space="0" w:color="auto"/>
              <w:right w:val="single" w:sz="4" w:space="0" w:color="auto"/>
            </w:tcBorders>
            <w:shd w:val="clear" w:color="auto" w:fill="auto"/>
            <w:noWrap/>
            <w:vAlign w:val="bottom"/>
            <w:hideMark/>
          </w:tcPr>
          <w:p w14:paraId="4CE283EC"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28EBCCC7"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791BB22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3E6F6EA2"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42C97AE"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SCORE_NEG_MEIO_PAG_4A6M</w:t>
            </w:r>
          </w:p>
        </w:tc>
        <w:tc>
          <w:tcPr>
            <w:tcW w:w="1668" w:type="pct"/>
            <w:tcBorders>
              <w:top w:val="nil"/>
              <w:left w:val="nil"/>
              <w:bottom w:val="single" w:sz="4" w:space="0" w:color="auto"/>
              <w:right w:val="single" w:sz="4" w:space="0" w:color="auto"/>
            </w:tcBorders>
            <w:shd w:val="clear" w:color="000000" w:fill="FFFFFF"/>
            <w:vAlign w:val="center"/>
            <w:hideMark/>
          </w:tcPr>
          <w:p w14:paraId="2DC3C8BA"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Neg.Meio Pagamento.4a6M</w:t>
            </w:r>
          </w:p>
        </w:tc>
        <w:tc>
          <w:tcPr>
            <w:tcW w:w="667" w:type="pct"/>
            <w:tcBorders>
              <w:top w:val="nil"/>
              <w:left w:val="nil"/>
              <w:bottom w:val="single" w:sz="4" w:space="0" w:color="auto"/>
              <w:right w:val="single" w:sz="4" w:space="0" w:color="auto"/>
            </w:tcBorders>
            <w:shd w:val="clear" w:color="auto" w:fill="auto"/>
            <w:noWrap/>
            <w:vAlign w:val="bottom"/>
            <w:hideMark/>
          </w:tcPr>
          <w:p w14:paraId="4AF84B3B"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326AF119"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BB01DA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6C5AD039"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3F40F32"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SCORE_NEG_MEIO_PAG_TOTAL</w:t>
            </w:r>
          </w:p>
        </w:tc>
        <w:tc>
          <w:tcPr>
            <w:tcW w:w="1668" w:type="pct"/>
            <w:tcBorders>
              <w:top w:val="nil"/>
              <w:left w:val="nil"/>
              <w:bottom w:val="single" w:sz="4" w:space="0" w:color="auto"/>
              <w:right w:val="single" w:sz="4" w:space="0" w:color="auto"/>
            </w:tcBorders>
            <w:shd w:val="clear" w:color="000000" w:fill="FFFFFF"/>
            <w:vAlign w:val="center"/>
            <w:hideMark/>
          </w:tcPr>
          <w:p w14:paraId="54F7E2E7"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Neg.Meio Pagamento.Total</w:t>
            </w:r>
          </w:p>
        </w:tc>
        <w:tc>
          <w:tcPr>
            <w:tcW w:w="667" w:type="pct"/>
            <w:tcBorders>
              <w:top w:val="nil"/>
              <w:left w:val="nil"/>
              <w:bottom w:val="single" w:sz="4" w:space="0" w:color="auto"/>
              <w:right w:val="single" w:sz="4" w:space="0" w:color="auto"/>
            </w:tcBorders>
            <w:shd w:val="clear" w:color="auto" w:fill="auto"/>
            <w:noWrap/>
            <w:vAlign w:val="bottom"/>
            <w:hideMark/>
          </w:tcPr>
          <w:p w14:paraId="44C8ADC8"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1BFA0C7"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0F87EB4E"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CC1DB9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2F30015"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SCORE_NEG_HOR_PROPOSTA_0A3M</w:t>
            </w:r>
          </w:p>
        </w:tc>
        <w:tc>
          <w:tcPr>
            <w:tcW w:w="1668" w:type="pct"/>
            <w:tcBorders>
              <w:top w:val="nil"/>
              <w:left w:val="nil"/>
              <w:bottom w:val="single" w:sz="4" w:space="0" w:color="auto"/>
              <w:right w:val="single" w:sz="4" w:space="0" w:color="auto"/>
            </w:tcBorders>
            <w:shd w:val="clear" w:color="000000" w:fill="FFFFFF"/>
            <w:vAlign w:val="center"/>
            <w:hideMark/>
          </w:tcPr>
          <w:p w14:paraId="6F571CB0"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Neg.Horário Proposta.0a3M</w:t>
            </w:r>
          </w:p>
        </w:tc>
        <w:tc>
          <w:tcPr>
            <w:tcW w:w="667" w:type="pct"/>
            <w:tcBorders>
              <w:top w:val="nil"/>
              <w:left w:val="nil"/>
              <w:bottom w:val="single" w:sz="4" w:space="0" w:color="auto"/>
              <w:right w:val="single" w:sz="4" w:space="0" w:color="auto"/>
            </w:tcBorders>
            <w:shd w:val="clear" w:color="auto" w:fill="auto"/>
            <w:noWrap/>
            <w:vAlign w:val="bottom"/>
            <w:hideMark/>
          </w:tcPr>
          <w:p w14:paraId="7BF47DE6"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D8EEB65"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1EE971DD"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4DAA92AC"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3412F5F2"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SCORE_NEG_HOR_PROPOSTA_4A6M</w:t>
            </w:r>
          </w:p>
        </w:tc>
        <w:tc>
          <w:tcPr>
            <w:tcW w:w="1668" w:type="pct"/>
            <w:tcBorders>
              <w:top w:val="nil"/>
              <w:left w:val="nil"/>
              <w:bottom w:val="single" w:sz="4" w:space="0" w:color="auto"/>
              <w:right w:val="single" w:sz="4" w:space="0" w:color="auto"/>
            </w:tcBorders>
            <w:shd w:val="clear" w:color="000000" w:fill="FFFFFF"/>
            <w:vAlign w:val="center"/>
            <w:hideMark/>
          </w:tcPr>
          <w:p w14:paraId="56720B92" w14:textId="77777777" w:rsidR="00385AEE" w:rsidRPr="004904BE" w:rsidRDefault="00385AEE" w:rsidP="00385AEE">
            <w:pPr>
              <w:jc w:val="left"/>
              <w:rPr>
                <w:rFonts w:cs="Arial"/>
                <w:color w:val="000000"/>
                <w:sz w:val="20"/>
                <w:szCs w:val="20"/>
                <w:lang w:val="pt-PT" w:eastAsia="en-US"/>
              </w:rPr>
            </w:pPr>
            <w:r w:rsidRPr="004904BE">
              <w:rPr>
                <w:rFonts w:cs="Arial"/>
                <w:color w:val="000000"/>
                <w:sz w:val="20"/>
                <w:szCs w:val="20"/>
                <w:lang w:val="pt-PT" w:eastAsia="en-US"/>
              </w:rPr>
              <w:t>Score Neg.Horário Proposta.4a6M</w:t>
            </w:r>
          </w:p>
        </w:tc>
        <w:tc>
          <w:tcPr>
            <w:tcW w:w="667" w:type="pct"/>
            <w:tcBorders>
              <w:top w:val="nil"/>
              <w:left w:val="nil"/>
              <w:bottom w:val="single" w:sz="4" w:space="0" w:color="auto"/>
              <w:right w:val="single" w:sz="4" w:space="0" w:color="auto"/>
            </w:tcBorders>
            <w:shd w:val="clear" w:color="auto" w:fill="auto"/>
            <w:noWrap/>
            <w:vAlign w:val="bottom"/>
            <w:hideMark/>
          </w:tcPr>
          <w:p w14:paraId="7032C4E4"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66B84B66" w14:textId="77777777" w:rsidR="00385AEE" w:rsidRPr="004904BE" w:rsidRDefault="00385AEE" w:rsidP="00385AEE">
            <w:pPr>
              <w:jc w:val="center"/>
              <w:rPr>
                <w:rFonts w:cs="Arial"/>
                <w:color w:val="000000"/>
                <w:sz w:val="20"/>
                <w:szCs w:val="20"/>
                <w:lang w:val="en-US" w:eastAsia="en-US"/>
              </w:rPr>
            </w:pPr>
            <w:r w:rsidRPr="004904BE">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47316989" w14:textId="77777777" w:rsidR="00385AEE" w:rsidRPr="004904BE" w:rsidRDefault="00385AEE" w:rsidP="00385AEE">
            <w:pPr>
              <w:jc w:val="left"/>
              <w:rPr>
                <w:rFonts w:cs="Arial"/>
                <w:color w:val="000000"/>
                <w:sz w:val="20"/>
                <w:szCs w:val="20"/>
                <w:lang w:val="en-US" w:eastAsia="en-US"/>
              </w:rPr>
            </w:pPr>
            <w:r w:rsidRPr="004904BE">
              <w:rPr>
                <w:rFonts w:cs="Arial"/>
                <w:color w:val="000000"/>
                <w:sz w:val="20"/>
                <w:szCs w:val="20"/>
                <w:lang w:val="en-US" w:eastAsia="en-US"/>
              </w:rPr>
              <w:t> </w:t>
            </w:r>
          </w:p>
        </w:tc>
      </w:tr>
      <w:tr w:rsidR="00385AEE" w:rsidRPr="00385AEE" w14:paraId="75F1C658"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3C9AB86"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lastRenderedPageBreak/>
              <w:t>SCORE_NEG_HOR_PROPOSTA_TOTAL</w:t>
            </w:r>
          </w:p>
        </w:tc>
        <w:tc>
          <w:tcPr>
            <w:tcW w:w="1668" w:type="pct"/>
            <w:tcBorders>
              <w:top w:val="nil"/>
              <w:left w:val="nil"/>
              <w:bottom w:val="single" w:sz="4" w:space="0" w:color="auto"/>
              <w:right w:val="single" w:sz="4" w:space="0" w:color="auto"/>
            </w:tcBorders>
            <w:shd w:val="clear" w:color="000000" w:fill="FFFFFF"/>
            <w:vAlign w:val="center"/>
            <w:hideMark/>
          </w:tcPr>
          <w:p w14:paraId="0AC601C2"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Score Neg.Horário Proposta.Total</w:t>
            </w:r>
          </w:p>
        </w:tc>
        <w:tc>
          <w:tcPr>
            <w:tcW w:w="667" w:type="pct"/>
            <w:tcBorders>
              <w:top w:val="nil"/>
              <w:left w:val="nil"/>
              <w:bottom w:val="single" w:sz="4" w:space="0" w:color="auto"/>
              <w:right w:val="single" w:sz="4" w:space="0" w:color="auto"/>
            </w:tcBorders>
            <w:shd w:val="clear" w:color="auto" w:fill="auto"/>
            <w:noWrap/>
            <w:vAlign w:val="bottom"/>
            <w:hideMark/>
          </w:tcPr>
          <w:p w14:paraId="693E2D4A"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15C6A78"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hideMark/>
          </w:tcPr>
          <w:p w14:paraId="216D375E"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E031A6" w:rsidRPr="00385AEE" w14:paraId="2997365D"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tcPr>
          <w:p w14:paraId="195C8247" w14:textId="290D59EA" w:rsidR="00E031A6" w:rsidRPr="0043447C" w:rsidRDefault="00E031A6" w:rsidP="00385AEE">
            <w:pPr>
              <w:jc w:val="left"/>
              <w:rPr>
                <w:rFonts w:cs="Arial"/>
                <w:color w:val="000000"/>
                <w:sz w:val="20"/>
                <w:szCs w:val="20"/>
                <w:lang w:val="pt-PT" w:eastAsia="en-US"/>
              </w:rPr>
            </w:pPr>
            <w:r w:rsidRPr="0043447C">
              <w:rPr>
                <w:rFonts w:cs="Arial"/>
                <w:color w:val="000000"/>
                <w:sz w:val="20"/>
                <w:szCs w:val="20"/>
                <w:lang w:val="pt-PT" w:eastAsia="en-US"/>
              </w:rPr>
              <w:t>SCORE_FINAL</w:t>
            </w:r>
          </w:p>
        </w:tc>
        <w:tc>
          <w:tcPr>
            <w:tcW w:w="1668" w:type="pct"/>
            <w:tcBorders>
              <w:top w:val="nil"/>
              <w:left w:val="nil"/>
              <w:bottom w:val="single" w:sz="4" w:space="0" w:color="auto"/>
              <w:right w:val="single" w:sz="4" w:space="0" w:color="auto"/>
            </w:tcBorders>
            <w:shd w:val="clear" w:color="000000" w:fill="FFFFFF"/>
            <w:vAlign w:val="center"/>
          </w:tcPr>
          <w:p w14:paraId="0CFEA7AD" w14:textId="003F2E78" w:rsidR="00E031A6" w:rsidRPr="0043447C" w:rsidRDefault="00E031A6" w:rsidP="00385AEE">
            <w:pPr>
              <w:jc w:val="left"/>
              <w:rPr>
                <w:rFonts w:cs="Arial"/>
                <w:color w:val="000000"/>
                <w:sz w:val="20"/>
                <w:szCs w:val="20"/>
                <w:lang w:val="pt-PT" w:eastAsia="en-US"/>
              </w:rPr>
            </w:pPr>
            <w:r w:rsidRPr="0043447C">
              <w:rPr>
                <w:rFonts w:cs="Arial"/>
                <w:color w:val="000000"/>
                <w:sz w:val="20"/>
                <w:szCs w:val="20"/>
                <w:lang w:val="pt-PT" w:eastAsia="en-US"/>
              </w:rPr>
              <w:t>Score Final</w:t>
            </w:r>
          </w:p>
        </w:tc>
        <w:tc>
          <w:tcPr>
            <w:tcW w:w="667" w:type="pct"/>
            <w:tcBorders>
              <w:top w:val="nil"/>
              <w:left w:val="nil"/>
              <w:bottom w:val="single" w:sz="4" w:space="0" w:color="auto"/>
              <w:right w:val="single" w:sz="4" w:space="0" w:color="auto"/>
            </w:tcBorders>
            <w:shd w:val="clear" w:color="auto" w:fill="auto"/>
            <w:noWrap/>
            <w:vAlign w:val="bottom"/>
          </w:tcPr>
          <w:p w14:paraId="20734F12" w14:textId="12E65783" w:rsidR="00E031A6" w:rsidRPr="0043447C" w:rsidRDefault="00E031A6"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tcPr>
          <w:p w14:paraId="02AD3A5D" w14:textId="29B7EC9F" w:rsidR="00E031A6" w:rsidRPr="0043447C" w:rsidRDefault="00E031A6" w:rsidP="00385AEE">
            <w:pPr>
              <w:jc w:val="center"/>
              <w:rPr>
                <w:rFonts w:cs="Arial"/>
                <w:color w:val="000000"/>
                <w:sz w:val="20"/>
                <w:szCs w:val="20"/>
                <w:lang w:val="en-US" w:eastAsia="en-US"/>
              </w:rPr>
            </w:pPr>
            <w:r w:rsidRPr="0043447C">
              <w:rPr>
                <w:rFonts w:cs="Arial"/>
                <w:color w:val="000000"/>
                <w:sz w:val="20"/>
                <w:szCs w:val="20"/>
                <w:lang w:val="en-US" w:eastAsia="en-US"/>
              </w:rPr>
              <w:t>18,2</w:t>
            </w:r>
          </w:p>
        </w:tc>
        <w:tc>
          <w:tcPr>
            <w:tcW w:w="389" w:type="pct"/>
            <w:tcBorders>
              <w:top w:val="nil"/>
              <w:left w:val="nil"/>
              <w:bottom w:val="single" w:sz="4" w:space="0" w:color="auto"/>
              <w:right w:val="single" w:sz="4" w:space="0" w:color="auto"/>
            </w:tcBorders>
            <w:shd w:val="clear" w:color="auto" w:fill="auto"/>
            <w:noWrap/>
            <w:vAlign w:val="bottom"/>
          </w:tcPr>
          <w:p w14:paraId="4AA4A693" w14:textId="77777777" w:rsidR="00E031A6" w:rsidRPr="0043447C" w:rsidRDefault="00E031A6" w:rsidP="00385AEE">
            <w:pPr>
              <w:jc w:val="left"/>
              <w:rPr>
                <w:rFonts w:cs="Arial"/>
                <w:color w:val="000000"/>
                <w:sz w:val="20"/>
                <w:szCs w:val="20"/>
                <w:lang w:val="en-US" w:eastAsia="en-US"/>
              </w:rPr>
            </w:pPr>
          </w:p>
        </w:tc>
      </w:tr>
      <w:tr w:rsidR="00385AEE" w:rsidRPr="00385AEE" w14:paraId="5CCF56CA"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7531CD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CASE_ID</w:t>
            </w:r>
          </w:p>
        </w:tc>
        <w:tc>
          <w:tcPr>
            <w:tcW w:w="1668" w:type="pct"/>
            <w:tcBorders>
              <w:top w:val="nil"/>
              <w:left w:val="nil"/>
              <w:bottom w:val="single" w:sz="4" w:space="0" w:color="auto"/>
              <w:right w:val="single" w:sz="4" w:space="0" w:color="auto"/>
            </w:tcBorders>
            <w:shd w:val="clear" w:color="auto" w:fill="auto"/>
            <w:noWrap/>
            <w:vAlign w:val="bottom"/>
            <w:hideMark/>
          </w:tcPr>
          <w:p w14:paraId="2A859210" w14:textId="77777777" w:rsidR="00385AEE" w:rsidRPr="0043447C" w:rsidRDefault="00385AEE" w:rsidP="00385AEE">
            <w:pPr>
              <w:jc w:val="left"/>
              <w:rPr>
                <w:rFonts w:cs="Arial"/>
                <w:color w:val="000000"/>
                <w:sz w:val="20"/>
                <w:szCs w:val="20"/>
                <w:lang w:eastAsia="en-US"/>
              </w:rPr>
            </w:pPr>
            <w:r w:rsidRPr="0043447C">
              <w:rPr>
                <w:rFonts w:cs="Arial"/>
                <w:color w:val="000000"/>
                <w:sz w:val="20"/>
                <w:szCs w:val="20"/>
                <w:lang w:eastAsia="en-US"/>
              </w:rPr>
              <w:t>ID do caso no Case Management</w:t>
            </w:r>
          </w:p>
        </w:tc>
        <w:tc>
          <w:tcPr>
            <w:tcW w:w="667" w:type="pct"/>
            <w:tcBorders>
              <w:top w:val="nil"/>
              <w:left w:val="nil"/>
              <w:bottom w:val="single" w:sz="4" w:space="0" w:color="auto"/>
              <w:right w:val="single" w:sz="4" w:space="0" w:color="auto"/>
            </w:tcBorders>
            <w:shd w:val="clear" w:color="auto" w:fill="auto"/>
            <w:noWrap/>
            <w:vAlign w:val="bottom"/>
            <w:hideMark/>
          </w:tcPr>
          <w:p w14:paraId="6141274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nil"/>
              <w:left w:val="nil"/>
              <w:bottom w:val="single" w:sz="4" w:space="0" w:color="auto"/>
              <w:right w:val="single" w:sz="4" w:space="0" w:color="auto"/>
            </w:tcBorders>
            <w:shd w:val="clear" w:color="auto" w:fill="auto"/>
            <w:noWrap/>
            <w:vAlign w:val="bottom"/>
            <w:hideMark/>
          </w:tcPr>
          <w:p w14:paraId="1B8BF8B4"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18,0</w:t>
            </w:r>
          </w:p>
        </w:tc>
        <w:tc>
          <w:tcPr>
            <w:tcW w:w="389" w:type="pct"/>
            <w:tcBorders>
              <w:top w:val="nil"/>
              <w:left w:val="nil"/>
              <w:bottom w:val="single" w:sz="4" w:space="0" w:color="auto"/>
              <w:right w:val="single" w:sz="4" w:space="0" w:color="auto"/>
            </w:tcBorders>
            <w:shd w:val="clear" w:color="auto" w:fill="auto"/>
            <w:noWrap/>
            <w:vAlign w:val="bottom"/>
            <w:hideMark/>
          </w:tcPr>
          <w:p w14:paraId="63D0D02E"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3C1AFD9E"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19417AAC" w14:textId="490EFDAA"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STATUS_TRATAMENTO</w:t>
            </w:r>
          </w:p>
        </w:tc>
        <w:tc>
          <w:tcPr>
            <w:tcW w:w="1668" w:type="pct"/>
            <w:tcBorders>
              <w:top w:val="nil"/>
              <w:left w:val="nil"/>
              <w:bottom w:val="single" w:sz="4" w:space="0" w:color="auto"/>
              <w:right w:val="single" w:sz="4" w:space="0" w:color="auto"/>
            </w:tcBorders>
            <w:shd w:val="clear" w:color="auto" w:fill="auto"/>
            <w:noWrap/>
            <w:vAlign w:val="bottom"/>
            <w:hideMark/>
          </w:tcPr>
          <w:p w14:paraId="000BD28F"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 xml:space="preserve">Status em tratamento (Aguardando instalação, Instalado/Habilitado, Desistente ou cancelado): </w:t>
            </w:r>
          </w:p>
        </w:tc>
        <w:tc>
          <w:tcPr>
            <w:tcW w:w="667" w:type="pct"/>
            <w:tcBorders>
              <w:top w:val="nil"/>
              <w:left w:val="nil"/>
              <w:bottom w:val="single" w:sz="4" w:space="0" w:color="auto"/>
              <w:right w:val="single" w:sz="4" w:space="0" w:color="auto"/>
            </w:tcBorders>
            <w:shd w:val="clear" w:color="auto" w:fill="auto"/>
            <w:noWrap/>
            <w:vAlign w:val="bottom"/>
            <w:hideMark/>
          </w:tcPr>
          <w:p w14:paraId="609962A8"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776AB566"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w:t>
            </w:r>
          </w:p>
        </w:tc>
        <w:tc>
          <w:tcPr>
            <w:tcW w:w="389" w:type="pct"/>
            <w:tcBorders>
              <w:top w:val="nil"/>
              <w:left w:val="nil"/>
              <w:bottom w:val="single" w:sz="4" w:space="0" w:color="auto"/>
              <w:right w:val="single" w:sz="4" w:space="0" w:color="auto"/>
            </w:tcBorders>
            <w:shd w:val="clear" w:color="auto" w:fill="auto"/>
            <w:noWrap/>
            <w:vAlign w:val="bottom"/>
            <w:hideMark/>
          </w:tcPr>
          <w:p w14:paraId="53BE06E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5865CDC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280775A" w14:textId="59DB57A7"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PENDENCIAMENTO</w:t>
            </w:r>
          </w:p>
        </w:tc>
        <w:tc>
          <w:tcPr>
            <w:tcW w:w="1668" w:type="pct"/>
            <w:tcBorders>
              <w:top w:val="nil"/>
              <w:left w:val="nil"/>
              <w:bottom w:val="single" w:sz="4" w:space="0" w:color="auto"/>
              <w:right w:val="single" w:sz="4" w:space="0" w:color="auto"/>
            </w:tcBorders>
            <w:shd w:val="clear" w:color="auto" w:fill="auto"/>
            <w:noWrap/>
            <w:vAlign w:val="bottom"/>
            <w:hideMark/>
          </w:tcPr>
          <w:p w14:paraId="456FB98C"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Pendenciamento OS: (Sim/Não).</w:t>
            </w:r>
          </w:p>
        </w:tc>
        <w:tc>
          <w:tcPr>
            <w:tcW w:w="667" w:type="pct"/>
            <w:tcBorders>
              <w:top w:val="nil"/>
              <w:left w:val="nil"/>
              <w:bottom w:val="single" w:sz="4" w:space="0" w:color="auto"/>
              <w:right w:val="single" w:sz="4" w:space="0" w:color="auto"/>
            </w:tcBorders>
            <w:shd w:val="clear" w:color="auto" w:fill="auto"/>
            <w:noWrap/>
            <w:vAlign w:val="bottom"/>
            <w:hideMark/>
          </w:tcPr>
          <w:p w14:paraId="6A2E017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1FAB7EE"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w:t>
            </w:r>
          </w:p>
        </w:tc>
        <w:tc>
          <w:tcPr>
            <w:tcW w:w="389" w:type="pct"/>
            <w:tcBorders>
              <w:top w:val="nil"/>
              <w:left w:val="nil"/>
              <w:bottom w:val="single" w:sz="4" w:space="0" w:color="auto"/>
              <w:right w:val="single" w:sz="4" w:space="0" w:color="auto"/>
            </w:tcBorders>
            <w:shd w:val="clear" w:color="auto" w:fill="auto"/>
            <w:noWrap/>
            <w:vAlign w:val="bottom"/>
            <w:hideMark/>
          </w:tcPr>
          <w:p w14:paraId="0A6ED173"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6383539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494CB3D" w14:textId="4EBE7955"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DESMEMBRADO</w:t>
            </w:r>
          </w:p>
        </w:tc>
        <w:tc>
          <w:tcPr>
            <w:tcW w:w="1668" w:type="pct"/>
            <w:tcBorders>
              <w:top w:val="nil"/>
              <w:left w:val="nil"/>
              <w:bottom w:val="single" w:sz="4" w:space="0" w:color="auto"/>
              <w:right w:val="single" w:sz="4" w:space="0" w:color="auto"/>
            </w:tcBorders>
            <w:shd w:val="clear" w:color="auto" w:fill="auto"/>
            <w:noWrap/>
            <w:vAlign w:val="bottom"/>
            <w:hideMark/>
          </w:tcPr>
          <w:p w14:paraId="6B45C04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Desmembrado (Sim/Não).</w:t>
            </w:r>
          </w:p>
        </w:tc>
        <w:tc>
          <w:tcPr>
            <w:tcW w:w="667" w:type="pct"/>
            <w:tcBorders>
              <w:top w:val="nil"/>
              <w:left w:val="nil"/>
              <w:bottom w:val="single" w:sz="4" w:space="0" w:color="auto"/>
              <w:right w:val="single" w:sz="4" w:space="0" w:color="auto"/>
            </w:tcBorders>
            <w:shd w:val="clear" w:color="auto" w:fill="auto"/>
            <w:noWrap/>
            <w:vAlign w:val="bottom"/>
            <w:hideMark/>
          </w:tcPr>
          <w:p w14:paraId="6DEEF4F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3392538"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w:t>
            </w:r>
          </w:p>
        </w:tc>
        <w:tc>
          <w:tcPr>
            <w:tcW w:w="389" w:type="pct"/>
            <w:tcBorders>
              <w:top w:val="nil"/>
              <w:left w:val="nil"/>
              <w:bottom w:val="single" w:sz="4" w:space="0" w:color="auto"/>
              <w:right w:val="single" w:sz="4" w:space="0" w:color="auto"/>
            </w:tcBorders>
            <w:shd w:val="clear" w:color="auto" w:fill="auto"/>
            <w:noWrap/>
            <w:vAlign w:val="bottom"/>
            <w:hideMark/>
          </w:tcPr>
          <w:p w14:paraId="42557557"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51E3D0E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402A8F30" w14:textId="7C419FA5"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CLIENTE_DESCONHECE</w:t>
            </w:r>
          </w:p>
        </w:tc>
        <w:tc>
          <w:tcPr>
            <w:tcW w:w="1668" w:type="pct"/>
            <w:tcBorders>
              <w:top w:val="nil"/>
              <w:left w:val="nil"/>
              <w:bottom w:val="single" w:sz="4" w:space="0" w:color="auto"/>
              <w:right w:val="single" w:sz="4" w:space="0" w:color="auto"/>
            </w:tcBorders>
            <w:shd w:val="clear" w:color="auto" w:fill="auto"/>
            <w:noWrap/>
            <w:vAlign w:val="bottom"/>
            <w:hideMark/>
          </w:tcPr>
          <w:p w14:paraId="3BC3FB48"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Cliente desconhe (Móvel, Fixo, Banda Larga, OITV)</w:t>
            </w:r>
          </w:p>
        </w:tc>
        <w:tc>
          <w:tcPr>
            <w:tcW w:w="667" w:type="pct"/>
            <w:tcBorders>
              <w:top w:val="nil"/>
              <w:left w:val="nil"/>
              <w:bottom w:val="single" w:sz="4" w:space="0" w:color="auto"/>
              <w:right w:val="single" w:sz="4" w:space="0" w:color="auto"/>
            </w:tcBorders>
            <w:shd w:val="clear" w:color="auto" w:fill="auto"/>
            <w:noWrap/>
            <w:vAlign w:val="bottom"/>
            <w:hideMark/>
          </w:tcPr>
          <w:p w14:paraId="688BC0A3"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546A11FE"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100</w:t>
            </w:r>
          </w:p>
        </w:tc>
        <w:tc>
          <w:tcPr>
            <w:tcW w:w="389" w:type="pct"/>
            <w:tcBorders>
              <w:top w:val="nil"/>
              <w:left w:val="nil"/>
              <w:bottom w:val="single" w:sz="4" w:space="0" w:color="auto"/>
              <w:right w:val="single" w:sz="4" w:space="0" w:color="auto"/>
            </w:tcBorders>
            <w:shd w:val="clear" w:color="auto" w:fill="auto"/>
            <w:noWrap/>
            <w:vAlign w:val="bottom"/>
            <w:hideMark/>
          </w:tcPr>
          <w:p w14:paraId="044122E1"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058612B7"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2BD20C7B" w14:textId="7C96811D"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NUM_TT</w:t>
            </w:r>
          </w:p>
        </w:tc>
        <w:tc>
          <w:tcPr>
            <w:tcW w:w="1668" w:type="pct"/>
            <w:tcBorders>
              <w:top w:val="nil"/>
              <w:left w:val="nil"/>
              <w:bottom w:val="single" w:sz="4" w:space="0" w:color="auto"/>
              <w:right w:val="single" w:sz="4" w:space="0" w:color="auto"/>
            </w:tcBorders>
            <w:shd w:val="clear" w:color="auto" w:fill="auto"/>
            <w:noWrap/>
            <w:vAlign w:val="bottom"/>
            <w:hideMark/>
          </w:tcPr>
          <w:p w14:paraId="34358700"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Número TT</w:t>
            </w:r>
          </w:p>
        </w:tc>
        <w:tc>
          <w:tcPr>
            <w:tcW w:w="667" w:type="pct"/>
            <w:tcBorders>
              <w:top w:val="nil"/>
              <w:left w:val="nil"/>
              <w:bottom w:val="single" w:sz="4" w:space="0" w:color="auto"/>
              <w:right w:val="single" w:sz="4" w:space="0" w:color="auto"/>
            </w:tcBorders>
            <w:shd w:val="clear" w:color="auto" w:fill="auto"/>
            <w:noWrap/>
            <w:vAlign w:val="bottom"/>
            <w:hideMark/>
          </w:tcPr>
          <w:p w14:paraId="0488ED4F"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1404AF2B"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100</w:t>
            </w:r>
          </w:p>
        </w:tc>
        <w:tc>
          <w:tcPr>
            <w:tcW w:w="389" w:type="pct"/>
            <w:tcBorders>
              <w:top w:val="nil"/>
              <w:left w:val="nil"/>
              <w:bottom w:val="single" w:sz="4" w:space="0" w:color="auto"/>
              <w:right w:val="single" w:sz="4" w:space="0" w:color="auto"/>
            </w:tcBorders>
            <w:shd w:val="clear" w:color="auto" w:fill="auto"/>
            <w:noWrap/>
            <w:vAlign w:val="bottom"/>
            <w:hideMark/>
          </w:tcPr>
          <w:p w14:paraId="12C0B255"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5657FB60"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388B3ED" w14:textId="34E41F43"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NUM_MOVEL</w:t>
            </w:r>
          </w:p>
        </w:tc>
        <w:tc>
          <w:tcPr>
            <w:tcW w:w="1668" w:type="pct"/>
            <w:tcBorders>
              <w:top w:val="nil"/>
              <w:left w:val="nil"/>
              <w:bottom w:val="single" w:sz="4" w:space="0" w:color="auto"/>
              <w:right w:val="single" w:sz="4" w:space="0" w:color="auto"/>
            </w:tcBorders>
            <w:shd w:val="clear" w:color="auto" w:fill="auto"/>
            <w:noWrap/>
            <w:vAlign w:val="bottom"/>
            <w:hideMark/>
          </w:tcPr>
          <w:p w14:paraId="2E6B3C7A"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Numero Móvel associado</w:t>
            </w:r>
          </w:p>
        </w:tc>
        <w:tc>
          <w:tcPr>
            <w:tcW w:w="667" w:type="pct"/>
            <w:tcBorders>
              <w:top w:val="nil"/>
              <w:left w:val="nil"/>
              <w:bottom w:val="single" w:sz="4" w:space="0" w:color="auto"/>
              <w:right w:val="single" w:sz="4" w:space="0" w:color="auto"/>
            </w:tcBorders>
            <w:shd w:val="clear" w:color="auto" w:fill="auto"/>
            <w:noWrap/>
            <w:vAlign w:val="bottom"/>
            <w:hideMark/>
          </w:tcPr>
          <w:p w14:paraId="62FBE2B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7434A05A"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100</w:t>
            </w:r>
          </w:p>
        </w:tc>
        <w:tc>
          <w:tcPr>
            <w:tcW w:w="389" w:type="pct"/>
            <w:tcBorders>
              <w:top w:val="nil"/>
              <w:left w:val="nil"/>
              <w:bottom w:val="single" w:sz="4" w:space="0" w:color="auto"/>
              <w:right w:val="single" w:sz="4" w:space="0" w:color="auto"/>
            </w:tcBorders>
            <w:shd w:val="clear" w:color="auto" w:fill="auto"/>
            <w:noWrap/>
            <w:vAlign w:val="bottom"/>
            <w:hideMark/>
          </w:tcPr>
          <w:p w14:paraId="21F886CC"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25AFC1F6"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085385B8" w14:textId="2E900C35"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DECISAO_FINAL</w:t>
            </w:r>
          </w:p>
        </w:tc>
        <w:tc>
          <w:tcPr>
            <w:tcW w:w="1668" w:type="pct"/>
            <w:tcBorders>
              <w:top w:val="nil"/>
              <w:left w:val="nil"/>
              <w:bottom w:val="single" w:sz="4" w:space="0" w:color="auto"/>
              <w:right w:val="single" w:sz="4" w:space="0" w:color="auto"/>
            </w:tcBorders>
            <w:shd w:val="clear" w:color="auto" w:fill="auto"/>
            <w:noWrap/>
            <w:vAlign w:val="bottom"/>
            <w:hideMark/>
          </w:tcPr>
          <w:p w14:paraId="073D9048"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Decisão: (ver anexo o mapeamento dos motivos).</w:t>
            </w:r>
          </w:p>
        </w:tc>
        <w:tc>
          <w:tcPr>
            <w:tcW w:w="667" w:type="pct"/>
            <w:tcBorders>
              <w:top w:val="nil"/>
              <w:left w:val="nil"/>
              <w:bottom w:val="single" w:sz="4" w:space="0" w:color="auto"/>
              <w:right w:val="single" w:sz="4" w:space="0" w:color="auto"/>
            </w:tcBorders>
            <w:shd w:val="clear" w:color="auto" w:fill="auto"/>
            <w:noWrap/>
            <w:vAlign w:val="bottom"/>
            <w:hideMark/>
          </w:tcPr>
          <w:p w14:paraId="5FD4C29E"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03B048A"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nil"/>
              <w:left w:val="nil"/>
              <w:bottom w:val="single" w:sz="4" w:space="0" w:color="auto"/>
              <w:right w:val="single" w:sz="4" w:space="0" w:color="auto"/>
            </w:tcBorders>
            <w:shd w:val="clear" w:color="auto" w:fill="auto"/>
            <w:noWrap/>
            <w:vAlign w:val="bottom"/>
            <w:hideMark/>
          </w:tcPr>
          <w:p w14:paraId="7329CD2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7276F3D5"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62B0C12C" w14:textId="67310FF0"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ORIGEM_DECISAO</w:t>
            </w:r>
          </w:p>
        </w:tc>
        <w:tc>
          <w:tcPr>
            <w:tcW w:w="1668" w:type="pct"/>
            <w:tcBorders>
              <w:top w:val="nil"/>
              <w:left w:val="nil"/>
              <w:bottom w:val="single" w:sz="4" w:space="0" w:color="auto"/>
              <w:right w:val="single" w:sz="4" w:space="0" w:color="auto"/>
            </w:tcBorders>
            <w:shd w:val="clear" w:color="auto" w:fill="auto"/>
            <w:noWrap/>
            <w:vAlign w:val="bottom"/>
            <w:hideMark/>
          </w:tcPr>
          <w:p w14:paraId="31EFA7C7"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Origem da decisão: (ver anexo o mapeamento dos motivos).</w:t>
            </w:r>
          </w:p>
        </w:tc>
        <w:tc>
          <w:tcPr>
            <w:tcW w:w="667" w:type="pct"/>
            <w:tcBorders>
              <w:top w:val="nil"/>
              <w:left w:val="nil"/>
              <w:bottom w:val="single" w:sz="4" w:space="0" w:color="auto"/>
              <w:right w:val="single" w:sz="4" w:space="0" w:color="auto"/>
            </w:tcBorders>
            <w:shd w:val="clear" w:color="auto" w:fill="auto"/>
            <w:noWrap/>
            <w:vAlign w:val="bottom"/>
            <w:hideMark/>
          </w:tcPr>
          <w:p w14:paraId="52043B42"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07623523"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nil"/>
              <w:left w:val="nil"/>
              <w:bottom w:val="single" w:sz="4" w:space="0" w:color="auto"/>
              <w:right w:val="single" w:sz="4" w:space="0" w:color="auto"/>
            </w:tcBorders>
            <w:shd w:val="clear" w:color="auto" w:fill="auto"/>
            <w:noWrap/>
            <w:vAlign w:val="bottom"/>
            <w:hideMark/>
          </w:tcPr>
          <w:p w14:paraId="5D9D313E"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632AC6CB" w14:textId="77777777" w:rsidTr="00B32C87">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58752A30" w14:textId="603D5D5A"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MOTIVO_DECISAO</w:t>
            </w:r>
          </w:p>
        </w:tc>
        <w:tc>
          <w:tcPr>
            <w:tcW w:w="1668" w:type="pct"/>
            <w:tcBorders>
              <w:top w:val="nil"/>
              <w:left w:val="nil"/>
              <w:bottom w:val="single" w:sz="4" w:space="0" w:color="auto"/>
              <w:right w:val="single" w:sz="4" w:space="0" w:color="auto"/>
            </w:tcBorders>
            <w:shd w:val="clear" w:color="auto" w:fill="auto"/>
            <w:noWrap/>
            <w:vAlign w:val="bottom"/>
            <w:hideMark/>
          </w:tcPr>
          <w:p w14:paraId="21E05E5D"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Motivo da decisão: (ver anexo o mapeamento dos motivos).</w:t>
            </w:r>
          </w:p>
        </w:tc>
        <w:tc>
          <w:tcPr>
            <w:tcW w:w="667" w:type="pct"/>
            <w:tcBorders>
              <w:top w:val="nil"/>
              <w:left w:val="nil"/>
              <w:bottom w:val="single" w:sz="4" w:space="0" w:color="auto"/>
              <w:right w:val="single" w:sz="4" w:space="0" w:color="auto"/>
            </w:tcBorders>
            <w:shd w:val="clear" w:color="auto" w:fill="auto"/>
            <w:noWrap/>
            <w:vAlign w:val="bottom"/>
            <w:hideMark/>
          </w:tcPr>
          <w:p w14:paraId="3790D0FB"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49ADF3B1"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nil"/>
              <w:left w:val="nil"/>
              <w:bottom w:val="single" w:sz="4" w:space="0" w:color="auto"/>
              <w:right w:val="single" w:sz="4" w:space="0" w:color="auto"/>
            </w:tcBorders>
            <w:shd w:val="clear" w:color="auto" w:fill="auto"/>
            <w:noWrap/>
            <w:vAlign w:val="bottom"/>
            <w:hideMark/>
          </w:tcPr>
          <w:p w14:paraId="316AA438"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3B2CF790" w14:textId="77777777" w:rsidTr="00A93AFA">
        <w:trPr>
          <w:trHeight w:val="300"/>
        </w:trPr>
        <w:tc>
          <w:tcPr>
            <w:tcW w:w="1734" w:type="pct"/>
            <w:tcBorders>
              <w:top w:val="nil"/>
              <w:left w:val="single" w:sz="4" w:space="0" w:color="auto"/>
              <w:bottom w:val="single" w:sz="4" w:space="0" w:color="auto"/>
              <w:right w:val="single" w:sz="4" w:space="0" w:color="auto"/>
            </w:tcBorders>
            <w:shd w:val="clear" w:color="auto" w:fill="auto"/>
            <w:noWrap/>
            <w:vAlign w:val="bottom"/>
            <w:hideMark/>
          </w:tcPr>
          <w:p w14:paraId="7B193A66" w14:textId="2D332681"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MOTIVO_BLOQUEIO</w:t>
            </w:r>
          </w:p>
        </w:tc>
        <w:tc>
          <w:tcPr>
            <w:tcW w:w="1668" w:type="pct"/>
            <w:tcBorders>
              <w:top w:val="nil"/>
              <w:left w:val="nil"/>
              <w:bottom w:val="single" w:sz="4" w:space="0" w:color="auto"/>
              <w:right w:val="single" w:sz="4" w:space="0" w:color="auto"/>
            </w:tcBorders>
            <w:shd w:val="clear" w:color="auto" w:fill="auto"/>
            <w:noWrap/>
            <w:vAlign w:val="bottom"/>
            <w:hideMark/>
          </w:tcPr>
          <w:p w14:paraId="11E26766"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Motivo do bloqueio: (ver anexo o mapeamento dos motivos).</w:t>
            </w:r>
          </w:p>
        </w:tc>
        <w:tc>
          <w:tcPr>
            <w:tcW w:w="667" w:type="pct"/>
            <w:tcBorders>
              <w:top w:val="nil"/>
              <w:left w:val="nil"/>
              <w:bottom w:val="single" w:sz="4" w:space="0" w:color="auto"/>
              <w:right w:val="single" w:sz="4" w:space="0" w:color="auto"/>
            </w:tcBorders>
            <w:shd w:val="clear" w:color="auto" w:fill="auto"/>
            <w:noWrap/>
            <w:vAlign w:val="bottom"/>
            <w:hideMark/>
          </w:tcPr>
          <w:p w14:paraId="35A56FC6"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nil"/>
              <w:left w:val="nil"/>
              <w:bottom w:val="single" w:sz="4" w:space="0" w:color="auto"/>
              <w:right w:val="single" w:sz="4" w:space="0" w:color="auto"/>
            </w:tcBorders>
            <w:shd w:val="clear" w:color="auto" w:fill="auto"/>
            <w:noWrap/>
            <w:vAlign w:val="bottom"/>
            <w:hideMark/>
          </w:tcPr>
          <w:p w14:paraId="26BDCFDB"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nil"/>
              <w:left w:val="nil"/>
              <w:bottom w:val="single" w:sz="4" w:space="0" w:color="auto"/>
              <w:right w:val="single" w:sz="4" w:space="0" w:color="auto"/>
            </w:tcBorders>
            <w:shd w:val="clear" w:color="auto" w:fill="auto"/>
            <w:noWrap/>
            <w:vAlign w:val="bottom"/>
            <w:hideMark/>
          </w:tcPr>
          <w:p w14:paraId="5ADBBEA0"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385AEE" w:rsidRPr="00385AEE" w14:paraId="6216F6AC"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21752" w14:textId="1E58F06B" w:rsidR="00385AEE" w:rsidRPr="0043447C" w:rsidRDefault="007A77DA" w:rsidP="00385AEE">
            <w:pPr>
              <w:jc w:val="left"/>
              <w:rPr>
                <w:rFonts w:cs="Arial"/>
                <w:color w:val="000000"/>
                <w:sz w:val="20"/>
                <w:szCs w:val="20"/>
                <w:lang w:val="en-US" w:eastAsia="en-US"/>
              </w:rPr>
            </w:pPr>
            <w:r w:rsidRPr="0043447C">
              <w:rPr>
                <w:rFonts w:cs="Arial"/>
                <w:color w:val="000000"/>
                <w:sz w:val="20"/>
                <w:szCs w:val="20"/>
                <w:lang w:val="en-US" w:eastAsia="en-US"/>
              </w:rPr>
              <w:t>CASE_</w:t>
            </w:r>
            <w:r w:rsidR="00385AEE" w:rsidRPr="0043447C">
              <w:rPr>
                <w:rFonts w:cs="Arial"/>
                <w:color w:val="000000"/>
                <w:sz w:val="20"/>
                <w:szCs w:val="20"/>
                <w:lang w:val="en-US" w:eastAsia="en-US"/>
              </w:rPr>
              <w:t>MOTIVO_ANALISE_24</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01E56DA0" w14:textId="77777777" w:rsidR="00385AEE" w:rsidRPr="0043447C" w:rsidRDefault="00385AEE" w:rsidP="00385AEE">
            <w:pPr>
              <w:jc w:val="left"/>
              <w:rPr>
                <w:rFonts w:cs="Arial"/>
                <w:color w:val="000000"/>
                <w:sz w:val="20"/>
                <w:szCs w:val="20"/>
                <w:lang w:val="pt-PT" w:eastAsia="en-US"/>
              </w:rPr>
            </w:pPr>
            <w:r w:rsidRPr="0043447C">
              <w:rPr>
                <w:rFonts w:cs="Arial"/>
                <w:color w:val="000000"/>
                <w:sz w:val="20"/>
                <w:szCs w:val="20"/>
                <w:lang w:val="pt-PT" w:eastAsia="en-US"/>
              </w:rPr>
              <w:t>Motivo analise após 24 horas: (ver anexo o mapeamento dos motivos).</w:t>
            </w:r>
          </w:p>
        </w:tc>
        <w:tc>
          <w:tcPr>
            <w:tcW w:w="667" w:type="pct"/>
            <w:tcBorders>
              <w:top w:val="single" w:sz="4" w:space="0" w:color="auto"/>
              <w:left w:val="nil"/>
              <w:bottom w:val="single" w:sz="4" w:space="0" w:color="auto"/>
              <w:right w:val="single" w:sz="4" w:space="0" w:color="auto"/>
            </w:tcBorders>
            <w:shd w:val="clear" w:color="auto" w:fill="auto"/>
            <w:noWrap/>
            <w:vAlign w:val="bottom"/>
            <w:hideMark/>
          </w:tcPr>
          <w:p w14:paraId="59AB3584"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hideMark/>
          </w:tcPr>
          <w:p w14:paraId="1830F11C" w14:textId="77777777" w:rsidR="00385AEE" w:rsidRPr="0043447C" w:rsidRDefault="00385AEE"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single" w:sz="4" w:space="0" w:color="auto"/>
              <w:left w:val="nil"/>
              <w:bottom w:val="single" w:sz="4" w:space="0" w:color="auto"/>
              <w:right w:val="single" w:sz="4" w:space="0" w:color="auto"/>
            </w:tcBorders>
            <w:shd w:val="clear" w:color="auto" w:fill="auto"/>
            <w:noWrap/>
            <w:vAlign w:val="bottom"/>
            <w:hideMark/>
          </w:tcPr>
          <w:p w14:paraId="289E75B9" w14:textId="77777777" w:rsidR="00385AEE" w:rsidRPr="0043447C" w:rsidRDefault="00385AEE" w:rsidP="00385AEE">
            <w:pPr>
              <w:jc w:val="left"/>
              <w:rPr>
                <w:rFonts w:cs="Arial"/>
                <w:color w:val="000000"/>
                <w:sz w:val="20"/>
                <w:szCs w:val="20"/>
                <w:lang w:val="en-US" w:eastAsia="en-US"/>
              </w:rPr>
            </w:pPr>
            <w:r w:rsidRPr="0043447C">
              <w:rPr>
                <w:rFonts w:cs="Arial"/>
                <w:color w:val="000000"/>
                <w:sz w:val="20"/>
                <w:szCs w:val="20"/>
                <w:lang w:val="en-US" w:eastAsia="en-US"/>
              </w:rPr>
              <w:t> </w:t>
            </w:r>
          </w:p>
        </w:tc>
      </w:tr>
      <w:tr w:rsidR="00A93AFA" w:rsidRPr="00385AEE" w14:paraId="5C04E9CD"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8F4C6B" w14:textId="4988848A"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RECOMENDACAO</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7B73629C" w14:textId="21D379F2" w:rsidR="00A93AFA" w:rsidRPr="0043447C" w:rsidRDefault="00A93AFA" w:rsidP="00385AEE">
            <w:pPr>
              <w:jc w:val="left"/>
              <w:rPr>
                <w:rFonts w:cs="Arial"/>
                <w:color w:val="000000"/>
                <w:sz w:val="20"/>
                <w:szCs w:val="20"/>
                <w:lang w:val="pt-PT" w:eastAsia="en-US"/>
              </w:rPr>
            </w:pPr>
            <w:r w:rsidRPr="0043447C">
              <w:rPr>
                <w:rFonts w:cs="Arial"/>
                <w:color w:val="000000"/>
                <w:sz w:val="20"/>
                <w:szCs w:val="20"/>
                <w:lang w:val="pt-PT" w:eastAsia="en-US"/>
              </w:rPr>
              <w:t>Recomendação para análise do caso (Negar, Analisar, etc).</w:t>
            </w: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149AEE4A" w14:textId="28778045"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16B44ADA" w14:textId="0B809629" w:rsidR="00A93AFA" w:rsidRPr="0043447C" w:rsidRDefault="00A93AFA" w:rsidP="00385AEE">
            <w:pPr>
              <w:jc w:val="center"/>
              <w:rPr>
                <w:rFonts w:cs="Arial"/>
                <w:color w:val="000000"/>
                <w:sz w:val="20"/>
                <w:szCs w:val="20"/>
                <w:lang w:val="en-US" w:eastAsia="en-US"/>
              </w:rPr>
            </w:pPr>
            <w:r w:rsidRPr="0043447C">
              <w:rPr>
                <w:rFonts w:cs="Arial"/>
                <w:color w:val="000000"/>
                <w:sz w:val="20"/>
                <w:szCs w:val="20"/>
                <w:lang w:val="en-US" w:eastAsia="en-US"/>
              </w:rPr>
              <w:t>50</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1DA848FE" w14:textId="77777777" w:rsidR="00A93AFA" w:rsidRPr="0043447C" w:rsidRDefault="00A93AFA" w:rsidP="00385AEE">
            <w:pPr>
              <w:jc w:val="left"/>
              <w:rPr>
                <w:rFonts w:cs="Arial"/>
                <w:color w:val="000000"/>
                <w:sz w:val="20"/>
                <w:szCs w:val="20"/>
                <w:lang w:val="en-US" w:eastAsia="en-US"/>
              </w:rPr>
            </w:pPr>
          </w:p>
        </w:tc>
      </w:tr>
      <w:tr w:rsidR="00A93AFA" w:rsidRPr="00385AEE" w14:paraId="2B8FAFFE"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901D054" w14:textId="59B8D442"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DESCR_RECOMENDACAO</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55A23242" w14:textId="48F9F408" w:rsidR="00A93AFA" w:rsidRPr="0043447C" w:rsidRDefault="00A93AFA" w:rsidP="00385AEE">
            <w:pPr>
              <w:jc w:val="left"/>
              <w:rPr>
                <w:rFonts w:cs="Arial"/>
                <w:color w:val="000000"/>
                <w:sz w:val="20"/>
                <w:szCs w:val="20"/>
                <w:lang w:val="pt-PT" w:eastAsia="en-US"/>
              </w:rPr>
            </w:pPr>
            <w:r w:rsidRPr="0043447C">
              <w:rPr>
                <w:rFonts w:cs="Arial"/>
                <w:color w:val="000000"/>
                <w:sz w:val="20"/>
                <w:szCs w:val="20"/>
                <w:lang w:val="pt-PT" w:eastAsia="en-US"/>
              </w:rPr>
              <w:t>Descrição da recomendação para análise do caso.</w:t>
            </w: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4A6EF59A" w14:textId="5E595094"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1DD0F6CE" w14:textId="5F0D541F" w:rsidR="00A93AFA" w:rsidRPr="0043447C" w:rsidRDefault="00A93AFA" w:rsidP="00385AEE">
            <w:pPr>
              <w:jc w:val="center"/>
              <w:rPr>
                <w:rFonts w:cs="Arial"/>
                <w:color w:val="000000"/>
                <w:sz w:val="20"/>
                <w:szCs w:val="20"/>
                <w:lang w:val="en-US" w:eastAsia="en-US"/>
              </w:rPr>
            </w:pPr>
            <w:r w:rsidRPr="0043447C">
              <w:rPr>
                <w:rFonts w:cs="Arial"/>
                <w:color w:val="000000"/>
                <w:sz w:val="20"/>
                <w:szCs w:val="20"/>
                <w:lang w:val="en-US" w:eastAsia="en-US"/>
              </w:rPr>
              <w:t>500</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7498F8DA" w14:textId="77777777" w:rsidR="00A93AFA" w:rsidRPr="0043447C" w:rsidRDefault="00A93AFA" w:rsidP="00385AEE">
            <w:pPr>
              <w:jc w:val="left"/>
              <w:rPr>
                <w:rFonts w:cs="Arial"/>
                <w:color w:val="000000"/>
                <w:sz w:val="20"/>
                <w:szCs w:val="20"/>
                <w:lang w:val="en-US" w:eastAsia="en-US"/>
              </w:rPr>
            </w:pPr>
          </w:p>
        </w:tc>
      </w:tr>
      <w:tr w:rsidR="00A93AFA" w:rsidRPr="00385AEE" w14:paraId="6F638730"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9F9535" w14:textId="64DB1733"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TRANCAR_RECOMENDACAO</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622BBBB0" w14:textId="3813BCCF" w:rsidR="00A93AFA" w:rsidRPr="0043447C" w:rsidRDefault="00A93AFA" w:rsidP="00385AEE">
            <w:pPr>
              <w:jc w:val="left"/>
              <w:rPr>
                <w:rFonts w:cs="Arial"/>
                <w:color w:val="000000"/>
                <w:sz w:val="20"/>
                <w:szCs w:val="20"/>
                <w:lang w:val="pt-PT" w:eastAsia="en-US"/>
              </w:rPr>
            </w:pPr>
            <w:r w:rsidRPr="0043447C">
              <w:rPr>
                <w:rFonts w:cs="Arial"/>
                <w:color w:val="000000"/>
                <w:sz w:val="20"/>
                <w:szCs w:val="20"/>
                <w:lang w:val="pt-PT" w:eastAsia="en-US"/>
              </w:rPr>
              <w:t>Flag para indicar se a edição do formulário do caso estará ou não editável.</w:t>
            </w: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42CC39F0" w14:textId="347ECE30" w:rsidR="00A93AFA" w:rsidRPr="0043447C" w:rsidRDefault="00A93AFA" w:rsidP="00385AEE">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2FD779D1" w14:textId="1D611011" w:rsidR="00A93AFA" w:rsidRPr="0043447C" w:rsidRDefault="00A93AFA" w:rsidP="00385AEE">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7869014B" w14:textId="77777777" w:rsidR="00A93AFA" w:rsidRPr="0043447C" w:rsidRDefault="00A93AFA" w:rsidP="00385AEE">
            <w:pPr>
              <w:jc w:val="left"/>
              <w:rPr>
                <w:rFonts w:cs="Arial"/>
                <w:color w:val="000000"/>
                <w:sz w:val="20"/>
                <w:szCs w:val="20"/>
                <w:lang w:val="en-US" w:eastAsia="en-US"/>
              </w:rPr>
            </w:pPr>
          </w:p>
        </w:tc>
      </w:tr>
      <w:tr w:rsidR="00FA6F4A" w:rsidRPr="00385AEE" w14:paraId="51E79E50"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98EE7E" w14:textId="3DB139E8" w:rsidR="00FA6F4A" w:rsidRPr="0043447C" w:rsidRDefault="00FA6F4A" w:rsidP="00FA6F4A">
            <w:pPr>
              <w:jc w:val="left"/>
              <w:rPr>
                <w:rFonts w:cs="Arial"/>
                <w:color w:val="000000"/>
                <w:sz w:val="20"/>
                <w:szCs w:val="20"/>
                <w:lang w:val="en-US" w:eastAsia="en-US"/>
              </w:rPr>
            </w:pPr>
            <w:r w:rsidRPr="0043447C">
              <w:rPr>
                <w:rFonts w:cs="Arial"/>
                <w:color w:val="000000"/>
                <w:sz w:val="20"/>
                <w:szCs w:val="20"/>
                <w:lang w:val="en-US" w:eastAsia="en-US"/>
              </w:rPr>
              <w:t>FLAG_INSTALADO</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4102573A" w14:textId="530740C3" w:rsidR="00FA6F4A" w:rsidRPr="0043447C" w:rsidRDefault="00FA6F4A" w:rsidP="00FA6F4A">
            <w:pPr>
              <w:jc w:val="left"/>
              <w:rPr>
                <w:rFonts w:cs="Arial"/>
                <w:color w:val="000000"/>
                <w:sz w:val="20"/>
                <w:szCs w:val="20"/>
                <w:lang w:val="pt-PT" w:eastAsia="en-US"/>
              </w:rPr>
            </w:pPr>
            <w:r w:rsidRPr="0043447C">
              <w:rPr>
                <w:rFonts w:cs="Arial"/>
                <w:color w:val="000000"/>
                <w:sz w:val="20"/>
                <w:szCs w:val="20"/>
                <w:lang w:val="pt-PT" w:eastAsia="en-US"/>
              </w:rPr>
              <w:t>Flag para indicar se o contrato foi instalado</w:t>
            </w: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11D924DD" w14:textId="1E885114" w:rsidR="00FA6F4A" w:rsidRPr="0043447C" w:rsidRDefault="00FA6F4A" w:rsidP="00FA6F4A">
            <w:pPr>
              <w:jc w:val="left"/>
              <w:rPr>
                <w:rFonts w:cs="Arial"/>
                <w:color w:val="000000"/>
                <w:sz w:val="20"/>
                <w:szCs w:val="20"/>
                <w:lang w:val="pt-PT"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5267EF20" w14:textId="6E9B26DB" w:rsidR="00FA6F4A" w:rsidRPr="0043447C" w:rsidRDefault="00FA6F4A" w:rsidP="00FA6F4A">
            <w:pPr>
              <w:jc w:val="center"/>
              <w:rPr>
                <w:rFonts w:cs="Arial"/>
                <w:color w:val="000000"/>
                <w:sz w:val="20"/>
                <w:szCs w:val="20"/>
                <w:lang w:eastAsia="en-US"/>
              </w:rPr>
            </w:pPr>
            <w:r w:rsidRPr="0043447C">
              <w:rPr>
                <w:rFonts w:cs="Arial"/>
                <w:color w:val="000000"/>
                <w:sz w:val="20"/>
                <w:szCs w:val="20"/>
                <w:lang w:val="en-US" w:eastAsia="en-US"/>
              </w:rPr>
              <w:t>1</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784D8B58" w14:textId="77777777" w:rsidR="00FA6F4A" w:rsidRPr="0043447C" w:rsidRDefault="00FA6F4A" w:rsidP="00FA6F4A">
            <w:pPr>
              <w:jc w:val="left"/>
              <w:rPr>
                <w:rFonts w:cs="Arial"/>
                <w:color w:val="000000"/>
                <w:sz w:val="20"/>
                <w:szCs w:val="20"/>
                <w:lang w:eastAsia="en-US"/>
              </w:rPr>
            </w:pPr>
          </w:p>
        </w:tc>
      </w:tr>
      <w:tr w:rsidR="00FA6F4A" w:rsidRPr="00385AEE" w14:paraId="288DFD74"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D087B7" w14:textId="6A412055" w:rsidR="00FA6F4A" w:rsidRPr="0043447C" w:rsidRDefault="00FA6F4A" w:rsidP="00FA6F4A">
            <w:pPr>
              <w:jc w:val="left"/>
              <w:rPr>
                <w:rFonts w:cs="Arial"/>
                <w:color w:val="000000"/>
                <w:sz w:val="20"/>
                <w:szCs w:val="20"/>
                <w:lang w:val="en-US" w:eastAsia="en-US"/>
              </w:rPr>
            </w:pPr>
            <w:r w:rsidRPr="0043447C">
              <w:rPr>
                <w:rFonts w:cs="Arial"/>
                <w:color w:val="000000"/>
                <w:sz w:val="20"/>
                <w:szCs w:val="20"/>
                <w:lang w:val="en-US" w:eastAsia="en-US"/>
              </w:rPr>
              <w:t>FLAG_FPD</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29F3427C" w14:textId="70214325" w:rsidR="00FA6F4A" w:rsidRPr="0043447C" w:rsidRDefault="00FA6F4A" w:rsidP="00FA6F4A">
            <w:pPr>
              <w:jc w:val="left"/>
              <w:rPr>
                <w:rFonts w:cs="Arial"/>
                <w:color w:val="000000"/>
                <w:sz w:val="20"/>
                <w:szCs w:val="20"/>
                <w:lang w:val="pt-PT" w:eastAsia="en-US"/>
              </w:rPr>
            </w:pPr>
            <w:r w:rsidRPr="0043447C">
              <w:rPr>
                <w:rFonts w:cs="Arial"/>
                <w:color w:val="000000"/>
                <w:sz w:val="20"/>
                <w:szCs w:val="20"/>
                <w:lang w:val="pt-PT" w:eastAsia="en-US"/>
              </w:rPr>
              <w:t>Flag para indicar se o contrato está em FPD</w:t>
            </w: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744A6211" w14:textId="5930EAF5" w:rsidR="00FA6F4A" w:rsidRPr="0043447C" w:rsidRDefault="00FA6F4A" w:rsidP="00FA6F4A">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64A109E7" w14:textId="44B2964A" w:rsidR="00FA6F4A" w:rsidRPr="0043447C" w:rsidRDefault="00FA6F4A" w:rsidP="00FA6F4A">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1105DA22" w14:textId="77777777" w:rsidR="00FA6F4A" w:rsidRPr="0043447C" w:rsidRDefault="00FA6F4A" w:rsidP="00FA6F4A">
            <w:pPr>
              <w:jc w:val="left"/>
              <w:rPr>
                <w:rFonts w:cs="Arial"/>
                <w:color w:val="000000"/>
                <w:sz w:val="20"/>
                <w:szCs w:val="20"/>
                <w:lang w:eastAsia="en-US"/>
              </w:rPr>
            </w:pPr>
          </w:p>
        </w:tc>
      </w:tr>
      <w:tr w:rsidR="00B32714" w:rsidRPr="00385AEE" w14:paraId="3B8F4E53"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B225A2" w14:textId="4F6709F7" w:rsidR="00B32714" w:rsidRPr="0043447C" w:rsidRDefault="00B32714" w:rsidP="00FA6F4A">
            <w:pPr>
              <w:jc w:val="left"/>
              <w:rPr>
                <w:rFonts w:cs="Arial"/>
                <w:color w:val="000000"/>
                <w:sz w:val="20"/>
                <w:szCs w:val="20"/>
                <w:lang w:val="en-US" w:eastAsia="en-US"/>
              </w:rPr>
            </w:pPr>
            <w:r w:rsidRPr="0043447C">
              <w:rPr>
                <w:rFonts w:cs="Arial"/>
                <w:color w:val="000000"/>
                <w:sz w:val="20"/>
                <w:szCs w:val="20"/>
                <w:lang w:val="en-US" w:eastAsia="en-US"/>
              </w:rPr>
              <w:t>CASE_FALHA_TRATAMENTO</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455A8D0C" w14:textId="77777777" w:rsidR="00B32714" w:rsidRPr="0043447C" w:rsidRDefault="00B32714" w:rsidP="00FA6F4A">
            <w:pPr>
              <w:jc w:val="left"/>
              <w:rPr>
                <w:rFonts w:cs="Arial"/>
                <w:color w:val="000000"/>
                <w:sz w:val="20"/>
                <w:szCs w:val="20"/>
                <w:lang w:val="pt-PT" w:eastAsia="en-US"/>
              </w:rPr>
            </w:pP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3DE1CCFE" w14:textId="35CAFC03" w:rsidR="00B32714" w:rsidRPr="0043447C" w:rsidRDefault="00B32714" w:rsidP="00FA6F4A">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1A81F8A1" w14:textId="4732E0A5" w:rsidR="00B32714" w:rsidRPr="0043447C" w:rsidRDefault="00B32714" w:rsidP="00FA6F4A">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072BEF7D" w14:textId="77777777" w:rsidR="00B32714" w:rsidRPr="0043447C" w:rsidRDefault="00B32714" w:rsidP="00FA6F4A">
            <w:pPr>
              <w:jc w:val="left"/>
              <w:rPr>
                <w:rFonts w:cs="Arial"/>
                <w:color w:val="000000"/>
                <w:sz w:val="20"/>
                <w:szCs w:val="20"/>
                <w:lang w:eastAsia="en-US"/>
              </w:rPr>
            </w:pPr>
          </w:p>
        </w:tc>
      </w:tr>
      <w:tr w:rsidR="00B32714" w:rsidRPr="00385AEE" w14:paraId="675153A5"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496056" w14:textId="1321391A" w:rsidR="00B32714" w:rsidRPr="0043447C" w:rsidRDefault="00B32714" w:rsidP="00B32714">
            <w:pPr>
              <w:jc w:val="left"/>
              <w:rPr>
                <w:rFonts w:cs="Arial"/>
                <w:color w:val="000000"/>
                <w:sz w:val="20"/>
                <w:szCs w:val="20"/>
                <w:lang w:val="en-US" w:eastAsia="en-US"/>
              </w:rPr>
            </w:pPr>
            <w:r w:rsidRPr="0043447C">
              <w:rPr>
                <w:rFonts w:cs="Arial"/>
                <w:color w:val="000000"/>
                <w:sz w:val="20"/>
                <w:szCs w:val="20"/>
                <w:lang w:val="en-US" w:eastAsia="en-US"/>
              </w:rPr>
              <w:t>CASE_DESMENBRAMENTO_PEND</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73019FD0" w14:textId="77777777" w:rsidR="00B32714" w:rsidRPr="0043447C" w:rsidRDefault="00B32714" w:rsidP="00B32714">
            <w:pPr>
              <w:jc w:val="left"/>
              <w:rPr>
                <w:rFonts w:cs="Arial"/>
                <w:color w:val="000000"/>
                <w:sz w:val="20"/>
                <w:szCs w:val="20"/>
                <w:lang w:val="pt-PT" w:eastAsia="en-US"/>
              </w:rPr>
            </w:pP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205CEB95" w14:textId="0960FE17" w:rsidR="00B32714" w:rsidRPr="0043447C" w:rsidRDefault="00B32714" w:rsidP="00B32714">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27C67C7C" w14:textId="69006F6D" w:rsidR="00B32714" w:rsidRPr="0043447C" w:rsidRDefault="00B32714" w:rsidP="00B32714">
            <w:pPr>
              <w:jc w:val="center"/>
              <w:rPr>
                <w:rFonts w:cs="Arial"/>
                <w:color w:val="000000"/>
                <w:sz w:val="20"/>
                <w:szCs w:val="20"/>
                <w:lang w:val="en-US" w:eastAsia="en-US"/>
              </w:rPr>
            </w:pPr>
            <w:r w:rsidRPr="0043447C">
              <w:rPr>
                <w:rFonts w:cs="Arial"/>
                <w:color w:val="000000"/>
                <w:sz w:val="20"/>
                <w:szCs w:val="20"/>
                <w:lang w:val="en-US" w:eastAsia="en-US"/>
              </w:rPr>
              <w:t>1</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04A27439" w14:textId="77777777" w:rsidR="00B32714" w:rsidRPr="0043447C" w:rsidRDefault="00B32714" w:rsidP="00B32714">
            <w:pPr>
              <w:jc w:val="left"/>
              <w:rPr>
                <w:rFonts w:cs="Arial"/>
                <w:color w:val="000000"/>
                <w:sz w:val="20"/>
                <w:szCs w:val="20"/>
                <w:lang w:eastAsia="en-US"/>
              </w:rPr>
            </w:pPr>
          </w:p>
        </w:tc>
      </w:tr>
      <w:tr w:rsidR="00B32714" w:rsidRPr="00385AEE" w14:paraId="012A7199" w14:textId="77777777" w:rsidTr="00A93AFA">
        <w:trPr>
          <w:trHeight w:val="300"/>
        </w:trPr>
        <w:tc>
          <w:tcPr>
            <w:tcW w:w="173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33D30E0" w14:textId="26DE3604" w:rsidR="00B32714" w:rsidRPr="0043447C" w:rsidRDefault="00B32714" w:rsidP="00B32714">
            <w:pPr>
              <w:jc w:val="left"/>
              <w:rPr>
                <w:rFonts w:cs="Arial"/>
                <w:color w:val="000000"/>
                <w:sz w:val="20"/>
                <w:szCs w:val="20"/>
                <w:lang w:val="en-US" w:eastAsia="en-US"/>
              </w:rPr>
            </w:pPr>
            <w:r w:rsidRPr="0043447C">
              <w:rPr>
                <w:rFonts w:cs="Arial"/>
                <w:color w:val="000000"/>
                <w:sz w:val="20"/>
                <w:szCs w:val="20"/>
                <w:lang w:val="en-US" w:eastAsia="en-US"/>
              </w:rPr>
              <w:t>CASE_RETENTATIVAS</w:t>
            </w:r>
          </w:p>
        </w:tc>
        <w:tc>
          <w:tcPr>
            <w:tcW w:w="1668" w:type="pct"/>
            <w:tcBorders>
              <w:top w:val="single" w:sz="4" w:space="0" w:color="auto"/>
              <w:left w:val="nil"/>
              <w:bottom w:val="single" w:sz="4" w:space="0" w:color="auto"/>
              <w:right w:val="single" w:sz="4" w:space="0" w:color="auto"/>
            </w:tcBorders>
            <w:shd w:val="clear" w:color="auto" w:fill="auto"/>
            <w:noWrap/>
            <w:vAlign w:val="bottom"/>
          </w:tcPr>
          <w:p w14:paraId="2D88B12E" w14:textId="77777777" w:rsidR="00B32714" w:rsidRPr="0043447C" w:rsidRDefault="00B32714" w:rsidP="00B32714">
            <w:pPr>
              <w:jc w:val="left"/>
              <w:rPr>
                <w:rFonts w:cs="Arial"/>
                <w:color w:val="000000"/>
                <w:sz w:val="20"/>
                <w:szCs w:val="20"/>
                <w:lang w:val="pt-PT" w:eastAsia="en-US"/>
              </w:rPr>
            </w:pPr>
          </w:p>
        </w:tc>
        <w:tc>
          <w:tcPr>
            <w:tcW w:w="667" w:type="pct"/>
            <w:tcBorders>
              <w:top w:val="single" w:sz="4" w:space="0" w:color="auto"/>
              <w:left w:val="nil"/>
              <w:bottom w:val="single" w:sz="4" w:space="0" w:color="auto"/>
              <w:right w:val="single" w:sz="4" w:space="0" w:color="auto"/>
            </w:tcBorders>
            <w:shd w:val="clear" w:color="auto" w:fill="auto"/>
            <w:noWrap/>
            <w:vAlign w:val="bottom"/>
          </w:tcPr>
          <w:p w14:paraId="70020734" w14:textId="54E2C0B4" w:rsidR="00B32714" w:rsidRPr="0043447C" w:rsidRDefault="00B32714" w:rsidP="00B32714">
            <w:pPr>
              <w:jc w:val="left"/>
              <w:rPr>
                <w:rFonts w:cs="Arial"/>
                <w:color w:val="000000"/>
                <w:sz w:val="20"/>
                <w:szCs w:val="20"/>
                <w:lang w:val="en-US" w:eastAsia="en-US"/>
              </w:rPr>
            </w:pPr>
            <w:r w:rsidRPr="0043447C">
              <w:rPr>
                <w:rFonts w:cs="Arial"/>
                <w:color w:val="000000"/>
                <w:sz w:val="20"/>
                <w:szCs w:val="20"/>
                <w:lang w:val="en-US" w:eastAsia="en-US"/>
              </w:rPr>
              <w:t>NUMBER</w:t>
            </w:r>
          </w:p>
        </w:tc>
        <w:tc>
          <w:tcPr>
            <w:tcW w:w="542" w:type="pct"/>
            <w:tcBorders>
              <w:top w:val="single" w:sz="4" w:space="0" w:color="auto"/>
              <w:left w:val="nil"/>
              <w:bottom w:val="single" w:sz="4" w:space="0" w:color="auto"/>
              <w:right w:val="single" w:sz="4" w:space="0" w:color="auto"/>
            </w:tcBorders>
            <w:shd w:val="clear" w:color="auto" w:fill="auto"/>
            <w:noWrap/>
            <w:vAlign w:val="bottom"/>
          </w:tcPr>
          <w:p w14:paraId="18DB3966" w14:textId="2BC263AE" w:rsidR="00B32714" w:rsidRPr="0043447C" w:rsidRDefault="00B32714" w:rsidP="00B32714">
            <w:pPr>
              <w:jc w:val="center"/>
              <w:rPr>
                <w:rFonts w:cs="Arial"/>
                <w:color w:val="000000"/>
                <w:sz w:val="20"/>
                <w:szCs w:val="20"/>
                <w:lang w:val="en-US" w:eastAsia="en-US"/>
              </w:rPr>
            </w:pPr>
            <w:r w:rsidRPr="0043447C">
              <w:rPr>
                <w:rFonts w:cs="Arial"/>
                <w:color w:val="000000"/>
                <w:sz w:val="20"/>
                <w:szCs w:val="20"/>
                <w:lang w:val="en-US" w:eastAsia="en-US"/>
              </w:rPr>
              <w:t>2</w:t>
            </w:r>
          </w:p>
        </w:tc>
        <w:tc>
          <w:tcPr>
            <w:tcW w:w="389" w:type="pct"/>
            <w:tcBorders>
              <w:top w:val="single" w:sz="4" w:space="0" w:color="auto"/>
              <w:left w:val="nil"/>
              <w:bottom w:val="single" w:sz="4" w:space="0" w:color="auto"/>
              <w:right w:val="single" w:sz="4" w:space="0" w:color="auto"/>
            </w:tcBorders>
            <w:shd w:val="clear" w:color="auto" w:fill="auto"/>
            <w:noWrap/>
            <w:vAlign w:val="bottom"/>
          </w:tcPr>
          <w:p w14:paraId="2D35B9ED" w14:textId="77777777" w:rsidR="00B32714" w:rsidRPr="0043447C" w:rsidRDefault="00B32714" w:rsidP="00B32714">
            <w:pPr>
              <w:jc w:val="left"/>
              <w:rPr>
                <w:rFonts w:cs="Arial"/>
                <w:color w:val="000000"/>
                <w:sz w:val="20"/>
                <w:szCs w:val="20"/>
                <w:lang w:eastAsia="en-US"/>
              </w:rPr>
            </w:pPr>
          </w:p>
        </w:tc>
      </w:tr>
    </w:tbl>
    <w:p w14:paraId="2C1EE96F" w14:textId="77777777" w:rsidR="00385AEE" w:rsidRDefault="00385AEE" w:rsidP="00200936">
      <w:pPr>
        <w:rPr>
          <w:lang w:eastAsia="en-US"/>
        </w:rPr>
      </w:pPr>
    </w:p>
    <w:p w14:paraId="42544E31" w14:textId="77777777" w:rsidR="00200936" w:rsidRPr="001E214E" w:rsidRDefault="00200936" w:rsidP="00D226EA">
      <w:pPr>
        <w:pStyle w:val="Heading4"/>
      </w:pPr>
      <w:bookmarkStart w:id="113" w:name="_Toc497226489"/>
      <w:bookmarkStart w:id="114" w:name="_Toc499303944"/>
      <w:r w:rsidRPr="001E214E">
        <w:t>Tabela de resultado parcial dos modelos</w:t>
      </w:r>
      <w:bookmarkEnd w:id="113"/>
      <w:bookmarkEnd w:id="114"/>
    </w:p>
    <w:p w14:paraId="37487FB3" w14:textId="77777777" w:rsidR="00200936" w:rsidRDefault="00200936" w:rsidP="00200936">
      <w:pPr>
        <w:rPr>
          <w:lang w:eastAsia="en-US"/>
        </w:rPr>
      </w:pPr>
    </w:p>
    <w:p w14:paraId="7357BDF5" w14:textId="77777777" w:rsidR="00200936" w:rsidRDefault="00200936" w:rsidP="00200936">
      <w:pPr>
        <w:rPr>
          <w:lang w:eastAsia="en-US"/>
        </w:rPr>
      </w:pPr>
      <w:r>
        <w:rPr>
          <w:lang w:eastAsia="en-US"/>
        </w:rPr>
        <w:t>Será também guardada uma outra tabela com os dados de aplicação de cada modelo – FMS_T_PREV_MODEL_RESULT.</w:t>
      </w:r>
    </w:p>
    <w:p w14:paraId="081F483C" w14:textId="77777777" w:rsidR="00200936" w:rsidRDefault="00200936" w:rsidP="00200936">
      <w:pPr>
        <w:rPr>
          <w:lang w:eastAsia="en-US"/>
        </w:rPr>
      </w:pPr>
    </w:p>
    <w:tbl>
      <w:tblPr>
        <w:tblW w:w="5116" w:type="pct"/>
        <w:tblLayout w:type="fixed"/>
        <w:tblLook w:val="04A0" w:firstRow="1" w:lastRow="0" w:firstColumn="1" w:lastColumn="0" w:noHBand="0" w:noVBand="1"/>
      </w:tblPr>
      <w:tblGrid>
        <w:gridCol w:w="2243"/>
        <w:gridCol w:w="3151"/>
        <w:gridCol w:w="1310"/>
        <w:gridCol w:w="1121"/>
        <w:gridCol w:w="912"/>
        <w:gridCol w:w="1696"/>
      </w:tblGrid>
      <w:tr w:rsidR="00200936" w:rsidRPr="006E341E" w14:paraId="72300583" w14:textId="77777777" w:rsidTr="00386A9C">
        <w:trPr>
          <w:trHeight w:val="300"/>
        </w:trPr>
        <w:tc>
          <w:tcPr>
            <w:tcW w:w="1075"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322CC63" w14:textId="77777777" w:rsidR="00200936" w:rsidRPr="00B32C87" w:rsidRDefault="00200936" w:rsidP="00386A9C">
            <w:pPr>
              <w:jc w:val="left"/>
              <w:rPr>
                <w:rFonts w:cs="Arial"/>
                <w:b/>
                <w:bCs/>
                <w:color w:val="000000"/>
                <w:sz w:val="20"/>
                <w:szCs w:val="20"/>
                <w:lang w:val="en-US" w:eastAsia="en-US"/>
              </w:rPr>
            </w:pPr>
            <w:r w:rsidRPr="00B32C87">
              <w:rPr>
                <w:rFonts w:cs="Arial"/>
                <w:b/>
                <w:bCs/>
                <w:color w:val="000000"/>
                <w:sz w:val="20"/>
                <w:szCs w:val="20"/>
                <w:lang w:val="en-US" w:eastAsia="en-US"/>
              </w:rPr>
              <w:t>Coluna</w:t>
            </w:r>
          </w:p>
        </w:tc>
        <w:tc>
          <w:tcPr>
            <w:tcW w:w="1510" w:type="pct"/>
            <w:tcBorders>
              <w:top w:val="single" w:sz="4" w:space="0" w:color="auto"/>
              <w:left w:val="nil"/>
              <w:bottom w:val="single" w:sz="4" w:space="0" w:color="auto"/>
              <w:right w:val="single" w:sz="4" w:space="0" w:color="auto"/>
            </w:tcBorders>
            <w:shd w:val="clear" w:color="000000" w:fill="D9D9D9"/>
            <w:vAlign w:val="center"/>
            <w:hideMark/>
          </w:tcPr>
          <w:p w14:paraId="5907BA58" w14:textId="77777777" w:rsidR="00200936" w:rsidRPr="00B32C87" w:rsidRDefault="00200936" w:rsidP="00386A9C">
            <w:pPr>
              <w:jc w:val="center"/>
              <w:rPr>
                <w:rFonts w:cs="Arial"/>
                <w:b/>
                <w:bCs/>
                <w:color w:val="000000"/>
                <w:sz w:val="20"/>
                <w:szCs w:val="20"/>
                <w:lang w:val="en-US" w:eastAsia="en-US"/>
              </w:rPr>
            </w:pPr>
            <w:r w:rsidRPr="00B32C87">
              <w:rPr>
                <w:rFonts w:cs="Arial"/>
                <w:b/>
                <w:bCs/>
                <w:color w:val="000000"/>
                <w:sz w:val="20"/>
                <w:szCs w:val="20"/>
                <w:lang w:val="en-US" w:eastAsia="en-US"/>
              </w:rPr>
              <w:t>Descrição</w:t>
            </w:r>
          </w:p>
        </w:tc>
        <w:tc>
          <w:tcPr>
            <w:tcW w:w="628" w:type="pct"/>
            <w:tcBorders>
              <w:top w:val="single" w:sz="4" w:space="0" w:color="auto"/>
              <w:left w:val="nil"/>
              <w:bottom w:val="single" w:sz="4" w:space="0" w:color="auto"/>
              <w:right w:val="single" w:sz="4" w:space="0" w:color="auto"/>
            </w:tcBorders>
            <w:shd w:val="clear" w:color="000000" w:fill="D9D9D9"/>
            <w:vAlign w:val="center"/>
            <w:hideMark/>
          </w:tcPr>
          <w:p w14:paraId="1884ADA5" w14:textId="77777777" w:rsidR="00200936" w:rsidRPr="00B32C87" w:rsidRDefault="00200936" w:rsidP="00386A9C">
            <w:pPr>
              <w:jc w:val="center"/>
              <w:rPr>
                <w:rFonts w:cs="Arial"/>
                <w:b/>
                <w:bCs/>
                <w:color w:val="000000"/>
                <w:sz w:val="20"/>
                <w:szCs w:val="20"/>
                <w:lang w:val="en-US" w:eastAsia="en-US"/>
              </w:rPr>
            </w:pPr>
            <w:r w:rsidRPr="00B32C87">
              <w:rPr>
                <w:rFonts w:cs="Arial"/>
                <w:b/>
                <w:bCs/>
                <w:color w:val="000000"/>
                <w:sz w:val="20"/>
                <w:szCs w:val="20"/>
                <w:lang w:eastAsia="en-US"/>
              </w:rPr>
              <w:t>Tipo</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14:paraId="35064718" w14:textId="77777777" w:rsidR="00200936" w:rsidRPr="00B32C87" w:rsidRDefault="00200936" w:rsidP="00386A9C">
            <w:pPr>
              <w:jc w:val="center"/>
              <w:rPr>
                <w:rFonts w:cs="Arial"/>
                <w:b/>
                <w:bCs/>
                <w:color w:val="000000"/>
                <w:sz w:val="20"/>
                <w:szCs w:val="20"/>
                <w:lang w:val="en-US" w:eastAsia="en-US"/>
              </w:rPr>
            </w:pPr>
            <w:r w:rsidRPr="00B32C87">
              <w:rPr>
                <w:rFonts w:cs="Arial"/>
                <w:b/>
                <w:bCs/>
                <w:color w:val="000000"/>
                <w:sz w:val="20"/>
                <w:szCs w:val="20"/>
                <w:lang w:val="en-US" w:eastAsia="en-US"/>
              </w:rPr>
              <w:t>Tamanho</w:t>
            </w:r>
          </w:p>
        </w:tc>
        <w:tc>
          <w:tcPr>
            <w:tcW w:w="437" w:type="pct"/>
            <w:tcBorders>
              <w:top w:val="single" w:sz="4" w:space="0" w:color="auto"/>
              <w:left w:val="nil"/>
              <w:bottom w:val="single" w:sz="4" w:space="0" w:color="auto"/>
              <w:right w:val="single" w:sz="4" w:space="0" w:color="auto"/>
            </w:tcBorders>
            <w:shd w:val="clear" w:color="000000" w:fill="D9D9D9"/>
            <w:vAlign w:val="center"/>
            <w:hideMark/>
          </w:tcPr>
          <w:p w14:paraId="4CE22761" w14:textId="77777777" w:rsidR="00200936" w:rsidRPr="00B32C87" w:rsidRDefault="00200936" w:rsidP="00386A9C">
            <w:pPr>
              <w:jc w:val="center"/>
              <w:rPr>
                <w:rFonts w:cs="Arial"/>
                <w:b/>
                <w:bCs/>
                <w:color w:val="000000"/>
                <w:sz w:val="20"/>
                <w:szCs w:val="20"/>
                <w:lang w:val="en-US" w:eastAsia="en-US"/>
              </w:rPr>
            </w:pPr>
            <w:r w:rsidRPr="00B32C87">
              <w:rPr>
                <w:rFonts w:cs="Arial"/>
                <w:b/>
                <w:bCs/>
                <w:color w:val="000000"/>
                <w:sz w:val="20"/>
                <w:szCs w:val="20"/>
                <w:lang w:val="en-US" w:eastAsia="en-US"/>
              </w:rPr>
              <w:t>Chave</w:t>
            </w:r>
          </w:p>
        </w:tc>
        <w:tc>
          <w:tcPr>
            <w:tcW w:w="813" w:type="pct"/>
            <w:tcBorders>
              <w:top w:val="single" w:sz="4" w:space="0" w:color="auto"/>
              <w:left w:val="nil"/>
              <w:bottom w:val="single" w:sz="4" w:space="0" w:color="auto"/>
              <w:right w:val="single" w:sz="4" w:space="0" w:color="auto"/>
            </w:tcBorders>
            <w:shd w:val="clear" w:color="000000" w:fill="D9D9D9"/>
            <w:vAlign w:val="center"/>
            <w:hideMark/>
          </w:tcPr>
          <w:p w14:paraId="1B0D8EE7" w14:textId="77777777" w:rsidR="00200936" w:rsidRPr="00B32C87" w:rsidRDefault="00200936" w:rsidP="00386A9C">
            <w:pPr>
              <w:jc w:val="center"/>
              <w:rPr>
                <w:rFonts w:cs="Arial"/>
                <w:b/>
                <w:bCs/>
                <w:color w:val="000000"/>
                <w:sz w:val="20"/>
                <w:szCs w:val="20"/>
                <w:lang w:val="en-US" w:eastAsia="en-US"/>
              </w:rPr>
            </w:pPr>
            <w:r w:rsidRPr="00B32C87">
              <w:rPr>
                <w:rFonts w:cs="Arial"/>
                <w:b/>
                <w:bCs/>
                <w:color w:val="000000"/>
                <w:sz w:val="20"/>
                <w:szCs w:val="20"/>
                <w:lang w:val="en-US" w:eastAsia="en-US"/>
              </w:rPr>
              <w:t>Exemplo</w:t>
            </w:r>
          </w:p>
        </w:tc>
      </w:tr>
      <w:tr w:rsidR="00200936" w:rsidRPr="006E341E" w14:paraId="3E63DEC7"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7506B60" w14:textId="6724D59D" w:rsidR="00200936" w:rsidRPr="00B32C87" w:rsidRDefault="00200936">
            <w:pPr>
              <w:jc w:val="left"/>
              <w:rPr>
                <w:rFonts w:cs="Arial"/>
                <w:color w:val="000000"/>
                <w:sz w:val="20"/>
                <w:szCs w:val="20"/>
                <w:lang w:val="en-US" w:eastAsia="en-US"/>
              </w:rPr>
            </w:pPr>
            <w:r w:rsidRPr="00B32C87">
              <w:rPr>
                <w:rFonts w:cs="Arial"/>
                <w:color w:val="000000"/>
                <w:sz w:val="20"/>
                <w:szCs w:val="20"/>
                <w:lang w:val="en-US" w:eastAsia="en-US"/>
              </w:rPr>
              <w:t>NUM_</w:t>
            </w:r>
            <w:r w:rsidR="003421EC" w:rsidRPr="00B32C87">
              <w:rPr>
                <w:rFonts w:cs="Arial"/>
                <w:color w:val="000000"/>
                <w:sz w:val="20"/>
                <w:szCs w:val="20"/>
                <w:lang w:val="en-US" w:eastAsia="en-US"/>
              </w:rPr>
              <w:t>CONTRATO</w:t>
            </w:r>
          </w:p>
        </w:tc>
        <w:tc>
          <w:tcPr>
            <w:tcW w:w="1510" w:type="pct"/>
            <w:tcBorders>
              <w:top w:val="nil"/>
              <w:left w:val="nil"/>
              <w:bottom w:val="single" w:sz="4" w:space="0" w:color="auto"/>
              <w:right w:val="single" w:sz="4" w:space="0" w:color="auto"/>
            </w:tcBorders>
            <w:shd w:val="clear" w:color="000000" w:fill="FFFFFF"/>
            <w:vAlign w:val="center"/>
            <w:hideMark/>
          </w:tcPr>
          <w:p w14:paraId="23341439" w14:textId="0B23D8CF"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Número d</w:t>
            </w:r>
            <w:r w:rsidR="003421EC" w:rsidRPr="00B32C87">
              <w:rPr>
                <w:rFonts w:cs="Arial"/>
                <w:color w:val="000000"/>
                <w:sz w:val="20"/>
                <w:szCs w:val="20"/>
                <w:lang w:val="en-US" w:eastAsia="en-US"/>
              </w:rPr>
              <w:t>o Contrato</w:t>
            </w:r>
          </w:p>
        </w:tc>
        <w:tc>
          <w:tcPr>
            <w:tcW w:w="628" w:type="pct"/>
            <w:tcBorders>
              <w:top w:val="nil"/>
              <w:left w:val="nil"/>
              <w:bottom w:val="single" w:sz="4" w:space="0" w:color="auto"/>
              <w:right w:val="single" w:sz="4" w:space="0" w:color="auto"/>
            </w:tcBorders>
            <w:shd w:val="clear" w:color="auto" w:fill="auto"/>
            <w:noWrap/>
            <w:vAlign w:val="bottom"/>
            <w:hideMark/>
          </w:tcPr>
          <w:p w14:paraId="1FF89A16"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F3C0D7E"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DDE69E5"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38916F34"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123456</w:t>
            </w:r>
          </w:p>
        </w:tc>
      </w:tr>
      <w:tr w:rsidR="00200936" w:rsidRPr="006E341E" w14:paraId="7EB24559"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8665DAC"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CPF_CNPJ</w:t>
            </w:r>
          </w:p>
        </w:tc>
        <w:tc>
          <w:tcPr>
            <w:tcW w:w="1510" w:type="pct"/>
            <w:tcBorders>
              <w:top w:val="nil"/>
              <w:left w:val="nil"/>
              <w:bottom w:val="single" w:sz="4" w:space="0" w:color="auto"/>
              <w:right w:val="single" w:sz="4" w:space="0" w:color="auto"/>
            </w:tcBorders>
            <w:shd w:val="clear" w:color="000000" w:fill="FFFFFF"/>
            <w:vAlign w:val="center"/>
            <w:hideMark/>
          </w:tcPr>
          <w:p w14:paraId="2A24601C"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CPF / CNPJ</w:t>
            </w:r>
          </w:p>
        </w:tc>
        <w:tc>
          <w:tcPr>
            <w:tcW w:w="628" w:type="pct"/>
            <w:tcBorders>
              <w:top w:val="nil"/>
              <w:left w:val="nil"/>
              <w:bottom w:val="single" w:sz="4" w:space="0" w:color="auto"/>
              <w:right w:val="single" w:sz="4" w:space="0" w:color="auto"/>
            </w:tcBorders>
            <w:shd w:val="clear" w:color="auto" w:fill="auto"/>
            <w:noWrap/>
            <w:vAlign w:val="bottom"/>
            <w:hideMark/>
          </w:tcPr>
          <w:p w14:paraId="5087D6BB"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VARCHAR2</w:t>
            </w:r>
          </w:p>
        </w:tc>
        <w:tc>
          <w:tcPr>
            <w:tcW w:w="537" w:type="pct"/>
            <w:tcBorders>
              <w:top w:val="nil"/>
              <w:left w:val="nil"/>
              <w:bottom w:val="single" w:sz="4" w:space="0" w:color="auto"/>
              <w:right w:val="single" w:sz="4" w:space="0" w:color="auto"/>
            </w:tcBorders>
            <w:shd w:val="clear" w:color="auto" w:fill="auto"/>
            <w:noWrap/>
            <w:vAlign w:val="bottom"/>
            <w:hideMark/>
          </w:tcPr>
          <w:p w14:paraId="0645A57E"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20</w:t>
            </w:r>
          </w:p>
        </w:tc>
        <w:tc>
          <w:tcPr>
            <w:tcW w:w="437" w:type="pct"/>
            <w:tcBorders>
              <w:top w:val="nil"/>
              <w:left w:val="nil"/>
              <w:bottom w:val="single" w:sz="4" w:space="0" w:color="auto"/>
              <w:right w:val="single" w:sz="4" w:space="0" w:color="auto"/>
            </w:tcBorders>
            <w:shd w:val="clear" w:color="auto" w:fill="auto"/>
            <w:noWrap/>
            <w:vAlign w:val="bottom"/>
            <w:hideMark/>
          </w:tcPr>
          <w:p w14:paraId="38EA9948"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1B073613"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12345678901</w:t>
            </w:r>
          </w:p>
        </w:tc>
      </w:tr>
      <w:tr w:rsidR="00200936" w:rsidRPr="006E341E" w14:paraId="1891FFE7" w14:textId="77777777" w:rsidTr="00386A9C">
        <w:trPr>
          <w:trHeight w:val="51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81B6E5B"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TIPO_CHAVE</w:t>
            </w:r>
          </w:p>
        </w:tc>
        <w:tc>
          <w:tcPr>
            <w:tcW w:w="1510" w:type="pct"/>
            <w:tcBorders>
              <w:top w:val="nil"/>
              <w:left w:val="nil"/>
              <w:bottom w:val="single" w:sz="4" w:space="0" w:color="auto"/>
              <w:right w:val="single" w:sz="4" w:space="0" w:color="auto"/>
            </w:tcBorders>
            <w:shd w:val="clear" w:color="000000" w:fill="FFFFFF"/>
            <w:vAlign w:val="center"/>
            <w:hideMark/>
          </w:tcPr>
          <w:p w14:paraId="6F6558D2" w14:textId="77777777" w:rsidR="00200936" w:rsidRPr="00B32C87" w:rsidRDefault="00200936" w:rsidP="00386A9C">
            <w:pPr>
              <w:jc w:val="left"/>
              <w:rPr>
                <w:rFonts w:cs="Arial"/>
                <w:color w:val="000000"/>
                <w:sz w:val="20"/>
                <w:szCs w:val="20"/>
                <w:lang w:val="pt-PT" w:eastAsia="en-US"/>
              </w:rPr>
            </w:pPr>
            <w:r w:rsidRPr="00B32C87">
              <w:rPr>
                <w:rFonts w:cs="Arial"/>
                <w:color w:val="000000"/>
                <w:sz w:val="20"/>
                <w:szCs w:val="20"/>
                <w:lang w:val="pt-PT" w:eastAsia="en-US"/>
              </w:rPr>
              <w:t>Tipo de Chave do Modelo de scoring (CPF_CNPJ, CEP, etc.)</w:t>
            </w:r>
          </w:p>
        </w:tc>
        <w:tc>
          <w:tcPr>
            <w:tcW w:w="628" w:type="pct"/>
            <w:tcBorders>
              <w:top w:val="nil"/>
              <w:left w:val="nil"/>
              <w:bottom w:val="single" w:sz="4" w:space="0" w:color="auto"/>
              <w:right w:val="single" w:sz="4" w:space="0" w:color="auto"/>
            </w:tcBorders>
            <w:shd w:val="clear" w:color="auto" w:fill="auto"/>
            <w:noWrap/>
            <w:vAlign w:val="bottom"/>
            <w:hideMark/>
          </w:tcPr>
          <w:p w14:paraId="1E0D603C"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VARCHAR2</w:t>
            </w:r>
          </w:p>
        </w:tc>
        <w:tc>
          <w:tcPr>
            <w:tcW w:w="537" w:type="pct"/>
            <w:tcBorders>
              <w:top w:val="nil"/>
              <w:left w:val="nil"/>
              <w:bottom w:val="single" w:sz="4" w:space="0" w:color="auto"/>
              <w:right w:val="single" w:sz="4" w:space="0" w:color="auto"/>
            </w:tcBorders>
            <w:shd w:val="clear" w:color="auto" w:fill="auto"/>
            <w:noWrap/>
            <w:vAlign w:val="bottom"/>
            <w:hideMark/>
          </w:tcPr>
          <w:p w14:paraId="02319FAA"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100</w:t>
            </w:r>
          </w:p>
        </w:tc>
        <w:tc>
          <w:tcPr>
            <w:tcW w:w="437" w:type="pct"/>
            <w:tcBorders>
              <w:top w:val="nil"/>
              <w:left w:val="nil"/>
              <w:bottom w:val="single" w:sz="4" w:space="0" w:color="auto"/>
              <w:right w:val="single" w:sz="4" w:space="0" w:color="auto"/>
            </w:tcBorders>
            <w:shd w:val="clear" w:color="auto" w:fill="auto"/>
            <w:noWrap/>
            <w:vAlign w:val="bottom"/>
            <w:hideMark/>
          </w:tcPr>
          <w:p w14:paraId="44C6E345"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1D09B5D9"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CPF_CNPJ</w:t>
            </w:r>
          </w:p>
        </w:tc>
      </w:tr>
      <w:tr w:rsidR="00200936" w:rsidRPr="006E341E" w14:paraId="05C232D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41311FE"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CHAVE</w:t>
            </w:r>
          </w:p>
        </w:tc>
        <w:tc>
          <w:tcPr>
            <w:tcW w:w="1510" w:type="pct"/>
            <w:tcBorders>
              <w:top w:val="nil"/>
              <w:left w:val="nil"/>
              <w:bottom w:val="single" w:sz="4" w:space="0" w:color="auto"/>
              <w:right w:val="single" w:sz="4" w:space="0" w:color="auto"/>
            </w:tcBorders>
            <w:shd w:val="clear" w:color="000000" w:fill="FFFFFF"/>
            <w:vAlign w:val="center"/>
            <w:hideMark/>
          </w:tcPr>
          <w:p w14:paraId="5AA60547" w14:textId="77777777" w:rsidR="00200936" w:rsidRPr="00B32C87" w:rsidRDefault="00200936" w:rsidP="00386A9C">
            <w:pPr>
              <w:jc w:val="left"/>
              <w:rPr>
                <w:rFonts w:cs="Arial"/>
                <w:color w:val="000000"/>
                <w:sz w:val="20"/>
                <w:szCs w:val="20"/>
                <w:lang w:val="pt-PT" w:eastAsia="en-US"/>
              </w:rPr>
            </w:pPr>
            <w:r w:rsidRPr="00B32C87">
              <w:rPr>
                <w:rFonts w:cs="Arial"/>
                <w:color w:val="000000"/>
                <w:sz w:val="20"/>
                <w:szCs w:val="20"/>
                <w:lang w:val="pt-PT" w:eastAsia="en-US"/>
              </w:rPr>
              <w:t>Chave do Modelo de scoring</w:t>
            </w:r>
          </w:p>
        </w:tc>
        <w:tc>
          <w:tcPr>
            <w:tcW w:w="628" w:type="pct"/>
            <w:tcBorders>
              <w:top w:val="nil"/>
              <w:left w:val="nil"/>
              <w:bottom w:val="single" w:sz="4" w:space="0" w:color="auto"/>
              <w:right w:val="single" w:sz="4" w:space="0" w:color="auto"/>
            </w:tcBorders>
            <w:shd w:val="clear" w:color="auto" w:fill="auto"/>
            <w:noWrap/>
            <w:vAlign w:val="bottom"/>
            <w:hideMark/>
          </w:tcPr>
          <w:p w14:paraId="2E2563FD"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VARCHAR2</w:t>
            </w:r>
          </w:p>
        </w:tc>
        <w:tc>
          <w:tcPr>
            <w:tcW w:w="537" w:type="pct"/>
            <w:tcBorders>
              <w:top w:val="nil"/>
              <w:left w:val="nil"/>
              <w:bottom w:val="single" w:sz="4" w:space="0" w:color="auto"/>
              <w:right w:val="single" w:sz="4" w:space="0" w:color="auto"/>
            </w:tcBorders>
            <w:shd w:val="clear" w:color="auto" w:fill="auto"/>
            <w:noWrap/>
            <w:vAlign w:val="bottom"/>
            <w:hideMark/>
          </w:tcPr>
          <w:p w14:paraId="6B79A9AA"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100</w:t>
            </w:r>
          </w:p>
        </w:tc>
        <w:tc>
          <w:tcPr>
            <w:tcW w:w="437" w:type="pct"/>
            <w:tcBorders>
              <w:top w:val="nil"/>
              <w:left w:val="nil"/>
              <w:bottom w:val="single" w:sz="4" w:space="0" w:color="auto"/>
              <w:right w:val="single" w:sz="4" w:space="0" w:color="auto"/>
            </w:tcBorders>
            <w:shd w:val="clear" w:color="auto" w:fill="auto"/>
            <w:noWrap/>
            <w:vAlign w:val="bottom"/>
            <w:hideMark/>
          </w:tcPr>
          <w:p w14:paraId="356EC6E9"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75D19EB3"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12345678901</w:t>
            </w:r>
          </w:p>
        </w:tc>
      </w:tr>
      <w:tr w:rsidR="00200936" w:rsidRPr="006E341E" w14:paraId="60497A4B"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6260940"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MODELO</w:t>
            </w:r>
          </w:p>
        </w:tc>
        <w:tc>
          <w:tcPr>
            <w:tcW w:w="1510" w:type="pct"/>
            <w:tcBorders>
              <w:top w:val="nil"/>
              <w:left w:val="nil"/>
              <w:bottom w:val="single" w:sz="4" w:space="0" w:color="auto"/>
              <w:right w:val="single" w:sz="4" w:space="0" w:color="auto"/>
            </w:tcBorders>
            <w:shd w:val="clear" w:color="000000" w:fill="FFFFFF"/>
            <w:vAlign w:val="center"/>
            <w:hideMark/>
          </w:tcPr>
          <w:p w14:paraId="7C3DA23B"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Modelo de Scoring Aplicado</w:t>
            </w:r>
          </w:p>
        </w:tc>
        <w:tc>
          <w:tcPr>
            <w:tcW w:w="628" w:type="pct"/>
            <w:tcBorders>
              <w:top w:val="nil"/>
              <w:left w:val="nil"/>
              <w:bottom w:val="single" w:sz="4" w:space="0" w:color="auto"/>
              <w:right w:val="single" w:sz="4" w:space="0" w:color="auto"/>
            </w:tcBorders>
            <w:shd w:val="clear" w:color="auto" w:fill="auto"/>
            <w:noWrap/>
            <w:vAlign w:val="bottom"/>
            <w:hideMark/>
          </w:tcPr>
          <w:p w14:paraId="6385A44C"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8FCE2FC"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389C9C30" w14:textId="77777777" w:rsidR="00200936" w:rsidRPr="00B32C87" w:rsidRDefault="00200936" w:rsidP="00386A9C">
            <w:pPr>
              <w:jc w:val="left"/>
              <w:rPr>
                <w:rFonts w:cs="Arial"/>
                <w:color w:val="000000"/>
                <w:sz w:val="20"/>
                <w:szCs w:val="20"/>
                <w:lang w:val="en-US" w:eastAsia="en-US"/>
              </w:rPr>
            </w:pPr>
            <w:r w:rsidRPr="00B32C87">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6B20B194"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Modelo Score CPF</w:t>
            </w:r>
          </w:p>
        </w:tc>
      </w:tr>
      <w:tr w:rsidR="00200936" w:rsidRPr="006E341E" w14:paraId="00C7E67E"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7DE56F13"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PERIODO</w:t>
            </w:r>
          </w:p>
        </w:tc>
        <w:tc>
          <w:tcPr>
            <w:tcW w:w="1510" w:type="pct"/>
            <w:tcBorders>
              <w:top w:val="nil"/>
              <w:left w:val="nil"/>
              <w:bottom w:val="single" w:sz="4" w:space="0" w:color="auto"/>
              <w:right w:val="single" w:sz="4" w:space="0" w:color="auto"/>
            </w:tcBorders>
            <w:shd w:val="clear" w:color="000000" w:fill="FFFFFF"/>
            <w:vAlign w:val="center"/>
            <w:hideMark/>
          </w:tcPr>
          <w:p w14:paraId="65E33851" w14:textId="77777777" w:rsidR="00200936" w:rsidRPr="0043447C" w:rsidRDefault="00200936" w:rsidP="00386A9C">
            <w:pPr>
              <w:jc w:val="left"/>
              <w:rPr>
                <w:rFonts w:cs="Arial"/>
                <w:color w:val="000000"/>
                <w:sz w:val="20"/>
                <w:szCs w:val="20"/>
                <w:lang w:val="pt-PT" w:eastAsia="en-US"/>
              </w:rPr>
            </w:pPr>
            <w:r w:rsidRPr="0043447C">
              <w:rPr>
                <w:rFonts w:cs="Arial"/>
                <w:color w:val="000000"/>
                <w:sz w:val="20"/>
                <w:szCs w:val="20"/>
                <w:lang w:val="pt-PT" w:eastAsia="en-US"/>
              </w:rPr>
              <w:t>Versão da Regra do Modulo usada no modelo</w:t>
            </w:r>
          </w:p>
        </w:tc>
        <w:tc>
          <w:tcPr>
            <w:tcW w:w="628" w:type="pct"/>
            <w:tcBorders>
              <w:top w:val="nil"/>
              <w:left w:val="nil"/>
              <w:bottom w:val="single" w:sz="4" w:space="0" w:color="auto"/>
              <w:right w:val="single" w:sz="4" w:space="0" w:color="auto"/>
            </w:tcBorders>
            <w:shd w:val="clear" w:color="auto" w:fill="auto"/>
            <w:noWrap/>
            <w:vAlign w:val="bottom"/>
            <w:hideMark/>
          </w:tcPr>
          <w:p w14:paraId="58F4648D"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2C248FE" w14:textId="77777777" w:rsidR="00200936" w:rsidRPr="0043447C" w:rsidRDefault="00200936" w:rsidP="00386A9C">
            <w:pPr>
              <w:jc w:val="center"/>
              <w:rPr>
                <w:rFonts w:cs="Arial"/>
                <w:color w:val="000000"/>
                <w:sz w:val="20"/>
                <w:szCs w:val="20"/>
                <w:lang w:val="en-US" w:eastAsia="en-US"/>
              </w:rPr>
            </w:pPr>
            <w:r w:rsidRPr="0043447C">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627714F5"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S</w:t>
            </w:r>
          </w:p>
        </w:tc>
        <w:tc>
          <w:tcPr>
            <w:tcW w:w="813" w:type="pct"/>
            <w:tcBorders>
              <w:top w:val="nil"/>
              <w:left w:val="nil"/>
              <w:bottom w:val="single" w:sz="4" w:space="0" w:color="auto"/>
              <w:right w:val="single" w:sz="4" w:space="0" w:color="auto"/>
            </w:tcBorders>
            <w:shd w:val="clear" w:color="auto" w:fill="auto"/>
            <w:noWrap/>
            <w:vAlign w:val="bottom"/>
            <w:hideMark/>
          </w:tcPr>
          <w:p w14:paraId="0D6BEF4C"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0a3M</w:t>
            </w:r>
          </w:p>
        </w:tc>
      </w:tr>
      <w:tr w:rsidR="00200936" w:rsidRPr="006E341E" w14:paraId="54BA0A25"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FE225E0" w14:textId="48033C82" w:rsidR="00200936" w:rsidRPr="0043447C" w:rsidRDefault="00EC346A" w:rsidP="00386A9C">
            <w:pPr>
              <w:jc w:val="left"/>
              <w:rPr>
                <w:rFonts w:cs="Arial"/>
                <w:color w:val="000000"/>
                <w:sz w:val="20"/>
                <w:szCs w:val="20"/>
                <w:lang w:val="en-US" w:eastAsia="en-US"/>
              </w:rPr>
            </w:pPr>
            <w:r w:rsidRPr="0043447C">
              <w:rPr>
                <w:rFonts w:cs="Arial"/>
                <w:color w:val="000000"/>
                <w:sz w:val="20"/>
                <w:szCs w:val="20"/>
                <w:lang w:val="en-US" w:eastAsia="en-US"/>
              </w:rPr>
              <w:t>RULE_NAME</w:t>
            </w:r>
          </w:p>
        </w:tc>
        <w:tc>
          <w:tcPr>
            <w:tcW w:w="1510" w:type="pct"/>
            <w:tcBorders>
              <w:top w:val="nil"/>
              <w:left w:val="nil"/>
              <w:bottom w:val="single" w:sz="4" w:space="0" w:color="auto"/>
              <w:right w:val="single" w:sz="4" w:space="0" w:color="auto"/>
            </w:tcBorders>
            <w:shd w:val="clear" w:color="000000" w:fill="FFFFFF"/>
            <w:vAlign w:val="center"/>
            <w:hideMark/>
          </w:tcPr>
          <w:p w14:paraId="71D3BB65" w14:textId="7445491A" w:rsidR="00200936" w:rsidRPr="0043447C" w:rsidRDefault="00EC346A" w:rsidP="00386A9C">
            <w:pPr>
              <w:jc w:val="left"/>
              <w:rPr>
                <w:rFonts w:cs="Arial"/>
                <w:color w:val="000000"/>
                <w:sz w:val="20"/>
                <w:szCs w:val="20"/>
                <w:lang w:val="pt-PT" w:eastAsia="en-US"/>
              </w:rPr>
            </w:pPr>
            <w:r w:rsidRPr="0043447C">
              <w:rPr>
                <w:rFonts w:cs="Arial"/>
                <w:color w:val="000000"/>
                <w:sz w:val="20"/>
                <w:szCs w:val="20"/>
                <w:lang w:val="pt-PT" w:eastAsia="en-US"/>
              </w:rPr>
              <w:t>Nome</w:t>
            </w:r>
            <w:r w:rsidR="00200936" w:rsidRPr="0043447C">
              <w:rPr>
                <w:rFonts w:cs="Arial"/>
                <w:color w:val="000000"/>
                <w:sz w:val="20"/>
                <w:szCs w:val="20"/>
                <w:lang w:val="pt-PT" w:eastAsia="en-US"/>
              </w:rPr>
              <w:t xml:space="preserve"> da Regra do Modelo usada no modelo</w:t>
            </w:r>
          </w:p>
        </w:tc>
        <w:tc>
          <w:tcPr>
            <w:tcW w:w="628" w:type="pct"/>
            <w:tcBorders>
              <w:top w:val="nil"/>
              <w:left w:val="nil"/>
              <w:bottom w:val="single" w:sz="4" w:space="0" w:color="auto"/>
              <w:right w:val="single" w:sz="4" w:space="0" w:color="auto"/>
            </w:tcBorders>
            <w:shd w:val="clear" w:color="auto" w:fill="auto"/>
            <w:noWrap/>
            <w:vAlign w:val="bottom"/>
            <w:hideMark/>
          </w:tcPr>
          <w:p w14:paraId="62C8FFCC"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540A1F22" w14:textId="77777777" w:rsidR="00200936" w:rsidRPr="0043447C" w:rsidRDefault="00200936" w:rsidP="00386A9C">
            <w:pPr>
              <w:jc w:val="center"/>
              <w:rPr>
                <w:rFonts w:cs="Arial"/>
                <w:color w:val="000000"/>
                <w:sz w:val="20"/>
                <w:szCs w:val="20"/>
                <w:lang w:val="en-US" w:eastAsia="en-US"/>
              </w:rPr>
            </w:pPr>
            <w:r w:rsidRPr="0043447C">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23593604"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307A090D"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1234</w:t>
            </w:r>
          </w:p>
        </w:tc>
      </w:tr>
      <w:tr w:rsidR="00200936" w:rsidRPr="006E341E" w14:paraId="3EEED513"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023FFCB"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RULE_VERSION</w:t>
            </w:r>
          </w:p>
        </w:tc>
        <w:tc>
          <w:tcPr>
            <w:tcW w:w="1510" w:type="pct"/>
            <w:tcBorders>
              <w:top w:val="nil"/>
              <w:left w:val="nil"/>
              <w:bottom w:val="single" w:sz="4" w:space="0" w:color="auto"/>
              <w:right w:val="single" w:sz="4" w:space="0" w:color="auto"/>
            </w:tcBorders>
            <w:shd w:val="clear" w:color="000000" w:fill="FFFFFF"/>
            <w:vAlign w:val="center"/>
            <w:hideMark/>
          </w:tcPr>
          <w:p w14:paraId="0018B3C4" w14:textId="77777777" w:rsidR="00200936" w:rsidRPr="0043447C" w:rsidRDefault="00200936" w:rsidP="00386A9C">
            <w:pPr>
              <w:jc w:val="left"/>
              <w:rPr>
                <w:rFonts w:cs="Arial"/>
                <w:color w:val="000000"/>
                <w:sz w:val="20"/>
                <w:szCs w:val="20"/>
                <w:lang w:val="pt-PT" w:eastAsia="en-US"/>
              </w:rPr>
            </w:pPr>
            <w:r w:rsidRPr="0043447C">
              <w:rPr>
                <w:rFonts w:cs="Arial"/>
                <w:color w:val="000000"/>
                <w:sz w:val="20"/>
                <w:szCs w:val="20"/>
                <w:lang w:val="pt-PT" w:eastAsia="en-US"/>
              </w:rPr>
              <w:t>Versão da Regra do Modulo usada no modelo</w:t>
            </w:r>
          </w:p>
        </w:tc>
        <w:tc>
          <w:tcPr>
            <w:tcW w:w="628" w:type="pct"/>
            <w:tcBorders>
              <w:top w:val="nil"/>
              <w:left w:val="nil"/>
              <w:bottom w:val="single" w:sz="4" w:space="0" w:color="auto"/>
              <w:right w:val="single" w:sz="4" w:space="0" w:color="auto"/>
            </w:tcBorders>
            <w:shd w:val="clear" w:color="auto" w:fill="auto"/>
            <w:noWrap/>
            <w:vAlign w:val="bottom"/>
            <w:hideMark/>
          </w:tcPr>
          <w:p w14:paraId="4EB50F57"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31A5A1B" w14:textId="77777777" w:rsidR="00200936" w:rsidRPr="0043447C" w:rsidRDefault="00200936" w:rsidP="00386A9C">
            <w:pPr>
              <w:jc w:val="center"/>
              <w:rPr>
                <w:rFonts w:cs="Arial"/>
                <w:color w:val="000000"/>
                <w:sz w:val="20"/>
                <w:szCs w:val="20"/>
                <w:lang w:val="en-US" w:eastAsia="en-US"/>
              </w:rPr>
            </w:pPr>
            <w:r w:rsidRPr="0043447C">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74FF854A" w14:textId="77777777" w:rsidR="00200936" w:rsidRPr="0043447C" w:rsidRDefault="00200936" w:rsidP="00386A9C">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09A94CAA" w14:textId="77777777" w:rsidR="00200936" w:rsidRPr="00B32C87" w:rsidRDefault="00200936" w:rsidP="00386A9C">
            <w:pPr>
              <w:jc w:val="center"/>
              <w:rPr>
                <w:rFonts w:cs="Arial"/>
                <w:color w:val="000000"/>
                <w:sz w:val="20"/>
                <w:szCs w:val="20"/>
                <w:lang w:val="en-US" w:eastAsia="en-US"/>
              </w:rPr>
            </w:pPr>
            <w:r w:rsidRPr="00B32C87">
              <w:rPr>
                <w:rFonts w:cs="Arial"/>
                <w:color w:val="000000"/>
                <w:sz w:val="20"/>
                <w:szCs w:val="20"/>
                <w:lang w:val="en-US" w:eastAsia="en-US"/>
              </w:rPr>
              <w:t>1</w:t>
            </w:r>
          </w:p>
        </w:tc>
      </w:tr>
      <w:tr w:rsidR="000B753D" w:rsidRPr="006E341E" w14:paraId="2E9F2F58"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tcPr>
          <w:p w14:paraId="31A82BBB" w14:textId="13EF95A3" w:rsidR="000B753D" w:rsidRPr="0043447C" w:rsidRDefault="000B753D" w:rsidP="000B753D">
            <w:pPr>
              <w:jc w:val="left"/>
              <w:rPr>
                <w:rFonts w:cs="Arial"/>
                <w:color w:val="000000"/>
                <w:sz w:val="20"/>
                <w:szCs w:val="20"/>
                <w:lang w:eastAsia="en-US"/>
              </w:rPr>
            </w:pPr>
            <w:r w:rsidRPr="0043447C">
              <w:rPr>
                <w:rFonts w:cs="Arial"/>
                <w:color w:val="000000"/>
                <w:sz w:val="20"/>
                <w:szCs w:val="20"/>
                <w:lang w:val="en-US" w:eastAsia="en-US"/>
              </w:rPr>
              <w:t>RULE_UUID</w:t>
            </w:r>
          </w:p>
        </w:tc>
        <w:tc>
          <w:tcPr>
            <w:tcW w:w="1510" w:type="pct"/>
            <w:tcBorders>
              <w:top w:val="nil"/>
              <w:left w:val="nil"/>
              <w:bottom w:val="single" w:sz="4" w:space="0" w:color="auto"/>
              <w:right w:val="single" w:sz="4" w:space="0" w:color="auto"/>
            </w:tcBorders>
            <w:shd w:val="clear" w:color="000000" w:fill="FFFFFF"/>
            <w:vAlign w:val="center"/>
          </w:tcPr>
          <w:p w14:paraId="1BA282D3" w14:textId="694C4BF4" w:rsidR="000B753D" w:rsidRPr="0043447C" w:rsidRDefault="000B753D" w:rsidP="000B753D">
            <w:pPr>
              <w:jc w:val="left"/>
              <w:rPr>
                <w:rFonts w:cs="Arial"/>
                <w:color w:val="000000"/>
                <w:sz w:val="20"/>
                <w:szCs w:val="20"/>
                <w:lang w:val="pt-PT" w:eastAsia="en-US"/>
              </w:rPr>
            </w:pPr>
            <w:r w:rsidRPr="0043447C">
              <w:rPr>
                <w:rFonts w:cs="Arial"/>
                <w:color w:val="000000"/>
                <w:sz w:val="20"/>
                <w:szCs w:val="20"/>
                <w:lang w:val="pt-PT" w:eastAsia="en-US"/>
              </w:rPr>
              <w:t>UUID da Regra do Modulo usada para a decisão</w:t>
            </w:r>
          </w:p>
        </w:tc>
        <w:tc>
          <w:tcPr>
            <w:tcW w:w="628" w:type="pct"/>
            <w:tcBorders>
              <w:top w:val="nil"/>
              <w:left w:val="nil"/>
              <w:bottom w:val="single" w:sz="4" w:space="0" w:color="auto"/>
              <w:right w:val="single" w:sz="4" w:space="0" w:color="auto"/>
            </w:tcBorders>
            <w:shd w:val="clear" w:color="auto" w:fill="auto"/>
            <w:noWrap/>
            <w:vAlign w:val="bottom"/>
          </w:tcPr>
          <w:p w14:paraId="4481881F" w14:textId="2F0AC342" w:rsidR="000B753D" w:rsidRPr="0043447C" w:rsidRDefault="000B753D" w:rsidP="000B753D">
            <w:pPr>
              <w:jc w:val="left"/>
              <w:rPr>
                <w:rFonts w:cs="Arial"/>
                <w:color w:val="000000"/>
                <w:sz w:val="20"/>
                <w:szCs w:val="20"/>
                <w:lang w:eastAsia="en-US"/>
              </w:rPr>
            </w:pPr>
            <w:r w:rsidRPr="0043447C">
              <w:rPr>
                <w:rFonts w:cs="Arial"/>
                <w:color w:val="000000"/>
                <w:sz w:val="20"/>
                <w:szCs w:val="20"/>
                <w:lang w:val="pt-PT" w:eastAsia="en-US"/>
              </w:rPr>
              <w:t>VARCHAR</w:t>
            </w:r>
          </w:p>
        </w:tc>
        <w:tc>
          <w:tcPr>
            <w:tcW w:w="537" w:type="pct"/>
            <w:tcBorders>
              <w:top w:val="nil"/>
              <w:left w:val="nil"/>
              <w:bottom w:val="single" w:sz="4" w:space="0" w:color="auto"/>
              <w:right w:val="single" w:sz="4" w:space="0" w:color="auto"/>
            </w:tcBorders>
            <w:shd w:val="clear" w:color="auto" w:fill="auto"/>
            <w:noWrap/>
            <w:vAlign w:val="bottom"/>
          </w:tcPr>
          <w:p w14:paraId="384FD694" w14:textId="4AF178DE" w:rsidR="000B753D" w:rsidRPr="0043447C" w:rsidRDefault="000B753D" w:rsidP="000B753D">
            <w:pPr>
              <w:jc w:val="center"/>
              <w:rPr>
                <w:rFonts w:cs="Arial"/>
                <w:color w:val="000000"/>
                <w:sz w:val="20"/>
                <w:szCs w:val="20"/>
                <w:lang w:eastAsia="en-US"/>
              </w:rPr>
            </w:pPr>
            <w:r w:rsidRPr="0043447C">
              <w:rPr>
                <w:rFonts w:cs="Arial"/>
                <w:color w:val="000000"/>
                <w:sz w:val="20"/>
                <w:szCs w:val="20"/>
                <w:lang w:eastAsia="en-US"/>
              </w:rPr>
              <w:t>50</w:t>
            </w:r>
          </w:p>
        </w:tc>
        <w:tc>
          <w:tcPr>
            <w:tcW w:w="437" w:type="pct"/>
            <w:tcBorders>
              <w:top w:val="nil"/>
              <w:left w:val="nil"/>
              <w:bottom w:val="single" w:sz="4" w:space="0" w:color="auto"/>
              <w:right w:val="single" w:sz="4" w:space="0" w:color="auto"/>
            </w:tcBorders>
            <w:shd w:val="clear" w:color="auto" w:fill="auto"/>
            <w:noWrap/>
            <w:vAlign w:val="bottom"/>
          </w:tcPr>
          <w:p w14:paraId="69E7CEAB" w14:textId="77777777" w:rsidR="000B753D" w:rsidRPr="0043447C" w:rsidRDefault="000B753D" w:rsidP="000B753D">
            <w:pPr>
              <w:jc w:val="left"/>
              <w:rPr>
                <w:rFonts w:cs="Arial"/>
                <w:color w:val="000000"/>
                <w:sz w:val="20"/>
                <w:szCs w:val="20"/>
                <w:lang w:eastAsia="en-US"/>
              </w:rPr>
            </w:pPr>
          </w:p>
        </w:tc>
        <w:tc>
          <w:tcPr>
            <w:tcW w:w="813" w:type="pct"/>
            <w:tcBorders>
              <w:top w:val="nil"/>
              <w:left w:val="nil"/>
              <w:bottom w:val="single" w:sz="4" w:space="0" w:color="auto"/>
              <w:right w:val="single" w:sz="4" w:space="0" w:color="auto"/>
            </w:tcBorders>
            <w:shd w:val="clear" w:color="auto" w:fill="auto"/>
            <w:noWrap/>
            <w:vAlign w:val="bottom"/>
          </w:tcPr>
          <w:p w14:paraId="7CF06D54" w14:textId="77777777" w:rsidR="000B753D" w:rsidRPr="000B753D" w:rsidRDefault="000B753D" w:rsidP="000B753D">
            <w:pPr>
              <w:jc w:val="center"/>
              <w:rPr>
                <w:rFonts w:cs="Arial"/>
                <w:color w:val="000000"/>
                <w:sz w:val="20"/>
                <w:szCs w:val="20"/>
                <w:lang w:eastAsia="en-US"/>
              </w:rPr>
            </w:pPr>
          </w:p>
        </w:tc>
      </w:tr>
      <w:tr w:rsidR="000B753D" w:rsidRPr="006E341E" w14:paraId="47EDC48C"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6B710008"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TIPO_SCORE</w:t>
            </w:r>
          </w:p>
        </w:tc>
        <w:tc>
          <w:tcPr>
            <w:tcW w:w="1510" w:type="pct"/>
            <w:tcBorders>
              <w:top w:val="nil"/>
              <w:left w:val="nil"/>
              <w:bottom w:val="single" w:sz="4" w:space="0" w:color="auto"/>
              <w:right w:val="single" w:sz="4" w:space="0" w:color="auto"/>
            </w:tcBorders>
            <w:shd w:val="clear" w:color="000000" w:fill="FFFFFF"/>
            <w:vAlign w:val="center"/>
            <w:hideMark/>
          </w:tcPr>
          <w:p w14:paraId="691B33B5"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Tipo de Score</w:t>
            </w:r>
          </w:p>
        </w:tc>
        <w:tc>
          <w:tcPr>
            <w:tcW w:w="628" w:type="pct"/>
            <w:tcBorders>
              <w:top w:val="nil"/>
              <w:left w:val="nil"/>
              <w:bottom w:val="single" w:sz="4" w:space="0" w:color="auto"/>
              <w:right w:val="single" w:sz="4" w:space="0" w:color="auto"/>
            </w:tcBorders>
            <w:shd w:val="clear" w:color="auto" w:fill="auto"/>
            <w:noWrap/>
            <w:vAlign w:val="bottom"/>
            <w:hideMark/>
          </w:tcPr>
          <w:p w14:paraId="539B89E2"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VARCHAR2</w:t>
            </w:r>
          </w:p>
        </w:tc>
        <w:tc>
          <w:tcPr>
            <w:tcW w:w="537" w:type="pct"/>
            <w:tcBorders>
              <w:top w:val="nil"/>
              <w:left w:val="nil"/>
              <w:bottom w:val="single" w:sz="4" w:space="0" w:color="auto"/>
              <w:right w:val="single" w:sz="4" w:space="0" w:color="auto"/>
            </w:tcBorders>
            <w:shd w:val="clear" w:color="auto" w:fill="auto"/>
            <w:noWrap/>
            <w:vAlign w:val="bottom"/>
            <w:hideMark/>
          </w:tcPr>
          <w:p w14:paraId="110588DB" w14:textId="77777777" w:rsidR="000B753D" w:rsidRPr="0043447C" w:rsidRDefault="000B753D" w:rsidP="000B753D">
            <w:pPr>
              <w:jc w:val="center"/>
              <w:rPr>
                <w:rFonts w:cs="Arial"/>
                <w:color w:val="000000"/>
                <w:sz w:val="20"/>
                <w:szCs w:val="20"/>
                <w:lang w:val="en-US" w:eastAsia="en-US"/>
              </w:rPr>
            </w:pPr>
            <w:r w:rsidRPr="0043447C">
              <w:rPr>
                <w:rFonts w:cs="Arial"/>
                <w:color w:val="000000"/>
                <w:sz w:val="20"/>
                <w:szCs w:val="20"/>
                <w:lang w:val="en-US" w:eastAsia="en-US"/>
              </w:rPr>
              <w:t>100</w:t>
            </w:r>
          </w:p>
        </w:tc>
        <w:tc>
          <w:tcPr>
            <w:tcW w:w="437" w:type="pct"/>
            <w:tcBorders>
              <w:top w:val="nil"/>
              <w:left w:val="nil"/>
              <w:bottom w:val="single" w:sz="4" w:space="0" w:color="auto"/>
              <w:right w:val="single" w:sz="4" w:space="0" w:color="auto"/>
            </w:tcBorders>
            <w:shd w:val="clear" w:color="auto" w:fill="auto"/>
            <w:noWrap/>
            <w:vAlign w:val="bottom"/>
            <w:hideMark/>
          </w:tcPr>
          <w:p w14:paraId="1C6006AA"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000000" w:fill="FFFFFF"/>
            <w:vAlign w:val="center"/>
            <w:hideMark/>
          </w:tcPr>
          <w:p w14:paraId="2AEC57B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Score Neg.CPF.0a3M</w:t>
            </w:r>
          </w:p>
        </w:tc>
      </w:tr>
      <w:tr w:rsidR="000B753D" w:rsidRPr="006E341E" w14:paraId="5C7894A9"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79A0A20"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SCORE</w:t>
            </w:r>
          </w:p>
        </w:tc>
        <w:tc>
          <w:tcPr>
            <w:tcW w:w="1510" w:type="pct"/>
            <w:tcBorders>
              <w:top w:val="nil"/>
              <w:left w:val="nil"/>
              <w:bottom w:val="single" w:sz="4" w:space="0" w:color="auto"/>
              <w:right w:val="single" w:sz="4" w:space="0" w:color="auto"/>
            </w:tcBorders>
            <w:shd w:val="clear" w:color="000000" w:fill="FFFFFF"/>
            <w:vAlign w:val="center"/>
            <w:hideMark/>
          </w:tcPr>
          <w:p w14:paraId="3B832A3E"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Score calculado pela regra</w:t>
            </w:r>
          </w:p>
        </w:tc>
        <w:tc>
          <w:tcPr>
            <w:tcW w:w="628" w:type="pct"/>
            <w:tcBorders>
              <w:top w:val="nil"/>
              <w:left w:val="nil"/>
              <w:bottom w:val="single" w:sz="4" w:space="0" w:color="auto"/>
              <w:right w:val="single" w:sz="4" w:space="0" w:color="auto"/>
            </w:tcBorders>
            <w:shd w:val="clear" w:color="auto" w:fill="auto"/>
            <w:noWrap/>
            <w:vAlign w:val="bottom"/>
            <w:hideMark/>
          </w:tcPr>
          <w:p w14:paraId="31F86457"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212E32F3"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046569D9"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19A6DF1"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401.43</w:t>
            </w:r>
          </w:p>
        </w:tc>
      </w:tr>
      <w:tr w:rsidR="000B753D" w:rsidRPr="006E341E" w14:paraId="10E0623B"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8EBF6A2"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FRAUDE_TOTAL</w:t>
            </w:r>
          </w:p>
        </w:tc>
        <w:tc>
          <w:tcPr>
            <w:tcW w:w="1510" w:type="pct"/>
            <w:tcBorders>
              <w:top w:val="nil"/>
              <w:left w:val="nil"/>
              <w:bottom w:val="single" w:sz="4" w:space="0" w:color="auto"/>
              <w:right w:val="single" w:sz="4" w:space="0" w:color="auto"/>
            </w:tcBorders>
            <w:shd w:val="clear" w:color="auto" w:fill="auto"/>
            <w:noWrap/>
            <w:vAlign w:val="bottom"/>
            <w:hideMark/>
          </w:tcPr>
          <w:p w14:paraId="2F615329"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Fraude Total</w:t>
            </w:r>
          </w:p>
        </w:tc>
        <w:tc>
          <w:tcPr>
            <w:tcW w:w="628" w:type="pct"/>
            <w:tcBorders>
              <w:top w:val="nil"/>
              <w:left w:val="nil"/>
              <w:bottom w:val="single" w:sz="4" w:space="0" w:color="auto"/>
              <w:right w:val="single" w:sz="4" w:space="0" w:color="auto"/>
            </w:tcBorders>
            <w:shd w:val="clear" w:color="auto" w:fill="auto"/>
            <w:noWrap/>
            <w:vAlign w:val="bottom"/>
            <w:hideMark/>
          </w:tcPr>
          <w:p w14:paraId="43C0091C"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92A605F" w14:textId="77777777" w:rsidR="000B753D" w:rsidRPr="0043447C" w:rsidRDefault="000B753D" w:rsidP="000B753D">
            <w:pPr>
              <w:jc w:val="center"/>
              <w:rPr>
                <w:rFonts w:cs="Arial"/>
                <w:color w:val="000000"/>
                <w:sz w:val="20"/>
                <w:szCs w:val="20"/>
                <w:lang w:val="en-US" w:eastAsia="en-US"/>
              </w:rPr>
            </w:pPr>
            <w:r w:rsidRPr="0043447C">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29BFF740"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47D2AD1"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5</w:t>
            </w:r>
          </w:p>
        </w:tc>
      </w:tr>
      <w:tr w:rsidR="000B753D" w:rsidRPr="006E341E" w14:paraId="1CCAA454"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B251DCB"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FRAUDE_OUTROS</w:t>
            </w:r>
          </w:p>
        </w:tc>
        <w:tc>
          <w:tcPr>
            <w:tcW w:w="1510" w:type="pct"/>
            <w:tcBorders>
              <w:top w:val="nil"/>
              <w:left w:val="nil"/>
              <w:bottom w:val="single" w:sz="4" w:space="0" w:color="auto"/>
              <w:right w:val="single" w:sz="4" w:space="0" w:color="auto"/>
            </w:tcBorders>
            <w:shd w:val="clear" w:color="auto" w:fill="auto"/>
            <w:noWrap/>
            <w:vAlign w:val="bottom"/>
            <w:hideMark/>
          </w:tcPr>
          <w:p w14:paraId="29F4BC9B"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Fraude Outros</w:t>
            </w:r>
          </w:p>
        </w:tc>
        <w:tc>
          <w:tcPr>
            <w:tcW w:w="628" w:type="pct"/>
            <w:tcBorders>
              <w:top w:val="nil"/>
              <w:left w:val="nil"/>
              <w:bottom w:val="single" w:sz="4" w:space="0" w:color="auto"/>
              <w:right w:val="single" w:sz="4" w:space="0" w:color="auto"/>
            </w:tcBorders>
            <w:shd w:val="clear" w:color="auto" w:fill="auto"/>
            <w:noWrap/>
            <w:vAlign w:val="bottom"/>
            <w:hideMark/>
          </w:tcPr>
          <w:p w14:paraId="2CF44134"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17638E4" w14:textId="77777777" w:rsidR="000B753D" w:rsidRPr="0043447C" w:rsidRDefault="000B753D" w:rsidP="000B753D">
            <w:pPr>
              <w:jc w:val="center"/>
              <w:rPr>
                <w:rFonts w:cs="Arial"/>
                <w:color w:val="000000"/>
                <w:sz w:val="20"/>
                <w:szCs w:val="20"/>
                <w:lang w:val="en-US" w:eastAsia="en-US"/>
              </w:rPr>
            </w:pPr>
            <w:r w:rsidRPr="0043447C">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1F7143DE" w14:textId="77777777" w:rsidR="000B753D" w:rsidRPr="0043447C" w:rsidRDefault="000B753D" w:rsidP="000B753D">
            <w:pPr>
              <w:jc w:val="left"/>
              <w:rPr>
                <w:rFonts w:cs="Arial"/>
                <w:color w:val="000000"/>
                <w:sz w:val="20"/>
                <w:szCs w:val="20"/>
                <w:lang w:val="en-US" w:eastAsia="en-US"/>
              </w:rPr>
            </w:pPr>
            <w:r w:rsidRPr="0043447C">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5745689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3</w:t>
            </w:r>
          </w:p>
        </w:tc>
      </w:tr>
      <w:tr w:rsidR="000B753D" w:rsidRPr="006E341E" w14:paraId="08E5BAD1"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250EEFD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FRAUDE_PDV</w:t>
            </w:r>
          </w:p>
        </w:tc>
        <w:tc>
          <w:tcPr>
            <w:tcW w:w="1510" w:type="pct"/>
            <w:tcBorders>
              <w:top w:val="nil"/>
              <w:left w:val="nil"/>
              <w:bottom w:val="single" w:sz="4" w:space="0" w:color="auto"/>
              <w:right w:val="single" w:sz="4" w:space="0" w:color="auto"/>
            </w:tcBorders>
            <w:shd w:val="clear" w:color="auto" w:fill="auto"/>
            <w:noWrap/>
            <w:vAlign w:val="bottom"/>
            <w:hideMark/>
          </w:tcPr>
          <w:p w14:paraId="49134C2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 PDV</w:t>
            </w:r>
          </w:p>
        </w:tc>
        <w:tc>
          <w:tcPr>
            <w:tcW w:w="628" w:type="pct"/>
            <w:tcBorders>
              <w:top w:val="nil"/>
              <w:left w:val="nil"/>
              <w:bottom w:val="single" w:sz="4" w:space="0" w:color="auto"/>
              <w:right w:val="single" w:sz="4" w:space="0" w:color="auto"/>
            </w:tcBorders>
            <w:shd w:val="clear" w:color="auto" w:fill="auto"/>
            <w:noWrap/>
            <w:vAlign w:val="bottom"/>
            <w:hideMark/>
          </w:tcPr>
          <w:p w14:paraId="045DD14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E3291D2"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1510F6E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6DC34E3"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w:t>
            </w:r>
          </w:p>
        </w:tc>
      </w:tr>
      <w:tr w:rsidR="000B753D" w:rsidRPr="006E341E" w14:paraId="55435ABC"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703C88F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FRAUDE_SUBS</w:t>
            </w:r>
          </w:p>
        </w:tc>
        <w:tc>
          <w:tcPr>
            <w:tcW w:w="1510" w:type="pct"/>
            <w:tcBorders>
              <w:top w:val="nil"/>
              <w:left w:val="nil"/>
              <w:bottom w:val="single" w:sz="4" w:space="0" w:color="auto"/>
              <w:right w:val="single" w:sz="4" w:space="0" w:color="auto"/>
            </w:tcBorders>
            <w:shd w:val="clear" w:color="auto" w:fill="auto"/>
            <w:noWrap/>
            <w:vAlign w:val="bottom"/>
            <w:hideMark/>
          </w:tcPr>
          <w:p w14:paraId="5D5E550C"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 Subscrição</w:t>
            </w:r>
          </w:p>
        </w:tc>
        <w:tc>
          <w:tcPr>
            <w:tcW w:w="628" w:type="pct"/>
            <w:tcBorders>
              <w:top w:val="nil"/>
              <w:left w:val="nil"/>
              <w:bottom w:val="single" w:sz="4" w:space="0" w:color="auto"/>
              <w:right w:val="single" w:sz="4" w:space="0" w:color="auto"/>
            </w:tcBorders>
            <w:shd w:val="clear" w:color="auto" w:fill="auto"/>
            <w:noWrap/>
            <w:vAlign w:val="bottom"/>
            <w:hideMark/>
          </w:tcPr>
          <w:p w14:paraId="06F1A2E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7F041158"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A1A667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1D9A2B2"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w:t>
            </w:r>
          </w:p>
        </w:tc>
      </w:tr>
      <w:tr w:rsidR="000B753D" w:rsidRPr="006E341E" w14:paraId="7907E3E8"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3FCB07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FRAUDE_ABR</w:t>
            </w:r>
          </w:p>
        </w:tc>
        <w:tc>
          <w:tcPr>
            <w:tcW w:w="1510" w:type="pct"/>
            <w:tcBorders>
              <w:top w:val="nil"/>
              <w:left w:val="nil"/>
              <w:bottom w:val="single" w:sz="4" w:space="0" w:color="auto"/>
              <w:right w:val="single" w:sz="4" w:space="0" w:color="auto"/>
            </w:tcBorders>
            <w:shd w:val="clear" w:color="auto" w:fill="auto"/>
            <w:noWrap/>
            <w:vAlign w:val="bottom"/>
            <w:hideMark/>
          </w:tcPr>
          <w:p w14:paraId="600BB59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Fraude ABR</w:t>
            </w:r>
          </w:p>
        </w:tc>
        <w:tc>
          <w:tcPr>
            <w:tcW w:w="628" w:type="pct"/>
            <w:tcBorders>
              <w:top w:val="nil"/>
              <w:left w:val="nil"/>
              <w:bottom w:val="single" w:sz="4" w:space="0" w:color="auto"/>
              <w:right w:val="single" w:sz="4" w:space="0" w:color="auto"/>
            </w:tcBorders>
            <w:shd w:val="clear" w:color="auto" w:fill="auto"/>
            <w:noWrap/>
            <w:vAlign w:val="bottom"/>
            <w:hideMark/>
          </w:tcPr>
          <w:p w14:paraId="3C41C68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4269379A"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986E8A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279778F4"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w:t>
            </w:r>
          </w:p>
        </w:tc>
      </w:tr>
      <w:tr w:rsidR="000B753D" w:rsidRPr="006E341E" w14:paraId="241F5FF8"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EBF2F1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NCOI_TOTAL</w:t>
            </w:r>
          </w:p>
        </w:tc>
        <w:tc>
          <w:tcPr>
            <w:tcW w:w="1510" w:type="pct"/>
            <w:tcBorders>
              <w:top w:val="nil"/>
              <w:left w:val="nil"/>
              <w:bottom w:val="single" w:sz="4" w:space="0" w:color="auto"/>
              <w:right w:val="single" w:sz="4" w:space="0" w:color="auto"/>
            </w:tcBorders>
            <w:shd w:val="clear" w:color="auto" w:fill="auto"/>
            <w:noWrap/>
            <w:vAlign w:val="bottom"/>
            <w:hideMark/>
          </w:tcPr>
          <w:p w14:paraId="477F8B3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 Total</w:t>
            </w:r>
          </w:p>
        </w:tc>
        <w:tc>
          <w:tcPr>
            <w:tcW w:w="628" w:type="pct"/>
            <w:tcBorders>
              <w:top w:val="nil"/>
              <w:left w:val="nil"/>
              <w:bottom w:val="single" w:sz="4" w:space="0" w:color="auto"/>
              <w:right w:val="single" w:sz="4" w:space="0" w:color="auto"/>
            </w:tcBorders>
            <w:shd w:val="clear" w:color="auto" w:fill="auto"/>
            <w:noWrap/>
            <w:vAlign w:val="bottom"/>
            <w:hideMark/>
          </w:tcPr>
          <w:p w14:paraId="030C4D0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9F3675A"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9D0937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31B5BCF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w:t>
            </w:r>
          </w:p>
        </w:tc>
      </w:tr>
      <w:tr w:rsidR="000B753D" w:rsidRPr="006E341E" w14:paraId="77C70A8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62B179D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NCOI_OUTROS</w:t>
            </w:r>
          </w:p>
        </w:tc>
        <w:tc>
          <w:tcPr>
            <w:tcW w:w="1510" w:type="pct"/>
            <w:tcBorders>
              <w:top w:val="nil"/>
              <w:left w:val="nil"/>
              <w:bottom w:val="single" w:sz="4" w:space="0" w:color="auto"/>
              <w:right w:val="single" w:sz="4" w:space="0" w:color="auto"/>
            </w:tcBorders>
            <w:shd w:val="clear" w:color="auto" w:fill="auto"/>
            <w:noWrap/>
            <w:vAlign w:val="bottom"/>
            <w:hideMark/>
          </w:tcPr>
          <w:p w14:paraId="4D9B472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 Outros</w:t>
            </w:r>
          </w:p>
        </w:tc>
        <w:tc>
          <w:tcPr>
            <w:tcW w:w="628" w:type="pct"/>
            <w:tcBorders>
              <w:top w:val="nil"/>
              <w:left w:val="nil"/>
              <w:bottom w:val="single" w:sz="4" w:space="0" w:color="auto"/>
              <w:right w:val="single" w:sz="4" w:space="0" w:color="auto"/>
            </w:tcBorders>
            <w:shd w:val="clear" w:color="auto" w:fill="auto"/>
            <w:noWrap/>
            <w:vAlign w:val="bottom"/>
            <w:hideMark/>
          </w:tcPr>
          <w:p w14:paraId="59048EA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EE1C2C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5FA673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0257A7A5"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7F7B82FB"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29ECCA7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NCOI_PDV</w:t>
            </w:r>
          </w:p>
        </w:tc>
        <w:tc>
          <w:tcPr>
            <w:tcW w:w="1510" w:type="pct"/>
            <w:tcBorders>
              <w:top w:val="nil"/>
              <w:left w:val="nil"/>
              <w:bottom w:val="single" w:sz="4" w:space="0" w:color="auto"/>
              <w:right w:val="single" w:sz="4" w:space="0" w:color="auto"/>
            </w:tcBorders>
            <w:shd w:val="clear" w:color="auto" w:fill="auto"/>
            <w:noWrap/>
            <w:vAlign w:val="bottom"/>
            <w:hideMark/>
          </w:tcPr>
          <w:p w14:paraId="7C20491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 PDV</w:t>
            </w:r>
          </w:p>
        </w:tc>
        <w:tc>
          <w:tcPr>
            <w:tcW w:w="628" w:type="pct"/>
            <w:tcBorders>
              <w:top w:val="nil"/>
              <w:left w:val="nil"/>
              <w:bottom w:val="single" w:sz="4" w:space="0" w:color="auto"/>
              <w:right w:val="single" w:sz="4" w:space="0" w:color="auto"/>
            </w:tcBorders>
            <w:shd w:val="clear" w:color="auto" w:fill="auto"/>
            <w:noWrap/>
            <w:vAlign w:val="bottom"/>
            <w:hideMark/>
          </w:tcPr>
          <w:p w14:paraId="7DA1D07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43C7A45F"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5CF9B87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325780D"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096F1F10"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405CC58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NCOI_SUBSCRICAO</w:t>
            </w:r>
          </w:p>
        </w:tc>
        <w:tc>
          <w:tcPr>
            <w:tcW w:w="1510" w:type="pct"/>
            <w:tcBorders>
              <w:top w:val="nil"/>
              <w:left w:val="nil"/>
              <w:bottom w:val="single" w:sz="4" w:space="0" w:color="auto"/>
              <w:right w:val="single" w:sz="4" w:space="0" w:color="auto"/>
            </w:tcBorders>
            <w:shd w:val="clear" w:color="auto" w:fill="auto"/>
            <w:noWrap/>
            <w:vAlign w:val="bottom"/>
            <w:hideMark/>
          </w:tcPr>
          <w:p w14:paraId="4213A17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NCOI Subscrição</w:t>
            </w:r>
          </w:p>
        </w:tc>
        <w:tc>
          <w:tcPr>
            <w:tcW w:w="628" w:type="pct"/>
            <w:tcBorders>
              <w:top w:val="nil"/>
              <w:left w:val="nil"/>
              <w:bottom w:val="single" w:sz="4" w:space="0" w:color="auto"/>
              <w:right w:val="single" w:sz="4" w:space="0" w:color="auto"/>
            </w:tcBorders>
            <w:shd w:val="clear" w:color="auto" w:fill="auto"/>
            <w:noWrap/>
            <w:vAlign w:val="bottom"/>
            <w:hideMark/>
          </w:tcPr>
          <w:p w14:paraId="06272E8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282FA22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466D11E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6154B34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w:t>
            </w:r>
          </w:p>
        </w:tc>
      </w:tr>
      <w:tr w:rsidR="000B753D" w:rsidRPr="006E341E" w14:paraId="4B223736"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70761F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JEC</w:t>
            </w:r>
          </w:p>
        </w:tc>
        <w:tc>
          <w:tcPr>
            <w:tcW w:w="1510" w:type="pct"/>
            <w:tcBorders>
              <w:top w:val="nil"/>
              <w:left w:val="nil"/>
              <w:bottom w:val="single" w:sz="4" w:space="0" w:color="auto"/>
              <w:right w:val="single" w:sz="4" w:space="0" w:color="auto"/>
            </w:tcBorders>
            <w:shd w:val="clear" w:color="auto" w:fill="auto"/>
            <w:noWrap/>
            <w:vAlign w:val="bottom"/>
            <w:hideMark/>
          </w:tcPr>
          <w:p w14:paraId="4146CAB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JEC</w:t>
            </w:r>
          </w:p>
        </w:tc>
        <w:tc>
          <w:tcPr>
            <w:tcW w:w="628" w:type="pct"/>
            <w:tcBorders>
              <w:top w:val="nil"/>
              <w:left w:val="nil"/>
              <w:bottom w:val="single" w:sz="4" w:space="0" w:color="auto"/>
              <w:right w:val="single" w:sz="4" w:space="0" w:color="auto"/>
            </w:tcBorders>
            <w:shd w:val="clear" w:color="auto" w:fill="auto"/>
            <w:noWrap/>
            <w:vAlign w:val="bottom"/>
            <w:hideMark/>
          </w:tcPr>
          <w:p w14:paraId="53DC14A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D11A875"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69785D2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99A9A67"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785AC557"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7AACEBA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FPD</w:t>
            </w:r>
          </w:p>
        </w:tc>
        <w:tc>
          <w:tcPr>
            <w:tcW w:w="1510" w:type="pct"/>
            <w:tcBorders>
              <w:top w:val="nil"/>
              <w:left w:val="nil"/>
              <w:bottom w:val="single" w:sz="4" w:space="0" w:color="auto"/>
              <w:right w:val="single" w:sz="4" w:space="0" w:color="auto"/>
            </w:tcBorders>
            <w:shd w:val="clear" w:color="auto" w:fill="auto"/>
            <w:noWrap/>
            <w:vAlign w:val="bottom"/>
            <w:hideMark/>
          </w:tcPr>
          <w:p w14:paraId="56D8779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FPD</w:t>
            </w:r>
          </w:p>
        </w:tc>
        <w:tc>
          <w:tcPr>
            <w:tcW w:w="628" w:type="pct"/>
            <w:tcBorders>
              <w:top w:val="nil"/>
              <w:left w:val="nil"/>
              <w:bottom w:val="single" w:sz="4" w:space="0" w:color="auto"/>
              <w:right w:val="single" w:sz="4" w:space="0" w:color="auto"/>
            </w:tcBorders>
            <w:shd w:val="clear" w:color="auto" w:fill="auto"/>
            <w:noWrap/>
            <w:vAlign w:val="bottom"/>
            <w:hideMark/>
          </w:tcPr>
          <w:p w14:paraId="4971090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073AF87"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4121960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086398E"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23E5EAC5"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4D5182C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PROP_TOTAL</w:t>
            </w:r>
          </w:p>
        </w:tc>
        <w:tc>
          <w:tcPr>
            <w:tcW w:w="1510" w:type="pct"/>
            <w:tcBorders>
              <w:top w:val="nil"/>
              <w:left w:val="nil"/>
              <w:bottom w:val="single" w:sz="4" w:space="0" w:color="auto"/>
              <w:right w:val="single" w:sz="4" w:space="0" w:color="auto"/>
            </w:tcBorders>
            <w:shd w:val="clear" w:color="auto" w:fill="auto"/>
            <w:noWrap/>
            <w:vAlign w:val="bottom"/>
            <w:hideMark/>
          </w:tcPr>
          <w:p w14:paraId="4B12128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Proposta Total</w:t>
            </w:r>
          </w:p>
        </w:tc>
        <w:tc>
          <w:tcPr>
            <w:tcW w:w="628" w:type="pct"/>
            <w:tcBorders>
              <w:top w:val="nil"/>
              <w:left w:val="nil"/>
              <w:bottom w:val="single" w:sz="4" w:space="0" w:color="auto"/>
              <w:right w:val="single" w:sz="4" w:space="0" w:color="auto"/>
            </w:tcBorders>
            <w:shd w:val="clear" w:color="auto" w:fill="auto"/>
            <w:noWrap/>
            <w:vAlign w:val="bottom"/>
            <w:hideMark/>
          </w:tcPr>
          <w:p w14:paraId="0F5DE53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20303C57"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75878DA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6C52146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w:t>
            </w:r>
          </w:p>
        </w:tc>
      </w:tr>
      <w:tr w:rsidR="000B753D" w:rsidRPr="006E341E" w14:paraId="3CDBE202"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466C4D5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PROP_NEG_S_CONT</w:t>
            </w:r>
          </w:p>
        </w:tc>
        <w:tc>
          <w:tcPr>
            <w:tcW w:w="1510" w:type="pct"/>
            <w:tcBorders>
              <w:top w:val="nil"/>
              <w:left w:val="nil"/>
              <w:bottom w:val="single" w:sz="4" w:space="0" w:color="auto"/>
              <w:right w:val="single" w:sz="4" w:space="0" w:color="auto"/>
            </w:tcBorders>
            <w:shd w:val="clear" w:color="auto" w:fill="auto"/>
            <w:noWrap/>
            <w:vAlign w:val="bottom"/>
            <w:hideMark/>
          </w:tcPr>
          <w:p w14:paraId="43DF471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Proposta Negada Sem Contato</w:t>
            </w:r>
          </w:p>
        </w:tc>
        <w:tc>
          <w:tcPr>
            <w:tcW w:w="628" w:type="pct"/>
            <w:tcBorders>
              <w:top w:val="nil"/>
              <w:left w:val="nil"/>
              <w:bottom w:val="single" w:sz="4" w:space="0" w:color="auto"/>
              <w:right w:val="single" w:sz="4" w:space="0" w:color="auto"/>
            </w:tcBorders>
            <w:shd w:val="clear" w:color="auto" w:fill="auto"/>
            <w:noWrap/>
            <w:vAlign w:val="bottom"/>
            <w:hideMark/>
          </w:tcPr>
          <w:p w14:paraId="67B7F4D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7386C4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6A9F35B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8DC775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w:t>
            </w:r>
          </w:p>
        </w:tc>
      </w:tr>
      <w:tr w:rsidR="000B753D" w:rsidRPr="006E341E" w14:paraId="32349C36"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A7A3B9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PROP_NEG_OUTROS</w:t>
            </w:r>
          </w:p>
        </w:tc>
        <w:tc>
          <w:tcPr>
            <w:tcW w:w="1510" w:type="pct"/>
            <w:tcBorders>
              <w:top w:val="nil"/>
              <w:left w:val="nil"/>
              <w:bottom w:val="single" w:sz="4" w:space="0" w:color="auto"/>
              <w:right w:val="single" w:sz="4" w:space="0" w:color="auto"/>
            </w:tcBorders>
            <w:shd w:val="clear" w:color="auto" w:fill="auto"/>
            <w:noWrap/>
            <w:vAlign w:val="bottom"/>
            <w:hideMark/>
          </w:tcPr>
          <w:p w14:paraId="1E4E14E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Proposta Negada Outros</w:t>
            </w:r>
          </w:p>
        </w:tc>
        <w:tc>
          <w:tcPr>
            <w:tcW w:w="628" w:type="pct"/>
            <w:tcBorders>
              <w:top w:val="nil"/>
              <w:left w:val="nil"/>
              <w:bottom w:val="single" w:sz="4" w:space="0" w:color="auto"/>
              <w:right w:val="single" w:sz="4" w:space="0" w:color="auto"/>
            </w:tcBorders>
            <w:shd w:val="clear" w:color="auto" w:fill="auto"/>
            <w:noWrap/>
            <w:vAlign w:val="bottom"/>
            <w:hideMark/>
          </w:tcPr>
          <w:p w14:paraId="3483FEF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46D8190D"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6B45D5B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124F76A"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53C78507"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2759A37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PROP_NEG_FRAUDE</w:t>
            </w:r>
          </w:p>
        </w:tc>
        <w:tc>
          <w:tcPr>
            <w:tcW w:w="1510" w:type="pct"/>
            <w:tcBorders>
              <w:top w:val="nil"/>
              <w:left w:val="nil"/>
              <w:bottom w:val="single" w:sz="4" w:space="0" w:color="auto"/>
              <w:right w:val="single" w:sz="4" w:space="0" w:color="auto"/>
            </w:tcBorders>
            <w:shd w:val="clear" w:color="auto" w:fill="auto"/>
            <w:noWrap/>
            <w:vAlign w:val="bottom"/>
            <w:hideMark/>
          </w:tcPr>
          <w:p w14:paraId="34E058D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Proposta Negada Fraude</w:t>
            </w:r>
          </w:p>
        </w:tc>
        <w:tc>
          <w:tcPr>
            <w:tcW w:w="628" w:type="pct"/>
            <w:tcBorders>
              <w:top w:val="nil"/>
              <w:left w:val="nil"/>
              <w:bottom w:val="single" w:sz="4" w:space="0" w:color="auto"/>
              <w:right w:val="single" w:sz="4" w:space="0" w:color="auto"/>
            </w:tcBorders>
            <w:shd w:val="clear" w:color="auto" w:fill="auto"/>
            <w:noWrap/>
            <w:vAlign w:val="bottom"/>
            <w:hideMark/>
          </w:tcPr>
          <w:p w14:paraId="1DBCA5F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6938C71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423B3BB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56F8ED5"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w:t>
            </w:r>
          </w:p>
        </w:tc>
      </w:tr>
      <w:tr w:rsidR="000B753D" w:rsidRPr="006E341E" w14:paraId="69B37C1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28473CE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VENDAS</w:t>
            </w:r>
          </w:p>
        </w:tc>
        <w:tc>
          <w:tcPr>
            <w:tcW w:w="1510" w:type="pct"/>
            <w:tcBorders>
              <w:top w:val="nil"/>
              <w:left w:val="nil"/>
              <w:bottom w:val="single" w:sz="4" w:space="0" w:color="auto"/>
              <w:right w:val="single" w:sz="4" w:space="0" w:color="auto"/>
            </w:tcBorders>
            <w:shd w:val="clear" w:color="auto" w:fill="auto"/>
            <w:noWrap/>
            <w:vAlign w:val="bottom"/>
            <w:hideMark/>
          </w:tcPr>
          <w:p w14:paraId="4FF932B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Vendas</w:t>
            </w:r>
          </w:p>
        </w:tc>
        <w:tc>
          <w:tcPr>
            <w:tcW w:w="628" w:type="pct"/>
            <w:tcBorders>
              <w:top w:val="nil"/>
              <w:left w:val="nil"/>
              <w:bottom w:val="single" w:sz="4" w:space="0" w:color="auto"/>
              <w:right w:val="single" w:sz="4" w:space="0" w:color="auto"/>
            </w:tcBorders>
            <w:shd w:val="clear" w:color="auto" w:fill="auto"/>
            <w:noWrap/>
            <w:vAlign w:val="bottom"/>
            <w:hideMark/>
          </w:tcPr>
          <w:p w14:paraId="261AFEB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74AB0F84"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18,0</w:t>
            </w:r>
          </w:p>
        </w:tc>
        <w:tc>
          <w:tcPr>
            <w:tcW w:w="437" w:type="pct"/>
            <w:tcBorders>
              <w:top w:val="nil"/>
              <w:left w:val="nil"/>
              <w:bottom w:val="single" w:sz="4" w:space="0" w:color="auto"/>
              <w:right w:val="single" w:sz="4" w:space="0" w:color="auto"/>
            </w:tcBorders>
            <w:shd w:val="clear" w:color="auto" w:fill="auto"/>
            <w:noWrap/>
            <w:vAlign w:val="bottom"/>
            <w:hideMark/>
          </w:tcPr>
          <w:p w14:paraId="617F350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682189E1"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7</w:t>
            </w:r>
          </w:p>
        </w:tc>
      </w:tr>
      <w:tr w:rsidR="000B753D" w:rsidRPr="006E341E" w14:paraId="410B5E06"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25AD5CA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lastRenderedPageBreak/>
              <w:t>PESO_FRAUDE_TOTAL</w:t>
            </w:r>
          </w:p>
        </w:tc>
        <w:tc>
          <w:tcPr>
            <w:tcW w:w="1510" w:type="pct"/>
            <w:tcBorders>
              <w:top w:val="nil"/>
              <w:left w:val="nil"/>
              <w:bottom w:val="single" w:sz="4" w:space="0" w:color="auto"/>
              <w:right w:val="single" w:sz="4" w:space="0" w:color="auto"/>
            </w:tcBorders>
            <w:shd w:val="clear" w:color="auto" w:fill="auto"/>
            <w:noWrap/>
            <w:vAlign w:val="bottom"/>
            <w:hideMark/>
          </w:tcPr>
          <w:p w14:paraId="06C8064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Fraude Total</w:t>
            </w:r>
          </w:p>
        </w:tc>
        <w:tc>
          <w:tcPr>
            <w:tcW w:w="628" w:type="pct"/>
            <w:tcBorders>
              <w:top w:val="nil"/>
              <w:left w:val="nil"/>
              <w:bottom w:val="single" w:sz="4" w:space="0" w:color="auto"/>
              <w:right w:val="single" w:sz="4" w:space="0" w:color="auto"/>
            </w:tcBorders>
            <w:shd w:val="clear" w:color="auto" w:fill="auto"/>
            <w:noWrap/>
            <w:vAlign w:val="bottom"/>
            <w:hideMark/>
          </w:tcPr>
          <w:p w14:paraId="42A6821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8D90565"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08B0BC2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F2ECA14"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200</w:t>
            </w:r>
          </w:p>
        </w:tc>
      </w:tr>
      <w:tr w:rsidR="000B753D" w:rsidRPr="006E341E" w14:paraId="2536E1F1"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6C22D04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PESO_FRAUDE_OUTROS</w:t>
            </w:r>
          </w:p>
        </w:tc>
        <w:tc>
          <w:tcPr>
            <w:tcW w:w="1510" w:type="pct"/>
            <w:tcBorders>
              <w:top w:val="nil"/>
              <w:left w:val="nil"/>
              <w:bottom w:val="single" w:sz="4" w:space="0" w:color="auto"/>
              <w:right w:val="single" w:sz="4" w:space="0" w:color="auto"/>
            </w:tcBorders>
            <w:shd w:val="clear" w:color="auto" w:fill="auto"/>
            <w:noWrap/>
            <w:vAlign w:val="bottom"/>
            <w:hideMark/>
          </w:tcPr>
          <w:p w14:paraId="0E9D84F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Fraude Outros</w:t>
            </w:r>
          </w:p>
        </w:tc>
        <w:tc>
          <w:tcPr>
            <w:tcW w:w="628" w:type="pct"/>
            <w:tcBorders>
              <w:top w:val="nil"/>
              <w:left w:val="nil"/>
              <w:bottom w:val="single" w:sz="4" w:space="0" w:color="auto"/>
              <w:right w:val="single" w:sz="4" w:space="0" w:color="auto"/>
            </w:tcBorders>
            <w:shd w:val="clear" w:color="auto" w:fill="auto"/>
            <w:noWrap/>
            <w:vAlign w:val="bottom"/>
            <w:hideMark/>
          </w:tcPr>
          <w:p w14:paraId="4C03E38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4C3BC6E5"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2C4A22C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3324C8C4"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200</w:t>
            </w:r>
          </w:p>
        </w:tc>
      </w:tr>
      <w:tr w:rsidR="000B753D" w:rsidRPr="006E341E" w14:paraId="241F2363"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4586B31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PESO_FRAUDE_PDV</w:t>
            </w:r>
          </w:p>
        </w:tc>
        <w:tc>
          <w:tcPr>
            <w:tcW w:w="1510" w:type="pct"/>
            <w:tcBorders>
              <w:top w:val="nil"/>
              <w:left w:val="nil"/>
              <w:bottom w:val="single" w:sz="4" w:space="0" w:color="auto"/>
              <w:right w:val="single" w:sz="4" w:space="0" w:color="auto"/>
            </w:tcBorders>
            <w:shd w:val="clear" w:color="auto" w:fill="auto"/>
            <w:noWrap/>
            <w:vAlign w:val="bottom"/>
            <w:hideMark/>
          </w:tcPr>
          <w:p w14:paraId="5B92543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Fraude PDV</w:t>
            </w:r>
          </w:p>
        </w:tc>
        <w:tc>
          <w:tcPr>
            <w:tcW w:w="628" w:type="pct"/>
            <w:tcBorders>
              <w:top w:val="nil"/>
              <w:left w:val="nil"/>
              <w:bottom w:val="single" w:sz="4" w:space="0" w:color="auto"/>
              <w:right w:val="single" w:sz="4" w:space="0" w:color="auto"/>
            </w:tcBorders>
            <w:shd w:val="clear" w:color="auto" w:fill="auto"/>
            <w:noWrap/>
            <w:vAlign w:val="bottom"/>
            <w:hideMark/>
          </w:tcPr>
          <w:p w14:paraId="17B4FB4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5178E1C"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43B3831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58B7F42C"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200</w:t>
            </w:r>
          </w:p>
        </w:tc>
      </w:tr>
      <w:tr w:rsidR="000B753D" w:rsidRPr="006E341E" w14:paraId="2ECE57CC"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99D59E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PESO_FRAUDE_SUBS</w:t>
            </w:r>
          </w:p>
        </w:tc>
        <w:tc>
          <w:tcPr>
            <w:tcW w:w="1510" w:type="pct"/>
            <w:tcBorders>
              <w:top w:val="nil"/>
              <w:left w:val="nil"/>
              <w:bottom w:val="single" w:sz="4" w:space="0" w:color="auto"/>
              <w:right w:val="single" w:sz="4" w:space="0" w:color="auto"/>
            </w:tcBorders>
            <w:shd w:val="clear" w:color="auto" w:fill="auto"/>
            <w:noWrap/>
            <w:vAlign w:val="bottom"/>
            <w:hideMark/>
          </w:tcPr>
          <w:p w14:paraId="048F54C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Fraude Subscrição</w:t>
            </w:r>
          </w:p>
        </w:tc>
        <w:tc>
          <w:tcPr>
            <w:tcW w:w="628" w:type="pct"/>
            <w:tcBorders>
              <w:top w:val="nil"/>
              <w:left w:val="nil"/>
              <w:bottom w:val="single" w:sz="4" w:space="0" w:color="auto"/>
              <w:right w:val="single" w:sz="4" w:space="0" w:color="auto"/>
            </w:tcBorders>
            <w:shd w:val="clear" w:color="auto" w:fill="auto"/>
            <w:noWrap/>
            <w:vAlign w:val="bottom"/>
            <w:hideMark/>
          </w:tcPr>
          <w:p w14:paraId="09B3356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B154AC0"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3AE16B6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4E275CE"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200</w:t>
            </w:r>
          </w:p>
        </w:tc>
      </w:tr>
      <w:tr w:rsidR="000B753D" w:rsidRPr="006E341E" w14:paraId="39DC76C9"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D0AFF9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PESO_FRAUDE_ABR</w:t>
            </w:r>
          </w:p>
        </w:tc>
        <w:tc>
          <w:tcPr>
            <w:tcW w:w="1510" w:type="pct"/>
            <w:tcBorders>
              <w:top w:val="nil"/>
              <w:left w:val="nil"/>
              <w:bottom w:val="single" w:sz="4" w:space="0" w:color="auto"/>
              <w:right w:val="single" w:sz="4" w:space="0" w:color="auto"/>
            </w:tcBorders>
            <w:shd w:val="clear" w:color="auto" w:fill="auto"/>
            <w:noWrap/>
            <w:vAlign w:val="bottom"/>
            <w:hideMark/>
          </w:tcPr>
          <w:p w14:paraId="69FCB69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Fraude ABR</w:t>
            </w:r>
          </w:p>
        </w:tc>
        <w:tc>
          <w:tcPr>
            <w:tcW w:w="628" w:type="pct"/>
            <w:tcBorders>
              <w:top w:val="nil"/>
              <w:left w:val="nil"/>
              <w:bottom w:val="single" w:sz="4" w:space="0" w:color="auto"/>
              <w:right w:val="single" w:sz="4" w:space="0" w:color="auto"/>
            </w:tcBorders>
            <w:shd w:val="clear" w:color="auto" w:fill="auto"/>
            <w:noWrap/>
            <w:vAlign w:val="bottom"/>
            <w:hideMark/>
          </w:tcPr>
          <w:p w14:paraId="1EF6DF6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7FE4827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7C6E4DE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2EB03B37"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200</w:t>
            </w:r>
          </w:p>
        </w:tc>
      </w:tr>
      <w:tr w:rsidR="000B753D" w:rsidRPr="006E341E" w14:paraId="60CDF55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9C5D3A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PESO_NCOI_TOTAL</w:t>
            </w:r>
          </w:p>
        </w:tc>
        <w:tc>
          <w:tcPr>
            <w:tcW w:w="1510" w:type="pct"/>
            <w:tcBorders>
              <w:top w:val="nil"/>
              <w:left w:val="nil"/>
              <w:bottom w:val="single" w:sz="4" w:space="0" w:color="auto"/>
              <w:right w:val="single" w:sz="4" w:space="0" w:color="auto"/>
            </w:tcBorders>
            <w:shd w:val="clear" w:color="auto" w:fill="auto"/>
            <w:noWrap/>
            <w:vAlign w:val="bottom"/>
            <w:hideMark/>
          </w:tcPr>
          <w:p w14:paraId="1554ED2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NCOI Total</w:t>
            </w:r>
          </w:p>
        </w:tc>
        <w:tc>
          <w:tcPr>
            <w:tcW w:w="628" w:type="pct"/>
            <w:tcBorders>
              <w:top w:val="nil"/>
              <w:left w:val="nil"/>
              <w:bottom w:val="single" w:sz="4" w:space="0" w:color="auto"/>
              <w:right w:val="single" w:sz="4" w:space="0" w:color="auto"/>
            </w:tcBorders>
            <w:shd w:val="clear" w:color="auto" w:fill="auto"/>
            <w:noWrap/>
            <w:vAlign w:val="bottom"/>
            <w:hideMark/>
          </w:tcPr>
          <w:p w14:paraId="761AE24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068D52F"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50C70F8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FAB1191"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146F707A"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84ADD3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PESO_NCOI_OUTROS</w:t>
            </w:r>
          </w:p>
        </w:tc>
        <w:tc>
          <w:tcPr>
            <w:tcW w:w="1510" w:type="pct"/>
            <w:tcBorders>
              <w:top w:val="nil"/>
              <w:left w:val="nil"/>
              <w:bottom w:val="single" w:sz="4" w:space="0" w:color="auto"/>
              <w:right w:val="single" w:sz="4" w:space="0" w:color="auto"/>
            </w:tcBorders>
            <w:shd w:val="clear" w:color="auto" w:fill="auto"/>
            <w:noWrap/>
            <w:vAlign w:val="bottom"/>
            <w:hideMark/>
          </w:tcPr>
          <w:p w14:paraId="4B150DB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NCOI Outros</w:t>
            </w:r>
          </w:p>
        </w:tc>
        <w:tc>
          <w:tcPr>
            <w:tcW w:w="628" w:type="pct"/>
            <w:tcBorders>
              <w:top w:val="nil"/>
              <w:left w:val="nil"/>
              <w:bottom w:val="single" w:sz="4" w:space="0" w:color="auto"/>
              <w:right w:val="single" w:sz="4" w:space="0" w:color="auto"/>
            </w:tcBorders>
            <w:shd w:val="clear" w:color="auto" w:fill="auto"/>
            <w:noWrap/>
            <w:vAlign w:val="bottom"/>
            <w:hideMark/>
          </w:tcPr>
          <w:p w14:paraId="01BC596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31BDE303"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5CBABED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0337F2EF"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3906CFC5"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23AADE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PESO_NCOI_PDV</w:t>
            </w:r>
          </w:p>
        </w:tc>
        <w:tc>
          <w:tcPr>
            <w:tcW w:w="1510" w:type="pct"/>
            <w:tcBorders>
              <w:top w:val="nil"/>
              <w:left w:val="nil"/>
              <w:bottom w:val="single" w:sz="4" w:space="0" w:color="auto"/>
              <w:right w:val="single" w:sz="4" w:space="0" w:color="auto"/>
            </w:tcBorders>
            <w:shd w:val="clear" w:color="auto" w:fill="auto"/>
            <w:noWrap/>
            <w:vAlign w:val="bottom"/>
            <w:hideMark/>
          </w:tcPr>
          <w:p w14:paraId="702E162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NCOI PDV</w:t>
            </w:r>
          </w:p>
        </w:tc>
        <w:tc>
          <w:tcPr>
            <w:tcW w:w="628" w:type="pct"/>
            <w:tcBorders>
              <w:top w:val="nil"/>
              <w:left w:val="nil"/>
              <w:bottom w:val="single" w:sz="4" w:space="0" w:color="auto"/>
              <w:right w:val="single" w:sz="4" w:space="0" w:color="auto"/>
            </w:tcBorders>
            <w:shd w:val="clear" w:color="auto" w:fill="auto"/>
            <w:noWrap/>
            <w:vAlign w:val="bottom"/>
            <w:hideMark/>
          </w:tcPr>
          <w:p w14:paraId="3315194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4B77B8B2"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4AF560D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2906887"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3763D0D6"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55D926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PESO_NCOI_SUBSCRICAO</w:t>
            </w:r>
          </w:p>
        </w:tc>
        <w:tc>
          <w:tcPr>
            <w:tcW w:w="1510" w:type="pct"/>
            <w:tcBorders>
              <w:top w:val="nil"/>
              <w:left w:val="nil"/>
              <w:bottom w:val="single" w:sz="4" w:space="0" w:color="auto"/>
              <w:right w:val="single" w:sz="4" w:space="0" w:color="auto"/>
            </w:tcBorders>
            <w:shd w:val="clear" w:color="auto" w:fill="auto"/>
            <w:noWrap/>
            <w:vAlign w:val="bottom"/>
            <w:hideMark/>
          </w:tcPr>
          <w:p w14:paraId="01C6717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NCOI Subscrição</w:t>
            </w:r>
          </w:p>
        </w:tc>
        <w:tc>
          <w:tcPr>
            <w:tcW w:w="628" w:type="pct"/>
            <w:tcBorders>
              <w:top w:val="nil"/>
              <w:left w:val="nil"/>
              <w:bottom w:val="single" w:sz="4" w:space="0" w:color="auto"/>
              <w:right w:val="single" w:sz="4" w:space="0" w:color="auto"/>
            </w:tcBorders>
            <w:shd w:val="clear" w:color="auto" w:fill="auto"/>
            <w:noWrap/>
            <w:vAlign w:val="bottom"/>
            <w:hideMark/>
          </w:tcPr>
          <w:p w14:paraId="34FB488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271A57A3"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38A0C49C"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0AA35796"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5A498500"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0B4F763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PESO_JEC</w:t>
            </w:r>
          </w:p>
        </w:tc>
        <w:tc>
          <w:tcPr>
            <w:tcW w:w="1510" w:type="pct"/>
            <w:tcBorders>
              <w:top w:val="nil"/>
              <w:left w:val="nil"/>
              <w:bottom w:val="single" w:sz="4" w:space="0" w:color="auto"/>
              <w:right w:val="single" w:sz="4" w:space="0" w:color="auto"/>
            </w:tcBorders>
            <w:shd w:val="clear" w:color="auto" w:fill="auto"/>
            <w:noWrap/>
            <w:vAlign w:val="bottom"/>
            <w:hideMark/>
          </w:tcPr>
          <w:p w14:paraId="0275DE1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JEC</w:t>
            </w:r>
          </w:p>
        </w:tc>
        <w:tc>
          <w:tcPr>
            <w:tcW w:w="628" w:type="pct"/>
            <w:tcBorders>
              <w:top w:val="nil"/>
              <w:left w:val="nil"/>
              <w:bottom w:val="single" w:sz="4" w:space="0" w:color="auto"/>
              <w:right w:val="single" w:sz="4" w:space="0" w:color="auto"/>
            </w:tcBorders>
            <w:shd w:val="clear" w:color="auto" w:fill="auto"/>
            <w:noWrap/>
            <w:vAlign w:val="bottom"/>
            <w:hideMark/>
          </w:tcPr>
          <w:p w14:paraId="7ED6CDB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19F7EE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2ED4AAD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2FAB50DA"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2D5CA09A"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180279E"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PESO_FPD</w:t>
            </w:r>
          </w:p>
        </w:tc>
        <w:tc>
          <w:tcPr>
            <w:tcW w:w="1510" w:type="pct"/>
            <w:tcBorders>
              <w:top w:val="nil"/>
              <w:left w:val="nil"/>
              <w:bottom w:val="single" w:sz="4" w:space="0" w:color="auto"/>
              <w:right w:val="single" w:sz="4" w:space="0" w:color="auto"/>
            </w:tcBorders>
            <w:shd w:val="clear" w:color="auto" w:fill="auto"/>
            <w:noWrap/>
            <w:vAlign w:val="bottom"/>
            <w:hideMark/>
          </w:tcPr>
          <w:p w14:paraId="3C7CB15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FPD</w:t>
            </w:r>
          </w:p>
        </w:tc>
        <w:tc>
          <w:tcPr>
            <w:tcW w:w="628" w:type="pct"/>
            <w:tcBorders>
              <w:top w:val="nil"/>
              <w:left w:val="nil"/>
              <w:bottom w:val="single" w:sz="4" w:space="0" w:color="auto"/>
              <w:right w:val="single" w:sz="4" w:space="0" w:color="auto"/>
            </w:tcBorders>
            <w:shd w:val="clear" w:color="auto" w:fill="auto"/>
            <w:noWrap/>
            <w:vAlign w:val="bottom"/>
            <w:hideMark/>
          </w:tcPr>
          <w:p w14:paraId="16AC216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64899114"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0C8F9C5D"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C6E4511"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7265915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5589FE7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PESO_PROP_TOTAL</w:t>
            </w:r>
          </w:p>
        </w:tc>
        <w:tc>
          <w:tcPr>
            <w:tcW w:w="1510" w:type="pct"/>
            <w:tcBorders>
              <w:top w:val="nil"/>
              <w:left w:val="nil"/>
              <w:bottom w:val="single" w:sz="4" w:space="0" w:color="auto"/>
              <w:right w:val="single" w:sz="4" w:space="0" w:color="auto"/>
            </w:tcBorders>
            <w:shd w:val="clear" w:color="auto" w:fill="auto"/>
            <w:noWrap/>
            <w:vAlign w:val="bottom"/>
            <w:hideMark/>
          </w:tcPr>
          <w:p w14:paraId="29F54413"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Proposta Total</w:t>
            </w:r>
          </w:p>
        </w:tc>
        <w:tc>
          <w:tcPr>
            <w:tcW w:w="628" w:type="pct"/>
            <w:tcBorders>
              <w:top w:val="nil"/>
              <w:left w:val="nil"/>
              <w:bottom w:val="single" w:sz="4" w:space="0" w:color="auto"/>
              <w:right w:val="single" w:sz="4" w:space="0" w:color="auto"/>
            </w:tcBorders>
            <w:shd w:val="clear" w:color="auto" w:fill="auto"/>
            <w:noWrap/>
            <w:vAlign w:val="bottom"/>
            <w:hideMark/>
          </w:tcPr>
          <w:p w14:paraId="414162FF"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47F9F2A"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2F09CF8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266B032D"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r w:rsidR="000B753D" w:rsidRPr="006E341E" w14:paraId="3991255B"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D868995" w14:textId="77777777" w:rsidR="000B753D" w:rsidRPr="00B32C87" w:rsidRDefault="000B753D" w:rsidP="000B753D">
            <w:pPr>
              <w:jc w:val="left"/>
              <w:rPr>
                <w:rFonts w:cs="Arial"/>
                <w:color w:val="000000"/>
                <w:sz w:val="20"/>
                <w:szCs w:val="20"/>
                <w:lang w:val="pt-PT" w:eastAsia="en-US"/>
              </w:rPr>
            </w:pPr>
            <w:r w:rsidRPr="00B32C87">
              <w:rPr>
                <w:rFonts w:cs="Arial"/>
                <w:color w:val="000000"/>
                <w:sz w:val="20"/>
                <w:szCs w:val="20"/>
                <w:lang w:val="pt-PT" w:eastAsia="en-US"/>
              </w:rPr>
              <w:t>PESO_PROP_NEG_S_CONT</w:t>
            </w:r>
          </w:p>
        </w:tc>
        <w:tc>
          <w:tcPr>
            <w:tcW w:w="1510" w:type="pct"/>
            <w:tcBorders>
              <w:top w:val="nil"/>
              <w:left w:val="nil"/>
              <w:bottom w:val="single" w:sz="4" w:space="0" w:color="auto"/>
              <w:right w:val="single" w:sz="4" w:space="0" w:color="auto"/>
            </w:tcBorders>
            <w:shd w:val="clear" w:color="auto" w:fill="auto"/>
            <w:noWrap/>
            <w:vAlign w:val="bottom"/>
            <w:hideMark/>
          </w:tcPr>
          <w:p w14:paraId="6D58E913" w14:textId="77777777" w:rsidR="000B753D" w:rsidRPr="00B32C87" w:rsidRDefault="000B753D" w:rsidP="000B753D">
            <w:pPr>
              <w:jc w:val="left"/>
              <w:rPr>
                <w:rFonts w:cs="Arial"/>
                <w:color w:val="000000"/>
                <w:sz w:val="20"/>
                <w:szCs w:val="20"/>
                <w:lang w:val="pt-PT" w:eastAsia="en-US"/>
              </w:rPr>
            </w:pPr>
            <w:r w:rsidRPr="00B32C87">
              <w:rPr>
                <w:rFonts w:cs="Arial"/>
                <w:color w:val="000000"/>
                <w:sz w:val="20"/>
                <w:szCs w:val="20"/>
                <w:lang w:val="pt-PT" w:eastAsia="en-US"/>
              </w:rPr>
              <w:t>Peso Proposta Negada Sem Contato</w:t>
            </w:r>
          </w:p>
        </w:tc>
        <w:tc>
          <w:tcPr>
            <w:tcW w:w="628" w:type="pct"/>
            <w:tcBorders>
              <w:top w:val="nil"/>
              <w:left w:val="nil"/>
              <w:bottom w:val="single" w:sz="4" w:space="0" w:color="auto"/>
              <w:right w:val="single" w:sz="4" w:space="0" w:color="auto"/>
            </w:tcBorders>
            <w:shd w:val="clear" w:color="auto" w:fill="auto"/>
            <w:noWrap/>
            <w:vAlign w:val="bottom"/>
            <w:hideMark/>
          </w:tcPr>
          <w:p w14:paraId="06F276D7"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1EC5D02D"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25D01F6C"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3C523A3E"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673A007D"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1052DCD1"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PESO_PROP_NEG_OUTROS</w:t>
            </w:r>
          </w:p>
        </w:tc>
        <w:tc>
          <w:tcPr>
            <w:tcW w:w="1510" w:type="pct"/>
            <w:tcBorders>
              <w:top w:val="nil"/>
              <w:left w:val="nil"/>
              <w:bottom w:val="single" w:sz="4" w:space="0" w:color="auto"/>
              <w:right w:val="single" w:sz="4" w:space="0" w:color="auto"/>
            </w:tcBorders>
            <w:shd w:val="clear" w:color="auto" w:fill="auto"/>
            <w:noWrap/>
            <w:vAlign w:val="bottom"/>
            <w:hideMark/>
          </w:tcPr>
          <w:p w14:paraId="55EDFFB6"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Proposta Negada Outros</w:t>
            </w:r>
          </w:p>
        </w:tc>
        <w:tc>
          <w:tcPr>
            <w:tcW w:w="628" w:type="pct"/>
            <w:tcBorders>
              <w:top w:val="nil"/>
              <w:left w:val="nil"/>
              <w:bottom w:val="single" w:sz="4" w:space="0" w:color="auto"/>
              <w:right w:val="single" w:sz="4" w:space="0" w:color="auto"/>
            </w:tcBorders>
            <w:shd w:val="clear" w:color="auto" w:fill="auto"/>
            <w:noWrap/>
            <w:vAlign w:val="bottom"/>
            <w:hideMark/>
          </w:tcPr>
          <w:p w14:paraId="2677D564"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5E4222DC"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2A404158"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7E178443"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5A6B43F6"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3731A8E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PESO_PROP_NEG_FRAUDE</w:t>
            </w:r>
          </w:p>
        </w:tc>
        <w:tc>
          <w:tcPr>
            <w:tcW w:w="1510" w:type="pct"/>
            <w:tcBorders>
              <w:top w:val="nil"/>
              <w:left w:val="nil"/>
              <w:bottom w:val="single" w:sz="4" w:space="0" w:color="auto"/>
              <w:right w:val="single" w:sz="4" w:space="0" w:color="auto"/>
            </w:tcBorders>
            <w:shd w:val="clear" w:color="auto" w:fill="auto"/>
            <w:noWrap/>
            <w:vAlign w:val="bottom"/>
            <w:hideMark/>
          </w:tcPr>
          <w:p w14:paraId="0728A80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Proposta Negada Fraude</w:t>
            </w:r>
          </w:p>
        </w:tc>
        <w:tc>
          <w:tcPr>
            <w:tcW w:w="628" w:type="pct"/>
            <w:tcBorders>
              <w:top w:val="nil"/>
              <w:left w:val="nil"/>
              <w:bottom w:val="single" w:sz="4" w:space="0" w:color="auto"/>
              <w:right w:val="single" w:sz="4" w:space="0" w:color="auto"/>
            </w:tcBorders>
            <w:shd w:val="clear" w:color="auto" w:fill="auto"/>
            <w:noWrap/>
            <w:vAlign w:val="bottom"/>
            <w:hideMark/>
          </w:tcPr>
          <w:p w14:paraId="3DC35B7A"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A993AFB"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337852A0"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2A069ABE"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100</w:t>
            </w:r>
          </w:p>
        </w:tc>
      </w:tr>
      <w:tr w:rsidR="000B753D" w:rsidRPr="006E341E" w14:paraId="2DC0EB75" w14:textId="77777777" w:rsidTr="00386A9C">
        <w:trPr>
          <w:trHeight w:val="300"/>
        </w:trPr>
        <w:tc>
          <w:tcPr>
            <w:tcW w:w="1075" w:type="pct"/>
            <w:tcBorders>
              <w:top w:val="nil"/>
              <w:left w:val="single" w:sz="4" w:space="0" w:color="auto"/>
              <w:bottom w:val="single" w:sz="4" w:space="0" w:color="auto"/>
              <w:right w:val="single" w:sz="4" w:space="0" w:color="auto"/>
            </w:tcBorders>
            <w:shd w:val="clear" w:color="auto" w:fill="auto"/>
            <w:noWrap/>
            <w:vAlign w:val="bottom"/>
            <w:hideMark/>
          </w:tcPr>
          <w:p w14:paraId="601B2582"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PESO_VENDAS</w:t>
            </w:r>
          </w:p>
        </w:tc>
        <w:tc>
          <w:tcPr>
            <w:tcW w:w="1510" w:type="pct"/>
            <w:tcBorders>
              <w:top w:val="nil"/>
              <w:left w:val="nil"/>
              <w:bottom w:val="single" w:sz="4" w:space="0" w:color="auto"/>
              <w:right w:val="single" w:sz="4" w:space="0" w:color="auto"/>
            </w:tcBorders>
            <w:shd w:val="clear" w:color="auto" w:fill="auto"/>
            <w:noWrap/>
            <w:vAlign w:val="bottom"/>
            <w:hideMark/>
          </w:tcPr>
          <w:p w14:paraId="0C7AD0B5"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Peso Vendas</w:t>
            </w:r>
          </w:p>
        </w:tc>
        <w:tc>
          <w:tcPr>
            <w:tcW w:w="628" w:type="pct"/>
            <w:tcBorders>
              <w:top w:val="nil"/>
              <w:left w:val="nil"/>
              <w:bottom w:val="single" w:sz="4" w:space="0" w:color="auto"/>
              <w:right w:val="single" w:sz="4" w:space="0" w:color="auto"/>
            </w:tcBorders>
            <w:shd w:val="clear" w:color="auto" w:fill="auto"/>
            <w:noWrap/>
            <w:vAlign w:val="bottom"/>
            <w:hideMark/>
          </w:tcPr>
          <w:p w14:paraId="5EA5797B"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NUMBER</w:t>
            </w:r>
          </w:p>
        </w:tc>
        <w:tc>
          <w:tcPr>
            <w:tcW w:w="537" w:type="pct"/>
            <w:tcBorders>
              <w:top w:val="nil"/>
              <w:left w:val="nil"/>
              <w:bottom w:val="single" w:sz="4" w:space="0" w:color="auto"/>
              <w:right w:val="single" w:sz="4" w:space="0" w:color="auto"/>
            </w:tcBorders>
            <w:shd w:val="clear" w:color="auto" w:fill="auto"/>
            <w:noWrap/>
            <w:vAlign w:val="bottom"/>
            <w:hideMark/>
          </w:tcPr>
          <w:p w14:paraId="0D3259B3"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18,2</w:t>
            </w:r>
          </w:p>
        </w:tc>
        <w:tc>
          <w:tcPr>
            <w:tcW w:w="437" w:type="pct"/>
            <w:tcBorders>
              <w:top w:val="nil"/>
              <w:left w:val="nil"/>
              <w:bottom w:val="single" w:sz="4" w:space="0" w:color="auto"/>
              <w:right w:val="single" w:sz="4" w:space="0" w:color="auto"/>
            </w:tcBorders>
            <w:shd w:val="clear" w:color="auto" w:fill="auto"/>
            <w:noWrap/>
            <w:vAlign w:val="bottom"/>
            <w:hideMark/>
          </w:tcPr>
          <w:p w14:paraId="5FA7DEB9" w14:textId="77777777" w:rsidR="000B753D" w:rsidRPr="00B32C87" w:rsidRDefault="000B753D" w:rsidP="000B753D">
            <w:pPr>
              <w:jc w:val="left"/>
              <w:rPr>
                <w:rFonts w:cs="Arial"/>
                <w:color w:val="000000"/>
                <w:sz w:val="20"/>
                <w:szCs w:val="20"/>
                <w:lang w:val="en-US" w:eastAsia="en-US"/>
              </w:rPr>
            </w:pPr>
            <w:r w:rsidRPr="00B32C87">
              <w:rPr>
                <w:rFonts w:cs="Arial"/>
                <w:color w:val="000000"/>
                <w:sz w:val="20"/>
                <w:szCs w:val="20"/>
                <w:lang w:val="en-US" w:eastAsia="en-US"/>
              </w:rPr>
              <w:t> </w:t>
            </w:r>
          </w:p>
        </w:tc>
        <w:tc>
          <w:tcPr>
            <w:tcW w:w="813" w:type="pct"/>
            <w:tcBorders>
              <w:top w:val="nil"/>
              <w:left w:val="nil"/>
              <w:bottom w:val="single" w:sz="4" w:space="0" w:color="auto"/>
              <w:right w:val="single" w:sz="4" w:space="0" w:color="auto"/>
            </w:tcBorders>
            <w:shd w:val="clear" w:color="auto" w:fill="auto"/>
            <w:noWrap/>
            <w:vAlign w:val="bottom"/>
            <w:hideMark/>
          </w:tcPr>
          <w:p w14:paraId="46184FF9" w14:textId="77777777" w:rsidR="000B753D" w:rsidRPr="00B32C87" w:rsidRDefault="000B753D" w:rsidP="000B753D">
            <w:pPr>
              <w:jc w:val="center"/>
              <w:rPr>
                <w:rFonts w:cs="Arial"/>
                <w:color w:val="000000"/>
                <w:sz w:val="20"/>
                <w:szCs w:val="20"/>
                <w:lang w:val="en-US" w:eastAsia="en-US"/>
              </w:rPr>
            </w:pPr>
            <w:r w:rsidRPr="00B32C87">
              <w:rPr>
                <w:rFonts w:cs="Arial"/>
                <w:color w:val="000000"/>
                <w:sz w:val="20"/>
                <w:szCs w:val="20"/>
                <w:lang w:val="en-US" w:eastAsia="en-US"/>
              </w:rPr>
              <w:t>0</w:t>
            </w:r>
          </w:p>
        </w:tc>
      </w:tr>
    </w:tbl>
    <w:p w14:paraId="1CA885E1" w14:textId="77777777" w:rsidR="00D226EA" w:rsidRDefault="00D226EA">
      <w:pPr>
        <w:jc w:val="left"/>
        <w:rPr>
          <w:b/>
          <w:szCs w:val="20"/>
          <w:lang w:val="en-US" w:eastAsia="en-US"/>
        </w:rPr>
      </w:pPr>
      <w:r>
        <w:br w:type="page"/>
      </w:r>
    </w:p>
    <w:p w14:paraId="0A160D68" w14:textId="36E0C954" w:rsidR="00AC39E1" w:rsidRDefault="00AC39E1" w:rsidP="00AC39E1">
      <w:pPr>
        <w:pStyle w:val="Heading2"/>
      </w:pPr>
      <w:bookmarkStart w:id="115" w:name="_Toc499303945"/>
      <w:r w:rsidRPr="00153785">
        <w:lastRenderedPageBreak/>
        <w:t xml:space="preserve">Motor de </w:t>
      </w:r>
      <w:r>
        <w:t>Anomalia de Vendas</w:t>
      </w:r>
      <w:bookmarkEnd w:id="115"/>
    </w:p>
    <w:p w14:paraId="7DB22921" w14:textId="77777777" w:rsidR="00AC39E1" w:rsidRDefault="00AC39E1" w:rsidP="00AC39E1">
      <w:pPr>
        <w:rPr>
          <w:lang w:val="en-US" w:eastAsia="en-US"/>
        </w:rPr>
      </w:pPr>
    </w:p>
    <w:p w14:paraId="39347E6A" w14:textId="154058F7" w:rsidR="00AC39E1" w:rsidRDefault="00AC39E1" w:rsidP="00AC39E1">
      <w:pPr>
        <w:pStyle w:val="Heading3"/>
      </w:pPr>
      <w:bookmarkStart w:id="116" w:name="_Toc499303946"/>
      <w:r w:rsidRPr="00153785">
        <w:t>RQN</w:t>
      </w:r>
      <w:r>
        <w:t>20</w:t>
      </w:r>
      <w:r w:rsidRPr="00153785">
        <w:t xml:space="preserve"> – Criar </w:t>
      </w:r>
      <w:r>
        <w:t>motor de anomalia de vendas</w:t>
      </w:r>
      <w:bookmarkEnd w:id="116"/>
    </w:p>
    <w:p w14:paraId="68DA2EC0" w14:textId="77777777" w:rsidR="00AC39E1" w:rsidRDefault="00AC39E1" w:rsidP="00AC39E1">
      <w:pPr>
        <w:rPr>
          <w:lang w:eastAsia="en-US"/>
        </w:rPr>
      </w:pPr>
    </w:p>
    <w:p w14:paraId="60A1ADB5" w14:textId="382AF1EA" w:rsidR="00AC39E1" w:rsidRPr="00AC39E1" w:rsidRDefault="00AC39E1" w:rsidP="00AC39E1">
      <w:pPr>
        <w:rPr>
          <w:lang w:eastAsia="en-US"/>
        </w:rPr>
      </w:pPr>
      <w:r>
        <w:rPr>
          <w:lang w:eastAsia="en-US"/>
        </w:rPr>
        <w:t>O motor de anomalia de vendas</w:t>
      </w:r>
      <w:r w:rsidR="00715EB4">
        <w:rPr>
          <w:lang w:eastAsia="en-US"/>
        </w:rPr>
        <w:t xml:space="preserve"> (RGN36, RGN37 e RGN38)</w:t>
      </w:r>
      <w:r>
        <w:rPr>
          <w:lang w:eastAsia="en-US"/>
        </w:rPr>
        <w:t xml:space="preserve"> </w:t>
      </w:r>
      <w:r w:rsidR="00A05E78">
        <w:rPr>
          <w:lang w:eastAsia="en-US"/>
        </w:rPr>
        <w:t>não está no escopo da Onda 2, devendo ser replanejado para entrega em uma das demais ondas do projeto</w:t>
      </w:r>
      <w:r>
        <w:rPr>
          <w:lang w:eastAsia="en-US"/>
        </w:rPr>
        <w:t>.</w:t>
      </w:r>
      <w:r w:rsidR="00A05E78">
        <w:rPr>
          <w:lang w:eastAsia="en-US"/>
        </w:rPr>
        <w:t xml:space="preserve"> Fica pendente a análise deste requisito, conforme acordado entre WeDo e Oi.</w:t>
      </w:r>
    </w:p>
    <w:p w14:paraId="2DE28545" w14:textId="77777777" w:rsidR="00AC39E1" w:rsidRPr="00153785" w:rsidRDefault="00AC39E1" w:rsidP="00AC39E1">
      <w:pPr>
        <w:rPr>
          <w:rFonts w:cs="Arial"/>
        </w:rPr>
      </w:pPr>
    </w:p>
    <w:p w14:paraId="40D36D54" w14:textId="77777777" w:rsidR="00AC39E1" w:rsidRPr="00AC39E1" w:rsidRDefault="00AC39E1">
      <w:pPr>
        <w:jc w:val="left"/>
        <w:rPr>
          <w:b/>
          <w:szCs w:val="20"/>
          <w:lang w:eastAsia="en-US"/>
        </w:rPr>
      </w:pPr>
      <w:r>
        <w:br w:type="page"/>
      </w:r>
    </w:p>
    <w:p w14:paraId="7D39A9AD" w14:textId="1FEF77CB" w:rsidR="00D4606B" w:rsidRPr="00856AD2" w:rsidRDefault="00D4606B" w:rsidP="00D4606B">
      <w:pPr>
        <w:pStyle w:val="Heading2"/>
      </w:pPr>
      <w:bookmarkStart w:id="117" w:name="_Toc499303947"/>
      <w:r>
        <w:lastRenderedPageBreak/>
        <w:t>Portal e Relatórios</w:t>
      </w:r>
      <w:bookmarkEnd w:id="117"/>
    </w:p>
    <w:p w14:paraId="282F52A7" w14:textId="77777777" w:rsidR="00D4606B" w:rsidRDefault="00D4606B" w:rsidP="00D4606B">
      <w:pPr>
        <w:rPr>
          <w:rFonts w:cs="Arial"/>
          <w:color w:val="000000"/>
          <w:sz w:val="20"/>
          <w:szCs w:val="20"/>
        </w:rPr>
      </w:pPr>
    </w:p>
    <w:p w14:paraId="3E3C334B" w14:textId="46A8225A" w:rsidR="00D4606B" w:rsidRDefault="00D4606B" w:rsidP="00D4606B">
      <w:pPr>
        <w:rPr>
          <w:rFonts w:cs="Arial"/>
          <w:lang w:eastAsia="en-US"/>
        </w:rPr>
      </w:pPr>
      <w:r>
        <w:rPr>
          <w:rFonts w:cs="Arial"/>
          <w:lang w:eastAsia="en-US"/>
        </w:rPr>
        <w:t xml:space="preserve">Serão disponibilizados alguns relatórios no Portal do RAID FMS para permitir a análise dos </w:t>
      </w:r>
      <w:r w:rsidR="00382B2A">
        <w:rPr>
          <w:rFonts w:cs="Arial"/>
          <w:lang w:eastAsia="en-US"/>
        </w:rPr>
        <w:t xml:space="preserve">diversos </w:t>
      </w:r>
      <w:r>
        <w:rPr>
          <w:rFonts w:cs="Arial"/>
          <w:lang w:eastAsia="en-US"/>
        </w:rPr>
        <w:t>processos</w:t>
      </w:r>
      <w:r w:rsidR="00382B2A">
        <w:rPr>
          <w:rFonts w:cs="Arial"/>
          <w:lang w:eastAsia="en-US"/>
        </w:rPr>
        <w:t xml:space="preserve"> e resultados</w:t>
      </w:r>
      <w:r>
        <w:rPr>
          <w:rFonts w:cs="Arial"/>
          <w:lang w:eastAsia="en-US"/>
        </w:rPr>
        <w:t>.</w:t>
      </w:r>
    </w:p>
    <w:p w14:paraId="5EEC88C7" w14:textId="77777777" w:rsidR="00D4606B" w:rsidRDefault="00D4606B" w:rsidP="00D4606B">
      <w:pPr>
        <w:rPr>
          <w:rFonts w:cs="Arial"/>
          <w:lang w:eastAsia="en-US"/>
        </w:rPr>
      </w:pPr>
    </w:p>
    <w:p w14:paraId="7083B213" w14:textId="3E3946C9" w:rsidR="00D4606B" w:rsidRPr="00D4606B" w:rsidRDefault="00E83841" w:rsidP="00F029A8">
      <w:pPr>
        <w:pStyle w:val="Heading3"/>
      </w:pPr>
      <w:bookmarkStart w:id="118" w:name="_Indicadores_de_Carga"/>
      <w:bookmarkStart w:id="119" w:name="_RQN36_Controle_de"/>
      <w:bookmarkStart w:id="120" w:name="_Toc499303948"/>
      <w:bookmarkEnd w:id="118"/>
      <w:bookmarkEnd w:id="119"/>
      <w:r w:rsidRPr="00F029A8">
        <w:t xml:space="preserve">RQN36 </w:t>
      </w:r>
      <w:r w:rsidR="00F029A8" w:rsidRPr="00F029A8">
        <w:t>Controle de carga de arquivos</w:t>
      </w:r>
      <w:bookmarkEnd w:id="120"/>
    </w:p>
    <w:p w14:paraId="2DC2C711" w14:textId="77777777" w:rsidR="00C93CCC" w:rsidRDefault="00C93CCC" w:rsidP="00C93CCC">
      <w:pPr>
        <w:rPr>
          <w:rFonts w:cs="Arial"/>
          <w:lang w:eastAsia="en-US"/>
        </w:rPr>
      </w:pPr>
    </w:p>
    <w:p w14:paraId="63858776" w14:textId="5BF34CCD" w:rsidR="00F029A8" w:rsidRDefault="00F029A8" w:rsidP="00F029A8">
      <w:pPr>
        <w:pStyle w:val="Heading4"/>
        <w:tabs>
          <w:tab w:val="clear" w:pos="1998"/>
        </w:tabs>
        <w:ind w:left="900" w:hanging="360"/>
      </w:pPr>
      <w:bookmarkStart w:id="121" w:name="_Toc499303949"/>
      <w:r w:rsidRPr="00153785">
        <w:t>RGN</w:t>
      </w:r>
      <w:r>
        <w:t>29</w:t>
      </w:r>
      <w:r w:rsidRPr="00153785">
        <w:t xml:space="preserve"> – </w:t>
      </w:r>
      <w:r>
        <w:t>Criar painel de controle de carga</w:t>
      </w:r>
      <w:bookmarkEnd w:id="121"/>
    </w:p>
    <w:p w14:paraId="4FA43ADD" w14:textId="77777777" w:rsidR="00F029A8" w:rsidRDefault="00F029A8" w:rsidP="00C93CCC">
      <w:pPr>
        <w:rPr>
          <w:rFonts w:cs="Arial"/>
          <w:lang w:eastAsia="en-US"/>
        </w:rPr>
      </w:pPr>
    </w:p>
    <w:p w14:paraId="7A563B38" w14:textId="0C861B34" w:rsidR="00F029A8" w:rsidRDefault="00F029A8" w:rsidP="00C93CCC">
      <w:pPr>
        <w:rPr>
          <w:rFonts w:cs="Arial"/>
          <w:lang w:eastAsia="en-US"/>
        </w:rPr>
      </w:pPr>
      <w:r w:rsidRPr="00F029A8">
        <w:rPr>
          <w:rFonts w:cs="Arial"/>
          <w:lang w:eastAsia="en-US"/>
        </w:rPr>
        <w:t>Deverá ser desenvolvido um painel de controle de carga, exibindo se as cargas foram executadas conforme o agendamento/periodicidade. Caso a carga não seja executado com sucesso, deverá ser disparado um alerta de falha de carga.</w:t>
      </w:r>
    </w:p>
    <w:p w14:paraId="592AC097" w14:textId="77777777" w:rsidR="00F029A8" w:rsidRDefault="00F029A8" w:rsidP="00C93CCC">
      <w:pPr>
        <w:rPr>
          <w:rFonts w:cs="Arial"/>
          <w:lang w:eastAsia="en-US"/>
        </w:rPr>
      </w:pPr>
    </w:p>
    <w:p w14:paraId="67C10BC1" w14:textId="77777777" w:rsidR="00C93CCC" w:rsidRDefault="00D4606B" w:rsidP="00C93CCC">
      <w:pPr>
        <w:rPr>
          <w:rFonts w:cs="Arial"/>
          <w:lang w:eastAsia="en-US"/>
        </w:rPr>
      </w:pPr>
      <w:r w:rsidRPr="00C93CCC">
        <w:rPr>
          <w:rFonts w:cs="Arial"/>
          <w:lang w:eastAsia="en-US"/>
        </w:rPr>
        <w:t>Este relatório fornece uma visão geral dos processos de carga, onde se pode identificar casos em que é necessária alguma intervenção, ou seja, situações de erro, falta de arquivos, etc.</w:t>
      </w:r>
    </w:p>
    <w:p w14:paraId="0FCE4DD2" w14:textId="77777777" w:rsidR="00F029A8" w:rsidRDefault="00F029A8" w:rsidP="00C93CCC">
      <w:pPr>
        <w:rPr>
          <w:rFonts w:cs="Arial"/>
          <w:lang w:eastAsia="en-US"/>
        </w:rPr>
      </w:pPr>
    </w:p>
    <w:p w14:paraId="788C200B" w14:textId="5C803020" w:rsidR="00F029A8" w:rsidRDefault="00F029A8" w:rsidP="00C93CCC">
      <w:pPr>
        <w:rPr>
          <w:rFonts w:cs="Arial"/>
          <w:lang w:eastAsia="en-US"/>
        </w:rPr>
      </w:pPr>
      <w:r>
        <w:rPr>
          <w:rFonts w:cs="Arial"/>
          <w:lang w:eastAsia="en-US"/>
        </w:rPr>
        <w:t>Estará disponível conforme o padrão do RAID FMS, apresentado abaixo:</w:t>
      </w:r>
    </w:p>
    <w:p w14:paraId="60B38F20" w14:textId="77777777" w:rsidR="00C93CCC" w:rsidRDefault="00C93CCC" w:rsidP="00C93CCC">
      <w:pPr>
        <w:rPr>
          <w:rFonts w:cs="Arial"/>
          <w:lang w:eastAsia="en-US"/>
        </w:rPr>
      </w:pPr>
    </w:p>
    <w:p w14:paraId="65638553" w14:textId="73ECDBA7" w:rsidR="00D4606B" w:rsidRDefault="00D4606B" w:rsidP="00C93CCC">
      <w:r w:rsidRPr="00C93CCC">
        <w:rPr>
          <w:rFonts w:cs="Arial"/>
          <w:lang w:eastAsia="en-US"/>
        </w:rPr>
        <w:t xml:space="preserve"> </w:t>
      </w:r>
      <w:r w:rsidRPr="00D4606B">
        <w:rPr>
          <w:noProof/>
        </w:rPr>
        <w:drawing>
          <wp:inline distT="0" distB="0" distL="0" distR="0" wp14:anchorId="028446C7" wp14:editId="3C71B789">
            <wp:extent cx="6153645" cy="3267986"/>
            <wp:effectExtent l="0" t="0" r="0"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6184058" cy="3284137"/>
                    </a:xfrm>
                    <a:prstGeom prst="rect">
                      <a:avLst/>
                    </a:prstGeom>
                  </pic:spPr>
                </pic:pic>
              </a:graphicData>
            </a:graphic>
          </wp:inline>
        </w:drawing>
      </w:r>
      <w:r w:rsidRPr="00D4606B">
        <w:t xml:space="preserve"> </w:t>
      </w:r>
    </w:p>
    <w:p w14:paraId="3E6263C5" w14:textId="52A06502" w:rsidR="00260E62" w:rsidRPr="00351DF7" w:rsidRDefault="00260E62" w:rsidP="00260E6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22</w:t>
      </w:r>
      <w:r>
        <w:fldChar w:fldCharType="end"/>
      </w:r>
      <w:r w:rsidRPr="00351DF7">
        <w:rPr>
          <w:lang w:val="pt-PT"/>
        </w:rPr>
        <w:t xml:space="preserve">: </w:t>
      </w:r>
      <w:r>
        <w:rPr>
          <w:lang w:val="pt-PT"/>
        </w:rPr>
        <w:t>Painel de controle de cargas – Exemplo consolidado</w:t>
      </w:r>
    </w:p>
    <w:p w14:paraId="47049899" w14:textId="77777777" w:rsidR="00C93CCC" w:rsidRDefault="00D4606B" w:rsidP="00C93CCC">
      <w:pPr>
        <w:jc w:val="left"/>
      </w:pPr>
      <w:r w:rsidRPr="00D4606B">
        <w:rPr>
          <w:noProof/>
        </w:rPr>
        <w:lastRenderedPageBreak/>
        <w:drawing>
          <wp:inline distT="0" distB="0" distL="0" distR="0" wp14:anchorId="77CADB37" wp14:editId="3D7DB78B">
            <wp:extent cx="6145221" cy="3077155"/>
            <wp:effectExtent l="0" t="0" r="8255" b="952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stretch>
                      <a:fillRect/>
                    </a:stretch>
                  </pic:blipFill>
                  <pic:spPr>
                    <a:xfrm>
                      <a:off x="0" y="0"/>
                      <a:ext cx="6162341" cy="3085728"/>
                    </a:xfrm>
                    <a:prstGeom prst="rect">
                      <a:avLst/>
                    </a:prstGeom>
                  </pic:spPr>
                </pic:pic>
              </a:graphicData>
            </a:graphic>
          </wp:inline>
        </w:drawing>
      </w:r>
    </w:p>
    <w:p w14:paraId="07E56929" w14:textId="287C5698" w:rsidR="00260E62" w:rsidRPr="00351DF7" w:rsidRDefault="00260E62" w:rsidP="00260E62">
      <w:pPr>
        <w:pStyle w:val="Caption"/>
        <w:rPr>
          <w:lang w:val="pt-PT"/>
        </w:rPr>
      </w:pPr>
      <w:r w:rsidRPr="00351DF7">
        <w:rPr>
          <w:lang w:val="pt-PT"/>
        </w:rPr>
        <w:t xml:space="preserve">Figura </w:t>
      </w:r>
      <w:r>
        <w:fldChar w:fldCharType="begin"/>
      </w:r>
      <w:r w:rsidRPr="00351DF7">
        <w:rPr>
          <w:lang w:val="pt-PT"/>
        </w:rPr>
        <w:instrText xml:space="preserve"> SEQ Figura \* ARABIC </w:instrText>
      </w:r>
      <w:r>
        <w:fldChar w:fldCharType="separate"/>
      </w:r>
      <w:r>
        <w:rPr>
          <w:noProof/>
          <w:lang w:val="pt-PT"/>
        </w:rPr>
        <w:t>23</w:t>
      </w:r>
      <w:r>
        <w:fldChar w:fldCharType="end"/>
      </w:r>
      <w:r w:rsidRPr="00351DF7">
        <w:rPr>
          <w:lang w:val="pt-PT"/>
        </w:rPr>
        <w:t xml:space="preserve">: </w:t>
      </w:r>
      <w:r>
        <w:rPr>
          <w:lang w:val="pt-PT"/>
        </w:rPr>
        <w:t>Painel de controle de cargas – Exemplo detalhe</w:t>
      </w:r>
    </w:p>
    <w:p w14:paraId="4C6F3027" w14:textId="4512DBE9" w:rsidR="00260E62" w:rsidRDefault="00260E62">
      <w:pPr>
        <w:jc w:val="left"/>
        <w:rPr>
          <w:lang w:val="pt-PT" w:eastAsia="en-US"/>
        </w:rPr>
      </w:pPr>
      <w:r>
        <w:rPr>
          <w:lang w:val="pt-PT" w:eastAsia="en-US"/>
        </w:rPr>
        <w:br w:type="page"/>
      </w:r>
    </w:p>
    <w:p w14:paraId="4202712C" w14:textId="0A9804FB" w:rsidR="00C93CCC" w:rsidRDefault="00C93CCC" w:rsidP="000A0C31">
      <w:pPr>
        <w:pStyle w:val="Heading3"/>
      </w:pPr>
      <w:bookmarkStart w:id="122" w:name="_Toc499303950"/>
      <w:r>
        <w:lastRenderedPageBreak/>
        <w:t>RQN</w:t>
      </w:r>
      <w:r w:rsidR="005C26C0">
        <w:t>13</w:t>
      </w:r>
      <w:r>
        <w:t xml:space="preserve"> </w:t>
      </w:r>
      <w:r w:rsidRPr="00153785">
        <w:t>–</w:t>
      </w:r>
      <w:r>
        <w:t xml:space="preserve"> </w:t>
      </w:r>
      <w:r w:rsidRPr="00C93CCC">
        <w:t xml:space="preserve">Criar </w:t>
      </w:r>
      <w:r w:rsidR="005C26C0">
        <w:t>relatório gerencial</w:t>
      </w:r>
      <w:bookmarkEnd w:id="122"/>
    </w:p>
    <w:p w14:paraId="347B7F0E" w14:textId="77777777" w:rsidR="000A0C31" w:rsidRDefault="000A0C31" w:rsidP="000A0C31">
      <w:pPr>
        <w:rPr>
          <w:lang w:eastAsia="en-US"/>
        </w:rPr>
      </w:pPr>
    </w:p>
    <w:p w14:paraId="4913447A" w14:textId="7B1F0534" w:rsidR="000A0C31" w:rsidRPr="00153785" w:rsidRDefault="000A0C31" w:rsidP="00D226EA">
      <w:pPr>
        <w:pStyle w:val="Heading4"/>
      </w:pPr>
      <w:bookmarkStart w:id="123" w:name="_Toc499303951"/>
      <w:r w:rsidRPr="00153785">
        <w:t>RGN</w:t>
      </w:r>
      <w:r w:rsidR="005C26C0">
        <w:t>29</w:t>
      </w:r>
      <w:r w:rsidRPr="00153785">
        <w:t xml:space="preserve"> – </w:t>
      </w:r>
      <w:r w:rsidR="00D30303">
        <w:t>Dashboard com informações gerenciais</w:t>
      </w:r>
      <w:bookmarkEnd w:id="123"/>
    </w:p>
    <w:p w14:paraId="72BC869D" w14:textId="77777777" w:rsidR="00C93CCC" w:rsidRDefault="00C93CCC" w:rsidP="00C93CCC">
      <w:pPr>
        <w:rPr>
          <w:rFonts w:cs="Arial"/>
          <w:lang w:eastAsia="en-US"/>
        </w:rPr>
      </w:pPr>
    </w:p>
    <w:p w14:paraId="4F7F874F" w14:textId="49EDF747" w:rsidR="00C93CCC" w:rsidRDefault="005C26C0" w:rsidP="00C93CCC">
      <w:pPr>
        <w:rPr>
          <w:rFonts w:cs="Arial"/>
          <w:lang w:eastAsia="en-US"/>
        </w:rPr>
      </w:pPr>
      <w:r w:rsidRPr="005C26C0">
        <w:rPr>
          <w:rFonts w:cs="Arial"/>
          <w:lang w:eastAsia="en-US"/>
        </w:rPr>
        <w:t>Deverá ser criado dentro do sistema um dashboard dinâmico contendo as informações de TMT(Tempo medio tratamento), Quantidade de tratamento por Operador (dia e hora), Media diaria, Media mensal,  Quantidade de propostas por tipo de decisão (visão dia e m</w:t>
      </w:r>
      <w:r w:rsidR="00C3400F">
        <w:rPr>
          <w:rFonts w:cs="Arial"/>
          <w:lang w:eastAsia="en-US"/>
        </w:rPr>
        <w:t>ê</w:t>
      </w:r>
      <w:r w:rsidRPr="005C26C0">
        <w:rPr>
          <w:rFonts w:cs="Arial"/>
          <w:lang w:eastAsia="en-US"/>
        </w:rPr>
        <w:t>s), Quantidade de contrato únicos (hora e dia), Quantidade de contratos tratador (hora e dia). Este relatório somente poderá ser visualizado por um determindo perfil.</w:t>
      </w:r>
    </w:p>
    <w:p w14:paraId="49342F0A" w14:textId="77777777" w:rsidR="00C3400F" w:rsidRDefault="00C3400F" w:rsidP="00C93CCC">
      <w:pPr>
        <w:rPr>
          <w:rFonts w:cs="Arial"/>
          <w:lang w:eastAsia="en-US"/>
        </w:rPr>
      </w:pPr>
    </w:p>
    <w:p w14:paraId="7F7BE201" w14:textId="685A3320" w:rsidR="00FA4F30" w:rsidRDefault="00D30303" w:rsidP="00C93CCC">
      <w:pPr>
        <w:rPr>
          <w:rFonts w:cs="Arial"/>
          <w:lang w:eastAsia="en-US"/>
        </w:rPr>
      </w:pPr>
      <w:r>
        <w:rPr>
          <w:rFonts w:cs="Arial"/>
          <w:lang w:eastAsia="en-US"/>
        </w:rPr>
        <w:t xml:space="preserve">O relatório gerencial terá </w:t>
      </w:r>
      <w:r w:rsidR="00424E72">
        <w:rPr>
          <w:rFonts w:cs="Arial"/>
          <w:lang w:eastAsia="en-US"/>
        </w:rPr>
        <w:t>as seguintes</w:t>
      </w:r>
      <w:r>
        <w:rPr>
          <w:rFonts w:cs="Arial"/>
          <w:lang w:eastAsia="en-US"/>
        </w:rPr>
        <w:t xml:space="preserve"> visões: resultado da prevenção</w:t>
      </w:r>
      <w:r w:rsidR="00424E72">
        <w:rPr>
          <w:rFonts w:cs="Arial"/>
          <w:lang w:eastAsia="en-US"/>
        </w:rPr>
        <w:t>, motivos de cancelamento por fraude, desempenho de PDV</w:t>
      </w:r>
      <w:r w:rsidR="00FA4F30">
        <w:rPr>
          <w:rFonts w:cs="Arial"/>
          <w:lang w:eastAsia="en-US"/>
        </w:rPr>
        <w:t xml:space="preserve"> e detalhe sobre os casos.</w:t>
      </w:r>
    </w:p>
    <w:p w14:paraId="0CF6E015" w14:textId="77777777" w:rsidR="00FA4F30" w:rsidRDefault="00FA4F30" w:rsidP="00C93CCC">
      <w:pPr>
        <w:rPr>
          <w:rFonts w:cs="Arial"/>
          <w:lang w:eastAsia="en-US"/>
        </w:rPr>
      </w:pPr>
    </w:p>
    <w:p w14:paraId="1E1D6119" w14:textId="6822BCE5" w:rsidR="00424E72" w:rsidRPr="00424E72" w:rsidRDefault="00424E72" w:rsidP="00C93CCC">
      <w:pPr>
        <w:rPr>
          <w:rFonts w:cs="Arial"/>
          <w:u w:val="single"/>
          <w:lang w:eastAsia="en-US"/>
        </w:rPr>
      </w:pPr>
      <w:r w:rsidRPr="00424E72">
        <w:rPr>
          <w:rFonts w:cs="Arial"/>
          <w:u w:val="single"/>
          <w:lang w:eastAsia="en-US"/>
        </w:rPr>
        <w:t>Exemplos</w:t>
      </w:r>
    </w:p>
    <w:p w14:paraId="17B57B9B" w14:textId="77777777" w:rsidR="00424E72" w:rsidRDefault="00424E72" w:rsidP="00C93CCC">
      <w:pPr>
        <w:rPr>
          <w:rFonts w:cs="Arial"/>
          <w:lang w:eastAsia="en-US"/>
        </w:rPr>
      </w:pPr>
    </w:p>
    <w:p w14:paraId="597422D6" w14:textId="496174C4" w:rsidR="00FA4F30" w:rsidRPr="002C55D4" w:rsidRDefault="00424E72" w:rsidP="00260E62">
      <w:pPr>
        <w:pStyle w:val="ListParagraph"/>
        <w:numPr>
          <w:ilvl w:val="0"/>
          <w:numId w:val="42"/>
        </w:numPr>
        <w:rPr>
          <w:rFonts w:cs="Arial"/>
          <w:sz w:val="24"/>
          <w:lang w:val="pt-BR"/>
        </w:rPr>
      </w:pPr>
      <w:r w:rsidRPr="002C55D4">
        <w:rPr>
          <w:rFonts w:cs="Arial"/>
          <w:sz w:val="24"/>
          <w:lang w:val="pt-BR"/>
        </w:rPr>
        <w:t>R</w:t>
      </w:r>
      <w:r w:rsidR="00FA4F30" w:rsidRPr="002C55D4">
        <w:rPr>
          <w:rFonts w:cs="Arial"/>
          <w:sz w:val="24"/>
          <w:lang w:val="pt-BR"/>
        </w:rPr>
        <w:t>esultado da prevenção</w:t>
      </w:r>
      <w:r w:rsidRPr="002C55D4">
        <w:rPr>
          <w:rFonts w:cs="Arial"/>
          <w:sz w:val="24"/>
          <w:lang w:val="pt-BR"/>
        </w:rPr>
        <w:t>:</w:t>
      </w:r>
      <w:r w:rsidR="00FA4F30" w:rsidRPr="002C55D4">
        <w:rPr>
          <w:rFonts w:cs="Arial"/>
          <w:sz w:val="24"/>
          <w:lang w:val="pt-BR"/>
        </w:rPr>
        <w:t xml:space="preserve"> trará informação mensal sobre os totais de propostas, propostas derivadas, fraudes detectadas, fraudes evitadas, etc</w:t>
      </w:r>
      <w:r w:rsidRPr="002C55D4">
        <w:rPr>
          <w:rFonts w:cs="Arial"/>
          <w:sz w:val="24"/>
          <w:lang w:val="pt-BR"/>
        </w:rPr>
        <w:t>.</w:t>
      </w:r>
    </w:p>
    <w:p w14:paraId="7C03FDC8" w14:textId="77777777" w:rsidR="00FA4F30" w:rsidRDefault="00FA4F30" w:rsidP="00C93CCC">
      <w:pPr>
        <w:rPr>
          <w:rFonts w:cs="Arial"/>
          <w:lang w:eastAsia="en-US"/>
        </w:rPr>
      </w:pPr>
    </w:p>
    <w:p w14:paraId="701794AC" w14:textId="71DFADCF" w:rsidR="00D30303" w:rsidRDefault="00FA4F30" w:rsidP="00FA4F30">
      <w:pPr>
        <w:jc w:val="center"/>
        <w:rPr>
          <w:rFonts w:cs="Arial"/>
          <w:lang w:eastAsia="en-US"/>
        </w:rPr>
      </w:pPr>
      <w:r>
        <w:rPr>
          <w:rFonts w:cs="Arial"/>
          <w:noProof/>
        </w:rPr>
        <w:lastRenderedPageBreak/>
        <w:drawing>
          <wp:inline distT="0" distB="0" distL="0" distR="0" wp14:anchorId="2FF613A7" wp14:editId="5029E269">
            <wp:extent cx="5056891" cy="3666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1658" cy="3670383"/>
                    </a:xfrm>
                    <a:prstGeom prst="rect">
                      <a:avLst/>
                    </a:prstGeom>
                    <a:noFill/>
                    <a:ln>
                      <a:noFill/>
                    </a:ln>
                  </pic:spPr>
                </pic:pic>
              </a:graphicData>
            </a:graphic>
          </wp:inline>
        </w:drawing>
      </w:r>
    </w:p>
    <w:p w14:paraId="64349730" w14:textId="29B1CEEA" w:rsidR="00424E72" w:rsidRPr="00260E62" w:rsidRDefault="00424E72" w:rsidP="008C752D">
      <w:pPr>
        <w:pStyle w:val="ListParagraph"/>
        <w:numPr>
          <w:ilvl w:val="0"/>
          <w:numId w:val="26"/>
        </w:numPr>
        <w:rPr>
          <w:rFonts w:cs="Arial"/>
          <w:sz w:val="24"/>
          <w:lang w:val="pt-BR"/>
        </w:rPr>
      </w:pPr>
      <w:r w:rsidRPr="00260E62">
        <w:rPr>
          <w:rFonts w:cs="Arial"/>
          <w:sz w:val="24"/>
          <w:lang w:val="pt-BR"/>
        </w:rPr>
        <w:t>Motivos de cancelamentos por fraude: baseado na informação de casos fechados como fraude.</w:t>
      </w:r>
    </w:p>
    <w:p w14:paraId="5098F2B7" w14:textId="4EA84D7F" w:rsidR="00424E72" w:rsidRDefault="00424E72" w:rsidP="00424E72">
      <w:pPr>
        <w:rPr>
          <w:rFonts w:cs="Arial"/>
          <w:lang w:eastAsia="en-US"/>
        </w:rPr>
      </w:pPr>
    </w:p>
    <w:p w14:paraId="16A42E00" w14:textId="77777777" w:rsidR="00424E72" w:rsidRDefault="00424E72" w:rsidP="00424E72">
      <w:pPr>
        <w:rPr>
          <w:rFonts w:cs="Arial"/>
          <w:lang w:eastAsia="en-US"/>
        </w:rPr>
      </w:pPr>
      <w:r>
        <w:rPr>
          <w:noProof/>
        </w:rPr>
        <w:drawing>
          <wp:inline distT="0" distB="0" distL="0" distR="0" wp14:anchorId="4C32CED2" wp14:editId="54351B77">
            <wp:extent cx="5903367" cy="2682139"/>
            <wp:effectExtent l="0" t="0" r="2540" b="4445"/>
            <wp:docPr id="26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7812" cy="2684158"/>
                    </a:xfrm>
                    <a:prstGeom prst="rect">
                      <a:avLst/>
                    </a:prstGeom>
                  </pic:spPr>
                </pic:pic>
              </a:graphicData>
            </a:graphic>
          </wp:inline>
        </w:drawing>
      </w:r>
    </w:p>
    <w:p w14:paraId="33856F79" w14:textId="77777777" w:rsidR="00424E72" w:rsidRDefault="00424E72" w:rsidP="00424E72">
      <w:pPr>
        <w:rPr>
          <w:rFonts w:cs="Arial"/>
          <w:lang w:eastAsia="en-US"/>
        </w:rPr>
      </w:pPr>
    </w:p>
    <w:p w14:paraId="05123861" w14:textId="5157DF93" w:rsidR="00424E72" w:rsidRPr="00260E62" w:rsidRDefault="00424E72" w:rsidP="008C752D">
      <w:pPr>
        <w:pStyle w:val="ListParagraph"/>
        <w:numPr>
          <w:ilvl w:val="0"/>
          <w:numId w:val="26"/>
        </w:numPr>
        <w:rPr>
          <w:rFonts w:cs="Arial"/>
          <w:sz w:val="24"/>
          <w:lang w:val="pt-BR"/>
        </w:rPr>
      </w:pPr>
      <w:r w:rsidRPr="00260E62">
        <w:rPr>
          <w:rFonts w:cs="Arial"/>
          <w:sz w:val="24"/>
          <w:lang w:val="pt-BR"/>
        </w:rPr>
        <w:t>Desempenho de PDVs: apresenta as informações de contadores (motor) por PDV, login, CPF para casos fechados como fraude.</w:t>
      </w:r>
    </w:p>
    <w:p w14:paraId="765301BE" w14:textId="77777777" w:rsidR="00424E72" w:rsidRPr="00424E72" w:rsidRDefault="00424E72" w:rsidP="00424E72">
      <w:pPr>
        <w:pStyle w:val="ListParagraph"/>
        <w:rPr>
          <w:rFonts w:cs="Arial"/>
          <w:lang w:val="pt-BR"/>
        </w:rPr>
      </w:pPr>
    </w:p>
    <w:p w14:paraId="4196AB34" w14:textId="77777777" w:rsidR="00424E72" w:rsidRDefault="00424E72" w:rsidP="00424E72">
      <w:pPr>
        <w:rPr>
          <w:rFonts w:cs="Arial"/>
          <w:lang w:eastAsia="en-US"/>
        </w:rPr>
      </w:pPr>
      <w:r>
        <w:rPr>
          <w:noProof/>
        </w:rPr>
        <w:drawing>
          <wp:inline distT="0" distB="0" distL="0" distR="0" wp14:anchorId="146B8185" wp14:editId="7B548442">
            <wp:extent cx="6480810" cy="1104265"/>
            <wp:effectExtent l="0" t="0" r="0" b="63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810" cy="1104265"/>
                    </a:xfrm>
                    <a:prstGeom prst="rect">
                      <a:avLst/>
                    </a:prstGeom>
                  </pic:spPr>
                </pic:pic>
              </a:graphicData>
            </a:graphic>
          </wp:inline>
        </w:drawing>
      </w:r>
    </w:p>
    <w:p w14:paraId="25DB0112" w14:textId="77777777" w:rsidR="00424E72" w:rsidRDefault="00424E72" w:rsidP="00C93CCC">
      <w:pPr>
        <w:rPr>
          <w:rFonts w:cs="Arial"/>
          <w:lang w:eastAsia="en-US"/>
        </w:rPr>
      </w:pPr>
    </w:p>
    <w:p w14:paraId="71FD8113" w14:textId="24A44AC4" w:rsidR="00C3400F" w:rsidRPr="00260E62" w:rsidRDefault="00424E72" w:rsidP="008C752D">
      <w:pPr>
        <w:pStyle w:val="ListParagraph"/>
        <w:numPr>
          <w:ilvl w:val="0"/>
          <w:numId w:val="26"/>
        </w:numPr>
        <w:rPr>
          <w:rFonts w:cs="Arial"/>
          <w:sz w:val="24"/>
          <w:lang w:val="pt-BR"/>
        </w:rPr>
      </w:pPr>
      <w:r w:rsidRPr="00260E62">
        <w:rPr>
          <w:rFonts w:cs="Arial"/>
          <w:sz w:val="24"/>
          <w:lang w:val="pt-BR"/>
        </w:rPr>
        <w:t>D</w:t>
      </w:r>
      <w:r w:rsidR="00FA4F30" w:rsidRPr="00260E62">
        <w:rPr>
          <w:rFonts w:cs="Arial"/>
          <w:sz w:val="24"/>
          <w:lang w:val="pt-BR"/>
        </w:rPr>
        <w:t>etalhe dos casos</w:t>
      </w:r>
      <w:r w:rsidR="00C3400F" w:rsidRPr="00260E62">
        <w:rPr>
          <w:rFonts w:cs="Arial"/>
          <w:sz w:val="24"/>
          <w:lang w:val="pt-BR"/>
        </w:rPr>
        <w:t xml:space="preserve"> estará disponível conforme o padrão do Case Management do RAID FMS</w:t>
      </w:r>
      <w:r w:rsidRPr="00260E62">
        <w:rPr>
          <w:rFonts w:cs="Arial"/>
          <w:sz w:val="24"/>
          <w:lang w:val="pt-BR"/>
        </w:rPr>
        <w:t>.</w:t>
      </w:r>
    </w:p>
    <w:p w14:paraId="082B403E" w14:textId="77777777" w:rsidR="00C3400F" w:rsidRPr="00260E62" w:rsidRDefault="00C3400F" w:rsidP="00C93CCC">
      <w:pPr>
        <w:rPr>
          <w:rFonts w:cs="Arial"/>
          <w:lang w:eastAsia="en-US"/>
        </w:rPr>
      </w:pPr>
    </w:p>
    <w:p w14:paraId="4D9FFB6C" w14:textId="5792F0E3" w:rsidR="00C3400F" w:rsidRPr="00260E62" w:rsidRDefault="00C3400F" w:rsidP="008C752D">
      <w:pPr>
        <w:pStyle w:val="ListParagraph"/>
        <w:numPr>
          <w:ilvl w:val="1"/>
          <w:numId w:val="26"/>
        </w:numPr>
        <w:rPr>
          <w:rFonts w:cs="Arial"/>
          <w:sz w:val="24"/>
        </w:rPr>
      </w:pPr>
      <w:r w:rsidRPr="00260E62">
        <w:rPr>
          <w:rFonts w:cs="Arial"/>
          <w:sz w:val="24"/>
        </w:rPr>
        <w:t>Visão geral:</w:t>
      </w:r>
    </w:p>
    <w:p w14:paraId="18783B98" w14:textId="77777777" w:rsidR="00C3400F" w:rsidRDefault="00C3400F" w:rsidP="00C93CCC">
      <w:pPr>
        <w:rPr>
          <w:rFonts w:cs="Arial"/>
          <w:lang w:eastAsia="en-US"/>
        </w:rPr>
      </w:pPr>
    </w:p>
    <w:p w14:paraId="3B3016EC" w14:textId="1B596370" w:rsidR="00C3400F" w:rsidRDefault="00C3400F" w:rsidP="00C93CCC">
      <w:pPr>
        <w:rPr>
          <w:rFonts w:cs="Arial"/>
          <w:lang w:eastAsia="en-US"/>
        </w:rPr>
      </w:pPr>
      <w:r w:rsidRPr="00C3400F">
        <w:rPr>
          <w:rFonts w:cs="Arial"/>
          <w:noProof/>
        </w:rPr>
        <w:drawing>
          <wp:inline distT="0" distB="0" distL="0" distR="0" wp14:anchorId="4F4872A3" wp14:editId="6E61C644">
            <wp:extent cx="6508636" cy="2075290"/>
            <wp:effectExtent l="0" t="0" r="6985" b="12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a:stretch>
                      <a:fillRect/>
                    </a:stretch>
                  </pic:blipFill>
                  <pic:spPr>
                    <a:xfrm>
                      <a:off x="0" y="0"/>
                      <a:ext cx="6540647" cy="2085497"/>
                    </a:xfrm>
                    <a:prstGeom prst="rect">
                      <a:avLst/>
                    </a:prstGeom>
                  </pic:spPr>
                </pic:pic>
              </a:graphicData>
            </a:graphic>
          </wp:inline>
        </w:drawing>
      </w:r>
    </w:p>
    <w:p w14:paraId="4CD2545E" w14:textId="77777777" w:rsidR="005C26C0" w:rsidRDefault="005C26C0" w:rsidP="005C26C0">
      <w:pPr>
        <w:jc w:val="left"/>
        <w:rPr>
          <w:lang w:eastAsia="en-US"/>
        </w:rPr>
      </w:pPr>
    </w:p>
    <w:p w14:paraId="380006B4" w14:textId="7A55AEDB" w:rsidR="00C3400F" w:rsidRDefault="00C3400F" w:rsidP="005C26C0">
      <w:pPr>
        <w:jc w:val="left"/>
        <w:rPr>
          <w:lang w:eastAsia="en-US"/>
        </w:rPr>
      </w:pPr>
      <w:r w:rsidRPr="00C3400F">
        <w:rPr>
          <w:noProof/>
        </w:rPr>
        <w:lastRenderedPageBreak/>
        <w:drawing>
          <wp:inline distT="0" distB="0" distL="0" distR="0" wp14:anchorId="4421FC99" wp14:editId="280E3595">
            <wp:extent cx="6500591" cy="2266122"/>
            <wp:effectExtent l="0" t="0" r="0" b="12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stretch>
                      <a:fillRect/>
                    </a:stretch>
                  </pic:blipFill>
                  <pic:spPr>
                    <a:xfrm>
                      <a:off x="0" y="0"/>
                      <a:ext cx="6541815" cy="2280493"/>
                    </a:xfrm>
                    <a:prstGeom prst="rect">
                      <a:avLst/>
                    </a:prstGeom>
                  </pic:spPr>
                </pic:pic>
              </a:graphicData>
            </a:graphic>
          </wp:inline>
        </w:drawing>
      </w:r>
    </w:p>
    <w:p w14:paraId="442A5CD6" w14:textId="48CD16F6" w:rsidR="00260E62" w:rsidRDefault="00260E62">
      <w:pPr>
        <w:jc w:val="left"/>
        <w:rPr>
          <w:lang w:eastAsia="en-US"/>
        </w:rPr>
      </w:pPr>
      <w:r>
        <w:rPr>
          <w:lang w:eastAsia="en-US"/>
        </w:rPr>
        <w:br w:type="page"/>
      </w:r>
    </w:p>
    <w:p w14:paraId="1607913E" w14:textId="619D2250" w:rsidR="00C3400F" w:rsidRPr="00260E62" w:rsidRDefault="00C3400F" w:rsidP="008C752D">
      <w:pPr>
        <w:pStyle w:val="ListParagraph"/>
        <w:numPr>
          <w:ilvl w:val="1"/>
          <w:numId w:val="26"/>
        </w:numPr>
        <w:rPr>
          <w:rFonts w:cs="Arial"/>
          <w:sz w:val="24"/>
        </w:rPr>
      </w:pPr>
      <w:r w:rsidRPr="00260E62">
        <w:rPr>
          <w:rFonts w:cs="Arial"/>
          <w:sz w:val="24"/>
        </w:rPr>
        <w:lastRenderedPageBreak/>
        <w:t>Visão - Eficiência:</w:t>
      </w:r>
    </w:p>
    <w:p w14:paraId="36161312" w14:textId="77777777" w:rsidR="00C3400F" w:rsidRDefault="00C3400F" w:rsidP="005C26C0">
      <w:pPr>
        <w:jc w:val="left"/>
        <w:rPr>
          <w:lang w:eastAsia="en-US"/>
        </w:rPr>
      </w:pPr>
    </w:p>
    <w:p w14:paraId="07E6667F" w14:textId="689F96F8" w:rsidR="00C3400F" w:rsidRDefault="00C3400F" w:rsidP="005C26C0">
      <w:pPr>
        <w:jc w:val="left"/>
        <w:rPr>
          <w:lang w:eastAsia="en-US"/>
        </w:rPr>
      </w:pPr>
      <w:r w:rsidRPr="00C3400F">
        <w:rPr>
          <w:noProof/>
        </w:rPr>
        <w:drawing>
          <wp:inline distT="0" distB="0" distL="0" distR="0" wp14:anchorId="4D6F9663" wp14:editId="70F43893">
            <wp:extent cx="6522773" cy="946205"/>
            <wp:effectExtent l="0" t="0" r="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a:stretch>
                      <a:fillRect/>
                    </a:stretch>
                  </pic:blipFill>
                  <pic:spPr>
                    <a:xfrm>
                      <a:off x="0" y="0"/>
                      <a:ext cx="6560725" cy="951710"/>
                    </a:xfrm>
                    <a:prstGeom prst="rect">
                      <a:avLst/>
                    </a:prstGeom>
                  </pic:spPr>
                </pic:pic>
              </a:graphicData>
            </a:graphic>
          </wp:inline>
        </w:drawing>
      </w:r>
    </w:p>
    <w:p w14:paraId="642B4DB2" w14:textId="77777777" w:rsidR="00C3400F" w:rsidRDefault="00C3400F" w:rsidP="005C26C0">
      <w:pPr>
        <w:jc w:val="left"/>
        <w:rPr>
          <w:lang w:eastAsia="en-US"/>
        </w:rPr>
      </w:pPr>
    </w:p>
    <w:p w14:paraId="0F27A8A5" w14:textId="0F471A05" w:rsidR="00C3400F" w:rsidRDefault="00C3400F" w:rsidP="005C26C0">
      <w:pPr>
        <w:jc w:val="left"/>
        <w:rPr>
          <w:lang w:eastAsia="en-US"/>
        </w:rPr>
      </w:pPr>
      <w:r w:rsidRPr="00C3400F">
        <w:rPr>
          <w:noProof/>
        </w:rPr>
        <w:drawing>
          <wp:inline distT="0" distB="0" distL="0" distR="0" wp14:anchorId="35BDE930" wp14:editId="4E17A97D">
            <wp:extent cx="6294226" cy="2401294"/>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3"/>
                    <a:stretch>
                      <a:fillRect/>
                    </a:stretch>
                  </pic:blipFill>
                  <pic:spPr>
                    <a:xfrm>
                      <a:off x="0" y="0"/>
                      <a:ext cx="6298945" cy="2403094"/>
                    </a:xfrm>
                    <a:prstGeom prst="rect">
                      <a:avLst/>
                    </a:prstGeom>
                  </pic:spPr>
                </pic:pic>
              </a:graphicData>
            </a:graphic>
          </wp:inline>
        </w:drawing>
      </w:r>
    </w:p>
    <w:p w14:paraId="7CCDF381" w14:textId="77777777" w:rsidR="00C3400F" w:rsidRDefault="00C3400F" w:rsidP="005C26C0">
      <w:pPr>
        <w:jc w:val="left"/>
        <w:rPr>
          <w:lang w:eastAsia="en-US"/>
        </w:rPr>
      </w:pPr>
    </w:p>
    <w:p w14:paraId="0F601CAE" w14:textId="762301D8" w:rsidR="00C3400F" w:rsidRDefault="00C3400F" w:rsidP="005C26C0">
      <w:pPr>
        <w:jc w:val="left"/>
        <w:rPr>
          <w:lang w:eastAsia="en-US"/>
        </w:rPr>
      </w:pPr>
      <w:r w:rsidRPr="00C3400F">
        <w:rPr>
          <w:noProof/>
        </w:rPr>
        <w:drawing>
          <wp:inline distT="0" distB="0" distL="0" distR="0" wp14:anchorId="380AA3EB" wp14:editId="0B3F504E">
            <wp:extent cx="6218938" cy="2064805"/>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4"/>
                    <a:stretch>
                      <a:fillRect/>
                    </a:stretch>
                  </pic:blipFill>
                  <pic:spPr>
                    <a:xfrm>
                      <a:off x="0" y="0"/>
                      <a:ext cx="6218938" cy="2064805"/>
                    </a:xfrm>
                    <a:prstGeom prst="rect">
                      <a:avLst/>
                    </a:prstGeom>
                  </pic:spPr>
                </pic:pic>
              </a:graphicData>
            </a:graphic>
          </wp:inline>
        </w:drawing>
      </w:r>
    </w:p>
    <w:p w14:paraId="287EE613" w14:textId="0C76864F" w:rsidR="00260E62" w:rsidRDefault="00260E62">
      <w:pPr>
        <w:jc w:val="left"/>
        <w:rPr>
          <w:lang w:eastAsia="en-US"/>
        </w:rPr>
      </w:pPr>
      <w:r>
        <w:rPr>
          <w:lang w:eastAsia="en-US"/>
        </w:rPr>
        <w:br w:type="page"/>
      </w:r>
    </w:p>
    <w:p w14:paraId="3F92F393" w14:textId="1BD88739" w:rsidR="00C3400F" w:rsidRPr="00260E62" w:rsidRDefault="00C3400F" w:rsidP="008C752D">
      <w:pPr>
        <w:pStyle w:val="ListParagraph"/>
        <w:numPr>
          <w:ilvl w:val="1"/>
          <w:numId w:val="26"/>
        </w:numPr>
        <w:rPr>
          <w:rFonts w:cs="Arial"/>
          <w:sz w:val="24"/>
        </w:rPr>
      </w:pPr>
      <w:r w:rsidRPr="00260E62">
        <w:rPr>
          <w:rFonts w:cs="Arial"/>
          <w:sz w:val="24"/>
        </w:rPr>
        <w:lastRenderedPageBreak/>
        <w:t>Visão - Estatísticas:</w:t>
      </w:r>
    </w:p>
    <w:p w14:paraId="550DE2BA" w14:textId="1BD88739" w:rsidR="00C3400F" w:rsidRDefault="00C3400F" w:rsidP="005C26C0">
      <w:pPr>
        <w:jc w:val="left"/>
        <w:rPr>
          <w:lang w:eastAsia="en-US"/>
        </w:rPr>
      </w:pPr>
    </w:p>
    <w:p w14:paraId="10BFDE34" w14:textId="2A3B30F3" w:rsidR="00C3400F" w:rsidRDefault="00C3400F" w:rsidP="005C26C0">
      <w:pPr>
        <w:jc w:val="left"/>
        <w:rPr>
          <w:lang w:eastAsia="en-US"/>
        </w:rPr>
      </w:pPr>
      <w:r w:rsidRPr="00C3400F">
        <w:rPr>
          <w:noProof/>
        </w:rPr>
        <w:drawing>
          <wp:inline distT="0" distB="0" distL="0" distR="0" wp14:anchorId="3BD19459" wp14:editId="0C3348BA">
            <wp:extent cx="6556180" cy="2369489"/>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5"/>
                    <a:stretch>
                      <a:fillRect/>
                    </a:stretch>
                  </pic:blipFill>
                  <pic:spPr>
                    <a:xfrm>
                      <a:off x="0" y="0"/>
                      <a:ext cx="6579021" cy="2377744"/>
                    </a:xfrm>
                    <a:prstGeom prst="rect">
                      <a:avLst/>
                    </a:prstGeom>
                  </pic:spPr>
                </pic:pic>
              </a:graphicData>
            </a:graphic>
          </wp:inline>
        </w:drawing>
      </w:r>
    </w:p>
    <w:p w14:paraId="2679AFCF" w14:textId="77777777" w:rsidR="00C3400F" w:rsidRDefault="00C3400F" w:rsidP="005C26C0">
      <w:pPr>
        <w:jc w:val="left"/>
        <w:rPr>
          <w:lang w:eastAsia="en-US"/>
        </w:rPr>
      </w:pPr>
    </w:p>
    <w:p w14:paraId="23A7BB3A" w14:textId="4B4D858D" w:rsidR="00C3400F" w:rsidRDefault="00C3400F" w:rsidP="005C26C0">
      <w:pPr>
        <w:jc w:val="left"/>
        <w:rPr>
          <w:lang w:eastAsia="en-US"/>
        </w:rPr>
      </w:pPr>
      <w:r w:rsidRPr="00C3400F">
        <w:rPr>
          <w:noProof/>
        </w:rPr>
        <w:drawing>
          <wp:inline distT="0" distB="0" distL="0" distR="0" wp14:anchorId="78094C49" wp14:editId="61768BA8">
            <wp:extent cx="6555740" cy="2829943"/>
            <wp:effectExtent l="0" t="0" r="0" b="889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6"/>
                    <a:stretch>
                      <a:fillRect/>
                    </a:stretch>
                  </pic:blipFill>
                  <pic:spPr>
                    <a:xfrm>
                      <a:off x="0" y="0"/>
                      <a:ext cx="6599212" cy="2848709"/>
                    </a:xfrm>
                    <a:prstGeom prst="rect">
                      <a:avLst/>
                    </a:prstGeom>
                  </pic:spPr>
                </pic:pic>
              </a:graphicData>
            </a:graphic>
          </wp:inline>
        </w:drawing>
      </w:r>
    </w:p>
    <w:p w14:paraId="74C6551E" w14:textId="5EEC4030" w:rsidR="00260E62" w:rsidRDefault="00260E62">
      <w:pPr>
        <w:jc w:val="left"/>
        <w:rPr>
          <w:lang w:eastAsia="en-US"/>
        </w:rPr>
      </w:pPr>
      <w:r>
        <w:rPr>
          <w:lang w:eastAsia="en-US"/>
        </w:rPr>
        <w:br w:type="page"/>
      </w:r>
    </w:p>
    <w:p w14:paraId="35D7B2BF" w14:textId="77777777" w:rsidR="00C94B3C" w:rsidRDefault="00C94B3C" w:rsidP="00C94B3C">
      <w:pPr>
        <w:pStyle w:val="Heading3"/>
      </w:pPr>
      <w:bookmarkStart w:id="124" w:name="_Toc499303952"/>
      <w:r w:rsidRPr="0018515C">
        <w:lastRenderedPageBreak/>
        <w:t>RQN19 – Criar relatório analítico</w:t>
      </w:r>
      <w:bookmarkEnd w:id="124"/>
    </w:p>
    <w:p w14:paraId="2EF10B53" w14:textId="77777777" w:rsidR="00C94B3C" w:rsidRDefault="00C94B3C" w:rsidP="00C94B3C">
      <w:pPr>
        <w:rPr>
          <w:lang w:eastAsia="en-US"/>
        </w:rPr>
      </w:pPr>
    </w:p>
    <w:p w14:paraId="704C42FF" w14:textId="77777777" w:rsidR="00C94B3C" w:rsidRPr="00153785" w:rsidRDefault="00C94B3C" w:rsidP="00D226EA">
      <w:pPr>
        <w:pStyle w:val="Heading4"/>
      </w:pPr>
      <w:bookmarkStart w:id="125" w:name="_Ref497564375"/>
      <w:bookmarkStart w:id="126" w:name="_Toc499303953"/>
      <w:r w:rsidRPr="00153785">
        <w:t>RGN</w:t>
      </w:r>
      <w:r>
        <w:t>35</w:t>
      </w:r>
      <w:r w:rsidRPr="00153785">
        <w:t xml:space="preserve"> – </w:t>
      </w:r>
      <w:r>
        <w:t>Relatório analítico dinâmico</w:t>
      </w:r>
      <w:bookmarkEnd w:id="125"/>
      <w:bookmarkEnd w:id="126"/>
    </w:p>
    <w:p w14:paraId="38B3144B" w14:textId="77777777" w:rsidR="00C94B3C" w:rsidRDefault="00C94B3C" w:rsidP="00C94B3C">
      <w:pPr>
        <w:rPr>
          <w:rFonts w:cs="Arial"/>
          <w:lang w:eastAsia="en-US"/>
        </w:rPr>
      </w:pPr>
    </w:p>
    <w:p w14:paraId="491E4B33" w14:textId="77777777" w:rsidR="00C94B3C" w:rsidRDefault="00C94B3C" w:rsidP="00C94B3C">
      <w:pPr>
        <w:rPr>
          <w:rFonts w:cs="Arial"/>
          <w:lang w:eastAsia="en-US"/>
        </w:rPr>
      </w:pPr>
      <w:r w:rsidRPr="00320FB6">
        <w:rPr>
          <w:rFonts w:cs="Arial"/>
          <w:lang w:eastAsia="en-US"/>
        </w:rPr>
        <w:t>A ferramenta deverá possuir um cubo OLAP para gerar relatório dinâmico para demostrar os PDVs, Logins, CPFs, Endereços, CEPs, Telefone de contato ofensores de Propostas Negadas/Fraude/NCOI/JEC/FPD, além de demostrar o total de vendas e dia a dia. Dever</w:t>
      </w:r>
      <w:r>
        <w:rPr>
          <w:rFonts w:cs="Arial"/>
          <w:lang w:eastAsia="en-US"/>
        </w:rPr>
        <w:t>á</w:t>
      </w:r>
      <w:r w:rsidRPr="00320FB6">
        <w:rPr>
          <w:rFonts w:cs="Arial"/>
          <w:lang w:eastAsia="en-US"/>
        </w:rPr>
        <w:t xml:space="preserve"> ter a possibilidade de consolidar mensal. Estes atributos PDVs, Logins, CPFs, Endereços, CEPs, Telefone de contato deverá estar correlacionado com outras dimensões. Ex: Login buscar na tabela de logins do ECADOP, as dimensões desta tabelas.</w:t>
      </w:r>
    </w:p>
    <w:p w14:paraId="2A37C815" w14:textId="77777777" w:rsidR="00C94B3C" w:rsidRDefault="00C94B3C" w:rsidP="00C94B3C">
      <w:pPr>
        <w:rPr>
          <w:rFonts w:cs="Arial"/>
          <w:lang w:eastAsia="en-US"/>
        </w:rPr>
      </w:pPr>
    </w:p>
    <w:p w14:paraId="39039E54" w14:textId="3E56F493" w:rsidR="00C94B3C" w:rsidRDefault="00C94B3C" w:rsidP="00C94B3C">
      <w:pPr>
        <w:rPr>
          <w:rFonts w:cs="Arial"/>
          <w:lang w:eastAsia="en-US"/>
        </w:rPr>
      </w:pPr>
      <w:r>
        <w:rPr>
          <w:rFonts w:cs="Arial"/>
          <w:lang w:eastAsia="en-US"/>
        </w:rPr>
        <w:t>A criação de universo analítico será feita utilizando o componente de Data Model do RAID FMS. N</w:t>
      </w:r>
      <w:r w:rsidR="005B7F9B">
        <w:rPr>
          <w:rFonts w:cs="Arial"/>
          <w:lang w:eastAsia="en-US"/>
        </w:rPr>
        <w:t>o Data Model</w:t>
      </w:r>
      <w:r>
        <w:rPr>
          <w:rFonts w:cs="Arial"/>
          <w:lang w:eastAsia="en-US"/>
        </w:rPr>
        <w:t xml:space="preserve"> s</w:t>
      </w:r>
      <w:r w:rsidR="005B7F9B">
        <w:rPr>
          <w:rFonts w:cs="Arial"/>
          <w:lang w:eastAsia="en-US"/>
        </w:rPr>
        <w:t>ão definidas</w:t>
      </w:r>
      <w:r>
        <w:rPr>
          <w:rFonts w:cs="Arial"/>
          <w:lang w:eastAsia="en-US"/>
        </w:rPr>
        <w:t xml:space="preserve"> todas as entidades</w:t>
      </w:r>
      <w:r w:rsidR="005B7F9B">
        <w:rPr>
          <w:rFonts w:cs="Arial"/>
          <w:lang w:eastAsia="en-US"/>
        </w:rPr>
        <w:t xml:space="preserve"> (tabelas), atributos</w:t>
      </w:r>
      <w:r>
        <w:rPr>
          <w:rFonts w:cs="Arial"/>
          <w:lang w:eastAsia="en-US"/>
        </w:rPr>
        <w:t xml:space="preserve"> e relacionamentos que permit</w:t>
      </w:r>
      <w:r w:rsidR="00992CC9">
        <w:rPr>
          <w:rFonts w:cs="Arial"/>
          <w:lang w:eastAsia="en-US"/>
        </w:rPr>
        <w:t xml:space="preserve">em montar relatórios </w:t>
      </w:r>
      <w:r w:rsidR="0018515C">
        <w:rPr>
          <w:rFonts w:cs="Arial"/>
          <w:lang w:eastAsia="en-US"/>
        </w:rPr>
        <w:t xml:space="preserve">e dashboards </w:t>
      </w:r>
      <w:r w:rsidR="00992CC9">
        <w:rPr>
          <w:rFonts w:cs="Arial"/>
          <w:lang w:eastAsia="en-US"/>
        </w:rPr>
        <w:t xml:space="preserve">dinâmicos para </w:t>
      </w:r>
      <w:r w:rsidR="005B7F9B">
        <w:rPr>
          <w:rFonts w:cs="Arial"/>
          <w:lang w:eastAsia="en-US"/>
        </w:rPr>
        <w:t>diversos tipos de</w:t>
      </w:r>
      <w:r w:rsidR="00992CC9">
        <w:rPr>
          <w:rFonts w:cs="Arial"/>
          <w:lang w:eastAsia="en-US"/>
        </w:rPr>
        <w:t xml:space="preserve"> análise.</w:t>
      </w:r>
    </w:p>
    <w:p w14:paraId="463AF618" w14:textId="77777777" w:rsidR="0041219A" w:rsidRDefault="0041219A" w:rsidP="00C94B3C">
      <w:pPr>
        <w:rPr>
          <w:rFonts w:cs="Arial"/>
          <w:lang w:eastAsia="en-US"/>
        </w:rPr>
      </w:pPr>
    </w:p>
    <w:p w14:paraId="5EFFC52B" w14:textId="28F1858B" w:rsidR="0041219A" w:rsidRDefault="00FD4FEC" w:rsidP="00C94B3C">
      <w:pPr>
        <w:rPr>
          <w:rFonts w:cs="Arial"/>
          <w:lang w:eastAsia="en-US"/>
        </w:rPr>
      </w:pPr>
      <w:r>
        <w:rPr>
          <w:rFonts w:cs="Arial"/>
          <w:lang w:eastAsia="en-US"/>
        </w:rPr>
        <w:t>O relacionamento</w:t>
      </w:r>
      <w:r w:rsidR="0041219A">
        <w:rPr>
          <w:rFonts w:cs="Arial"/>
          <w:lang w:eastAsia="en-US"/>
        </w:rPr>
        <w:t xml:space="preserve"> entre</w:t>
      </w:r>
      <w:r>
        <w:rPr>
          <w:rFonts w:cs="Arial"/>
          <w:lang w:eastAsia="en-US"/>
        </w:rPr>
        <w:t xml:space="preserve"> as</w:t>
      </w:r>
      <w:r w:rsidR="0041219A">
        <w:rPr>
          <w:rFonts w:cs="Arial"/>
          <w:lang w:eastAsia="en-US"/>
        </w:rPr>
        <w:t xml:space="preserve"> entidades deve ser modelada de forma a permitir a correta ligação entre todas as bases. </w:t>
      </w:r>
      <w:r>
        <w:rPr>
          <w:rFonts w:cs="Arial"/>
          <w:lang w:eastAsia="en-US"/>
        </w:rPr>
        <w:t>O</w:t>
      </w:r>
      <w:r w:rsidR="0041219A">
        <w:rPr>
          <w:rFonts w:cs="Arial"/>
          <w:lang w:eastAsia="en-US"/>
        </w:rPr>
        <w:t xml:space="preserve"> </w:t>
      </w:r>
      <w:r>
        <w:rPr>
          <w:rFonts w:cs="Arial"/>
          <w:lang w:eastAsia="en-US"/>
        </w:rPr>
        <w:t>relacionamento proposto é apresentado abaixo:</w:t>
      </w:r>
    </w:p>
    <w:p w14:paraId="29872BDB" w14:textId="77777777" w:rsidR="00FD4FEC" w:rsidRDefault="00FD4FEC" w:rsidP="00C94B3C">
      <w:pPr>
        <w:rPr>
          <w:rFonts w:cs="Arial"/>
          <w:lang w:eastAsia="en-US"/>
        </w:rPr>
      </w:pPr>
    </w:p>
    <w:p w14:paraId="38F2CAE6" w14:textId="60A03D2B" w:rsidR="00FD4FEC" w:rsidRDefault="00FD4FEC" w:rsidP="00FD4FEC">
      <w:pPr>
        <w:jc w:val="center"/>
        <w:rPr>
          <w:rFonts w:cs="Arial"/>
          <w:lang w:eastAsia="en-US"/>
        </w:rPr>
      </w:pPr>
      <w:r>
        <w:rPr>
          <w:rFonts w:cs="Arial"/>
          <w:noProof/>
        </w:rPr>
        <w:lastRenderedPageBreak/>
        <w:drawing>
          <wp:inline distT="0" distB="0" distL="0" distR="0" wp14:anchorId="0DCF12C3" wp14:editId="51BAE80B">
            <wp:extent cx="4523199" cy="487332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1716" cy="4882499"/>
                    </a:xfrm>
                    <a:prstGeom prst="rect">
                      <a:avLst/>
                    </a:prstGeom>
                    <a:noFill/>
                    <a:ln>
                      <a:noFill/>
                    </a:ln>
                  </pic:spPr>
                </pic:pic>
              </a:graphicData>
            </a:graphic>
          </wp:inline>
        </w:drawing>
      </w:r>
    </w:p>
    <w:p w14:paraId="5A45DAA8" w14:textId="77777777" w:rsidR="00C94B3C" w:rsidRDefault="00C94B3C" w:rsidP="005C26C0">
      <w:pPr>
        <w:jc w:val="left"/>
        <w:rPr>
          <w:lang w:eastAsia="en-US"/>
        </w:rPr>
      </w:pPr>
    </w:p>
    <w:p w14:paraId="44E239FF" w14:textId="7DB6EB41" w:rsidR="00C94B3C" w:rsidRDefault="005B7F9B" w:rsidP="00546EFA">
      <w:pPr>
        <w:rPr>
          <w:lang w:eastAsia="en-US"/>
        </w:rPr>
      </w:pPr>
      <w:r>
        <w:rPr>
          <w:lang w:eastAsia="en-US"/>
        </w:rPr>
        <w:t xml:space="preserve">A partir desta configuração é possível </w:t>
      </w:r>
      <w:r w:rsidR="00546EFA">
        <w:rPr>
          <w:lang w:eastAsia="en-US"/>
        </w:rPr>
        <w:t>criar novos relatórios combinando as informações disponíveis, conforme exemplos a seguir:</w:t>
      </w:r>
    </w:p>
    <w:p w14:paraId="60D2453C" w14:textId="77777777" w:rsidR="00546EFA" w:rsidRDefault="00546EFA" w:rsidP="00546EFA">
      <w:pPr>
        <w:rPr>
          <w:lang w:eastAsia="en-US"/>
        </w:rPr>
      </w:pPr>
    </w:p>
    <w:p w14:paraId="0649F5D4" w14:textId="12D01EAB" w:rsidR="00546EFA" w:rsidRPr="00546EFA" w:rsidRDefault="00546EFA" w:rsidP="00546EFA">
      <w:pPr>
        <w:rPr>
          <w:u w:val="single"/>
          <w:lang w:eastAsia="en-US"/>
        </w:rPr>
      </w:pPr>
      <w:r w:rsidRPr="00546EFA">
        <w:rPr>
          <w:u w:val="single"/>
          <w:lang w:eastAsia="en-US"/>
        </w:rPr>
        <w:t>Data Model – Lista de entidades</w:t>
      </w:r>
      <w:r w:rsidR="008D5646" w:rsidRPr="008D5646">
        <w:rPr>
          <w:lang w:eastAsia="en-US"/>
        </w:rPr>
        <w:t>:</w:t>
      </w:r>
    </w:p>
    <w:p w14:paraId="788DE9C3" w14:textId="77777777" w:rsidR="00546EFA" w:rsidRDefault="00546EFA" w:rsidP="00546EFA">
      <w:pPr>
        <w:rPr>
          <w:lang w:eastAsia="en-US"/>
        </w:rPr>
      </w:pPr>
    </w:p>
    <w:p w14:paraId="0DFD630B" w14:textId="23DD5419" w:rsidR="008D5646" w:rsidRDefault="008D5646" w:rsidP="008D5646">
      <w:pPr>
        <w:jc w:val="center"/>
        <w:rPr>
          <w:lang w:eastAsia="en-US"/>
        </w:rPr>
      </w:pPr>
      <w:r>
        <w:rPr>
          <w:noProof/>
        </w:rPr>
        <w:lastRenderedPageBreak/>
        <w:drawing>
          <wp:inline distT="0" distB="0" distL="0" distR="0" wp14:anchorId="7F99CEEA" wp14:editId="247AB720">
            <wp:extent cx="5995063" cy="292113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8622" cy="2922869"/>
                    </a:xfrm>
                    <a:prstGeom prst="rect">
                      <a:avLst/>
                    </a:prstGeom>
                    <a:noFill/>
                    <a:ln>
                      <a:noFill/>
                    </a:ln>
                  </pic:spPr>
                </pic:pic>
              </a:graphicData>
            </a:graphic>
          </wp:inline>
        </w:drawing>
      </w:r>
    </w:p>
    <w:p w14:paraId="74E1FF84" w14:textId="77777777" w:rsidR="00546EFA" w:rsidRDefault="00546EFA" w:rsidP="00546EFA">
      <w:pPr>
        <w:rPr>
          <w:lang w:eastAsia="en-US"/>
        </w:rPr>
      </w:pPr>
    </w:p>
    <w:p w14:paraId="594AF04B" w14:textId="77777777" w:rsidR="00546EFA" w:rsidRDefault="00546EFA" w:rsidP="00546EFA">
      <w:pPr>
        <w:rPr>
          <w:lang w:eastAsia="en-US"/>
        </w:rPr>
      </w:pPr>
    </w:p>
    <w:p w14:paraId="7EBF9B05" w14:textId="55354A01" w:rsidR="00546EFA" w:rsidRDefault="00546EFA" w:rsidP="00546EFA">
      <w:pPr>
        <w:rPr>
          <w:u w:val="single"/>
          <w:lang w:eastAsia="en-US"/>
        </w:rPr>
      </w:pPr>
      <w:r w:rsidRPr="00546EFA">
        <w:rPr>
          <w:u w:val="single"/>
          <w:lang w:eastAsia="en-US"/>
        </w:rPr>
        <w:t>Criação de novo relatório</w:t>
      </w:r>
      <w:r w:rsidR="008D5646" w:rsidRPr="008D5646">
        <w:rPr>
          <w:lang w:eastAsia="en-US"/>
        </w:rPr>
        <w:t>:</w:t>
      </w:r>
    </w:p>
    <w:p w14:paraId="2AF16535" w14:textId="77777777" w:rsidR="00546EFA" w:rsidRDefault="00546EFA" w:rsidP="00546EFA">
      <w:pPr>
        <w:rPr>
          <w:u w:val="single"/>
          <w:lang w:eastAsia="en-US"/>
        </w:rPr>
      </w:pPr>
    </w:p>
    <w:p w14:paraId="7864F7EE" w14:textId="387FD7D6" w:rsidR="008D5646" w:rsidRDefault="008D5646" w:rsidP="008D5646">
      <w:pPr>
        <w:jc w:val="center"/>
        <w:rPr>
          <w:u w:val="single"/>
          <w:lang w:eastAsia="en-US"/>
        </w:rPr>
      </w:pPr>
      <w:r>
        <w:rPr>
          <w:noProof/>
          <w:u w:val="single"/>
        </w:rPr>
        <w:lastRenderedPageBreak/>
        <w:drawing>
          <wp:inline distT="0" distB="0" distL="0" distR="0" wp14:anchorId="63C641F2" wp14:editId="32B08234">
            <wp:extent cx="6492240" cy="34747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92240" cy="3474720"/>
                    </a:xfrm>
                    <a:prstGeom prst="rect">
                      <a:avLst/>
                    </a:prstGeom>
                    <a:noFill/>
                    <a:ln>
                      <a:noFill/>
                    </a:ln>
                  </pic:spPr>
                </pic:pic>
              </a:graphicData>
            </a:graphic>
          </wp:inline>
        </w:drawing>
      </w:r>
    </w:p>
    <w:p w14:paraId="2B2D5D3A" w14:textId="77777777" w:rsidR="00556960" w:rsidRPr="00546EFA" w:rsidRDefault="00556960" w:rsidP="00546EFA">
      <w:pPr>
        <w:rPr>
          <w:u w:val="single"/>
          <w:lang w:eastAsia="en-US"/>
        </w:rPr>
      </w:pPr>
    </w:p>
    <w:p w14:paraId="3BFB6F6B" w14:textId="77777777" w:rsidR="005C26C0" w:rsidRDefault="005C26C0" w:rsidP="005C26C0">
      <w:pPr>
        <w:pStyle w:val="Heading3"/>
      </w:pPr>
      <w:bookmarkStart w:id="127" w:name="_Toc499303954"/>
      <w:r>
        <w:t xml:space="preserve">RQN26 </w:t>
      </w:r>
      <w:r w:rsidRPr="00153785">
        <w:t>–</w:t>
      </w:r>
      <w:r>
        <w:t xml:space="preserve"> </w:t>
      </w:r>
      <w:r w:rsidRPr="005C26C0">
        <w:t>Criar</w:t>
      </w:r>
      <w:r w:rsidRPr="00C93CCC">
        <w:t xml:space="preserve"> tela de consulta de propostas analisadas</w:t>
      </w:r>
      <w:bookmarkEnd w:id="127"/>
    </w:p>
    <w:p w14:paraId="37EE2A79" w14:textId="77777777" w:rsidR="005C26C0" w:rsidRDefault="005C26C0" w:rsidP="005C26C0">
      <w:pPr>
        <w:rPr>
          <w:lang w:eastAsia="en-US"/>
        </w:rPr>
      </w:pPr>
    </w:p>
    <w:p w14:paraId="46E02C30" w14:textId="77777777" w:rsidR="005C26C0" w:rsidRPr="00153785" w:rsidRDefault="005C26C0" w:rsidP="00D226EA">
      <w:pPr>
        <w:pStyle w:val="Heading4"/>
      </w:pPr>
      <w:bookmarkStart w:id="128" w:name="_Toc499303955"/>
      <w:r w:rsidRPr="00153785">
        <w:t>RGN</w:t>
      </w:r>
      <w:r>
        <w:t>44</w:t>
      </w:r>
      <w:r w:rsidRPr="00153785">
        <w:t xml:space="preserve"> – </w:t>
      </w:r>
      <w:r>
        <w:t>Tela resumida de todos os contratos</w:t>
      </w:r>
      <w:bookmarkEnd w:id="128"/>
    </w:p>
    <w:p w14:paraId="210C0B2D" w14:textId="77777777" w:rsidR="005C26C0" w:rsidRDefault="005C26C0" w:rsidP="005C26C0">
      <w:pPr>
        <w:rPr>
          <w:rFonts w:cs="Arial"/>
          <w:lang w:eastAsia="en-US"/>
        </w:rPr>
      </w:pPr>
    </w:p>
    <w:p w14:paraId="661579BD" w14:textId="77777777" w:rsidR="005C26C0" w:rsidRDefault="005C26C0" w:rsidP="005C26C0">
      <w:pPr>
        <w:rPr>
          <w:rFonts w:cs="Arial"/>
          <w:lang w:eastAsia="en-US"/>
        </w:rPr>
      </w:pPr>
      <w:r w:rsidRPr="00C93CCC">
        <w:rPr>
          <w:rFonts w:cs="Arial"/>
          <w:lang w:eastAsia="en-US"/>
        </w:rPr>
        <w:t>O Sistema deverá possuir uma tela de consulta resumida de todos contratos (CPF/CNPJ, Contrato, Dt Tratamento, Dt de carga, fechamento, login, pdv e nome cliente). Deverá possuir um filtro/consulta que exibirar todas as informações dos contratos tratados (Todos os campos da tela inicial do sistema), utilizando como chave de consulta os atributos CPF/CNPJ, Contrato, Número da OS, Vendedor, PDV</w:t>
      </w:r>
      <w:r>
        <w:rPr>
          <w:rFonts w:cs="Arial"/>
          <w:lang w:eastAsia="en-US"/>
        </w:rPr>
        <w:t>.</w:t>
      </w:r>
    </w:p>
    <w:p w14:paraId="60EC30EF" w14:textId="77777777" w:rsidR="005C26C0" w:rsidRDefault="005C26C0" w:rsidP="005C26C0">
      <w:pPr>
        <w:rPr>
          <w:rFonts w:cs="Arial"/>
          <w:lang w:eastAsia="en-US"/>
        </w:rPr>
      </w:pPr>
    </w:p>
    <w:p w14:paraId="601E2287" w14:textId="7886F93D" w:rsidR="005C26C0" w:rsidRDefault="005C26C0" w:rsidP="005C26C0">
      <w:pPr>
        <w:rPr>
          <w:rFonts w:cs="Arial"/>
          <w:lang w:eastAsia="en-US"/>
        </w:rPr>
      </w:pPr>
      <w:r>
        <w:rPr>
          <w:rFonts w:cs="Arial"/>
          <w:lang w:eastAsia="en-US"/>
        </w:rPr>
        <w:t>Este relatório será disponibilizado em formato tabular</w:t>
      </w:r>
      <w:r w:rsidR="00B027A3">
        <w:rPr>
          <w:rFonts w:cs="Arial"/>
          <w:lang w:eastAsia="en-US"/>
        </w:rPr>
        <w:t xml:space="preserve"> (exemplo abaixo)</w:t>
      </w:r>
      <w:r w:rsidR="006612EB">
        <w:rPr>
          <w:rFonts w:cs="Arial"/>
          <w:lang w:eastAsia="en-US"/>
        </w:rPr>
        <w:t xml:space="preserve">, </w:t>
      </w:r>
      <w:r w:rsidR="00B027A3">
        <w:rPr>
          <w:rFonts w:cs="Arial"/>
          <w:lang w:eastAsia="en-US"/>
        </w:rPr>
        <w:t>tendo</w:t>
      </w:r>
      <w:r w:rsidR="006612EB">
        <w:rPr>
          <w:rFonts w:cs="Arial"/>
          <w:lang w:eastAsia="en-US"/>
        </w:rPr>
        <w:t xml:space="preserve"> como base os dados de propostas carregadas do SINN e o resultado final do tratamento (aprovado, derivado, negado</w:t>
      </w:r>
      <w:r w:rsidR="00B027A3">
        <w:rPr>
          <w:rFonts w:cs="Arial"/>
          <w:lang w:eastAsia="en-US"/>
        </w:rPr>
        <w:t>).</w:t>
      </w:r>
    </w:p>
    <w:p w14:paraId="37A58160" w14:textId="77777777" w:rsidR="00611D10" w:rsidRDefault="00611D10" w:rsidP="005C26C0">
      <w:pPr>
        <w:rPr>
          <w:rFonts w:cs="Arial"/>
          <w:lang w:eastAsia="en-US"/>
        </w:rPr>
      </w:pPr>
    </w:p>
    <w:p w14:paraId="50A812F0" w14:textId="29BEB6F6" w:rsidR="00611D10" w:rsidRDefault="00611D10" w:rsidP="00611D10">
      <w:pPr>
        <w:rPr>
          <w:rFonts w:cs="Arial"/>
          <w:lang w:eastAsia="en-US"/>
        </w:rPr>
      </w:pPr>
      <w:r w:rsidRPr="00611D10">
        <w:rPr>
          <w:rFonts w:cs="Arial"/>
          <w:lang w:eastAsia="en-US"/>
        </w:rPr>
        <w:t xml:space="preserve">A tela inicial </w:t>
      </w:r>
      <w:r>
        <w:rPr>
          <w:rFonts w:cs="Arial"/>
          <w:lang w:eastAsia="en-US"/>
        </w:rPr>
        <w:t xml:space="preserve">irá </w:t>
      </w:r>
      <w:r w:rsidRPr="00611D10">
        <w:rPr>
          <w:rFonts w:cs="Arial"/>
          <w:lang w:eastAsia="en-US"/>
        </w:rPr>
        <w:t>apresenta</w:t>
      </w:r>
      <w:r>
        <w:rPr>
          <w:rFonts w:cs="Arial"/>
          <w:lang w:eastAsia="en-US"/>
        </w:rPr>
        <w:t>r</w:t>
      </w:r>
      <w:r w:rsidRPr="00611D10">
        <w:rPr>
          <w:rFonts w:cs="Arial"/>
          <w:lang w:eastAsia="en-US"/>
        </w:rPr>
        <w:t xml:space="preserve"> um resumo de todas as propostas, com a opção de detalhar todos os campos e a tratativa do caso</w:t>
      </w:r>
      <w:r>
        <w:rPr>
          <w:rFonts w:cs="Arial"/>
          <w:lang w:eastAsia="en-US"/>
        </w:rPr>
        <w:t>.</w:t>
      </w:r>
    </w:p>
    <w:p w14:paraId="63611358" w14:textId="77777777" w:rsidR="00611D10" w:rsidRDefault="00611D10" w:rsidP="005C26C0">
      <w:pPr>
        <w:rPr>
          <w:rFonts w:cs="Arial"/>
          <w:lang w:eastAsia="en-US"/>
        </w:rPr>
      </w:pPr>
    </w:p>
    <w:p w14:paraId="72979903" w14:textId="77777777" w:rsidR="000A0C31" w:rsidRDefault="000A0C31" w:rsidP="00C93CCC">
      <w:pPr>
        <w:rPr>
          <w:rFonts w:cs="Arial"/>
          <w:lang w:eastAsia="en-US"/>
        </w:rPr>
      </w:pPr>
    </w:p>
    <w:p w14:paraId="38346F4D" w14:textId="093A24D2" w:rsidR="005C26C0" w:rsidRPr="00C93CCC" w:rsidRDefault="00CC743B" w:rsidP="005C26C0">
      <w:pPr>
        <w:jc w:val="left"/>
        <w:rPr>
          <w:lang w:eastAsia="en-US"/>
        </w:rPr>
      </w:pPr>
      <w:r>
        <w:rPr>
          <w:noProof/>
        </w:rPr>
        <w:drawing>
          <wp:inline distT="0" distB="0" distL="0" distR="0" wp14:anchorId="6EE329D8" wp14:editId="794939C5">
            <wp:extent cx="6472555" cy="20275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2555" cy="2027555"/>
                    </a:xfrm>
                    <a:prstGeom prst="rect">
                      <a:avLst/>
                    </a:prstGeom>
                    <a:noFill/>
                    <a:ln>
                      <a:noFill/>
                    </a:ln>
                  </pic:spPr>
                </pic:pic>
              </a:graphicData>
            </a:graphic>
          </wp:inline>
        </w:drawing>
      </w:r>
    </w:p>
    <w:p w14:paraId="76E13B68" w14:textId="77777777" w:rsidR="000A0C31" w:rsidRDefault="000A0C31" w:rsidP="00C93CCC"/>
    <w:p w14:paraId="34CACA6C" w14:textId="77777777" w:rsidR="00460ACA" w:rsidRDefault="00460ACA" w:rsidP="00C93CCC"/>
    <w:p w14:paraId="4577909C" w14:textId="3F404AE1" w:rsidR="00460ACA" w:rsidRDefault="00460ACA" w:rsidP="00C93CCC">
      <w:r>
        <w:t xml:space="preserve">O domínio de dados do </w:t>
      </w:r>
      <w:r w:rsidR="005A2176">
        <w:t>Data Model</w:t>
      </w:r>
      <w:r>
        <w:t xml:space="preserve"> que terá os campos necessários para a criação deste relatório incluirá as seguintes tabelas:</w:t>
      </w:r>
    </w:p>
    <w:p w14:paraId="2C19CF0D" w14:textId="77777777" w:rsidR="00460ACA" w:rsidRDefault="00460ACA" w:rsidP="00C93CCC"/>
    <w:p w14:paraId="7528F093" w14:textId="1FF5009C" w:rsidR="00460ACA" w:rsidRDefault="00556960" w:rsidP="005A41A1">
      <w:pPr>
        <w:jc w:val="center"/>
      </w:pPr>
      <w:r>
        <w:rPr>
          <w:noProof/>
        </w:rPr>
        <w:lastRenderedPageBreak/>
        <w:drawing>
          <wp:inline distT="0" distB="0" distL="0" distR="0" wp14:anchorId="15252289" wp14:editId="5001B238">
            <wp:extent cx="5788152" cy="5038344"/>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88152" cy="5038344"/>
                    </a:xfrm>
                    <a:prstGeom prst="rect">
                      <a:avLst/>
                    </a:prstGeom>
                  </pic:spPr>
                </pic:pic>
              </a:graphicData>
            </a:graphic>
          </wp:inline>
        </w:drawing>
      </w:r>
    </w:p>
    <w:p w14:paraId="4BD27A32" w14:textId="77777777" w:rsidR="00556960" w:rsidRDefault="00556960" w:rsidP="005A41A1">
      <w:pPr>
        <w:jc w:val="center"/>
      </w:pPr>
    </w:p>
    <w:p w14:paraId="1923C91C" w14:textId="7B0B32C8" w:rsidR="00460ACA" w:rsidRDefault="00460ACA" w:rsidP="00C93CCC">
      <w:r>
        <w:t xml:space="preserve">Este domínio estará ainda ligado ao domínio apresentado na secção </w:t>
      </w:r>
      <w:r>
        <w:fldChar w:fldCharType="begin"/>
      </w:r>
      <w:r>
        <w:instrText xml:space="preserve"> REF _Ref497564375 \r \h </w:instrText>
      </w:r>
      <w:r>
        <w:fldChar w:fldCharType="separate"/>
      </w:r>
      <w:r w:rsidR="002238FB">
        <w:t>2.5.3.1</w:t>
      </w:r>
      <w:r>
        <w:fldChar w:fldCharType="end"/>
      </w:r>
      <w:r>
        <w:t xml:space="preserve"> (através da tabela FMS_T_SINN_ACT_OITV, presente em ambos os diagramas).</w:t>
      </w:r>
    </w:p>
    <w:p w14:paraId="11CB157F" w14:textId="77777777" w:rsidR="00460ACA" w:rsidRDefault="00460ACA" w:rsidP="00C93CCC"/>
    <w:p w14:paraId="230D3A44" w14:textId="77777777" w:rsidR="00460ACA" w:rsidRDefault="00460ACA" w:rsidP="00C93CCC"/>
    <w:p w14:paraId="6FB4B3B0" w14:textId="16F3918F" w:rsidR="00591435" w:rsidRDefault="00591435" w:rsidP="00C93CCC">
      <w:r>
        <w:t>Adicionalmente haverá uma tela com o resumo das informações sobre o resultado final do tratamento, conforme exemplo</w:t>
      </w:r>
      <w:r w:rsidR="00302FE9">
        <w:t>s</w:t>
      </w:r>
      <w:r>
        <w:t xml:space="preserve"> a seguir:</w:t>
      </w:r>
    </w:p>
    <w:p w14:paraId="5BB2DDCD" w14:textId="77777777" w:rsidR="00302FE9" w:rsidRDefault="00302FE9" w:rsidP="00C93CCC"/>
    <w:p w14:paraId="77F3F708" w14:textId="631989BE" w:rsidR="00302FE9" w:rsidRDefault="00302FE9" w:rsidP="00302FE9">
      <w:pPr>
        <w:jc w:val="center"/>
      </w:pPr>
      <w:r>
        <w:rPr>
          <w:noProof/>
        </w:rPr>
        <w:lastRenderedPageBreak/>
        <w:drawing>
          <wp:inline distT="0" distB="0" distL="0" distR="0" wp14:anchorId="1D264A03" wp14:editId="62ABB754">
            <wp:extent cx="5341918" cy="376891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5273" cy="3771285"/>
                    </a:xfrm>
                    <a:prstGeom prst="rect">
                      <a:avLst/>
                    </a:prstGeom>
                    <a:noFill/>
                    <a:ln>
                      <a:noFill/>
                    </a:ln>
                  </pic:spPr>
                </pic:pic>
              </a:graphicData>
            </a:graphic>
          </wp:inline>
        </w:drawing>
      </w:r>
    </w:p>
    <w:p w14:paraId="70A50D85" w14:textId="77777777" w:rsidR="00302FE9" w:rsidRDefault="00302FE9" w:rsidP="00302FE9">
      <w:pPr>
        <w:jc w:val="center"/>
      </w:pPr>
    </w:p>
    <w:p w14:paraId="3D968509" w14:textId="5456F861" w:rsidR="00302FE9" w:rsidRDefault="00302FE9" w:rsidP="00302FE9">
      <w:pPr>
        <w:jc w:val="center"/>
      </w:pPr>
      <w:r>
        <w:rPr>
          <w:noProof/>
        </w:rPr>
        <w:drawing>
          <wp:inline distT="0" distB="0" distL="0" distR="0" wp14:anchorId="6AB34AF7" wp14:editId="3DC79D28">
            <wp:extent cx="5915936" cy="2624480"/>
            <wp:effectExtent l="0" t="0" r="889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8690" cy="2625702"/>
                    </a:xfrm>
                    <a:prstGeom prst="rect">
                      <a:avLst/>
                    </a:prstGeom>
                    <a:noFill/>
                    <a:ln>
                      <a:noFill/>
                    </a:ln>
                  </pic:spPr>
                </pic:pic>
              </a:graphicData>
            </a:graphic>
          </wp:inline>
        </w:drawing>
      </w:r>
    </w:p>
    <w:p w14:paraId="74DB5BD0" w14:textId="77777777" w:rsidR="00591435" w:rsidRDefault="00591435" w:rsidP="00C93CCC"/>
    <w:p w14:paraId="06CED9F1" w14:textId="77777777" w:rsidR="00460ACA" w:rsidRDefault="00460ACA">
      <w:pPr>
        <w:jc w:val="left"/>
      </w:pPr>
      <w:r>
        <w:br w:type="page"/>
      </w:r>
    </w:p>
    <w:p w14:paraId="24A32E51" w14:textId="3A351E7C" w:rsidR="00460ACA" w:rsidRDefault="00460ACA" w:rsidP="00C93CCC">
      <w:r>
        <w:lastRenderedPageBreak/>
        <w:t>Para obter este relatório de forma mais efetiva será criada uma tabela agregada sobre os resultados (</w:t>
      </w:r>
      <w:r w:rsidR="00FA5039" w:rsidRPr="00FA5039">
        <w:rPr>
          <w:highlight w:val="yellow"/>
        </w:rPr>
        <w:t>FMS_MV_PREV_FINAL_RESULT_AGG</w:t>
      </w:r>
      <w:r>
        <w:t>) com os seguintes campos:</w:t>
      </w:r>
    </w:p>
    <w:p w14:paraId="36585A30" w14:textId="77777777" w:rsidR="00460ACA" w:rsidRDefault="00460ACA" w:rsidP="00C93CCC"/>
    <w:p w14:paraId="62C452B8" w14:textId="2334A987" w:rsidR="00460ACA" w:rsidRDefault="00460ACA" w:rsidP="00C93CCC">
      <w:r>
        <w:t xml:space="preserve"> </w:t>
      </w:r>
    </w:p>
    <w:tbl>
      <w:tblPr>
        <w:tblW w:w="5080" w:type="pct"/>
        <w:tblLayout w:type="fixed"/>
        <w:tblLook w:val="04A0" w:firstRow="1" w:lastRow="0" w:firstColumn="1" w:lastColumn="0" w:noHBand="0" w:noVBand="1"/>
      </w:tblPr>
      <w:tblGrid>
        <w:gridCol w:w="1952"/>
        <w:gridCol w:w="5003"/>
        <w:gridCol w:w="980"/>
        <w:gridCol w:w="905"/>
        <w:gridCol w:w="715"/>
        <w:gridCol w:w="804"/>
      </w:tblGrid>
      <w:tr w:rsidR="00460ACA" w:rsidRPr="00460ACA" w14:paraId="1745E89A" w14:textId="77777777" w:rsidTr="00955AAE">
        <w:trPr>
          <w:trHeight w:val="300"/>
        </w:trPr>
        <w:tc>
          <w:tcPr>
            <w:tcW w:w="942" w:type="pc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0A3089D" w14:textId="77777777" w:rsidR="00460ACA" w:rsidRPr="005A2176" w:rsidRDefault="00460ACA" w:rsidP="00460ACA">
            <w:pPr>
              <w:jc w:val="left"/>
              <w:rPr>
                <w:rFonts w:cs="Arial"/>
                <w:b/>
                <w:bCs/>
                <w:color w:val="000000"/>
                <w:sz w:val="14"/>
                <w:szCs w:val="14"/>
                <w:lang w:val="en-US" w:eastAsia="en-US"/>
              </w:rPr>
            </w:pPr>
            <w:r w:rsidRPr="005A2176">
              <w:rPr>
                <w:rFonts w:cs="Arial"/>
                <w:b/>
                <w:bCs/>
                <w:color w:val="000000"/>
                <w:sz w:val="14"/>
                <w:szCs w:val="14"/>
                <w:lang w:val="en-US" w:eastAsia="en-US"/>
              </w:rPr>
              <w:t>Coluna</w:t>
            </w:r>
          </w:p>
        </w:tc>
        <w:tc>
          <w:tcPr>
            <w:tcW w:w="2415" w:type="pct"/>
            <w:tcBorders>
              <w:top w:val="single" w:sz="4" w:space="0" w:color="auto"/>
              <w:left w:val="nil"/>
              <w:bottom w:val="single" w:sz="4" w:space="0" w:color="auto"/>
              <w:right w:val="single" w:sz="4" w:space="0" w:color="auto"/>
            </w:tcBorders>
            <w:shd w:val="clear" w:color="000000" w:fill="D9D9D9"/>
            <w:vAlign w:val="center"/>
            <w:hideMark/>
          </w:tcPr>
          <w:p w14:paraId="398E6187" w14:textId="77777777" w:rsidR="00460ACA" w:rsidRPr="005A2176" w:rsidRDefault="00460ACA" w:rsidP="00460ACA">
            <w:pPr>
              <w:jc w:val="center"/>
              <w:rPr>
                <w:rFonts w:cs="Arial"/>
                <w:b/>
                <w:bCs/>
                <w:color w:val="000000"/>
                <w:sz w:val="14"/>
                <w:szCs w:val="14"/>
                <w:lang w:val="en-US" w:eastAsia="en-US"/>
              </w:rPr>
            </w:pPr>
            <w:r w:rsidRPr="005A2176">
              <w:rPr>
                <w:rFonts w:cs="Arial"/>
                <w:b/>
                <w:bCs/>
                <w:color w:val="000000"/>
                <w:sz w:val="14"/>
                <w:szCs w:val="14"/>
                <w:lang w:val="en-US" w:eastAsia="en-US"/>
              </w:rPr>
              <w:t>Descrição</w:t>
            </w:r>
          </w:p>
        </w:tc>
        <w:tc>
          <w:tcPr>
            <w:tcW w:w="473" w:type="pct"/>
            <w:tcBorders>
              <w:top w:val="single" w:sz="4" w:space="0" w:color="auto"/>
              <w:left w:val="nil"/>
              <w:bottom w:val="single" w:sz="4" w:space="0" w:color="auto"/>
              <w:right w:val="single" w:sz="4" w:space="0" w:color="auto"/>
            </w:tcBorders>
            <w:shd w:val="clear" w:color="000000" w:fill="D9D9D9"/>
            <w:vAlign w:val="center"/>
            <w:hideMark/>
          </w:tcPr>
          <w:p w14:paraId="26404080" w14:textId="77777777" w:rsidR="00460ACA" w:rsidRPr="005A2176" w:rsidRDefault="00460ACA" w:rsidP="00460ACA">
            <w:pPr>
              <w:jc w:val="center"/>
              <w:rPr>
                <w:rFonts w:cs="Arial"/>
                <w:b/>
                <w:bCs/>
                <w:color w:val="000000"/>
                <w:sz w:val="14"/>
                <w:szCs w:val="14"/>
                <w:lang w:val="en-US" w:eastAsia="en-US"/>
              </w:rPr>
            </w:pPr>
            <w:r w:rsidRPr="005A2176">
              <w:rPr>
                <w:rFonts w:cs="Arial"/>
                <w:b/>
                <w:bCs/>
                <w:color w:val="000000"/>
                <w:sz w:val="14"/>
                <w:szCs w:val="14"/>
                <w:lang w:val="en-US" w:eastAsia="en-US"/>
              </w:rPr>
              <w:t>Tipo</w:t>
            </w:r>
          </w:p>
        </w:tc>
        <w:tc>
          <w:tcPr>
            <w:tcW w:w="437" w:type="pct"/>
            <w:tcBorders>
              <w:top w:val="single" w:sz="4" w:space="0" w:color="auto"/>
              <w:left w:val="nil"/>
              <w:bottom w:val="single" w:sz="4" w:space="0" w:color="auto"/>
              <w:right w:val="single" w:sz="4" w:space="0" w:color="auto"/>
            </w:tcBorders>
            <w:shd w:val="clear" w:color="000000" w:fill="D9D9D9"/>
            <w:vAlign w:val="center"/>
            <w:hideMark/>
          </w:tcPr>
          <w:p w14:paraId="09F73AC8" w14:textId="77777777" w:rsidR="00460ACA" w:rsidRPr="005A2176" w:rsidRDefault="00460ACA" w:rsidP="00460ACA">
            <w:pPr>
              <w:jc w:val="center"/>
              <w:rPr>
                <w:rFonts w:cs="Arial"/>
                <w:b/>
                <w:bCs/>
                <w:color w:val="000000"/>
                <w:sz w:val="14"/>
                <w:szCs w:val="14"/>
                <w:lang w:val="en-US" w:eastAsia="en-US"/>
              </w:rPr>
            </w:pPr>
            <w:r w:rsidRPr="005A2176">
              <w:rPr>
                <w:rFonts w:cs="Arial"/>
                <w:b/>
                <w:bCs/>
                <w:color w:val="000000"/>
                <w:sz w:val="14"/>
                <w:szCs w:val="14"/>
                <w:lang w:val="en-US" w:eastAsia="en-US"/>
              </w:rPr>
              <w:t>Tamanho</w:t>
            </w:r>
          </w:p>
        </w:tc>
        <w:tc>
          <w:tcPr>
            <w:tcW w:w="345" w:type="pct"/>
            <w:tcBorders>
              <w:top w:val="single" w:sz="4" w:space="0" w:color="auto"/>
              <w:left w:val="nil"/>
              <w:bottom w:val="single" w:sz="4" w:space="0" w:color="auto"/>
              <w:right w:val="single" w:sz="4" w:space="0" w:color="auto"/>
            </w:tcBorders>
            <w:shd w:val="clear" w:color="000000" w:fill="D9D9D9"/>
            <w:vAlign w:val="center"/>
            <w:hideMark/>
          </w:tcPr>
          <w:p w14:paraId="6C96BAAF" w14:textId="77777777" w:rsidR="00460ACA" w:rsidRPr="005A2176" w:rsidRDefault="00460ACA" w:rsidP="00460ACA">
            <w:pPr>
              <w:jc w:val="center"/>
              <w:rPr>
                <w:rFonts w:cs="Arial"/>
                <w:b/>
                <w:bCs/>
                <w:color w:val="000000"/>
                <w:sz w:val="14"/>
                <w:szCs w:val="14"/>
                <w:lang w:val="en-US" w:eastAsia="en-US"/>
              </w:rPr>
            </w:pPr>
            <w:r w:rsidRPr="005A2176">
              <w:rPr>
                <w:rFonts w:cs="Arial"/>
                <w:b/>
                <w:bCs/>
                <w:color w:val="000000"/>
                <w:sz w:val="14"/>
                <w:szCs w:val="14"/>
                <w:lang w:val="en-US" w:eastAsia="en-US"/>
              </w:rPr>
              <w:t>Chave</w:t>
            </w:r>
          </w:p>
        </w:tc>
        <w:tc>
          <w:tcPr>
            <w:tcW w:w="388" w:type="pct"/>
            <w:tcBorders>
              <w:top w:val="single" w:sz="4" w:space="0" w:color="auto"/>
              <w:left w:val="nil"/>
              <w:bottom w:val="single" w:sz="4" w:space="0" w:color="auto"/>
              <w:right w:val="single" w:sz="4" w:space="0" w:color="auto"/>
            </w:tcBorders>
            <w:shd w:val="clear" w:color="000000" w:fill="D9D9D9"/>
            <w:vAlign w:val="center"/>
            <w:hideMark/>
          </w:tcPr>
          <w:p w14:paraId="6D84B5F8" w14:textId="77777777" w:rsidR="00460ACA" w:rsidRPr="005A2176" w:rsidRDefault="00460ACA" w:rsidP="00460ACA">
            <w:pPr>
              <w:jc w:val="center"/>
              <w:rPr>
                <w:rFonts w:cs="Arial"/>
                <w:b/>
                <w:bCs/>
                <w:color w:val="000000"/>
                <w:sz w:val="14"/>
                <w:szCs w:val="14"/>
                <w:lang w:val="en-US" w:eastAsia="en-US"/>
              </w:rPr>
            </w:pPr>
            <w:r w:rsidRPr="005A2176">
              <w:rPr>
                <w:rFonts w:cs="Arial"/>
                <w:b/>
                <w:bCs/>
                <w:color w:val="000000"/>
                <w:sz w:val="14"/>
                <w:szCs w:val="14"/>
                <w:lang w:val="en-US" w:eastAsia="en-US"/>
              </w:rPr>
              <w:t>Tipo RAID</w:t>
            </w:r>
          </w:p>
        </w:tc>
      </w:tr>
      <w:tr w:rsidR="00460ACA" w:rsidRPr="00460ACA" w14:paraId="226B0C4E" w14:textId="77777777" w:rsidTr="00955AAE">
        <w:trPr>
          <w:trHeight w:val="285"/>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6FF91902"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DATA_REFERENCIA</w:t>
            </w:r>
          </w:p>
        </w:tc>
        <w:tc>
          <w:tcPr>
            <w:tcW w:w="2415" w:type="pct"/>
            <w:tcBorders>
              <w:top w:val="nil"/>
              <w:left w:val="nil"/>
              <w:bottom w:val="single" w:sz="4" w:space="0" w:color="auto"/>
              <w:right w:val="single" w:sz="4" w:space="0" w:color="auto"/>
            </w:tcBorders>
            <w:shd w:val="clear" w:color="000000" w:fill="FFFFFF"/>
            <w:vAlign w:val="center"/>
            <w:hideMark/>
          </w:tcPr>
          <w:p w14:paraId="4241635A"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Data de Referência (Criação do contrato)</w:t>
            </w:r>
          </w:p>
        </w:tc>
        <w:tc>
          <w:tcPr>
            <w:tcW w:w="473" w:type="pct"/>
            <w:tcBorders>
              <w:top w:val="nil"/>
              <w:left w:val="nil"/>
              <w:bottom w:val="single" w:sz="4" w:space="0" w:color="auto"/>
              <w:right w:val="single" w:sz="4" w:space="0" w:color="auto"/>
            </w:tcBorders>
            <w:shd w:val="clear" w:color="auto" w:fill="auto"/>
            <w:noWrap/>
            <w:vAlign w:val="bottom"/>
            <w:hideMark/>
          </w:tcPr>
          <w:p w14:paraId="618D56D3"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DATE</w:t>
            </w:r>
          </w:p>
        </w:tc>
        <w:tc>
          <w:tcPr>
            <w:tcW w:w="437" w:type="pct"/>
            <w:tcBorders>
              <w:top w:val="nil"/>
              <w:left w:val="nil"/>
              <w:bottom w:val="single" w:sz="4" w:space="0" w:color="auto"/>
              <w:right w:val="single" w:sz="4" w:space="0" w:color="auto"/>
            </w:tcBorders>
            <w:shd w:val="clear" w:color="auto" w:fill="auto"/>
            <w:noWrap/>
            <w:vAlign w:val="bottom"/>
            <w:hideMark/>
          </w:tcPr>
          <w:p w14:paraId="0648C269"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 </w:t>
            </w:r>
          </w:p>
        </w:tc>
        <w:tc>
          <w:tcPr>
            <w:tcW w:w="345" w:type="pct"/>
            <w:tcBorders>
              <w:top w:val="nil"/>
              <w:left w:val="nil"/>
              <w:bottom w:val="single" w:sz="4" w:space="0" w:color="auto"/>
              <w:right w:val="single" w:sz="4" w:space="0" w:color="auto"/>
            </w:tcBorders>
            <w:shd w:val="clear" w:color="auto" w:fill="auto"/>
            <w:noWrap/>
            <w:vAlign w:val="bottom"/>
            <w:hideMark/>
          </w:tcPr>
          <w:p w14:paraId="3056DCE2"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0F64A06C"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Date</w:t>
            </w:r>
          </w:p>
        </w:tc>
      </w:tr>
      <w:tr w:rsidR="00460ACA" w:rsidRPr="00460ACA" w14:paraId="4204DE03"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7FC3C13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DECISAO_MODELO</w:t>
            </w:r>
          </w:p>
        </w:tc>
        <w:tc>
          <w:tcPr>
            <w:tcW w:w="2415" w:type="pct"/>
            <w:tcBorders>
              <w:top w:val="nil"/>
              <w:left w:val="nil"/>
              <w:bottom w:val="single" w:sz="4" w:space="0" w:color="auto"/>
              <w:right w:val="single" w:sz="4" w:space="0" w:color="auto"/>
            </w:tcBorders>
            <w:shd w:val="clear" w:color="000000" w:fill="FFFFFF"/>
            <w:vAlign w:val="center"/>
            <w:hideMark/>
          </w:tcPr>
          <w:p w14:paraId="13D8FDC8"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Decisão (NEGAR, DERIVAR, APROVAR)</w:t>
            </w:r>
          </w:p>
        </w:tc>
        <w:tc>
          <w:tcPr>
            <w:tcW w:w="473" w:type="pct"/>
            <w:tcBorders>
              <w:top w:val="nil"/>
              <w:left w:val="nil"/>
              <w:bottom w:val="single" w:sz="4" w:space="0" w:color="auto"/>
              <w:right w:val="single" w:sz="4" w:space="0" w:color="auto"/>
            </w:tcBorders>
            <w:shd w:val="clear" w:color="auto" w:fill="auto"/>
            <w:noWrap/>
            <w:vAlign w:val="bottom"/>
            <w:hideMark/>
          </w:tcPr>
          <w:p w14:paraId="068C9330"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59F74E62"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20</w:t>
            </w:r>
          </w:p>
        </w:tc>
        <w:tc>
          <w:tcPr>
            <w:tcW w:w="345" w:type="pct"/>
            <w:tcBorders>
              <w:top w:val="nil"/>
              <w:left w:val="nil"/>
              <w:bottom w:val="single" w:sz="4" w:space="0" w:color="auto"/>
              <w:right w:val="single" w:sz="4" w:space="0" w:color="auto"/>
            </w:tcBorders>
            <w:shd w:val="clear" w:color="auto" w:fill="auto"/>
            <w:noWrap/>
            <w:vAlign w:val="bottom"/>
            <w:hideMark/>
          </w:tcPr>
          <w:p w14:paraId="7F86FD69"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78B48FF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7B2F6F37"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4FC5F1B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RULE_ID</w:t>
            </w:r>
          </w:p>
        </w:tc>
        <w:tc>
          <w:tcPr>
            <w:tcW w:w="2415" w:type="pct"/>
            <w:tcBorders>
              <w:top w:val="nil"/>
              <w:left w:val="nil"/>
              <w:bottom w:val="single" w:sz="4" w:space="0" w:color="auto"/>
              <w:right w:val="single" w:sz="4" w:space="0" w:color="auto"/>
            </w:tcBorders>
            <w:shd w:val="clear" w:color="000000" w:fill="FFFFFF"/>
            <w:vAlign w:val="center"/>
            <w:hideMark/>
          </w:tcPr>
          <w:p w14:paraId="77D76833"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ID da Regra do Modelo usada para a decisão</w:t>
            </w:r>
          </w:p>
        </w:tc>
        <w:tc>
          <w:tcPr>
            <w:tcW w:w="473" w:type="pct"/>
            <w:tcBorders>
              <w:top w:val="nil"/>
              <w:left w:val="nil"/>
              <w:bottom w:val="single" w:sz="4" w:space="0" w:color="auto"/>
              <w:right w:val="single" w:sz="4" w:space="0" w:color="auto"/>
            </w:tcBorders>
            <w:shd w:val="clear" w:color="auto" w:fill="auto"/>
            <w:noWrap/>
            <w:vAlign w:val="bottom"/>
            <w:hideMark/>
          </w:tcPr>
          <w:p w14:paraId="1DC5617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NUMBER</w:t>
            </w:r>
          </w:p>
        </w:tc>
        <w:tc>
          <w:tcPr>
            <w:tcW w:w="437" w:type="pct"/>
            <w:tcBorders>
              <w:top w:val="nil"/>
              <w:left w:val="nil"/>
              <w:bottom w:val="single" w:sz="4" w:space="0" w:color="auto"/>
              <w:right w:val="single" w:sz="4" w:space="0" w:color="auto"/>
            </w:tcBorders>
            <w:shd w:val="clear" w:color="auto" w:fill="auto"/>
            <w:noWrap/>
            <w:vAlign w:val="bottom"/>
            <w:hideMark/>
          </w:tcPr>
          <w:p w14:paraId="3839E714"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18,0</w:t>
            </w:r>
          </w:p>
        </w:tc>
        <w:tc>
          <w:tcPr>
            <w:tcW w:w="345" w:type="pct"/>
            <w:tcBorders>
              <w:top w:val="nil"/>
              <w:left w:val="nil"/>
              <w:bottom w:val="single" w:sz="4" w:space="0" w:color="auto"/>
              <w:right w:val="single" w:sz="4" w:space="0" w:color="auto"/>
            </w:tcBorders>
            <w:shd w:val="clear" w:color="auto" w:fill="auto"/>
            <w:noWrap/>
            <w:vAlign w:val="bottom"/>
            <w:hideMark/>
          </w:tcPr>
          <w:p w14:paraId="2062CEF9"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09AADEB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Long</w:t>
            </w:r>
          </w:p>
        </w:tc>
      </w:tr>
      <w:tr w:rsidR="00460ACA" w:rsidRPr="00460ACA" w14:paraId="3F1631B3"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65CA9587"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RULE_VERSION</w:t>
            </w:r>
          </w:p>
        </w:tc>
        <w:tc>
          <w:tcPr>
            <w:tcW w:w="2415" w:type="pct"/>
            <w:tcBorders>
              <w:top w:val="nil"/>
              <w:left w:val="nil"/>
              <w:bottom w:val="single" w:sz="4" w:space="0" w:color="auto"/>
              <w:right w:val="single" w:sz="4" w:space="0" w:color="auto"/>
            </w:tcBorders>
            <w:shd w:val="clear" w:color="000000" w:fill="FFFFFF"/>
            <w:vAlign w:val="center"/>
            <w:hideMark/>
          </w:tcPr>
          <w:p w14:paraId="27D74252"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Versão da Regra do Modulo usada para a decisão</w:t>
            </w:r>
          </w:p>
        </w:tc>
        <w:tc>
          <w:tcPr>
            <w:tcW w:w="473" w:type="pct"/>
            <w:tcBorders>
              <w:top w:val="nil"/>
              <w:left w:val="nil"/>
              <w:bottom w:val="single" w:sz="4" w:space="0" w:color="auto"/>
              <w:right w:val="single" w:sz="4" w:space="0" w:color="auto"/>
            </w:tcBorders>
            <w:shd w:val="clear" w:color="auto" w:fill="auto"/>
            <w:noWrap/>
            <w:vAlign w:val="bottom"/>
            <w:hideMark/>
          </w:tcPr>
          <w:p w14:paraId="08181B4F"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NUMBER</w:t>
            </w:r>
          </w:p>
        </w:tc>
        <w:tc>
          <w:tcPr>
            <w:tcW w:w="437" w:type="pct"/>
            <w:tcBorders>
              <w:top w:val="nil"/>
              <w:left w:val="nil"/>
              <w:bottom w:val="single" w:sz="4" w:space="0" w:color="auto"/>
              <w:right w:val="single" w:sz="4" w:space="0" w:color="auto"/>
            </w:tcBorders>
            <w:shd w:val="clear" w:color="auto" w:fill="auto"/>
            <w:noWrap/>
            <w:vAlign w:val="bottom"/>
            <w:hideMark/>
          </w:tcPr>
          <w:p w14:paraId="1FDC5F2C"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18,0</w:t>
            </w:r>
          </w:p>
        </w:tc>
        <w:tc>
          <w:tcPr>
            <w:tcW w:w="345" w:type="pct"/>
            <w:tcBorders>
              <w:top w:val="nil"/>
              <w:left w:val="nil"/>
              <w:bottom w:val="single" w:sz="4" w:space="0" w:color="auto"/>
              <w:right w:val="single" w:sz="4" w:space="0" w:color="auto"/>
            </w:tcBorders>
            <w:shd w:val="clear" w:color="auto" w:fill="auto"/>
            <w:noWrap/>
            <w:vAlign w:val="bottom"/>
            <w:hideMark/>
          </w:tcPr>
          <w:p w14:paraId="643BDAAC"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6740E17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Long</w:t>
            </w:r>
          </w:p>
        </w:tc>
      </w:tr>
      <w:tr w:rsidR="00460ACA" w:rsidRPr="00460ACA" w14:paraId="746D65EF"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517D84F4"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STATUS_TRATAMENTO</w:t>
            </w:r>
          </w:p>
        </w:tc>
        <w:tc>
          <w:tcPr>
            <w:tcW w:w="2415" w:type="pct"/>
            <w:tcBorders>
              <w:top w:val="nil"/>
              <w:left w:val="nil"/>
              <w:bottom w:val="single" w:sz="4" w:space="0" w:color="auto"/>
              <w:right w:val="single" w:sz="4" w:space="0" w:color="auto"/>
            </w:tcBorders>
            <w:shd w:val="clear" w:color="auto" w:fill="auto"/>
            <w:noWrap/>
            <w:vAlign w:val="bottom"/>
            <w:hideMark/>
          </w:tcPr>
          <w:p w14:paraId="5762782E"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 xml:space="preserve">Status em tratamento (Aguardando instalação, Instalado/Habilitado, Desistente ou cancelado): </w:t>
            </w:r>
          </w:p>
        </w:tc>
        <w:tc>
          <w:tcPr>
            <w:tcW w:w="473" w:type="pct"/>
            <w:tcBorders>
              <w:top w:val="nil"/>
              <w:left w:val="nil"/>
              <w:bottom w:val="single" w:sz="4" w:space="0" w:color="auto"/>
              <w:right w:val="single" w:sz="4" w:space="0" w:color="auto"/>
            </w:tcBorders>
            <w:shd w:val="clear" w:color="auto" w:fill="auto"/>
            <w:noWrap/>
            <w:vAlign w:val="bottom"/>
            <w:hideMark/>
          </w:tcPr>
          <w:p w14:paraId="77A959F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36EE6AF2"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w:t>
            </w:r>
          </w:p>
        </w:tc>
        <w:tc>
          <w:tcPr>
            <w:tcW w:w="345" w:type="pct"/>
            <w:tcBorders>
              <w:top w:val="nil"/>
              <w:left w:val="nil"/>
              <w:bottom w:val="single" w:sz="4" w:space="0" w:color="auto"/>
              <w:right w:val="single" w:sz="4" w:space="0" w:color="auto"/>
            </w:tcBorders>
            <w:shd w:val="clear" w:color="auto" w:fill="auto"/>
            <w:noWrap/>
            <w:vAlign w:val="bottom"/>
            <w:hideMark/>
          </w:tcPr>
          <w:p w14:paraId="7389A18C"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02077DAF"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03F9F25C"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23EC66F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PENDENCIAMENTO</w:t>
            </w:r>
          </w:p>
        </w:tc>
        <w:tc>
          <w:tcPr>
            <w:tcW w:w="2415" w:type="pct"/>
            <w:tcBorders>
              <w:top w:val="nil"/>
              <w:left w:val="nil"/>
              <w:bottom w:val="single" w:sz="4" w:space="0" w:color="auto"/>
              <w:right w:val="single" w:sz="4" w:space="0" w:color="auto"/>
            </w:tcBorders>
            <w:shd w:val="clear" w:color="auto" w:fill="auto"/>
            <w:noWrap/>
            <w:vAlign w:val="bottom"/>
            <w:hideMark/>
          </w:tcPr>
          <w:p w14:paraId="3F377DF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Pendenciamento OS: (Sim/Não).</w:t>
            </w:r>
          </w:p>
        </w:tc>
        <w:tc>
          <w:tcPr>
            <w:tcW w:w="473" w:type="pct"/>
            <w:tcBorders>
              <w:top w:val="nil"/>
              <w:left w:val="nil"/>
              <w:bottom w:val="single" w:sz="4" w:space="0" w:color="auto"/>
              <w:right w:val="single" w:sz="4" w:space="0" w:color="auto"/>
            </w:tcBorders>
            <w:shd w:val="clear" w:color="auto" w:fill="auto"/>
            <w:noWrap/>
            <w:vAlign w:val="bottom"/>
            <w:hideMark/>
          </w:tcPr>
          <w:p w14:paraId="4EE8D502"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55408ADD"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w:t>
            </w:r>
          </w:p>
        </w:tc>
        <w:tc>
          <w:tcPr>
            <w:tcW w:w="345" w:type="pct"/>
            <w:tcBorders>
              <w:top w:val="nil"/>
              <w:left w:val="nil"/>
              <w:bottom w:val="single" w:sz="4" w:space="0" w:color="auto"/>
              <w:right w:val="single" w:sz="4" w:space="0" w:color="auto"/>
            </w:tcBorders>
            <w:shd w:val="clear" w:color="auto" w:fill="auto"/>
            <w:noWrap/>
            <w:vAlign w:val="bottom"/>
            <w:hideMark/>
          </w:tcPr>
          <w:p w14:paraId="281C11A9"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57DE3DE9"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76B4D494"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26D35750"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DESMEMBRADO</w:t>
            </w:r>
          </w:p>
        </w:tc>
        <w:tc>
          <w:tcPr>
            <w:tcW w:w="2415" w:type="pct"/>
            <w:tcBorders>
              <w:top w:val="nil"/>
              <w:left w:val="nil"/>
              <w:bottom w:val="single" w:sz="4" w:space="0" w:color="auto"/>
              <w:right w:val="single" w:sz="4" w:space="0" w:color="auto"/>
            </w:tcBorders>
            <w:shd w:val="clear" w:color="auto" w:fill="auto"/>
            <w:noWrap/>
            <w:vAlign w:val="bottom"/>
            <w:hideMark/>
          </w:tcPr>
          <w:p w14:paraId="14C97221"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Desmembrado (Sim/Não).</w:t>
            </w:r>
          </w:p>
        </w:tc>
        <w:tc>
          <w:tcPr>
            <w:tcW w:w="473" w:type="pct"/>
            <w:tcBorders>
              <w:top w:val="nil"/>
              <w:left w:val="nil"/>
              <w:bottom w:val="single" w:sz="4" w:space="0" w:color="auto"/>
              <w:right w:val="single" w:sz="4" w:space="0" w:color="auto"/>
            </w:tcBorders>
            <w:shd w:val="clear" w:color="auto" w:fill="auto"/>
            <w:noWrap/>
            <w:vAlign w:val="bottom"/>
            <w:hideMark/>
          </w:tcPr>
          <w:p w14:paraId="0F2C1C3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2A42C3EB"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w:t>
            </w:r>
          </w:p>
        </w:tc>
        <w:tc>
          <w:tcPr>
            <w:tcW w:w="345" w:type="pct"/>
            <w:tcBorders>
              <w:top w:val="nil"/>
              <w:left w:val="nil"/>
              <w:bottom w:val="single" w:sz="4" w:space="0" w:color="auto"/>
              <w:right w:val="single" w:sz="4" w:space="0" w:color="auto"/>
            </w:tcBorders>
            <w:shd w:val="clear" w:color="auto" w:fill="auto"/>
            <w:noWrap/>
            <w:vAlign w:val="bottom"/>
            <w:hideMark/>
          </w:tcPr>
          <w:p w14:paraId="5E62DDB8"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11E0C366"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0AE7F47D"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124C184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CLIENTE_DESCONHECE</w:t>
            </w:r>
          </w:p>
        </w:tc>
        <w:tc>
          <w:tcPr>
            <w:tcW w:w="2415" w:type="pct"/>
            <w:tcBorders>
              <w:top w:val="nil"/>
              <w:left w:val="nil"/>
              <w:bottom w:val="single" w:sz="4" w:space="0" w:color="auto"/>
              <w:right w:val="single" w:sz="4" w:space="0" w:color="auto"/>
            </w:tcBorders>
            <w:shd w:val="clear" w:color="auto" w:fill="auto"/>
            <w:noWrap/>
            <w:vAlign w:val="bottom"/>
            <w:hideMark/>
          </w:tcPr>
          <w:p w14:paraId="0C4BD521"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Cliente desconhe (Móvel, Fixo, Banda Larga, OITV)</w:t>
            </w:r>
          </w:p>
        </w:tc>
        <w:tc>
          <w:tcPr>
            <w:tcW w:w="473" w:type="pct"/>
            <w:tcBorders>
              <w:top w:val="nil"/>
              <w:left w:val="nil"/>
              <w:bottom w:val="single" w:sz="4" w:space="0" w:color="auto"/>
              <w:right w:val="single" w:sz="4" w:space="0" w:color="auto"/>
            </w:tcBorders>
            <w:shd w:val="clear" w:color="auto" w:fill="auto"/>
            <w:noWrap/>
            <w:vAlign w:val="bottom"/>
            <w:hideMark/>
          </w:tcPr>
          <w:p w14:paraId="543C0018"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1CDC7FE6"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100</w:t>
            </w:r>
          </w:p>
        </w:tc>
        <w:tc>
          <w:tcPr>
            <w:tcW w:w="345" w:type="pct"/>
            <w:tcBorders>
              <w:top w:val="nil"/>
              <w:left w:val="nil"/>
              <w:bottom w:val="single" w:sz="4" w:space="0" w:color="auto"/>
              <w:right w:val="single" w:sz="4" w:space="0" w:color="auto"/>
            </w:tcBorders>
            <w:shd w:val="clear" w:color="auto" w:fill="auto"/>
            <w:noWrap/>
            <w:vAlign w:val="bottom"/>
            <w:hideMark/>
          </w:tcPr>
          <w:p w14:paraId="5223529A"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3024B2B1"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76B437C8"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7F9B1E1F"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NUM_TT</w:t>
            </w:r>
          </w:p>
        </w:tc>
        <w:tc>
          <w:tcPr>
            <w:tcW w:w="2415" w:type="pct"/>
            <w:tcBorders>
              <w:top w:val="nil"/>
              <w:left w:val="nil"/>
              <w:bottom w:val="single" w:sz="4" w:space="0" w:color="auto"/>
              <w:right w:val="single" w:sz="4" w:space="0" w:color="auto"/>
            </w:tcBorders>
            <w:shd w:val="clear" w:color="auto" w:fill="auto"/>
            <w:noWrap/>
            <w:vAlign w:val="bottom"/>
            <w:hideMark/>
          </w:tcPr>
          <w:p w14:paraId="7CDF8CBC"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Número TT</w:t>
            </w:r>
          </w:p>
        </w:tc>
        <w:tc>
          <w:tcPr>
            <w:tcW w:w="473" w:type="pct"/>
            <w:tcBorders>
              <w:top w:val="nil"/>
              <w:left w:val="nil"/>
              <w:bottom w:val="single" w:sz="4" w:space="0" w:color="auto"/>
              <w:right w:val="single" w:sz="4" w:space="0" w:color="auto"/>
            </w:tcBorders>
            <w:shd w:val="clear" w:color="auto" w:fill="auto"/>
            <w:noWrap/>
            <w:vAlign w:val="bottom"/>
            <w:hideMark/>
          </w:tcPr>
          <w:p w14:paraId="272703B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1EC5F087"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100</w:t>
            </w:r>
          </w:p>
        </w:tc>
        <w:tc>
          <w:tcPr>
            <w:tcW w:w="345" w:type="pct"/>
            <w:tcBorders>
              <w:top w:val="nil"/>
              <w:left w:val="nil"/>
              <w:bottom w:val="single" w:sz="4" w:space="0" w:color="auto"/>
              <w:right w:val="single" w:sz="4" w:space="0" w:color="auto"/>
            </w:tcBorders>
            <w:shd w:val="clear" w:color="auto" w:fill="auto"/>
            <w:noWrap/>
            <w:vAlign w:val="bottom"/>
            <w:hideMark/>
          </w:tcPr>
          <w:p w14:paraId="2AA9203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3546C304"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450EACD4"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7ACCF0DC"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NUM_MOVEL</w:t>
            </w:r>
          </w:p>
        </w:tc>
        <w:tc>
          <w:tcPr>
            <w:tcW w:w="2415" w:type="pct"/>
            <w:tcBorders>
              <w:top w:val="nil"/>
              <w:left w:val="nil"/>
              <w:bottom w:val="single" w:sz="4" w:space="0" w:color="auto"/>
              <w:right w:val="single" w:sz="4" w:space="0" w:color="auto"/>
            </w:tcBorders>
            <w:shd w:val="clear" w:color="auto" w:fill="auto"/>
            <w:noWrap/>
            <w:vAlign w:val="bottom"/>
            <w:hideMark/>
          </w:tcPr>
          <w:p w14:paraId="234115D8"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Numero Móvel associado</w:t>
            </w:r>
          </w:p>
        </w:tc>
        <w:tc>
          <w:tcPr>
            <w:tcW w:w="473" w:type="pct"/>
            <w:tcBorders>
              <w:top w:val="nil"/>
              <w:left w:val="nil"/>
              <w:bottom w:val="single" w:sz="4" w:space="0" w:color="auto"/>
              <w:right w:val="single" w:sz="4" w:space="0" w:color="auto"/>
            </w:tcBorders>
            <w:shd w:val="clear" w:color="auto" w:fill="auto"/>
            <w:noWrap/>
            <w:vAlign w:val="bottom"/>
            <w:hideMark/>
          </w:tcPr>
          <w:p w14:paraId="12EFC4E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1362A08D"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100</w:t>
            </w:r>
          </w:p>
        </w:tc>
        <w:tc>
          <w:tcPr>
            <w:tcW w:w="345" w:type="pct"/>
            <w:tcBorders>
              <w:top w:val="nil"/>
              <w:left w:val="nil"/>
              <w:bottom w:val="single" w:sz="4" w:space="0" w:color="auto"/>
              <w:right w:val="single" w:sz="4" w:space="0" w:color="auto"/>
            </w:tcBorders>
            <w:shd w:val="clear" w:color="auto" w:fill="auto"/>
            <w:noWrap/>
            <w:vAlign w:val="bottom"/>
            <w:hideMark/>
          </w:tcPr>
          <w:p w14:paraId="49B5FCA4"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65A9FAF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617E0C3B"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5F091097"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DECISAO_FINAL</w:t>
            </w:r>
          </w:p>
        </w:tc>
        <w:tc>
          <w:tcPr>
            <w:tcW w:w="2415" w:type="pct"/>
            <w:tcBorders>
              <w:top w:val="nil"/>
              <w:left w:val="nil"/>
              <w:bottom w:val="single" w:sz="4" w:space="0" w:color="auto"/>
              <w:right w:val="single" w:sz="4" w:space="0" w:color="auto"/>
            </w:tcBorders>
            <w:shd w:val="clear" w:color="auto" w:fill="auto"/>
            <w:noWrap/>
            <w:vAlign w:val="bottom"/>
            <w:hideMark/>
          </w:tcPr>
          <w:p w14:paraId="79CE46F2"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Decisão: (ver anexo o mapeamento dos motivos).</w:t>
            </w:r>
          </w:p>
        </w:tc>
        <w:tc>
          <w:tcPr>
            <w:tcW w:w="473" w:type="pct"/>
            <w:tcBorders>
              <w:top w:val="nil"/>
              <w:left w:val="nil"/>
              <w:bottom w:val="single" w:sz="4" w:space="0" w:color="auto"/>
              <w:right w:val="single" w:sz="4" w:space="0" w:color="auto"/>
            </w:tcBorders>
            <w:shd w:val="clear" w:color="auto" w:fill="auto"/>
            <w:noWrap/>
            <w:vAlign w:val="bottom"/>
            <w:hideMark/>
          </w:tcPr>
          <w:p w14:paraId="7984A6C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70FFEE19"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500</w:t>
            </w:r>
          </w:p>
        </w:tc>
        <w:tc>
          <w:tcPr>
            <w:tcW w:w="345" w:type="pct"/>
            <w:tcBorders>
              <w:top w:val="nil"/>
              <w:left w:val="nil"/>
              <w:bottom w:val="single" w:sz="4" w:space="0" w:color="auto"/>
              <w:right w:val="single" w:sz="4" w:space="0" w:color="auto"/>
            </w:tcBorders>
            <w:shd w:val="clear" w:color="auto" w:fill="auto"/>
            <w:noWrap/>
            <w:vAlign w:val="bottom"/>
            <w:hideMark/>
          </w:tcPr>
          <w:p w14:paraId="255E1704"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25A5B784"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6022E70D"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3BA82600"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ORIGEM_DECISAO</w:t>
            </w:r>
          </w:p>
        </w:tc>
        <w:tc>
          <w:tcPr>
            <w:tcW w:w="2415" w:type="pct"/>
            <w:tcBorders>
              <w:top w:val="nil"/>
              <w:left w:val="nil"/>
              <w:bottom w:val="single" w:sz="4" w:space="0" w:color="auto"/>
              <w:right w:val="single" w:sz="4" w:space="0" w:color="auto"/>
            </w:tcBorders>
            <w:shd w:val="clear" w:color="auto" w:fill="auto"/>
            <w:noWrap/>
            <w:vAlign w:val="bottom"/>
            <w:hideMark/>
          </w:tcPr>
          <w:p w14:paraId="3CC69D6D"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Origem da decisão: (ver anexo o mapeamento dos motivos).</w:t>
            </w:r>
          </w:p>
        </w:tc>
        <w:tc>
          <w:tcPr>
            <w:tcW w:w="473" w:type="pct"/>
            <w:tcBorders>
              <w:top w:val="nil"/>
              <w:left w:val="nil"/>
              <w:bottom w:val="single" w:sz="4" w:space="0" w:color="auto"/>
              <w:right w:val="single" w:sz="4" w:space="0" w:color="auto"/>
            </w:tcBorders>
            <w:shd w:val="clear" w:color="auto" w:fill="auto"/>
            <w:noWrap/>
            <w:vAlign w:val="bottom"/>
            <w:hideMark/>
          </w:tcPr>
          <w:p w14:paraId="2A9226C1"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43E590E1"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500</w:t>
            </w:r>
          </w:p>
        </w:tc>
        <w:tc>
          <w:tcPr>
            <w:tcW w:w="345" w:type="pct"/>
            <w:tcBorders>
              <w:top w:val="nil"/>
              <w:left w:val="nil"/>
              <w:bottom w:val="single" w:sz="4" w:space="0" w:color="auto"/>
              <w:right w:val="single" w:sz="4" w:space="0" w:color="auto"/>
            </w:tcBorders>
            <w:shd w:val="clear" w:color="auto" w:fill="auto"/>
            <w:noWrap/>
            <w:vAlign w:val="bottom"/>
            <w:hideMark/>
          </w:tcPr>
          <w:p w14:paraId="58F3EE9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2115E5F0"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0D2ABEB5"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3606C6C6"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MOTIVO_DECISAO</w:t>
            </w:r>
          </w:p>
        </w:tc>
        <w:tc>
          <w:tcPr>
            <w:tcW w:w="2415" w:type="pct"/>
            <w:tcBorders>
              <w:top w:val="nil"/>
              <w:left w:val="nil"/>
              <w:bottom w:val="single" w:sz="4" w:space="0" w:color="auto"/>
              <w:right w:val="single" w:sz="4" w:space="0" w:color="auto"/>
            </w:tcBorders>
            <w:shd w:val="clear" w:color="auto" w:fill="auto"/>
            <w:noWrap/>
            <w:vAlign w:val="bottom"/>
            <w:hideMark/>
          </w:tcPr>
          <w:p w14:paraId="3D0466BB"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Motivo da decisão: (ver anexo o mapeamento dos motivos).</w:t>
            </w:r>
          </w:p>
        </w:tc>
        <w:tc>
          <w:tcPr>
            <w:tcW w:w="473" w:type="pct"/>
            <w:tcBorders>
              <w:top w:val="nil"/>
              <w:left w:val="nil"/>
              <w:bottom w:val="single" w:sz="4" w:space="0" w:color="auto"/>
              <w:right w:val="single" w:sz="4" w:space="0" w:color="auto"/>
            </w:tcBorders>
            <w:shd w:val="clear" w:color="auto" w:fill="auto"/>
            <w:noWrap/>
            <w:vAlign w:val="bottom"/>
            <w:hideMark/>
          </w:tcPr>
          <w:p w14:paraId="6CE5F4B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4CEAEA93"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500</w:t>
            </w:r>
          </w:p>
        </w:tc>
        <w:tc>
          <w:tcPr>
            <w:tcW w:w="345" w:type="pct"/>
            <w:tcBorders>
              <w:top w:val="nil"/>
              <w:left w:val="nil"/>
              <w:bottom w:val="single" w:sz="4" w:space="0" w:color="auto"/>
              <w:right w:val="single" w:sz="4" w:space="0" w:color="auto"/>
            </w:tcBorders>
            <w:shd w:val="clear" w:color="auto" w:fill="auto"/>
            <w:noWrap/>
            <w:vAlign w:val="bottom"/>
            <w:hideMark/>
          </w:tcPr>
          <w:p w14:paraId="6B35E33D"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0D5B9333"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1CAA338A"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3BE2DB8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MOTIVO_BLOQUEIO</w:t>
            </w:r>
          </w:p>
        </w:tc>
        <w:tc>
          <w:tcPr>
            <w:tcW w:w="2415" w:type="pct"/>
            <w:tcBorders>
              <w:top w:val="nil"/>
              <w:left w:val="nil"/>
              <w:bottom w:val="single" w:sz="4" w:space="0" w:color="auto"/>
              <w:right w:val="single" w:sz="4" w:space="0" w:color="auto"/>
            </w:tcBorders>
            <w:shd w:val="clear" w:color="auto" w:fill="auto"/>
            <w:noWrap/>
            <w:vAlign w:val="bottom"/>
            <w:hideMark/>
          </w:tcPr>
          <w:p w14:paraId="090D9A1A"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Motivo do bloqueio: (ver anexo o mapeamento dos motivos).</w:t>
            </w:r>
          </w:p>
        </w:tc>
        <w:tc>
          <w:tcPr>
            <w:tcW w:w="473" w:type="pct"/>
            <w:tcBorders>
              <w:top w:val="nil"/>
              <w:left w:val="nil"/>
              <w:bottom w:val="single" w:sz="4" w:space="0" w:color="auto"/>
              <w:right w:val="single" w:sz="4" w:space="0" w:color="auto"/>
            </w:tcBorders>
            <w:shd w:val="clear" w:color="auto" w:fill="auto"/>
            <w:noWrap/>
            <w:vAlign w:val="bottom"/>
            <w:hideMark/>
          </w:tcPr>
          <w:p w14:paraId="69DD7DC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71304809"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500</w:t>
            </w:r>
          </w:p>
        </w:tc>
        <w:tc>
          <w:tcPr>
            <w:tcW w:w="345" w:type="pct"/>
            <w:tcBorders>
              <w:top w:val="nil"/>
              <w:left w:val="nil"/>
              <w:bottom w:val="single" w:sz="4" w:space="0" w:color="auto"/>
              <w:right w:val="single" w:sz="4" w:space="0" w:color="auto"/>
            </w:tcBorders>
            <w:shd w:val="clear" w:color="auto" w:fill="auto"/>
            <w:noWrap/>
            <w:vAlign w:val="bottom"/>
            <w:hideMark/>
          </w:tcPr>
          <w:p w14:paraId="6448794E"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4B627EE0"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3A7C2089"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4887F8A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MOTIVO_ANALISE_24</w:t>
            </w:r>
          </w:p>
        </w:tc>
        <w:tc>
          <w:tcPr>
            <w:tcW w:w="2415" w:type="pct"/>
            <w:tcBorders>
              <w:top w:val="nil"/>
              <w:left w:val="nil"/>
              <w:bottom w:val="single" w:sz="4" w:space="0" w:color="auto"/>
              <w:right w:val="single" w:sz="4" w:space="0" w:color="auto"/>
            </w:tcBorders>
            <w:shd w:val="clear" w:color="auto" w:fill="auto"/>
            <w:noWrap/>
            <w:vAlign w:val="bottom"/>
            <w:hideMark/>
          </w:tcPr>
          <w:p w14:paraId="235A9EAC"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Motivo analise após 24 horas: (ver anexo o mapeamento dos motivos).</w:t>
            </w:r>
          </w:p>
        </w:tc>
        <w:tc>
          <w:tcPr>
            <w:tcW w:w="473" w:type="pct"/>
            <w:tcBorders>
              <w:top w:val="nil"/>
              <w:left w:val="nil"/>
              <w:bottom w:val="single" w:sz="4" w:space="0" w:color="auto"/>
              <w:right w:val="single" w:sz="4" w:space="0" w:color="auto"/>
            </w:tcBorders>
            <w:shd w:val="clear" w:color="auto" w:fill="auto"/>
            <w:noWrap/>
            <w:vAlign w:val="bottom"/>
            <w:hideMark/>
          </w:tcPr>
          <w:p w14:paraId="6685DFF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VARCHAR2</w:t>
            </w:r>
          </w:p>
        </w:tc>
        <w:tc>
          <w:tcPr>
            <w:tcW w:w="437" w:type="pct"/>
            <w:tcBorders>
              <w:top w:val="nil"/>
              <w:left w:val="nil"/>
              <w:bottom w:val="single" w:sz="4" w:space="0" w:color="auto"/>
              <w:right w:val="single" w:sz="4" w:space="0" w:color="auto"/>
            </w:tcBorders>
            <w:shd w:val="clear" w:color="auto" w:fill="auto"/>
            <w:noWrap/>
            <w:vAlign w:val="bottom"/>
            <w:hideMark/>
          </w:tcPr>
          <w:p w14:paraId="38EDB20A"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500</w:t>
            </w:r>
          </w:p>
        </w:tc>
        <w:tc>
          <w:tcPr>
            <w:tcW w:w="345" w:type="pct"/>
            <w:tcBorders>
              <w:top w:val="nil"/>
              <w:left w:val="nil"/>
              <w:bottom w:val="single" w:sz="4" w:space="0" w:color="auto"/>
              <w:right w:val="single" w:sz="4" w:space="0" w:color="auto"/>
            </w:tcBorders>
            <w:shd w:val="clear" w:color="auto" w:fill="auto"/>
            <w:noWrap/>
            <w:vAlign w:val="bottom"/>
            <w:hideMark/>
          </w:tcPr>
          <w:p w14:paraId="11D40307"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w:t>
            </w:r>
          </w:p>
        </w:tc>
        <w:tc>
          <w:tcPr>
            <w:tcW w:w="388" w:type="pct"/>
            <w:tcBorders>
              <w:top w:val="nil"/>
              <w:left w:val="nil"/>
              <w:bottom w:val="single" w:sz="4" w:space="0" w:color="auto"/>
              <w:right w:val="single" w:sz="4" w:space="0" w:color="auto"/>
            </w:tcBorders>
            <w:shd w:val="clear" w:color="auto" w:fill="auto"/>
            <w:noWrap/>
            <w:vAlign w:val="bottom"/>
            <w:hideMark/>
          </w:tcPr>
          <w:p w14:paraId="0D84CB69"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String</w:t>
            </w:r>
          </w:p>
        </w:tc>
      </w:tr>
      <w:tr w:rsidR="00460ACA" w:rsidRPr="00460ACA" w14:paraId="0DC67DCD" w14:textId="77777777" w:rsidTr="00955AAE">
        <w:trPr>
          <w:trHeight w:val="300"/>
        </w:trPr>
        <w:tc>
          <w:tcPr>
            <w:tcW w:w="942" w:type="pct"/>
            <w:tcBorders>
              <w:top w:val="nil"/>
              <w:left w:val="single" w:sz="4" w:space="0" w:color="auto"/>
              <w:bottom w:val="single" w:sz="4" w:space="0" w:color="auto"/>
              <w:right w:val="single" w:sz="4" w:space="0" w:color="auto"/>
            </w:tcBorders>
            <w:shd w:val="clear" w:color="auto" w:fill="auto"/>
            <w:noWrap/>
            <w:vAlign w:val="bottom"/>
            <w:hideMark/>
          </w:tcPr>
          <w:p w14:paraId="46F8F3BF"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TOTAL_CONTRATOS</w:t>
            </w:r>
          </w:p>
        </w:tc>
        <w:tc>
          <w:tcPr>
            <w:tcW w:w="2415" w:type="pct"/>
            <w:tcBorders>
              <w:top w:val="nil"/>
              <w:left w:val="nil"/>
              <w:bottom w:val="single" w:sz="4" w:space="0" w:color="auto"/>
              <w:right w:val="single" w:sz="4" w:space="0" w:color="auto"/>
            </w:tcBorders>
            <w:shd w:val="clear" w:color="auto" w:fill="auto"/>
            <w:noWrap/>
            <w:vAlign w:val="bottom"/>
            <w:hideMark/>
          </w:tcPr>
          <w:p w14:paraId="57ABC745" w14:textId="77777777" w:rsidR="00460ACA" w:rsidRPr="005A2176" w:rsidRDefault="00460ACA" w:rsidP="00460ACA">
            <w:pPr>
              <w:jc w:val="left"/>
              <w:rPr>
                <w:rFonts w:cs="Arial"/>
                <w:color w:val="000000"/>
                <w:sz w:val="14"/>
                <w:szCs w:val="14"/>
                <w:lang w:val="pt-PT" w:eastAsia="en-US"/>
              </w:rPr>
            </w:pPr>
            <w:r w:rsidRPr="005A2176">
              <w:rPr>
                <w:rFonts w:cs="Arial"/>
                <w:color w:val="000000"/>
                <w:sz w:val="14"/>
                <w:szCs w:val="14"/>
                <w:lang w:val="pt-PT" w:eastAsia="en-US"/>
              </w:rPr>
              <w:t>Numero Total de Contratos com as mesmas dimensões de análise</w:t>
            </w:r>
          </w:p>
        </w:tc>
        <w:tc>
          <w:tcPr>
            <w:tcW w:w="473" w:type="pct"/>
            <w:tcBorders>
              <w:top w:val="nil"/>
              <w:left w:val="nil"/>
              <w:bottom w:val="single" w:sz="4" w:space="0" w:color="auto"/>
              <w:right w:val="single" w:sz="4" w:space="0" w:color="auto"/>
            </w:tcBorders>
            <w:shd w:val="clear" w:color="auto" w:fill="auto"/>
            <w:noWrap/>
            <w:vAlign w:val="bottom"/>
            <w:hideMark/>
          </w:tcPr>
          <w:p w14:paraId="74087695"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NUMBER</w:t>
            </w:r>
          </w:p>
        </w:tc>
        <w:tc>
          <w:tcPr>
            <w:tcW w:w="437" w:type="pct"/>
            <w:tcBorders>
              <w:top w:val="nil"/>
              <w:left w:val="nil"/>
              <w:bottom w:val="single" w:sz="4" w:space="0" w:color="auto"/>
              <w:right w:val="single" w:sz="4" w:space="0" w:color="auto"/>
            </w:tcBorders>
            <w:shd w:val="clear" w:color="auto" w:fill="auto"/>
            <w:noWrap/>
            <w:vAlign w:val="bottom"/>
            <w:hideMark/>
          </w:tcPr>
          <w:p w14:paraId="03BA2E24" w14:textId="77777777" w:rsidR="00460ACA" w:rsidRPr="005A2176" w:rsidRDefault="00460ACA" w:rsidP="00460ACA">
            <w:pPr>
              <w:jc w:val="center"/>
              <w:rPr>
                <w:rFonts w:cs="Arial"/>
                <w:color w:val="000000"/>
                <w:sz w:val="14"/>
                <w:szCs w:val="14"/>
                <w:lang w:val="en-US" w:eastAsia="en-US"/>
              </w:rPr>
            </w:pPr>
            <w:r w:rsidRPr="005A2176">
              <w:rPr>
                <w:rFonts w:cs="Arial"/>
                <w:color w:val="000000"/>
                <w:sz w:val="14"/>
                <w:szCs w:val="14"/>
                <w:lang w:val="en-US" w:eastAsia="en-US"/>
              </w:rPr>
              <w:t>18,0</w:t>
            </w:r>
          </w:p>
        </w:tc>
        <w:tc>
          <w:tcPr>
            <w:tcW w:w="345" w:type="pct"/>
            <w:tcBorders>
              <w:top w:val="nil"/>
              <w:left w:val="nil"/>
              <w:bottom w:val="single" w:sz="4" w:space="0" w:color="auto"/>
              <w:right w:val="single" w:sz="4" w:space="0" w:color="auto"/>
            </w:tcBorders>
            <w:shd w:val="clear" w:color="auto" w:fill="auto"/>
            <w:noWrap/>
            <w:vAlign w:val="bottom"/>
            <w:hideMark/>
          </w:tcPr>
          <w:p w14:paraId="1888BFDF"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 </w:t>
            </w:r>
          </w:p>
        </w:tc>
        <w:tc>
          <w:tcPr>
            <w:tcW w:w="388" w:type="pct"/>
            <w:tcBorders>
              <w:top w:val="nil"/>
              <w:left w:val="nil"/>
              <w:bottom w:val="single" w:sz="4" w:space="0" w:color="auto"/>
              <w:right w:val="single" w:sz="4" w:space="0" w:color="auto"/>
            </w:tcBorders>
            <w:shd w:val="clear" w:color="auto" w:fill="auto"/>
            <w:noWrap/>
            <w:vAlign w:val="bottom"/>
            <w:hideMark/>
          </w:tcPr>
          <w:p w14:paraId="5135889B" w14:textId="77777777" w:rsidR="00460ACA" w:rsidRPr="005A2176" w:rsidRDefault="00460ACA" w:rsidP="00460ACA">
            <w:pPr>
              <w:jc w:val="left"/>
              <w:rPr>
                <w:rFonts w:cs="Arial"/>
                <w:color w:val="000000"/>
                <w:sz w:val="14"/>
                <w:szCs w:val="14"/>
                <w:lang w:val="en-US" w:eastAsia="en-US"/>
              </w:rPr>
            </w:pPr>
            <w:r w:rsidRPr="005A2176">
              <w:rPr>
                <w:rFonts w:cs="Arial"/>
                <w:color w:val="000000"/>
                <w:sz w:val="14"/>
                <w:szCs w:val="14"/>
                <w:lang w:val="en-US" w:eastAsia="en-US"/>
              </w:rPr>
              <w:t>Long</w:t>
            </w:r>
          </w:p>
        </w:tc>
      </w:tr>
    </w:tbl>
    <w:p w14:paraId="1DC53C9D" w14:textId="77777777" w:rsidR="00591435" w:rsidRDefault="00591435" w:rsidP="00C93CCC"/>
    <w:p w14:paraId="2BCB6209" w14:textId="77777777" w:rsidR="00460ACA" w:rsidRDefault="00460ACA" w:rsidP="00C93CCC"/>
    <w:p w14:paraId="59987A3D" w14:textId="488BA221" w:rsidR="00460ACA" w:rsidRDefault="00460ACA" w:rsidP="00C93CCC">
      <w:r>
        <w:t>Esta tabela estará representada num domínio simples do datamodel do RAID:</w:t>
      </w:r>
    </w:p>
    <w:p w14:paraId="4EB54690" w14:textId="77777777" w:rsidR="00460ACA" w:rsidRDefault="00460ACA" w:rsidP="00C93CCC"/>
    <w:p w14:paraId="74394FB5" w14:textId="11CBBB0D" w:rsidR="00460ACA" w:rsidRDefault="00556960" w:rsidP="005A41A1">
      <w:pPr>
        <w:jc w:val="center"/>
      </w:pPr>
      <w:r>
        <w:rPr>
          <w:noProof/>
        </w:rPr>
        <w:lastRenderedPageBreak/>
        <w:drawing>
          <wp:inline distT="0" distB="0" distL="0" distR="0" wp14:anchorId="4FD39E6A" wp14:editId="4A9AAEB6">
            <wp:extent cx="4562856" cy="45171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2856" cy="4517136"/>
                    </a:xfrm>
                    <a:prstGeom prst="rect">
                      <a:avLst/>
                    </a:prstGeom>
                  </pic:spPr>
                </pic:pic>
              </a:graphicData>
            </a:graphic>
          </wp:inline>
        </w:drawing>
      </w:r>
    </w:p>
    <w:p w14:paraId="6EF00FE7" w14:textId="77777777" w:rsidR="00460ACA" w:rsidRDefault="00460ACA" w:rsidP="00C93CCC"/>
    <w:p w14:paraId="5842EE09" w14:textId="77777777" w:rsidR="00460ACA" w:rsidRDefault="00460ACA" w:rsidP="00C93CCC"/>
    <w:p w14:paraId="2BC46037" w14:textId="1859BE70" w:rsidR="000A0C31" w:rsidRDefault="000A0C31" w:rsidP="008E34EF">
      <w:pPr>
        <w:pStyle w:val="Heading3"/>
      </w:pPr>
      <w:bookmarkStart w:id="129" w:name="_Toc499303956"/>
      <w:r>
        <w:t xml:space="preserve">RQN27 </w:t>
      </w:r>
      <w:r w:rsidRPr="00153785">
        <w:t>–</w:t>
      </w:r>
      <w:r w:rsidR="008E34EF">
        <w:t xml:space="preserve"> </w:t>
      </w:r>
      <w:r w:rsidR="008E34EF" w:rsidRPr="008E34EF">
        <w:t>Extrair informação de vendas</w:t>
      </w:r>
      <w:bookmarkEnd w:id="129"/>
    </w:p>
    <w:p w14:paraId="4F3270D1" w14:textId="77777777" w:rsidR="000A0C31" w:rsidRDefault="000A0C31" w:rsidP="000A0C31">
      <w:pPr>
        <w:rPr>
          <w:lang w:eastAsia="en-US"/>
        </w:rPr>
      </w:pPr>
    </w:p>
    <w:p w14:paraId="5D1EE641" w14:textId="05E2854D" w:rsidR="000A0C31" w:rsidRPr="000A0C31" w:rsidRDefault="000A0C31" w:rsidP="00D226EA">
      <w:pPr>
        <w:pStyle w:val="Heading4"/>
      </w:pPr>
      <w:bookmarkStart w:id="130" w:name="_Toc499303957"/>
      <w:r w:rsidRPr="00153785">
        <w:t>RGN</w:t>
      </w:r>
      <w:r>
        <w:t>45</w:t>
      </w:r>
      <w:r w:rsidR="008E34EF">
        <w:t xml:space="preserve"> </w:t>
      </w:r>
      <w:r w:rsidRPr="00153785">
        <w:t xml:space="preserve">– </w:t>
      </w:r>
      <w:r w:rsidR="00703268">
        <w:t>Extração de contratos</w:t>
      </w:r>
      <w:bookmarkEnd w:id="130"/>
    </w:p>
    <w:p w14:paraId="27ABE610" w14:textId="77777777" w:rsidR="000A0C31" w:rsidRDefault="000A0C31" w:rsidP="000A0C31">
      <w:pPr>
        <w:rPr>
          <w:rFonts w:cs="Arial"/>
          <w:lang w:eastAsia="en-US"/>
        </w:rPr>
      </w:pPr>
    </w:p>
    <w:p w14:paraId="4F5FF555" w14:textId="775FD148" w:rsidR="00C93CCC" w:rsidRDefault="00703268" w:rsidP="00703268">
      <w:pPr>
        <w:rPr>
          <w:b/>
          <w:szCs w:val="20"/>
          <w:lang w:eastAsia="en-US"/>
        </w:rPr>
      </w:pPr>
      <w:r w:rsidRPr="00703268">
        <w:rPr>
          <w:rFonts w:cs="Arial"/>
          <w:lang w:eastAsia="en-US"/>
        </w:rPr>
        <w:t>O sistema deverá possuir um mecanismo de extração de todos os contratos, tratados ou não tratados, por um determinado período de tempo, com todos os campos disponíveis no contrato.</w:t>
      </w:r>
    </w:p>
    <w:p w14:paraId="1F45290C" w14:textId="77777777" w:rsidR="006612EB" w:rsidRDefault="006612EB">
      <w:pPr>
        <w:jc w:val="left"/>
      </w:pPr>
    </w:p>
    <w:p w14:paraId="1F45B911" w14:textId="44663D06" w:rsidR="00B027A3" w:rsidRDefault="006612EB" w:rsidP="006612EB">
      <w:pPr>
        <w:rPr>
          <w:rFonts w:cs="Arial"/>
          <w:lang w:eastAsia="en-US"/>
        </w:rPr>
      </w:pPr>
      <w:r>
        <w:rPr>
          <w:rFonts w:cs="Arial"/>
          <w:lang w:eastAsia="en-US"/>
        </w:rPr>
        <w:t xml:space="preserve">Este relatório será disponibilizado em formato tabular, </w:t>
      </w:r>
      <w:r w:rsidR="00B027A3">
        <w:rPr>
          <w:rFonts w:cs="Arial"/>
          <w:lang w:eastAsia="en-US"/>
        </w:rPr>
        <w:t>tendo</w:t>
      </w:r>
      <w:r>
        <w:rPr>
          <w:rFonts w:cs="Arial"/>
          <w:lang w:eastAsia="en-US"/>
        </w:rPr>
        <w:t xml:space="preserve"> como base os dados de propostas carregadas do SINN</w:t>
      </w:r>
      <w:r w:rsidR="00B027A3">
        <w:rPr>
          <w:rFonts w:cs="Arial"/>
          <w:lang w:eastAsia="en-US"/>
        </w:rPr>
        <w:t xml:space="preserve"> e utilizando como filtro para data o campo </w:t>
      </w:r>
      <w:r w:rsidR="00B027A3" w:rsidRPr="00B027A3">
        <w:rPr>
          <w:rFonts w:cs="Arial"/>
          <w:lang w:eastAsia="en-US"/>
        </w:rPr>
        <w:t>DATA_CRIACAO_CONTRATO.</w:t>
      </w:r>
      <w:r w:rsidR="00CC743B">
        <w:rPr>
          <w:rFonts w:cs="Arial"/>
          <w:lang w:eastAsia="en-US"/>
        </w:rPr>
        <w:t xml:space="preserve"> </w:t>
      </w:r>
    </w:p>
    <w:p w14:paraId="42AD4D35" w14:textId="77777777" w:rsidR="00B027A3" w:rsidRDefault="00B027A3" w:rsidP="006612EB">
      <w:pPr>
        <w:rPr>
          <w:rFonts w:cs="Arial"/>
          <w:lang w:eastAsia="en-US"/>
        </w:rPr>
      </w:pPr>
    </w:p>
    <w:p w14:paraId="3B446164" w14:textId="50D97D6B" w:rsidR="006612EB" w:rsidRDefault="00CC743B" w:rsidP="006612EB">
      <w:pPr>
        <w:rPr>
          <w:rFonts w:cs="Arial"/>
          <w:lang w:eastAsia="en-US"/>
        </w:rPr>
      </w:pPr>
      <w:r>
        <w:rPr>
          <w:rFonts w:cs="Arial"/>
          <w:lang w:eastAsia="en-US"/>
        </w:rPr>
        <w:lastRenderedPageBreak/>
        <w:t>Todos os relatórios disponibilizados em formato tabular tem a opção de exportação dos dados, conforme exemplo da RGN44.</w:t>
      </w:r>
    </w:p>
    <w:p w14:paraId="33F8EFDB" w14:textId="77777777" w:rsidR="00C93CCC" w:rsidRDefault="00C93CCC">
      <w:pPr>
        <w:jc w:val="left"/>
        <w:rPr>
          <w:b/>
          <w:szCs w:val="20"/>
          <w:lang w:eastAsia="en-US"/>
        </w:rPr>
      </w:pPr>
      <w:r>
        <w:br w:type="page"/>
      </w:r>
    </w:p>
    <w:p w14:paraId="2C94DFF3" w14:textId="178066EA" w:rsidR="00856AD2" w:rsidRPr="00D4606B" w:rsidRDefault="00856AD2" w:rsidP="00FF2FE5">
      <w:pPr>
        <w:pStyle w:val="Heading2"/>
        <w:rPr>
          <w:lang w:val="pt-BR"/>
        </w:rPr>
      </w:pPr>
      <w:bookmarkStart w:id="131" w:name="_Front-End_Tratamento_do"/>
      <w:bookmarkStart w:id="132" w:name="_Ref497587720"/>
      <w:bookmarkStart w:id="133" w:name="_Toc499303958"/>
      <w:bookmarkEnd w:id="131"/>
      <w:r w:rsidRPr="00D4606B">
        <w:rPr>
          <w:lang w:val="pt-BR"/>
        </w:rPr>
        <w:lastRenderedPageBreak/>
        <w:t>F</w:t>
      </w:r>
      <w:r w:rsidR="0052566C" w:rsidRPr="00D4606B">
        <w:rPr>
          <w:lang w:val="pt-BR"/>
        </w:rPr>
        <w:t>ront-End Tratamento do Caso</w:t>
      </w:r>
      <w:bookmarkEnd w:id="132"/>
      <w:bookmarkEnd w:id="133"/>
    </w:p>
    <w:p w14:paraId="432898A6" w14:textId="77777777" w:rsidR="00856AD2" w:rsidRDefault="00856AD2" w:rsidP="00FF2FE5">
      <w:pPr>
        <w:rPr>
          <w:rFonts w:cs="Arial"/>
          <w:color w:val="000000"/>
          <w:sz w:val="20"/>
          <w:szCs w:val="20"/>
        </w:rPr>
      </w:pPr>
    </w:p>
    <w:p w14:paraId="02FBD290" w14:textId="77777777" w:rsidR="00FB4E3A" w:rsidRPr="00E5551F" w:rsidRDefault="00FB4E3A" w:rsidP="00FB4E3A">
      <w:pPr>
        <w:rPr>
          <w:lang w:eastAsia="en-US"/>
        </w:rPr>
      </w:pPr>
      <w:r>
        <w:rPr>
          <w:lang w:eastAsia="en-US"/>
        </w:rPr>
        <w:t>Abaixo será apresentado o desenho funcional do workflow de tratamento dos casos:</w:t>
      </w:r>
    </w:p>
    <w:p w14:paraId="11C98E32" w14:textId="77777777" w:rsidR="00FB4E3A" w:rsidRPr="00E5551F" w:rsidRDefault="00FB4E3A" w:rsidP="00FB4E3A">
      <w:pPr>
        <w:rPr>
          <w:lang w:eastAsia="en-US"/>
        </w:rPr>
      </w:pPr>
    </w:p>
    <w:p w14:paraId="7C60CA43" w14:textId="77777777" w:rsidR="00FB4E3A" w:rsidRDefault="00FB4E3A" w:rsidP="00FB4E3A">
      <w:pPr>
        <w:jc w:val="center"/>
        <w:rPr>
          <w:lang w:val="en-GB" w:eastAsia="en-US"/>
        </w:rPr>
      </w:pPr>
      <w:r>
        <w:object w:dxaOrig="6636" w:dyaOrig="4097" w14:anchorId="67214909">
          <v:shape id="_x0000_i1035" type="#_x0000_t75" style="width:331.5pt;height:208.5pt" o:ole="">
            <v:imagedata r:id="rId85" o:title=""/>
          </v:shape>
          <o:OLEObject Type="Embed" ProgID="Visio.Drawing.11" ShapeID="_x0000_i1035" DrawAspect="Content" ObjectID="_1574681786" r:id="rId86"/>
        </w:object>
      </w:r>
    </w:p>
    <w:p w14:paraId="283C62BA" w14:textId="77777777" w:rsidR="00FB4E3A" w:rsidRDefault="00FB4E3A" w:rsidP="00FB4E3A">
      <w:pPr>
        <w:rPr>
          <w:lang w:val="en-GB" w:eastAsia="en-US"/>
        </w:rPr>
      </w:pPr>
    </w:p>
    <w:p w14:paraId="2FA4531C" w14:textId="77777777" w:rsidR="00FB4E3A" w:rsidRDefault="00FB4E3A" w:rsidP="00FB4E3A">
      <w:pPr>
        <w:rPr>
          <w:lang w:val="en-GB" w:eastAsia="en-US"/>
        </w:rPr>
      </w:pPr>
    </w:p>
    <w:p w14:paraId="4E153555" w14:textId="77777777" w:rsidR="00FB4E3A" w:rsidRPr="00391E92" w:rsidRDefault="00FB4E3A" w:rsidP="00FB4E3A">
      <w:pPr>
        <w:rPr>
          <w:lang w:eastAsia="en-US"/>
        </w:rPr>
      </w:pPr>
      <w:bookmarkStart w:id="134" w:name="_RGN16_-_Deverá"/>
      <w:bookmarkEnd w:id="134"/>
    </w:p>
    <w:p w14:paraId="1EABE7C1" w14:textId="77777777" w:rsidR="00FB4E3A" w:rsidRDefault="00FB4E3A" w:rsidP="00FB4E3A">
      <w:pPr>
        <w:pStyle w:val="Heading3"/>
        <w:tabs>
          <w:tab w:val="clear" w:pos="1701"/>
        </w:tabs>
        <w:ind w:left="851" w:hanging="491"/>
      </w:pPr>
      <w:bookmarkStart w:id="135" w:name="_Toc496905644"/>
      <w:bookmarkStart w:id="136" w:name="_Toc497587999"/>
      <w:bookmarkStart w:id="137" w:name="_Toc499303959"/>
      <w:r w:rsidRPr="00856AD2">
        <w:t>RQN1</w:t>
      </w:r>
      <w:r>
        <w:t>1</w:t>
      </w:r>
      <w:r w:rsidRPr="00856AD2">
        <w:t xml:space="preserve"> - Criar front-end para tratamento das propostas/alarmes de risco de fraude</w:t>
      </w:r>
      <w:bookmarkEnd w:id="135"/>
      <w:bookmarkEnd w:id="136"/>
      <w:bookmarkEnd w:id="137"/>
    </w:p>
    <w:p w14:paraId="43E6A3D7" w14:textId="77777777" w:rsidR="00FB4E3A" w:rsidRDefault="00FB4E3A" w:rsidP="00FB4E3A">
      <w:pPr>
        <w:rPr>
          <w:lang w:eastAsia="en-US"/>
        </w:rPr>
      </w:pPr>
    </w:p>
    <w:p w14:paraId="022848F3" w14:textId="77777777" w:rsidR="00FB4E3A" w:rsidRPr="00856AD2" w:rsidRDefault="00FB4E3A" w:rsidP="00FB4E3A">
      <w:pPr>
        <w:pStyle w:val="Heading4"/>
        <w:tabs>
          <w:tab w:val="clear" w:pos="1701"/>
        </w:tabs>
      </w:pPr>
      <w:bookmarkStart w:id="138" w:name="_Toc496905645"/>
      <w:bookmarkStart w:id="139" w:name="_Toc497588000"/>
      <w:bookmarkStart w:id="140" w:name="_Toc499303960"/>
      <w:r w:rsidRPr="00856AD2">
        <w:t>RGN1</w:t>
      </w:r>
      <w:r>
        <w:t>3</w:t>
      </w:r>
      <w:r w:rsidRPr="00856AD2">
        <w:t xml:space="preserve"> - Deverá ser criado um sistema front-end para tratamento das proposta processadas pelo sistema de  fraude.</w:t>
      </w:r>
      <w:bookmarkEnd w:id="138"/>
      <w:r>
        <w:t xml:space="preserve"> </w:t>
      </w:r>
      <w:r w:rsidRPr="0085238A">
        <w:t>Este front-end deverá possuir níveis de privilegios diferenciados</w:t>
      </w:r>
      <w:bookmarkEnd w:id="139"/>
      <w:bookmarkEnd w:id="140"/>
    </w:p>
    <w:p w14:paraId="5E833D96" w14:textId="77777777" w:rsidR="00FB4E3A" w:rsidRDefault="00FB4E3A" w:rsidP="00FB4E3A">
      <w:pPr>
        <w:rPr>
          <w:rFonts w:cs="Arial"/>
          <w:color w:val="000000"/>
          <w:sz w:val="20"/>
          <w:szCs w:val="20"/>
        </w:rPr>
      </w:pPr>
    </w:p>
    <w:p w14:paraId="6BDE7CE2" w14:textId="77777777" w:rsidR="00FB4E3A" w:rsidRDefault="00FB4E3A" w:rsidP="00FB4E3A">
      <w:pPr>
        <w:rPr>
          <w:rFonts w:cs="Arial"/>
        </w:rPr>
      </w:pPr>
      <w:r w:rsidRPr="00EB08ED">
        <w:rPr>
          <w:rFonts w:cs="Arial"/>
        </w:rPr>
        <w:t>Deverá ser criado um sistema front-end para tratamento das proposta processadas pelo sistema de  fraude. Este front-end deverá possuir níveis de privilegios diferenciados, com base nos grupos, tais como:</w:t>
      </w:r>
    </w:p>
    <w:p w14:paraId="5169CF54" w14:textId="77777777" w:rsidR="00FB4E3A" w:rsidRDefault="00FB4E3A" w:rsidP="00FB4E3A">
      <w:pPr>
        <w:rPr>
          <w:rFonts w:cs="Arial"/>
        </w:rPr>
      </w:pPr>
      <w:r w:rsidRPr="00EB08ED">
        <w:rPr>
          <w:rFonts w:cs="Arial"/>
        </w:rPr>
        <w:br/>
        <w:t>Adm Oi</w:t>
      </w:r>
    </w:p>
    <w:p w14:paraId="6343B2A3" w14:textId="77777777" w:rsidR="00FB4E3A" w:rsidRDefault="00FB4E3A" w:rsidP="00FB4E3A">
      <w:pPr>
        <w:rPr>
          <w:rFonts w:cs="Arial"/>
        </w:rPr>
      </w:pPr>
      <w:r w:rsidRPr="00EB08ED">
        <w:rPr>
          <w:rFonts w:cs="Arial"/>
        </w:rPr>
        <w:t>Adm Terceiros</w:t>
      </w:r>
    </w:p>
    <w:p w14:paraId="37291159" w14:textId="77777777" w:rsidR="00FB4E3A" w:rsidRDefault="00FB4E3A" w:rsidP="00FB4E3A">
      <w:pPr>
        <w:rPr>
          <w:rFonts w:cs="Arial"/>
        </w:rPr>
      </w:pPr>
      <w:r w:rsidRPr="00EB08ED">
        <w:rPr>
          <w:rFonts w:cs="Arial"/>
        </w:rPr>
        <w:lastRenderedPageBreak/>
        <w:t xml:space="preserve">Analista </w:t>
      </w:r>
      <w:r w:rsidRPr="00EB08ED">
        <w:rPr>
          <w:rFonts w:cs="Arial"/>
        </w:rPr>
        <w:br/>
        <w:t>Operador</w:t>
      </w:r>
      <w:r w:rsidRPr="00EB08ED">
        <w:rPr>
          <w:rFonts w:cs="Arial"/>
        </w:rPr>
        <w:br/>
      </w:r>
    </w:p>
    <w:p w14:paraId="3D8B6005" w14:textId="77777777" w:rsidR="00FB4E3A" w:rsidRPr="00EB08ED" w:rsidRDefault="00FB4E3A" w:rsidP="00FB4E3A">
      <w:pPr>
        <w:rPr>
          <w:rFonts w:cs="Arial"/>
        </w:rPr>
      </w:pPr>
      <w:r w:rsidRPr="00EB08ED">
        <w:rPr>
          <w:rFonts w:cs="Arial"/>
        </w:rPr>
        <w:t>Cada perfil deverá ter as suas limitações de acessos e a criação/alteração de perfil deverá ser configurável.</w:t>
      </w:r>
    </w:p>
    <w:p w14:paraId="26EF6DBE" w14:textId="77777777" w:rsidR="00FB4E3A" w:rsidRDefault="00FB4E3A" w:rsidP="00FB4E3A">
      <w:pPr>
        <w:jc w:val="left"/>
        <w:rPr>
          <w:rFonts w:ascii="Calibri" w:hAnsi="Calibri" w:cs="Calibri"/>
          <w:sz w:val="22"/>
          <w:szCs w:val="22"/>
        </w:rPr>
      </w:pPr>
    </w:p>
    <w:p w14:paraId="4A51E844" w14:textId="77777777" w:rsidR="00FB4E3A" w:rsidRPr="00EB08ED" w:rsidRDefault="00FB4E3A" w:rsidP="00FB4E3A">
      <w:pPr>
        <w:jc w:val="left"/>
        <w:rPr>
          <w:rFonts w:ascii="Calibri" w:hAnsi="Calibri" w:cs="Calibri"/>
          <w:sz w:val="22"/>
          <w:szCs w:val="22"/>
        </w:rPr>
      </w:pPr>
    </w:p>
    <w:tbl>
      <w:tblPr>
        <w:tblW w:w="5000" w:type="pct"/>
        <w:tblCellMar>
          <w:left w:w="70" w:type="dxa"/>
          <w:right w:w="70" w:type="dxa"/>
        </w:tblCellMar>
        <w:tblLook w:val="04A0" w:firstRow="1" w:lastRow="0" w:firstColumn="1" w:lastColumn="0" w:noHBand="0" w:noVBand="1"/>
      </w:tblPr>
      <w:tblGrid>
        <w:gridCol w:w="1915"/>
        <w:gridCol w:w="3472"/>
        <w:gridCol w:w="655"/>
        <w:gridCol w:w="1135"/>
        <w:gridCol w:w="690"/>
        <w:gridCol w:w="803"/>
        <w:gridCol w:w="1516"/>
      </w:tblGrid>
      <w:tr w:rsidR="00BE4674" w:rsidRPr="00BE4674" w14:paraId="78B9DCAD" w14:textId="77777777" w:rsidTr="00BE4674">
        <w:trPr>
          <w:trHeight w:val="315"/>
        </w:trPr>
        <w:tc>
          <w:tcPr>
            <w:tcW w:w="973" w:type="pct"/>
            <w:tcBorders>
              <w:top w:val="single" w:sz="8" w:space="0" w:color="auto"/>
              <w:left w:val="single" w:sz="8" w:space="0" w:color="auto"/>
              <w:bottom w:val="single" w:sz="8" w:space="0" w:color="auto"/>
              <w:right w:val="single" w:sz="8" w:space="0" w:color="auto"/>
            </w:tcBorders>
            <w:shd w:val="clear" w:color="000000" w:fill="808080"/>
            <w:noWrap/>
            <w:vAlign w:val="center"/>
            <w:hideMark/>
          </w:tcPr>
          <w:p w14:paraId="6804356A"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1786" w:type="pct"/>
            <w:tcBorders>
              <w:top w:val="single" w:sz="8" w:space="0" w:color="auto"/>
              <w:left w:val="nil"/>
              <w:bottom w:val="single" w:sz="8" w:space="0" w:color="auto"/>
              <w:right w:val="single" w:sz="8" w:space="0" w:color="auto"/>
            </w:tcBorders>
            <w:shd w:val="clear" w:color="000000" w:fill="808080"/>
            <w:noWrap/>
            <w:vAlign w:val="center"/>
            <w:hideMark/>
          </w:tcPr>
          <w:p w14:paraId="04821FAB"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Telas do Sistema</w:t>
            </w:r>
          </w:p>
        </w:tc>
        <w:tc>
          <w:tcPr>
            <w:tcW w:w="368" w:type="pct"/>
            <w:tcBorders>
              <w:top w:val="single" w:sz="8" w:space="0" w:color="auto"/>
              <w:left w:val="nil"/>
              <w:bottom w:val="single" w:sz="8" w:space="0" w:color="auto"/>
              <w:right w:val="single" w:sz="8" w:space="0" w:color="auto"/>
            </w:tcBorders>
            <w:shd w:val="clear" w:color="000000" w:fill="808080"/>
            <w:noWrap/>
            <w:vAlign w:val="center"/>
            <w:hideMark/>
          </w:tcPr>
          <w:p w14:paraId="0F0595C7"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Adm OI</w:t>
            </w:r>
          </w:p>
        </w:tc>
        <w:tc>
          <w:tcPr>
            <w:tcW w:w="370" w:type="pct"/>
            <w:tcBorders>
              <w:top w:val="single" w:sz="8" w:space="0" w:color="auto"/>
              <w:left w:val="nil"/>
              <w:bottom w:val="single" w:sz="8" w:space="0" w:color="auto"/>
              <w:right w:val="single" w:sz="8" w:space="0" w:color="auto"/>
            </w:tcBorders>
            <w:shd w:val="clear" w:color="000000" w:fill="808080"/>
            <w:noWrap/>
            <w:vAlign w:val="center"/>
            <w:hideMark/>
          </w:tcPr>
          <w:p w14:paraId="644F9EAD"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Adm Terceiros</w:t>
            </w:r>
          </w:p>
        </w:tc>
        <w:tc>
          <w:tcPr>
            <w:tcW w:w="368" w:type="pct"/>
            <w:tcBorders>
              <w:top w:val="single" w:sz="8" w:space="0" w:color="auto"/>
              <w:left w:val="nil"/>
              <w:bottom w:val="single" w:sz="8" w:space="0" w:color="auto"/>
              <w:right w:val="single" w:sz="8" w:space="0" w:color="auto"/>
            </w:tcBorders>
            <w:shd w:val="clear" w:color="000000" w:fill="808080"/>
            <w:noWrap/>
            <w:vAlign w:val="center"/>
            <w:hideMark/>
          </w:tcPr>
          <w:p w14:paraId="5D87333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Analista</w:t>
            </w:r>
          </w:p>
        </w:tc>
        <w:tc>
          <w:tcPr>
            <w:tcW w:w="384" w:type="pct"/>
            <w:tcBorders>
              <w:top w:val="single" w:sz="8" w:space="0" w:color="auto"/>
              <w:left w:val="nil"/>
              <w:bottom w:val="single" w:sz="8" w:space="0" w:color="auto"/>
              <w:right w:val="single" w:sz="8" w:space="0" w:color="auto"/>
            </w:tcBorders>
            <w:shd w:val="clear" w:color="000000" w:fill="808080"/>
            <w:noWrap/>
            <w:vAlign w:val="center"/>
            <w:hideMark/>
          </w:tcPr>
          <w:p w14:paraId="26C4425C"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Operador</w:t>
            </w:r>
          </w:p>
        </w:tc>
        <w:tc>
          <w:tcPr>
            <w:tcW w:w="751" w:type="pct"/>
            <w:tcBorders>
              <w:top w:val="single" w:sz="8" w:space="0" w:color="auto"/>
              <w:left w:val="nil"/>
              <w:bottom w:val="single" w:sz="8" w:space="0" w:color="auto"/>
              <w:right w:val="single" w:sz="8" w:space="0" w:color="auto"/>
            </w:tcBorders>
            <w:shd w:val="clear" w:color="000000" w:fill="808080"/>
            <w:noWrap/>
            <w:vAlign w:val="center"/>
            <w:hideMark/>
          </w:tcPr>
          <w:p w14:paraId="52328F8C"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Operador Avançado</w:t>
            </w:r>
          </w:p>
        </w:tc>
      </w:tr>
      <w:tr w:rsidR="00BE4674" w:rsidRPr="00BE4674" w14:paraId="54AC8BFA" w14:textId="77777777" w:rsidTr="00BE4674">
        <w:trPr>
          <w:trHeight w:val="315"/>
        </w:trPr>
        <w:tc>
          <w:tcPr>
            <w:tcW w:w="973" w:type="pct"/>
            <w:vMerge w:val="restart"/>
            <w:tcBorders>
              <w:top w:val="nil"/>
              <w:left w:val="single" w:sz="8" w:space="0" w:color="auto"/>
              <w:bottom w:val="single" w:sz="8" w:space="0" w:color="000000"/>
              <w:right w:val="single" w:sz="8" w:space="0" w:color="auto"/>
            </w:tcBorders>
            <w:shd w:val="clear" w:color="000000" w:fill="808080"/>
            <w:noWrap/>
            <w:vAlign w:val="center"/>
            <w:hideMark/>
          </w:tcPr>
          <w:p w14:paraId="0D53CB7E"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Configurações do Sistema</w:t>
            </w:r>
          </w:p>
        </w:tc>
        <w:tc>
          <w:tcPr>
            <w:tcW w:w="1786" w:type="pct"/>
            <w:tcBorders>
              <w:top w:val="nil"/>
              <w:left w:val="nil"/>
              <w:bottom w:val="single" w:sz="8" w:space="0" w:color="auto"/>
              <w:right w:val="single" w:sz="8" w:space="0" w:color="auto"/>
            </w:tcBorders>
            <w:shd w:val="clear" w:color="000000" w:fill="808080"/>
            <w:noWrap/>
            <w:vAlign w:val="center"/>
            <w:hideMark/>
          </w:tcPr>
          <w:p w14:paraId="62B250F3"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Area de Configuração</w:t>
            </w:r>
          </w:p>
        </w:tc>
        <w:tc>
          <w:tcPr>
            <w:tcW w:w="368" w:type="pct"/>
            <w:tcBorders>
              <w:top w:val="nil"/>
              <w:left w:val="nil"/>
              <w:bottom w:val="single" w:sz="8" w:space="0" w:color="auto"/>
              <w:right w:val="single" w:sz="8" w:space="0" w:color="auto"/>
            </w:tcBorders>
            <w:shd w:val="clear" w:color="auto" w:fill="auto"/>
            <w:noWrap/>
            <w:vAlign w:val="center"/>
            <w:hideMark/>
          </w:tcPr>
          <w:p w14:paraId="6DD8729C"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23B1BFF0"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751D180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384" w:type="pct"/>
            <w:tcBorders>
              <w:top w:val="nil"/>
              <w:left w:val="nil"/>
              <w:bottom w:val="single" w:sz="8" w:space="0" w:color="auto"/>
              <w:right w:val="single" w:sz="8" w:space="0" w:color="auto"/>
            </w:tcBorders>
            <w:shd w:val="clear" w:color="auto" w:fill="auto"/>
            <w:noWrap/>
            <w:vAlign w:val="center"/>
            <w:hideMark/>
          </w:tcPr>
          <w:p w14:paraId="782EB29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3285DE43"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r>
      <w:tr w:rsidR="00BE4674" w:rsidRPr="00BE4674" w14:paraId="5E84B34C"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7A82D547"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083CEE5F"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Manutenção dos usuários</w:t>
            </w:r>
          </w:p>
        </w:tc>
        <w:tc>
          <w:tcPr>
            <w:tcW w:w="368" w:type="pct"/>
            <w:tcBorders>
              <w:top w:val="nil"/>
              <w:left w:val="nil"/>
              <w:bottom w:val="single" w:sz="8" w:space="0" w:color="auto"/>
              <w:right w:val="single" w:sz="8" w:space="0" w:color="auto"/>
            </w:tcBorders>
            <w:shd w:val="clear" w:color="auto" w:fill="auto"/>
            <w:noWrap/>
            <w:vAlign w:val="center"/>
            <w:hideMark/>
          </w:tcPr>
          <w:p w14:paraId="24916371"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78A0B0FA"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47B2593C"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384" w:type="pct"/>
            <w:tcBorders>
              <w:top w:val="nil"/>
              <w:left w:val="nil"/>
              <w:bottom w:val="single" w:sz="8" w:space="0" w:color="auto"/>
              <w:right w:val="single" w:sz="8" w:space="0" w:color="auto"/>
            </w:tcBorders>
            <w:shd w:val="clear" w:color="auto" w:fill="auto"/>
            <w:noWrap/>
            <w:vAlign w:val="center"/>
            <w:hideMark/>
          </w:tcPr>
          <w:p w14:paraId="20163ABA"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0FD7A29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r>
      <w:tr w:rsidR="00BE4674" w:rsidRPr="00BE4674" w14:paraId="6197AFFF" w14:textId="77777777" w:rsidTr="00BE4674">
        <w:trPr>
          <w:trHeight w:val="315"/>
        </w:trPr>
        <w:tc>
          <w:tcPr>
            <w:tcW w:w="973" w:type="pct"/>
            <w:tcBorders>
              <w:top w:val="nil"/>
              <w:left w:val="single" w:sz="8" w:space="0" w:color="auto"/>
              <w:bottom w:val="single" w:sz="8" w:space="0" w:color="auto"/>
              <w:right w:val="single" w:sz="8" w:space="0" w:color="auto"/>
            </w:tcBorders>
            <w:shd w:val="clear" w:color="000000" w:fill="808080"/>
            <w:noWrap/>
            <w:vAlign w:val="center"/>
            <w:hideMark/>
          </w:tcPr>
          <w:p w14:paraId="23DF58E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Telas de Registros</w:t>
            </w:r>
          </w:p>
        </w:tc>
        <w:tc>
          <w:tcPr>
            <w:tcW w:w="1786" w:type="pct"/>
            <w:tcBorders>
              <w:top w:val="nil"/>
              <w:left w:val="nil"/>
              <w:bottom w:val="single" w:sz="8" w:space="0" w:color="auto"/>
              <w:right w:val="single" w:sz="8" w:space="0" w:color="auto"/>
            </w:tcBorders>
            <w:shd w:val="clear" w:color="000000" w:fill="808080"/>
            <w:noWrap/>
            <w:vAlign w:val="center"/>
            <w:hideMark/>
          </w:tcPr>
          <w:p w14:paraId="4A627E25"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Registros provinientes do carregamento</w:t>
            </w:r>
          </w:p>
        </w:tc>
        <w:tc>
          <w:tcPr>
            <w:tcW w:w="368" w:type="pct"/>
            <w:tcBorders>
              <w:top w:val="nil"/>
              <w:left w:val="nil"/>
              <w:bottom w:val="single" w:sz="8" w:space="0" w:color="auto"/>
              <w:right w:val="single" w:sz="8" w:space="0" w:color="auto"/>
            </w:tcBorders>
            <w:shd w:val="clear" w:color="auto" w:fill="auto"/>
            <w:noWrap/>
            <w:vAlign w:val="center"/>
            <w:hideMark/>
          </w:tcPr>
          <w:p w14:paraId="3F8E1E51"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4A2DF133"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5F8B215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778A20ED"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091E11A6"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4562AF7E" w14:textId="77777777" w:rsidTr="00BE4674">
        <w:trPr>
          <w:trHeight w:val="315"/>
        </w:trPr>
        <w:tc>
          <w:tcPr>
            <w:tcW w:w="973" w:type="pct"/>
            <w:vMerge w:val="restart"/>
            <w:tcBorders>
              <w:top w:val="nil"/>
              <w:left w:val="single" w:sz="8" w:space="0" w:color="auto"/>
              <w:bottom w:val="single" w:sz="8" w:space="0" w:color="000000"/>
              <w:right w:val="single" w:sz="8" w:space="0" w:color="auto"/>
            </w:tcBorders>
            <w:shd w:val="clear" w:color="000000" w:fill="808080"/>
            <w:noWrap/>
            <w:vAlign w:val="center"/>
            <w:hideMark/>
          </w:tcPr>
          <w:p w14:paraId="1347A74D"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Telas de Análises</w:t>
            </w:r>
          </w:p>
        </w:tc>
        <w:tc>
          <w:tcPr>
            <w:tcW w:w="1786" w:type="pct"/>
            <w:tcBorders>
              <w:top w:val="nil"/>
              <w:left w:val="nil"/>
              <w:bottom w:val="single" w:sz="8" w:space="0" w:color="auto"/>
              <w:right w:val="single" w:sz="8" w:space="0" w:color="auto"/>
            </w:tcBorders>
            <w:shd w:val="clear" w:color="000000" w:fill="808080"/>
            <w:noWrap/>
            <w:vAlign w:val="center"/>
            <w:hideMark/>
          </w:tcPr>
          <w:p w14:paraId="3EE9EA66"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Manutenção das Regras</w:t>
            </w:r>
          </w:p>
        </w:tc>
        <w:tc>
          <w:tcPr>
            <w:tcW w:w="368" w:type="pct"/>
            <w:tcBorders>
              <w:top w:val="nil"/>
              <w:left w:val="nil"/>
              <w:bottom w:val="single" w:sz="8" w:space="0" w:color="auto"/>
              <w:right w:val="single" w:sz="8" w:space="0" w:color="auto"/>
            </w:tcBorders>
            <w:shd w:val="clear" w:color="auto" w:fill="auto"/>
            <w:noWrap/>
            <w:vAlign w:val="center"/>
            <w:hideMark/>
          </w:tcPr>
          <w:p w14:paraId="2ED21217"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4C0CB753"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1EE1C31F"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5607392D"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6E296709"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124047DE"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75F34BE9"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11B4335E"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Relatórios</w:t>
            </w:r>
          </w:p>
        </w:tc>
        <w:tc>
          <w:tcPr>
            <w:tcW w:w="368" w:type="pct"/>
            <w:tcBorders>
              <w:top w:val="nil"/>
              <w:left w:val="nil"/>
              <w:bottom w:val="single" w:sz="8" w:space="0" w:color="auto"/>
              <w:right w:val="single" w:sz="8" w:space="0" w:color="auto"/>
            </w:tcBorders>
            <w:shd w:val="clear" w:color="auto" w:fill="auto"/>
            <w:noWrap/>
            <w:vAlign w:val="center"/>
            <w:hideMark/>
          </w:tcPr>
          <w:p w14:paraId="49234B3B"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6A09E51B"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68" w:type="pct"/>
            <w:tcBorders>
              <w:top w:val="nil"/>
              <w:left w:val="nil"/>
              <w:bottom w:val="single" w:sz="8" w:space="0" w:color="auto"/>
              <w:right w:val="single" w:sz="8" w:space="0" w:color="auto"/>
            </w:tcBorders>
            <w:shd w:val="clear" w:color="auto" w:fill="auto"/>
            <w:noWrap/>
            <w:vAlign w:val="center"/>
            <w:hideMark/>
          </w:tcPr>
          <w:p w14:paraId="18A7326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6144402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125CEEC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208D12BC"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4711DCC0"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134E881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Dashboards</w:t>
            </w:r>
          </w:p>
        </w:tc>
        <w:tc>
          <w:tcPr>
            <w:tcW w:w="368" w:type="pct"/>
            <w:tcBorders>
              <w:top w:val="nil"/>
              <w:left w:val="nil"/>
              <w:bottom w:val="single" w:sz="8" w:space="0" w:color="auto"/>
              <w:right w:val="single" w:sz="8" w:space="0" w:color="auto"/>
            </w:tcBorders>
            <w:shd w:val="clear" w:color="auto" w:fill="auto"/>
            <w:noWrap/>
            <w:vAlign w:val="center"/>
            <w:hideMark/>
          </w:tcPr>
          <w:p w14:paraId="46C6D79B"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554A309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68" w:type="pct"/>
            <w:tcBorders>
              <w:top w:val="nil"/>
              <w:left w:val="nil"/>
              <w:bottom w:val="single" w:sz="8" w:space="0" w:color="auto"/>
              <w:right w:val="single" w:sz="8" w:space="0" w:color="auto"/>
            </w:tcBorders>
            <w:shd w:val="clear" w:color="auto" w:fill="auto"/>
            <w:noWrap/>
            <w:vAlign w:val="center"/>
            <w:hideMark/>
          </w:tcPr>
          <w:p w14:paraId="1A363406"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2C767BA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5871CB3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18B7F3E0" w14:textId="77777777" w:rsidTr="00BE4674">
        <w:trPr>
          <w:trHeight w:val="315"/>
        </w:trPr>
        <w:tc>
          <w:tcPr>
            <w:tcW w:w="973" w:type="pct"/>
            <w:vMerge w:val="restart"/>
            <w:tcBorders>
              <w:top w:val="nil"/>
              <w:left w:val="single" w:sz="8" w:space="0" w:color="auto"/>
              <w:bottom w:val="single" w:sz="8" w:space="0" w:color="000000"/>
              <w:right w:val="single" w:sz="8" w:space="0" w:color="auto"/>
            </w:tcBorders>
            <w:shd w:val="clear" w:color="000000" w:fill="808080"/>
            <w:noWrap/>
            <w:vAlign w:val="center"/>
            <w:hideMark/>
          </w:tcPr>
          <w:p w14:paraId="5F147A6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Telas Operacionais</w:t>
            </w:r>
          </w:p>
        </w:tc>
        <w:tc>
          <w:tcPr>
            <w:tcW w:w="1786" w:type="pct"/>
            <w:tcBorders>
              <w:top w:val="nil"/>
              <w:left w:val="nil"/>
              <w:bottom w:val="single" w:sz="8" w:space="0" w:color="auto"/>
              <w:right w:val="single" w:sz="8" w:space="0" w:color="auto"/>
            </w:tcBorders>
            <w:shd w:val="clear" w:color="000000" w:fill="808080"/>
            <w:noWrap/>
            <w:vAlign w:val="center"/>
            <w:hideMark/>
          </w:tcPr>
          <w:p w14:paraId="2FA8C5E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Acompanhamento dos Carregamentos</w:t>
            </w:r>
          </w:p>
        </w:tc>
        <w:tc>
          <w:tcPr>
            <w:tcW w:w="368" w:type="pct"/>
            <w:tcBorders>
              <w:top w:val="nil"/>
              <w:left w:val="nil"/>
              <w:bottom w:val="single" w:sz="8" w:space="0" w:color="auto"/>
              <w:right w:val="single" w:sz="8" w:space="0" w:color="auto"/>
            </w:tcBorders>
            <w:shd w:val="clear" w:color="auto" w:fill="auto"/>
            <w:noWrap/>
            <w:vAlign w:val="center"/>
            <w:hideMark/>
          </w:tcPr>
          <w:p w14:paraId="78BC9B0F"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7695897A"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61C81769"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bottom"/>
            <w:hideMark/>
          </w:tcPr>
          <w:p w14:paraId="54370E5B"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751" w:type="pct"/>
            <w:tcBorders>
              <w:top w:val="nil"/>
              <w:left w:val="nil"/>
              <w:bottom w:val="single" w:sz="8" w:space="0" w:color="auto"/>
              <w:right w:val="single" w:sz="8" w:space="0" w:color="auto"/>
            </w:tcBorders>
            <w:shd w:val="clear" w:color="auto" w:fill="auto"/>
            <w:noWrap/>
            <w:vAlign w:val="center"/>
            <w:hideMark/>
          </w:tcPr>
          <w:p w14:paraId="5F2E9285"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4E2BAC11"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6413A001"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5FEE391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Validação dos aquivos em erro</w:t>
            </w:r>
          </w:p>
        </w:tc>
        <w:tc>
          <w:tcPr>
            <w:tcW w:w="368" w:type="pct"/>
            <w:tcBorders>
              <w:top w:val="nil"/>
              <w:left w:val="nil"/>
              <w:bottom w:val="single" w:sz="8" w:space="0" w:color="auto"/>
              <w:right w:val="single" w:sz="8" w:space="0" w:color="auto"/>
            </w:tcBorders>
            <w:shd w:val="clear" w:color="auto" w:fill="auto"/>
            <w:noWrap/>
            <w:vAlign w:val="center"/>
            <w:hideMark/>
          </w:tcPr>
          <w:p w14:paraId="511091A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bottom"/>
            <w:hideMark/>
          </w:tcPr>
          <w:p w14:paraId="03AF8D68"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368" w:type="pct"/>
            <w:tcBorders>
              <w:top w:val="nil"/>
              <w:left w:val="nil"/>
              <w:bottom w:val="single" w:sz="8" w:space="0" w:color="auto"/>
              <w:right w:val="single" w:sz="8" w:space="0" w:color="auto"/>
            </w:tcBorders>
            <w:shd w:val="clear" w:color="auto" w:fill="auto"/>
            <w:noWrap/>
            <w:vAlign w:val="center"/>
            <w:hideMark/>
          </w:tcPr>
          <w:p w14:paraId="00D07FF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bottom"/>
            <w:hideMark/>
          </w:tcPr>
          <w:p w14:paraId="59C8D3A8" w14:textId="77777777" w:rsidR="00BE4674" w:rsidRPr="00BE4674" w:rsidRDefault="00BE4674" w:rsidP="00BE4674">
            <w:pPr>
              <w:jc w:val="left"/>
              <w:rPr>
                <w:rFonts w:ascii="Times New Roman" w:hAnsi="Times New Roman"/>
                <w:color w:val="000000"/>
                <w:sz w:val="20"/>
                <w:szCs w:val="20"/>
              </w:rPr>
            </w:pPr>
            <w:r w:rsidRPr="00BE4674">
              <w:rPr>
                <w:rFonts w:ascii="Times New Roman" w:hAnsi="Times New Roman"/>
                <w:color w:val="000000"/>
                <w:sz w:val="20"/>
                <w:szCs w:val="20"/>
              </w:rPr>
              <w:t> </w:t>
            </w:r>
          </w:p>
        </w:tc>
        <w:tc>
          <w:tcPr>
            <w:tcW w:w="751" w:type="pct"/>
            <w:tcBorders>
              <w:top w:val="nil"/>
              <w:left w:val="nil"/>
              <w:bottom w:val="single" w:sz="8" w:space="0" w:color="auto"/>
              <w:right w:val="single" w:sz="8" w:space="0" w:color="auto"/>
            </w:tcBorders>
            <w:shd w:val="clear" w:color="auto" w:fill="auto"/>
            <w:noWrap/>
            <w:vAlign w:val="center"/>
            <w:hideMark/>
          </w:tcPr>
          <w:p w14:paraId="086CBA17"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44578B45" w14:textId="77777777" w:rsidTr="00BE4674">
        <w:trPr>
          <w:trHeight w:val="315"/>
        </w:trPr>
        <w:tc>
          <w:tcPr>
            <w:tcW w:w="973" w:type="pct"/>
            <w:vMerge w:val="restart"/>
            <w:tcBorders>
              <w:top w:val="nil"/>
              <w:left w:val="single" w:sz="8" w:space="0" w:color="auto"/>
              <w:bottom w:val="single" w:sz="8" w:space="0" w:color="000000"/>
              <w:right w:val="single" w:sz="8" w:space="0" w:color="auto"/>
            </w:tcBorders>
            <w:shd w:val="clear" w:color="000000" w:fill="808080"/>
            <w:noWrap/>
            <w:vAlign w:val="center"/>
            <w:hideMark/>
          </w:tcPr>
          <w:p w14:paraId="7C74EC5A" w14:textId="77777777" w:rsidR="00BE4674" w:rsidRPr="00BE4674" w:rsidRDefault="00BE4674" w:rsidP="00BE4674">
            <w:pPr>
              <w:rPr>
                <w:rFonts w:ascii="Calibri" w:hAnsi="Calibri" w:cs="Calibri"/>
                <w:color w:val="000000"/>
                <w:sz w:val="22"/>
                <w:szCs w:val="22"/>
              </w:rPr>
            </w:pPr>
            <w:r w:rsidRPr="00BE4674">
              <w:rPr>
                <w:rFonts w:ascii="Calibri" w:hAnsi="Calibri" w:cs="Calibri"/>
                <w:color w:val="000000"/>
                <w:sz w:val="22"/>
                <w:szCs w:val="22"/>
              </w:rPr>
              <w:t>Case Management</w:t>
            </w:r>
          </w:p>
        </w:tc>
        <w:tc>
          <w:tcPr>
            <w:tcW w:w="1786" w:type="pct"/>
            <w:tcBorders>
              <w:top w:val="nil"/>
              <w:left w:val="nil"/>
              <w:bottom w:val="single" w:sz="8" w:space="0" w:color="auto"/>
              <w:right w:val="single" w:sz="8" w:space="0" w:color="auto"/>
            </w:tcBorders>
            <w:shd w:val="clear" w:color="000000" w:fill="808080"/>
            <w:noWrap/>
            <w:vAlign w:val="center"/>
            <w:hideMark/>
          </w:tcPr>
          <w:p w14:paraId="2C9C334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Visão dos Casos (TV OFFLINE)</w:t>
            </w:r>
          </w:p>
        </w:tc>
        <w:tc>
          <w:tcPr>
            <w:tcW w:w="368" w:type="pct"/>
            <w:tcBorders>
              <w:top w:val="nil"/>
              <w:left w:val="nil"/>
              <w:bottom w:val="single" w:sz="8" w:space="0" w:color="auto"/>
              <w:right w:val="single" w:sz="8" w:space="0" w:color="auto"/>
            </w:tcBorders>
            <w:shd w:val="clear" w:color="auto" w:fill="auto"/>
            <w:noWrap/>
            <w:vAlign w:val="center"/>
            <w:hideMark/>
          </w:tcPr>
          <w:p w14:paraId="7F680AEC"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557801A9"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68" w:type="pct"/>
            <w:tcBorders>
              <w:top w:val="nil"/>
              <w:left w:val="nil"/>
              <w:bottom w:val="single" w:sz="8" w:space="0" w:color="auto"/>
              <w:right w:val="single" w:sz="8" w:space="0" w:color="auto"/>
            </w:tcBorders>
            <w:shd w:val="clear" w:color="auto" w:fill="auto"/>
            <w:noWrap/>
            <w:vAlign w:val="center"/>
            <w:hideMark/>
          </w:tcPr>
          <w:p w14:paraId="77E4890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1569F38A"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1CB0C3E3"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00B805E7"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6D86AB8F"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6270707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Tramitação dos Casos (TV OFFLINE)</w:t>
            </w:r>
          </w:p>
        </w:tc>
        <w:tc>
          <w:tcPr>
            <w:tcW w:w="368" w:type="pct"/>
            <w:tcBorders>
              <w:top w:val="nil"/>
              <w:left w:val="nil"/>
              <w:bottom w:val="single" w:sz="8" w:space="0" w:color="auto"/>
              <w:right w:val="single" w:sz="8" w:space="0" w:color="auto"/>
            </w:tcBorders>
            <w:shd w:val="clear" w:color="auto" w:fill="auto"/>
            <w:noWrap/>
            <w:vAlign w:val="center"/>
            <w:hideMark/>
          </w:tcPr>
          <w:p w14:paraId="0E96F46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5029BF5F"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68" w:type="pct"/>
            <w:tcBorders>
              <w:top w:val="nil"/>
              <w:left w:val="nil"/>
              <w:bottom w:val="single" w:sz="8" w:space="0" w:color="auto"/>
              <w:right w:val="single" w:sz="8" w:space="0" w:color="auto"/>
            </w:tcBorders>
            <w:shd w:val="clear" w:color="auto" w:fill="auto"/>
            <w:noWrap/>
            <w:vAlign w:val="center"/>
            <w:hideMark/>
          </w:tcPr>
          <w:p w14:paraId="6C9F77B3"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84" w:type="pct"/>
            <w:tcBorders>
              <w:top w:val="nil"/>
              <w:left w:val="nil"/>
              <w:bottom w:val="single" w:sz="8" w:space="0" w:color="auto"/>
              <w:right w:val="single" w:sz="8" w:space="0" w:color="auto"/>
            </w:tcBorders>
            <w:shd w:val="clear" w:color="auto" w:fill="auto"/>
            <w:noWrap/>
            <w:vAlign w:val="center"/>
            <w:hideMark/>
          </w:tcPr>
          <w:p w14:paraId="3CC00636"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 </w:t>
            </w:r>
          </w:p>
        </w:tc>
        <w:tc>
          <w:tcPr>
            <w:tcW w:w="751" w:type="pct"/>
            <w:tcBorders>
              <w:top w:val="nil"/>
              <w:left w:val="nil"/>
              <w:bottom w:val="single" w:sz="8" w:space="0" w:color="auto"/>
              <w:right w:val="single" w:sz="8" w:space="0" w:color="auto"/>
            </w:tcBorders>
            <w:shd w:val="clear" w:color="auto" w:fill="auto"/>
            <w:noWrap/>
            <w:vAlign w:val="center"/>
            <w:hideMark/>
          </w:tcPr>
          <w:p w14:paraId="2DBB2CF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3BCC9C95"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2EC7150F"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267FA563"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Visão dos Casos (Qualidade das Propostas)</w:t>
            </w:r>
          </w:p>
        </w:tc>
        <w:tc>
          <w:tcPr>
            <w:tcW w:w="368" w:type="pct"/>
            <w:tcBorders>
              <w:top w:val="nil"/>
              <w:left w:val="nil"/>
              <w:bottom w:val="single" w:sz="8" w:space="0" w:color="auto"/>
              <w:right w:val="single" w:sz="8" w:space="0" w:color="auto"/>
            </w:tcBorders>
            <w:shd w:val="clear" w:color="auto" w:fill="auto"/>
            <w:noWrap/>
            <w:vAlign w:val="center"/>
            <w:hideMark/>
          </w:tcPr>
          <w:p w14:paraId="09F88A2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1ED847A2"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X</w:t>
            </w:r>
          </w:p>
        </w:tc>
        <w:tc>
          <w:tcPr>
            <w:tcW w:w="368" w:type="pct"/>
            <w:tcBorders>
              <w:top w:val="nil"/>
              <w:left w:val="nil"/>
              <w:bottom w:val="single" w:sz="8" w:space="0" w:color="auto"/>
              <w:right w:val="single" w:sz="8" w:space="0" w:color="auto"/>
            </w:tcBorders>
            <w:shd w:val="clear" w:color="auto" w:fill="auto"/>
            <w:noWrap/>
            <w:vAlign w:val="center"/>
            <w:hideMark/>
          </w:tcPr>
          <w:p w14:paraId="6A40C4B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X</w:t>
            </w:r>
          </w:p>
        </w:tc>
        <w:tc>
          <w:tcPr>
            <w:tcW w:w="384" w:type="pct"/>
            <w:tcBorders>
              <w:top w:val="nil"/>
              <w:left w:val="nil"/>
              <w:bottom w:val="single" w:sz="8" w:space="0" w:color="auto"/>
              <w:right w:val="single" w:sz="8" w:space="0" w:color="auto"/>
            </w:tcBorders>
            <w:shd w:val="clear" w:color="auto" w:fill="auto"/>
            <w:noWrap/>
            <w:vAlign w:val="center"/>
            <w:hideMark/>
          </w:tcPr>
          <w:p w14:paraId="51C68A49"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w:t>
            </w:r>
          </w:p>
        </w:tc>
        <w:tc>
          <w:tcPr>
            <w:tcW w:w="751" w:type="pct"/>
            <w:tcBorders>
              <w:top w:val="nil"/>
              <w:left w:val="nil"/>
              <w:bottom w:val="single" w:sz="8" w:space="0" w:color="auto"/>
              <w:right w:val="single" w:sz="8" w:space="0" w:color="auto"/>
            </w:tcBorders>
            <w:shd w:val="clear" w:color="auto" w:fill="auto"/>
            <w:noWrap/>
            <w:vAlign w:val="center"/>
            <w:hideMark/>
          </w:tcPr>
          <w:p w14:paraId="48B3FBB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r w:rsidR="00BE4674" w:rsidRPr="00BE4674" w14:paraId="22461B0F" w14:textId="77777777" w:rsidTr="00BE4674">
        <w:trPr>
          <w:trHeight w:val="315"/>
        </w:trPr>
        <w:tc>
          <w:tcPr>
            <w:tcW w:w="973" w:type="pct"/>
            <w:vMerge/>
            <w:tcBorders>
              <w:top w:val="nil"/>
              <w:left w:val="single" w:sz="8" w:space="0" w:color="auto"/>
              <w:bottom w:val="single" w:sz="8" w:space="0" w:color="000000"/>
              <w:right w:val="single" w:sz="8" w:space="0" w:color="auto"/>
            </w:tcBorders>
            <w:vAlign w:val="center"/>
            <w:hideMark/>
          </w:tcPr>
          <w:p w14:paraId="339FD8B2" w14:textId="77777777" w:rsidR="00BE4674" w:rsidRPr="00BE4674" w:rsidRDefault="00BE4674" w:rsidP="00BE4674">
            <w:pPr>
              <w:jc w:val="left"/>
              <w:rPr>
                <w:rFonts w:ascii="Calibri" w:hAnsi="Calibri" w:cs="Calibri"/>
                <w:color w:val="000000"/>
                <w:sz w:val="22"/>
                <w:szCs w:val="22"/>
              </w:rPr>
            </w:pPr>
          </w:p>
        </w:tc>
        <w:tc>
          <w:tcPr>
            <w:tcW w:w="1786" w:type="pct"/>
            <w:tcBorders>
              <w:top w:val="nil"/>
              <w:left w:val="nil"/>
              <w:bottom w:val="single" w:sz="8" w:space="0" w:color="auto"/>
              <w:right w:val="single" w:sz="8" w:space="0" w:color="auto"/>
            </w:tcBorders>
            <w:shd w:val="clear" w:color="000000" w:fill="808080"/>
            <w:noWrap/>
            <w:vAlign w:val="center"/>
            <w:hideMark/>
          </w:tcPr>
          <w:p w14:paraId="1648F2F8"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Tramitação dos Casos (Qualidade das Propostas)</w:t>
            </w:r>
          </w:p>
        </w:tc>
        <w:tc>
          <w:tcPr>
            <w:tcW w:w="368" w:type="pct"/>
            <w:tcBorders>
              <w:top w:val="nil"/>
              <w:left w:val="nil"/>
              <w:bottom w:val="single" w:sz="8" w:space="0" w:color="auto"/>
              <w:right w:val="single" w:sz="8" w:space="0" w:color="auto"/>
            </w:tcBorders>
            <w:shd w:val="clear" w:color="auto" w:fill="auto"/>
            <w:noWrap/>
            <w:vAlign w:val="center"/>
            <w:hideMark/>
          </w:tcPr>
          <w:p w14:paraId="079DC074"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c>
          <w:tcPr>
            <w:tcW w:w="370" w:type="pct"/>
            <w:tcBorders>
              <w:top w:val="nil"/>
              <w:left w:val="nil"/>
              <w:bottom w:val="single" w:sz="8" w:space="0" w:color="auto"/>
              <w:right w:val="single" w:sz="8" w:space="0" w:color="auto"/>
            </w:tcBorders>
            <w:shd w:val="clear" w:color="auto" w:fill="auto"/>
            <w:noWrap/>
            <w:vAlign w:val="center"/>
            <w:hideMark/>
          </w:tcPr>
          <w:p w14:paraId="49ECE9FF"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X</w:t>
            </w:r>
          </w:p>
        </w:tc>
        <w:tc>
          <w:tcPr>
            <w:tcW w:w="368" w:type="pct"/>
            <w:tcBorders>
              <w:top w:val="nil"/>
              <w:left w:val="nil"/>
              <w:bottom w:val="single" w:sz="8" w:space="0" w:color="auto"/>
              <w:right w:val="single" w:sz="8" w:space="0" w:color="auto"/>
            </w:tcBorders>
            <w:shd w:val="clear" w:color="auto" w:fill="auto"/>
            <w:noWrap/>
            <w:vAlign w:val="center"/>
            <w:hideMark/>
          </w:tcPr>
          <w:p w14:paraId="20D9BCE5"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X</w:t>
            </w:r>
          </w:p>
        </w:tc>
        <w:tc>
          <w:tcPr>
            <w:tcW w:w="384" w:type="pct"/>
            <w:tcBorders>
              <w:top w:val="nil"/>
              <w:left w:val="nil"/>
              <w:bottom w:val="single" w:sz="8" w:space="0" w:color="auto"/>
              <w:right w:val="single" w:sz="8" w:space="0" w:color="auto"/>
            </w:tcBorders>
            <w:shd w:val="clear" w:color="auto" w:fill="auto"/>
            <w:noWrap/>
            <w:vAlign w:val="center"/>
            <w:hideMark/>
          </w:tcPr>
          <w:p w14:paraId="5C306E30"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 X</w:t>
            </w:r>
          </w:p>
        </w:tc>
        <w:tc>
          <w:tcPr>
            <w:tcW w:w="751" w:type="pct"/>
            <w:tcBorders>
              <w:top w:val="nil"/>
              <w:left w:val="nil"/>
              <w:bottom w:val="single" w:sz="8" w:space="0" w:color="auto"/>
              <w:right w:val="single" w:sz="8" w:space="0" w:color="auto"/>
            </w:tcBorders>
            <w:shd w:val="clear" w:color="auto" w:fill="auto"/>
            <w:noWrap/>
            <w:vAlign w:val="center"/>
            <w:hideMark/>
          </w:tcPr>
          <w:p w14:paraId="49000ED7" w14:textId="77777777" w:rsidR="00BE4674" w:rsidRPr="00BE4674" w:rsidRDefault="00BE4674" w:rsidP="00BE4674">
            <w:pPr>
              <w:jc w:val="left"/>
              <w:rPr>
                <w:rFonts w:ascii="Calibri" w:hAnsi="Calibri" w:cs="Calibri"/>
                <w:color w:val="000000"/>
                <w:sz w:val="22"/>
                <w:szCs w:val="22"/>
              </w:rPr>
            </w:pPr>
            <w:r w:rsidRPr="00BE4674">
              <w:rPr>
                <w:rFonts w:ascii="Calibri" w:hAnsi="Calibri" w:cs="Calibri"/>
                <w:color w:val="000000"/>
                <w:sz w:val="22"/>
                <w:szCs w:val="22"/>
              </w:rPr>
              <w:t>X</w:t>
            </w:r>
          </w:p>
        </w:tc>
      </w:tr>
    </w:tbl>
    <w:p w14:paraId="2B38DCF7" w14:textId="77777777" w:rsidR="00FB4E3A" w:rsidRDefault="00FB4E3A" w:rsidP="00FB4E3A">
      <w:pPr>
        <w:ind w:firstLine="192"/>
        <w:rPr>
          <w:rFonts w:cs="Arial"/>
          <w:lang w:eastAsia="en-US"/>
        </w:rPr>
      </w:pPr>
    </w:p>
    <w:p w14:paraId="3F81ACF2" w14:textId="77777777" w:rsidR="00FB4E3A" w:rsidRDefault="00FB4E3A" w:rsidP="00FB4E3A">
      <w:pPr>
        <w:rPr>
          <w:rFonts w:cs="Arial"/>
          <w:color w:val="000000"/>
          <w:sz w:val="20"/>
          <w:szCs w:val="20"/>
        </w:rPr>
      </w:pPr>
    </w:p>
    <w:p w14:paraId="6CD4A91C" w14:textId="77777777" w:rsidR="00FB4E3A" w:rsidRPr="00856AD2" w:rsidRDefault="00FB4E3A" w:rsidP="00FB4E3A">
      <w:pPr>
        <w:pStyle w:val="Heading4"/>
        <w:tabs>
          <w:tab w:val="clear" w:pos="1701"/>
        </w:tabs>
      </w:pPr>
      <w:bookmarkStart w:id="141" w:name="_Toc497588001"/>
      <w:bookmarkStart w:id="142" w:name="_Toc499303961"/>
      <w:r w:rsidRPr="00856AD2">
        <w:t>RGN1</w:t>
      </w:r>
      <w:r>
        <w:t>4</w:t>
      </w:r>
      <w:r w:rsidRPr="00856AD2">
        <w:t xml:space="preserve"> - </w:t>
      </w:r>
      <w:r w:rsidRPr="00EB08ED">
        <w:t xml:space="preserve">O front-end deverá conter informações </w:t>
      </w:r>
      <w:r>
        <w:t xml:space="preserve">dos dados da proposta </w:t>
      </w:r>
      <w:r w:rsidRPr="00EB08ED">
        <w:t>para tratamento dos casos</w:t>
      </w:r>
      <w:bookmarkEnd w:id="141"/>
      <w:bookmarkEnd w:id="142"/>
    </w:p>
    <w:p w14:paraId="35689846" w14:textId="77777777" w:rsidR="00FB4E3A" w:rsidRDefault="00FB4E3A" w:rsidP="00FB4E3A">
      <w:pPr>
        <w:jc w:val="left"/>
        <w:rPr>
          <w:rFonts w:cs="Arial"/>
          <w:color w:val="000000"/>
          <w:sz w:val="20"/>
          <w:szCs w:val="20"/>
        </w:rPr>
      </w:pPr>
    </w:p>
    <w:p w14:paraId="08A68E13" w14:textId="77777777" w:rsidR="00FB4E3A" w:rsidRDefault="00FB4E3A" w:rsidP="00FB4E3A">
      <w:pPr>
        <w:jc w:val="left"/>
        <w:rPr>
          <w:rFonts w:cs="Arial"/>
          <w:color w:val="000000"/>
          <w:sz w:val="20"/>
          <w:szCs w:val="20"/>
        </w:rPr>
      </w:pPr>
    </w:p>
    <w:p w14:paraId="78A51DCE" w14:textId="77777777" w:rsidR="00FB4E3A" w:rsidRDefault="00FB4E3A" w:rsidP="00FB4E3A">
      <w:pPr>
        <w:rPr>
          <w:rFonts w:cs="Arial"/>
        </w:rPr>
      </w:pPr>
      <w:r w:rsidRPr="00EB08ED">
        <w:rPr>
          <w:rFonts w:cs="Arial"/>
        </w:rPr>
        <w:t>O front-end deverá conter as seguintes informações para tratamento dos casos com base nas</w:t>
      </w:r>
      <w:r>
        <w:rPr>
          <w:rFonts w:cs="Arial"/>
        </w:rPr>
        <w:t xml:space="preserve"> informações de </w:t>
      </w:r>
      <w:r w:rsidRPr="00EB08ED">
        <w:rPr>
          <w:rFonts w:cs="Arial"/>
        </w:rPr>
        <w:t>Dados da Proposta</w:t>
      </w:r>
      <w:r>
        <w:rPr>
          <w:rFonts w:cs="Arial"/>
        </w:rPr>
        <w:t>:</w:t>
      </w:r>
    </w:p>
    <w:p w14:paraId="71755CCC" w14:textId="77777777" w:rsidR="00FB4E3A" w:rsidRDefault="00FB4E3A" w:rsidP="00FB4E3A">
      <w:pPr>
        <w:rPr>
          <w:rFonts w:cs="Arial"/>
        </w:rPr>
      </w:pPr>
      <w:r>
        <w:rPr>
          <w:rFonts w:cs="Arial"/>
        </w:rPr>
        <w:t xml:space="preserve">Score </w:t>
      </w:r>
      <w:r w:rsidRPr="00EB08ED">
        <w:rPr>
          <w:rFonts w:cs="Arial"/>
        </w:rPr>
        <w:t>SIAF:</w:t>
      </w:r>
    </w:p>
    <w:p w14:paraId="3E75ECC7" w14:textId="77777777" w:rsidR="00FB4E3A" w:rsidRDefault="00FB4E3A" w:rsidP="00FB4E3A">
      <w:pPr>
        <w:rPr>
          <w:rFonts w:cs="Arial"/>
        </w:rPr>
      </w:pPr>
      <w:r w:rsidRPr="00EB08ED">
        <w:rPr>
          <w:rFonts w:cs="Arial"/>
        </w:rPr>
        <w:t>Contrato / OS:</w:t>
      </w:r>
    </w:p>
    <w:p w14:paraId="4D097312" w14:textId="77777777" w:rsidR="00FB4E3A" w:rsidRDefault="00FB4E3A" w:rsidP="00FB4E3A">
      <w:pPr>
        <w:rPr>
          <w:rFonts w:cs="Arial"/>
        </w:rPr>
      </w:pPr>
      <w:r w:rsidRPr="00EB08ED">
        <w:rPr>
          <w:rFonts w:cs="Arial"/>
        </w:rPr>
        <w:t>Status contrato recebido:</w:t>
      </w:r>
    </w:p>
    <w:p w14:paraId="7E905F23" w14:textId="77777777" w:rsidR="00FB4E3A" w:rsidRDefault="00FB4E3A" w:rsidP="00FB4E3A">
      <w:pPr>
        <w:rPr>
          <w:rFonts w:cs="Arial"/>
        </w:rPr>
      </w:pPr>
      <w:r w:rsidRPr="00EB08ED">
        <w:rPr>
          <w:rFonts w:cs="Arial"/>
        </w:rPr>
        <w:t>Nome do cliente:</w:t>
      </w:r>
    </w:p>
    <w:p w14:paraId="039ECD9C" w14:textId="77777777" w:rsidR="00FB4E3A" w:rsidRDefault="00FB4E3A" w:rsidP="00FB4E3A">
      <w:pPr>
        <w:rPr>
          <w:rFonts w:cs="Arial"/>
        </w:rPr>
      </w:pPr>
      <w:r w:rsidRPr="00EB08ED">
        <w:rPr>
          <w:rFonts w:cs="Arial"/>
        </w:rPr>
        <w:lastRenderedPageBreak/>
        <w:t>Logradouro:</w:t>
      </w:r>
    </w:p>
    <w:p w14:paraId="7E4291F1" w14:textId="77777777" w:rsidR="00FB4E3A" w:rsidRDefault="00FB4E3A" w:rsidP="00FB4E3A">
      <w:pPr>
        <w:rPr>
          <w:rFonts w:cs="Arial"/>
        </w:rPr>
      </w:pPr>
      <w:r w:rsidRPr="00EB08ED">
        <w:rPr>
          <w:rFonts w:cs="Arial"/>
        </w:rPr>
        <w:t>Cidade / UF:</w:t>
      </w:r>
    </w:p>
    <w:p w14:paraId="5AE5B433" w14:textId="77777777" w:rsidR="00FB4E3A" w:rsidRDefault="00FB4E3A" w:rsidP="00FB4E3A">
      <w:pPr>
        <w:rPr>
          <w:rFonts w:cs="Arial"/>
        </w:rPr>
      </w:pPr>
      <w:r w:rsidRPr="00EB08ED">
        <w:rPr>
          <w:rFonts w:cs="Arial"/>
        </w:rPr>
        <w:t>Telefones informados:</w:t>
      </w:r>
    </w:p>
    <w:p w14:paraId="393EE6DD" w14:textId="77777777" w:rsidR="00FB4E3A" w:rsidRDefault="00FB4E3A" w:rsidP="00FB4E3A">
      <w:pPr>
        <w:rPr>
          <w:rFonts w:cs="Arial"/>
        </w:rPr>
      </w:pPr>
      <w:r w:rsidRPr="00EB08ED">
        <w:rPr>
          <w:rFonts w:cs="Arial"/>
        </w:rPr>
        <w:t>Tipo de contrato:</w:t>
      </w:r>
    </w:p>
    <w:p w14:paraId="3D2B7A10" w14:textId="77777777" w:rsidR="00FB4E3A" w:rsidRDefault="00FB4E3A" w:rsidP="00FB4E3A">
      <w:pPr>
        <w:rPr>
          <w:rFonts w:cs="Arial"/>
        </w:rPr>
      </w:pPr>
      <w:r w:rsidRPr="00EB08ED">
        <w:rPr>
          <w:rFonts w:cs="Arial"/>
        </w:rPr>
        <w:t>Equipe de vendas:</w:t>
      </w:r>
    </w:p>
    <w:p w14:paraId="47F6801E" w14:textId="77777777" w:rsidR="00FB4E3A" w:rsidRDefault="00FB4E3A" w:rsidP="00FB4E3A">
      <w:pPr>
        <w:rPr>
          <w:rFonts w:cs="Arial"/>
        </w:rPr>
      </w:pPr>
      <w:r w:rsidRPr="00EB08ED">
        <w:rPr>
          <w:rFonts w:cs="Arial"/>
        </w:rPr>
        <w:t>Vendedor:</w:t>
      </w:r>
      <w:r w:rsidRPr="00EB08ED">
        <w:rPr>
          <w:rFonts w:cs="Arial"/>
        </w:rPr>
        <w:br/>
        <w:t>Data contrato:</w:t>
      </w:r>
    </w:p>
    <w:p w14:paraId="569DE39A" w14:textId="77777777" w:rsidR="00FB4E3A" w:rsidRDefault="00FB4E3A" w:rsidP="00FB4E3A">
      <w:pPr>
        <w:rPr>
          <w:rFonts w:cs="Arial"/>
        </w:rPr>
      </w:pPr>
      <w:r w:rsidRPr="00EB08ED">
        <w:rPr>
          <w:rFonts w:cs="Arial"/>
        </w:rPr>
        <w:t>Data OS:</w:t>
      </w:r>
    </w:p>
    <w:p w14:paraId="02316995" w14:textId="77777777" w:rsidR="00FB4E3A" w:rsidRDefault="00FB4E3A" w:rsidP="00FB4E3A">
      <w:pPr>
        <w:rPr>
          <w:rFonts w:cs="Arial"/>
        </w:rPr>
      </w:pPr>
      <w:r w:rsidRPr="00EB08ED">
        <w:rPr>
          <w:rFonts w:cs="Arial"/>
        </w:rPr>
        <w:t>Tipo / Status da OS:</w:t>
      </w:r>
    </w:p>
    <w:p w14:paraId="3CAC3C6A" w14:textId="77777777" w:rsidR="00FB4E3A" w:rsidRDefault="00FB4E3A" w:rsidP="00FB4E3A">
      <w:pPr>
        <w:rPr>
          <w:rFonts w:cs="Arial"/>
        </w:rPr>
      </w:pPr>
      <w:r w:rsidRPr="00EB08ED">
        <w:rPr>
          <w:rFonts w:cs="Arial"/>
        </w:rPr>
        <w:t>CPF / CNPJ:</w:t>
      </w:r>
    </w:p>
    <w:p w14:paraId="36968CB2" w14:textId="77777777" w:rsidR="00FB4E3A" w:rsidRDefault="00FB4E3A" w:rsidP="00FB4E3A">
      <w:pPr>
        <w:rPr>
          <w:rFonts w:cs="Arial"/>
        </w:rPr>
      </w:pPr>
      <w:r w:rsidRPr="00EB08ED">
        <w:rPr>
          <w:rFonts w:cs="Arial"/>
        </w:rPr>
        <w:t>Bairro:</w:t>
      </w:r>
      <w:r w:rsidRPr="00EB08ED">
        <w:rPr>
          <w:rFonts w:cs="Arial"/>
        </w:rPr>
        <w:br/>
        <w:t>CEP:</w:t>
      </w:r>
      <w:r w:rsidRPr="00EB08ED">
        <w:rPr>
          <w:rFonts w:cs="Arial"/>
        </w:rPr>
        <w:br/>
        <w:t>Quantidade pontos:</w:t>
      </w:r>
    </w:p>
    <w:p w14:paraId="48A05F81" w14:textId="77777777" w:rsidR="00FB4E3A" w:rsidRDefault="00FB4E3A" w:rsidP="00FB4E3A">
      <w:pPr>
        <w:rPr>
          <w:rFonts w:cs="Arial"/>
        </w:rPr>
      </w:pPr>
      <w:r w:rsidRPr="00EB08ED">
        <w:rPr>
          <w:rFonts w:cs="Arial"/>
        </w:rPr>
        <w:t>Canal de venda:</w:t>
      </w:r>
    </w:p>
    <w:p w14:paraId="4B7CC5B5" w14:textId="77777777" w:rsidR="00FB4E3A" w:rsidRPr="00EB08ED" w:rsidRDefault="00FB4E3A" w:rsidP="00FB4E3A">
      <w:pPr>
        <w:rPr>
          <w:rFonts w:cs="Arial"/>
        </w:rPr>
      </w:pPr>
      <w:r w:rsidRPr="00391E92">
        <w:rPr>
          <w:rFonts w:cs="Arial"/>
        </w:rPr>
        <w:t>Dados pagamento:</w:t>
      </w:r>
    </w:p>
    <w:p w14:paraId="0CB99589" w14:textId="77777777" w:rsidR="00FB4E3A" w:rsidRDefault="00FB4E3A" w:rsidP="00FB4E3A">
      <w:pPr>
        <w:jc w:val="left"/>
        <w:rPr>
          <w:rFonts w:cs="Arial"/>
          <w:color w:val="000000"/>
          <w:sz w:val="20"/>
          <w:szCs w:val="20"/>
        </w:rPr>
      </w:pPr>
    </w:p>
    <w:p w14:paraId="46AA6802" w14:textId="77777777" w:rsidR="00FB4E3A" w:rsidRDefault="00FB4E3A" w:rsidP="00FB4E3A">
      <w:pPr>
        <w:jc w:val="left"/>
        <w:rPr>
          <w:rFonts w:cs="Arial"/>
          <w:color w:val="000000"/>
          <w:sz w:val="20"/>
          <w:szCs w:val="20"/>
        </w:rPr>
      </w:pPr>
    </w:p>
    <w:p w14:paraId="1264FA42" w14:textId="77777777" w:rsidR="00FB4E3A" w:rsidRPr="00391E92" w:rsidRDefault="00FB4E3A" w:rsidP="00FB4E3A">
      <w:pPr>
        <w:rPr>
          <w:rFonts w:cs="Arial"/>
        </w:rPr>
      </w:pPr>
      <w:r w:rsidRPr="00391E92">
        <w:rPr>
          <w:rFonts w:cs="Arial"/>
        </w:rPr>
        <w:t>Abaixo mapeamento dos campos:</w:t>
      </w:r>
    </w:p>
    <w:p w14:paraId="46E16E2C" w14:textId="77777777" w:rsidR="00FB4E3A" w:rsidRDefault="00FB4E3A"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3208"/>
        <w:gridCol w:w="4248"/>
        <w:gridCol w:w="2740"/>
      </w:tblGrid>
      <w:tr w:rsidR="00FB4E3A" w:rsidRPr="00B14444" w14:paraId="19DE12BA" w14:textId="77777777" w:rsidTr="00D22F9F">
        <w:trPr>
          <w:trHeight w:val="300"/>
        </w:trPr>
        <w:tc>
          <w:tcPr>
            <w:tcW w:w="2014" w:type="pct"/>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514C70AA" w14:textId="77777777" w:rsidR="00FB4E3A" w:rsidRPr="00B14444" w:rsidRDefault="00FB4E3A" w:rsidP="00D22F9F">
            <w:pPr>
              <w:rPr>
                <w:rFonts w:cs="Arial"/>
                <w:color w:val="000000"/>
              </w:rPr>
            </w:pPr>
            <w:r w:rsidRPr="00B14444">
              <w:rPr>
                <w:rFonts w:cs="Arial"/>
                <w:color w:val="000000"/>
              </w:rPr>
              <w:t>Proposta</w:t>
            </w:r>
          </w:p>
        </w:tc>
        <w:tc>
          <w:tcPr>
            <w:tcW w:w="1790" w:type="pct"/>
            <w:tcBorders>
              <w:top w:val="single" w:sz="4" w:space="0" w:color="auto"/>
              <w:left w:val="nil"/>
              <w:bottom w:val="single" w:sz="4" w:space="0" w:color="auto"/>
              <w:right w:val="single" w:sz="4" w:space="0" w:color="auto"/>
            </w:tcBorders>
            <w:shd w:val="clear" w:color="000000" w:fill="808080"/>
            <w:noWrap/>
            <w:vAlign w:val="center"/>
            <w:hideMark/>
          </w:tcPr>
          <w:p w14:paraId="7C8B0C0F" w14:textId="77777777" w:rsidR="00FB4E3A" w:rsidRPr="00B14444" w:rsidRDefault="00FB4E3A" w:rsidP="00D22F9F">
            <w:pPr>
              <w:rPr>
                <w:rFonts w:cs="Arial"/>
                <w:color w:val="000000"/>
              </w:rPr>
            </w:pPr>
            <w:r w:rsidRPr="00B14444">
              <w:rPr>
                <w:rFonts w:cs="Arial"/>
                <w:color w:val="000000"/>
              </w:rPr>
              <w:t>CAMPOS</w:t>
            </w:r>
          </w:p>
        </w:tc>
        <w:tc>
          <w:tcPr>
            <w:tcW w:w="1196" w:type="pct"/>
            <w:tcBorders>
              <w:top w:val="single" w:sz="4" w:space="0" w:color="auto"/>
              <w:left w:val="nil"/>
              <w:bottom w:val="single" w:sz="4" w:space="0" w:color="auto"/>
              <w:right w:val="single" w:sz="4" w:space="0" w:color="auto"/>
            </w:tcBorders>
            <w:shd w:val="clear" w:color="000000" w:fill="808080"/>
            <w:noWrap/>
            <w:vAlign w:val="center"/>
            <w:hideMark/>
          </w:tcPr>
          <w:p w14:paraId="7D5AA7A3" w14:textId="77777777" w:rsidR="00FB4E3A" w:rsidRPr="00B14444" w:rsidRDefault="00FB4E3A" w:rsidP="00D22F9F">
            <w:pPr>
              <w:rPr>
                <w:rFonts w:cs="Arial"/>
                <w:color w:val="000000"/>
              </w:rPr>
            </w:pPr>
            <w:r w:rsidRPr="00B14444">
              <w:rPr>
                <w:rFonts w:cs="Arial"/>
                <w:color w:val="000000"/>
              </w:rPr>
              <w:t>FONTE</w:t>
            </w:r>
          </w:p>
        </w:tc>
      </w:tr>
      <w:tr w:rsidR="00FB4E3A" w:rsidRPr="00B14444" w14:paraId="70EB6AF3"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77811C72" w14:textId="77777777" w:rsidR="00FB4E3A" w:rsidRPr="00B14444" w:rsidRDefault="00FB4E3A" w:rsidP="00D22F9F">
            <w:pPr>
              <w:rPr>
                <w:rFonts w:cs="Arial"/>
                <w:color w:val="000000"/>
              </w:rPr>
            </w:pPr>
            <w:r w:rsidRPr="00B14444">
              <w:rPr>
                <w:rFonts w:cs="Arial"/>
                <w:color w:val="000000"/>
              </w:rPr>
              <w:t>Score SIAF:</w:t>
            </w:r>
            <w:r w:rsidRPr="00B14444">
              <w:rPr>
                <w:rFonts w:cs="Arial"/>
                <w:color w:val="000000"/>
                <w:sz w:val="16"/>
                <w:szCs w:val="16"/>
              </w:rPr>
              <w:t> </w:t>
            </w:r>
          </w:p>
        </w:tc>
        <w:tc>
          <w:tcPr>
            <w:tcW w:w="1790" w:type="pct"/>
            <w:tcBorders>
              <w:top w:val="nil"/>
              <w:left w:val="nil"/>
              <w:bottom w:val="single" w:sz="4" w:space="0" w:color="auto"/>
              <w:right w:val="single" w:sz="4" w:space="0" w:color="auto"/>
            </w:tcBorders>
            <w:shd w:val="clear" w:color="auto" w:fill="auto"/>
            <w:noWrap/>
            <w:vAlign w:val="center"/>
            <w:hideMark/>
          </w:tcPr>
          <w:p w14:paraId="2F2D2811" w14:textId="77777777" w:rsidR="00FB4E3A" w:rsidRPr="00B14444" w:rsidRDefault="00FB4E3A" w:rsidP="00D22F9F">
            <w:pPr>
              <w:rPr>
                <w:rFonts w:cs="Arial"/>
                <w:color w:val="000000"/>
              </w:rPr>
            </w:pPr>
            <w:r>
              <w:rPr>
                <w:rFonts w:cs="Arial"/>
                <w:color w:val="000000"/>
              </w:rPr>
              <w:t>SCORE_SIAF</w:t>
            </w:r>
          </w:p>
        </w:tc>
        <w:tc>
          <w:tcPr>
            <w:tcW w:w="1196" w:type="pct"/>
            <w:tcBorders>
              <w:top w:val="nil"/>
              <w:left w:val="nil"/>
              <w:bottom w:val="single" w:sz="4" w:space="0" w:color="auto"/>
              <w:right w:val="single" w:sz="4" w:space="0" w:color="auto"/>
            </w:tcBorders>
            <w:shd w:val="clear" w:color="auto" w:fill="auto"/>
            <w:noWrap/>
            <w:vAlign w:val="center"/>
            <w:hideMark/>
          </w:tcPr>
          <w:p w14:paraId="7266E851" w14:textId="77777777" w:rsidR="00FB4E3A" w:rsidRPr="00B14444" w:rsidRDefault="00FB4E3A" w:rsidP="00D22F9F">
            <w:pPr>
              <w:rPr>
                <w:rFonts w:cs="Arial"/>
                <w:color w:val="000000"/>
              </w:rPr>
            </w:pPr>
            <w:r w:rsidRPr="009858FC">
              <w:rPr>
                <w:lang w:eastAsia="en-US"/>
              </w:rPr>
              <w:t>WebService SIAF</w:t>
            </w:r>
          </w:p>
        </w:tc>
      </w:tr>
      <w:tr w:rsidR="00FB4E3A" w:rsidRPr="00B14444" w14:paraId="1EAC6C1E"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1272F27A" w14:textId="77777777" w:rsidR="00FB4E3A" w:rsidRPr="00B14444" w:rsidRDefault="00FB4E3A" w:rsidP="00D22F9F">
            <w:pPr>
              <w:rPr>
                <w:rFonts w:cs="Arial"/>
                <w:color w:val="000000"/>
              </w:rPr>
            </w:pPr>
            <w:r w:rsidRPr="00B14444">
              <w:rPr>
                <w:rFonts w:cs="Arial"/>
                <w:color w:val="000000"/>
              </w:rPr>
              <w:t>Contrato:</w:t>
            </w:r>
          </w:p>
        </w:tc>
        <w:tc>
          <w:tcPr>
            <w:tcW w:w="1790" w:type="pct"/>
            <w:tcBorders>
              <w:top w:val="nil"/>
              <w:left w:val="nil"/>
              <w:bottom w:val="single" w:sz="4" w:space="0" w:color="auto"/>
              <w:right w:val="single" w:sz="4" w:space="0" w:color="auto"/>
            </w:tcBorders>
            <w:shd w:val="clear" w:color="auto" w:fill="auto"/>
            <w:noWrap/>
            <w:vAlign w:val="center"/>
            <w:hideMark/>
          </w:tcPr>
          <w:p w14:paraId="5ECCF215" w14:textId="77777777" w:rsidR="00FB4E3A" w:rsidRPr="00B14444" w:rsidRDefault="00FB4E3A" w:rsidP="00D22F9F">
            <w:pPr>
              <w:rPr>
                <w:rFonts w:cs="Arial"/>
                <w:color w:val="000000"/>
              </w:rPr>
            </w:pPr>
            <w:r w:rsidRPr="00B14444">
              <w:rPr>
                <w:rFonts w:cs="Arial"/>
                <w:color w:val="000000"/>
              </w:rPr>
              <w:t>NUMERO_CONTRATO</w:t>
            </w:r>
          </w:p>
        </w:tc>
        <w:tc>
          <w:tcPr>
            <w:tcW w:w="1196" w:type="pct"/>
            <w:tcBorders>
              <w:top w:val="nil"/>
              <w:left w:val="nil"/>
              <w:bottom w:val="single" w:sz="4" w:space="0" w:color="auto"/>
              <w:right w:val="single" w:sz="4" w:space="0" w:color="auto"/>
            </w:tcBorders>
            <w:shd w:val="clear" w:color="auto" w:fill="auto"/>
            <w:noWrap/>
            <w:vAlign w:val="center"/>
            <w:hideMark/>
          </w:tcPr>
          <w:p w14:paraId="776FFF92"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81EA2C7"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57BC79E9" w14:textId="77777777" w:rsidR="00FB4E3A" w:rsidRPr="00B14444" w:rsidRDefault="00FB4E3A" w:rsidP="00D22F9F">
            <w:pPr>
              <w:rPr>
                <w:rFonts w:cs="Arial"/>
                <w:color w:val="000000"/>
              </w:rPr>
            </w:pPr>
            <w:r w:rsidRPr="00B14444">
              <w:rPr>
                <w:rFonts w:cs="Arial"/>
                <w:color w:val="000000"/>
              </w:rPr>
              <w:t>OS:</w:t>
            </w:r>
          </w:p>
        </w:tc>
        <w:tc>
          <w:tcPr>
            <w:tcW w:w="1790" w:type="pct"/>
            <w:tcBorders>
              <w:top w:val="nil"/>
              <w:left w:val="nil"/>
              <w:bottom w:val="single" w:sz="4" w:space="0" w:color="auto"/>
              <w:right w:val="single" w:sz="4" w:space="0" w:color="auto"/>
            </w:tcBorders>
            <w:shd w:val="clear" w:color="auto" w:fill="auto"/>
            <w:noWrap/>
            <w:vAlign w:val="center"/>
            <w:hideMark/>
          </w:tcPr>
          <w:p w14:paraId="749DD6A1" w14:textId="77777777" w:rsidR="00FB4E3A" w:rsidRPr="00B14444" w:rsidRDefault="00FB4E3A" w:rsidP="00D22F9F">
            <w:pPr>
              <w:rPr>
                <w:rFonts w:cs="Arial"/>
                <w:color w:val="000000"/>
              </w:rPr>
            </w:pPr>
            <w:r w:rsidRPr="00B14444">
              <w:rPr>
                <w:rFonts w:cs="Arial"/>
                <w:color w:val="000000"/>
              </w:rPr>
              <w:t>NUMERO_ORDEM_SERVICO</w:t>
            </w:r>
          </w:p>
        </w:tc>
        <w:tc>
          <w:tcPr>
            <w:tcW w:w="1196" w:type="pct"/>
            <w:tcBorders>
              <w:top w:val="nil"/>
              <w:left w:val="nil"/>
              <w:bottom w:val="single" w:sz="4" w:space="0" w:color="auto"/>
              <w:right w:val="single" w:sz="4" w:space="0" w:color="auto"/>
            </w:tcBorders>
            <w:shd w:val="clear" w:color="auto" w:fill="auto"/>
            <w:noWrap/>
            <w:vAlign w:val="center"/>
            <w:hideMark/>
          </w:tcPr>
          <w:p w14:paraId="663FC96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083B8CE"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0A5779C6" w14:textId="77777777" w:rsidR="00FB4E3A" w:rsidRPr="00B14444" w:rsidRDefault="00FB4E3A" w:rsidP="00D22F9F">
            <w:pPr>
              <w:rPr>
                <w:rFonts w:cs="Arial"/>
                <w:color w:val="000000"/>
              </w:rPr>
            </w:pPr>
            <w:r w:rsidRPr="00B14444">
              <w:rPr>
                <w:rFonts w:cs="Arial"/>
                <w:color w:val="000000"/>
              </w:rPr>
              <w:t>Status contrato recebido:</w:t>
            </w:r>
          </w:p>
        </w:tc>
        <w:tc>
          <w:tcPr>
            <w:tcW w:w="1790" w:type="pct"/>
            <w:tcBorders>
              <w:top w:val="nil"/>
              <w:left w:val="nil"/>
              <w:bottom w:val="single" w:sz="4" w:space="0" w:color="auto"/>
              <w:right w:val="single" w:sz="4" w:space="0" w:color="auto"/>
            </w:tcBorders>
            <w:shd w:val="clear" w:color="auto" w:fill="auto"/>
            <w:noWrap/>
            <w:vAlign w:val="center"/>
            <w:hideMark/>
          </w:tcPr>
          <w:p w14:paraId="58E74D5C" w14:textId="77777777" w:rsidR="00FB4E3A" w:rsidRPr="00B14444" w:rsidRDefault="00FB4E3A" w:rsidP="00D22F9F">
            <w:pPr>
              <w:rPr>
                <w:rFonts w:cs="Arial"/>
                <w:color w:val="000000"/>
              </w:rPr>
            </w:pPr>
            <w:r w:rsidRPr="00B14444">
              <w:rPr>
                <w:rFonts w:cs="Arial"/>
                <w:color w:val="000000"/>
              </w:rPr>
              <w:t>STATUS_CONTRATO</w:t>
            </w:r>
          </w:p>
        </w:tc>
        <w:tc>
          <w:tcPr>
            <w:tcW w:w="1196" w:type="pct"/>
            <w:tcBorders>
              <w:top w:val="nil"/>
              <w:left w:val="nil"/>
              <w:bottom w:val="single" w:sz="4" w:space="0" w:color="auto"/>
              <w:right w:val="single" w:sz="4" w:space="0" w:color="auto"/>
            </w:tcBorders>
            <w:shd w:val="clear" w:color="auto" w:fill="auto"/>
            <w:noWrap/>
            <w:vAlign w:val="center"/>
            <w:hideMark/>
          </w:tcPr>
          <w:p w14:paraId="3C8FB79C"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3F50BAA"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0855AE93" w14:textId="77777777" w:rsidR="00FB4E3A" w:rsidRPr="00B14444" w:rsidRDefault="00FB4E3A" w:rsidP="00D22F9F">
            <w:pPr>
              <w:rPr>
                <w:rFonts w:cs="Arial"/>
                <w:color w:val="000000"/>
              </w:rPr>
            </w:pPr>
            <w:r w:rsidRPr="00B14444">
              <w:rPr>
                <w:rFonts w:cs="Arial"/>
                <w:color w:val="000000"/>
              </w:rPr>
              <w:t>Nome do cliente:</w:t>
            </w:r>
          </w:p>
        </w:tc>
        <w:tc>
          <w:tcPr>
            <w:tcW w:w="1790" w:type="pct"/>
            <w:tcBorders>
              <w:top w:val="nil"/>
              <w:left w:val="nil"/>
              <w:bottom w:val="single" w:sz="4" w:space="0" w:color="auto"/>
              <w:right w:val="single" w:sz="4" w:space="0" w:color="auto"/>
            </w:tcBorders>
            <w:shd w:val="clear" w:color="auto" w:fill="auto"/>
            <w:noWrap/>
            <w:vAlign w:val="center"/>
            <w:hideMark/>
          </w:tcPr>
          <w:p w14:paraId="5A16FB11" w14:textId="77777777" w:rsidR="00FB4E3A" w:rsidRPr="00B14444" w:rsidRDefault="00FB4E3A" w:rsidP="00D22F9F">
            <w:pPr>
              <w:rPr>
                <w:rFonts w:cs="Arial"/>
                <w:color w:val="000000"/>
              </w:rPr>
            </w:pPr>
            <w:r w:rsidRPr="00B14444">
              <w:rPr>
                <w:rFonts w:cs="Arial"/>
                <w:color w:val="000000"/>
              </w:rPr>
              <w:t>NOME_CLIENTE</w:t>
            </w:r>
          </w:p>
        </w:tc>
        <w:tc>
          <w:tcPr>
            <w:tcW w:w="1196" w:type="pct"/>
            <w:tcBorders>
              <w:top w:val="nil"/>
              <w:left w:val="nil"/>
              <w:bottom w:val="single" w:sz="4" w:space="0" w:color="auto"/>
              <w:right w:val="single" w:sz="4" w:space="0" w:color="auto"/>
            </w:tcBorders>
            <w:shd w:val="clear" w:color="auto" w:fill="auto"/>
            <w:noWrap/>
            <w:vAlign w:val="center"/>
            <w:hideMark/>
          </w:tcPr>
          <w:p w14:paraId="3EAAA7D2"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FB27339"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5ACD5392" w14:textId="77777777" w:rsidR="00FB4E3A" w:rsidRPr="00B14444" w:rsidRDefault="00FB4E3A" w:rsidP="00D22F9F">
            <w:pPr>
              <w:rPr>
                <w:rFonts w:cs="Arial"/>
                <w:color w:val="000000"/>
              </w:rPr>
            </w:pPr>
            <w:r w:rsidRPr="00B14444">
              <w:rPr>
                <w:rFonts w:cs="Arial"/>
                <w:color w:val="000000"/>
              </w:rPr>
              <w:t>Logradouro:</w:t>
            </w:r>
          </w:p>
        </w:tc>
        <w:tc>
          <w:tcPr>
            <w:tcW w:w="1790" w:type="pct"/>
            <w:tcBorders>
              <w:top w:val="nil"/>
              <w:left w:val="nil"/>
              <w:bottom w:val="single" w:sz="4" w:space="0" w:color="auto"/>
              <w:right w:val="single" w:sz="4" w:space="0" w:color="auto"/>
            </w:tcBorders>
            <w:shd w:val="clear" w:color="auto" w:fill="auto"/>
            <w:noWrap/>
            <w:vAlign w:val="center"/>
            <w:hideMark/>
          </w:tcPr>
          <w:p w14:paraId="120BE793" w14:textId="77777777" w:rsidR="00FB4E3A" w:rsidRPr="00B14444" w:rsidRDefault="00FB4E3A" w:rsidP="00D22F9F">
            <w:pPr>
              <w:rPr>
                <w:rFonts w:cs="Arial"/>
                <w:color w:val="000000"/>
              </w:rPr>
            </w:pPr>
            <w:r w:rsidRPr="00B14444">
              <w:rPr>
                <w:rFonts w:cs="Arial"/>
                <w:color w:val="000000"/>
              </w:rPr>
              <w:t>LOGRADOURO</w:t>
            </w:r>
          </w:p>
        </w:tc>
        <w:tc>
          <w:tcPr>
            <w:tcW w:w="1196" w:type="pct"/>
            <w:tcBorders>
              <w:top w:val="nil"/>
              <w:left w:val="nil"/>
              <w:bottom w:val="single" w:sz="4" w:space="0" w:color="auto"/>
              <w:right w:val="single" w:sz="4" w:space="0" w:color="auto"/>
            </w:tcBorders>
            <w:shd w:val="clear" w:color="auto" w:fill="auto"/>
            <w:noWrap/>
            <w:vAlign w:val="center"/>
            <w:hideMark/>
          </w:tcPr>
          <w:p w14:paraId="6DBFBC94"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823AD0D"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2BFB3C7B" w14:textId="77777777" w:rsidR="00FB4E3A" w:rsidRPr="00B14444" w:rsidRDefault="00FB4E3A" w:rsidP="00D22F9F">
            <w:pPr>
              <w:rPr>
                <w:rFonts w:cs="Arial"/>
                <w:color w:val="000000"/>
              </w:rPr>
            </w:pPr>
            <w:r w:rsidRPr="00B14444">
              <w:rPr>
                <w:rFonts w:cs="Arial"/>
                <w:color w:val="000000"/>
              </w:rPr>
              <w:t>Cidade:</w:t>
            </w:r>
          </w:p>
        </w:tc>
        <w:tc>
          <w:tcPr>
            <w:tcW w:w="1790" w:type="pct"/>
            <w:tcBorders>
              <w:top w:val="nil"/>
              <w:left w:val="nil"/>
              <w:bottom w:val="single" w:sz="4" w:space="0" w:color="auto"/>
              <w:right w:val="single" w:sz="4" w:space="0" w:color="auto"/>
            </w:tcBorders>
            <w:shd w:val="clear" w:color="auto" w:fill="auto"/>
            <w:noWrap/>
            <w:vAlign w:val="center"/>
            <w:hideMark/>
          </w:tcPr>
          <w:p w14:paraId="604C0E60" w14:textId="77777777" w:rsidR="00FB4E3A" w:rsidRPr="00B14444" w:rsidRDefault="00FB4E3A" w:rsidP="00D22F9F">
            <w:pPr>
              <w:rPr>
                <w:rFonts w:cs="Arial"/>
                <w:color w:val="000000"/>
              </w:rPr>
            </w:pPr>
            <w:r w:rsidRPr="00B14444">
              <w:rPr>
                <w:rFonts w:cs="Arial"/>
                <w:color w:val="000000"/>
              </w:rPr>
              <w:t>CIDADE</w:t>
            </w:r>
          </w:p>
        </w:tc>
        <w:tc>
          <w:tcPr>
            <w:tcW w:w="1196" w:type="pct"/>
            <w:tcBorders>
              <w:top w:val="nil"/>
              <w:left w:val="nil"/>
              <w:bottom w:val="single" w:sz="4" w:space="0" w:color="auto"/>
              <w:right w:val="single" w:sz="4" w:space="0" w:color="auto"/>
            </w:tcBorders>
            <w:shd w:val="clear" w:color="auto" w:fill="auto"/>
            <w:noWrap/>
            <w:vAlign w:val="center"/>
            <w:hideMark/>
          </w:tcPr>
          <w:p w14:paraId="60D074F4"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8E65CAA"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4BB2A197" w14:textId="77777777" w:rsidR="00FB4E3A" w:rsidRPr="00B14444" w:rsidRDefault="00FB4E3A" w:rsidP="00D22F9F">
            <w:pPr>
              <w:rPr>
                <w:rFonts w:cs="Arial"/>
                <w:color w:val="000000"/>
              </w:rPr>
            </w:pPr>
            <w:r w:rsidRPr="00B14444">
              <w:rPr>
                <w:rFonts w:cs="Arial"/>
                <w:color w:val="000000"/>
              </w:rPr>
              <w:t>UF:</w:t>
            </w:r>
          </w:p>
        </w:tc>
        <w:tc>
          <w:tcPr>
            <w:tcW w:w="1790" w:type="pct"/>
            <w:tcBorders>
              <w:top w:val="nil"/>
              <w:left w:val="nil"/>
              <w:bottom w:val="single" w:sz="4" w:space="0" w:color="auto"/>
              <w:right w:val="single" w:sz="4" w:space="0" w:color="auto"/>
            </w:tcBorders>
            <w:shd w:val="clear" w:color="auto" w:fill="auto"/>
            <w:noWrap/>
            <w:vAlign w:val="center"/>
            <w:hideMark/>
          </w:tcPr>
          <w:p w14:paraId="1EEDFDD7" w14:textId="77777777" w:rsidR="00FB4E3A" w:rsidRPr="00B14444" w:rsidRDefault="00FB4E3A" w:rsidP="00D22F9F">
            <w:pPr>
              <w:rPr>
                <w:rFonts w:cs="Arial"/>
                <w:color w:val="000000"/>
              </w:rPr>
            </w:pPr>
            <w:r w:rsidRPr="00B14444">
              <w:rPr>
                <w:rFonts w:cs="Arial"/>
                <w:color w:val="000000"/>
              </w:rPr>
              <w:t>UF</w:t>
            </w:r>
          </w:p>
        </w:tc>
        <w:tc>
          <w:tcPr>
            <w:tcW w:w="1196" w:type="pct"/>
            <w:tcBorders>
              <w:top w:val="nil"/>
              <w:left w:val="nil"/>
              <w:bottom w:val="single" w:sz="4" w:space="0" w:color="auto"/>
              <w:right w:val="single" w:sz="4" w:space="0" w:color="auto"/>
            </w:tcBorders>
            <w:shd w:val="clear" w:color="auto" w:fill="auto"/>
            <w:noWrap/>
            <w:vAlign w:val="center"/>
            <w:hideMark/>
          </w:tcPr>
          <w:p w14:paraId="2B2FEEBC"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E70654A"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687DD2B4" w14:textId="77777777" w:rsidR="00FB4E3A" w:rsidRPr="00B14444" w:rsidRDefault="00FB4E3A" w:rsidP="00D22F9F">
            <w:pPr>
              <w:rPr>
                <w:rFonts w:cs="Arial"/>
                <w:color w:val="000000"/>
              </w:rPr>
            </w:pPr>
            <w:r w:rsidRPr="00B14444">
              <w:rPr>
                <w:rFonts w:cs="Arial"/>
                <w:color w:val="000000"/>
              </w:rPr>
              <w:t>Telefones informados:</w:t>
            </w:r>
          </w:p>
        </w:tc>
        <w:tc>
          <w:tcPr>
            <w:tcW w:w="1790" w:type="pct"/>
            <w:tcBorders>
              <w:top w:val="nil"/>
              <w:left w:val="nil"/>
              <w:bottom w:val="single" w:sz="4" w:space="0" w:color="auto"/>
              <w:right w:val="single" w:sz="4" w:space="0" w:color="auto"/>
            </w:tcBorders>
            <w:shd w:val="clear" w:color="auto" w:fill="auto"/>
            <w:noWrap/>
            <w:vAlign w:val="center"/>
            <w:hideMark/>
          </w:tcPr>
          <w:p w14:paraId="3E092147" w14:textId="77777777" w:rsidR="00FB4E3A" w:rsidRPr="00B14444" w:rsidRDefault="00FB4E3A" w:rsidP="00D22F9F">
            <w:pPr>
              <w:rPr>
                <w:rFonts w:cs="Arial"/>
                <w:color w:val="000000"/>
              </w:rPr>
            </w:pPr>
            <w:r w:rsidRPr="00B14444">
              <w:rPr>
                <w:rFonts w:cs="Arial"/>
                <w:color w:val="000000"/>
              </w:rPr>
              <w:t>TELEFONE_1</w:t>
            </w:r>
          </w:p>
        </w:tc>
        <w:tc>
          <w:tcPr>
            <w:tcW w:w="1196" w:type="pct"/>
            <w:tcBorders>
              <w:top w:val="nil"/>
              <w:left w:val="nil"/>
              <w:bottom w:val="single" w:sz="4" w:space="0" w:color="auto"/>
              <w:right w:val="single" w:sz="4" w:space="0" w:color="auto"/>
            </w:tcBorders>
            <w:shd w:val="clear" w:color="auto" w:fill="auto"/>
            <w:noWrap/>
            <w:vAlign w:val="center"/>
            <w:hideMark/>
          </w:tcPr>
          <w:p w14:paraId="7F4E6B1E"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E111571"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38EAD0C7" w14:textId="77777777" w:rsidR="00FB4E3A" w:rsidRPr="00B14444" w:rsidRDefault="00FB4E3A" w:rsidP="00D22F9F">
            <w:pPr>
              <w:rPr>
                <w:rFonts w:cs="Arial"/>
                <w:color w:val="000000"/>
              </w:rPr>
            </w:pPr>
            <w:r w:rsidRPr="00B14444">
              <w:rPr>
                <w:rFonts w:cs="Arial"/>
                <w:color w:val="000000"/>
              </w:rPr>
              <w:t> </w:t>
            </w:r>
          </w:p>
        </w:tc>
        <w:tc>
          <w:tcPr>
            <w:tcW w:w="1790" w:type="pct"/>
            <w:tcBorders>
              <w:top w:val="nil"/>
              <w:left w:val="nil"/>
              <w:bottom w:val="single" w:sz="4" w:space="0" w:color="auto"/>
              <w:right w:val="single" w:sz="4" w:space="0" w:color="auto"/>
            </w:tcBorders>
            <w:shd w:val="clear" w:color="auto" w:fill="auto"/>
            <w:noWrap/>
            <w:vAlign w:val="center"/>
            <w:hideMark/>
          </w:tcPr>
          <w:p w14:paraId="235836BD" w14:textId="77777777" w:rsidR="00FB4E3A" w:rsidRPr="00B14444" w:rsidRDefault="00FB4E3A" w:rsidP="00D22F9F">
            <w:pPr>
              <w:rPr>
                <w:rFonts w:cs="Arial"/>
                <w:color w:val="000000"/>
              </w:rPr>
            </w:pPr>
            <w:r w:rsidRPr="00B14444">
              <w:rPr>
                <w:rFonts w:cs="Arial"/>
                <w:color w:val="000000"/>
              </w:rPr>
              <w:t>TELEFONE_2</w:t>
            </w:r>
          </w:p>
        </w:tc>
        <w:tc>
          <w:tcPr>
            <w:tcW w:w="1196" w:type="pct"/>
            <w:tcBorders>
              <w:top w:val="nil"/>
              <w:left w:val="nil"/>
              <w:bottom w:val="single" w:sz="4" w:space="0" w:color="auto"/>
              <w:right w:val="single" w:sz="4" w:space="0" w:color="auto"/>
            </w:tcBorders>
            <w:shd w:val="clear" w:color="auto" w:fill="auto"/>
            <w:noWrap/>
            <w:vAlign w:val="center"/>
            <w:hideMark/>
          </w:tcPr>
          <w:p w14:paraId="0A38BF57"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08207C73"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307069AB" w14:textId="77777777" w:rsidR="00FB4E3A" w:rsidRPr="00B14444" w:rsidRDefault="00FB4E3A" w:rsidP="00D22F9F">
            <w:pPr>
              <w:rPr>
                <w:rFonts w:cs="Arial"/>
                <w:color w:val="000000"/>
              </w:rPr>
            </w:pPr>
            <w:r w:rsidRPr="00B14444">
              <w:rPr>
                <w:rFonts w:cs="Arial"/>
                <w:color w:val="000000"/>
              </w:rPr>
              <w:t> </w:t>
            </w:r>
          </w:p>
        </w:tc>
        <w:tc>
          <w:tcPr>
            <w:tcW w:w="1790" w:type="pct"/>
            <w:tcBorders>
              <w:top w:val="nil"/>
              <w:left w:val="nil"/>
              <w:bottom w:val="single" w:sz="4" w:space="0" w:color="auto"/>
              <w:right w:val="single" w:sz="4" w:space="0" w:color="auto"/>
            </w:tcBorders>
            <w:shd w:val="clear" w:color="auto" w:fill="auto"/>
            <w:noWrap/>
            <w:vAlign w:val="center"/>
            <w:hideMark/>
          </w:tcPr>
          <w:p w14:paraId="639281E3" w14:textId="77777777" w:rsidR="00FB4E3A" w:rsidRPr="00B14444" w:rsidRDefault="00FB4E3A" w:rsidP="00D22F9F">
            <w:pPr>
              <w:rPr>
                <w:rFonts w:cs="Arial"/>
                <w:color w:val="000000"/>
              </w:rPr>
            </w:pPr>
            <w:r w:rsidRPr="00B14444">
              <w:rPr>
                <w:rFonts w:cs="Arial"/>
                <w:color w:val="000000"/>
              </w:rPr>
              <w:t>TELEFONE_3</w:t>
            </w:r>
          </w:p>
        </w:tc>
        <w:tc>
          <w:tcPr>
            <w:tcW w:w="1196" w:type="pct"/>
            <w:tcBorders>
              <w:top w:val="nil"/>
              <w:left w:val="nil"/>
              <w:bottom w:val="single" w:sz="4" w:space="0" w:color="auto"/>
              <w:right w:val="single" w:sz="4" w:space="0" w:color="auto"/>
            </w:tcBorders>
            <w:shd w:val="clear" w:color="auto" w:fill="auto"/>
            <w:noWrap/>
            <w:vAlign w:val="center"/>
            <w:hideMark/>
          </w:tcPr>
          <w:p w14:paraId="068DC73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8A73258"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6152F7BB" w14:textId="77777777" w:rsidR="00FB4E3A" w:rsidRPr="00B14444" w:rsidRDefault="00FB4E3A" w:rsidP="00D22F9F">
            <w:pPr>
              <w:rPr>
                <w:rFonts w:cs="Arial"/>
                <w:color w:val="000000"/>
              </w:rPr>
            </w:pPr>
            <w:r w:rsidRPr="00B14444">
              <w:rPr>
                <w:rFonts w:cs="Arial"/>
                <w:color w:val="000000"/>
              </w:rPr>
              <w:t>Tipo de contrato:</w:t>
            </w:r>
          </w:p>
        </w:tc>
        <w:tc>
          <w:tcPr>
            <w:tcW w:w="1790" w:type="pct"/>
            <w:tcBorders>
              <w:top w:val="nil"/>
              <w:left w:val="nil"/>
              <w:bottom w:val="single" w:sz="4" w:space="0" w:color="auto"/>
              <w:right w:val="single" w:sz="4" w:space="0" w:color="auto"/>
            </w:tcBorders>
            <w:shd w:val="clear" w:color="auto" w:fill="auto"/>
            <w:noWrap/>
            <w:vAlign w:val="center"/>
            <w:hideMark/>
          </w:tcPr>
          <w:p w14:paraId="46F6A45D" w14:textId="77777777" w:rsidR="00FB4E3A" w:rsidRPr="00B14444" w:rsidRDefault="00FB4E3A" w:rsidP="00D22F9F">
            <w:pPr>
              <w:rPr>
                <w:rFonts w:cs="Arial"/>
                <w:color w:val="000000"/>
              </w:rPr>
            </w:pPr>
            <w:r w:rsidRPr="00B14444">
              <w:rPr>
                <w:rFonts w:cs="Arial"/>
                <w:color w:val="000000"/>
              </w:rPr>
              <w:t>TIPO_CONTRATO</w:t>
            </w:r>
          </w:p>
        </w:tc>
        <w:tc>
          <w:tcPr>
            <w:tcW w:w="1196" w:type="pct"/>
            <w:tcBorders>
              <w:top w:val="nil"/>
              <w:left w:val="nil"/>
              <w:bottom w:val="single" w:sz="4" w:space="0" w:color="auto"/>
              <w:right w:val="single" w:sz="4" w:space="0" w:color="auto"/>
            </w:tcBorders>
            <w:shd w:val="clear" w:color="auto" w:fill="auto"/>
            <w:noWrap/>
            <w:vAlign w:val="center"/>
            <w:hideMark/>
          </w:tcPr>
          <w:p w14:paraId="7F0C5F0B"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633698E"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61430B7F" w14:textId="77777777" w:rsidR="00FB4E3A" w:rsidRPr="00B14444" w:rsidRDefault="00FB4E3A" w:rsidP="00D22F9F">
            <w:pPr>
              <w:rPr>
                <w:rFonts w:cs="Arial"/>
                <w:color w:val="000000"/>
              </w:rPr>
            </w:pPr>
            <w:r w:rsidRPr="00B14444">
              <w:rPr>
                <w:rFonts w:cs="Arial"/>
                <w:color w:val="000000"/>
              </w:rPr>
              <w:t>Equipe de vendas:</w:t>
            </w:r>
          </w:p>
        </w:tc>
        <w:tc>
          <w:tcPr>
            <w:tcW w:w="1790" w:type="pct"/>
            <w:tcBorders>
              <w:top w:val="nil"/>
              <w:left w:val="nil"/>
              <w:bottom w:val="single" w:sz="4" w:space="0" w:color="auto"/>
              <w:right w:val="single" w:sz="4" w:space="0" w:color="auto"/>
            </w:tcBorders>
            <w:shd w:val="clear" w:color="auto" w:fill="auto"/>
            <w:noWrap/>
            <w:vAlign w:val="center"/>
            <w:hideMark/>
          </w:tcPr>
          <w:p w14:paraId="641CE372" w14:textId="77777777" w:rsidR="00FB4E3A" w:rsidRPr="00B14444" w:rsidRDefault="00FB4E3A" w:rsidP="00D22F9F">
            <w:pPr>
              <w:rPr>
                <w:rFonts w:cs="Arial"/>
                <w:color w:val="000000"/>
              </w:rPr>
            </w:pPr>
            <w:r w:rsidRPr="00B14444">
              <w:rPr>
                <w:rFonts w:cs="Arial"/>
                <w:color w:val="000000"/>
              </w:rPr>
              <w:t>EQUIPE_VENDEDOR</w:t>
            </w:r>
          </w:p>
        </w:tc>
        <w:tc>
          <w:tcPr>
            <w:tcW w:w="1196" w:type="pct"/>
            <w:tcBorders>
              <w:top w:val="nil"/>
              <w:left w:val="nil"/>
              <w:bottom w:val="single" w:sz="4" w:space="0" w:color="auto"/>
              <w:right w:val="single" w:sz="4" w:space="0" w:color="auto"/>
            </w:tcBorders>
            <w:shd w:val="clear" w:color="auto" w:fill="auto"/>
            <w:noWrap/>
            <w:vAlign w:val="center"/>
            <w:hideMark/>
          </w:tcPr>
          <w:p w14:paraId="434E843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0FEE5C1"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6D65472C" w14:textId="77777777" w:rsidR="00FB4E3A" w:rsidRPr="00B14444" w:rsidRDefault="00FB4E3A" w:rsidP="00D22F9F">
            <w:pPr>
              <w:rPr>
                <w:rFonts w:cs="Arial"/>
                <w:color w:val="000000"/>
              </w:rPr>
            </w:pPr>
            <w:r w:rsidRPr="00B14444">
              <w:rPr>
                <w:rFonts w:cs="Arial"/>
                <w:color w:val="000000"/>
              </w:rPr>
              <w:t>Vendedor:</w:t>
            </w:r>
          </w:p>
        </w:tc>
        <w:tc>
          <w:tcPr>
            <w:tcW w:w="1790" w:type="pct"/>
            <w:tcBorders>
              <w:top w:val="nil"/>
              <w:left w:val="nil"/>
              <w:bottom w:val="single" w:sz="4" w:space="0" w:color="auto"/>
              <w:right w:val="single" w:sz="4" w:space="0" w:color="auto"/>
            </w:tcBorders>
            <w:shd w:val="clear" w:color="auto" w:fill="auto"/>
            <w:noWrap/>
            <w:vAlign w:val="center"/>
            <w:hideMark/>
          </w:tcPr>
          <w:p w14:paraId="616853F9" w14:textId="77777777" w:rsidR="00FB4E3A" w:rsidRPr="00B14444" w:rsidRDefault="00FB4E3A" w:rsidP="00D22F9F">
            <w:pPr>
              <w:rPr>
                <w:rFonts w:cs="Arial"/>
                <w:color w:val="000000"/>
              </w:rPr>
            </w:pPr>
            <w:r w:rsidRPr="00B14444">
              <w:rPr>
                <w:rFonts w:cs="Arial"/>
                <w:color w:val="000000"/>
              </w:rPr>
              <w:t>NOME_VENDEDOR</w:t>
            </w:r>
          </w:p>
        </w:tc>
        <w:tc>
          <w:tcPr>
            <w:tcW w:w="1196" w:type="pct"/>
            <w:tcBorders>
              <w:top w:val="nil"/>
              <w:left w:val="nil"/>
              <w:bottom w:val="single" w:sz="4" w:space="0" w:color="auto"/>
              <w:right w:val="single" w:sz="4" w:space="0" w:color="auto"/>
            </w:tcBorders>
            <w:shd w:val="clear" w:color="auto" w:fill="auto"/>
            <w:noWrap/>
            <w:vAlign w:val="center"/>
            <w:hideMark/>
          </w:tcPr>
          <w:p w14:paraId="7A6A745C"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4AFF8FC" w14:textId="77777777" w:rsidTr="00D22F9F">
        <w:trPr>
          <w:trHeight w:val="6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2DC11287" w14:textId="77777777" w:rsidR="00FB4E3A" w:rsidRPr="00B14444" w:rsidRDefault="00FB4E3A" w:rsidP="00D22F9F">
            <w:pPr>
              <w:rPr>
                <w:rFonts w:cs="Arial"/>
                <w:color w:val="000000"/>
              </w:rPr>
            </w:pPr>
            <w:r w:rsidRPr="00B14444">
              <w:rPr>
                <w:rFonts w:cs="Arial"/>
                <w:color w:val="000000"/>
              </w:rPr>
              <w:t>Data contrato:</w:t>
            </w:r>
          </w:p>
        </w:tc>
        <w:tc>
          <w:tcPr>
            <w:tcW w:w="1790" w:type="pct"/>
            <w:tcBorders>
              <w:top w:val="nil"/>
              <w:left w:val="nil"/>
              <w:bottom w:val="single" w:sz="4" w:space="0" w:color="auto"/>
              <w:right w:val="single" w:sz="4" w:space="0" w:color="auto"/>
            </w:tcBorders>
            <w:shd w:val="clear" w:color="auto" w:fill="auto"/>
            <w:noWrap/>
            <w:vAlign w:val="center"/>
            <w:hideMark/>
          </w:tcPr>
          <w:p w14:paraId="62F090B8" w14:textId="77777777" w:rsidR="00FB4E3A" w:rsidRPr="00B14444" w:rsidRDefault="00FB4E3A" w:rsidP="00D22F9F">
            <w:pPr>
              <w:rPr>
                <w:rFonts w:cs="Arial"/>
                <w:color w:val="000000"/>
              </w:rPr>
            </w:pPr>
            <w:r w:rsidRPr="00B14444">
              <w:rPr>
                <w:rFonts w:cs="Arial"/>
                <w:color w:val="000000"/>
              </w:rPr>
              <w:t>DATA_CRIACAO_CONTRATO</w:t>
            </w:r>
          </w:p>
        </w:tc>
        <w:tc>
          <w:tcPr>
            <w:tcW w:w="1196" w:type="pct"/>
            <w:tcBorders>
              <w:top w:val="nil"/>
              <w:left w:val="nil"/>
              <w:bottom w:val="single" w:sz="4" w:space="0" w:color="auto"/>
              <w:right w:val="single" w:sz="4" w:space="0" w:color="auto"/>
            </w:tcBorders>
            <w:shd w:val="clear" w:color="auto" w:fill="auto"/>
            <w:noWrap/>
            <w:vAlign w:val="center"/>
            <w:hideMark/>
          </w:tcPr>
          <w:p w14:paraId="41ECCE37"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B824F20" w14:textId="77777777" w:rsidTr="00D22F9F">
        <w:trPr>
          <w:trHeight w:val="6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5DEFAFB1" w14:textId="77777777" w:rsidR="00FB4E3A" w:rsidRPr="00B14444" w:rsidRDefault="00FB4E3A" w:rsidP="00D22F9F">
            <w:pPr>
              <w:rPr>
                <w:rFonts w:cs="Arial"/>
                <w:color w:val="000000"/>
              </w:rPr>
            </w:pPr>
            <w:r w:rsidRPr="00B14444">
              <w:rPr>
                <w:rFonts w:cs="Arial"/>
                <w:color w:val="000000"/>
              </w:rPr>
              <w:t>Data OS:</w:t>
            </w:r>
          </w:p>
        </w:tc>
        <w:tc>
          <w:tcPr>
            <w:tcW w:w="1790" w:type="pct"/>
            <w:tcBorders>
              <w:top w:val="nil"/>
              <w:left w:val="nil"/>
              <w:bottom w:val="single" w:sz="4" w:space="0" w:color="auto"/>
              <w:right w:val="single" w:sz="4" w:space="0" w:color="auto"/>
            </w:tcBorders>
            <w:shd w:val="clear" w:color="auto" w:fill="auto"/>
            <w:noWrap/>
            <w:vAlign w:val="center"/>
            <w:hideMark/>
          </w:tcPr>
          <w:p w14:paraId="4F33F277" w14:textId="77777777" w:rsidR="00FB4E3A" w:rsidRPr="00B14444" w:rsidRDefault="00FB4E3A" w:rsidP="00D22F9F">
            <w:pPr>
              <w:rPr>
                <w:rFonts w:cs="Arial"/>
                <w:color w:val="000000"/>
              </w:rPr>
            </w:pPr>
            <w:r w:rsidRPr="00B14444">
              <w:rPr>
                <w:rFonts w:cs="Arial"/>
                <w:color w:val="000000"/>
              </w:rPr>
              <w:t>DATA_CRIACAO_ORDEM_SERVICO</w:t>
            </w:r>
          </w:p>
        </w:tc>
        <w:tc>
          <w:tcPr>
            <w:tcW w:w="1196" w:type="pct"/>
            <w:tcBorders>
              <w:top w:val="nil"/>
              <w:left w:val="nil"/>
              <w:bottom w:val="single" w:sz="4" w:space="0" w:color="auto"/>
              <w:right w:val="single" w:sz="4" w:space="0" w:color="auto"/>
            </w:tcBorders>
            <w:shd w:val="clear" w:color="auto" w:fill="auto"/>
            <w:noWrap/>
            <w:vAlign w:val="center"/>
            <w:hideMark/>
          </w:tcPr>
          <w:p w14:paraId="16E99EEB"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4B72051D"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7122497A" w14:textId="77777777" w:rsidR="00FB4E3A" w:rsidRPr="00B14444" w:rsidRDefault="00FB4E3A" w:rsidP="00D22F9F">
            <w:pPr>
              <w:rPr>
                <w:rFonts w:cs="Arial"/>
                <w:color w:val="000000"/>
              </w:rPr>
            </w:pPr>
            <w:r w:rsidRPr="00B14444">
              <w:rPr>
                <w:rFonts w:cs="Arial"/>
                <w:color w:val="000000"/>
              </w:rPr>
              <w:lastRenderedPageBreak/>
              <w:t>Tipo / Status da OS:</w:t>
            </w:r>
          </w:p>
        </w:tc>
        <w:tc>
          <w:tcPr>
            <w:tcW w:w="1790" w:type="pct"/>
            <w:tcBorders>
              <w:top w:val="nil"/>
              <w:left w:val="nil"/>
              <w:bottom w:val="single" w:sz="4" w:space="0" w:color="auto"/>
              <w:right w:val="single" w:sz="4" w:space="0" w:color="auto"/>
            </w:tcBorders>
            <w:shd w:val="clear" w:color="auto" w:fill="auto"/>
            <w:noWrap/>
            <w:vAlign w:val="center"/>
            <w:hideMark/>
          </w:tcPr>
          <w:p w14:paraId="4B69B8C4" w14:textId="77777777" w:rsidR="00FB4E3A" w:rsidRPr="00B14444" w:rsidRDefault="00FB4E3A" w:rsidP="00D22F9F">
            <w:pPr>
              <w:rPr>
                <w:rFonts w:cs="Arial"/>
                <w:color w:val="000000"/>
              </w:rPr>
            </w:pPr>
            <w:r w:rsidRPr="00B14444">
              <w:rPr>
                <w:rFonts w:cs="Arial"/>
                <w:color w:val="000000"/>
              </w:rPr>
              <w:t>TIPO_ORDEM_SERVICO</w:t>
            </w:r>
          </w:p>
        </w:tc>
        <w:tc>
          <w:tcPr>
            <w:tcW w:w="1196" w:type="pct"/>
            <w:tcBorders>
              <w:top w:val="nil"/>
              <w:left w:val="nil"/>
              <w:bottom w:val="single" w:sz="4" w:space="0" w:color="auto"/>
              <w:right w:val="single" w:sz="4" w:space="0" w:color="auto"/>
            </w:tcBorders>
            <w:shd w:val="clear" w:color="auto" w:fill="auto"/>
            <w:noWrap/>
            <w:vAlign w:val="center"/>
            <w:hideMark/>
          </w:tcPr>
          <w:p w14:paraId="31E22353"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21B955B"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703AFAD4" w14:textId="77777777" w:rsidR="00FB4E3A" w:rsidRPr="00B14444" w:rsidRDefault="00FB4E3A" w:rsidP="00D22F9F">
            <w:pPr>
              <w:rPr>
                <w:rFonts w:cs="Arial"/>
                <w:color w:val="000000"/>
              </w:rPr>
            </w:pPr>
            <w:r w:rsidRPr="00B14444">
              <w:rPr>
                <w:rFonts w:cs="Arial"/>
                <w:color w:val="000000"/>
              </w:rPr>
              <w:t>Tipo / Status da OS:</w:t>
            </w:r>
          </w:p>
        </w:tc>
        <w:tc>
          <w:tcPr>
            <w:tcW w:w="1790" w:type="pct"/>
            <w:tcBorders>
              <w:top w:val="nil"/>
              <w:left w:val="nil"/>
              <w:bottom w:val="single" w:sz="4" w:space="0" w:color="auto"/>
              <w:right w:val="single" w:sz="4" w:space="0" w:color="auto"/>
            </w:tcBorders>
            <w:shd w:val="clear" w:color="auto" w:fill="auto"/>
            <w:noWrap/>
            <w:vAlign w:val="center"/>
            <w:hideMark/>
          </w:tcPr>
          <w:p w14:paraId="21B59A4B" w14:textId="77777777" w:rsidR="00FB4E3A" w:rsidRPr="00B14444" w:rsidRDefault="00FB4E3A" w:rsidP="00D22F9F">
            <w:pPr>
              <w:rPr>
                <w:rFonts w:cs="Arial"/>
                <w:color w:val="000000"/>
              </w:rPr>
            </w:pPr>
            <w:r w:rsidRPr="00B14444">
              <w:rPr>
                <w:rFonts w:cs="Arial"/>
                <w:color w:val="000000"/>
              </w:rPr>
              <w:t>STATUS_ORDEM_SERVICO</w:t>
            </w:r>
          </w:p>
        </w:tc>
        <w:tc>
          <w:tcPr>
            <w:tcW w:w="1196" w:type="pct"/>
            <w:tcBorders>
              <w:top w:val="nil"/>
              <w:left w:val="nil"/>
              <w:bottom w:val="single" w:sz="4" w:space="0" w:color="auto"/>
              <w:right w:val="single" w:sz="4" w:space="0" w:color="auto"/>
            </w:tcBorders>
            <w:shd w:val="clear" w:color="auto" w:fill="auto"/>
            <w:noWrap/>
            <w:vAlign w:val="center"/>
            <w:hideMark/>
          </w:tcPr>
          <w:p w14:paraId="4EECEBB6"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561D7CF0"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273DC802" w14:textId="77777777" w:rsidR="00FB4E3A" w:rsidRPr="00B14444" w:rsidRDefault="00FB4E3A" w:rsidP="00D22F9F">
            <w:pPr>
              <w:rPr>
                <w:rFonts w:cs="Arial"/>
                <w:color w:val="000000"/>
              </w:rPr>
            </w:pPr>
            <w:r w:rsidRPr="00B14444">
              <w:rPr>
                <w:rFonts w:cs="Arial"/>
                <w:color w:val="000000"/>
              </w:rPr>
              <w:t>CPF / CNPJ:</w:t>
            </w:r>
          </w:p>
        </w:tc>
        <w:tc>
          <w:tcPr>
            <w:tcW w:w="1790" w:type="pct"/>
            <w:tcBorders>
              <w:top w:val="nil"/>
              <w:left w:val="nil"/>
              <w:bottom w:val="single" w:sz="4" w:space="0" w:color="auto"/>
              <w:right w:val="single" w:sz="4" w:space="0" w:color="auto"/>
            </w:tcBorders>
            <w:shd w:val="clear" w:color="auto" w:fill="auto"/>
            <w:noWrap/>
            <w:vAlign w:val="center"/>
            <w:hideMark/>
          </w:tcPr>
          <w:p w14:paraId="082EC9A0" w14:textId="77777777" w:rsidR="00FB4E3A" w:rsidRPr="00B14444" w:rsidRDefault="00FB4E3A" w:rsidP="00D22F9F">
            <w:pPr>
              <w:rPr>
                <w:rFonts w:cs="Arial"/>
                <w:color w:val="000000"/>
              </w:rPr>
            </w:pPr>
            <w:r w:rsidRPr="00B14444">
              <w:rPr>
                <w:rFonts w:cs="Arial"/>
                <w:color w:val="000000"/>
              </w:rPr>
              <w:t>CPF_CNPJ</w:t>
            </w:r>
          </w:p>
        </w:tc>
        <w:tc>
          <w:tcPr>
            <w:tcW w:w="1196" w:type="pct"/>
            <w:tcBorders>
              <w:top w:val="nil"/>
              <w:left w:val="nil"/>
              <w:bottom w:val="single" w:sz="4" w:space="0" w:color="auto"/>
              <w:right w:val="single" w:sz="4" w:space="0" w:color="auto"/>
            </w:tcBorders>
            <w:shd w:val="clear" w:color="auto" w:fill="auto"/>
            <w:noWrap/>
            <w:vAlign w:val="center"/>
            <w:hideMark/>
          </w:tcPr>
          <w:p w14:paraId="05F9AAE3"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2367A37"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444EDF0D" w14:textId="77777777" w:rsidR="00FB4E3A" w:rsidRPr="00B14444" w:rsidRDefault="00FB4E3A" w:rsidP="00D22F9F">
            <w:pPr>
              <w:rPr>
                <w:rFonts w:cs="Arial"/>
                <w:color w:val="000000"/>
              </w:rPr>
            </w:pPr>
            <w:r w:rsidRPr="00B14444">
              <w:rPr>
                <w:rFonts w:cs="Arial"/>
                <w:color w:val="000000"/>
              </w:rPr>
              <w:t>Bairro:</w:t>
            </w:r>
          </w:p>
        </w:tc>
        <w:tc>
          <w:tcPr>
            <w:tcW w:w="1790" w:type="pct"/>
            <w:tcBorders>
              <w:top w:val="nil"/>
              <w:left w:val="nil"/>
              <w:bottom w:val="single" w:sz="4" w:space="0" w:color="auto"/>
              <w:right w:val="single" w:sz="4" w:space="0" w:color="auto"/>
            </w:tcBorders>
            <w:shd w:val="clear" w:color="auto" w:fill="auto"/>
            <w:noWrap/>
            <w:vAlign w:val="center"/>
            <w:hideMark/>
          </w:tcPr>
          <w:p w14:paraId="20CFC3BA" w14:textId="77777777" w:rsidR="00FB4E3A" w:rsidRPr="00B14444" w:rsidRDefault="00FB4E3A" w:rsidP="00D22F9F">
            <w:pPr>
              <w:rPr>
                <w:rFonts w:cs="Arial"/>
                <w:color w:val="000000"/>
              </w:rPr>
            </w:pPr>
            <w:r w:rsidRPr="00B14444">
              <w:rPr>
                <w:rFonts w:cs="Arial"/>
                <w:color w:val="000000"/>
              </w:rPr>
              <w:t>BAIRRO</w:t>
            </w:r>
          </w:p>
        </w:tc>
        <w:tc>
          <w:tcPr>
            <w:tcW w:w="1196" w:type="pct"/>
            <w:tcBorders>
              <w:top w:val="nil"/>
              <w:left w:val="nil"/>
              <w:bottom w:val="single" w:sz="4" w:space="0" w:color="auto"/>
              <w:right w:val="single" w:sz="4" w:space="0" w:color="auto"/>
            </w:tcBorders>
            <w:shd w:val="clear" w:color="auto" w:fill="auto"/>
            <w:noWrap/>
            <w:vAlign w:val="center"/>
            <w:hideMark/>
          </w:tcPr>
          <w:p w14:paraId="5D946D6B"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57C4B4E7"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1EFB4961" w14:textId="77777777" w:rsidR="00FB4E3A" w:rsidRPr="00B14444" w:rsidRDefault="00FB4E3A" w:rsidP="00D22F9F">
            <w:pPr>
              <w:rPr>
                <w:rFonts w:cs="Arial"/>
                <w:color w:val="000000"/>
              </w:rPr>
            </w:pPr>
            <w:r w:rsidRPr="00B14444">
              <w:rPr>
                <w:rFonts w:cs="Arial"/>
                <w:color w:val="000000"/>
              </w:rPr>
              <w:t>CEP:</w:t>
            </w:r>
          </w:p>
        </w:tc>
        <w:tc>
          <w:tcPr>
            <w:tcW w:w="1790" w:type="pct"/>
            <w:tcBorders>
              <w:top w:val="nil"/>
              <w:left w:val="nil"/>
              <w:bottom w:val="single" w:sz="4" w:space="0" w:color="auto"/>
              <w:right w:val="single" w:sz="4" w:space="0" w:color="auto"/>
            </w:tcBorders>
            <w:shd w:val="clear" w:color="auto" w:fill="auto"/>
            <w:noWrap/>
            <w:vAlign w:val="center"/>
            <w:hideMark/>
          </w:tcPr>
          <w:p w14:paraId="293AC6F6" w14:textId="77777777" w:rsidR="00FB4E3A" w:rsidRPr="00B14444" w:rsidRDefault="00FB4E3A" w:rsidP="00D22F9F">
            <w:pPr>
              <w:rPr>
                <w:rFonts w:cs="Arial"/>
                <w:color w:val="000000"/>
              </w:rPr>
            </w:pPr>
            <w:r w:rsidRPr="00B14444">
              <w:rPr>
                <w:rFonts w:cs="Arial"/>
                <w:color w:val="000000"/>
              </w:rPr>
              <w:t>CEP</w:t>
            </w:r>
          </w:p>
        </w:tc>
        <w:tc>
          <w:tcPr>
            <w:tcW w:w="1196" w:type="pct"/>
            <w:tcBorders>
              <w:top w:val="nil"/>
              <w:left w:val="nil"/>
              <w:bottom w:val="single" w:sz="4" w:space="0" w:color="auto"/>
              <w:right w:val="single" w:sz="4" w:space="0" w:color="auto"/>
            </w:tcBorders>
            <w:shd w:val="clear" w:color="auto" w:fill="auto"/>
            <w:noWrap/>
            <w:vAlign w:val="center"/>
            <w:hideMark/>
          </w:tcPr>
          <w:p w14:paraId="4EEF921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0FB42DEF"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305CEA5F" w14:textId="77777777" w:rsidR="00FB4E3A" w:rsidRPr="00B14444" w:rsidRDefault="00FB4E3A" w:rsidP="00D22F9F">
            <w:pPr>
              <w:rPr>
                <w:rFonts w:cs="Arial"/>
                <w:color w:val="000000"/>
              </w:rPr>
            </w:pPr>
            <w:r w:rsidRPr="00B14444">
              <w:rPr>
                <w:rFonts w:cs="Arial"/>
                <w:color w:val="000000"/>
              </w:rPr>
              <w:t>Quantidade pontos:</w:t>
            </w:r>
          </w:p>
        </w:tc>
        <w:tc>
          <w:tcPr>
            <w:tcW w:w="1790" w:type="pct"/>
            <w:tcBorders>
              <w:top w:val="nil"/>
              <w:left w:val="nil"/>
              <w:bottom w:val="single" w:sz="4" w:space="0" w:color="auto"/>
              <w:right w:val="single" w:sz="4" w:space="0" w:color="auto"/>
            </w:tcBorders>
            <w:shd w:val="clear" w:color="auto" w:fill="auto"/>
            <w:noWrap/>
            <w:vAlign w:val="center"/>
            <w:hideMark/>
          </w:tcPr>
          <w:p w14:paraId="7797F9ED" w14:textId="77777777" w:rsidR="00FB4E3A" w:rsidRPr="00B14444" w:rsidRDefault="00FB4E3A" w:rsidP="00D22F9F">
            <w:pPr>
              <w:rPr>
                <w:rFonts w:cs="Arial"/>
                <w:color w:val="000000"/>
              </w:rPr>
            </w:pPr>
            <w:r w:rsidRPr="00B14444">
              <w:rPr>
                <w:rFonts w:cs="Arial"/>
                <w:color w:val="000000"/>
              </w:rPr>
              <w:t>QUANTIDADE_PONTOS</w:t>
            </w:r>
          </w:p>
        </w:tc>
        <w:tc>
          <w:tcPr>
            <w:tcW w:w="1196" w:type="pct"/>
            <w:tcBorders>
              <w:top w:val="nil"/>
              <w:left w:val="nil"/>
              <w:bottom w:val="single" w:sz="4" w:space="0" w:color="auto"/>
              <w:right w:val="single" w:sz="4" w:space="0" w:color="auto"/>
            </w:tcBorders>
            <w:shd w:val="clear" w:color="auto" w:fill="auto"/>
            <w:noWrap/>
            <w:vAlign w:val="center"/>
            <w:hideMark/>
          </w:tcPr>
          <w:p w14:paraId="1C5BFAE0"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94FCA54"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0E52D30A" w14:textId="77777777" w:rsidR="00FB4E3A" w:rsidRPr="00B14444" w:rsidRDefault="00FB4E3A" w:rsidP="00D22F9F">
            <w:pPr>
              <w:rPr>
                <w:rFonts w:cs="Arial"/>
                <w:color w:val="000000"/>
              </w:rPr>
            </w:pPr>
            <w:r w:rsidRPr="00B14444">
              <w:rPr>
                <w:rFonts w:cs="Arial"/>
                <w:color w:val="000000"/>
              </w:rPr>
              <w:t>Canal de venda:</w:t>
            </w:r>
          </w:p>
        </w:tc>
        <w:tc>
          <w:tcPr>
            <w:tcW w:w="1790" w:type="pct"/>
            <w:tcBorders>
              <w:top w:val="nil"/>
              <w:left w:val="nil"/>
              <w:bottom w:val="single" w:sz="4" w:space="0" w:color="auto"/>
              <w:right w:val="single" w:sz="4" w:space="0" w:color="auto"/>
            </w:tcBorders>
            <w:shd w:val="clear" w:color="auto" w:fill="auto"/>
            <w:noWrap/>
            <w:vAlign w:val="center"/>
            <w:hideMark/>
          </w:tcPr>
          <w:p w14:paraId="1A76D65D" w14:textId="77777777" w:rsidR="00FB4E3A" w:rsidRPr="00B14444" w:rsidRDefault="00FB4E3A" w:rsidP="00D22F9F">
            <w:pPr>
              <w:rPr>
                <w:rFonts w:cs="Arial"/>
                <w:color w:val="000000"/>
              </w:rPr>
            </w:pPr>
            <w:r w:rsidRPr="00B14444">
              <w:rPr>
                <w:rFonts w:cs="Arial"/>
                <w:color w:val="000000"/>
              </w:rPr>
              <w:t>CANAL_VENDA</w:t>
            </w:r>
          </w:p>
        </w:tc>
        <w:tc>
          <w:tcPr>
            <w:tcW w:w="1196" w:type="pct"/>
            <w:tcBorders>
              <w:top w:val="nil"/>
              <w:left w:val="nil"/>
              <w:bottom w:val="single" w:sz="4" w:space="0" w:color="auto"/>
              <w:right w:val="single" w:sz="4" w:space="0" w:color="auto"/>
            </w:tcBorders>
            <w:shd w:val="clear" w:color="auto" w:fill="auto"/>
            <w:noWrap/>
            <w:vAlign w:val="center"/>
            <w:hideMark/>
          </w:tcPr>
          <w:p w14:paraId="5C0A7C4F"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9238D41"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2511B403" w14:textId="77777777" w:rsidR="00FB4E3A" w:rsidRPr="00B14444" w:rsidRDefault="00FB4E3A" w:rsidP="00D22F9F">
            <w:pPr>
              <w:rPr>
                <w:rFonts w:cs="Arial"/>
                <w:color w:val="000000"/>
              </w:rPr>
            </w:pPr>
            <w:r w:rsidRPr="00391E92">
              <w:rPr>
                <w:rFonts w:cs="Arial"/>
                <w:color w:val="000000"/>
              </w:rPr>
              <w:t>Dados pagamento :</w:t>
            </w:r>
          </w:p>
        </w:tc>
        <w:tc>
          <w:tcPr>
            <w:tcW w:w="1790" w:type="pct"/>
            <w:tcBorders>
              <w:top w:val="nil"/>
              <w:left w:val="nil"/>
              <w:bottom w:val="single" w:sz="4" w:space="0" w:color="auto"/>
              <w:right w:val="single" w:sz="4" w:space="0" w:color="auto"/>
            </w:tcBorders>
            <w:shd w:val="clear" w:color="auto" w:fill="auto"/>
            <w:noWrap/>
            <w:vAlign w:val="center"/>
            <w:hideMark/>
          </w:tcPr>
          <w:p w14:paraId="3333931C" w14:textId="77777777" w:rsidR="00FB4E3A" w:rsidRPr="00B14444" w:rsidRDefault="00FB4E3A" w:rsidP="00D22F9F">
            <w:pPr>
              <w:rPr>
                <w:rFonts w:cs="Arial"/>
                <w:color w:val="000000"/>
              </w:rPr>
            </w:pPr>
            <w:r w:rsidRPr="00B14444">
              <w:rPr>
                <w:rFonts w:cs="Arial"/>
                <w:color w:val="000000"/>
              </w:rPr>
              <w:t>TIPO_MEIO_COBRANCA</w:t>
            </w:r>
          </w:p>
        </w:tc>
        <w:tc>
          <w:tcPr>
            <w:tcW w:w="1196" w:type="pct"/>
            <w:tcBorders>
              <w:top w:val="nil"/>
              <w:left w:val="nil"/>
              <w:bottom w:val="single" w:sz="4" w:space="0" w:color="auto"/>
              <w:right w:val="single" w:sz="4" w:space="0" w:color="auto"/>
            </w:tcBorders>
            <w:shd w:val="clear" w:color="auto" w:fill="auto"/>
            <w:noWrap/>
            <w:vAlign w:val="center"/>
            <w:hideMark/>
          </w:tcPr>
          <w:p w14:paraId="5C9F5F9A"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503F203"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13EEEF8D" w14:textId="77777777" w:rsidR="00FB4E3A" w:rsidRPr="00B14444" w:rsidRDefault="00FB4E3A" w:rsidP="00D22F9F">
            <w:pPr>
              <w:rPr>
                <w:rFonts w:cs="Arial"/>
                <w:color w:val="000000"/>
              </w:rPr>
            </w:pPr>
            <w:r w:rsidRPr="00B14444">
              <w:rPr>
                <w:rFonts w:cs="Arial"/>
                <w:color w:val="000000"/>
              </w:rPr>
              <w:t>Tipo de Produto:</w:t>
            </w:r>
          </w:p>
        </w:tc>
        <w:tc>
          <w:tcPr>
            <w:tcW w:w="1790" w:type="pct"/>
            <w:tcBorders>
              <w:top w:val="nil"/>
              <w:left w:val="nil"/>
              <w:bottom w:val="single" w:sz="4" w:space="0" w:color="auto"/>
              <w:right w:val="single" w:sz="4" w:space="0" w:color="auto"/>
            </w:tcBorders>
            <w:shd w:val="clear" w:color="auto" w:fill="auto"/>
            <w:noWrap/>
            <w:vAlign w:val="center"/>
            <w:hideMark/>
          </w:tcPr>
          <w:p w14:paraId="5068AE24" w14:textId="77777777" w:rsidR="00FB4E3A" w:rsidRPr="00B14444" w:rsidRDefault="00FB4E3A" w:rsidP="00D22F9F">
            <w:pPr>
              <w:rPr>
                <w:rFonts w:cs="Arial"/>
                <w:color w:val="000000"/>
              </w:rPr>
            </w:pPr>
            <w:r w:rsidRPr="00B14444">
              <w:rPr>
                <w:rFonts w:cs="Arial"/>
                <w:color w:val="000000"/>
              </w:rPr>
              <w:t>MIX_ENTRADA</w:t>
            </w:r>
          </w:p>
        </w:tc>
        <w:tc>
          <w:tcPr>
            <w:tcW w:w="1196" w:type="pct"/>
            <w:tcBorders>
              <w:top w:val="nil"/>
              <w:left w:val="nil"/>
              <w:bottom w:val="single" w:sz="4" w:space="0" w:color="auto"/>
              <w:right w:val="single" w:sz="4" w:space="0" w:color="auto"/>
            </w:tcBorders>
            <w:shd w:val="clear" w:color="auto" w:fill="auto"/>
            <w:noWrap/>
            <w:vAlign w:val="center"/>
            <w:hideMark/>
          </w:tcPr>
          <w:p w14:paraId="5AED8493"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B446603" w14:textId="77777777" w:rsidTr="00D22F9F">
        <w:trPr>
          <w:trHeight w:val="300"/>
        </w:trPr>
        <w:tc>
          <w:tcPr>
            <w:tcW w:w="2014" w:type="pct"/>
            <w:tcBorders>
              <w:top w:val="nil"/>
              <w:left w:val="single" w:sz="4" w:space="0" w:color="auto"/>
              <w:bottom w:val="single" w:sz="4" w:space="0" w:color="auto"/>
              <w:right w:val="single" w:sz="4" w:space="0" w:color="auto"/>
            </w:tcBorders>
            <w:shd w:val="clear" w:color="auto" w:fill="auto"/>
            <w:noWrap/>
            <w:vAlign w:val="center"/>
            <w:hideMark/>
          </w:tcPr>
          <w:p w14:paraId="63684B88" w14:textId="77777777" w:rsidR="00FB4E3A" w:rsidRPr="00B14444" w:rsidRDefault="00FB4E3A" w:rsidP="00D22F9F">
            <w:pPr>
              <w:rPr>
                <w:rFonts w:cs="Arial"/>
                <w:color w:val="000000"/>
              </w:rPr>
            </w:pPr>
            <w:r w:rsidRPr="00B14444">
              <w:rPr>
                <w:rFonts w:cs="Arial"/>
                <w:color w:val="000000"/>
              </w:rPr>
              <w:t>SCORE CRM</w:t>
            </w:r>
          </w:p>
        </w:tc>
        <w:tc>
          <w:tcPr>
            <w:tcW w:w="1790" w:type="pct"/>
            <w:tcBorders>
              <w:top w:val="nil"/>
              <w:left w:val="nil"/>
              <w:bottom w:val="single" w:sz="4" w:space="0" w:color="auto"/>
              <w:right w:val="single" w:sz="4" w:space="0" w:color="auto"/>
            </w:tcBorders>
            <w:shd w:val="clear" w:color="auto" w:fill="auto"/>
            <w:noWrap/>
            <w:vAlign w:val="center"/>
            <w:hideMark/>
          </w:tcPr>
          <w:p w14:paraId="33269692" w14:textId="77777777" w:rsidR="00FB4E3A" w:rsidRPr="00B14444" w:rsidRDefault="00FB4E3A" w:rsidP="00D22F9F">
            <w:pPr>
              <w:rPr>
                <w:rFonts w:cs="Arial"/>
                <w:color w:val="000000"/>
              </w:rPr>
            </w:pPr>
            <w:r w:rsidRPr="00B14444">
              <w:rPr>
                <w:rFonts w:cs="Arial"/>
                <w:color w:val="000000"/>
              </w:rPr>
              <w:t xml:space="preserve">STATUS_CONTRATO </w:t>
            </w:r>
          </w:p>
        </w:tc>
        <w:tc>
          <w:tcPr>
            <w:tcW w:w="1196" w:type="pct"/>
            <w:tcBorders>
              <w:top w:val="nil"/>
              <w:left w:val="nil"/>
              <w:bottom w:val="single" w:sz="4" w:space="0" w:color="auto"/>
              <w:right w:val="single" w:sz="4" w:space="0" w:color="auto"/>
            </w:tcBorders>
            <w:shd w:val="clear" w:color="auto" w:fill="auto"/>
            <w:noWrap/>
            <w:vAlign w:val="center"/>
            <w:hideMark/>
          </w:tcPr>
          <w:p w14:paraId="6A6B23AC" w14:textId="77777777" w:rsidR="00FB4E3A" w:rsidRPr="00B14444" w:rsidRDefault="00FB4E3A" w:rsidP="00D22F9F">
            <w:pPr>
              <w:rPr>
                <w:rFonts w:cs="Arial"/>
                <w:color w:val="000000"/>
              </w:rPr>
            </w:pPr>
            <w:r w:rsidRPr="00B14444">
              <w:rPr>
                <w:rFonts w:cs="Arial"/>
                <w:color w:val="000000"/>
              </w:rPr>
              <w:t>CRM SINN CONTRATO</w:t>
            </w:r>
          </w:p>
        </w:tc>
      </w:tr>
    </w:tbl>
    <w:p w14:paraId="7A0A4379" w14:textId="77777777" w:rsidR="00FB4E3A" w:rsidRDefault="00FB4E3A" w:rsidP="00FB4E3A">
      <w:pPr>
        <w:jc w:val="left"/>
        <w:rPr>
          <w:rFonts w:cs="Arial"/>
          <w:color w:val="000000"/>
          <w:sz w:val="20"/>
          <w:szCs w:val="20"/>
        </w:rPr>
      </w:pPr>
    </w:p>
    <w:p w14:paraId="76CB769C" w14:textId="77777777" w:rsidR="00FB4E3A" w:rsidRDefault="00FB4E3A" w:rsidP="00FB4E3A">
      <w:pPr>
        <w:jc w:val="left"/>
        <w:rPr>
          <w:rFonts w:cs="Arial"/>
          <w:color w:val="000000"/>
          <w:sz w:val="20"/>
          <w:szCs w:val="20"/>
        </w:rPr>
      </w:pPr>
    </w:p>
    <w:p w14:paraId="76923009" w14:textId="77777777" w:rsidR="00FB4E3A" w:rsidRDefault="00FB4E3A" w:rsidP="00FB4E3A">
      <w:pPr>
        <w:rPr>
          <w:rFonts w:cs="Arial"/>
        </w:rPr>
      </w:pPr>
      <w:r w:rsidRPr="000D2C70">
        <w:rPr>
          <w:rFonts w:cs="Arial"/>
        </w:rPr>
        <w:t xml:space="preserve">Será apresentado na tela de tratamento dos casos as informações </w:t>
      </w:r>
      <w:r>
        <w:rPr>
          <w:rFonts w:cs="Arial"/>
        </w:rPr>
        <w:t>da proposta, conforme esboço abaixo:</w:t>
      </w:r>
    </w:p>
    <w:p w14:paraId="6149C2BA" w14:textId="77777777" w:rsidR="00FB4E3A" w:rsidRDefault="00FB4E3A" w:rsidP="00FB4E3A">
      <w:pPr>
        <w:rPr>
          <w:rFonts w:cs="Arial"/>
        </w:rPr>
      </w:pPr>
    </w:p>
    <w:p w14:paraId="65C04457" w14:textId="77777777" w:rsidR="00FB4E3A" w:rsidRDefault="00FB4E3A" w:rsidP="00FB4E3A">
      <w:pPr>
        <w:rPr>
          <w:rFonts w:cs="Arial"/>
        </w:rPr>
      </w:pPr>
      <w:r>
        <w:rPr>
          <w:noProof/>
        </w:rPr>
        <w:drawing>
          <wp:inline distT="0" distB="0" distL="0" distR="0" wp14:anchorId="05E08161" wp14:editId="10D01BF7">
            <wp:extent cx="6480810" cy="3269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3269615"/>
                    </a:xfrm>
                    <a:prstGeom prst="rect">
                      <a:avLst/>
                    </a:prstGeom>
                  </pic:spPr>
                </pic:pic>
              </a:graphicData>
            </a:graphic>
          </wp:inline>
        </w:drawing>
      </w:r>
    </w:p>
    <w:p w14:paraId="1C0AB797" w14:textId="77777777" w:rsidR="00FB4E3A" w:rsidRPr="000D2C70" w:rsidRDefault="00FB4E3A" w:rsidP="00FB4E3A">
      <w:pPr>
        <w:rPr>
          <w:rFonts w:cs="Arial"/>
        </w:rPr>
      </w:pPr>
    </w:p>
    <w:p w14:paraId="6231EA9A" w14:textId="77777777" w:rsidR="00FB4E3A" w:rsidRDefault="00FB4E3A" w:rsidP="00FB4E3A">
      <w:pPr>
        <w:jc w:val="left"/>
        <w:rPr>
          <w:rFonts w:cs="Arial"/>
          <w:color w:val="000000"/>
          <w:sz w:val="20"/>
          <w:szCs w:val="20"/>
        </w:rPr>
      </w:pPr>
    </w:p>
    <w:p w14:paraId="3002127A" w14:textId="77777777" w:rsidR="00FB4E3A" w:rsidRDefault="00FB4E3A" w:rsidP="00FB4E3A">
      <w:pPr>
        <w:jc w:val="left"/>
        <w:rPr>
          <w:rFonts w:cs="Arial"/>
          <w:color w:val="000000"/>
          <w:sz w:val="20"/>
          <w:szCs w:val="20"/>
        </w:rPr>
      </w:pPr>
    </w:p>
    <w:p w14:paraId="5A8BA7D0" w14:textId="77777777" w:rsidR="00FB4E3A" w:rsidRPr="00856AD2" w:rsidRDefault="00FB4E3A" w:rsidP="00FB4E3A">
      <w:pPr>
        <w:pStyle w:val="Heading4"/>
        <w:tabs>
          <w:tab w:val="clear" w:pos="1701"/>
        </w:tabs>
      </w:pPr>
      <w:bookmarkStart w:id="143" w:name="_RGN15_-_O"/>
      <w:bookmarkStart w:id="144" w:name="_Toc497588002"/>
      <w:bookmarkStart w:id="145" w:name="_Toc499303962"/>
      <w:bookmarkEnd w:id="143"/>
      <w:r w:rsidRPr="00856AD2">
        <w:lastRenderedPageBreak/>
        <w:t>RGN1</w:t>
      </w:r>
      <w:r>
        <w:t>5</w:t>
      </w:r>
      <w:r w:rsidRPr="00856AD2">
        <w:t xml:space="preserve"> - </w:t>
      </w:r>
      <w:r w:rsidRPr="00EB08ED">
        <w:t xml:space="preserve">O front-end deverá conter informações </w:t>
      </w:r>
      <w:r>
        <w:t xml:space="preserve">de decisão da análise </w:t>
      </w:r>
      <w:r w:rsidRPr="00EB08ED">
        <w:t>para tratamento dos casos</w:t>
      </w:r>
      <w:bookmarkEnd w:id="144"/>
      <w:bookmarkEnd w:id="145"/>
    </w:p>
    <w:p w14:paraId="3AB1BA11" w14:textId="77777777" w:rsidR="00FB4E3A" w:rsidRDefault="00FB4E3A" w:rsidP="00FB4E3A">
      <w:pPr>
        <w:jc w:val="left"/>
        <w:rPr>
          <w:rFonts w:cs="Arial"/>
          <w:color w:val="000000"/>
          <w:sz w:val="20"/>
          <w:szCs w:val="20"/>
        </w:rPr>
      </w:pPr>
    </w:p>
    <w:p w14:paraId="4F3C0068" w14:textId="77777777" w:rsidR="00FB4E3A" w:rsidRDefault="00FB4E3A" w:rsidP="00FB4E3A">
      <w:pPr>
        <w:jc w:val="left"/>
        <w:rPr>
          <w:rFonts w:cs="Arial"/>
          <w:color w:val="000000"/>
          <w:sz w:val="20"/>
          <w:szCs w:val="20"/>
        </w:rPr>
      </w:pPr>
    </w:p>
    <w:p w14:paraId="4BE874A4" w14:textId="77777777" w:rsidR="00FB4E3A" w:rsidRDefault="00FB4E3A" w:rsidP="00FB4E3A">
      <w:pPr>
        <w:jc w:val="left"/>
        <w:rPr>
          <w:rFonts w:cs="Arial"/>
          <w:color w:val="000000"/>
          <w:sz w:val="20"/>
          <w:szCs w:val="20"/>
        </w:rPr>
      </w:pPr>
    </w:p>
    <w:p w14:paraId="2FCF8FC5" w14:textId="77777777" w:rsidR="00FB4E3A" w:rsidRPr="004D7A3C" w:rsidRDefault="00FB4E3A" w:rsidP="00FB4E3A">
      <w:pPr>
        <w:rPr>
          <w:rFonts w:cs="Arial"/>
        </w:rPr>
      </w:pPr>
      <w:r w:rsidRPr="003C5F9C">
        <w:rPr>
          <w:rFonts w:cs="Arial"/>
        </w:rPr>
        <w:t xml:space="preserve">O front-end deverá conter as seguintes informações para tratamento dos casos de decisão </w:t>
      </w:r>
      <w:r w:rsidRPr="004D7A3C">
        <w:rPr>
          <w:rFonts w:cs="Arial"/>
        </w:rPr>
        <w:t>da analise (workflow):</w:t>
      </w:r>
    </w:p>
    <w:p w14:paraId="48CB4A63" w14:textId="77777777" w:rsidR="00FB4E3A" w:rsidRPr="004D7A3C" w:rsidRDefault="00FB4E3A" w:rsidP="00FB4E3A">
      <w:pPr>
        <w:rPr>
          <w:rFonts w:cs="Arial"/>
        </w:rPr>
      </w:pPr>
      <w:r w:rsidRPr="004D7A3C">
        <w:rPr>
          <w:rFonts w:cs="Arial"/>
        </w:rPr>
        <w:br/>
        <w:t xml:space="preserve">Status em tratamento (Aguardando instalação, Instalado/Habilitado, Desistente ou cancelado): </w:t>
      </w:r>
    </w:p>
    <w:p w14:paraId="39F19F4B" w14:textId="77777777" w:rsidR="00FB4E3A" w:rsidRPr="004D7A3C" w:rsidRDefault="00FB4E3A" w:rsidP="00FB4E3A">
      <w:pPr>
        <w:rPr>
          <w:rFonts w:cs="Arial"/>
        </w:rPr>
      </w:pPr>
      <w:r w:rsidRPr="004D7A3C">
        <w:rPr>
          <w:rFonts w:cs="Arial"/>
        </w:rPr>
        <w:t>Pendenciamento OS: (Sim/Não).</w:t>
      </w:r>
    </w:p>
    <w:p w14:paraId="0578C63C" w14:textId="77777777" w:rsidR="00FB4E3A" w:rsidRPr="00391E92" w:rsidRDefault="00FB4E3A" w:rsidP="00FB4E3A">
      <w:pPr>
        <w:rPr>
          <w:rFonts w:cs="Arial"/>
        </w:rPr>
      </w:pPr>
      <w:r w:rsidRPr="003C5F9C">
        <w:rPr>
          <w:rFonts w:cs="Arial"/>
        </w:rPr>
        <w:t xml:space="preserve">Decisão: (ver </w:t>
      </w:r>
      <w:r w:rsidRPr="00391E92">
        <w:rPr>
          <w:rFonts w:cs="Arial"/>
        </w:rPr>
        <w:t>anexo o mapeamento dos motivos).</w:t>
      </w:r>
    </w:p>
    <w:p w14:paraId="055991F0" w14:textId="77777777" w:rsidR="00FB4E3A" w:rsidRPr="00391E92" w:rsidRDefault="00FB4E3A" w:rsidP="00FB4E3A">
      <w:pPr>
        <w:rPr>
          <w:rFonts w:cs="Arial"/>
        </w:rPr>
      </w:pPr>
      <w:r w:rsidRPr="00391E92">
        <w:rPr>
          <w:rFonts w:cs="Arial"/>
        </w:rPr>
        <w:t>Cliente desconhe (Móvel, Fixo, Banda Larga, OITV) Checkbox – Só apresentar quando DECISÃO = ‘Cacelado ou Bloqueado’</w:t>
      </w:r>
    </w:p>
    <w:p w14:paraId="5840691F" w14:textId="77777777" w:rsidR="00FB4E3A" w:rsidRPr="00391E92" w:rsidRDefault="00FB4E3A" w:rsidP="00FB4E3A">
      <w:pPr>
        <w:rPr>
          <w:rFonts w:cs="Arial"/>
        </w:rPr>
      </w:pPr>
      <w:r w:rsidRPr="00391E92">
        <w:rPr>
          <w:rFonts w:cs="Arial"/>
        </w:rPr>
        <w:t>Desmembrado (Sim/Não). – Só apresentar quando DECISÃO = ‘Cacelado ou Bloqueado’</w:t>
      </w:r>
    </w:p>
    <w:p w14:paraId="3A0DA84C" w14:textId="77777777" w:rsidR="00FB4E3A" w:rsidRPr="00391E92" w:rsidRDefault="00FB4E3A" w:rsidP="00FB4E3A">
      <w:pPr>
        <w:rPr>
          <w:rFonts w:cs="Arial"/>
        </w:rPr>
      </w:pPr>
      <w:r w:rsidRPr="00391E92">
        <w:rPr>
          <w:rFonts w:cs="Arial"/>
        </w:rPr>
        <w:t>Número TT – Só apresentar quando DECISÃO = ‘Cacelado ou Bloqueado’</w:t>
      </w:r>
    </w:p>
    <w:p w14:paraId="38FE43E0" w14:textId="77777777" w:rsidR="00FB4E3A" w:rsidRPr="00391E92" w:rsidRDefault="00FB4E3A" w:rsidP="00FB4E3A">
      <w:pPr>
        <w:rPr>
          <w:rFonts w:cs="Arial"/>
        </w:rPr>
      </w:pPr>
      <w:r w:rsidRPr="00391E92">
        <w:rPr>
          <w:rFonts w:cs="Arial"/>
        </w:rPr>
        <w:t>Numero Móvel associado – Só apresentar quando DECISÃO = ‘Cacelado ou Bloqueado’</w:t>
      </w:r>
    </w:p>
    <w:p w14:paraId="0D7EC12B" w14:textId="77777777" w:rsidR="00FB4E3A" w:rsidRPr="00391E92" w:rsidRDefault="00FB4E3A" w:rsidP="00FB4E3A">
      <w:pPr>
        <w:rPr>
          <w:rFonts w:cs="Arial"/>
        </w:rPr>
      </w:pPr>
      <w:r w:rsidRPr="00391E92">
        <w:rPr>
          <w:rFonts w:cs="Arial"/>
        </w:rPr>
        <w:t>Origem da decisão: (ver anexo o mapeamento dos motivos).</w:t>
      </w:r>
    </w:p>
    <w:p w14:paraId="52C54B76" w14:textId="77777777" w:rsidR="00FB4E3A" w:rsidRPr="00391E92" w:rsidRDefault="00FB4E3A" w:rsidP="00FB4E3A">
      <w:pPr>
        <w:rPr>
          <w:rFonts w:cs="Arial"/>
        </w:rPr>
      </w:pPr>
      <w:r w:rsidRPr="00391E92">
        <w:rPr>
          <w:rFonts w:cs="Arial"/>
        </w:rPr>
        <w:t>Motivo da decisão: (ver anexo o mapeamento dos motivos).</w:t>
      </w:r>
    </w:p>
    <w:p w14:paraId="75ECDA96" w14:textId="77777777" w:rsidR="00FB4E3A" w:rsidRPr="00391E92" w:rsidRDefault="00FB4E3A" w:rsidP="00FB4E3A">
      <w:pPr>
        <w:rPr>
          <w:rFonts w:cs="Arial"/>
        </w:rPr>
      </w:pPr>
      <w:r w:rsidRPr="00391E92">
        <w:rPr>
          <w:rFonts w:cs="Arial"/>
        </w:rPr>
        <w:t>Motivo do bloqueio: (ver anexo o mapeamento dos motivos).</w:t>
      </w:r>
    </w:p>
    <w:p w14:paraId="1A8A9BD7" w14:textId="77777777" w:rsidR="00FB4E3A" w:rsidRPr="00391E92" w:rsidRDefault="00FB4E3A" w:rsidP="00FB4E3A">
      <w:pPr>
        <w:rPr>
          <w:rFonts w:cs="Arial"/>
        </w:rPr>
      </w:pPr>
      <w:r w:rsidRPr="00391E92">
        <w:rPr>
          <w:rFonts w:cs="Arial"/>
        </w:rPr>
        <w:t>Motivo analise após 24 horas: (ver anexo o mapeamento dos motivos).</w:t>
      </w:r>
    </w:p>
    <w:p w14:paraId="52893795" w14:textId="77777777" w:rsidR="00FB4E3A" w:rsidRPr="00391E92" w:rsidRDefault="00FB4E3A" w:rsidP="00FB4E3A">
      <w:pPr>
        <w:jc w:val="left"/>
        <w:rPr>
          <w:rFonts w:cs="Arial"/>
          <w:color w:val="000000"/>
          <w:sz w:val="20"/>
          <w:szCs w:val="20"/>
        </w:rPr>
      </w:pPr>
    </w:p>
    <w:p w14:paraId="75263CF9" w14:textId="77777777" w:rsidR="00FB4E3A" w:rsidRPr="00391E92" w:rsidRDefault="00FB4E3A" w:rsidP="00FB4E3A">
      <w:pPr>
        <w:jc w:val="left"/>
        <w:rPr>
          <w:rFonts w:cs="Arial"/>
          <w:color w:val="000000"/>
          <w:sz w:val="20"/>
          <w:szCs w:val="20"/>
        </w:rPr>
      </w:pPr>
      <w:r w:rsidRPr="00391E92">
        <w:rPr>
          <w:rFonts w:cs="Arial"/>
          <w:color w:val="000000"/>
          <w:sz w:val="20"/>
          <w:szCs w:val="20"/>
        </w:rPr>
        <w:t>Os campos devem ser apresentados seguindo a ordenação e estrutura abaixo:</w:t>
      </w:r>
    </w:p>
    <w:p w14:paraId="56FE013C" w14:textId="77777777" w:rsidR="00FB4E3A" w:rsidRPr="00391E92" w:rsidRDefault="00FB4E3A" w:rsidP="00FB4E3A">
      <w:pPr>
        <w:jc w:val="left"/>
        <w:rPr>
          <w:rFonts w:cs="Arial"/>
          <w:color w:val="000000"/>
          <w:sz w:val="20"/>
          <w:szCs w:val="20"/>
        </w:rPr>
      </w:pPr>
    </w:p>
    <w:p w14:paraId="69824079" w14:textId="77777777" w:rsidR="00FB4E3A" w:rsidRPr="00391E92" w:rsidRDefault="00FB4E3A" w:rsidP="00FB4E3A">
      <w:pPr>
        <w:pStyle w:val="ListParagraph"/>
        <w:numPr>
          <w:ilvl w:val="0"/>
          <w:numId w:val="21"/>
        </w:numPr>
        <w:jc w:val="left"/>
        <w:rPr>
          <w:rFonts w:cs="Arial"/>
          <w:sz w:val="24"/>
          <w:lang w:val="pt-BR" w:eastAsia="pt-BR"/>
        </w:rPr>
      </w:pPr>
      <w:r w:rsidRPr="00391E92">
        <w:rPr>
          <w:lang w:val="pt-BR"/>
        </w:rPr>
        <w:t xml:space="preserve">Status em tratamento (Aguardando instalação, Instalado/Habilitado, Desistente ou cancelado): </w:t>
      </w:r>
    </w:p>
    <w:p w14:paraId="44F04E74" w14:textId="77777777" w:rsidR="00FB4E3A" w:rsidRPr="00391E92" w:rsidRDefault="00FB4E3A" w:rsidP="00FB4E3A">
      <w:pPr>
        <w:pStyle w:val="ListParagraph"/>
        <w:numPr>
          <w:ilvl w:val="1"/>
          <w:numId w:val="21"/>
        </w:numPr>
        <w:jc w:val="left"/>
        <w:rPr>
          <w:lang w:val="pt-BR"/>
        </w:rPr>
      </w:pPr>
      <w:r w:rsidRPr="00391E92">
        <w:rPr>
          <w:lang w:val="pt-BR"/>
        </w:rPr>
        <w:t>Campo Obrigatório</w:t>
      </w:r>
    </w:p>
    <w:p w14:paraId="51FE9294" w14:textId="77777777" w:rsidR="00FB4E3A" w:rsidRPr="00391E92" w:rsidRDefault="00FB4E3A" w:rsidP="00FB4E3A">
      <w:pPr>
        <w:pStyle w:val="ListParagraph"/>
        <w:numPr>
          <w:ilvl w:val="1"/>
          <w:numId w:val="21"/>
        </w:numPr>
        <w:jc w:val="left"/>
        <w:rPr>
          <w:rFonts w:cs="Arial"/>
          <w:sz w:val="24"/>
          <w:lang w:val="pt-BR" w:eastAsia="pt-BR"/>
        </w:rPr>
      </w:pPr>
      <w:r w:rsidRPr="00391E92">
        <w:rPr>
          <w:lang w:val="pt-BR"/>
        </w:rPr>
        <w:t>Apresentação em formato de ComboBox</w:t>
      </w:r>
    </w:p>
    <w:p w14:paraId="2E4A1AD2" w14:textId="77777777" w:rsidR="00FB4E3A" w:rsidRPr="00391E92" w:rsidRDefault="00FB4E3A" w:rsidP="00FB4E3A">
      <w:pPr>
        <w:pStyle w:val="ListParagraph"/>
        <w:numPr>
          <w:ilvl w:val="0"/>
          <w:numId w:val="21"/>
        </w:numPr>
        <w:jc w:val="left"/>
        <w:rPr>
          <w:rFonts w:ascii="Calibri" w:hAnsi="Calibri" w:cs="Calibri"/>
          <w:sz w:val="22"/>
          <w:szCs w:val="22"/>
        </w:rPr>
      </w:pPr>
      <w:r>
        <w:t>Pendenciamento OS: (Sim/Não).</w:t>
      </w:r>
    </w:p>
    <w:p w14:paraId="6BF3C912" w14:textId="77777777" w:rsidR="00FB4E3A" w:rsidRPr="00851F80" w:rsidRDefault="00FB4E3A" w:rsidP="00FB4E3A">
      <w:pPr>
        <w:pStyle w:val="ListParagraph"/>
        <w:numPr>
          <w:ilvl w:val="1"/>
          <w:numId w:val="21"/>
        </w:numPr>
        <w:jc w:val="left"/>
        <w:rPr>
          <w:lang w:val="pt-BR"/>
        </w:rPr>
      </w:pPr>
      <w:r w:rsidRPr="00851F80">
        <w:rPr>
          <w:lang w:val="pt-BR"/>
        </w:rPr>
        <w:t>Campo Obrigatório</w:t>
      </w:r>
    </w:p>
    <w:p w14:paraId="0275AF21" w14:textId="77777777" w:rsidR="00FB4E3A" w:rsidRPr="00391E92" w:rsidRDefault="00FB4E3A" w:rsidP="00FB4E3A">
      <w:pPr>
        <w:pStyle w:val="ListParagraph"/>
        <w:numPr>
          <w:ilvl w:val="1"/>
          <w:numId w:val="21"/>
        </w:numPr>
        <w:jc w:val="left"/>
        <w:rPr>
          <w:rFonts w:cs="Arial"/>
          <w:sz w:val="24"/>
          <w:lang w:val="pt-BR" w:eastAsia="pt-BR"/>
        </w:rPr>
      </w:pPr>
      <w:r w:rsidRPr="00851F80">
        <w:rPr>
          <w:lang w:val="pt-BR"/>
        </w:rPr>
        <w:t>Apresentação em format</w:t>
      </w:r>
      <w:r>
        <w:rPr>
          <w:lang w:val="pt-BR"/>
        </w:rPr>
        <w:t>o</w:t>
      </w:r>
      <w:r w:rsidRPr="00851F80">
        <w:rPr>
          <w:lang w:val="pt-BR"/>
        </w:rPr>
        <w:t xml:space="preserve"> de ComboBox</w:t>
      </w:r>
    </w:p>
    <w:p w14:paraId="77CC3491" w14:textId="77777777" w:rsidR="00FB4E3A" w:rsidRDefault="00FB4E3A" w:rsidP="00FB4E3A">
      <w:pPr>
        <w:pStyle w:val="ListParagraph"/>
        <w:numPr>
          <w:ilvl w:val="0"/>
          <w:numId w:val="21"/>
        </w:numPr>
        <w:jc w:val="left"/>
        <w:rPr>
          <w:lang w:val="pt-BR"/>
        </w:rPr>
      </w:pPr>
      <w:r w:rsidRPr="00391E92">
        <w:rPr>
          <w:lang w:val="pt-BR"/>
        </w:rPr>
        <w:t>Decisão: (</w:t>
      </w:r>
      <w:hyperlink w:anchor="_Tabelas_de_Referencia" w:history="1">
        <w:r w:rsidRPr="00CB25C7">
          <w:rPr>
            <w:rStyle w:val="Hyperlink"/>
            <w:lang w:val="pt-BR"/>
          </w:rPr>
          <w:t>Tabelas de referencia</w:t>
        </w:r>
      </w:hyperlink>
      <w:r w:rsidRPr="00391E92">
        <w:rPr>
          <w:lang w:val="pt-BR"/>
        </w:rPr>
        <w:t>).</w:t>
      </w:r>
    </w:p>
    <w:p w14:paraId="700985A1" w14:textId="77777777" w:rsidR="00FB4E3A" w:rsidRPr="00851F80" w:rsidRDefault="00FB4E3A" w:rsidP="00FB4E3A">
      <w:pPr>
        <w:pStyle w:val="ListParagraph"/>
        <w:numPr>
          <w:ilvl w:val="1"/>
          <w:numId w:val="21"/>
        </w:numPr>
        <w:jc w:val="left"/>
        <w:rPr>
          <w:lang w:val="pt-BR"/>
        </w:rPr>
      </w:pPr>
      <w:r w:rsidRPr="00851F80">
        <w:rPr>
          <w:lang w:val="pt-BR"/>
        </w:rPr>
        <w:t>Campo Obrigatório</w:t>
      </w:r>
    </w:p>
    <w:p w14:paraId="38585212" w14:textId="77777777" w:rsidR="00FB4E3A" w:rsidRPr="00391E92" w:rsidRDefault="00FB4E3A" w:rsidP="00FB4E3A">
      <w:pPr>
        <w:pStyle w:val="ListParagraph"/>
        <w:numPr>
          <w:ilvl w:val="1"/>
          <w:numId w:val="21"/>
        </w:numPr>
        <w:jc w:val="left"/>
        <w:rPr>
          <w:lang w:val="pt-BR"/>
        </w:rPr>
      </w:pPr>
      <w:r w:rsidRPr="00257376">
        <w:rPr>
          <w:lang w:val="pt-BR"/>
        </w:rPr>
        <w:t>Apresentação em formato de ComboBox</w:t>
      </w:r>
    </w:p>
    <w:p w14:paraId="2F515BA0" w14:textId="77777777" w:rsidR="00FB4E3A" w:rsidRDefault="00FB4E3A" w:rsidP="00FB4E3A">
      <w:pPr>
        <w:pStyle w:val="ListParagraph"/>
        <w:numPr>
          <w:ilvl w:val="0"/>
          <w:numId w:val="21"/>
        </w:numPr>
        <w:jc w:val="left"/>
        <w:rPr>
          <w:lang w:val="pt-BR"/>
        </w:rPr>
      </w:pPr>
      <w:r w:rsidRPr="00391E92">
        <w:rPr>
          <w:lang w:val="pt-BR"/>
        </w:rPr>
        <w:t xml:space="preserve">Cliente desconhe (Móvel, Fixo, Banda Larga, OITV) </w:t>
      </w:r>
    </w:p>
    <w:p w14:paraId="5F34CFDB" w14:textId="77777777" w:rsidR="00FB4E3A" w:rsidRDefault="00FB4E3A" w:rsidP="00FB4E3A">
      <w:pPr>
        <w:pStyle w:val="ListParagraph"/>
        <w:numPr>
          <w:ilvl w:val="1"/>
          <w:numId w:val="21"/>
        </w:numPr>
        <w:jc w:val="left"/>
        <w:rPr>
          <w:lang w:val="pt-BR"/>
        </w:rPr>
      </w:pPr>
      <w:r>
        <w:rPr>
          <w:lang w:val="pt-BR"/>
        </w:rPr>
        <w:t>Campo Opcional</w:t>
      </w:r>
    </w:p>
    <w:p w14:paraId="0816F062" w14:textId="77777777" w:rsidR="00FB4E3A" w:rsidRPr="00391E92" w:rsidRDefault="00FB4E3A" w:rsidP="00FB4E3A">
      <w:pPr>
        <w:pStyle w:val="ListParagraph"/>
        <w:numPr>
          <w:ilvl w:val="1"/>
          <w:numId w:val="21"/>
        </w:numPr>
        <w:jc w:val="left"/>
        <w:rPr>
          <w:lang w:val="pt-BR"/>
        </w:rPr>
      </w:pPr>
      <w:r w:rsidRPr="00851F80">
        <w:rPr>
          <w:lang w:val="pt-BR"/>
        </w:rPr>
        <w:t xml:space="preserve">Apresentação em formato de </w:t>
      </w:r>
      <w:r w:rsidRPr="00391E92">
        <w:rPr>
          <w:lang w:val="pt-BR"/>
        </w:rPr>
        <w:t xml:space="preserve">Checkbox múltipla Seleção </w:t>
      </w:r>
    </w:p>
    <w:p w14:paraId="7310A1AF" w14:textId="77777777" w:rsidR="00FB4E3A" w:rsidRPr="00391E92" w:rsidRDefault="00FB4E3A" w:rsidP="00FB4E3A">
      <w:pPr>
        <w:pStyle w:val="ListParagraph"/>
        <w:numPr>
          <w:ilvl w:val="1"/>
          <w:numId w:val="21"/>
        </w:numPr>
        <w:jc w:val="left"/>
        <w:rPr>
          <w:lang w:val="pt-BR"/>
        </w:rPr>
      </w:pPr>
      <w:r>
        <w:rPr>
          <w:lang w:val="pt-BR"/>
        </w:rPr>
        <w:t>Tornar visivel</w:t>
      </w:r>
      <w:r w:rsidRPr="00851F80">
        <w:rPr>
          <w:lang w:val="pt-BR"/>
        </w:rPr>
        <w:t xml:space="preserve"> quando </w:t>
      </w:r>
      <w:r w:rsidRPr="00391E92">
        <w:rPr>
          <w:lang w:val="pt-BR"/>
        </w:rPr>
        <w:t>DECISÂO = ‘Cacelado ou Bloqueado’</w:t>
      </w:r>
    </w:p>
    <w:p w14:paraId="6017BEB8" w14:textId="77777777" w:rsidR="00FB4E3A" w:rsidRDefault="00FB4E3A" w:rsidP="00FB4E3A">
      <w:pPr>
        <w:pStyle w:val="ListParagraph"/>
        <w:numPr>
          <w:ilvl w:val="0"/>
          <w:numId w:val="21"/>
        </w:numPr>
        <w:jc w:val="left"/>
        <w:rPr>
          <w:lang w:val="pt-BR"/>
        </w:rPr>
      </w:pPr>
      <w:r w:rsidRPr="00391E92">
        <w:rPr>
          <w:lang w:val="pt-BR"/>
        </w:rPr>
        <w:t>Desmembrado (Sim/Não).</w:t>
      </w:r>
    </w:p>
    <w:p w14:paraId="09FC7456" w14:textId="77777777" w:rsidR="00FB4E3A" w:rsidRDefault="00FB4E3A" w:rsidP="00FB4E3A">
      <w:pPr>
        <w:pStyle w:val="ListParagraph"/>
        <w:numPr>
          <w:ilvl w:val="1"/>
          <w:numId w:val="21"/>
        </w:numPr>
        <w:jc w:val="left"/>
        <w:rPr>
          <w:lang w:val="pt-BR"/>
        </w:rPr>
      </w:pPr>
      <w:r>
        <w:rPr>
          <w:lang w:val="pt-BR"/>
        </w:rPr>
        <w:t>Campo Opcional</w:t>
      </w:r>
    </w:p>
    <w:p w14:paraId="3507B267" w14:textId="77777777" w:rsidR="00FB4E3A" w:rsidRPr="00851F80" w:rsidRDefault="00FB4E3A" w:rsidP="00FB4E3A">
      <w:pPr>
        <w:pStyle w:val="ListParagraph"/>
        <w:numPr>
          <w:ilvl w:val="1"/>
          <w:numId w:val="21"/>
        </w:numPr>
        <w:jc w:val="left"/>
        <w:rPr>
          <w:lang w:val="pt-BR"/>
        </w:rPr>
      </w:pPr>
      <w:r w:rsidRPr="00851F80">
        <w:rPr>
          <w:lang w:val="pt-BR"/>
        </w:rPr>
        <w:t>Apresentação em formato de ComboBox</w:t>
      </w:r>
    </w:p>
    <w:p w14:paraId="0353E4E0" w14:textId="77777777" w:rsidR="00FB4E3A" w:rsidRPr="00391E92" w:rsidRDefault="00FB4E3A" w:rsidP="00FB4E3A">
      <w:pPr>
        <w:pStyle w:val="ListParagraph"/>
        <w:numPr>
          <w:ilvl w:val="1"/>
          <w:numId w:val="21"/>
        </w:numPr>
        <w:jc w:val="left"/>
        <w:rPr>
          <w:lang w:val="pt-BR"/>
        </w:rPr>
      </w:pPr>
      <w:r>
        <w:rPr>
          <w:lang w:val="pt-BR"/>
        </w:rPr>
        <w:t>Tornar visivel</w:t>
      </w:r>
      <w:r w:rsidRPr="00391E92">
        <w:rPr>
          <w:lang w:val="pt-BR"/>
        </w:rPr>
        <w:t xml:space="preserve"> quando DECISÂO = ‘Cacelado ou Bloqueado’</w:t>
      </w:r>
    </w:p>
    <w:p w14:paraId="4480157B" w14:textId="77777777" w:rsidR="00FB4E3A" w:rsidRDefault="00FB4E3A" w:rsidP="00FB4E3A">
      <w:pPr>
        <w:pStyle w:val="ListParagraph"/>
        <w:numPr>
          <w:ilvl w:val="0"/>
          <w:numId w:val="21"/>
        </w:numPr>
        <w:jc w:val="left"/>
      </w:pPr>
      <w:r w:rsidRPr="00257376">
        <w:t>Número TT</w:t>
      </w:r>
    </w:p>
    <w:p w14:paraId="00C4DAB1" w14:textId="77777777" w:rsidR="00FB4E3A" w:rsidRDefault="00FB4E3A" w:rsidP="00FB4E3A">
      <w:pPr>
        <w:pStyle w:val="ListParagraph"/>
        <w:numPr>
          <w:ilvl w:val="1"/>
          <w:numId w:val="21"/>
        </w:numPr>
        <w:jc w:val="left"/>
        <w:rPr>
          <w:lang w:val="pt-BR"/>
        </w:rPr>
      </w:pPr>
      <w:r>
        <w:rPr>
          <w:lang w:val="pt-BR"/>
        </w:rPr>
        <w:t>Campo Opcional</w:t>
      </w:r>
    </w:p>
    <w:p w14:paraId="1B067BF7" w14:textId="77777777" w:rsidR="00FB4E3A" w:rsidRPr="00851F80" w:rsidRDefault="00FB4E3A" w:rsidP="00FB4E3A">
      <w:pPr>
        <w:pStyle w:val="ListParagraph"/>
        <w:numPr>
          <w:ilvl w:val="1"/>
          <w:numId w:val="21"/>
        </w:numPr>
        <w:jc w:val="left"/>
        <w:rPr>
          <w:lang w:val="pt-BR"/>
        </w:rPr>
      </w:pPr>
      <w:r w:rsidRPr="00851F80">
        <w:rPr>
          <w:lang w:val="pt-BR"/>
        </w:rPr>
        <w:t>Apresentação em formato de ComboBox</w:t>
      </w:r>
    </w:p>
    <w:p w14:paraId="62CE6708" w14:textId="77777777" w:rsidR="00FB4E3A" w:rsidRPr="00391E92" w:rsidRDefault="00FB4E3A" w:rsidP="00FB4E3A">
      <w:pPr>
        <w:pStyle w:val="ListParagraph"/>
        <w:numPr>
          <w:ilvl w:val="1"/>
          <w:numId w:val="21"/>
        </w:numPr>
        <w:jc w:val="left"/>
        <w:rPr>
          <w:lang w:val="pt-BR"/>
        </w:rPr>
      </w:pPr>
      <w:r>
        <w:rPr>
          <w:lang w:val="pt-BR"/>
        </w:rPr>
        <w:lastRenderedPageBreak/>
        <w:t>Tornar visivel</w:t>
      </w:r>
      <w:r w:rsidRPr="00851F80">
        <w:rPr>
          <w:lang w:val="pt-BR"/>
        </w:rPr>
        <w:t xml:space="preserve"> quando DECISÂO = ‘Cacelado ou Bloqueado’</w:t>
      </w:r>
    </w:p>
    <w:p w14:paraId="23537B02" w14:textId="77777777" w:rsidR="00FB4E3A" w:rsidRDefault="00FB4E3A" w:rsidP="00FB4E3A">
      <w:pPr>
        <w:pStyle w:val="ListParagraph"/>
        <w:numPr>
          <w:ilvl w:val="0"/>
          <w:numId w:val="21"/>
        </w:numPr>
        <w:jc w:val="left"/>
        <w:rPr>
          <w:lang w:val="pt-BR"/>
        </w:rPr>
      </w:pPr>
      <w:r w:rsidRPr="00391E92">
        <w:rPr>
          <w:lang w:val="pt-BR"/>
        </w:rPr>
        <w:t xml:space="preserve">Número Móvel associado </w:t>
      </w:r>
    </w:p>
    <w:p w14:paraId="54A2B678" w14:textId="77777777" w:rsidR="00FB4E3A" w:rsidRDefault="00FB4E3A" w:rsidP="00FB4E3A">
      <w:pPr>
        <w:pStyle w:val="ListParagraph"/>
        <w:numPr>
          <w:ilvl w:val="1"/>
          <w:numId w:val="21"/>
        </w:numPr>
        <w:jc w:val="left"/>
        <w:rPr>
          <w:lang w:val="pt-BR"/>
        </w:rPr>
      </w:pPr>
      <w:r>
        <w:rPr>
          <w:lang w:val="pt-BR"/>
        </w:rPr>
        <w:t>Campo Opcional</w:t>
      </w:r>
    </w:p>
    <w:p w14:paraId="013F0306" w14:textId="77777777" w:rsidR="00FB4E3A" w:rsidRPr="00851F80" w:rsidRDefault="00FB4E3A" w:rsidP="00FB4E3A">
      <w:pPr>
        <w:pStyle w:val="ListParagraph"/>
        <w:numPr>
          <w:ilvl w:val="1"/>
          <w:numId w:val="21"/>
        </w:numPr>
        <w:jc w:val="left"/>
        <w:rPr>
          <w:lang w:val="pt-BR"/>
        </w:rPr>
      </w:pPr>
      <w:r w:rsidRPr="00851F80">
        <w:rPr>
          <w:lang w:val="pt-BR"/>
        </w:rPr>
        <w:t>Apresentação em formato de ComboBox</w:t>
      </w:r>
    </w:p>
    <w:p w14:paraId="6963A018" w14:textId="77777777" w:rsidR="00FB4E3A" w:rsidRPr="00DF6FC6" w:rsidRDefault="00FB4E3A" w:rsidP="00FB4E3A">
      <w:pPr>
        <w:pStyle w:val="ListParagraph"/>
        <w:numPr>
          <w:ilvl w:val="1"/>
          <w:numId w:val="21"/>
        </w:numPr>
        <w:jc w:val="left"/>
        <w:rPr>
          <w:lang w:val="pt-BR"/>
        </w:rPr>
      </w:pPr>
      <w:r>
        <w:rPr>
          <w:lang w:val="pt-BR"/>
        </w:rPr>
        <w:t>Tornar visivel</w:t>
      </w:r>
      <w:r w:rsidRPr="00851F80">
        <w:rPr>
          <w:lang w:val="pt-BR"/>
        </w:rPr>
        <w:t xml:space="preserve"> quando DECISÂO = ‘Cacelado ou Bloqueado’</w:t>
      </w:r>
    </w:p>
    <w:p w14:paraId="2E01AB49" w14:textId="77777777" w:rsidR="00FB4E3A" w:rsidRDefault="00FB4E3A" w:rsidP="00FB4E3A">
      <w:pPr>
        <w:pStyle w:val="ListParagraph"/>
        <w:numPr>
          <w:ilvl w:val="0"/>
          <w:numId w:val="21"/>
        </w:numPr>
        <w:jc w:val="left"/>
        <w:rPr>
          <w:lang w:val="pt-BR"/>
        </w:rPr>
      </w:pPr>
      <w:r w:rsidRPr="00391E92">
        <w:rPr>
          <w:lang w:val="pt-BR"/>
        </w:rPr>
        <w:t>Origem da decisão: (</w:t>
      </w:r>
      <w:hyperlink w:anchor="_Tabelas_de_Referencia" w:history="1">
        <w:r w:rsidRPr="00DF6FC6">
          <w:rPr>
            <w:rStyle w:val="Hyperlink"/>
            <w:lang w:val="pt-BR"/>
          </w:rPr>
          <w:t>Tabelas de referencia</w:t>
        </w:r>
      </w:hyperlink>
      <w:r w:rsidRPr="00391E92">
        <w:rPr>
          <w:lang w:val="pt-BR"/>
        </w:rPr>
        <w:t>).</w:t>
      </w:r>
    </w:p>
    <w:p w14:paraId="1114EA69" w14:textId="77777777" w:rsidR="00FB4E3A" w:rsidRDefault="00FB4E3A" w:rsidP="00FB4E3A">
      <w:pPr>
        <w:pStyle w:val="ListParagraph"/>
        <w:numPr>
          <w:ilvl w:val="1"/>
          <w:numId w:val="21"/>
        </w:numPr>
        <w:jc w:val="left"/>
        <w:rPr>
          <w:lang w:val="pt-BR"/>
        </w:rPr>
      </w:pPr>
      <w:r>
        <w:rPr>
          <w:lang w:val="pt-BR"/>
        </w:rPr>
        <w:t xml:space="preserve">Campo </w:t>
      </w:r>
      <w:r w:rsidRPr="00851F80">
        <w:rPr>
          <w:lang w:val="pt-BR"/>
        </w:rPr>
        <w:t>Obrigatório</w:t>
      </w:r>
    </w:p>
    <w:p w14:paraId="6A717E48" w14:textId="77777777" w:rsidR="00FB4E3A" w:rsidRDefault="00FB4E3A" w:rsidP="00FB4E3A">
      <w:pPr>
        <w:pStyle w:val="ListParagraph"/>
        <w:numPr>
          <w:ilvl w:val="1"/>
          <w:numId w:val="21"/>
        </w:numPr>
        <w:jc w:val="left"/>
        <w:rPr>
          <w:lang w:val="pt-BR"/>
        </w:rPr>
      </w:pPr>
      <w:r>
        <w:rPr>
          <w:lang w:val="pt-BR"/>
        </w:rPr>
        <w:t>Campo fica bloqueado aguardando seleção do campo “</w:t>
      </w:r>
      <w:r w:rsidRPr="00851F80">
        <w:rPr>
          <w:lang w:val="pt-BR"/>
        </w:rPr>
        <w:t>Decisão</w:t>
      </w:r>
      <w:r>
        <w:rPr>
          <w:lang w:val="pt-BR"/>
        </w:rPr>
        <w:t>”</w:t>
      </w:r>
    </w:p>
    <w:p w14:paraId="1F067C94" w14:textId="77777777" w:rsidR="00FB4E3A" w:rsidRPr="00391E92" w:rsidRDefault="00FB4E3A" w:rsidP="00FB4E3A">
      <w:pPr>
        <w:pStyle w:val="ListParagraph"/>
        <w:numPr>
          <w:ilvl w:val="2"/>
          <w:numId w:val="21"/>
        </w:numPr>
        <w:jc w:val="left"/>
        <w:rPr>
          <w:lang w:val="pt-BR"/>
        </w:rPr>
      </w:pPr>
      <w:r>
        <w:rPr>
          <w:lang w:val="pt-BR"/>
        </w:rPr>
        <w:t>Após campo selecionado, abre arvore de escolha baseada na decisão anterior</w:t>
      </w:r>
    </w:p>
    <w:p w14:paraId="56E60D3C" w14:textId="77777777" w:rsidR="00FB4E3A" w:rsidRDefault="00FB4E3A" w:rsidP="00FB4E3A">
      <w:pPr>
        <w:pStyle w:val="ListParagraph"/>
        <w:numPr>
          <w:ilvl w:val="0"/>
          <w:numId w:val="21"/>
        </w:numPr>
        <w:jc w:val="left"/>
        <w:rPr>
          <w:lang w:val="pt-BR"/>
        </w:rPr>
      </w:pPr>
      <w:r w:rsidRPr="00391E92">
        <w:rPr>
          <w:lang w:val="pt-BR"/>
        </w:rPr>
        <w:t>Motivo da decisão: (</w:t>
      </w:r>
      <w:hyperlink w:anchor="_Tabelas_de_Referencia" w:history="1">
        <w:r w:rsidRPr="00CB25C7">
          <w:rPr>
            <w:rStyle w:val="Hyperlink"/>
            <w:lang w:val="pt-BR"/>
          </w:rPr>
          <w:t>Tabelas de referencia</w:t>
        </w:r>
      </w:hyperlink>
      <w:r w:rsidRPr="00391E92">
        <w:rPr>
          <w:lang w:val="pt-BR"/>
        </w:rPr>
        <w:t>).</w:t>
      </w:r>
    </w:p>
    <w:p w14:paraId="52969DF9" w14:textId="77777777" w:rsidR="00FB4E3A" w:rsidRDefault="00FB4E3A" w:rsidP="00FB4E3A">
      <w:pPr>
        <w:pStyle w:val="ListParagraph"/>
        <w:numPr>
          <w:ilvl w:val="1"/>
          <w:numId w:val="21"/>
        </w:numPr>
        <w:jc w:val="left"/>
        <w:rPr>
          <w:lang w:val="pt-BR"/>
        </w:rPr>
      </w:pPr>
      <w:r>
        <w:rPr>
          <w:lang w:val="pt-BR"/>
        </w:rPr>
        <w:t xml:space="preserve">Campo </w:t>
      </w:r>
      <w:r w:rsidRPr="00851F80">
        <w:rPr>
          <w:lang w:val="pt-BR"/>
        </w:rPr>
        <w:t>Obrigatório</w:t>
      </w:r>
    </w:p>
    <w:p w14:paraId="773737DD" w14:textId="77777777" w:rsidR="00FB4E3A" w:rsidRDefault="00FB4E3A" w:rsidP="00FB4E3A">
      <w:pPr>
        <w:pStyle w:val="ListParagraph"/>
        <w:numPr>
          <w:ilvl w:val="1"/>
          <w:numId w:val="21"/>
        </w:numPr>
        <w:jc w:val="left"/>
        <w:rPr>
          <w:lang w:val="pt-BR"/>
        </w:rPr>
      </w:pPr>
      <w:r>
        <w:rPr>
          <w:lang w:val="pt-BR"/>
        </w:rPr>
        <w:t>Campo fica bloqueado aguardando seleção do campo “</w:t>
      </w:r>
      <w:r w:rsidRPr="00851F80">
        <w:rPr>
          <w:lang w:val="pt-BR"/>
        </w:rPr>
        <w:t>Origem da decisão</w:t>
      </w:r>
      <w:r>
        <w:rPr>
          <w:lang w:val="pt-BR"/>
        </w:rPr>
        <w:t>”</w:t>
      </w:r>
    </w:p>
    <w:p w14:paraId="1C671465" w14:textId="77777777" w:rsidR="00FB4E3A" w:rsidRPr="00391E92" w:rsidRDefault="00FB4E3A" w:rsidP="00FB4E3A">
      <w:pPr>
        <w:pStyle w:val="ListParagraph"/>
        <w:numPr>
          <w:ilvl w:val="2"/>
          <w:numId w:val="21"/>
        </w:numPr>
        <w:jc w:val="left"/>
        <w:rPr>
          <w:lang w:val="pt-BR"/>
        </w:rPr>
      </w:pPr>
      <w:r>
        <w:rPr>
          <w:lang w:val="pt-BR"/>
        </w:rPr>
        <w:t>Após campo selecionado, abre arvore de escolha baseada na decisão anterior</w:t>
      </w:r>
    </w:p>
    <w:p w14:paraId="39862AF4" w14:textId="77777777" w:rsidR="00FB4E3A" w:rsidRDefault="00FB4E3A" w:rsidP="00FB4E3A">
      <w:pPr>
        <w:pStyle w:val="ListParagraph"/>
        <w:numPr>
          <w:ilvl w:val="0"/>
          <w:numId w:val="21"/>
        </w:numPr>
        <w:jc w:val="left"/>
        <w:rPr>
          <w:lang w:val="pt-BR"/>
        </w:rPr>
      </w:pPr>
      <w:r w:rsidRPr="00391E92">
        <w:rPr>
          <w:lang w:val="pt-BR"/>
        </w:rPr>
        <w:t>Motivo do bloqueio: (</w:t>
      </w:r>
      <w:hyperlink w:anchor="_Tabelas_de_Referencia" w:history="1">
        <w:r w:rsidRPr="00CB25C7">
          <w:rPr>
            <w:rStyle w:val="Hyperlink"/>
            <w:lang w:val="pt-BR"/>
          </w:rPr>
          <w:t>Tabelas de referencia</w:t>
        </w:r>
      </w:hyperlink>
      <w:r w:rsidRPr="00391E92">
        <w:rPr>
          <w:lang w:val="pt-BR"/>
        </w:rPr>
        <w:t>).</w:t>
      </w:r>
    </w:p>
    <w:p w14:paraId="6B2A9852" w14:textId="77777777" w:rsidR="00FB4E3A" w:rsidRDefault="00FB4E3A" w:rsidP="00FB4E3A">
      <w:pPr>
        <w:pStyle w:val="ListParagraph"/>
        <w:numPr>
          <w:ilvl w:val="1"/>
          <w:numId w:val="21"/>
        </w:numPr>
        <w:jc w:val="left"/>
        <w:rPr>
          <w:lang w:val="pt-BR"/>
        </w:rPr>
      </w:pPr>
      <w:r>
        <w:rPr>
          <w:lang w:val="pt-BR"/>
        </w:rPr>
        <w:t xml:space="preserve">Campo </w:t>
      </w:r>
      <w:r w:rsidRPr="00851F80">
        <w:rPr>
          <w:lang w:val="pt-BR"/>
        </w:rPr>
        <w:t>Obrigatório</w:t>
      </w:r>
      <w:r>
        <w:rPr>
          <w:lang w:val="pt-BR"/>
        </w:rPr>
        <w:t xml:space="preserve"> quando:</w:t>
      </w:r>
    </w:p>
    <w:p w14:paraId="5C227F25" w14:textId="77777777" w:rsidR="00FB4E3A" w:rsidRDefault="00FB4E3A" w:rsidP="00FB4E3A">
      <w:pPr>
        <w:pStyle w:val="ListParagraph"/>
        <w:numPr>
          <w:ilvl w:val="2"/>
          <w:numId w:val="21"/>
        </w:numPr>
        <w:jc w:val="left"/>
        <w:rPr>
          <w:lang w:val="pt-BR"/>
        </w:rPr>
      </w:pPr>
      <w:r>
        <w:rPr>
          <w:lang w:val="pt-BR"/>
        </w:rPr>
        <w:t>Campo “Decisão = Bloqueado”</w:t>
      </w:r>
    </w:p>
    <w:p w14:paraId="327483F0" w14:textId="77777777" w:rsidR="00FB4E3A" w:rsidRDefault="00FB4E3A" w:rsidP="00FB4E3A">
      <w:pPr>
        <w:pStyle w:val="ListParagraph"/>
        <w:numPr>
          <w:ilvl w:val="1"/>
          <w:numId w:val="21"/>
        </w:numPr>
        <w:jc w:val="left"/>
        <w:rPr>
          <w:lang w:val="pt-BR"/>
        </w:rPr>
      </w:pPr>
      <w:r>
        <w:rPr>
          <w:lang w:val="pt-BR"/>
        </w:rPr>
        <w:t>Campo fica invisível aguardando seleção do campo “</w:t>
      </w:r>
      <w:r w:rsidRPr="00851F80">
        <w:rPr>
          <w:lang w:val="pt-BR"/>
        </w:rPr>
        <w:t>Decisão</w:t>
      </w:r>
      <w:r>
        <w:rPr>
          <w:lang w:val="pt-BR"/>
        </w:rPr>
        <w:t>”</w:t>
      </w:r>
    </w:p>
    <w:p w14:paraId="3AF64B54" w14:textId="77777777" w:rsidR="00FB4E3A" w:rsidRPr="00391E92" w:rsidRDefault="00FB4E3A" w:rsidP="00FB4E3A">
      <w:pPr>
        <w:pStyle w:val="ListParagraph"/>
        <w:numPr>
          <w:ilvl w:val="2"/>
          <w:numId w:val="21"/>
        </w:numPr>
        <w:jc w:val="left"/>
        <w:rPr>
          <w:lang w:val="pt-BR"/>
        </w:rPr>
      </w:pPr>
      <w:r>
        <w:rPr>
          <w:lang w:val="pt-BR"/>
        </w:rPr>
        <w:t>Após campo selecionado, abre arvore de escolha baseada na decisão anterior</w:t>
      </w:r>
    </w:p>
    <w:p w14:paraId="15B4B7C0" w14:textId="77777777" w:rsidR="00FB4E3A" w:rsidRDefault="00FB4E3A" w:rsidP="00FB4E3A">
      <w:pPr>
        <w:pStyle w:val="ListParagraph"/>
        <w:numPr>
          <w:ilvl w:val="0"/>
          <w:numId w:val="21"/>
        </w:numPr>
        <w:jc w:val="left"/>
        <w:rPr>
          <w:lang w:val="pt-BR"/>
        </w:rPr>
      </w:pPr>
      <w:r w:rsidRPr="00391E92">
        <w:rPr>
          <w:lang w:val="pt-BR"/>
        </w:rPr>
        <w:t>Motivo analise após 24 horas: (</w:t>
      </w:r>
      <w:hyperlink w:anchor="_Tabelas_de_Referencia" w:history="1">
        <w:r w:rsidRPr="00CB25C7">
          <w:rPr>
            <w:rStyle w:val="Hyperlink"/>
            <w:lang w:val="pt-BR"/>
          </w:rPr>
          <w:t>Tabelas de referencia</w:t>
        </w:r>
      </w:hyperlink>
      <w:r w:rsidRPr="00391E92">
        <w:rPr>
          <w:lang w:val="pt-BR"/>
        </w:rPr>
        <w:t>).</w:t>
      </w:r>
    </w:p>
    <w:p w14:paraId="50F9F93F" w14:textId="77777777" w:rsidR="00FB4E3A" w:rsidRDefault="00FB4E3A" w:rsidP="00FB4E3A">
      <w:pPr>
        <w:pStyle w:val="ListParagraph"/>
        <w:numPr>
          <w:ilvl w:val="1"/>
          <w:numId w:val="21"/>
        </w:numPr>
        <w:jc w:val="left"/>
      </w:pPr>
      <w:r>
        <w:rPr>
          <w:lang w:val="pt-BR"/>
        </w:rPr>
        <w:t xml:space="preserve">Campo </w:t>
      </w:r>
      <w:r w:rsidRPr="00851F80">
        <w:rPr>
          <w:lang w:val="pt-BR"/>
        </w:rPr>
        <w:t>Obrigatório</w:t>
      </w:r>
      <w:r>
        <w:rPr>
          <w:lang w:val="pt-BR"/>
        </w:rPr>
        <w:t xml:space="preserve"> quando:</w:t>
      </w:r>
    </w:p>
    <w:p w14:paraId="20DBBE14" w14:textId="77777777" w:rsidR="00FB4E3A" w:rsidRPr="00201980" w:rsidRDefault="00FB4E3A" w:rsidP="00FB4E3A">
      <w:pPr>
        <w:pStyle w:val="ListParagraph"/>
        <w:numPr>
          <w:ilvl w:val="2"/>
          <w:numId w:val="21"/>
        </w:numPr>
        <w:jc w:val="left"/>
        <w:rPr>
          <w:lang w:val="pt-BR"/>
        </w:rPr>
      </w:pPr>
      <w:r>
        <w:rPr>
          <w:lang w:val="pt-BR"/>
        </w:rPr>
        <w:t>C</w:t>
      </w:r>
      <w:r w:rsidRPr="00201980">
        <w:rPr>
          <w:lang w:val="pt-BR"/>
        </w:rPr>
        <w:t xml:space="preserve">ampo “Decisão = Bloqueado” e </w:t>
      </w:r>
      <w:r>
        <w:rPr>
          <w:lang w:val="pt-BR"/>
        </w:rPr>
        <w:t>“</w:t>
      </w:r>
      <w:r w:rsidRPr="00201980">
        <w:rPr>
          <w:lang w:val="pt-BR"/>
        </w:rPr>
        <w:t xml:space="preserve">Motivo do Bloqueio = </w:t>
      </w:r>
      <w:r w:rsidRPr="00391E92">
        <w:rPr>
          <w:lang w:val="pt-BR"/>
        </w:rPr>
        <w:t>Análise apos 24h (análise atrasada)</w:t>
      </w:r>
      <w:r>
        <w:rPr>
          <w:lang w:val="pt-BR"/>
        </w:rPr>
        <w:t>”</w:t>
      </w:r>
    </w:p>
    <w:p w14:paraId="2917D717" w14:textId="77777777" w:rsidR="00FB4E3A" w:rsidRDefault="00FB4E3A" w:rsidP="00FB4E3A">
      <w:pPr>
        <w:pStyle w:val="ListParagraph"/>
        <w:numPr>
          <w:ilvl w:val="1"/>
          <w:numId w:val="21"/>
        </w:numPr>
        <w:jc w:val="left"/>
        <w:rPr>
          <w:lang w:val="pt-BR"/>
        </w:rPr>
      </w:pPr>
      <w:r>
        <w:rPr>
          <w:lang w:val="pt-BR"/>
        </w:rPr>
        <w:t>Campo fica invisível aguardando seleção do campo “Decisão” e “</w:t>
      </w:r>
      <w:r w:rsidRPr="00851F80">
        <w:rPr>
          <w:lang w:val="pt-BR"/>
        </w:rPr>
        <w:t>Motivo do bloqueio</w:t>
      </w:r>
      <w:r>
        <w:rPr>
          <w:lang w:val="pt-BR"/>
        </w:rPr>
        <w:t>”</w:t>
      </w:r>
    </w:p>
    <w:p w14:paraId="12A34E52" w14:textId="77777777" w:rsidR="00FB4E3A" w:rsidRPr="00391E92" w:rsidRDefault="00FB4E3A" w:rsidP="00FB4E3A">
      <w:pPr>
        <w:pStyle w:val="ListParagraph"/>
        <w:numPr>
          <w:ilvl w:val="2"/>
          <w:numId w:val="21"/>
        </w:numPr>
        <w:jc w:val="left"/>
        <w:rPr>
          <w:lang w:val="pt-BR"/>
        </w:rPr>
      </w:pPr>
      <w:r>
        <w:rPr>
          <w:lang w:val="pt-BR"/>
        </w:rPr>
        <w:t>Após campo selecionado, abre arvore de escolha baseada na decisão anterior</w:t>
      </w:r>
    </w:p>
    <w:p w14:paraId="1E0065C6" w14:textId="77777777" w:rsidR="00FB4E3A" w:rsidRDefault="00FB4E3A" w:rsidP="00FB4E3A">
      <w:pPr>
        <w:jc w:val="left"/>
        <w:rPr>
          <w:rFonts w:cs="Arial"/>
          <w:color w:val="000000"/>
          <w:sz w:val="20"/>
          <w:szCs w:val="20"/>
        </w:rPr>
      </w:pPr>
    </w:p>
    <w:p w14:paraId="104D296F" w14:textId="77777777" w:rsidR="00FB4E3A" w:rsidRDefault="00FB4E3A" w:rsidP="00FB4E3A">
      <w:pPr>
        <w:jc w:val="left"/>
        <w:rPr>
          <w:rFonts w:cs="Arial"/>
          <w:color w:val="000000"/>
          <w:sz w:val="20"/>
          <w:szCs w:val="20"/>
        </w:rPr>
      </w:pPr>
    </w:p>
    <w:p w14:paraId="7B3B4C41" w14:textId="77777777" w:rsidR="00FB4E3A" w:rsidRDefault="00FB4E3A" w:rsidP="00FB4E3A">
      <w:pPr>
        <w:rPr>
          <w:rFonts w:cs="Arial"/>
        </w:rPr>
      </w:pPr>
      <w:r w:rsidRPr="000D2C70">
        <w:rPr>
          <w:rFonts w:cs="Arial"/>
        </w:rPr>
        <w:t xml:space="preserve">Será apresentado na tela de tratamento dos casos as informações </w:t>
      </w:r>
      <w:r>
        <w:rPr>
          <w:rFonts w:cs="Arial"/>
        </w:rPr>
        <w:t>das possíveis decisões, conforme esboço abaixo:</w:t>
      </w:r>
    </w:p>
    <w:p w14:paraId="2CE95E03" w14:textId="77777777" w:rsidR="00FB4E3A" w:rsidRDefault="00FB4E3A" w:rsidP="00FB4E3A">
      <w:pPr>
        <w:jc w:val="left"/>
        <w:rPr>
          <w:rFonts w:cs="Arial"/>
          <w:color w:val="000000"/>
          <w:sz w:val="20"/>
          <w:szCs w:val="20"/>
        </w:rPr>
      </w:pPr>
    </w:p>
    <w:p w14:paraId="0FC8716F" w14:textId="77777777" w:rsidR="00FB4E3A" w:rsidRDefault="00FB4E3A" w:rsidP="00FB4E3A">
      <w:pPr>
        <w:jc w:val="left"/>
        <w:rPr>
          <w:rFonts w:cs="Arial"/>
          <w:color w:val="000000"/>
          <w:sz w:val="20"/>
          <w:szCs w:val="20"/>
        </w:rPr>
      </w:pPr>
      <w:r>
        <w:rPr>
          <w:noProof/>
        </w:rPr>
        <w:lastRenderedPageBreak/>
        <w:drawing>
          <wp:inline distT="0" distB="0" distL="0" distR="0" wp14:anchorId="1ACD8F46" wp14:editId="5AFE4147">
            <wp:extent cx="6480810" cy="2776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0810" cy="2776220"/>
                    </a:xfrm>
                    <a:prstGeom prst="rect">
                      <a:avLst/>
                    </a:prstGeom>
                  </pic:spPr>
                </pic:pic>
              </a:graphicData>
            </a:graphic>
          </wp:inline>
        </w:drawing>
      </w:r>
    </w:p>
    <w:p w14:paraId="17B468B9" w14:textId="77777777" w:rsidR="00FB4E3A" w:rsidRPr="000D2C70" w:rsidRDefault="00FB4E3A" w:rsidP="00FB4E3A">
      <w:pPr>
        <w:rPr>
          <w:rFonts w:cs="Arial"/>
        </w:rPr>
      </w:pPr>
    </w:p>
    <w:p w14:paraId="7F2239ED" w14:textId="77777777" w:rsidR="00FB4E3A" w:rsidRDefault="00FB4E3A" w:rsidP="00FB4E3A">
      <w:pPr>
        <w:jc w:val="left"/>
        <w:rPr>
          <w:rFonts w:cs="Arial"/>
          <w:color w:val="000000"/>
          <w:sz w:val="20"/>
          <w:szCs w:val="20"/>
        </w:rPr>
      </w:pPr>
    </w:p>
    <w:p w14:paraId="5F152631" w14:textId="1D2FFAEF" w:rsidR="00260E62" w:rsidRDefault="00260E62">
      <w:pPr>
        <w:jc w:val="left"/>
        <w:rPr>
          <w:rFonts w:cs="Arial"/>
          <w:color w:val="000000"/>
          <w:sz w:val="20"/>
          <w:szCs w:val="20"/>
        </w:rPr>
      </w:pPr>
      <w:r>
        <w:rPr>
          <w:rFonts w:cs="Arial"/>
          <w:color w:val="000000"/>
          <w:sz w:val="20"/>
          <w:szCs w:val="20"/>
        </w:rPr>
        <w:br w:type="page"/>
      </w:r>
    </w:p>
    <w:p w14:paraId="4967119F" w14:textId="77777777" w:rsidR="00FB4E3A" w:rsidRDefault="00FB4E3A" w:rsidP="00FB4E3A">
      <w:pPr>
        <w:pStyle w:val="Heading5"/>
      </w:pPr>
      <w:r>
        <w:lastRenderedPageBreak/>
        <w:t>Tabelas de Referência sem relacionamento</w:t>
      </w:r>
    </w:p>
    <w:p w14:paraId="121BE937" w14:textId="77777777" w:rsidR="00FB4E3A" w:rsidRDefault="00FB4E3A" w:rsidP="00FB4E3A">
      <w:pPr>
        <w:rPr>
          <w:lang w:eastAsia="en-US"/>
        </w:rPr>
      </w:pPr>
    </w:p>
    <w:tbl>
      <w:tblPr>
        <w:tblW w:w="2943" w:type="dxa"/>
        <w:tblInd w:w="1341" w:type="dxa"/>
        <w:tblCellMar>
          <w:left w:w="70" w:type="dxa"/>
          <w:right w:w="70" w:type="dxa"/>
        </w:tblCellMar>
        <w:tblLook w:val="04A0" w:firstRow="1" w:lastRow="0" w:firstColumn="1" w:lastColumn="0" w:noHBand="0" w:noVBand="1"/>
      </w:tblPr>
      <w:tblGrid>
        <w:gridCol w:w="539"/>
        <w:gridCol w:w="2404"/>
      </w:tblGrid>
      <w:tr w:rsidR="00FB4E3A" w:rsidRPr="007E263B" w14:paraId="389F8A78" w14:textId="77777777" w:rsidTr="00260E62">
        <w:trPr>
          <w:trHeight w:val="300"/>
        </w:trPr>
        <w:tc>
          <w:tcPr>
            <w:tcW w:w="2943"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3CE9E66" w14:textId="77777777" w:rsidR="00FB4E3A" w:rsidRPr="007E263B"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7E263B">
              <w:rPr>
                <w:rFonts w:ascii="Calibri" w:hAnsi="Calibri" w:cs="Calibri"/>
                <w:color w:val="000000"/>
                <w:sz w:val="22"/>
                <w:szCs w:val="22"/>
              </w:rPr>
              <w:t>R_STATUS_TRATAMENTO</w:t>
            </w:r>
          </w:p>
        </w:tc>
      </w:tr>
      <w:tr w:rsidR="00FB4E3A" w:rsidRPr="007E263B" w14:paraId="6A3F6454" w14:textId="77777777" w:rsidTr="00260E62">
        <w:trPr>
          <w:trHeight w:val="300"/>
        </w:trPr>
        <w:tc>
          <w:tcPr>
            <w:tcW w:w="539" w:type="dxa"/>
            <w:tcBorders>
              <w:top w:val="nil"/>
              <w:left w:val="single" w:sz="4" w:space="0" w:color="auto"/>
              <w:bottom w:val="single" w:sz="4" w:space="0" w:color="auto"/>
              <w:right w:val="single" w:sz="4" w:space="0" w:color="auto"/>
            </w:tcBorders>
            <w:shd w:val="clear" w:color="000000" w:fill="D9D9D9"/>
            <w:noWrap/>
            <w:vAlign w:val="bottom"/>
            <w:hideMark/>
          </w:tcPr>
          <w:p w14:paraId="5B8FE825"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ID</w:t>
            </w:r>
          </w:p>
        </w:tc>
        <w:tc>
          <w:tcPr>
            <w:tcW w:w="2404" w:type="dxa"/>
            <w:tcBorders>
              <w:top w:val="nil"/>
              <w:left w:val="nil"/>
              <w:bottom w:val="single" w:sz="4" w:space="0" w:color="auto"/>
              <w:right w:val="single" w:sz="4" w:space="0" w:color="auto"/>
            </w:tcBorders>
            <w:shd w:val="clear" w:color="000000" w:fill="D9D9D9"/>
            <w:noWrap/>
            <w:vAlign w:val="bottom"/>
            <w:hideMark/>
          </w:tcPr>
          <w:p w14:paraId="3AC9C961"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STATUS</w:t>
            </w:r>
          </w:p>
        </w:tc>
      </w:tr>
      <w:tr w:rsidR="00FB4E3A" w:rsidRPr="007E263B" w14:paraId="064E39DB" w14:textId="77777777" w:rsidTr="00260E62">
        <w:trPr>
          <w:trHeight w:val="300"/>
        </w:trPr>
        <w:tc>
          <w:tcPr>
            <w:tcW w:w="539" w:type="dxa"/>
            <w:tcBorders>
              <w:top w:val="nil"/>
              <w:left w:val="single" w:sz="4" w:space="0" w:color="auto"/>
              <w:bottom w:val="single" w:sz="4" w:space="0" w:color="auto"/>
              <w:right w:val="single" w:sz="4" w:space="0" w:color="auto"/>
            </w:tcBorders>
            <w:shd w:val="clear" w:color="auto" w:fill="auto"/>
            <w:noWrap/>
            <w:vAlign w:val="bottom"/>
            <w:hideMark/>
          </w:tcPr>
          <w:p w14:paraId="1CF8DF68"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1</w:t>
            </w:r>
          </w:p>
        </w:tc>
        <w:tc>
          <w:tcPr>
            <w:tcW w:w="2404" w:type="dxa"/>
            <w:tcBorders>
              <w:top w:val="nil"/>
              <w:left w:val="nil"/>
              <w:bottom w:val="single" w:sz="4" w:space="0" w:color="auto"/>
              <w:right w:val="single" w:sz="4" w:space="0" w:color="auto"/>
            </w:tcBorders>
            <w:shd w:val="clear" w:color="auto" w:fill="auto"/>
            <w:noWrap/>
            <w:vAlign w:val="bottom"/>
            <w:hideMark/>
          </w:tcPr>
          <w:p w14:paraId="129F5A0C"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Aguardando Instalação</w:t>
            </w:r>
          </w:p>
        </w:tc>
      </w:tr>
      <w:tr w:rsidR="00FB4E3A" w:rsidRPr="007E263B" w14:paraId="08EAEA7B" w14:textId="77777777" w:rsidTr="00260E62">
        <w:trPr>
          <w:trHeight w:val="300"/>
        </w:trPr>
        <w:tc>
          <w:tcPr>
            <w:tcW w:w="539" w:type="dxa"/>
            <w:tcBorders>
              <w:top w:val="nil"/>
              <w:left w:val="single" w:sz="4" w:space="0" w:color="auto"/>
              <w:bottom w:val="single" w:sz="4" w:space="0" w:color="auto"/>
              <w:right w:val="single" w:sz="4" w:space="0" w:color="auto"/>
            </w:tcBorders>
            <w:shd w:val="clear" w:color="auto" w:fill="auto"/>
            <w:noWrap/>
            <w:vAlign w:val="bottom"/>
            <w:hideMark/>
          </w:tcPr>
          <w:p w14:paraId="020E4295"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2</w:t>
            </w:r>
          </w:p>
        </w:tc>
        <w:tc>
          <w:tcPr>
            <w:tcW w:w="2404" w:type="dxa"/>
            <w:tcBorders>
              <w:top w:val="nil"/>
              <w:left w:val="nil"/>
              <w:bottom w:val="single" w:sz="4" w:space="0" w:color="auto"/>
              <w:right w:val="single" w:sz="4" w:space="0" w:color="auto"/>
            </w:tcBorders>
            <w:shd w:val="clear" w:color="auto" w:fill="auto"/>
            <w:noWrap/>
            <w:vAlign w:val="bottom"/>
            <w:hideMark/>
          </w:tcPr>
          <w:p w14:paraId="781CEE32"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Instalado/Habilitado</w:t>
            </w:r>
          </w:p>
        </w:tc>
      </w:tr>
      <w:tr w:rsidR="00FB4E3A" w:rsidRPr="007E263B" w14:paraId="6E3F131A" w14:textId="77777777" w:rsidTr="00260E62">
        <w:trPr>
          <w:trHeight w:val="300"/>
        </w:trPr>
        <w:tc>
          <w:tcPr>
            <w:tcW w:w="539" w:type="dxa"/>
            <w:tcBorders>
              <w:top w:val="nil"/>
              <w:left w:val="single" w:sz="4" w:space="0" w:color="auto"/>
              <w:bottom w:val="single" w:sz="4" w:space="0" w:color="auto"/>
              <w:right w:val="single" w:sz="4" w:space="0" w:color="auto"/>
            </w:tcBorders>
            <w:shd w:val="clear" w:color="auto" w:fill="auto"/>
            <w:noWrap/>
            <w:vAlign w:val="bottom"/>
            <w:hideMark/>
          </w:tcPr>
          <w:p w14:paraId="373233E5"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3</w:t>
            </w:r>
          </w:p>
        </w:tc>
        <w:tc>
          <w:tcPr>
            <w:tcW w:w="2404" w:type="dxa"/>
            <w:tcBorders>
              <w:top w:val="nil"/>
              <w:left w:val="nil"/>
              <w:bottom w:val="single" w:sz="4" w:space="0" w:color="auto"/>
              <w:right w:val="single" w:sz="4" w:space="0" w:color="auto"/>
            </w:tcBorders>
            <w:shd w:val="clear" w:color="auto" w:fill="auto"/>
            <w:noWrap/>
            <w:vAlign w:val="bottom"/>
            <w:hideMark/>
          </w:tcPr>
          <w:p w14:paraId="1BFDAF69"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Desistente</w:t>
            </w:r>
          </w:p>
        </w:tc>
      </w:tr>
      <w:tr w:rsidR="00FB4E3A" w:rsidRPr="007E263B" w14:paraId="2A1C2D0F" w14:textId="77777777" w:rsidTr="00260E62">
        <w:trPr>
          <w:trHeight w:val="300"/>
        </w:trPr>
        <w:tc>
          <w:tcPr>
            <w:tcW w:w="539" w:type="dxa"/>
            <w:tcBorders>
              <w:top w:val="nil"/>
              <w:left w:val="single" w:sz="4" w:space="0" w:color="auto"/>
              <w:bottom w:val="single" w:sz="4" w:space="0" w:color="auto"/>
              <w:right w:val="single" w:sz="4" w:space="0" w:color="auto"/>
            </w:tcBorders>
            <w:shd w:val="clear" w:color="auto" w:fill="auto"/>
            <w:noWrap/>
            <w:vAlign w:val="bottom"/>
            <w:hideMark/>
          </w:tcPr>
          <w:p w14:paraId="04CCC2FC"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4</w:t>
            </w:r>
          </w:p>
        </w:tc>
        <w:tc>
          <w:tcPr>
            <w:tcW w:w="2404" w:type="dxa"/>
            <w:tcBorders>
              <w:top w:val="nil"/>
              <w:left w:val="nil"/>
              <w:bottom w:val="single" w:sz="4" w:space="0" w:color="auto"/>
              <w:right w:val="single" w:sz="4" w:space="0" w:color="auto"/>
            </w:tcBorders>
            <w:shd w:val="clear" w:color="auto" w:fill="auto"/>
            <w:noWrap/>
            <w:vAlign w:val="bottom"/>
            <w:hideMark/>
          </w:tcPr>
          <w:p w14:paraId="3E60FECF" w14:textId="77777777" w:rsidR="00FB4E3A" w:rsidRPr="007E263B" w:rsidRDefault="00FB4E3A" w:rsidP="00D22F9F">
            <w:pPr>
              <w:jc w:val="left"/>
              <w:rPr>
                <w:rFonts w:ascii="Calibri" w:hAnsi="Calibri" w:cs="Calibri"/>
                <w:color w:val="000000"/>
                <w:sz w:val="22"/>
                <w:szCs w:val="22"/>
              </w:rPr>
            </w:pPr>
            <w:r w:rsidRPr="007E263B">
              <w:rPr>
                <w:rFonts w:ascii="Calibri" w:hAnsi="Calibri" w:cstheme="minorHAnsi"/>
                <w:color w:val="000000"/>
                <w:sz w:val="22"/>
                <w:szCs w:val="22"/>
              </w:rPr>
              <w:t>Cancelado</w:t>
            </w:r>
          </w:p>
        </w:tc>
      </w:tr>
    </w:tbl>
    <w:p w14:paraId="15F95478" w14:textId="77777777" w:rsidR="00FB4E3A" w:rsidRDefault="00FB4E3A" w:rsidP="00260E62">
      <w:pPr>
        <w:ind w:left="1346"/>
        <w:rPr>
          <w:lang w:eastAsia="en-US"/>
        </w:rPr>
      </w:pPr>
    </w:p>
    <w:tbl>
      <w:tblPr>
        <w:tblW w:w="2926" w:type="dxa"/>
        <w:tblInd w:w="1341" w:type="dxa"/>
        <w:tblCellMar>
          <w:left w:w="70" w:type="dxa"/>
          <w:right w:w="70" w:type="dxa"/>
        </w:tblCellMar>
        <w:tblLook w:val="04A0" w:firstRow="1" w:lastRow="0" w:firstColumn="1" w:lastColumn="0" w:noHBand="0" w:noVBand="1"/>
      </w:tblPr>
      <w:tblGrid>
        <w:gridCol w:w="1018"/>
        <w:gridCol w:w="1908"/>
      </w:tblGrid>
      <w:tr w:rsidR="00FB4E3A" w:rsidRPr="007E263B" w14:paraId="05CD4A7F" w14:textId="77777777" w:rsidTr="00260E62">
        <w:trPr>
          <w:trHeight w:val="300"/>
        </w:trPr>
        <w:tc>
          <w:tcPr>
            <w:tcW w:w="2926"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92A4607" w14:textId="77777777" w:rsidR="00FB4E3A" w:rsidRPr="007E263B"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7E263B">
              <w:rPr>
                <w:rFonts w:ascii="Calibri" w:hAnsi="Calibri" w:cs="Calibri"/>
                <w:color w:val="000000"/>
                <w:sz w:val="22"/>
                <w:szCs w:val="22"/>
              </w:rPr>
              <w:t>R_CLIENTE_DESCONHECE</w:t>
            </w:r>
          </w:p>
        </w:tc>
      </w:tr>
      <w:tr w:rsidR="00FB4E3A" w:rsidRPr="007E263B" w14:paraId="4E8916C0" w14:textId="77777777" w:rsidTr="00260E62">
        <w:trPr>
          <w:trHeight w:val="300"/>
        </w:trPr>
        <w:tc>
          <w:tcPr>
            <w:tcW w:w="1018" w:type="dxa"/>
            <w:tcBorders>
              <w:top w:val="nil"/>
              <w:left w:val="single" w:sz="4" w:space="0" w:color="auto"/>
              <w:bottom w:val="single" w:sz="4" w:space="0" w:color="auto"/>
              <w:right w:val="single" w:sz="4" w:space="0" w:color="auto"/>
            </w:tcBorders>
            <w:shd w:val="clear" w:color="000000" w:fill="D9D9D9"/>
            <w:noWrap/>
            <w:vAlign w:val="bottom"/>
            <w:hideMark/>
          </w:tcPr>
          <w:p w14:paraId="2FAF9659"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ID</w:t>
            </w:r>
          </w:p>
        </w:tc>
        <w:tc>
          <w:tcPr>
            <w:tcW w:w="1908" w:type="dxa"/>
            <w:tcBorders>
              <w:top w:val="nil"/>
              <w:left w:val="nil"/>
              <w:bottom w:val="single" w:sz="4" w:space="0" w:color="auto"/>
              <w:right w:val="single" w:sz="4" w:space="0" w:color="auto"/>
            </w:tcBorders>
            <w:shd w:val="clear" w:color="000000" w:fill="D9D9D9"/>
            <w:noWrap/>
            <w:vAlign w:val="bottom"/>
            <w:hideMark/>
          </w:tcPr>
          <w:p w14:paraId="7E278E40"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STATUS</w:t>
            </w:r>
          </w:p>
        </w:tc>
      </w:tr>
      <w:tr w:rsidR="00FB4E3A" w:rsidRPr="007E263B" w14:paraId="09A6D195" w14:textId="77777777" w:rsidTr="00260E62">
        <w:trPr>
          <w:trHeight w:val="300"/>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7C3A93FF"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1</w:t>
            </w:r>
          </w:p>
        </w:tc>
        <w:tc>
          <w:tcPr>
            <w:tcW w:w="1908" w:type="dxa"/>
            <w:tcBorders>
              <w:top w:val="nil"/>
              <w:left w:val="nil"/>
              <w:bottom w:val="single" w:sz="4" w:space="0" w:color="auto"/>
              <w:right w:val="single" w:sz="4" w:space="0" w:color="auto"/>
            </w:tcBorders>
            <w:shd w:val="clear" w:color="auto" w:fill="auto"/>
            <w:noWrap/>
            <w:vAlign w:val="bottom"/>
            <w:hideMark/>
          </w:tcPr>
          <w:p w14:paraId="6E4C8C14"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Móvel</w:t>
            </w:r>
          </w:p>
        </w:tc>
      </w:tr>
      <w:tr w:rsidR="00FB4E3A" w:rsidRPr="007E263B" w14:paraId="20BA5412" w14:textId="77777777" w:rsidTr="00260E62">
        <w:trPr>
          <w:trHeight w:val="300"/>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5FC2ED69"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2</w:t>
            </w:r>
          </w:p>
        </w:tc>
        <w:tc>
          <w:tcPr>
            <w:tcW w:w="1908" w:type="dxa"/>
            <w:tcBorders>
              <w:top w:val="nil"/>
              <w:left w:val="nil"/>
              <w:bottom w:val="single" w:sz="4" w:space="0" w:color="auto"/>
              <w:right w:val="single" w:sz="4" w:space="0" w:color="auto"/>
            </w:tcBorders>
            <w:shd w:val="clear" w:color="auto" w:fill="auto"/>
            <w:noWrap/>
            <w:vAlign w:val="bottom"/>
            <w:hideMark/>
          </w:tcPr>
          <w:p w14:paraId="541ABC65"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Fixo</w:t>
            </w:r>
          </w:p>
        </w:tc>
      </w:tr>
      <w:tr w:rsidR="00FB4E3A" w:rsidRPr="007E263B" w14:paraId="267B257C" w14:textId="77777777" w:rsidTr="00260E62">
        <w:trPr>
          <w:trHeight w:val="300"/>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2738072A"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3</w:t>
            </w:r>
          </w:p>
        </w:tc>
        <w:tc>
          <w:tcPr>
            <w:tcW w:w="1908" w:type="dxa"/>
            <w:tcBorders>
              <w:top w:val="nil"/>
              <w:left w:val="nil"/>
              <w:bottom w:val="single" w:sz="4" w:space="0" w:color="auto"/>
              <w:right w:val="single" w:sz="4" w:space="0" w:color="auto"/>
            </w:tcBorders>
            <w:shd w:val="clear" w:color="auto" w:fill="auto"/>
            <w:noWrap/>
            <w:vAlign w:val="bottom"/>
            <w:hideMark/>
          </w:tcPr>
          <w:p w14:paraId="2B779AD2"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Banda Larga</w:t>
            </w:r>
          </w:p>
        </w:tc>
      </w:tr>
      <w:tr w:rsidR="00FB4E3A" w:rsidRPr="007E263B" w14:paraId="52163550" w14:textId="77777777" w:rsidTr="00260E62">
        <w:trPr>
          <w:trHeight w:val="300"/>
        </w:trPr>
        <w:tc>
          <w:tcPr>
            <w:tcW w:w="1018" w:type="dxa"/>
            <w:tcBorders>
              <w:top w:val="nil"/>
              <w:left w:val="single" w:sz="4" w:space="0" w:color="auto"/>
              <w:bottom w:val="single" w:sz="4" w:space="0" w:color="auto"/>
              <w:right w:val="single" w:sz="4" w:space="0" w:color="auto"/>
            </w:tcBorders>
            <w:shd w:val="clear" w:color="auto" w:fill="auto"/>
            <w:noWrap/>
            <w:vAlign w:val="bottom"/>
          </w:tcPr>
          <w:p w14:paraId="5D59CC8E"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4</w:t>
            </w:r>
          </w:p>
        </w:tc>
        <w:tc>
          <w:tcPr>
            <w:tcW w:w="1908" w:type="dxa"/>
            <w:tcBorders>
              <w:top w:val="nil"/>
              <w:left w:val="nil"/>
              <w:bottom w:val="single" w:sz="4" w:space="0" w:color="auto"/>
              <w:right w:val="single" w:sz="4" w:space="0" w:color="auto"/>
            </w:tcBorders>
            <w:shd w:val="clear" w:color="auto" w:fill="auto"/>
            <w:noWrap/>
            <w:vAlign w:val="bottom"/>
          </w:tcPr>
          <w:p w14:paraId="59093A80"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OITV</w:t>
            </w:r>
          </w:p>
        </w:tc>
      </w:tr>
      <w:tr w:rsidR="00FB4E3A" w:rsidRPr="007E263B" w14:paraId="2235804C" w14:textId="77777777" w:rsidTr="00260E62">
        <w:trPr>
          <w:trHeight w:val="300"/>
        </w:trPr>
        <w:tc>
          <w:tcPr>
            <w:tcW w:w="1018" w:type="dxa"/>
            <w:tcBorders>
              <w:top w:val="nil"/>
              <w:left w:val="single" w:sz="4" w:space="0" w:color="auto"/>
              <w:bottom w:val="nil"/>
              <w:right w:val="single" w:sz="4" w:space="0" w:color="auto"/>
            </w:tcBorders>
            <w:shd w:val="clear" w:color="auto" w:fill="auto"/>
            <w:noWrap/>
            <w:vAlign w:val="bottom"/>
          </w:tcPr>
          <w:p w14:paraId="39081EB9" w14:textId="77777777" w:rsidR="00FB4E3A" w:rsidRPr="007E263B" w:rsidRDefault="00FB4E3A" w:rsidP="00D22F9F">
            <w:pPr>
              <w:jc w:val="right"/>
              <w:rPr>
                <w:rFonts w:ascii="Calibri" w:hAnsi="Calibri" w:cs="Calibri"/>
                <w:color w:val="000000"/>
                <w:sz w:val="22"/>
                <w:szCs w:val="22"/>
              </w:rPr>
            </w:pPr>
          </w:p>
        </w:tc>
        <w:tc>
          <w:tcPr>
            <w:tcW w:w="1908" w:type="dxa"/>
            <w:tcBorders>
              <w:top w:val="nil"/>
              <w:left w:val="nil"/>
              <w:bottom w:val="nil"/>
              <w:right w:val="single" w:sz="4" w:space="0" w:color="auto"/>
            </w:tcBorders>
            <w:shd w:val="clear" w:color="auto" w:fill="auto"/>
            <w:noWrap/>
            <w:vAlign w:val="bottom"/>
          </w:tcPr>
          <w:p w14:paraId="078F5ED3" w14:textId="77777777" w:rsidR="00FB4E3A" w:rsidRPr="007E263B" w:rsidRDefault="00FB4E3A" w:rsidP="00D22F9F">
            <w:pPr>
              <w:jc w:val="left"/>
              <w:rPr>
                <w:rFonts w:ascii="Calibri" w:hAnsi="Calibri" w:cs="Calibri"/>
                <w:color w:val="000000"/>
                <w:sz w:val="22"/>
                <w:szCs w:val="22"/>
              </w:rPr>
            </w:pPr>
          </w:p>
        </w:tc>
      </w:tr>
      <w:tr w:rsidR="00FB4E3A" w:rsidRPr="007E263B" w14:paraId="3DC3827F" w14:textId="77777777" w:rsidTr="00260E62">
        <w:trPr>
          <w:trHeight w:val="300"/>
        </w:trPr>
        <w:tc>
          <w:tcPr>
            <w:tcW w:w="1018" w:type="dxa"/>
            <w:tcBorders>
              <w:top w:val="nil"/>
              <w:left w:val="single" w:sz="4" w:space="0" w:color="auto"/>
              <w:bottom w:val="single" w:sz="4" w:space="0" w:color="auto"/>
              <w:right w:val="single" w:sz="4" w:space="0" w:color="auto"/>
            </w:tcBorders>
            <w:shd w:val="clear" w:color="auto" w:fill="auto"/>
            <w:noWrap/>
            <w:vAlign w:val="bottom"/>
          </w:tcPr>
          <w:p w14:paraId="7987AD8F" w14:textId="77777777" w:rsidR="00FB4E3A" w:rsidRPr="007E263B" w:rsidRDefault="00FB4E3A" w:rsidP="00D22F9F">
            <w:pPr>
              <w:rPr>
                <w:rFonts w:ascii="Calibri" w:hAnsi="Calibri" w:cs="Calibri"/>
                <w:color w:val="000000"/>
                <w:sz w:val="22"/>
                <w:szCs w:val="22"/>
              </w:rPr>
            </w:pPr>
            <w:r>
              <w:rPr>
                <w:rFonts w:ascii="Calibri" w:hAnsi="Calibri" w:cs="Calibri"/>
                <w:color w:val="000000"/>
                <w:sz w:val="22"/>
                <w:szCs w:val="22"/>
              </w:rPr>
              <w:t>5</w:t>
            </w:r>
          </w:p>
        </w:tc>
        <w:tc>
          <w:tcPr>
            <w:tcW w:w="1908" w:type="dxa"/>
            <w:tcBorders>
              <w:top w:val="nil"/>
              <w:left w:val="nil"/>
              <w:bottom w:val="single" w:sz="4" w:space="0" w:color="auto"/>
              <w:right w:val="single" w:sz="4" w:space="0" w:color="auto"/>
            </w:tcBorders>
            <w:shd w:val="clear" w:color="auto" w:fill="auto"/>
            <w:noWrap/>
            <w:vAlign w:val="bottom"/>
          </w:tcPr>
          <w:p w14:paraId="651A51DD" w14:textId="77777777" w:rsidR="00FB4E3A" w:rsidRPr="007E263B" w:rsidRDefault="00FB4E3A" w:rsidP="00D22F9F">
            <w:pPr>
              <w:jc w:val="left"/>
              <w:rPr>
                <w:rFonts w:ascii="Calibri" w:hAnsi="Calibri" w:cs="Calibri"/>
                <w:color w:val="000000"/>
                <w:sz w:val="22"/>
                <w:szCs w:val="22"/>
              </w:rPr>
            </w:pPr>
            <w:r>
              <w:rPr>
                <w:rFonts w:ascii="Calibri" w:hAnsi="Calibri" w:cs="Calibri"/>
                <w:color w:val="000000"/>
                <w:sz w:val="22"/>
                <w:szCs w:val="22"/>
              </w:rPr>
              <w:t>TODOS</w:t>
            </w:r>
          </w:p>
        </w:tc>
      </w:tr>
    </w:tbl>
    <w:p w14:paraId="10721B9B" w14:textId="77777777" w:rsidR="00FB4E3A" w:rsidRDefault="00FB4E3A" w:rsidP="00260E62">
      <w:pPr>
        <w:ind w:left="1346"/>
        <w:rPr>
          <w:lang w:eastAsia="en-US"/>
        </w:rPr>
      </w:pPr>
    </w:p>
    <w:tbl>
      <w:tblPr>
        <w:tblW w:w="1864" w:type="dxa"/>
        <w:tblInd w:w="1341" w:type="dxa"/>
        <w:tblCellMar>
          <w:left w:w="70" w:type="dxa"/>
          <w:right w:w="70" w:type="dxa"/>
        </w:tblCellMar>
        <w:tblLook w:val="04A0" w:firstRow="1" w:lastRow="0" w:firstColumn="1" w:lastColumn="0" w:noHBand="0" w:noVBand="1"/>
      </w:tblPr>
      <w:tblGrid>
        <w:gridCol w:w="649"/>
        <w:gridCol w:w="1215"/>
      </w:tblGrid>
      <w:tr w:rsidR="00FB4E3A" w:rsidRPr="007E263B" w14:paraId="183A04B6" w14:textId="77777777" w:rsidTr="00260E62">
        <w:trPr>
          <w:trHeight w:val="300"/>
        </w:trPr>
        <w:tc>
          <w:tcPr>
            <w:tcW w:w="1864"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499B825" w14:textId="77777777" w:rsidR="00FB4E3A" w:rsidRPr="007E263B"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7E263B">
              <w:rPr>
                <w:rFonts w:ascii="Calibri" w:hAnsi="Calibri" w:cs="Calibri"/>
                <w:color w:val="000000"/>
                <w:sz w:val="22"/>
                <w:szCs w:val="22"/>
              </w:rPr>
              <w:t>R_LOGICA_TF</w:t>
            </w:r>
          </w:p>
        </w:tc>
      </w:tr>
      <w:tr w:rsidR="00FB4E3A" w:rsidRPr="007E263B" w14:paraId="777824EA" w14:textId="77777777" w:rsidTr="00260E62">
        <w:trPr>
          <w:trHeight w:val="300"/>
        </w:trPr>
        <w:tc>
          <w:tcPr>
            <w:tcW w:w="649" w:type="dxa"/>
            <w:tcBorders>
              <w:top w:val="nil"/>
              <w:left w:val="single" w:sz="4" w:space="0" w:color="auto"/>
              <w:bottom w:val="single" w:sz="4" w:space="0" w:color="auto"/>
              <w:right w:val="single" w:sz="4" w:space="0" w:color="auto"/>
            </w:tcBorders>
            <w:shd w:val="clear" w:color="000000" w:fill="D9D9D9"/>
            <w:noWrap/>
            <w:vAlign w:val="bottom"/>
            <w:hideMark/>
          </w:tcPr>
          <w:p w14:paraId="04D38679"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ID</w:t>
            </w:r>
          </w:p>
        </w:tc>
        <w:tc>
          <w:tcPr>
            <w:tcW w:w="1215" w:type="dxa"/>
            <w:tcBorders>
              <w:top w:val="nil"/>
              <w:left w:val="nil"/>
              <w:bottom w:val="single" w:sz="4" w:space="0" w:color="auto"/>
              <w:right w:val="single" w:sz="4" w:space="0" w:color="auto"/>
            </w:tcBorders>
            <w:shd w:val="clear" w:color="000000" w:fill="D9D9D9"/>
            <w:noWrap/>
            <w:vAlign w:val="bottom"/>
            <w:hideMark/>
          </w:tcPr>
          <w:p w14:paraId="41DA86F4"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STATUS</w:t>
            </w:r>
          </w:p>
        </w:tc>
      </w:tr>
      <w:tr w:rsidR="00FB4E3A" w:rsidRPr="007E263B" w14:paraId="1382CFAA" w14:textId="77777777" w:rsidTr="00260E62">
        <w:trPr>
          <w:trHeight w:val="300"/>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72D22E3"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1</w:t>
            </w:r>
          </w:p>
        </w:tc>
        <w:tc>
          <w:tcPr>
            <w:tcW w:w="1215" w:type="dxa"/>
            <w:tcBorders>
              <w:top w:val="nil"/>
              <w:left w:val="nil"/>
              <w:bottom w:val="single" w:sz="4" w:space="0" w:color="auto"/>
              <w:right w:val="single" w:sz="4" w:space="0" w:color="auto"/>
            </w:tcBorders>
            <w:shd w:val="clear" w:color="auto" w:fill="auto"/>
            <w:noWrap/>
            <w:vAlign w:val="bottom"/>
            <w:hideMark/>
          </w:tcPr>
          <w:p w14:paraId="79A03E4C"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Sim</w:t>
            </w:r>
          </w:p>
        </w:tc>
      </w:tr>
      <w:tr w:rsidR="00FB4E3A" w:rsidRPr="007E263B" w14:paraId="5259C9AD" w14:textId="77777777" w:rsidTr="00260E62">
        <w:trPr>
          <w:trHeight w:val="300"/>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1C656F85" w14:textId="77777777" w:rsidR="00FB4E3A" w:rsidRPr="007E263B" w:rsidRDefault="00FB4E3A" w:rsidP="00D22F9F">
            <w:pPr>
              <w:jc w:val="right"/>
              <w:rPr>
                <w:rFonts w:ascii="Calibri" w:hAnsi="Calibri" w:cs="Calibri"/>
                <w:color w:val="000000"/>
                <w:sz w:val="22"/>
                <w:szCs w:val="22"/>
              </w:rPr>
            </w:pPr>
            <w:r w:rsidRPr="007E263B">
              <w:rPr>
                <w:rFonts w:ascii="Calibri" w:hAnsi="Calibri" w:cs="Calibri"/>
                <w:color w:val="000000"/>
                <w:sz w:val="22"/>
                <w:szCs w:val="22"/>
              </w:rPr>
              <w:t>2</w:t>
            </w:r>
          </w:p>
        </w:tc>
        <w:tc>
          <w:tcPr>
            <w:tcW w:w="1215" w:type="dxa"/>
            <w:tcBorders>
              <w:top w:val="nil"/>
              <w:left w:val="nil"/>
              <w:bottom w:val="single" w:sz="4" w:space="0" w:color="auto"/>
              <w:right w:val="single" w:sz="4" w:space="0" w:color="auto"/>
            </w:tcBorders>
            <w:shd w:val="clear" w:color="auto" w:fill="auto"/>
            <w:noWrap/>
            <w:vAlign w:val="bottom"/>
            <w:hideMark/>
          </w:tcPr>
          <w:p w14:paraId="7A741515" w14:textId="77777777" w:rsidR="00FB4E3A" w:rsidRPr="007E263B" w:rsidRDefault="00FB4E3A" w:rsidP="00D22F9F">
            <w:pPr>
              <w:jc w:val="left"/>
              <w:rPr>
                <w:rFonts w:ascii="Calibri" w:hAnsi="Calibri" w:cs="Calibri"/>
                <w:color w:val="000000"/>
                <w:sz w:val="22"/>
                <w:szCs w:val="22"/>
              </w:rPr>
            </w:pPr>
            <w:r w:rsidRPr="007E263B">
              <w:rPr>
                <w:rFonts w:ascii="Calibri" w:hAnsi="Calibri" w:cs="Calibri"/>
                <w:color w:val="000000"/>
                <w:sz w:val="22"/>
                <w:szCs w:val="22"/>
              </w:rPr>
              <w:t>Não</w:t>
            </w:r>
          </w:p>
        </w:tc>
      </w:tr>
    </w:tbl>
    <w:p w14:paraId="599AE636" w14:textId="77777777" w:rsidR="00FB4E3A" w:rsidRPr="007E263B" w:rsidRDefault="00FB4E3A" w:rsidP="00FB4E3A">
      <w:pPr>
        <w:rPr>
          <w:lang w:eastAsia="en-US"/>
        </w:rPr>
      </w:pPr>
    </w:p>
    <w:p w14:paraId="267E82D4" w14:textId="77777777" w:rsidR="00FB4E3A" w:rsidRDefault="00FB4E3A" w:rsidP="00FB4E3A">
      <w:pPr>
        <w:jc w:val="left"/>
        <w:rPr>
          <w:rFonts w:cs="Arial"/>
          <w:color w:val="000000"/>
          <w:sz w:val="20"/>
          <w:szCs w:val="20"/>
        </w:rPr>
      </w:pPr>
    </w:p>
    <w:p w14:paraId="5E6DD75B" w14:textId="77777777" w:rsidR="00FB4E3A" w:rsidRDefault="00FB4E3A" w:rsidP="00FB4E3A">
      <w:pPr>
        <w:pStyle w:val="Heading5"/>
      </w:pPr>
      <w:bookmarkStart w:id="146" w:name="_Tabelas_de_Referencia"/>
      <w:bookmarkEnd w:id="146"/>
      <w:r>
        <w:t>Tabelas de Referencia com Relacionamento</w:t>
      </w:r>
    </w:p>
    <w:p w14:paraId="36EB9DD1" w14:textId="77777777" w:rsidR="00FB4E3A" w:rsidRDefault="00FB4E3A" w:rsidP="00FB4E3A"/>
    <w:p w14:paraId="08123A03" w14:textId="77777777" w:rsidR="00FB4E3A" w:rsidRPr="000D2C70" w:rsidRDefault="00FB4E3A" w:rsidP="00FB4E3A">
      <w:pPr>
        <w:rPr>
          <w:rFonts w:cs="Arial"/>
        </w:rPr>
      </w:pPr>
      <w:r w:rsidRPr="000D2C70">
        <w:rPr>
          <w:rFonts w:cs="Arial"/>
        </w:rPr>
        <w:t>O tratamento das decisões será realizado atraves das tabelas de referencias mencionadas abaixo, com seus devidos links, para que haja filtros específicos para cada ação tomada:</w:t>
      </w:r>
    </w:p>
    <w:p w14:paraId="3E484BD3" w14:textId="77777777" w:rsidR="00FB4E3A" w:rsidRPr="00A802CA" w:rsidRDefault="00FB4E3A" w:rsidP="00FB4E3A"/>
    <w:tbl>
      <w:tblPr>
        <w:tblW w:w="2271" w:type="pct"/>
        <w:tblInd w:w="1341" w:type="dxa"/>
        <w:tblCellMar>
          <w:left w:w="70" w:type="dxa"/>
          <w:right w:w="70" w:type="dxa"/>
        </w:tblCellMar>
        <w:tblLook w:val="04A0" w:firstRow="1" w:lastRow="0" w:firstColumn="1" w:lastColumn="0" w:noHBand="0" w:noVBand="1"/>
      </w:tblPr>
      <w:tblGrid>
        <w:gridCol w:w="1339"/>
        <w:gridCol w:w="3292"/>
      </w:tblGrid>
      <w:tr w:rsidR="00FB4E3A" w:rsidRPr="004F7516" w14:paraId="4C2B519F" w14:textId="77777777" w:rsidTr="00260E62">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91A31C" w14:textId="77777777" w:rsidR="00FB4E3A" w:rsidRPr="004F7516"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4F7516">
              <w:rPr>
                <w:rFonts w:ascii="Calibri" w:hAnsi="Calibri" w:cs="Calibri"/>
                <w:color w:val="000000"/>
                <w:sz w:val="22"/>
                <w:szCs w:val="22"/>
              </w:rPr>
              <w:t>R_DECISAO</w:t>
            </w:r>
          </w:p>
        </w:tc>
      </w:tr>
      <w:tr w:rsidR="00FB4E3A" w:rsidRPr="004F7516" w14:paraId="5E86CDFA" w14:textId="77777777" w:rsidTr="00260E62">
        <w:trPr>
          <w:trHeight w:val="300"/>
        </w:trPr>
        <w:tc>
          <w:tcPr>
            <w:tcW w:w="1446" w:type="pct"/>
            <w:tcBorders>
              <w:top w:val="nil"/>
              <w:left w:val="single" w:sz="4" w:space="0" w:color="auto"/>
              <w:bottom w:val="single" w:sz="4" w:space="0" w:color="auto"/>
              <w:right w:val="single" w:sz="4" w:space="0" w:color="auto"/>
            </w:tcBorders>
            <w:shd w:val="clear" w:color="000000" w:fill="D9D9D9"/>
            <w:noWrap/>
            <w:vAlign w:val="bottom"/>
            <w:hideMark/>
          </w:tcPr>
          <w:p w14:paraId="34E722B2"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ID_DECISAO</w:t>
            </w:r>
          </w:p>
        </w:tc>
        <w:tc>
          <w:tcPr>
            <w:tcW w:w="3554" w:type="pct"/>
            <w:tcBorders>
              <w:top w:val="nil"/>
              <w:left w:val="nil"/>
              <w:bottom w:val="single" w:sz="4" w:space="0" w:color="auto"/>
              <w:right w:val="single" w:sz="4" w:space="0" w:color="auto"/>
            </w:tcBorders>
            <w:shd w:val="clear" w:color="000000" w:fill="D9D9D9"/>
            <w:noWrap/>
            <w:vAlign w:val="bottom"/>
            <w:hideMark/>
          </w:tcPr>
          <w:p w14:paraId="222AC9A7"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DECISAO</w:t>
            </w:r>
          </w:p>
        </w:tc>
      </w:tr>
      <w:tr w:rsidR="00FB4E3A" w:rsidRPr="004F7516" w14:paraId="48A8E78C"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7498E681"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t>1</w:t>
            </w:r>
          </w:p>
        </w:tc>
        <w:tc>
          <w:tcPr>
            <w:tcW w:w="3554" w:type="pct"/>
            <w:tcBorders>
              <w:top w:val="nil"/>
              <w:left w:val="nil"/>
              <w:bottom w:val="single" w:sz="4" w:space="0" w:color="auto"/>
              <w:right w:val="single" w:sz="4" w:space="0" w:color="auto"/>
            </w:tcBorders>
            <w:shd w:val="clear" w:color="auto" w:fill="auto"/>
            <w:noWrap/>
            <w:vAlign w:val="bottom"/>
            <w:hideMark/>
          </w:tcPr>
          <w:p w14:paraId="28CFD847"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 xml:space="preserve">Bloqueado </w:t>
            </w:r>
          </w:p>
        </w:tc>
      </w:tr>
      <w:tr w:rsidR="00FB4E3A" w:rsidRPr="004F7516" w14:paraId="61DBB1A4"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12C7B1D7"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t>2</w:t>
            </w:r>
          </w:p>
        </w:tc>
        <w:tc>
          <w:tcPr>
            <w:tcW w:w="3554" w:type="pct"/>
            <w:tcBorders>
              <w:top w:val="nil"/>
              <w:left w:val="nil"/>
              <w:bottom w:val="single" w:sz="4" w:space="0" w:color="auto"/>
              <w:right w:val="single" w:sz="4" w:space="0" w:color="auto"/>
            </w:tcBorders>
            <w:shd w:val="clear" w:color="auto" w:fill="auto"/>
            <w:noWrap/>
            <w:vAlign w:val="center"/>
            <w:hideMark/>
          </w:tcPr>
          <w:p w14:paraId="11FE3FA1"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Cancelado</w:t>
            </w:r>
          </w:p>
        </w:tc>
      </w:tr>
      <w:tr w:rsidR="00FB4E3A" w:rsidRPr="004F7516" w14:paraId="5DD38807"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443ADC96"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t>3</w:t>
            </w:r>
          </w:p>
        </w:tc>
        <w:tc>
          <w:tcPr>
            <w:tcW w:w="3554" w:type="pct"/>
            <w:tcBorders>
              <w:top w:val="nil"/>
              <w:left w:val="nil"/>
              <w:bottom w:val="single" w:sz="4" w:space="0" w:color="auto"/>
              <w:right w:val="single" w:sz="4" w:space="0" w:color="auto"/>
            </w:tcBorders>
            <w:shd w:val="clear" w:color="auto" w:fill="auto"/>
            <w:noWrap/>
            <w:vAlign w:val="center"/>
            <w:hideMark/>
          </w:tcPr>
          <w:p w14:paraId="212D3193"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Liberado</w:t>
            </w:r>
          </w:p>
        </w:tc>
      </w:tr>
      <w:tr w:rsidR="00FB4E3A" w:rsidRPr="004F7516" w14:paraId="7E824B66"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17165427"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t>4</w:t>
            </w:r>
          </w:p>
        </w:tc>
        <w:tc>
          <w:tcPr>
            <w:tcW w:w="3554" w:type="pct"/>
            <w:tcBorders>
              <w:top w:val="nil"/>
              <w:left w:val="nil"/>
              <w:bottom w:val="single" w:sz="4" w:space="0" w:color="auto"/>
              <w:right w:val="single" w:sz="4" w:space="0" w:color="auto"/>
            </w:tcBorders>
            <w:shd w:val="clear" w:color="auto" w:fill="auto"/>
            <w:noWrap/>
            <w:vAlign w:val="bottom"/>
            <w:hideMark/>
          </w:tcPr>
          <w:p w14:paraId="4EA72D51"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Pendente</w:t>
            </w:r>
          </w:p>
        </w:tc>
      </w:tr>
      <w:tr w:rsidR="00FB4E3A" w:rsidRPr="004F7516" w14:paraId="0DF37D67"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67937320"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lastRenderedPageBreak/>
              <w:t>5</w:t>
            </w:r>
          </w:p>
        </w:tc>
        <w:tc>
          <w:tcPr>
            <w:tcW w:w="3554" w:type="pct"/>
            <w:tcBorders>
              <w:top w:val="nil"/>
              <w:left w:val="nil"/>
              <w:bottom w:val="single" w:sz="4" w:space="0" w:color="auto"/>
              <w:right w:val="single" w:sz="4" w:space="0" w:color="auto"/>
            </w:tcBorders>
            <w:shd w:val="clear" w:color="auto" w:fill="auto"/>
            <w:noWrap/>
            <w:vAlign w:val="bottom"/>
            <w:hideMark/>
          </w:tcPr>
          <w:p w14:paraId="1EB48232"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Liberado e não tratado</w:t>
            </w:r>
          </w:p>
        </w:tc>
      </w:tr>
      <w:tr w:rsidR="00FB4E3A" w:rsidRPr="004F7516" w14:paraId="3DD8B5DC" w14:textId="77777777" w:rsidTr="00260E62">
        <w:trPr>
          <w:trHeight w:val="300"/>
        </w:trPr>
        <w:tc>
          <w:tcPr>
            <w:tcW w:w="1446" w:type="pct"/>
            <w:tcBorders>
              <w:top w:val="nil"/>
              <w:left w:val="single" w:sz="4" w:space="0" w:color="auto"/>
              <w:bottom w:val="single" w:sz="4" w:space="0" w:color="auto"/>
              <w:right w:val="single" w:sz="4" w:space="0" w:color="auto"/>
            </w:tcBorders>
            <w:shd w:val="clear" w:color="auto" w:fill="auto"/>
            <w:noWrap/>
            <w:vAlign w:val="bottom"/>
            <w:hideMark/>
          </w:tcPr>
          <w:p w14:paraId="511E8599" w14:textId="77777777" w:rsidR="00FB4E3A" w:rsidRPr="004F7516" w:rsidRDefault="00FB4E3A" w:rsidP="00D22F9F">
            <w:pPr>
              <w:jc w:val="right"/>
              <w:rPr>
                <w:rFonts w:ascii="Calibri" w:hAnsi="Calibri" w:cs="Calibri"/>
                <w:color w:val="000000"/>
                <w:sz w:val="22"/>
                <w:szCs w:val="22"/>
              </w:rPr>
            </w:pPr>
            <w:r w:rsidRPr="004F7516">
              <w:rPr>
                <w:rFonts w:ascii="Calibri" w:hAnsi="Calibri" w:cs="Calibri"/>
                <w:color w:val="000000"/>
                <w:sz w:val="22"/>
                <w:szCs w:val="22"/>
              </w:rPr>
              <w:t>6</w:t>
            </w:r>
          </w:p>
        </w:tc>
        <w:tc>
          <w:tcPr>
            <w:tcW w:w="3554" w:type="pct"/>
            <w:tcBorders>
              <w:top w:val="nil"/>
              <w:left w:val="nil"/>
              <w:bottom w:val="single" w:sz="4" w:space="0" w:color="auto"/>
              <w:right w:val="single" w:sz="4" w:space="0" w:color="auto"/>
            </w:tcBorders>
            <w:shd w:val="clear" w:color="auto" w:fill="auto"/>
            <w:noWrap/>
            <w:vAlign w:val="bottom"/>
            <w:hideMark/>
          </w:tcPr>
          <w:p w14:paraId="1AF82CBB" w14:textId="77777777" w:rsidR="00FB4E3A" w:rsidRPr="004F7516" w:rsidRDefault="00FB4E3A" w:rsidP="00D22F9F">
            <w:pPr>
              <w:jc w:val="left"/>
              <w:rPr>
                <w:rFonts w:ascii="Calibri" w:hAnsi="Calibri" w:cs="Calibri"/>
                <w:color w:val="000000"/>
                <w:sz w:val="22"/>
                <w:szCs w:val="22"/>
              </w:rPr>
            </w:pPr>
            <w:r w:rsidRPr="004F7516">
              <w:rPr>
                <w:rFonts w:ascii="Calibri" w:hAnsi="Calibri" w:cs="Calibri"/>
                <w:color w:val="000000"/>
                <w:sz w:val="22"/>
                <w:szCs w:val="22"/>
              </w:rPr>
              <w:t>Tratamento automático do sistema</w:t>
            </w:r>
          </w:p>
        </w:tc>
      </w:tr>
    </w:tbl>
    <w:p w14:paraId="3DC58E0A" w14:textId="77777777" w:rsidR="00FB4E3A" w:rsidRDefault="00FB4E3A" w:rsidP="00FB4E3A">
      <w:pPr>
        <w:jc w:val="left"/>
        <w:rPr>
          <w:rFonts w:cs="Arial"/>
          <w:color w:val="000000"/>
          <w:sz w:val="20"/>
          <w:szCs w:val="20"/>
        </w:rPr>
      </w:pPr>
    </w:p>
    <w:p w14:paraId="5EE6FCA8" w14:textId="77777777" w:rsidR="00FB4E3A" w:rsidRDefault="00FB4E3A" w:rsidP="00FB4E3A">
      <w:pPr>
        <w:jc w:val="left"/>
        <w:rPr>
          <w:rFonts w:cs="Arial"/>
          <w:color w:val="000000"/>
          <w:sz w:val="20"/>
          <w:szCs w:val="20"/>
        </w:rPr>
      </w:pPr>
    </w:p>
    <w:tbl>
      <w:tblPr>
        <w:tblW w:w="2695" w:type="pct"/>
        <w:tblInd w:w="1341" w:type="dxa"/>
        <w:tblCellMar>
          <w:left w:w="70" w:type="dxa"/>
          <w:right w:w="70" w:type="dxa"/>
        </w:tblCellMar>
        <w:tblLook w:val="04A0" w:firstRow="1" w:lastRow="0" w:firstColumn="1" w:lastColumn="0" w:noHBand="0" w:noVBand="1"/>
      </w:tblPr>
      <w:tblGrid>
        <w:gridCol w:w="2204"/>
        <w:gridCol w:w="3292"/>
      </w:tblGrid>
      <w:tr w:rsidR="00FB4E3A" w:rsidRPr="008655E6" w14:paraId="30A2B4A3" w14:textId="77777777" w:rsidTr="00260E62">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E77AFDE" w14:textId="77777777" w:rsidR="00FB4E3A" w:rsidRPr="008655E6"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8655E6">
              <w:rPr>
                <w:rFonts w:ascii="Calibri" w:hAnsi="Calibri" w:cs="Calibri"/>
                <w:color w:val="000000"/>
                <w:sz w:val="22"/>
                <w:szCs w:val="22"/>
              </w:rPr>
              <w:t>R_ORIGEM_DECISAO</w:t>
            </w:r>
          </w:p>
        </w:tc>
      </w:tr>
      <w:tr w:rsidR="00FB4E3A" w:rsidRPr="008655E6" w14:paraId="149083A3" w14:textId="77777777" w:rsidTr="00260E62">
        <w:trPr>
          <w:trHeight w:val="300"/>
        </w:trPr>
        <w:tc>
          <w:tcPr>
            <w:tcW w:w="2005" w:type="pct"/>
            <w:tcBorders>
              <w:top w:val="nil"/>
              <w:left w:val="single" w:sz="4" w:space="0" w:color="auto"/>
              <w:bottom w:val="single" w:sz="4" w:space="0" w:color="auto"/>
              <w:right w:val="single" w:sz="4" w:space="0" w:color="auto"/>
            </w:tcBorders>
            <w:shd w:val="clear" w:color="000000" w:fill="D9D9D9"/>
            <w:noWrap/>
            <w:vAlign w:val="bottom"/>
            <w:hideMark/>
          </w:tcPr>
          <w:p w14:paraId="6CF894A6"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ID_ORIGEM_DECISAO</w:t>
            </w:r>
          </w:p>
        </w:tc>
        <w:tc>
          <w:tcPr>
            <w:tcW w:w="2995" w:type="pct"/>
            <w:tcBorders>
              <w:top w:val="nil"/>
              <w:left w:val="nil"/>
              <w:bottom w:val="single" w:sz="4" w:space="0" w:color="auto"/>
              <w:right w:val="single" w:sz="4" w:space="0" w:color="auto"/>
            </w:tcBorders>
            <w:shd w:val="clear" w:color="000000" w:fill="D9D9D9"/>
            <w:noWrap/>
            <w:vAlign w:val="bottom"/>
            <w:hideMark/>
          </w:tcPr>
          <w:p w14:paraId="176B906E"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ORIGEM_DECISAO</w:t>
            </w:r>
          </w:p>
        </w:tc>
      </w:tr>
      <w:tr w:rsidR="00FB4E3A" w:rsidRPr="008655E6" w14:paraId="2290C425" w14:textId="77777777" w:rsidTr="00260E62">
        <w:trPr>
          <w:trHeight w:val="300"/>
        </w:trPr>
        <w:tc>
          <w:tcPr>
            <w:tcW w:w="2005" w:type="pct"/>
            <w:tcBorders>
              <w:top w:val="nil"/>
              <w:left w:val="single" w:sz="4" w:space="0" w:color="auto"/>
              <w:bottom w:val="single" w:sz="4" w:space="0" w:color="auto"/>
              <w:right w:val="single" w:sz="4" w:space="0" w:color="auto"/>
            </w:tcBorders>
            <w:shd w:val="clear" w:color="auto" w:fill="auto"/>
            <w:noWrap/>
            <w:vAlign w:val="bottom"/>
            <w:hideMark/>
          </w:tcPr>
          <w:p w14:paraId="0716B61F"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w:t>
            </w:r>
          </w:p>
        </w:tc>
        <w:tc>
          <w:tcPr>
            <w:tcW w:w="2995" w:type="pct"/>
            <w:tcBorders>
              <w:top w:val="nil"/>
              <w:left w:val="nil"/>
              <w:bottom w:val="single" w:sz="4" w:space="0" w:color="auto"/>
              <w:right w:val="single" w:sz="4" w:space="0" w:color="auto"/>
            </w:tcBorders>
            <w:shd w:val="clear" w:color="auto" w:fill="auto"/>
            <w:noWrap/>
            <w:vAlign w:val="center"/>
            <w:hideMark/>
          </w:tcPr>
          <w:p w14:paraId="0D5575B1"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A pedido Ger. Crédito</w:t>
            </w:r>
          </w:p>
        </w:tc>
      </w:tr>
      <w:tr w:rsidR="00FB4E3A" w:rsidRPr="008655E6" w14:paraId="773482D4" w14:textId="77777777" w:rsidTr="00260E62">
        <w:trPr>
          <w:trHeight w:val="300"/>
        </w:trPr>
        <w:tc>
          <w:tcPr>
            <w:tcW w:w="2005" w:type="pct"/>
            <w:tcBorders>
              <w:top w:val="nil"/>
              <w:left w:val="single" w:sz="4" w:space="0" w:color="auto"/>
              <w:bottom w:val="single" w:sz="4" w:space="0" w:color="auto"/>
              <w:right w:val="single" w:sz="4" w:space="0" w:color="auto"/>
            </w:tcBorders>
            <w:shd w:val="clear" w:color="auto" w:fill="auto"/>
            <w:noWrap/>
            <w:vAlign w:val="bottom"/>
            <w:hideMark/>
          </w:tcPr>
          <w:p w14:paraId="26C185CD"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2</w:t>
            </w:r>
          </w:p>
        </w:tc>
        <w:tc>
          <w:tcPr>
            <w:tcW w:w="2995" w:type="pct"/>
            <w:tcBorders>
              <w:top w:val="nil"/>
              <w:left w:val="nil"/>
              <w:bottom w:val="single" w:sz="4" w:space="0" w:color="auto"/>
              <w:right w:val="single" w:sz="4" w:space="0" w:color="auto"/>
            </w:tcBorders>
            <w:shd w:val="clear" w:color="auto" w:fill="auto"/>
            <w:noWrap/>
            <w:vAlign w:val="center"/>
            <w:hideMark/>
          </w:tcPr>
          <w:p w14:paraId="6936D273"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A pedido Regional</w:t>
            </w:r>
          </w:p>
        </w:tc>
      </w:tr>
      <w:tr w:rsidR="00FB4E3A" w:rsidRPr="008655E6" w14:paraId="5A3BC8FC" w14:textId="77777777" w:rsidTr="00260E62">
        <w:trPr>
          <w:trHeight w:val="300"/>
        </w:trPr>
        <w:tc>
          <w:tcPr>
            <w:tcW w:w="2005" w:type="pct"/>
            <w:tcBorders>
              <w:top w:val="nil"/>
              <w:left w:val="single" w:sz="4" w:space="0" w:color="auto"/>
              <w:bottom w:val="single" w:sz="4" w:space="0" w:color="auto"/>
              <w:right w:val="single" w:sz="4" w:space="0" w:color="auto"/>
            </w:tcBorders>
            <w:shd w:val="clear" w:color="auto" w:fill="auto"/>
            <w:noWrap/>
            <w:vAlign w:val="bottom"/>
            <w:hideMark/>
          </w:tcPr>
          <w:p w14:paraId="348C054A"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3</w:t>
            </w:r>
          </w:p>
        </w:tc>
        <w:tc>
          <w:tcPr>
            <w:tcW w:w="2995" w:type="pct"/>
            <w:tcBorders>
              <w:top w:val="nil"/>
              <w:left w:val="nil"/>
              <w:bottom w:val="single" w:sz="4" w:space="0" w:color="auto"/>
              <w:right w:val="single" w:sz="4" w:space="0" w:color="auto"/>
            </w:tcBorders>
            <w:shd w:val="clear" w:color="auto" w:fill="auto"/>
            <w:noWrap/>
            <w:vAlign w:val="center"/>
            <w:hideMark/>
          </w:tcPr>
          <w:p w14:paraId="7AB3AE89"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Por processo interno</w:t>
            </w:r>
          </w:p>
        </w:tc>
      </w:tr>
      <w:tr w:rsidR="00FB4E3A" w:rsidRPr="008655E6" w14:paraId="475C5B0D" w14:textId="77777777" w:rsidTr="00260E62">
        <w:trPr>
          <w:trHeight w:val="300"/>
        </w:trPr>
        <w:tc>
          <w:tcPr>
            <w:tcW w:w="2005" w:type="pct"/>
            <w:tcBorders>
              <w:top w:val="nil"/>
              <w:left w:val="single" w:sz="4" w:space="0" w:color="auto"/>
              <w:bottom w:val="single" w:sz="4" w:space="0" w:color="auto"/>
              <w:right w:val="single" w:sz="4" w:space="0" w:color="auto"/>
            </w:tcBorders>
            <w:shd w:val="clear" w:color="auto" w:fill="auto"/>
            <w:noWrap/>
            <w:vAlign w:val="bottom"/>
            <w:hideMark/>
          </w:tcPr>
          <w:p w14:paraId="429A5845"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4</w:t>
            </w:r>
          </w:p>
        </w:tc>
        <w:tc>
          <w:tcPr>
            <w:tcW w:w="2995" w:type="pct"/>
            <w:tcBorders>
              <w:top w:val="nil"/>
              <w:left w:val="nil"/>
              <w:bottom w:val="single" w:sz="4" w:space="0" w:color="auto"/>
              <w:right w:val="single" w:sz="4" w:space="0" w:color="auto"/>
            </w:tcBorders>
            <w:shd w:val="clear" w:color="auto" w:fill="auto"/>
            <w:noWrap/>
            <w:vAlign w:val="bottom"/>
            <w:hideMark/>
          </w:tcPr>
          <w:p w14:paraId="3639180C"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Tratamento automático do sistema</w:t>
            </w:r>
          </w:p>
        </w:tc>
      </w:tr>
    </w:tbl>
    <w:p w14:paraId="3D1DE1A2" w14:textId="77777777" w:rsidR="00FB4E3A" w:rsidRDefault="00FB4E3A" w:rsidP="00260E62">
      <w:pPr>
        <w:ind w:left="1341"/>
        <w:jc w:val="left"/>
        <w:rPr>
          <w:rFonts w:cs="Arial"/>
          <w:color w:val="000000"/>
          <w:sz w:val="20"/>
          <w:szCs w:val="20"/>
        </w:rPr>
      </w:pPr>
    </w:p>
    <w:p w14:paraId="3E65CA82" w14:textId="77777777" w:rsidR="00FB4E3A" w:rsidRDefault="00FB4E3A" w:rsidP="00260E62">
      <w:pPr>
        <w:ind w:left="1341"/>
        <w:jc w:val="left"/>
        <w:rPr>
          <w:rFonts w:cs="Arial"/>
          <w:color w:val="000000"/>
          <w:sz w:val="20"/>
          <w:szCs w:val="20"/>
        </w:rPr>
      </w:pPr>
    </w:p>
    <w:tbl>
      <w:tblPr>
        <w:tblW w:w="3118" w:type="pct"/>
        <w:tblInd w:w="1341" w:type="dxa"/>
        <w:tblCellMar>
          <w:left w:w="70" w:type="dxa"/>
          <w:right w:w="70" w:type="dxa"/>
        </w:tblCellMar>
        <w:tblLook w:val="04A0" w:firstRow="1" w:lastRow="0" w:firstColumn="1" w:lastColumn="0" w:noHBand="0" w:noVBand="1"/>
      </w:tblPr>
      <w:tblGrid>
        <w:gridCol w:w="2215"/>
        <w:gridCol w:w="4143"/>
      </w:tblGrid>
      <w:tr w:rsidR="00FB4E3A" w:rsidRPr="008655E6" w14:paraId="1E2065D7" w14:textId="77777777" w:rsidTr="00260E62">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216C214" w14:textId="77777777" w:rsidR="00FB4E3A" w:rsidRPr="008655E6"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8655E6">
              <w:rPr>
                <w:rFonts w:ascii="Calibri" w:hAnsi="Calibri" w:cs="Calibri"/>
                <w:color w:val="000000"/>
                <w:sz w:val="22"/>
                <w:szCs w:val="22"/>
              </w:rPr>
              <w:t>R_MOTIVO_DECISAO</w:t>
            </w:r>
          </w:p>
        </w:tc>
      </w:tr>
      <w:tr w:rsidR="00FB4E3A" w:rsidRPr="008655E6" w14:paraId="298345D2" w14:textId="77777777" w:rsidTr="00260E62">
        <w:trPr>
          <w:trHeight w:val="300"/>
        </w:trPr>
        <w:tc>
          <w:tcPr>
            <w:tcW w:w="1742" w:type="pct"/>
            <w:tcBorders>
              <w:top w:val="nil"/>
              <w:left w:val="single" w:sz="4" w:space="0" w:color="auto"/>
              <w:bottom w:val="single" w:sz="4" w:space="0" w:color="auto"/>
              <w:right w:val="single" w:sz="4" w:space="0" w:color="auto"/>
            </w:tcBorders>
            <w:shd w:val="clear" w:color="000000" w:fill="D9D9D9"/>
            <w:noWrap/>
            <w:vAlign w:val="bottom"/>
            <w:hideMark/>
          </w:tcPr>
          <w:p w14:paraId="5BEFA426"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ID_MOTIVO_DECISAO</w:t>
            </w:r>
          </w:p>
        </w:tc>
        <w:tc>
          <w:tcPr>
            <w:tcW w:w="3258" w:type="pct"/>
            <w:tcBorders>
              <w:top w:val="nil"/>
              <w:left w:val="nil"/>
              <w:bottom w:val="single" w:sz="4" w:space="0" w:color="auto"/>
              <w:right w:val="single" w:sz="4" w:space="0" w:color="auto"/>
            </w:tcBorders>
            <w:shd w:val="clear" w:color="000000" w:fill="D9D9D9"/>
            <w:noWrap/>
            <w:vAlign w:val="bottom"/>
            <w:hideMark/>
          </w:tcPr>
          <w:p w14:paraId="137924BE"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MOTIVO_DECISAO</w:t>
            </w:r>
          </w:p>
        </w:tc>
      </w:tr>
      <w:tr w:rsidR="00FB4E3A" w:rsidRPr="008655E6" w14:paraId="43CBBC7F"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2C1A56FE"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w:t>
            </w:r>
          </w:p>
        </w:tc>
        <w:tc>
          <w:tcPr>
            <w:tcW w:w="3258" w:type="pct"/>
            <w:tcBorders>
              <w:top w:val="nil"/>
              <w:left w:val="nil"/>
              <w:bottom w:val="single" w:sz="4" w:space="0" w:color="auto"/>
              <w:right w:val="single" w:sz="4" w:space="0" w:color="auto"/>
            </w:tcBorders>
            <w:shd w:val="clear" w:color="auto" w:fill="auto"/>
            <w:noWrap/>
            <w:vAlign w:val="center"/>
            <w:hideMark/>
          </w:tcPr>
          <w:p w14:paraId="09880F9D"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Cliente não solicitou</w:t>
            </w:r>
          </w:p>
        </w:tc>
      </w:tr>
      <w:tr w:rsidR="00FB4E3A" w:rsidRPr="008655E6" w14:paraId="034D9FCA"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7A0B3265"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2</w:t>
            </w:r>
          </w:p>
        </w:tc>
        <w:tc>
          <w:tcPr>
            <w:tcW w:w="3258" w:type="pct"/>
            <w:tcBorders>
              <w:top w:val="nil"/>
              <w:left w:val="nil"/>
              <w:bottom w:val="single" w:sz="4" w:space="0" w:color="auto"/>
              <w:right w:val="single" w:sz="4" w:space="0" w:color="auto"/>
            </w:tcBorders>
            <w:shd w:val="clear" w:color="auto" w:fill="auto"/>
            <w:noWrap/>
            <w:vAlign w:val="center"/>
            <w:hideMark/>
          </w:tcPr>
          <w:p w14:paraId="1A9939DD"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Desconhece contrato</w:t>
            </w:r>
          </w:p>
        </w:tc>
      </w:tr>
      <w:tr w:rsidR="00FB4E3A" w:rsidRPr="008655E6" w14:paraId="7C42F022"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53F7CD51"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3</w:t>
            </w:r>
          </w:p>
        </w:tc>
        <w:tc>
          <w:tcPr>
            <w:tcW w:w="3258" w:type="pct"/>
            <w:tcBorders>
              <w:top w:val="nil"/>
              <w:left w:val="nil"/>
              <w:bottom w:val="single" w:sz="4" w:space="0" w:color="auto"/>
              <w:right w:val="single" w:sz="4" w:space="0" w:color="auto"/>
            </w:tcBorders>
            <w:shd w:val="clear" w:color="auto" w:fill="auto"/>
            <w:noWrap/>
            <w:vAlign w:val="center"/>
            <w:hideMark/>
          </w:tcPr>
          <w:p w14:paraId="648C7A76"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CPF cancelado na Receita</w:t>
            </w:r>
          </w:p>
        </w:tc>
      </w:tr>
      <w:tr w:rsidR="00FB4E3A" w:rsidRPr="008655E6" w14:paraId="6CC98320"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2F033E71"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4</w:t>
            </w:r>
          </w:p>
        </w:tc>
        <w:tc>
          <w:tcPr>
            <w:tcW w:w="3258" w:type="pct"/>
            <w:tcBorders>
              <w:top w:val="nil"/>
              <w:left w:val="nil"/>
              <w:bottom w:val="single" w:sz="4" w:space="0" w:color="auto"/>
              <w:right w:val="single" w:sz="4" w:space="0" w:color="auto"/>
            </w:tcBorders>
            <w:shd w:val="clear" w:color="auto" w:fill="auto"/>
            <w:noWrap/>
            <w:vAlign w:val="center"/>
            <w:hideMark/>
          </w:tcPr>
          <w:p w14:paraId="2A7F32B8"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Divergência UF</w:t>
            </w:r>
          </w:p>
        </w:tc>
      </w:tr>
      <w:tr w:rsidR="00FB4E3A" w:rsidRPr="008655E6" w14:paraId="7D47FFF7"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09B84B01"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5</w:t>
            </w:r>
          </w:p>
        </w:tc>
        <w:tc>
          <w:tcPr>
            <w:tcW w:w="3258" w:type="pct"/>
            <w:tcBorders>
              <w:top w:val="nil"/>
              <w:left w:val="nil"/>
              <w:bottom w:val="single" w:sz="4" w:space="0" w:color="auto"/>
              <w:right w:val="single" w:sz="4" w:space="0" w:color="auto"/>
            </w:tcBorders>
            <w:shd w:val="clear" w:color="auto" w:fill="auto"/>
            <w:noWrap/>
            <w:vAlign w:val="center"/>
            <w:hideMark/>
          </w:tcPr>
          <w:p w14:paraId="7E2219E2"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Se recusa a confirmar dados</w:t>
            </w:r>
          </w:p>
        </w:tc>
      </w:tr>
      <w:tr w:rsidR="00FB4E3A" w:rsidRPr="008655E6" w14:paraId="5D57BE43"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4E339327"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6</w:t>
            </w:r>
          </w:p>
        </w:tc>
        <w:tc>
          <w:tcPr>
            <w:tcW w:w="3258" w:type="pct"/>
            <w:tcBorders>
              <w:top w:val="nil"/>
              <w:left w:val="nil"/>
              <w:bottom w:val="single" w:sz="4" w:space="0" w:color="auto"/>
              <w:right w:val="single" w:sz="4" w:space="0" w:color="auto"/>
            </w:tcBorders>
            <w:shd w:val="clear" w:color="auto" w:fill="auto"/>
            <w:noWrap/>
            <w:vAlign w:val="center"/>
            <w:hideMark/>
          </w:tcPr>
          <w:p w14:paraId="2BA112B7"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Contrato anterior cancelado/bloq por fraude</w:t>
            </w:r>
          </w:p>
        </w:tc>
      </w:tr>
      <w:tr w:rsidR="00FB4E3A" w:rsidRPr="008655E6" w14:paraId="3462DC56"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0A2AEAA2"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7</w:t>
            </w:r>
          </w:p>
        </w:tc>
        <w:tc>
          <w:tcPr>
            <w:tcW w:w="3258" w:type="pct"/>
            <w:tcBorders>
              <w:top w:val="nil"/>
              <w:left w:val="nil"/>
              <w:bottom w:val="single" w:sz="4" w:space="0" w:color="auto"/>
              <w:right w:val="single" w:sz="4" w:space="0" w:color="auto"/>
            </w:tcBorders>
            <w:shd w:val="clear" w:color="auto" w:fill="auto"/>
            <w:noWrap/>
            <w:vAlign w:val="center"/>
            <w:hideMark/>
          </w:tcPr>
          <w:p w14:paraId="2B77F79C"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Risco KFI86 / Inadimplente</w:t>
            </w:r>
          </w:p>
        </w:tc>
      </w:tr>
      <w:tr w:rsidR="00FB4E3A" w:rsidRPr="008655E6" w14:paraId="56BA1B07"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4FAB9FB7"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8</w:t>
            </w:r>
          </w:p>
        </w:tc>
        <w:tc>
          <w:tcPr>
            <w:tcW w:w="3258" w:type="pct"/>
            <w:tcBorders>
              <w:top w:val="nil"/>
              <w:left w:val="nil"/>
              <w:bottom w:val="single" w:sz="4" w:space="0" w:color="auto"/>
              <w:right w:val="single" w:sz="4" w:space="0" w:color="auto"/>
            </w:tcBorders>
            <w:shd w:val="clear" w:color="auto" w:fill="auto"/>
            <w:noWrap/>
            <w:vAlign w:val="center"/>
            <w:hideMark/>
          </w:tcPr>
          <w:p w14:paraId="061B0C78"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Não passa segurança no contrato</w:t>
            </w:r>
          </w:p>
        </w:tc>
      </w:tr>
      <w:tr w:rsidR="00FB4E3A" w:rsidRPr="008655E6" w14:paraId="16CA3E25"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3CABC7AA"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9</w:t>
            </w:r>
          </w:p>
        </w:tc>
        <w:tc>
          <w:tcPr>
            <w:tcW w:w="3258" w:type="pct"/>
            <w:tcBorders>
              <w:top w:val="nil"/>
              <w:left w:val="nil"/>
              <w:bottom w:val="single" w:sz="4" w:space="0" w:color="auto"/>
              <w:right w:val="single" w:sz="4" w:space="0" w:color="auto"/>
            </w:tcBorders>
            <w:shd w:val="clear" w:color="auto" w:fill="auto"/>
            <w:noWrap/>
            <w:vAlign w:val="center"/>
            <w:hideMark/>
          </w:tcPr>
          <w:p w14:paraId="2517A2B8"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5 ou mais KFIs</w:t>
            </w:r>
          </w:p>
        </w:tc>
      </w:tr>
      <w:tr w:rsidR="00FB4E3A" w:rsidRPr="008655E6" w14:paraId="4D9A9DE7"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67BEC7FD"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10</w:t>
            </w:r>
          </w:p>
        </w:tc>
        <w:tc>
          <w:tcPr>
            <w:tcW w:w="3258" w:type="pct"/>
            <w:tcBorders>
              <w:top w:val="nil"/>
              <w:left w:val="nil"/>
              <w:bottom w:val="single" w:sz="4" w:space="0" w:color="auto"/>
              <w:right w:val="single" w:sz="4" w:space="0" w:color="auto"/>
            </w:tcBorders>
            <w:shd w:val="clear" w:color="auto" w:fill="auto"/>
            <w:noWrap/>
            <w:vAlign w:val="center"/>
            <w:hideMark/>
          </w:tcPr>
          <w:p w14:paraId="1D0B17BE"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UFs de risco</w:t>
            </w:r>
          </w:p>
        </w:tc>
      </w:tr>
      <w:tr w:rsidR="00FB4E3A" w:rsidRPr="008655E6" w14:paraId="1CAF8DBB"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3FA88481"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11</w:t>
            </w:r>
          </w:p>
        </w:tc>
        <w:tc>
          <w:tcPr>
            <w:tcW w:w="3258" w:type="pct"/>
            <w:tcBorders>
              <w:top w:val="nil"/>
              <w:left w:val="nil"/>
              <w:bottom w:val="single" w:sz="4" w:space="0" w:color="auto"/>
              <w:right w:val="single" w:sz="4" w:space="0" w:color="auto"/>
            </w:tcBorders>
            <w:shd w:val="clear" w:color="auto" w:fill="auto"/>
            <w:noWrap/>
            <w:vAlign w:val="center"/>
            <w:hideMark/>
          </w:tcPr>
          <w:p w14:paraId="3EF01DAF"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Outro motivo fraude</w:t>
            </w:r>
          </w:p>
        </w:tc>
      </w:tr>
      <w:tr w:rsidR="00FB4E3A" w:rsidRPr="008655E6" w14:paraId="74BEB1ED"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15DCF988"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12</w:t>
            </w:r>
          </w:p>
        </w:tc>
        <w:tc>
          <w:tcPr>
            <w:tcW w:w="3258" w:type="pct"/>
            <w:tcBorders>
              <w:top w:val="nil"/>
              <w:left w:val="nil"/>
              <w:bottom w:val="single" w:sz="4" w:space="0" w:color="auto"/>
              <w:right w:val="single" w:sz="4" w:space="0" w:color="auto"/>
            </w:tcBorders>
            <w:shd w:val="clear" w:color="auto" w:fill="auto"/>
            <w:noWrap/>
            <w:vAlign w:val="center"/>
            <w:hideMark/>
          </w:tcPr>
          <w:p w14:paraId="595D8B87"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Alto score SIAF</w:t>
            </w:r>
          </w:p>
        </w:tc>
      </w:tr>
      <w:tr w:rsidR="00FB4E3A" w:rsidRPr="008655E6" w14:paraId="27413032"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52BCC2EA"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13</w:t>
            </w:r>
          </w:p>
        </w:tc>
        <w:tc>
          <w:tcPr>
            <w:tcW w:w="3258" w:type="pct"/>
            <w:tcBorders>
              <w:top w:val="nil"/>
              <w:left w:val="nil"/>
              <w:bottom w:val="single" w:sz="4" w:space="0" w:color="auto"/>
              <w:right w:val="single" w:sz="4" w:space="0" w:color="auto"/>
            </w:tcBorders>
            <w:shd w:val="clear" w:color="auto" w:fill="auto"/>
            <w:noWrap/>
            <w:vAlign w:val="bottom"/>
            <w:hideMark/>
          </w:tcPr>
          <w:p w14:paraId="2E8E618D"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Cancelamento a pedido da regional</w:t>
            </w:r>
          </w:p>
        </w:tc>
      </w:tr>
      <w:tr w:rsidR="00FB4E3A" w:rsidRPr="008655E6" w14:paraId="2922EEA0"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0AE2BD11"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14</w:t>
            </w:r>
          </w:p>
        </w:tc>
        <w:tc>
          <w:tcPr>
            <w:tcW w:w="3258" w:type="pct"/>
            <w:tcBorders>
              <w:top w:val="nil"/>
              <w:left w:val="nil"/>
              <w:bottom w:val="single" w:sz="4" w:space="0" w:color="auto"/>
              <w:right w:val="single" w:sz="4" w:space="0" w:color="auto"/>
            </w:tcBorders>
            <w:shd w:val="clear" w:color="auto" w:fill="auto"/>
            <w:noWrap/>
            <w:vAlign w:val="center"/>
            <w:hideMark/>
          </w:tcPr>
          <w:p w14:paraId="377BF2EB"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Erro de venda / cadastro</w:t>
            </w:r>
          </w:p>
        </w:tc>
      </w:tr>
      <w:tr w:rsidR="00FB4E3A" w:rsidRPr="008655E6" w14:paraId="638BB197"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3C292E04"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15</w:t>
            </w:r>
          </w:p>
        </w:tc>
        <w:tc>
          <w:tcPr>
            <w:tcW w:w="3258" w:type="pct"/>
            <w:tcBorders>
              <w:top w:val="nil"/>
              <w:left w:val="nil"/>
              <w:bottom w:val="single" w:sz="4" w:space="0" w:color="auto"/>
              <w:right w:val="single" w:sz="4" w:space="0" w:color="auto"/>
            </w:tcBorders>
            <w:shd w:val="clear" w:color="auto" w:fill="auto"/>
            <w:noWrap/>
            <w:vAlign w:val="center"/>
            <w:hideMark/>
          </w:tcPr>
          <w:p w14:paraId="12D72AA5"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Cliente desistiu da solicitação</w:t>
            </w:r>
          </w:p>
        </w:tc>
      </w:tr>
      <w:tr w:rsidR="00FB4E3A" w:rsidRPr="008655E6" w14:paraId="61C95692" w14:textId="77777777" w:rsidTr="00260E62">
        <w:trPr>
          <w:trHeight w:val="300"/>
        </w:trPr>
        <w:tc>
          <w:tcPr>
            <w:tcW w:w="1742" w:type="pct"/>
            <w:tcBorders>
              <w:top w:val="nil"/>
              <w:left w:val="single" w:sz="4" w:space="0" w:color="auto"/>
              <w:bottom w:val="single" w:sz="4" w:space="0" w:color="auto"/>
              <w:right w:val="single" w:sz="4" w:space="0" w:color="auto"/>
            </w:tcBorders>
            <w:shd w:val="clear" w:color="auto" w:fill="auto"/>
            <w:noWrap/>
            <w:vAlign w:val="bottom"/>
            <w:hideMark/>
          </w:tcPr>
          <w:p w14:paraId="0128C9CC" w14:textId="77777777" w:rsidR="00FB4E3A" w:rsidRPr="008655E6" w:rsidRDefault="00FB4E3A" w:rsidP="00D22F9F">
            <w:pPr>
              <w:jc w:val="right"/>
              <w:rPr>
                <w:rFonts w:ascii="Calibri" w:hAnsi="Calibri" w:cs="Calibri"/>
                <w:color w:val="000000"/>
                <w:sz w:val="22"/>
                <w:szCs w:val="22"/>
              </w:rPr>
            </w:pPr>
            <w:r w:rsidRPr="008655E6">
              <w:rPr>
                <w:rFonts w:ascii="Calibri" w:hAnsi="Calibri" w:cs="Calibri"/>
                <w:color w:val="000000"/>
                <w:sz w:val="22"/>
                <w:szCs w:val="22"/>
              </w:rPr>
              <w:t>16</w:t>
            </w:r>
          </w:p>
        </w:tc>
        <w:tc>
          <w:tcPr>
            <w:tcW w:w="3258" w:type="pct"/>
            <w:tcBorders>
              <w:top w:val="nil"/>
              <w:left w:val="nil"/>
              <w:bottom w:val="single" w:sz="4" w:space="0" w:color="auto"/>
              <w:right w:val="single" w:sz="4" w:space="0" w:color="auto"/>
            </w:tcBorders>
            <w:shd w:val="clear" w:color="auto" w:fill="auto"/>
            <w:noWrap/>
            <w:vAlign w:val="bottom"/>
            <w:hideMark/>
          </w:tcPr>
          <w:p w14:paraId="14D245B8" w14:textId="77777777" w:rsidR="00FB4E3A" w:rsidRPr="008655E6" w:rsidRDefault="00FB4E3A" w:rsidP="00D22F9F">
            <w:pPr>
              <w:jc w:val="left"/>
              <w:rPr>
                <w:rFonts w:ascii="Calibri" w:hAnsi="Calibri" w:cs="Calibri"/>
                <w:color w:val="000000"/>
                <w:sz w:val="22"/>
                <w:szCs w:val="22"/>
              </w:rPr>
            </w:pPr>
            <w:r w:rsidRPr="008655E6">
              <w:rPr>
                <w:rFonts w:ascii="Calibri" w:hAnsi="Calibri" w:cs="Calibri"/>
                <w:color w:val="000000"/>
                <w:sz w:val="22"/>
                <w:szCs w:val="22"/>
              </w:rPr>
              <w:t>Tratamento automático do sistema</w:t>
            </w:r>
          </w:p>
        </w:tc>
      </w:tr>
    </w:tbl>
    <w:p w14:paraId="040B0342" w14:textId="77777777" w:rsidR="00FB4E3A" w:rsidRDefault="00FB4E3A" w:rsidP="00260E62">
      <w:pPr>
        <w:ind w:left="1341"/>
        <w:jc w:val="left"/>
        <w:rPr>
          <w:rFonts w:cs="Arial"/>
          <w:color w:val="000000"/>
          <w:sz w:val="20"/>
          <w:szCs w:val="20"/>
        </w:rPr>
      </w:pPr>
    </w:p>
    <w:p w14:paraId="3588BF76" w14:textId="77777777" w:rsidR="00FB4E3A" w:rsidRDefault="00FB4E3A" w:rsidP="00260E62">
      <w:pPr>
        <w:ind w:left="1341"/>
        <w:jc w:val="left"/>
        <w:rPr>
          <w:rFonts w:cs="Arial"/>
          <w:color w:val="000000"/>
          <w:sz w:val="20"/>
          <w:szCs w:val="20"/>
        </w:rPr>
      </w:pPr>
    </w:p>
    <w:tbl>
      <w:tblPr>
        <w:tblW w:w="3455" w:type="pct"/>
        <w:tblInd w:w="1341" w:type="dxa"/>
        <w:tblCellMar>
          <w:left w:w="70" w:type="dxa"/>
          <w:right w:w="70" w:type="dxa"/>
        </w:tblCellMar>
        <w:tblLook w:val="04A0" w:firstRow="1" w:lastRow="0" w:firstColumn="1" w:lastColumn="0" w:noHBand="0" w:noVBand="1"/>
      </w:tblPr>
      <w:tblGrid>
        <w:gridCol w:w="2381"/>
        <w:gridCol w:w="4664"/>
      </w:tblGrid>
      <w:tr w:rsidR="00FB4E3A" w:rsidRPr="0063076B" w14:paraId="7BED0F21" w14:textId="77777777" w:rsidTr="00260E62">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25EC74" w14:textId="77777777" w:rsidR="00FB4E3A" w:rsidRPr="0063076B"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63076B">
              <w:rPr>
                <w:rFonts w:ascii="Calibri" w:hAnsi="Calibri" w:cs="Calibri"/>
                <w:color w:val="000000"/>
                <w:sz w:val="22"/>
                <w:szCs w:val="22"/>
              </w:rPr>
              <w:t>R_MOTIVO_BLOQUEIO</w:t>
            </w:r>
          </w:p>
        </w:tc>
      </w:tr>
      <w:tr w:rsidR="00FB4E3A" w:rsidRPr="0063076B" w14:paraId="068ADA08" w14:textId="77777777" w:rsidTr="00260E62">
        <w:trPr>
          <w:trHeight w:val="300"/>
        </w:trPr>
        <w:tc>
          <w:tcPr>
            <w:tcW w:w="1690" w:type="pct"/>
            <w:tcBorders>
              <w:top w:val="nil"/>
              <w:left w:val="single" w:sz="4" w:space="0" w:color="auto"/>
              <w:bottom w:val="single" w:sz="4" w:space="0" w:color="auto"/>
              <w:right w:val="single" w:sz="4" w:space="0" w:color="auto"/>
            </w:tcBorders>
            <w:shd w:val="clear" w:color="000000" w:fill="D9D9D9"/>
            <w:noWrap/>
            <w:vAlign w:val="bottom"/>
            <w:hideMark/>
          </w:tcPr>
          <w:p w14:paraId="506A61E5"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ID_MOTIVO_BLOQUEIO</w:t>
            </w:r>
          </w:p>
        </w:tc>
        <w:tc>
          <w:tcPr>
            <w:tcW w:w="3310" w:type="pct"/>
            <w:tcBorders>
              <w:top w:val="nil"/>
              <w:left w:val="nil"/>
              <w:bottom w:val="single" w:sz="4" w:space="0" w:color="auto"/>
              <w:right w:val="single" w:sz="4" w:space="0" w:color="auto"/>
            </w:tcBorders>
            <w:shd w:val="clear" w:color="000000" w:fill="D9D9D9"/>
            <w:noWrap/>
            <w:vAlign w:val="bottom"/>
            <w:hideMark/>
          </w:tcPr>
          <w:p w14:paraId="1C3A603E"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MOTIVO_BLOQUEIO</w:t>
            </w:r>
          </w:p>
        </w:tc>
      </w:tr>
      <w:tr w:rsidR="00FB4E3A" w:rsidRPr="0063076B" w14:paraId="3F86F6DB"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17DB1E87"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1</w:t>
            </w:r>
          </w:p>
        </w:tc>
        <w:tc>
          <w:tcPr>
            <w:tcW w:w="3310" w:type="pct"/>
            <w:tcBorders>
              <w:top w:val="nil"/>
              <w:left w:val="nil"/>
              <w:bottom w:val="single" w:sz="4" w:space="0" w:color="auto"/>
              <w:right w:val="single" w:sz="4" w:space="0" w:color="auto"/>
            </w:tcBorders>
            <w:shd w:val="clear" w:color="auto" w:fill="auto"/>
            <w:noWrap/>
            <w:vAlign w:val="bottom"/>
            <w:hideMark/>
          </w:tcPr>
          <w:p w14:paraId="4C2EEEAB"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Análise apos 24h (análise atrasada)</w:t>
            </w:r>
          </w:p>
        </w:tc>
      </w:tr>
      <w:tr w:rsidR="00FB4E3A" w:rsidRPr="0063076B" w14:paraId="7E76EE0E"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37B8F624"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2</w:t>
            </w:r>
          </w:p>
        </w:tc>
        <w:tc>
          <w:tcPr>
            <w:tcW w:w="3310" w:type="pct"/>
            <w:tcBorders>
              <w:top w:val="nil"/>
              <w:left w:val="nil"/>
              <w:bottom w:val="single" w:sz="4" w:space="0" w:color="auto"/>
              <w:right w:val="single" w:sz="4" w:space="0" w:color="auto"/>
            </w:tcBorders>
            <w:shd w:val="clear" w:color="auto" w:fill="auto"/>
            <w:noWrap/>
            <w:vAlign w:val="bottom"/>
            <w:hideMark/>
          </w:tcPr>
          <w:p w14:paraId="4DC7A0F6"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BRI</w:t>
            </w:r>
          </w:p>
        </w:tc>
      </w:tr>
      <w:tr w:rsidR="00FB4E3A" w:rsidRPr="0063076B" w14:paraId="713E4559"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3397967C"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3</w:t>
            </w:r>
          </w:p>
        </w:tc>
        <w:tc>
          <w:tcPr>
            <w:tcW w:w="3310" w:type="pct"/>
            <w:tcBorders>
              <w:top w:val="nil"/>
              <w:left w:val="nil"/>
              <w:bottom w:val="single" w:sz="4" w:space="0" w:color="auto"/>
              <w:right w:val="single" w:sz="4" w:space="0" w:color="auto"/>
            </w:tcBorders>
            <w:shd w:val="clear" w:color="auto" w:fill="auto"/>
            <w:noWrap/>
            <w:vAlign w:val="bottom"/>
            <w:hideMark/>
          </w:tcPr>
          <w:p w14:paraId="5974CF37"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Contrato já estava habilitado (em 24h)</w:t>
            </w:r>
          </w:p>
        </w:tc>
      </w:tr>
      <w:tr w:rsidR="00FB4E3A" w:rsidRPr="0063076B" w14:paraId="492EC2D8"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7CF75566"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lastRenderedPageBreak/>
              <w:t>4</w:t>
            </w:r>
          </w:p>
        </w:tc>
        <w:tc>
          <w:tcPr>
            <w:tcW w:w="3310" w:type="pct"/>
            <w:tcBorders>
              <w:top w:val="nil"/>
              <w:left w:val="nil"/>
              <w:bottom w:val="single" w:sz="4" w:space="0" w:color="auto"/>
              <w:right w:val="single" w:sz="4" w:space="0" w:color="auto"/>
            </w:tcBorders>
            <w:shd w:val="clear" w:color="auto" w:fill="auto"/>
            <w:noWrap/>
            <w:vAlign w:val="bottom"/>
            <w:hideMark/>
          </w:tcPr>
          <w:p w14:paraId="379423D0"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Erro operacional (bloq. Auditoria)</w:t>
            </w:r>
          </w:p>
        </w:tc>
      </w:tr>
      <w:tr w:rsidR="00FB4E3A" w:rsidRPr="0063076B" w14:paraId="7FCF530C"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21F5C1F8"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5</w:t>
            </w:r>
          </w:p>
        </w:tc>
        <w:tc>
          <w:tcPr>
            <w:tcW w:w="3310" w:type="pct"/>
            <w:tcBorders>
              <w:top w:val="nil"/>
              <w:left w:val="nil"/>
              <w:bottom w:val="single" w:sz="4" w:space="0" w:color="auto"/>
              <w:right w:val="single" w:sz="4" w:space="0" w:color="auto"/>
            </w:tcBorders>
            <w:shd w:val="clear" w:color="auto" w:fill="auto"/>
            <w:noWrap/>
            <w:vAlign w:val="bottom"/>
            <w:hideMark/>
          </w:tcPr>
          <w:p w14:paraId="6C1F1757"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Data de instalação no ato da análise</w:t>
            </w:r>
          </w:p>
        </w:tc>
      </w:tr>
      <w:tr w:rsidR="00FB4E3A" w:rsidRPr="0063076B" w14:paraId="75825F3D"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4FB1E9AC"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6</w:t>
            </w:r>
          </w:p>
        </w:tc>
        <w:tc>
          <w:tcPr>
            <w:tcW w:w="3310" w:type="pct"/>
            <w:tcBorders>
              <w:top w:val="nil"/>
              <w:left w:val="nil"/>
              <w:bottom w:val="single" w:sz="4" w:space="0" w:color="auto"/>
              <w:right w:val="single" w:sz="4" w:space="0" w:color="auto"/>
            </w:tcBorders>
            <w:shd w:val="clear" w:color="auto" w:fill="auto"/>
            <w:noWrap/>
            <w:vAlign w:val="bottom"/>
            <w:hideMark/>
          </w:tcPr>
          <w:p w14:paraId="775E3E21"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Casos operação de campo/E-Mail/Relacionamento</w:t>
            </w:r>
          </w:p>
        </w:tc>
      </w:tr>
      <w:tr w:rsidR="00FB4E3A" w:rsidRPr="0063076B" w14:paraId="7E4E3CAF" w14:textId="77777777" w:rsidTr="00260E62">
        <w:trPr>
          <w:trHeight w:val="300"/>
        </w:trPr>
        <w:tc>
          <w:tcPr>
            <w:tcW w:w="1690" w:type="pct"/>
            <w:tcBorders>
              <w:top w:val="nil"/>
              <w:left w:val="single" w:sz="4" w:space="0" w:color="auto"/>
              <w:bottom w:val="single" w:sz="4" w:space="0" w:color="auto"/>
              <w:right w:val="single" w:sz="4" w:space="0" w:color="auto"/>
            </w:tcBorders>
            <w:shd w:val="clear" w:color="auto" w:fill="auto"/>
            <w:noWrap/>
            <w:vAlign w:val="bottom"/>
            <w:hideMark/>
          </w:tcPr>
          <w:p w14:paraId="258C8CB1"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7</w:t>
            </w:r>
          </w:p>
        </w:tc>
        <w:tc>
          <w:tcPr>
            <w:tcW w:w="3310" w:type="pct"/>
            <w:tcBorders>
              <w:top w:val="nil"/>
              <w:left w:val="nil"/>
              <w:bottom w:val="single" w:sz="4" w:space="0" w:color="auto"/>
              <w:right w:val="single" w:sz="4" w:space="0" w:color="auto"/>
            </w:tcBorders>
            <w:shd w:val="clear" w:color="auto" w:fill="auto"/>
            <w:noWrap/>
            <w:vAlign w:val="bottom"/>
            <w:hideMark/>
          </w:tcPr>
          <w:p w14:paraId="1BFE1A93"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Tratamento automático do sistema</w:t>
            </w:r>
          </w:p>
        </w:tc>
      </w:tr>
    </w:tbl>
    <w:p w14:paraId="1A7B0A20" w14:textId="77777777" w:rsidR="00FB4E3A" w:rsidRDefault="00FB4E3A" w:rsidP="00260E62">
      <w:pPr>
        <w:ind w:left="1341"/>
        <w:jc w:val="left"/>
        <w:rPr>
          <w:rFonts w:cs="Arial"/>
          <w:color w:val="000000"/>
          <w:sz w:val="20"/>
          <w:szCs w:val="20"/>
        </w:rPr>
      </w:pPr>
    </w:p>
    <w:tbl>
      <w:tblPr>
        <w:tblW w:w="7200" w:type="dxa"/>
        <w:tblInd w:w="1341" w:type="dxa"/>
        <w:tblCellMar>
          <w:left w:w="0" w:type="dxa"/>
          <w:right w:w="0" w:type="dxa"/>
        </w:tblCellMar>
        <w:tblLook w:val="04A0" w:firstRow="1" w:lastRow="0" w:firstColumn="1" w:lastColumn="0" w:noHBand="0" w:noVBand="1"/>
      </w:tblPr>
      <w:tblGrid>
        <w:gridCol w:w="2319"/>
        <w:gridCol w:w="4881"/>
      </w:tblGrid>
      <w:tr w:rsidR="00FB4E3A" w14:paraId="221FDEA7" w14:textId="77777777" w:rsidTr="00260E62">
        <w:trPr>
          <w:trHeight w:val="300"/>
        </w:trPr>
        <w:tc>
          <w:tcPr>
            <w:tcW w:w="7200" w:type="dxa"/>
            <w:gridSpan w:val="2"/>
            <w:tcBorders>
              <w:top w:val="single" w:sz="4" w:space="0" w:color="auto"/>
              <w:left w:val="single" w:sz="4" w:space="0" w:color="auto"/>
              <w:bottom w:val="single" w:sz="4" w:space="0" w:color="auto"/>
              <w:right w:val="single" w:sz="4" w:space="0" w:color="auto"/>
            </w:tcBorders>
            <w:shd w:val="clear" w:color="000000" w:fill="BFBFBF"/>
            <w:noWrap/>
            <w:tcMar>
              <w:top w:w="15" w:type="dxa"/>
              <w:left w:w="15" w:type="dxa"/>
              <w:bottom w:w="0" w:type="dxa"/>
              <w:right w:w="15" w:type="dxa"/>
            </w:tcMar>
            <w:vAlign w:val="bottom"/>
            <w:hideMark/>
          </w:tcPr>
          <w:p w14:paraId="7D402D89" w14:textId="77777777" w:rsidR="00FB4E3A" w:rsidRDefault="00FB4E3A" w:rsidP="00D22F9F">
            <w:pPr>
              <w:jc w:val="center"/>
              <w:rPr>
                <w:rFonts w:ascii="Calibri" w:hAnsi="Calibri" w:cs="Calibri"/>
                <w:color w:val="000000"/>
                <w:sz w:val="22"/>
                <w:szCs w:val="22"/>
              </w:rPr>
            </w:pPr>
            <w:r>
              <w:rPr>
                <w:rFonts w:ascii="Calibri" w:hAnsi="Calibri" w:cs="Calibri"/>
                <w:color w:val="000000"/>
                <w:sz w:val="22"/>
                <w:szCs w:val="22"/>
              </w:rPr>
              <w:t>FMS_R_MOTIVO_BLOQUEIO</w:t>
            </w:r>
          </w:p>
        </w:tc>
      </w:tr>
      <w:tr w:rsidR="00FB4E3A" w14:paraId="1B8C722E" w14:textId="77777777" w:rsidTr="00260E62">
        <w:trPr>
          <w:trHeight w:val="300"/>
        </w:trPr>
        <w:tc>
          <w:tcPr>
            <w:tcW w:w="0" w:type="auto"/>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bottom"/>
            <w:hideMark/>
          </w:tcPr>
          <w:p w14:paraId="3BAD6623"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ID_MOTIVO_BLOQUEIO</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14:paraId="063432C5" w14:textId="77777777" w:rsidR="00FB4E3A" w:rsidRDefault="00FB4E3A" w:rsidP="00D22F9F">
            <w:pPr>
              <w:rPr>
                <w:rFonts w:ascii="Calibri" w:hAnsi="Calibri" w:cs="Calibri"/>
                <w:color w:val="000000"/>
                <w:sz w:val="22"/>
                <w:szCs w:val="22"/>
              </w:rPr>
            </w:pPr>
            <w:r>
              <w:rPr>
                <w:rFonts w:ascii="Calibri" w:hAnsi="Calibri" w:cs="Calibri"/>
                <w:color w:val="000000"/>
                <w:sz w:val="22"/>
                <w:szCs w:val="22"/>
              </w:rPr>
              <w:t>MOTIVO_BLOQUEIO</w:t>
            </w:r>
          </w:p>
        </w:tc>
      </w:tr>
      <w:tr w:rsidR="00FB4E3A" w14:paraId="4D940BD9"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05148B"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F1FD6D"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Análise apos 24h (análise atrasada)</w:t>
            </w:r>
          </w:p>
        </w:tc>
      </w:tr>
      <w:tr w:rsidR="00FB4E3A" w14:paraId="476493B9"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976816"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80EF2F"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BRI</w:t>
            </w:r>
          </w:p>
        </w:tc>
      </w:tr>
      <w:tr w:rsidR="00FB4E3A" w14:paraId="3FB65162"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83FC24"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6CEC68"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Contrato já estava habilitado (em 24h)</w:t>
            </w:r>
          </w:p>
        </w:tc>
      </w:tr>
      <w:tr w:rsidR="00FB4E3A" w14:paraId="3B619DCB"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5D0354"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55887B"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Erro operacional (bloq. Auditoria)</w:t>
            </w:r>
          </w:p>
        </w:tc>
      </w:tr>
      <w:tr w:rsidR="00FB4E3A" w14:paraId="5EEA0B86"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EF36AF"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11AB6B"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Data de instalação no ato da análise</w:t>
            </w:r>
          </w:p>
        </w:tc>
      </w:tr>
      <w:tr w:rsidR="00FB4E3A" w14:paraId="23247EB8"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903D9"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A57273"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Casos operação de campo/E-Mail/Relacionamento</w:t>
            </w:r>
          </w:p>
        </w:tc>
      </w:tr>
      <w:tr w:rsidR="00FB4E3A" w14:paraId="793D6740" w14:textId="77777777" w:rsidTr="00260E62">
        <w:trPr>
          <w:trHeight w:val="3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1E239F" w14:textId="77777777" w:rsidR="00FB4E3A" w:rsidRDefault="00FB4E3A" w:rsidP="00D22F9F">
            <w:pPr>
              <w:jc w:val="right"/>
              <w:rPr>
                <w:rFonts w:ascii="Calibri" w:hAnsi="Calibri" w:cs="Calibri"/>
                <w:color w:val="000000"/>
                <w:sz w:val="22"/>
                <w:szCs w:val="22"/>
              </w:rPr>
            </w:pPr>
            <w:r>
              <w:rPr>
                <w:rFonts w:ascii="Calibri" w:hAnsi="Calibri" w:cs="Calibri"/>
                <w:color w:val="000000"/>
                <w:sz w:val="22"/>
                <w:szCs w:val="22"/>
              </w:rPr>
              <w:t>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6F3F"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Tratamento automático do sistema</w:t>
            </w:r>
          </w:p>
        </w:tc>
      </w:tr>
    </w:tbl>
    <w:p w14:paraId="43AEF843" w14:textId="77777777" w:rsidR="00FB4E3A" w:rsidRDefault="00FB4E3A" w:rsidP="00260E62">
      <w:pPr>
        <w:ind w:left="1341"/>
        <w:jc w:val="left"/>
        <w:rPr>
          <w:rFonts w:cs="Arial"/>
          <w:color w:val="000000"/>
          <w:sz w:val="20"/>
          <w:szCs w:val="20"/>
        </w:rPr>
      </w:pPr>
      <w:r w:rsidRPr="00E04638" w:rsidDel="0063076B">
        <w:rPr>
          <w:rFonts w:ascii="Calibri" w:hAnsi="Calibri" w:cs="Calibri"/>
          <w:color w:val="000000"/>
          <w:sz w:val="22"/>
          <w:szCs w:val="22"/>
        </w:rPr>
        <w:t xml:space="preserve"> </w:t>
      </w:r>
    </w:p>
    <w:p w14:paraId="2A770B04" w14:textId="77777777" w:rsidR="00FB4E3A" w:rsidRDefault="00FB4E3A" w:rsidP="00260E62">
      <w:pPr>
        <w:ind w:left="1341"/>
        <w:jc w:val="left"/>
        <w:rPr>
          <w:rFonts w:cs="Arial"/>
          <w:color w:val="000000"/>
          <w:sz w:val="20"/>
          <w:szCs w:val="20"/>
        </w:rPr>
      </w:pPr>
    </w:p>
    <w:p w14:paraId="33EE68C7" w14:textId="77777777" w:rsidR="00FB4E3A" w:rsidRDefault="00FB4E3A" w:rsidP="00260E62">
      <w:pPr>
        <w:ind w:left="1341"/>
        <w:jc w:val="left"/>
        <w:rPr>
          <w:rFonts w:cs="Arial"/>
          <w:color w:val="000000"/>
          <w:sz w:val="20"/>
          <w:szCs w:val="20"/>
        </w:rPr>
      </w:pPr>
    </w:p>
    <w:p w14:paraId="5C366957" w14:textId="77777777" w:rsidR="00FB4E3A" w:rsidRDefault="00FB4E3A" w:rsidP="00260E62">
      <w:pPr>
        <w:ind w:left="1341"/>
        <w:jc w:val="left"/>
        <w:rPr>
          <w:rFonts w:cs="Arial"/>
          <w:color w:val="000000"/>
          <w:sz w:val="20"/>
          <w:szCs w:val="20"/>
        </w:rPr>
      </w:pPr>
    </w:p>
    <w:tbl>
      <w:tblPr>
        <w:tblW w:w="2725" w:type="pct"/>
        <w:tblInd w:w="1336" w:type="dxa"/>
        <w:tblCellMar>
          <w:left w:w="70" w:type="dxa"/>
          <w:right w:w="70" w:type="dxa"/>
        </w:tblCellMar>
        <w:tblLook w:val="04A0" w:firstRow="1" w:lastRow="0" w:firstColumn="1" w:lastColumn="0" w:noHBand="0" w:noVBand="1"/>
      </w:tblPr>
      <w:tblGrid>
        <w:gridCol w:w="2155"/>
        <w:gridCol w:w="3402"/>
      </w:tblGrid>
      <w:tr w:rsidR="00FB4E3A" w:rsidRPr="0063076B" w14:paraId="38154551" w14:textId="77777777" w:rsidTr="00260E62">
        <w:trPr>
          <w:trHeight w:val="300"/>
        </w:trPr>
        <w:tc>
          <w:tcPr>
            <w:tcW w:w="5557"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E7420A6" w14:textId="77777777" w:rsidR="00FB4E3A" w:rsidRPr="0063076B"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63076B">
              <w:rPr>
                <w:rFonts w:ascii="Calibri" w:hAnsi="Calibri" w:cs="Calibri"/>
                <w:color w:val="000000"/>
                <w:sz w:val="22"/>
                <w:szCs w:val="22"/>
              </w:rPr>
              <w:t>R_MOTIVO_ATRASO</w:t>
            </w:r>
          </w:p>
        </w:tc>
      </w:tr>
      <w:tr w:rsidR="00FB4E3A" w:rsidRPr="0063076B" w14:paraId="10A4CDF5" w14:textId="77777777" w:rsidTr="00260E62">
        <w:trPr>
          <w:trHeight w:val="300"/>
        </w:trPr>
        <w:tc>
          <w:tcPr>
            <w:tcW w:w="2155" w:type="dxa"/>
            <w:tcBorders>
              <w:top w:val="nil"/>
              <w:left w:val="single" w:sz="4" w:space="0" w:color="auto"/>
              <w:bottom w:val="single" w:sz="4" w:space="0" w:color="auto"/>
              <w:right w:val="single" w:sz="4" w:space="0" w:color="auto"/>
            </w:tcBorders>
            <w:shd w:val="clear" w:color="000000" w:fill="D9D9D9"/>
            <w:noWrap/>
            <w:vAlign w:val="bottom"/>
            <w:hideMark/>
          </w:tcPr>
          <w:p w14:paraId="2310F311"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ID_MOTIVO_ATRASO</w:t>
            </w:r>
          </w:p>
        </w:tc>
        <w:tc>
          <w:tcPr>
            <w:tcW w:w="3402" w:type="dxa"/>
            <w:tcBorders>
              <w:top w:val="nil"/>
              <w:left w:val="nil"/>
              <w:bottom w:val="single" w:sz="4" w:space="0" w:color="auto"/>
              <w:right w:val="single" w:sz="4" w:space="0" w:color="auto"/>
            </w:tcBorders>
            <w:shd w:val="clear" w:color="000000" w:fill="D9D9D9"/>
            <w:noWrap/>
            <w:vAlign w:val="bottom"/>
            <w:hideMark/>
          </w:tcPr>
          <w:p w14:paraId="5C49A752"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MOTIVO_ATRASO</w:t>
            </w:r>
          </w:p>
        </w:tc>
      </w:tr>
      <w:tr w:rsidR="00FB4E3A" w:rsidRPr="0063076B" w14:paraId="27D73AEC" w14:textId="77777777" w:rsidTr="00260E62">
        <w:trPr>
          <w:trHeight w:val="300"/>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1D7DE954"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1</w:t>
            </w:r>
          </w:p>
        </w:tc>
        <w:tc>
          <w:tcPr>
            <w:tcW w:w="3402" w:type="dxa"/>
            <w:tcBorders>
              <w:top w:val="nil"/>
              <w:left w:val="nil"/>
              <w:bottom w:val="single" w:sz="4" w:space="0" w:color="auto"/>
              <w:right w:val="single" w:sz="4" w:space="0" w:color="auto"/>
            </w:tcBorders>
            <w:shd w:val="clear" w:color="auto" w:fill="auto"/>
            <w:noWrap/>
            <w:vAlign w:val="bottom"/>
            <w:hideMark/>
          </w:tcPr>
          <w:p w14:paraId="026CED46"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Backlog</w:t>
            </w:r>
          </w:p>
        </w:tc>
      </w:tr>
      <w:tr w:rsidR="00FB4E3A" w:rsidRPr="0063076B" w14:paraId="092ABCE1" w14:textId="77777777" w:rsidTr="00260E62">
        <w:trPr>
          <w:trHeight w:val="300"/>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6FC34D3"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2</w:t>
            </w:r>
          </w:p>
        </w:tc>
        <w:tc>
          <w:tcPr>
            <w:tcW w:w="3402" w:type="dxa"/>
            <w:tcBorders>
              <w:top w:val="nil"/>
              <w:left w:val="nil"/>
              <w:bottom w:val="single" w:sz="4" w:space="0" w:color="auto"/>
              <w:right w:val="single" w:sz="4" w:space="0" w:color="auto"/>
            </w:tcBorders>
            <w:shd w:val="clear" w:color="auto" w:fill="auto"/>
            <w:noWrap/>
            <w:vAlign w:val="bottom"/>
            <w:hideMark/>
          </w:tcPr>
          <w:p w14:paraId="148338E7"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Falha sistêmica</w:t>
            </w:r>
          </w:p>
        </w:tc>
      </w:tr>
      <w:tr w:rsidR="00FB4E3A" w:rsidRPr="0063076B" w14:paraId="0C19E74C" w14:textId="77777777" w:rsidTr="00260E62">
        <w:trPr>
          <w:trHeight w:val="300"/>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479CB7BD"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3</w:t>
            </w:r>
          </w:p>
        </w:tc>
        <w:tc>
          <w:tcPr>
            <w:tcW w:w="3402" w:type="dxa"/>
            <w:tcBorders>
              <w:top w:val="nil"/>
              <w:left w:val="nil"/>
              <w:bottom w:val="single" w:sz="4" w:space="0" w:color="auto"/>
              <w:right w:val="single" w:sz="4" w:space="0" w:color="auto"/>
            </w:tcBorders>
            <w:shd w:val="clear" w:color="auto" w:fill="auto"/>
            <w:noWrap/>
            <w:vAlign w:val="bottom"/>
            <w:hideMark/>
          </w:tcPr>
          <w:p w14:paraId="6241A9BF"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Falha operacional</w:t>
            </w:r>
          </w:p>
        </w:tc>
      </w:tr>
      <w:tr w:rsidR="00FB4E3A" w:rsidRPr="0063076B" w14:paraId="392BCB45" w14:textId="77777777" w:rsidTr="00260E62">
        <w:trPr>
          <w:trHeight w:val="300"/>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8CAF918" w14:textId="77777777" w:rsidR="00FB4E3A" w:rsidRPr="0063076B" w:rsidRDefault="00FB4E3A" w:rsidP="00D22F9F">
            <w:pPr>
              <w:jc w:val="right"/>
              <w:rPr>
                <w:rFonts w:ascii="Calibri" w:hAnsi="Calibri" w:cs="Calibri"/>
                <w:color w:val="000000"/>
                <w:sz w:val="22"/>
                <w:szCs w:val="22"/>
              </w:rPr>
            </w:pPr>
            <w:r w:rsidRPr="0063076B">
              <w:rPr>
                <w:rFonts w:ascii="Calibri" w:hAnsi="Calibri" w:cs="Calibri"/>
                <w:color w:val="000000"/>
                <w:sz w:val="22"/>
                <w:szCs w:val="22"/>
              </w:rPr>
              <w:t>4</w:t>
            </w:r>
          </w:p>
        </w:tc>
        <w:tc>
          <w:tcPr>
            <w:tcW w:w="3402" w:type="dxa"/>
            <w:tcBorders>
              <w:top w:val="nil"/>
              <w:left w:val="nil"/>
              <w:bottom w:val="single" w:sz="4" w:space="0" w:color="auto"/>
              <w:right w:val="single" w:sz="4" w:space="0" w:color="auto"/>
            </w:tcBorders>
            <w:shd w:val="clear" w:color="auto" w:fill="auto"/>
            <w:noWrap/>
            <w:vAlign w:val="bottom"/>
            <w:hideMark/>
          </w:tcPr>
          <w:p w14:paraId="7DC2E72E" w14:textId="77777777" w:rsidR="00FB4E3A" w:rsidRPr="0063076B" w:rsidRDefault="00FB4E3A" w:rsidP="00D22F9F">
            <w:pPr>
              <w:jc w:val="left"/>
              <w:rPr>
                <w:rFonts w:ascii="Calibri" w:hAnsi="Calibri" w:cs="Calibri"/>
                <w:color w:val="000000"/>
                <w:sz w:val="22"/>
                <w:szCs w:val="22"/>
              </w:rPr>
            </w:pPr>
            <w:r w:rsidRPr="0063076B">
              <w:rPr>
                <w:rFonts w:ascii="Calibri" w:hAnsi="Calibri" w:cs="Calibri"/>
                <w:color w:val="000000"/>
                <w:sz w:val="22"/>
                <w:szCs w:val="22"/>
              </w:rPr>
              <w:t>Tratamento automático do sistema</w:t>
            </w:r>
          </w:p>
        </w:tc>
      </w:tr>
    </w:tbl>
    <w:p w14:paraId="6021DDC5" w14:textId="77777777" w:rsidR="00FB4E3A" w:rsidRDefault="00FB4E3A" w:rsidP="00260E62">
      <w:pPr>
        <w:ind w:left="1341"/>
        <w:jc w:val="left"/>
        <w:rPr>
          <w:rFonts w:cs="Arial"/>
          <w:color w:val="000000"/>
          <w:sz w:val="20"/>
          <w:szCs w:val="20"/>
        </w:rPr>
      </w:pPr>
    </w:p>
    <w:p w14:paraId="0E45C841" w14:textId="77777777" w:rsidR="00FB4E3A" w:rsidRDefault="00FB4E3A" w:rsidP="00FB4E3A">
      <w:pPr>
        <w:jc w:val="left"/>
        <w:rPr>
          <w:rFonts w:cs="Arial"/>
          <w:color w:val="000000"/>
          <w:sz w:val="20"/>
          <w:szCs w:val="20"/>
        </w:rPr>
      </w:pPr>
    </w:p>
    <w:p w14:paraId="2620187E" w14:textId="77777777" w:rsidR="00FB4E3A" w:rsidRDefault="00FB4E3A" w:rsidP="00FB4E3A">
      <w:pPr>
        <w:pStyle w:val="Heading6"/>
      </w:pPr>
      <w:r>
        <w:t>Tabelas de DE/PARA de Relacionamento</w:t>
      </w:r>
    </w:p>
    <w:p w14:paraId="38585A10" w14:textId="77777777" w:rsidR="00FB4E3A" w:rsidRDefault="00FB4E3A" w:rsidP="00FB4E3A">
      <w:pPr>
        <w:jc w:val="left"/>
        <w:rPr>
          <w:rFonts w:cs="Arial"/>
          <w:color w:val="000000"/>
          <w:sz w:val="20"/>
          <w:szCs w:val="20"/>
        </w:rPr>
      </w:pPr>
    </w:p>
    <w:tbl>
      <w:tblPr>
        <w:tblW w:w="3435" w:type="dxa"/>
        <w:tblInd w:w="1341" w:type="dxa"/>
        <w:tblCellMar>
          <w:left w:w="70" w:type="dxa"/>
          <w:right w:w="70" w:type="dxa"/>
        </w:tblCellMar>
        <w:tblLook w:val="04A0" w:firstRow="1" w:lastRow="0" w:firstColumn="1" w:lastColumn="0" w:noHBand="0" w:noVBand="1"/>
      </w:tblPr>
      <w:tblGrid>
        <w:gridCol w:w="1340"/>
        <w:gridCol w:w="2095"/>
      </w:tblGrid>
      <w:tr w:rsidR="00FB4E3A" w:rsidRPr="00C7529C" w14:paraId="4FFA2F6D" w14:textId="77777777" w:rsidTr="00260E62">
        <w:trPr>
          <w:trHeight w:val="300"/>
        </w:trPr>
        <w:tc>
          <w:tcPr>
            <w:tcW w:w="3435"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083EBCF" w14:textId="77777777" w:rsidR="00FB4E3A" w:rsidRPr="00C7529C"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C7529C">
              <w:rPr>
                <w:rFonts w:ascii="Calibri" w:hAnsi="Calibri" w:cs="Calibri"/>
                <w:color w:val="000000"/>
                <w:sz w:val="22"/>
                <w:szCs w:val="22"/>
              </w:rPr>
              <w:t>R_DECISAO_X_ORIGEM_DEC</w:t>
            </w:r>
          </w:p>
        </w:tc>
      </w:tr>
      <w:tr w:rsidR="00FB4E3A" w:rsidRPr="00C7529C" w14:paraId="7DA52A41" w14:textId="77777777" w:rsidTr="00260E62">
        <w:trPr>
          <w:trHeight w:val="300"/>
        </w:trPr>
        <w:tc>
          <w:tcPr>
            <w:tcW w:w="1340" w:type="dxa"/>
            <w:tcBorders>
              <w:top w:val="nil"/>
              <w:left w:val="single" w:sz="4" w:space="0" w:color="auto"/>
              <w:bottom w:val="single" w:sz="4" w:space="0" w:color="auto"/>
              <w:right w:val="single" w:sz="4" w:space="0" w:color="auto"/>
            </w:tcBorders>
            <w:shd w:val="clear" w:color="000000" w:fill="D9D9D9"/>
            <w:noWrap/>
            <w:vAlign w:val="bottom"/>
            <w:hideMark/>
          </w:tcPr>
          <w:p w14:paraId="4BFA5086"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t>ID_DECISAO</w:t>
            </w:r>
          </w:p>
        </w:tc>
        <w:tc>
          <w:tcPr>
            <w:tcW w:w="2095" w:type="dxa"/>
            <w:tcBorders>
              <w:top w:val="nil"/>
              <w:left w:val="nil"/>
              <w:bottom w:val="single" w:sz="4" w:space="0" w:color="auto"/>
              <w:right w:val="single" w:sz="4" w:space="0" w:color="auto"/>
            </w:tcBorders>
            <w:shd w:val="clear" w:color="000000" w:fill="D9D9D9"/>
            <w:noWrap/>
            <w:vAlign w:val="bottom"/>
            <w:hideMark/>
          </w:tcPr>
          <w:p w14:paraId="5CEFFC0B"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t>ID_ORIGEM_DECISAO</w:t>
            </w:r>
          </w:p>
        </w:tc>
      </w:tr>
      <w:tr w:rsidR="00FB4E3A" w:rsidRPr="00C7529C" w14:paraId="400ED91A"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4452EDE8"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95" w:type="dxa"/>
            <w:tcBorders>
              <w:top w:val="nil"/>
              <w:left w:val="nil"/>
              <w:bottom w:val="single" w:sz="4" w:space="0" w:color="auto"/>
              <w:right w:val="single" w:sz="4" w:space="0" w:color="auto"/>
            </w:tcBorders>
            <w:shd w:val="clear" w:color="auto" w:fill="auto"/>
            <w:noWrap/>
            <w:vAlign w:val="bottom"/>
            <w:hideMark/>
          </w:tcPr>
          <w:p w14:paraId="3C7DC582"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6BA5CEDA"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4ABA239"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95" w:type="dxa"/>
            <w:tcBorders>
              <w:top w:val="nil"/>
              <w:left w:val="nil"/>
              <w:bottom w:val="single" w:sz="4" w:space="0" w:color="auto"/>
              <w:right w:val="single" w:sz="4" w:space="0" w:color="auto"/>
            </w:tcBorders>
            <w:shd w:val="clear" w:color="auto" w:fill="auto"/>
            <w:noWrap/>
            <w:vAlign w:val="bottom"/>
            <w:hideMark/>
          </w:tcPr>
          <w:p w14:paraId="177B2E24"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6E0A34EC"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2FD6EBD"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95" w:type="dxa"/>
            <w:tcBorders>
              <w:top w:val="nil"/>
              <w:left w:val="nil"/>
              <w:bottom w:val="single" w:sz="4" w:space="0" w:color="auto"/>
              <w:right w:val="single" w:sz="4" w:space="0" w:color="auto"/>
            </w:tcBorders>
            <w:shd w:val="clear" w:color="auto" w:fill="auto"/>
            <w:noWrap/>
            <w:vAlign w:val="bottom"/>
            <w:hideMark/>
          </w:tcPr>
          <w:p w14:paraId="5F8E3814"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r w:rsidR="00FB4E3A" w:rsidRPr="00C7529C" w14:paraId="58352357"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89D43E3"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c>
          <w:tcPr>
            <w:tcW w:w="2095" w:type="dxa"/>
            <w:tcBorders>
              <w:top w:val="nil"/>
              <w:left w:val="nil"/>
              <w:bottom w:val="single" w:sz="4" w:space="0" w:color="auto"/>
              <w:right w:val="single" w:sz="4" w:space="0" w:color="auto"/>
            </w:tcBorders>
            <w:shd w:val="clear" w:color="auto" w:fill="auto"/>
            <w:noWrap/>
            <w:vAlign w:val="bottom"/>
            <w:hideMark/>
          </w:tcPr>
          <w:p w14:paraId="64422292"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4581E321"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9999474"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c>
          <w:tcPr>
            <w:tcW w:w="2095" w:type="dxa"/>
            <w:tcBorders>
              <w:top w:val="nil"/>
              <w:left w:val="nil"/>
              <w:bottom w:val="single" w:sz="4" w:space="0" w:color="auto"/>
              <w:right w:val="single" w:sz="4" w:space="0" w:color="auto"/>
            </w:tcBorders>
            <w:shd w:val="clear" w:color="auto" w:fill="auto"/>
            <w:noWrap/>
            <w:vAlign w:val="bottom"/>
            <w:hideMark/>
          </w:tcPr>
          <w:p w14:paraId="63E0E36E"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5982C007"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22F33F9C"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c>
          <w:tcPr>
            <w:tcW w:w="2095" w:type="dxa"/>
            <w:tcBorders>
              <w:top w:val="nil"/>
              <w:left w:val="nil"/>
              <w:bottom w:val="single" w:sz="4" w:space="0" w:color="auto"/>
              <w:right w:val="single" w:sz="4" w:space="0" w:color="auto"/>
            </w:tcBorders>
            <w:shd w:val="clear" w:color="auto" w:fill="auto"/>
            <w:noWrap/>
            <w:vAlign w:val="bottom"/>
            <w:hideMark/>
          </w:tcPr>
          <w:p w14:paraId="68DBF63F"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r w:rsidR="00FB4E3A" w:rsidRPr="00C7529C" w14:paraId="748F464A"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80DB107"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lastRenderedPageBreak/>
              <w:t>3</w:t>
            </w:r>
          </w:p>
        </w:tc>
        <w:tc>
          <w:tcPr>
            <w:tcW w:w="2095" w:type="dxa"/>
            <w:tcBorders>
              <w:top w:val="nil"/>
              <w:left w:val="nil"/>
              <w:bottom w:val="single" w:sz="4" w:space="0" w:color="auto"/>
              <w:right w:val="single" w:sz="4" w:space="0" w:color="auto"/>
            </w:tcBorders>
            <w:shd w:val="clear" w:color="auto" w:fill="auto"/>
            <w:noWrap/>
            <w:vAlign w:val="bottom"/>
            <w:hideMark/>
          </w:tcPr>
          <w:p w14:paraId="104CFCEA"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7989D22F"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788884F"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c>
          <w:tcPr>
            <w:tcW w:w="2095" w:type="dxa"/>
            <w:tcBorders>
              <w:top w:val="nil"/>
              <w:left w:val="nil"/>
              <w:bottom w:val="single" w:sz="4" w:space="0" w:color="auto"/>
              <w:right w:val="single" w:sz="4" w:space="0" w:color="auto"/>
            </w:tcBorders>
            <w:shd w:val="clear" w:color="auto" w:fill="auto"/>
            <w:noWrap/>
            <w:vAlign w:val="bottom"/>
            <w:hideMark/>
          </w:tcPr>
          <w:p w14:paraId="0BE20942"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49E11DF5"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7515188"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c>
          <w:tcPr>
            <w:tcW w:w="2095" w:type="dxa"/>
            <w:tcBorders>
              <w:top w:val="nil"/>
              <w:left w:val="nil"/>
              <w:bottom w:val="single" w:sz="4" w:space="0" w:color="auto"/>
              <w:right w:val="single" w:sz="4" w:space="0" w:color="auto"/>
            </w:tcBorders>
            <w:shd w:val="clear" w:color="auto" w:fill="auto"/>
            <w:noWrap/>
            <w:vAlign w:val="bottom"/>
            <w:hideMark/>
          </w:tcPr>
          <w:p w14:paraId="45B19D02"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r w:rsidR="00FB4E3A" w:rsidRPr="00C7529C" w14:paraId="2E31D1C9"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C471DBD"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4</w:t>
            </w:r>
          </w:p>
        </w:tc>
        <w:tc>
          <w:tcPr>
            <w:tcW w:w="2095" w:type="dxa"/>
            <w:tcBorders>
              <w:top w:val="nil"/>
              <w:left w:val="nil"/>
              <w:bottom w:val="single" w:sz="4" w:space="0" w:color="auto"/>
              <w:right w:val="single" w:sz="4" w:space="0" w:color="auto"/>
            </w:tcBorders>
            <w:shd w:val="clear" w:color="auto" w:fill="auto"/>
            <w:noWrap/>
            <w:vAlign w:val="bottom"/>
            <w:hideMark/>
          </w:tcPr>
          <w:p w14:paraId="2F4CBE6B"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1FBF191C"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4849C75D"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4</w:t>
            </w:r>
          </w:p>
        </w:tc>
        <w:tc>
          <w:tcPr>
            <w:tcW w:w="2095" w:type="dxa"/>
            <w:tcBorders>
              <w:top w:val="nil"/>
              <w:left w:val="nil"/>
              <w:bottom w:val="single" w:sz="4" w:space="0" w:color="auto"/>
              <w:right w:val="single" w:sz="4" w:space="0" w:color="auto"/>
            </w:tcBorders>
            <w:shd w:val="clear" w:color="auto" w:fill="auto"/>
            <w:noWrap/>
            <w:vAlign w:val="bottom"/>
            <w:hideMark/>
          </w:tcPr>
          <w:p w14:paraId="51720F3B"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0B86F2C3"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1331660"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4</w:t>
            </w:r>
          </w:p>
        </w:tc>
        <w:tc>
          <w:tcPr>
            <w:tcW w:w="2095" w:type="dxa"/>
            <w:tcBorders>
              <w:top w:val="nil"/>
              <w:left w:val="nil"/>
              <w:bottom w:val="single" w:sz="4" w:space="0" w:color="auto"/>
              <w:right w:val="single" w:sz="4" w:space="0" w:color="auto"/>
            </w:tcBorders>
            <w:shd w:val="clear" w:color="auto" w:fill="auto"/>
            <w:noWrap/>
            <w:vAlign w:val="bottom"/>
            <w:hideMark/>
          </w:tcPr>
          <w:p w14:paraId="1FEE1421"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bl>
    <w:p w14:paraId="531BC75E" w14:textId="77777777" w:rsidR="00FB4E3A" w:rsidRDefault="00FB4E3A" w:rsidP="00260E62">
      <w:pPr>
        <w:ind w:left="1346"/>
        <w:jc w:val="left"/>
        <w:rPr>
          <w:rFonts w:cs="Arial"/>
          <w:color w:val="000000"/>
          <w:sz w:val="20"/>
          <w:szCs w:val="20"/>
        </w:rPr>
      </w:pPr>
    </w:p>
    <w:tbl>
      <w:tblPr>
        <w:tblW w:w="4311" w:type="dxa"/>
        <w:tblInd w:w="1341" w:type="dxa"/>
        <w:tblCellMar>
          <w:left w:w="70" w:type="dxa"/>
          <w:right w:w="70" w:type="dxa"/>
        </w:tblCellMar>
        <w:tblLook w:val="04A0" w:firstRow="1" w:lastRow="0" w:firstColumn="1" w:lastColumn="0" w:noHBand="0" w:noVBand="1"/>
      </w:tblPr>
      <w:tblGrid>
        <w:gridCol w:w="2204"/>
        <w:gridCol w:w="2107"/>
      </w:tblGrid>
      <w:tr w:rsidR="00FB4E3A" w:rsidRPr="00CE2017" w14:paraId="2F791A53" w14:textId="77777777" w:rsidTr="00260E62">
        <w:trPr>
          <w:trHeight w:val="300"/>
        </w:trPr>
        <w:tc>
          <w:tcPr>
            <w:tcW w:w="4311"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BBC3CE5" w14:textId="77777777" w:rsidR="00FB4E3A" w:rsidRPr="00CE2017"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CE2017">
              <w:rPr>
                <w:rFonts w:ascii="Calibri" w:hAnsi="Calibri" w:cs="Calibri"/>
                <w:color w:val="000000"/>
                <w:sz w:val="22"/>
                <w:szCs w:val="22"/>
              </w:rPr>
              <w:t>R_ORIGEM_DEC_X_MOTIVO_DEC</w:t>
            </w:r>
          </w:p>
        </w:tc>
      </w:tr>
      <w:tr w:rsidR="00FB4E3A" w:rsidRPr="00CE2017" w14:paraId="2E14B20B" w14:textId="77777777" w:rsidTr="00260E62">
        <w:trPr>
          <w:trHeight w:val="300"/>
        </w:trPr>
        <w:tc>
          <w:tcPr>
            <w:tcW w:w="2204" w:type="dxa"/>
            <w:tcBorders>
              <w:top w:val="nil"/>
              <w:left w:val="single" w:sz="4" w:space="0" w:color="auto"/>
              <w:bottom w:val="single" w:sz="4" w:space="0" w:color="auto"/>
              <w:right w:val="single" w:sz="4" w:space="0" w:color="auto"/>
            </w:tcBorders>
            <w:shd w:val="clear" w:color="000000" w:fill="D9D9D9"/>
            <w:noWrap/>
            <w:vAlign w:val="bottom"/>
            <w:hideMark/>
          </w:tcPr>
          <w:p w14:paraId="53F3A2D1" w14:textId="77777777" w:rsidR="00FB4E3A" w:rsidRPr="00CE2017" w:rsidRDefault="00FB4E3A" w:rsidP="00D22F9F">
            <w:pPr>
              <w:jc w:val="left"/>
              <w:rPr>
                <w:rFonts w:ascii="Calibri" w:hAnsi="Calibri" w:cs="Calibri"/>
                <w:color w:val="000000"/>
                <w:sz w:val="22"/>
                <w:szCs w:val="22"/>
              </w:rPr>
            </w:pPr>
            <w:r w:rsidRPr="00CE2017">
              <w:rPr>
                <w:rFonts w:ascii="Calibri" w:hAnsi="Calibri" w:cs="Calibri"/>
                <w:color w:val="000000"/>
                <w:sz w:val="22"/>
                <w:szCs w:val="22"/>
              </w:rPr>
              <w:t>ID_ORIGEM_DECISAO</w:t>
            </w:r>
          </w:p>
        </w:tc>
        <w:tc>
          <w:tcPr>
            <w:tcW w:w="2107" w:type="dxa"/>
            <w:tcBorders>
              <w:top w:val="nil"/>
              <w:left w:val="nil"/>
              <w:bottom w:val="single" w:sz="4" w:space="0" w:color="auto"/>
              <w:right w:val="single" w:sz="4" w:space="0" w:color="auto"/>
            </w:tcBorders>
            <w:shd w:val="clear" w:color="000000" w:fill="D9D9D9"/>
            <w:noWrap/>
            <w:vAlign w:val="bottom"/>
            <w:hideMark/>
          </w:tcPr>
          <w:p w14:paraId="44B9FC66" w14:textId="77777777" w:rsidR="00FB4E3A" w:rsidRPr="00CE2017" w:rsidRDefault="00FB4E3A" w:rsidP="00D22F9F">
            <w:pPr>
              <w:jc w:val="left"/>
              <w:rPr>
                <w:rFonts w:ascii="Calibri" w:hAnsi="Calibri" w:cs="Calibri"/>
                <w:color w:val="000000"/>
                <w:sz w:val="22"/>
                <w:szCs w:val="22"/>
              </w:rPr>
            </w:pPr>
            <w:r w:rsidRPr="00CE2017">
              <w:rPr>
                <w:rFonts w:ascii="Calibri" w:hAnsi="Calibri" w:cs="Calibri"/>
                <w:color w:val="000000"/>
                <w:sz w:val="22"/>
                <w:szCs w:val="22"/>
              </w:rPr>
              <w:t>ID_MOTIVO_DECISAO</w:t>
            </w:r>
          </w:p>
        </w:tc>
      </w:tr>
      <w:tr w:rsidR="00FB4E3A" w:rsidRPr="00CE2017" w14:paraId="527BB6AA"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6AFF136E"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56994F15"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r>
      <w:tr w:rsidR="00FB4E3A" w:rsidRPr="00CE2017" w14:paraId="079F0361"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6F1B7005"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0AA56EF9"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2</w:t>
            </w:r>
          </w:p>
        </w:tc>
      </w:tr>
      <w:tr w:rsidR="00FB4E3A" w:rsidRPr="00CE2017" w14:paraId="03174EE5"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7A514733"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1B255AC1"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3</w:t>
            </w:r>
          </w:p>
        </w:tc>
      </w:tr>
      <w:tr w:rsidR="00FB4E3A" w:rsidRPr="00CE2017" w14:paraId="7A199B40"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303A642F"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4B22335F"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4</w:t>
            </w:r>
          </w:p>
        </w:tc>
      </w:tr>
      <w:tr w:rsidR="00FB4E3A" w:rsidRPr="00CE2017" w14:paraId="4876986C"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4365DAFD"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358EF5C0"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5</w:t>
            </w:r>
          </w:p>
        </w:tc>
      </w:tr>
      <w:tr w:rsidR="00FB4E3A" w:rsidRPr="00CE2017" w14:paraId="76EB3072"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08C240A1"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1F36085A"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6</w:t>
            </w:r>
          </w:p>
        </w:tc>
      </w:tr>
      <w:tr w:rsidR="00FB4E3A" w:rsidRPr="00CE2017" w14:paraId="7C8655E5"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37AE77C1"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3B350825"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7</w:t>
            </w:r>
          </w:p>
        </w:tc>
      </w:tr>
      <w:tr w:rsidR="00FB4E3A" w:rsidRPr="00CE2017" w14:paraId="3ECFE532"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489A25F5"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5CAEF3E8"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8</w:t>
            </w:r>
          </w:p>
        </w:tc>
      </w:tr>
      <w:tr w:rsidR="00FB4E3A" w:rsidRPr="00CE2017" w14:paraId="4B163D68"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489887CE"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1E9EBF1B"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9</w:t>
            </w:r>
          </w:p>
        </w:tc>
      </w:tr>
      <w:tr w:rsidR="00FB4E3A" w:rsidRPr="00CE2017" w14:paraId="7079586D"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2F3EAD60"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128E199D"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10</w:t>
            </w:r>
          </w:p>
        </w:tc>
      </w:tr>
      <w:tr w:rsidR="00FB4E3A" w:rsidRPr="00CE2017" w14:paraId="041F493D"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7A4236DE"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593FEACB"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11</w:t>
            </w:r>
          </w:p>
        </w:tc>
      </w:tr>
      <w:tr w:rsidR="00FB4E3A" w:rsidRPr="00CE2017" w14:paraId="2BE7B5FE"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3F495452"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w:t>
            </w:r>
          </w:p>
        </w:tc>
        <w:tc>
          <w:tcPr>
            <w:tcW w:w="2107" w:type="dxa"/>
            <w:tcBorders>
              <w:top w:val="nil"/>
              <w:left w:val="nil"/>
              <w:bottom w:val="single" w:sz="4" w:space="0" w:color="auto"/>
              <w:right w:val="single" w:sz="4" w:space="0" w:color="auto"/>
            </w:tcBorders>
            <w:shd w:val="clear" w:color="auto" w:fill="auto"/>
            <w:noWrap/>
            <w:vAlign w:val="bottom"/>
            <w:hideMark/>
          </w:tcPr>
          <w:p w14:paraId="7B34993D"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12</w:t>
            </w:r>
          </w:p>
        </w:tc>
      </w:tr>
      <w:tr w:rsidR="00FB4E3A" w:rsidRPr="00CE2017" w14:paraId="264E3D3A"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733D9C6C"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2</w:t>
            </w:r>
          </w:p>
        </w:tc>
        <w:tc>
          <w:tcPr>
            <w:tcW w:w="2107" w:type="dxa"/>
            <w:tcBorders>
              <w:top w:val="nil"/>
              <w:left w:val="nil"/>
              <w:bottom w:val="single" w:sz="4" w:space="0" w:color="auto"/>
              <w:right w:val="single" w:sz="4" w:space="0" w:color="auto"/>
            </w:tcBorders>
            <w:shd w:val="clear" w:color="auto" w:fill="auto"/>
            <w:noWrap/>
            <w:vAlign w:val="bottom"/>
            <w:hideMark/>
          </w:tcPr>
          <w:p w14:paraId="1DA6E28F"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13</w:t>
            </w:r>
          </w:p>
        </w:tc>
      </w:tr>
      <w:tr w:rsidR="00FB4E3A" w:rsidRPr="00CE2017" w14:paraId="1A201199"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228F932B"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3</w:t>
            </w:r>
          </w:p>
        </w:tc>
        <w:tc>
          <w:tcPr>
            <w:tcW w:w="2107" w:type="dxa"/>
            <w:tcBorders>
              <w:top w:val="nil"/>
              <w:left w:val="nil"/>
              <w:bottom w:val="single" w:sz="4" w:space="0" w:color="auto"/>
              <w:right w:val="single" w:sz="4" w:space="0" w:color="auto"/>
            </w:tcBorders>
            <w:shd w:val="clear" w:color="auto" w:fill="auto"/>
            <w:noWrap/>
            <w:vAlign w:val="bottom"/>
            <w:hideMark/>
          </w:tcPr>
          <w:p w14:paraId="790D9BD4"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14</w:t>
            </w:r>
          </w:p>
        </w:tc>
      </w:tr>
      <w:tr w:rsidR="00FB4E3A" w:rsidRPr="00CE2017" w14:paraId="3F526999" w14:textId="77777777" w:rsidTr="00260E6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bottom"/>
            <w:hideMark/>
          </w:tcPr>
          <w:p w14:paraId="5B4FDE8A"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3</w:t>
            </w:r>
          </w:p>
        </w:tc>
        <w:tc>
          <w:tcPr>
            <w:tcW w:w="2107" w:type="dxa"/>
            <w:tcBorders>
              <w:top w:val="nil"/>
              <w:left w:val="nil"/>
              <w:bottom w:val="single" w:sz="4" w:space="0" w:color="auto"/>
              <w:right w:val="single" w:sz="4" w:space="0" w:color="auto"/>
            </w:tcBorders>
            <w:shd w:val="clear" w:color="auto" w:fill="auto"/>
            <w:noWrap/>
            <w:vAlign w:val="bottom"/>
            <w:hideMark/>
          </w:tcPr>
          <w:p w14:paraId="22194AAC" w14:textId="77777777" w:rsidR="00FB4E3A" w:rsidRPr="00CE2017" w:rsidRDefault="00FB4E3A" w:rsidP="00D22F9F">
            <w:pPr>
              <w:jc w:val="right"/>
              <w:rPr>
                <w:rFonts w:ascii="Calibri" w:hAnsi="Calibri" w:cs="Calibri"/>
                <w:color w:val="000000"/>
                <w:sz w:val="22"/>
                <w:szCs w:val="22"/>
              </w:rPr>
            </w:pPr>
            <w:r w:rsidRPr="00CE2017">
              <w:rPr>
                <w:rFonts w:ascii="Calibri" w:hAnsi="Calibri" w:cs="Calibri"/>
                <w:color w:val="000000"/>
                <w:sz w:val="22"/>
                <w:szCs w:val="22"/>
              </w:rPr>
              <w:t>15</w:t>
            </w:r>
          </w:p>
        </w:tc>
      </w:tr>
    </w:tbl>
    <w:p w14:paraId="57A9E680" w14:textId="77777777" w:rsidR="00FB4E3A" w:rsidRDefault="00FB4E3A" w:rsidP="00260E62">
      <w:pPr>
        <w:ind w:left="1346"/>
        <w:jc w:val="left"/>
        <w:rPr>
          <w:rFonts w:cs="Arial"/>
          <w:color w:val="000000"/>
          <w:sz w:val="20"/>
          <w:szCs w:val="20"/>
        </w:rPr>
      </w:pPr>
    </w:p>
    <w:p w14:paraId="2BFCA720" w14:textId="77777777" w:rsidR="00FB4E3A" w:rsidRDefault="00FB4E3A" w:rsidP="00260E62">
      <w:pPr>
        <w:ind w:left="1346"/>
        <w:jc w:val="left"/>
        <w:rPr>
          <w:rFonts w:cs="Arial"/>
          <w:color w:val="000000"/>
          <w:sz w:val="20"/>
          <w:szCs w:val="20"/>
        </w:rPr>
      </w:pPr>
    </w:p>
    <w:tbl>
      <w:tblPr>
        <w:tblW w:w="3613" w:type="dxa"/>
        <w:tblInd w:w="1341" w:type="dxa"/>
        <w:tblCellMar>
          <w:left w:w="70" w:type="dxa"/>
          <w:right w:w="70" w:type="dxa"/>
        </w:tblCellMar>
        <w:tblLook w:val="04A0" w:firstRow="1" w:lastRow="0" w:firstColumn="1" w:lastColumn="0" w:noHBand="0" w:noVBand="1"/>
      </w:tblPr>
      <w:tblGrid>
        <w:gridCol w:w="1340"/>
        <w:gridCol w:w="2273"/>
      </w:tblGrid>
      <w:tr w:rsidR="00FB4E3A" w:rsidRPr="00C7529C" w14:paraId="35AA79B1" w14:textId="77777777" w:rsidTr="00260E62">
        <w:trPr>
          <w:trHeight w:val="300"/>
        </w:trPr>
        <w:tc>
          <w:tcPr>
            <w:tcW w:w="3613"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6A43C50" w14:textId="77777777" w:rsidR="00FB4E3A" w:rsidRPr="00C7529C"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C7529C">
              <w:rPr>
                <w:rFonts w:ascii="Calibri" w:hAnsi="Calibri" w:cs="Calibri"/>
                <w:color w:val="000000"/>
                <w:sz w:val="22"/>
                <w:szCs w:val="22"/>
              </w:rPr>
              <w:t>R_DECISAO_X_MOTIVO_BLOQ</w:t>
            </w:r>
          </w:p>
        </w:tc>
      </w:tr>
      <w:tr w:rsidR="00FB4E3A" w:rsidRPr="00C7529C" w14:paraId="34379297" w14:textId="77777777" w:rsidTr="00260E62">
        <w:trPr>
          <w:trHeight w:val="300"/>
        </w:trPr>
        <w:tc>
          <w:tcPr>
            <w:tcW w:w="1340" w:type="dxa"/>
            <w:tcBorders>
              <w:top w:val="nil"/>
              <w:left w:val="single" w:sz="4" w:space="0" w:color="auto"/>
              <w:bottom w:val="single" w:sz="4" w:space="0" w:color="auto"/>
              <w:right w:val="single" w:sz="4" w:space="0" w:color="auto"/>
            </w:tcBorders>
            <w:shd w:val="clear" w:color="000000" w:fill="D9D9D9"/>
            <w:noWrap/>
            <w:vAlign w:val="bottom"/>
            <w:hideMark/>
          </w:tcPr>
          <w:p w14:paraId="680B50B8"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t>ID_DECISAO</w:t>
            </w:r>
          </w:p>
        </w:tc>
        <w:tc>
          <w:tcPr>
            <w:tcW w:w="2273" w:type="dxa"/>
            <w:tcBorders>
              <w:top w:val="nil"/>
              <w:left w:val="nil"/>
              <w:bottom w:val="single" w:sz="4" w:space="0" w:color="auto"/>
              <w:right w:val="single" w:sz="4" w:space="0" w:color="auto"/>
            </w:tcBorders>
            <w:shd w:val="clear" w:color="000000" w:fill="D9D9D9"/>
            <w:noWrap/>
            <w:vAlign w:val="bottom"/>
            <w:hideMark/>
          </w:tcPr>
          <w:p w14:paraId="15247F62"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t>ID_MOTIVO_BLOQUEIO</w:t>
            </w:r>
          </w:p>
        </w:tc>
      </w:tr>
      <w:tr w:rsidR="00FB4E3A" w:rsidRPr="00C7529C" w14:paraId="5546CBDA"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2FF8957"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3044AA52"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451CB9FE"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8074FA7"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6B876AE5"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4F150FFC"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A182734"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0BA4DF3E"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r w:rsidR="00FB4E3A" w:rsidRPr="00C7529C" w14:paraId="30FCE93B"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61314CE"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55121001"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4</w:t>
            </w:r>
          </w:p>
        </w:tc>
      </w:tr>
      <w:tr w:rsidR="00FB4E3A" w:rsidRPr="00C7529C" w14:paraId="2632906B"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18C415D"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2CB4912F"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5</w:t>
            </w:r>
          </w:p>
        </w:tc>
      </w:tr>
      <w:tr w:rsidR="00FB4E3A" w:rsidRPr="00C7529C" w14:paraId="1110A131" w14:textId="77777777" w:rsidTr="00260E62">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CDB1243"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7B5899C9"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6</w:t>
            </w:r>
          </w:p>
        </w:tc>
      </w:tr>
    </w:tbl>
    <w:p w14:paraId="4604A14D" w14:textId="77777777" w:rsidR="00FB4E3A" w:rsidRDefault="00FB4E3A" w:rsidP="00260E62">
      <w:pPr>
        <w:ind w:left="1346"/>
        <w:jc w:val="left"/>
        <w:rPr>
          <w:rFonts w:cs="Arial"/>
          <w:color w:val="000000"/>
          <w:sz w:val="20"/>
          <w:szCs w:val="20"/>
        </w:rPr>
      </w:pPr>
    </w:p>
    <w:tbl>
      <w:tblPr>
        <w:tblW w:w="4427" w:type="dxa"/>
        <w:tblInd w:w="1341" w:type="dxa"/>
        <w:tblCellMar>
          <w:left w:w="70" w:type="dxa"/>
          <w:right w:w="70" w:type="dxa"/>
        </w:tblCellMar>
        <w:tblLook w:val="04A0" w:firstRow="1" w:lastRow="0" w:firstColumn="1" w:lastColumn="0" w:noHBand="0" w:noVBand="1"/>
      </w:tblPr>
      <w:tblGrid>
        <w:gridCol w:w="2382"/>
        <w:gridCol w:w="2045"/>
      </w:tblGrid>
      <w:tr w:rsidR="00FB4E3A" w:rsidRPr="00C7529C" w14:paraId="17D71F1B" w14:textId="77777777" w:rsidTr="00260E62">
        <w:trPr>
          <w:trHeight w:val="300"/>
        </w:trPr>
        <w:tc>
          <w:tcPr>
            <w:tcW w:w="4427" w:type="dxa"/>
            <w:gridSpan w:val="2"/>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AACF245" w14:textId="77777777" w:rsidR="00FB4E3A" w:rsidRPr="00C7529C"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C7529C">
              <w:rPr>
                <w:rFonts w:ascii="Calibri" w:hAnsi="Calibri" w:cs="Calibri"/>
                <w:color w:val="000000"/>
                <w:sz w:val="22"/>
                <w:szCs w:val="22"/>
              </w:rPr>
              <w:t>R_MOTIVO_BLOQ_X_MOTIVO_ATR</w:t>
            </w:r>
          </w:p>
        </w:tc>
      </w:tr>
      <w:tr w:rsidR="00FB4E3A" w:rsidRPr="00C7529C" w14:paraId="204F8D7D" w14:textId="77777777" w:rsidTr="00260E62">
        <w:trPr>
          <w:trHeight w:val="300"/>
        </w:trPr>
        <w:tc>
          <w:tcPr>
            <w:tcW w:w="2382" w:type="dxa"/>
            <w:tcBorders>
              <w:top w:val="nil"/>
              <w:left w:val="single" w:sz="4" w:space="0" w:color="auto"/>
              <w:bottom w:val="single" w:sz="4" w:space="0" w:color="auto"/>
              <w:right w:val="single" w:sz="4" w:space="0" w:color="auto"/>
            </w:tcBorders>
            <w:shd w:val="clear" w:color="000000" w:fill="D9D9D9"/>
            <w:noWrap/>
            <w:vAlign w:val="bottom"/>
            <w:hideMark/>
          </w:tcPr>
          <w:p w14:paraId="32D100B6"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lastRenderedPageBreak/>
              <w:t>ID_MOTIVO_BLOQUEIO</w:t>
            </w:r>
          </w:p>
        </w:tc>
        <w:tc>
          <w:tcPr>
            <w:tcW w:w="2045" w:type="dxa"/>
            <w:tcBorders>
              <w:top w:val="nil"/>
              <w:left w:val="nil"/>
              <w:bottom w:val="single" w:sz="4" w:space="0" w:color="auto"/>
              <w:right w:val="single" w:sz="4" w:space="0" w:color="auto"/>
            </w:tcBorders>
            <w:shd w:val="clear" w:color="000000" w:fill="D9D9D9"/>
            <w:noWrap/>
            <w:vAlign w:val="bottom"/>
            <w:hideMark/>
          </w:tcPr>
          <w:p w14:paraId="17151EE9" w14:textId="77777777" w:rsidR="00FB4E3A" w:rsidRPr="00C7529C" w:rsidRDefault="00FB4E3A" w:rsidP="00D22F9F">
            <w:pPr>
              <w:jc w:val="left"/>
              <w:rPr>
                <w:rFonts w:ascii="Calibri" w:hAnsi="Calibri" w:cs="Calibri"/>
                <w:color w:val="000000"/>
                <w:sz w:val="22"/>
                <w:szCs w:val="22"/>
              </w:rPr>
            </w:pPr>
            <w:r w:rsidRPr="00C7529C">
              <w:rPr>
                <w:rFonts w:ascii="Calibri" w:hAnsi="Calibri" w:cs="Calibri"/>
                <w:color w:val="000000"/>
                <w:sz w:val="22"/>
                <w:szCs w:val="22"/>
              </w:rPr>
              <w:t>ID_MOTIVO_ATRASO</w:t>
            </w:r>
          </w:p>
        </w:tc>
      </w:tr>
      <w:tr w:rsidR="00FB4E3A" w:rsidRPr="00C7529C" w14:paraId="0CC3318E" w14:textId="77777777" w:rsidTr="00260E62">
        <w:trPr>
          <w:trHeight w:val="300"/>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26F3BAC5"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45" w:type="dxa"/>
            <w:tcBorders>
              <w:top w:val="nil"/>
              <w:left w:val="nil"/>
              <w:bottom w:val="single" w:sz="4" w:space="0" w:color="auto"/>
              <w:right w:val="single" w:sz="4" w:space="0" w:color="auto"/>
            </w:tcBorders>
            <w:shd w:val="clear" w:color="auto" w:fill="auto"/>
            <w:noWrap/>
            <w:vAlign w:val="bottom"/>
            <w:hideMark/>
          </w:tcPr>
          <w:p w14:paraId="6F50E08B"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r>
      <w:tr w:rsidR="00FB4E3A" w:rsidRPr="00C7529C" w14:paraId="4E735C78" w14:textId="77777777" w:rsidTr="00260E62">
        <w:trPr>
          <w:trHeight w:val="300"/>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3750CE35"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45" w:type="dxa"/>
            <w:tcBorders>
              <w:top w:val="nil"/>
              <w:left w:val="nil"/>
              <w:bottom w:val="single" w:sz="4" w:space="0" w:color="auto"/>
              <w:right w:val="single" w:sz="4" w:space="0" w:color="auto"/>
            </w:tcBorders>
            <w:shd w:val="clear" w:color="auto" w:fill="auto"/>
            <w:noWrap/>
            <w:vAlign w:val="bottom"/>
            <w:hideMark/>
          </w:tcPr>
          <w:p w14:paraId="320394E1"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2</w:t>
            </w:r>
          </w:p>
        </w:tc>
      </w:tr>
      <w:tr w:rsidR="00FB4E3A" w:rsidRPr="00C7529C" w14:paraId="21B25A26" w14:textId="77777777" w:rsidTr="00260E62">
        <w:trPr>
          <w:trHeight w:val="300"/>
        </w:trPr>
        <w:tc>
          <w:tcPr>
            <w:tcW w:w="2382" w:type="dxa"/>
            <w:tcBorders>
              <w:top w:val="nil"/>
              <w:left w:val="single" w:sz="4" w:space="0" w:color="auto"/>
              <w:bottom w:val="single" w:sz="4" w:space="0" w:color="auto"/>
              <w:right w:val="single" w:sz="4" w:space="0" w:color="auto"/>
            </w:tcBorders>
            <w:shd w:val="clear" w:color="auto" w:fill="auto"/>
            <w:noWrap/>
            <w:vAlign w:val="bottom"/>
            <w:hideMark/>
          </w:tcPr>
          <w:p w14:paraId="3AAF548A"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1</w:t>
            </w:r>
          </w:p>
        </w:tc>
        <w:tc>
          <w:tcPr>
            <w:tcW w:w="2045" w:type="dxa"/>
            <w:tcBorders>
              <w:top w:val="nil"/>
              <w:left w:val="nil"/>
              <w:bottom w:val="single" w:sz="4" w:space="0" w:color="auto"/>
              <w:right w:val="single" w:sz="4" w:space="0" w:color="auto"/>
            </w:tcBorders>
            <w:shd w:val="clear" w:color="auto" w:fill="auto"/>
            <w:noWrap/>
            <w:vAlign w:val="bottom"/>
            <w:hideMark/>
          </w:tcPr>
          <w:p w14:paraId="734B1004" w14:textId="77777777" w:rsidR="00FB4E3A" w:rsidRPr="00C7529C" w:rsidRDefault="00FB4E3A" w:rsidP="00D22F9F">
            <w:pPr>
              <w:jc w:val="right"/>
              <w:rPr>
                <w:rFonts w:ascii="Calibri" w:hAnsi="Calibri" w:cs="Calibri"/>
                <w:color w:val="000000"/>
                <w:sz w:val="22"/>
                <w:szCs w:val="22"/>
              </w:rPr>
            </w:pPr>
            <w:r w:rsidRPr="00C7529C">
              <w:rPr>
                <w:rFonts w:ascii="Calibri" w:hAnsi="Calibri" w:cs="Calibri"/>
                <w:color w:val="000000"/>
                <w:sz w:val="22"/>
                <w:szCs w:val="22"/>
              </w:rPr>
              <w:t>3</w:t>
            </w:r>
          </w:p>
        </w:tc>
      </w:tr>
    </w:tbl>
    <w:p w14:paraId="52391E79" w14:textId="77777777" w:rsidR="00FB4E3A" w:rsidRDefault="00FB4E3A" w:rsidP="00260E62">
      <w:pPr>
        <w:ind w:left="1346"/>
        <w:jc w:val="left"/>
        <w:rPr>
          <w:rFonts w:cs="Arial"/>
          <w:color w:val="000000"/>
          <w:sz w:val="20"/>
          <w:szCs w:val="20"/>
        </w:rPr>
      </w:pPr>
    </w:p>
    <w:p w14:paraId="7452EA69" w14:textId="77777777" w:rsidR="00FB4E3A" w:rsidRDefault="00FB4E3A" w:rsidP="00FB4E3A">
      <w:pPr>
        <w:jc w:val="left"/>
        <w:rPr>
          <w:rFonts w:cs="Arial"/>
          <w:color w:val="000000"/>
          <w:sz w:val="20"/>
          <w:szCs w:val="20"/>
        </w:rPr>
      </w:pPr>
    </w:p>
    <w:p w14:paraId="2BF7B1E9" w14:textId="77777777" w:rsidR="00FB4E3A" w:rsidRDefault="00FB4E3A" w:rsidP="00FB4E3A">
      <w:pPr>
        <w:jc w:val="left"/>
        <w:rPr>
          <w:rFonts w:cs="Arial"/>
          <w:color w:val="000000"/>
          <w:sz w:val="20"/>
          <w:szCs w:val="20"/>
        </w:rPr>
      </w:pPr>
    </w:p>
    <w:p w14:paraId="5871038C" w14:textId="77777777" w:rsidR="00FB4E3A" w:rsidRDefault="00FB4E3A" w:rsidP="00FB4E3A">
      <w:pPr>
        <w:pStyle w:val="Heading4"/>
        <w:tabs>
          <w:tab w:val="clear" w:pos="1701"/>
        </w:tabs>
      </w:pPr>
      <w:bookmarkStart w:id="147" w:name="_Toc497588003"/>
      <w:bookmarkStart w:id="148" w:name="_Toc499303963"/>
      <w:r w:rsidRPr="00856AD2">
        <w:t>RGN</w:t>
      </w:r>
      <w:r>
        <w:t>16</w:t>
      </w:r>
      <w:r w:rsidRPr="00856AD2">
        <w:t xml:space="preserve"> - </w:t>
      </w:r>
      <w:r w:rsidRPr="003C5F9C">
        <w:rPr>
          <w:szCs w:val="24"/>
        </w:rPr>
        <w:t xml:space="preserve">Deverá ser criado um workflow a cerca listbox status do tratamento. Quando as opções forem desistentes ou </w:t>
      </w:r>
      <w:r>
        <w:rPr>
          <w:szCs w:val="24"/>
        </w:rPr>
        <w:t>cancelado</w:t>
      </w:r>
      <w:r w:rsidRPr="003C5F9C">
        <w:rPr>
          <w:szCs w:val="24"/>
        </w:rPr>
        <w:t>, o caso será finalizado</w:t>
      </w:r>
      <w:bookmarkEnd w:id="147"/>
      <w:bookmarkEnd w:id="148"/>
    </w:p>
    <w:p w14:paraId="02A1EBC7" w14:textId="77777777" w:rsidR="00FB4E3A" w:rsidRPr="003C5F9C" w:rsidRDefault="00FB4E3A" w:rsidP="00FB4E3A">
      <w:pPr>
        <w:rPr>
          <w:rFonts w:cs="Arial"/>
        </w:rPr>
      </w:pPr>
    </w:p>
    <w:p w14:paraId="18DEE393" w14:textId="77777777" w:rsidR="00FB4E3A" w:rsidRDefault="00FB4E3A" w:rsidP="00FB4E3A">
      <w:pPr>
        <w:rPr>
          <w:rFonts w:cs="Arial"/>
        </w:rPr>
      </w:pPr>
      <w:r w:rsidRPr="003C5F9C">
        <w:rPr>
          <w:rFonts w:cs="Arial"/>
        </w:rPr>
        <w:t>Deverá ser criado um workflow a cerca listbox status do tratamento. Quando as opções forem desistente ou cancelado, o caso será finalizado e será exibido uma mensagem informando que o caso foi finalizado e perguntado se deseja analisar nova proposta ou não.</w:t>
      </w:r>
    </w:p>
    <w:p w14:paraId="39CD2D4F" w14:textId="77777777" w:rsidR="00FB4E3A" w:rsidRDefault="00FB4E3A" w:rsidP="00FB4E3A">
      <w:pPr>
        <w:rPr>
          <w:rFonts w:cs="Arial"/>
        </w:rPr>
      </w:pPr>
    </w:p>
    <w:p w14:paraId="0F50154E" w14:textId="77777777" w:rsidR="00FB4E3A" w:rsidRDefault="00FB4E3A" w:rsidP="00FB4E3A">
      <w:pPr>
        <w:rPr>
          <w:rFonts w:cs="Arial"/>
        </w:rPr>
      </w:pPr>
      <w:r>
        <w:rPr>
          <w:rFonts w:cs="Arial"/>
        </w:rPr>
        <w:t>Caso o campo Status do tratamento seja marcado com Desistente ou Cancelado, conforme imagem abaixo:</w:t>
      </w:r>
    </w:p>
    <w:p w14:paraId="2D8DB86A" w14:textId="77777777" w:rsidR="00260E62" w:rsidRPr="003C5F9C" w:rsidRDefault="00260E62" w:rsidP="00FB4E3A">
      <w:pPr>
        <w:rPr>
          <w:rFonts w:cs="Arial"/>
        </w:rPr>
      </w:pPr>
    </w:p>
    <w:p w14:paraId="0E4E1081" w14:textId="77777777" w:rsidR="00FB4E3A" w:rsidRDefault="00FB4E3A" w:rsidP="00FB4E3A">
      <w:pPr>
        <w:rPr>
          <w:lang w:eastAsia="en-US"/>
        </w:rPr>
      </w:pPr>
      <w:r>
        <w:rPr>
          <w:noProof/>
        </w:rPr>
        <w:drawing>
          <wp:inline distT="0" distB="0" distL="0" distR="0" wp14:anchorId="671B1A41" wp14:editId="15CB2B2C">
            <wp:extent cx="4653887" cy="3185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8016" cy="3188611"/>
                    </a:xfrm>
                    <a:prstGeom prst="rect">
                      <a:avLst/>
                    </a:prstGeom>
                  </pic:spPr>
                </pic:pic>
              </a:graphicData>
            </a:graphic>
          </wp:inline>
        </w:drawing>
      </w:r>
    </w:p>
    <w:p w14:paraId="63DBDD0F" w14:textId="77777777" w:rsidR="00FB4E3A" w:rsidRDefault="00FB4E3A" w:rsidP="00FB4E3A">
      <w:pPr>
        <w:rPr>
          <w:lang w:eastAsia="en-US"/>
        </w:rPr>
      </w:pPr>
    </w:p>
    <w:p w14:paraId="04BC6B22" w14:textId="77777777" w:rsidR="00FB4E3A" w:rsidRDefault="00FB4E3A" w:rsidP="00FB4E3A">
      <w:pPr>
        <w:rPr>
          <w:lang w:eastAsia="en-US"/>
        </w:rPr>
      </w:pPr>
      <w:r>
        <w:rPr>
          <w:lang w:eastAsia="en-US"/>
        </w:rPr>
        <w:t>Os demais campos devem ter seu preenchimento realizado, conforme apresentado abaixo:</w:t>
      </w:r>
    </w:p>
    <w:p w14:paraId="4B66B34B" w14:textId="77777777" w:rsidR="00FB4E3A" w:rsidRDefault="00FB4E3A" w:rsidP="00FB4E3A">
      <w:pPr>
        <w:rPr>
          <w:lang w:eastAsia="en-US"/>
        </w:rPr>
      </w:pPr>
    </w:p>
    <w:p w14:paraId="3DF92A13" w14:textId="77777777" w:rsidR="00FB4E3A" w:rsidRPr="00260E62" w:rsidRDefault="00FB4E3A" w:rsidP="00FB4E3A">
      <w:pPr>
        <w:pStyle w:val="ListParagraph"/>
        <w:numPr>
          <w:ilvl w:val="0"/>
          <w:numId w:val="22"/>
        </w:numPr>
        <w:jc w:val="left"/>
        <w:rPr>
          <w:rFonts w:ascii="Calibri" w:hAnsi="Calibri"/>
          <w:sz w:val="24"/>
        </w:rPr>
      </w:pPr>
      <w:r w:rsidRPr="00260E62">
        <w:rPr>
          <w:sz w:val="24"/>
        </w:rPr>
        <w:t xml:space="preserve">Pendenciamento: </w:t>
      </w:r>
      <w:r w:rsidRPr="00260E62">
        <w:rPr>
          <w:color w:val="00B050"/>
          <w:sz w:val="24"/>
        </w:rPr>
        <w:t>Não</w:t>
      </w:r>
    </w:p>
    <w:p w14:paraId="1ACFEEF9" w14:textId="77777777" w:rsidR="00FB4E3A" w:rsidRPr="00260E62" w:rsidRDefault="00FB4E3A" w:rsidP="00FB4E3A">
      <w:pPr>
        <w:pStyle w:val="ListParagraph"/>
        <w:numPr>
          <w:ilvl w:val="0"/>
          <w:numId w:val="22"/>
        </w:numPr>
        <w:jc w:val="left"/>
        <w:rPr>
          <w:sz w:val="24"/>
        </w:rPr>
      </w:pPr>
      <w:r w:rsidRPr="00260E62">
        <w:rPr>
          <w:sz w:val="24"/>
        </w:rPr>
        <w:t xml:space="preserve">Decisão: </w:t>
      </w:r>
      <w:r w:rsidRPr="00260E62">
        <w:rPr>
          <w:color w:val="00B050"/>
          <w:sz w:val="24"/>
        </w:rPr>
        <w:t>Tratamento automático do sistema</w:t>
      </w:r>
    </w:p>
    <w:p w14:paraId="360F98A8" w14:textId="77777777" w:rsidR="00FB4E3A" w:rsidRPr="00260E62" w:rsidRDefault="00FB4E3A" w:rsidP="00FB4E3A">
      <w:pPr>
        <w:pStyle w:val="ListParagraph"/>
        <w:numPr>
          <w:ilvl w:val="0"/>
          <w:numId w:val="22"/>
        </w:numPr>
        <w:jc w:val="left"/>
        <w:rPr>
          <w:sz w:val="24"/>
          <w:lang w:val="pt-BR"/>
        </w:rPr>
      </w:pPr>
      <w:r w:rsidRPr="00260E62">
        <w:rPr>
          <w:sz w:val="24"/>
          <w:lang w:val="pt-BR"/>
        </w:rPr>
        <w:t xml:space="preserve">Origem da decisão: </w:t>
      </w:r>
      <w:r w:rsidRPr="00260E62">
        <w:rPr>
          <w:color w:val="00B050"/>
          <w:sz w:val="24"/>
          <w:lang w:val="pt-BR"/>
        </w:rPr>
        <w:t>Tratamento automático do sistema</w:t>
      </w:r>
    </w:p>
    <w:p w14:paraId="0F60227A" w14:textId="77777777" w:rsidR="00FB4E3A" w:rsidRPr="00260E62" w:rsidRDefault="00FB4E3A" w:rsidP="00FB4E3A">
      <w:pPr>
        <w:pStyle w:val="ListParagraph"/>
        <w:numPr>
          <w:ilvl w:val="0"/>
          <w:numId w:val="22"/>
        </w:numPr>
        <w:jc w:val="left"/>
        <w:rPr>
          <w:sz w:val="24"/>
          <w:lang w:val="pt-BR"/>
        </w:rPr>
      </w:pPr>
      <w:r w:rsidRPr="00260E62">
        <w:rPr>
          <w:sz w:val="24"/>
          <w:lang w:val="pt-BR"/>
        </w:rPr>
        <w:t xml:space="preserve">Motivo da decisão: </w:t>
      </w:r>
      <w:r w:rsidRPr="00260E62">
        <w:rPr>
          <w:color w:val="00B050"/>
          <w:sz w:val="24"/>
          <w:lang w:val="pt-BR"/>
        </w:rPr>
        <w:t>Tratamento automático do sistema</w:t>
      </w:r>
    </w:p>
    <w:p w14:paraId="761753B2" w14:textId="77777777" w:rsidR="00FB4E3A" w:rsidRPr="00260E62" w:rsidRDefault="00FB4E3A" w:rsidP="00FB4E3A">
      <w:pPr>
        <w:pStyle w:val="ListParagraph"/>
        <w:numPr>
          <w:ilvl w:val="0"/>
          <w:numId w:val="22"/>
        </w:numPr>
        <w:jc w:val="left"/>
        <w:rPr>
          <w:sz w:val="24"/>
          <w:lang w:val="pt-BR"/>
        </w:rPr>
      </w:pPr>
      <w:r w:rsidRPr="00260E62">
        <w:rPr>
          <w:sz w:val="24"/>
          <w:lang w:val="pt-BR"/>
        </w:rPr>
        <w:t xml:space="preserve">Motivo do bloqueio: </w:t>
      </w:r>
      <w:r w:rsidRPr="00260E62">
        <w:rPr>
          <w:color w:val="00B050"/>
          <w:sz w:val="24"/>
          <w:lang w:val="pt-BR"/>
        </w:rPr>
        <w:t>Tratamento automático do sistema</w:t>
      </w:r>
    </w:p>
    <w:p w14:paraId="77F2C866" w14:textId="77777777" w:rsidR="00FB4E3A" w:rsidRPr="00260E62" w:rsidRDefault="00FB4E3A" w:rsidP="00FB4E3A">
      <w:pPr>
        <w:pStyle w:val="ListParagraph"/>
        <w:numPr>
          <w:ilvl w:val="0"/>
          <w:numId w:val="22"/>
        </w:numPr>
        <w:jc w:val="left"/>
        <w:rPr>
          <w:sz w:val="24"/>
          <w:lang w:val="pt-BR"/>
        </w:rPr>
      </w:pPr>
      <w:r w:rsidRPr="00260E62">
        <w:rPr>
          <w:sz w:val="24"/>
          <w:lang w:val="pt-BR"/>
        </w:rPr>
        <w:t xml:space="preserve">Motivo analise após 24 horas: </w:t>
      </w:r>
      <w:r w:rsidRPr="00260E62">
        <w:rPr>
          <w:color w:val="00B050"/>
          <w:sz w:val="24"/>
          <w:lang w:val="pt-BR"/>
        </w:rPr>
        <w:t>Tratamento automático do sistema</w:t>
      </w:r>
    </w:p>
    <w:p w14:paraId="37FEF142" w14:textId="77777777" w:rsidR="00FB4E3A" w:rsidRDefault="00FB4E3A" w:rsidP="00FB4E3A">
      <w:pPr>
        <w:rPr>
          <w:lang w:eastAsia="en-US"/>
        </w:rPr>
      </w:pPr>
    </w:p>
    <w:p w14:paraId="4A7A42B9" w14:textId="77777777" w:rsidR="00FB4E3A" w:rsidRDefault="00FB4E3A" w:rsidP="00FB4E3A">
      <w:pPr>
        <w:rPr>
          <w:lang w:eastAsia="en-US"/>
        </w:rPr>
      </w:pPr>
    </w:p>
    <w:p w14:paraId="4F5E9390" w14:textId="77777777" w:rsidR="00FB4E3A" w:rsidRDefault="00FB4E3A" w:rsidP="00FB4E3A">
      <w:pPr>
        <w:rPr>
          <w:lang w:eastAsia="en-US"/>
        </w:rPr>
      </w:pPr>
      <w:r w:rsidRPr="009C15F5">
        <w:rPr>
          <w:lang w:eastAsia="en-US"/>
        </w:rPr>
        <w:t>Desta forma o caso será fechado e o usuário será direcionado para a tela de lista de casos, onde poderá solicitar um novo caso para análise:</w:t>
      </w:r>
    </w:p>
    <w:p w14:paraId="7A4FEBC7" w14:textId="77777777" w:rsidR="00FB4E3A" w:rsidRDefault="00FB4E3A" w:rsidP="00FB4E3A">
      <w:pPr>
        <w:rPr>
          <w:lang w:eastAsia="en-US"/>
        </w:rPr>
      </w:pPr>
    </w:p>
    <w:p w14:paraId="671523C8" w14:textId="77777777" w:rsidR="00FB4E3A" w:rsidRDefault="00FB4E3A" w:rsidP="00FB4E3A">
      <w:pPr>
        <w:rPr>
          <w:lang w:eastAsia="en-US"/>
        </w:rPr>
      </w:pPr>
      <w:r>
        <w:rPr>
          <w:noProof/>
        </w:rPr>
        <w:drawing>
          <wp:inline distT="0" distB="0" distL="0" distR="0" wp14:anchorId="2E43FE9E" wp14:editId="018BBFC1">
            <wp:extent cx="6480810" cy="2850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0810" cy="2850515"/>
                    </a:xfrm>
                    <a:prstGeom prst="rect">
                      <a:avLst/>
                    </a:prstGeom>
                  </pic:spPr>
                </pic:pic>
              </a:graphicData>
            </a:graphic>
          </wp:inline>
        </w:drawing>
      </w:r>
    </w:p>
    <w:p w14:paraId="310A9E7A" w14:textId="77777777" w:rsidR="00FB4E3A" w:rsidRPr="003C5F9C" w:rsidRDefault="00FB4E3A" w:rsidP="00FB4E3A">
      <w:pPr>
        <w:rPr>
          <w:lang w:eastAsia="en-US"/>
        </w:rPr>
      </w:pPr>
    </w:p>
    <w:p w14:paraId="7F6E7A98" w14:textId="77777777" w:rsidR="00FB4E3A" w:rsidRDefault="00FB4E3A" w:rsidP="00FB4E3A">
      <w:pPr>
        <w:pStyle w:val="Heading4"/>
        <w:tabs>
          <w:tab w:val="clear" w:pos="1701"/>
        </w:tabs>
        <w:rPr>
          <w:szCs w:val="24"/>
        </w:rPr>
      </w:pPr>
      <w:bookmarkStart w:id="149" w:name="_Toc497588004"/>
      <w:bookmarkStart w:id="150" w:name="_Toc499303964"/>
      <w:r w:rsidRPr="00856AD2">
        <w:t>RGN1</w:t>
      </w:r>
      <w:r>
        <w:t>7</w:t>
      </w:r>
      <w:r w:rsidRPr="00856AD2">
        <w:t xml:space="preserve"> - </w:t>
      </w:r>
      <w:r w:rsidRPr="00086A9A">
        <w:rPr>
          <w:szCs w:val="24"/>
        </w:rPr>
        <w:t>Deverá ser criado um workflow a cerca do listbox status do tratamento. Quando as opções forem Aguardando instalação ou Instalado/Habilitado</w:t>
      </w:r>
      <w:bookmarkEnd w:id="149"/>
      <w:bookmarkEnd w:id="150"/>
    </w:p>
    <w:p w14:paraId="4C6215F9" w14:textId="77777777" w:rsidR="00FB4E3A" w:rsidRPr="00086A9A" w:rsidRDefault="00FB4E3A" w:rsidP="00FB4E3A">
      <w:pPr>
        <w:rPr>
          <w:rFonts w:cs="Arial"/>
        </w:rPr>
      </w:pPr>
    </w:p>
    <w:p w14:paraId="69F1DBEE" w14:textId="77777777" w:rsidR="00FB4E3A" w:rsidRPr="00086A9A" w:rsidRDefault="00FB4E3A" w:rsidP="00FB4E3A">
      <w:pPr>
        <w:rPr>
          <w:rFonts w:cs="Arial"/>
        </w:rPr>
      </w:pPr>
      <w:r w:rsidRPr="00086A9A">
        <w:rPr>
          <w:rFonts w:cs="Arial"/>
        </w:rPr>
        <w:t>Deverá ser criado um workflow a cerca do listbox status do tratamento. Quando as opções forem Aguardando instalação ou Instalado/Habilitado, o operador deverá seguir com a analise e não haverá nenhuma ação no sistema.</w:t>
      </w:r>
    </w:p>
    <w:p w14:paraId="7E8F1791" w14:textId="77777777" w:rsidR="00FB4E3A" w:rsidRDefault="00FB4E3A" w:rsidP="00FB4E3A">
      <w:pPr>
        <w:rPr>
          <w:lang w:eastAsia="en-US"/>
        </w:rPr>
      </w:pPr>
    </w:p>
    <w:p w14:paraId="52881B46" w14:textId="77777777" w:rsidR="00FB4E3A" w:rsidRDefault="00FB4E3A" w:rsidP="00FB4E3A">
      <w:pPr>
        <w:rPr>
          <w:rFonts w:cs="Arial"/>
        </w:rPr>
      </w:pPr>
      <w:r>
        <w:rPr>
          <w:rFonts w:cs="Arial"/>
        </w:rPr>
        <w:lastRenderedPageBreak/>
        <w:t>Caso o campo Status do tratamento seja marcado com “</w:t>
      </w:r>
      <w:r w:rsidRPr="00086A9A">
        <w:rPr>
          <w:rFonts w:cs="Arial"/>
        </w:rPr>
        <w:t>Aguardando instalação</w:t>
      </w:r>
      <w:r>
        <w:rPr>
          <w:rFonts w:cs="Arial"/>
        </w:rPr>
        <w:t>”</w:t>
      </w:r>
      <w:r w:rsidRPr="00086A9A">
        <w:rPr>
          <w:rFonts w:cs="Arial"/>
        </w:rPr>
        <w:t xml:space="preserve"> ou </w:t>
      </w:r>
      <w:r>
        <w:rPr>
          <w:rFonts w:cs="Arial"/>
        </w:rPr>
        <w:t>“</w:t>
      </w:r>
      <w:r w:rsidRPr="00086A9A">
        <w:rPr>
          <w:rFonts w:cs="Arial"/>
        </w:rPr>
        <w:t>Instalado/Habilitado</w:t>
      </w:r>
      <w:r>
        <w:rPr>
          <w:rFonts w:cs="Arial"/>
        </w:rPr>
        <w:t>”, conforme imagem abaixo:</w:t>
      </w:r>
    </w:p>
    <w:p w14:paraId="4A8B212C" w14:textId="77777777" w:rsidR="00FB4E3A" w:rsidRPr="003C5F9C" w:rsidRDefault="00FB4E3A" w:rsidP="00FB4E3A">
      <w:pPr>
        <w:rPr>
          <w:rFonts w:cs="Arial"/>
        </w:rPr>
      </w:pPr>
    </w:p>
    <w:p w14:paraId="56847F88" w14:textId="77777777" w:rsidR="00FB4E3A" w:rsidRDefault="00FB4E3A" w:rsidP="00FB4E3A">
      <w:pPr>
        <w:rPr>
          <w:lang w:eastAsia="en-US"/>
        </w:rPr>
      </w:pPr>
      <w:r>
        <w:rPr>
          <w:noProof/>
        </w:rPr>
        <w:drawing>
          <wp:inline distT="0" distB="0" distL="0" distR="0" wp14:anchorId="6948061C" wp14:editId="0B1F4674">
            <wp:extent cx="4333164" cy="3281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8387" cy="3285308"/>
                    </a:xfrm>
                    <a:prstGeom prst="rect">
                      <a:avLst/>
                    </a:prstGeom>
                  </pic:spPr>
                </pic:pic>
              </a:graphicData>
            </a:graphic>
          </wp:inline>
        </w:drawing>
      </w:r>
    </w:p>
    <w:p w14:paraId="341D697C" w14:textId="77777777" w:rsidR="00FB4E3A" w:rsidRDefault="00FB4E3A" w:rsidP="00FB4E3A">
      <w:pPr>
        <w:rPr>
          <w:lang w:eastAsia="en-US"/>
        </w:rPr>
      </w:pPr>
    </w:p>
    <w:p w14:paraId="67649528" w14:textId="77777777" w:rsidR="00FB4E3A" w:rsidRDefault="00FB4E3A" w:rsidP="00FB4E3A">
      <w:pPr>
        <w:rPr>
          <w:lang w:eastAsia="en-US"/>
        </w:rPr>
      </w:pPr>
    </w:p>
    <w:p w14:paraId="18BB1AF1" w14:textId="77777777" w:rsidR="00FB4E3A" w:rsidRDefault="00FB4E3A" w:rsidP="00FB4E3A">
      <w:pPr>
        <w:rPr>
          <w:lang w:eastAsia="en-US"/>
        </w:rPr>
      </w:pPr>
      <w:r>
        <w:rPr>
          <w:u w:val="single"/>
          <w:lang w:eastAsia="en-US"/>
        </w:rPr>
        <w:t>Será necessário o preenchimento dos demais campos</w:t>
      </w:r>
      <w:r>
        <w:rPr>
          <w:lang w:eastAsia="en-US"/>
        </w:rPr>
        <w:t>. Desta forma o caso será tratado (fechado ou pendenciado) e o usuário será direcionado para a tela de lista de casos, onde poderá solicitar um novo caso para análise:</w:t>
      </w:r>
    </w:p>
    <w:p w14:paraId="5D05493E" w14:textId="77777777" w:rsidR="00FB4E3A" w:rsidRDefault="00FB4E3A" w:rsidP="00FB4E3A">
      <w:pPr>
        <w:rPr>
          <w:lang w:eastAsia="en-US"/>
        </w:rPr>
      </w:pPr>
    </w:p>
    <w:p w14:paraId="2ED7CA7B" w14:textId="77777777" w:rsidR="00FB4E3A" w:rsidRDefault="00FB4E3A" w:rsidP="00FB4E3A">
      <w:pPr>
        <w:rPr>
          <w:lang w:eastAsia="en-US"/>
        </w:rPr>
      </w:pPr>
      <w:r>
        <w:rPr>
          <w:noProof/>
        </w:rPr>
        <w:lastRenderedPageBreak/>
        <w:drawing>
          <wp:inline distT="0" distB="0" distL="0" distR="0" wp14:anchorId="49DE8CC2" wp14:editId="79CAC64A">
            <wp:extent cx="6480810" cy="2850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0810" cy="2850515"/>
                    </a:xfrm>
                    <a:prstGeom prst="rect">
                      <a:avLst/>
                    </a:prstGeom>
                  </pic:spPr>
                </pic:pic>
              </a:graphicData>
            </a:graphic>
          </wp:inline>
        </w:drawing>
      </w:r>
    </w:p>
    <w:p w14:paraId="277FAD4C" w14:textId="77777777" w:rsidR="00FB4E3A" w:rsidRPr="003C5F9C" w:rsidRDefault="00FB4E3A" w:rsidP="00FB4E3A">
      <w:pPr>
        <w:rPr>
          <w:lang w:eastAsia="en-US"/>
        </w:rPr>
      </w:pPr>
    </w:p>
    <w:p w14:paraId="68280390" w14:textId="77777777" w:rsidR="00FB4E3A" w:rsidRPr="00086A9A" w:rsidRDefault="00FB4E3A" w:rsidP="00FB4E3A">
      <w:pPr>
        <w:rPr>
          <w:lang w:eastAsia="en-US"/>
        </w:rPr>
      </w:pPr>
    </w:p>
    <w:p w14:paraId="621DAC0A" w14:textId="77777777" w:rsidR="00FB4E3A" w:rsidRPr="00EB7F17" w:rsidRDefault="00FB4E3A" w:rsidP="00FB4E3A">
      <w:pPr>
        <w:pStyle w:val="Heading4"/>
        <w:tabs>
          <w:tab w:val="clear" w:pos="1701"/>
        </w:tabs>
        <w:rPr>
          <w:szCs w:val="24"/>
        </w:rPr>
      </w:pPr>
      <w:bookmarkStart w:id="151" w:name="_Toc497588005"/>
      <w:bookmarkStart w:id="152" w:name="_Toc499303965"/>
      <w:r w:rsidRPr="00EB7F17">
        <w:t>RGN1</w:t>
      </w:r>
      <w:r>
        <w:t>8</w:t>
      </w:r>
      <w:r w:rsidRPr="00EB7F17">
        <w:t>/RGN1</w:t>
      </w:r>
      <w:r>
        <w:t>9</w:t>
      </w:r>
      <w:r w:rsidRPr="00EB7F17">
        <w:t xml:space="preserve"> - </w:t>
      </w:r>
      <w:r w:rsidRPr="00EB7F17">
        <w:rPr>
          <w:szCs w:val="24"/>
        </w:rPr>
        <w:t>Quando for selecionado o listbox Decisão as ações deverão seguir, conforme anexo complentar</w:t>
      </w:r>
      <w:bookmarkEnd w:id="151"/>
      <w:bookmarkEnd w:id="152"/>
    </w:p>
    <w:p w14:paraId="275DD7B9" w14:textId="77777777" w:rsidR="00FB4E3A" w:rsidRPr="00EB7F17" w:rsidRDefault="00FB4E3A" w:rsidP="00FB4E3A">
      <w:pPr>
        <w:rPr>
          <w:rFonts w:cs="Arial"/>
        </w:rPr>
      </w:pPr>
    </w:p>
    <w:p w14:paraId="562990C0" w14:textId="77777777" w:rsidR="00FB4E3A" w:rsidRPr="00EB7F17" w:rsidRDefault="00FB4E3A" w:rsidP="00FB4E3A">
      <w:pPr>
        <w:rPr>
          <w:rFonts w:cs="Arial"/>
        </w:rPr>
      </w:pPr>
      <w:r w:rsidRPr="00EB7F17">
        <w:rPr>
          <w:rFonts w:cs="Arial"/>
        </w:rPr>
        <w:t>Quando for selecionado o listbox Decisão as ações deverão seguir, conforme anexo complentar (Tabela Decisões) e deverá haver uma area de texto para preenchimento da descritiva do tratamento, quando necessário.</w:t>
      </w:r>
    </w:p>
    <w:p w14:paraId="13A2E69A" w14:textId="77777777" w:rsidR="00FB4E3A" w:rsidRDefault="00FB4E3A" w:rsidP="00FB4E3A">
      <w:pPr>
        <w:rPr>
          <w:rFonts w:cs="Arial"/>
          <w:highlight w:val="yellow"/>
        </w:rPr>
      </w:pPr>
    </w:p>
    <w:p w14:paraId="6B75550B" w14:textId="77777777" w:rsidR="00FB4E3A" w:rsidRDefault="00FB4E3A" w:rsidP="00FB4E3A">
      <w:pPr>
        <w:rPr>
          <w:rFonts w:cs="Arial"/>
        </w:rPr>
      </w:pPr>
      <w:r w:rsidRPr="002A7296">
        <w:rPr>
          <w:rFonts w:cs="Arial"/>
        </w:rPr>
        <w:t xml:space="preserve">A tabela de Decisão está descrita no </w:t>
      </w:r>
      <w:r>
        <w:rPr>
          <w:rFonts w:cs="Arial"/>
        </w:rPr>
        <w:t xml:space="preserve">link </w:t>
      </w:r>
      <w:hyperlink w:anchor="_Tabelas_de_Referencia" w:history="1">
        <w:r w:rsidRPr="00E72696">
          <w:rPr>
            <w:rStyle w:val="Hyperlink"/>
            <w:rFonts w:cs="Arial"/>
          </w:rPr>
          <w:t>Tabelas de Referencia com Relacionamento</w:t>
        </w:r>
      </w:hyperlink>
      <w:r w:rsidRPr="002A7296">
        <w:rPr>
          <w:rFonts w:cs="Arial"/>
        </w:rPr>
        <w:t xml:space="preserve">, e o campo de </w:t>
      </w:r>
      <w:r>
        <w:rPr>
          <w:rFonts w:cs="Arial"/>
        </w:rPr>
        <w:t>descritiva do tratamento</w:t>
      </w:r>
      <w:r w:rsidRPr="002A7296">
        <w:rPr>
          <w:rFonts w:cs="Arial"/>
        </w:rPr>
        <w:t xml:space="preserve"> será disponibilizado conforme imagem abaixo:</w:t>
      </w:r>
    </w:p>
    <w:p w14:paraId="0F4C828E" w14:textId="77777777" w:rsidR="00FB4E3A" w:rsidRDefault="00FB4E3A" w:rsidP="00FB4E3A">
      <w:pPr>
        <w:rPr>
          <w:rFonts w:cs="Arial"/>
        </w:rPr>
      </w:pPr>
    </w:p>
    <w:p w14:paraId="0539494C" w14:textId="77777777" w:rsidR="00FB4E3A" w:rsidRDefault="00FB4E3A" w:rsidP="00FB4E3A">
      <w:pPr>
        <w:rPr>
          <w:rFonts w:cs="Arial"/>
        </w:rPr>
      </w:pPr>
      <w:r>
        <w:rPr>
          <w:noProof/>
        </w:rPr>
        <w:lastRenderedPageBreak/>
        <w:drawing>
          <wp:inline distT="0" distB="0" distL="0" distR="0" wp14:anchorId="73260096" wp14:editId="13F17680">
            <wp:extent cx="6480810" cy="3252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0810" cy="3252470"/>
                    </a:xfrm>
                    <a:prstGeom prst="rect">
                      <a:avLst/>
                    </a:prstGeom>
                  </pic:spPr>
                </pic:pic>
              </a:graphicData>
            </a:graphic>
          </wp:inline>
        </w:drawing>
      </w:r>
    </w:p>
    <w:p w14:paraId="01BD9592" w14:textId="77777777" w:rsidR="00FB4E3A" w:rsidRDefault="00FB4E3A" w:rsidP="00FB4E3A">
      <w:pPr>
        <w:rPr>
          <w:rFonts w:cs="Arial"/>
        </w:rPr>
      </w:pPr>
    </w:p>
    <w:p w14:paraId="611FB4EA" w14:textId="77777777" w:rsidR="00FB4E3A" w:rsidRDefault="00FB4E3A" w:rsidP="00FB4E3A">
      <w:pPr>
        <w:rPr>
          <w:rFonts w:cs="Arial"/>
        </w:rPr>
      </w:pPr>
    </w:p>
    <w:p w14:paraId="186C5BAA" w14:textId="77777777" w:rsidR="00FB4E3A" w:rsidRDefault="00FB4E3A" w:rsidP="00FB4E3A">
      <w:pPr>
        <w:rPr>
          <w:rFonts w:cs="Arial"/>
        </w:rPr>
      </w:pPr>
      <w:r>
        <w:rPr>
          <w:rFonts w:cs="Arial"/>
        </w:rPr>
        <w:t>O campo comentário terá a funcionalidade de expandir a área de preenchimento.</w:t>
      </w:r>
    </w:p>
    <w:p w14:paraId="10054D65" w14:textId="77777777" w:rsidR="00FB4E3A" w:rsidRDefault="00FB4E3A" w:rsidP="00FB4E3A">
      <w:pPr>
        <w:rPr>
          <w:rFonts w:cs="Arial"/>
        </w:rPr>
      </w:pPr>
    </w:p>
    <w:p w14:paraId="3676DDDB" w14:textId="77777777" w:rsidR="00FB4E3A" w:rsidRDefault="00FB4E3A" w:rsidP="00FB4E3A">
      <w:pPr>
        <w:rPr>
          <w:rFonts w:cs="Arial"/>
        </w:rPr>
      </w:pPr>
      <w:r>
        <w:rPr>
          <w:rFonts w:cs="Arial"/>
        </w:rPr>
        <w:t>Onde será armazenado de forma ordenada, contendo informação da data de cada comentário.</w:t>
      </w:r>
    </w:p>
    <w:p w14:paraId="0929DCF3" w14:textId="77777777" w:rsidR="00FB4E3A" w:rsidRDefault="00FB4E3A" w:rsidP="00FB4E3A">
      <w:pPr>
        <w:rPr>
          <w:rFonts w:cs="Arial"/>
        </w:rPr>
      </w:pPr>
    </w:p>
    <w:p w14:paraId="260E0735" w14:textId="77777777" w:rsidR="00FB4E3A" w:rsidRPr="00AA1798" w:rsidRDefault="00FB4E3A" w:rsidP="00FB4E3A">
      <w:pPr>
        <w:rPr>
          <w:rFonts w:cs="Arial"/>
          <w:highlight w:val="yellow"/>
        </w:rPr>
      </w:pPr>
      <w:r>
        <w:rPr>
          <w:rFonts w:cs="Arial"/>
        </w:rPr>
        <w:t>Este campo pode ser utilizado para a inclusão de qualquer informação referente ao tratamento do caso.</w:t>
      </w:r>
    </w:p>
    <w:p w14:paraId="03374730" w14:textId="77777777" w:rsidR="00FB4E3A" w:rsidRPr="00AB5B6A" w:rsidRDefault="00FB4E3A" w:rsidP="00FB4E3A">
      <w:pPr>
        <w:rPr>
          <w:rFonts w:cs="Arial"/>
        </w:rPr>
      </w:pPr>
    </w:p>
    <w:p w14:paraId="7AB2A220" w14:textId="77777777" w:rsidR="00FB4E3A" w:rsidRDefault="00FB4E3A" w:rsidP="00FB4E3A">
      <w:pPr>
        <w:pStyle w:val="Heading4"/>
        <w:tabs>
          <w:tab w:val="clear" w:pos="1701"/>
        </w:tabs>
        <w:rPr>
          <w:szCs w:val="24"/>
        </w:rPr>
      </w:pPr>
      <w:bookmarkStart w:id="153" w:name="_RGN20_-_Deverá"/>
      <w:bookmarkStart w:id="154" w:name="_Toc497588006"/>
      <w:bookmarkStart w:id="155" w:name="_Toc499303966"/>
      <w:bookmarkEnd w:id="153"/>
      <w:r>
        <w:t>RGN20</w:t>
      </w:r>
      <w:r w:rsidRPr="00856AD2">
        <w:t xml:space="preserve"> - </w:t>
      </w:r>
      <w:r w:rsidRPr="00AA1798">
        <w:rPr>
          <w:szCs w:val="24"/>
        </w:rPr>
        <w:t>Deverá ser criado um workflow sobre o campo Decisão com status = Pendente</w:t>
      </w:r>
      <w:bookmarkEnd w:id="154"/>
      <w:bookmarkEnd w:id="155"/>
    </w:p>
    <w:p w14:paraId="32028D7B" w14:textId="77777777" w:rsidR="00FB4E3A" w:rsidRPr="00086A9A" w:rsidRDefault="00FB4E3A" w:rsidP="00FB4E3A">
      <w:pPr>
        <w:rPr>
          <w:rFonts w:cs="Arial"/>
        </w:rPr>
      </w:pPr>
    </w:p>
    <w:p w14:paraId="26FA68CC" w14:textId="77777777" w:rsidR="00FB4E3A" w:rsidRPr="00AA1798" w:rsidRDefault="00FB4E3A" w:rsidP="00FB4E3A">
      <w:pPr>
        <w:rPr>
          <w:rFonts w:cs="Arial"/>
        </w:rPr>
      </w:pPr>
      <w:r w:rsidRPr="00AA1798">
        <w:rPr>
          <w:rFonts w:cs="Arial"/>
        </w:rPr>
        <w:t xml:space="preserve">Deverá ser criado um workflow sobre o campo Decisão com status = Pendente. Caso o operador clique no botão finalizar, o sistema deverá retornar a proposta para fila e aguardar X horas para o retorno da tratativa. </w:t>
      </w:r>
    </w:p>
    <w:p w14:paraId="6F932E07" w14:textId="77777777" w:rsidR="00FB4E3A" w:rsidRDefault="00FB4E3A" w:rsidP="00FB4E3A">
      <w:pPr>
        <w:jc w:val="left"/>
        <w:rPr>
          <w:rFonts w:cs="Arial"/>
          <w:color w:val="000000"/>
          <w:sz w:val="20"/>
          <w:szCs w:val="20"/>
        </w:rPr>
      </w:pPr>
    </w:p>
    <w:p w14:paraId="7C59AD2A" w14:textId="77777777" w:rsidR="00FB4E3A" w:rsidRPr="002A5714" w:rsidRDefault="00FB4E3A" w:rsidP="00FB4E3A">
      <w:pPr>
        <w:rPr>
          <w:rFonts w:cs="Arial"/>
        </w:rPr>
      </w:pPr>
      <w:r w:rsidRPr="00967F02">
        <w:rPr>
          <w:rFonts w:cs="Arial"/>
        </w:rPr>
        <w:t>Será armazenado na tabela de Parametrização do sistema, uma linha indicando</w:t>
      </w:r>
      <w:r w:rsidRPr="002A5714">
        <w:rPr>
          <w:rFonts w:cs="Arial"/>
        </w:rPr>
        <w:t xml:space="preserve"> a quantidade de Horas que o processo deve aguardar antes de disponibilizar novamente o caso para tratamento.</w:t>
      </w:r>
    </w:p>
    <w:p w14:paraId="17551062" w14:textId="77777777" w:rsidR="00FB4E3A" w:rsidRPr="002A5714" w:rsidRDefault="00FB4E3A" w:rsidP="00FB4E3A">
      <w:pPr>
        <w:rPr>
          <w:rFonts w:cs="Arial"/>
        </w:rPr>
      </w:pPr>
    </w:p>
    <w:p w14:paraId="35623746" w14:textId="77777777" w:rsidR="00FB4E3A" w:rsidRDefault="00FB4E3A" w:rsidP="00FB4E3A">
      <w:pPr>
        <w:rPr>
          <w:rFonts w:cs="Arial"/>
        </w:rPr>
      </w:pPr>
      <w:r w:rsidRPr="002A5714">
        <w:rPr>
          <w:rFonts w:cs="Arial"/>
        </w:rPr>
        <w:lastRenderedPageBreak/>
        <w:t xml:space="preserve">Após o período de tempo ser cumprido, </w:t>
      </w:r>
      <w:r w:rsidRPr="00750714">
        <w:rPr>
          <w:rFonts w:cs="Arial"/>
          <w:u w:val="single"/>
        </w:rPr>
        <w:t>o caso deve voltar para análise com prioridade sobre os demais casos não tratados ou novos</w:t>
      </w:r>
      <w:r w:rsidRPr="002A5714">
        <w:rPr>
          <w:rFonts w:cs="Arial"/>
        </w:rPr>
        <w:t xml:space="preserve">. </w:t>
      </w:r>
      <w:r>
        <w:rPr>
          <w:rFonts w:cs="Arial"/>
        </w:rPr>
        <w:t>Seguindo a fila definida de Scores.</w:t>
      </w:r>
    </w:p>
    <w:p w14:paraId="13EF50B3" w14:textId="77777777" w:rsidR="00FB4E3A" w:rsidRDefault="00FB4E3A" w:rsidP="00FB4E3A">
      <w:pPr>
        <w:rPr>
          <w:rFonts w:cs="Arial"/>
        </w:rPr>
      </w:pPr>
    </w:p>
    <w:p w14:paraId="5EF79574" w14:textId="77777777" w:rsidR="00FB4E3A" w:rsidRDefault="00FB4E3A" w:rsidP="00FB4E3A">
      <w:pPr>
        <w:pStyle w:val="Heading5"/>
      </w:pPr>
      <w:bookmarkStart w:id="156" w:name="_Simulação_do_Funcionamento"/>
      <w:bookmarkEnd w:id="156"/>
      <w:r>
        <w:t>Simulação do Funcionamento da Ordenação dos Casos para Tratamento</w:t>
      </w:r>
    </w:p>
    <w:p w14:paraId="5B2D6658" w14:textId="77777777" w:rsidR="00FB4E3A" w:rsidRDefault="00FB4E3A" w:rsidP="00FB4E3A">
      <w:pPr>
        <w:rPr>
          <w:rFonts w:cs="Arial"/>
        </w:rPr>
      </w:pPr>
    </w:p>
    <w:p w14:paraId="77BC2AB0" w14:textId="77777777" w:rsidR="00FB4E3A" w:rsidRDefault="00FB4E3A" w:rsidP="00FB4E3A">
      <w:pPr>
        <w:rPr>
          <w:rFonts w:cs="Arial"/>
        </w:rPr>
      </w:pPr>
      <w:r>
        <w:rPr>
          <w:rFonts w:cs="Arial"/>
        </w:rPr>
        <w:t>A ordenação geral se dará pela PRIORIDADE e o SCORE, seguindo esta sequencia:</w:t>
      </w:r>
    </w:p>
    <w:p w14:paraId="08BE9149" w14:textId="77777777" w:rsidR="00FB4E3A" w:rsidRDefault="00FB4E3A" w:rsidP="00FB4E3A">
      <w:pPr>
        <w:rPr>
          <w:rFonts w:cs="Arial"/>
        </w:rPr>
      </w:pPr>
    </w:p>
    <w:p w14:paraId="11D84E00" w14:textId="77777777" w:rsidR="00FB4E3A" w:rsidRDefault="00FB4E3A" w:rsidP="00FB4E3A">
      <w:pPr>
        <w:rPr>
          <w:rFonts w:cs="Arial"/>
        </w:rPr>
      </w:pPr>
      <w:r>
        <w:rPr>
          <w:rFonts w:cs="Arial"/>
        </w:rPr>
        <w:t>Todos os casos Abertos serão marcados com prioridade “Média” e ordenados pelo valor recebido na scoragem:</w:t>
      </w:r>
    </w:p>
    <w:p w14:paraId="32351D7C" w14:textId="77777777" w:rsidR="00FB4E3A" w:rsidRDefault="00FB4E3A" w:rsidP="00FB4E3A">
      <w:pPr>
        <w:rPr>
          <w:rFonts w:cs="Arial"/>
        </w:rPr>
      </w:pPr>
    </w:p>
    <w:tbl>
      <w:tblPr>
        <w:tblW w:w="5000" w:type="pct"/>
        <w:tblCellMar>
          <w:left w:w="70" w:type="dxa"/>
          <w:right w:w="70" w:type="dxa"/>
        </w:tblCellMar>
        <w:tblLook w:val="04A0" w:firstRow="1" w:lastRow="0" w:firstColumn="1" w:lastColumn="0" w:noHBand="0" w:noVBand="1"/>
      </w:tblPr>
      <w:tblGrid>
        <w:gridCol w:w="2100"/>
        <w:gridCol w:w="1570"/>
        <w:gridCol w:w="1570"/>
        <w:gridCol w:w="1570"/>
        <w:gridCol w:w="1589"/>
        <w:gridCol w:w="1797"/>
      </w:tblGrid>
      <w:tr w:rsidR="00FB4E3A" w:rsidRPr="00E51E06" w14:paraId="668FF4E1" w14:textId="77777777" w:rsidTr="00D22F9F">
        <w:trPr>
          <w:trHeight w:val="300"/>
        </w:trPr>
        <w:tc>
          <w:tcPr>
            <w:tcW w:w="1030"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AB8DC76"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DATA</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60EE8078"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CASO</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38C3611F"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STATUS</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3A71C0D2"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SCORE</w:t>
            </w:r>
          </w:p>
        </w:tc>
        <w:tc>
          <w:tcPr>
            <w:tcW w:w="779" w:type="pct"/>
            <w:tcBorders>
              <w:top w:val="single" w:sz="4" w:space="0" w:color="auto"/>
              <w:left w:val="nil"/>
              <w:bottom w:val="nil"/>
              <w:right w:val="single" w:sz="4" w:space="0" w:color="auto"/>
            </w:tcBorders>
            <w:shd w:val="clear" w:color="000000" w:fill="808080"/>
            <w:noWrap/>
            <w:vAlign w:val="bottom"/>
            <w:hideMark/>
          </w:tcPr>
          <w:p w14:paraId="38FF1AF8"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PRIORIDADE</w:t>
            </w:r>
          </w:p>
        </w:tc>
        <w:tc>
          <w:tcPr>
            <w:tcW w:w="881" w:type="pct"/>
            <w:tcBorders>
              <w:top w:val="nil"/>
              <w:left w:val="nil"/>
              <w:bottom w:val="nil"/>
              <w:right w:val="single" w:sz="4" w:space="0" w:color="auto"/>
            </w:tcBorders>
            <w:shd w:val="clear" w:color="000000" w:fill="808080"/>
            <w:noWrap/>
            <w:vAlign w:val="bottom"/>
            <w:hideMark/>
          </w:tcPr>
          <w:p w14:paraId="2DBA7E67"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TRATAMENTO</w:t>
            </w:r>
          </w:p>
        </w:tc>
      </w:tr>
      <w:tr w:rsidR="00FB4E3A" w:rsidRPr="00E51E06" w14:paraId="35EEC6A1"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3BB2562C"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31/10/2017 10:00</w:t>
            </w:r>
          </w:p>
        </w:tc>
        <w:tc>
          <w:tcPr>
            <w:tcW w:w="770" w:type="pct"/>
            <w:tcBorders>
              <w:top w:val="nil"/>
              <w:left w:val="nil"/>
              <w:bottom w:val="single" w:sz="4" w:space="0" w:color="auto"/>
              <w:right w:val="single" w:sz="4" w:space="0" w:color="auto"/>
            </w:tcBorders>
            <w:shd w:val="clear" w:color="auto" w:fill="auto"/>
            <w:noWrap/>
            <w:vAlign w:val="bottom"/>
            <w:hideMark/>
          </w:tcPr>
          <w:p w14:paraId="43A0A82E"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1</w:t>
            </w:r>
          </w:p>
        </w:tc>
        <w:tc>
          <w:tcPr>
            <w:tcW w:w="770" w:type="pct"/>
            <w:tcBorders>
              <w:top w:val="nil"/>
              <w:left w:val="nil"/>
              <w:bottom w:val="single" w:sz="4" w:space="0" w:color="auto"/>
              <w:right w:val="single" w:sz="4" w:space="0" w:color="auto"/>
            </w:tcBorders>
            <w:shd w:val="clear" w:color="auto" w:fill="auto"/>
            <w:noWrap/>
            <w:vAlign w:val="bottom"/>
            <w:hideMark/>
          </w:tcPr>
          <w:p w14:paraId="0560D085"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6E2C2FB1"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100</w:t>
            </w:r>
          </w:p>
        </w:tc>
        <w:tc>
          <w:tcPr>
            <w:tcW w:w="779" w:type="pct"/>
            <w:tcBorders>
              <w:top w:val="single" w:sz="4" w:space="0" w:color="auto"/>
              <w:left w:val="nil"/>
              <w:bottom w:val="single" w:sz="4" w:space="0" w:color="auto"/>
              <w:right w:val="single" w:sz="4" w:space="0" w:color="auto"/>
            </w:tcBorders>
            <w:shd w:val="clear" w:color="auto" w:fill="auto"/>
            <w:noWrap/>
            <w:vAlign w:val="bottom"/>
            <w:hideMark/>
          </w:tcPr>
          <w:p w14:paraId="302E8E0A"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Média</w:t>
            </w:r>
          </w:p>
        </w:tc>
        <w:tc>
          <w:tcPr>
            <w:tcW w:w="881" w:type="pct"/>
            <w:tcBorders>
              <w:top w:val="single" w:sz="4" w:space="0" w:color="auto"/>
              <w:left w:val="nil"/>
              <w:bottom w:val="single" w:sz="4" w:space="0" w:color="auto"/>
              <w:right w:val="single" w:sz="4" w:space="0" w:color="auto"/>
            </w:tcBorders>
            <w:shd w:val="clear" w:color="auto" w:fill="auto"/>
            <w:noWrap/>
            <w:vAlign w:val="bottom"/>
            <w:hideMark/>
          </w:tcPr>
          <w:p w14:paraId="050BEF7A"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Fechado</w:t>
            </w:r>
          </w:p>
        </w:tc>
      </w:tr>
      <w:tr w:rsidR="00FB4E3A" w:rsidRPr="00E51E06" w14:paraId="14AB7786"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2446E7E1"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31/10/2017 10:00</w:t>
            </w:r>
          </w:p>
        </w:tc>
        <w:tc>
          <w:tcPr>
            <w:tcW w:w="770" w:type="pct"/>
            <w:tcBorders>
              <w:top w:val="nil"/>
              <w:left w:val="nil"/>
              <w:bottom w:val="single" w:sz="4" w:space="0" w:color="auto"/>
              <w:right w:val="single" w:sz="4" w:space="0" w:color="auto"/>
            </w:tcBorders>
            <w:shd w:val="clear" w:color="auto" w:fill="auto"/>
            <w:noWrap/>
            <w:vAlign w:val="bottom"/>
            <w:hideMark/>
          </w:tcPr>
          <w:p w14:paraId="4F3A70F6"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2</w:t>
            </w:r>
          </w:p>
        </w:tc>
        <w:tc>
          <w:tcPr>
            <w:tcW w:w="770" w:type="pct"/>
            <w:tcBorders>
              <w:top w:val="nil"/>
              <w:left w:val="nil"/>
              <w:bottom w:val="single" w:sz="4" w:space="0" w:color="auto"/>
              <w:right w:val="single" w:sz="4" w:space="0" w:color="auto"/>
            </w:tcBorders>
            <w:shd w:val="clear" w:color="auto" w:fill="auto"/>
            <w:noWrap/>
            <w:vAlign w:val="bottom"/>
            <w:hideMark/>
          </w:tcPr>
          <w:p w14:paraId="100C7F7C"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4A838406"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80</w:t>
            </w:r>
          </w:p>
        </w:tc>
        <w:tc>
          <w:tcPr>
            <w:tcW w:w="779" w:type="pct"/>
            <w:tcBorders>
              <w:top w:val="nil"/>
              <w:left w:val="nil"/>
              <w:bottom w:val="single" w:sz="4" w:space="0" w:color="auto"/>
              <w:right w:val="single" w:sz="4" w:space="0" w:color="auto"/>
            </w:tcBorders>
            <w:shd w:val="clear" w:color="auto" w:fill="auto"/>
            <w:noWrap/>
            <w:vAlign w:val="bottom"/>
            <w:hideMark/>
          </w:tcPr>
          <w:p w14:paraId="326CBB10"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10512956"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Pendente</w:t>
            </w:r>
          </w:p>
        </w:tc>
      </w:tr>
      <w:tr w:rsidR="00FB4E3A" w:rsidRPr="00E51E06" w14:paraId="5FC147CE"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11151AC3"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31/10/2017 10:00</w:t>
            </w:r>
          </w:p>
        </w:tc>
        <w:tc>
          <w:tcPr>
            <w:tcW w:w="770" w:type="pct"/>
            <w:tcBorders>
              <w:top w:val="nil"/>
              <w:left w:val="nil"/>
              <w:bottom w:val="single" w:sz="4" w:space="0" w:color="auto"/>
              <w:right w:val="single" w:sz="4" w:space="0" w:color="auto"/>
            </w:tcBorders>
            <w:shd w:val="clear" w:color="auto" w:fill="auto"/>
            <w:noWrap/>
            <w:vAlign w:val="bottom"/>
            <w:hideMark/>
          </w:tcPr>
          <w:p w14:paraId="71B05E76"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3</w:t>
            </w:r>
          </w:p>
        </w:tc>
        <w:tc>
          <w:tcPr>
            <w:tcW w:w="770" w:type="pct"/>
            <w:tcBorders>
              <w:top w:val="nil"/>
              <w:left w:val="nil"/>
              <w:bottom w:val="single" w:sz="4" w:space="0" w:color="auto"/>
              <w:right w:val="single" w:sz="4" w:space="0" w:color="auto"/>
            </w:tcBorders>
            <w:shd w:val="clear" w:color="auto" w:fill="auto"/>
            <w:noWrap/>
            <w:vAlign w:val="bottom"/>
            <w:hideMark/>
          </w:tcPr>
          <w:p w14:paraId="1624DAD8"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1EEC3B41"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70</w:t>
            </w:r>
          </w:p>
        </w:tc>
        <w:tc>
          <w:tcPr>
            <w:tcW w:w="779" w:type="pct"/>
            <w:tcBorders>
              <w:top w:val="nil"/>
              <w:left w:val="nil"/>
              <w:bottom w:val="single" w:sz="4" w:space="0" w:color="auto"/>
              <w:right w:val="single" w:sz="4" w:space="0" w:color="auto"/>
            </w:tcBorders>
            <w:shd w:val="clear" w:color="auto" w:fill="auto"/>
            <w:noWrap/>
            <w:vAlign w:val="bottom"/>
            <w:hideMark/>
          </w:tcPr>
          <w:p w14:paraId="67A9FB96"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7F259490"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Fechado</w:t>
            </w:r>
          </w:p>
        </w:tc>
      </w:tr>
      <w:tr w:rsidR="00FB4E3A" w:rsidRPr="00E51E06" w14:paraId="62758A61"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14EC8E78"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31/10/2017 10:00</w:t>
            </w:r>
          </w:p>
        </w:tc>
        <w:tc>
          <w:tcPr>
            <w:tcW w:w="770" w:type="pct"/>
            <w:tcBorders>
              <w:top w:val="nil"/>
              <w:left w:val="nil"/>
              <w:bottom w:val="single" w:sz="4" w:space="0" w:color="auto"/>
              <w:right w:val="single" w:sz="4" w:space="0" w:color="auto"/>
            </w:tcBorders>
            <w:shd w:val="clear" w:color="auto" w:fill="auto"/>
            <w:noWrap/>
            <w:vAlign w:val="bottom"/>
            <w:hideMark/>
          </w:tcPr>
          <w:p w14:paraId="522242E5"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4</w:t>
            </w:r>
          </w:p>
        </w:tc>
        <w:tc>
          <w:tcPr>
            <w:tcW w:w="770" w:type="pct"/>
            <w:tcBorders>
              <w:top w:val="nil"/>
              <w:left w:val="nil"/>
              <w:bottom w:val="single" w:sz="4" w:space="0" w:color="auto"/>
              <w:right w:val="single" w:sz="4" w:space="0" w:color="auto"/>
            </w:tcBorders>
            <w:shd w:val="clear" w:color="auto" w:fill="auto"/>
            <w:noWrap/>
            <w:vAlign w:val="bottom"/>
            <w:hideMark/>
          </w:tcPr>
          <w:p w14:paraId="076D38F7"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042F132E" w14:textId="77777777" w:rsidR="00FB4E3A" w:rsidRPr="00E51E06" w:rsidRDefault="00FB4E3A" w:rsidP="00D22F9F">
            <w:pPr>
              <w:jc w:val="right"/>
              <w:rPr>
                <w:rFonts w:ascii="Calibri" w:hAnsi="Calibri" w:cs="Calibri"/>
                <w:color w:val="000000"/>
                <w:sz w:val="22"/>
                <w:szCs w:val="22"/>
              </w:rPr>
            </w:pPr>
            <w:r w:rsidRPr="00E51E06">
              <w:rPr>
                <w:rFonts w:ascii="Calibri" w:hAnsi="Calibri" w:cs="Calibri"/>
                <w:color w:val="000000"/>
                <w:sz w:val="22"/>
                <w:szCs w:val="22"/>
              </w:rPr>
              <w:t>50</w:t>
            </w:r>
          </w:p>
        </w:tc>
        <w:tc>
          <w:tcPr>
            <w:tcW w:w="779" w:type="pct"/>
            <w:tcBorders>
              <w:top w:val="nil"/>
              <w:left w:val="nil"/>
              <w:bottom w:val="single" w:sz="4" w:space="0" w:color="auto"/>
              <w:right w:val="single" w:sz="4" w:space="0" w:color="auto"/>
            </w:tcBorders>
            <w:shd w:val="clear" w:color="auto" w:fill="auto"/>
            <w:noWrap/>
            <w:vAlign w:val="bottom"/>
            <w:hideMark/>
          </w:tcPr>
          <w:p w14:paraId="1CFF8F13"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13208AB2" w14:textId="77777777" w:rsidR="00FB4E3A" w:rsidRPr="00E51E06" w:rsidRDefault="00FB4E3A" w:rsidP="00D22F9F">
            <w:pPr>
              <w:jc w:val="left"/>
              <w:rPr>
                <w:rFonts w:ascii="Calibri" w:hAnsi="Calibri" w:cs="Calibri"/>
                <w:color w:val="000000"/>
                <w:sz w:val="22"/>
                <w:szCs w:val="22"/>
              </w:rPr>
            </w:pPr>
            <w:r w:rsidRPr="00E51E06">
              <w:rPr>
                <w:rFonts w:ascii="Calibri" w:hAnsi="Calibri" w:cs="Calibri"/>
                <w:color w:val="000000"/>
                <w:sz w:val="22"/>
                <w:szCs w:val="22"/>
              </w:rPr>
              <w:t>Pendente</w:t>
            </w:r>
          </w:p>
        </w:tc>
      </w:tr>
    </w:tbl>
    <w:p w14:paraId="524AA286" w14:textId="77777777" w:rsidR="00FB4E3A" w:rsidRDefault="00FB4E3A" w:rsidP="00FB4E3A">
      <w:pPr>
        <w:rPr>
          <w:rFonts w:cs="Arial"/>
        </w:rPr>
      </w:pPr>
    </w:p>
    <w:p w14:paraId="1449CF1E" w14:textId="77777777" w:rsidR="00FB4E3A" w:rsidRDefault="00FB4E3A" w:rsidP="00FB4E3A">
      <w:pPr>
        <w:rPr>
          <w:rFonts w:cs="Arial"/>
        </w:rPr>
      </w:pPr>
      <w:r>
        <w:rPr>
          <w:rFonts w:cs="Arial"/>
        </w:rPr>
        <w:t>Os casos que forem fechados não ficarão mais disponíveis na fila:</w:t>
      </w:r>
    </w:p>
    <w:p w14:paraId="6E9B5C9B" w14:textId="77777777" w:rsidR="00FB4E3A" w:rsidRDefault="00FB4E3A" w:rsidP="00FB4E3A">
      <w:pPr>
        <w:rPr>
          <w:rFonts w:cs="Arial"/>
        </w:rPr>
      </w:pPr>
    </w:p>
    <w:tbl>
      <w:tblPr>
        <w:tblW w:w="5000" w:type="pct"/>
        <w:tblCellMar>
          <w:left w:w="70" w:type="dxa"/>
          <w:right w:w="70" w:type="dxa"/>
        </w:tblCellMar>
        <w:tblLook w:val="04A0" w:firstRow="1" w:lastRow="0" w:firstColumn="1" w:lastColumn="0" w:noHBand="0" w:noVBand="1"/>
      </w:tblPr>
      <w:tblGrid>
        <w:gridCol w:w="2100"/>
        <w:gridCol w:w="1570"/>
        <w:gridCol w:w="1570"/>
        <w:gridCol w:w="1570"/>
        <w:gridCol w:w="1589"/>
        <w:gridCol w:w="1797"/>
      </w:tblGrid>
      <w:tr w:rsidR="00FB4E3A" w:rsidRPr="00CE65C2" w14:paraId="597AC313" w14:textId="77777777" w:rsidTr="00D22F9F">
        <w:trPr>
          <w:trHeight w:val="300"/>
        </w:trPr>
        <w:tc>
          <w:tcPr>
            <w:tcW w:w="1030"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593C94AD"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DATA</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0420A01F"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CASO</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72AB6E9F"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STATUS</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35BFADCB"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SCORE</w:t>
            </w:r>
          </w:p>
        </w:tc>
        <w:tc>
          <w:tcPr>
            <w:tcW w:w="779" w:type="pct"/>
            <w:tcBorders>
              <w:top w:val="single" w:sz="4" w:space="0" w:color="auto"/>
              <w:left w:val="nil"/>
              <w:bottom w:val="nil"/>
              <w:right w:val="single" w:sz="4" w:space="0" w:color="auto"/>
            </w:tcBorders>
            <w:shd w:val="clear" w:color="000000" w:fill="808080"/>
            <w:noWrap/>
            <w:vAlign w:val="bottom"/>
            <w:hideMark/>
          </w:tcPr>
          <w:p w14:paraId="157B0B1B"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PRIORIDADE</w:t>
            </w:r>
          </w:p>
        </w:tc>
        <w:tc>
          <w:tcPr>
            <w:tcW w:w="881" w:type="pct"/>
            <w:tcBorders>
              <w:top w:val="nil"/>
              <w:left w:val="nil"/>
              <w:bottom w:val="nil"/>
              <w:right w:val="single" w:sz="4" w:space="0" w:color="auto"/>
            </w:tcBorders>
            <w:shd w:val="clear" w:color="000000" w:fill="808080"/>
            <w:noWrap/>
            <w:vAlign w:val="bottom"/>
            <w:hideMark/>
          </w:tcPr>
          <w:p w14:paraId="2C65D3CA"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TRATAMENTO</w:t>
            </w:r>
          </w:p>
        </w:tc>
      </w:tr>
      <w:tr w:rsidR="00FB4E3A" w:rsidRPr="00CE65C2" w14:paraId="048E209D"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559A8FCF"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31/10/2017 10:05</w:t>
            </w:r>
          </w:p>
        </w:tc>
        <w:tc>
          <w:tcPr>
            <w:tcW w:w="770" w:type="pct"/>
            <w:tcBorders>
              <w:top w:val="nil"/>
              <w:left w:val="nil"/>
              <w:bottom w:val="single" w:sz="4" w:space="0" w:color="auto"/>
              <w:right w:val="single" w:sz="4" w:space="0" w:color="auto"/>
            </w:tcBorders>
            <w:shd w:val="clear" w:color="auto" w:fill="auto"/>
            <w:noWrap/>
            <w:vAlign w:val="bottom"/>
            <w:hideMark/>
          </w:tcPr>
          <w:p w14:paraId="258BE539"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1</w:t>
            </w:r>
          </w:p>
        </w:tc>
        <w:tc>
          <w:tcPr>
            <w:tcW w:w="770" w:type="pct"/>
            <w:tcBorders>
              <w:top w:val="nil"/>
              <w:left w:val="nil"/>
              <w:bottom w:val="single" w:sz="4" w:space="0" w:color="auto"/>
              <w:right w:val="single" w:sz="4" w:space="0" w:color="auto"/>
            </w:tcBorders>
            <w:shd w:val="clear" w:color="auto" w:fill="auto"/>
            <w:noWrap/>
            <w:vAlign w:val="bottom"/>
            <w:hideMark/>
          </w:tcPr>
          <w:p w14:paraId="02E57A34"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388DBCBC"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100</w:t>
            </w:r>
          </w:p>
        </w:tc>
        <w:tc>
          <w:tcPr>
            <w:tcW w:w="779" w:type="pct"/>
            <w:tcBorders>
              <w:top w:val="single" w:sz="4" w:space="0" w:color="auto"/>
              <w:left w:val="nil"/>
              <w:bottom w:val="single" w:sz="4" w:space="0" w:color="auto"/>
              <w:right w:val="single" w:sz="4" w:space="0" w:color="auto"/>
            </w:tcBorders>
            <w:shd w:val="clear" w:color="auto" w:fill="auto"/>
            <w:noWrap/>
            <w:vAlign w:val="bottom"/>
            <w:hideMark/>
          </w:tcPr>
          <w:p w14:paraId="308E59B5"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Média</w:t>
            </w:r>
          </w:p>
        </w:tc>
        <w:tc>
          <w:tcPr>
            <w:tcW w:w="881" w:type="pct"/>
            <w:tcBorders>
              <w:top w:val="single" w:sz="4" w:space="0" w:color="auto"/>
              <w:left w:val="nil"/>
              <w:bottom w:val="single" w:sz="4" w:space="0" w:color="auto"/>
              <w:right w:val="single" w:sz="4" w:space="0" w:color="auto"/>
            </w:tcBorders>
            <w:shd w:val="clear" w:color="auto" w:fill="auto"/>
            <w:noWrap/>
            <w:vAlign w:val="bottom"/>
            <w:hideMark/>
          </w:tcPr>
          <w:p w14:paraId="60144453"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 </w:t>
            </w:r>
          </w:p>
        </w:tc>
      </w:tr>
      <w:tr w:rsidR="00FB4E3A" w:rsidRPr="00CE65C2" w14:paraId="2E4177B8"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5B85CF32"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31/10/2017 10:05</w:t>
            </w:r>
          </w:p>
        </w:tc>
        <w:tc>
          <w:tcPr>
            <w:tcW w:w="770" w:type="pct"/>
            <w:tcBorders>
              <w:top w:val="nil"/>
              <w:left w:val="nil"/>
              <w:bottom w:val="single" w:sz="4" w:space="0" w:color="auto"/>
              <w:right w:val="single" w:sz="4" w:space="0" w:color="auto"/>
            </w:tcBorders>
            <w:shd w:val="clear" w:color="auto" w:fill="auto"/>
            <w:noWrap/>
            <w:vAlign w:val="bottom"/>
            <w:hideMark/>
          </w:tcPr>
          <w:p w14:paraId="376A98CA"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2</w:t>
            </w:r>
          </w:p>
        </w:tc>
        <w:tc>
          <w:tcPr>
            <w:tcW w:w="770" w:type="pct"/>
            <w:tcBorders>
              <w:top w:val="nil"/>
              <w:left w:val="nil"/>
              <w:bottom w:val="single" w:sz="4" w:space="0" w:color="auto"/>
              <w:right w:val="single" w:sz="4" w:space="0" w:color="auto"/>
            </w:tcBorders>
            <w:shd w:val="clear" w:color="auto" w:fill="auto"/>
            <w:noWrap/>
            <w:vAlign w:val="bottom"/>
            <w:hideMark/>
          </w:tcPr>
          <w:p w14:paraId="0F745F3E"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7E76898A"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80</w:t>
            </w:r>
          </w:p>
        </w:tc>
        <w:tc>
          <w:tcPr>
            <w:tcW w:w="779" w:type="pct"/>
            <w:tcBorders>
              <w:top w:val="nil"/>
              <w:left w:val="nil"/>
              <w:bottom w:val="single" w:sz="4" w:space="0" w:color="auto"/>
              <w:right w:val="single" w:sz="4" w:space="0" w:color="auto"/>
            </w:tcBorders>
            <w:shd w:val="clear" w:color="auto" w:fill="auto"/>
            <w:noWrap/>
            <w:vAlign w:val="bottom"/>
            <w:hideMark/>
          </w:tcPr>
          <w:p w14:paraId="24875FEE"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7877FD68"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Pendente</w:t>
            </w:r>
          </w:p>
        </w:tc>
      </w:tr>
      <w:tr w:rsidR="00FB4E3A" w:rsidRPr="00CE65C2" w14:paraId="3AB856D9"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209A87EA"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31/10/2017 10:05</w:t>
            </w:r>
          </w:p>
        </w:tc>
        <w:tc>
          <w:tcPr>
            <w:tcW w:w="770" w:type="pct"/>
            <w:tcBorders>
              <w:top w:val="nil"/>
              <w:left w:val="nil"/>
              <w:bottom w:val="single" w:sz="4" w:space="0" w:color="auto"/>
              <w:right w:val="single" w:sz="4" w:space="0" w:color="auto"/>
            </w:tcBorders>
            <w:shd w:val="clear" w:color="auto" w:fill="auto"/>
            <w:noWrap/>
            <w:vAlign w:val="bottom"/>
            <w:hideMark/>
          </w:tcPr>
          <w:p w14:paraId="635CED14"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3</w:t>
            </w:r>
          </w:p>
        </w:tc>
        <w:tc>
          <w:tcPr>
            <w:tcW w:w="770" w:type="pct"/>
            <w:tcBorders>
              <w:top w:val="nil"/>
              <w:left w:val="nil"/>
              <w:bottom w:val="single" w:sz="4" w:space="0" w:color="auto"/>
              <w:right w:val="single" w:sz="4" w:space="0" w:color="auto"/>
            </w:tcBorders>
            <w:shd w:val="clear" w:color="auto" w:fill="auto"/>
            <w:noWrap/>
            <w:vAlign w:val="bottom"/>
            <w:hideMark/>
          </w:tcPr>
          <w:p w14:paraId="7F0006A2"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3F0B640C" w14:textId="77777777" w:rsidR="00FB4E3A" w:rsidRPr="00CE65C2" w:rsidRDefault="00FB4E3A" w:rsidP="00D22F9F">
            <w:pPr>
              <w:jc w:val="right"/>
              <w:rPr>
                <w:rFonts w:ascii="Calibri" w:hAnsi="Calibri" w:cs="Calibri"/>
                <w:color w:val="A6A6A6"/>
                <w:sz w:val="22"/>
                <w:szCs w:val="22"/>
              </w:rPr>
            </w:pPr>
            <w:r w:rsidRPr="00CE65C2">
              <w:rPr>
                <w:rFonts w:ascii="Calibri" w:hAnsi="Calibri" w:cs="Calibri"/>
                <w:color w:val="A6A6A6"/>
                <w:sz w:val="22"/>
                <w:szCs w:val="22"/>
              </w:rPr>
              <w:t>70</w:t>
            </w:r>
          </w:p>
        </w:tc>
        <w:tc>
          <w:tcPr>
            <w:tcW w:w="779" w:type="pct"/>
            <w:tcBorders>
              <w:top w:val="nil"/>
              <w:left w:val="nil"/>
              <w:bottom w:val="single" w:sz="4" w:space="0" w:color="auto"/>
              <w:right w:val="single" w:sz="4" w:space="0" w:color="auto"/>
            </w:tcBorders>
            <w:shd w:val="clear" w:color="auto" w:fill="auto"/>
            <w:noWrap/>
            <w:vAlign w:val="bottom"/>
            <w:hideMark/>
          </w:tcPr>
          <w:p w14:paraId="3309E91E"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1E40E5B0" w14:textId="77777777" w:rsidR="00FB4E3A" w:rsidRPr="00CE65C2" w:rsidRDefault="00FB4E3A" w:rsidP="00D22F9F">
            <w:pPr>
              <w:jc w:val="left"/>
              <w:rPr>
                <w:rFonts w:ascii="Calibri" w:hAnsi="Calibri" w:cs="Calibri"/>
                <w:color w:val="A6A6A6"/>
                <w:sz w:val="22"/>
                <w:szCs w:val="22"/>
              </w:rPr>
            </w:pPr>
            <w:r w:rsidRPr="00CE65C2">
              <w:rPr>
                <w:rFonts w:ascii="Calibri" w:hAnsi="Calibri" w:cs="Calibri"/>
                <w:color w:val="A6A6A6"/>
                <w:sz w:val="22"/>
                <w:szCs w:val="22"/>
              </w:rPr>
              <w:t> </w:t>
            </w:r>
          </w:p>
        </w:tc>
      </w:tr>
      <w:tr w:rsidR="00FB4E3A" w:rsidRPr="00CE65C2" w14:paraId="46811513"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4CE8885D"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31/10/2017 10:05</w:t>
            </w:r>
          </w:p>
        </w:tc>
        <w:tc>
          <w:tcPr>
            <w:tcW w:w="770" w:type="pct"/>
            <w:tcBorders>
              <w:top w:val="nil"/>
              <w:left w:val="nil"/>
              <w:bottom w:val="single" w:sz="4" w:space="0" w:color="auto"/>
              <w:right w:val="single" w:sz="4" w:space="0" w:color="auto"/>
            </w:tcBorders>
            <w:shd w:val="clear" w:color="auto" w:fill="auto"/>
            <w:noWrap/>
            <w:vAlign w:val="bottom"/>
            <w:hideMark/>
          </w:tcPr>
          <w:p w14:paraId="0FC44735"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4</w:t>
            </w:r>
          </w:p>
        </w:tc>
        <w:tc>
          <w:tcPr>
            <w:tcW w:w="770" w:type="pct"/>
            <w:tcBorders>
              <w:top w:val="nil"/>
              <w:left w:val="nil"/>
              <w:bottom w:val="single" w:sz="4" w:space="0" w:color="auto"/>
              <w:right w:val="single" w:sz="4" w:space="0" w:color="auto"/>
            </w:tcBorders>
            <w:shd w:val="clear" w:color="auto" w:fill="auto"/>
            <w:noWrap/>
            <w:vAlign w:val="bottom"/>
            <w:hideMark/>
          </w:tcPr>
          <w:p w14:paraId="77EC738C"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4519C403" w14:textId="77777777" w:rsidR="00FB4E3A" w:rsidRPr="00CE65C2" w:rsidRDefault="00FB4E3A" w:rsidP="00D22F9F">
            <w:pPr>
              <w:jc w:val="right"/>
              <w:rPr>
                <w:rFonts w:ascii="Calibri" w:hAnsi="Calibri" w:cs="Calibri"/>
                <w:color w:val="000000"/>
                <w:sz w:val="22"/>
                <w:szCs w:val="22"/>
              </w:rPr>
            </w:pPr>
            <w:r w:rsidRPr="00CE65C2">
              <w:rPr>
                <w:rFonts w:ascii="Calibri" w:hAnsi="Calibri" w:cs="Calibri"/>
                <w:color w:val="000000"/>
                <w:sz w:val="22"/>
                <w:szCs w:val="22"/>
              </w:rPr>
              <w:t>50</w:t>
            </w:r>
          </w:p>
        </w:tc>
        <w:tc>
          <w:tcPr>
            <w:tcW w:w="779" w:type="pct"/>
            <w:tcBorders>
              <w:top w:val="nil"/>
              <w:left w:val="nil"/>
              <w:bottom w:val="single" w:sz="4" w:space="0" w:color="auto"/>
              <w:right w:val="single" w:sz="4" w:space="0" w:color="auto"/>
            </w:tcBorders>
            <w:shd w:val="clear" w:color="auto" w:fill="auto"/>
            <w:noWrap/>
            <w:vAlign w:val="bottom"/>
            <w:hideMark/>
          </w:tcPr>
          <w:p w14:paraId="08816E33"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686D5C76" w14:textId="77777777" w:rsidR="00FB4E3A" w:rsidRPr="00CE65C2" w:rsidRDefault="00FB4E3A" w:rsidP="00D22F9F">
            <w:pPr>
              <w:jc w:val="left"/>
              <w:rPr>
                <w:rFonts w:ascii="Calibri" w:hAnsi="Calibri" w:cs="Calibri"/>
                <w:color w:val="000000"/>
                <w:sz w:val="22"/>
                <w:szCs w:val="22"/>
              </w:rPr>
            </w:pPr>
            <w:r w:rsidRPr="00CE65C2">
              <w:rPr>
                <w:rFonts w:ascii="Calibri" w:hAnsi="Calibri" w:cs="Calibri"/>
                <w:color w:val="000000"/>
                <w:sz w:val="22"/>
                <w:szCs w:val="22"/>
              </w:rPr>
              <w:t>Pendente</w:t>
            </w:r>
          </w:p>
        </w:tc>
      </w:tr>
    </w:tbl>
    <w:p w14:paraId="61125D8E" w14:textId="77777777" w:rsidR="00FB4E3A" w:rsidRDefault="00FB4E3A" w:rsidP="00FB4E3A">
      <w:pPr>
        <w:rPr>
          <w:rFonts w:cs="Arial"/>
        </w:rPr>
      </w:pPr>
    </w:p>
    <w:p w14:paraId="189C00C2" w14:textId="77777777" w:rsidR="00FB4E3A" w:rsidRDefault="00FB4E3A" w:rsidP="00FB4E3A">
      <w:pPr>
        <w:rPr>
          <w:rFonts w:cs="Arial"/>
        </w:rPr>
      </w:pPr>
      <w:r>
        <w:rPr>
          <w:rFonts w:cs="Arial"/>
        </w:rPr>
        <w:t>Os casos colocados como pendentes não ficarão disponíveis na fila por um período de tempo que irá considerar o parâmetro de horas definido pelo usuário:</w:t>
      </w:r>
    </w:p>
    <w:p w14:paraId="33D5C2BB" w14:textId="77777777" w:rsidR="00FB4E3A" w:rsidRDefault="00FB4E3A" w:rsidP="00FB4E3A">
      <w:pPr>
        <w:rPr>
          <w:rFonts w:cs="Arial"/>
        </w:rPr>
      </w:pPr>
    </w:p>
    <w:tbl>
      <w:tblPr>
        <w:tblW w:w="5000" w:type="pct"/>
        <w:tblCellMar>
          <w:left w:w="70" w:type="dxa"/>
          <w:right w:w="70" w:type="dxa"/>
        </w:tblCellMar>
        <w:tblLook w:val="04A0" w:firstRow="1" w:lastRow="0" w:firstColumn="1" w:lastColumn="0" w:noHBand="0" w:noVBand="1"/>
      </w:tblPr>
      <w:tblGrid>
        <w:gridCol w:w="2100"/>
        <w:gridCol w:w="1570"/>
        <w:gridCol w:w="1570"/>
        <w:gridCol w:w="1570"/>
        <w:gridCol w:w="1589"/>
        <w:gridCol w:w="1797"/>
      </w:tblGrid>
      <w:tr w:rsidR="00FB4E3A" w:rsidRPr="003977E3" w14:paraId="04F08A9A" w14:textId="77777777" w:rsidTr="00D22F9F">
        <w:trPr>
          <w:trHeight w:val="300"/>
        </w:trPr>
        <w:tc>
          <w:tcPr>
            <w:tcW w:w="1030"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A9C58E0"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DATA</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4B0A5427"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CASO</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664B40A5"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STATUS</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6FFBEA08"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SCORE</w:t>
            </w:r>
          </w:p>
        </w:tc>
        <w:tc>
          <w:tcPr>
            <w:tcW w:w="779" w:type="pct"/>
            <w:tcBorders>
              <w:top w:val="single" w:sz="4" w:space="0" w:color="auto"/>
              <w:left w:val="nil"/>
              <w:bottom w:val="nil"/>
              <w:right w:val="single" w:sz="4" w:space="0" w:color="auto"/>
            </w:tcBorders>
            <w:shd w:val="clear" w:color="000000" w:fill="808080"/>
            <w:noWrap/>
            <w:vAlign w:val="bottom"/>
            <w:hideMark/>
          </w:tcPr>
          <w:p w14:paraId="2E4E2AEB"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PRIORIDADE</w:t>
            </w:r>
          </w:p>
        </w:tc>
        <w:tc>
          <w:tcPr>
            <w:tcW w:w="881" w:type="pct"/>
            <w:tcBorders>
              <w:top w:val="nil"/>
              <w:left w:val="nil"/>
              <w:bottom w:val="nil"/>
              <w:right w:val="single" w:sz="4" w:space="0" w:color="auto"/>
            </w:tcBorders>
            <w:shd w:val="clear" w:color="000000" w:fill="808080"/>
            <w:noWrap/>
            <w:vAlign w:val="bottom"/>
            <w:hideMark/>
          </w:tcPr>
          <w:p w14:paraId="07D15683"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TRATAMENTO</w:t>
            </w:r>
          </w:p>
        </w:tc>
      </w:tr>
      <w:tr w:rsidR="00FB4E3A" w:rsidRPr="003977E3" w14:paraId="7B2FFC6B"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1B01F377"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34E5D494"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1</w:t>
            </w:r>
          </w:p>
        </w:tc>
        <w:tc>
          <w:tcPr>
            <w:tcW w:w="770" w:type="pct"/>
            <w:tcBorders>
              <w:top w:val="nil"/>
              <w:left w:val="nil"/>
              <w:bottom w:val="single" w:sz="4" w:space="0" w:color="auto"/>
              <w:right w:val="single" w:sz="4" w:space="0" w:color="auto"/>
            </w:tcBorders>
            <w:shd w:val="clear" w:color="auto" w:fill="auto"/>
            <w:noWrap/>
            <w:vAlign w:val="bottom"/>
            <w:hideMark/>
          </w:tcPr>
          <w:p w14:paraId="7018FC04"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098925E2"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100</w:t>
            </w:r>
          </w:p>
        </w:tc>
        <w:tc>
          <w:tcPr>
            <w:tcW w:w="779" w:type="pct"/>
            <w:tcBorders>
              <w:top w:val="single" w:sz="4" w:space="0" w:color="auto"/>
              <w:left w:val="nil"/>
              <w:bottom w:val="single" w:sz="4" w:space="0" w:color="auto"/>
              <w:right w:val="single" w:sz="4" w:space="0" w:color="auto"/>
            </w:tcBorders>
            <w:shd w:val="clear" w:color="auto" w:fill="auto"/>
            <w:noWrap/>
            <w:vAlign w:val="bottom"/>
            <w:hideMark/>
          </w:tcPr>
          <w:p w14:paraId="6D7F0F76"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Média</w:t>
            </w:r>
          </w:p>
        </w:tc>
        <w:tc>
          <w:tcPr>
            <w:tcW w:w="881" w:type="pct"/>
            <w:tcBorders>
              <w:top w:val="single" w:sz="4" w:space="0" w:color="auto"/>
              <w:left w:val="nil"/>
              <w:bottom w:val="single" w:sz="4" w:space="0" w:color="auto"/>
              <w:right w:val="single" w:sz="4" w:space="0" w:color="auto"/>
            </w:tcBorders>
            <w:shd w:val="clear" w:color="auto" w:fill="auto"/>
            <w:noWrap/>
            <w:vAlign w:val="bottom"/>
            <w:hideMark/>
          </w:tcPr>
          <w:p w14:paraId="3E812332"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 </w:t>
            </w:r>
          </w:p>
        </w:tc>
      </w:tr>
      <w:tr w:rsidR="00FB4E3A" w:rsidRPr="003977E3" w14:paraId="5A02382F"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7AF38B1B"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6C2C7CEC"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2</w:t>
            </w:r>
          </w:p>
        </w:tc>
        <w:tc>
          <w:tcPr>
            <w:tcW w:w="770" w:type="pct"/>
            <w:tcBorders>
              <w:top w:val="nil"/>
              <w:left w:val="nil"/>
              <w:bottom w:val="single" w:sz="4" w:space="0" w:color="auto"/>
              <w:right w:val="single" w:sz="4" w:space="0" w:color="auto"/>
            </w:tcBorders>
            <w:shd w:val="clear" w:color="auto" w:fill="auto"/>
            <w:noWrap/>
            <w:vAlign w:val="bottom"/>
            <w:hideMark/>
          </w:tcPr>
          <w:p w14:paraId="01C15C27"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Pendente</w:t>
            </w:r>
          </w:p>
        </w:tc>
        <w:tc>
          <w:tcPr>
            <w:tcW w:w="770" w:type="pct"/>
            <w:tcBorders>
              <w:top w:val="nil"/>
              <w:left w:val="nil"/>
              <w:bottom w:val="single" w:sz="4" w:space="0" w:color="auto"/>
              <w:right w:val="single" w:sz="4" w:space="0" w:color="auto"/>
            </w:tcBorders>
            <w:shd w:val="clear" w:color="auto" w:fill="auto"/>
            <w:noWrap/>
            <w:vAlign w:val="bottom"/>
            <w:hideMark/>
          </w:tcPr>
          <w:p w14:paraId="71F905BA"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80</w:t>
            </w:r>
          </w:p>
        </w:tc>
        <w:tc>
          <w:tcPr>
            <w:tcW w:w="779" w:type="pct"/>
            <w:tcBorders>
              <w:top w:val="nil"/>
              <w:left w:val="nil"/>
              <w:bottom w:val="single" w:sz="4" w:space="0" w:color="auto"/>
              <w:right w:val="single" w:sz="4" w:space="0" w:color="auto"/>
            </w:tcBorders>
            <w:shd w:val="clear" w:color="auto" w:fill="auto"/>
            <w:noWrap/>
            <w:vAlign w:val="bottom"/>
            <w:hideMark/>
          </w:tcPr>
          <w:p w14:paraId="795DAE4D"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Alta</w:t>
            </w:r>
          </w:p>
        </w:tc>
        <w:tc>
          <w:tcPr>
            <w:tcW w:w="881" w:type="pct"/>
            <w:tcBorders>
              <w:top w:val="nil"/>
              <w:left w:val="nil"/>
              <w:bottom w:val="single" w:sz="4" w:space="0" w:color="auto"/>
              <w:right w:val="single" w:sz="4" w:space="0" w:color="auto"/>
            </w:tcBorders>
            <w:shd w:val="clear" w:color="auto" w:fill="auto"/>
            <w:noWrap/>
            <w:vAlign w:val="bottom"/>
            <w:hideMark/>
          </w:tcPr>
          <w:p w14:paraId="19F4A8F3"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 </w:t>
            </w:r>
          </w:p>
        </w:tc>
      </w:tr>
      <w:tr w:rsidR="00FB4E3A" w:rsidRPr="003977E3" w14:paraId="56ECA0BA"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22324EF9"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7F0C6F82"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3</w:t>
            </w:r>
          </w:p>
        </w:tc>
        <w:tc>
          <w:tcPr>
            <w:tcW w:w="770" w:type="pct"/>
            <w:tcBorders>
              <w:top w:val="nil"/>
              <w:left w:val="nil"/>
              <w:bottom w:val="single" w:sz="4" w:space="0" w:color="auto"/>
              <w:right w:val="single" w:sz="4" w:space="0" w:color="auto"/>
            </w:tcBorders>
            <w:shd w:val="clear" w:color="auto" w:fill="auto"/>
            <w:noWrap/>
            <w:vAlign w:val="bottom"/>
            <w:hideMark/>
          </w:tcPr>
          <w:p w14:paraId="1B1ED241"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0874BD31"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70</w:t>
            </w:r>
          </w:p>
        </w:tc>
        <w:tc>
          <w:tcPr>
            <w:tcW w:w="779" w:type="pct"/>
            <w:tcBorders>
              <w:top w:val="nil"/>
              <w:left w:val="nil"/>
              <w:bottom w:val="single" w:sz="4" w:space="0" w:color="auto"/>
              <w:right w:val="single" w:sz="4" w:space="0" w:color="auto"/>
            </w:tcBorders>
            <w:shd w:val="clear" w:color="auto" w:fill="auto"/>
            <w:noWrap/>
            <w:vAlign w:val="bottom"/>
            <w:hideMark/>
          </w:tcPr>
          <w:p w14:paraId="018AAF69"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407801DF"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 </w:t>
            </w:r>
          </w:p>
        </w:tc>
      </w:tr>
      <w:tr w:rsidR="00FB4E3A" w:rsidRPr="003977E3" w14:paraId="01C77014"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4EDEE745"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585B2AE4"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4</w:t>
            </w:r>
          </w:p>
        </w:tc>
        <w:tc>
          <w:tcPr>
            <w:tcW w:w="770" w:type="pct"/>
            <w:tcBorders>
              <w:top w:val="nil"/>
              <w:left w:val="nil"/>
              <w:bottom w:val="single" w:sz="4" w:space="0" w:color="auto"/>
              <w:right w:val="single" w:sz="4" w:space="0" w:color="auto"/>
            </w:tcBorders>
            <w:shd w:val="clear" w:color="auto" w:fill="auto"/>
            <w:noWrap/>
            <w:vAlign w:val="bottom"/>
            <w:hideMark/>
          </w:tcPr>
          <w:p w14:paraId="3C894B17"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Pendente</w:t>
            </w:r>
          </w:p>
        </w:tc>
        <w:tc>
          <w:tcPr>
            <w:tcW w:w="770" w:type="pct"/>
            <w:tcBorders>
              <w:top w:val="nil"/>
              <w:left w:val="nil"/>
              <w:bottom w:val="single" w:sz="4" w:space="0" w:color="auto"/>
              <w:right w:val="single" w:sz="4" w:space="0" w:color="auto"/>
            </w:tcBorders>
            <w:shd w:val="clear" w:color="auto" w:fill="auto"/>
            <w:noWrap/>
            <w:vAlign w:val="bottom"/>
            <w:hideMark/>
          </w:tcPr>
          <w:p w14:paraId="7A127829" w14:textId="77777777" w:rsidR="00FB4E3A" w:rsidRPr="003977E3" w:rsidRDefault="00FB4E3A" w:rsidP="00D22F9F">
            <w:pPr>
              <w:jc w:val="right"/>
              <w:rPr>
                <w:rFonts w:ascii="Calibri" w:hAnsi="Calibri" w:cs="Calibri"/>
                <w:color w:val="A6A6A6"/>
                <w:sz w:val="22"/>
                <w:szCs w:val="22"/>
              </w:rPr>
            </w:pPr>
            <w:r w:rsidRPr="003977E3">
              <w:rPr>
                <w:rFonts w:ascii="Calibri" w:hAnsi="Calibri" w:cs="Calibri"/>
                <w:color w:val="A6A6A6"/>
                <w:sz w:val="22"/>
                <w:szCs w:val="22"/>
              </w:rPr>
              <w:t>50</w:t>
            </w:r>
          </w:p>
        </w:tc>
        <w:tc>
          <w:tcPr>
            <w:tcW w:w="779" w:type="pct"/>
            <w:tcBorders>
              <w:top w:val="nil"/>
              <w:left w:val="nil"/>
              <w:bottom w:val="single" w:sz="4" w:space="0" w:color="auto"/>
              <w:right w:val="single" w:sz="4" w:space="0" w:color="auto"/>
            </w:tcBorders>
            <w:shd w:val="clear" w:color="auto" w:fill="auto"/>
            <w:noWrap/>
            <w:vAlign w:val="bottom"/>
            <w:hideMark/>
          </w:tcPr>
          <w:p w14:paraId="3198AFB0" w14:textId="77777777" w:rsidR="00FB4E3A" w:rsidRPr="003977E3" w:rsidRDefault="00FB4E3A" w:rsidP="00D22F9F">
            <w:pPr>
              <w:jc w:val="left"/>
              <w:rPr>
                <w:rFonts w:ascii="Calibri" w:hAnsi="Calibri" w:cs="Calibri"/>
                <w:color w:val="A6A6A6"/>
                <w:sz w:val="22"/>
                <w:szCs w:val="22"/>
              </w:rPr>
            </w:pPr>
            <w:r w:rsidRPr="003977E3">
              <w:rPr>
                <w:rFonts w:ascii="Calibri" w:hAnsi="Calibri" w:cs="Calibri"/>
                <w:color w:val="A6A6A6"/>
                <w:sz w:val="22"/>
                <w:szCs w:val="22"/>
              </w:rPr>
              <w:t>Alta</w:t>
            </w:r>
          </w:p>
        </w:tc>
        <w:tc>
          <w:tcPr>
            <w:tcW w:w="881" w:type="pct"/>
            <w:tcBorders>
              <w:top w:val="nil"/>
              <w:left w:val="nil"/>
              <w:bottom w:val="single" w:sz="4" w:space="0" w:color="auto"/>
              <w:right w:val="single" w:sz="4" w:space="0" w:color="auto"/>
            </w:tcBorders>
            <w:shd w:val="clear" w:color="auto" w:fill="auto"/>
            <w:noWrap/>
            <w:vAlign w:val="bottom"/>
            <w:hideMark/>
          </w:tcPr>
          <w:p w14:paraId="4998B0E7"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 </w:t>
            </w:r>
          </w:p>
        </w:tc>
      </w:tr>
      <w:tr w:rsidR="00FB4E3A" w:rsidRPr="003977E3" w14:paraId="00976F7A"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5B2360CB"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7745280F"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6</w:t>
            </w:r>
          </w:p>
        </w:tc>
        <w:tc>
          <w:tcPr>
            <w:tcW w:w="770" w:type="pct"/>
            <w:tcBorders>
              <w:top w:val="nil"/>
              <w:left w:val="nil"/>
              <w:bottom w:val="single" w:sz="4" w:space="0" w:color="auto"/>
              <w:right w:val="single" w:sz="4" w:space="0" w:color="auto"/>
            </w:tcBorders>
            <w:shd w:val="clear" w:color="auto" w:fill="auto"/>
            <w:noWrap/>
            <w:vAlign w:val="bottom"/>
            <w:hideMark/>
          </w:tcPr>
          <w:p w14:paraId="331EAFE6"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3B4EEC7D"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200</w:t>
            </w:r>
          </w:p>
        </w:tc>
        <w:tc>
          <w:tcPr>
            <w:tcW w:w="779" w:type="pct"/>
            <w:tcBorders>
              <w:top w:val="nil"/>
              <w:left w:val="nil"/>
              <w:bottom w:val="single" w:sz="4" w:space="0" w:color="auto"/>
              <w:right w:val="single" w:sz="4" w:space="0" w:color="auto"/>
            </w:tcBorders>
            <w:shd w:val="clear" w:color="auto" w:fill="auto"/>
            <w:noWrap/>
            <w:vAlign w:val="bottom"/>
            <w:hideMark/>
          </w:tcPr>
          <w:p w14:paraId="5DD33A65"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0B741D5F"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 </w:t>
            </w:r>
          </w:p>
        </w:tc>
      </w:tr>
      <w:tr w:rsidR="00FB4E3A" w:rsidRPr="003977E3" w14:paraId="618D1B61"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4C9C4402"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31/10/2017 10:10</w:t>
            </w:r>
          </w:p>
        </w:tc>
        <w:tc>
          <w:tcPr>
            <w:tcW w:w="770" w:type="pct"/>
            <w:tcBorders>
              <w:top w:val="nil"/>
              <w:left w:val="nil"/>
              <w:bottom w:val="single" w:sz="4" w:space="0" w:color="auto"/>
              <w:right w:val="single" w:sz="4" w:space="0" w:color="auto"/>
            </w:tcBorders>
            <w:shd w:val="clear" w:color="auto" w:fill="auto"/>
            <w:noWrap/>
            <w:vAlign w:val="bottom"/>
            <w:hideMark/>
          </w:tcPr>
          <w:p w14:paraId="21E9CC68"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5</w:t>
            </w:r>
          </w:p>
        </w:tc>
        <w:tc>
          <w:tcPr>
            <w:tcW w:w="770" w:type="pct"/>
            <w:tcBorders>
              <w:top w:val="nil"/>
              <w:left w:val="nil"/>
              <w:bottom w:val="single" w:sz="4" w:space="0" w:color="auto"/>
              <w:right w:val="single" w:sz="4" w:space="0" w:color="auto"/>
            </w:tcBorders>
            <w:shd w:val="clear" w:color="auto" w:fill="auto"/>
            <w:noWrap/>
            <w:vAlign w:val="bottom"/>
            <w:hideMark/>
          </w:tcPr>
          <w:p w14:paraId="21538242"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1BB8D49A" w14:textId="77777777" w:rsidR="00FB4E3A" w:rsidRPr="003977E3" w:rsidRDefault="00FB4E3A" w:rsidP="00D22F9F">
            <w:pPr>
              <w:jc w:val="right"/>
              <w:rPr>
                <w:rFonts w:ascii="Calibri" w:hAnsi="Calibri" w:cs="Calibri"/>
                <w:color w:val="000000"/>
                <w:sz w:val="22"/>
                <w:szCs w:val="22"/>
              </w:rPr>
            </w:pPr>
            <w:r w:rsidRPr="003977E3">
              <w:rPr>
                <w:rFonts w:ascii="Calibri" w:hAnsi="Calibri" w:cs="Calibri"/>
                <w:color w:val="000000"/>
                <w:sz w:val="22"/>
                <w:szCs w:val="22"/>
              </w:rPr>
              <w:t>140</w:t>
            </w:r>
          </w:p>
        </w:tc>
        <w:tc>
          <w:tcPr>
            <w:tcW w:w="779" w:type="pct"/>
            <w:tcBorders>
              <w:top w:val="nil"/>
              <w:left w:val="nil"/>
              <w:bottom w:val="single" w:sz="4" w:space="0" w:color="auto"/>
              <w:right w:val="single" w:sz="4" w:space="0" w:color="auto"/>
            </w:tcBorders>
            <w:shd w:val="clear" w:color="auto" w:fill="auto"/>
            <w:noWrap/>
            <w:vAlign w:val="bottom"/>
            <w:hideMark/>
          </w:tcPr>
          <w:p w14:paraId="1CC0DB62"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2DAD045C" w14:textId="77777777" w:rsidR="00FB4E3A" w:rsidRPr="003977E3" w:rsidRDefault="00FB4E3A" w:rsidP="00D22F9F">
            <w:pPr>
              <w:jc w:val="left"/>
              <w:rPr>
                <w:rFonts w:ascii="Calibri" w:hAnsi="Calibri" w:cs="Calibri"/>
                <w:color w:val="000000"/>
                <w:sz w:val="22"/>
                <w:szCs w:val="22"/>
              </w:rPr>
            </w:pPr>
            <w:r w:rsidRPr="003977E3">
              <w:rPr>
                <w:rFonts w:ascii="Calibri" w:hAnsi="Calibri" w:cs="Calibri"/>
                <w:color w:val="000000"/>
                <w:sz w:val="22"/>
                <w:szCs w:val="22"/>
              </w:rPr>
              <w:t> </w:t>
            </w:r>
          </w:p>
        </w:tc>
      </w:tr>
    </w:tbl>
    <w:p w14:paraId="7D604FE5" w14:textId="77777777" w:rsidR="00FB4E3A" w:rsidRDefault="00FB4E3A" w:rsidP="00FB4E3A">
      <w:pPr>
        <w:rPr>
          <w:rFonts w:cs="Arial"/>
        </w:rPr>
      </w:pPr>
    </w:p>
    <w:p w14:paraId="72E60777" w14:textId="77777777" w:rsidR="00FB4E3A" w:rsidRDefault="00FB4E3A" w:rsidP="00FB4E3A">
      <w:pPr>
        <w:rPr>
          <w:rFonts w:cs="Arial"/>
        </w:rPr>
      </w:pPr>
      <w:r>
        <w:rPr>
          <w:rFonts w:cs="Arial"/>
        </w:rPr>
        <w:lastRenderedPageBreak/>
        <w:t xml:space="preserve">Após o periodo de tempo ser atendido (Neste cenário considerando 1h), o caso retorna para a fila com prioridade “Alta”, e a ordenação irá considerar </w:t>
      </w:r>
      <w:r w:rsidRPr="00247629">
        <w:rPr>
          <w:rFonts w:cs="Arial"/>
          <w:u w:val="single"/>
        </w:rPr>
        <w:t>primeiro a Prioridade e depois a scoragem</w:t>
      </w:r>
      <w:r>
        <w:rPr>
          <w:rFonts w:cs="Arial"/>
        </w:rPr>
        <w:t>:</w:t>
      </w:r>
    </w:p>
    <w:p w14:paraId="7DB9430F" w14:textId="77777777" w:rsidR="00FB4E3A" w:rsidRDefault="00FB4E3A" w:rsidP="00FB4E3A">
      <w:pPr>
        <w:rPr>
          <w:rFonts w:cs="Arial"/>
        </w:rPr>
      </w:pPr>
    </w:p>
    <w:tbl>
      <w:tblPr>
        <w:tblW w:w="5000" w:type="pct"/>
        <w:tblCellMar>
          <w:left w:w="70" w:type="dxa"/>
          <w:right w:w="70" w:type="dxa"/>
        </w:tblCellMar>
        <w:tblLook w:val="04A0" w:firstRow="1" w:lastRow="0" w:firstColumn="1" w:lastColumn="0" w:noHBand="0" w:noVBand="1"/>
      </w:tblPr>
      <w:tblGrid>
        <w:gridCol w:w="2100"/>
        <w:gridCol w:w="1570"/>
        <w:gridCol w:w="1570"/>
        <w:gridCol w:w="1570"/>
        <w:gridCol w:w="1589"/>
        <w:gridCol w:w="1797"/>
      </w:tblGrid>
      <w:tr w:rsidR="00FB4E3A" w:rsidRPr="00204801" w14:paraId="30E190B8" w14:textId="77777777" w:rsidTr="00D22F9F">
        <w:trPr>
          <w:trHeight w:val="300"/>
        </w:trPr>
        <w:tc>
          <w:tcPr>
            <w:tcW w:w="1030"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74E86C4"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DATA</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2A94F1D5"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CASO</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2F0E500C"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STATUS</w:t>
            </w:r>
          </w:p>
        </w:tc>
        <w:tc>
          <w:tcPr>
            <w:tcW w:w="770" w:type="pct"/>
            <w:tcBorders>
              <w:top w:val="single" w:sz="4" w:space="0" w:color="auto"/>
              <w:left w:val="nil"/>
              <w:bottom w:val="single" w:sz="4" w:space="0" w:color="auto"/>
              <w:right w:val="single" w:sz="4" w:space="0" w:color="auto"/>
            </w:tcBorders>
            <w:shd w:val="clear" w:color="000000" w:fill="808080"/>
            <w:noWrap/>
            <w:vAlign w:val="bottom"/>
            <w:hideMark/>
          </w:tcPr>
          <w:p w14:paraId="5321A3C4"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SCORE</w:t>
            </w:r>
          </w:p>
        </w:tc>
        <w:tc>
          <w:tcPr>
            <w:tcW w:w="779" w:type="pct"/>
            <w:tcBorders>
              <w:top w:val="single" w:sz="4" w:space="0" w:color="auto"/>
              <w:left w:val="nil"/>
              <w:bottom w:val="nil"/>
              <w:right w:val="single" w:sz="4" w:space="0" w:color="auto"/>
            </w:tcBorders>
            <w:shd w:val="clear" w:color="000000" w:fill="808080"/>
            <w:noWrap/>
            <w:vAlign w:val="bottom"/>
            <w:hideMark/>
          </w:tcPr>
          <w:p w14:paraId="4C947403"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PRIORIDADE</w:t>
            </w:r>
          </w:p>
        </w:tc>
        <w:tc>
          <w:tcPr>
            <w:tcW w:w="881" w:type="pct"/>
            <w:tcBorders>
              <w:top w:val="nil"/>
              <w:left w:val="nil"/>
              <w:bottom w:val="nil"/>
              <w:right w:val="single" w:sz="4" w:space="0" w:color="auto"/>
            </w:tcBorders>
            <w:shd w:val="clear" w:color="000000" w:fill="808080"/>
            <w:noWrap/>
            <w:vAlign w:val="bottom"/>
            <w:hideMark/>
          </w:tcPr>
          <w:p w14:paraId="763380D0"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TRATAMENTO</w:t>
            </w:r>
          </w:p>
        </w:tc>
      </w:tr>
      <w:tr w:rsidR="00FB4E3A" w:rsidRPr="00204801" w14:paraId="6383678D"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58799EB6"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31/10/2017 11:00</w:t>
            </w:r>
          </w:p>
        </w:tc>
        <w:tc>
          <w:tcPr>
            <w:tcW w:w="770" w:type="pct"/>
            <w:tcBorders>
              <w:top w:val="nil"/>
              <w:left w:val="nil"/>
              <w:bottom w:val="single" w:sz="4" w:space="0" w:color="auto"/>
              <w:right w:val="single" w:sz="4" w:space="0" w:color="auto"/>
            </w:tcBorders>
            <w:shd w:val="clear" w:color="auto" w:fill="auto"/>
            <w:noWrap/>
            <w:vAlign w:val="bottom"/>
            <w:hideMark/>
          </w:tcPr>
          <w:p w14:paraId="4CCA8AFA"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1</w:t>
            </w:r>
          </w:p>
        </w:tc>
        <w:tc>
          <w:tcPr>
            <w:tcW w:w="770" w:type="pct"/>
            <w:tcBorders>
              <w:top w:val="nil"/>
              <w:left w:val="nil"/>
              <w:bottom w:val="single" w:sz="4" w:space="0" w:color="auto"/>
              <w:right w:val="single" w:sz="4" w:space="0" w:color="auto"/>
            </w:tcBorders>
            <w:shd w:val="clear" w:color="auto" w:fill="auto"/>
            <w:noWrap/>
            <w:vAlign w:val="bottom"/>
            <w:hideMark/>
          </w:tcPr>
          <w:p w14:paraId="11427104"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3CF651E9"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100</w:t>
            </w:r>
          </w:p>
        </w:tc>
        <w:tc>
          <w:tcPr>
            <w:tcW w:w="779" w:type="pct"/>
            <w:tcBorders>
              <w:top w:val="single" w:sz="4" w:space="0" w:color="auto"/>
              <w:left w:val="nil"/>
              <w:bottom w:val="single" w:sz="4" w:space="0" w:color="auto"/>
              <w:right w:val="single" w:sz="4" w:space="0" w:color="auto"/>
            </w:tcBorders>
            <w:shd w:val="clear" w:color="auto" w:fill="auto"/>
            <w:noWrap/>
            <w:vAlign w:val="bottom"/>
            <w:hideMark/>
          </w:tcPr>
          <w:p w14:paraId="50B13EF8"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Média</w:t>
            </w:r>
          </w:p>
        </w:tc>
        <w:tc>
          <w:tcPr>
            <w:tcW w:w="881" w:type="pct"/>
            <w:tcBorders>
              <w:top w:val="single" w:sz="4" w:space="0" w:color="auto"/>
              <w:left w:val="nil"/>
              <w:bottom w:val="single" w:sz="4" w:space="0" w:color="auto"/>
              <w:right w:val="single" w:sz="4" w:space="0" w:color="auto"/>
            </w:tcBorders>
            <w:shd w:val="clear" w:color="auto" w:fill="auto"/>
            <w:noWrap/>
            <w:vAlign w:val="bottom"/>
            <w:hideMark/>
          </w:tcPr>
          <w:p w14:paraId="3AC99C71"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 </w:t>
            </w:r>
          </w:p>
        </w:tc>
      </w:tr>
      <w:tr w:rsidR="00FB4E3A" w:rsidRPr="00204801" w14:paraId="1855E03C"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43287785"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31/10/2017 11:00</w:t>
            </w:r>
          </w:p>
        </w:tc>
        <w:tc>
          <w:tcPr>
            <w:tcW w:w="770" w:type="pct"/>
            <w:tcBorders>
              <w:top w:val="nil"/>
              <w:left w:val="nil"/>
              <w:bottom w:val="single" w:sz="4" w:space="0" w:color="auto"/>
              <w:right w:val="single" w:sz="4" w:space="0" w:color="auto"/>
            </w:tcBorders>
            <w:shd w:val="clear" w:color="auto" w:fill="auto"/>
            <w:noWrap/>
            <w:vAlign w:val="bottom"/>
            <w:hideMark/>
          </w:tcPr>
          <w:p w14:paraId="027E075B"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2</w:t>
            </w:r>
          </w:p>
        </w:tc>
        <w:tc>
          <w:tcPr>
            <w:tcW w:w="770" w:type="pct"/>
            <w:tcBorders>
              <w:top w:val="nil"/>
              <w:left w:val="nil"/>
              <w:bottom w:val="single" w:sz="4" w:space="0" w:color="auto"/>
              <w:right w:val="single" w:sz="4" w:space="0" w:color="auto"/>
            </w:tcBorders>
            <w:shd w:val="clear" w:color="auto" w:fill="auto"/>
            <w:noWrap/>
            <w:vAlign w:val="bottom"/>
            <w:hideMark/>
          </w:tcPr>
          <w:p w14:paraId="37ECDFF6"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Pendente</w:t>
            </w:r>
          </w:p>
        </w:tc>
        <w:tc>
          <w:tcPr>
            <w:tcW w:w="770" w:type="pct"/>
            <w:tcBorders>
              <w:top w:val="nil"/>
              <w:left w:val="nil"/>
              <w:bottom w:val="single" w:sz="4" w:space="0" w:color="auto"/>
              <w:right w:val="single" w:sz="4" w:space="0" w:color="auto"/>
            </w:tcBorders>
            <w:shd w:val="clear" w:color="auto" w:fill="auto"/>
            <w:noWrap/>
            <w:vAlign w:val="bottom"/>
            <w:hideMark/>
          </w:tcPr>
          <w:p w14:paraId="1558B92A"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80</w:t>
            </w:r>
          </w:p>
        </w:tc>
        <w:tc>
          <w:tcPr>
            <w:tcW w:w="779" w:type="pct"/>
            <w:tcBorders>
              <w:top w:val="nil"/>
              <w:left w:val="nil"/>
              <w:bottom w:val="single" w:sz="4" w:space="0" w:color="auto"/>
              <w:right w:val="single" w:sz="4" w:space="0" w:color="auto"/>
            </w:tcBorders>
            <w:shd w:val="clear" w:color="auto" w:fill="auto"/>
            <w:noWrap/>
            <w:vAlign w:val="bottom"/>
            <w:hideMark/>
          </w:tcPr>
          <w:p w14:paraId="07C42DBE"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Alta</w:t>
            </w:r>
          </w:p>
        </w:tc>
        <w:tc>
          <w:tcPr>
            <w:tcW w:w="881" w:type="pct"/>
            <w:tcBorders>
              <w:top w:val="nil"/>
              <w:left w:val="nil"/>
              <w:bottom w:val="single" w:sz="4" w:space="0" w:color="auto"/>
              <w:right w:val="single" w:sz="4" w:space="0" w:color="auto"/>
            </w:tcBorders>
            <w:shd w:val="clear" w:color="auto" w:fill="auto"/>
            <w:noWrap/>
            <w:vAlign w:val="bottom"/>
            <w:hideMark/>
          </w:tcPr>
          <w:p w14:paraId="0C1B8F51"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 </w:t>
            </w:r>
          </w:p>
        </w:tc>
      </w:tr>
      <w:tr w:rsidR="00FB4E3A" w:rsidRPr="00204801" w14:paraId="25075171"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31880E0D"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31/10/2017 11:00</w:t>
            </w:r>
          </w:p>
        </w:tc>
        <w:tc>
          <w:tcPr>
            <w:tcW w:w="770" w:type="pct"/>
            <w:tcBorders>
              <w:top w:val="nil"/>
              <w:left w:val="nil"/>
              <w:bottom w:val="single" w:sz="4" w:space="0" w:color="auto"/>
              <w:right w:val="single" w:sz="4" w:space="0" w:color="auto"/>
            </w:tcBorders>
            <w:shd w:val="clear" w:color="auto" w:fill="auto"/>
            <w:noWrap/>
            <w:vAlign w:val="bottom"/>
            <w:hideMark/>
          </w:tcPr>
          <w:p w14:paraId="4B8FE1AA"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3</w:t>
            </w:r>
          </w:p>
        </w:tc>
        <w:tc>
          <w:tcPr>
            <w:tcW w:w="770" w:type="pct"/>
            <w:tcBorders>
              <w:top w:val="nil"/>
              <w:left w:val="nil"/>
              <w:bottom w:val="single" w:sz="4" w:space="0" w:color="auto"/>
              <w:right w:val="single" w:sz="4" w:space="0" w:color="auto"/>
            </w:tcBorders>
            <w:shd w:val="clear" w:color="auto" w:fill="auto"/>
            <w:noWrap/>
            <w:vAlign w:val="bottom"/>
            <w:hideMark/>
          </w:tcPr>
          <w:p w14:paraId="69D10189"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Fechado</w:t>
            </w:r>
          </w:p>
        </w:tc>
        <w:tc>
          <w:tcPr>
            <w:tcW w:w="770" w:type="pct"/>
            <w:tcBorders>
              <w:top w:val="nil"/>
              <w:left w:val="nil"/>
              <w:bottom w:val="single" w:sz="4" w:space="0" w:color="auto"/>
              <w:right w:val="single" w:sz="4" w:space="0" w:color="auto"/>
            </w:tcBorders>
            <w:shd w:val="clear" w:color="auto" w:fill="auto"/>
            <w:noWrap/>
            <w:vAlign w:val="bottom"/>
            <w:hideMark/>
          </w:tcPr>
          <w:p w14:paraId="1234C940" w14:textId="77777777" w:rsidR="00FB4E3A" w:rsidRPr="00204801" w:rsidRDefault="00FB4E3A" w:rsidP="00D22F9F">
            <w:pPr>
              <w:jc w:val="right"/>
              <w:rPr>
                <w:rFonts w:ascii="Calibri" w:hAnsi="Calibri" w:cs="Calibri"/>
                <w:color w:val="A6A6A6"/>
                <w:sz w:val="22"/>
                <w:szCs w:val="22"/>
              </w:rPr>
            </w:pPr>
            <w:r w:rsidRPr="00204801">
              <w:rPr>
                <w:rFonts w:ascii="Calibri" w:hAnsi="Calibri" w:cs="Calibri"/>
                <w:color w:val="A6A6A6"/>
                <w:sz w:val="22"/>
                <w:szCs w:val="22"/>
              </w:rPr>
              <w:t>70</w:t>
            </w:r>
          </w:p>
        </w:tc>
        <w:tc>
          <w:tcPr>
            <w:tcW w:w="779" w:type="pct"/>
            <w:tcBorders>
              <w:top w:val="nil"/>
              <w:left w:val="nil"/>
              <w:bottom w:val="single" w:sz="4" w:space="0" w:color="auto"/>
              <w:right w:val="single" w:sz="4" w:space="0" w:color="auto"/>
            </w:tcBorders>
            <w:shd w:val="clear" w:color="auto" w:fill="auto"/>
            <w:noWrap/>
            <w:vAlign w:val="bottom"/>
            <w:hideMark/>
          </w:tcPr>
          <w:p w14:paraId="0E1965FC"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7F6A1DD4" w14:textId="77777777" w:rsidR="00FB4E3A" w:rsidRPr="00204801" w:rsidRDefault="00FB4E3A" w:rsidP="00D22F9F">
            <w:pPr>
              <w:jc w:val="left"/>
              <w:rPr>
                <w:rFonts w:ascii="Calibri" w:hAnsi="Calibri" w:cs="Calibri"/>
                <w:color w:val="A6A6A6"/>
                <w:sz w:val="22"/>
                <w:szCs w:val="22"/>
              </w:rPr>
            </w:pPr>
            <w:r w:rsidRPr="00204801">
              <w:rPr>
                <w:rFonts w:ascii="Calibri" w:hAnsi="Calibri" w:cs="Calibri"/>
                <w:color w:val="A6A6A6"/>
                <w:sz w:val="22"/>
                <w:szCs w:val="22"/>
              </w:rPr>
              <w:t> </w:t>
            </w:r>
          </w:p>
        </w:tc>
      </w:tr>
      <w:tr w:rsidR="00FB4E3A" w:rsidRPr="00204801" w14:paraId="4A786C00"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24CC269B"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31/10/2017 11:00</w:t>
            </w:r>
          </w:p>
        </w:tc>
        <w:tc>
          <w:tcPr>
            <w:tcW w:w="770" w:type="pct"/>
            <w:tcBorders>
              <w:top w:val="nil"/>
              <w:left w:val="nil"/>
              <w:bottom w:val="single" w:sz="4" w:space="0" w:color="auto"/>
              <w:right w:val="single" w:sz="4" w:space="0" w:color="auto"/>
            </w:tcBorders>
            <w:shd w:val="clear" w:color="auto" w:fill="auto"/>
            <w:noWrap/>
            <w:vAlign w:val="bottom"/>
            <w:hideMark/>
          </w:tcPr>
          <w:p w14:paraId="46F1D7E2"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4</w:t>
            </w:r>
          </w:p>
        </w:tc>
        <w:tc>
          <w:tcPr>
            <w:tcW w:w="770" w:type="pct"/>
            <w:tcBorders>
              <w:top w:val="nil"/>
              <w:left w:val="nil"/>
              <w:bottom w:val="single" w:sz="4" w:space="0" w:color="auto"/>
              <w:right w:val="single" w:sz="4" w:space="0" w:color="auto"/>
            </w:tcBorders>
            <w:shd w:val="clear" w:color="auto" w:fill="auto"/>
            <w:noWrap/>
            <w:vAlign w:val="bottom"/>
            <w:hideMark/>
          </w:tcPr>
          <w:p w14:paraId="46F3CF32"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Pendente</w:t>
            </w:r>
          </w:p>
        </w:tc>
        <w:tc>
          <w:tcPr>
            <w:tcW w:w="770" w:type="pct"/>
            <w:tcBorders>
              <w:top w:val="nil"/>
              <w:left w:val="nil"/>
              <w:bottom w:val="single" w:sz="4" w:space="0" w:color="auto"/>
              <w:right w:val="single" w:sz="4" w:space="0" w:color="auto"/>
            </w:tcBorders>
            <w:shd w:val="clear" w:color="auto" w:fill="auto"/>
            <w:noWrap/>
            <w:vAlign w:val="bottom"/>
            <w:hideMark/>
          </w:tcPr>
          <w:p w14:paraId="12607FB1" w14:textId="77777777" w:rsidR="00FB4E3A" w:rsidRPr="00204801" w:rsidRDefault="00FB4E3A" w:rsidP="00D22F9F">
            <w:pPr>
              <w:jc w:val="right"/>
              <w:rPr>
                <w:rFonts w:ascii="Calibri" w:hAnsi="Calibri" w:cs="Calibri"/>
                <w:sz w:val="22"/>
                <w:szCs w:val="22"/>
              </w:rPr>
            </w:pPr>
            <w:r w:rsidRPr="00204801">
              <w:rPr>
                <w:rFonts w:ascii="Calibri" w:hAnsi="Calibri" w:cs="Calibri"/>
                <w:sz w:val="22"/>
                <w:szCs w:val="22"/>
              </w:rPr>
              <w:t>50</w:t>
            </w:r>
          </w:p>
        </w:tc>
        <w:tc>
          <w:tcPr>
            <w:tcW w:w="779" w:type="pct"/>
            <w:tcBorders>
              <w:top w:val="nil"/>
              <w:left w:val="nil"/>
              <w:bottom w:val="single" w:sz="4" w:space="0" w:color="auto"/>
              <w:right w:val="single" w:sz="4" w:space="0" w:color="auto"/>
            </w:tcBorders>
            <w:shd w:val="clear" w:color="auto" w:fill="auto"/>
            <w:noWrap/>
            <w:vAlign w:val="bottom"/>
            <w:hideMark/>
          </w:tcPr>
          <w:p w14:paraId="1B0F6A91"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Alta</w:t>
            </w:r>
          </w:p>
        </w:tc>
        <w:tc>
          <w:tcPr>
            <w:tcW w:w="881" w:type="pct"/>
            <w:tcBorders>
              <w:top w:val="nil"/>
              <w:left w:val="nil"/>
              <w:bottom w:val="single" w:sz="4" w:space="0" w:color="auto"/>
              <w:right w:val="single" w:sz="4" w:space="0" w:color="auto"/>
            </w:tcBorders>
            <w:shd w:val="clear" w:color="auto" w:fill="auto"/>
            <w:noWrap/>
            <w:vAlign w:val="bottom"/>
            <w:hideMark/>
          </w:tcPr>
          <w:p w14:paraId="3977F82B" w14:textId="77777777" w:rsidR="00FB4E3A" w:rsidRPr="00204801" w:rsidRDefault="00FB4E3A" w:rsidP="00D22F9F">
            <w:pPr>
              <w:jc w:val="left"/>
              <w:rPr>
                <w:rFonts w:ascii="Calibri" w:hAnsi="Calibri" w:cs="Calibri"/>
                <w:sz w:val="22"/>
                <w:szCs w:val="22"/>
              </w:rPr>
            </w:pPr>
            <w:r w:rsidRPr="00204801">
              <w:rPr>
                <w:rFonts w:ascii="Calibri" w:hAnsi="Calibri" w:cs="Calibri"/>
                <w:sz w:val="22"/>
                <w:szCs w:val="22"/>
              </w:rPr>
              <w:t> </w:t>
            </w:r>
          </w:p>
        </w:tc>
      </w:tr>
      <w:tr w:rsidR="00FB4E3A" w:rsidRPr="00204801" w14:paraId="2A7CC152"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08D428CD"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31/10/2017 10:11</w:t>
            </w:r>
          </w:p>
        </w:tc>
        <w:tc>
          <w:tcPr>
            <w:tcW w:w="770" w:type="pct"/>
            <w:tcBorders>
              <w:top w:val="nil"/>
              <w:left w:val="nil"/>
              <w:bottom w:val="single" w:sz="4" w:space="0" w:color="auto"/>
              <w:right w:val="single" w:sz="4" w:space="0" w:color="auto"/>
            </w:tcBorders>
            <w:shd w:val="clear" w:color="auto" w:fill="auto"/>
            <w:noWrap/>
            <w:vAlign w:val="bottom"/>
            <w:hideMark/>
          </w:tcPr>
          <w:p w14:paraId="4E2DEA0F"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6</w:t>
            </w:r>
          </w:p>
        </w:tc>
        <w:tc>
          <w:tcPr>
            <w:tcW w:w="770" w:type="pct"/>
            <w:tcBorders>
              <w:top w:val="nil"/>
              <w:left w:val="nil"/>
              <w:bottom w:val="single" w:sz="4" w:space="0" w:color="auto"/>
              <w:right w:val="single" w:sz="4" w:space="0" w:color="auto"/>
            </w:tcBorders>
            <w:shd w:val="clear" w:color="auto" w:fill="auto"/>
            <w:noWrap/>
            <w:vAlign w:val="bottom"/>
            <w:hideMark/>
          </w:tcPr>
          <w:p w14:paraId="52791405"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0A01E41A"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200</w:t>
            </w:r>
          </w:p>
        </w:tc>
        <w:tc>
          <w:tcPr>
            <w:tcW w:w="779" w:type="pct"/>
            <w:tcBorders>
              <w:top w:val="nil"/>
              <w:left w:val="nil"/>
              <w:bottom w:val="single" w:sz="4" w:space="0" w:color="auto"/>
              <w:right w:val="single" w:sz="4" w:space="0" w:color="auto"/>
            </w:tcBorders>
            <w:shd w:val="clear" w:color="auto" w:fill="auto"/>
            <w:noWrap/>
            <w:vAlign w:val="bottom"/>
            <w:hideMark/>
          </w:tcPr>
          <w:p w14:paraId="05987C96"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45F03061"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 </w:t>
            </w:r>
          </w:p>
        </w:tc>
      </w:tr>
      <w:tr w:rsidR="00FB4E3A" w:rsidRPr="00204801" w14:paraId="1BCD9346" w14:textId="77777777" w:rsidTr="00D22F9F">
        <w:trPr>
          <w:trHeight w:val="300"/>
        </w:trPr>
        <w:tc>
          <w:tcPr>
            <w:tcW w:w="1030" w:type="pct"/>
            <w:tcBorders>
              <w:top w:val="nil"/>
              <w:left w:val="single" w:sz="4" w:space="0" w:color="auto"/>
              <w:bottom w:val="single" w:sz="4" w:space="0" w:color="auto"/>
              <w:right w:val="single" w:sz="4" w:space="0" w:color="auto"/>
            </w:tcBorders>
            <w:shd w:val="clear" w:color="auto" w:fill="auto"/>
            <w:noWrap/>
            <w:vAlign w:val="bottom"/>
            <w:hideMark/>
          </w:tcPr>
          <w:p w14:paraId="0F113697"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31/10/2017 10:11</w:t>
            </w:r>
          </w:p>
        </w:tc>
        <w:tc>
          <w:tcPr>
            <w:tcW w:w="770" w:type="pct"/>
            <w:tcBorders>
              <w:top w:val="nil"/>
              <w:left w:val="nil"/>
              <w:bottom w:val="single" w:sz="4" w:space="0" w:color="auto"/>
              <w:right w:val="single" w:sz="4" w:space="0" w:color="auto"/>
            </w:tcBorders>
            <w:shd w:val="clear" w:color="auto" w:fill="auto"/>
            <w:noWrap/>
            <w:vAlign w:val="bottom"/>
            <w:hideMark/>
          </w:tcPr>
          <w:p w14:paraId="2268037E"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5</w:t>
            </w:r>
          </w:p>
        </w:tc>
        <w:tc>
          <w:tcPr>
            <w:tcW w:w="770" w:type="pct"/>
            <w:tcBorders>
              <w:top w:val="nil"/>
              <w:left w:val="nil"/>
              <w:bottom w:val="single" w:sz="4" w:space="0" w:color="auto"/>
              <w:right w:val="single" w:sz="4" w:space="0" w:color="auto"/>
            </w:tcBorders>
            <w:shd w:val="clear" w:color="auto" w:fill="auto"/>
            <w:noWrap/>
            <w:vAlign w:val="bottom"/>
            <w:hideMark/>
          </w:tcPr>
          <w:p w14:paraId="0B5ABAF0"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Aberto</w:t>
            </w:r>
          </w:p>
        </w:tc>
        <w:tc>
          <w:tcPr>
            <w:tcW w:w="770" w:type="pct"/>
            <w:tcBorders>
              <w:top w:val="nil"/>
              <w:left w:val="nil"/>
              <w:bottom w:val="single" w:sz="4" w:space="0" w:color="auto"/>
              <w:right w:val="single" w:sz="4" w:space="0" w:color="auto"/>
            </w:tcBorders>
            <w:shd w:val="clear" w:color="auto" w:fill="auto"/>
            <w:noWrap/>
            <w:vAlign w:val="bottom"/>
            <w:hideMark/>
          </w:tcPr>
          <w:p w14:paraId="32C24B93" w14:textId="77777777" w:rsidR="00FB4E3A" w:rsidRPr="00204801" w:rsidRDefault="00FB4E3A" w:rsidP="00D22F9F">
            <w:pPr>
              <w:jc w:val="right"/>
              <w:rPr>
                <w:rFonts w:ascii="Calibri" w:hAnsi="Calibri" w:cs="Calibri"/>
                <w:color w:val="000000"/>
                <w:sz w:val="22"/>
                <w:szCs w:val="22"/>
              </w:rPr>
            </w:pPr>
            <w:r w:rsidRPr="00204801">
              <w:rPr>
                <w:rFonts w:ascii="Calibri" w:hAnsi="Calibri" w:cs="Calibri"/>
                <w:color w:val="000000"/>
                <w:sz w:val="22"/>
                <w:szCs w:val="22"/>
              </w:rPr>
              <w:t>140</w:t>
            </w:r>
          </w:p>
        </w:tc>
        <w:tc>
          <w:tcPr>
            <w:tcW w:w="779" w:type="pct"/>
            <w:tcBorders>
              <w:top w:val="nil"/>
              <w:left w:val="nil"/>
              <w:bottom w:val="single" w:sz="4" w:space="0" w:color="auto"/>
              <w:right w:val="single" w:sz="4" w:space="0" w:color="auto"/>
            </w:tcBorders>
            <w:shd w:val="clear" w:color="auto" w:fill="auto"/>
            <w:noWrap/>
            <w:vAlign w:val="bottom"/>
            <w:hideMark/>
          </w:tcPr>
          <w:p w14:paraId="62DA1DB1"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Média</w:t>
            </w:r>
          </w:p>
        </w:tc>
        <w:tc>
          <w:tcPr>
            <w:tcW w:w="881" w:type="pct"/>
            <w:tcBorders>
              <w:top w:val="nil"/>
              <w:left w:val="nil"/>
              <w:bottom w:val="single" w:sz="4" w:space="0" w:color="auto"/>
              <w:right w:val="single" w:sz="4" w:space="0" w:color="auto"/>
            </w:tcBorders>
            <w:shd w:val="clear" w:color="auto" w:fill="auto"/>
            <w:noWrap/>
            <w:vAlign w:val="bottom"/>
            <w:hideMark/>
          </w:tcPr>
          <w:p w14:paraId="64B20097" w14:textId="77777777" w:rsidR="00FB4E3A" w:rsidRPr="00204801" w:rsidRDefault="00FB4E3A" w:rsidP="00D22F9F">
            <w:pPr>
              <w:jc w:val="left"/>
              <w:rPr>
                <w:rFonts w:ascii="Calibri" w:hAnsi="Calibri" w:cs="Calibri"/>
                <w:color w:val="000000"/>
                <w:sz w:val="22"/>
                <w:szCs w:val="22"/>
              </w:rPr>
            </w:pPr>
            <w:r w:rsidRPr="00204801">
              <w:rPr>
                <w:rFonts w:ascii="Calibri" w:hAnsi="Calibri" w:cs="Calibri"/>
                <w:color w:val="000000"/>
                <w:sz w:val="22"/>
                <w:szCs w:val="22"/>
              </w:rPr>
              <w:t> </w:t>
            </w:r>
          </w:p>
        </w:tc>
      </w:tr>
    </w:tbl>
    <w:p w14:paraId="3897A5EB" w14:textId="77777777" w:rsidR="00FB4E3A" w:rsidRDefault="00FB4E3A" w:rsidP="00FB4E3A">
      <w:pPr>
        <w:rPr>
          <w:rFonts w:cs="Arial"/>
        </w:rPr>
      </w:pPr>
    </w:p>
    <w:p w14:paraId="2CC4F8C5" w14:textId="77777777" w:rsidR="00FB4E3A" w:rsidRPr="002A5714" w:rsidRDefault="00FB4E3A" w:rsidP="00FB4E3A">
      <w:pPr>
        <w:rPr>
          <w:rFonts w:cs="Arial"/>
        </w:rPr>
      </w:pPr>
    </w:p>
    <w:p w14:paraId="1B887396" w14:textId="77777777" w:rsidR="00FB4E3A" w:rsidRDefault="00FB4E3A" w:rsidP="00FB4E3A">
      <w:pPr>
        <w:pStyle w:val="Heading5"/>
      </w:pPr>
      <w:r>
        <w:t>Tabela de Parametrização</w:t>
      </w:r>
    </w:p>
    <w:p w14:paraId="5CC7090C" w14:textId="77777777" w:rsidR="00FB4E3A" w:rsidRDefault="00FB4E3A" w:rsidP="00FB4E3A">
      <w:pPr>
        <w:rPr>
          <w:lang w:eastAsia="en-US"/>
        </w:rPr>
      </w:pPr>
    </w:p>
    <w:p w14:paraId="5AB2FD1B" w14:textId="77777777" w:rsidR="00FB4E3A" w:rsidRPr="0011372A" w:rsidRDefault="00FB4E3A" w:rsidP="00FB4E3A">
      <w:pPr>
        <w:rPr>
          <w:lang w:eastAsia="en-US"/>
        </w:rPr>
      </w:pPr>
      <w:r>
        <w:rPr>
          <w:lang w:eastAsia="en-US"/>
        </w:rPr>
        <w:t>Esta sessão indica a criação de um parâmetros para controle das propostas tratadas. O valor deve ser ajustado pelo usuário.</w:t>
      </w:r>
    </w:p>
    <w:p w14:paraId="1FA4D64B" w14:textId="77777777" w:rsidR="00FB4E3A" w:rsidRPr="003C5FB2" w:rsidRDefault="00FB4E3A" w:rsidP="00FB4E3A">
      <w:pPr>
        <w:rPr>
          <w:lang w:eastAsia="en-US"/>
        </w:rPr>
      </w:pPr>
    </w:p>
    <w:p w14:paraId="11BDBACA" w14:textId="77777777" w:rsidR="00FB4E3A" w:rsidRDefault="00FB4E3A" w:rsidP="00FB4E3A">
      <w:pPr>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3737"/>
        <w:gridCol w:w="6459"/>
      </w:tblGrid>
      <w:tr w:rsidR="00FB4E3A" w:rsidRPr="00726F23" w14:paraId="2110E987"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6B38C0F" w14:textId="77777777" w:rsidR="00FB4E3A" w:rsidRPr="00726F23"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726F23">
              <w:rPr>
                <w:rFonts w:ascii="Calibri" w:hAnsi="Calibri" w:cs="Calibri"/>
                <w:color w:val="000000"/>
                <w:sz w:val="22"/>
                <w:szCs w:val="22"/>
              </w:rPr>
              <w:t>R_PARAMETERS</w:t>
            </w:r>
          </w:p>
        </w:tc>
      </w:tr>
      <w:tr w:rsidR="00FB4E3A" w:rsidRPr="00726F23" w14:paraId="5954A636" w14:textId="77777777" w:rsidTr="00AC4566">
        <w:trPr>
          <w:trHeight w:val="300"/>
        </w:trPr>
        <w:tc>
          <w:tcPr>
            <w:tcW w:w="1833" w:type="pct"/>
            <w:tcBorders>
              <w:top w:val="nil"/>
              <w:left w:val="single" w:sz="4" w:space="0" w:color="auto"/>
              <w:bottom w:val="single" w:sz="4" w:space="0" w:color="auto"/>
              <w:right w:val="single" w:sz="4" w:space="0" w:color="auto"/>
            </w:tcBorders>
            <w:shd w:val="clear" w:color="000000" w:fill="808080"/>
            <w:noWrap/>
            <w:vAlign w:val="bottom"/>
            <w:hideMark/>
          </w:tcPr>
          <w:p w14:paraId="20DB9DDC" w14:textId="77777777" w:rsidR="00FB4E3A" w:rsidRPr="00726F23" w:rsidRDefault="00FB4E3A" w:rsidP="00D22F9F">
            <w:pPr>
              <w:jc w:val="center"/>
              <w:rPr>
                <w:rFonts w:ascii="Calibri" w:hAnsi="Calibri" w:cs="Calibri"/>
                <w:color w:val="000000"/>
                <w:sz w:val="22"/>
                <w:szCs w:val="22"/>
              </w:rPr>
            </w:pPr>
            <w:r w:rsidRPr="00726F23">
              <w:rPr>
                <w:rFonts w:ascii="Calibri" w:hAnsi="Calibri" w:cs="Calibri"/>
                <w:color w:val="000000"/>
                <w:sz w:val="22"/>
                <w:szCs w:val="22"/>
              </w:rPr>
              <w:t>Campos</w:t>
            </w:r>
          </w:p>
        </w:tc>
        <w:tc>
          <w:tcPr>
            <w:tcW w:w="3167" w:type="pct"/>
            <w:tcBorders>
              <w:top w:val="nil"/>
              <w:left w:val="nil"/>
              <w:bottom w:val="single" w:sz="4" w:space="0" w:color="auto"/>
              <w:right w:val="single" w:sz="4" w:space="0" w:color="auto"/>
            </w:tcBorders>
            <w:shd w:val="clear" w:color="000000" w:fill="808080"/>
            <w:noWrap/>
            <w:vAlign w:val="bottom"/>
            <w:hideMark/>
          </w:tcPr>
          <w:p w14:paraId="2443D525" w14:textId="77777777" w:rsidR="00FB4E3A" w:rsidRPr="00726F23" w:rsidRDefault="00FB4E3A" w:rsidP="00D22F9F">
            <w:pPr>
              <w:jc w:val="center"/>
              <w:rPr>
                <w:rFonts w:ascii="Calibri" w:hAnsi="Calibri" w:cs="Calibri"/>
                <w:color w:val="000000"/>
                <w:sz w:val="22"/>
                <w:szCs w:val="22"/>
              </w:rPr>
            </w:pPr>
            <w:r w:rsidRPr="00726F23">
              <w:rPr>
                <w:rFonts w:ascii="Calibri" w:hAnsi="Calibri" w:cs="Calibri"/>
                <w:color w:val="000000"/>
                <w:sz w:val="22"/>
                <w:szCs w:val="22"/>
              </w:rPr>
              <w:t>Valores</w:t>
            </w:r>
          </w:p>
        </w:tc>
      </w:tr>
      <w:tr w:rsidR="00FB4E3A" w:rsidRPr="00726F23" w14:paraId="197F443A"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1F79412F"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w:t>
            </w:r>
          </w:p>
        </w:tc>
        <w:tc>
          <w:tcPr>
            <w:tcW w:w="3167" w:type="pct"/>
            <w:tcBorders>
              <w:top w:val="nil"/>
              <w:left w:val="nil"/>
              <w:bottom w:val="single" w:sz="4" w:space="0" w:color="auto"/>
              <w:right w:val="single" w:sz="4" w:space="0" w:color="auto"/>
            </w:tcBorders>
            <w:shd w:val="clear" w:color="auto" w:fill="auto"/>
            <w:noWrap/>
            <w:vAlign w:val="bottom"/>
            <w:hideMark/>
          </w:tcPr>
          <w:p w14:paraId="09C65A34"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ACM</w:t>
            </w:r>
          </w:p>
        </w:tc>
      </w:tr>
      <w:tr w:rsidR="00FB4E3A" w:rsidRPr="00726F23" w14:paraId="62EBA32B"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4269158D"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Id2</w:t>
            </w:r>
          </w:p>
        </w:tc>
        <w:tc>
          <w:tcPr>
            <w:tcW w:w="3167" w:type="pct"/>
            <w:tcBorders>
              <w:top w:val="nil"/>
              <w:left w:val="nil"/>
              <w:bottom w:val="single" w:sz="4" w:space="0" w:color="auto"/>
              <w:right w:val="single" w:sz="4" w:space="0" w:color="auto"/>
            </w:tcBorders>
            <w:shd w:val="clear" w:color="auto" w:fill="auto"/>
            <w:noWrap/>
            <w:vAlign w:val="bottom"/>
            <w:hideMark/>
          </w:tcPr>
          <w:p w14:paraId="546C89B4"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WORKFLOW_TV_OFFLINE</w:t>
            </w:r>
          </w:p>
        </w:tc>
      </w:tr>
      <w:tr w:rsidR="00FB4E3A" w:rsidRPr="00726F23" w14:paraId="71DC0A5B"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04DF8E3A"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Id3</w:t>
            </w:r>
          </w:p>
        </w:tc>
        <w:tc>
          <w:tcPr>
            <w:tcW w:w="3167" w:type="pct"/>
            <w:tcBorders>
              <w:top w:val="nil"/>
              <w:left w:val="nil"/>
              <w:bottom w:val="single" w:sz="4" w:space="0" w:color="auto"/>
              <w:right w:val="single" w:sz="4" w:space="0" w:color="auto"/>
            </w:tcBorders>
            <w:shd w:val="clear" w:color="auto" w:fill="auto"/>
            <w:noWrap/>
            <w:vAlign w:val="bottom"/>
            <w:hideMark/>
          </w:tcPr>
          <w:p w14:paraId="0F60063D"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PENDENCIAMENTO</w:t>
            </w:r>
          </w:p>
        </w:tc>
      </w:tr>
      <w:tr w:rsidR="00FB4E3A" w:rsidRPr="00726F23" w14:paraId="0D044C6F"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218627BE"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Valor</w:t>
            </w:r>
          </w:p>
        </w:tc>
        <w:tc>
          <w:tcPr>
            <w:tcW w:w="3167" w:type="pct"/>
            <w:tcBorders>
              <w:top w:val="nil"/>
              <w:left w:val="nil"/>
              <w:bottom w:val="single" w:sz="4" w:space="0" w:color="auto"/>
              <w:right w:val="single" w:sz="4" w:space="0" w:color="auto"/>
            </w:tcBorders>
            <w:shd w:val="clear" w:color="auto" w:fill="auto"/>
            <w:noWrap/>
            <w:vAlign w:val="bottom"/>
            <w:hideMark/>
          </w:tcPr>
          <w:p w14:paraId="32AF600B" w14:textId="77777777" w:rsidR="00FB4E3A" w:rsidRPr="00726F23" w:rsidRDefault="00FB4E3A" w:rsidP="00D22F9F">
            <w:pPr>
              <w:jc w:val="right"/>
              <w:rPr>
                <w:rFonts w:ascii="Calibri" w:hAnsi="Calibri" w:cs="Calibri"/>
                <w:color w:val="000000"/>
                <w:sz w:val="22"/>
                <w:szCs w:val="22"/>
              </w:rPr>
            </w:pPr>
            <w:r w:rsidRPr="00726F23">
              <w:rPr>
                <w:rFonts w:ascii="Calibri" w:hAnsi="Calibri" w:cs="Calibri"/>
                <w:color w:val="000000"/>
                <w:sz w:val="22"/>
                <w:szCs w:val="22"/>
              </w:rPr>
              <w:t>3</w:t>
            </w:r>
          </w:p>
        </w:tc>
      </w:tr>
      <w:tr w:rsidR="00FB4E3A" w:rsidRPr="00726F23" w14:paraId="314F266A"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78F4E7E8" w14:textId="77777777" w:rsidR="00FB4E3A" w:rsidRPr="00726F23" w:rsidRDefault="00FB4E3A" w:rsidP="00D22F9F">
            <w:pPr>
              <w:jc w:val="left"/>
              <w:rPr>
                <w:rFonts w:cs="Arial"/>
                <w:b/>
                <w:bCs/>
                <w:color w:val="333333"/>
                <w:sz w:val="16"/>
                <w:szCs w:val="16"/>
              </w:rPr>
            </w:pPr>
            <w:r>
              <w:rPr>
                <w:rFonts w:cs="Arial"/>
                <w:b/>
                <w:bCs/>
                <w:color w:val="333333"/>
                <w:sz w:val="16"/>
                <w:szCs w:val="16"/>
              </w:rPr>
              <w:t>Descrição</w:t>
            </w:r>
          </w:p>
        </w:tc>
        <w:tc>
          <w:tcPr>
            <w:tcW w:w="3167" w:type="pct"/>
            <w:tcBorders>
              <w:top w:val="nil"/>
              <w:left w:val="nil"/>
              <w:bottom w:val="single" w:sz="4" w:space="0" w:color="auto"/>
              <w:right w:val="single" w:sz="4" w:space="0" w:color="auto"/>
            </w:tcBorders>
            <w:shd w:val="clear" w:color="auto" w:fill="auto"/>
            <w:noWrap/>
            <w:vAlign w:val="bottom"/>
            <w:hideMark/>
          </w:tcPr>
          <w:p w14:paraId="6671A837"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Horas em que caso fica indisponivel para análise após ser pendenciado</w:t>
            </w:r>
          </w:p>
        </w:tc>
      </w:tr>
      <w:tr w:rsidR="00AC4566" w:rsidRPr="00067B98" w14:paraId="51E67C8B"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44818195" w14:textId="77777777" w:rsidR="00AC4566" w:rsidRPr="00726F23" w:rsidRDefault="00AC4566" w:rsidP="00AC4566">
            <w:pPr>
              <w:jc w:val="left"/>
              <w:rPr>
                <w:rFonts w:cs="Arial"/>
                <w:b/>
                <w:bCs/>
                <w:color w:val="333333"/>
                <w:sz w:val="16"/>
                <w:szCs w:val="16"/>
              </w:rPr>
            </w:pPr>
            <w:r>
              <w:rPr>
                <w:rFonts w:cs="Arial"/>
                <w:b/>
                <w:bCs/>
                <w:color w:val="333333"/>
                <w:sz w:val="16"/>
                <w:szCs w:val="16"/>
              </w:rPr>
              <w:t>Data de Criação</w:t>
            </w:r>
          </w:p>
        </w:tc>
        <w:tc>
          <w:tcPr>
            <w:tcW w:w="3167" w:type="pct"/>
            <w:tcBorders>
              <w:top w:val="nil"/>
              <w:left w:val="nil"/>
              <w:bottom w:val="single" w:sz="4" w:space="0" w:color="auto"/>
              <w:right w:val="single" w:sz="4" w:space="0" w:color="auto"/>
            </w:tcBorders>
            <w:shd w:val="clear" w:color="auto" w:fill="auto"/>
            <w:noWrap/>
            <w:vAlign w:val="bottom"/>
            <w:hideMark/>
          </w:tcPr>
          <w:p w14:paraId="3754F923" w14:textId="6EBB9581"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726F23" w14:paraId="75A3D158"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1244CF9E" w14:textId="77777777" w:rsidR="00AC4566" w:rsidRPr="00726F23" w:rsidRDefault="00AC4566" w:rsidP="00AC4566">
            <w:pPr>
              <w:jc w:val="left"/>
              <w:rPr>
                <w:rFonts w:cs="Arial"/>
                <w:b/>
                <w:bCs/>
                <w:color w:val="333333"/>
                <w:sz w:val="16"/>
                <w:szCs w:val="16"/>
              </w:rPr>
            </w:pPr>
            <w:r>
              <w:rPr>
                <w:rFonts w:cs="Arial"/>
                <w:b/>
                <w:bCs/>
                <w:color w:val="333333"/>
                <w:sz w:val="16"/>
                <w:szCs w:val="16"/>
              </w:rPr>
              <w:t>Criado Por</w:t>
            </w:r>
          </w:p>
        </w:tc>
        <w:tc>
          <w:tcPr>
            <w:tcW w:w="3167" w:type="pct"/>
            <w:tcBorders>
              <w:top w:val="nil"/>
              <w:left w:val="nil"/>
              <w:bottom w:val="single" w:sz="4" w:space="0" w:color="auto"/>
              <w:right w:val="single" w:sz="4" w:space="0" w:color="auto"/>
            </w:tcBorders>
            <w:shd w:val="clear" w:color="auto" w:fill="auto"/>
            <w:noWrap/>
            <w:vAlign w:val="bottom"/>
            <w:hideMark/>
          </w:tcPr>
          <w:p w14:paraId="74DDA22F" w14:textId="64CE8318" w:rsidR="00AC4566" w:rsidRPr="00726F23" w:rsidRDefault="00AC4566" w:rsidP="00AC4566">
            <w:pPr>
              <w:jc w:val="left"/>
              <w:rPr>
                <w:rFonts w:ascii="Calibri" w:hAnsi="Calibri" w:cs="Calibri"/>
                <w:color w:val="000000"/>
                <w:sz w:val="22"/>
                <w:szCs w:val="22"/>
              </w:rPr>
            </w:pPr>
            <w:r w:rsidRPr="00726F23">
              <w:rPr>
                <w:rFonts w:ascii="Calibri" w:hAnsi="Calibri" w:cs="Calibri"/>
                <w:color w:val="000000"/>
                <w:sz w:val="22"/>
                <w:szCs w:val="22"/>
              </w:rPr>
              <w:t>Adm</w:t>
            </w:r>
          </w:p>
        </w:tc>
      </w:tr>
      <w:tr w:rsidR="00AC4566" w:rsidRPr="00067B98" w14:paraId="7C0321CF" w14:textId="77777777" w:rsidTr="00AC4566">
        <w:trPr>
          <w:trHeight w:val="45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28A308F1" w14:textId="77777777" w:rsidR="00AC4566" w:rsidRPr="00726F23" w:rsidRDefault="00AC4566" w:rsidP="00AC4566">
            <w:pPr>
              <w:jc w:val="left"/>
              <w:rPr>
                <w:rFonts w:cs="Arial"/>
                <w:b/>
                <w:bCs/>
                <w:color w:val="333333"/>
                <w:sz w:val="16"/>
                <w:szCs w:val="16"/>
              </w:rPr>
            </w:pPr>
            <w:r>
              <w:rPr>
                <w:rFonts w:cs="Arial"/>
                <w:b/>
                <w:bCs/>
                <w:color w:val="333333"/>
                <w:sz w:val="16"/>
                <w:szCs w:val="16"/>
              </w:rPr>
              <w:t>Data de Atualização</w:t>
            </w:r>
          </w:p>
        </w:tc>
        <w:tc>
          <w:tcPr>
            <w:tcW w:w="3167" w:type="pct"/>
            <w:tcBorders>
              <w:top w:val="nil"/>
              <w:left w:val="nil"/>
              <w:bottom w:val="single" w:sz="4" w:space="0" w:color="auto"/>
              <w:right w:val="single" w:sz="4" w:space="0" w:color="auto"/>
            </w:tcBorders>
            <w:shd w:val="clear" w:color="auto" w:fill="auto"/>
            <w:noWrap/>
            <w:vAlign w:val="bottom"/>
            <w:hideMark/>
          </w:tcPr>
          <w:p w14:paraId="119AD5A7" w14:textId="5D4FCF0F"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726F23" w14:paraId="707B6D3D" w14:textId="77777777" w:rsidTr="00AC4566">
        <w:trPr>
          <w:trHeight w:val="300"/>
        </w:trPr>
        <w:tc>
          <w:tcPr>
            <w:tcW w:w="1833" w:type="pct"/>
            <w:tcBorders>
              <w:top w:val="nil"/>
              <w:left w:val="single" w:sz="4" w:space="0" w:color="auto"/>
              <w:bottom w:val="single" w:sz="4" w:space="0" w:color="auto"/>
              <w:right w:val="single" w:sz="4" w:space="0" w:color="auto"/>
            </w:tcBorders>
            <w:shd w:val="clear" w:color="auto" w:fill="auto"/>
            <w:vAlign w:val="center"/>
            <w:hideMark/>
          </w:tcPr>
          <w:p w14:paraId="1F35009B" w14:textId="77777777" w:rsidR="00AC4566" w:rsidRPr="00726F23" w:rsidRDefault="00AC4566" w:rsidP="00AC4566">
            <w:pPr>
              <w:jc w:val="left"/>
              <w:rPr>
                <w:rFonts w:cs="Arial"/>
                <w:b/>
                <w:bCs/>
                <w:color w:val="333333"/>
                <w:sz w:val="16"/>
                <w:szCs w:val="16"/>
              </w:rPr>
            </w:pPr>
            <w:r>
              <w:rPr>
                <w:rFonts w:cs="Arial"/>
                <w:b/>
                <w:bCs/>
                <w:color w:val="333333"/>
                <w:sz w:val="16"/>
                <w:szCs w:val="16"/>
              </w:rPr>
              <w:t>Atualizado Por</w:t>
            </w:r>
          </w:p>
        </w:tc>
        <w:tc>
          <w:tcPr>
            <w:tcW w:w="3167" w:type="pct"/>
            <w:tcBorders>
              <w:top w:val="nil"/>
              <w:left w:val="nil"/>
              <w:bottom w:val="single" w:sz="4" w:space="0" w:color="auto"/>
              <w:right w:val="single" w:sz="4" w:space="0" w:color="auto"/>
            </w:tcBorders>
            <w:shd w:val="clear" w:color="auto" w:fill="auto"/>
            <w:noWrap/>
            <w:vAlign w:val="bottom"/>
            <w:hideMark/>
          </w:tcPr>
          <w:p w14:paraId="4F64FE45" w14:textId="77777777" w:rsidR="00AC4566" w:rsidRPr="00726F23" w:rsidRDefault="00AC4566" w:rsidP="00AC4566">
            <w:pPr>
              <w:jc w:val="left"/>
              <w:rPr>
                <w:rFonts w:ascii="Calibri" w:hAnsi="Calibri" w:cs="Calibri"/>
                <w:color w:val="000000"/>
                <w:sz w:val="22"/>
                <w:szCs w:val="22"/>
              </w:rPr>
            </w:pPr>
            <w:r w:rsidRPr="00726F23">
              <w:rPr>
                <w:rFonts w:ascii="Calibri" w:hAnsi="Calibri" w:cs="Calibri"/>
                <w:color w:val="000000"/>
                <w:sz w:val="22"/>
                <w:szCs w:val="22"/>
              </w:rPr>
              <w:t>adm</w:t>
            </w:r>
          </w:p>
        </w:tc>
      </w:tr>
    </w:tbl>
    <w:p w14:paraId="4A1AA4A3" w14:textId="77777777" w:rsidR="00FB4E3A" w:rsidRDefault="00FB4E3A" w:rsidP="00FB4E3A">
      <w:pPr>
        <w:rPr>
          <w:rFonts w:cs="Arial"/>
          <w:color w:val="000000"/>
          <w:sz w:val="20"/>
          <w:szCs w:val="20"/>
        </w:rPr>
      </w:pPr>
    </w:p>
    <w:p w14:paraId="7B2AD535" w14:textId="77777777" w:rsidR="00FB4E3A" w:rsidRDefault="00FB4E3A" w:rsidP="00FB4E3A">
      <w:pPr>
        <w:pStyle w:val="Heading4"/>
        <w:tabs>
          <w:tab w:val="clear" w:pos="1701"/>
        </w:tabs>
        <w:rPr>
          <w:szCs w:val="24"/>
        </w:rPr>
      </w:pPr>
      <w:bookmarkStart w:id="157" w:name="_Toc497588007"/>
      <w:bookmarkStart w:id="158" w:name="_Toc499303967"/>
      <w:r>
        <w:t>RGN21</w:t>
      </w:r>
      <w:r w:rsidRPr="00856AD2">
        <w:t xml:space="preserve"> - </w:t>
      </w:r>
      <w:r w:rsidRPr="001B5B9C">
        <w:rPr>
          <w:szCs w:val="24"/>
        </w:rPr>
        <w:t>Deverá ser feito um contador de tentativas de contatos, baseado na decisão, ao qual será utilizado para encerramento da proposta</w:t>
      </w:r>
      <w:bookmarkEnd w:id="157"/>
      <w:bookmarkEnd w:id="158"/>
    </w:p>
    <w:p w14:paraId="354243D9" w14:textId="77777777" w:rsidR="00FB4E3A" w:rsidRDefault="00FB4E3A" w:rsidP="00FB4E3A">
      <w:pPr>
        <w:jc w:val="left"/>
        <w:rPr>
          <w:rFonts w:cs="Arial"/>
          <w:color w:val="000000"/>
          <w:sz w:val="20"/>
          <w:szCs w:val="20"/>
        </w:rPr>
      </w:pPr>
    </w:p>
    <w:p w14:paraId="4A319D65" w14:textId="77777777" w:rsidR="00FB4E3A" w:rsidRDefault="00FB4E3A" w:rsidP="00FB4E3A">
      <w:pPr>
        <w:jc w:val="left"/>
        <w:rPr>
          <w:rFonts w:cs="Arial"/>
          <w:color w:val="000000"/>
          <w:sz w:val="20"/>
          <w:szCs w:val="20"/>
        </w:rPr>
      </w:pPr>
    </w:p>
    <w:p w14:paraId="6C70030E" w14:textId="77777777" w:rsidR="00FB4E3A" w:rsidRDefault="00FB4E3A" w:rsidP="00FB4E3A">
      <w:pPr>
        <w:rPr>
          <w:rFonts w:cs="Arial"/>
        </w:rPr>
      </w:pPr>
      <w:r w:rsidRPr="001B5B9C">
        <w:rPr>
          <w:rFonts w:cs="Arial"/>
        </w:rPr>
        <w:lastRenderedPageBreak/>
        <w:t>Deverá ser feito um contador de tentativas de contatos, baseado na decisão, ao qual será utilizado para encerramento da proposta. Caso haja acima de X contatos e o scocre seja superior a Y, o operador deverá ser orientado via sistema que a proposta deverá ser cancelada. Caso o valor seja inferior a Y, o sistema deverá emitir uma alerta autorizando a liberação de instalação.</w:t>
      </w:r>
    </w:p>
    <w:p w14:paraId="20322859" w14:textId="77777777" w:rsidR="00FB4E3A" w:rsidRDefault="00FB4E3A" w:rsidP="00FB4E3A">
      <w:pPr>
        <w:rPr>
          <w:rFonts w:cs="Arial"/>
        </w:rPr>
      </w:pPr>
    </w:p>
    <w:p w14:paraId="3F42A657" w14:textId="77777777" w:rsidR="00FB4E3A" w:rsidRDefault="00FB4E3A" w:rsidP="00FB4E3A">
      <w:pPr>
        <w:rPr>
          <w:rFonts w:cs="Arial"/>
        </w:rPr>
      </w:pPr>
      <w:r>
        <w:rPr>
          <w:rFonts w:cs="Arial"/>
        </w:rPr>
        <w:t xml:space="preserve">Haverá na tela a indicação </w:t>
      </w:r>
      <w:r w:rsidRPr="0020478A">
        <w:rPr>
          <w:rFonts w:cs="Arial"/>
          <w:u w:val="single"/>
        </w:rPr>
        <w:t>informacional</w:t>
      </w:r>
      <w:r>
        <w:rPr>
          <w:rFonts w:cs="Arial"/>
        </w:rPr>
        <w:t xml:space="preserve"> do sistema, indicando Cancelamento, Bloqueio ou Liberação do caso, e </w:t>
      </w:r>
      <w:r w:rsidRPr="00391E92">
        <w:rPr>
          <w:rFonts w:cs="Arial"/>
          <w:u w:val="single"/>
        </w:rPr>
        <w:t xml:space="preserve">os campos </w:t>
      </w:r>
      <w:r w:rsidRPr="00F91C1F">
        <w:rPr>
          <w:rFonts w:cs="Arial"/>
          <w:u w:val="single"/>
        </w:rPr>
        <w:t>(</w:t>
      </w:r>
      <w:r w:rsidRPr="00391E92">
        <w:rPr>
          <w:rFonts w:cs="Arial"/>
          <w:u w:val="single"/>
        </w:rPr>
        <w:t>Origem da decisão</w:t>
      </w:r>
      <w:r w:rsidRPr="00F91C1F">
        <w:rPr>
          <w:rFonts w:cs="Arial"/>
          <w:u w:val="single"/>
        </w:rPr>
        <w:t>/</w:t>
      </w:r>
      <w:r w:rsidRPr="00391E92">
        <w:rPr>
          <w:rFonts w:cs="Arial"/>
          <w:u w:val="single"/>
        </w:rPr>
        <w:t xml:space="preserve"> Motivo da decisão</w:t>
      </w:r>
      <w:r w:rsidRPr="00F91C1F">
        <w:rPr>
          <w:rFonts w:cs="Arial"/>
          <w:u w:val="single"/>
        </w:rPr>
        <w:t xml:space="preserve"> /</w:t>
      </w:r>
      <w:r w:rsidRPr="00391E92">
        <w:rPr>
          <w:rFonts w:cs="Arial"/>
          <w:u w:val="single"/>
        </w:rPr>
        <w:t xml:space="preserve"> Motivo do bloqueio / Motivo analise após 24 horas)</w:t>
      </w:r>
      <w:r w:rsidRPr="00F91C1F">
        <w:rPr>
          <w:rFonts w:cs="Arial"/>
          <w:u w:val="single"/>
        </w:rPr>
        <w:t xml:space="preserve"> </w:t>
      </w:r>
      <w:r w:rsidRPr="00391E92">
        <w:rPr>
          <w:rFonts w:cs="Arial"/>
          <w:u w:val="single"/>
        </w:rPr>
        <w:t>serão setados</w:t>
      </w:r>
      <w:r>
        <w:rPr>
          <w:rFonts w:cs="Arial"/>
          <w:u w:val="single"/>
        </w:rPr>
        <w:t xml:space="preserve"> automaticamente</w:t>
      </w:r>
      <w:r w:rsidRPr="00391E92">
        <w:rPr>
          <w:rFonts w:cs="Arial"/>
          <w:u w:val="single"/>
        </w:rPr>
        <w:t xml:space="preserve"> e ficarão bloqueados para </w:t>
      </w:r>
      <w:r>
        <w:rPr>
          <w:rFonts w:cs="Arial"/>
          <w:u w:val="single"/>
        </w:rPr>
        <w:t>edição</w:t>
      </w:r>
      <w:r w:rsidRPr="00391E92">
        <w:rPr>
          <w:rFonts w:cs="Arial"/>
          <w:u w:val="single"/>
        </w:rPr>
        <w:t xml:space="preserve"> do operador</w:t>
      </w:r>
      <w:r>
        <w:rPr>
          <w:rFonts w:cs="Arial"/>
        </w:rPr>
        <w:t xml:space="preserve">. </w:t>
      </w:r>
    </w:p>
    <w:p w14:paraId="7AF4206F" w14:textId="77777777" w:rsidR="00FB4E3A" w:rsidRDefault="00FB4E3A" w:rsidP="00FB4E3A">
      <w:pPr>
        <w:rPr>
          <w:rFonts w:cs="Arial"/>
        </w:rPr>
      </w:pPr>
    </w:p>
    <w:p w14:paraId="028D3172" w14:textId="77777777" w:rsidR="00FB4E3A" w:rsidRDefault="00FB4E3A" w:rsidP="00FB4E3A">
      <w:pPr>
        <w:rPr>
          <w:rFonts w:cs="Arial"/>
        </w:rPr>
      </w:pPr>
      <w:r>
        <w:rPr>
          <w:rFonts w:cs="Arial"/>
        </w:rPr>
        <w:t>Os valores informados serão apresentados conforme abaixo:</w:t>
      </w:r>
    </w:p>
    <w:p w14:paraId="7DAEA446" w14:textId="77777777" w:rsidR="00FB4E3A" w:rsidRDefault="00FB4E3A" w:rsidP="00FB4E3A">
      <w:pPr>
        <w:rPr>
          <w:rFonts w:cs="Arial"/>
        </w:rPr>
      </w:pPr>
    </w:p>
    <w:p w14:paraId="2FE104AC" w14:textId="77777777" w:rsidR="00FB4E3A" w:rsidRPr="00260E62" w:rsidRDefault="00FB4E3A" w:rsidP="00FB4E3A">
      <w:pPr>
        <w:pStyle w:val="ListParagraph"/>
        <w:numPr>
          <w:ilvl w:val="0"/>
          <w:numId w:val="40"/>
        </w:numPr>
        <w:rPr>
          <w:rFonts w:cs="Arial"/>
          <w:sz w:val="24"/>
          <w:lang w:val="pt-BR"/>
        </w:rPr>
      </w:pPr>
      <w:r w:rsidRPr="00260E62">
        <w:rPr>
          <w:rFonts w:cs="Arial"/>
          <w:sz w:val="24"/>
          <w:lang w:val="pt-BR"/>
        </w:rPr>
        <w:t xml:space="preserve">Se o Analista no campo Decisão escolher a opção: </w:t>
      </w:r>
      <w:r w:rsidRPr="00260E62">
        <w:rPr>
          <w:rFonts w:cs="Arial"/>
          <w:sz w:val="24"/>
          <w:u w:val="single"/>
          <w:lang w:val="pt-BR"/>
        </w:rPr>
        <w:t>Cancelado</w:t>
      </w:r>
      <w:r w:rsidRPr="00260E62">
        <w:rPr>
          <w:rFonts w:cs="Arial"/>
          <w:sz w:val="24"/>
          <w:lang w:val="pt-BR"/>
        </w:rPr>
        <w:t>, após atender a regra, o sistema deverá preencher, conforme abaixo.</w:t>
      </w:r>
    </w:p>
    <w:p w14:paraId="667D12F9" w14:textId="77777777" w:rsidR="00FB4E3A" w:rsidRPr="00391E92" w:rsidRDefault="00FB4E3A" w:rsidP="00FB4E3A">
      <w:pPr>
        <w:rPr>
          <w:rFonts w:cs="Arial"/>
        </w:rPr>
      </w:pPr>
    </w:p>
    <w:tbl>
      <w:tblPr>
        <w:tblW w:w="4168" w:type="pct"/>
        <w:tblInd w:w="633" w:type="dxa"/>
        <w:tblCellMar>
          <w:left w:w="70" w:type="dxa"/>
          <w:right w:w="70" w:type="dxa"/>
        </w:tblCellMar>
        <w:tblLook w:val="04A0" w:firstRow="1" w:lastRow="0" w:firstColumn="1" w:lastColumn="0" w:noHBand="0" w:noVBand="1"/>
      </w:tblPr>
      <w:tblGrid>
        <w:gridCol w:w="1328"/>
        <w:gridCol w:w="7171"/>
      </w:tblGrid>
      <w:tr w:rsidR="00FB4E3A" w:rsidRPr="00DA1B8A" w14:paraId="2E045703" w14:textId="77777777" w:rsidTr="00260E62">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74DC826" w14:textId="77777777" w:rsidR="00FB4E3A" w:rsidRPr="00DA1B8A" w:rsidRDefault="00FB4E3A" w:rsidP="00D22F9F">
            <w:pPr>
              <w:jc w:val="center"/>
              <w:rPr>
                <w:rFonts w:ascii="Calibri" w:hAnsi="Calibri" w:cs="Calibri"/>
                <w:color w:val="000000"/>
                <w:sz w:val="22"/>
                <w:szCs w:val="22"/>
              </w:rPr>
            </w:pPr>
            <w:r w:rsidRPr="00DA1B8A">
              <w:rPr>
                <w:rFonts w:ascii="Calibri" w:hAnsi="Calibri" w:cs="Calibri"/>
                <w:color w:val="000000"/>
                <w:sz w:val="22"/>
                <w:szCs w:val="22"/>
              </w:rPr>
              <w:t>REGRA CANCELAMENTO</w:t>
            </w:r>
          </w:p>
        </w:tc>
      </w:tr>
      <w:tr w:rsidR="00FB4E3A" w:rsidRPr="00DA1B8A" w14:paraId="664E059A" w14:textId="77777777" w:rsidTr="00260E62">
        <w:trPr>
          <w:trHeight w:val="300"/>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778AD592"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DECISÃO</w:t>
            </w:r>
          </w:p>
        </w:tc>
        <w:tc>
          <w:tcPr>
            <w:tcW w:w="4219" w:type="pct"/>
            <w:tcBorders>
              <w:top w:val="nil"/>
              <w:left w:val="nil"/>
              <w:bottom w:val="single" w:sz="4" w:space="0" w:color="auto"/>
              <w:right w:val="single" w:sz="4" w:space="0" w:color="auto"/>
            </w:tcBorders>
            <w:shd w:val="clear" w:color="auto" w:fill="auto"/>
            <w:noWrap/>
            <w:vAlign w:val="bottom"/>
            <w:hideMark/>
          </w:tcPr>
          <w:p w14:paraId="243026D2"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CANCELADO</w:t>
            </w:r>
          </w:p>
        </w:tc>
      </w:tr>
      <w:tr w:rsidR="00FB4E3A" w:rsidRPr="00DA1B8A" w14:paraId="5679BC77" w14:textId="77777777" w:rsidTr="00260E62">
        <w:trPr>
          <w:trHeight w:val="1890"/>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5A39D171"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REGRA</w:t>
            </w:r>
          </w:p>
        </w:tc>
        <w:tc>
          <w:tcPr>
            <w:tcW w:w="4219" w:type="pct"/>
            <w:tcBorders>
              <w:top w:val="nil"/>
              <w:left w:val="nil"/>
              <w:bottom w:val="single" w:sz="4" w:space="0" w:color="auto"/>
              <w:right w:val="single" w:sz="4" w:space="0" w:color="auto"/>
            </w:tcBorders>
            <w:shd w:val="clear" w:color="auto" w:fill="auto"/>
            <w:vAlign w:val="bottom"/>
            <w:hideMark/>
          </w:tcPr>
          <w:p w14:paraId="7724B67C" w14:textId="18FE91C8"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 xml:space="preserve">Se </w:t>
            </w:r>
            <w:r w:rsidRPr="00DA1B8A">
              <w:rPr>
                <w:rFonts w:ascii="Calibri" w:hAnsi="Calibri" w:cs="Calibri"/>
                <w:color w:val="000000"/>
                <w:sz w:val="22"/>
                <w:szCs w:val="22"/>
              </w:rPr>
              <w:br/>
              <w:t xml:space="preserve">  SCORE &gt; </w:t>
            </w:r>
            <w:r w:rsidRPr="00391E92">
              <w:rPr>
                <w:rFonts w:ascii="Calibri" w:hAnsi="Calibri" w:cs="Calibri"/>
                <w:b/>
                <w:color w:val="000000"/>
                <w:sz w:val="22"/>
                <w:szCs w:val="22"/>
              </w:rPr>
              <w:t>SCORE_LIMITE_CANCELAMENTO</w:t>
            </w:r>
            <w:r>
              <w:rPr>
                <w:rFonts w:ascii="Calibri" w:hAnsi="Calibri" w:cs="Calibri"/>
                <w:b/>
                <w:color w:val="000000"/>
                <w:sz w:val="22"/>
                <w:szCs w:val="22"/>
              </w:rPr>
              <w:t xml:space="preserve"> (Parâmetro) </w:t>
            </w:r>
            <w:r w:rsidRPr="00DA1B8A">
              <w:rPr>
                <w:rFonts w:ascii="Calibri" w:hAnsi="Calibri" w:cs="Calibri"/>
                <w:color w:val="000000"/>
                <w:sz w:val="22"/>
                <w:szCs w:val="22"/>
              </w:rPr>
              <w:br/>
              <w:t xml:space="preserve">  and</w:t>
            </w:r>
            <w:r w:rsidRPr="00DA1B8A">
              <w:rPr>
                <w:rFonts w:ascii="Calibri" w:hAnsi="Calibri" w:cs="Calibri"/>
                <w:color w:val="000000"/>
                <w:sz w:val="22"/>
                <w:szCs w:val="22"/>
              </w:rPr>
              <w:br/>
              <w:t xml:space="preserve">  Quantidade Tentativas &gt; </w:t>
            </w:r>
            <w:r w:rsidRPr="00391E92">
              <w:rPr>
                <w:rFonts w:ascii="Calibri" w:hAnsi="Calibri" w:cs="Calibri"/>
                <w:b/>
                <w:color w:val="000000"/>
                <w:sz w:val="22"/>
                <w:szCs w:val="22"/>
              </w:rPr>
              <w:t>CONTADOR</w:t>
            </w:r>
            <w:r>
              <w:rPr>
                <w:rFonts w:ascii="Calibri" w:hAnsi="Calibri" w:cs="Calibri"/>
                <w:b/>
                <w:color w:val="000000"/>
                <w:sz w:val="22"/>
                <w:szCs w:val="22"/>
              </w:rPr>
              <w:t xml:space="preserve"> (Parâmetro)</w:t>
            </w:r>
            <w:r w:rsidRPr="00DA1B8A">
              <w:rPr>
                <w:rFonts w:ascii="Calibri" w:hAnsi="Calibri" w:cs="Calibri"/>
                <w:color w:val="000000"/>
                <w:sz w:val="22"/>
                <w:szCs w:val="22"/>
              </w:rPr>
              <w:br/>
              <w:t xml:space="preserve">  and</w:t>
            </w:r>
            <w:r w:rsidRPr="00DA1B8A">
              <w:rPr>
                <w:rFonts w:ascii="Calibri" w:hAnsi="Calibri" w:cs="Calibri"/>
                <w:color w:val="000000"/>
                <w:sz w:val="22"/>
                <w:szCs w:val="22"/>
              </w:rPr>
              <w:br/>
              <w:t xml:space="preserve">  STATUS_CONTRATO </w:t>
            </w:r>
            <w:r w:rsidR="00393F41" w:rsidRPr="00393F41">
              <w:rPr>
                <w:rFonts w:ascii="Calibri" w:hAnsi="Calibri" w:cs="Calibri"/>
                <w:color w:val="FF0000"/>
                <w:sz w:val="22"/>
                <w:szCs w:val="22"/>
              </w:rPr>
              <w:t>= ‘AGUARDANDO INSTALACAO’</w:t>
            </w:r>
            <w:r w:rsidRPr="00DA1B8A">
              <w:rPr>
                <w:rFonts w:ascii="Calibri" w:hAnsi="Calibri" w:cs="Calibri"/>
                <w:color w:val="000000"/>
                <w:sz w:val="22"/>
                <w:szCs w:val="22"/>
              </w:rPr>
              <w:br/>
              <w:t>Fim</w:t>
            </w:r>
          </w:p>
        </w:tc>
      </w:tr>
      <w:tr w:rsidR="00FB4E3A" w:rsidRPr="00DA1B8A" w14:paraId="4A8F1892" w14:textId="77777777" w:rsidTr="00260E62">
        <w:trPr>
          <w:trHeight w:val="1765"/>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1740002B"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RESULTADO</w:t>
            </w:r>
          </w:p>
        </w:tc>
        <w:tc>
          <w:tcPr>
            <w:tcW w:w="4219" w:type="pct"/>
            <w:tcBorders>
              <w:top w:val="nil"/>
              <w:left w:val="nil"/>
              <w:bottom w:val="single" w:sz="4" w:space="0" w:color="auto"/>
              <w:right w:val="single" w:sz="4" w:space="0" w:color="auto"/>
            </w:tcBorders>
            <w:shd w:val="clear" w:color="auto" w:fill="auto"/>
            <w:vAlign w:val="bottom"/>
            <w:hideMark/>
          </w:tcPr>
          <w:p w14:paraId="0D532A6C" w14:textId="77777777" w:rsidR="00FB4E3A" w:rsidRPr="00DA1B8A" w:rsidRDefault="00FB4E3A" w:rsidP="00D22F9F">
            <w:pPr>
              <w:jc w:val="left"/>
              <w:rPr>
                <w:rFonts w:ascii="Calibri" w:hAnsi="Calibri" w:cs="Calibri"/>
                <w:color w:val="000000"/>
                <w:sz w:val="22"/>
                <w:szCs w:val="22"/>
              </w:rPr>
            </w:pPr>
            <w:r w:rsidRPr="00391E92">
              <w:rPr>
                <w:rFonts w:ascii="Calibri" w:hAnsi="Calibri" w:cs="Arial"/>
                <w:b/>
                <w:color w:val="000000"/>
                <w:sz w:val="22"/>
                <w:szCs w:val="22"/>
              </w:rPr>
              <w:t>Pendenciamento</w:t>
            </w:r>
            <w:r w:rsidRPr="00DA1B8A">
              <w:rPr>
                <w:rFonts w:ascii="Calibri" w:hAnsi="Calibri" w:cs="Arial"/>
                <w:color w:val="000000"/>
                <w:sz w:val="22"/>
                <w:szCs w:val="22"/>
              </w:rPr>
              <w:t>: Este campo deverá ser aberto para o Operador escolher</w:t>
            </w:r>
            <w:r w:rsidRPr="00DA1B8A">
              <w:rPr>
                <w:rFonts w:ascii="Calibri" w:hAnsi="Calibri" w:cs="Arial"/>
                <w:color w:val="000000"/>
                <w:sz w:val="22"/>
                <w:szCs w:val="22"/>
              </w:rPr>
              <w:br/>
            </w:r>
            <w:r w:rsidRPr="00391E92">
              <w:rPr>
                <w:rFonts w:ascii="Calibri" w:hAnsi="Calibri" w:cs="Arial"/>
                <w:b/>
                <w:color w:val="000000"/>
                <w:sz w:val="22"/>
                <w:szCs w:val="22"/>
              </w:rPr>
              <w:t>Decisão</w:t>
            </w:r>
            <w:r w:rsidRPr="00DA1B8A">
              <w:rPr>
                <w:rFonts w:ascii="Calibri" w:hAnsi="Calibri" w:cs="Arial"/>
                <w:color w:val="000000"/>
                <w:sz w:val="22"/>
                <w:szCs w:val="22"/>
              </w:rPr>
              <w:t xml:space="preserve">: Cancelado (obs.: </w:t>
            </w:r>
            <w:r w:rsidRPr="00391E92">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DA1B8A">
              <w:rPr>
                <w:rFonts w:ascii="Calibri" w:hAnsi="Calibri" w:cs="Arial"/>
                <w:color w:val="000000"/>
                <w:sz w:val="22"/>
                <w:szCs w:val="22"/>
              </w:rPr>
              <w:br/>
            </w:r>
            <w:r w:rsidRPr="00391E92">
              <w:rPr>
                <w:rFonts w:ascii="Calibri" w:hAnsi="Calibri" w:cs="Arial"/>
                <w:b/>
                <w:color w:val="000000"/>
                <w:sz w:val="22"/>
                <w:szCs w:val="22"/>
              </w:rPr>
              <w:t>Origem da decisão</w:t>
            </w:r>
            <w:r w:rsidRPr="00DA1B8A">
              <w:rPr>
                <w:rFonts w:ascii="Calibri" w:hAnsi="Calibri" w:cs="Arial"/>
                <w:color w:val="000000"/>
                <w:sz w:val="22"/>
                <w:szCs w:val="22"/>
              </w:rPr>
              <w:t>: A Pedido da Gerencia de Crédito e Fraude</w:t>
            </w:r>
            <w:r w:rsidRPr="00DA1B8A">
              <w:rPr>
                <w:rFonts w:ascii="Calibri" w:hAnsi="Calibri" w:cs="Arial"/>
                <w:color w:val="000000"/>
                <w:sz w:val="22"/>
                <w:szCs w:val="22"/>
              </w:rPr>
              <w:br/>
            </w:r>
            <w:r w:rsidRPr="00391E92">
              <w:rPr>
                <w:rFonts w:ascii="Calibri" w:hAnsi="Calibri" w:cs="Arial"/>
                <w:b/>
                <w:color w:val="000000"/>
                <w:sz w:val="22"/>
                <w:szCs w:val="22"/>
              </w:rPr>
              <w:t>Motivo da decisão</w:t>
            </w:r>
            <w:r w:rsidRPr="00DA1B8A">
              <w:rPr>
                <w:rFonts w:ascii="Calibri" w:hAnsi="Calibri" w:cs="Arial"/>
                <w:color w:val="000000"/>
                <w:sz w:val="22"/>
                <w:szCs w:val="22"/>
              </w:rPr>
              <w:t>: Fraude – Fraude sem Contato</w:t>
            </w:r>
            <w:r w:rsidRPr="00DA1B8A">
              <w:rPr>
                <w:rFonts w:ascii="Calibri" w:hAnsi="Calibri" w:cs="Arial"/>
                <w:color w:val="000000"/>
                <w:sz w:val="22"/>
                <w:szCs w:val="22"/>
              </w:rPr>
              <w:br/>
            </w:r>
            <w:r w:rsidRPr="00391E92">
              <w:rPr>
                <w:rFonts w:ascii="Calibri" w:hAnsi="Calibri" w:cs="Arial"/>
                <w:b/>
                <w:color w:val="000000"/>
                <w:sz w:val="22"/>
                <w:szCs w:val="22"/>
              </w:rPr>
              <w:t>Motivo do bloqueio</w:t>
            </w:r>
            <w:r w:rsidRPr="00DA1B8A">
              <w:rPr>
                <w:rFonts w:ascii="Calibri" w:hAnsi="Calibri" w:cs="Arial"/>
                <w:color w:val="000000"/>
                <w:sz w:val="22"/>
                <w:szCs w:val="22"/>
              </w:rPr>
              <w:t>: Tratamento automático do sistema</w:t>
            </w:r>
            <w:r w:rsidRPr="00DA1B8A">
              <w:rPr>
                <w:rFonts w:ascii="Calibri" w:hAnsi="Calibri" w:cs="Arial"/>
                <w:color w:val="000000"/>
                <w:sz w:val="22"/>
                <w:szCs w:val="22"/>
              </w:rPr>
              <w:br/>
            </w:r>
            <w:r w:rsidRPr="00391E92">
              <w:rPr>
                <w:rFonts w:ascii="Calibri" w:hAnsi="Calibri" w:cs="Arial"/>
                <w:b/>
                <w:color w:val="000000"/>
                <w:sz w:val="22"/>
                <w:szCs w:val="22"/>
              </w:rPr>
              <w:t>Motivo analise após 24 horas</w:t>
            </w:r>
            <w:r w:rsidRPr="00DA1B8A">
              <w:rPr>
                <w:rFonts w:ascii="Calibri" w:hAnsi="Calibri" w:cs="Arial"/>
                <w:color w:val="000000"/>
                <w:sz w:val="22"/>
                <w:szCs w:val="22"/>
              </w:rPr>
              <w:t>: Tratamento automático do sistema</w:t>
            </w:r>
          </w:p>
        </w:tc>
      </w:tr>
    </w:tbl>
    <w:p w14:paraId="6EAE80BD" w14:textId="77777777" w:rsidR="00FB4E3A" w:rsidRDefault="00FB4E3A" w:rsidP="00FB4E3A">
      <w:pPr>
        <w:ind w:left="708"/>
        <w:rPr>
          <w:rFonts w:cs="Arial"/>
        </w:rPr>
      </w:pPr>
    </w:p>
    <w:p w14:paraId="378DBB7C" w14:textId="619B201B" w:rsidR="00260E62" w:rsidRDefault="00260E62">
      <w:pPr>
        <w:jc w:val="left"/>
        <w:rPr>
          <w:rFonts w:cs="Arial"/>
        </w:rPr>
      </w:pPr>
      <w:r>
        <w:rPr>
          <w:rFonts w:cs="Arial"/>
        </w:rPr>
        <w:br w:type="page"/>
      </w:r>
    </w:p>
    <w:p w14:paraId="66F11760" w14:textId="77777777" w:rsidR="00FB4E3A" w:rsidRPr="00260E62" w:rsidRDefault="00FB4E3A" w:rsidP="00FB4E3A">
      <w:pPr>
        <w:pStyle w:val="ListParagraph"/>
        <w:numPr>
          <w:ilvl w:val="0"/>
          <w:numId w:val="40"/>
        </w:numPr>
        <w:rPr>
          <w:rFonts w:cs="Arial"/>
          <w:sz w:val="24"/>
          <w:lang w:val="pt-BR"/>
        </w:rPr>
      </w:pPr>
      <w:r w:rsidRPr="00260E62">
        <w:rPr>
          <w:rFonts w:cs="Arial"/>
          <w:sz w:val="24"/>
          <w:lang w:val="pt-BR"/>
        </w:rPr>
        <w:lastRenderedPageBreak/>
        <w:t>Se o Analista no campo Decisão escolher a opção: Bloqueado, após atender a regra, o sistema deverá preencher, conforme abaixo.</w:t>
      </w:r>
    </w:p>
    <w:p w14:paraId="4A1AAC8B" w14:textId="77777777" w:rsidR="00FB4E3A" w:rsidRPr="00391E92" w:rsidRDefault="00FB4E3A" w:rsidP="00FB4E3A">
      <w:pPr>
        <w:rPr>
          <w:rFonts w:cs="Arial"/>
        </w:rPr>
      </w:pPr>
    </w:p>
    <w:tbl>
      <w:tblPr>
        <w:tblW w:w="8647" w:type="dxa"/>
        <w:tblInd w:w="633" w:type="dxa"/>
        <w:tblCellMar>
          <w:left w:w="70" w:type="dxa"/>
          <w:right w:w="70" w:type="dxa"/>
        </w:tblCellMar>
        <w:tblLook w:val="04A0" w:firstRow="1" w:lastRow="0" w:firstColumn="1" w:lastColumn="0" w:noHBand="0" w:noVBand="1"/>
      </w:tblPr>
      <w:tblGrid>
        <w:gridCol w:w="1327"/>
        <w:gridCol w:w="7320"/>
      </w:tblGrid>
      <w:tr w:rsidR="00FB4E3A" w:rsidRPr="00763571" w14:paraId="2BB7C42A" w14:textId="77777777" w:rsidTr="00260E62">
        <w:trPr>
          <w:trHeight w:val="300"/>
        </w:trPr>
        <w:tc>
          <w:tcPr>
            <w:tcW w:w="8647" w:type="dxa"/>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C5A3532" w14:textId="77777777" w:rsidR="00FB4E3A" w:rsidRPr="00763571" w:rsidRDefault="00FB4E3A" w:rsidP="00D22F9F">
            <w:pPr>
              <w:jc w:val="center"/>
              <w:rPr>
                <w:rFonts w:ascii="Calibri" w:hAnsi="Calibri" w:cs="Calibri"/>
                <w:color w:val="000000"/>
                <w:sz w:val="22"/>
                <w:szCs w:val="22"/>
              </w:rPr>
            </w:pPr>
            <w:r w:rsidRPr="00763571">
              <w:rPr>
                <w:rFonts w:ascii="Calibri" w:hAnsi="Calibri" w:cs="Calibri"/>
                <w:color w:val="000000"/>
                <w:sz w:val="22"/>
                <w:szCs w:val="22"/>
              </w:rPr>
              <w:t>REGRA BLOQUEADO</w:t>
            </w:r>
          </w:p>
        </w:tc>
      </w:tr>
      <w:tr w:rsidR="00FB4E3A" w:rsidRPr="00763571" w14:paraId="2219DF4E" w14:textId="77777777" w:rsidTr="00260E62">
        <w:trPr>
          <w:trHeight w:val="3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43ED429E"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DECISÃO</w:t>
            </w:r>
          </w:p>
        </w:tc>
        <w:tc>
          <w:tcPr>
            <w:tcW w:w="7320" w:type="dxa"/>
            <w:tcBorders>
              <w:top w:val="nil"/>
              <w:left w:val="nil"/>
              <w:bottom w:val="single" w:sz="4" w:space="0" w:color="auto"/>
              <w:right w:val="single" w:sz="4" w:space="0" w:color="auto"/>
            </w:tcBorders>
            <w:shd w:val="clear" w:color="auto" w:fill="auto"/>
            <w:vAlign w:val="bottom"/>
            <w:hideMark/>
          </w:tcPr>
          <w:p w14:paraId="00218C8E"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Bloqueado</w:t>
            </w:r>
          </w:p>
        </w:tc>
      </w:tr>
      <w:tr w:rsidR="00FB4E3A" w:rsidRPr="00763571" w14:paraId="1FD54C63" w14:textId="77777777" w:rsidTr="00260E62">
        <w:trPr>
          <w:trHeight w:val="21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55988442"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REGRA</w:t>
            </w:r>
          </w:p>
        </w:tc>
        <w:tc>
          <w:tcPr>
            <w:tcW w:w="7320" w:type="dxa"/>
            <w:tcBorders>
              <w:top w:val="nil"/>
              <w:left w:val="nil"/>
              <w:bottom w:val="single" w:sz="4" w:space="0" w:color="auto"/>
              <w:right w:val="single" w:sz="4" w:space="0" w:color="auto"/>
            </w:tcBorders>
            <w:shd w:val="clear" w:color="auto" w:fill="auto"/>
            <w:vAlign w:val="bottom"/>
            <w:hideMark/>
          </w:tcPr>
          <w:p w14:paraId="5716C6CB" w14:textId="0C2FF23F"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 xml:space="preserve">Se </w:t>
            </w:r>
            <w:r w:rsidRPr="00763571">
              <w:rPr>
                <w:rFonts w:ascii="Calibri" w:hAnsi="Calibri" w:cs="Calibri"/>
                <w:color w:val="000000"/>
                <w:sz w:val="22"/>
                <w:szCs w:val="22"/>
              </w:rPr>
              <w:br/>
              <w:t xml:space="preserve">  SCORE &gt; </w:t>
            </w:r>
            <w:r w:rsidRPr="00391E92">
              <w:rPr>
                <w:rFonts w:ascii="Calibri" w:hAnsi="Calibri" w:cs="Calibri"/>
                <w:b/>
                <w:color w:val="000000"/>
                <w:sz w:val="22"/>
                <w:szCs w:val="22"/>
              </w:rPr>
              <w:t>SCORE_LIMITE_CANCELAMENTO</w:t>
            </w:r>
            <w:r>
              <w:rPr>
                <w:rFonts w:ascii="Calibri" w:hAnsi="Calibri" w:cs="Calibri"/>
                <w:b/>
                <w:color w:val="000000"/>
                <w:sz w:val="22"/>
                <w:szCs w:val="22"/>
              </w:rPr>
              <w:t xml:space="preserve"> (Parâmetro)</w:t>
            </w:r>
            <w:r w:rsidRPr="00763571">
              <w:rPr>
                <w:rFonts w:ascii="Calibri" w:hAnsi="Calibri" w:cs="Calibri"/>
                <w:color w:val="000000"/>
                <w:sz w:val="22"/>
                <w:szCs w:val="22"/>
              </w:rPr>
              <w:br/>
              <w:t xml:space="preserve">  and</w:t>
            </w:r>
            <w:r w:rsidRPr="00763571">
              <w:rPr>
                <w:rFonts w:ascii="Calibri" w:hAnsi="Calibri" w:cs="Calibri"/>
                <w:color w:val="000000"/>
                <w:sz w:val="22"/>
                <w:szCs w:val="22"/>
              </w:rPr>
              <w:br/>
              <w:t xml:space="preserve">  Quantidade Tentativas &gt; </w:t>
            </w:r>
            <w:r w:rsidRPr="00391E92">
              <w:rPr>
                <w:rFonts w:ascii="Calibri" w:hAnsi="Calibri" w:cs="Calibri"/>
                <w:b/>
                <w:color w:val="000000"/>
                <w:sz w:val="22"/>
                <w:szCs w:val="22"/>
              </w:rPr>
              <w:t>CONTADOR</w:t>
            </w:r>
            <w:r>
              <w:rPr>
                <w:rFonts w:ascii="Calibri" w:hAnsi="Calibri" w:cs="Calibri"/>
                <w:b/>
                <w:color w:val="000000"/>
                <w:sz w:val="22"/>
                <w:szCs w:val="22"/>
              </w:rPr>
              <w:t xml:space="preserve"> (Parâmetro)</w:t>
            </w:r>
            <w:r>
              <w:rPr>
                <w:rFonts w:ascii="Calibri" w:hAnsi="Calibri" w:cs="Calibri"/>
                <w:color w:val="000000"/>
                <w:sz w:val="22"/>
                <w:szCs w:val="22"/>
              </w:rPr>
              <w:br/>
              <w:t xml:space="preserve">  and</w:t>
            </w:r>
            <w:r>
              <w:rPr>
                <w:rFonts w:ascii="Calibri" w:hAnsi="Calibri" w:cs="Calibri"/>
                <w:color w:val="000000"/>
                <w:sz w:val="22"/>
                <w:szCs w:val="22"/>
              </w:rPr>
              <w:br/>
              <w:t xml:space="preserve">  STATUS_CONTRATO </w:t>
            </w:r>
            <w:r w:rsidR="00393F41" w:rsidRPr="00393F41">
              <w:rPr>
                <w:rFonts w:ascii="Calibri" w:hAnsi="Calibri" w:cs="Calibri"/>
                <w:color w:val="FF0000"/>
                <w:sz w:val="22"/>
                <w:szCs w:val="22"/>
              </w:rPr>
              <w:t>in (‘Habilitado’, ‘Habilitado parcialmente’, ‘Habilit. Cobr. Avulsa’)</w:t>
            </w:r>
            <w:r w:rsidRPr="00763571">
              <w:rPr>
                <w:rFonts w:ascii="Calibri" w:hAnsi="Calibri" w:cs="Calibri"/>
                <w:color w:val="000000"/>
                <w:sz w:val="22"/>
                <w:szCs w:val="22"/>
              </w:rPr>
              <w:br/>
              <w:t>Fim</w:t>
            </w:r>
          </w:p>
        </w:tc>
      </w:tr>
      <w:tr w:rsidR="00FB4E3A" w:rsidRPr="00763571" w14:paraId="55F220A5" w14:textId="77777777" w:rsidTr="00260E62">
        <w:trPr>
          <w:trHeight w:val="1921"/>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54E0485B"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RESULTADO</w:t>
            </w:r>
          </w:p>
        </w:tc>
        <w:tc>
          <w:tcPr>
            <w:tcW w:w="7320" w:type="dxa"/>
            <w:tcBorders>
              <w:top w:val="nil"/>
              <w:left w:val="nil"/>
              <w:bottom w:val="single" w:sz="4" w:space="0" w:color="auto"/>
              <w:right w:val="single" w:sz="4" w:space="0" w:color="auto"/>
            </w:tcBorders>
            <w:shd w:val="clear" w:color="auto" w:fill="auto"/>
            <w:vAlign w:val="bottom"/>
            <w:hideMark/>
          </w:tcPr>
          <w:p w14:paraId="3B44B575" w14:textId="77777777" w:rsidR="00FB4E3A" w:rsidRPr="00763571" w:rsidRDefault="00FB4E3A" w:rsidP="00D22F9F">
            <w:pPr>
              <w:jc w:val="left"/>
              <w:rPr>
                <w:rFonts w:ascii="Calibri" w:hAnsi="Calibri" w:cs="Calibri"/>
                <w:color w:val="000000"/>
                <w:sz w:val="22"/>
                <w:szCs w:val="22"/>
              </w:rPr>
            </w:pPr>
            <w:r w:rsidRPr="00391E92">
              <w:rPr>
                <w:rFonts w:ascii="Calibri" w:hAnsi="Calibri" w:cs="Arial"/>
                <w:b/>
                <w:color w:val="000000"/>
                <w:sz w:val="22"/>
                <w:szCs w:val="22"/>
              </w:rPr>
              <w:t>Pendenciamento</w:t>
            </w:r>
            <w:r w:rsidRPr="00763571">
              <w:rPr>
                <w:rFonts w:ascii="Calibri" w:hAnsi="Calibri" w:cs="Arial"/>
                <w:color w:val="000000"/>
                <w:sz w:val="22"/>
                <w:szCs w:val="22"/>
              </w:rPr>
              <w:t>: Este campo deverá ser aberto para o Operador escolher</w:t>
            </w:r>
            <w:r w:rsidRPr="00763571">
              <w:rPr>
                <w:rFonts w:ascii="Calibri" w:hAnsi="Calibri" w:cs="Arial"/>
                <w:color w:val="000000"/>
                <w:sz w:val="22"/>
                <w:szCs w:val="22"/>
              </w:rPr>
              <w:br/>
            </w:r>
            <w:r w:rsidRPr="00391E92">
              <w:rPr>
                <w:rFonts w:ascii="Calibri" w:hAnsi="Calibri" w:cs="Arial"/>
                <w:b/>
                <w:color w:val="000000"/>
                <w:sz w:val="22"/>
                <w:szCs w:val="22"/>
              </w:rPr>
              <w:t>Decisão</w:t>
            </w:r>
            <w:r w:rsidRPr="00763571">
              <w:rPr>
                <w:rFonts w:ascii="Calibri" w:hAnsi="Calibri" w:cs="Arial"/>
                <w:color w:val="000000"/>
                <w:sz w:val="22"/>
                <w:szCs w:val="22"/>
              </w:rPr>
              <w:t>: Bloqueado</w:t>
            </w:r>
            <w:r>
              <w:rPr>
                <w:rFonts w:ascii="Calibri" w:hAnsi="Calibri" w:cs="Arial"/>
                <w:color w:val="000000"/>
                <w:sz w:val="22"/>
                <w:szCs w:val="22"/>
              </w:rPr>
              <w:t xml:space="preserve"> </w:t>
            </w:r>
            <w:r w:rsidRPr="00DA1B8A">
              <w:rPr>
                <w:rFonts w:ascii="Calibri" w:hAnsi="Calibri" w:cs="Arial"/>
                <w:color w:val="000000"/>
                <w:sz w:val="22"/>
                <w:szCs w:val="22"/>
              </w:rPr>
              <w:t xml:space="preserve">(obs.: </w:t>
            </w:r>
            <w:r w:rsidRPr="00F705FD">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763571">
              <w:rPr>
                <w:rFonts w:ascii="Calibri" w:hAnsi="Calibri" w:cs="Arial"/>
                <w:color w:val="000000"/>
                <w:sz w:val="22"/>
                <w:szCs w:val="22"/>
              </w:rPr>
              <w:br/>
            </w:r>
            <w:r w:rsidRPr="00391E92">
              <w:rPr>
                <w:rFonts w:ascii="Calibri" w:hAnsi="Calibri" w:cs="Arial"/>
                <w:b/>
                <w:color w:val="000000"/>
                <w:sz w:val="22"/>
                <w:szCs w:val="22"/>
              </w:rPr>
              <w:t>Origem da decisão</w:t>
            </w:r>
            <w:r w:rsidRPr="00763571">
              <w:rPr>
                <w:rFonts w:ascii="Calibri" w:hAnsi="Calibri" w:cs="Arial"/>
                <w:color w:val="000000"/>
                <w:sz w:val="22"/>
                <w:szCs w:val="22"/>
              </w:rPr>
              <w:t>: A Pedido da Gerencia de Crédito e Fraude</w:t>
            </w:r>
            <w:r w:rsidRPr="00763571">
              <w:rPr>
                <w:rFonts w:ascii="Calibri" w:hAnsi="Calibri" w:cs="Arial"/>
                <w:color w:val="000000"/>
                <w:sz w:val="22"/>
                <w:szCs w:val="22"/>
              </w:rPr>
              <w:br/>
            </w:r>
            <w:r w:rsidRPr="00391E92">
              <w:rPr>
                <w:rFonts w:ascii="Calibri" w:hAnsi="Calibri" w:cs="Arial"/>
                <w:b/>
                <w:color w:val="000000"/>
                <w:sz w:val="22"/>
                <w:szCs w:val="22"/>
              </w:rPr>
              <w:t>Motivo da decisão</w:t>
            </w:r>
            <w:r w:rsidRPr="00763571">
              <w:rPr>
                <w:rFonts w:ascii="Calibri" w:hAnsi="Calibri" w:cs="Arial"/>
                <w:color w:val="000000"/>
                <w:sz w:val="22"/>
                <w:szCs w:val="22"/>
              </w:rPr>
              <w:t>: Fraude – Fraude sem Contato</w:t>
            </w:r>
            <w:r w:rsidRPr="00763571">
              <w:rPr>
                <w:rFonts w:ascii="Calibri" w:hAnsi="Calibri" w:cs="Arial"/>
                <w:color w:val="000000"/>
                <w:sz w:val="22"/>
                <w:szCs w:val="22"/>
              </w:rPr>
              <w:br/>
            </w:r>
            <w:r w:rsidRPr="00391E92">
              <w:rPr>
                <w:rFonts w:ascii="Calibri" w:hAnsi="Calibri" w:cs="Arial"/>
                <w:b/>
                <w:color w:val="000000"/>
                <w:sz w:val="22"/>
                <w:szCs w:val="22"/>
              </w:rPr>
              <w:t>Motivo do bloqueio</w:t>
            </w:r>
            <w:r w:rsidRPr="00763571">
              <w:rPr>
                <w:rFonts w:ascii="Calibri" w:hAnsi="Calibri" w:cs="Arial"/>
                <w:color w:val="000000"/>
                <w:sz w:val="22"/>
                <w:szCs w:val="22"/>
              </w:rPr>
              <w:t>: Este campo deverá ser aberto para o Operador escolher</w:t>
            </w:r>
            <w:r w:rsidRPr="00763571">
              <w:rPr>
                <w:rFonts w:ascii="Calibri" w:hAnsi="Calibri" w:cs="Arial"/>
                <w:color w:val="000000"/>
                <w:sz w:val="22"/>
                <w:szCs w:val="22"/>
              </w:rPr>
              <w:br/>
            </w:r>
            <w:r w:rsidRPr="00391E92">
              <w:rPr>
                <w:rFonts w:ascii="Calibri" w:hAnsi="Calibri" w:cs="Arial"/>
                <w:b/>
                <w:color w:val="000000"/>
                <w:sz w:val="22"/>
                <w:szCs w:val="22"/>
              </w:rPr>
              <w:t>Motivo analise após 24 horas</w:t>
            </w:r>
            <w:r w:rsidRPr="00763571">
              <w:rPr>
                <w:rFonts w:ascii="Calibri" w:hAnsi="Calibri" w:cs="Arial"/>
                <w:color w:val="000000"/>
                <w:sz w:val="22"/>
                <w:szCs w:val="22"/>
              </w:rPr>
              <w:t>: Este campo deverá ser aberto para o Operador escolher</w:t>
            </w:r>
          </w:p>
        </w:tc>
      </w:tr>
    </w:tbl>
    <w:p w14:paraId="44DB3D4C" w14:textId="77777777" w:rsidR="00FB4E3A" w:rsidRDefault="00FB4E3A" w:rsidP="00FB4E3A">
      <w:pPr>
        <w:rPr>
          <w:rFonts w:cs="Arial"/>
        </w:rPr>
      </w:pPr>
    </w:p>
    <w:p w14:paraId="0E66E04A" w14:textId="77777777" w:rsidR="00260E62" w:rsidRDefault="00260E62" w:rsidP="00FB4E3A">
      <w:pPr>
        <w:rPr>
          <w:rFonts w:cs="Arial"/>
        </w:rPr>
      </w:pPr>
    </w:p>
    <w:p w14:paraId="29CB60E8" w14:textId="77777777" w:rsidR="00FB4E3A" w:rsidRPr="00260E62" w:rsidRDefault="00FB4E3A" w:rsidP="00FB4E3A">
      <w:pPr>
        <w:pStyle w:val="ListParagraph"/>
        <w:numPr>
          <w:ilvl w:val="0"/>
          <w:numId w:val="40"/>
        </w:numPr>
        <w:rPr>
          <w:rFonts w:cs="Arial"/>
          <w:sz w:val="24"/>
          <w:lang w:val="pt-BR"/>
        </w:rPr>
      </w:pPr>
      <w:r w:rsidRPr="00260E62">
        <w:rPr>
          <w:rFonts w:cs="Arial"/>
          <w:sz w:val="24"/>
          <w:lang w:val="pt-BR"/>
        </w:rPr>
        <w:t>Se o Analista no campo Decisão escolher a opção: Liberado, após atender a regra, o sistema deverá preencher, conforme abaixo.</w:t>
      </w:r>
    </w:p>
    <w:p w14:paraId="7A516504" w14:textId="77777777" w:rsidR="00FB4E3A" w:rsidRPr="00391E92" w:rsidRDefault="00FB4E3A" w:rsidP="00FB4E3A">
      <w:pPr>
        <w:rPr>
          <w:rFonts w:cs="Arial"/>
        </w:rPr>
      </w:pPr>
    </w:p>
    <w:tbl>
      <w:tblPr>
        <w:tblW w:w="8647" w:type="dxa"/>
        <w:tblInd w:w="633" w:type="dxa"/>
        <w:tblCellMar>
          <w:left w:w="70" w:type="dxa"/>
          <w:right w:w="70" w:type="dxa"/>
        </w:tblCellMar>
        <w:tblLook w:val="04A0" w:firstRow="1" w:lastRow="0" w:firstColumn="1" w:lastColumn="0" w:noHBand="0" w:noVBand="1"/>
      </w:tblPr>
      <w:tblGrid>
        <w:gridCol w:w="1327"/>
        <w:gridCol w:w="7320"/>
      </w:tblGrid>
      <w:tr w:rsidR="00FB4E3A" w:rsidRPr="00F412E6" w14:paraId="6FE9E4EA" w14:textId="77777777" w:rsidTr="00260E62">
        <w:trPr>
          <w:trHeight w:val="300"/>
        </w:trPr>
        <w:tc>
          <w:tcPr>
            <w:tcW w:w="8647" w:type="dxa"/>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F9D4843" w14:textId="77777777" w:rsidR="00FB4E3A" w:rsidRPr="00F412E6" w:rsidRDefault="00FB4E3A" w:rsidP="00D22F9F">
            <w:pPr>
              <w:jc w:val="center"/>
              <w:rPr>
                <w:rFonts w:ascii="Calibri" w:hAnsi="Calibri" w:cs="Calibri"/>
                <w:color w:val="000000"/>
                <w:sz w:val="22"/>
                <w:szCs w:val="22"/>
              </w:rPr>
            </w:pPr>
            <w:r w:rsidRPr="00F412E6">
              <w:rPr>
                <w:rFonts w:ascii="Calibri" w:hAnsi="Calibri" w:cs="Calibri"/>
                <w:color w:val="000000"/>
                <w:sz w:val="22"/>
                <w:szCs w:val="22"/>
              </w:rPr>
              <w:t>REGRA LIBERADO</w:t>
            </w:r>
          </w:p>
        </w:tc>
      </w:tr>
      <w:tr w:rsidR="00FB4E3A" w:rsidRPr="00F412E6" w14:paraId="50FEFE11" w14:textId="77777777" w:rsidTr="00260E62">
        <w:trPr>
          <w:trHeight w:val="3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7AFFD625"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DECISÃO</w:t>
            </w:r>
          </w:p>
        </w:tc>
        <w:tc>
          <w:tcPr>
            <w:tcW w:w="7320" w:type="dxa"/>
            <w:tcBorders>
              <w:top w:val="nil"/>
              <w:left w:val="nil"/>
              <w:bottom w:val="single" w:sz="4" w:space="0" w:color="auto"/>
              <w:right w:val="single" w:sz="4" w:space="0" w:color="auto"/>
            </w:tcBorders>
            <w:shd w:val="clear" w:color="auto" w:fill="auto"/>
            <w:vAlign w:val="bottom"/>
            <w:hideMark/>
          </w:tcPr>
          <w:p w14:paraId="43C7546F"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Liberado</w:t>
            </w:r>
          </w:p>
        </w:tc>
      </w:tr>
      <w:tr w:rsidR="00FB4E3A" w:rsidRPr="00F412E6" w14:paraId="618E46BE" w14:textId="77777777" w:rsidTr="00260E62">
        <w:trPr>
          <w:trHeight w:val="1351"/>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6165A08D"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REGRA</w:t>
            </w:r>
          </w:p>
        </w:tc>
        <w:tc>
          <w:tcPr>
            <w:tcW w:w="7320" w:type="dxa"/>
            <w:tcBorders>
              <w:top w:val="nil"/>
              <w:left w:val="nil"/>
              <w:bottom w:val="single" w:sz="4" w:space="0" w:color="auto"/>
              <w:right w:val="single" w:sz="4" w:space="0" w:color="auto"/>
            </w:tcBorders>
            <w:shd w:val="clear" w:color="auto" w:fill="auto"/>
            <w:vAlign w:val="bottom"/>
            <w:hideMark/>
          </w:tcPr>
          <w:p w14:paraId="12CD1AEA" w14:textId="77777777" w:rsidR="00FB4E3A" w:rsidRPr="00F412E6" w:rsidRDefault="00FB4E3A" w:rsidP="00D22F9F">
            <w:pPr>
              <w:jc w:val="left"/>
              <w:rPr>
                <w:rFonts w:ascii="Calibri" w:hAnsi="Calibri" w:cs="Calibri"/>
                <w:color w:val="000000"/>
                <w:sz w:val="22"/>
                <w:szCs w:val="22"/>
              </w:rPr>
            </w:pPr>
            <w:r>
              <w:rPr>
                <w:rFonts w:ascii="Calibri" w:hAnsi="Calibri" w:cs="Calibri"/>
                <w:color w:val="000000"/>
                <w:sz w:val="22"/>
                <w:szCs w:val="22"/>
              </w:rPr>
              <w:t xml:space="preserve">Se </w:t>
            </w:r>
            <w:r>
              <w:rPr>
                <w:rFonts w:ascii="Calibri" w:hAnsi="Calibri" w:cs="Calibri"/>
                <w:color w:val="000000"/>
                <w:sz w:val="22"/>
                <w:szCs w:val="22"/>
              </w:rPr>
              <w:br/>
              <w:t xml:space="preserve">  SCORE &lt;</w:t>
            </w:r>
            <w:r w:rsidRPr="00F412E6">
              <w:rPr>
                <w:rFonts w:ascii="Calibri" w:hAnsi="Calibri" w:cs="Calibri"/>
                <w:color w:val="000000"/>
                <w:sz w:val="22"/>
                <w:szCs w:val="22"/>
              </w:rPr>
              <w:t xml:space="preserve"> </w:t>
            </w:r>
            <w:r w:rsidRPr="00391E92">
              <w:rPr>
                <w:rFonts w:ascii="Calibri" w:hAnsi="Calibri" w:cs="Calibri"/>
                <w:b/>
                <w:color w:val="000000"/>
                <w:sz w:val="22"/>
                <w:szCs w:val="22"/>
              </w:rPr>
              <w:t>SCORE_LIMITE_LIBERADO</w:t>
            </w:r>
            <w:r>
              <w:rPr>
                <w:rFonts w:ascii="Calibri" w:hAnsi="Calibri" w:cs="Calibri"/>
                <w:b/>
                <w:color w:val="000000"/>
                <w:sz w:val="22"/>
                <w:szCs w:val="22"/>
              </w:rPr>
              <w:t xml:space="preserve"> (Parâmetro)</w:t>
            </w:r>
            <w:r w:rsidRPr="00F412E6">
              <w:rPr>
                <w:rFonts w:ascii="Calibri" w:hAnsi="Calibri" w:cs="Calibri"/>
                <w:color w:val="000000"/>
                <w:sz w:val="22"/>
                <w:szCs w:val="22"/>
              </w:rPr>
              <w:br/>
              <w:t xml:space="preserve">  and</w:t>
            </w:r>
            <w:r w:rsidRPr="00F412E6">
              <w:rPr>
                <w:rFonts w:ascii="Calibri" w:hAnsi="Calibri" w:cs="Calibri"/>
                <w:color w:val="000000"/>
                <w:sz w:val="22"/>
                <w:szCs w:val="22"/>
              </w:rPr>
              <w:br/>
              <w:t xml:space="preserve">  Quantidade Tentativas &gt; </w:t>
            </w:r>
            <w:r w:rsidRPr="00391E92">
              <w:rPr>
                <w:rFonts w:ascii="Calibri" w:hAnsi="Calibri" w:cs="Calibri"/>
                <w:b/>
                <w:color w:val="000000"/>
                <w:sz w:val="22"/>
                <w:szCs w:val="22"/>
              </w:rPr>
              <w:t>CONTADOR</w:t>
            </w:r>
            <w:r>
              <w:rPr>
                <w:rFonts w:ascii="Calibri" w:hAnsi="Calibri" w:cs="Calibri"/>
                <w:b/>
                <w:color w:val="000000"/>
                <w:sz w:val="22"/>
                <w:szCs w:val="22"/>
              </w:rPr>
              <w:t xml:space="preserve"> (Parâmetro)</w:t>
            </w:r>
            <w:r w:rsidRPr="00F412E6">
              <w:rPr>
                <w:rFonts w:ascii="Calibri" w:hAnsi="Calibri" w:cs="Calibri"/>
                <w:color w:val="000000"/>
                <w:sz w:val="22"/>
                <w:szCs w:val="22"/>
              </w:rPr>
              <w:br/>
              <w:t>Fim</w:t>
            </w:r>
          </w:p>
        </w:tc>
      </w:tr>
      <w:tr w:rsidR="00FB4E3A" w:rsidRPr="00F412E6" w14:paraId="5C692805" w14:textId="77777777" w:rsidTr="00260E62">
        <w:trPr>
          <w:trHeight w:val="1648"/>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2A3CC8A8"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RESULTADO</w:t>
            </w:r>
          </w:p>
        </w:tc>
        <w:tc>
          <w:tcPr>
            <w:tcW w:w="7320" w:type="dxa"/>
            <w:tcBorders>
              <w:top w:val="nil"/>
              <w:left w:val="nil"/>
              <w:bottom w:val="single" w:sz="4" w:space="0" w:color="auto"/>
              <w:right w:val="single" w:sz="4" w:space="0" w:color="auto"/>
            </w:tcBorders>
            <w:shd w:val="clear" w:color="auto" w:fill="auto"/>
            <w:vAlign w:val="bottom"/>
            <w:hideMark/>
          </w:tcPr>
          <w:p w14:paraId="78EAA281" w14:textId="77777777" w:rsidR="00FB4E3A" w:rsidRPr="00F412E6" w:rsidRDefault="00FB4E3A" w:rsidP="00D22F9F">
            <w:pPr>
              <w:jc w:val="left"/>
              <w:rPr>
                <w:rFonts w:ascii="Calibri" w:hAnsi="Calibri" w:cs="Calibri"/>
                <w:color w:val="000000"/>
                <w:sz w:val="22"/>
                <w:szCs w:val="22"/>
              </w:rPr>
            </w:pPr>
            <w:r w:rsidRPr="00391E92">
              <w:rPr>
                <w:rFonts w:ascii="Calibri" w:hAnsi="Calibri" w:cs="Arial"/>
                <w:b/>
                <w:color w:val="000000"/>
                <w:sz w:val="22"/>
                <w:szCs w:val="22"/>
              </w:rPr>
              <w:t>Pendenciamento</w:t>
            </w:r>
            <w:r w:rsidRPr="00F412E6">
              <w:rPr>
                <w:rFonts w:ascii="Calibri" w:hAnsi="Calibri" w:cs="Arial"/>
                <w:color w:val="000000"/>
                <w:sz w:val="22"/>
                <w:szCs w:val="22"/>
              </w:rPr>
              <w:t>: Este campo deverá ser aberto para o Operador escolher</w:t>
            </w:r>
            <w:r w:rsidRPr="00F412E6">
              <w:rPr>
                <w:rFonts w:ascii="Calibri" w:hAnsi="Calibri" w:cs="Arial"/>
                <w:color w:val="000000"/>
                <w:sz w:val="22"/>
                <w:szCs w:val="22"/>
              </w:rPr>
              <w:br/>
            </w:r>
            <w:r w:rsidRPr="00391E92">
              <w:rPr>
                <w:rFonts w:ascii="Calibri" w:hAnsi="Calibri" w:cs="Arial"/>
                <w:b/>
                <w:color w:val="000000"/>
                <w:sz w:val="22"/>
                <w:szCs w:val="22"/>
              </w:rPr>
              <w:t>Decisão</w:t>
            </w:r>
            <w:r w:rsidRPr="00F412E6">
              <w:rPr>
                <w:rFonts w:ascii="Calibri" w:hAnsi="Calibri" w:cs="Arial"/>
                <w:color w:val="000000"/>
                <w:sz w:val="22"/>
                <w:szCs w:val="22"/>
              </w:rPr>
              <w:t xml:space="preserve">: Liberado </w:t>
            </w:r>
            <w:r w:rsidRPr="00DA1B8A">
              <w:rPr>
                <w:rFonts w:ascii="Calibri" w:hAnsi="Calibri" w:cs="Arial"/>
                <w:color w:val="000000"/>
                <w:sz w:val="22"/>
                <w:szCs w:val="22"/>
              </w:rPr>
              <w:t xml:space="preserve">(obs.: </w:t>
            </w:r>
            <w:r w:rsidRPr="00F705FD">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F412E6">
              <w:rPr>
                <w:rFonts w:ascii="Calibri" w:hAnsi="Calibri" w:cs="Arial"/>
                <w:color w:val="000000"/>
                <w:sz w:val="22"/>
                <w:szCs w:val="22"/>
              </w:rPr>
              <w:br/>
            </w:r>
            <w:r w:rsidRPr="00391E92">
              <w:rPr>
                <w:rFonts w:ascii="Calibri" w:hAnsi="Calibri" w:cs="Arial"/>
                <w:b/>
                <w:color w:val="000000"/>
                <w:sz w:val="22"/>
                <w:szCs w:val="22"/>
              </w:rPr>
              <w:t>Origem da decisão</w:t>
            </w:r>
            <w:r w:rsidRPr="00F412E6">
              <w:rPr>
                <w:rFonts w:ascii="Calibri" w:hAnsi="Calibri" w:cs="Arial"/>
                <w:color w:val="000000"/>
                <w:sz w:val="22"/>
                <w:szCs w:val="22"/>
              </w:rPr>
              <w:t>: A Pedido da Gerencia de Crédito e Fraude</w:t>
            </w:r>
            <w:r w:rsidRPr="00F412E6">
              <w:rPr>
                <w:rFonts w:ascii="Calibri" w:hAnsi="Calibri" w:cs="Arial"/>
                <w:color w:val="000000"/>
                <w:sz w:val="22"/>
                <w:szCs w:val="22"/>
              </w:rPr>
              <w:br/>
            </w:r>
            <w:r w:rsidRPr="00391E92">
              <w:rPr>
                <w:rFonts w:ascii="Calibri" w:hAnsi="Calibri" w:cs="Arial"/>
                <w:b/>
                <w:color w:val="000000"/>
                <w:sz w:val="22"/>
                <w:szCs w:val="22"/>
              </w:rPr>
              <w:t>Motivo da decisão</w:t>
            </w:r>
            <w:r w:rsidRPr="00F412E6">
              <w:rPr>
                <w:rFonts w:ascii="Calibri" w:hAnsi="Calibri" w:cs="Arial"/>
                <w:color w:val="000000"/>
                <w:sz w:val="22"/>
                <w:szCs w:val="22"/>
              </w:rPr>
              <w:t>: Tratamento automático do sistema</w:t>
            </w:r>
            <w:r w:rsidRPr="00F412E6">
              <w:rPr>
                <w:rFonts w:ascii="Calibri" w:hAnsi="Calibri" w:cs="Arial"/>
                <w:color w:val="000000"/>
                <w:sz w:val="22"/>
                <w:szCs w:val="22"/>
              </w:rPr>
              <w:br/>
            </w:r>
            <w:r w:rsidRPr="00391E92">
              <w:rPr>
                <w:rFonts w:ascii="Calibri" w:hAnsi="Calibri" w:cs="Arial"/>
                <w:b/>
                <w:color w:val="000000"/>
                <w:sz w:val="22"/>
                <w:szCs w:val="22"/>
              </w:rPr>
              <w:t>Motivo do bloqueio</w:t>
            </w:r>
            <w:r w:rsidRPr="00F412E6">
              <w:rPr>
                <w:rFonts w:ascii="Calibri" w:hAnsi="Calibri" w:cs="Arial"/>
                <w:color w:val="000000"/>
                <w:sz w:val="22"/>
                <w:szCs w:val="22"/>
              </w:rPr>
              <w:t>: Tratamento automático do sistema</w:t>
            </w:r>
            <w:r w:rsidRPr="00F412E6">
              <w:rPr>
                <w:rFonts w:ascii="Calibri" w:hAnsi="Calibri" w:cs="Arial"/>
                <w:color w:val="000000"/>
                <w:sz w:val="22"/>
                <w:szCs w:val="22"/>
              </w:rPr>
              <w:br/>
            </w:r>
            <w:r w:rsidRPr="00391E92">
              <w:rPr>
                <w:rFonts w:ascii="Calibri" w:hAnsi="Calibri" w:cs="Arial"/>
                <w:b/>
                <w:color w:val="000000"/>
                <w:sz w:val="22"/>
                <w:szCs w:val="22"/>
              </w:rPr>
              <w:t>Motivo analise após 24 horas</w:t>
            </w:r>
            <w:r w:rsidRPr="00F412E6">
              <w:rPr>
                <w:rFonts w:ascii="Calibri" w:hAnsi="Calibri" w:cs="Arial"/>
                <w:color w:val="000000"/>
                <w:sz w:val="22"/>
                <w:szCs w:val="22"/>
              </w:rPr>
              <w:t>: Tratamento automático do sistema</w:t>
            </w:r>
          </w:p>
        </w:tc>
      </w:tr>
    </w:tbl>
    <w:p w14:paraId="49313D14" w14:textId="77777777" w:rsidR="00FB4E3A" w:rsidRDefault="00FB4E3A" w:rsidP="00FB4E3A">
      <w:pPr>
        <w:rPr>
          <w:rFonts w:cs="Arial"/>
        </w:rPr>
      </w:pPr>
    </w:p>
    <w:p w14:paraId="01010C60" w14:textId="77777777" w:rsidR="00FB4E3A" w:rsidRPr="00391E92" w:rsidRDefault="00FB4E3A" w:rsidP="00FB4E3A">
      <w:pPr>
        <w:pStyle w:val="ListParagraph"/>
        <w:rPr>
          <w:rFonts w:ascii="Calibri" w:hAnsi="Calibri"/>
          <w:sz w:val="22"/>
          <w:szCs w:val="22"/>
          <w:lang w:val="pt-BR"/>
        </w:rPr>
      </w:pPr>
    </w:p>
    <w:p w14:paraId="204465C4" w14:textId="77777777" w:rsidR="00FB4E3A" w:rsidRDefault="00FB4E3A" w:rsidP="00FB4E3A">
      <w:pPr>
        <w:rPr>
          <w:rFonts w:cs="Arial"/>
        </w:rPr>
      </w:pPr>
      <w:r>
        <w:rPr>
          <w:rFonts w:cs="Arial"/>
        </w:rPr>
        <w:t>Além da identificação descritiva, teremos uma identificação visual, com ícones que ficam em verde quando estão dentro dos limites esperados e vermelhos quando extrapolam o limite definido.</w:t>
      </w:r>
    </w:p>
    <w:p w14:paraId="7B00CE17" w14:textId="77777777" w:rsidR="00FB4E3A" w:rsidRDefault="00FB4E3A" w:rsidP="00FB4E3A">
      <w:pPr>
        <w:rPr>
          <w:rFonts w:cs="Arial"/>
        </w:rPr>
      </w:pPr>
    </w:p>
    <w:p w14:paraId="68EF5568" w14:textId="77777777" w:rsidR="00FB4E3A" w:rsidRDefault="00FB4E3A" w:rsidP="00FB4E3A">
      <w:pPr>
        <w:rPr>
          <w:rFonts w:cs="Arial"/>
        </w:rPr>
      </w:pPr>
      <w:r>
        <w:rPr>
          <w:rFonts w:cs="Arial"/>
        </w:rPr>
        <w:t>Abaixo o modelo de funcionamento da tela:</w:t>
      </w:r>
    </w:p>
    <w:p w14:paraId="40AC618E" w14:textId="77777777" w:rsidR="00FB4E3A" w:rsidRDefault="00FB4E3A" w:rsidP="00FB4E3A">
      <w:pPr>
        <w:rPr>
          <w:rFonts w:cs="Arial"/>
        </w:rPr>
      </w:pPr>
    </w:p>
    <w:p w14:paraId="30275835" w14:textId="77777777" w:rsidR="00FB4E3A" w:rsidRDefault="00FB4E3A" w:rsidP="00FB4E3A">
      <w:pPr>
        <w:rPr>
          <w:rFonts w:cs="Arial"/>
        </w:rPr>
      </w:pPr>
      <w:r>
        <w:rPr>
          <w:noProof/>
        </w:rPr>
        <w:drawing>
          <wp:inline distT="0" distB="0" distL="0" distR="0" wp14:anchorId="315BD7A8" wp14:editId="2B6D02A0">
            <wp:extent cx="6480810" cy="3265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0810" cy="3265170"/>
                    </a:xfrm>
                    <a:prstGeom prst="rect">
                      <a:avLst/>
                    </a:prstGeom>
                  </pic:spPr>
                </pic:pic>
              </a:graphicData>
            </a:graphic>
          </wp:inline>
        </w:drawing>
      </w:r>
    </w:p>
    <w:p w14:paraId="706FB800" w14:textId="1BB73CB8" w:rsidR="00260E62" w:rsidRDefault="00260E62">
      <w:pPr>
        <w:jc w:val="left"/>
        <w:rPr>
          <w:rFonts w:cs="Arial"/>
        </w:rPr>
      </w:pPr>
      <w:r>
        <w:rPr>
          <w:rFonts w:cs="Arial"/>
        </w:rPr>
        <w:br w:type="page"/>
      </w:r>
    </w:p>
    <w:p w14:paraId="08F2D489" w14:textId="77777777" w:rsidR="00FB4E3A" w:rsidRPr="001B5B9C" w:rsidRDefault="00FB4E3A" w:rsidP="00FB4E3A">
      <w:pPr>
        <w:pStyle w:val="Heading5"/>
      </w:pPr>
      <w:r>
        <w:lastRenderedPageBreak/>
        <w:t>Funcionamento do Contador de Retentativas</w:t>
      </w:r>
    </w:p>
    <w:p w14:paraId="66D03B0C" w14:textId="77777777" w:rsidR="00FB4E3A" w:rsidRDefault="00FB4E3A" w:rsidP="00FB4E3A">
      <w:pPr>
        <w:jc w:val="left"/>
        <w:rPr>
          <w:rFonts w:cs="Arial"/>
          <w:color w:val="000000"/>
          <w:sz w:val="20"/>
          <w:szCs w:val="20"/>
        </w:rPr>
      </w:pPr>
    </w:p>
    <w:p w14:paraId="5D762CCD" w14:textId="77777777" w:rsidR="00FB4E3A" w:rsidRDefault="00FB4E3A" w:rsidP="00FB4E3A">
      <w:pPr>
        <w:jc w:val="left"/>
        <w:rPr>
          <w:rFonts w:cs="Arial"/>
          <w:color w:val="000000"/>
          <w:sz w:val="20"/>
          <w:szCs w:val="20"/>
        </w:rPr>
      </w:pPr>
      <w:r>
        <w:rPr>
          <w:rFonts w:cs="Arial"/>
          <w:noProof/>
          <w:color w:val="000000"/>
          <w:sz w:val="20"/>
          <w:szCs w:val="20"/>
        </w:rPr>
        <w:drawing>
          <wp:inline distT="0" distB="0" distL="0" distR="0" wp14:anchorId="100A8F9E" wp14:editId="00344B90">
            <wp:extent cx="6478270" cy="275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8270" cy="2752090"/>
                    </a:xfrm>
                    <a:prstGeom prst="rect">
                      <a:avLst/>
                    </a:prstGeom>
                    <a:noFill/>
                    <a:ln>
                      <a:noFill/>
                    </a:ln>
                  </pic:spPr>
                </pic:pic>
              </a:graphicData>
            </a:graphic>
          </wp:inline>
        </w:drawing>
      </w:r>
    </w:p>
    <w:p w14:paraId="19A18E77" w14:textId="77777777" w:rsidR="00FB4E3A" w:rsidRDefault="00FB4E3A" w:rsidP="00FB4E3A">
      <w:pPr>
        <w:jc w:val="left"/>
        <w:rPr>
          <w:rFonts w:cs="Arial"/>
          <w:color w:val="000000"/>
          <w:sz w:val="20"/>
          <w:szCs w:val="20"/>
        </w:rPr>
      </w:pPr>
    </w:p>
    <w:p w14:paraId="65E32479" w14:textId="77777777" w:rsidR="00FB4E3A" w:rsidRDefault="00FB4E3A" w:rsidP="00FB4E3A">
      <w:pPr>
        <w:pStyle w:val="Heading5"/>
      </w:pPr>
      <w:r>
        <w:t>Possiveis Informações do Sistema:</w:t>
      </w:r>
    </w:p>
    <w:p w14:paraId="55FB2D77" w14:textId="77777777" w:rsidR="00FB4E3A" w:rsidRDefault="00FB4E3A" w:rsidP="00FB4E3A">
      <w:pPr>
        <w:jc w:val="left"/>
        <w:rPr>
          <w:rFonts w:cs="Arial"/>
          <w:color w:val="000000"/>
          <w:sz w:val="20"/>
          <w:szCs w:val="20"/>
        </w:rPr>
      </w:pPr>
    </w:p>
    <w:p w14:paraId="200C2392" w14:textId="77777777" w:rsidR="00FB4E3A" w:rsidRDefault="00FB4E3A" w:rsidP="00FB4E3A">
      <w:pPr>
        <w:jc w:val="left"/>
        <w:rPr>
          <w:rFonts w:cs="Arial"/>
          <w:color w:val="000000"/>
          <w:sz w:val="20"/>
          <w:szCs w:val="20"/>
        </w:rPr>
      </w:pPr>
      <w:r>
        <w:rPr>
          <w:rFonts w:cs="Arial"/>
          <w:color w:val="000000"/>
          <w:sz w:val="20"/>
          <w:szCs w:val="20"/>
        </w:rPr>
        <w:tab/>
      </w:r>
    </w:p>
    <w:tbl>
      <w:tblPr>
        <w:tblW w:w="5000" w:type="pct"/>
        <w:tblLayout w:type="fixed"/>
        <w:tblCellMar>
          <w:left w:w="70" w:type="dxa"/>
          <w:right w:w="70" w:type="dxa"/>
        </w:tblCellMar>
        <w:tblLook w:val="04A0" w:firstRow="1" w:lastRow="0" w:firstColumn="1" w:lastColumn="0" w:noHBand="0" w:noVBand="1"/>
      </w:tblPr>
      <w:tblGrid>
        <w:gridCol w:w="1270"/>
        <w:gridCol w:w="8926"/>
      </w:tblGrid>
      <w:tr w:rsidR="00FB4E3A" w:rsidRPr="00AC5D37" w14:paraId="15F46E5F" w14:textId="77777777" w:rsidTr="00D22F9F">
        <w:trPr>
          <w:trHeight w:val="300"/>
        </w:trPr>
        <w:tc>
          <w:tcPr>
            <w:tcW w:w="623"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CBD5CC0"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Status</w:t>
            </w:r>
          </w:p>
        </w:tc>
        <w:tc>
          <w:tcPr>
            <w:tcW w:w="4377" w:type="pct"/>
            <w:tcBorders>
              <w:top w:val="single" w:sz="4" w:space="0" w:color="auto"/>
              <w:left w:val="nil"/>
              <w:bottom w:val="single" w:sz="4" w:space="0" w:color="auto"/>
              <w:right w:val="single" w:sz="4" w:space="0" w:color="auto"/>
            </w:tcBorders>
            <w:shd w:val="clear" w:color="000000" w:fill="808080"/>
            <w:noWrap/>
            <w:vAlign w:val="bottom"/>
            <w:hideMark/>
          </w:tcPr>
          <w:p w14:paraId="579BFAE1"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Descrição</w:t>
            </w:r>
          </w:p>
        </w:tc>
      </w:tr>
      <w:tr w:rsidR="00FB4E3A" w:rsidRPr="00AC5D37" w14:paraId="0FA7EAB1"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5D3AE3D0"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Cancelar Caso</w:t>
            </w:r>
          </w:p>
        </w:tc>
        <w:tc>
          <w:tcPr>
            <w:tcW w:w="4377" w:type="pct"/>
            <w:tcBorders>
              <w:top w:val="nil"/>
              <w:left w:val="nil"/>
              <w:bottom w:val="single" w:sz="4" w:space="0" w:color="auto"/>
              <w:right w:val="single" w:sz="4" w:space="0" w:color="auto"/>
            </w:tcBorders>
            <w:shd w:val="clear" w:color="auto" w:fill="auto"/>
            <w:noWrap/>
            <w:vAlign w:val="bottom"/>
            <w:hideMark/>
          </w:tcPr>
          <w:p w14:paraId="37429055"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&lt;CONTADOR&gt; de tratamento do caso e seu score é maior que &lt;SCORE_LIMITE_CANCELAMENTO&gt;</w:t>
            </w:r>
          </w:p>
        </w:tc>
      </w:tr>
      <w:tr w:rsidR="00FB4E3A" w:rsidRPr="00AC5D37" w14:paraId="492917F1"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tcPr>
          <w:p w14:paraId="37E34BAA" w14:textId="77777777" w:rsidR="00FB4E3A" w:rsidRPr="00AC5D37" w:rsidRDefault="00FB4E3A" w:rsidP="00D22F9F">
            <w:pPr>
              <w:jc w:val="left"/>
              <w:rPr>
                <w:rFonts w:ascii="Calibri" w:hAnsi="Calibri" w:cs="Calibri"/>
                <w:color w:val="000000"/>
                <w:sz w:val="22"/>
                <w:szCs w:val="22"/>
              </w:rPr>
            </w:pPr>
            <w:r>
              <w:rPr>
                <w:rFonts w:ascii="Calibri" w:hAnsi="Calibri" w:cs="Calibri"/>
                <w:color w:val="000000"/>
                <w:sz w:val="22"/>
                <w:szCs w:val="22"/>
              </w:rPr>
              <w:t>Bloquear Caso</w:t>
            </w:r>
          </w:p>
        </w:tc>
        <w:tc>
          <w:tcPr>
            <w:tcW w:w="4377" w:type="pct"/>
            <w:tcBorders>
              <w:top w:val="nil"/>
              <w:left w:val="nil"/>
              <w:bottom w:val="single" w:sz="4" w:space="0" w:color="auto"/>
              <w:right w:val="single" w:sz="4" w:space="0" w:color="auto"/>
            </w:tcBorders>
            <w:shd w:val="clear" w:color="auto" w:fill="auto"/>
            <w:noWrap/>
            <w:vAlign w:val="bottom"/>
          </w:tcPr>
          <w:p w14:paraId="25DA778D"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w:t>
            </w:r>
            <w:r>
              <w:rPr>
                <w:rFonts w:ascii="Calibri" w:hAnsi="Calibri" w:cs="Calibri"/>
                <w:color w:val="000000"/>
                <w:sz w:val="22"/>
                <w:szCs w:val="22"/>
              </w:rPr>
              <w:t>ONTADOR&gt; de tratamento do caso,</w:t>
            </w:r>
            <w:r w:rsidRPr="00AC5D37">
              <w:rPr>
                <w:rFonts w:ascii="Calibri" w:hAnsi="Calibri" w:cs="Calibri"/>
                <w:color w:val="000000"/>
                <w:sz w:val="22"/>
                <w:szCs w:val="22"/>
              </w:rPr>
              <w:t xml:space="preserve"> seu score é maior que &lt;SCORE_LIMITE_CANCELAMENTO&gt;</w:t>
            </w:r>
            <w:r>
              <w:rPr>
                <w:rFonts w:ascii="Calibri" w:hAnsi="Calibri" w:cs="Calibri"/>
                <w:color w:val="000000"/>
                <w:sz w:val="22"/>
                <w:szCs w:val="22"/>
              </w:rPr>
              <w:t xml:space="preserve"> e o contrato já foi instalado.</w:t>
            </w:r>
          </w:p>
        </w:tc>
      </w:tr>
      <w:tr w:rsidR="00FB4E3A" w:rsidRPr="00AC5D37" w14:paraId="1791D867"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48884979"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Liberar Caso</w:t>
            </w:r>
          </w:p>
        </w:tc>
        <w:tc>
          <w:tcPr>
            <w:tcW w:w="4377" w:type="pct"/>
            <w:tcBorders>
              <w:top w:val="nil"/>
              <w:left w:val="nil"/>
              <w:bottom w:val="single" w:sz="4" w:space="0" w:color="auto"/>
              <w:right w:val="single" w:sz="4" w:space="0" w:color="auto"/>
            </w:tcBorders>
            <w:shd w:val="clear" w:color="auto" w:fill="auto"/>
            <w:noWrap/>
            <w:vAlign w:val="bottom"/>
            <w:hideMark/>
          </w:tcPr>
          <w:p w14:paraId="2F778764"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&lt;CONTADOR&gt; de tratamento do caso e seu score é menor que &lt;SCORE_LIMITE_CANCELAMENTO&gt;</w:t>
            </w:r>
          </w:p>
        </w:tc>
      </w:tr>
      <w:tr w:rsidR="00FB4E3A" w:rsidRPr="00AC5D37" w14:paraId="5C8091B7"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5127AF6C"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 xml:space="preserve">Sem </w:t>
            </w:r>
            <w:r>
              <w:rPr>
                <w:rFonts w:ascii="Calibri" w:hAnsi="Calibri" w:cs="Calibri"/>
                <w:color w:val="000000"/>
                <w:sz w:val="22"/>
                <w:szCs w:val="22"/>
              </w:rPr>
              <w:t>Ação</w:t>
            </w:r>
          </w:p>
        </w:tc>
        <w:tc>
          <w:tcPr>
            <w:tcW w:w="4377" w:type="pct"/>
            <w:tcBorders>
              <w:top w:val="nil"/>
              <w:left w:val="nil"/>
              <w:bottom w:val="single" w:sz="4" w:space="0" w:color="auto"/>
              <w:right w:val="single" w:sz="4" w:space="0" w:color="auto"/>
            </w:tcBorders>
            <w:shd w:val="clear" w:color="auto" w:fill="auto"/>
            <w:noWrap/>
            <w:vAlign w:val="bottom"/>
            <w:hideMark/>
          </w:tcPr>
          <w:p w14:paraId="7A81B16D"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 xml:space="preserve">Não existe informações suficentes para propor </w:t>
            </w:r>
            <w:r>
              <w:rPr>
                <w:rFonts w:ascii="Calibri" w:hAnsi="Calibri" w:cs="Calibri"/>
                <w:color w:val="000000"/>
                <w:sz w:val="22"/>
                <w:szCs w:val="22"/>
              </w:rPr>
              <w:t>um tratamento</w:t>
            </w:r>
          </w:p>
        </w:tc>
      </w:tr>
    </w:tbl>
    <w:p w14:paraId="4B6301B5" w14:textId="77777777" w:rsidR="00FB4E3A" w:rsidRDefault="00FB4E3A" w:rsidP="00FB4E3A">
      <w:pPr>
        <w:jc w:val="left"/>
        <w:rPr>
          <w:rFonts w:cs="Arial"/>
          <w:color w:val="000000"/>
          <w:sz w:val="20"/>
          <w:szCs w:val="20"/>
        </w:rPr>
      </w:pPr>
    </w:p>
    <w:p w14:paraId="304549A2" w14:textId="4FC8D112" w:rsidR="00260E62" w:rsidRDefault="00260E62">
      <w:pPr>
        <w:jc w:val="left"/>
        <w:rPr>
          <w:rFonts w:cs="Arial"/>
          <w:color w:val="000000"/>
          <w:sz w:val="20"/>
          <w:szCs w:val="20"/>
        </w:rPr>
      </w:pPr>
      <w:r>
        <w:rPr>
          <w:rFonts w:cs="Arial"/>
          <w:color w:val="000000"/>
          <w:sz w:val="20"/>
          <w:szCs w:val="20"/>
        </w:rPr>
        <w:br w:type="page"/>
      </w:r>
    </w:p>
    <w:p w14:paraId="6D268D43" w14:textId="77777777" w:rsidR="00FB4E3A" w:rsidRDefault="00FB4E3A" w:rsidP="00FB4E3A">
      <w:pPr>
        <w:pStyle w:val="Heading5"/>
      </w:pPr>
      <w:r>
        <w:lastRenderedPageBreak/>
        <w:t>Tabela de Parametrização</w:t>
      </w:r>
    </w:p>
    <w:p w14:paraId="7B063321" w14:textId="77777777" w:rsidR="00FB4E3A" w:rsidRDefault="00FB4E3A" w:rsidP="00FB4E3A">
      <w:pPr>
        <w:rPr>
          <w:lang w:eastAsia="en-US"/>
        </w:rPr>
      </w:pPr>
    </w:p>
    <w:p w14:paraId="37E4797E" w14:textId="77777777" w:rsidR="00FB4E3A" w:rsidRPr="0011372A" w:rsidRDefault="00FB4E3A" w:rsidP="00FB4E3A">
      <w:pPr>
        <w:rPr>
          <w:lang w:eastAsia="en-US"/>
        </w:rPr>
      </w:pPr>
      <w:r>
        <w:rPr>
          <w:lang w:eastAsia="en-US"/>
        </w:rPr>
        <w:t>Esta sessão indica a criação de dois parâmetros para controle das propostas tratadas. Os valores devem ser ajustados pelo usuário.</w:t>
      </w:r>
    </w:p>
    <w:p w14:paraId="53159E08" w14:textId="77777777" w:rsidR="00FB4E3A" w:rsidRDefault="00FB4E3A" w:rsidP="00FB4E3A">
      <w:pPr>
        <w:rPr>
          <w:rFonts w:cs="Arial"/>
          <w:color w:val="000000"/>
          <w:sz w:val="20"/>
          <w:szCs w:val="20"/>
        </w:rPr>
      </w:pPr>
    </w:p>
    <w:p w14:paraId="42F21252" w14:textId="77777777" w:rsidR="00260E62" w:rsidRDefault="00260E62" w:rsidP="00FB4E3A">
      <w:pPr>
        <w:rPr>
          <w:rFonts w:cs="Arial"/>
          <w:color w:val="000000"/>
          <w:sz w:val="20"/>
          <w:szCs w:val="20"/>
        </w:rPr>
      </w:pPr>
    </w:p>
    <w:p w14:paraId="5BB5B113" w14:textId="77777777" w:rsidR="00260E62" w:rsidRDefault="00260E62" w:rsidP="00FB4E3A">
      <w:pPr>
        <w:rPr>
          <w:rFonts w:cs="Arial"/>
          <w:color w:val="000000"/>
          <w:sz w:val="20"/>
          <w:szCs w:val="20"/>
        </w:rPr>
      </w:pPr>
    </w:p>
    <w:p w14:paraId="64570536" w14:textId="77777777" w:rsidR="00260E62" w:rsidRDefault="00260E62" w:rsidP="00FB4E3A">
      <w:pPr>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172C8C43"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F5C68C7"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690F5B72"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230DA475"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5D6AE63B"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13AFF436"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D34017A"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1F296FBA"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3F915028"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0387396"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70B735A1"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63BE8680"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4BCF34F"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1FCF034E"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CONTADOR</w:t>
            </w:r>
          </w:p>
        </w:tc>
      </w:tr>
      <w:tr w:rsidR="00FB4E3A" w:rsidRPr="001E684F" w14:paraId="14C9014C"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F3ABB10"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2B271122" w14:textId="77777777" w:rsidR="00FB4E3A" w:rsidRPr="001E684F" w:rsidRDefault="00FB4E3A" w:rsidP="00D22F9F">
            <w:pPr>
              <w:jc w:val="right"/>
              <w:rPr>
                <w:rFonts w:ascii="Calibri" w:hAnsi="Calibri" w:cs="Calibri"/>
                <w:color w:val="000000"/>
                <w:sz w:val="22"/>
                <w:szCs w:val="22"/>
              </w:rPr>
            </w:pPr>
            <w:r w:rsidRPr="001E684F">
              <w:rPr>
                <w:rFonts w:ascii="Calibri" w:hAnsi="Calibri" w:cs="Calibri"/>
                <w:color w:val="000000"/>
                <w:sz w:val="22"/>
                <w:szCs w:val="22"/>
              </w:rPr>
              <w:t>3</w:t>
            </w:r>
          </w:p>
        </w:tc>
      </w:tr>
      <w:tr w:rsidR="00FB4E3A" w:rsidRPr="001E684F" w14:paraId="3BEB1ECE"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E438012"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7E952CF8"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Quantidade de vezes que um caso pode ser tratado antes de o sistema sugerir ao operador o cancelamento ou liberação</w:t>
            </w:r>
          </w:p>
        </w:tc>
      </w:tr>
      <w:tr w:rsidR="00AC4566" w:rsidRPr="00393F41" w14:paraId="7CCB70B2"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609904A"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vAlign w:val="bottom"/>
            <w:hideMark/>
          </w:tcPr>
          <w:p w14:paraId="77F13D59" w14:textId="2E2F4A9F"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2CF802E4"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3AF5620" w14:textId="77777777" w:rsidR="00AC4566" w:rsidRPr="001E684F" w:rsidRDefault="00AC4566" w:rsidP="00AC4566">
            <w:pPr>
              <w:jc w:val="left"/>
              <w:rPr>
                <w:rFonts w:cs="Arial"/>
                <w:b/>
                <w:bCs/>
                <w:color w:val="333333"/>
                <w:sz w:val="16"/>
                <w:szCs w:val="16"/>
              </w:rPr>
            </w:pPr>
            <w:r>
              <w:rPr>
                <w:rFonts w:cs="Arial"/>
                <w:b/>
                <w:bCs/>
                <w:color w:val="333333"/>
                <w:sz w:val="16"/>
                <w:szCs w:val="16"/>
              </w:rPr>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1887CE0A"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393F41" w14:paraId="3E794851"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193B394"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5A5D0AEF" w14:textId="75D0DCA1"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3B445F29"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DD82EEE"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798D42B0"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4903803C" w14:textId="77777777" w:rsidR="00FB4E3A" w:rsidRDefault="00FB4E3A" w:rsidP="00FB4E3A">
      <w:pPr>
        <w:jc w:val="left"/>
        <w:rPr>
          <w:rFonts w:cs="Arial"/>
          <w:color w:val="000000"/>
          <w:sz w:val="20"/>
          <w:szCs w:val="20"/>
        </w:rPr>
      </w:pPr>
    </w:p>
    <w:p w14:paraId="265B5D8F" w14:textId="77777777" w:rsidR="00FB4E3A" w:rsidRDefault="00FB4E3A" w:rsidP="00FB4E3A">
      <w:pPr>
        <w:jc w:val="left"/>
        <w:rPr>
          <w:rFonts w:cs="Arial"/>
          <w:color w:val="000000"/>
          <w:sz w:val="20"/>
          <w:szCs w:val="20"/>
        </w:rPr>
      </w:pPr>
    </w:p>
    <w:p w14:paraId="796FC440" w14:textId="77777777" w:rsidR="00260E62" w:rsidRDefault="00260E62"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7C976037"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A20EFAC"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3FA35063"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565309CD"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4AABE5FF"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5F652B5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74FBD41"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491C57E8"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717AEBE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73C43BB"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6DFF2D54"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25528FBA"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3B89E1D"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2C9683FF"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SCORE_LIMITE_CANCELAMENTO</w:t>
            </w:r>
          </w:p>
        </w:tc>
      </w:tr>
      <w:tr w:rsidR="00FB4E3A" w:rsidRPr="001E684F" w14:paraId="4FB080B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B608DFC"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7233FE52" w14:textId="77777777" w:rsidR="00FB4E3A" w:rsidRPr="001E684F" w:rsidRDefault="00FB4E3A" w:rsidP="003051D6">
            <w:pPr>
              <w:jc w:val="left"/>
              <w:rPr>
                <w:rFonts w:ascii="Calibri" w:hAnsi="Calibri" w:cs="Calibri"/>
                <w:color w:val="000000"/>
                <w:sz w:val="22"/>
                <w:szCs w:val="22"/>
              </w:rPr>
            </w:pPr>
            <w:r>
              <w:rPr>
                <w:rFonts w:ascii="Calibri" w:hAnsi="Calibri" w:cs="Calibri"/>
                <w:color w:val="000000"/>
                <w:sz w:val="22"/>
                <w:szCs w:val="22"/>
              </w:rPr>
              <w:t>8</w:t>
            </w:r>
            <w:r w:rsidRPr="001E684F">
              <w:rPr>
                <w:rFonts w:ascii="Calibri" w:hAnsi="Calibri" w:cs="Calibri"/>
                <w:color w:val="000000"/>
                <w:sz w:val="22"/>
                <w:szCs w:val="22"/>
              </w:rPr>
              <w:t>00</w:t>
            </w:r>
          </w:p>
        </w:tc>
      </w:tr>
      <w:tr w:rsidR="00FB4E3A" w:rsidRPr="001E684F" w14:paraId="38EEFC17"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1466F67"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462C9F7B"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 limite para que acima desse valor seja sugerido o cancelamento da proposta</w:t>
            </w:r>
          </w:p>
        </w:tc>
      </w:tr>
      <w:tr w:rsidR="00AC4566" w:rsidRPr="00393F41" w14:paraId="53E29B72"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349BFFE"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noWrap/>
            <w:vAlign w:val="bottom"/>
            <w:hideMark/>
          </w:tcPr>
          <w:p w14:paraId="7F57519B" w14:textId="0A2E9A7F"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0B003C4C"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3772533C" w14:textId="77777777" w:rsidR="00AC4566" w:rsidRPr="001E684F" w:rsidRDefault="00AC4566" w:rsidP="00AC4566">
            <w:pPr>
              <w:jc w:val="left"/>
              <w:rPr>
                <w:rFonts w:cs="Arial"/>
                <w:b/>
                <w:bCs/>
                <w:color w:val="333333"/>
                <w:sz w:val="16"/>
                <w:szCs w:val="16"/>
              </w:rPr>
            </w:pPr>
            <w:r>
              <w:rPr>
                <w:rFonts w:cs="Arial"/>
                <w:b/>
                <w:bCs/>
                <w:color w:val="333333"/>
                <w:sz w:val="16"/>
                <w:szCs w:val="16"/>
              </w:rPr>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37EFF113"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393F41" w14:paraId="18DE80FD"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315F3A5"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1C30D816" w14:textId="513453EC"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5A9F1AB2"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B0717D8"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4A2A7A35"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24CFF788" w14:textId="77777777" w:rsidR="00FB4E3A" w:rsidRDefault="00FB4E3A" w:rsidP="00FB4E3A">
      <w:pPr>
        <w:jc w:val="left"/>
        <w:rPr>
          <w:rFonts w:cs="Arial"/>
          <w:color w:val="000000"/>
          <w:sz w:val="20"/>
          <w:szCs w:val="20"/>
        </w:rPr>
      </w:pPr>
    </w:p>
    <w:p w14:paraId="5957E037" w14:textId="77777777" w:rsidR="00FB4E3A" w:rsidRDefault="00FB4E3A" w:rsidP="00FB4E3A">
      <w:pPr>
        <w:jc w:val="left"/>
        <w:rPr>
          <w:rFonts w:cs="Arial"/>
          <w:color w:val="000000"/>
          <w:sz w:val="20"/>
          <w:szCs w:val="20"/>
        </w:rPr>
      </w:pPr>
    </w:p>
    <w:p w14:paraId="1B418695" w14:textId="77777777" w:rsidR="00FB4E3A" w:rsidRDefault="00FB4E3A"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6D8F2737"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BD4CB7C"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266676DC"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27E05AA6"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65025AE9"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2B6FFD0A"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3EAA412"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1BA531B0"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71ED1B20"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24B22C8"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17820456"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468FCA09"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3036A133"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3AD2DDB2"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SCORE_LIMITE_</w:t>
            </w:r>
            <w:r>
              <w:rPr>
                <w:rFonts w:ascii="Calibri" w:hAnsi="Calibri" w:cs="Calibri"/>
                <w:color w:val="000000"/>
                <w:sz w:val="22"/>
                <w:szCs w:val="22"/>
              </w:rPr>
              <w:t>LIBERADO</w:t>
            </w:r>
          </w:p>
        </w:tc>
      </w:tr>
      <w:tr w:rsidR="00FB4E3A" w:rsidRPr="001E684F" w14:paraId="33A93252"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54682FB"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4D1B8424" w14:textId="77777777" w:rsidR="00FB4E3A" w:rsidRPr="001E684F" w:rsidRDefault="00FB4E3A" w:rsidP="003051D6">
            <w:pPr>
              <w:jc w:val="left"/>
              <w:rPr>
                <w:rFonts w:ascii="Calibri" w:hAnsi="Calibri" w:cs="Calibri"/>
                <w:color w:val="000000"/>
                <w:sz w:val="22"/>
                <w:szCs w:val="22"/>
              </w:rPr>
            </w:pPr>
            <w:r>
              <w:rPr>
                <w:rFonts w:ascii="Calibri" w:hAnsi="Calibri" w:cs="Calibri"/>
                <w:color w:val="000000"/>
                <w:sz w:val="22"/>
                <w:szCs w:val="22"/>
              </w:rPr>
              <w:t>5</w:t>
            </w:r>
            <w:r w:rsidRPr="001E684F">
              <w:rPr>
                <w:rFonts w:ascii="Calibri" w:hAnsi="Calibri" w:cs="Calibri"/>
                <w:color w:val="000000"/>
                <w:sz w:val="22"/>
                <w:szCs w:val="22"/>
              </w:rPr>
              <w:t>00</w:t>
            </w:r>
          </w:p>
        </w:tc>
      </w:tr>
      <w:tr w:rsidR="00FB4E3A" w:rsidRPr="001E684F" w14:paraId="699150A4"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CFC3413"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7266B742"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 limite para que acima desse valor seja sugerido o cancelamento da proposta</w:t>
            </w:r>
          </w:p>
        </w:tc>
      </w:tr>
      <w:tr w:rsidR="00AC4566" w:rsidRPr="00393F41" w14:paraId="01BBAA0F"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6CF928D"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noWrap/>
            <w:vAlign w:val="bottom"/>
            <w:hideMark/>
          </w:tcPr>
          <w:p w14:paraId="6435DF12" w14:textId="0D1719C3"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35ED6FAF"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7779FDF" w14:textId="77777777" w:rsidR="00AC4566" w:rsidRPr="001E684F" w:rsidRDefault="00AC4566" w:rsidP="00AC4566">
            <w:pPr>
              <w:jc w:val="left"/>
              <w:rPr>
                <w:rFonts w:cs="Arial"/>
                <w:b/>
                <w:bCs/>
                <w:color w:val="333333"/>
                <w:sz w:val="16"/>
                <w:szCs w:val="16"/>
              </w:rPr>
            </w:pPr>
            <w:r>
              <w:rPr>
                <w:rFonts w:cs="Arial"/>
                <w:b/>
                <w:bCs/>
                <w:color w:val="333333"/>
                <w:sz w:val="16"/>
                <w:szCs w:val="16"/>
              </w:rPr>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633CFE1C"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393F41" w14:paraId="22673E08"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0E25B8C"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36DEF4EF" w14:textId="16232ECF"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299707FC"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DC37E23"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7FCAFE9F"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221A0985" w14:textId="77777777" w:rsidR="00FB4E3A" w:rsidRDefault="00FB4E3A" w:rsidP="00FB4E3A">
      <w:pPr>
        <w:jc w:val="left"/>
        <w:rPr>
          <w:rFonts w:cs="Arial"/>
          <w:color w:val="000000"/>
          <w:sz w:val="20"/>
          <w:szCs w:val="20"/>
        </w:rPr>
      </w:pPr>
    </w:p>
    <w:p w14:paraId="5BEBE4EB" w14:textId="77777777" w:rsidR="00FB4E3A" w:rsidRDefault="00FB4E3A" w:rsidP="00FB4E3A">
      <w:pPr>
        <w:jc w:val="left"/>
        <w:rPr>
          <w:rFonts w:cs="Arial"/>
          <w:color w:val="000000"/>
          <w:sz w:val="20"/>
          <w:szCs w:val="20"/>
        </w:rPr>
      </w:pPr>
    </w:p>
    <w:p w14:paraId="03B9EEA8" w14:textId="77777777" w:rsidR="00FB4E3A" w:rsidRDefault="00FB4E3A" w:rsidP="00FB4E3A">
      <w:pPr>
        <w:pStyle w:val="Heading4"/>
        <w:tabs>
          <w:tab w:val="clear" w:pos="1701"/>
        </w:tabs>
        <w:rPr>
          <w:szCs w:val="24"/>
        </w:rPr>
      </w:pPr>
      <w:r>
        <w:t xml:space="preserve"> </w:t>
      </w:r>
      <w:bookmarkStart w:id="159" w:name="_Toc497588008"/>
      <w:bookmarkStart w:id="160" w:name="_Toc499303968"/>
      <w:r>
        <w:t xml:space="preserve">RGN22 - </w:t>
      </w:r>
      <w:r w:rsidRPr="00E90885">
        <w:t>O front-end deverá conter as informações de score que foi calculado para o cliente no momento do tratamento do caso e quais as regras ele pontuou</w:t>
      </w:r>
      <w:bookmarkEnd w:id="159"/>
      <w:bookmarkEnd w:id="160"/>
    </w:p>
    <w:p w14:paraId="0F0549FF" w14:textId="77777777" w:rsidR="00FB4E3A" w:rsidRDefault="00FB4E3A" w:rsidP="00FB4E3A">
      <w:pPr>
        <w:jc w:val="left"/>
        <w:rPr>
          <w:rFonts w:cs="Arial"/>
          <w:color w:val="000000"/>
          <w:sz w:val="20"/>
          <w:szCs w:val="20"/>
        </w:rPr>
      </w:pPr>
    </w:p>
    <w:p w14:paraId="58F4807F" w14:textId="77777777" w:rsidR="00FB4E3A" w:rsidRDefault="00FB4E3A" w:rsidP="00FB4E3A">
      <w:pPr>
        <w:rPr>
          <w:rFonts w:cs="Arial"/>
        </w:rPr>
      </w:pPr>
      <w:r w:rsidRPr="00E90885">
        <w:rPr>
          <w:rFonts w:cs="Arial"/>
        </w:rPr>
        <w:t>O front-end deverá conter as informações de score que foi calculado para o cliente no momento do tratamento do caso e quais as regras ele pontuou.</w:t>
      </w:r>
    </w:p>
    <w:p w14:paraId="36F25F34" w14:textId="77777777" w:rsidR="00FB4E3A" w:rsidRDefault="00FB4E3A" w:rsidP="00FB4E3A">
      <w:pPr>
        <w:rPr>
          <w:rFonts w:cs="Arial"/>
        </w:rPr>
      </w:pPr>
    </w:p>
    <w:p w14:paraId="0B3B2A48" w14:textId="77777777" w:rsidR="00FB4E3A" w:rsidRDefault="00FB4E3A" w:rsidP="00FB4E3A">
      <w:pPr>
        <w:rPr>
          <w:rFonts w:cs="Arial"/>
        </w:rPr>
      </w:pPr>
      <w:r>
        <w:rPr>
          <w:rFonts w:cs="Arial"/>
        </w:rPr>
        <w:t>Será apresentada a sumariação do Score e o detalhamento das regras que foram alertadas para o caso de forma a complementar a tomada de decisão do operador.</w:t>
      </w:r>
    </w:p>
    <w:p w14:paraId="77D1BE35" w14:textId="77777777" w:rsidR="00FB4E3A" w:rsidRDefault="00FB4E3A" w:rsidP="00FB4E3A">
      <w:pPr>
        <w:rPr>
          <w:rFonts w:cs="Arial"/>
        </w:rPr>
      </w:pPr>
    </w:p>
    <w:p w14:paraId="447ADDFB" w14:textId="77777777" w:rsidR="00FB4E3A" w:rsidRDefault="00FB4E3A" w:rsidP="00FB4E3A">
      <w:pPr>
        <w:jc w:val="left"/>
        <w:rPr>
          <w:rFonts w:cs="Arial"/>
        </w:rPr>
      </w:pPr>
      <w:r>
        <w:rPr>
          <w:rFonts w:cs="Arial"/>
        </w:rPr>
        <w:t>As r</w:t>
      </w:r>
      <w:r w:rsidRPr="0079019F">
        <w:rPr>
          <w:rFonts w:cs="Arial"/>
        </w:rPr>
        <w:t>egras que foram pontuadas serão apresentadas conforme abaixo:</w:t>
      </w:r>
    </w:p>
    <w:p w14:paraId="38A2C139" w14:textId="77777777" w:rsidR="00FB4E3A" w:rsidRDefault="00FB4E3A" w:rsidP="00FB4E3A">
      <w:pPr>
        <w:rPr>
          <w:rFonts w:cs="Arial"/>
        </w:rPr>
      </w:pPr>
    </w:p>
    <w:p w14:paraId="56DB75C8" w14:textId="77777777" w:rsidR="00FB4E3A" w:rsidRDefault="00FB4E3A" w:rsidP="00FB4E3A">
      <w:pPr>
        <w:rPr>
          <w:rFonts w:cs="Arial"/>
        </w:rPr>
      </w:pPr>
      <w:r>
        <w:rPr>
          <w:noProof/>
        </w:rPr>
        <w:lastRenderedPageBreak/>
        <w:drawing>
          <wp:inline distT="0" distB="0" distL="0" distR="0" wp14:anchorId="71437866" wp14:editId="446EDDE3">
            <wp:extent cx="6480810"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0810" cy="3208020"/>
                    </a:xfrm>
                    <a:prstGeom prst="rect">
                      <a:avLst/>
                    </a:prstGeom>
                  </pic:spPr>
                </pic:pic>
              </a:graphicData>
            </a:graphic>
          </wp:inline>
        </w:drawing>
      </w:r>
    </w:p>
    <w:p w14:paraId="3C425DD6" w14:textId="77777777" w:rsidR="00FB4E3A" w:rsidRDefault="00FB4E3A" w:rsidP="00FB4E3A">
      <w:pPr>
        <w:rPr>
          <w:rFonts w:cs="Arial"/>
        </w:rPr>
      </w:pPr>
    </w:p>
    <w:p w14:paraId="5916AEF6" w14:textId="77777777" w:rsidR="00FB4E3A" w:rsidRDefault="00FB4E3A" w:rsidP="00FB4E3A">
      <w:pPr>
        <w:rPr>
          <w:rFonts w:cs="Arial"/>
        </w:rPr>
      </w:pPr>
    </w:p>
    <w:p w14:paraId="5642F380" w14:textId="77777777" w:rsidR="00FB4E3A" w:rsidRDefault="00FB4E3A" w:rsidP="00FB4E3A">
      <w:pPr>
        <w:rPr>
          <w:rFonts w:cs="Arial"/>
        </w:rPr>
      </w:pPr>
    </w:p>
    <w:p w14:paraId="61845110" w14:textId="77777777" w:rsidR="00FB4E3A" w:rsidRDefault="00FB4E3A" w:rsidP="00FB4E3A">
      <w:pPr>
        <w:pStyle w:val="Heading4"/>
        <w:tabs>
          <w:tab w:val="clear" w:pos="1701"/>
        </w:tabs>
        <w:rPr>
          <w:szCs w:val="24"/>
        </w:rPr>
      </w:pPr>
      <w:r>
        <w:t xml:space="preserve"> </w:t>
      </w:r>
      <w:bookmarkStart w:id="161" w:name="_Toc497588009"/>
      <w:bookmarkStart w:id="162" w:name="_Toc499303969"/>
      <w:r>
        <w:t>RGN23</w:t>
      </w:r>
      <w:r w:rsidRPr="00856AD2">
        <w:t xml:space="preserve"> - </w:t>
      </w:r>
      <w:r w:rsidRPr="00560B3B">
        <w:t>O front-end não deverá permitir que um operador selecione novos casos sem ter finalizado</w:t>
      </w:r>
      <w:r>
        <w:t xml:space="preserve"> </w:t>
      </w:r>
      <w:r w:rsidRPr="00560B3B">
        <w:t>a tratativa (p</w:t>
      </w:r>
      <w:r>
        <w:t>endencia ou fechado totalmente)</w:t>
      </w:r>
      <w:bookmarkEnd w:id="161"/>
      <w:bookmarkEnd w:id="162"/>
    </w:p>
    <w:p w14:paraId="2C26AB4E" w14:textId="77777777" w:rsidR="00FB4E3A" w:rsidRDefault="00FB4E3A" w:rsidP="00FB4E3A">
      <w:pPr>
        <w:jc w:val="left"/>
        <w:rPr>
          <w:rFonts w:cs="Arial"/>
          <w:color w:val="000000"/>
          <w:sz w:val="20"/>
          <w:szCs w:val="20"/>
        </w:rPr>
      </w:pPr>
    </w:p>
    <w:p w14:paraId="628696AA" w14:textId="77777777" w:rsidR="00FB4E3A" w:rsidRPr="00560B3B" w:rsidRDefault="00FB4E3A" w:rsidP="00FB4E3A">
      <w:pPr>
        <w:rPr>
          <w:rFonts w:cs="Arial"/>
        </w:rPr>
      </w:pPr>
      <w:r w:rsidRPr="00560B3B">
        <w:rPr>
          <w:rFonts w:cs="Arial"/>
        </w:rPr>
        <w:t>O front-end não deverá permitir que um operador selecione novos casos sem ter finalizado a tratativa (pendencia ou fechado totalmente).</w:t>
      </w:r>
    </w:p>
    <w:p w14:paraId="604EF4F6" w14:textId="77777777" w:rsidR="00FB4E3A" w:rsidRDefault="00FB4E3A" w:rsidP="00FB4E3A">
      <w:pPr>
        <w:rPr>
          <w:rFonts w:ascii="Calibri" w:hAnsi="Calibri" w:cs="Calibri"/>
          <w:sz w:val="22"/>
          <w:szCs w:val="22"/>
        </w:rPr>
      </w:pPr>
    </w:p>
    <w:p w14:paraId="50186F36" w14:textId="77777777" w:rsidR="00FB4E3A" w:rsidRDefault="00FB4E3A" w:rsidP="00FB4E3A">
      <w:pPr>
        <w:rPr>
          <w:rFonts w:cs="Arial"/>
        </w:rPr>
      </w:pPr>
      <w:r w:rsidRPr="004A0F1C">
        <w:rPr>
          <w:rFonts w:cs="Arial"/>
        </w:rPr>
        <w:t xml:space="preserve">O </w:t>
      </w:r>
      <w:r>
        <w:rPr>
          <w:rFonts w:cs="Arial"/>
        </w:rPr>
        <w:t>Operador</w:t>
      </w:r>
      <w:r w:rsidRPr="004A0F1C">
        <w:rPr>
          <w:rFonts w:cs="Arial"/>
        </w:rPr>
        <w:t xml:space="preserve"> </w:t>
      </w:r>
      <w:r>
        <w:rPr>
          <w:rFonts w:cs="Arial"/>
        </w:rPr>
        <w:t>só poderá iniciar a análise de um novo caso, após ter concluído a análise do caso anterior. Ou seja, não possuir nenhum caso pendente de sua análise.</w:t>
      </w:r>
    </w:p>
    <w:p w14:paraId="546F4F65" w14:textId="77777777" w:rsidR="00FB4E3A" w:rsidRDefault="00FB4E3A" w:rsidP="00FB4E3A">
      <w:pPr>
        <w:rPr>
          <w:rFonts w:cs="Arial"/>
        </w:rPr>
      </w:pPr>
    </w:p>
    <w:p w14:paraId="4D45BB4B" w14:textId="77777777" w:rsidR="00FB4E3A" w:rsidRDefault="00FB4E3A" w:rsidP="00FB4E3A">
      <w:pPr>
        <w:rPr>
          <w:rFonts w:cs="Arial"/>
        </w:rPr>
      </w:pPr>
      <w:r>
        <w:rPr>
          <w:rFonts w:cs="Arial"/>
        </w:rPr>
        <w:t>Para isso, quando um caso for selecionado para análise, o mesmo ficará assignado a quem o silicitou, e os demais analistas não poderão acessa-lo, a menos que este tenha sua análise concluída. Com a analise concluída, o caso passa a não ter um usuário assignado.</w:t>
      </w:r>
    </w:p>
    <w:p w14:paraId="072F11C7" w14:textId="77777777" w:rsidR="00FB4E3A" w:rsidRDefault="00FB4E3A" w:rsidP="00FB4E3A">
      <w:pPr>
        <w:rPr>
          <w:rFonts w:cs="Arial"/>
        </w:rPr>
      </w:pPr>
    </w:p>
    <w:p w14:paraId="33C9B77E" w14:textId="77777777" w:rsidR="00FB4E3A" w:rsidRDefault="00FB4E3A" w:rsidP="00FB4E3A">
      <w:pPr>
        <w:rPr>
          <w:rFonts w:cs="Arial"/>
        </w:rPr>
      </w:pPr>
      <w:r>
        <w:rPr>
          <w:rFonts w:cs="Arial"/>
        </w:rPr>
        <w:t>Caso o analista não conclua sua análise (ex: Fechar a tela de análise):</w:t>
      </w:r>
    </w:p>
    <w:p w14:paraId="5C911917" w14:textId="77777777" w:rsidR="00FB4E3A" w:rsidRPr="006E05AF" w:rsidRDefault="00FB4E3A" w:rsidP="00FB4E3A">
      <w:pPr>
        <w:pStyle w:val="ListParagraph"/>
        <w:numPr>
          <w:ilvl w:val="0"/>
          <w:numId w:val="17"/>
        </w:numPr>
        <w:rPr>
          <w:rFonts w:cs="Arial"/>
          <w:lang w:val="pt-BR"/>
        </w:rPr>
      </w:pPr>
      <w:r w:rsidRPr="006E05AF">
        <w:rPr>
          <w:rFonts w:cs="Arial"/>
          <w:lang w:val="pt-BR"/>
        </w:rPr>
        <w:t>Quando o mesmo analista solicitar um caso, o que encontrasse pendente deve retornar para ele.</w:t>
      </w:r>
    </w:p>
    <w:p w14:paraId="457C69A9" w14:textId="77777777" w:rsidR="00FB4E3A" w:rsidRDefault="00FB4E3A" w:rsidP="00FB4E3A">
      <w:pPr>
        <w:pStyle w:val="ListParagraph"/>
        <w:numPr>
          <w:ilvl w:val="0"/>
          <w:numId w:val="17"/>
        </w:numPr>
        <w:rPr>
          <w:rFonts w:cs="Arial"/>
          <w:lang w:val="pt-BR"/>
        </w:rPr>
      </w:pPr>
      <w:r>
        <w:rPr>
          <w:rFonts w:cs="Arial"/>
          <w:lang w:val="pt-BR"/>
        </w:rPr>
        <w:lastRenderedPageBreak/>
        <w:t>Caso o analista fique X horas sem acessar o sistema, o caso deve ser desassociado  do operador e o caso volta para lista de tratamento</w:t>
      </w:r>
    </w:p>
    <w:p w14:paraId="7F900A7D" w14:textId="77777777" w:rsidR="00221F8E" w:rsidRDefault="00221F8E" w:rsidP="00221F8E">
      <w:pPr>
        <w:pStyle w:val="ListParagraph"/>
        <w:ind w:left="1428"/>
        <w:rPr>
          <w:rFonts w:cs="Arial"/>
          <w:lang w:val="pt-BR"/>
        </w:rPr>
      </w:pPr>
    </w:p>
    <w:p w14:paraId="53EF4C27" w14:textId="77777777" w:rsidR="00221F8E" w:rsidRDefault="00221F8E" w:rsidP="00221F8E">
      <w:pPr>
        <w:pStyle w:val="ListParagraph"/>
        <w:ind w:left="1428"/>
        <w:rPr>
          <w:rFonts w:cs="Arial"/>
          <w:lang w:val="pt-BR"/>
        </w:rPr>
      </w:pPr>
    </w:p>
    <w:tbl>
      <w:tblPr>
        <w:tblW w:w="5000" w:type="pct"/>
        <w:tblCellMar>
          <w:left w:w="70" w:type="dxa"/>
          <w:right w:w="70" w:type="dxa"/>
        </w:tblCellMar>
        <w:tblLook w:val="04A0" w:firstRow="1" w:lastRow="0" w:firstColumn="1" w:lastColumn="0" w:noHBand="0" w:noVBand="1"/>
      </w:tblPr>
      <w:tblGrid>
        <w:gridCol w:w="1397"/>
        <w:gridCol w:w="8799"/>
      </w:tblGrid>
      <w:tr w:rsidR="00221F8E" w:rsidRPr="00605167" w14:paraId="6BFEE06A" w14:textId="77777777" w:rsidTr="001B4367">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8C36B7A" w14:textId="77777777" w:rsidR="00221F8E" w:rsidRPr="00605167" w:rsidRDefault="00221F8E" w:rsidP="001B4367">
            <w:pPr>
              <w:jc w:val="center"/>
              <w:rPr>
                <w:rFonts w:ascii="Calibri" w:hAnsi="Calibri" w:cs="Calibri"/>
                <w:color w:val="000000"/>
                <w:sz w:val="22"/>
                <w:szCs w:val="22"/>
              </w:rPr>
            </w:pPr>
            <w:r w:rsidRPr="00605167">
              <w:rPr>
                <w:rFonts w:ascii="Calibri" w:hAnsi="Calibri" w:cs="Calibri"/>
                <w:color w:val="000000"/>
                <w:sz w:val="22"/>
                <w:szCs w:val="22"/>
              </w:rPr>
              <w:t>FMS_R_PARAMETERS</w:t>
            </w:r>
          </w:p>
        </w:tc>
      </w:tr>
      <w:tr w:rsidR="00221F8E" w:rsidRPr="00605167" w14:paraId="6A9940A9" w14:textId="77777777" w:rsidTr="001B4367">
        <w:trPr>
          <w:trHeight w:val="300"/>
        </w:trPr>
        <w:tc>
          <w:tcPr>
            <w:tcW w:w="685" w:type="pct"/>
            <w:tcBorders>
              <w:top w:val="nil"/>
              <w:left w:val="single" w:sz="4" w:space="0" w:color="auto"/>
              <w:bottom w:val="single" w:sz="4" w:space="0" w:color="auto"/>
              <w:right w:val="single" w:sz="4" w:space="0" w:color="auto"/>
            </w:tcBorders>
            <w:shd w:val="clear" w:color="000000" w:fill="808080"/>
            <w:noWrap/>
            <w:vAlign w:val="bottom"/>
            <w:hideMark/>
          </w:tcPr>
          <w:p w14:paraId="2BF42C15" w14:textId="77777777" w:rsidR="00221F8E" w:rsidRPr="00605167" w:rsidRDefault="00221F8E" w:rsidP="001B4367">
            <w:pPr>
              <w:jc w:val="center"/>
              <w:rPr>
                <w:rFonts w:ascii="Calibri" w:hAnsi="Calibri" w:cs="Calibri"/>
                <w:color w:val="000000"/>
                <w:sz w:val="22"/>
                <w:szCs w:val="22"/>
              </w:rPr>
            </w:pPr>
            <w:r w:rsidRPr="00605167">
              <w:rPr>
                <w:rFonts w:ascii="Calibri" w:hAnsi="Calibri" w:cs="Calibri"/>
                <w:color w:val="000000"/>
                <w:sz w:val="22"/>
                <w:szCs w:val="22"/>
              </w:rPr>
              <w:t>Campos</w:t>
            </w:r>
          </w:p>
        </w:tc>
        <w:tc>
          <w:tcPr>
            <w:tcW w:w="4315" w:type="pct"/>
            <w:tcBorders>
              <w:top w:val="nil"/>
              <w:left w:val="nil"/>
              <w:bottom w:val="single" w:sz="4" w:space="0" w:color="auto"/>
              <w:right w:val="single" w:sz="4" w:space="0" w:color="auto"/>
            </w:tcBorders>
            <w:shd w:val="clear" w:color="000000" w:fill="808080"/>
            <w:noWrap/>
            <w:vAlign w:val="bottom"/>
            <w:hideMark/>
          </w:tcPr>
          <w:p w14:paraId="514BF8EB" w14:textId="77777777" w:rsidR="00221F8E" w:rsidRPr="00605167" w:rsidRDefault="00221F8E" w:rsidP="001B4367">
            <w:pPr>
              <w:jc w:val="center"/>
              <w:rPr>
                <w:rFonts w:ascii="Calibri" w:hAnsi="Calibri" w:cs="Calibri"/>
                <w:color w:val="000000"/>
                <w:sz w:val="22"/>
                <w:szCs w:val="22"/>
              </w:rPr>
            </w:pPr>
            <w:r w:rsidRPr="00605167">
              <w:rPr>
                <w:rFonts w:ascii="Calibri" w:hAnsi="Calibri" w:cs="Calibri"/>
                <w:color w:val="000000"/>
                <w:sz w:val="22"/>
                <w:szCs w:val="22"/>
              </w:rPr>
              <w:t>Valores</w:t>
            </w:r>
          </w:p>
        </w:tc>
      </w:tr>
      <w:tr w:rsidR="00221F8E" w:rsidRPr="00605167" w14:paraId="1B2D4920"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145285D0"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Param Id</w:t>
            </w:r>
          </w:p>
        </w:tc>
        <w:tc>
          <w:tcPr>
            <w:tcW w:w="4315" w:type="pct"/>
            <w:tcBorders>
              <w:top w:val="nil"/>
              <w:left w:val="nil"/>
              <w:bottom w:val="single" w:sz="4" w:space="0" w:color="auto"/>
              <w:right w:val="single" w:sz="4" w:space="0" w:color="auto"/>
            </w:tcBorders>
            <w:shd w:val="clear" w:color="auto" w:fill="auto"/>
            <w:noWrap/>
            <w:vAlign w:val="bottom"/>
            <w:hideMark/>
          </w:tcPr>
          <w:p w14:paraId="3CE43E0D" w14:textId="77777777" w:rsidR="00221F8E" w:rsidRPr="00605167" w:rsidRDefault="00221F8E" w:rsidP="001B4367">
            <w:pPr>
              <w:jc w:val="left"/>
              <w:rPr>
                <w:rFonts w:ascii="Calibri" w:hAnsi="Calibri" w:cs="Calibri"/>
                <w:color w:val="000000"/>
                <w:sz w:val="22"/>
                <w:szCs w:val="22"/>
              </w:rPr>
            </w:pPr>
            <w:r w:rsidRPr="00605167">
              <w:rPr>
                <w:rFonts w:ascii="Calibri" w:hAnsi="Calibri" w:cs="Calibri"/>
                <w:color w:val="000000"/>
                <w:sz w:val="22"/>
                <w:szCs w:val="22"/>
              </w:rPr>
              <w:t>ACM</w:t>
            </w:r>
          </w:p>
        </w:tc>
      </w:tr>
      <w:tr w:rsidR="00221F8E" w:rsidRPr="00605167" w14:paraId="73B0DEDC"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335B0048"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Param Id2</w:t>
            </w:r>
          </w:p>
        </w:tc>
        <w:tc>
          <w:tcPr>
            <w:tcW w:w="4315" w:type="pct"/>
            <w:tcBorders>
              <w:top w:val="nil"/>
              <w:left w:val="nil"/>
              <w:bottom w:val="single" w:sz="4" w:space="0" w:color="auto"/>
              <w:right w:val="single" w:sz="4" w:space="0" w:color="auto"/>
            </w:tcBorders>
            <w:shd w:val="clear" w:color="auto" w:fill="auto"/>
            <w:noWrap/>
            <w:vAlign w:val="bottom"/>
            <w:hideMark/>
          </w:tcPr>
          <w:p w14:paraId="452691B6" w14:textId="77777777" w:rsidR="00221F8E" w:rsidRPr="00605167" w:rsidRDefault="00221F8E" w:rsidP="001B4367">
            <w:pPr>
              <w:jc w:val="left"/>
              <w:rPr>
                <w:rFonts w:ascii="Calibri" w:hAnsi="Calibri" w:cs="Calibri"/>
                <w:color w:val="000000"/>
                <w:sz w:val="22"/>
                <w:szCs w:val="22"/>
              </w:rPr>
            </w:pPr>
            <w:r w:rsidRPr="00605167">
              <w:rPr>
                <w:rFonts w:ascii="Calibri" w:hAnsi="Calibri" w:cs="Calibri"/>
                <w:color w:val="000000"/>
                <w:sz w:val="22"/>
                <w:szCs w:val="22"/>
              </w:rPr>
              <w:t>WORKFLOW_TV_OFFLINE</w:t>
            </w:r>
          </w:p>
        </w:tc>
      </w:tr>
      <w:tr w:rsidR="00221F8E" w:rsidRPr="00605167" w14:paraId="36F164B8"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6362A5C4"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Param Id3</w:t>
            </w:r>
          </w:p>
        </w:tc>
        <w:tc>
          <w:tcPr>
            <w:tcW w:w="4315" w:type="pct"/>
            <w:tcBorders>
              <w:top w:val="nil"/>
              <w:left w:val="nil"/>
              <w:bottom w:val="single" w:sz="4" w:space="0" w:color="auto"/>
              <w:right w:val="single" w:sz="4" w:space="0" w:color="auto"/>
            </w:tcBorders>
            <w:shd w:val="clear" w:color="auto" w:fill="auto"/>
            <w:noWrap/>
            <w:vAlign w:val="bottom"/>
            <w:hideMark/>
          </w:tcPr>
          <w:p w14:paraId="5A7E362E" w14:textId="720548C1" w:rsidR="00221F8E" w:rsidRPr="00605167" w:rsidRDefault="00221F8E" w:rsidP="001B4367">
            <w:pPr>
              <w:jc w:val="left"/>
              <w:rPr>
                <w:rFonts w:ascii="Calibri" w:hAnsi="Calibri" w:cs="Calibri"/>
                <w:color w:val="000000"/>
                <w:sz w:val="22"/>
                <w:szCs w:val="22"/>
              </w:rPr>
            </w:pPr>
            <w:r w:rsidRPr="00605167">
              <w:rPr>
                <w:rFonts w:ascii="Calibri" w:hAnsi="Calibri" w:cs="Calibri"/>
                <w:color w:val="000000"/>
                <w:sz w:val="22"/>
                <w:szCs w:val="22"/>
              </w:rPr>
              <w:t>HORAS_DESASSOCIACAO_ANALISTA</w:t>
            </w:r>
          </w:p>
        </w:tc>
      </w:tr>
      <w:tr w:rsidR="00221F8E" w:rsidRPr="00605167" w14:paraId="44E75875"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65B1B0CC"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Valor</w:t>
            </w:r>
          </w:p>
        </w:tc>
        <w:tc>
          <w:tcPr>
            <w:tcW w:w="4315" w:type="pct"/>
            <w:tcBorders>
              <w:top w:val="nil"/>
              <w:left w:val="nil"/>
              <w:bottom w:val="single" w:sz="4" w:space="0" w:color="auto"/>
              <w:right w:val="single" w:sz="4" w:space="0" w:color="auto"/>
            </w:tcBorders>
            <w:shd w:val="clear" w:color="auto" w:fill="auto"/>
            <w:noWrap/>
            <w:vAlign w:val="bottom"/>
            <w:hideMark/>
          </w:tcPr>
          <w:p w14:paraId="6CD866A9" w14:textId="3A7191B3" w:rsidR="00221F8E" w:rsidRPr="00605167" w:rsidRDefault="001B4367" w:rsidP="001B4367">
            <w:pPr>
              <w:jc w:val="right"/>
              <w:rPr>
                <w:rFonts w:ascii="Calibri" w:hAnsi="Calibri" w:cs="Calibri"/>
                <w:color w:val="000000"/>
                <w:sz w:val="22"/>
                <w:szCs w:val="22"/>
              </w:rPr>
            </w:pPr>
            <w:r w:rsidRPr="00605167">
              <w:rPr>
                <w:rFonts w:ascii="Calibri" w:hAnsi="Calibri" w:cs="Calibri"/>
                <w:color w:val="000000"/>
                <w:sz w:val="22"/>
                <w:szCs w:val="22"/>
              </w:rPr>
              <w:t>4</w:t>
            </w:r>
          </w:p>
        </w:tc>
      </w:tr>
      <w:tr w:rsidR="00221F8E" w:rsidRPr="00605167" w14:paraId="6BF4DCBD"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7A394C1A"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Descrição</w:t>
            </w:r>
          </w:p>
        </w:tc>
        <w:tc>
          <w:tcPr>
            <w:tcW w:w="4315" w:type="pct"/>
            <w:tcBorders>
              <w:top w:val="nil"/>
              <w:left w:val="nil"/>
              <w:bottom w:val="single" w:sz="4" w:space="0" w:color="auto"/>
              <w:right w:val="single" w:sz="4" w:space="0" w:color="auto"/>
            </w:tcBorders>
            <w:shd w:val="clear" w:color="auto" w:fill="auto"/>
            <w:noWrap/>
            <w:vAlign w:val="bottom"/>
            <w:hideMark/>
          </w:tcPr>
          <w:p w14:paraId="03298C37" w14:textId="135A0F75" w:rsidR="00221F8E" w:rsidRPr="00605167" w:rsidRDefault="00221F8E" w:rsidP="00221F8E">
            <w:pPr>
              <w:jc w:val="left"/>
              <w:rPr>
                <w:rFonts w:ascii="Calibri" w:hAnsi="Calibri" w:cs="Calibri"/>
                <w:color w:val="000000"/>
                <w:sz w:val="22"/>
                <w:szCs w:val="22"/>
              </w:rPr>
            </w:pPr>
            <w:r w:rsidRPr="00605167">
              <w:rPr>
                <w:rFonts w:ascii="Calibri" w:hAnsi="Calibri" w:cs="Calibri"/>
                <w:color w:val="000000"/>
                <w:sz w:val="22"/>
                <w:szCs w:val="22"/>
              </w:rPr>
              <w:t>Horas em que caso permanecerá associado a um usuário que não finalizou a analise.</w:t>
            </w:r>
          </w:p>
        </w:tc>
      </w:tr>
      <w:tr w:rsidR="00221F8E" w:rsidRPr="00393F41" w14:paraId="2A2CE86B"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2BC538CC"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Data de Criação</w:t>
            </w:r>
          </w:p>
        </w:tc>
        <w:tc>
          <w:tcPr>
            <w:tcW w:w="4315" w:type="pct"/>
            <w:tcBorders>
              <w:top w:val="nil"/>
              <w:left w:val="nil"/>
              <w:bottom w:val="single" w:sz="4" w:space="0" w:color="auto"/>
              <w:right w:val="single" w:sz="4" w:space="0" w:color="auto"/>
            </w:tcBorders>
            <w:shd w:val="clear" w:color="auto" w:fill="auto"/>
            <w:noWrap/>
            <w:vAlign w:val="bottom"/>
            <w:hideMark/>
          </w:tcPr>
          <w:p w14:paraId="4820B783" w14:textId="77777777" w:rsidR="00221F8E" w:rsidRPr="00605167" w:rsidRDefault="00221F8E" w:rsidP="001B4367">
            <w:pPr>
              <w:jc w:val="left"/>
              <w:rPr>
                <w:rFonts w:ascii="Calibri" w:hAnsi="Calibri" w:cs="Calibri"/>
                <w:color w:val="000000"/>
                <w:sz w:val="22"/>
                <w:szCs w:val="22"/>
                <w:lang w:val="en-US"/>
              </w:rPr>
            </w:pPr>
            <w:r w:rsidRPr="00605167">
              <w:rPr>
                <w:rFonts w:ascii="Calibri" w:hAnsi="Calibri" w:cs="Calibri"/>
                <w:color w:val="000000"/>
                <w:sz w:val="22"/>
                <w:szCs w:val="22"/>
                <w:lang w:val="en-US"/>
              </w:rPr>
              <w:t>DD/MM/YYYY HH:MM:SS</w:t>
            </w:r>
          </w:p>
        </w:tc>
      </w:tr>
      <w:tr w:rsidR="00221F8E" w:rsidRPr="00605167" w14:paraId="257F65D5"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17DD23D2"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Criado Por</w:t>
            </w:r>
          </w:p>
        </w:tc>
        <w:tc>
          <w:tcPr>
            <w:tcW w:w="4315" w:type="pct"/>
            <w:tcBorders>
              <w:top w:val="nil"/>
              <w:left w:val="nil"/>
              <w:bottom w:val="single" w:sz="4" w:space="0" w:color="auto"/>
              <w:right w:val="single" w:sz="4" w:space="0" w:color="auto"/>
            </w:tcBorders>
            <w:shd w:val="clear" w:color="auto" w:fill="auto"/>
            <w:noWrap/>
            <w:vAlign w:val="bottom"/>
            <w:hideMark/>
          </w:tcPr>
          <w:p w14:paraId="19B3E5B1" w14:textId="77777777" w:rsidR="00221F8E" w:rsidRPr="00605167" w:rsidRDefault="00221F8E" w:rsidP="001B4367">
            <w:pPr>
              <w:jc w:val="left"/>
              <w:rPr>
                <w:rFonts w:ascii="Calibri" w:hAnsi="Calibri" w:cs="Calibri"/>
                <w:color w:val="000000"/>
                <w:sz w:val="22"/>
                <w:szCs w:val="22"/>
              </w:rPr>
            </w:pPr>
            <w:r w:rsidRPr="00605167">
              <w:rPr>
                <w:rFonts w:ascii="Calibri" w:hAnsi="Calibri" w:cs="Calibri"/>
                <w:color w:val="000000"/>
                <w:sz w:val="22"/>
                <w:szCs w:val="22"/>
              </w:rPr>
              <w:t>adm</w:t>
            </w:r>
          </w:p>
        </w:tc>
      </w:tr>
      <w:tr w:rsidR="00221F8E" w:rsidRPr="00393F41" w14:paraId="196E1C1B" w14:textId="77777777" w:rsidTr="001B4367">
        <w:trPr>
          <w:trHeight w:val="45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23726E81"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Data de Atualização</w:t>
            </w:r>
          </w:p>
        </w:tc>
        <w:tc>
          <w:tcPr>
            <w:tcW w:w="4315" w:type="pct"/>
            <w:tcBorders>
              <w:top w:val="nil"/>
              <w:left w:val="nil"/>
              <w:bottom w:val="single" w:sz="4" w:space="0" w:color="auto"/>
              <w:right w:val="single" w:sz="4" w:space="0" w:color="auto"/>
            </w:tcBorders>
            <w:shd w:val="clear" w:color="auto" w:fill="auto"/>
            <w:noWrap/>
            <w:vAlign w:val="bottom"/>
            <w:hideMark/>
          </w:tcPr>
          <w:p w14:paraId="78060155" w14:textId="77777777" w:rsidR="00221F8E" w:rsidRPr="00605167" w:rsidRDefault="00221F8E" w:rsidP="001B4367">
            <w:pPr>
              <w:jc w:val="left"/>
              <w:rPr>
                <w:rFonts w:ascii="Calibri" w:hAnsi="Calibri" w:cs="Calibri"/>
                <w:color w:val="000000"/>
                <w:sz w:val="22"/>
                <w:szCs w:val="22"/>
                <w:lang w:val="en-US"/>
              </w:rPr>
            </w:pPr>
            <w:r w:rsidRPr="00605167">
              <w:rPr>
                <w:rFonts w:ascii="Calibri" w:hAnsi="Calibri" w:cs="Calibri"/>
                <w:color w:val="000000"/>
                <w:sz w:val="22"/>
                <w:szCs w:val="22"/>
                <w:lang w:val="en-US"/>
              </w:rPr>
              <w:t>DD/MM/YYYY HH:MM:SS</w:t>
            </w:r>
          </w:p>
        </w:tc>
      </w:tr>
      <w:tr w:rsidR="00221F8E" w:rsidRPr="00726F23" w14:paraId="0A9C6F45" w14:textId="77777777" w:rsidTr="001B4367">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303905F6" w14:textId="77777777" w:rsidR="00221F8E" w:rsidRPr="00605167" w:rsidRDefault="00221F8E" w:rsidP="001B4367">
            <w:pPr>
              <w:jc w:val="left"/>
              <w:rPr>
                <w:rFonts w:cs="Arial"/>
                <w:b/>
                <w:bCs/>
                <w:color w:val="333333"/>
                <w:sz w:val="16"/>
                <w:szCs w:val="16"/>
              </w:rPr>
            </w:pPr>
            <w:r w:rsidRPr="00605167">
              <w:rPr>
                <w:rFonts w:cs="Arial"/>
                <w:b/>
                <w:bCs/>
                <w:color w:val="333333"/>
                <w:sz w:val="16"/>
                <w:szCs w:val="16"/>
              </w:rPr>
              <w:t>Atualizado Por</w:t>
            </w:r>
          </w:p>
        </w:tc>
        <w:tc>
          <w:tcPr>
            <w:tcW w:w="4315" w:type="pct"/>
            <w:tcBorders>
              <w:top w:val="nil"/>
              <w:left w:val="nil"/>
              <w:bottom w:val="single" w:sz="4" w:space="0" w:color="auto"/>
              <w:right w:val="single" w:sz="4" w:space="0" w:color="auto"/>
            </w:tcBorders>
            <w:shd w:val="clear" w:color="auto" w:fill="auto"/>
            <w:noWrap/>
            <w:vAlign w:val="bottom"/>
            <w:hideMark/>
          </w:tcPr>
          <w:p w14:paraId="16A67327" w14:textId="77777777" w:rsidR="00221F8E" w:rsidRPr="00726F23" w:rsidRDefault="00221F8E" w:rsidP="001B4367">
            <w:pPr>
              <w:jc w:val="left"/>
              <w:rPr>
                <w:rFonts w:ascii="Calibri" w:hAnsi="Calibri" w:cs="Calibri"/>
                <w:color w:val="000000"/>
                <w:sz w:val="22"/>
                <w:szCs w:val="22"/>
              </w:rPr>
            </w:pPr>
            <w:r w:rsidRPr="00605167">
              <w:rPr>
                <w:rFonts w:ascii="Calibri" w:hAnsi="Calibri" w:cs="Calibri"/>
                <w:color w:val="000000"/>
                <w:sz w:val="22"/>
                <w:szCs w:val="22"/>
              </w:rPr>
              <w:t>adm</w:t>
            </w:r>
          </w:p>
        </w:tc>
      </w:tr>
    </w:tbl>
    <w:p w14:paraId="1E495FFE" w14:textId="77777777" w:rsidR="00221F8E" w:rsidRDefault="00221F8E" w:rsidP="00221F8E">
      <w:pPr>
        <w:pStyle w:val="ListParagraph"/>
        <w:ind w:left="1428"/>
        <w:rPr>
          <w:rFonts w:cs="Arial"/>
          <w:lang w:val="pt-BR"/>
        </w:rPr>
      </w:pPr>
    </w:p>
    <w:p w14:paraId="7FF4555B" w14:textId="77777777" w:rsidR="00221F8E" w:rsidRDefault="00221F8E" w:rsidP="00221F8E">
      <w:pPr>
        <w:pStyle w:val="ListParagraph"/>
        <w:ind w:left="1428"/>
        <w:rPr>
          <w:rFonts w:cs="Arial"/>
          <w:lang w:val="pt-BR"/>
        </w:rPr>
      </w:pPr>
    </w:p>
    <w:p w14:paraId="50EE5E39" w14:textId="77777777" w:rsidR="00FB4E3A" w:rsidRDefault="00FB4E3A" w:rsidP="00FB4E3A">
      <w:pPr>
        <w:rPr>
          <w:rFonts w:cs="Arial"/>
        </w:rPr>
      </w:pPr>
      <w:r>
        <w:rPr>
          <w:rFonts w:cs="Arial"/>
        </w:rPr>
        <w:t xml:space="preserve">Para os usuários com perfil de </w:t>
      </w:r>
      <w:r w:rsidRPr="00391E92">
        <w:rPr>
          <w:rFonts w:cs="Arial"/>
          <w:u w:val="single"/>
        </w:rPr>
        <w:t>Operador avançado</w:t>
      </w:r>
      <w:r>
        <w:rPr>
          <w:rFonts w:cs="Arial"/>
        </w:rPr>
        <w:t xml:space="preserve">, deve existir a funcionalidade de consulta dos  casos (Abertos e Fechados), por “Id do Caso” / “CPF_CNPJ” / “Contrato” / </w:t>
      </w:r>
      <w:r w:rsidRPr="00605167">
        <w:rPr>
          <w:rFonts w:cs="Arial"/>
        </w:rPr>
        <w:t>“Numero da OS</w:t>
      </w:r>
      <w:r>
        <w:rPr>
          <w:rFonts w:cs="Arial"/>
        </w:rPr>
        <w:t>”, de forma a possibilitar sua seleção para analise. Deve ser mostrado o detalhamento do caso.</w:t>
      </w:r>
    </w:p>
    <w:p w14:paraId="63A184C6" w14:textId="77777777" w:rsidR="00FB4E3A" w:rsidRDefault="00FB4E3A" w:rsidP="00FB4E3A">
      <w:pPr>
        <w:rPr>
          <w:rFonts w:cs="Arial"/>
        </w:rPr>
      </w:pPr>
    </w:p>
    <w:p w14:paraId="466F987D" w14:textId="77777777" w:rsidR="00FB4E3A" w:rsidRDefault="00FB4E3A" w:rsidP="00FB4E3A">
      <w:pPr>
        <w:rPr>
          <w:rFonts w:cs="Arial"/>
        </w:rPr>
      </w:pPr>
      <w:r>
        <w:rPr>
          <w:rFonts w:cs="Arial"/>
        </w:rPr>
        <w:t>Para os casos que estiverem com status Fechado, não será permitido edição.</w:t>
      </w:r>
    </w:p>
    <w:p w14:paraId="4239D737" w14:textId="77777777" w:rsidR="00FB4E3A" w:rsidRDefault="00FB4E3A" w:rsidP="00FB4E3A">
      <w:pPr>
        <w:rPr>
          <w:rFonts w:cs="Arial"/>
        </w:rPr>
      </w:pPr>
    </w:p>
    <w:p w14:paraId="400230B9" w14:textId="77777777" w:rsidR="00FB4E3A" w:rsidRDefault="00FB4E3A" w:rsidP="00FB4E3A">
      <w:pPr>
        <w:rPr>
          <w:rFonts w:cs="Arial"/>
        </w:rPr>
      </w:pPr>
      <w:r>
        <w:rPr>
          <w:rFonts w:cs="Arial"/>
        </w:rPr>
        <w:t>Abaixo tela de detalhamento do caso:</w:t>
      </w:r>
    </w:p>
    <w:p w14:paraId="2F13F795" w14:textId="77777777" w:rsidR="00FB4E3A" w:rsidRDefault="00FB4E3A" w:rsidP="00FB4E3A">
      <w:pPr>
        <w:rPr>
          <w:rFonts w:cs="Arial"/>
        </w:rPr>
      </w:pPr>
    </w:p>
    <w:p w14:paraId="2C0DE8D2" w14:textId="77777777" w:rsidR="00FB4E3A" w:rsidRDefault="00FB4E3A" w:rsidP="00FB4E3A">
      <w:pPr>
        <w:rPr>
          <w:rFonts w:cs="Arial"/>
        </w:rPr>
      </w:pPr>
      <w:r>
        <w:rPr>
          <w:noProof/>
        </w:rPr>
        <w:lastRenderedPageBreak/>
        <w:drawing>
          <wp:inline distT="0" distB="0" distL="0" distR="0" wp14:anchorId="6C4326DA" wp14:editId="67366DC8">
            <wp:extent cx="6480810" cy="3208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0810" cy="3208020"/>
                    </a:xfrm>
                    <a:prstGeom prst="rect">
                      <a:avLst/>
                    </a:prstGeom>
                  </pic:spPr>
                </pic:pic>
              </a:graphicData>
            </a:graphic>
          </wp:inline>
        </w:drawing>
      </w:r>
    </w:p>
    <w:p w14:paraId="2CA98407" w14:textId="77777777" w:rsidR="00FB4E3A" w:rsidRPr="008C261B" w:rsidRDefault="00FB4E3A" w:rsidP="00FB4E3A">
      <w:pPr>
        <w:rPr>
          <w:rFonts w:cs="Arial"/>
        </w:rPr>
      </w:pPr>
    </w:p>
    <w:p w14:paraId="7E3ABBCF" w14:textId="77777777" w:rsidR="00FB4E3A" w:rsidRDefault="00FB4E3A" w:rsidP="00FB4E3A">
      <w:pPr>
        <w:rPr>
          <w:rFonts w:cs="Arial"/>
        </w:rPr>
      </w:pPr>
    </w:p>
    <w:p w14:paraId="2E43E80A" w14:textId="77777777" w:rsidR="00FB4E3A" w:rsidRDefault="00FB4E3A" w:rsidP="00FB4E3A">
      <w:pPr>
        <w:pStyle w:val="Heading4"/>
        <w:tabs>
          <w:tab w:val="clear" w:pos="1701"/>
        </w:tabs>
        <w:rPr>
          <w:szCs w:val="24"/>
        </w:rPr>
      </w:pPr>
      <w:bookmarkStart w:id="163" w:name="_Toc499303970"/>
      <w:bookmarkStart w:id="164" w:name="_Toc497588010"/>
      <w:r>
        <w:t xml:space="preserve">RGN24 - </w:t>
      </w:r>
      <w:r w:rsidRPr="006E6636">
        <w:t>As propostas deverão ser ordenadas pelo score maior para o menor, dando prioridade para as que foram inseridas em pendencia</w:t>
      </w:r>
      <w:bookmarkEnd w:id="163"/>
      <w:r w:rsidRPr="00560B3B" w:rsidDel="00976E3B">
        <w:t xml:space="preserve"> </w:t>
      </w:r>
      <w:bookmarkEnd w:id="164"/>
    </w:p>
    <w:p w14:paraId="7E299A93" w14:textId="77777777" w:rsidR="00FB4E3A" w:rsidRDefault="00FB4E3A" w:rsidP="00FB4E3A">
      <w:pPr>
        <w:jc w:val="left"/>
        <w:rPr>
          <w:rFonts w:cs="Arial"/>
          <w:color w:val="000000"/>
          <w:sz w:val="20"/>
          <w:szCs w:val="20"/>
        </w:rPr>
      </w:pPr>
    </w:p>
    <w:p w14:paraId="1D1BFC88" w14:textId="77777777" w:rsidR="00FB4E3A" w:rsidRDefault="00FB4E3A" w:rsidP="00FB4E3A">
      <w:pPr>
        <w:jc w:val="left"/>
        <w:rPr>
          <w:rFonts w:cs="Arial"/>
        </w:rPr>
      </w:pPr>
      <w:r w:rsidRPr="006E6636">
        <w:rPr>
          <w:rFonts w:cs="Arial"/>
        </w:rPr>
        <w:t>As propostas deverão ser ordenadas pelo score maior para o menor, dando prioridade para as que foram inseridas em pendencia.</w:t>
      </w:r>
      <w:r w:rsidRPr="006E6636" w:rsidDel="006E6636">
        <w:rPr>
          <w:rFonts w:cs="Arial"/>
        </w:rPr>
        <w:t xml:space="preserve"> </w:t>
      </w:r>
    </w:p>
    <w:p w14:paraId="55B39C16" w14:textId="77777777" w:rsidR="00FB4E3A" w:rsidRDefault="00FB4E3A" w:rsidP="00FB4E3A">
      <w:pPr>
        <w:jc w:val="left"/>
        <w:rPr>
          <w:rFonts w:cs="Arial"/>
          <w:color w:val="000000"/>
          <w:sz w:val="20"/>
          <w:szCs w:val="20"/>
        </w:rPr>
      </w:pPr>
    </w:p>
    <w:p w14:paraId="6677D80C" w14:textId="77777777" w:rsidR="00FB4E3A" w:rsidRPr="003A3A60" w:rsidRDefault="00FB4E3A" w:rsidP="00FB4E3A">
      <w:pPr>
        <w:rPr>
          <w:rFonts w:cs="Arial"/>
        </w:rPr>
      </w:pPr>
      <w:r w:rsidRPr="003A3A60">
        <w:rPr>
          <w:rFonts w:cs="Arial"/>
        </w:rPr>
        <w:t xml:space="preserve">Este requisito está sendo apresentado no </w:t>
      </w:r>
      <w:r>
        <w:rPr>
          <w:rFonts w:cs="Arial"/>
        </w:rPr>
        <w:t xml:space="preserve">link </w:t>
      </w:r>
      <w:hyperlink w:anchor="_Simulação_do_Funcionamento" w:history="1">
        <w:r w:rsidRPr="003A3A60">
          <w:rPr>
            <w:rStyle w:val="Hyperlink"/>
            <w:rFonts w:cs="Arial"/>
          </w:rPr>
          <w:t>Simulação do Funcionamento da Ordenação dos Casos para Tratamento</w:t>
        </w:r>
      </w:hyperlink>
      <w:r>
        <w:rPr>
          <w:rFonts w:cs="Arial"/>
        </w:rPr>
        <w:t>.</w:t>
      </w:r>
    </w:p>
    <w:p w14:paraId="1EA83F52" w14:textId="77777777" w:rsidR="00FB4E3A" w:rsidRDefault="00FB4E3A" w:rsidP="00FB4E3A">
      <w:pPr>
        <w:jc w:val="left"/>
        <w:rPr>
          <w:rFonts w:cs="Arial"/>
          <w:color w:val="000000"/>
          <w:sz w:val="20"/>
          <w:szCs w:val="20"/>
        </w:rPr>
      </w:pPr>
    </w:p>
    <w:p w14:paraId="3791E30A" w14:textId="77777777" w:rsidR="00FB4E3A" w:rsidRDefault="00FB4E3A" w:rsidP="00FB4E3A">
      <w:pPr>
        <w:pStyle w:val="Heading4"/>
        <w:tabs>
          <w:tab w:val="clear" w:pos="1701"/>
        </w:tabs>
        <w:rPr>
          <w:szCs w:val="24"/>
        </w:rPr>
      </w:pPr>
      <w:r>
        <w:t xml:space="preserve"> </w:t>
      </w:r>
      <w:bookmarkStart w:id="165" w:name="_Toc497588011"/>
      <w:bookmarkStart w:id="166" w:name="_Toc499303971"/>
      <w:r>
        <w:t>RGN25</w:t>
      </w:r>
      <w:r w:rsidRPr="00856AD2">
        <w:t xml:space="preserve"> - </w:t>
      </w:r>
      <w:r w:rsidRPr="00560B3B">
        <w:t>O front-end deverá printar todas as informações de telefones de contatos</w:t>
      </w:r>
      <w:bookmarkEnd w:id="165"/>
      <w:bookmarkEnd w:id="166"/>
    </w:p>
    <w:p w14:paraId="72BFBD96" w14:textId="77777777" w:rsidR="00FB4E3A" w:rsidRDefault="00FB4E3A" w:rsidP="00FB4E3A">
      <w:pPr>
        <w:jc w:val="left"/>
        <w:rPr>
          <w:rFonts w:cs="Arial"/>
          <w:color w:val="000000"/>
          <w:sz w:val="20"/>
          <w:szCs w:val="20"/>
        </w:rPr>
      </w:pPr>
    </w:p>
    <w:p w14:paraId="40D92438" w14:textId="77777777" w:rsidR="00FB4E3A" w:rsidRPr="00560B3B" w:rsidRDefault="00FB4E3A" w:rsidP="00FB4E3A">
      <w:pPr>
        <w:rPr>
          <w:rFonts w:cs="Arial"/>
        </w:rPr>
      </w:pPr>
      <w:r w:rsidRPr="00560B3B">
        <w:rPr>
          <w:rFonts w:cs="Arial"/>
        </w:rPr>
        <w:t>O front-end deverá printar todas as informações de telefones de contatos daquele CPF, buscando as informações nas base</w:t>
      </w:r>
      <w:r>
        <w:rPr>
          <w:rFonts w:cs="Arial"/>
        </w:rPr>
        <w:t>s</w:t>
      </w:r>
      <w:r w:rsidRPr="00560B3B">
        <w:rPr>
          <w:rFonts w:cs="Arial"/>
        </w:rPr>
        <w:t xml:space="preserve"> de dados da Oi, tais como: Siebel, STC, SAC e 31 Global.</w:t>
      </w:r>
    </w:p>
    <w:p w14:paraId="654F5494" w14:textId="77777777" w:rsidR="00FB4E3A" w:rsidRDefault="00FB4E3A" w:rsidP="00FB4E3A">
      <w:pPr>
        <w:jc w:val="left"/>
        <w:rPr>
          <w:rFonts w:cs="Arial"/>
          <w:color w:val="000000"/>
          <w:sz w:val="20"/>
          <w:szCs w:val="20"/>
        </w:rPr>
      </w:pPr>
    </w:p>
    <w:p w14:paraId="2F6CA29C" w14:textId="3AD8FA38" w:rsidR="00FB4E3A" w:rsidRDefault="00FB4E3A" w:rsidP="00FB4E3A">
      <w:pPr>
        <w:rPr>
          <w:rFonts w:cs="Arial"/>
        </w:rPr>
      </w:pPr>
      <w:r w:rsidRPr="0065795D">
        <w:rPr>
          <w:rFonts w:cs="Arial"/>
        </w:rPr>
        <w:t xml:space="preserve">Será </w:t>
      </w:r>
      <w:r w:rsidRPr="00310058">
        <w:rPr>
          <w:rFonts w:cs="Arial"/>
        </w:rPr>
        <w:t>utilizado o sistema 31 Global (somente os ativos) e os telefones no cadastro do cliente quando houver (CRM SINN – FONE_1, FONE_2 e FONE_3), desde que o</w:t>
      </w:r>
      <w:r w:rsidR="00D22F9F" w:rsidRPr="00310058">
        <w:rPr>
          <w:rFonts w:cs="Arial"/>
        </w:rPr>
        <w:t xml:space="preserve">s campos </w:t>
      </w:r>
      <w:r w:rsidR="00D22F9F" w:rsidRPr="00310058">
        <w:rPr>
          <w:b/>
          <w:bCs/>
          <w:color w:val="000000"/>
        </w:rPr>
        <w:lastRenderedPageBreak/>
        <w:t xml:space="preserve">MOTIVO_CANCELAMENTO </w:t>
      </w:r>
      <w:r w:rsidR="005E1618">
        <w:rPr>
          <w:b/>
          <w:bCs/>
          <w:color w:val="000000"/>
          <w:u w:val="single"/>
        </w:rPr>
        <w:t>E</w:t>
      </w:r>
      <w:r w:rsidR="00D22F9F" w:rsidRPr="00310058">
        <w:rPr>
          <w:b/>
          <w:bCs/>
          <w:color w:val="000000"/>
        </w:rPr>
        <w:t xml:space="preserve"> STATUS_CONTRATO</w:t>
      </w:r>
      <w:r w:rsidR="00D22F9F" w:rsidRPr="00310058">
        <w:rPr>
          <w:rFonts w:cs="Arial"/>
        </w:rPr>
        <w:t xml:space="preserve"> </w:t>
      </w:r>
      <w:r w:rsidR="000E196D">
        <w:rPr>
          <w:rFonts w:cs="Arial"/>
        </w:rPr>
        <w:t xml:space="preserve">não </w:t>
      </w:r>
      <w:r w:rsidR="00D22F9F" w:rsidRPr="00310058">
        <w:rPr>
          <w:rFonts w:cs="Arial"/>
        </w:rPr>
        <w:t>estejam</w:t>
      </w:r>
      <w:r w:rsidRPr="00310058">
        <w:rPr>
          <w:rFonts w:cs="Arial"/>
        </w:rPr>
        <w:t xml:space="preserve"> marcado</w:t>
      </w:r>
      <w:r w:rsidR="00D22F9F" w:rsidRPr="00310058">
        <w:rPr>
          <w:rFonts w:cs="Arial"/>
        </w:rPr>
        <w:t>s</w:t>
      </w:r>
      <w:r w:rsidRPr="00310058">
        <w:rPr>
          <w:rFonts w:cs="Arial"/>
        </w:rPr>
        <w:t xml:space="preserve"> como Fraude, excluindo as repetições.</w:t>
      </w:r>
      <w:r w:rsidRPr="0065795D">
        <w:rPr>
          <w:rFonts w:cs="Arial"/>
        </w:rPr>
        <w:t xml:space="preserve"> </w:t>
      </w:r>
      <w:r>
        <w:rPr>
          <w:rFonts w:cs="Arial"/>
        </w:rPr>
        <w:t>P</w:t>
      </w:r>
      <w:r w:rsidRPr="0065795D">
        <w:rPr>
          <w:rFonts w:cs="Arial"/>
        </w:rPr>
        <w:t>ara buscar informações referentes a telefones de contato.</w:t>
      </w:r>
    </w:p>
    <w:p w14:paraId="1A0585FB" w14:textId="77777777" w:rsidR="00D22F9F" w:rsidRDefault="00D22F9F" w:rsidP="00FB4E3A">
      <w:pPr>
        <w:rPr>
          <w:rFonts w:cs="Arial"/>
        </w:rPr>
      </w:pPr>
    </w:p>
    <w:p w14:paraId="60F1A148" w14:textId="6FA56BED" w:rsidR="00D22F9F" w:rsidRDefault="00D22F9F" w:rsidP="00FB4E3A">
      <w:pPr>
        <w:rPr>
          <w:rFonts w:cs="Arial"/>
        </w:rPr>
      </w:pPr>
      <w:r>
        <w:rPr>
          <w:rFonts w:cs="Arial"/>
        </w:rPr>
        <w:t>Identificação dos valores para identificaçao de Fraude:</w:t>
      </w:r>
    </w:p>
    <w:p w14:paraId="3E2013D3" w14:textId="77777777" w:rsidR="00D22F9F" w:rsidRDefault="00D22F9F" w:rsidP="00FB4E3A">
      <w:pPr>
        <w:rPr>
          <w:rFonts w:cs="Arial"/>
        </w:rPr>
      </w:pPr>
    </w:p>
    <w:tbl>
      <w:tblPr>
        <w:tblW w:w="3261" w:type="pct"/>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50"/>
      </w:tblGrid>
      <w:tr w:rsidR="00A45E28" w14:paraId="3DB0296C"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0E85CA57" w14:textId="77777777" w:rsidR="00A45E28" w:rsidRDefault="00A45E28">
            <w:pPr>
              <w:rPr>
                <w:rFonts w:ascii="Calibri" w:hAnsi="Calibri"/>
                <w:b/>
                <w:bCs/>
                <w:color w:val="000000"/>
                <w:sz w:val="22"/>
                <w:szCs w:val="22"/>
              </w:rPr>
            </w:pPr>
            <w:r>
              <w:rPr>
                <w:b/>
                <w:bCs/>
                <w:color w:val="000000"/>
              </w:rPr>
              <w:t>MOTIVO_CANCELAMENTO</w:t>
            </w:r>
          </w:p>
        </w:tc>
      </w:tr>
      <w:tr w:rsidR="00A45E28" w14:paraId="57AF8A46"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2A31E875" w14:textId="77777777" w:rsidR="00A45E28" w:rsidRDefault="00A45E28">
            <w:pPr>
              <w:rPr>
                <w:color w:val="000000"/>
              </w:rPr>
            </w:pPr>
            <w:r>
              <w:rPr>
                <w:color w:val="000000"/>
              </w:rPr>
              <w:t>Fraude</w:t>
            </w:r>
          </w:p>
        </w:tc>
      </w:tr>
      <w:tr w:rsidR="00A45E28" w14:paraId="51733AC3"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04587AFF" w14:textId="77777777" w:rsidR="00A45E28" w:rsidRDefault="00A45E28">
            <w:pPr>
              <w:rPr>
                <w:color w:val="000000"/>
              </w:rPr>
            </w:pPr>
            <w:r>
              <w:rPr>
                <w:color w:val="000000"/>
              </w:rPr>
              <w:t>Fraude: Cliente não solicitou</w:t>
            </w:r>
          </w:p>
        </w:tc>
      </w:tr>
      <w:tr w:rsidR="00A45E28" w14:paraId="065FB69E"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4CA23889" w14:textId="77777777" w:rsidR="00A45E28" w:rsidRDefault="00A45E28">
            <w:pPr>
              <w:rPr>
                <w:color w:val="000000"/>
              </w:rPr>
            </w:pPr>
            <w:r>
              <w:rPr>
                <w:color w:val="000000"/>
              </w:rPr>
              <w:t>A Pedido da Regional: KFI/Regional de Risco</w:t>
            </w:r>
          </w:p>
        </w:tc>
      </w:tr>
      <w:tr w:rsidR="00A45E28" w14:paraId="4F68E8BB"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20ED6C85" w14:textId="77777777" w:rsidR="00A45E28" w:rsidRDefault="00A45E28">
            <w:pPr>
              <w:rPr>
                <w:color w:val="000000"/>
              </w:rPr>
            </w:pPr>
            <w:r>
              <w:rPr>
                <w:color w:val="000000"/>
              </w:rPr>
              <w:t>Processo Interno: Erro de vendas/Cadastro</w:t>
            </w:r>
          </w:p>
        </w:tc>
      </w:tr>
      <w:tr w:rsidR="00A45E28" w14:paraId="7086F44B"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06B5338A" w14:textId="77777777" w:rsidR="00A45E28" w:rsidRDefault="00A45E28">
            <w:pPr>
              <w:rPr>
                <w:color w:val="000000"/>
              </w:rPr>
            </w:pPr>
            <w:r>
              <w:rPr>
                <w:color w:val="000000"/>
              </w:rPr>
              <w:t>Fraude: Contato sem sucesso</w:t>
            </w:r>
          </w:p>
        </w:tc>
      </w:tr>
      <w:tr w:rsidR="00A45E28" w14:paraId="14C8E274"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0456E62C" w14:textId="77777777" w:rsidR="00A45E28" w:rsidRDefault="00A45E28">
            <w:pPr>
              <w:rPr>
                <w:color w:val="000000"/>
              </w:rPr>
            </w:pPr>
            <w:r>
              <w:rPr>
                <w:color w:val="000000"/>
              </w:rPr>
              <w:t>Fraude: Cliente Titular Falecido</w:t>
            </w:r>
          </w:p>
        </w:tc>
      </w:tr>
      <w:tr w:rsidR="00A45E28" w14:paraId="2E1F0B67"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79A44604" w14:textId="77777777" w:rsidR="00A45E28" w:rsidRDefault="00A45E28">
            <w:pPr>
              <w:rPr>
                <w:color w:val="000000"/>
              </w:rPr>
            </w:pPr>
            <w:r>
              <w:rPr>
                <w:color w:val="000000"/>
              </w:rPr>
              <w:t>Processo Interno: cliente desistiu da solicitação</w:t>
            </w:r>
          </w:p>
        </w:tc>
      </w:tr>
      <w:tr w:rsidR="00A45E28" w14:paraId="7CF4262E"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7805434F" w14:textId="77777777" w:rsidR="00A45E28" w:rsidRDefault="00A45E28">
            <w:pPr>
              <w:rPr>
                <w:color w:val="000000"/>
              </w:rPr>
            </w:pPr>
            <w:r>
              <w:rPr>
                <w:color w:val="000000"/>
              </w:rPr>
              <w:t>Fraude: KFI/Regional de Risco (Suspeito)</w:t>
            </w:r>
          </w:p>
        </w:tc>
      </w:tr>
      <w:tr w:rsidR="00A45E28" w14:paraId="1B748796"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3D69B5E9" w14:textId="77777777" w:rsidR="00A45E28" w:rsidRDefault="00A45E28">
            <w:pPr>
              <w:rPr>
                <w:color w:val="000000"/>
              </w:rPr>
            </w:pPr>
            <w:r>
              <w:rPr>
                <w:color w:val="000000"/>
              </w:rPr>
              <w:t>Fraude: CPF Divergente (Dados de um cliente CPF de outro)</w:t>
            </w:r>
          </w:p>
        </w:tc>
      </w:tr>
      <w:tr w:rsidR="00A45E28" w14:paraId="7E157C2B"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60823419" w14:textId="77777777" w:rsidR="00A45E28" w:rsidRDefault="00A45E28">
            <w:pPr>
              <w:rPr>
                <w:color w:val="000000"/>
              </w:rPr>
            </w:pPr>
            <w:r>
              <w:rPr>
                <w:color w:val="000000"/>
              </w:rPr>
              <w:t>CANCELAMENTO POR FRAUDE</w:t>
            </w:r>
          </w:p>
        </w:tc>
      </w:tr>
      <w:tr w:rsidR="00A45E28" w14:paraId="3341BB44"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19497CB4" w14:textId="77777777" w:rsidR="00A45E28" w:rsidRDefault="00A45E28">
            <w:pPr>
              <w:rPr>
                <w:color w:val="000000"/>
              </w:rPr>
            </w:pPr>
            <w:r>
              <w:rPr>
                <w:color w:val="000000"/>
              </w:rPr>
              <w:t>Fraude: Blacklist</w:t>
            </w:r>
          </w:p>
        </w:tc>
      </w:tr>
      <w:tr w:rsidR="00A45E28" w14:paraId="2659D5AE"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7BB9EA2E" w14:textId="77777777" w:rsidR="00A45E28" w:rsidRDefault="00A45E28">
            <w:pPr>
              <w:rPr>
                <w:color w:val="000000"/>
              </w:rPr>
            </w:pPr>
            <w:r>
              <w:rPr>
                <w:color w:val="000000"/>
              </w:rPr>
              <w:t>Processo Interno: Erro de vendas/Cadastro</w:t>
            </w:r>
          </w:p>
        </w:tc>
      </w:tr>
      <w:tr w:rsidR="00A45E28" w14:paraId="193B599F"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5F674E7F" w14:textId="77777777" w:rsidR="00A45E28" w:rsidRDefault="00A45E28">
            <w:pPr>
              <w:rPr>
                <w:color w:val="000000"/>
              </w:rPr>
            </w:pPr>
            <w:r>
              <w:rPr>
                <w:color w:val="000000"/>
              </w:rPr>
              <w:t>Fraude: KFI/Regional de Risco (Suspeito)</w:t>
            </w:r>
          </w:p>
        </w:tc>
      </w:tr>
      <w:tr w:rsidR="00A45E28" w14:paraId="6CACCB11"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14E9E96E" w14:textId="77777777" w:rsidR="00A45E28" w:rsidRDefault="00A45E28">
            <w:pPr>
              <w:rPr>
                <w:color w:val="000000"/>
              </w:rPr>
            </w:pPr>
            <w:r>
              <w:rPr>
                <w:color w:val="000000"/>
              </w:rPr>
              <w:t>A Pedido da Regional: KFI/Regional de Risco</w:t>
            </w:r>
          </w:p>
        </w:tc>
      </w:tr>
      <w:tr w:rsidR="00A45E28" w14:paraId="198C548E"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3BF74E87" w14:textId="77777777" w:rsidR="00A45E28" w:rsidRDefault="00A45E28">
            <w:pPr>
              <w:rPr>
                <w:color w:val="000000"/>
              </w:rPr>
            </w:pPr>
            <w:r>
              <w:rPr>
                <w:color w:val="000000"/>
              </w:rPr>
              <w:t>Processo Interno: Erro de vendas/Cadastro</w:t>
            </w:r>
          </w:p>
        </w:tc>
      </w:tr>
      <w:tr w:rsidR="00A45E28" w14:paraId="5AA40EE6"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37949850" w14:textId="77777777" w:rsidR="00A45E28" w:rsidRDefault="00A45E28">
            <w:pPr>
              <w:rPr>
                <w:color w:val="000000"/>
              </w:rPr>
            </w:pPr>
            <w:r>
              <w:rPr>
                <w:color w:val="000000"/>
              </w:rPr>
              <w:t>A Pedido da Regional: KFI/Regional de Risco</w:t>
            </w:r>
          </w:p>
        </w:tc>
      </w:tr>
    </w:tbl>
    <w:p w14:paraId="46EF0B48" w14:textId="77777777" w:rsidR="0005321D" w:rsidRDefault="0005321D" w:rsidP="00FB4E3A">
      <w:pPr>
        <w:rPr>
          <w:rFonts w:cs="Arial"/>
        </w:rPr>
      </w:pPr>
    </w:p>
    <w:p w14:paraId="5B90B3C7" w14:textId="77777777" w:rsidR="0005321D" w:rsidRDefault="0005321D" w:rsidP="00FB4E3A">
      <w:pPr>
        <w:rPr>
          <w:rFonts w:cs="Arial"/>
        </w:rPr>
      </w:pPr>
    </w:p>
    <w:tbl>
      <w:tblPr>
        <w:tblW w:w="1409" w:type="pct"/>
        <w:tblInd w:w="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74"/>
      </w:tblGrid>
      <w:tr w:rsidR="0005321D" w14:paraId="4C2E8650"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77D547C0" w14:textId="77777777" w:rsidR="0005321D" w:rsidRDefault="0005321D">
            <w:pPr>
              <w:rPr>
                <w:rFonts w:ascii="Calibri" w:hAnsi="Calibri"/>
                <w:b/>
                <w:bCs/>
                <w:color w:val="000000"/>
                <w:sz w:val="22"/>
                <w:szCs w:val="22"/>
              </w:rPr>
            </w:pPr>
            <w:r>
              <w:rPr>
                <w:b/>
                <w:bCs/>
                <w:color w:val="000000"/>
              </w:rPr>
              <w:t>STATUS_CONTRATO</w:t>
            </w:r>
          </w:p>
        </w:tc>
      </w:tr>
      <w:tr w:rsidR="0005321D" w14:paraId="4668A3D9"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2FE384C1" w14:textId="77777777" w:rsidR="0005321D" w:rsidRDefault="0005321D">
            <w:pPr>
              <w:rPr>
                <w:color w:val="000000"/>
              </w:rPr>
            </w:pPr>
            <w:r>
              <w:rPr>
                <w:color w:val="000000"/>
              </w:rPr>
              <w:t>SUSPEITO DE FRAUDE</w:t>
            </w:r>
          </w:p>
        </w:tc>
      </w:tr>
      <w:tr w:rsidR="0005321D" w14:paraId="5D3FABB4" w14:textId="77777777" w:rsidTr="0031305A">
        <w:trPr>
          <w:trHeight w:val="300"/>
        </w:trPr>
        <w:tc>
          <w:tcPr>
            <w:tcW w:w="5000" w:type="pct"/>
            <w:shd w:val="clear" w:color="auto" w:fill="auto"/>
            <w:noWrap/>
            <w:tcMar>
              <w:top w:w="0" w:type="dxa"/>
              <w:left w:w="70" w:type="dxa"/>
              <w:bottom w:w="0" w:type="dxa"/>
              <w:right w:w="70" w:type="dxa"/>
            </w:tcMar>
            <w:vAlign w:val="bottom"/>
            <w:hideMark/>
          </w:tcPr>
          <w:p w14:paraId="37629D77" w14:textId="77777777" w:rsidR="0005321D" w:rsidRDefault="0005321D">
            <w:pPr>
              <w:rPr>
                <w:color w:val="000000"/>
              </w:rPr>
            </w:pPr>
            <w:r>
              <w:rPr>
                <w:color w:val="000000"/>
              </w:rPr>
              <w:t>PROPOSTA RECUSADA</w:t>
            </w:r>
          </w:p>
        </w:tc>
      </w:tr>
    </w:tbl>
    <w:p w14:paraId="14B0C71A" w14:textId="77777777" w:rsidR="0005321D" w:rsidRDefault="0005321D" w:rsidP="00FB4E3A">
      <w:pPr>
        <w:rPr>
          <w:rFonts w:cs="Arial"/>
        </w:rPr>
      </w:pPr>
    </w:p>
    <w:p w14:paraId="62DC8597" w14:textId="77777777" w:rsidR="00A45E28" w:rsidRDefault="00A45E28" w:rsidP="00FB4E3A">
      <w:pPr>
        <w:rPr>
          <w:rFonts w:cs="Arial"/>
        </w:rPr>
      </w:pPr>
    </w:p>
    <w:p w14:paraId="23359502" w14:textId="77777777" w:rsidR="00FB4E3A" w:rsidRDefault="00FB4E3A" w:rsidP="00FB4E3A">
      <w:pPr>
        <w:rPr>
          <w:rFonts w:cs="Arial"/>
        </w:rPr>
      </w:pPr>
      <w:r w:rsidRPr="0065795D">
        <w:rPr>
          <w:rFonts w:cs="Arial"/>
        </w:rPr>
        <w:t>A informação ficará disponível conforme demostrado abaixo:</w:t>
      </w:r>
    </w:p>
    <w:p w14:paraId="59A23BE0" w14:textId="77777777" w:rsidR="00FB4E3A" w:rsidRDefault="00FB4E3A" w:rsidP="00FB4E3A">
      <w:pPr>
        <w:rPr>
          <w:rFonts w:cs="Arial"/>
        </w:rPr>
      </w:pPr>
    </w:p>
    <w:p w14:paraId="3FDFEB86" w14:textId="77777777" w:rsidR="00FB4E3A" w:rsidRDefault="00FB4E3A" w:rsidP="00FB4E3A">
      <w:pPr>
        <w:rPr>
          <w:rFonts w:cs="Arial"/>
        </w:rPr>
      </w:pPr>
      <w:r>
        <w:rPr>
          <w:noProof/>
        </w:rPr>
        <w:lastRenderedPageBreak/>
        <w:drawing>
          <wp:inline distT="0" distB="0" distL="0" distR="0" wp14:anchorId="2E1E83C6" wp14:editId="63B20EE8">
            <wp:extent cx="6480810" cy="3277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0810" cy="3277870"/>
                    </a:xfrm>
                    <a:prstGeom prst="rect">
                      <a:avLst/>
                    </a:prstGeom>
                  </pic:spPr>
                </pic:pic>
              </a:graphicData>
            </a:graphic>
          </wp:inline>
        </w:drawing>
      </w:r>
    </w:p>
    <w:p w14:paraId="0C5B43C8" w14:textId="77777777" w:rsidR="00FB4E3A" w:rsidRDefault="00FB4E3A" w:rsidP="00FB4E3A">
      <w:pPr>
        <w:rPr>
          <w:rFonts w:cs="Arial"/>
        </w:rPr>
      </w:pPr>
    </w:p>
    <w:p w14:paraId="244409CD" w14:textId="77777777" w:rsidR="00FB4E3A" w:rsidRDefault="00FB4E3A" w:rsidP="00FB4E3A">
      <w:pPr>
        <w:rPr>
          <w:rFonts w:cs="Arial"/>
        </w:rPr>
      </w:pPr>
      <w:r>
        <w:rPr>
          <w:rFonts w:cs="Arial"/>
        </w:rPr>
        <w:t xml:space="preserve">Os telefones deverão ser apresentados da seguinte forma: (DDD) PREFIXO – MCDU. </w:t>
      </w:r>
    </w:p>
    <w:p w14:paraId="6138D583" w14:textId="77777777" w:rsidR="00FB4E3A" w:rsidRDefault="00FB4E3A" w:rsidP="00FB4E3A">
      <w:pPr>
        <w:rPr>
          <w:rFonts w:cs="Arial"/>
        </w:rPr>
      </w:pPr>
    </w:p>
    <w:p w14:paraId="5C63ECD6" w14:textId="77777777" w:rsidR="00FB4E3A" w:rsidRPr="0065795D" w:rsidRDefault="00FB4E3A" w:rsidP="00FB4E3A">
      <w:pPr>
        <w:rPr>
          <w:rFonts w:cs="Arial"/>
        </w:rPr>
      </w:pPr>
      <w:r>
        <w:rPr>
          <w:rFonts w:cs="Arial"/>
        </w:rPr>
        <w:t>Deve ser apresentado Numero do telefone e Fonte de Origem. Os telefones devem ser ordenado por fonte (1º CRM SINN/ 2º 31 Global). Caso haja repetição, considerar o primeiro apresentado pela ordenação de fontes.</w:t>
      </w:r>
    </w:p>
    <w:p w14:paraId="0081BD51" w14:textId="77777777" w:rsidR="00FB4E3A" w:rsidRDefault="00FB4E3A" w:rsidP="00FB4E3A">
      <w:pPr>
        <w:jc w:val="left"/>
        <w:rPr>
          <w:rFonts w:cs="Arial"/>
          <w:color w:val="000000"/>
          <w:sz w:val="20"/>
          <w:szCs w:val="20"/>
        </w:rPr>
      </w:pPr>
    </w:p>
    <w:p w14:paraId="0C486B4D" w14:textId="77777777" w:rsidR="00FB4E3A" w:rsidRDefault="00FB4E3A" w:rsidP="00FB4E3A">
      <w:pPr>
        <w:pStyle w:val="Heading4"/>
        <w:tabs>
          <w:tab w:val="clear" w:pos="1701"/>
        </w:tabs>
        <w:rPr>
          <w:szCs w:val="24"/>
        </w:rPr>
      </w:pPr>
      <w:r>
        <w:t xml:space="preserve"> </w:t>
      </w:r>
      <w:bookmarkStart w:id="167" w:name="_Toc497588012"/>
      <w:bookmarkStart w:id="168" w:name="_Toc499303972"/>
      <w:r>
        <w:t>RGN26</w:t>
      </w:r>
      <w:r w:rsidRPr="00856AD2">
        <w:t xml:space="preserve"> - </w:t>
      </w:r>
      <w:r w:rsidRPr="00560B3B">
        <w:t>Deverá haver no sitema o registro das tentativas de contato realizadas pelo operador</w:t>
      </w:r>
      <w:bookmarkEnd w:id="167"/>
      <w:bookmarkEnd w:id="168"/>
    </w:p>
    <w:p w14:paraId="51491628" w14:textId="77777777" w:rsidR="00FB4E3A" w:rsidRDefault="00FB4E3A" w:rsidP="00FB4E3A">
      <w:pPr>
        <w:jc w:val="left"/>
        <w:rPr>
          <w:rFonts w:cs="Arial"/>
          <w:color w:val="000000"/>
          <w:sz w:val="20"/>
          <w:szCs w:val="20"/>
        </w:rPr>
      </w:pPr>
    </w:p>
    <w:p w14:paraId="7BE3CFD0" w14:textId="77777777" w:rsidR="00FB4E3A" w:rsidRDefault="00FB4E3A" w:rsidP="00FB4E3A">
      <w:pPr>
        <w:rPr>
          <w:rFonts w:cs="Arial"/>
        </w:rPr>
      </w:pPr>
      <w:r w:rsidRPr="00560B3B">
        <w:rPr>
          <w:rFonts w:cs="Arial"/>
        </w:rPr>
        <w:t>Deverá haver no sitema o registro das tentativas de contato realizadas pelo operador. Com os campos:</w:t>
      </w:r>
    </w:p>
    <w:p w14:paraId="6DA84776" w14:textId="77777777" w:rsidR="00FB4E3A" w:rsidRDefault="00FB4E3A" w:rsidP="00FB4E3A">
      <w:pPr>
        <w:rPr>
          <w:rFonts w:cs="Arial"/>
        </w:rPr>
      </w:pPr>
      <w:r w:rsidRPr="00560B3B">
        <w:rPr>
          <w:rFonts w:cs="Arial"/>
        </w:rPr>
        <w:br/>
        <w:t xml:space="preserve">Telefone </w:t>
      </w:r>
      <w:r w:rsidRPr="00560B3B">
        <w:rPr>
          <w:rFonts w:cs="Arial"/>
        </w:rPr>
        <w:br/>
        <w:t>Falou com?</w:t>
      </w:r>
    </w:p>
    <w:p w14:paraId="6BCA5F18" w14:textId="77777777" w:rsidR="00FB4E3A" w:rsidRDefault="00FB4E3A" w:rsidP="00FB4E3A">
      <w:pPr>
        <w:rPr>
          <w:rFonts w:cs="Arial"/>
        </w:rPr>
      </w:pPr>
      <w:r w:rsidRPr="00560B3B">
        <w:rPr>
          <w:rFonts w:cs="Arial"/>
        </w:rPr>
        <w:t>Observações:</w:t>
      </w:r>
    </w:p>
    <w:p w14:paraId="4DAF04D8" w14:textId="77777777" w:rsidR="00FB4E3A" w:rsidRDefault="00FB4E3A" w:rsidP="00FB4E3A">
      <w:pPr>
        <w:rPr>
          <w:rFonts w:cs="Arial"/>
        </w:rPr>
      </w:pPr>
      <w:r w:rsidRPr="00560B3B">
        <w:rPr>
          <w:rFonts w:cs="Arial"/>
        </w:rPr>
        <w:t>Contato realizado? (Sim/Não)</w:t>
      </w:r>
    </w:p>
    <w:p w14:paraId="4E59A650" w14:textId="77777777" w:rsidR="00FB4E3A" w:rsidRDefault="00FB4E3A" w:rsidP="00FB4E3A">
      <w:pPr>
        <w:rPr>
          <w:rFonts w:cs="Arial"/>
        </w:rPr>
      </w:pPr>
    </w:p>
    <w:p w14:paraId="604E2EB7" w14:textId="77777777" w:rsidR="00FB4E3A" w:rsidRDefault="00FB4E3A" w:rsidP="00FB4E3A">
      <w:pPr>
        <w:rPr>
          <w:rFonts w:cs="Arial"/>
        </w:rPr>
      </w:pPr>
      <w:r>
        <w:rPr>
          <w:rFonts w:cs="Arial"/>
        </w:rPr>
        <w:lastRenderedPageBreak/>
        <w:t>Para este requisito será criado uma aba chamada “Tentativas de Contato” contendo os registros de contatos realizados, assim como a possibilidade de inclusão de novos registros relacionados ao caso.</w:t>
      </w:r>
    </w:p>
    <w:p w14:paraId="326312A6" w14:textId="77777777" w:rsidR="00FB4E3A" w:rsidRDefault="00FB4E3A" w:rsidP="00FB4E3A">
      <w:pPr>
        <w:rPr>
          <w:rFonts w:cs="Arial"/>
        </w:rPr>
      </w:pPr>
    </w:p>
    <w:p w14:paraId="1DCF40ED" w14:textId="77777777" w:rsidR="00FB4E3A" w:rsidRDefault="00FB4E3A" w:rsidP="00FB4E3A">
      <w:pPr>
        <w:rPr>
          <w:rFonts w:cs="Arial"/>
        </w:rPr>
      </w:pPr>
      <w:r>
        <w:rPr>
          <w:rFonts w:cs="Arial"/>
        </w:rPr>
        <w:t>Abaixo o modelo de como será apresentado a informação:</w:t>
      </w:r>
    </w:p>
    <w:p w14:paraId="32FA76AD" w14:textId="77777777" w:rsidR="00FB4E3A" w:rsidRDefault="00FB4E3A" w:rsidP="00FB4E3A">
      <w:pPr>
        <w:rPr>
          <w:rFonts w:cs="Arial"/>
        </w:rPr>
      </w:pPr>
    </w:p>
    <w:p w14:paraId="4DA795A0" w14:textId="77777777" w:rsidR="00FB4E3A" w:rsidRPr="00560B3B" w:rsidRDefault="00FB4E3A" w:rsidP="00FB4E3A">
      <w:pPr>
        <w:rPr>
          <w:rFonts w:cs="Arial"/>
        </w:rPr>
      </w:pPr>
      <w:r>
        <w:rPr>
          <w:noProof/>
        </w:rPr>
        <w:drawing>
          <wp:inline distT="0" distB="0" distL="0" distR="0" wp14:anchorId="40F2BB2A" wp14:editId="3B030EC7">
            <wp:extent cx="6480810" cy="3303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0810" cy="3303270"/>
                    </a:xfrm>
                    <a:prstGeom prst="rect">
                      <a:avLst/>
                    </a:prstGeom>
                  </pic:spPr>
                </pic:pic>
              </a:graphicData>
            </a:graphic>
          </wp:inline>
        </w:drawing>
      </w:r>
    </w:p>
    <w:p w14:paraId="3123FF9B" w14:textId="77777777" w:rsidR="00FB4E3A" w:rsidRDefault="00FB4E3A" w:rsidP="00FB4E3A">
      <w:pPr>
        <w:jc w:val="left"/>
        <w:rPr>
          <w:rFonts w:cs="Arial"/>
          <w:color w:val="000000"/>
          <w:sz w:val="20"/>
          <w:szCs w:val="20"/>
        </w:rPr>
      </w:pPr>
    </w:p>
    <w:p w14:paraId="4D11A70A" w14:textId="77777777" w:rsidR="00FB4E3A" w:rsidRDefault="00FB4E3A" w:rsidP="00FB4E3A">
      <w:pPr>
        <w:jc w:val="left"/>
        <w:rPr>
          <w:rFonts w:cs="Arial"/>
          <w:color w:val="000000"/>
          <w:sz w:val="20"/>
          <w:szCs w:val="20"/>
        </w:rPr>
      </w:pPr>
    </w:p>
    <w:p w14:paraId="3941FA48" w14:textId="77777777" w:rsidR="00FB4E3A" w:rsidRDefault="00FB4E3A" w:rsidP="00FB4E3A">
      <w:pPr>
        <w:pStyle w:val="Heading4"/>
        <w:tabs>
          <w:tab w:val="clear" w:pos="1701"/>
        </w:tabs>
        <w:rPr>
          <w:szCs w:val="24"/>
        </w:rPr>
      </w:pPr>
      <w:r>
        <w:t xml:space="preserve"> </w:t>
      </w:r>
      <w:bookmarkStart w:id="169" w:name="_Toc497588013"/>
      <w:bookmarkStart w:id="170" w:name="_Toc499303973"/>
      <w:r>
        <w:t>RGN27</w:t>
      </w:r>
      <w:r w:rsidRPr="00856AD2">
        <w:t xml:space="preserve"> - </w:t>
      </w:r>
      <w:r w:rsidRPr="00560B3B">
        <w:t>Caso o operador entre em contato com um dos contatos lis</w:t>
      </w:r>
      <w:r>
        <w:t xml:space="preserve">tado pelo sistema, deverá haver </w:t>
      </w:r>
      <w:r w:rsidRPr="00560B3B">
        <w:t>um botão para que o contato discado seja associado ao registro da tentativa.</w:t>
      </w:r>
      <w:bookmarkEnd w:id="169"/>
      <w:bookmarkEnd w:id="170"/>
    </w:p>
    <w:p w14:paraId="332B7938" w14:textId="77777777" w:rsidR="00FB4E3A" w:rsidRDefault="00FB4E3A" w:rsidP="00FB4E3A">
      <w:pPr>
        <w:jc w:val="left"/>
        <w:rPr>
          <w:rFonts w:cs="Arial"/>
          <w:color w:val="000000"/>
          <w:sz w:val="20"/>
          <w:szCs w:val="20"/>
        </w:rPr>
      </w:pPr>
    </w:p>
    <w:p w14:paraId="25D623C0" w14:textId="77777777" w:rsidR="00FB4E3A" w:rsidRPr="00560B3B" w:rsidRDefault="00FB4E3A" w:rsidP="00FB4E3A">
      <w:pPr>
        <w:rPr>
          <w:rFonts w:cs="Arial"/>
        </w:rPr>
      </w:pPr>
      <w:r w:rsidRPr="00560B3B">
        <w:rPr>
          <w:rFonts w:cs="Arial"/>
        </w:rPr>
        <w:t>Caso o operador entre em contato com um dos contatos lis</w:t>
      </w:r>
      <w:r>
        <w:rPr>
          <w:rFonts w:cs="Arial"/>
        </w:rPr>
        <w:t xml:space="preserve">tado pelo sistema, deverá haver </w:t>
      </w:r>
      <w:r w:rsidRPr="00560B3B">
        <w:rPr>
          <w:rFonts w:cs="Arial"/>
        </w:rPr>
        <w:t>um botão para que o contato discado seja associado ao registro da tentativa.</w:t>
      </w:r>
    </w:p>
    <w:p w14:paraId="23263E64" w14:textId="77777777" w:rsidR="00FB4E3A" w:rsidRDefault="00FB4E3A" w:rsidP="00FB4E3A">
      <w:pPr>
        <w:jc w:val="left"/>
        <w:rPr>
          <w:rFonts w:cs="Arial"/>
          <w:color w:val="000000"/>
          <w:sz w:val="20"/>
          <w:szCs w:val="20"/>
        </w:rPr>
      </w:pPr>
    </w:p>
    <w:p w14:paraId="0D343A4E" w14:textId="77777777" w:rsidR="00FB4E3A" w:rsidRDefault="00FB4E3A" w:rsidP="00FB4E3A">
      <w:pPr>
        <w:rPr>
          <w:rFonts w:cs="Arial"/>
        </w:rPr>
      </w:pPr>
      <w:r w:rsidRPr="00AD4863">
        <w:rPr>
          <w:rFonts w:cs="Arial"/>
        </w:rPr>
        <w:t xml:space="preserve">Será criado ao lado dos </w:t>
      </w:r>
      <w:r>
        <w:rPr>
          <w:rFonts w:cs="Arial"/>
        </w:rPr>
        <w:t xml:space="preserve">números de telefones de </w:t>
      </w:r>
      <w:r w:rsidRPr="00AD4863">
        <w:rPr>
          <w:rFonts w:cs="Arial"/>
        </w:rPr>
        <w:t>contato um botão para que possa adicionar o telefone utilizado na lista de inserção, desta forma evitando que o operador tenha que copiar ou digitar o numero.</w:t>
      </w:r>
    </w:p>
    <w:p w14:paraId="27AD69C0" w14:textId="77777777" w:rsidR="00FB4E3A" w:rsidRDefault="00FB4E3A" w:rsidP="00FB4E3A">
      <w:pPr>
        <w:rPr>
          <w:rFonts w:cs="Arial"/>
        </w:rPr>
      </w:pPr>
    </w:p>
    <w:p w14:paraId="42BEB30E" w14:textId="77777777" w:rsidR="00FB4E3A" w:rsidRDefault="00FB4E3A" w:rsidP="00FB4E3A">
      <w:pPr>
        <w:rPr>
          <w:rFonts w:cs="Arial"/>
        </w:rPr>
      </w:pPr>
      <w:r>
        <w:rPr>
          <w:rFonts w:cs="Arial"/>
        </w:rPr>
        <w:t>Abaixo o modelo de como será apresentado a informação:</w:t>
      </w:r>
    </w:p>
    <w:p w14:paraId="28E804CB" w14:textId="77777777" w:rsidR="00FB4E3A" w:rsidRDefault="00FB4E3A" w:rsidP="00FB4E3A">
      <w:pPr>
        <w:jc w:val="left"/>
        <w:rPr>
          <w:rFonts w:cs="Arial"/>
          <w:color w:val="000000"/>
          <w:sz w:val="20"/>
          <w:szCs w:val="20"/>
        </w:rPr>
      </w:pPr>
    </w:p>
    <w:p w14:paraId="680C9804" w14:textId="77777777" w:rsidR="00FB4E3A" w:rsidRDefault="00FB4E3A" w:rsidP="00FB4E3A">
      <w:pPr>
        <w:jc w:val="left"/>
        <w:rPr>
          <w:rFonts w:cs="Arial"/>
          <w:color w:val="000000"/>
          <w:sz w:val="20"/>
          <w:szCs w:val="20"/>
        </w:rPr>
      </w:pPr>
      <w:r>
        <w:rPr>
          <w:noProof/>
        </w:rPr>
        <w:drawing>
          <wp:inline distT="0" distB="0" distL="0" distR="0" wp14:anchorId="7F5ABDEF" wp14:editId="57356B44">
            <wp:extent cx="6480810" cy="3288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0810" cy="3288030"/>
                    </a:xfrm>
                    <a:prstGeom prst="rect">
                      <a:avLst/>
                    </a:prstGeom>
                  </pic:spPr>
                </pic:pic>
              </a:graphicData>
            </a:graphic>
          </wp:inline>
        </w:drawing>
      </w:r>
    </w:p>
    <w:p w14:paraId="4630BB1A" w14:textId="77777777" w:rsidR="00FB4E3A" w:rsidRDefault="00FB4E3A" w:rsidP="00FB4E3A">
      <w:pPr>
        <w:jc w:val="left"/>
        <w:rPr>
          <w:rFonts w:cs="Arial"/>
          <w:color w:val="000000"/>
          <w:sz w:val="20"/>
          <w:szCs w:val="20"/>
        </w:rPr>
      </w:pPr>
    </w:p>
    <w:p w14:paraId="5686B2A1" w14:textId="77777777" w:rsidR="00FB4E3A" w:rsidRDefault="00FB4E3A" w:rsidP="00FB4E3A">
      <w:pPr>
        <w:jc w:val="left"/>
        <w:rPr>
          <w:rFonts w:cs="Arial"/>
          <w:color w:val="000000"/>
          <w:sz w:val="20"/>
          <w:szCs w:val="20"/>
        </w:rPr>
      </w:pPr>
    </w:p>
    <w:p w14:paraId="087FB0B2" w14:textId="77777777" w:rsidR="00FB4E3A" w:rsidRPr="00391E92" w:rsidRDefault="00FB4E3A" w:rsidP="00FB4E3A">
      <w:pPr>
        <w:rPr>
          <w:rFonts w:cs="Arial"/>
        </w:rPr>
      </w:pPr>
      <w:r w:rsidRPr="00391E92">
        <w:rPr>
          <w:rFonts w:cs="Arial"/>
        </w:rPr>
        <w:t>Criar mascara para para o campo Telefone, de forma a indicar ao operador a mascara de inserção do registro (DDD) PREFIXO – MCDU.</w:t>
      </w:r>
    </w:p>
    <w:p w14:paraId="25AA46DA" w14:textId="5EE1F7F8" w:rsidR="00260E62" w:rsidRDefault="00260E62">
      <w:pPr>
        <w:jc w:val="left"/>
        <w:rPr>
          <w:rFonts w:cs="Arial"/>
          <w:color w:val="000000"/>
          <w:sz w:val="20"/>
          <w:szCs w:val="20"/>
        </w:rPr>
      </w:pPr>
      <w:r>
        <w:rPr>
          <w:rFonts w:cs="Arial"/>
          <w:color w:val="000000"/>
          <w:sz w:val="20"/>
          <w:szCs w:val="20"/>
        </w:rPr>
        <w:br w:type="page"/>
      </w:r>
    </w:p>
    <w:p w14:paraId="106CD6CA" w14:textId="77777777" w:rsidR="00FB4E3A" w:rsidRDefault="00FB4E3A" w:rsidP="00FB4E3A">
      <w:pPr>
        <w:pStyle w:val="Heading3"/>
        <w:tabs>
          <w:tab w:val="clear" w:pos="1701"/>
        </w:tabs>
        <w:ind w:left="851" w:hanging="491"/>
      </w:pPr>
      <w:bookmarkStart w:id="171" w:name="_Toc497588014"/>
      <w:bookmarkStart w:id="172" w:name="_Toc499303974"/>
      <w:r w:rsidRPr="00856AD2">
        <w:lastRenderedPageBreak/>
        <w:t>RQN</w:t>
      </w:r>
      <w:r>
        <w:t>12</w:t>
      </w:r>
      <w:r w:rsidRPr="00856AD2">
        <w:t xml:space="preserve"> - </w:t>
      </w:r>
      <w:r w:rsidRPr="00181BB4">
        <w:t>Workflow de Propostas</w:t>
      </w:r>
      <w:bookmarkEnd w:id="171"/>
      <w:bookmarkEnd w:id="172"/>
    </w:p>
    <w:p w14:paraId="3A78C2B3" w14:textId="77777777" w:rsidR="00FB4E3A" w:rsidRDefault="00FB4E3A" w:rsidP="00FB4E3A">
      <w:pPr>
        <w:rPr>
          <w:lang w:eastAsia="en-US"/>
        </w:rPr>
      </w:pPr>
    </w:p>
    <w:p w14:paraId="45D21329" w14:textId="77777777" w:rsidR="00FB4E3A" w:rsidRPr="00391E92" w:rsidRDefault="00FB4E3A" w:rsidP="00FB4E3A">
      <w:pPr>
        <w:pStyle w:val="Heading4"/>
        <w:tabs>
          <w:tab w:val="clear" w:pos="1701"/>
        </w:tabs>
        <w:rPr>
          <w:szCs w:val="24"/>
        </w:rPr>
      </w:pPr>
      <w:bookmarkStart w:id="173" w:name="_Toc497588015"/>
      <w:bookmarkStart w:id="174" w:name="_Toc499303975"/>
      <w:r w:rsidRPr="00391E92">
        <w:t>RGN2</w:t>
      </w:r>
      <w:r>
        <w:t>8</w:t>
      </w:r>
      <w:r w:rsidRPr="00391E92">
        <w:t xml:space="preserve"> - </w:t>
      </w:r>
      <w:r w:rsidRPr="00391E92">
        <w:rPr>
          <w:szCs w:val="24"/>
        </w:rPr>
        <w:t>O front-end deverá conter as informações de score que foi calculado para o cliente</w:t>
      </w:r>
      <w:bookmarkEnd w:id="173"/>
      <w:bookmarkEnd w:id="174"/>
    </w:p>
    <w:p w14:paraId="2735E656" w14:textId="77777777" w:rsidR="00FB4E3A" w:rsidRPr="00D358A1" w:rsidRDefault="00FB4E3A" w:rsidP="00FB4E3A">
      <w:pPr>
        <w:rPr>
          <w:lang w:eastAsia="en-US"/>
        </w:rPr>
      </w:pPr>
    </w:p>
    <w:p w14:paraId="59D22DEF" w14:textId="77777777" w:rsidR="00FB4E3A" w:rsidRPr="00391E92" w:rsidRDefault="00FB4E3A" w:rsidP="00FB4E3A">
      <w:pPr>
        <w:rPr>
          <w:rFonts w:cs="Arial"/>
        </w:rPr>
      </w:pPr>
      <w:r w:rsidRPr="00391E92">
        <w:rPr>
          <w:rFonts w:cs="Arial"/>
        </w:rPr>
        <w:t>Após x horas do momento da carga descrita no RQN01, caso a proposta ainda não tenha sido trat</w:t>
      </w:r>
      <w:r>
        <w:rPr>
          <w:rFonts w:cs="Arial"/>
        </w:rPr>
        <w:t>ado</w:t>
      </w:r>
      <w:r w:rsidRPr="00391E92">
        <w:rPr>
          <w:rFonts w:cs="Arial"/>
        </w:rPr>
        <w:t>, ela será liberada para instalação e a proposta deverá ser fechada com status "liberado e não tratado", exceto quando esta carga for realizada após as 19:00 dos Sabados ou domingos e feriados durante todo o dia, retornando as propostas na segunda as 07:00, ao qual o sistema deverá exibir no próximo dia útil as OS como primarias de acordo com seu score de risco.</w:t>
      </w:r>
    </w:p>
    <w:p w14:paraId="6F39089B" w14:textId="77777777" w:rsidR="00FB4E3A" w:rsidRDefault="00FB4E3A" w:rsidP="00FB4E3A">
      <w:pPr>
        <w:rPr>
          <w:lang w:eastAsia="en-US"/>
        </w:rPr>
      </w:pPr>
    </w:p>
    <w:p w14:paraId="4F8C202C" w14:textId="77777777" w:rsidR="00381281" w:rsidRDefault="00381281" w:rsidP="00381281">
      <w:pPr>
        <w:rPr>
          <w:rFonts w:ascii="Calibri" w:hAnsi="Calibri"/>
          <w:sz w:val="22"/>
          <w:szCs w:val="22"/>
        </w:rPr>
      </w:pPr>
      <w:r>
        <w:t>Após um caso ter seu SLA atingido (Ex: 24h/48h/72h sem análise), este deve ser liberado para instalação de forma automaticamente, ou seja, deve proporcionar o resultado conforme demostrado abaixo:</w:t>
      </w:r>
    </w:p>
    <w:p w14:paraId="4DBB2155" w14:textId="77777777" w:rsidR="00381281" w:rsidRDefault="00381281" w:rsidP="00381281"/>
    <w:tbl>
      <w:tblPr>
        <w:tblW w:w="7975" w:type="dxa"/>
        <w:tblInd w:w="-8" w:type="dxa"/>
        <w:tblCellMar>
          <w:left w:w="0" w:type="dxa"/>
          <w:right w:w="0" w:type="dxa"/>
        </w:tblCellMar>
        <w:tblLook w:val="04A0" w:firstRow="1" w:lastRow="0" w:firstColumn="1" w:lastColumn="0" w:noHBand="0" w:noVBand="1"/>
      </w:tblPr>
      <w:tblGrid>
        <w:gridCol w:w="1607"/>
        <w:gridCol w:w="6620"/>
      </w:tblGrid>
      <w:tr w:rsidR="00381281" w14:paraId="103AF1EA" w14:textId="77777777" w:rsidTr="00381281">
        <w:trPr>
          <w:trHeight w:val="300"/>
        </w:trPr>
        <w:tc>
          <w:tcPr>
            <w:tcW w:w="7975" w:type="dxa"/>
            <w:gridSpan w:val="2"/>
            <w:tcBorders>
              <w:top w:val="single" w:sz="8" w:space="0" w:color="auto"/>
              <w:left w:val="single" w:sz="8" w:space="0" w:color="auto"/>
              <w:bottom w:val="single" w:sz="8" w:space="0" w:color="auto"/>
              <w:right w:val="single" w:sz="8" w:space="0" w:color="auto"/>
            </w:tcBorders>
            <w:shd w:val="clear" w:color="auto" w:fill="808080"/>
            <w:noWrap/>
            <w:tcMar>
              <w:top w:w="0" w:type="dxa"/>
              <w:left w:w="70" w:type="dxa"/>
              <w:bottom w:w="0" w:type="dxa"/>
              <w:right w:w="70" w:type="dxa"/>
            </w:tcMar>
            <w:vAlign w:val="bottom"/>
            <w:hideMark/>
          </w:tcPr>
          <w:p w14:paraId="1EFAA28E" w14:textId="77777777" w:rsidR="00381281" w:rsidRDefault="00381281">
            <w:pPr>
              <w:jc w:val="center"/>
              <w:rPr>
                <w:color w:val="000000"/>
              </w:rPr>
            </w:pPr>
            <w:r>
              <w:rPr>
                <w:color w:val="000000"/>
              </w:rPr>
              <w:t>REGRA LIBERAÇÃO  AUTOMÁTICA DOS CASOS</w:t>
            </w:r>
          </w:p>
        </w:tc>
      </w:tr>
      <w:tr w:rsidR="00381281" w14:paraId="6FBC82FA" w14:textId="77777777" w:rsidTr="00381281">
        <w:trPr>
          <w:trHeight w:val="300"/>
        </w:trPr>
        <w:tc>
          <w:tcPr>
            <w:tcW w:w="1355" w:type="dxa"/>
            <w:tcBorders>
              <w:top w:val="nil"/>
              <w:left w:val="single" w:sz="8" w:space="0" w:color="auto"/>
              <w:bottom w:val="single" w:sz="8" w:space="0" w:color="auto"/>
              <w:right w:val="single" w:sz="8" w:space="0" w:color="auto"/>
            </w:tcBorders>
            <w:shd w:val="clear" w:color="auto" w:fill="808080"/>
            <w:noWrap/>
            <w:tcMar>
              <w:top w:w="0" w:type="dxa"/>
              <w:left w:w="70" w:type="dxa"/>
              <w:bottom w:w="0" w:type="dxa"/>
              <w:right w:w="70" w:type="dxa"/>
            </w:tcMar>
            <w:vAlign w:val="center"/>
            <w:hideMark/>
          </w:tcPr>
          <w:p w14:paraId="405F46B2" w14:textId="77777777" w:rsidR="00381281" w:rsidRDefault="00381281">
            <w:pPr>
              <w:rPr>
                <w:color w:val="000000"/>
              </w:rPr>
            </w:pPr>
            <w:r>
              <w:rPr>
                <w:color w:val="000000"/>
              </w:rPr>
              <w:t>DECISÃO</w:t>
            </w:r>
          </w:p>
        </w:tc>
        <w:tc>
          <w:tcPr>
            <w:tcW w:w="6620"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227E658" w14:textId="77777777" w:rsidR="00381281" w:rsidRDefault="00381281">
            <w:r>
              <w:t>Liberado e não tratado</w:t>
            </w:r>
          </w:p>
        </w:tc>
      </w:tr>
      <w:tr w:rsidR="00381281" w14:paraId="1A33D247" w14:textId="77777777" w:rsidTr="00381281">
        <w:trPr>
          <w:trHeight w:val="900"/>
        </w:trPr>
        <w:tc>
          <w:tcPr>
            <w:tcW w:w="1355" w:type="dxa"/>
            <w:tcBorders>
              <w:top w:val="nil"/>
              <w:left w:val="single" w:sz="8" w:space="0" w:color="auto"/>
              <w:bottom w:val="single" w:sz="8" w:space="0" w:color="auto"/>
              <w:right w:val="single" w:sz="8" w:space="0" w:color="auto"/>
            </w:tcBorders>
            <w:shd w:val="clear" w:color="auto" w:fill="808080"/>
            <w:noWrap/>
            <w:tcMar>
              <w:top w:w="0" w:type="dxa"/>
              <w:left w:w="70" w:type="dxa"/>
              <w:bottom w:w="0" w:type="dxa"/>
              <w:right w:w="70" w:type="dxa"/>
            </w:tcMar>
            <w:vAlign w:val="center"/>
            <w:hideMark/>
          </w:tcPr>
          <w:p w14:paraId="2DF995D3" w14:textId="77777777" w:rsidR="00381281" w:rsidRDefault="00381281">
            <w:pPr>
              <w:rPr>
                <w:color w:val="000000"/>
              </w:rPr>
            </w:pPr>
            <w:r>
              <w:rPr>
                <w:color w:val="000000"/>
              </w:rPr>
              <w:t>REGRA</w:t>
            </w:r>
          </w:p>
        </w:tc>
        <w:tc>
          <w:tcPr>
            <w:tcW w:w="6620" w:type="dxa"/>
            <w:tcBorders>
              <w:top w:val="nil"/>
              <w:left w:val="nil"/>
              <w:bottom w:val="single" w:sz="8" w:space="0" w:color="auto"/>
              <w:right w:val="single" w:sz="8" w:space="0" w:color="auto"/>
            </w:tcBorders>
            <w:tcMar>
              <w:top w:w="0" w:type="dxa"/>
              <w:left w:w="70" w:type="dxa"/>
              <w:bottom w:w="0" w:type="dxa"/>
              <w:right w:w="70" w:type="dxa"/>
            </w:tcMar>
            <w:vAlign w:val="bottom"/>
            <w:hideMark/>
          </w:tcPr>
          <w:p w14:paraId="5AF593CC" w14:textId="77777777" w:rsidR="00381281" w:rsidRDefault="00381281">
            <w:pPr>
              <w:rPr>
                <w:color w:val="000000"/>
              </w:rPr>
            </w:pPr>
            <w:r>
              <w:rPr>
                <w:color w:val="000000"/>
              </w:rPr>
              <w:t xml:space="preserve">Se </w:t>
            </w:r>
            <w:r>
              <w:rPr>
                <w:color w:val="000000"/>
              </w:rPr>
              <w:br/>
              <w:t xml:space="preserve">  DATA_SLA (Caso) &lt; SYSDATE (Data Atual) </w:t>
            </w:r>
            <w:r>
              <w:rPr>
                <w:color w:val="000000"/>
              </w:rPr>
              <w:br/>
              <w:t>Fim</w:t>
            </w:r>
          </w:p>
        </w:tc>
      </w:tr>
      <w:tr w:rsidR="00381281" w14:paraId="7A986085" w14:textId="77777777" w:rsidTr="00381281">
        <w:trPr>
          <w:trHeight w:val="3000"/>
        </w:trPr>
        <w:tc>
          <w:tcPr>
            <w:tcW w:w="1355" w:type="dxa"/>
            <w:tcBorders>
              <w:top w:val="nil"/>
              <w:left w:val="single" w:sz="8" w:space="0" w:color="auto"/>
              <w:bottom w:val="single" w:sz="8" w:space="0" w:color="auto"/>
              <w:right w:val="single" w:sz="8" w:space="0" w:color="auto"/>
            </w:tcBorders>
            <w:shd w:val="clear" w:color="auto" w:fill="808080"/>
            <w:noWrap/>
            <w:tcMar>
              <w:top w:w="0" w:type="dxa"/>
              <w:left w:w="70" w:type="dxa"/>
              <w:bottom w:w="0" w:type="dxa"/>
              <w:right w:w="70" w:type="dxa"/>
            </w:tcMar>
            <w:vAlign w:val="center"/>
            <w:hideMark/>
          </w:tcPr>
          <w:p w14:paraId="5116A71D" w14:textId="77777777" w:rsidR="00381281" w:rsidRDefault="00381281">
            <w:pPr>
              <w:rPr>
                <w:color w:val="000000"/>
              </w:rPr>
            </w:pPr>
            <w:r>
              <w:rPr>
                <w:color w:val="000000"/>
              </w:rPr>
              <w:t>RESULTADO</w:t>
            </w:r>
          </w:p>
        </w:tc>
        <w:tc>
          <w:tcPr>
            <w:tcW w:w="6620" w:type="dxa"/>
            <w:tcBorders>
              <w:top w:val="nil"/>
              <w:left w:val="nil"/>
              <w:bottom w:val="single" w:sz="8" w:space="0" w:color="auto"/>
              <w:right w:val="single" w:sz="8" w:space="0" w:color="auto"/>
            </w:tcBorders>
            <w:tcMar>
              <w:top w:w="0" w:type="dxa"/>
              <w:left w:w="70" w:type="dxa"/>
              <w:bottom w:w="0" w:type="dxa"/>
              <w:right w:w="70" w:type="dxa"/>
            </w:tcMar>
            <w:vAlign w:val="bottom"/>
            <w:hideMark/>
          </w:tcPr>
          <w:p w14:paraId="5429F1D4" w14:textId="77777777" w:rsidR="00381281" w:rsidRDefault="00381281" w:rsidP="00381281">
            <w:pPr>
              <w:pStyle w:val="ListParagraph"/>
              <w:numPr>
                <w:ilvl w:val="0"/>
                <w:numId w:val="44"/>
              </w:numPr>
              <w:rPr>
                <w:color w:val="000000"/>
              </w:rPr>
            </w:pPr>
            <w:r w:rsidRPr="00381281">
              <w:rPr>
                <w:color w:val="000000"/>
              </w:rPr>
              <w:t>Pendenciamento:Não</w:t>
            </w:r>
          </w:p>
          <w:p w14:paraId="3471FE94" w14:textId="7A1A1229" w:rsidR="00381281" w:rsidRPr="00381281" w:rsidRDefault="00381281" w:rsidP="00381281">
            <w:pPr>
              <w:pStyle w:val="ListParagraph"/>
              <w:numPr>
                <w:ilvl w:val="0"/>
                <w:numId w:val="44"/>
              </w:numPr>
              <w:rPr>
                <w:color w:val="000000"/>
                <w:lang w:val="pt-BR"/>
              </w:rPr>
            </w:pPr>
            <w:r w:rsidRPr="00381281">
              <w:rPr>
                <w:color w:val="000000"/>
                <w:lang w:val="pt-BR"/>
              </w:rPr>
              <w:t>Status em tratamento: Tratamento automático do Sistema</w:t>
            </w:r>
          </w:p>
          <w:p w14:paraId="24B7C6E3" w14:textId="77777777" w:rsidR="00381281" w:rsidRDefault="00381281" w:rsidP="00381281">
            <w:pPr>
              <w:pStyle w:val="ListParagraph"/>
              <w:numPr>
                <w:ilvl w:val="0"/>
                <w:numId w:val="44"/>
              </w:numPr>
              <w:rPr>
                <w:color w:val="000000"/>
                <w:lang w:val="pt-BR"/>
              </w:rPr>
            </w:pPr>
            <w:r w:rsidRPr="00381281">
              <w:rPr>
                <w:color w:val="000000"/>
                <w:u w:val="single"/>
                <w:lang w:val="pt-BR"/>
              </w:rPr>
              <w:t>Decisão = "Liberado e não tratado"</w:t>
            </w:r>
          </w:p>
          <w:p w14:paraId="2DF27076" w14:textId="77777777" w:rsidR="00381281" w:rsidRDefault="00381281" w:rsidP="00381281">
            <w:pPr>
              <w:pStyle w:val="ListParagraph"/>
              <w:numPr>
                <w:ilvl w:val="0"/>
                <w:numId w:val="44"/>
              </w:numPr>
              <w:rPr>
                <w:color w:val="000000"/>
                <w:lang w:val="pt-BR"/>
              </w:rPr>
            </w:pPr>
            <w:r w:rsidRPr="00381281">
              <w:rPr>
                <w:color w:val="000000"/>
                <w:lang w:val="pt-BR"/>
              </w:rPr>
              <w:t>Origem da decisão: T</w:t>
            </w:r>
            <w:r>
              <w:rPr>
                <w:color w:val="000000"/>
                <w:lang w:val="pt-BR"/>
              </w:rPr>
              <w:t>ratamento automático do sistema</w:t>
            </w:r>
          </w:p>
          <w:p w14:paraId="21E7F52C" w14:textId="77777777" w:rsidR="00381281" w:rsidRDefault="00381281" w:rsidP="00381281">
            <w:pPr>
              <w:pStyle w:val="ListParagraph"/>
              <w:numPr>
                <w:ilvl w:val="0"/>
                <w:numId w:val="44"/>
              </w:numPr>
              <w:rPr>
                <w:color w:val="000000"/>
                <w:lang w:val="pt-BR"/>
              </w:rPr>
            </w:pPr>
            <w:r w:rsidRPr="00381281">
              <w:rPr>
                <w:color w:val="000000"/>
                <w:lang w:val="pt-BR"/>
              </w:rPr>
              <w:t>Motivo da decisão: T</w:t>
            </w:r>
            <w:r>
              <w:rPr>
                <w:color w:val="000000"/>
                <w:lang w:val="pt-BR"/>
              </w:rPr>
              <w:t>ratamento automático do sistema</w:t>
            </w:r>
          </w:p>
          <w:p w14:paraId="2B2A6C6E" w14:textId="77777777" w:rsidR="00381281" w:rsidRDefault="00381281" w:rsidP="00381281">
            <w:pPr>
              <w:pStyle w:val="ListParagraph"/>
              <w:numPr>
                <w:ilvl w:val="0"/>
                <w:numId w:val="44"/>
              </w:numPr>
              <w:rPr>
                <w:color w:val="000000"/>
                <w:lang w:val="pt-BR"/>
              </w:rPr>
            </w:pPr>
            <w:r w:rsidRPr="00381281">
              <w:rPr>
                <w:color w:val="000000"/>
                <w:lang w:val="pt-BR"/>
              </w:rPr>
              <w:t>Motivo do bloqueio: T</w:t>
            </w:r>
            <w:r>
              <w:rPr>
                <w:color w:val="000000"/>
                <w:lang w:val="pt-BR"/>
              </w:rPr>
              <w:t>ratamento automático do sistema</w:t>
            </w:r>
          </w:p>
          <w:p w14:paraId="1D54FBC0" w14:textId="77777777" w:rsidR="00381281" w:rsidRDefault="00381281" w:rsidP="00381281">
            <w:pPr>
              <w:pStyle w:val="ListParagraph"/>
              <w:numPr>
                <w:ilvl w:val="0"/>
                <w:numId w:val="44"/>
              </w:numPr>
              <w:rPr>
                <w:color w:val="000000"/>
                <w:lang w:val="pt-BR"/>
              </w:rPr>
            </w:pPr>
            <w:r w:rsidRPr="00381281">
              <w:rPr>
                <w:color w:val="000000"/>
                <w:lang w:val="pt-BR"/>
              </w:rPr>
              <w:t>Motivo analise após 24 horas: Tr</w:t>
            </w:r>
            <w:r>
              <w:rPr>
                <w:color w:val="000000"/>
                <w:lang w:val="pt-BR"/>
              </w:rPr>
              <w:t>atamento automático do sistema</w:t>
            </w:r>
          </w:p>
          <w:p w14:paraId="2E1888BB" w14:textId="77777777" w:rsidR="00381281" w:rsidRDefault="00381281" w:rsidP="00381281">
            <w:pPr>
              <w:pStyle w:val="ListParagraph"/>
              <w:rPr>
                <w:color w:val="000000"/>
                <w:lang w:val="pt-BR"/>
              </w:rPr>
            </w:pPr>
          </w:p>
          <w:p w14:paraId="6D15DBA6" w14:textId="604ABBEE" w:rsidR="00381281" w:rsidRPr="00381281" w:rsidRDefault="00381281" w:rsidP="00381281">
            <w:pPr>
              <w:ind w:left="360"/>
              <w:rPr>
                <w:color w:val="000000"/>
              </w:rPr>
            </w:pPr>
            <w:r w:rsidRPr="00381281">
              <w:rPr>
                <w:color w:val="000000"/>
              </w:rPr>
              <w:t>CASO É FECHADO AUTOMATICAMENTE / FICARÁ DISPONIVEL NA TELA DOS CASOS FECHADOS PARA CONSULTA</w:t>
            </w:r>
          </w:p>
        </w:tc>
      </w:tr>
    </w:tbl>
    <w:p w14:paraId="42BBB9D7" w14:textId="158E951A" w:rsidR="00381281" w:rsidRDefault="00381281" w:rsidP="00381281">
      <w:pPr>
        <w:rPr>
          <w:rFonts w:ascii="Calibri" w:eastAsiaTheme="minorHAnsi" w:hAnsi="Calibri" w:cs="Calibri"/>
          <w:sz w:val="22"/>
          <w:szCs w:val="22"/>
          <w:lang w:eastAsia="en-US"/>
        </w:rPr>
      </w:pPr>
    </w:p>
    <w:p w14:paraId="36D539C2" w14:textId="77777777" w:rsidR="00381281" w:rsidRPr="00381281" w:rsidRDefault="00381281" w:rsidP="00381281">
      <w:pPr>
        <w:rPr>
          <w:rFonts w:cs="Arial"/>
        </w:rPr>
      </w:pPr>
      <w:r w:rsidRPr="00381281">
        <w:rPr>
          <w:rFonts w:cs="Arial"/>
        </w:rPr>
        <w:t xml:space="preserve">Para os casos que foram marcados como pendente, será acrescido ao seu SLA  um valor em horas configurado no parâmetros  “LIBERACAO_PROPOSTA”, contando somente o </w:t>
      </w:r>
      <w:r w:rsidRPr="00381281">
        <w:rPr>
          <w:rFonts w:cs="Arial"/>
          <w:u w:val="single"/>
        </w:rPr>
        <w:t>primeiro</w:t>
      </w:r>
      <w:r w:rsidRPr="00381281">
        <w:rPr>
          <w:rFonts w:cs="Arial"/>
        </w:rPr>
        <w:t xml:space="preserve"> pendenciamento, de forma a não liberar um caso que ainda está sendo analisado.</w:t>
      </w:r>
    </w:p>
    <w:p w14:paraId="2D159A59" w14:textId="77777777" w:rsidR="00381281" w:rsidRPr="00381281" w:rsidRDefault="00381281" w:rsidP="00381281">
      <w:pPr>
        <w:rPr>
          <w:rFonts w:cs="Arial"/>
        </w:rPr>
      </w:pPr>
      <w:r w:rsidRPr="00381281">
        <w:rPr>
          <w:rFonts w:cs="Arial"/>
        </w:rPr>
        <w:t>Caso após acréscimo, seu SLA seja atingido, seguirá para liberação conforme descrito acima.</w:t>
      </w:r>
    </w:p>
    <w:p w14:paraId="7ABA32F1" w14:textId="77777777" w:rsidR="00FB4E3A" w:rsidRDefault="00FB4E3A" w:rsidP="00FB4E3A">
      <w:pPr>
        <w:rPr>
          <w:rFonts w:cs="Arial"/>
        </w:rPr>
      </w:pPr>
    </w:p>
    <w:p w14:paraId="544142E2" w14:textId="77777777" w:rsidR="00FB4E3A" w:rsidRDefault="00FB4E3A" w:rsidP="00FB4E3A">
      <w:pPr>
        <w:rPr>
          <w:rFonts w:cs="Arial"/>
        </w:rPr>
      </w:pPr>
      <w:r>
        <w:rPr>
          <w:rFonts w:cs="Arial"/>
        </w:rPr>
        <w:lastRenderedPageBreak/>
        <w:t>Casos que se encontram nos períodos críticos (Sabado após 19h até segunda 7h), devem ter seu SLA aumentado, ou seja, possuir SLA próprio para este periodo.</w:t>
      </w:r>
    </w:p>
    <w:p w14:paraId="66AFB157" w14:textId="77777777" w:rsidR="00FB4E3A" w:rsidRDefault="00FB4E3A" w:rsidP="00FB4E3A">
      <w:pPr>
        <w:rPr>
          <w:rFonts w:cs="Arial"/>
        </w:rPr>
      </w:pPr>
      <w:r w:rsidRPr="00391E92">
        <w:rPr>
          <w:rFonts w:cs="Arial"/>
          <w:u w:val="single"/>
        </w:rPr>
        <w:t>Não teremos tratamento de SLA para dias de feriados</w:t>
      </w:r>
      <w:r>
        <w:rPr>
          <w:rFonts w:cs="Arial"/>
        </w:rPr>
        <w:t>, e os Casos que estiverem abertos ou pendenciados em dias de feriados, serão liberados após o período de horas parametrizado. Sem acrecimo em seu SLA.</w:t>
      </w:r>
    </w:p>
    <w:p w14:paraId="7D333D41" w14:textId="77777777" w:rsidR="00FB4E3A" w:rsidRDefault="00FB4E3A" w:rsidP="00FB4E3A">
      <w:pPr>
        <w:rPr>
          <w:rFonts w:cs="Arial"/>
        </w:rPr>
      </w:pPr>
    </w:p>
    <w:tbl>
      <w:tblPr>
        <w:tblW w:w="3780" w:type="dxa"/>
        <w:tblInd w:w="-5" w:type="dxa"/>
        <w:tblCellMar>
          <w:left w:w="70" w:type="dxa"/>
          <w:right w:w="70" w:type="dxa"/>
        </w:tblCellMar>
        <w:tblLook w:val="04A0" w:firstRow="1" w:lastRow="0" w:firstColumn="1" w:lastColumn="0" w:noHBand="0" w:noVBand="1"/>
      </w:tblPr>
      <w:tblGrid>
        <w:gridCol w:w="2820"/>
        <w:gridCol w:w="960"/>
      </w:tblGrid>
      <w:tr w:rsidR="00FB4E3A" w:rsidRPr="005F3FEC" w14:paraId="3FF8B05F" w14:textId="77777777" w:rsidTr="00D22F9F">
        <w:trPr>
          <w:trHeight w:val="300"/>
        </w:trPr>
        <w:tc>
          <w:tcPr>
            <w:tcW w:w="2820"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1C1E0F9"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DIA DE ABERUTARA DO CASO</w:t>
            </w:r>
          </w:p>
        </w:tc>
        <w:tc>
          <w:tcPr>
            <w:tcW w:w="960" w:type="dxa"/>
            <w:tcBorders>
              <w:top w:val="single" w:sz="4" w:space="0" w:color="auto"/>
              <w:left w:val="nil"/>
              <w:bottom w:val="single" w:sz="4" w:space="0" w:color="auto"/>
              <w:right w:val="single" w:sz="4" w:space="0" w:color="auto"/>
            </w:tcBorders>
            <w:shd w:val="clear" w:color="000000" w:fill="808080"/>
            <w:noWrap/>
            <w:vAlign w:val="bottom"/>
            <w:hideMark/>
          </w:tcPr>
          <w:p w14:paraId="75E07BC2"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SLA</w:t>
            </w:r>
          </w:p>
        </w:tc>
      </w:tr>
      <w:tr w:rsidR="00FB4E3A" w:rsidRPr="005F3FEC" w14:paraId="3DE69529" w14:textId="77777777" w:rsidTr="00D22F9F">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4292FFC2"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SEGUNDA A SEXTA</w:t>
            </w:r>
          </w:p>
        </w:tc>
        <w:tc>
          <w:tcPr>
            <w:tcW w:w="960" w:type="dxa"/>
            <w:tcBorders>
              <w:top w:val="nil"/>
              <w:left w:val="nil"/>
              <w:bottom w:val="single" w:sz="4" w:space="0" w:color="auto"/>
              <w:right w:val="single" w:sz="4" w:space="0" w:color="auto"/>
            </w:tcBorders>
            <w:shd w:val="clear" w:color="auto" w:fill="auto"/>
            <w:noWrap/>
            <w:vAlign w:val="bottom"/>
            <w:hideMark/>
          </w:tcPr>
          <w:p w14:paraId="1C6A87C0"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24h</w:t>
            </w:r>
          </w:p>
        </w:tc>
      </w:tr>
      <w:tr w:rsidR="00FB4E3A" w:rsidRPr="005F3FEC" w14:paraId="4027EE8F" w14:textId="77777777" w:rsidTr="00D22F9F">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1F51984"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SABADO</w:t>
            </w:r>
          </w:p>
        </w:tc>
        <w:tc>
          <w:tcPr>
            <w:tcW w:w="960" w:type="dxa"/>
            <w:tcBorders>
              <w:top w:val="nil"/>
              <w:left w:val="nil"/>
              <w:bottom w:val="single" w:sz="4" w:space="0" w:color="auto"/>
              <w:right w:val="single" w:sz="4" w:space="0" w:color="auto"/>
            </w:tcBorders>
            <w:shd w:val="clear" w:color="auto" w:fill="auto"/>
            <w:noWrap/>
            <w:vAlign w:val="bottom"/>
            <w:hideMark/>
          </w:tcPr>
          <w:p w14:paraId="42E0ABB4"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72h</w:t>
            </w:r>
          </w:p>
        </w:tc>
      </w:tr>
      <w:tr w:rsidR="00FB4E3A" w:rsidRPr="005F3FEC" w14:paraId="1538B4D2" w14:textId="77777777" w:rsidTr="00D22F9F">
        <w:trPr>
          <w:trHeight w:val="300"/>
        </w:trPr>
        <w:tc>
          <w:tcPr>
            <w:tcW w:w="2820" w:type="dxa"/>
            <w:tcBorders>
              <w:top w:val="nil"/>
              <w:left w:val="single" w:sz="4" w:space="0" w:color="auto"/>
              <w:bottom w:val="single" w:sz="4" w:space="0" w:color="auto"/>
              <w:right w:val="single" w:sz="4" w:space="0" w:color="auto"/>
            </w:tcBorders>
            <w:shd w:val="clear" w:color="auto" w:fill="auto"/>
            <w:noWrap/>
            <w:vAlign w:val="bottom"/>
            <w:hideMark/>
          </w:tcPr>
          <w:p w14:paraId="56F7B971"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DOMINGO</w:t>
            </w:r>
          </w:p>
        </w:tc>
        <w:tc>
          <w:tcPr>
            <w:tcW w:w="960" w:type="dxa"/>
            <w:tcBorders>
              <w:top w:val="nil"/>
              <w:left w:val="nil"/>
              <w:bottom w:val="single" w:sz="4" w:space="0" w:color="auto"/>
              <w:right w:val="single" w:sz="4" w:space="0" w:color="auto"/>
            </w:tcBorders>
            <w:shd w:val="clear" w:color="auto" w:fill="auto"/>
            <w:noWrap/>
            <w:vAlign w:val="bottom"/>
            <w:hideMark/>
          </w:tcPr>
          <w:p w14:paraId="7892078D"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48h</w:t>
            </w:r>
          </w:p>
        </w:tc>
      </w:tr>
    </w:tbl>
    <w:p w14:paraId="3B7D94DC" w14:textId="77777777" w:rsidR="00FB4E3A" w:rsidRDefault="00FB4E3A" w:rsidP="00FB4E3A">
      <w:pPr>
        <w:rPr>
          <w:rFonts w:cs="Arial"/>
        </w:rPr>
      </w:pPr>
    </w:p>
    <w:p w14:paraId="5BC49B14" w14:textId="77777777" w:rsidR="00FB4E3A" w:rsidRDefault="00FB4E3A" w:rsidP="00FB4E3A">
      <w:pPr>
        <w:rPr>
          <w:rFonts w:cs="Arial"/>
        </w:rPr>
      </w:pPr>
    </w:p>
    <w:p w14:paraId="207E4255" w14:textId="77777777" w:rsidR="00FB4E3A" w:rsidRDefault="00FB4E3A" w:rsidP="00FB4E3A">
      <w:pPr>
        <w:rPr>
          <w:rFonts w:cs="Arial"/>
        </w:rPr>
      </w:pPr>
      <w:r>
        <w:rPr>
          <w:rFonts w:cs="Arial"/>
        </w:rPr>
        <w:t>Abaixo um exemplo do funcionamento:</w:t>
      </w:r>
    </w:p>
    <w:p w14:paraId="26C37838" w14:textId="77777777" w:rsidR="00FB4E3A" w:rsidRDefault="00FB4E3A" w:rsidP="00FB4E3A">
      <w:pPr>
        <w:rPr>
          <w:rFonts w:cs="Arial"/>
        </w:rPr>
      </w:pPr>
    </w:p>
    <w:tbl>
      <w:tblPr>
        <w:tblW w:w="5000" w:type="pct"/>
        <w:tblCellMar>
          <w:left w:w="70" w:type="dxa"/>
          <w:right w:w="70" w:type="dxa"/>
        </w:tblCellMar>
        <w:tblLook w:val="04A0" w:firstRow="1" w:lastRow="0" w:firstColumn="1" w:lastColumn="0" w:noHBand="0" w:noVBand="1"/>
      </w:tblPr>
      <w:tblGrid>
        <w:gridCol w:w="1280"/>
        <w:gridCol w:w="1731"/>
        <w:gridCol w:w="2769"/>
        <w:gridCol w:w="2210"/>
        <w:gridCol w:w="2206"/>
      </w:tblGrid>
      <w:tr w:rsidR="00FB4E3A" w:rsidRPr="005F3FEC" w14:paraId="729837B4" w14:textId="77777777" w:rsidTr="00D22F9F">
        <w:trPr>
          <w:trHeight w:val="300"/>
        </w:trPr>
        <w:tc>
          <w:tcPr>
            <w:tcW w:w="627"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3E7BECE"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CASO</w:t>
            </w:r>
          </w:p>
        </w:tc>
        <w:tc>
          <w:tcPr>
            <w:tcW w:w="849" w:type="pct"/>
            <w:tcBorders>
              <w:top w:val="single" w:sz="4" w:space="0" w:color="auto"/>
              <w:left w:val="nil"/>
              <w:bottom w:val="single" w:sz="4" w:space="0" w:color="auto"/>
              <w:right w:val="single" w:sz="4" w:space="0" w:color="auto"/>
            </w:tcBorders>
            <w:shd w:val="clear" w:color="000000" w:fill="808080"/>
            <w:noWrap/>
            <w:vAlign w:val="bottom"/>
            <w:hideMark/>
          </w:tcPr>
          <w:p w14:paraId="5C8FC318"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DIA SEMANA</w:t>
            </w:r>
          </w:p>
        </w:tc>
        <w:tc>
          <w:tcPr>
            <w:tcW w:w="1358" w:type="pct"/>
            <w:tcBorders>
              <w:top w:val="single" w:sz="4" w:space="0" w:color="auto"/>
              <w:left w:val="nil"/>
              <w:bottom w:val="single" w:sz="4" w:space="0" w:color="auto"/>
              <w:right w:val="single" w:sz="4" w:space="0" w:color="auto"/>
            </w:tcBorders>
            <w:shd w:val="clear" w:color="000000" w:fill="808080"/>
            <w:noWrap/>
            <w:vAlign w:val="bottom"/>
            <w:hideMark/>
          </w:tcPr>
          <w:p w14:paraId="123C5CE4"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DATA CRIACAO CASO</w:t>
            </w:r>
          </w:p>
        </w:tc>
        <w:tc>
          <w:tcPr>
            <w:tcW w:w="1084" w:type="pct"/>
            <w:tcBorders>
              <w:top w:val="single" w:sz="4" w:space="0" w:color="auto"/>
              <w:left w:val="nil"/>
              <w:bottom w:val="single" w:sz="4" w:space="0" w:color="auto"/>
              <w:right w:val="single" w:sz="4" w:space="0" w:color="auto"/>
            </w:tcBorders>
            <w:shd w:val="clear" w:color="000000" w:fill="808080"/>
            <w:noWrap/>
            <w:vAlign w:val="bottom"/>
            <w:hideMark/>
          </w:tcPr>
          <w:p w14:paraId="30C46342"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SLA FINAL</w:t>
            </w:r>
          </w:p>
        </w:tc>
        <w:tc>
          <w:tcPr>
            <w:tcW w:w="1084" w:type="pct"/>
            <w:tcBorders>
              <w:top w:val="single" w:sz="4" w:space="0" w:color="auto"/>
              <w:left w:val="nil"/>
              <w:bottom w:val="single" w:sz="4" w:space="0" w:color="auto"/>
              <w:right w:val="single" w:sz="4" w:space="0" w:color="auto"/>
            </w:tcBorders>
            <w:shd w:val="clear" w:color="000000" w:fill="808080"/>
            <w:noWrap/>
            <w:vAlign w:val="bottom"/>
            <w:hideMark/>
          </w:tcPr>
          <w:p w14:paraId="792098F0"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SLA</w:t>
            </w:r>
          </w:p>
        </w:tc>
      </w:tr>
      <w:tr w:rsidR="00FB4E3A" w:rsidRPr="005F3FEC" w14:paraId="4791AE57" w14:textId="77777777" w:rsidTr="00D22F9F">
        <w:trPr>
          <w:trHeight w:val="300"/>
        </w:trPr>
        <w:tc>
          <w:tcPr>
            <w:tcW w:w="627" w:type="pct"/>
            <w:tcBorders>
              <w:top w:val="nil"/>
              <w:left w:val="single" w:sz="4" w:space="0" w:color="auto"/>
              <w:bottom w:val="single" w:sz="4" w:space="0" w:color="auto"/>
              <w:right w:val="single" w:sz="4" w:space="0" w:color="auto"/>
            </w:tcBorders>
            <w:shd w:val="clear" w:color="auto" w:fill="auto"/>
            <w:noWrap/>
            <w:vAlign w:val="bottom"/>
            <w:hideMark/>
          </w:tcPr>
          <w:p w14:paraId="549DF2CB"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123</w:t>
            </w:r>
          </w:p>
        </w:tc>
        <w:tc>
          <w:tcPr>
            <w:tcW w:w="849" w:type="pct"/>
            <w:tcBorders>
              <w:top w:val="nil"/>
              <w:left w:val="nil"/>
              <w:bottom w:val="single" w:sz="4" w:space="0" w:color="auto"/>
              <w:right w:val="single" w:sz="4" w:space="0" w:color="auto"/>
            </w:tcBorders>
            <w:shd w:val="clear" w:color="auto" w:fill="auto"/>
            <w:noWrap/>
            <w:vAlign w:val="bottom"/>
            <w:hideMark/>
          </w:tcPr>
          <w:p w14:paraId="4A784012"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QUARTA</w:t>
            </w:r>
          </w:p>
        </w:tc>
        <w:tc>
          <w:tcPr>
            <w:tcW w:w="1358" w:type="pct"/>
            <w:tcBorders>
              <w:top w:val="nil"/>
              <w:left w:val="nil"/>
              <w:bottom w:val="single" w:sz="4" w:space="0" w:color="auto"/>
              <w:right w:val="single" w:sz="4" w:space="0" w:color="auto"/>
            </w:tcBorders>
            <w:shd w:val="clear" w:color="auto" w:fill="auto"/>
            <w:noWrap/>
            <w:vAlign w:val="bottom"/>
            <w:hideMark/>
          </w:tcPr>
          <w:p w14:paraId="023EC2B7"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01/11/2017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3CC0A798"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02/11/2017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45EA4624"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24h</w:t>
            </w:r>
          </w:p>
        </w:tc>
      </w:tr>
      <w:tr w:rsidR="00FB4E3A" w:rsidRPr="005F3FEC" w14:paraId="422D1E21" w14:textId="77777777" w:rsidTr="00D22F9F">
        <w:trPr>
          <w:trHeight w:val="300"/>
        </w:trPr>
        <w:tc>
          <w:tcPr>
            <w:tcW w:w="627" w:type="pct"/>
            <w:tcBorders>
              <w:top w:val="nil"/>
              <w:left w:val="single" w:sz="4" w:space="0" w:color="auto"/>
              <w:bottom w:val="single" w:sz="4" w:space="0" w:color="auto"/>
              <w:right w:val="single" w:sz="4" w:space="0" w:color="auto"/>
            </w:tcBorders>
            <w:shd w:val="clear" w:color="auto" w:fill="auto"/>
            <w:noWrap/>
            <w:vAlign w:val="bottom"/>
            <w:hideMark/>
          </w:tcPr>
          <w:p w14:paraId="3ADA2296"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234</w:t>
            </w:r>
          </w:p>
        </w:tc>
        <w:tc>
          <w:tcPr>
            <w:tcW w:w="849" w:type="pct"/>
            <w:tcBorders>
              <w:top w:val="nil"/>
              <w:left w:val="nil"/>
              <w:bottom w:val="single" w:sz="4" w:space="0" w:color="auto"/>
              <w:right w:val="single" w:sz="4" w:space="0" w:color="auto"/>
            </w:tcBorders>
            <w:shd w:val="clear" w:color="auto" w:fill="auto"/>
            <w:noWrap/>
            <w:vAlign w:val="bottom"/>
            <w:hideMark/>
          </w:tcPr>
          <w:p w14:paraId="5D6DAC4F"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QUINTA</w:t>
            </w:r>
          </w:p>
        </w:tc>
        <w:tc>
          <w:tcPr>
            <w:tcW w:w="1358" w:type="pct"/>
            <w:tcBorders>
              <w:top w:val="nil"/>
              <w:left w:val="nil"/>
              <w:bottom w:val="single" w:sz="4" w:space="0" w:color="auto"/>
              <w:right w:val="single" w:sz="4" w:space="0" w:color="auto"/>
            </w:tcBorders>
            <w:shd w:val="clear" w:color="auto" w:fill="auto"/>
            <w:noWrap/>
            <w:vAlign w:val="bottom"/>
            <w:hideMark/>
          </w:tcPr>
          <w:p w14:paraId="5378280B"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02/11/2017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43A50390"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03/11/2017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2C8695CA"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24h</w:t>
            </w:r>
          </w:p>
        </w:tc>
      </w:tr>
      <w:tr w:rsidR="00FB4E3A" w:rsidRPr="005F3FEC" w14:paraId="6E281788" w14:textId="77777777" w:rsidTr="00D22F9F">
        <w:trPr>
          <w:trHeight w:val="300"/>
        </w:trPr>
        <w:tc>
          <w:tcPr>
            <w:tcW w:w="627" w:type="pct"/>
            <w:tcBorders>
              <w:top w:val="nil"/>
              <w:left w:val="single" w:sz="4" w:space="0" w:color="auto"/>
              <w:bottom w:val="single" w:sz="4" w:space="0" w:color="auto"/>
              <w:right w:val="single" w:sz="4" w:space="0" w:color="auto"/>
            </w:tcBorders>
            <w:shd w:val="clear" w:color="auto" w:fill="auto"/>
            <w:noWrap/>
            <w:vAlign w:val="bottom"/>
            <w:hideMark/>
          </w:tcPr>
          <w:p w14:paraId="57E9B739"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456</w:t>
            </w:r>
          </w:p>
        </w:tc>
        <w:tc>
          <w:tcPr>
            <w:tcW w:w="849" w:type="pct"/>
            <w:tcBorders>
              <w:top w:val="nil"/>
              <w:left w:val="nil"/>
              <w:bottom w:val="single" w:sz="4" w:space="0" w:color="auto"/>
              <w:right w:val="single" w:sz="4" w:space="0" w:color="auto"/>
            </w:tcBorders>
            <w:shd w:val="clear" w:color="auto" w:fill="auto"/>
            <w:noWrap/>
            <w:vAlign w:val="bottom"/>
            <w:hideMark/>
          </w:tcPr>
          <w:p w14:paraId="3C26DA60"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SEXTA-FEIRA</w:t>
            </w:r>
          </w:p>
        </w:tc>
        <w:tc>
          <w:tcPr>
            <w:tcW w:w="1358" w:type="pct"/>
            <w:tcBorders>
              <w:top w:val="nil"/>
              <w:left w:val="nil"/>
              <w:bottom w:val="single" w:sz="4" w:space="0" w:color="auto"/>
              <w:right w:val="single" w:sz="4" w:space="0" w:color="auto"/>
            </w:tcBorders>
            <w:shd w:val="clear" w:color="auto" w:fill="auto"/>
            <w:noWrap/>
            <w:vAlign w:val="bottom"/>
            <w:hideMark/>
          </w:tcPr>
          <w:p w14:paraId="39947875"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03/11/2017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0FDDE358"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04/11/2017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4E675B58"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24h</w:t>
            </w:r>
          </w:p>
        </w:tc>
      </w:tr>
      <w:tr w:rsidR="00FB4E3A" w:rsidRPr="005F3FEC" w14:paraId="33B0B934" w14:textId="77777777" w:rsidTr="00D22F9F">
        <w:trPr>
          <w:trHeight w:val="300"/>
        </w:trPr>
        <w:tc>
          <w:tcPr>
            <w:tcW w:w="627" w:type="pct"/>
            <w:tcBorders>
              <w:top w:val="nil"/>
              <w:left w:val="single" w:sz="4" w:space="0" w:color="auto"/>
              <w:bottom w:val="single" w:sz="4" w:space="0" w:color="auto"/>
              <w:right w:val="single" w:sz="4" w:space="0" w:color="auto"/>
            </w:tcBorders>
            <w:shd w:val="clear" w:color="auto" w:fill="auto"/>
            <w:noWrap/>
            <w:vAlign w:val="bottom"/>
            <w:hideMark/>
          </w:tcPr>
          <w:p w14:paraId="131BB113"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567</w:t>
            </w:r>
          </w:p>
        </w:tc>
        <w:tc>
          <w:tcPr>
            <w:tcW w:w="849" w:type="pct"/>
            <w:tcBorders>
              <w:top w:val="nil"/>
              <w:left w:val="nil"/>
              <w:bottom w:val="single" w:sz="4" w:space="0" w:color="auto"/>
              <w:right w:val="single" w:sz="4" w:space="0" w:color="auto"/>
            </w:tcBorders>
            <w:shd w:val="clear" w:color="auto" w:fill="auto"/>
            <w:noWrap/>
            <w:vAlign w:val="bottom"/>
            <w:hideMark/>
          </w:tcPr>
          <w:p w14:paraId="2864D256"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SABADO</w:t>
            </w:r>
          </w:p>
        </w:tc>
        <w:tc>
          <w:tcPr>
            <w:tcW w:w="1358" w:type="pct"/>
            <w:tcBorders>
              <w:top w:val="nil"/>
              <w:left w:val="nil"/>
              <w:bottom w:val="single" w:sz="4" w:space="0" w:color="auto"/>
              <w:right w:val="single" w:sz="4" w:space="0" w:color="auto"/>
            </w:tcBorders>
            <w:shd w:val="clear" w:color="auto" w:fill="auto"/>
            <w:noWrap/>
            <w:vAlign w:val="bottom"/>
            <w:hideMark/>
          </w:tcPr>
          <w:p w14:paraId="3EE5FC11"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04/11/2017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1803F550" w14:textId="77777777" w:rsidR="00FB4E3A" w:rsidRPr="005F3FEC" w:rsidRDefault="00FB4E3A" w:rsidP="00D22F9F">
            <w:pPr>
              <w:jc w:val="right"/>
              <w:rPr>
                <w:rFonts w:ascii="Calibri" w:hAnsi="Calibri" w:cs="Calibri"/>
                <w:color w:val="000000"/>
                <w:sz w:val="22"/>
                <w:szCs w:val="22"/>
              </w:rPr>
            </w:pPr>
            <w:r>
              <w:rPr>
                <w:rFonts w:ascii="Calibri" w:hAnsi="Calibri" w:cs="Calibri"/>
                <w:color w:val="000000"/>
                <w:sz w:val="22"/>
                <w:szCs w:val="22"/>
              </w:rPr>
              <w:t>07</w:t>
            </w:r>
            <w:r w:rsidRPr="005F3FEC">
              <w:rPr>
                <w:rFonts w:ascii="Calibri" w:hAnsi="Calibri" w:cs="Calibri"/>
                <w:color w:val="000000"/>
                <w:sz w:val="22"/>
                <w:szCs w:val="22"/>
              </w:rPr>
              <w:t>/11/2017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6AE6CF6F"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72h</w:t>
            </w:r>
          </w:p>
        </w:tc>
      </w:tr>
      <w:tr w:rsidR="00FB4E3A" w:rsidRPr="005F3FEC" w14:paraId="747B1AF3" w14:textId="77777777" w:rsidTr="00D22F9F">
        <w:trPr>
          <w:trHeight w:val="300"/>
        </w:trPr>
        <w:tc>
          <w:tcPr>
            <w:tcW w:w="627" w:type="pct"/>
            <w:tcBorders>
              <w:top w:val="nil"/>
              <w:left w:val="single" w:sz="4" w:space="0" w:color="auto"/>
              <w:bottom w:val="single" w:sz="4" w:space="0" w:color="auto"/>
              <w:right w:val="single" w:sz="4" w:space="0" w:color="auto"/>
            </w:tcBorders>
            <w:shd w:val="clear" w:color="auto" w:fill="auto"/>
            <w:noWrap/>
            <w:vAlign w:val="bottom"/>
            <w:hideMark/>
          </w:tcPr>
          <w:p w14:paraId="1DBDDEAD"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678</w:t>
            </w:r>
          </w:p>
        </w:tc>
        <w:tc>
          <w:tcPr>
            <w:tcW w:w="849" w:type="pct"/>
            <w:tcBorders>
              <w:top w:val="nil"/>
              <w:left w:val="nil"/>
              <w:bottom w:val="single" w:sz="4" w:space="0" w:color="auto"/>
              <w:right w:val="single" w:sz="4" w:space="0" w:color="auto"/>
            </w:tcBorders>
            <w:shd w:val="clear" w:color="auto" w:fill="auto"/>
            <w:noWrap/>
            <w:vAlign w:val="bottom"/>
            <w:hideMark/>
          </w:tcPr>
          <w:p w14:paraId="18146413"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DOMINGO</w:t>
            </w:r>
          </w:p>
        </w:tc>
        <w:tc>
          <w:tcPr>
            <w:tcW w:w="1358" w:type="pct"/>
            <w:tcBorders>
              <w:top w:val="nil"/>
              <w:left w:val="nil"/>
              <w:bottom w:val="single" w:sz="4" w:space="0" w:color="auto"/>
              <w:right w:val="single" w:sz="4" w:space="0" w:color="auto"/>
            </w:tcBorders>
            <w:shd w:val="clear" w:color="auto" w:fill="auto"/>
            <w:noWrap/>
            <w:vAlign w:val="bottom"/>
            <w:hideMark/>
          </w:tcPr>
          <w:p w14:paraId="614FDC7B" w14:textId="77777777" w:rsidR="00FB4E3A" w:rsidRPr="005F3FEC" w:rsidRDefault="00FB4E3A" w:rsidP="00D22F9F">
            <w:pPr>
              <w:jc w:val="right"/>
              <w:rPr>
                <w:rFonts w:ascii="Calibri" w:hAnsi="Calibri" w:cs="Calibri"/>
                <w:color w:val="000000"/>
                <w:sz w:val="22"/>
                <w:szCs w:val="22"/>
              </w:rPr>
            </w:pPr>
            <w:r w:rsidRPr="005F3FEC">
              <w:rPr>
                <w:rFonts w:ascii="Calibri" w:hAnsi="Calibri" w:cs="Calibri"/>
                <w:color w:val="000000"/>
                <w:sz w:val="22"/>
                <w:szCs w:val="22"/>
              </w:rPr>
              <w:t>0</w:t>
            </w:r>
            <w:r>
              <w:rPr>
                <w:rFonts w:ascii="Calibri" w:hAnsi="Calibri" w:cs="Calibri"/>
                <w:color w:val="000000"/>
                <w:sz w:val="22"/>
                <w:szCs w:val="22"/>
              </w:rPr>
              <w:t>5</w:t>
            </w:r>
            <w:r w:rsidRPr="005F3FEC">
              <w:rPr>
                <w:rFonts w:ascii="Calibri" w:hAnsi="Calibri" w:cs="Calibri"/>
                <w:color w:val="000000"/>
                <w:sz w:val="22"/>
                <w:szCs w:val="22"/>
              </w:rPr>
              <w:t>/11/2017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4FCA41A2" w14:textId="77777777" w:rsidR="00FB4E3A" w:rsidRPr="005F3FEC" w:rsidRDefault="00FB4E3A" w:rsidP="00D22F9F">
            <w:pPr>
              <w:jc w:val="right"/>
              <w:rPr>
                <w:rFonts w:ascii="Calibri" w:hAnsi="Calibri" w:cs="Calibri"/>
                <w:color w:val="000000"/>
                <w:sz w:val="22"/>
                <w:szCs w:val="22"/>
              </w:rPr>
            </w:pPr>
            <w:r>
              <w:rPr>
                <w:rFonts w:ascii="Calibri" w:hAnsi="Calibri" w:cs="Calibri"/>
                <w:color w:val="000000"/>
                <w:sz w:val="22"/>
                <w:szCs w:val="22"/>
              </w:rPr>
              <w:t>07</w:t>
            </w:r>
            <w:r w:rsidRPr="005F3FEC">
              <w:rPr>
                <w:rFonts w:ascii="Calibri" w:hAnsi="Calibri" w:cs="Calibri"/>
                <w:color w:val="000000"/>
                <w:sz w:val="22"/>
                <w:szCs w:val="22"/>
              </w:rPr>
              <w:t>/11/2017 10:00</w:t>
            </w:r>
          </w:p>
        </w:tc>
        <w:tc>
          <w:tcPr>
            <w:tcW w:w="1084" w:type="pct"/>
            <w:tcBorders>
              <w:top w:val="nil"/>
              <w:left w:val="nil"/>
              <w:bottom w:val="single" w:sz="4" w:space="0" w:color="auto"/>
              <w:right w:val="single" w:sz="4" w:space="0" w:color="auto"/>
            </w:tcBorders>
            <w:shd w:val="clear" w:color="auto" w:fill="auto"/>
            <w:noWrap/>
            <w:vAlign w:val="bottom"/>
            <w:hideMark/>
          </w:tcPr>
          <w:p w14:paraId="1D44D3B9" w14:textId="77777777" w:rsidR="00FB4E3A" w:rsidRPr="005F3FEC" w:rsidRDefault="00FB4E3A" w:rsidP="00D22F9F">
            <w:pPr>
              <w:jc w:val="left"/>
              <w:rPr>
                <w:rFonts w:ascii="Calibri" w:hAnsi="Calibri" w:cs="Calibri"/>
                <w:color w:val="000000"/>
                <w:sz w:val="22"/>
                <w:szCs w:val="22"/>
              </w:rPr>
            </w:pPr>
            <w:r w:rsidRPr="005F3FEC">
              <w:rPr>
                <w:rFonts w:ascii="Calibri" w:hAnsi="Calibri" w:cs="Calibri"/>
                <w:color w:val="000000"/>
                <w:sz w:val="22"/>
                <w:szCs w:val="22"/>
              </w:rPr>
              <w:t>48h</w:t>
            </w:r>
          </w:p>
        </w:tc>
      </w:tr>
    </w:tbl>
    <w:p w14:paraId="31C5C5B4" w14:textId="77777777" w:rsidR="00FB4E3A" w:rsidRDefault="00FB4E3A" w:rsidP="00FB4E3A">
      <w:pPr>
        <w:rPr>
          <w:rFonts w:cs="Arial"/>
        </w:rPr>
      </w:pPr>
    </w:p>
    <w:p w14:paraId="0B3E53C0" w14:textId="77777777" w:rsidR="00FB4E3A" w:rsidRDefault="00FB4E3A" w:rsidP="00FB4E3A">
      <w:pPr>
        <w:jc w:val="left"/>
        <w:rPr>
          <w:rFonts w:cs="Arial"/>
          <w:color w:val="000000"/>
          <w:sz w:val="20"/>
          <w:szCs w:val="20"/>
        </w:rPr>
      </w:pPr>
    </w:p>
    <w:p w14:paraId="711F998E" w14:textId="77777777" w:rsidR="00FB4E3A" w:rsidRDefault="00FB4E3A" w:rsidP="00FB4E3A">
      <w:pPr>
        <w:pStyle w:val="Heading5"/>
      </w:pPr>
      <w:r>
        <w:t>Tabela de Parametrização</w:t>
      </w:r>
    </w:p>
    <w:p w14:paraId="6452CE40" w14:textId="77777777" w:rsidR="00FB4E3A" w:rsidRDefault="00FB4E3A" w:rsidP="00FB4E3A">
      <w:pPr>
        <w:rPr>
          <w:lang w:eastAsia="en-US"/>
        </w:rPr>
      </w:pPr>
    </w:p>
    <w:p w14:paraId="57BF5C38" w14:textId="77777777" w:rsidR="00FB4E3A" w:rsidRPr="0011372A" w:rsidRDefault="00FB4E3A" w:rsidP="00FB4E3A">
      <w:pPr>
        <w:rPr>
          <w:lang w:eastAsia="en-US"/>
        </w:rPr>
      </w:pPr>
      <w:r>
        <w:rPr>
          <w:lang w:eastAsia="en-US"/>
        </w:rPr>
        <w:t>Esta sessão indica a criação de um parâmetros para controle das propostas tratadas. O valor deve ser ajustado pelo usuário.</w:t>
      </w:r>
    </w:p>
    <w:p w14:paraId="6341AA8E" w14:textId="77777777" w:rsidR="00FB4E3A" w:rsidRPr="003C5FB2" w:rsidRDefault="00FB4E3A" w:rsidP="00FB4E3A">
      <w:pPr>
        <w:rPr>
          <w:lang w:eastAsia="en-US"/>
        </w:rPr>
      </w:pPr>
    </w:p>
    <w:p w14:paraId="6938FE19" w14:textId="77777777" w:rsidR="00FB4E3A" w:rsidRDefault="00FB4E3A" w:rsidP="00FB4E3A">
      <w:pPr>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1397"/>
        <w:gridCol w:w="8799"/>
      </w:tblGrid>
      <w:tr w:rsidR="00FB4E3A" w:rsidRPr="00726F23" w14:paraId="1CA4D789"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A78F03B" w14:textId="77777777" w:rsidR="00FB4E3A" w:rsidRPr="00726F23"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726F23">
              <w:rPr>
                <w:rFonts w:ascii="Calibri" w:hAnsi="Calibri" w:cs="Calibri"/>
                <w:color w:val="000000"/>
                <w:sz w:val="22"/>
                <w:szCs w:val="22"/>
              </w:rPr>
              <w:t>R_PARAMETERS</w:t>
            </w:r>
          </w:p>
        </w:tc>
      </w:tr>
      <w:tr w:rsidR="00FB4E3A" w:rsidRPr="00726F23" w14:paraId="7D5597AE" w14:textId="77777777" w:rsidTr="00D22F9F">
        <w:trPr>
          <w:trHeight w:val="300"/>
        </w:trPr>
        <w:tc>
          <w:tcPr>
            <w:tcW w:w="685" w:type="pct"/>
            <w:tcBorders>
              <w:top w:val="nil"/>
              <w:left w:val="single" w:sz="4" w:space="0" w:color="auto"/>
              <w:bottom w:val="single" w:sz="4" w:space="0" w:color="auto"/>
              <w:right w:val="single" w:sz="4" w:space="0" w:color="auto"/>
            </w:tcBorders>
            <w:shd w:val="clear" w:color="000000" w:fill="808080"/>
            <w:noWrap/>
            <w:vAlign w:val="bottom"/>
            <w:hideMark/>
          </w:tcPr>
          <w:p w14:paraId="7AED5CE9" w14:textId="77777777" w:rsidR="00FB4E3A" w:rsidRPr="00726F23" w:rsidRDefault="00FB4E3A" w:rsidP="00D22F9F">
            <w:pPr>
              <w:jc w:val="center"/>
              <w:rPr>
                <w:rFonts w:ascii="Calibri" w:hAnsi="Calibri" w:cs="Calibri"/>
                <w:color w:val="000000"/>
                <w:sz w:val="22"/>
                <w:szCs w:val="22"/>
              </w:rPr>
            </w:pPr>
            <w:r w:rsidRPr="00726F23">
              <w:rPr>
                <w:rFonts w:ascii="Calibri" w:hAnsi="Calibri" w:cs="Calibri"/>
                <w:color w:val="000000"/>
                <w:sz w:val="22"/>
                <w:szCs w:val="22"/>
              </w:rPr>
              <w:t>Campos</w:t>
            </w:r>
          </w:p>
        </w:tc>
        <w:tc>
          <w:tcPr>
            <w:tcW w:w="4315" w:type="pct"/>
            <w:tcBorders>
              <w:top w:val="nil"/>
              <w:left w:val="nil"/>
              <w:bottom w:val="single" w:sz="4" w:space="0" w:color="auto"/>
              <w:right w:val="single" w:sz="4" w:space="0" w:color="auto"/>
            </w:tcBorders>
            <w:shd w:val="clear" w:color="000000" w:fill="808080"/>
            <w:noWrap/>
            <w:vAlign w:val="bottom"/>
            <w:hideMark/>
          </w:tcPr>
          <w:p w14:paraId="7F12550C" w14:textId="77777777" w:rsidR="00FB4E3A" w:rsidRPr="00726F23" w:rsidRDefault="00FB4E3A" w:rsidP="00D22F9F">
            <w:pPr>
              <w:jc w:val="center"/>
              <w:rPr>
                <w:rFonts w:ascii="Calibri" w:hAnsi="Calibri" w:cs="Calibri"/>
                <w:color w:val="000000"/>
                <w:sz w:val="22"/>
                <w:szCs w:val="22"/>
              </w:rPr>
            </w:pPr>
            <w:r w:rsidRPr="00726F23">
              <w:rPr>
                <w:rFonts w:ascii="Calibri" w:hAnsi="Calibri" w:cs="Calibri"/>
                <w:color w:val="000000"/>
                <w:sz w:val="22"/>
                <w:szCs w:val="22"/>
              </w:rPr>
              <w:t>Valores</w:t>
            </w:r>
          </w:p>
        </w:tc>
      </w:tr>
      <w:tr w:rsidR="00FB4E3A" w:rsidRPr="00726F23" w14:paraId="315FEDF8"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57A8E4D2"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w:t>
            </w:r>
          </w:p>
        </w:tc>
        <w:tc>
          <w:tcPr>
            <w:tcW w:w="4315" w:type="pct"/>
            <w:tcBorders>
              <w:top w:val="nil"/>
              <w:left w:val="nil"/>
              <w:bottom w:val="single" w:sz="4" w:space="0" w:color="auto"/>
              <w:right w:val="single" w:sz="4" w:space="0" w:color="auto"/>
            </w:tcBorders>
            <w:shd w:val="clear" w:color="auto" w:fill="auto"/>
            <w:noWrap/>
            <w:vAlign w:val="bottom"/>
            <w:hideMark/>
          </w:tcPr>
          <w:p w14:paraId="055F3AD0"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ACM</w:t>
            </w:r>
          </w:p>
        </w:tc>
      </w:tr>
      <w:tr w:rsidR="00FB4E3A" w:rsidRPr="00726F23" w14:paraId="5D61E87B"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4839039B"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Id2</w:t>
            </w:r>
          </w:p>
        </w:tc>
        <w:tc>
          <w:tcPr>
            <w:tcW w:w="4315" w:type="pct"/>
            <w:tcBorders>
              <w:top w:val="nil"/>
              <w:left w:val="nil"/>
              <w:bottom w:val="single" w:sz="4" w:space="0" w:color="auto"/>
              <w:right w:val="single" w:sz="4" w:space="0" w:color="auto"/>
            </w:tcBorders>
            <w:shd w:val="clear" w:color="auto" w:fill="auto"/>
            <w:noWrap/>
            <w:vAlign w:val="bottom"/>
            <w:hideMark/>
          </w:tcPr>
          <w:p w14:paraId="4E4C3A35" w14:textId="77777777" w:rsidR="00FB4E3A" w:rsidRPr="00726F23" w:rsidRDefault="00FB4E3A" w:rsidP="00D22F9F">
            <w:pPr>
              <w:jc w:val="left"/>
              <w:rPr>
                <w:rFonts w:ascii="Calibri" w:hAnsi="Calibri" w:cs="Calibri"/>
                <w:color w:val="000000"/>
                <w:sz w:val="22"/>
                <w:szCs w:val="22"/>
              </w:rPr>
            </w:pPr>
            <w:r w:rsidRPr="00726F23">
              <w:rPr>
                <w:rFonts w:ascii="Calibri" w:hAnsi="Calibri" w:cs="Calibri"/>
                <w:color w:val="000000"/>
                <w:sz w:val="22"/>
                <w:szCs w:val="22"/>
              </w:rPr>
              <w:t>WORKFLOW_TV_OFFLINE</w:t>
            </w:r>
          </w:p>
        </w:tc>
      </w:tr>
      <w:tr w:rsidR="00FB4E3A" w:rsidRPr="00726F23" w14:paraId="6DE8EBE3"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10209FBC"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Param Id3</w:t>
            </w:r>
          </w:p>
        </w:tc>
        <w:tc>
          <w:tcPr>
            <w:tcW w:w="4315" w:type="pct"/>
            <w:tcBorders>
              <w:top w:val="nil"/>
              <w:left w:val="nil"/>
              <w:bottom w:val="single" w:sz="4" w:space="0" w:color="auto"/>
              <w:right w:val="single" w:sz="4" w:space="0" w:color="auto"/>
            </w:tcBorders>
            <w:shd w:val="clear" w:color="auto" w:fill="auto"/>
            <w:noWrap/>
            <w:vAlign w:val="bottom"/>
            <w:hideMark/>
          </w:tcPr>
          <w:p w14:paraId="4E9CBC19" w14:textId="77777777" w:rsidR="00FB4E3A" w:rsidRPr="00726F23" w:rsidRDefault="00FB4E3A" w:rsidP="00D22F9F">
            <w:pPr>
              <w:jc w:val="left"/>
              <w:rPr>
                <w:rFonts w:ascii="Calibri" w:hAnsi="Calibri" w:cs="Calibri"/>
                <w:color w:val="000000"/>
                <w:sz w:val="22"/>
                <w:szCs w:val="22"/>
              </w:rPr>
            </w:pPr>
            <w:r>
              <w:rPr>
                <w:rFonts w:ascii="Calibri" w:hAnsi="Calibri" w:cs="Calibri"/>
                <w:color w:val="000000"/>
                <w:sz w:val="22"/>
                <w:szCs w:val="22"/>
              </w:rPr>
              <w:t>LIBERACAO_PROPOSTA</w:t>
            </w:r>
          </w:p>
        </w:tc>
      </w:tr>
      <w:tr w:rsidR="00FB4E3A" w:rsidRPr="00726F23" w14:paraId="5FD216F0"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1BAE5762" w14:textId="77777777" w:rsidR="00FB4E3A" w:rsidRPr="00726F23" w:rsidRDefault="00FB4E3A" w:rsidP="00D22F9F">
            <w:pPr>
              <w:jc w:val="left"/>
              <w:rPr>
                <w:rFonts w:cs="Arial"/>
                <w:b/>
                <w:bCs/>
                <w:color w:val="333333"/>
                <w:sz w:val="16"/>
                <w:szCs w:val="16"/>
              </w:rPr>
            </w:pPr>
            <w:r w:rsidRPr="00726F23">
              <w:rPr>
                <w:rFonts w:cs="Arial"/>
                <w:b/>
                <w:bCs/>
                <w:color w:val="333333"/>
                <w:sz w:val="16"/>
                <w:szCs w:val="16"/>
              </w:rPr>
              <w:t>Valor</w:t>
            </w:r>
          </w:p>
        </w:tc>
        <w:tc>
          <w:tcPr>
            <w:tcW w:w="4315" w:type="pct"/>
            <w:tcBorders>
              <w:top w:val="nil"/>
              <w:left w:val="nil"/>
              <w:bottom w:val="single" w:sz="4" w:space="0" w:color="auto"/>
              <w:right w:val="single" w:sz="4" w:space="0" w:color="auto"/>
            </w:tcBorders>
            <w:shd w:val="clear" w:color="auto" w:fill="auto"/>
            <w:noWrap/>
            <w:vAlign w:val="bottom"/>
            <w:hideMark/>
          </w:tcPr>
          <w:p w14:paraId="0A5AFE15" w14:textId="77777777" w:rsidR="00FB4E3A" w:rsidRPr="00726F23" w:rsidRDefault="00FB4E3A" w:rsidP="00D22F9F">
            <w:pPr>
              <w:jc w:val="right"/>
              <w:rPr>
                <w:rFonts w:ascii="Calibri" w:hAnsi="Calibri" w:cs="Calibri"/>
                <w:color w:val="000000"/>
                <w:sz w:val="22"/>
                <w:szCs w:val="22"/>
              </w:rPr>
            </w:pPr>
            <w:r>
              <w:rPr>
                <w:rFonts w:ascii="Calibri" w:hAnsi="Calibri" w:cs="Calibri"/>
                <w:color w:val="000000"/>
                <w:sz w:val="22"/>
                <w:szCs w:val="22"/>
              </w:rPr>
              <w:t>24</w:t>
            </w:r>
          </w:p>
        </w:tc>
      </w:tr>
      <w:tr w:rsidR="00FB4E3A" w:rsidRPr="00726F23" w14:paraId="5D57C906"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19C6CE94" w14:textId="77777777" w:rsidR="00FB4E3A" w:rsidRPr="00726F23" w:rsidRDefault="00FB4E3A" w:rsidP="00D22F9F">
            <w:pPr>
              <w:jc w:val="left"/>
              <w:rPr>
                <w:rFonts w:cs="Arial"/>
                <w:b/>
                <w:bCs/>
                <w:color w:val="333333"/>
                <w:sz w:val="16"/>
                <w:szCs w:val="16"/>
              </w:rPr>
            </w:pPr>
            <w:r>
              <w:rPr>
                <w:rFonts w:cs="Arial"/>
                <w:b/>
                <w:bCs/>
                <w:color w:val="333333"/>
                <w:sz w:val="16"/>
                <w:szCs w:val="16"/>
              </w:rPr>
              <w:t>Descrição</w:t>
            </w:r>
          </w:p>
        </w:tc>
        <w:tc>
          <w:tcPr>
            <w:tcW w:w="4315" w:type="pct"/>
            <w:tcBorders>
              <w:top w:val="nil"/>
              <w:left w:val="nil"/>
              <w:bottom w:val="single" w:sz="4" w:space="0" w:color="auto"/>
              <w:right w:val="single" w:sz="4" w:space="0" w:color="auto"/>
            </w:tcBorders>
            <w:shd w:val="clear" w:color="auto" w:fill="auto"/>
            <w:noWrap/>
            <w:vAlign w:val="bottom"/>
            <w:hideMark/>
          </w:tcPr>
          <w:p w14:paraId="7AEFD1FD" w14:textId="7AC60D77" w:rsidR="00FB4E3A" w:rsidRPr="00726F23" w:rsidRDefault="00FB4E3A" w:rsidP="000E4917">
            <w:pPr>
              <w:jc w:val="left"/>
              <w:rPr>
                <w:rFonts w:ascii="Calibri" w:hAnsi="Calibri" w:cs="Calibri"/>
                <w:color w:val="000000"/>
                <w:sz w:val="22"/>
                <w:szCs w:val="22"/>
              </w:rPr>
            </w:pPr>
            <w:r w:rsidRPr="00726F23">
              <w:rPr>
                <w:rFonts w:ascii="Calibri" w:hAnsi="Calibri" w:cs="Calibri"/>
                <w:color w:val="000000"/>
                <w:sz w:val="22"/>
                <w:szCs w:val="22"/>
              </w:rPr>
              <w:t xml:space="preserve">Horas </w:t>
            </w:r>
            <w:r w:rsidR="000E4917">
              <w:rPr>
                <w:rFonts w:ascii="Calibri" w:hAnsi="Calibri" w:cs="Calibri"/>
                <w:color w:val="000000"/>
                <w:sz w:val="22"/>
                <w:szCs w:val="22"/>
              </w:rPr>
              <w:t>a serem acrescentadas</w:t>
            </w:r>
            <w:bookmarkStart w:id="175" w:name="_GoBack"/>
            <w:bookmarkEnd w:id="175"/>
            <w:r w:rsidR="000E4917">
              <w:rPr>
                <w:rFonts w:ascii="Calibri" w:hAnsi="Calibri" w:cs="Calibri"/>
                <w:color w:val="000000"/>
                <w:sz w:val="22"/>
                <w:szCs w:val="22"/>
              </w:rPr>
              <w:t xml:space="preserve"> ao SLA de casos PENDENTES.</w:t>
            </w:r>
          </w:p>
        </w:tc>
      </w:tr>
      <w:tr w:rsidR="00AC4566" w:rsidRPr="00A84B26" w14:paraId="74159AEF"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0BC7DD99" w14:textId="77777777" w:rsidR="00AC4566" w:rsidRPr="00726F23" w:rsidRDefault="00AC4566" w:rsidP="00AC4566">
            <w:pPr>
              <w:jc w:val="left"/>
              <w:rPr>
                <w:rFonts w:cs="Arial"/>
                <w:b/>
                <w:bCs/>
                <w:color w:val="333333"/>
                <w:sz w:val="16"/>
                <w:szCs w:val="16"/>
              </w:rPr>
            </w:pPr>
            <w:r>
              <w:rPr>
                <w:rFonts w:cs="Arial"/>
                <w:b/>
                <w:bCs/>
                <w:color w:val="333333"/>
                <w:sz w:val="16"/>
                <w:szCs w:val="16"/>
              </w:rPr>
              <w:t>Data de Criação</w:t>
            </w:r>
          </w:p>
        </w:tc>
        <w:tc>
          <w:tcPr>
            <w:tcW w:w="4315" w:type="pct"/>
            <w:tcBorders>
              <w:top w:val="nil"/>
              <w:left w:val="nil"/>
              <w:bottom w:val="single" w:sz="4" w:space="0" w:color="auto"/>
              <w:right w:val="single" w:sz="4" w:space="0" w:color="auto"/>
            </w:tcBorders>
            <w:shd w:val="clear" w:color="auto" w:fill="auto"/>
            <w:noWrap/>
            <w:vAlign w:val="bottom"/>
            <w:hideMark/>
          </w:tcPr>
          <w:p w14:paraId="0D8CF813" w14:textId="716019B1"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726F23" w14:paraId="6B68C005"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7BE5BF34" w14:textId="77777777" w:rsidR="00AC4566" w:rsidRPr="00726F23" w:rsidRDefault="00AC4566" w:rsidP="00AC4566">
            <w:pPr>
              <w:jc w:val="left"/>
              <w:rPr>
                <w:rFonts w:cs="Arial"/>
                <w:b/>
                <w:bCs/>
                <w:color w:val="333333"/>
                <w:sz w:val="16"/>
                <w:szCs w:val="16"/>
              </w:rPr>
            </w:pPr>
            <w:r>
              <w:rPr>
                <w:rFonts w:cs="Arial"/>
                <w:b/>
                <w:bCs/>
                <w:color w:val="333333"/>
                <w:sz w:val="16"/>
                <w:szCs w:val="16"/>
              </w:rPr>
              <w:lastRenderedPageBreak/>
              <w:t>Criado Por</w:t>
            </w:r>
          </w:p>
        </w:tc>
        <w:tc>
          <w:tcPr>
            <w:tcW w:w="4315" w:type="pct"/>
            <w:tcBorders>
              <w:top w:val="nil"/>
              <w:left w:val="nil"/>
              <w:bottom w:val="single" w:sz="4" w:space="0" w:color="auto"/>
              <w:right w:val="single" w:sz="4" w:space="0" w:color="auto"/>
            </w:tcBorders>
            <w:shd w:val="clear" w:color="auto" w:fill="auto"/>
            <w:noWrap/>
            <w:vAlign w:val="bottom"/>
            <w:hideMark/>
          </w:tcPr>
          <w:p w14:paraId="37E51BD0" w14:textId="77777777" w:rsidR="00AC4566" w:rsidRPr="00726F23" w:rsidRDefault="00AC4566" w:rsidP="00AC4566">
            <w:pPr>
              <w:jc w:val="left"/>
              <w:rPr>
                <w:rFonts w:ascii="Calibri" w:hAnsi="Calibri" w:cs="Calibri"/>
                <w:color w:val="000000"/>
                <w:sz w:val="22"/>
                <w:szCs w:val="22"/>
              </w:rPr>
            </w:pPr>
            <w:r w:rsidRPr="00726F23">
              <w:rPr>
                <w:rFonts w:ascii="Calibri" w:hAnsi="Calibri" w:cs="Calibri"/>
                <w:color w:val="000000"/>
                <w:sz w:val="22"/>
                <w:szCs w:val="22"/>
              </w:rPr>
              <w:t>adm</w:t>
            </w:r>
          </w:p>
        </w:tc>
      </w:tr>
      <w:tr w:rsidR="00AC4566" w:rsidRPr="000E4917" w14:paraId="38FF6234" w14:textId="77777777" w:rsidTr="00D22F9F">
        <w:trPr>
          <w:trHeight w:val="45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2C9B6845" w14:textId="77777777" w:rsidR="00AC4566" w:rsidRPr="00726F23" w:rsidRDefault="00AC4566" w:rsidP="00AC4566">
            <w:pPr>
              <w:jc w:val="left"/>
              <w:rPr>
                <w:rFonts w:cs="Arial"/>
                <w:b/>
                <w:bCs/>
                <w:color w:val="333333"/>
                <w:sz w:val="16"/>
                <w:szCs w:val="16"/>
              </w:rPr>
            </w:pPr>
            <w:r>
              <w:rPr>
                <w:rFonts w:cs="Arial"/>
                <w:b/>
                <w:bCs/>
                <w:color w:val="333333"/>
                <w:sz w:val="16"/>
                <w:szCs w:val="16"/>
              </w:rPr>
              <w:t>Data de Atualização</w:t>
            </w:r>
          </w:p>
        </w:tc>
        <w:tc>
          <w:tcPr>
            <w:tcW w:w="4315" w:type="pct"/>
            <w:tcBorders>
              <w:top w:val="nil"/>
              <w:left w:val="nil"/>
              <w:bottom w:val="single" w:sz="4" w:space="0" w:color="auto"/>
              <w:right w:val="single" w:sz="4" w:space="0" w:color="auto"/>
            </w:tcBorders>
            <w:shd w:val="clear" w:color="auto" w:fill="auto"/>
            <w:noWrap/>
            <w:vAlign w:val="bottom"/>
            <w:hideMark/>
          </w:tcPr>
          <w:p w14:paraId="60FBDAA2" w14:textId="2E294E48"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726F23" w14:paraId="0A5BFB09" w14:textId="77777777" w:rsidTr="00D22F9F">
        <w:trPr>
          <w:trHeight w:val="300"/>
        </w:trPr>
        <w:tc>
          <w:tcPr>
            <w:tcW w:w="685" w:type="pct"/>
            <w:tcBorders>
              <w:top w:val="nil"/>
              <w:left w:val="single" w:sz="4" w:space="0" w:color="auto"/>
              <w:bottom w:val="single" w:sz="4" w:space="0" w:color="auto"/>
              <w:right w:val="single" w:sz="4" w:space="0" w:color="auto"/>
            </w:tcBorders>
            <w:shd w:val="clear" w:color="auto" w:fill="auto"/>
            <w:vAlign w:val="center"/>
            <w:hideMark/>
          </w:tcPr>
          <w:p w14:paraId="38672734" w14:textId="77777777" w:rsidR="00AC4566" w:rsidRPr="00726F23" w:rsidRDefault="00AC4566" w:rsidP="00AC4566">
            <w:pPr>
              <w:jc w:val="left"/>
              <w:rPr>
                <w:rFonts w:cs="Arial"/>
                <w:b/>
                <w:bCs/>
                <w:color w:val="333333"/>
                <w:sz w:val="16"/>
                <w:szCs w:val="16"/>
              </w:rPr>
            </w:pPr>
            <w:r>
              <w:rPr>
                <w:rFonts w:cs="Arial"/>
                <w:b/>
                <w:bCs/>
                <w:color w:val="333333"/>
                <w:sz w:val="16"/>
                <w:szCs w:val="16"/>
              </w:rPr>
              <w:t>Atualizado Por</w:t>
            </w:r>
          </w:p>
        </w:tc>
        <w:tc>
          <w:tcPr>
            <w:tcW w:w="4315" w:type="pct"/>
            <w:tcBorders>
              <w:top w:val="nil"/>
              <w:left w:val="nil"/>
              <w:bottom w:val="single" w:sz="4" w:space="0" w:color="auto"/>
              <w:right w:val="single" w:sz="4" w:space="0" w:color="auto"/>
            </w:tcBorders>
            <w:shd w:val="clear" w:color="auto" w:fill="auto"/>
            <w:noWrap/>
            <w:vAlign w:val="bottom"/>
            <w:hideMark/>
          </w:tcPr>
          <w:p w14:paraId="6857C636" w14:textId="77777777" w:rsidR="00AC4566" w:rsidRPr="00726F23" w:rsidRDefault="00AC4566" w:rsidP="00AC4566">
            <w:pPr>
              <w:jc w:val="left"/>
              <w:rPr>
                <w:rFonts w:ascii="Calibri" w:hAnsi="Calibri" w:cs="Calibri"/>
                <w:color w:val="000000"/>
                <w:sz w:val="22"/>
                <w:szCs w:val="22"/>
              </w:rPr>
            </w:pPr>
            <w:r w:rsidRPr="00726F23">
              <w:rPr>
                <w:rFonts w:ascii="Calibri" w:hAnsi="Calibri" w:cs="Calibri"/>
                <w:color w:val="000000"/>
                <w:sz w:val="22"/>
                <w:szCs w:val="22"/>
              </w:rPr>
              <w:t>adm</w:t>
            </w:r>
          </w:p>
        </w:tc>
      </w:tr>
    </w:tbl>
    <w:p w14:paraId="07A74511" w14:textId="13DADBED" w:rsidR="00260E62" w:rsidRDefault="00260E62" w:rsidP="00260E62">
      <w:bookmarkStart w:id="176" w:name="_Toc497242377"/>
      <w:bookmarkStart w:id="177" w:name="_Toc497588016"/>
    </w:p>
    <w:p w14:paraId="4E33D8A1" w14:textId="77777777" w:rsidR="00260E62" w:rsidRDefault="00260E62">
      <w:pPr>
        <w:jc w:val="left"/>
        <w:rPr>
          <w:rFonts w:cs="Arial"/>
          <w:b/>
          <w:szCs w:val="20"/>
          <w:lang w:eastAsia="en-US"/>
        </w:rPr>
      </w:pPr>
      <w:r>
        <w:br w:type="page"/>
      </w:r>
    </w:p>
    <w:p w14:paraId="05BA2D96" w14:textId="77777777" w:rsidR="00FB4E3A" w:rsidRPr="00290B55" w:rsidRDefault="00FB4E3A" w:rsidP="00FB4E3A">
      <w:pPr>
        <w:pStyle w:val="Heading3"/>
      </w:pPr>
      <w:bookmarkStart w:id="178" w:name="_Toc499303976"/>
      <w:r w:rsidRPr="00231B9D">
        <w:lastRenderedPageBreak/>
        <w:t>RQN1</w:t>
      </w:r>
      <w:r>
        <w:t>5</w:t>
      </w:r>
      <w:r w:rsidRPr="00290B55">
        <w:t xml:space="preserve"> – Validação/Crítica para PJ LTDA ou Microempreendor Individual</w:t>
      </w:r>
      <w:bookmarkEnd w:id="176"/>
      <w:bookmarkEnd w:id="177"/>
      <w:bookmarkEnd w:id="178"/>
    </w:p>
    <w:p w14:paraId="52739880" w14:textId="77777777" w:rsidR="00FB4E3A" w:rsidRPr="00153785" w:rsidRDefault="00FB4E3A" w:rsidP="00FB4E3A">
      <w:pPr>
        <w:rPr>
          <w:rFonts w:cs="Arial"/>
        </w:rPr>
      </w:pPr>
    </w:p>
    <w:p w14:paraId="37AE4B81" w14:textId="77777777" w:rsidR="00FB4E3A" w:rsidRPr="00153785" w:rsidRDefault="00FB4E3A" w:rsidP="00FB4E3A">
      <w:pPr>
        <w:pStyle w:val="Heading4"/>
      </w:pPr>
      <w:bookmarkStart w:id="179" w:name="_Toc497242378"/>
      <w:bookmarkStart w:id="180" w:name="_Toc497588017"/>
      <w:bookmarkStart w:id="181" w:name="_Toc499303977"/>
      <w:r w:rsidRPr="00153785">
        <w:t>RGN</w:t>
      </w:r>
      <w:r>
        <w:t>31</w:t>
      </w:r>
      <w:r w:rsidRPr="00153785">
        <w:t xml:space="preserve"> – </w:t>
      </w:r>
      <w:r>
        <w:t xml:space="preserve">Validar propostas no workflow  para </w:t>
      </w:r>
      <w:r w:rsidRPr="0045060A">
        <w:t>CNPJs que se enquadrem como LTDA ou MEI</w:t>
      </w:r>
      <w:bookmarkEnd w:id="179"/>
      <w:bookmarkEnd w:id="180"/>
      <w:bookmarkEnd w:id="181"/>
    </w:p>
    <w:p w14:paraId="34936802" w14:textId="77777777" w:rsidR="00FB4E3A" w:rsidRPr="00153785" w:rsidRDefault="00FB4E3A" w:rsidP="00FB4E3A">
      <w:pPr>
        <w:rPr>
          <w:rFonts w:cs="Arial"/>
        </w:rPr>
      </w:pPr>
    </w:p>
    <w:p w14:paraId="1609EDE5" w14:textId="77777777" w:rsidR="00FB4E3A" w:rsidRDefault="00FB4E3A" w:rsidP="00FB4E3A">
      <w:pPr>
        <w:rPr>
          <w:rFonts w:cs="Arial"/>
          <w:color w:val="000000"/>
        </w:rPr>
      </w:pPr>
      <w:r w:rsidRPr="0045060A">
        <w:rPr>
          <w:rFonts w:cs="Arial"/>
          <w:color w:val="000000"/>
        </w:rPr>
        <w:t xml:space="preserve">Deverá ser criado um workflow no sistema para indicação de cancelamento de proposta para CNPJs que se enquadrem como LTDA ou MEI (microempreendor) &lt;3 meses de criação da empresa e após a X tentativa de contato, conforme </w:t>
      </w:r>
      <w:r w:rsidRPr="00D863BB">
        <w:rPr>
          <w:rFonts w:cs="Arial"/>
          <w:color w:val="000000"/>
        </w:rPr>
        <w:t>RNG20</w:t>
      </w:r>
      <w:r w:rsidRPr="0045060A">
        <w:rPr>
          <w:rFonts w:cs="Arial"/>
          <w:color w:val="000000"/>
        </w:rPr>
        <w:t>, conforme registro da basona do Serasa. Deverá ser emitido um alerta orientando o cancelamento sem trativa.</w:t>
      </w:r>
    </w:p>
    <w:p w14:paraId="15F82384" w14:textId="77777777" w:rsidR="00FB4E3A" w:rsidRDefault="00FB4E3A" w:rsidP="00FB4E3A">
      <w:pPr>
        <w:rPr>
          <w:rFonts w:cs="Arial"/>
          <w:color w:val="000000"/>
        </w:rPr>
      </w:pPr>
    </w:p>
    <w:p w14:paraId="6B7730B4" w14:textId="77777777" w:rsidR="00FB4E3A" w:rsidRDefault="00FB4E3A" w:rsidP="00FB4E3A">
      <w:pPr>
        <w:rPr>
          <w:rFonts w:cs="Arial"/>
        </w:rPr>
      </w:pPr>
      <w:r>
        <w:rPr>
          <w:rFonts w:cs="Arial"/>
        </w:rPr>
        <w:t xml:space="preserve">Haverá na tela a indicação </w:t>
      </w:r>
      <w:r w:rsidRPr="0020478A">
        <w:rPr>
          <w:rFonts w:cs="Arial"/>
          <w:u w:val="single"/>
        </w:rPr>
        <w:t>informacional</w:t>
      </w:r>
      <w:r>
        <w:rPr>
          <w:rFonts w:cs="Arial"/>
        </w:rPr>
        <w:t xml:space="preserve"> do sistema, indicando Cancelamento ou Liberação do caso, e os </w:t>
      </w:r>
      <w:r w:rsidRPr="00851F80">
        <w:rPr>
          <w:rFonts w:cs="Arial"/>
          <w:u w:val="single"/>
        </w:rPr>
        <w:t>campos de decisão serão setados e ficarão bloqueados para alteração do operador</w:t>
      </w:r>
      <w:r>
        <w:rPr>
          <w:rFonts w:cs="Arial"/>
        </w:rPr>
        <w:t xml:space="preserve">. </w:t>
      </w:r>
    </w:p>
    <w:p w14:paraId="56945A9B" w14:textId="77777777" w:rsidR="00FB4E3A" w:rsidRPr="00851F80" w:rsidRDefault="00FB4E3A" w:rsidP="00FB4E3A">
      <w:pPr>
        <w:pStyle w:val="ListParagraph"/>
        <w:jc w:val="left"/>
        <w:rPr>
          <w:rFonts w:ascii="Calibri" w:hAnsi="Calibri"/>
          <w:sz w:val="22"/>
          <w:szCs w:val="22"/>
          <w:lang w:val="pt-BR"/>
        </w:rPr>
      </w:pPr>
    </w:p>
    <w:p w14:paraId="1464D7D5" w14:textId="77777777" w:rsidR="00FB4E3A" w:rsidRDefault="00FB4E3A" w:rsidP="00FB4E3A">
      <w:pPr>
        <w:rPr>
          <w:rFonts w:cs="Arial"/>
        </w:rPr>
      </w:pPr>
      <w:r>
        <w:rPr>
          <w:rFonts w:cs="Arial"/>
        </w:rPr>
        <w:t>Os valores informados serão apresentados conforme abaixo:</w:t>
      </w:r>
    </w:p>
    <w:p w14:paraId="7BB8D2F4" w14:textId="77777777" w:rsidR="00FB4E3A" w:rsidRDefault="00FB4E3A" w:rsidP="00FB4E3A">
      <w:pPr>
        <w:rPr>
          <w:rFonts w:cs="Arial"/>
        </w:rPr>
      </w:pPr>
    </w:p>
    <w:p w14:paraId="7C81CCE7" w14:textId="77777777" w:rsidR="00FB4E3A" w:rsidRPr="00F705FD" w:rsidRDefault="00FB4E3A" w:rsidP="00FB4E3A">
      <w:pPr>
        <w:pStyle w:val="ListParagraph"/>
        <w:numPr>
          <w:ilvl w:val="0"/>
          <w:numId w:val="41"/>
        </w:numPr>
        <w:rPr>
          <w:rFonts w:cs="Arial"/>
          <w:sz w:val="24"/>
          <w:lang w:val="pt-BR"/>
        </w:rPr>
      </w:pPr>
      <w:r w:rsidRPr="00F705FD">
        <w:rPr>
          <w:rFonts w:cs="Arial"/>
          <w:lang w:val="pt-BR"/>
        </w:rPr>
        <w:t>Se o Analista no campo Decisão escolher a opção:</w:t>
      </w:r>
      <w:r w:rsidRPr="00F705FD">
        <w:rPr>
          <w:rFonts w:cs="Arial"/>
          <w:sz w:val="24"/>
          <w:lang w:val="pt-BR"/>
        </w:rPr>
        <w:t xml:space="preserve"> </w:t>
      </w:r>
      <w:r w:rsidRPr="00F705FD">
        <w:rPr>
          <w:rFonts w:cs="Arial"/>
          <w:sz w:val="24"/>
          <w:u w:val="single"/>
          <w:lang w:val="pt-BR"/>
        </w:rPr>
        <w:t>Cancelado</w:t>
      </w:r>
      <w:r w:rsidRPr="00F705FD">
        <w:rPr>
          <w:rFonts w:cs="Arial"/>
          <w:lang w:val="pt-BR"/>
        </w:rPr>
        <w:t>,</w:t>
      </w:r>
      <w:r>
        <w:rPr>
          <w:rFonts w:cs="Arial"/>
          <w:lang w:val="pt-BR"/>
        </w:rPr>
        <w:t xml:space="preserve"> após atender a regra,</w:t>
      </w:r>
      <w:r w:rsidRPr="00F705FD">
        <w:rPr>
          <w:rFonts w:cs="Arial"/>
          <w:lang w:val="pt-BR"/>
        </w:rPr>
        <w:t xml:space="preserve"> o sistema deverá preencher, conforme abaixo.</w:t>
      </w:r>
    </w:p>
    <w:p w14:paraId="1A9EBA46" w14:textId="77777777" w:rsidR="00FB4E3A" w:rsidRPr="00F705FD" w:rsidRDefault="00FB4E3A" w:rsidP="00FB4E3A">
      <w:pPr>
        <w:rPr>
          <w:rFonts w:cs="Arial"/>
        </w:rPr>
      </w:pPr>
    </w:p>
    <w:tbl>
      <w:tblPr>
        <w:tblW w:w="4168" w:type="pct"/>
        <w:tblCellMar>
          <w:left w:w="70" w:type="dxa"/>
          <w:right w:w="70" w:type="dxa"/>
        </w:tblCellMar>
        <w:tblLook w:val="04A0" w:firstRow="1" w:lastRow="0" w:firstColumn="1" w:lastColumn="0" w:noHBand="0" w:noVBand="1"/>
      </w:tblPr>
      <w:tblGrid>
        <w:gridCol w:w="1328"/>
        <w:gridCol w:w="7171"/>
      </w:tblGrid>
      <w:tr w:rsidR="00FB4E3A" w:rsidRPr="00DA1B8A" w14:paraId="408E45DE"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565CC8C0" w14:textId="77777777" w:rsidR="00FB4E3A" w:rsidRPr="00DA1B8A" w:rsidRDefault="00FB4E3A" w:rsidP="00D22F9F">
            <w:pPr>
              <w:jc w:val="center"/>
              <w:rPr>
                <w:rFonts w:ascii="Calibri" w:hAnsi="Calibri" w:cs="Calibri"/>
                <w:color w:val="000000"/>
                <w:sz w:val="22"/>
                <w:szCs w:val="22"/>
              </w:rPr>
            </w:pPr>
            <w:r w:rsidRPr="00DA1B8A">
              <w:rPr>
                <w:rFonts w:ascii="Calibri" w:hAnsi="Calibri" w:cs="Calibri"/>
                <w:color w:val="000000"/>
                <w:sz w:val="22"/>
                <w:szCs w:val="22"/>
              </w:rPr>
              <w:t>REGRA CANCELAMENTO</w:t>
            </w:r>
          </w:p>
        </w:tc>
      </w:tr>
      <w:tr w:rsidR="00FB4E3A" w:rsidRPr="00DA1B8A" w14:paraId="0A7C64E4" w14:textId="77777777" w:rsidTr="00D22F9F">
        <w:trPr>
          <w:trHeight w:val="300"/>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2D1B2081"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DECISÃO</w:t>
            </w:r>
          </w:p>
        </w:tc>
        <w:tc>
          <w:tcPr>
            <w:tcW w:w="4219" w:type="pct"/>
            <w:tcBorders>
              <w:top w:val="nil"/>
              <w:left w:val="nil"/>
              <w:bottom w:val="single" w:sz="4" w:space="0" w:color="auto"/>
              <w:right w:val="single" w:sz="4" w:space="0" w:color="auto"/>
            </w:tcBorders>
            <w:shd w:val="clear" w:color="auto" w:fill="auto"/>
            <w:noWrap/>
            <w:vAlign w:val="bottom"/>
            <w:hideMark/>
          </w:tcPr>
          <w:p w14:paraId="04BAB9F3"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CANCELADO</w:t>
            </w:r>
          </w:p>
        </w:tc>
      </w:tr>
      <w:tr w:rsidR="00FB4E3A" w:rsidRPr="00DA1B8A" w14:paraId="0A787271" w14:textId="77777777" w:rsidTr="00D22F9F">
        <w:trPr>
          <w:trHeight w:val="1890"/>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6137287D"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REGRA</w:t>
            </w:r>
          </w:p>
        </w:tc>
        <w:tc>
          <w:tcPr>
            <w:tcW w:w="4219" w:type="pct"/>
            <w:tcBorders>
              <w:top w:val="nil"/>
              <w:left w:val="nil"/>
              <w:bottom w:val="single" w:sz="4" w:space="0" w:color="auto"/>
              <w:right w:val="single" w:sz="4" w:space="0" w:color="auto"/>
            </w:tcBorders>
            <w:shd w:val="clear" w:color="auto" w:fill="auto"/>
            <w:vAlign w:val="bottom"/>
            <w:hideMark/>
          </w:tcPr>
          <w:p w14:paraId="1C191CF4"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 xml:space="preserve">Se </w:t>
            </w:r>
            <w:r w:rsidRPr="00DA1B8A">
              <w:rPr>
                <w:rFonts w:ascii="Calibri" w:hAnsi="Calibri" w:cs="Calibri"/>
                <w:color w:val="000000"/>
                <w:sz w:val="22"/>
                <w:szCs w:val="22"/>
              </w:rPr>
              <w:br/>
              <w:t xml:space="preserve">  SCORE &gt; </w:t>
            </w:r>
            <w:r w:rsidRPr="00F705FD">
              <w:rPr>
                <w:rFonts w:ascii="Calibri" w:hAnsi="Calibri" w:cs="Calibri"/>
                <w:b/>
                <w:color w:val="000000"/>
                <w:sz w:val="22"/>
                <w:szCs w:val="22"/>
              </w:rPr>
              <w:t>SCORE_LIMITE_CANCELAMENTO_EMPRESA</w:t>
            </w:r>
            <w:r>
              <w:rPr>
                <w:rFonts w:ascii="Calibri" w:hAnsi="Calibri" w:cs="Calibri"/>
                <w:b/>
                <w:color w:val="000000"/>
                <w:sz w:val="22"/>
                <w:szCs w:val="22"/>
              </w:rPr>
              <w:t xml:space="preserve"> (Parâmetro) </w:t>
            </w:r>
            <w:r w:rsidRPr="00DA1B8A">
              <w:rPr>
                <w:rFonts w:ascii="Calibri" w:hAnsi="Calibri" w:cs="Calibri"/>
                <w:color w:val="000000"/>
                <w:sz w:val="22"/>
                <w:szCs w:val="22"/>
              </w:rPr>
              <w:br/>
              <w:t xml:space="preserve">  and</w:t>
            </w:r>
            <w:r w:rsidRPr="00DA1B8A">
              <w:rPr>
                <w:rFonts w:ascii="Calibri" w:hAnsi="Calibri" w:cs="Calibri"/>
                <w:color w:val="000000"/>
                <w:sz w:val="22"/>
                <w:szCs w:val="22"/>
              </w:rPr>
              <w:br/>
              <w:t xml:space="preserve">  Quantidade Tentativas &gt; </w:t>
            </w:r>
            <w:r w:rsidRPr="00F705FD">
              <w:rPr>
                <w:rFonts w:ascii="Calibri" w:hAnsi="Calibri" w:cs="Calibri"/>
                <w:b/>
                <w:color w:val="000000"/>
                <w:sz w:val="22"/>
                <w:szCs w:val="22"/>
              </w:rPr>
              <w:t>CONTADOR_EMPRESA</w:t>
            </w:r>
            <w:r>
              <w:rPr>
                <w:rFonts w:ascii="Calibri" w:hAnsi="Calibri" w:cs="Calibri"/>
                <w:b/>
                <w:color w:val="000000"/>
                <w:sz w:val="22"/>
                <w:szCs w:val="22"/>
              </w:rPr>
              <w:t xml:space="preserve"> (Parâmetro)</w:t>
            </w:r>
            <w:r w:rsidRPr="00DA1B8A">
              <w:rPr>
                <w:rFonts w:ascii="Calibri" w:hAnsi="Calibri" w:cs="Calibri"/>
                <w:color w:val="000000"/>
                <w:sz w:val="22"/>
                <w:szCs w:val="22"/>
              </w:rPr>
              <w:br/>
              <w:t xml:space="preserve">  and</w:t>
            </w:r>
            <w:r w:rsidRPr="00DA1B8A">
              <w:rPr>
                <w:rFonts w:ascii="Calibri" w:hAnsi="Calibri" w:cs="Calibri"/>
                <w:color w:val="000000"/>
                <w:sz w:val="22"/>
                <w:szCs w:val="22"/>
              </w:rPr>
              <w:br/>
              <w:t xml:space="preserve">  STATUS_CONTRATO &lt;&gt; 'Instalado'</w:t>
            </w:r>
            <w:r w:rsidRPr="00DA1B8A">
              <w:rPr>
                <w:rFonts w:ascii="Calibri" w:hAnsi="Calibri" w:cs="Calibri"/>
                <w:color w:val="000000"/>
                <w:sz w:val="22"/>
                <w:szCs w:val="22"/>
              </w:rPr>
              <w:br/>
              <w:t>Fim</w:t>
            </w:r>
          </w:p>
        </w:tc>
      </w:tr>
      <w:tr w:rsidR="00FB4E3A" w:rsidRPr="00DA1B8A" w14:paraId="59169278" w14:textId="77777777" w:rsidTr="00D22F9F">
        <w:trPr>
          <w:trHeight w:val="1765"/>
        </w:trPr>
        <w:tc>
          <w:tcPr>
            <w:tcW w:w="781" w:type="pct"/>
            <w:tcBorders>
              <w:top w:val="nil"/>
              <w:left w:val="single" w:sz="4" w:space="0" w:color="auto"/>
              <w:bottom w:val="single" w:sz="4" w:space="0" w:color="auto"/>
              <w:right w:val="single" w:sz="4" w:space="0" w:color="auto"/>
            </w:tcBorders>
            <w:shd w:val="clear" w:color="000000" w:fill="808080"/>
            <w:noWrap/>
            <w:vAlign w:val="center"/>
            <w:hideMark/>
          </w:tcPr>
          <w:p w14:paraId="49CB1C90" w14:textId="77777777" w:rsidR="00FB4E3A" w:rsidRPr="00DA1B8A" w:rsidRDefault="00FB4E3A" w:rsidP="00D22F9F">
            <w:pPr>
              <w:jc w:val="left"/>
              <w:rPr>
                <w:rFonts w:ascii="Calibri" w:hAnsi="Calibri" w:cs="Calibri"/>
                <w:color w:val="000000"/>
                <w:sz w:val="22"/>
                <w:szCs w:val="22"/>
              </w:rPr>
            </w:pPr>
            <w:r w:rsidRPr="00DA1B8A">
              <w:rPr>
                <w:rFonts w:ascii="Calibri" w:hAnsi="Calibri" w:cs="Calibri"/>
                <w:color w:val="000000"/>
                <w:sz w:val="22"/>
                <w:szCs w:val="22"/>
              </w:rPr>
              <w:t>RESULTADO</w:t>
            </w:r>
          </w:p>
        </w:tc>
        <w:tc>
          <w:tcPr>
            <w:tcW w:w="4219" w:type="pct"/>
            <w:tcBorders>
              <w:top w:val="nil"/>
              <w:left w:val="nil"/>
              <w:bottom w:val="single" w:sz="4" w:space="0" w:color="auto"/>
              <w:right w:val="single" w:sz="4" w:space="0" w:color="auto"/>
            </w:tcBorders>
            <w:shd w:val="clear" w:color="auto" w:fill="auto"/>
            <w:vAlign w:val="bottom"/>
            <w:hideMark/>
          </w:tcPr>
          <w:p w14:paraId="10138D0B" w14:textId="77777777" w:rsidR="00FB4E3A" w:rsidRPr="00DA1B8A" w:rsidRDefault="00FB4E3A" w:rsidP="00D22F9F">
            <w:pPr>
              <w:jc w:val="left"/>
              <w:rPr>
                <w:rFonts w:ascii="Calibri" w:hAnsi="Calibri" w:cs="Calibri"/>
                <w:color w:val="000000"/>
                <w:sz w:val="22"/>
                <w:szCs w:val="22"/>
              </w:rPr>
            </w:pPr>
            <w:r w:rsidRPr="00F705FD">
              <w:rPr>
                <w:rFonts w:ascii="Calibri" w:hAnsi="Calibri" w:cs="Arial"/>
                <w:b/>
                <w:color w:val="000000"/>
                <w:sz w:val="22"/>
                <w:szCs w:val="22"/>
              </w:rPr>
              <w:t>Pendenciamento</w:t>
            </w:r>
            <w:r w:rsidRPr="00DA1B8A">
              <w:rPr>
                <w:rFonts w:ascii="Calibri" w:hAnsi="Calibri" w:cs="Arial"/>
                <w:color w:val="000000"/>
                <w:sz w:val="22"/>
                <w:szCs w:val="22"/>
              </w:rPr>
              <w:t>: Este campo deverá ser aberto para o Operador escolher</w:t>
            </w:r>
            <w:r w:rsidRPr="00DA1B8A">
              <w:rPr>
                <w:rFonts w:ascii="Calibri" w:hAnsi="Calibri" w:cs="Arial"/>
                <w:color w:val="000000"/>
                <w:sz w:val="22"/>
                <w:szCs w:val="22"/>
              </w:rPr>
              <w:br/>
            </w:r>
            <w:r w:rsidRPr="00F705FD">
              <w:rPr>
                <w:rFonts w:ascii="Calibri" w:hAnsi="Calibri" w:cs="Arial"/>
                <w:b/>
                <w:color w:val="000000"/>
                <w:sz w:val="22"/>
                <w:szCs w:val="22"/>
              </w:rPr>
              <w:t>Decisão</w:t>
            </w:r>
            <w:r w:rsidRPr="00DA1B8A">
              <w:rPr>
                <w:rFonts w:ascii="Calibri" w:hAnsi="Calibri" w:cs="Arial"/>
                <w:color w:val="000000"/>
                <w:sz w:val="22"/>
                <w:szCs w:val="22"/>
              </w:rPr>
              <w:t xml:space="preserve">: Cancelado (obs.: </w:t>
            </w:r>
            <w:r w:rsidRPr="00F705FD">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DA1B8A">
              <w:rPr>
                <w:rFonts w:ascii="Calibri" w:hAnsi="Calibri" w:cs="Arial"/>
                <w:color w:val="000000"/>
                <w:sz w:val="22"/>
                <w:szCs w:val="22"/>
              </w:rPr>
              <w:br/>
            </w:r>
            <w:r w:rsidRPr="00F705FD">
              <w:rPr>
                <w:rFonts w:ascii="Calibri" w:hAnsi="Calibri" w:cs="Arial"/>
                <w:b/>
                <w:color w:val="000000"/>
                <w:sz w:val="22"/>
                <w:szCs w:val="22"/>
              </w:rPr>
              <w:t>Origem da decisão</w:t>
            </w:r>
            <w:r w:rsidRPr="00DA1B8A">
              <w:rPr>
                <w:rFonts w:ascii="Calibri" w:hAnsi="Calibri" w:cs="Arial"/>
                <w:color w:val="000000"/>
                <w:sz w:val="22"/>
                <w:szCs w:val="22"/>
              </w:rPr>
              <w:t>: A Pedido da Gerencia de Crédito e Fraude</w:t>
            </w:r>
            <w:r w:rsidRPr="00DA1B8A">
              <w:rPr>
                <w:rFonts w:ascii="Calibri" w:hAnsi="Calibri" w:cs="Arial"/>
                <w:color w:val="000000"/>
                <w:sz w:val="22"/>
                <w:szCs w:val="22"/>
              </w:rPr>
              <w:br/>
            </w:r>
            <w:r w:rsidRPr="00F705FD">
              <w:rPr>
                <w:rFonts w:ascii="Calibri" w:hAnsi="Calibri" w:cs="Arial"/>
                <w:b/>
                <w:color w:val="000000"/>
                <w:sz w:val="22"/>
                <w:szCs w:val="22"/>
              </w:rPr>
              <w:t>Motivo da decisão</w:t>
            </w:r>
            <w:r w:rsidRPr="00DA1B8A">
              <w:rPr>
                <w:rFonts w:ascii="Calibri" w:hAnsi="Calibri" w:cs="Arial"/>
                <w:color w:val="000000"/>
                <w:sz w:val="22"/>
                <w:szCs w:val="22"/>
              </w:rPr>
              <w:t>: Fraude – Fraude sem Contato</w:t>
            </w:r>
            <w:r w:rsidRPr="00DA1B8A">
              <w:rPr>
                <w:rFonts w:ascii="Calibri" w:hAnsi="Calibri" w:cs="Arial"/>
                <w:color w:val="000000"/>
                <w:sz w:val="22"/>
                <w:szCs w:val="22"/>
              </w:rPr>
              <w:br/>
            </w:r>
            <w:r w:rsidRPr="00F705FD">
              <w:rPr>
                <w:rFonts w:ascii="Calibri" w:hAnsi="Calibri" w:cs="Arial"/>
                <w:b/>
                <w:color w:val="000000"/>
                <w:sz w:val="22"/>
                <w:szCs w:val="22"/>
              </w:rPr>
              <w:t>Motivo do bloqueio</w:t>
            </w:r>
            <w:r w:rsidRPr="00DA1B8A">
              <w:rPr>
                <w:rFonts w:ascii="Calibri" w:hAnsi="Calibri" w:cs="Arial"/>
                <w:color w:val="000000"/>
                <w:sz w:val="22"/>
                <w:szCs w:val="22"/>
              </w:rPr>
              <w:t>: Tratamento automático do sistema</w:t>
            </w:r>
            <w:r w:rsidRPr="00DA1B8A">
              <w:rPr>
                <w:rFonts w:ascii="Calibri" w:hAnsi="Calibri" w:cs="Arial"/>
                <w:color w:val="000000"/>
                <w:sz w:val="22"/>
                <w:szCs w:val="22"/>
              </w:rPr>
              <w:br/>
            </w:r>
            <w:r w:rsidRPr="00F705FD">
              <w:rPr>
                <w:rFonts w:ascii="Calibri" w:hAnsi="Calibri" w:cs="Arial"/>
                <w:b/>
                <w:color w:val="000000"/>
                <w:sz w:val="22"/>
                <w:szCs w:val="22"/>
              </w:rPr>
              <w:t>Motivo analise após 24 horas</w:t>
            </w:r>
            <w:r w:rsidRPr="00DA1B8A">
              <w:rPr>
                <w:rFonts w:ascii="Calibri" w:hAnsi="Calibri" w:cs="Arial"/>
                <w:color w:val="000000"/>
                <w:sz w:val="22"/>
                <w:szCs w:val="22"/>
              </w:rPr>
              <w:t>: Tratamento automático do sistema</w:t>
            </w:r>
          </w:p>
        </w:tc>
      </w:tr>
    </w:tbl>
    <w:p w14:paraId="51FDFDA1" w14:textId="77777777" w:rsidR="00FB4E3A" w:rsidRDefault="00FB4E3A" w:rsidP="00FB4E3A">
      <w:pPr>
        <w:ind w:left="708"/>
        <w:rPr>
          <w:rFonts w:cs="Arial"/>
        </w:rPr>
      </w:pPr>
    </w:p>
    <w:p w14:paraId="17F7E2E1" w14:textId="77777777" w:rsidR="00FB4E3A" w:rsidRDefault="00FB4E3A" w:rsidP="00FB4E3A">
      <w:pPr>
        <w:rPr>
          <w:rFonts w:cs="Arial"/>
        </w:rPr>
      </w:pPr>
    </w:p>
    <w:p w14:paraId="1BC79FF7" w14:textId="77777777" w:rsidR="00FB4E3A" w:rsidRPr="00F705FD" w:rsidRDefault="00FB4E3A" w:rsidP="00FB4E3A">
      <w:pPr>
        <w:rPr>
          <w:rFonts w:cs="Arial"/>
        </w:rPr>
      </w:pPr>
    </w:p>
    <w:p w14:paraId="5450927B" w14:textId="77777777" w:rsidR="00FB4E3A" w:rsidRPr="00F705FD" w:rsidRDefault="00FB4E3A" w:rsidP="00FB4E3A">
      <w:pPr>
        <w:pStyle w:val="ListParagraph"/>
        <w:numPr>
          <w:ilvl w:val="0"/>
          <w:numId w:val="41"/>
        </w:numPr>
        <w:rPr>
          <w:rFonts w:cs="Arial"/>
          <w:lang w:val="pt-BR"/>
        </w:rPr>
      </w:pPr>
      <w:r w:rsidRPr="00F705FD">
        <w:rPr>
          <w:rFonts w:cs="Arial"/>
          <w:lang w:val="pt-BR"/>
        </w:rPr>
        <w:lastRenderedPageBreak/>
        <w:t>Se o Analista no campo Decisão escolher a opção:</w:t>
      </w:r>
      <w:r w:rsidRPr="00F705FD">
        <w:rPr>
          <w:rFonts w:cs="Arial"/>
          <w:sz w:val="24"/>
          <w:lang w:val="pt-BR"/>
        </w:rPr>
        <w:t xml:space="preserve"> Bloqueado</w:t>
      </w:r>
      <w:r w:rsidRPr="00F705FD">
        <w:rPr>
          <w:rFonts w:cs="Arial"/>
          <w:lang w:val="pt-BR"/>
        </w:rPr>
        <w:t>,</w:t>
      </w:r>
      <w:r>
        <w:rPr>
          <w:rFonts w:cs="Arial"/>
          <w:lang w:val="pt-BR"/>
        </w:rPr>
        <w:t xml:space="preserve"> após atender a regra,</w:t>
      </w:r>
      <w:r w:rsidRPr="00F705FD">
        <w:rPr>
          <w:rFonts w:cs="Arial"/>
          <w:lang w:val="pt-BR"/>
        </w:rPr>
        <w:t xml:space="preserve"> o sistema deverá preencher, conforme abaixo.</w:t>
      </w:r>
    </w:p>
    <w:p w14:paraId="32106B06" w14:textId="77777777" w:rsidR="00FB4E3A" w:rsidRPr="00F705FD" w:rsidRDefault="00FB4E3A" w:rsidP="00FB4E3A">
      <w:pPr>
        <w:rPr>
          <w:rFonts w:cs="Arial"/>
        </w:rPr>
      </w:pPr>
    </w:p>
    <w:tbl>
      <w:tblPr>
        <w:tblW w:w="8647" w:type="dxa"/>
        <w:tblInd w:w="-5" w:type="dxa"/>
        <w:tblCellMar>
          <w:left w:w="70" w:type="dxa"/>
          <w:right w:w="70" w:type="dxa"/>
        </w:tblCellMar>
        <w:tblLook w:val="04A0" w:firstRow="1" w:lastRow="0" w:firstColumn="1" w:lastColumn="0" w:noHBand="0" w:noVBand="1"/>
      </w:tblPr>
      <w:tblGrid>
        <w:gridCol w:w="1327"/>
        <w:gridCol w:w="7320"/>
      </w:tblGrid>
      <w:tr w:rsidR="00FB4E3A" w:rsidRPr="00763571" w14:paraId="3D7D8855" w14:textId="77777777" w:rsidTr="00D22F9F">
        <w:trPr>
          <w:trHeight w:val="300"/>
        </w:trPr>
        <w:tc>
          <w:tcPr>
            <w:tcW w:w="8647" w:type="dxa"/>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AE6A610" w14:textId="77777777" w:rsidR="00FB4E3A" w:rsidRPr="00763571" w:rsidRDefault="00FB4E3A" w:rsidP="00D22F9F">
            <w:pPr>
              <w:jc w:val="center"/>
              <w:rPr>
                <w:rFonts w:ascii="Calibri" w:hAnsi="Calibri" w:cs="Calibri"/>
                <w:color w:val="000000"/>
                <w:sz w:val="22"/>
                <w:szCs w:val="22"/>
              </w:rPr>
            </w:pPr>
            <w:r w:rsidRPr="00763571">
              <w:rPr>
                <w:rFonts w:ascii="Calibri" w:hAnsi="Calibri" w:cs="Calibri"/>
                <w:color w:val="000000"/>
                <w:sz w:val="22"/>
                <w:szCs w:val="22"/>
              </w:rPr>
              <w:t>REGRA BLOQUEADO</w:t>
            </w:r>
          </w:p>
        </w:tc>
      </w:tr>
      <w:tr w:rsidR="00FB4E3A" w:rsidRPr="00763571" w14:paraId="4AC63977" w14:textId="77777777" w:rsidTr="00D22F9F">
        <w:trPr>
          <w:trHeight w:val="3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13E3FA86"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DECISÃO</w:t>
            </w:r>
          </w:p>
        </w:tc>
        <w:tc>
          <w:tcPr>
            <w:tcW w:w="7320" w:type="dxa"/>
            <w:tcBorders>
              <w:top w:val="nil"/>
              <w:left w:val="nil"/>
              <w:bottom w:val="single" w:sz="4" w:space="0" w:color="auto"/>
              <w:right w:val="single" w:sz="4" w:space="0" w:color="auto"/>
            </w:tcBorders>
            <w:shd w:val="clear" w:color="auto" w:fill="auto"/>
            <w:vAlign w:val="bottom"/>
            <w:hideMark/>
          </w:tcPr>
          <w:p w14:paraId="2C0EB1C2"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Bloqueado</w:t>
            </w:r>
          </w:p>
        </w:tc>
      </w:tr>
      <w:tr w:rsidR="00FB4E3A" w:rsidRPr="00763571" w14:paraId="392F4297" w14:textId="77777777" w:rsidTr="00D22F9F">
        <w:trPr>
          <w:trHeight w:val="21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319769D7"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REGRA</w:t>
            </w:r>
          </w:p>
        </w:tc>
        <w:tc>
          <w:tcPr>
            <w:tcW w:w="7320" w:type="dxa"/>
            <w:tcBorders>
              <w:top w:val="nil"/>
              <w:left w:val="nil"/>
              <w:bottom w:val="single" w:sz="4" w:space="0" w:color="auto"/>
              <w:right w:val="single" w:sz="4" w:space="0" w:color="auto"/>
            </w:tcBorders>
            <w:shd w:val="clear" w:color="auto" w:fill="auto"/>
            <w:vAlign w:val="bottom"/>
            <w:hideMark/>
          </w:tcPr>
          <w:p w14:paraId="18C42E41"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 xml:space="preserve">Se </w:t>
            </w:r>
            <w:r w:rsidRPr="00763571">
              <w:rPr>
                <w:rFonts w:ascii="Calibri" w:hAnsi="Calibri" w:cs="Calibri"/>
                <w:color w:val="000000"/>
                <w:sz w:val="22"/>
                <w:szCs w:val="22"/>
              </w:rPr>
              <w:br/>
              <w:t xml:space="preserve">  SCORE &gt; </w:t>
            </w:r>
            <w:r w:rsidRPr="00F705FD">
              <w:rPr>
                <w:rFonts w:ascii="Calibri" w:hAnsi="Calibri" w:cs="Calibri"/>
                <w:b/>
                <w:color w:val="000000"/>
                <w:sz w:val="22"/>
                <w:szCs w:val="22"/>
              </w:rPr>
              <w:t>SCORE_LIMITE_CANCELAMENTO_EMPRESA</w:t>
            </w:r>
            <w:r>
              <w:rPr>
                <w:rFonts w:ascii="Calibri" w:hAnsi="Calibri" w:cs="Calibri"/>
                <w:b/>
                <w:color w:val="000000"/>
                <w:sz w:val="22"/>
                <w:szCs w:val="22"/>
              </w:rPr>
              <w:t xml:space="preserve"> (Parâmetro)</w:t>
            </w:r>
            <w:r w:rsidRPr="00763571">
              <w:rPr>
                <w:rFonts w:ascii="Calibri" w:hAnsi="Calibri" w:cs="Calibri"/>
                <w:color w:val="000000"/>
                <w:sz w:val="22"/>
                <w:szCs w:val="22"/>
              </w:rPr>
              <w:br/>
              <w:t xml:space="preserve">  and</w:t>
            </w:r>
            <w:r w:rsidRPr="00763571">
              <w:rPr>
                <w:rFonts w:ascii="Calibri" w:hAnsi="Calibri" w:cs="Calibri"/>
                <w:color w:val="000000"/>
                <w:sz w:val="22"/>
                <w:szCs w:val="22"/>
              </w:rPr>
              <w:br/>
              <w:t xml:space="preserve">  Quantidade Tentativas &gt; </w:t>
            </w:r>
            <w:r w:rsidRPr="00F705FD">
              <w:rPr>
                <w:rFonts w:ascii="Calibri" w:hAnsi="Calibri" w:cs="Calibri"/>
                <w:b/>
                <w:color w:val="000000"/>
                <w:sz w:val="22"/>
                <w:szCs w:val="22"/>
              </w:rPr>
              <w:t>CONTADOR_EMPRESA</w:t>
            </w:r>
            <w:r>
              <w:rPr>
                <w:rFonts w:ascii="Calibri" w:hAnsi="Calibri" w:cs="Calibri"/>
                <w:b/>
                <w:color w:val="000000"/>
                <w:sz w:val="22"/>
                <w:szCs w:val="22"/>
              </w:rPr>
              <w:t xml:space="preserve"> (Parâmetro)</w:t>
            </w:r>
            <w:r>
              <w:rPr>
                <w:rFonts w:ascii="Calibri" w:hAnsi="Calibri" w:cs="Calibri"/>
                <w:color w:val="000000"/>
                <w:sz w:val="22"/>
                <w:szCs w:val="22"/>
              </w:rPr>
              <w:br/>
              <w:t xml:space="preserve">  and</w:t>
            </w:r>
            <w:r>
              <w:rPr>
                <w:rFonts w:ascii="Calibri" w:hAnsi="Calibri" w:cs="Calibri"/>
                <w:color w:val="000000"/>
                <w:sz w:val="22"/>
                <w:szCs w:val="22"/>
              </w:rPr>
              <w:br/>
              <w:t xml:space="preserve">  STATUS_CONTRATO =</w:t>
            </w:r>
            <w:r w:rsidRPr="00763571">
              <w:rPr>
                <w:rFonts w:ascii="Calibri" w:hAnsi="Calibri" w:cs="Calibri"/>
                <w:color w:val="000000"/>
                <w:sz w:val="22"/>
                <w:szCs w:val="22"/>
              </w:rPr>
              <w:t xml:space="preserve"> 'Instalado'</w:t>
            </w:r>
            <w:r w:rsidRPr="00763571">
              <w:rPr>
                <w:rFonts w:ascii="Calibri" w:hAnsi="Calibri" w:cs="Calibri"/>
                <w:color w:val="000000"/>
                <w:sz w:val="22"/>
                <w:szCs w:val="22"/>
              </w:rPr>
              <w:br/>
              <w:t>Fim</w:t>
            </w:r>
          </w:p>
        </w:tc>
      </w:tr>
      <w:tr w:rsidR="00FB4E3A" w:rsidRPr="00763571" w14:paraId="50FEF177" w14:textId="77777777" w:rsidTr="00D22F9F">
        <w:trPr>
          <w:trHeight w:val="1921"/>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651A5F90" w14:textId="77777777" w:rsidR="00FB4E3A" w:rsidRPr="00763571" w:rsidRDefault="00FB4E3A" w:rsidP="00D22F9F">
            <w:pPr>
              <w:jc w:val="left"/>
              <w:rPr>
                <w:rFonts w:ascii="Calibri" w:hAnsi="Calibri" w:cs="Calibri"/>
                <w:color w:val="000000"/>
                <w:sz w:val="22"/>
                <w:szCs w:val="22"/>
              </w:rPr>
            </w:pPr>
            <w:r w:rsidRPr="00763571">
              <w:rPr>
                <w:rFonts w:ascii="Calibri" w:hAnsi="Calibri" w:cs="Calibri"/>
                <w:color w:val="000000"/>
                <w:sz w:val="22"/>
                <w:szCs w:val="22"/>
              </w:rPr>
              <w:t>RESULTADO</w:t>
            </w:r>
          </w:p>
        </w:tc>
        <w:tc>
          <w:tcPr>
            <w:tcW w:w="7320" w:type="dxa"/>
            <w:tcBorders>
              <w:top w:val="nil"/>
              <w:left w:val="nil"/>
              <w:bottom w:val="single" w:sz="4" w:space="0" w:color="auto"/>
              <w:right w:val="single" w:sz="4" w:space="0" w:color="auto"/>
            </w:tcBorders>
            <w:shd w:val="clear" w:color="auto" w:fill="auto"/>
            <w:vAlign w:val="bottom"/>
            <w:hideMark/>
          </w:tcPr>
          <w:p w14:paraId="3FD106CE" w14:textId="77777777" w:rsidR="00FB4E3A" w:rsidRPr="00763571" w:rsidRDefault="00FB4E3A" w:rsidP="00D22F9F">
            <w:pPr>
              <w:jc w:val="left"/>
              <w:rPr>
                <w:rFonts w:ascii="Calibri" w:hAnsi="Calibri" w:cs="Calibri"/>
                <w:color w:val="000000"/>
                <w:sz w:val="22"/>
                <w:szCs w:val="22"/>
              </w:rPr>
            </w:pPr>
            <w:r w:rsidRPr="00F705FD">
              <w:rPr>
                <w:rFonts w:ascii="Calibri" w:hAnsi="Calibri" w:cs="Arial"/>
                <w:b/>
                <w:color w:val="000000"/>
                <w:sz w:val="22"/>
                <w:szCs w:val="22"/>
              </w:rPr>
              <w:t>Pendenciamento</w:t>
            </w:r>
            <w:r w:rsidRPr="00763571">
              <w:rPr>
                <w:rFonts w:ascii="Calibri" w:hAnsi="Calibri" w:cs="Arial"/>
                <w:color w:val="000000"/>
                <w:sz w:val="22"/>
                <w:szCs w:val="22"/>
              </w:rPr>
              <w:t>: Este campo deverá ser aberto para o Operador escolher</w:t>
            </w:r>
            <w:r w:rsidRPr="00763571">
              <w:rPr>
                <w:rFonts w:ascii="Calibri" w:hAnsi="Calibri" w:cs="Arial"/>
                <w:color w:val="000000"/>
                <w:sz w:val="22"/>
                <w:szCs w:val="22"/>
              </w:rPr>
              <w:br/>
            </w:r>
            <w:r w:rsidRPr="00F705FD">
              <w:rPr>
                <w:rFonts w:ascii="Calibri" w:hAnsi="Calibri" w:cs="Arial"/>
                <w:b/>
                <w:color w:val="000000"/>
                <w:sz w:val="22"/>
                <w:szCs w:val="22"/>
              </w:rPr>
              <w:t>Decisão</w:t>
            </w:r>
            <w:r w:rsidRPr="00763571">
              <w:rPr>
                <w:rFonts w:ascii="Calibri" w:hAnsi="Calibri" w:cs="Arial"/>
                <w:color w:val="000000"/>
                <w:sz w:val="22"/>
                <w:szCs w:val="22"/>
              </w:rPr>
              <w:t>: Bloqueado</w:t>
            </w:r>
            <w:r>
              <w:rPr>
                <w:rFonts w:ascii="Calibri" w:hAnsi="Calibri" w:cs="Arial"/>
                <w:color w:val="000000"/>
                <w:sz w:val="22"/>
                <w:szCs w:val="22"/>
              </w:rPr>
              <w:t xml:space="preserve"> </w:t>
            </w:r>
            <w:r w:rsidRPr="00DA1B8A">
              <w:rPr>
                <w:rFonts w:ascii="Calibri" w:hAnsi="Calibri" w:cs="Arial"/>
                <w:color w:val="000000"/>
                <w:sz w:val="22"/>
                <w:szCs w:val="22"/>
              </w:rPr>
              <w:t xml:space="preserve">(obs.: </w:t>
            </w:r>
            <w:r w:rsidRPr="00F705FD">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763571">
              <w:rPr>
                <w:rFonts w:ascii="Calibri" w:hAnsi="Calibri" w:cs="Arial"/>
                <w:color w:val="000000"/>
                <w:sz w:val="22"/>
                <w:szCs w:val="22"/>
              </w:rPr>
              <w:br/>
            </w:r>
            <w:r w:rsidRPr="00F705FD">
              <w:rPr>
                <w:rFonts w:ascii="Calibri" w:hAnsi="Calibri" w:cs="Arial"/>
                <w:b/>
                <w:color w:val="000000"/>
                <w:sz w:val="22"/>
                <w:szCs w:val="22"/>
              </w:rPr>
              <w:t>Origem da decisão</w:t>
            </w:r>
            <w:r w:rsidRPr="00763571">
              <w:rPr>
                <w:rFonts w:ascii="Calibri" w:hAnsi="Calibri" w:cs="Arial"/>
                <w:color w:val="000000"/>
                <w:sz w:val="22"/>
                <w:szCs w:val="22"/>
              </w:rPr>
              <w:t>: A Pedido da Gerencia de Crédito e Fraude</w:t>
            </w:r>
            <w:r w:rsidRPr="00763571">
              <w:rPr>
                <w:rFonts w:ascii="Calibri" w:hAnsi="Calibri" w:cs="Arial"/>
                <w:color w:val="000000"/>
                <w:sz w:val="22"/>
                <w:szCs w:val="22"/>
              </w:rPr>
              <w:br/>
            </w:r>
            <w:r w:rsidRPr="00F705FD">
              <w:rPr>
                <w:rFonts w:ascii="Calibri" w:hAnsi="Calibri" w:cs="Arial"/>
                <w:b/>
                <w:color w:val="000000"/>
                <w:sz w:val="22"/>
                <w:szCs w:val="22"/>
              </w:rPr>
              <w:t>Motivo da decisão</w:t>
            </w:r>
            <w:r w:rsidRPr="00763571">
              <w:rPr>
                <w:rFonts w:ascii="Calibri" w:hAnsi="Calibri" w:cs="Arial"/>
                <w:color w:val="000000"/>
                <w:sz w:val="22"/>
                <w:szCs w:val="22"/>
              </w:rPr>
              <w:t>: Fraude – Fraude sem Contato</w:t>
            </w:r>
            <w:r w:rsidRPr="00763571">
              <w:rPr>
                <w:rFonts w:ascii="Calibri" w:hAnsi="Calibri" w:cs="Arial"/>
                <w:color w:val="000000"/>
                <w:sz w:val="22"/>
                <w:szCs w:val="22"/>
              </w:rPr>
              <w:br/>
            </w:r>
            <w:r w:rsidRPr="00F705FD">
              <w:rPr>
                <w:rFonts w:ascii="Calibri" w:hAnsi="Calibri" w:cs="Arial"/>
                <w:b/>
                <w:color w:val="000000"/>
                <w:sz w:val="22"/>
                <w:szCs w:val="22"/>
              </w:rPr>
              <w:t>Motivo do bloqueio</w:t>
            </w:r>
            <w:r w:rsidRPr="00763571">
              <w:rPr>
                <w:rFonts w:ascii="Calibri" w:hAnsi="Calibri" w:cs="Arial"/>
                <w:color w:val="000000"/>
                <w:sz w:val="22"/>
                <w:szCs w:val="22"/>
              </w:rPr>
              <w:t>: Este campo deverá ser aberto para o Operador escolher</w:t>
            </w:r>
            <w:r w:rsidRPr="00763571">
              <w:rPr>
                <w:rFonts w:ascii="Calibri" w:hAnsi="Calibri" w:cs="Arial"/>
                <w:color w:val="000000"/>
                <w:sz w:val="22"/>
                <w:szCs w:val="22"/>
              </w:rPr>
              <w:br/>
            </w:r>
            <w:r w:rsidRPr="00F705FD">
              <w:rPr>
                <w:rFonts w:ascii="Calibri" w:hAnsi="Calibri" w:cs="Arial"/>
                <w:b/>
                <w:color w:val="000000"/>
                <w:sz w:val="22"/>
                <w:szCs w:val="22"/>
              </w:rPr>
              <w:t>Motivo analise após 24 horas</w:t>
            </w:r>
            <w:r w:rsidRPr="00763571">
              <w:rPr>
                <w:rFonts w:ascii="Calibri" w:hAnsi="Calibri" w:cs="Arial"/>
                <w:color w:val="000000"/>
                <w:sz w:val="22"/>
                <w:szCs w:val="22"/>
              </w:rPr>
              <w:t>: Este campo deverá ser aberto para o Operador escolher</w:t>
            </w:r>
          </w:p>
        </w:tc>
      </w:tr>
    </w:tbl>
    <w:p w14:paraId="5F8239E5" w14:textId="77777777" w:rsidR="00FB4E3A" w:rsidRDefault="00FB4E3A" w:rsidP="00FB4E3A">
      <w:pPr>
        <w:rPr>
          <w:rFonts w:cs="Arial"/>
        </w:rPr>
      </w:pPr>
    </w:p>
    <w:p w14:paraId="21F3F3F7" w14:textId="77777777" w:rsidR="00FB4E3A" w:rsidRPr="00F705FD" w:rsidRDefault="00FB4E3A" w:rsidP="00FB4E3A">
      <w:pPr>
        <w:pStyle w:val="ListParagraph"/>
        <w:numPr>
          <w:ilvl w:val="0"/>
          <w:numId w:val="41"/>
        </w:numPr>
        <w:rPr>
          <w:rFonts w:cs="Arial"/>
          <w:sz w:val="24"/>
          <w:lang w:val="pt-BR"/>
        </w:rPr>
      </w:pPr>
      <w:r w:rsidRPr="00F705FD">
        <w:rPr>
          <w:rFonts w:cs="Arial"/>
          <w:lang w:val="pt-BR"/>
        </w:rPr>
        <w:t>Se o Analista no campo Decisão escolher a opção:</w:t>
      </w:r>
      <w:r w:rsidRPr="00F705FD">
        <w:rPr>
          <w:rFonts w:cs="Arial"/>
          <w:sz w:val="24"/>
          <w:lang w:val="pt-BR"/>
        </w:rPr>
        <w:t xml:space="preserve"> Liberado</w:t>
      </w:r>
      <w:r w:rsidRPr="00F705FD">
        <w:rPr>
          <w:rFonts w:cs="Arial"/>
          <w:lang w:val="pt-BR"/>
        </w:rPr>
        <w:t>,</w:t>
      </w:r>
      <w:r>
        <w:rPr>
          <w:rFonts w:cs="Arial"/>
          <w:lang w:val="pt-BR"/>
        </w:rPr>
        <w:t xml:space="preserve"> após atender a regra,</w:t>
      </w:r>
      <w:r w:rsidRPr="00F705FD">
        <w:rPr>
          <w:rFonts w:cs="Arial"/>
          <w:lang w:val="pt-BR"/>
        </w:rPr>
        <w:t xml:space="preserve"> o sistema deverá preencher, conforme abaixo.</w:t>
      </w:r>
    </w:p>
    <w:p w14:paraId="26E3022E" w14:textId="77777777" w:rsidR="00FB4E3A" w:rsidRPr="00F705FD" w:rsidRDefault="00FB4E3A" w:rsidP="00FB4E3A">
      <w:pPr>
        <w:rPr>
          <w:rFonts w:cs="Arial"/>
        </w:rPr>
      </w:pPr>
    </w:p>
    <w:tbl>
      <w:tblPr>
        <w:tblW w:w="8647" w:type="dxa"/>
        <w:tblInd w:w="-5" w:type="dxa"/>
        <w:tblCellMar>
          <w:left w:w="70" w:type="dxa"/>
          <w:right w:w="70" w:type="dxa"/>
        </w:tblCellMar>
        <w:tblLook w:val="04A0" w:firstRow="1" w:lastRow="0" w:firstColumn="1" w:lastColumn="0" w:noHBand="0" w:noVBand="1"/>
      </w:tblPr>
      <w:tblGrid>
        <w:gridCol w:w="1327"/>
        <w:gridCol w:w="7320"/>
      </w:tblGrid>
      <w:tr w:rsidR="00FB4E3A" w:rsidRPr="00F412E6" w14:paraId="7ADA31B0" w14:textId="77777777" w:rsidTr="00D22F9F">
        <w:trPr>
          <w:trHeight w:val="300"/>
        </w:trPr>
        <w:tc>
          <w:tcPr>
            <w:tcW w:w="8647" w:type="dxa"/>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DD76212" w14:textId="77777777" w:rsidR="00FB4E3A" w:rsidRPr="00F412E6" w:rsidRDefault="00FB4E3A" w:rsidP="00D22F9F">
            <w:pPr>
              <w:jc w:val="center"/>
              <w:rPr>
                <w:rFonts w:ascii="Calibri" w:hAnsi="Calibri" w:cs="Calibri"/>
                <w:color w:val="000000"/>
                <w:sz w:val="22"/>
                <w:szCs w:val="22"/>
              </w:rPr>
            </w:pPr>
            <w:r w:rsidRPr="00F412E6">
              <w:rPr>
                <w:rFonts w:ascii="Calibri" w:hAnsi="Calibri" w:cs="Calibri"/>
                <w:color w:val="000000"/>
                <w:sz w:val="22"/>
                <w:szCs w:val="22"/>
              </w:rPr>
              <w:t>REGRA LIBERADO</w:t>
            </w:r>
          </w:p>
        </w:tc>
      </w:tr>
      <w:tr w:rsidR="00FB4E3A" w:rsidRPr="00F412E6" w14:paraId="26F1C5C4" w14:textId="77777777" w:rsidTr="00D22F9F">
        <w:trPr>
          <w:trHeight w:val="300"/>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1FB13589"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DECISÃO</w:t>
            </w:r>
          </w:p>
        </w:tc>
        <w:tc>
          <w:tcPr>
            <w:tcW w:w="7320" w:type="dxa"/>
            <w:tcBorders>
              <w:top w:val="nil"/>
              <w:left w:val="nil"/>
              <w:bottom w:val="single" w:sz="4" w:space="0" w:color="auto"/>
              <w:right w:val="single" w:sz="4" w:space="0" w:color="auto"/>
            </w:tcBorders>
            <w:shd w:val="clear" w:color="auto" w:fill="auto"/>
            <w:vAlign w:val="bottom"/>
            <w:hideMark/>
          </w:tcPr>
          <w:p w14:paraId="6C5F8157"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Liberado</w:t>
            </w:r>
          </w:p>
        </w:tc>
      </w:tr>
      <w:tr w:rsidR="00FB4E3A" w:rsidRPr="00F412E6" w14:paraId="33EC2001" w14:textId="77777777" w:rsidTr="00D22F9F">
        <w:trPr>
          <w:trHeight w:val="1351"/>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243CBE0E"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REGRA</w:t>
            </w:r>
          </w:p>
        </w:tc>
        <w:tc>
          <w:tcPr>
            <w:tcW w:w="7320" w:type="dxa"/>
            <w:tcBorders>
              <w:top w:val="nil"/>
              <w:left w:val="nil"/>
              <w:bottom w:val="single" w:sz="4" w:space="0" w:color="auto"/>
              <w:right w:val="single" w:sz="4" w:space="0" w:color="auto"/>
            </w:tcBorders>
            <w:shd w:val="clear" w:color="auto" w:fill="auto"/>
            <w:vAlign w:val="bottom"/>
            <w:hideMark/>
          </w:tcPr>
          <w:p w14:paraId="4953EE5C" w14:textId="77777777" w:rsidR="00FB4E3A" w:rsidRPr="00F412E6" w:rsidRDefault="00FB4E3A" w:rsidP="00D22F9F">
            <w:pPr>
              <w:jc w:val="left"/>
              <w:rPr>
                <w:rFonts w:ascii="Calibri" w:hAnsi="Calibri" w:cs="Calibri"/>
                <w:color w:val="000000"/>
                <w:sz w:val="22"/>
                <w:szCs w:val="22"/>
              </w:rPr>
            </w:pPr>
            <w:r>
              <w:rPr>
                <w:rFonts w:ascii="Calibri" w:hAnsi="Calibri" w:cs="Calibri"/>
                <w:color w:val="000000"/>
                <w:sz w:val="22"/>
                <w:szCs w:val="22"/>
              </w:rPr>
              <w:t xml:space="preserve">Se </w:t>
            </w:r>
            <w:r>
              <w:rPr>
                <w:rFonts w:ascii="Calibri" w:hAnsi="Calibri" w:cs="Calibri"/>
                <w:color w:val="000000"/>
                <w:sz w:val="22"/>
                <w:szCs w:val="22"/>
              </w:rPr>
              <w:br/>
              <w:t xml:space="preserve">  SCORE &lt;</w:t>
            </w:r>
            <w:r w:rsidRPr="00F412E6">
              <w:rPr>
                <w:rFonts w:ascii="Calibri" w:hAnsi="Calibri" w:cs="Calibri"/>
                <w:color w:val="000000"/>
                <w:sz w:val="22"/>
                <w:szCs w:val="22"/>
              </w:rPr>
              <w:t xml:space="preserve"> </w:t>
            </w:r>
            <w:r w:rsidRPr="00391E92">
              <w:rPr>
                <w:rFonts w:ascii="Calibri" w:hAnsi="Calibri" w:cs="Calibri"/>
                <w:b/>
                <w:color w:val="000000"/>
                <w:sz w:val="22"/>
                <w:szCs w:val="22"/>
              </w:rPr>
              <w:t>SCORE_LIMITE_LIBERADO_EMPRESA</w:t>
            </w:r>
            <w:r>
              <w:rPr>
                <w:rFonts w:ascii="Calibri" w:hAnsi="Calibri" w:cs="Calibri"/>
                <w:b/>
                <w:color w:val="000000"/>
                <w:sz w:val="22"/>
                <w:szCs w:val="22"/>
              </w:rPr>
              <w:t xml:space="preserve"> (Parâmetro)</w:t>
            </w:r>
            <w:r w:rsidRPr="00F412E6">
              <w:rPr>
                <w:rFonts w:ascii="Calibri" w:hAnsi="Calibri" w:cs="Calibri"/>
                <w:color w:val="000000"/>
                <w:sz w:val="22"/>
                <w:szCs w:val="22"/>
              </w:rPr>
              <w:br/>
              <w:t xml:space="preserve">  and</w:t>
            </w:r>
            <w:r w:rsidRPr="00F412E6">
              <w:rPr>
                <w:rFonts w:ascii="Calibri" w:hAnsi="Calibri" w:cs="Calibri"/>
                <w:color w:val="000000"/>
                <w:sz w:val="22"/>
                <w:szCs w:val="22"/>
              </w:rPr>
              <w:br/>
              <w:t xml:space="preserve">  Quantidade Tentativas &gt; </w:t>
            </w:r>
            <w:r w:rsidRPr="00F705FD">
              <w:rPr>
                <w:rFonts w:ascii="Calibri" w:hAnsi="Calibri" w:cs="Calibri"/>
                <w:b/>
                <w:color w:val="000000"/>
                <w:sz w:val="22"/>
                <w:szCs w:val="22"/>
              </w:rPr>
              <w:t>CONTADOR_EMPRESA</w:t>
            </w:r>
            <w:r>
              <w:rPr>
                <w:rFonts w:ascii="Calibri" w:hAnsi="Calibri" w:cs="Calibri"/>
                <w:b/>
                <w:color w:val="000000"/>
                <w:sz w:val="22"/>
                <w:szCs w:val="22"/>
              </w:rPr>
              <w:t xml:space="preserve"> (Parâmetro)</w:t>
            </w:r>
            <w:r w:rsidRPr="00F412E6">
              <w:rPr>
                <w:rFonts w:ascii="Calibri" w:hAnsi="Calibri" w:cs="Calibri"/>
                <w:color w:val="000000"/>
                <w:sz w:val="22"/>
                <w:szCs w:val="22"/>
              </w:rPr>
              <w:br/>
              <w:t>Fim</w:t>
            </w:r>
          </w:p>
        </w:tc>
      </w:tr>
      <w:tr w:rsidR="00FB4E3A" w:rsidRPr="00F412E6" w14:paraId="6C934428" w14:textId="77777777" w:rsidTr="00D22F9F">
        <w:trPr>
          <w:trHeight w:val="1648"/>
        </w:trPr>
        <w:tc>
          <w:tcPr>
            <w:tcW w:w="1327" w:type="dxa"/>
            <w:tcBorders>
              <w:top w:val="nil"/>
              <w:left w:val="single" w:sz="4" w:space="0" w:color="auto"/>
              <w:bottom w:val="single" w:sz="4" w:space="0" w:color="auto"/>
              <w:right w:val="single" w:sz="4" w:space="0" w:color="auto"/>
            </w:tcBorders>
            <w:shd w:val="clear" w:color="000000" w:fill="808080"/>
            <w:noWrap/>
            <w:vAlign w:val="center"/>
            <w:hideMark/>
          </w:tcPr>
          <w:p w14:paraId="0494A560" w14:textId="77777777" w:rsidR="00FB4E3A" w:rsidRPr="00F412E6" w:rsidRDefault="00FB4E3A" w:rsidP="00D22F9F">
            <w:pPr>
              <w:jc w:val="left"/>
              <w:rPr>
                <w:rFonts w:ascii="Calibri" w:hAnsi="Calibri" w:cs="Calibri"/>
                <w:color w:val="000000"/>
                <w:sz w:val="22"/>
                <w:szCs w:val="22"/>
              </w:rPr>
            </w:pPr>
            <w:r w:rsidRPr="00F412E6">
              <w:rPr>
                <w:rFonts w:ascii="Calibri" w:hAnsi="Calibri" w:cs="Calibri"/>
                <w:color w:val="000000"/>
                <w:sz w:val="22"/>
                <w:szCs w:val="22"/>
              </w:rPr>
              <w:t>RESULTADO</w:t>
            </w:r>
          </w:p>
        </w:tc>
        <w:tc>
          <w:tcPr>
            <w:tcW w:w="7320" w:type="dxa"/>
            <w:tcBorders>
              <w:top w:val="nil"/>
              <w:left w:val="nil"/>
              <w:bottom w:val="single" w:sz="4" w:space="0" w:color="auto"/>
              <w:right w:val="single" w:sz="4" w:space="0" w:color="auto"/>
            </w:tcBorders>
            <w:shd w:val="clear" w:color="auto" w:fill="auto"/>
            <w:vAlign w:val="bottom"/>
            <w:hideMark/>
          </w:tcPr>
          <w:p w14:paraId="559913A3" w14:textId="77777777" w:rsidR="00FB4E3A" w:rsidRPr="00F412E6" w:rsidRDefault="00FB4E3A" w:rsidP="00D22F9F">
            <w:pPr>
              <w:jc w:val="left"/>
              <w:rPr>
                <w:rFonts w:ascii="Calibri" w:hAnsi="Calibri" w:cs="Calibri"/>
                <w:color w:val="000000"/>
                <w:sz w:val="22"/>
                <w:szCs w:val="22"/>
              </w:rPr>
            </w:pPr>
            <w:r w:rsidRPr="00F705FD">
              <w:rPr>
                <w:rFonts w:ascii="Calibri" w:hAnsi="Calibri" w:cs="Arial"/>
                <w:b/>
                <w:color w:val="000000"/>
                <w:sz w:val="22"/>
                <w:szCs w:val="22"/>
              </w:rPr>
              <w:t>Pendenciamento</w:t>
            </w:r>
            <w:r w:rsidRPr="00F412E6">
              <w:rPr>
                <w:rFonts w:ascii="Calibri" w:hAnsi="Calibri" w:cs="Arial"/>
                <w:color w:val="000000"/>
                <w:sz w:val="22"/>
                <w:szCs w:val="22"/>
              </w:rPr>
              <w:t>: Este campo deverá ser aberto para o Operador escolher</w:t>
            </w:r>
            <w:r w:rsidRPr="00F412E6">
              <w:rPr>
                <w:rFonts w:ascii="Calibri" w:hAnsi="Calibri" w:cs="Arial"/>
                <w:color w:val="000000"/>
                <w:sz w:val="22"/>
                <w:szCs w:val="22"/>
              </w:rPr>
              <w:br/>
            </w:r>
            <w:r w:rsidRPr="00F705FD">
              <w:rPr>
                <w:rFonts w:ascii="Calibri" w:hAnsi="Calibri" w:cs="Arial"/>
                <w:b/>
                <w:color w:val="000000"/>
                <w:sz w:val="22"/>
                <w:szCs w:val="22"/>
              </w:rPr>
              <w:t>Decisão</w:t>
            </w:r>
            <w:r w:rsidRPr="00F412E6">
              <w:rPr>
                <w:rFonts w:ascii="Calibri" w:hAnsi="Calibri" w:cs="Arial"/>
                <w:color w:val="000000"/>
                <w:sz w:val="22"/>
                <w:szCs w:val="22"/>
              </w:rPr>
              <w:t xml:space="preserve">: Liberado </w:t>
            </w:r>
            <w:r w:rsidRPr="00DA1B8A">
              <w:rPr>
                <w:rFonts w:ascii="Calibri" w:hAnsi="Calibri" w:cs="Arial"/>
                <w:color w:val="000000"/>
                <w:sz w:val="22"/>
                <w:szCs w:val="22"/>
              </w:rPr>
              <w:t xml:space="preserve">(obs.: </w:t>
            </w:r>
            <w:r w:rsidRPr="00F705FD">
              <w:rPr>
                <w:rFonts w:ascii="Calibri" w:hAnsi="Calibri" w:cs="Arial"/>
                <w:color w:val="000000"/>
                <w:sz w:val="22"/>
                <w:szCs w:val="22"/>
                <w:u w:val="single"/>
              </w:rPr>
              <w:t>Campo deve ser preenchi mas não bloqueado</w:t>
            </w:r>
            <w:r w:rsidRPr="00DA1B8A">
              <w:rPr>
                <w:rFonts w:ascii="Calibri" w:hAnsi="Calibri" w:cs="Arial"/>
                <w:color w:val="000000"/>
                <w:sz w:val="22"/>
                <w:szCs w:val="22"/>
              </w:rPr>
              <w:t>).</w:t>
            </w:r>
            <w:r w:rsidRPr="00F412E6">
              <w:rPr>
                <w:rFonts w:ascii="Calibri" w:hAnsi="Calibri" w:cs="Arial"/>
                <w:color w:val="000000"/>
                <w:sz w:val="22"/>
                <w:szCs w:val="22"/>
              </w:rPr>
              <w:br/>
            </w:r>
            <w:r w:rsidRPr="00F705FD">
              <w:rPr>
                <w:rFonts w:ascii="Calibri" w:hAnsi="Calibri" w:cs="Arial"/>
                <w:b/>
                <w:color w:val="000000"/>
                <w:sz w:val="22"/>
                <w:szCs w:val="22"/>
              </w:rPr>
              <w:t>Origem da decisão</w:t>
            </w:r>
            <w:r w:rsidRPr="00F412E6">
              <w:rPr>
                <w:rFonts w:ascii="Calibri" w:hAnsi="Calibri" w:cs="Arial"/>
                <w:color w:val="000000"/>
                <w:sz w:val="22"/>
                <w:szCs w:val="22"/>
              </w:rPr>
              <w:t>: A Pedido da Gerencia de Crédito e Fraude</w:t>
            </w:r>
            <w:r w:rsidRPr="00F412E6">
              <w:rPr>
                <w:rFonts w:ascii="Calibri" w:hAnsi="Calibri" w:cs="Arial"/>
                <w:color w:val="000000"/>
                <w:sz w:val="22"/>
                <w:szCs w:val="22"/>
              </w:rPr>
              <w:br/>
            </w:r>
            <w:r w:rsidRPr="00F705FD">
              <w:rPr>
                <w:rFonts w:ascii="Calibri" w:hAnsi="Calibri" w:cs="Arial"/>
                <w:b/>
                <w:color w:val="000000"/>
                <w:sz w:val="22"/>
                <w:szCs w:val="22"/>
              </w:rPr>
              <w:t>Motivo da decisão</w:t>
            </w:r>
            <w:r w:rsidRPr="00F412E6">
              <w:rPr>
                <w:rFonts w:ascii="Calibri" w:hAnsi="Calibri" w:cs="Arial"/>
                <w:color w:val="000000"/>
                <w:sz w:val="22"/>
                <w:szCs w:val="22"/>
              </w:rPr>
              <w:t>: Tratamento automático do sistema</w:t>
            </w:r>
            <w:r w:rsidRPr="00F412E6">
              <w:rPr>
                <w:rFonts w:ascii="Calibri" w:hAnsi="Calibri" w:cs="Arial"/>
                <w:color w:val="000000"/>
                <w:sz w:val="22"/>
                <w:szCs w:val="22"/>
              </w:rPr>
              <w:br/>
            </w:r>
            <w:r w:rsidRPr="00F705FD">
              <w:rPr>
                <w:rFonts w:ascii="Calibri" w:hAnsi="Calibri" w:cs="Arial"/>
                <w:b/>
                <w:color w:val="000000"/>
                <w:sz w:val="22"/>
                <w:szCs w:val="22"/>
              </w:rPr>
              <w:t>Motivo do bloqueio</w:t>
            </w:r>
            <w:r w:rsidRPr="00F412E6">
              <w:rPr>
                <w:rFonts w:ascii="Calibri" w:hAnsi="Calibri" w:cs="Arial"/>
                <w:color w:val="000000"/>
                <w:sz w:val="22"/>
                <w:szCs w:val="22"/>
              </w:rPr>
              <w:t>: Tratamento automático do sistema</w:t>
            </w:r>
            <w:r w:rsidRPr="00F412E6">
              <w:rPr>
                <w:rFonts w:ascii="Calibri" w:hAnsi="Calibri" w:cs="Arial"/>
                <w:color w:val="000000"/>
                <w:sz w:val="22"/>
                <w:szCs w:val="22"/>
              </w:rPr>
              <w:br/>
            </w:r>
            <w:r w:rsidRPr="00F705FD">
              <w:rPr>
                <w:rFonts w:ascii="Calibri" w:hAnsi="Calibri" w:cs="Arial"/>
                <w:b/>
                <w:color w:val="000000"/>
                <w:sz w:val="22"/>
                <w:szCs w:val="22"/>
              </w:rPr>
              <w:t>Motivo analise após 24 horas</w:t>
            </w:r>
            <w:r w:rsidRPr="00F412E6">
              <w:rPr>
                <w:rFonts w:ascii="Calibri" w:hAnsi="Calibri" w:cs="Arial"/>
                <w:color w:val="000000"/>
                <w:sz w:val="22"/>
                <w:szCs w:val="22"/>
              </w:rPr>
              <w:t>: Tratamento automático do sistema</w:t>
            </w:r>
          </w:p>
        </w:tc>
      </w:tr>
    </w:tbl>
    <w:p w14:paraId="68AA9A9B" w14:textId="77777777" w:rsidR="00FB4E3A" w:rsidRDefault="00FB4E3A" w:rsidP="00FB4E3A">
      <w:pPr>
        <w:rPr>
          <w:rFonts w:cs="Arial"/>
        </w:rPr>
      </w:pPr>
    </w:p>
    <w:p w14:paraId="73FA11AF" w14:textId="77777777" w:rsidR="00FB4E3A" w:rsidRPr="00F705FD" w:rsidRDefault="00FB4E3A" w:rsidP="00FB4E3A">
      <w:pPr>
        <w:pStyle w:val="ListParagraph"/>
        <w:jc w:val="left"/>
        <w:rPr>
          <w:rFonts w:ascii="Calibri" w:hAnsi="Calibri"/>
          <w:sz w:val="22"/>
          <w:szCs w:val="22"/>
          <w:lang w:val="pt-BR"/>
        </w:rPr>
      </w:pPr>
    </w:p>
    <w:p w14:paraId="5B855D8F" w14:textId="77777777" w:rsidR="00FB4E3A" w:rsidRDefault="00FB4E3A" w:rsidP="00FB4E3A">
      <w:pPr>
        <w:rPr>
          <w:rFonts w:cs="Arial"/>
          <w:color w:val="000000"/>
        </w:rPr>
      </w:pPr>
    </w:p>
    <w:p w14:paraId="266321E0" w14:textId="77777777" w:rsidR="00FB4E3A" w:rsidRDefault="00FB4E3A" w:rsidP="00FB4E3A">
      <w:pPr>
        <w:rPr>
          <w:rFonts w:cs="Arial"/>
          <w:color w:val="000000"/>
        </w:rPr>
      </w:pPr>
    </w:p>
    <w:p w14:paraId="44174992" w14:textId="77777777" w:rsidR="00FB4E3A" w:rsidRDefault="00FB4E3A" w:rsidP="00FB4E3A">
      <w:pPr>
        <w:rPr>
          <w:rFonts w:cs="Arial"/>
        </w:rPr>
      </w:pPr>
      <w:r>
        <w:rPr>
          <w:rFonts w:cs="Arial"/>
        </w:rPr>
        <w:t>Além da identificação descritiva, teremos uma identificação visual, com ícones que ficam em verde quando estão dentro dos limites esperados e vermelhos quando extrapolam o limite definido.</w:t>
      </w:r>
    </w:p>
    <w:p w14:paraId="4C6E2C8C" w14:textId="77777777" w:rsidR="00FB4E3A" w:rsidRDefault="00FB4E3A" w:rsidP="00FB4E3A">
      <w:pPr>
        <w:rPr>
          <w:rFonts w:cs="Arial"/>
        </w:rPr>
      </w:pPr>
    </w:p>
    <w:p w14:paraId="39AFCDC7" w14:textId="77777777" w:rsidR="00FB4E3A" w:rsidRDefault="00FB4E3A" w:rsidP="00FB4E3A">
      <w:pPr>
        <w:rPr>
          <w:rFonts w:cs="Arial"/>
        </w:rPr>
      </w:pPr>
      <w:r>
        <w:rPr>
          <w:rFonts w:cs="Arial"/>
        </w:rPr>
        <w:t>Abaixo o modelo de funcionamento da tela:</w:t>
      </w:r>
    </w:p>
    <w:p w14:paraId="287619BF" w14:textId="77777777" w:rsidR="00FB4E3A" w:rsidRDefault="00FB4E3A" w:rsidP="00FB4E3A">
      <w:pPr>
        <w:rPr>
          <w:rFonts w:cs="Arial"/>
        </w:rPr>
      </w:pPr>
    </w:p>
    <w:p w14:paraId="55C66EAE" w14:textId="77777777" w:rsidR="00FB4E3A" w:rsidRPr="001B5B9C" w:rsidRDefault="00FB4E3A" w:rsidP="00FB4E3A">
      <w:pPr>
        <w:rPr>
          <w:rFonts w:cs="Arial"/>
        </w:rPr>
      </w:pPr>
      <w:r>
        <w:rPr>
          <w:noProof/>
        </w:rPr>
        <w:drawing>
          <wp:inline distT="0" distB="0" distL="0" distR="0" wp14:anchorId="3760E9D8" wp14:editId="1BF7CAA7">
            <wp:extent cx="648081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0810" cy="3265170"/>
                    </a:xfrm>
                    <a:prstGeom prst="rect">
                      <a:avLst/>
                    </a:prstGeom>
                  </pic:spPr>
                </pic:pic>
              </a:graphicData>
            </a:graphic>
          </wp:inline>
        </w:drawing>
      </w:r>
    </w:p>
    <w:p w14:paraId="3890EF30" w14:textId="77777777" w:rsidR="00FB4E3A" w:rsidRDefault="00FB4E3A" w:rsidP="00FB4E3A">
      <w:pPr>
        <w:jc w:val="left"/>
        <w:rPr>
          <w:rFonts w:cs="Arial"/>
          <w:color w:val="000000"/>
          <w:sz w:val="20"/>
          <w:szCs w:val="20"/>
        </w:rPr>
      </w:pPr>
    </w:p>
    <w:p w14:paraId="2B34E672" w14:textId="77777777" w:rsidR="00FB4E3A" w:rsidRDefault="00FB4E3A" w:rsidP="00FB4E3A">
      <w:pPr>
        <w:pStyle w:val="Heading5"/>
      </w:pPr>
      <w:r>
        <w:t>Possiveis Informações do Sistema:</w:t>
      </w:r>
    </w:p>
    <w:p w14:paraId="27796D5F" w14:textId="77777777" w:rsidR="00FB4E3A" w:rsidRDefault="00FB4E3A" w:rsidP="00FB4E3A">
      <w:pPr>
        <w:jc w:val="left"/>
        <w:rPr>
          <w:rFonts w:cs="Arial"/>
          <w:color w:val="000000"/>
          <w:sz w:val="20"/>
          <w:szCs w:val="20"/>
        </w:rPr>
      </w:pPr>
    </w:p>
    <w:p w14:paraId="786593B3" w14:textId="77777777" w:rsidR="00FB4E3A" w:rsidRDefault="00FB4E3A" w:rsidP="00FB4E3A">
      <w:pPr>
        <w:jc w:val="left"/>
        <w:rPr>
          <w:rFonts w:cs="Arial"/>
          <w:color w:val="000000"/>
          <w:sz w:val="20"/>
          <w:szCs w:val="20"/>
        </w:rPr>
      </w:pPr>
    </w:p>
    <w:p w14:paraId="6BE03116" w14:textId="77777777" w:rsidR="00FB4E3A" w:rsidRDefault="00FB4E3A" w:rsidP="00FB4E3A">
      <w:pPr>
        <w:jc w:val="left"/>
        <w:rPr>
          <w:rFonts w:cs="Arial"/>
          <w:color w:val="000000"/>
          <w:sz w:val="20"/>
          <w:szCs w:val="20"/>
        </w:rPr>
      </w:pPr>
      <w:r>
        <w:rPr>
          <w:rFonts w:cs="Arial"/>
          <w:color w:val="000000"/>
          <w:sz w:val="20"/>
          <w:szCs w:val="20"/>
        </w:rPr>
        <w:tab/>
      </w:r>
    </w:p>
    <w:tbl>
      <w:tblPr>
        <w:tblW w:w="5000" w:type="pct"/>
        <w:tblLayout w:type="fixed"/>
        <w:tblCellMar>
          <w:left w:w="70" w:type="dxa"/>
          <w:right w:w="70" w:type="dxa"/>
        </w:tblCellMar>
        <w:tblLook w:val="04A0" w:firstRow="1" w:lastRow="0" w:firstColumn="1" w:lastColumn="0" w:noHBand="0" w:noVBand="1"/>
      </w:tblPr>
      <w:tblGrid>
        <w:gridCol w:w="1270"/>
        <w:gridCol w:w="8926"/>
      </w:tblGrid>
      <w:tr w:rsidR="00FB4E3A" w:rsidRPr="00AC5D37" w14:paraId="3D9887C7" w14:textId="77777777" w:rsidTr="00D22F9F">
        <w:trPr>
          <w:trHeight w:val="300"/>
        </w:trPr>
        <w:tc>
          <w:tcPr>
            <w:tcW w:w="623" w:type="pct"/>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12C80AF6"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Status</w:t>
            </w:r>
          </w:p>
        </w:tc>
        <w:tc>
          <w:tcPr>
            <w:tcW w:w="4377" w:type="pct"/>
            <w:tcBorders>
              <w:top w:val="single" w:sz="4" w:space="0" w:color="auto"/>
              <w:left w:val="nil"/>
              <w:bottom w:val="single" w:sz="4" w:space="0" w:color="auto"/>
              <w:right w:val="single" w:sz="4" w:space="0" w:color="auto"/>
            </w:tcBorders>
            <w:shd w:val="clear" w:color="000000" w:fill="808080"/>
            <w:noWrap/>
            <w:vAlign w:val="bottom"/>
            <w:hideMark/>
          </w:tcPr>
          <w:p w14:paraId="1F593D7C"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Descrição</w:t>
            </w:r>
          </w:p>
        </w:tc>
      </w:tr>
      <w:tr w:rsidR="00FB4E3A" w:rsidRPr="00AC5D37" w14:paraId="4FD32F70"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1F9DACF2"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Cancelar Caso</w:t>
            </w:r>
          </w:p>
        </w:tc>
        <w:tc>
          <w:tcPr>
            <w:tcW w:w="4377" w:type="pct"/>
            <w:tcBorders>
              <w:top w:val="nil"/>
              <w:left w:val="nil"/>
              <w:bottom w:val="single" w:sz="4" w:space="0" w:color="auto"/>
              <w:right w:val="single" w:sz="4" w:space="0" w:color="auto"/>
            </w:tcBorders>
            <w:shd w:val="clear" w:color="auto" w:fill="auto"/>
            <w:noWrap/>
            <w:vAlign w:val="bottom"/>
            <w:hideMark/>
          </w:tcPr>
          <w:p w14:paraId="7F00769C"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&lt;CONTADOR&gt; de tratamento do caso e seu score é maior que &lt;SCORE_LIMITE_CANCELAMENTO&gt;</w:t>
            </w:r>
            <w:r>
              <w:rPr>
                <w:rFonts w:ascii="Calibri" w:hAnsi="Calibri" w:cs="Calibri"/>
                <w:color w:val="000000"/>
                <w:sz w:val="22"/>
                <w:szCs w:val="22"/>
              </w:rPr>
              <w:t xml:space="preserve"> para uma empresa do tipo </w:t>
            </w:r>
            <w:r w:rsidRPr="000F3086">
              <w:rPr>
                <w:rFonts w:ascii="Calibri" w:hAnsi="Calibri" w:cs="Calibri"/>
                <w:color w:val="000000"/>
                <w:sz w:val="22"/>
                <w:szCs w:val="22"/>
              </w:rPr>
              <w:t>LTDA ou MEI com menos de 3 meses de criação</w:t>
            </w:r>
          </w:p>
        </w:tc>
      </w:tr>
      <w:tr w:rsidR="00FB4E3A" w:rsidRPr="00AC5D37" w14:paraId="07EA561A"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tcPr>
          <w:p w14:paraId="73CFC3C3" w14:textId="77777777" w:rsidR="00FB4E3A" w:rsidRPr="00AC5D37" w:rsidRDefault="00FB4E3A" w:rsidP="00D22F9F">
            <w:pPr>
              <w:jc w:val="left"/>
              <w:rPr>
                <w:rFonts w:ascii="Calibri" w:hAnsi="Calibri" w:cs="Calibri"/>
                <w:color w:val="000000"/>
                <w:sz w:val="22"/>
                <w:szCs w:val="22"/>
              </w:rPr>
            </w:pPr>
            <w:r>
              <w:rPr>
                <w:rFonts w:ascii="Calibri" w:hAnsi="Calibri" w:cs="Calibri"/>
                <w:color w:val="000000"/>
                <w:sz w:val="22"/>
                <w:szCs w:val="22"/>
              </w:rPr>
              <w:t>Bloquear Caso</w:t>
            </w:r>
          </w:p>
        </w:tc>
        <w:tc>
          <w:tcPr>
            <w:tcW w:w="4377" w:type="pct"/>
            <w:tcBorders>
              <w:top w:val="nil"/>
              <w:left w:val="nil"/>
              <w:bottom w:val="single" w:sz="4" w:space="0" w:color="auto"/>
              <w:right w:val="single" w:sz="4" w:space="0" w:color="auto"/>
            </w:tcBorders>
            <w:shd w:val="clear" w:color="auto" w:fill="auto"/>
            <w:noWrap/>
            <w:vAlign w:val="bottom"/>
          </w:tcPr>
          <w:p w14:paraId="0495F526"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w:t>
            </w:r>
            <w:r>
              <w:rPr>
                <w:rFonts w:ascii="Calibri" w:hAnsi="Calibri" w:cs="Calibri"/>
                <w:color w:val="000000"/>
                <w:sz w:val="22"/>
                <w:szCs w:val="22"/>
              </w:rPr>
              <w:t>ONTADOR&gt; de tratamento do caso,</w:t>
            </w:r>
            <w:r w:rsidRPr="00AC5D37">
              <w:rPr>
                <w:rFonts w:ascii="Calibri" w:hAnsi="Calibri" w:cs="Calibri"/>
                <w:color w:val="000000"/>
                <w:sz w:val="22"/>
                <w:szCs w:val="22"/>
              </w:rPr>
              <w:t xml:space="preserve"> seu score é maior que &lt;SCORE_LIMITE_CANCELAMENTO&gt;</w:t>
            </w:r>
            <w:r>
              <w:rPr>
                <w:rFonts w:ascii="Calibri" w:hAnsi="Calibri" w:cs="Calibri"/>
                <w:color w:val="000000"/>
                <w:sz w:val="22"/>
                <w:szCs w:val="22"/>
              </w:rPr>
              <w:t xml:space="preserve"> para uma empresa do tipo </w:t>
            </w:r>
            <w:r w:rsidRPr="000F3086">
              <w:rPr>
                <w:rFonts w:ascii="Calibri" w:hAnsi="Calibri" w:cs="Calibri"/>
                <w:color w:val="000000"/>
                <w:sz w:val="22"/>
                <w:szCs w:val="22"/>
              </w:rPr>
              <w:t>LTDA ou MEI com menos de 3 meses de criação</w:t>
            </w:r>
            <w:r>
              <w:rPr>
                <w:rFonts w:ascii="Calibri" w:hAnsi="Calibri" w:cs="Calibri"/>
                <w:color w:val="000000"/>
                <w:sz w:val="22"/>
                <w:szCs w:val="22"/>
              </w:rPr>
              <w:t xml:space="preserve"> e o contrato já foi instalado.</w:t>
            </w:r>
          </w:p>
        </w:tc>
      </w:tr>
      <w:tr w:rsidR="00FB4E3A" w:rsidRPr="00AC5D37" w14:paraId="029DCF37"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43F5C5C3"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lastRenderedPageBreak/>
              <w:t>Liberar Caso</w:t>
            </w:r>
          </w:p>
        </w:tc>
        <w:tc>
          <w:tcPr>
            <w:tcW w:w="4377" w:type="pct"/>
            <w:tcBorders>
              <w:top w:val="nil"/>
              <w:left w:val="nil"/>
              <w:bottom w:val="single" w:sz="4" w:space="0" w:color="auto"/>
              <w:right w:val="single" w:sz="4" w:space="0" w:color="auto"/>
            </w:tcBorders>
            <w:shd w:val="clear" w:color="auto" w:fill="auto"/>
            <w:noWrap/>
            <w:vAlign w:val="bottom"/>
            <w:hideMark/>
          </w:tcPr>
          <w:p w14:paraId="46B0AB06"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Sistema identificou que está sendo realizada a tentativa número &lt;CONTADOR&gt; de tratamento do caso e seu score é menor que &lt;SCORE_LIMITE_CANCELAMENTO&gt;</w:t>
            </w:r>
            <w:r>
              <w:rPr>
                <w:rFonts w:ascii="Calibri" w:hAnsi="Calibri" w:cs="Calibri"/>
                <w:color w:val="000000"/>
                <w:sz w:val="22"/>
                <w:szCs w:val="22"/>
              </w:rPr>
              <w:t xml:space="preserve"> para uma empresa do tipo </w:t>
            </w:r>
            <w:r w:rsidRPr="000F3086">
              <w:rPr>
                <w:rFonts w:ascii="Calibri" w:hAnsi="Calibri" w:cs="Calibri"/>
                <w:color w:val="000000"/>
                <w:sz w:val="22"/>
                <w:szCs w:val="22"/>
              </w:rPr>
              <w:t>LTDA ou MEI com menos de 3 meses de criação</w:t>
            </w:r>
          </w:p>
        </w:tc>
      </w:tr>
      <w:tr w:rsidR="00FB4E3A" w:rsidRPr="00AC5D37" w14:paraId="0EB77AFF" w14:textId="77777777" w:rsidTr="00D22F9F">
        <w:trPr>
          <w:trHeight w:val="300"/>
        </w:trPr>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7B230FC6"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 xml:space="preserve">Sem </w:t>
            </w:r>
            <w:r>
              <w:rPr>
                <w:rFonts w:ascii="Calibri" w:hAnsi="Calibri" w:cs="Calibri"/>
                <w:color w:val="000000"/>
                <w:sz w:val="22"/>
                <w:szCs w:val="22"/>
              </w:rPr>
              <w:t>Ação</w:t>
            </w:r>
          </w:p>
        </w:tc>
        <w:tc>
          <w:tcPr>
            <w:tcW w:w="4377" w:type="pct"/>
            <w:tcBorders>
              <w:top w:val="nil"/>
              <w:left w:val="nil"/>
              <w:bottom w:val="single" w:sz="4" w:space="0" w:color="auto"/>
              <w:right w:val="single" w:sz="4" w:space="0" w:color="auto"/>
            </w:tcBorders>
            <w:shd w:val="clear" w:color="auto" w:fill="auto"/>
            <w:noWrap/>
            <w:vAlign w:val="bottom"/>
            <w:hideMark/>
          </w:tcPr>
          <w:p w14:paraId="0B2111E0" w14:textId="77777777" w:rsidR="00FB4E3A" w:rsidRPr="00AC5D37" w:rsidRDefault="00FB4E3A" w:rsidP="00D22F9F">
            <w:pPr>
              <w:jc w:val="left"/>
              <w:rPr>
                <w:rFonts w:ascii="Calibri" w:hAnsi="Calibri" w:cs="Calibri"/>
                <w:color w:val="000000"/>
                <w:sz w:val="22"/>
                <w:szCs w:val="22"/>
              </w:rPr>
            </w:pPr>
            <w:r w:rsidRPr="00AC5D37">
              <w:rPr>
                <w:rFonts w:ascii="Calibri" w:hAnsi="Calibri" w:cs="Calibri"/>
                <w:color w:val="000000"/>
                <w:sz w:val="22"/>
                <w:szCs w:val="22"/>
              </w:rPr>
              <w:t xml:space="preserve">Não existe informações suficentes para propor </w:t>
            </w:r>
            <w:r>
              <w:rPr>
                <w:rFonts w:ascii="Calibri" w:hAnsi="Calibri" w:cs="Calibri"/>
                <w:color w:val="000000"/>
                <w:sz w:val="22"/>
                <w:szCs w:val="22"/>
              </w:rPr>
              <w:t>um tratamento</w:t>
            </w:r>
          </w:p>
        </w:tc>
      </w:tr>
    </w:tbl>
    <w:p w14:paraId="2FF63A17" w14:textId="77777777" w:rsidR="00FB4E3A" w:rsidRDefault="00FB4E3A" w:rsidP="00FB4E3A">
      <w:pPr>
        <w:jc w:val="left"/>
        <w:rPr>
          <w:rFonts w:cs="Arial"/>
          <w:color w:val="000000"/>
          <w:sz w:val="20"/>
          <w:szCs w:val="20"/>
        </w:rPr>
      </w:pPr>
    </w:p>
    <w:p w14:paraId="141F59B4" w14:textId="77777777" w:rsidR="00FB4E3A" w:rsidRDefault="00FB4E3A" w:rsidP="00FB4E3A">
      <w:pPr>
        <w:jc w:val="left"/>
        <w:rPr>
          <w:rFonts w:cs="Arial"/>
          <w:color w:val="000000"/>
          <w:sz w:val="20"/>
          <w:szCs w:val="20"/>
        </w:rPr>
      </w:pPr>
    </w:p>
    <w:p w14:paraId="11C0FD99" w14:textId="77777777" w:rsidR="00FB4E3A" w:rsidRDefault="00FB4E3A" w:rsidP="00FB4E3A">
      <w:pPr>
        <w:pStyle w:val="Heading5"/>
      </w:pPr>
      <w:r>
        <w:t>Tabela de Parametrização</w:t>
      </w:r>
    </w:p>
    <w:p w14:paraId="33CD9AB1" w14:textId="77777777" w:rsidR="00FB4E3A" w:rsidRDefault="00FB4E3A" w:rsidP="00FB4E3A">
      <w:pPr>
        <w:rPr>
          <w:lang w:eastAsia="en-US"/>
        </w:rPr>
      </w:pPr>
    </w:p>
    <w:p w14:paraId="71B45668" w14:textId="77777777" w:rsidR="00FB4E3A" w:rsidRPr="0011372A" w:rsidRDefault="00FB4E3A" w:rsidP="00FB4E3A">
      <w:pPr>
        <w:rPr>
          <w:lang w:eastAsia="en-US"/>
        </w:rPr>
      </w:pPr>
      <w:r>
        <w:rPr>
          <w:lang w:eastAsia="en-US"/>
        </w:rPr>
        <w:t>Esta sessão indica a criação de dois parâmetros para controle das propostas tratadas. Os valores devem ser ajustados pelo usuário.</w:t>
      </w:r>
    </w:p>
    <w:p w14:paraId="2E63D961" w14:textId="77777777" w:rsidR="00FB4E3A" w:rsidRDefault="00FB4E3A" w:rsidP="00FB4E3A">
      <w:pPr>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0E8BB1BC"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479732FB"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141FEDF0"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202E3804"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2827A634"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317C0447"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7F7C9E2"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6808B7B2"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7220A2C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DBCDEBF"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51BA461D"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26CB23B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9115068"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584694E6"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CONTADOR</w:t>
            </w:r>
            <w:r>
              <w:rPr>
                <w:rFonts w:ascii="Calibri" w:hAnsi="Calibri" w:cs="Calibri"/>
                <w:color w:val="000000"/>
                <w:sz w:val="22"/>
                <w:szCs w:val="22"/>
              </w:rPr>
              <w:t>_EMPRESA</w:t>
            </w:r>
          </w:p>
        </w:tc>
      </w:tr>
      <w:tr w:rsidR="00FB4E3A" w:rsidRPr="001E684F" w14:paraId="150A654E"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5A259CA9"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6FF7EB4A" w14:textId="77777777" w:rsidR="00FB4E3A" w:rsidRPr="001E684F" w:rsidRDefault="00FB4E3A" w:rsidP="00D22F9F">
            <w:pPr>
              <w:jc w:val="right"/>
              <w:rPr>
                <w:rFonts w:ascii="Calibri" w:hAnsi="Calibri" w:cs="Calibri"/>
                <w:color w:val="000000"/>
                <w:sz w:val="22"/>
                <w:szCs w:val="22"/>
              </w:rPr>
            </w:pPr>
            <w:r>
              <w:rPr>
                <w:rFonts w:ascii="Calibri" w:hAnsi="Calibri" w:cs="Calibri"/>
                <w:color w:val="000000"/>
                <w:sz w:val="22"/>
                <w:szCs w:val="22"/>
              </w:rPr>
              <w:t>2</w:t>
            </w:r>
          </w:p>
        </w:tc>
      </w:tr>
      <w:tr w:rsidR="00FB4E3A" w:rsidRPr="001E684F" w14:paraId="5344F680"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ADD18B5"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1F09BA83"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Quantidade de vezes que um caso pode ser tratado antes de o sistema sugerir ao operador o cancelamento ou liberação</w:t>
            </w:r>
            <w:r>
              <w:rPr>
                <w:rFonts w:ascii="Calibri" w:hAnsi="Calibri" w:cs="Calibri"/>
                <w:color w:val="000000"/>
                <w:sz w:val="22"/>
                <w:szCs w:val="22"/>
              </w:rPr>
              <w:t xml:space="preserve"> (Para empresas LTDA ou MEI com menos de 3 meses)</w:t>
            </w:r>
          </w:p>
        </w:tc>
      </w:tr>
      <w:tr w:rsidR="00AC4566" w:rsidRPr="000E4917" w14:paraId="317690B4"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7B16E36"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vAlign w:val="bottom"/>
            <w:hideMark/>
          </w:tcPr>
          <w:p w14:paraId="0CDDBBB4" w14:textId="694626C7"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6BD308B9"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C9A1897" w14:textId="77777777" w:rsidR="00AC4566" w:rsidRPr="001E684F" w:rsidRDefault="00AC4566" w:rsidP="00AC4566">
            <w:pPr>
              <w:jc w:val="left"/>
              <w:rPr>
                <w:rFonts w:cs="Arial"/>
                <w:b/>
                <w:bCs/>
                <w:color w:val="333333"/>
                <w:sz w:val="16"/>
                <w:szCs w:val="16"/>
              </w:rPr>
            </w:pPr>
            <w:r>
              <w:rPr>
                <w:rFonts w:cs="Arial"/>
                <w:b/>
                <w:bCs/>
                <w:color w:val="333333"/>
                <w:sz w:val="16"/>
                <w:szCs w:val="16"/>
              </w:rPr>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2EAE3279"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0E4917" w14:paraId="1E5489A8"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A0286F6"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6E00589E" w14:textId="69330C7D"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537EBFC2"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C31A702"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07E0BB51"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408F4B32" w14:textId="77777777" w:rsidR="00FB4E3A" w:rsidRDefault="00FB4E3A" w:rsidP="00FB4E3A">
      <w:pPr>
        <w:jc w:val="left"/>
        <w:rPr>
          <w:rFonts w:cs="Arial"/>
          <w:color w:val="000000"/>
          <w:sz w:val="20"/>
          <w:szCs w:val="20"/>
        </w:rPr>
      </w:pPr>
    </w:p>
    <w:p w14:paraId="54448F36" w14:textId="77777777" w:rsidR="00FB4E3A" w:rsidRDefault="00FB4E3A"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054ED509"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536E07C"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39E34EA9"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3C4F6188"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4C5D7F23"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05323915"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04D8747"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194B9F7D"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25D8A093"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2C496B8"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7AD7049B"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5E8C2056"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2950165"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296338F0"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SCORE_LIMITE_CANCELAMENTO</w:t>
            </w:r>
            <w:r>
              <w:rPr>
                <w:rFonts w:ascii="Calibri" w:hAnsi="Calibri" w:cs="Calibri"/>
                <w:color w:val="000000"/>
                <w:sz w:val="22"/>
                <w:szCs w:val="22"/>
              </w:rPr>
              <w:t>_EMPRESA</w:t>
            </w:r>
          </w:p>
        </w:tc>
      </w:tr>
      <w:tr w:rsidR="00FB4E3A" w:rsidRPr="001E684F" w14:paraId="139925A7"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40C16938"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56EE6B59" w14:textId="77777777" w:rsidR="00FB4E3A" w:rsidRPr="001E684F" w:rsidRDefault="00FB4E3A" w:rsidP="003051D6">
            <w:pPr>
              <w:jc w:val="left"/>
              <w:rPr>
                <w:rFonts w:ascii="Calibri" w:hAnsi="Calibri" w:cs="Calibri"/>
                <w:color w:val="000000"/>
                <w:sz w:val="22"/>
                <w:szCs w:val="22"/>
              </w:rPr>
            </w:pPr>
            <w:r>
              <w:rPr>
                <w:rFonts w:ascii="Calibri" w:hAnsi="Calibri" w:cs="Calibri"/>
                <w:color w:val="000000"/>
                <w:sz w:val="22"/>
                <w:szCs w:val="22"/>
              </w:rPr>
              <w:t>7</w:t>
            </w:r>
            <w:r w:rsidRPr="001E684F">
              <w:rPr>
                <w:rFonts w:ascii="Calibri" w:hAnsi="Calibri" w:cs="Calibri"/>
                <w:color w:val="000000"/>
                <w:sz w:val="22"/>
                <w:szCs w:val="22"/>
              </w:rPr>
              <w:t>00</w:t>
            </w:r>
          </w:p>
        </w:tc>
      </w:tr>
      <w:tr w:rsidR="00FB4E3A" w:rsidRPr="001E684F" w14:paraId="3AB6E45D"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54635DB"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218D099F"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 limite para que acima desse valor seja sugerido o cancelamento da proposta</w:t>
            </w:r>
            <w:r>
              <w:rPr>
                <w:rFonts w:ascii="Calibri" w:hAnsi="Calibri" w:cs="Calibri"/>
                <w:color w:val="000000"/>
                <w:sz w:val="22"/>
                <w:szCs w:val="22"/>
              </w:rPr>
              <w:t xml:space="preserve">  (Para empresas LTDA ou MEI com menos de 3 meses)</w:t>
            </w:r>
          </w:p>
        </w:tc>
      </w:tr>
      <w:tr w:rsidR="00AC4566" w:rsidRPr="000E4917" w14:paraId="2392C216"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563A831"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noWrap/>
            <w:vAlign w:val="bottom"/>
            <w:hideMark/>
          </w:tcPr>
          <w:p w14:paraId="2B382290" w14:textId="70BA2A4D"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75693BEF"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502C7C51" w14:textId="77777777" w:rsidR="00AC4566" w:rsidRPr="001E684F" w:rsidRDefault="00AC4566" w:rsidP="00AC4566">
            <w:pPr>
              <w:jc w:val="left"/>
              <w:rPr>
                <w:rFonts w:cs="Arial"/>
                <w:b/>
                <w:bCs/>
                <w:color w:val="333333"/>
                <w:sz w:val="16"/>
                <w:szCs w:val="16"/>
              </w:rPr>
            </w:pPr>
            <w:r>
              <w:rPr>
                <w:rFonts w:cs="Arial"/>
                <w:b/>
                <w:bCs/>
                <w:color w:val="333333"/>
                <w:sz w:val="16"/>
                <w:szCs w:val="16"/>
              </w:rPr>
              <w:lastRenderedPageBreak/>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55A9FD5A"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0E4917" w14:paraId="0680374A"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12D42A6"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2062B9D7" w14:textId="2875FAF1"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4E4433F3"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FD5BE9D"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45FE77BC"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2989C426" w14:textId="77777777" w:rsidR="00FB4E3A" w:rsidRDefault="00FB4E3A" w:rsidP="00FB4E3A">
      <w:pPr>
        <w:rPr>
          <w:rFonts w:cs="Arial"/>
          <w:color w:val="000000"/>
        </w:rPr>
      </w:pPr>
    </w:p>
    <w:tbl>
      <w:tblPr>
        <w:tblW w:w="5000" w:type="pct"/>
        <w:tblCellMar>
          <w:left w:w="70" w:type="dxa"/>
          <w:right w:w="70" w:type="dxa"/>
        </w:tblCellMar>
        <w:tblLook w:val="04A0" w:firstRow="1" w:lastRow="0" w:firstColumn="1" w:lastColumn="0" w:noHBand="0" w:noVBand="1"/>
      </w:tblPr>
      <w:tblGrid>
        <w:gridCol w:w="5691"/>
        <w:gridCol w:w="4505"/>
      </w:tblGrid>
      <w:tr w:rsidR="00FB4E3A" w:rsidRPr="001E684F" w14:paraId="3FC7B599"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2536BB99" w14:textId="77777777" w:rsidR="00FB4E3A" w:rsidRPr="001E684F" w:rsidRDefault="00FB4E3A" w:rsidP="00D22F9F">
            <w:pPr>
              <w:jc w:val="center"/>
              <w:rPr>
                <w:rFonts w:ascii="Calibri" w:hAnsi="Calibri" w:cs="Calibri"/>
                <w:color w:val="000000"/>
                <w:sz w:val="22"/>
                <w:szCs w:val="22"/>
              </w:rPr>
            </w:pPr>
            <w:r>
              <w:rPr>
                <w:rFonts w:ascii="Calibri" w:hAnsi="Calibri" w:cs="Calibri"/>
                <w:color w:val="000000"/>
                <w:sz w:val="22"/>
                <w:szCs w:val="22"/>
              </w:rPr>
              <w:t>FMS_</w:t>
            </w:r>
            <w:r w:rsidRPr="001E684F">
              <w:rPr>
                <w:rFonts w:ascii="Calibri" w:hAnsi="Calibri" w:cs="Calibri"/>
                <w:color w:val="000000"/>
                <w:sz w:val="22"/>
                <w:szCs w:val="22"/>
              </w:rPr>
              <w:t>R_PARAMETERS</w:t>
            </w:r>
          </w:p>
        </w:tc>
      </w:tr>
      <w:tr w:rsidR="00FB4E3A" w:rsidRPr="001E684F" w14:paraId="6254B9A1" w14:textId="77777777" w:rsidTr="00D22F9F">
        <w:trPr>
          <w:trHeight w:val="300"/>
        </w:trPr>
        <w:tc>
          <w:tcPr>
            <w:tcW w:w="2791" w:type="pct"/>
            <w:tcBorders>
              <w:top w:val="nil"/>
              <w:left w:val="single" w:sz="4" w:space="0" w:color="auto"/>
              <w:bottom w:val="single" w:sz="4" w:space="0" w:color="auto"/>
              <w:right w:val="single" w:sz="4" w:space="0" w:color="auto"/>
            </w:tcBorders>
            <w:shd w:val="clear" w:color="000000" w:fill="808080"/>
            <w:noWrap/>
            <w:vAlign w:val="bottom"/>
            <w:hideMark/>
          </w:tcPr>
          <w:p w14:paraId="6B8E8054"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Campos</w:t>
            </w:r>
          </w:p>
        </w:tc>
        <w:tc>
          <w:tcPr>
            <w:tcW w:w="2209" w:type="pct"/>
            <w:tcBorders>
              <w:top w:val="nil"/>
              <w:left w:val="nil"/>
              <w:bottom w:val="single" w:sz="4" w:space="0" w:color="auto"/>
              <w:right w:val="single" w:sz="4" w:space="0" w:color="auto"/>
            </w:tcBorders>
            <w:shd w:val="clear" w:color="000000" w:fill="808080"/>
            <w:noWrap/>
            <w:vAlign w:val="bottom"/>
            <w:hideMark/>
          </w:tcPr>
          <w:p w14:paraId="54DDF6DF" w14:textId="77777777" w:rsidR="00FB4E3A" w:rsidRPr="001E684F" w:rsidRDefault="00FB4E3A" w:rsidP="00D22F9F">
            <w:pPr>
              <w:jc w:val="center"/>
              <w:rPr>
                <w:rFonts w:ascii="Calibri" w:hAnsi="Calibri" w:cs="Calibri"/>
                <w:color w:val="000000"/>
                <w:sz w:val="22"/>
                <w:szCs w:val="22"/>
              </w:rPr>
            </w:pPr>
            <w:r w:rsidRPr="001E684F">
              <w:rPr>
                <w:rFonts w:ascii="Calibri" w:hAnsi="Calibri" w:cs="Calibri"/>
                <w:color w:val="000000"/>
                <w:sz w:val="22"/>
                <w:szCs w:val="22"/>
              </w:rPr>
              <w:t>Valores</w:t>
            </w:r>
          </w:p>
        </w:tc>
      </w:tr>
      <w:tr w:rsidR="00FB4E3A" w:rsidRPr="001E684F" w14:paraId="3D5BF780"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7622F8D"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w:t>
            </w:r>
          </w:p>
        </w:tc>
        <w:tc>
          <w:tcPr>
            <w:tcW w:w="2209" w:type="pct"/>
            <w:tcBorders>
              <w:top w:val="nil"/>
              <w:left w:val="nil"/>
              <w:bottom w:val="single" w:sz="4" w:space="0" w:color="auto"/>
              <w:right w:val="single" w:sz="4" w:space="0" w:color="auto"/>
            </w:tcBorders>
            <w:shd w:val="clear" w:color="auto" w:fill="auto"/>
            <w:noWrap/>
            <w:vAlign w:val="bottom"/>
            <w:hideMark/>
          </w:tcPr>
          <w:p w14:paraId="3CC71ACD"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ACM</w:t>
            </w:r>
          </w:p>
        </w:tc>
      </w:tr>
      <w:tr w:rsidR="00FB4E3A" w:rsidRPr="001E684F" w14:paraId="064E3E7E"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C32B8DA"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Id2</w:t>
            </w:r>
          </w:p>
        </w:tc>
        <w:tc>
          <w:tcPr>
            <w:tcW w:w="2209" w:type="pct"/>
            <w:tcBorders>
              <w:top w:val="nil"/>
              <w:left w:val="nil"/>
              <w:bottom w:val="single" w:sz="4" w:space="0" w:color="auto"/>
              <w:right w:val="single" w:sz="4" w:space="0" w:color="auto"/>
            </w:tcBorders>
            <w:shd w:val="clear" w:color="auto" w:fill="auto"/>
            <w:noWrap/>
            <w:vAlign w:val="bottom"/>
            <w:hideMark/>
          </w:tcPr>
          <w:p w14:paraId="10EA4463"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WORKFLOW_TV_OFFLINE</w:t>
            </w:r>
          </w:p>
        </w:tc>
      </w:tr>
      <w:tr w:rsidR="00FB4E3A" w:rsidRPr="001E684F" w14:paraId="340419A6"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2C027EB"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Param Id3</w:t>
            </w:r>
          </w:p>
        </w:tc>
        <w:tc>
          <w:tcPr>
            <w:tcW w:w="2209" w:type="pct"/>
            <w:tcBorders>
              <w:top w:val="nil"/>
              <w:left w:val="nil"/>
              <w:bottom w:val="single" w:sz="4" w:space="0" w:color="auto"/>
              <w:right w:val="single" w:sz="4" w:space="0" w:color="auto"/>
            </w:tcBorders>
            <w:shd w:val="clear" w:color="auto" w:fill="auto"/>
            <w:noWrap/>
            <w:vAlign w:val="bottom"/>
            <w:hideMark/>
          </w:tcPr>
          <w:p w14:paraId="20C80211"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SCORE_LIMITE_</w:t>
            </w:r>
            <w:r>
              <w:rPr>
                <w:rFonts w:ascii="Calibri" w:hAnsi="Calibri" w:cs="Calibri"/>
                <w:color w:val="000000"/>
                <w:sz w:val="22"/>
                <w:szCs w:val="22"/>
              </w:rPr>
              <w:t>LIBERADO_EMPRESA</w:t>
            </w:r>
          </w:p>
        </w:tc>
      </w:tr>
      <w:tr w:rsidR="00FB4E3A" w:rsidRPr="001E684F" w14:paraId="4CAB56E0"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1C58CD20" w14:textId="77777777" w:rsidR="00FB4E3A" w:rsidRPr="001E684F" w:rsidRDefault="00FB4E3A" w:rsidP="00D22F9F">
            <w:pPr>
              <w:jc w:val="left"/>
              <w:rPr>
                <w:rFonts w:cs="Arial"/>
                <w:b/>
                <w:bCs/>
                <w:color w:val="333333"/>
                <w:sz w:val="16"/>
                <w:szCs w:val="16"/>
              </w:rPr>
            </w:pPr>
            <w:r w:rsidRPr="001E684F">
              <w:rPr>
                <w:rFonts w:cs="Arial"/>
                <w:b/>
                <w:bCs/>
                <w:color w:val="333333"/>
                <w:sz w:val="16"/>
                <w:szCs w:val="16"/>
              </w:rPr>
              <w:t>Valor</w:t>
            </w:r>
          </w:p>
        </w:tc>
        <w:tc>
          <w:tcPr>
            <w:tcW w:w="2209" w:type="pct"/>
            <w:tcBorders>
              <w:top w:val="nil"/>
              <w:left w:val="nil"/>
              <w:bottom w:val="single" w:sz="4" w:space="0" w:color="auto"/>
              <w:right w:val="single" w:sz="4" w:space="0" w:color="auto"/>
            </w:tcBorders>
            <w:shd w:val="clear" w:color="auto" w:fill="auto"/>
            <w:noWrap/>
            <w:vAlign w:val="bottom"/>
            <w:hideMark/>
          </w:tcPr>
          <w:p w14:paraId="15C1F39C" w14:textId="77777777" w:rsidR="00FB4E3A" w:rsidRPr="001E684F" w:rsidRDefault="00FB4E3A" w:rsidP="003051D6">
            <w:pPr>
              <w:jc w:val="left"/>
              <w:rPr>
                <w:rFonts w:ascii="Calibri" w:hAnsi="Calibri" w:cs="Calibri"/>
                <w:color w:val="000000"/>
                <w:sz w:val="22"/>
                <w:szCs w:val="22"/>
              </w:rPr>
            </w:pPr>
            <w:r>
              <w:rPr>
                <w:rFonts w:ascii="Calibri" w:hAnsi="Calibri" w:cs="Calibri"/>
                <w:color w:val="000000"/>
                <w:sz w:val="22"/>
                <w:szCs w:val="22"/>
              </w:rPr>
              <w:t>5</w:t>
            </w:r>
            <w:r w:rsidRPr="001E684F">
              <w:rPr>
                <w:rFonts w:ascii="Calibri" w:hAnsi="Calibri" w:cs="Calibri"/>
                <w:color w:val="000000"/>
                <w:sz w:val="22"/>
                <w:szCs w:val="22"/>
              </w:rPr>
              <w:t>00</w:t>
            </w:r>
          </w:p>
        </w:tc>
      </w:tr>
      <w:tr w:rsidR="00FB4E3A" w:rsidRPr="001E684F" w14:paraId="610FD7C8" w14:textId="77777777" w:rsidTr="00D22F9F">
        <w:trPr>
          <w:trHeight w:val="6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6430B9D9" w14:textId="77777777" w:rsidR="00FB4E3A" w:rsidRPr="001E684F" w:rsidRDefault="00FB4E3A" w:rsidP="00D22F9F">
            <w:pPr>
              <w:jc w:val="left"/>
              <w:rPr>
                <w:rFonts w:cs="Arial"/>
                <w:b/>
                <w:bCs/>
                <w:color w:val="333333"/>
                <w:sz w:val="16"/>
                <w:szCs w:val="16"/>
              </w:rPr>
            </w:pPr>
            <w:r>
              <w:rPr>
                <w:rFonts w:cs="Arial"/>
                <w:b/>
                <w:bCs/>
                <w:color w:val="333333"/>
                <w:sz w:val="16"/>
                <w:szCs w:val="16"/>
              </w:rPr>
              <w:t>Descrição</w:t>
            </w:r>
          </w:p>
        </w:tc>
        <w:tc>
          <w:tcPr>
            <w:tcW w:w="2209" w:type="pct"/>
            <w:tcBorders>
              <w:top w:val="nil"/>
              <w:left w:val="nil"/>
              <w:bottom w:val="single" w:sz="4" w:space="0" w:color="auto"/>
              <w:right w:val="single" w:sz="4" w:space="0" w:color="auto"/>
            </w:tcBorders>
            <w:shd w:val="clear" w:color="auto" w:fill="auto"/>
            <w:vAlign w:val="bottom"/>
            <w:hideMark/>
          </w:tcPr>
          <w:p w14:paraId="3C5697F1" w14:textId="77777777" w:rsidR="00FB4E3A" w:rsidRPr="001E684F" w:rsidRDefault="00FB4E3A" w:rsidP="00D22F9F">
            <w:pPr>
              <w:jc w:val="left"/>
              <w:rPr>
                <w:rFonts w:ascii="Calibri" w:hAnsi="Calibri" w:cs="Calibri"/>
                <w:color w:val="000000"/>
                <w:sz w:val="22"/>
                <w:szCs w:val="22"/>
              </w:rPr>
            </w:pPr>
            <w:r w:rsidRPr="001E684F">
              <w:rPr>
                <w:rFonts w:ascii="Calibri" w:hAnsi="Calibri" w:cs="Calibri"/>
                <w:color w:val="000000"/>
                <w:sz w:val="22"/>
                <w:szCs w:val="22"/>
              </w:rPr>
              <w:t>Score limite para que acima desse valor seja sugerido o cancelamento da proposta</w:t>
            </w:r>
            <w:r>
              <w:rPr>
                <w:rFonts w:ascii="Calibri" w:hAnsi="Calibri" w:cs="Calibri"/>
                <w:color w:val="000000"/>
                <w:sz w:val="22"/>
                <w:szCs w:val="22"/>
              </w:rPr>
              <w:t xml:space="preserve">  (Para empresas LTDA ou MEI com menos de 3 meses)</w:t>
            </w:r>
          </w:p>
        </w:tc>
      </w:tr>
      <w:tr w:rsidR="00AC4566" w:rsidRPr="000E4917" w14:paraId="1DBD0628"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37D60EB0" w14:textId="77777777" w:rsidR="00AC4566" w:rsidRPr="001E684F" w:rsidRDefault="00AC4566" w:rsidP="00AC4566">
            <w:pPr>
              <w:jc w:val="left"/>
              <w:rPr>
                <w:rFonts w:cs="Arial"/>
                <w:b/>
                <w:bCs/>
                <w:color w:val="333333"/>
                <w:sz w:val="16"/>
                <w:szCs w:val="16"/>
              </w:rPr>
            </w:pPr>
            <w:r>
              <w:rPr>
                <w:rFonts w:cs="Arial"/>
                <w:b/>
                <w:bCs/>
                <w:color w:val="333333"/>
                <w:sz w:val="16"/>
                <w:szCs w:val="16"/>
              </w:rPr>
              <w:t>Data de Criação</w:t>
            </w:r>
          </w:p>
        </w:tc>
        <w:tc>
          <w:tcPr>
            <w:tcW w:w="2209" w:type="pct"/>
            <w:tcBorders>
              <w:top w:val="nil"/>
              <w:left w:val="nil"/>
              <w:bottom w:val="single" w:sz="4" w:space="0" w:color="auto"/>
              <w:right w:val="single" w:sz="4" w:space="0" w:color="auto"/>
            </w:tcBorders>
            <w:shd w:val="clear" w:color="auto" w:fill="auto"/>
            <w:noWrap/>
            <w:vAlign w:val="bottom"/>
            <w:hideMark/>
          </w:tcPr>
          <w:p w14:paraId="29FE5985" w14:textId="33C40605"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1D19DF49"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77A1E0E7" w14:textId="77777777" w:rsidR="00AC4566" w:rsidRPr="001E684F" w:rsidRDefault="00AC4566" w:rsidP="00AC4566">
            <w:pPr>
              <w:jc w:val="left"/>
              <w:rPr>
                <w:rFonts w:cs="Arial"/>
                <w:b/>
                <w:bCs/>
                <w:color w:val="333333"/>
                <w:sz w:val="16"/>
                <w:szCs w:val="16"/>
              </w:rPr>
            </w:pPr>
            <w:r>
              <w:rPr>
                <w:rFonts w:cs="Arial"/>
                <w:b/>
                <w:bCs/>
                <w:color w:val="333333"/>
                <w:sz w:val="16"/>
                <w:szCs w:val="16"/>
              </w:rPr>
              <w:t>Criado Por</w:t>
            </w:r>
          </w:p>
        </w:tc>
        <w:tc>
          <w:tcPr>
            <w:tcW w:w="2209" w:type="pct"/>
            <w:tcBorders>
              <w:top w:val="nil"/>
              <w:left w:val="nil"/>
              <w:bottom w:val="single" w:sz="4" w:space="0" w:color="auto"/>
              <w:right w:val="single" w:sz="4" w:space="0" w:color="auto"/>
            </w:tcBorders>
            <w:shd w:val="clear" w:color="auto" w:fill="auto"/>
            <w:noWrap/>
            <w:vAlign w:val="bottom"/>
            <w:hideMark/>
          </w:tcPr>
          <w:p w14:paraId="183DFCD9"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r w:rsidR="00AC4566" w:rsidRPr="000E4917" w14:paraId="2D799224" w14:textId="77777777" w:rsidTr="00D22F9F">
        <w:trPr>
          <w:trHeight w:val="45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0497ADD1" w14:textId="77777777" w:rsidR="00AC4566" w:rsidRPr="001E684F" w:rsidRDefault="00AC4566" w:rsidP="00AC4566">
            <w:pPr>
              <w:jc w:val="left"/>
              <w:rPr>
                <w:rFonts w:cs="Arial"/>
                <w:b/>
                <w:bCs/>
                <w:color w:val="333333"/>
                <w:sz w:val="16"/>
                <w:szCs w:val="16"/>
              </w:rPr>
            </w:pPr>
            <w:r>
              <w:rPr>
                <w:rFonts w:cs="Arial"/>
                <w:b/>
                <w:bCs/>
                <w:color w:val="333333"/>
                <w:sz w:val="16"/>
                <w:szCs w:val="16"/>
              </w:rPr>
              <w:t>Data de Atualização</w:t>
            </w:r>
          </w:p>
        </w:tc>
        <w:tc>
          <w:tcPr>
            <w:tcW w:w="2209" w:type="pct"/>
            <w:tcBorders>
              <w:top w:val="nil"/>
              <w:left w:val="nil"/>
              <w:bottom w:val="single" w:sz="4" w:space="0" w:color="auto"/>
              <w:right w:val="single" w:sz="4" w:space="0" w:color="auto"/>
            </w:tcBorders>
            <w:shd w:val="clear" w:color="auto" w:fill="auto"/>
            <w:noWrap/>
            <w:vAlign w:val="bottom"/>
            <w:hideMark/>
          </w:tcPr>
          <w:p w14:paraId="49F3EA8A" w14:textId="6FE65CA2" w:rsidR="00AC4566" w:rsidRPr="00AC4566" w:rsidRDefault="00AC4566" w:rsidP="00AC4566">
            <w:pPr>
              <w:jc w:val="left"/>
              <w:rPr>
                <w:rFonts w:ascii="Calibri" w:hAnsi="Calibri" w:cs="Calibri"/>
                <w:color w:val="000000"/>
                <w:sz w:val="22"/>
                <w:szCs w:val="22"/>
                <w:lang w:val="en-US"/>
              </w:rPr>
            </w:pPr>
            <w:r w:rsidRPr="00AC4566">
              <w:rPr>
                <w:rFonts w:ascii="Calibri" w:hAnsi="Calibri" w:cs="Calibri"/>
                <w:color w:val="000000"/>
                <w:sz w:val="22"/>
                <w:szCs w:val="22"/>
                <w:lang w:val="en-US"/>
              </w:rPr>
              <w:t>DD/MM/YYYY HH:MM:SS</w:t>
            </w:r>
          </w:p>
        </w:tc>
      </w:tr>
      <w:tr w:rsidR="00AC4566" w:rsidRPr="001E684F" w14:paraId="79109B90" w14:textId="77777777" w:rsidTr="00D22F9F">
        <w:trPr>
          <w:trHeight w:val="300"/>
        </w:trPr>
        <w:tc>
          <w:tcPr>
            <w:tcW w:w="2791" w:type="pct"/>
            <w:tcBorders>
              <w:top w:val="nil"/>
              <w:left w:val="single" w:sz="4" w:space="0" w:color="auto"/>
              <w:bottom w:val="single" w:sz="4" w:space="0" w:color="auto"/>
              <w:right w:val="single" w:sz="4" w:space="0" w:color="auto"/>
            </w:tcBorders>
            <w:shd w:val="clear" w:color="auto" w:fill="auto"/>
            <w:vAlign w:val="center"/>
            <w:hideMark/>
          </w:tcPr>
          <w:p w14:paraId="2BE83909" w14:textId="77777777" w:rsidR="00AC4566" w:rsidRPr="001E684F" w:rsidRDefault="00AC4566" w:rsidP="00AC4566">
            <w:pPr>
              <w:jc w:val="left"/>
              <w:rPr>
                <w:rFonts w:cs="Arial"/>
                <w:b/>
                <w:bCs/>
                <w:color w:val="333333"/>
                <w:sz w:val="16"/>
                <w:szCs w:val="16"/>
              </w:rPr>
            </w:pPr>
            <w:r>
              <w:rPr>
                <w:rFonts w:cs="Arial"/>
                <w:b/>
                <w:bCs/>
                <w:color w:val="333333"/>
                <w:sz w:val="16"/>
                <w:szCs w:val="16"/>
              </w:rPr>
              <w:t>Atualizado Por</w:t>
            </w:r>
          </w:p>
        </w:tc>
        <w:tc>
          <w:tcPr>
            <w:tcW w:w="2209" w:type="pct"/>
            <w:tcBorders>
              <w:top w:val="nil"/>
              <w:left w:val="nil"/>
              <w:bottom w:val="single" w:sz="4" w:space="0" w:color="auto"/>
              <w:right w:val="single" w:sz="4" w:space="0" w:color="auto"/>
            </w:tcBorders>
            <w:shd w:val="clear" w:color="auto" w:fill="auto"/>
            <w:noWrap/>
            <w:vAlign w:val="bottom"/>
            <w:hideMark/>
          </w:tcPr>
          <w:p w14:paraId="06E0CC77" w14:textId="77777777" w:rsidR="00AC4566" w:rsidRPr="001E684F" w:rsidRDefault="00AC4566" w:rsidP="00AC4566">
            <w:pPr>
              <w:jc w:val="left"/>
              <w:rPr>
                <w:rFonts w:ascii="Calibri" w:hAnsi="Calibri" w:cs="Calibri"/>
                <w:color w:val="000000"/>
                <w:sz w:val="22"/>
                <w:szCs w:val="22"/>
              </w:rPr>
            </w:pPr>
            <w:r w:rsidRPr="001E684F">
              <w:rPr>
                <w:rFonts w:ascii="Calibri" w:hAnsi="Calibri" w:cs="Calibri"/>
                <w:color w:val="000000"/>
                <w:sz w:val="22"/>
                <w:szCs w:val="22"/>
              </w:rPr>
              <w:t>adm</w:t>
            </w:r>
          </w:p>
        </w:tc>
      </w:tr>
    </w:tbl>
    <w:p w14:paraId="0D2CD535" w14:textId="3C4DBB8C" w:rsidR="00260E62" w:rsidRDefault="00260E62" w:rsidP="00FB4E3A">
      <w:pPr>
        <w:rPr>
          <w:rFonts w:cs="Arial"/>
          <w:color w:val="000000"/>
        </w:rPr>
      </w:pPr>
    </w:p>
    <w:p w14:paraId="0D20C1E7" w14:textId="77777777" w:rsidR="00260E62" w:rsidRDefault="00260E62">
      <w:pPr>
        <w:jc w:val="left"/>
        <w:rPr>
          <w:rFonts w:cs="Arial"/>
          <w:color w:val="000000"/>
        </w:rPr>
      </w:pPr>
      <w:r>
        <w:rPr>
          <w:rFonts w:cs="Arial"/>
          <w:color w:val="000000"/>
        </w:rPr>
        <w:br w:type="page"/>
      </w:r>
    </w:p>
    <w:p w14:paraId="0BFC0954" w14:textId="77777777" w:rsidR="00FB4E3A" w:rsidRDefault="00FB4E3A" w:rsidP="00FB4E3A">
      <w:pPr>
        <w:pStyle w:val="Heading3"/>
      </w:pPr>
      <w:bookmarkStart w:id="182" w:name="_Toc499303978"/>
      <w:r w:rsidRPr="00856AD2">
        <w:lastRenderedPageBreak/>
        <w:t>RQN</w:t>
      </w:r>
      <w:r>
        <w:t>29</w:t>
      </w:r>
      <w:r w:rsidRPr="00856AD2">
        <w:t xml:space="preserve"> - </w:t>
      </w:r>
      <w:r w:rsidRPr="00D5091C">
        <w:t>Criar batimento de qualidade entre Cadastro x Propostas fechadas</w:t>
      </w:r>
      <w:bookmarkEnd w:id="182"/>
    </w:p>
    <w:p w14:paraId="5EFEA265" w14:textId="77777777" w:rsidR="00FB4E3A" w:rsidRDefault="00FB4E3A" w:rsidP="00FB4E3A">
      <w:pPr>
        <w:rPr>
          <w:lang w:eastAsia="en-US"/>
        </w:rPr>
      </w:pPr>
    </w:p>
    <w:p w14:paraId="69A8F673" w14:textId="77777777" w:rsidR="00FB4E3A" w:rsidRDefault="00FB4E3A" w:rsidP="00FB4E3A">
      <w:pPr>
        <w:pStyle w:val="Heading4"/>
        <w:tabs>
          <w:tab w:val="clear" w:pos="1701"/>
        </w:tabs>
      </w:pPr>
      <w:bookmarkStart w:id="183" w:name="_RGN47_-_Deverá"/>
      <w:bookmarkStart w:id="184" w:name="_Toc499303979"/>
      <w:bookmarkEnd w:id="183"/>
      <w:r w:rsidRPr="00856AD2">
        <w:t>RGN</w:t>
      </w:r>
      <w:r>
        <w:t>47</w:t>
      </w:r>
      <w:r w:rsidRPr="00856AD2">
        <w:t xml:space="preserve"> - </w:t>
      </w:r>
      <w:r w:rsidRPr="00BF38D0">
        <w:t>Deverá ser criado um processo de batimento entre as propostas fechadas em D</w:t>
      </w:r>
      <w:r>
        <w:t>-</w:t>
      </w:r>
      <w:r w:rsidRPr="00BF38D0">
        <w:t>1, cruzando a informação de número de contrato da propostas do SINN e Cadastro do SINN</w:t>
      </w:r>
      <w:bookmarkEnd w:id="184"/>
    </w:p>
    <w:p w14:paraId="120379FD" w14:textId="77777777" w:rsidR="00FB4E3A" w:rsidRDefault="00FB4E3A" w:rsidP="00FB4E3A"/>
    <w:p w14:paraId="2A6B9B14" w14:textId="77777777" w:rsidR="00FB4E3A" w:rsidRPr="00976E3B" w:rsidRDefault="00FB4E3A" w:rsidP="00FB4E3A">
      <w:r w:rsidRPr="00BF38D0">
        <w:rPr>
          <w:lang w:eastAsia="en-US"/>
        </w:rPr>
        <w:t>Deverá ser criado um processo de batimento entre as propostas fechadas em D</w:t>
      </w:r>
      <w:r>
        <w:rPr>
          <w:lang w:eastAsia="en-US"/>
        </w:rPr>
        <w:t>-</w:t>
      </w:r>
      <w:r w:rsidRPr="00BF38D0">
        <w:rPr>
          <w:lang w:eastAsia="en-US"/>
        </w:rPr>
        <w:t>1, cruzando a informação de número de contrato da propostas do SINN e Cadastro do SINN, para buscar informações de status  que estão divergente entre fechamento do Sistema de Fraude e Status do cadastro do SINN.</w:t>
      </w:r>
    </w:p>
    <w:p w14:paraId="7D2922A2" w14:textId="77777777" w:rsidR="00FB4E3A" w:rsidRDefault="00FB4E3A" w:rsidP="00FB4E3A">
      <w:pPr>
        <w:rPr>
          <w:lang w:eastAsia="en-US"/>
        </w:rPr>
      </w:pPr>
    </w:p>
    <w:p w14:paraId="2E228EEC" w14:textId="77777777" w:rsidR="00FB4E3A" w:rsidRPr="003B57FB" w:rsidRDefault="00FB4E3A" w:rsidP="00FB4E3A">
      <w:pPr>
        <w:rPr>
          <w:rFonts w:cs="Arial"/>
        </w:rPr>
      </w:pPr>
      <w:r w:rsidRPr="003B57FB">
        <w:rPr>
          <w:rFonts w:cs="Arial"/>
        </w:rPr>
        <w:t>Serão analisados soment</w:t>
      </w:r>
      <w:r>
        <w:rPr>
          <w:rFonts w:cs="Arial"/>
        </w:rPr>
        <w:t>e os casos do dia anterio (D-1)</w:t>
      </w:r>
      <w:r w:rsidRPr="003B57FB">
        <w:rPr>
          <w:rFonts w:cs="Arial"/>
        </w:rPr>
        <w:t xml:space="preserve"> validando o campo “Decisão”  junto ao CRM do SINN, onde será utilizado o campo MOTIVO_CANCELAMENTO, conforme apresentado abaixo:</w:t>
      </w:r>
    </w:p>
    <w:p w14:paraId="7ED1C720" w14:textId="77777777" w:rsidR="00FB4E3A" w:rsidRDefault="00FB4E3A" w:rsidP="00FB4E3A">
      <w:pPr>
        <w:jc w:val="left"/>
        <w:rPr>
          <w:rFonts w:cs="Arial"/>
          <w:color w:val="000000"/>
          <w:sz w:val="20"/>
          <w:szCs w:val="20"/>
        </w:rPr>
      </w:pPr>
    </w:p>
    <w:p w14:paraId="50D11D32" w14:textId="77777777" w:rsidR="00FB4E3A" w:rsidRDefault="00FB4E3A" w:rsidP="00FB4E3A">
      <w:pPr>
        <w:jc w:val="left"/>
        <w:rPr>
          <w:rFonts w:cs="Arial"/>
          <w:color w:val="000000"/>
          <w:sz w:val="20"/>
          <w:szCs w:val="20"/>
        </w:rPr>
      </w:pPr>
    </w:p>
    <w:p w14:paraId="0159E9B3" w14:textId="77777777" w:rsidR="00FB4E3A" w:rsidRDefault="00FB4E3A"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4955"/>
        <w:gridCol w:w="5241"/>
      </w:tblGrid>
      <w:tr w:rsidR="00FB4E3A" w:rsidRPr="00317F14" w14:paraId="1D2AEEFB" w14:textId="77777777" w:rsidTr="00D22F9F">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71672608" w14:textId="77777777" w:rsidR="00FB4E3A" w:rsidRPr="00317F14" w:rsidRDefault="00FB4E3A" w:rsidP="00D22F9F">
            <w:pPr>
              <w:jc w:val="center"/>
              <w:rPr>
                <w:rFonts w:ascii="Calibri" w:hAnsi="Calibri" w:cs="Calibri"/>
                <w:color w:val="000000"/>
                <w:sz w:val="22"/>
                <w:szCs w:val="22"/>
              </w:rPr>
            </w:pPr>
            <w:r w:rsidRPr="00317F14">
              <w:rPr>
                <w:rFonts w:ascii="Calibri" w:hAnsi="Calibri" w:cs="Calibri"/>
                <w:color w:val="000000"/>
                <w:sz w:val="22"/>
                <w:szCs w:val="22"/>
              </w:rPr>
              <w:t>REGRA</w:t>
            </w:r>
          </w:p>
        </w:tc>
      </w:tr>
      <w:tr w:rsidR="00FB4E3A" w:rsidRPr="00317F14" w14:paraId="61746D21" w14:textId="77777777" w:rsidTr="00D22F9F">
        <w:trPr>
          <w:trHeight w:val="300"/>
        </w:trPr>
        <w:tc>
          <w:tcPr>
            <w:tcW w:w="2430" w:type="pct"/>
            <w:tcBorders>
              <w:top w:val="nil"/>
              <w:left w:val="single" w:sz="4" w:space="0" w:color="auto"/>
              <w:bottom w:val="single" w:sz="4" w:space="0" w:color="auto"/>
              <w:right w:val="single" w:sz="4" w:space="0" w:color="auto"/>
            </w:tcBorders>
            <w:shd w:val="clear" w:color="000000" w:fill="808080"/>
            <w:noWrap/>
            <w:vAlign w:val="bottom"/>
            <w:hideMark/>
          </w:tcPr>
          <w:p w14:paraId="131ECBC2" w14:textId="77777777" w:rsidR="00FB4E3A" w:rsidRPr="00317F14"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CHAVE PROPOSTA</w:t>
            </w:r>
            <w:r>
              <w:rPr>
                <w:rFonts w:ascii="Calibri" w:hAnsi="Calibri" w:cs="Calibri"/>
                <w:color w:val="000000"/>
                <w:sz w:val="22"/>
                <w:szCs w:val="22"/>
              </w:rPr>
              <w:t xml:space="preserve"> (Sistema Fraude)</w:t>
            </w:r>
          </w:p>
        </w:tc>
        <w:tc>
          <w:tcPr>
            <w:tcW w:w="2570" w:type="pct"/>
            <w:tcBorders>
              <w:top w:val="nil"/>
              <w:left w:val="nil"/>
              <w:bottom w:val="single" w:sz="4" w:space="0" w:color="auto"/>
              <w:right w:val="single" w:sz="4" w:space="0" w:color="auto"/>
            </w:tcBorders>
            <w:shd w:val="clear" w:color="auto" w:fill="auto"/>
            <w:noWrap/>
            <w:vAlign w:val="bottom"/>
            <w:hideMark/>
          </w:tcPr>
          <w:p w14:paraId="1F7B8A46" w14:textId="77777777" w:rsidR="00FB4E3A" w:rsidRPr="00317F14" w:rsidRDefault="00FB4E3A" w:rsidP="00D22F9F">
            <w:pPr>
              <w:jc w:val="left"/>
              <w:rPr>
                <w:rFonts w:cs="Arial"/>
                <w:color w:val="000000"/>
                <w:sz w:val="20"/>
                <w:szCs w:val="20"/>
              </w:rPr>
            </w:pPr>
            <w:r w:rsidRPr="00391E92">
              <w:rPr>
                <w:rFonts w:ascii="Calibri" w:hAnsi="Calibri" w:cs="Calibri"/>
                <w:color w:val="000000"/>
                <w:sz w:val="22"/>
                <w:szCs w:val="22"/>
              </w:rPr>
              <w:t>NUMERO_CONTRATO</w:t>
            </w:r>
            <w:r w:rsidRPr="00317F14">
              <w:rPr>
                <w:rFonts w:cs="Arial"/>
                <w:color w:val="000000"/>
                <w:sz w:val="20"/>
                <w:szCs w:val="20"/>
              </w:rPr>
              <w:t xml:space="preserve"> </w:t>
            </w:r>
          </w:p>
        </w:tc>
      </w:tr>
      <w:tr w:rsidR="00FB4E3A" w:rsidRPr="00317F14" w14:paraId="55C5C119" w14:textId="77777777" w:rsidTr="00D22F9F">
        <w:trPr>
          <w:trHeight w:val="300"/>
        </w:trPr>
        <w:tc>
          <w:tcPr>
            <w:tcW w:w="2430" w:type="pct"/>
            <w:tcBorders>
              <w:top w:val="nil"/>
              <w:left w:val="single" w:sz="4" w:space="0" w:color="auto"/>
              <w:bottom w:val="single" w:sz="4" w:space="0" w:color="auto"/>
              <w:right w:val="single" w:sz="4" w:space="0" w:color="auto"/>
            </w:tcBorders>
            <w:shd w:val="clear" w:color="000000" w:fill="808080"/>
            <w:noWrap/>
            <w:vAlign w:val="bottom"/>
            <w:hideMark/>
          </w:tcPr>
          <w:p w14:paraId="4A8B72B0" w14:textId="77777777" w:rsidR="00FB4E3A" w:rsidRPr="00317F14"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 xml:space="preserve">CHAVE </w:t>
            </w:r>
            <w:r>
              <w:rPr>
                <w:rFonts w:ascii="Calibri" w:hAnsi="Calibri" w:cs="Calibri"/>
                <w:color w:val="000000"/>
                <w:sz w:val="22"/>
                <w:szCs w:val="22"/>
              </w:rPr>
              <w:t xml:space="preserve">CRM </w:t>
            </w:r>
            <w:r w:rsidRPr="00317F14">
              <w:rPr>
                <w:rFonts w:ascii="Calibri" w:hAnsi="Calibri" w:cs="Calibri"/>
                <w:color w:val="000000"/>
                <w:sz w:val="22"/>
                <w:szCs w:val="22"/>
              </w:rPr>
              <w:t>SINN</w:t>
            </w:r>
          </w:p>
        </w:tc>
        <w:tc>
          <w:tcPr>
            <w:tcW w:w="2570" w:type="pct"/>
            <w:tcBorders>
              <w:top w:val="nil"/>
              <w:left w:val="nil"/>
              <w:bottom w:val="single" w:sz="4" w:space="0" w:color="auto"/>
              <w:right w:val="single" w:sz="4" w:space="0" w:color="auto"/>
            </w:tcBorders>
            <w:shd w:val="clear" w:color="auto" w:fill="auto"/>
            <w:noWrap/>
            <w:vAlign w:val="bottom"/>
            <w:hideMark/>
          </w:tcPr>
          <w:p w14:paraId="62BBB2C3" w14:textId="77777777" w:rsidR="00FB4E3A" w:rsidRPr="00317F14" w:rsidRDefault="00FB4E3A" w:rsidP="00D22F9F">
            <w:pPr>
              <w:jc w:val="left"/>
              <w:rPr>
                <w:rFonts w:ascii="Calibri" w:hAnsi="Calibri" w:cs="Calibri"/>
                <w:color w:val="000000"/>
                <w:sz w:val="22"/>
                <w:szCs w:val="22"/>
              </w:rPr>
            </w:pPr>
            <w:r>
              <w:rPr>
                <w:rFonts w:ascii="Calibri" w:hAnsi="Calibri" w:cs="Calibri"/>
                <w:color w:val="000000"/>
                <w:sz w:val="22"/>
                <w:szCs w:val="22"/>
              </w:rPr>
              <w:t>NUMERO_CONTRATO</w:t>
            </w:r>
            <w:r w:rsidRPr="00317F14">
              <w:rPr>
                <w:rFonts w:ascii="Calibri" w:hAnsi="Calibri" w:cs="Calibri"/>
                <w:color w:val="000000"/>
                <w:sz w:val="22"/>
                <w:szCs w:val="22"/>
              </w:rPr>
              <w:t xml:space="preserve"> </w:t>
            </w:r>
          </w:p>
        </w:tc>
      </w:tr>
      <w:tr w:rsidR="00FB4E3A" w:rsidRPr="00317F14" w14:paraId="28D1A8D9" w14:textId="77777777" w:rsidTr="00D22F9F">
        <w:trPr>
          <w:trHeight w:val="1500"/>
        </w:trPr>
        <w:tc>
          <w:tcPr>
            <w:tcW w:w="2430" w:type="pct"/>
            <w:tcBorders>
              <w:top w:val="nil"/>
              <w:left w:val="single" w:sz="4" w:space="0" w:color="auto"/>
              <w:bottom w:val="single" w:sz="4" w:space="0" w:color="auto"/>
              <w:right w:val="single" w:sz="4" w:space="0" w:color="auto"/>
            </w:tcBorders>
            <w:shd w:val="clear" w:color="000000" w:fill="808080"/>
            <w:noWrap/>
            <w:vAlign w:val="bottom"/>
            <w:hideMark/>
          </w:tcPr>
          <w:p w14:paraId="1E8DC941" w14:textId="77777777" w:rsidR="00FB4E3A" w:rsidRPr="00317F14"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VALIDAÇÂO</w:t>
            </w:r>
          </w:p>
        </w:tc>
        <w:tc>
          <w:tcPr>
            <w:tcW w:w="2570" w:type="pct"/>
            <w:tcBorders>
              <w:top w:val="nil"/>
              <w:left w:val="nil"/>
              <w:bottom w:val="single" w:sz="4" w:space="0" w:color="auto"/>
              <w:right w:val="single" w:sz="4" w:space="0" w:color="auto"/>
            </w:tcBorders>
            <w:shd w:val="clear" w:color="auto" w:fill="auto"/>
            <w:vAlign w:val="bottom"/>
            <w:hideMark/>
          </w:tcPr>
          <w:p w14:paraId="406E8F0A" w14:textId="77777777" w:rsidR="00FB4E3A"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 xml:space="preserve">SE </w:t>
            </w:r>
            <w:r w:rsidRPr="00317F14">
              <w:rPr>
                <w:rFonts w:ascii="Calibri" w:hAnsi="Calibri" w:cs="Calibri"/>
                <w:color w:val="000000"/>
                <w:sz w:val="22"/>
                <w:szCs w:val="22"/>
              </w:rPr>
              <w:br/>
              <w:t xml:space="preserve">  DECISAO_PROPOSTA</w:t>
            </w:r>
            <w:r>
              <w:rPr>
                <w:rFonts w:ascii="Calibri" w:hAnsi="Calibri" w:cs="Calibri"/>
                <w:color w:val="000000"/>
                <w:sz w:val="22"/>
                <w:szCs w:val="22"/>
              </w:rPr>
              <w:t xml:space="preserve"> (PROPOSTA)</w:t>
            </w:r>
            <w:r w:rsidRPr="00317F14">
              <w:rPr>
                <w:rFonts w:ascii="Calibri" w:hAnsi="Calibri" w:cs="Calibri"/>
                <w:color w:val="000000"/>
                <w:sz w:val="22"/>
                <w:szCs w:val="22"/>
              </w:rPr>
              <w:t xml:space="preserve"> in </w:t>
            </w:r>
          </w:p>
          <w:p w14:paraId="6C7256F6" w14:textId="77777777" w:rsidR="00FB4E3A" w:rsidRDefault="00FB4E3A" w:rsidP="00D22F9F">
            <w:pPr>
              <w:jc w:val="left"/>
              <w:rPr>
                <w:rFonts w:ascii="Calibri" w:hAnsi="Calibri" w:cs="Calibri"/>
                <w:color w:val="000000"/>
                <w:sz w:val="22"/>
                <w:szCs w:val="22"/>
              </w:rPr>
            </w:pPr>
            <w:r>
              <w:rPr>
                <w:rFonts w:ascii="Calibri" w:hAnsi="Calibri" w:cs="Calibri"/>
                <w:color w:val="000000"/>
                <w:sz w:val="22"/>
                <w:szCs w:val="22"/>
              </w:rPr>
              <w:t xml:space="preserve">  </w:t>
            </w:r>
            <w:r w:rsidRPr="00317F14">
              <w:rPr>
                <w:rFonts w:ascii="Calibri" w:hAnsi="Calibri" w:cs="Calibri"/>
                <w:color w:val="000000"/>
                <w:sz w:val="22"/>
                <w:szCs w:val="22"/>
              </w:rPr>
              <w:t xml:space="preserve">('Cancelado', </w:t>
            </w:r>
          </w:p>
          <w:p w14:paraId="797EFD85" w14:textId="77777777" w:rsidR="00FB4E3A" w:rsidRPr="007E1057" w:rsidRDefault="00FB4E3A" w:rsidP="00D22F9F">
            <w:pPr>
              <w:jc w:val="left"/>
              <w:rPr>
                <w:rFonts w:ascii="Calibri" w:hAnsi="Calibri" w:cs="Calibri"/>
                <w:color w:val="000000"/>
                <w:sz w:val="22"/>
                <w:szCs w:val="22"/>
              </w:rPr>
            </w:pPr>
            <w:r>
              <w:rPr>
                <w:rFonts w:ascii="Calibri" w:hAnsi="Calibri" w:cs="Calibri"/>
                <w:color w:val="000000"/>
                <w:sz w:val="22"/>
                <w:szCs w:val="22"/>
              </w:rPr>
              <w:t xml:space="preserve">    </w:t>
            </w:r>
            <w:r w:rsidRPr="007E1057">
              <w:rPr>
                <w:rFonts w:ascii="Calibri" w:hAnsi="Calibri" w:cs="Calibri"/>
                <w:color w:val="000000"/>
                <w:sz w:val="22"/>
                <w:szCs w:val="22"/>
              </w:rPr>
              <w:t xml:space="preserve">'Bloqueado')   </w:t>
            </w:r>
          </w:p>
          <w:p w14:paraId="17D0D5B9" w14:textId="77777777" w:rsidR="00FB4E3A" w:rsidRPr="007E1057" w:rsidRDefault="00FB4E3A" w:rsidP="00D22F9F">
            <w:pPr>
              <w:jc w:val="left"/>
              <w:rPr>
                <w:rFonts w:ascii="Calibri" w:hAnsi="Calibri" w:cs="Calibri"/>
                <w:color w:val="000000"/>
                <w:sz w:val="22"/>
                <w:szCs w:val="22"/>
              </w:rPr>
            </w:pPr>
            <w:r w:rsidRPr="007E1057">
              <w:rPr>
                <w:rFonts w:ascii="Calibri" w:hAnsi="Calibri" w:cs="Calibri"/>
                <w:color w:val="000000"/>
                <w:sz w:val="22"/>
                <w:szCs w:val="22"/>
              </w:rPr>
              <w:t xml:space="preserve">  and </w:t>
            </w:r>
          </w:p>
          <w:p w14:paraId="41A3DE2B" w14:textId="77777777" w:rsidR="00FB4E3A" w:rsidRPr="007E1057" w:rsidRDefault="00FB4E3A" w:rsidP="00D22F9F">
            <w:pPr>
              <w:jc w:val="left"/>
              <w:rPr>
                <w:rFonts w:ascii="Calibri" w:hAnsi="Calibri" w:cs="Calibri"/>
                <w:color w:val="000000"/>
                <w:sz w:val="22"/>
                <w:szCs w:val="22"/>
              </w:rPr>
            </w:pPr>
            <w:r w:rsidRPr="007E1057">
              <w:rPr>
                <w:rFonts w:ascii="Calibri" w:hAnsi="Calibri" w:cs="Calibri"/>
                <w:color w:val="000000"/>
                <w:sz w:val="22"/>
                <w:szCs w:val="22"/>
              </w:rPr>
              <w:t xml:space="preserve">  </w:t>
            </w:r>
            <w:r w:rsidRPr="003B57FB">
              <w:rPr>
                <w:rFonts w:ascii="Calibri" w:hAnsi="Calibri" w:cs="Calibri"/>
                <w:color w:val="000000"/>
                <w:sz w:val="22"/>
                <w:szCs w:val="22"/>
              </w:rPr>
              <w:t>MOTIVO_CANCELAMENTO (CRM_SINN</w:t>
            </w:r>
            <w:r w:rsidRPr="007E1057">
              <w:rPr>
                <w:rFonts w:ascii="Calibri" w:hAnsi="Calibri" w:cs="Calibri"/>
                <w:color w:val="000000"/>
                <w:sz w:val="22"/>
                <w:szCs w:val="22"/>
              </w:rPr>
              <w:t>_CONTRATO)  like ‘%fraude%’</w:t>
            </w:r>
          </w:p>
          <w:p w14:paraId="468EE7CB" w14:textId="77777777" w:rsidR="00FB4E3A" w:rsidRPr="00221F8E" w:rsidRDefault="00FB4E3A" w:rsidP="00D22F9F">
            <w:pPr>
              <w:jc w:val="left"/>
              <w:rPr>
                <w:rFonts w:ascii="Calibri" w:hAnsi="Calibri" w:cs="Calibri"/>
                <w:color w:val="000000"/>
                <w:sz w:val="22"/>
                <w:szCs w:val="22"/>
                <w:lang w:val="en-US"/>
              </w:rPr>
            </w:pPr>
            <w:r w:rsidRPr="007E1057">
              <w:rPr>
                <w:rFonts w:ascii="Calibri" w:hAnsi="Calibri" w:cs="Calibri"/>
                <w:color w:val="000000"/>
                <w:sz w:val="22"/>
                <w:szCs w:val="22"/>
              </w:rPr>
              <w:t xml:space="preserve">  </w:t>
            </w:r>
            <w:r w:rsidRPr="00221F8E">
              <w:rPr>
                <w:rFonts w:ascii="Calibri" w:hAnsi="Calibri" w:cs="Calibri"/>
                <w:color w:val="000000"/>
                <w:sz w:val="22"/>
                <w:szCs w:val="22"/>
                <w:lang w:val="en-US"/>
              </w:rPr>
              <w:t>And</w:t>
            </w:r>
          </w:p>
          <w:p w14:paraId="735F3E38" w14:textId="77777777" w:rsidR="00FB4E3A" w:rsidRPr="00221F8E" w:rsidRDefault="00FB4E3A" w:rsidP="00D22F9F">
            <w:pPr>
              <w:jc w:val="left"/>
              <w:rPr>
                <w:rFonts w:ascii="Calibri" w:hAnsi="Calibri" w:cs="Calibri"/>
                <w:color w:val="000000"/>
                <w:sz w:val="22"/>
                <w:szCs w:val="22"/>
                <w:lang w:val="en-US"/>
              </w:rPr>
            </w:pPr>
            <w:r w:rsidRPr="00221F8E">
              <w:rPr>
                <w:rFonts w:ascii="Calibri" w:hAnsi="Calibri" w:cs="Calibri"/>
                <w:color w:val="000000"/>
                <w:sz w:val="22"/>
                <w:szCs w:val="22"/>
                <w:lang w:val="en-US"/>
              </w:rPr>
              <w:t>STATUS_CONTRATO (CRM_SINN_CONTRATO)</w:t>
            </w:r>
          </w:p>
          <w:p w14:paraId="27E2E4A1" w14:textId="77777777" w:rsidR="00FB4E3A" w:rsidRPr="003B57FB" w:rsidRDefault="00FB4E3A" w:rsidP="00D22F9F">
            <w:pPr>
              <w:jc w:val="left"/>
              <w:rPr>
                <w:rFonts w:ascii="Calibri" w:hAnsi="Calibri" w:cs="Calibri"/>
                <w:color w:val="000000"/>
                <w:sz w:val="22"/>
                <w:szCs w:val="22"/>
                <w:lang w:val="en-US"/>
              </w:rPr>
            </w:pPr>
            <w:r w:rsidRPr="003B57FB">
              <w:rPr>
                <w:rFonts w:ascii="Calibri" w:hAnsi="Calibri" w:cs="Calibri"/>
                <w:color w:val="000000"/>
                <w:sz w:val="22"/>
                <w:szCs w:val="22"/>
                <w:lang w:val="en-US"/>
              </w:rPr>
              <w:t>not in</w:t>
            </w:r>
          </w:p>
          <w:p w14:paraId="4669B8BF" w14:textId="77777777" w:rsidR="00FB4E3A" w:rsidRPr="003B57FB" w:rsidRDefault="00FB4E3A" w:rsidP="00D22F9F">
            <w:pPr>
              <w:jc w:val="left"/>
              <w:rPr>
                <w:rFonts w:ascii="Calibri" w:hAnsi="Calibri" w:cs="Calibri"/>
                <w:color w:val="000000"/>
                <w:sz w:val="22"/>
                <w:szCs w:val="22"/>
                <w:lang w:val="en-US"/>
              </w:rPr>
            </w:pPr>
            <w:r w:rsidRPr="003B57FB">
              <w:rPr>
                <w:rFonts w:ascii="Calibri" w:hAnsi="Calibri" w:cs="Calibri"/>
                <w:color w:val="000000"/>
                <w:sz w:val="22"/>
                <w:szCs w:val="22"/>
                <w:lang w:val="en-US"/>
              </w:rPr>
              <w:t xml:space="preserve">  ('Supeito de fraude' , </w:t>
            </w:r>
          </w:p>
          <w:p w14:paraId="60E1636E" w14:textId="77777777" w:rsidR="00FB4E3A" w:rsidRDefault="00FB4E3A" w:rsidP="00D22F9F">
            <w:pPr>
              <w:jc w:val="left"/>
              <w:rPr>
                <w:rFonts w:ascii="Calibri" w:hAnsi="Calibri" w:cs="Calibri"/>
                <w:color w:val="000000"/>
                <w:sz w:val="22"/>
                <w:szCs w:val="22"/>
              </w:rPr>
            </w:pPr>
            <w:r w:rsidRPr="003B57FB">
              <w:rPr>
                <w:rFonts w:ascii="Calibri" w:hAnsi="Calibri" w:cs="Calibri"/>
                <w:color w:val="000000"/>
                <w:sz w:val="22"/>
                <w:szCs w:val="22"/>
                <w:lang w:val="en-US"/>
              </w:rPr>
              <w:t xml:space="preserve">    </w:t>
            </w:r>
            <w:r>
              <w:rPr>
                <w:rFonts w:ascii="Calibri" w:hAnsi="Calibri" w:cs="Calibri"/>
                <w:color w:val="000000"/>
                <w:sz w:val="22"/>
                <w:szCs w:val="22"/>
              </w:rPr>
              <w:t>'Desistente',</w:t>
            </w:r>
            <w:r w:rsidRPr="00317F14">
              <w:rPr>
                <w:rFonts w:ascii="Calibri" w:hAnsi="Calibri" w:cs="Calibri"/>
                <w:color w:val="000000"/>
                <w:sz w:val="22"/>
                <w:szCs w:val="22"/>
              </w:rPr>
              <w:t xml:space="preserve"> </w:t>
            </w:r>
          </w:p>
          <w:p w14:paraId="41B07051" w14:textId="77777777" w:rsidR="00FB4E3A" w:rsidRPr="00317F14" w:rsidRDefault="00FB4E3A" w:rsidP="00D22F9F">
            <w:pPr>
              <w:jc w:val="left"/>
              <w:rPr>
                <w:rFonts w:ascii="Calibri" w:hAnsi="Calibri" w:cs="Calibri"/>
                <w:color w:val="000000"/>
                <w:sz w:val="22"/>
                <w:szCs w:val="22"/>
              </w:rPr>
            </w:pPr>
            <w:r>
              <w:rPr>
                <w:rFonts w:ascii="Calibri" w:hAnsi="Calibri" w:cs="Calibri"/>
                <w:color w:val="000000"/>
                <w:sz w:val="22"/>
                <w:szCs w:val="22"/>
              </w:rPr>
              <w:t xml:space="preserve">    </w:t>
            </w:r>
            <w:r w:rsidRPr="00317F14">
              <w:rPr>
                <w:rFonts w:ascii="Calibri" w:hAnsi="Calibri" w:cs="Calibri"/>
                <w:color w:val="000000"/>
                <w:sz w:val="22"/>
                <w:szCs w:val="22"/>
              </w:rPr>
              <w:t>'Proposta recusada')</w:t>
            </w:r>
          </w:p>
        </w:tc>
      </w:tr>
      <w:tr w:rsidR="00FB4E3A" w:rsidRPr="00317F14" w14:paraId="2E1841F7" w14:textId="77777777" w:rsidTr="00D22F9F">
        <w:trPr>
          <w:trHeight w:val="300"/>
        </w:trPr>
        <w:tc>
          <w:tcPr>
            <w:tcW w:w="2430" w:type="pct"/>
            <w:tcBorders>
              <w:top w:val="nil"/>
              <w:left w:val="single" w:sz="4" w:space="0" w:color="auto"/>
              <w:bottom w:val="single" w:sz="4" w:space="0" w:color="auto"/>
              <w:right w:val="single" w:sz="4" w:space="0" w:color="auto"/>
            </w:tcBorders>
            <w:shd w:val="clear" w:color="000000" w:fill="808080"/>
            <w:noWrap/>
            <w:vAlign w:val="bottom"/>
            <w:hideMark/>
          </w:tcPr>
          <w:p w14:paraId="0E474302" w14:textId="77777777" w:rsidR="00FB4E3A" w:rsidRPr="00317F14"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RESULTADO</w:t>
            </w:r>
          </w:p>
        </w:tc>
        <w:tc>
          <w:tcPr>
            <w:tcW w:w="2570" w:type="pct"/>
            <w:tcBorders>
              <w:top w:val="nil"/>
              <w:left w:val="nil"/>
              <w:bottom w:val="single" w:sz="4" w:space="0" w:color="auto"/>
              <w:right w:val="single" w:sz="4" w:space="0" w:color="auto"/>
            </w:tcBorders>
            <w:shd w:val="clear" w:color="auto" w:fill="auto"/>
            <w:noWrap/>
            <w:vAlign w:val="bottom"/>
            <w:hideMark/>
          </w:tcPr>
          <w:p w14:paraId="5EE263B7" w14:textId="77777777" w:rsidR="00FB4E3A" w:rsidRPr="00317F14" w:rsidRDefault="00FB4E3A" w:rsidP="00D22F9F">
            <w:pPr>
              <w:jc w:val="left"/>
              <w:rPr>
                <w:rFonts w:ascii="Calibri" w:hAnsi="Calibri" w:cs="Calibri"/>
                <w:color w:val="000000"/>
                <w:sz w:val="22"/>
                <w:szCs w:val="22"/>
              </w:rPr>
            </w:pPr>
            <w:r w:rsidRPr="00317F14">
              <w:rPr>
                <w:rFonts w:ascii="Calibri" w:hAnsi="Calibri" w:cs="Calibri"/>
                <w:color w:val="000000"/>
                <w:sz w:val="22"/>
                <w:szCs w:val="22"/>
              </w:rPr>
              <w:t xml:space="preserve">Gerar casos de Qualidade  </w:t>
            </w:r>
          </w:p>
        </w:tc>
      </w:tr>
    </w:tbl>
    <w:p w14:paraId="73A77C71" w14:textId="77777777" w:rsidR="00FB4E3A" w:rsidRDefault="00FB4E3A" w:rsidP="00FB4E3A">
      <w:pPr>
        <w:jc w:val="left"/>
        <w:rPr>
          <w:rFonts w:cs="Arial"/>
          <w:color w:val="000000"/>
          <w:sz w:val="20"/>
          <w:szCs w:val="20"/>
        </w:rPr>
      </w:pPr>
    </w:p>
    <w:p w14:paraId="7B5DE179" w14:textId="77777777" w:rsidR="00FB4E3A" w:rsidRPr="001B09C7" w:rsidRDefault="00FB4E3A" w:rsidP="00FB4E3A">
      <w:pPr>
        <w:rPr>
          <w:rFonts w:cs="Arial"/>
        </w:rPr>
      </w:pPr>
      <w:r w:rsidRPr="001B09C7">
        <w:rPr>
          <w:rFonts w:cs="Arial"/>
        </w:rPr>
        <w:t>Identificado a divergência conforme proposto no quadro acima, será gerado um caso de qualidade para tratamento.</w:t>
      </w:r>
    </w:p>
    <w:p w14:paraId="5B9FEAD9" w14:textId="77777777" w:rsidR="00FB4E3A" w:rsidRDefault="00FB4E3A" w:rsidP="00FB4E3A">
      <w:pPr>
        <w:jc w:val="left"/>
        <w:rPr>
          <w:rFonts w:cs="Arial"/>
          <w:color w:val="000000"/>
          <w:sz w:val="20"/>
          <w:szCs w:val="20"/>
        </w:rPr>
      </w:pPr>
    </w:p>
    <w:p w14:paraId="21016578" w14:textId="13C1AB90" w:rsidR="00FB4E3A" w:rsidRDefault="00FB4E3A" w:rsidP="00FB4E3A">
      <w:pPr>
        <w:pStyle w:val="Heading3"/>
        <w:tabs>
          <w:tab w:val="clear" w:pos="1701"/>
        </w:tabs>
        <w:ind w:left="851" w:hanging="491"/>
      </w:pPr>
      <w:bookmarkStart w:id="185" w:name="_Toc497242419"/>
      <w:bookmarkStart w:id="186" w:name="_Toc497588018"/>
      <w:bookmarkStart w:id="187" w:name="_Toc499303980"/>
      <w:r w:rsidRPr="00856AD2">
        <w:lastRenderedPageBreak/>
        <w:t>RQN</w:t>
      </w:r>
      <w:r>
        <w:t>30</w:t>
      </w:r>
      <w:r w:rsidRPr="00856AD2">
        <w:t xml:space="preserve"> - </w:t>
      </w:r>
      <w:r w:rsidRPr="00053D93">
        <w:t>Criar front-end para tratamento de qualidade de propostas tratadas</w:t>
      </w:r>
      <w:bookmarkEnd w:id="185"/>
      <w:bookmarkEnd w:id="186"/>
      <w:bookmarkEnd w:id="187"/>
    </w:p>
    <w:p w14:paraId="4D9E6FE1" w14:textId="77777777" w:rsidR="00FB4E3A" w:rsidRPr="00053D93" w:rsidRDefault="00FB4E3A" w:rsidP="00FB4E3A">
      <w:pPr>
        <w:rPr>
          <w:lang w:eastAsia="en-US"/>
        </w:rPr>
      </w:pPr>
    </w:p>
    <w:p w14:paraId="5236E8EC" w14:textId="77777777" w:rsidR="00FB4E3A" w:rsidRDefault="00FB4E3A" w:rsidP="00FB4E3A">
      <w:pPr>
        <w:jc w:val="left"/>
        <w:rPr>
          <w:rFonts w:cs="Arial"/>
          <w:color w:val="000000"/>
          <w:sz w:val="20"/>
          <w:szCs w:val="20"/>
        </w:rPr>
      </w:pPr>
    </w:p>
    <w:p w14:paraId="1F928BF0" w14:textId="77777777" w:rsidR="00FB4E3A" w:rsidRPr="00E26747" w:rsidRDefault="00FB4E3A" w:rsidP="00FB4E3A">
      <w:pPr>
        <w:pStyle w:val="Heading4"/>
        <w:tabs>
          <w:tab w:val="clear" w:pos="1701"/>
        </w:tabs>
        <w:rPr>
          <w:szCs w:val="24"/>
        </w:rPr>
      </w:pPr>
      <w:bookmarkStart w:id="188" w:name="_Toc497242420"/>
      <w:bookmarkStart w:id="189" w:name="_Toc497588019"/>
      <w:bookmarkStart w:id="190" w:name="_Toc499303981"/>
      <w:r w:rsidRPr="00E26747">
        <w:t xml:space="preserve">RGN48 - </w:t>
      </w:r>
      <w:r w:rsidRPr="00E90885">
        <w:rPr>
          <w:szCs w:val="24"/>
        </w:rPr>
        <w:t xml:space="preserve">O front-end deverá conter </w:t>
      </w:r>
      <w:r w:rsidRPr="00925DB8">
        <w:rPr>
          <w:szCs w:val="24"/>
        </w:rPr>
        <w:t>as seguintes informações para tratamento dos ca</w:t>
      </w:r>
      <w:r>
        <w:t xml:space="preserve">sos com base nas informações de </w:t>
      </w:r>
      <w:r w:rsidRPr="00925DB8">
        <w:rPr>
          <w:szCs w:val="24"/>
        </w:rPr>
        <w:t>Dados da Proposta</w:t>
      </w:r>
      <w:bookmarkEnd w:id="188"/>
      <w:bookmarkEnd w:id="189"/>
      <w:bookmarkEnd w:id="190"/>
    </w:p>
    <w:p w14:paraId="540F46BC" w14:textId="77777777" w:rsidR="00FB4E3A" w:rsidRPr="00E26747" w:rsidRDefault="00FB4E3A" w:rsidP="00FB4E3A">
      <w:pPr>
        <w:jc w:val="left"/>
        <w:rPr>
          <w:rFonts w:cs="Arial"/>
          <w:color w:val="000000"/>
          <w:sz w:val="20"/>
          <w:szCs w:val="20"/>
        </w:rPr>
      </w:pPr>
    </w:p>
    <w:p w14:paraId="69197E40" w14:textId="77777777" w:rsidR="00FB4E3A" w:rsidRDefault="00FB4E3A" w:rsidP="00FB4E3A">
      <w:pPr>
        <w:rPr>
          <w:rFonts w:cs="Arial"/>
        </w:rPr>
      </w:pPr>
      <w:r w:rsidRPr="00925DB8">
        <w:rPr>
          <w:rFonts w:cs="Arial"/>
        </w:rPr>
        <w:t>O front-end deverá conter as seguintes informações para tratamento dos ca</w:t>
      </w:r>
      <w:r>
        <w:rPr>
          <w:rFonts w:cs="Arial"/>
        </w:rPr>
        <w:t xml:space="preserve">sos com base nas informações de </w:t>
      </w:r>
      <w:r w:rsidRPr="00925DB8">
        <w:rPr>
          <w:rFonts w:cs="Arial"/>
        </w:rPr>
        <w:t>Dados da Proposta:</w:t>
      </w:r>
    </w:p>
    <w:p w14:paraId="120D42EE" w14:textId="77777777" w:rsidR="00FB4E3A" w:rsidRDefault="00FB4E3A" w:rsidP="00260E62">
      <w:pPr>
        <w:ind w:left="708"/>
        <w:rPr>
          <w:rFonts w:cs="Arial"/>
        </w:rPr>
      </w:pPr>
      <w:r w:rsidRPr="00925DB8">
        <w:rPr>
          <w:rFonts w:cs="Arial"/>
        </w:rPr>
        <w:br/>
        <w:t>Score SIAF:</w:t>
      </w:r>
    </w:p>
    <w:p w14:paraId="21CD6A99" w14:textId="77777777" w:rsidR="00FB4E3A" w:rsidRDefault="00FB4E3A" w:rsidP="00260E62">
      <w:pPr>
        <w:ind w:left="708"/>
        <w:rPr>
          <w:rFonts w:cs="Arial"/>
        </w:rPr>
      </w:pPr>
      <w:r w:rsidRPr="00925DB8">
        <w:rPr>
          <w:rFonts w:cs="Arial"/>
        </w:rPr>
        <w:t>Status CRM :</w:t>
      </w:r>
    </w:p>
    <w:p w14:paraId="607F23A8" w14:textId="77777777" w:rsidR="00FB4E3A" w:rsidRDefault="00FB4E3A" w:rsidP="00260E62">
      <w:pPr>
        <w:ind w:left="708"/>
        <w:rPr>
          <w:rFonts w:cs="Arial"/>
        </w:rPr>
      </w:pPr>
      <w:r w:rsidRPr="00925DB8">
        <w:rPr>
          <w:rFonts w:cs="Arial"/>
        </w:rPr>
        <w:t>Tipo de Produto:</w:t>
      </w:r>
    </w:p>
    <w:p w14:paraId="0887C717" w14:textId="77777777" w:rsidR="00FB4E3A" w:rsidRDefault="00FB4E3A" w:rsidP="00260E62">
      <w:pPr>
        <w:ind w:left="708"/>
        <w:rPr>
          <w:rFonts w:cs="Arial"/>
        </w:rPr>
      </w:pPr>
      <w:r w:rsidRPr="00925DB8">
        <w:rPr>
          <w:rFonts w:cs="Arial"/>
        </w:rPr>
        <w:t>Contrato / OS:</w:t>
      </w:r>
    </w:p>
    <w:p w14:paraId="5BED75C6" w14:textId="77777777" w:rsidR="00FB4E3A" w:rsidRDefault="00FB4E3A" w:rsidP="00260E62">
      <w:pPr>
        <w:ind w:left="708"/>
        <w:rPr>
          <w:rFonts w:cs="Arial"/>
        </w:rPr>
      </w:pPr>
      <w:r w:rsidRPr="00925DB8">
        <w:rPr>
          <w:rFonts w:cs="Arial"/>
        </w:rPr>
        <w:t>Status contrato recebido:</w:t>
      </w:r>
    </w:p>
    <w:p w14:paraId="3FCC2484" w14:textId="77777777" w:rsidR="00FB4E3A" w:rsidRDefault="00FB4E3A" w:rsidP="00260E62">
      <w:pPr>
        <w:ind w:left="708"/>
        <w:rPr>
          <w:rFonts w:cs="Arial"/>
        </w:rPr>
      </w:pPr>
      <w:r w:rsidRPr="00925DB8">
        <w:rPr>
          <w:rFonts w:cs="Arial"/>
        </w:rPr>
        <w:t>Nome do cliente:</w:t>
      </w:r>
    </w:p>
    <w:p w14:paraId="15A1B1E6" w14:textId="77777777" w:rsidR="00FB4E3A" w:rsidRDefault="00FB4E3A" w:rsidP="00260E62">
      <w:pPr>
        <w:ind w:left="708"/>
        <w:rPr>
          <w:rFonts w:cs="Arial"/>
        </w:rPr>
      </w:pPr>
      <w:r w:rsidRPr="00925DB8">
        <w:rPr>
          <w:rFonts w:cs="Arial"/>
        </w:rPr>
        <w:t>Logradouro:</w:t>
      </w:r>
    </w:p>
    <w:p w14:paraId="77328524" w14:textId="77777777" w:rsidR="00FB4E3A" w:rsidRDefault="00FB4E3A" w:rsidP="00260E62">
      <w:pPr>
        <w:ind w:left="708"/>
        <w:rPr>
          <w:rFonts w:cs="Arial"/>
        </w:rPr>
      </w:pPr>
      <w:r w:rsidRPr="00925DB8">
        <w:rPr>
          <w:rFonts w:cs="Arial"/>
        </w:rPr>
        <w:t>Cidade / UF:</w:t>
      </w:r>
    </w:p>
    <w:p w14:paraId="682AA5F2" w14:textId="77777777" w:rsidR="00FB4E3A" w:rsidRDefault="00FB4E3A" w:rsidP="00260E62">
      <w:pPr>
        <w:ind w:left="708"/>
        <w:rPr>
          <w:rFonts w:cs="Arial"/>
        </w:rPr>
      </w:pPr>
      <w:r w:rsidRPr="00925DB8">
        <w:rPr>
          <w:rFonts w:cs="Arial"/>
        </w:rPr>
        <w:t>Telefones informados:</w:t>
      </w:r>
    </w:p>
    <w:p w14:paraId="472D1619" w14:textId="77777777" w:rsidR="00FB4E3A" w:rsidRDefault="00FB4E3A" w:rsidP="00260E62">
      <w:pPr>
        <w:ind w:left="708"/>
        <w:rPr>
          <w:rFonts w:cs="Arial"/>
        </w:rPr>
      </w:pPr>
      <w:r w:rsidRPr="00925DB8">
        <w:rPr>
          <w:rFonts w:cs="Arial"/>
        </w:rPr>
        <w:t>Tipo de contrato:</w:t>
      </w:r>
    </w:p>
    <w:p w14:paraId="27B5871D" w14:textId="77777777" w:rsidR="00FB4E3A" w:rsidRDefault="00FB4E3A" w:rsidP="00260E62">
      <w:pPr>
        <w:ind w:left="708"/>
        <w:rPr>
          <w:rFonts w:cs="Arial"/>
        </w:rPr>
      </w:pPr>
      <w:r w:rsidRPr="00925DB8">
        <w:rPr>
          <w:rFonts w:cs="Arial"/>
        </w:rPr>
        <w:t>Equipe de vendas:</w:t>
      </w:r>
    </w:p>
    <w:p w14:paraId="7A0D28B1" w14:textId="77777777" w:rsidR="00FB4E3A" w:rsidRDefault="00FB4E3A" w:rsidP="00260E62">
      <w:pPr>
        <w:ind w:left="708"/>
        <w:rPr>
          <w:rFonts w:cs="Arial"/>
        </w:rPr>
      </w:pPr>
      <w:r w:rsidRPr="00925DB8">
        <w:rPr>
          <w:rFonts w:cs="Arial"/>
        </w:rPr>
        <w:t>Vendedor:</w:t>
      </w:r>
    </w:p>
    <w:p w14:paraId="65DF013D" w14:textId="77777777" w:rsidR="00FB4E3A" w:rsidRDefault="00FB4E3A" w:rsidP="00260E62">
      <w:pPr>
        <w:ind w:left="708"/>
        <w:rPr>
          <w:rFonts w:cs="Arial"/>
        </w:rPr>
      </w:pPr>
      <w:r w:rsidRPr="00925DB8">
        <w:rPr>
          <w:rFonts w:cs="Arial"/>
        </w:rPr>
        <w:t>Data contrato:</w:t>
      </w:r>
    </w:p>
    <w:p w14:paraId="373F7394" w14:textId="77777777" w:rsidR="00FB4E3A" w:rsidRDefault="00FB4E3A" w:rsidP="00260E62">
      <w:pPr>
        <w:ind w:left="708"/>
        <w:rPr>
          <w:rFonts w:cs="Arial"/>
        </w:rPr>
      </w:pPr>
      <w:r w:rsidRPr="00925DB8">
        <w:rPr>
          <w:rFonts w:cs="Arial"/>
        </w:rPr>
        <w:t>Data OS:</w:t>
      </w:r>
    </w:p>
    <w:p w14:paraId="1841B641" w14:textId="77777777" w:rsidR="00FB4E3A" w:rsidRDefault="00FB4E3A" w:rsidP="00260E62">
      <w:pPr>
        <w:ind w:left="708"/>
        <w:rPr>
          <w:rFonts w:cs="Arial"/>
        </w:rPr>
      </w:pPr>
      <w:r w:rsidRPr="00925DB8">
        <w:rPr>
          <w:rFonts w:cs="Arial"/>
        </w:rPr>
        <w:t>Tipo / Status da OS:</w:t>
      </w:r>
    </w:p>
    <w:p w14:paraId="2BF9AC03" w14:textId="77777777" w:rsidR="00FB4E3A" w:rsidRDefault="00FB4E3A" w:rsidP="00260E62">
      <w:pPr>
        <w:ind w:left="708"/>
        <w:rPr>
          <w:rFonts w:cs="Arial"/>
        </w:rPr>
      </w:pPr>
      <w:r w:rsidRPr="00925DB8">
        <w:rPr>
          <w:rFonts w:cs="Arial"/>
        </w:rPr>
        <w:t>CPF / CNPJ:</w:t>
      </w:r>
    </w:p>
    <w:p w14:paraId="2448C51C" w14:textId="77777777" w:rsidR="00FB4E3A" w:rsidRDefault="00FB4E3A" w:rsidP="00260E62">
      <w:pPr>
        <w:ind w:left="708"/>
        <w:rPr>
          <w:rFonts w:cs="Arial"/>
        </w:rPr>
      </w:pPr>
      <w:r w:rsidRPr="00925DB8">
        <w:rPr>
          <w:rFonts w:cs="Arial"/>
        </w:rPr>
        <w:t>Bairro:</w:t>
      </w:r>
    </w:p>
    <w:p w14:paraId="16BE8ABB" w14:textId="77777777" w:rsidR="00FB4E3A" w:rsidRDefault="00FB4E3A" w:rsidP="00260E62">
      <w:pPr>
        <w:ind w:left="708"/>
        <w:rPr>
          <w:rFonts w:cs="Arial"/>
        </w:rPr>
      </w:pPr>
      <w:r w:rsidRPr="00925DB8">
        <w:rPr>
          <w:rFonts w:cs="Arial"/>
        </w:rPr>
        <w:t>CEP:</w:t>
      </w:r>
    </w:p>
    <w:p w14:paraId="26DCED52" w14:textId="77777777" w:rsidR="00FB4E3A" w:rsidRDefault="00FB4E3A" w:rsidP="00260E62">
      <w:pPr>
        <w:ind w:left="708"/>
        <w:rPr>
          <w:rFonts w:cs="Arial"/>
        </w:rPr>
      </w:pPr>
      <w:r w:rsidRPr="00925DB8">
        <w:rPr>
          <w:rFonts w:cs="Arial"/>
        </w:rPr>
        <w:t>Quantidade pontos:</w:t>
      </w:r>
    </w:p>
    <w:p w14:paraId="04891DE9" w14:textId="77777777" w:rsidR="00FB4E3A" w:rsidRDefault="00FB4E3A" w:rsidP="00260E62">
      <w:pPr>
        <w:ind w:left="708"/>
        <w:rPr>
          <w:rFonts w:cs="Arial"/>
        </w:rPr>
      </w:pPr>
      <w:r w:rsidRPr="00925DB8">
        <w:rPr>
          <w:rFonts w:cs="Arial"/>
        </w:rPr>
        <w:t>Canal de venda:</w:t>
      </w:r>
    </w:p>
    <w:p w14:paraId="1B4D3330" w14:textId="77777777" w:rsidR="00FB4E3A" w:rsidRPr="002C54A7" w:rsidRDefault="00FB4E3A" w:rsidP="00260E62">
      <w:pPr>
        <w:ind w:left="708"/>
        <w:rPr>
          <w:rFonts w:cs="Arial"/>
        </w:rPr>
      </w:pPr>
      <w:r w:rsidRPr="00925DB8">
        <w:rPr>
          <w:rFonts w:cs="Arial"/>
        </w:rPr>
        <w:t>Dados pagamento:</w:t>
      </w:r>
      <w:r>
        <w:rPr>
          <w:rFonts w:cs="Arial"/>
        </w:rPr>
        <w:t xml:space="preserve"> </w:t>
      </w:r>
    </w:p>
    <w:p w14:paraId="7BB16D1C" w14:textId="77777777" w:rsidR="00FB4E3A" w:rsidRDefault="00FB4E3A" w:rsidP="00FB4E3A">
      <w:pPr>
        <w:rPr>
          <w:rFonts w:cs="Arial"/>
        </w:rPr>
      </w:pPr>
    </w:p>
    <w:p w14:paraId="60B3BF9C" w14:textId="77777777" w:rsidR="00FB4E3A" w:rsidRPr="00851F80" w:rsidRDefault="00FB4E3A" w:rsidP="00FB4E3A">
      <w:pPr>
        <w:rPr>
          <w:rFonts w:cs="Arial"/>
        </w:rPr>
      </w:pPr>
      <w:r w:rsidRPr="00851F80">
        <w:rPr>
          <w:rFonts w:cs="Arial"/>
        </w:rPr>
        <w:t>Abaixo mapeamento dos campos:</w:t>
      </w:r>
    </w:p>
    <w:p w14:paraId="6ACAA800" w14:textId="77777777" w:rsidR="00FB4E3A" w:rsidRDefault="00FB4E3A" w:rsidP="00FB4E3A">
      <w:pPr>
        <w:jc w:val="left"/>
        <w:rPr>
          <w:rFonts w:cs="Arial"/>
          <w:color w:val="000000"/>
          <w:sz w:val="20"/>
          <w:szCs w:val="20"/>
        </w:rPr>
      </w:pPr>
    </w:p>
    <w:tbl>
      <w:tblPr>
        <w:tblW w:w="5000" w:type="pct"/>
        <w:tblCellMar>
          <w:left w:w="70" w:type="dxa"/>
          <w:right w:w="70" w:type="dxa"/>
        </w:tblCellMar>
        <w:tblLook w:val="04A0" w:firstRow="1" w:lastRow="0" w:firstColumn="1" w:lastColumn="0" w:noHBand="0" w:noVBand="1"/>
      </w:tblPr>
      <w:tblGrid>
        <w:gridCol w:w="3207"/>
        <w:gridCol w:w="4248"/>
        <w:gridCol w:w="2741"/>
      </w:tblGrid>
      <w:tr w:rsidR="00FB4E3A" w:rsidRPr="00B14444" w14:paraId="0B8416F6" w14:textId="77777777" w:rsidTr="00D22F9F">
        <w:trPr>
          <w:trHeight w:val="300"/>
        </w:trPr>
        <w:tc>
          <w:tcPr>
            <w:tcW w:w="1573" w:type="pct"/>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B9BEA27" w14:textId="77777777" w:rsidR="00FB4E3A" w:rsidRPr="00B14444" w:rsidRDefault="00FB4E3A" w:rsidP="00D22F9F">
            <w:pPr>
              <w:rPr>
                <w:rFonts w:cs="Arial"/>
                <w:color w:val="000000"/>
              </w:rPr>
            </w:pPr>
            <w:r w:rsidRPr="00B14444">
              <w:rPr>
                <w:rFonts w:cs="Arial"/>
                <w:color w:val="000000"/>
              </w:rPr>
              <w:t>Proposta</w:t>
            </w:r>
          </w:p>
        </w:tc>
        <w:tc>
          <w:tcPr>
            <w:tcW w:w="2083" w:type="pct"/>
            <w:tcBorders>
              <w:top w:val="single" w:sz="4" w:space="0" w:color="auto"/>
              <w:left w:val="nil"/>
              <w:bottom w:val="single" w:sz="4" w:space="0" w:color="auto"/>
              <w:right w:val="single" w:sz="4" w:space="0" w:color="auto"/>
            </w:tcBorders>
            <w:shd w:val="clear" w:color="000000" w:fill="808080"/>
            <w:noWrap/>
            <w:vAlign w:val="center"/>
            <w:hideMark/>
          </w:tcPr>
          <w:p w14:paraId="2772D893" w14:textId="77777777" w:rsidR="00FB4E3A" w:rsidRPr="00B14444" w:rsidRDefault="00FB4E3A" w:rsidP="00D22F9F">
            <w:pPr>
              <w:rPr>
                <w:rFonts w:cs="Arial"/>
                <w:color w:val="000000"/>
              </w:rPr>
            </w:pPr>
            <w:r w:rsidRPr="00B14444">
              <w:rPr>
                <w:rFonts w:cs="Arial"/>
                <w:color w:val="000000"/>
              </w:rPr>
              <w:t>CAMPOS</w:t>
            </w:r>
          </w:p>
        </w:tc>
        <w:tc>
          <w:tcPr>
            <w:tcW w:w="1344" w:type="pct"/>
            <w:tcBorders>
              <w:top w:val="single" w:sz="4" w:space="0" w:color="auto"/>
              <w:left w:val="nil"/>
              <w:bottom w:val="single" w:sz="4" w:space="0" w:color="auto"/>
              <w:right w:val="single" w:sz="4" w:space="0" w:color="auto"/>
            </w:tcBorders>
            <w:shd w:val="clear" w:color="000000" w:fill="808080"/>
            <w:noWrap/>
            <w:vAlign w:val="center"/>
            <w:hideMark/>
          </w:tcPr>
          <w:p w14:paraId="7BEB435C" w14:textId="77777777" w:rsidR="00FB4E3A" w:rsidRPr="00B14444" w:rsidRDefault="00FB4E3A" w:rsidP="00D22F9F">
            <w:pPr>
              <w:rPr>
                <w:rFonts w:cs="Arial"/>
                <w:color w:val="000000"/>
              </w:rPr>
            </w:pPr>
            <w:r w:rsidRPr="00B14444">
              <w:rPr>
                <w:rFonts w:cs="Arial"/>
                <w:color w:val="000000"/>
              </w:rPr>
              <w:t>FONTE</w:t>
            </w:r>
          </w:p>
        </w:tc>
      </w:tr>
      <w:tr w:rsidR="00FB4E3A" w:rsidRPr="00B14444" w14:paraId="43DF6B21"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5719CA1" w14:textId="77777777" w:rsidR="00FB4E3A" w:rsidRPr="00B14444" w:rsidRDefault="00FB4E3A" w:rsidP="00D22F9F">
            <w:pPr>
              <w:rPr>
                <w:rFonts w:cs="Arial"/>
                <w:color w:val="000000"/>
              </w:rPr>
            </w:pPr>
            <w:r w:rsidRPr="00B14444">
              <w:rPr>
                <w:rFonts w:cs="Arial"/>
                <w:color w:val="000000"/>
              </w:rPr>
              <w:t>Score SIAF:</w:t>
            </w:r>
            <w:r w:rsidRPr="00B14444">
              <w:rPr>
                <w:rFonts w:cs="Arial"/>
                <w:color w:val="000000"/>
                <w:sz w:val="16"/>
                <w:szCs w:val="16"/>
              </w:rPr>
              <w:t> </w:t>
            </w:r>
          </w:p>
        </w:tc>
        <w:tc>
          <w:tcPr>
            <w:tcW w:w="2083" w:type="pct"/>
            <w:tcBorders>
              <w:top w:val="nil"/>
              <w:left w:val="nil"/>
              <w:bottom w:val="single" w:sz="4" w:space="0" w:color="auto"/>
              <w:right w:val="single" w:sz="4" w:space="0" w:color="auto"/>
            </w:tcBorders>
            <w:shd w:val="clear" w:color="auto" w:fill="auto"/>
            <w:noWrap/>
            <w:vAlign w:val="center"/>
            <w:hideMark/>
          </w:tcPr>
          <w:p w14:paraId="5292AE58" w14:textId="77777777" w:rsidR="00FB4E3A" w:rsidRPr="00B14444" w:rsidRDefault="00FB4E3A" w:rsidP="00D22F9F">
            <w:pPr>
              <w:rPr>
                <w:rFonts w:cs="Arial"/>
                <w:color w:val="000000"/>
              </w:rPr>
            </w:pPr>
            <w:r>
              <w:rPr>
                <w:rFonts w:cs="Arial"/>
                <w:color w:val="000000"/>
              </w:rPr>
              <w:t>SCORE_SIAF</w:t>
            </w:r>
          </w:p>
        </w:tc>
        <w:tc>
          <w:tcPr>
            <w:tcW w:w="1344" w:type="pct"/>
            <w:tcBorders>
              <w:top w:val="nil"/>
              <w:left w:val="nil"/>
              <w:bottom w:val="single" w:sz="4" w:space="0" w:color="auto"/>
              <w:right w:val="single" w:sz="4" w:space="0" w:color="auto"/>
            </w:tcBorders>
            <w:shd w:val="clear" w:color="auto" w:fill="auto"/>
            <w:noWrap/>
            <w:vAlign w:val="center"/>
            <w:hideMark/>
          </w:tcPr>
          <w:p w14:paraId="60374859" w14:textId="77777777" w:rsidR="00FB4E3A" w:rsidRPr="00B14444" w:rsidRDefault="00FB4E3A" w:rsidP="00D22F9F">
            <w:pPr>
              <w:rPr>
                <w:rFonts w:cs="Arial"/>
                <w:color w:val="000000"/>
              </w:rPr>
            </w:pPr>
            <w:r w:rsidRPr="009858FC">
              <w:rPr>
                <w:lang w:eastAsia="en-US"/>
              </w:rPr>
              <w:t>WebService SIAF</w:t>
            </w:r>
          </w:p>
        </w:tc>
      </w:tr>
      <w:tr w:rsidR="00FB4E3A" w:rsidRPr="00B14444" w14:paraId="2E9F96B8"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D1DA0EF" w14:textId="77777777" w:rsidR="00FB4E3A" w:rsidRPr="00B14444" w:rsidRDefault="00FB4E3A" w:rsidP="00D22F9F">
            <w:pPr>
              <w:rPr>
                <w:rFonts w:cs="Arial"/>
                <w:color w:val="000000"/>
              </w:rPr>
            </w:pPr>
            <w:r w:rsidRPr="00B14444">
              <w:rPr>
                <w:rFonts w:cs="Arial"/>
                <w:color w:val="000000"/>
              </w:rPr>
              <w:t>Contrato:</w:t>
            </w:r>
          </w:p>
        </w:tc>
        <w:tc>
          <w:tcPr>
            <w:tcW w:w="2083" w:type="pct"/>
            <w:tcBorders>
              <w:top w:val="nil"/>
              <w:left w:val="nil"/>
              <w:bottom w:val="single" w:sz="4" w:space="0" w:color="auto"/>
              <w:right w:val="single" w:sz="4" w:space="0" w:color="auto"/>
            </w:tcBorders>
            <w:shd w:val="clear" w:color="auto" w:fill="auto"/>
            <w:noWrap/>
            <w:vAlign w:val="center"/>
            <w:hideMark/>
          </w:tcPr>
          <w:p w14:paraId="24B3E9C3" w14:textId="77777777" w:rsidR="00FB4E3A" w:rsidRPr="00B14444" w:rsidRDefault="00FB4E3A" w:rsidP="00D22F9F">
            <w:pPr>
              <w:rPr>
                <w:rFonts w:cs="Arial"/>
                <w:color w:val="000000"/>
              </w:rPr>
            </w:pPr>
            <w:r w:rsidRPr="00B14444">
              <w:rPr>
                <w:rFonts w:cs="Arial"/>
                <w:color w:val="000000"/>
              </w:rPr>
              <w:t>NUMERO_CONTRATO</w:t>
            </w:r>
          </w:p>
        </w:tc>
        <w:tc>
          <w:tcPr>
            <w:tcW w:w="1344" w:type="pct"/>
            <w:tcBorders>
              <w:top w:val="nil"/>
              <w:left w:val="nil"/>
              <w:bottom w:val="single" w:sz="4" w:space="0" w:color="auto"/>
              <w:right w:val="single" w:sz="4" w:space="0" w:color="auto"/>
            </w:tcBorders>
            <w:shd w:val="clear" w:color="auto" w:fill="auto"/>
            <w:noWrap/>
            <w:vAlign w:val="center"/>
            <w:hideMark/>
          </w:tcPr>
          <w:p w14:paraId="251B97E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FCDF8C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B65D8DA" w14:textId="77777777" w:rsidR="00FB4E3A" w:rsidRPr="00B14444" w:rsidRDefault="00FB4E3A" w:rsidP="00D22F9F">
            <w:pPr>
              <w:rPr>
                <w:rFonts w:cs="Arial"/>
                <w:color w:val="000000"/>
              </w:rPr>
            </w:pPr>
            <w:r w:rsidRPr="00B14444">
              <w:rPr>
                <w:rFonts w:cs="Arial"/>
                <w:color w:val="000000"/>
              </w:rPr>
              <w:t>OS:</w:t>
            </w:r>
          </w:p>
        </w:tc>
        <w:tc>
          <w:tcPr>
            <w:tcW w:w="2083" w:type="pct"/>
            <w:tcBorders>
              <w:top w:val="nil"/>
              <w:left w:val="nil"/>
              <w:bottom w:val="single" w:sz="4" w:space="0" w:color="auto"/>
              <w:right w:val="single" w:sz="4" w:space="0" w:color="auto"/>
            </w:tcBorders>
            <w:shd w:val="clear" w:color="auto" w:fill="auto"/>
            <w:noWrap/>
            <w:vAlign w:val="center"/>
            <w:hideMark/>
          </w:tcPr>
          <w:p w14:paraId="4D3CEC06" w14:textId="77777777" w:rsidR="00FB4E3A" w:rsidRPr="00B14444" w:rsidRDefault="00FB4E3A" w:rsidP="00D22F9F">
            <w:pPr>
              <w:rPr>
                <w:rFonts w:cs="Arial"/>
                <w:color w:val="000000"/>
              </w:rPr>
            </w:pPr>
            <w:r w:rsidRPr="00B14444">
              <w:rPr>
                <w:rFonts w:cs="Arial"/>
                <w:color w:val="000000"/>
              </w:rPr>
              <w:t>NUMERO_ORDEM_SERVICO</w:t>
            </w:r>
          </w:p>
        </w:tc>
        <w:tc>
          <w:tcPr>
            <w:tcW w:w="1344" w:type="pct"/>
            <w:tcBorders>
              <w:top w:val="nil"/>
              <w:left w:val="nil"/>
              <w:bottom w:val="single" w:sz="4" w:space="0" w:color="auto"/>
              <w:right w:val="single" w:sz="4" w:space="0" w:color="auto"/>
            </w:tcBorders>
            <w:shd w:val="clear" w:color="auto" w:fill="auto"/>
            <w:noWrap/>
            <w:vAlign w:val="center"/>
            <w:hideMark/>
          </w:tcPr>
          <w:p w14:paraId="3537914D"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42A5AB10"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0BCD16C0" w14:textId="77777777" w:rsidR="00FB4E3A" w:rsidRPr="00B14444" w:rsidRDefault="00FB4E3A" w:rsidP="00D22F9F">
            <w:pPr>
              <w:rPr>
                <w:rFonts w:cs="Arial"/>
                <w:color w:val="000000"/>
              </w:rPr>
            </w:pPr>
            <w:r w:rsidRPr="00B14444">
              <w:rPr>
                <w:rFonts w:cs="Arial"/>
                <w:color w:val="000000"/>
              </w:rPr>
              <w:t>Status contrato recebido:</w:t>
            </w:r>
          </w:p>
        </w:tc>
        <w:tc>
          <w:tcPr>
            <w:tcW w:w="2083" w:type="pct"/>
            <w:tcBorders>
              <w:top w:val="nil"/>
              <w:left w:val="nil"/>
              <w:bottom w:val="single" w:sz="4" w:space="0" w:color="auto"/>
              <w:right w:val="single" w:sz="4" w:space="0" w:color="auto"/>
            </w:tcBorders>
            <w:shd w:val="clear" w:color="auto" w:fill="auto"/>
            <w:noWrap/>
            <w:vAlign w:val="center"/>
            <w:hideMark/>
          </w:tcPr>
          <w:p w14:paraId="55EE8948" w14:textId="77777777" w:rsidR="00FB4E3A" w:rsidRPr="00B14444" w:rsidRDefault="00FB4E3A" w:rsidP="00D22F9F">
            <w:pPr>
              <w:rPr>
                <w:rFonts w:cs="Arial"/>
                <w:color w:val="000000"/>
              </w:rPr>
            </w:pPr>
            <w:r w:rsidRPr="00B14444">
              <w:rPr>
                <w:rFonts w:cs="Arial"/>
                <w:color w:val="000000"/>
              </w:rPr>
              <w:t>STATUS_CONTRATO</w:t>
            </w:r>
          </w:p>
        </w:tc>
        <w:tc>
          <w:tcPr>
            <w:tcW w:w="1344" w:type="pct"/>
            <w:tcBorders>
              <w:top w:val="nil"/>
              <w:left w:val="nil"/>
              <w:bottom w:val="single" w:sz="4" w:space="0" w:color="auto"/>
              <w:right w:val="single" w:sz="4" w:space="0" w:color="auto"/>
            </w:tcBorders>
            <w:shd w:val="clear" w:color="auto" w:fill="auto"/>
            <w:noWrap/>
            <w:vAlign w:val="center"/>
            <w:hideMark/>
          </w:tcPr>
          <w:p w14:paraId="3B157E93"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58A6B235"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8A06099" w14:textId="77777777" w:rsidR="00FB4E3A" w:rsidRPr="00B14444" w:rsidRDefault="00FB4E3A" w:rsidP="00D22F9F">
            <w:pPr>
              <w:rPr>
                <w:rFonts w:cs="Arial"/>
                <w:color w:val="000000"/>
              </w:rPr>
            </w:pPr>
            <w:r w:rsidRPr="00B14444">
              <w:rPr>
                <w:rFonts w:cs="Arial"/>
                <w:color w:val="000000"/>
              </w:rPr>
              <w:lastRenderedPageBreak/>
              <w:t>Nome do cliente:</w:t>
            </w:r>
          </w:p>
        </w:tc>
        <w:tc>
          <w:tcPr>
            <w:tcW w:w="2083" w:type="pct"/>
            <w:tcBorders>
              <w:top w:val="nil"/>
              <w:left w:val="nil"/>
              <w:bottom w:val="single" w:sz="4" w:space="0" w:color="auto"/>
              <w:right w:val="single" w:sz="4" w:space="0" w:color="auto"/>
            </w:tcBorders>
            <w:shd w:val="clear" w:color="auto" w:fill="auto"/>
            <w:noWrap/>
            <w:vAlign w:val="center"/>
            <w:hideMark/>
          </w:tcPr>
          <w:p w14:paraId="6BA6BAFA" w14:textId="77777777" w:rsidR="00FB4E3A" w:rsidRPr="00B14444" w:rsidRDefault="00FB4E3A" w:rsidP="00D22F9F">
            <w:pPr>
              <w:rPr>
                <w:rFonts w:cs="Arial"/>
                <w:color w:val="000000"/>
              </w:rPr>
            </w:pPr>
            <w:r w:rsidRPr="00B14444">
              <w:rPr>
                <w:rFonts w:cs="Arial"/>
                <w:color w:val="000000"/>
              </w:rPr>
              <w:t>NOME_CLIENTE</w:t>
            </w:r>
          </w:p>
        </w:tc>
        <w:tc>
          <w:tcPr>
            <w:tcW w:w="1344" w:type="pct"/>
            <w:tcBorders>
              <w:top w:val="nil"/>
              <w:left w:val="nil"/>
              <w:bottom w:val="single" w:sz="4" w:space="0" w:color="auto"/>
              <w:right w:val="single" w:sz="4" w:space="0" w:color="auto"/>
            </w:tcBorders>
            <w:shd w:val="clear" w:color="auto" w:fill="auto"/>
            <w:noWrap/>
            <w:vAlign w:val="center"/>
            <w:hideMark/>
          </w:tcPr>
          <w:p w14:paraId="765FEA26"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85231AE"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0E0F8595" w14:textId="77777777" w:rsidR="00FB4E3A" w:rsidRPr="00B14444" w:rsidRDefault="00FB4E3A" w:rsidP="00D22F9F">
            <w:pPr>
              <w:rPr>
                <w:rFonts w:cs="Arial"/>
                <w:color w:val="000000"/>
              </w:rPr>
            </w:pPr>
            <w:r w:rsidRPr="00B14444">
              <w:rPr>
                <w:rFonts w:cs="Arial"/>
                <w:color w:val="000000"/>
              </w:rPr>
              <w:t>Logradouro:</w:t>
            </w:r>
          </w:p>
        </w:tc>
        <w:tc>
          <w:tcPr>
            <w:tcW w:w="2083" w:type="pct"/>
            <w:tcBorders>
              <w:top w:val="nil"/>
              <w:left w:val="nil"/>
              <w:bottom w:val="single" w:sz="4" w:space="0" w:color="auto"/>
              <w:right w:val="single" w:sz="4" w:space="0" w:color="auto"/>
            </w:tcBorders>
            <w:shd w:val="clear" w:color="auto" w:fill="auto"/>
            <w:noWrap/>
            <w:vAlign w:val="center"/>
            <w:hideMark/>
          </w:tcPr>
          <w:p w14:paraId="04844EF1" w14:textId="77777777" w:rsidR="00FB4E3A" w:rsidRPr="00B14444" w:rsidRDefault="00FB4E3A" w:rsidP="00D22F9F">
            <w:pPr>
              <w:rPr>
                <w:rFonts w:cs="Arial"/>
                <w:color w:val="000000"/>
              </w:rPr>
            </w:pPr>
            <w:r w:rsidRPr="00B14444">
              <w:rPr>
                <w:rFonts w:cs="Arial"/>
                <w:color w:val="000000"/>
              </w:rPr>
              <w:t>LOGRADOURO</w:t>
            </w:r>
          </w:p>
        </w:tc>
        <w:tc>
          <w:tcPr>
            <w:tcW w:w="1344" w:type="pct"/>
            <w:tcBorders>
              <w:top w:val="nil"/>
              <w:left w:val="nil"/>
              <w:bottom w:val="single" w:sz="4" w:space="0" w:color="auto"/>
              <w:right w:val="single" w:sz="4" w:space="0" w:color="auto"/>
            </w:tcBorders>
            <w:shd w:val="clear" w:color="auto" w:fill="auto"/>
            <w:noWrap/>
            <w:vAlign w:val="center"/>
            <w:hideMark/>
          </w:tcPr>
          <w:p w14:paraId="62D534A9"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BD58B3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7448A478" w14:textId="77777777" w:rsidR="00FB4E3A" w:rsidRPr="00B14444" w:rsidRDefault="00FB4E3A" w:rsidP="00D22F9F">
            <w:pPr>
              <w:rPr>
                <w:rFonts w:cs="Arial"/>
                <w:color w:val="000000"/>
              </w:rPr>
            </w:pPr>
            <w:r w:rsidRPr="00B14444">
              <w:rPr>
                <w:rFonts w:cs="Arial"/>
                <w:color w:val="000000"/>
              </w:rPr>
              <w:t>Cidade:</w:t>
            </w:r>
          </w:p>
        </w:tc>
        <w:tc>
          <w:tcPr>
            <w:tcW w:w="2083" w:type="pct"/>
            <w:tcBorders>
              <w:top w:val="nil"/>
              <w:left w:val="nil"/>
              <w:bottom w:val="single" w:sz="4" w:space="0" w:color="auto"/>
              <w:right w:val="single" w:sz="4" w:space="0" w:color="auto"/>
            </w:tcBorders>
            <w:shd w:val="clear" w:color="auto" w:fill="auto"/>
            <w:noWrap/>
            <w:vAlign w:val="center"/>
            <w:hideMark/>
          </w:tcPr>
          <w:p w14:paraId="21DA7BA4" w14:textId="77777777" w:rsidR="00FB4E3A" w:rsidRPr="00B14444" w:rsidRDefault="00FB4E3A" w:rsidP="00D22F9F">
            <w:pPr>
              <w:rPr>
                <w:rFonts w:cs="Arial"/>
                <w:color w:val="000000"/>
              </w:rPr>
            </w:pPr>
            <w:r w:rsidRPr="00B14444">
              <w:rPr>
                <w:rFonts w:cs="Arial"/>
                <w:color w:val="000000"/>
              </w:rPr>
              <w:t>CIDADE</w:t>
            </w:r>
          </w:p>
        </w:tc>
        <w:tc>
          <w:tcPr>
            <w:tcW w:w="1344" w:type="pct"/>
            <w:tcBorders>
              <w:top w:val="nil"/>
              <w:left w:val="nil"/>
              <w:bottom w:val="single" w:sz="4" w:space="0" w:color="auto"/>
              <w:right w:val="single" w:sz="4" w:space="0" w:color="auto"/>
            </w:tcBorders>
            <w:shd w:val="clear" w:color="auto" w:fill="auto"/>
            <w:noWrap/>
            <w:vAlign w:val="center"/>
            <w:hideMark/>
          </w:tcPr>
          <w:p w14:paraId="55C619B8"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0FFB6F6F"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A49F7D3" w14:textId="77777777" w:rsidR="00FB4E3A" w:rsidRPr="00B14444" w:rsidRDefault="00FB4E3A" w:rsidP="00D22F9F">
            <w:pPr>
              <w:rPr>
                <w:rFonts w:cs="Arial"/>
                <w:color w:val="000000"/>
              </w:rPr>
            </w:pPr>
            <w:r w:rsidRPr="00B14444">
              <w:rPr>
                <w:rFonts w:cs="Arial"/>
                <w:color w:val="000000"/>
              </w:rPr>
              <w:t>UF:</w:t>
            </w:r>
          </w:p>
        </w:tc>
        <w:tc>
          <w:tcPr>
            <w:tcW w:w="2083" w:type="pct"/>
            <w:tcBorders>
              <w:top w:val="nil"/>
              <w:left w:val="nil"/>
              <w:bottom w:val="single" w:sz="4" w:space="0" w:color="auto"/>
              <w:right w:val="single" w:sz="4" w:space="0" w:color="auto"/>
            </w:tcBorders>
            <w:shd w:val="clear" w:color="auto" w:fill="auto"/>
            <w:noWrap/>
            <w:vAlign w:val="center"/>
            <w:hideMark/>
          </w:tcPr>
          <w:p w14:paraId="42B51A64" w14:textId="77777777" w:rsidR="00FB4E3A" w:rsidRPr="00B14444" w:rsidRDefault="00FB4E3A" w:rsidP="00D22F9F">
            <w:pPr>
              <w:rPr>
                <w:rFonts w:cs="Arial"/>
                <w:color w:val="000000"/>
              </w:rPr>
            </w:pPr>
            <w:r w:rsidRPr="00B14444">
              <w:rPr>
                <w:rFonts w:cs="Arial"/>
                <w:color w:val="000000"/>
              </w:rPr>
              <w:t>UF</w:t>
            </w:r>
          </w:p>
        </w:tc>
        <w:tc>
          <w:tcPr>
            <w:tcW w:w="1344" w:type="pct"/>
            <w:tcBorders>
              <w:top w:val="nil"/>
              <w:left w:val="nil"/>
              <w:bottom w:val="single" w:sz="4" w:space="0" w:color="auto"/>
              <w:right w:val="single" w:sz="4" w:space="0" w:color="auto"/>
            </w:tcBorders>
            <w:shd w:val="clear" w:color="auto" w:fill="auto"/>
            <w:noWrap/>
            <w:vAlign w:val="center"/>
            <w:hideMark/>
          </w:tcPr>
          <w:p w14:paraId="38C245C5"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01A9FBD0"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BEEB923" w14:textId="77777777" w:rsidR="00FB4E3A" w:rsidRPr="00B14444" w:rsidRDefault="00FB4E3A" w:rsidP="00D22F9F">
            <w:pPr>
              <w:rPr>
                <w:rFonts w:cs="Arial"/>
                <w:color w:val="000000"/>
              </w:rPr>
            </w:pPr>
            <w:r w:rsidRPr="00B14444">
              <w:rPr>
                <w:rFonts w:cs="Arial"/>
                <w:color w:val="000000"/>
              </w:rPr>
              <w:t>Telefones informados:</w:t>
            </w:r>
          </w:p>
        </w:tc>
        <w:tc>
          <w:tcPr>
            <w:tcW w:w="2083" w:type="pct"/>
            <w:tcBorders>
              <w:top w:val="nil"/>
              <w:left w:val="nil"/>
              <w:bottom w:val="single" w:sz="4" w:space="0" w:color="auto"/>
              <w:right w:val="single" w:sz="4" w:space="0" w:color="auto"/>
            </w:tcBorders>
            <w:shd w:val="clear" w:color="auto" w:fill="auto"/>
            <w:noWrap/>
            <w:vAlign w:val="center"/>
            <w:hideMark/>
          </w:tcPr>
          <w:p w14:paraId="504135F3" w14:textId="77777777" w:rsidR="00FB4E3A" w:rsidRPr="00B14444" w:rsidRDefault="00FB4E3A" w:rsidP="00D22F9F">
            <w:pPr>
              <w:rPr>
                <w:rFonts w:cs="Arial"/>
                <w:color w:val="000000"/>
              </w:rPr>
            </w:pPr>
            <w:r w:rsidRPr="00B14444">
              <w:rPr>
                <w:rFonts w:cs="Arial"/>
                <w:color w:val="000000"/>
              </w:rPr>
              <w:t>TELEFONE_1</w:t>
            </w:r>
          </w:p>
        </w:tc>
        <w:tc>
          <w:tcPr>
            <w:tcW w:w="1344" w:type="pct"/>
            <w:tcBorders>
              <w:top w:val="nil"/>
              <w:left w:val="nil"/>
              <w:bottom w:val="single" w:sz="4" w:space="0" w:color="auto"/>
              <w:right w:val="single" w:sz="4" w:space="0" w:color="auto"/>
            </w:tcBorders>
            <w:shd w:val="clear" w:color="auto" w:fill="auto"/>
            <w:noWrap/>
            <w:vAlign w:val="center"/>
            <w:hideMark/>
          </w:tcPr>
          <w:p w14:paraId="70BF9AFE"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9C7D6F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712DFFA6" w14:textId="77777777" w:rsidR="00FB4E3A" w:rsidRPr="00B14444" w:rsidRDefault="00FB4E3A" w:rsidP="00D22F9F">
            <w:pPr>
              <w:rPr>
                <w:rFonts w:cs="Arial"/>
                <w:color w:val="000000"/>
              </w:rPr>
            </w:pPr>
            <w:r w:rsidRPr="00B14444">
              <w:rPr>
                <w:rFonts w:cs="Arial"/>
                <w:color w:val="000000"/>
              </w:rPr>
              <w:t> </w:t>
            </w:r>
          </w:p>
        </w:tc>
        <w:tc>
          <w:tcPr>
            <w:tcW w:w="2083" w:type="pct"/>
            <w:tcBorders>
              <w:top w:val="nil"/>
              <w:left w:val="nil"/>
              <w:bottom w:val="single" w:sz="4" w:space="0" w:color="auto"/>
              <w:right w:val="single" w:sz="4" w:space="0" w:color="auto"/>
            </w:tcBorders>
            <w:shd w:val="clear" w:color="auto" w:fill="auto"/>
            <w:noWrap/>
            <w:vAlign w:val="center"/>
            <w:hideMark/>
          </w:tcPr>
          <w:p w14:paraId="0CB58024" w14:textId="77777777" w:rsidR="00FB4E3A" w:rsidRPr="00B14444" w:rsidRDefault="00FB4E3A" w:rsidP="00D22F9F">
            <w:pPr>
              <w:rPr>
                <w:rFonts w:cs="Arial"/>
                <w:color w:val="000000"/>
              </w:rPr>
            </w:pPr>
            <w:r w:rsidRPr="00B14444">
              <w:rPr>
                <w:rFonts w:cs="Arial"/>
                <w:color w:val="000000"/>
              </w:rPr>
              <w:t>TELEFONE_2</w:t>
            </w:r>
          </w:p>
        </w:tc>
        <w:tc>
          <w:tcPr>
            <w:tcW w:w="1344" w:type="pct"/>
            <w:tcBorders>
              <w:top w:val="nil"/>
              <w:left w:val="nil"/>
              <w:bottom w:val="single" w:sz="4" w:space="0" w:color="auto"/>
              <w:right w:val="single" w:sz="4" w:space="0" w:color="auto"/>
            </w:tcBorders>
            <w:shd w:val="clear" w:color="auto" w:fill="auto"/>
            <w:noWrap/>
            <w:vAlign w:val="center"/>
            <w:hideMark/>
          </w:tcPr>
          <w:p w14:paraId="2A019542"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39CEF895"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228DF72E" w14:textId="77777777" w:rsidR="00FB4E3A" w:rsidRPr="00B14444" w:rsidRDefault="00FB4E3A" w:rsidP="00D22F9F">
            <w:pPr>
              <w:rPr>
                <w:rFonts w:cs="Arial"/>
                <w:color w:val="000000"/>
              </w:rPr>
            </w:pPr>
            <w:r w:rsidRPr="00B14444">
              <w:rPr>
                <w:rFonts w:cs="Arial"/>
                <w:color w:val="000000"/>
              </w:rPr>
              <w:t> </w:t>
            </w:r>
          </w:p>
        </w:tc>
        <w:tc>
          <w:tcPr>
            <w:tcW w:w="2083" w:type="pct"/>
            <w:tcBorders>
              <w:top w:val="nil"/>
              <w:left w:val="nil"/>
              <w:bottom w:val="single" w:sz="4" w:space="0" w:color="auto"/>
              <w:right w:val="single" w:sz="4" w:space="0" w:color="auto"/>
            </w:tcBorders>
            <w:shd w:val="clear" w:color="auto" w:fill="auto"/>
            <w:noWrap/>
            <w:vAlign w:val="center"/>
            <w:hideMark/>
          </w:tcPr>
          <w:p w14:paraId="3B505D74" w14:textId="77777777" w:rsidR="00FB4E3A" w:rsidRPr="00B14444" w:rsidRDefault="00FB4E3A" w:rsidP="00D22F9F">
            <w:pPr>
              <w:rPr>
                <w:rFonts w:cs="Arial"/>
                <w:color w:val="000000"/>
              </w:rPr>
            </w:pPr>
            <w:r w:rsidRPr="00B14444">
              <w:rPr>
                <w:rFonts w:cs="Arial"/>
                <w:color w:val="000000"/>
              </w:rPr>
              <w:t>TELEFONE_3</w:t>
            </w:r>
          </w:p>
        </w:tc>
        <w:tc>
          <w:tcPr>
            <w:tcW w:w="1344" w:type="pct"/>
            <w:tcBorders>
              <w:top w:val="nil"/>
              <w:left w:val="nil"/>
              <w:bottom w:val="single" w:sz="4" w:space="0" w:color="auto"/>
              <w:right w:val="single" w:sz="4" w:space="0" w:color="auto"/>
            </w:tcBorders>
            <w:shd w:val="clear" w:color="auto" w:fill="auto"/>
            <w:noWrap/>
            <w:vAlign w:val="center"/>
            <w:hideMark/>
          </w:tcPr>
          <w:p w14:paraId="151DF865"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04CFD19"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54234751" w14:textId="77777777" w:rsidR="00FB4E3A" w:rsidRPr="00B14444" w:rsidRDefault="00FB4E3A" w:rsidP="00D22F9F">
            <w:pPr>
              <w:rPr>
                <w:rFonts w:cs="Arial"/>
                <w:color w:val="000000"/>
              </w:rPr>
            </w:pPr>
            <w:r w:rsidRPr="00B14444">
              <w:rPr>
                <w:rFonts w:cs="Arial"/>
                <w:color w:val="000000"/>
              </w:rPr>
              <w:t>Tipo de contrato:</w:t>
            </w:r>
          </w:p>
        </w:tc>
        <w:tc>
          <w:tcPr>
            <w:tcW w:w="2083" w:type="pct"/>
            <w:tcBorders>
              <w:top w:val="nil"/>
              <w:left w:val="nil"/>
              <w:bottom w:val="single" w:sz="4" w:space="0" w:color="auto"/>
              <w:right w:val="single" w:sz="4" w:space="0" w:color="auto"/>
            </w:tcBorders>
            <w:shd w:val="clear" w:color="auto" w:fill="auto"/>
            <w:noWrap/>
            <w:vAlign w:val="center"/>
            <w:hideMark/>
          </w:tcPr>
          <w:p w14:paraId="6873CA70" w14:textId="77777777" w:rsidR="00FB4E3A" w:rsidRPr="00B14444" w:rsidRDefault="00FB4E3A" w:rsidP="00D22F9F">
            <w:pPr>
              <w:rPr>
                <w:rFonts w:cs="Arial"/>
                <w:color w:val="000000"/>
              </w:rPr>
            </w:pPr>
            <w:r w:rsidRPr="00B14444">
              <w:rPr>
                <w:rFonts w:cs="Arial"/>
                <w:color w:val="000000"/>
              </w:rPr>
              <w:t>TIPO_CONTRATO</w:t>
            </w:r>
          </w:p>
        </w:tc>
        <w:tc>
          <w:tcPr>
            <w:tcW w:w="1344" w:type="pct"/>
            <w:tcBorders>
              <w:top w:val="nil"/>
              <w:left w:val="nil"/>
              <w:bottom w:val="single" w:sz="4" w:space="0" w:color="auto"/>
              <w:right w:val="single" w:sz="4" w:space="0" w:color="auto"/>
            </w:tcBorders>
            <w:shd w:val="clear" w:color="auto" w:fill="auto"/>
            <w:noWrap/>
            <w:vAlign w:val="center"/>
            <w:hideMark/>
          </w:tcPr>
          <w:p w14:paraId="3D2A06A0"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E869B5E"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74965ACE" w14:textId="77777777" w:rsidR="00FB4E3A" w:rsidRPr="00B14444" w:rsidRDefault="00FB4E3A" w:rsidP="00D22F9F">
            <w:pPr>
              <w:rPr>
                <w:rFonts w:cs="Arial"/>
                <w:color w:val="000000"/>
              </w:rPr>
            </w:pPr>
            <w:r w:rsidRPr="00B14444">
              <w:rPr>
                <w:rFonts w:cs="Arial"/>
                <w:color w:val="000000"/>
              </w:rPr>
              <w:t>Equipe de vendas:</w:t>
            </w:r>
          </w:p>
        </w:tc>
        <w:tc>
          <w:tcPr>
            <w:tcW w:w="2083" w:type="pct"/>
            <w:tcBorders>
              <w:top w:val="nil"/>
              <w:left w:val="nil"/>
              <w:bottom w:val="single" w:sz="4" w:space="0" w:color="auto"/>
              <w:right w:val="single" w:sz="4" w:space="0" w:color="auto"/>
            </w:tcBorders>
            <w:shd w:val="clear" w:color="auto" w:fill="auto"/>
            <w:noWrap/>
            <w:vAlign w:val="center"/>
            <w:hideMark/>
          </w:tcPr>
          <w:p w14:paraId="47268FEA" w14:textId="77777777" w:rsidR="00FB4E3A" w:rsidRPr="00B14444" w:rsidRDefault="00FB4E3A" w:rsidP="00D22F9F">
            <w:pPr>
              <w:rPr>
                <w:rFonts w:cs="Arial"/>
                <w:color w:val="000000"/>
              </w:rPr>
            </w:pPr>
            <w:r w:rsidRPr="00B14444">
              <w:rPr>
                <w:rFonts w:cs="Arial"/>
                <w:color w:val="000000"/>
              </w:rPr>
              <w:t>EQUIPE_VENDEDOR</w:t>
            </w:r>
          </w:p>
        </w:tc>
        <w:tc>
          <w:tcPr>
            <w:tcW w:w="1344" w:type="pct"/>
            <w:tcBorders>
              <w:top w:val="nil"/>
              <w:left w:val="nil"/>
              <w:bottom w:val="single" w:sz="4" w:space="0" w:color="auto"/>
              <w:right w:val="single" w:sz="4" w:space="0" w:color="auto"/>
            </w:tcBorders>
            <w:shd w:val="clear" w:color="auto" w:fill="auto"/>
            <w:noWrap/>
            <w:vAlign w:val="center"/>
            <w:hideMark/>
          </w:tcPr>
          <w:p w14:paraId="2D6BE03F"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06A0FFC"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2D032DC1" w14:textId="77777777" w:rsidR="00FB4E3A" w:rsidRPr="00B14444" w:rsidRDefault="00FB4E3A" w:rsidP="00D22F9F">
            <w:pPr>
              <w:rPr>
                <w:rFonts w:cs="Arial"/>
                <w:color w:val="000000"/>
              </w:rPr>
            </w:pPr>
            <w:r w:rsidRPr="00B14444">
              <w:rPr>
                <w:rFonts w:cs="Arial"/>
                <w:color w:val="000000"/>
              </w:rPr>
              <w:t>Vendedor:</w:t>
            </w:r>
          </w:p>
        </w:tc>
        <w:tc>
          <w:tcPr>
            <w:tcW w:w="2083" w:type="pct"/>
            <w:tcBorders>
              <w:top w:val="nil"/>
              <w:left w:val="nil"/>
              <w:bottom w:val="single" w:sz="4" w:space="0" w:color="auto"/>
              <w:right w:val="single" w:sz="4" w:space="0" w:color="auto"/>
            </w:tcBorders>
            <w:shd w:val="clear" w:color="auto" w:fill="auto"/>
            <w:noWrap/>
            <w:vAlign w:val="center"/>
            <w:hideMark/>
          </w:tcPr>
          <w:p w14:paraId="6DFF1F53" w14:textId="77777777" w:rsidR="00FB4E3A" w:rsidRPr="00B14444" w:rsidRDefault="00FB4E3A" w:rsidP="00D22F9F">
            <w:pPr>
              <w:rPr>
                <w:rFonts w:cs="Arial"/>
                <w:color w:val="000000"/>
              </w:rPr>
            </w:pPr>
            <w:r w:rsidRPr="00B14444">
              <w:rPr>
                <w:rFonts w:cs="Arial"/>
                <w:color w:val="000000"/>
              </w:rPr>
              <w:t>NOME_VENDEDOR</w:t>
            </w:r>
          </w:p>
        </w:tc>
        <w:tc>
          <w:tcPr>
            <w:tcW w:w="1344" w:type="pct"/>
            <w:tcBorders>
              <w:top w:val="nil"/>
              <w:left w:val="nil"/>
              <w:bottom w:val="single" w:sz="4" w:space="0" w:color="auto"/>
              <w:right w:val="single" w:sz="4" w:space="0" w:color="auto"/>
            </w:tcBorders>
            <w:shd w:val="clear" w:color="auto" w:fill="auto"/>
            <w:noWrap/>
            <w:vAlign w:val="center"/>
            <w:hideMark/>
          </w:tcPr>
          <w:p w14:paraId="6F61A7AA"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8FC366B" w14:textId="77777777" w:rsidTr="00D22F9F">
        <w:trPr>
          <w:trHeight w:val="6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4FF3E753" w14:textId="77777777" w:rsidR="00FB4E3A" w:rsidRPr="00B14444" w:rsidRDefault="00FB4E3A" w:rsidP="00D22F9F">
            <w:pPr>
              <w:rPr>
                <w:rFonts w:cs="Arial"/>
                <w:color w:val="000000"/>
              </w:rPr>
            </w:pPr>
            <w:r w:rsidRPr="00B14444">
              <w:rPr>
                <w:rFonts w:cs="Arial"/>
                <w:color w:val="000000"/>
              </w:rPr>
              <w:t>Data contrato:</w:t>
            </w:r>
          </w:p>
        </w:tc>
        <w:tc>
          <w:tcPr>
            <w:tcW w:w="2083" w:type="pct"/>
            <w:tcBorders>
              <w:top w:val="nil"/>
              <w:left w:val="nil"/>
              <w:bottom w:val="single" w:sz="4" w:space="0" w:color="auto"/>
              <w:right w:val="single" w:sz="4" w:space="0" w:color="auto"/>
            </w:tcBorders>
            <w:shd w:val="clear" w:color="auto" w:fill="auto"/>
            <w:noWrap/>
            <w:vAlign w:val="center"/>
            <w:hideMark/>
          </w:tcPr>
          <w:p w14:paraId="5AFE3E82" w14:textId="77777777" w:rsidR="00FB4E3A" w:rsidRPr="00B14444" w:rsidRDefault="00FB4E3A" w:rsidP="00D22F9F">
            <w:pPr>
              <w:rPr>
                <w:rFonts w:cs="Arial"/>
                <w:color w:val="000000"/>
              </w:rPr>
            </w:pPr>
            <w:r w:rsidRPr="00B14444">
              <w:rPr>
                <w:rFonts w:cs="Arial"/>
                <w:color w:val="000000"/>
              </w:rPr>
              <w:t>DATA_CRIACAO_CONTRATO</w:t>
            </w:r>
          </w:p>
        </w:tc>
        <w:tc>
          <w:tcPr>
            <w:tcW w:w="1344" w:type="pct"/>
            <w:tcBorders>
              <w:top w:val="nil"/>
              <w:left w:val="nil"/>
              <w:bottom w:val="single" w:sz="4" w:space="0" w:color="auto"/>
              <w:right w:val="single" w:sz="4" w:space="0" w:color="auto"/>
            </w:tcBorders>
            <w:shd w:val="clear" w:color="auto" w:fill="auto"/>
            <w:noWrap/>
            <w:vAlign w:val="center"/>
            <w:hideMark/>
          </w:tcPr>
          <w:p w14:paraId="66B0D585"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18FBA869" w14:textId="77777777" w:rsidTr="00D22F9F">
        <w:trPr>
          <w:trHeight w:val="6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EC07E4F" w14:textId="77777777" w:rsidR="00FB4E3A" w:rsidRPr="00B14444" w:rsidRDefault="00FB4E3A" w:rsidP="00D22F9F">
            <w:pPr>
              <w:rPr>
                <w:rFonts w:cs="Arial"/>
                <w:color w:val="000000"/>
              </w:rPr>
            </w:pPr>
            <w:r w:rsidRPr="00B14444">
              <w:rPr>
                <w:rFonts w:cs="Arial"/>
                <w:color w:val="000000"/>
              </w:rPr>
              <w:t>Data OS:</w:t>
            </w:r>
          </w:p>
        </w:tc>
        <w:tc>
          <w:tcPr>
            <w:tcW w:w="2083" w:type="pct"/>
            <w:tcBorders>
              <w:top w:val="nil"/>
              <w:left w:val="nil"/>
              <w:bottom w:val="single" w:sz="4" w:space="0" w:color="auto"/>
              <w:right w:val="single" w:sz="4" w:space="0" w:color="auto"/>
            </w:tcBorders>
            <w:shd w:val="clear" w:color="auto" w:fill="auto"/>
            <w:noWrap/>
            <w:vAlign w:val="center"/>
            <w:hideMark/>
          </w:tcPr>
          <w:p w14:paraId="69BA9BED" w14:textId="77777777" w:rsidR="00FB4E3A" w:rsidRPr="00B14444" w:rsidRDefault="00FB4E3A" w:rsidP="00D22F9F">
            <w:pPr>
              <w:rPr>
                <w:rFonts w:cs="Arial"/>
                <w:color w:val="000000"/>
              </w:rPr>
            </w:pPr>
            <w:r w:rsidRPr="00B14444">
              <w:rPr>
                <w:rFonts w:cs="Arial"/>
                <w:color w:val="000000"/>
              </w:rPr>
              <w:t>DATA_CRIACAO_ORDEM_SERVICO</w:t>
            </w:r>
          </w:p>
        </w:tc>
        <w:tc>
          <w:tcPr>
            <w:tcW w:w="1344" w:type="pct"/>
            <w:tcBorders>
              <w:top w:val="nil"/>
              <w:left w:val="nil"/>
              <w:bottom w:val="single" w:sz="4" w:space="0" w:color="auto"/>
              <w:right w:val="single" w:sz="4" w:space="0" w:color="auto"/>
            </w:tcBorders>
            <w:shd w:val="clear" w:color="auto" w:fill="auto"/>
            <w:noWrap/>
            <w:vAlign w:val="center"/>
            <w:hideMark/>
          </w:tcPr>
          <w:p w14:paraId="36FCBD6C"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0749CEB0"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09788543" w14:textId="77777777" w:rsidR="00FB4E3A" w:rsidRPr="00B14444" w:rsidRDefault="00FB4E3A" w:rsidP="00D22F9F">
            <w:pPr>
              <w:rPr>
                <w:rFonts w:cs="Arial"/>
                <w:color w:val="000000"/>
              </w:rPr>
            </w:pPr>
            <w:r w:rsidRPr="00B14444">
              <w:rPr>
                <w:rFonts w:cs="Arial"/>
                <w:color w:val="000000"/>
              </w:rPr>
              <w:t>Tipo / Status da OS:</w:t>
            </w:r>
          </w:p>
        </w:tc>
        <w:tc>
          <w:tcPr>
            <w:tcW w:w="2083" w:type="pct"/>
            <w:tcBorders>
              <w:top w:val="nil"/>
              <w:left w:val="nil"/>
              <w:bottom w:val="single" w:sz="4" w:space="0" w:color="auto"/>
              <w:right w:val="single" w:sz="4" w:space="0" w:color="auto"/>
            </w:tcBorders>
            <w:shd w:val="clear" w:color="auto" w:fill="auto"/>
            <w:noWrap/>
            <w:vAlign w:val="center"/>
            <w:hideMark/>
          </w:tcPr>
          <w:p w14:paraId="6F9D08E5" w14:textId="77777777" w:rsidR="00FB4E3A" w:rsidRPr="00B14444" w:rsidRDefault="00FB4E3A" w:rsidP="00D22F9F">
            <w:pPr>
              <w:rPr>
                <w:rFonts w:cs="Arial"/>
                <w:color w:val="000000"/>
              </w:rPr>
            </w:pPr>
            <w:r w:rsidRPr="00B14444">
              <w:rPr>
                <w:rFonts w:cs="Arial"/>
                <w:color w:val="000000"/>
              </w:rPr>
              <w:t>TIPO_ORDEM_SERVICO</w:t>
            </w:r>
          </w:p>
        </w:tc>
        <w:tc>
          <w:tcPr>
            <w:tcW w:w="1344" w:type="pct"/>
            <w:tcBorders>
              <w:top w:val="nil"/>
              <w:left w:val="nil"/>
              <w:bottom w:val="single" w:sz="4" w:space="0" w:color="auto"/>
              <w:right w:val="single" w:sz="4" w:space="0" w:color="auto"/>
            </w:tcBorders>
            <w:shd w:val="clear" w:color="auto" w:fill="auto"/>
            <w:noWrap/>
            <w:vAlign w:val="center"/>
            <w:hideMark/>
          </w:tcPr>
          <w:p w14:paraId="766B23D0"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B4E2606"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58AED9C" w14:textId="77777777" w:rsidR="00FB4E3A" w:rsidRPr="00B14444" w:rsidRDefault="00FB4E3A" w:rsidP="00D22F9F">
            <w:pPr>
              <w:rPr>
                <w:rFonts w:cs="Arial"/>
                <w:color w:val="000000"/>
              </w:rPr>
            </w:pPr>
            <w:r w:rsidRPr="00B14444">
              <w:rPr>
                <w:rFonts w:cs="Arial"/>
                <w:color w:val="000000"/>
              </w:rPr>
              <w:t>Tipo / Status da OS:</w:t>
            </w:r>
          </w:p>
        </w:tc>
        <w:tc>
          <w:tcPr>
            <w:tcW w:w="2083" w:type="pct"/>
            <w:tcBorders>
              <w:top w:val="nil"/>
              <w:left w:val="nil"/>
              <w:bottom w:val="single" w:sz="4" w:space="0" w:color="auto"/>
              <w:right w:val="single" w:sz="4" w:space="0" w:color="auto"/>
            </w:tcBorders>
            <w:shd w:val="clear" w:color="auto" w:fill="auto"/>
            <w:noWrap/>
            <w:vAlign w:val="center"/>
            <w:hideMark/>
          </w:tcPr>
          <w:p w14:paraId="2DCA51F0" w14:textId="77777777" w:rsidR="00FB4E3A" w:rsidRPr="00B14444" w:rsidRDefault="00FB4E3A" w:rsidP="00D22F9F">
            <w:pPr>
              <w:rPr>
                <w:rFonts w:cs="Arial"/>
                <w:color w:val="000000"/>
              </w:rPr>
            </w:pPr>
            <w:r w:rsidRPr="00B14444">
              <w:rPr>
                <w:rFonts w:cs="Arial"/>
                <w:color w:val="000000"/>
              </w:rPr>
              <w:t>STATUS_ORDEM_SERVICO</w:t>
            </w:r>
          </w:p>
        </w:tc>
        <w:tc>
          <w:tcPr>
            <w:tcW w:w="1344" w:type="pct"/>
            <w:tcBorders>
              <w:top w:val="nil"/>
              <w:left w:val="nil"/>
              <w:bottom w:val="single" w:sz="4" w:space="0" w:color="auto"/>
              <w:right w:val="single" w:sz="4" w:space="0" w:color="auto"/>
            </w:tcBorders>
            <w:shd w:val="clear" w:color="auto" w:fill="auto"/>
            <w:noWrap/>
            <w:vAlign w:val="center"/>
            <w:hideMark/>
          </w:tcPr>
          <w:p w14:paraId="45B63CFA"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511545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0015A0E8" w14:textId="77777777" w:rsidR="00FB4E3A" w:rsidRPr="00B14444" w:rsidRDefault="00FB4E3A" w:rsidP="00D22F9F">
            <w:pPr>
              <w:rPr>
                <w:rFonts w:cs="Arial"/>
                <w:color w:val="000000"/>
              </w:rPr>
            </w:pPr>
            <w:r w:rsidRPr="00B14444">
              <w:rPr>
                <w:rFonts w:cs="Arial"/>
                <w:color w:val="000000"/>
              </w:rPr>
              <w:t>CPF / CNPJ:</w:t>
            </w:r>
          </w:p>
        </w:tc>
        <w:tc>
          <w:tcPr>
            <w:tcW w:w="2083" w:type="pct"/>
            <w:tcBorders>
              <w:top w:val="nil"/>
              <w:left w:val="nil"/>
              <w:bottom w:val="single" w:sz="4" w:space="0" w:color="auto"/>
              <w:right w:val="single" w:sz="4" w:space="0" w:color="auto"/>
            </w:tcBorders>
            <w:shd w:val="clear" w:color="auto" w:fill="auto"/>
            <w:noWrap/>
            <w:vAlign w:val="center"/>
            <w:hideMark/>
          </w:tcPr>
          <w:p w14:paraId="58CA86F9" w14:textId="77777777" w:rsidR="00FB4E3A" w:rsidRPr="00B14444" w:rsidRDefault="00FB4E3A" w:rsidP="00D22F9F">
            <w:pPr>
              <w:rPr>
                <w:rFonts w:cs="Arial"/>
                <w:color w:val="000000"/>
              </w:rPr>
            </w:pPr>
            <w:r w:rsidRPr="00B14444">
              <w:rPr>
                <w:rFonts w:cs="Arial"/>
                <w:color w:val="000000"/>
              </w:rPr>
              <w:t>CPF_CNPJ</w:t>
            </w:r>
          </w:p>
        </w:tc>
        <w:tc>
          <w:tcPr>
            <w:tcW w:w="1344" w:type="pct"/>
            <w:tcBorders>
              <w:top w:val="nil"/>
              <w:left w:val="nil"/>
              <w:bottom w:val="single" w:sz="4" w:space="0" w:color="auto"/>
              <w:right w:val="single" w:sz="4" w:space="0" w:color="auto"/>
            </w:tcBorders>
            <w:shd w:val="clear" w:color="auto" w:fill="auto"/>
            <w:noWrap/>
            <w:vAlign w:val="center"/>
            <w:hideMark/>
          </w:tcPr>
          <w:p w14:paraId="6CA8DC1E"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6A30C4F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24DCBD82" w14:textId="77777777" w:rsidR="00FB4E3A" w:rsidRPr="00B14444" w:rsidRDefault="00FB4E3A" w:rsidP="00D22F9F">
            <w:pPr>
              <w:rPr>
                <w:rFonts w:cs="Arial"/>
                <w:color w:val="000000"/>
              </w:rPr>
            </w:pPr>
            <w:r w:rsidRPr="00B14444">
              <w:rPr>
                <w:rFonts w:cs="Arial"/>
                <w:color w:val="000000"/>
              </w:rPr>
              <w:t>Bairro:</w:t>
            </w:r>
          </w:p>
        </w:tc>
        <w:tc>
          <w:tcPr>
            <w:tcW w:w="2083" w:type="pct"/>
            <w:tcBorders>
              <w:top w:val="nil"/>
              <w:left w:val="nil"/>
              <w:bottom w:val="single" w:sz="4" w:space="0" w:color="auto"/>
              <w:right w:val="single" w:sz="4" w:space="0" w:color="auto"/>
            </w:tcBorders>
            <w:shd w:val="clear" w:color="auto" w:fill="auto"/>
            <w:noWrap/>
            <w:vAlign w:val="center"/>
            <w:hideMark/>
          </w:tcPr>
          <w:p w14:paraId="435EF766" w14:textId="77777777" w:rsidR="00FB4E3A" w:rsidRPr="00B14444" w:rsidRDefault="00FB4E3A" w:rsidP="00D22F9F">
            <w:pPr>
              <w:rPr>
                <w:rFonts w:cs="Arial"/>
                <w:color w:val="000000"/>
              </w:rPr>
            </w:pPr>
            <w:r w:rsidRPr="00B14444">
              <w:rPr>
                <w:rFonts w:cs="Arial"/>
                <w:color w:val="000000"/>
              </w:rPr>
              <w:t>BAIRRO</w:t>
            </w:r>
          </w:p>
        </w:tc>
        <w:tc>
          <w:tcPr>
            <w:tcW w:w="1344" w:type="pct"/>
            <w:tcBorders>
              <w:top w:val="nil"/>
              <w:left w:val="nil"/>
              <w:bottom w:val="single" w:sz="4" w:space="0" w:color="auto"/>
              <w:right w:val="single" w:sz="4" w:space="0" w:color="auto"/>
            </w:tcBorders>
            <w:shd w:val="clear" w:color="auto" w:fill="auto"/>
            <w:noWrap/>
            <w:vAlign w:val="center"/>
            <w:hideMark/>
          </w:tcPr>
          <w:p w14:paraId="2D45CF5C"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F2B99FA"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C0097E2" w14:textId="77777777" w:rsidR="00FB4E3A" w:rsidRPr="00B14444" w:rsidRDefault="00FB4E3A" w:rsidP="00D22F9F">
            <w:pPr>
              <w:rPr>
                <w:rFonts w:cs="Arial"/>
                <w:color w:val="000000"/>
              </w:rPr>
            </w:pPr>
            <w:r w:rsidRPr="00B14444">
              <w:rPr>
                <w:rFonts w:cs="Arial"/>
                <w:color w:val="000000"/>
              </w:rPr>
              <w:t>CEP:</w:t>
            </w:r>
          </w:p>
        </w:tc>
        <w:tc>
          <w:tcPr>
            <w:tcW w:w="2083" w:type="pct"/>
            <w:tcBorders>
              <w:top w:val="nil"/>
              <w:left w:val="nil"/>
              <w:bottom w:val="single" w:sz="4" w:space="0" w:color="auto"/>
              <w:right w:val="single" w:sz="4" w:space="0" w:color="auto"/>
            </w:tcBorders>
            <w:shd w:val="clear" w:color="auto" w:fill="auto"/>
            <w:noWrap/>
            <w:vAlign w:val="center"/>
            <w:hideMark/>
          </w:tcPr>
          <w:p w14:paraId="6DCFB1BC" w14:textId="77777777" w:rsidR="00FB4E3A" w:rsidRPr="00B14444" w:rsidRDefault="00FB4E3A" w:rsidP="00D22F9F">
            <w:pPr>
              <w:rPr>
                <w:rFonts w:cs="Arial"/>
                <w:color w:val="000000"/>
              </w:rPr>
            </w:pPr>
            <w:r w:rsidRPr="00B14444">
              <w:rPr>
                <w:rFonts w:cs="Arial"/>
                <w:color w:val="000000"/>
              </w:rPr>
              <w:t>CEP</w:t>
            </w:r>
          </w:p>
        </w:tc>
        <w:tc>
          <w:tcPr>
            <w:tcW w:w="1344" w:type="pct"/>
            <w:tcBorders>
              <w:top w:val="nil"/>
              <w:left w:val="nil"/>
              <w:bottom w:val="single" w:sz="4" w:space="0" w:color="auto"/>
              <w:right w:val="single" w:sz="4" w:space="0" w:color="auto"/>
            </w:tcBorders>
            <w:shd w:val="clear" w:color="auto" w:fill="auto"/>
            <w:noWrap/>
            <w:vAlign w:val="center"/>
            <w:hideMark/>
          </w:tcPr>
          <w:p w14:paraId="53E26438"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216F0E72"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6BED94C" w14:textId="77777777" w:rsidR="00FB4E3A" w:rsidRPr="00B14444" w:rsidRDefault="00FB4E3A" w:rsidP="00D22F9F">
            <w:pPr>
              <w:rPr>
                <w:rFonts w:cs="Arial"/>
                <w:color w:val="000000"/>
              </w:rPr>
            </w:pPr>
            <w:r w:rsidRPr="00B14444">
              <w:rPr>
                <w:rFonts w:cs="Arial"/>
                <w:color w:val="000000"/>
              </w:rPr>
              <w:t>Quantidade pontos:</w:t>
            </w:r>
          </w:p>
        </w:tc>
        <w:tc>
          <w:tcPr>
            <w:tcW w:w="2083" w:type="pct"/>
            <w:tcBorders>
              <w:top w:val="nil"/>
              <w:left w:val="nil"/>
              <w:bottom w:val="single" w:sz="4" w:space="0" w:color="auto"/>
              <w:right w:val="single" w:sz="4" w:space="0" w:color="auto"/>
            </w:tcBorders>
            <w:shd w:val="clear" w:color="auto" w:fill="auto"/>
            <w:noWrap/>
            <w:vAlign w:val="center"/>
            <w:hideMark/>
          </w:tcPr>
          <w:p w14:paraId="52A30B68" w14:textId="77777777" w:rsidR="00FB4E3A" w:rsidRPr="00B14444" w:rsidRDefault="00FB4E3A" w:rsidP="00D22F9F">
            <w:pPr>
              <w:rPr>
                <w:rFonts w:cs="Arial"/>
                <w:color w:val="000000"/>
              </w:rPr>
            </w:pPr>
            <w:r w:rsidRPr="00B14444">
              <w:rPr>
                <w:rFonts w:cs="Arial"/>
                <w:color w:val="000000"/>
              </w:rPr>
              <w:t>QUANTIDADE_PONTOS</w:t>
            </w:r>
          </w:p>
        </w:tc>
        <w:tc>
          <w:tcPr>
            <w:tcW w:w="1344" w:type="pct"/>
            <w:tcBorders>
              <w:top w:val="nil"/>
              <w:left w:val="nil"/>
              <w:bottom w:val="single" w:sz="4" w:space="0" w:color="auto"/>
              <w:right w:val="single" w:sz="4" w:space="0" w:color="auto"/>
            </w:tcBorders>
            <w:shd w:val="clear" w:color="auto" w:fill="auto"/>
            <w:noWrap/>
            <w:vAlign w:val="center"/>
            <w:hideMark/>
          </w:tcPr>
          <w:p w14:paraId="53F9639B"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44DDB6F5"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3C89FCC9" w14:textId="77777777" w:rsidR="00FB4E3A" w:rsidRPr="00B14444" w:rsidRDefault="00FB4E3A" w:rsidP="00D22F9F">
            <w:pPr>
              <w:rPr>
                <w:rFonts w:cs="Arial"/>
                <w:color w:val="000000"/>
              </w:rPr>
            </w:pPr>
            <w:r w:rsidRPr="00B14444">
              <w:rPr>
                <w:rFonts w:cs="Arial"/>
                <w:color w:val="000000"/>
              </w:rPr>
              <w:t>Canal de venda:</w:t>
            </w:r>
          </w:p>
        </w:tc>
        <w:tc>
          <w:tcPr>
            <w:tcW w:w="2083" w:type="pct"/>
            <w:tcBorders>
              <w:top w:val="nil"/>
              <w:left w:val="nil"/>
              <w:bottom w:val="single" w:sz="4" w:space="0" w:color="auto"/>
              <w:right w:val="single" w:sz="4" w:space="0" w:color="auto"/>
            </w:tcBorders>
            <w:shd w:val="clear" w:color="auto" w:fill="auto"/>
            <w:noWrap/>
            <w:vAlign w:val="center"/>
            <w:hideMark/>
          </w:tcPr>
          <w:p w14:paraId="14B38EE7" w14:textId="77777777" w:rsidR="00FB4E3A" w:rsidRPr="00B14444" w:rsidRDefault="00FB4E3A" w:rsidP="00D22F9F">
            <w:pPr>
              <w:rPr>
                <w:rFonts w:cs="Arial"/>
                <w:color w:val="000000"/>
              </w:rPr>
            </w:pPr>
            <w:r w:rsidRPr="00B14444">
              <w:rPr>
                <w:rFonts w:cs="Arial"/>
                <w:color w:val="000000"/>
              </w:rPr>
              <w:t>CANAL_VENDA</w:t>
            </w:r>
          </w:p>
        </w:tc>
        <w:tc>
          <w:tcPr>
            <w:tcW w:w="1344" w:type="pct"/>
            <w:tcBorders>
              <w:top w:val="nil"/>
              <w:left w:val="nil"/>
              <w:bottom w:val="single" w:sz="4" w:space="0" w:color="auto"/>
              <w:right w:val="single" w:sz="4" w:space="0" w:color="auto"/>
            </w:tcBorders>
            <w:shd w:val="clear" w:color="auto" w:fill="auto"/>
            <w:noWrap/>
            <w:vAlign w:val="center"/>
            <w:hideMark/>
          </w:tcPr>
          <w:p w14:paraId="477DEC44"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5076566D"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08C0AF12" w14:textId="77777777" w:rsidR="00FB4E3A" w:rsidRPr="00B14444" w:rsidRDefault="00FB4E3A" w:rsidP="00D22F9F">
            <w:pPr>
              <w:rPr>
                <w:rFonts w:cs="Arial"/>
                <w:color w:val="000000"/>
              </w:rPr>
            </w:pPr>
            <w:r w:rsidRPr="00851F80">
              <w:rPr>
                <w:rFonts w:cs="Arial"/>
                <w:color w:val="000000"/>
              </w:rPr>
              <w:t>Dados pagamento :</w:t>
            </w:r>
          </w:p>
        </w:tc>
        <w:tc>
          <w:tcPr>
            <w:tcW w:w="2083" w:type="pct"/>
            <w:tcBorders>
              <w:top w:val="nil"/>
              <w:left w:val="nil"/>
              <w:bottom w:val="single" w:sz="4" w:space="0" w:color="auto"/>
              <w:right w:val="single" w:sz="4" w:space="0" w:color="auto"/>
            </w:tcBorders>
            <w:shd w:val="clear" w:color="auto" w:fill="auto"/>
            <w:noWrap/>
            <w:vAlign w:val="center"/>
            <w:hideMark/>
          </w:tcPr>
          <w:p w14:paraId="630905C0" w14:textId="77777777" w:rsidR="00FB4E3A" w:rsidRPr="00B14444" w:rsidRDefault="00FB4E3A" w:rsidP="00D22F9F">
            <w:pPr>
              <w:rPr>
                <w:rFonts w:cs="Arial"/>
                <w:color w:val="000000"/>
              </w:rPr>
            </w:pPr>
            <w:r w:rsidRPr="00B14444">
              <w:rPr>
                <w:rFonts w:cs="Arial"/>
                <w:color w:val="000000"/>
              </w:rPr>
              <w:t>TIPO_MEIO_COBRANCA</w:t>
            </w:r>
          </w:p>
        </w:tc>
        <w:tc>
          <w:tcPr>
            <w:tcW w:w="1344" w:type="pct"/>
            <w:tcBorders>
              <w:top w:val="nil"/>
              <w:left w:val="nil"/>
              <w:bottom w:val="single" w:sz="4" w:space="0" w:color="auto"/>
              <w:right w:val="single" w:sz="4" w:space="0" w:color="auto"/>
            </w:tcBorders>
            <w:shd w:val="clear" w:color="auto" w:fill="auto"/>
            <w:noWrap/>
            <w:vAlign w:val="center"/>
            <w:hideMark/>
          </w:tcPr>
          <w:p w14:paraId="6C2E8A23"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02E8418"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66DE7B39" w14:textId="77777777" w:rsidR="00FB4E3A" w:rsidRPr="00B14444" w:rsidRDefault="00FB4E3A" w:rsidP="00D22F9F">
            <w:pPr>
              <w:rPr>
                <w:rFonts w:cs="Arial"/>
                <w:color w:val="000000"/>
              </w:rPr>
            </w:pPr>
            <w:r w:rsidRPr="00B14444">
              <w:rPr>
                <w:rFonts w:cs="Arial"/>
                <w:color w:val="000000"/>
              </w:rPr>
              <w:t>Tipo de Produto:</w:t>
            </w:r>
          </w:p>
        </w:tc>
        <w:tc>
          <w:tcPr>
            <w:tcW w:w="2083" w:type="pct"/>
            <w:tcBorders>
              <w:top w:val="nil"/>
              <w:left w:val="nil"/>
              <w:bottom w:val="single" w:sz="4" w:space="0" w:color="auto"/>
              <w:right w:val="single" w:sz="4" w:space="0" w:color="auto"/>
            </w:tcBorders>
            <w:shd w:val="clear" w:color="auto" w:fill="auto"/>
            <w:noWrap/>
            <w:vAlign w:val="center"/>
            <w:hideMark/>
          </w:tcPr>
          <w:p w14:paraId="002A1B91" w14:textId="77777777" w:rsidR="00FB4E3A" w:rsidRPr="00B14444" w:rsidRDefault="00FB4E3A" w:rsidP="00D22F9F">
            <w:pPr>
              <w:rPr>
                <w:rFonts w:cs="Arial"/>
                <w:color w:val="000000"/>
              </w:rPr>
            </w:pPr>
            <w:r w:rsidRPr="00B14444">
              <w:rPr>
                <w:rFonts w:cs="Arial"/>
                <w:color w:val="000000"/>
              </w:rPr>
              <w:t>MIX_ENTRADA</w:t>
            </w:r>
          </w:p>
        </w:tc>
        <w:tc>
          <w:tcPr>
            <w:tcW w:w="1344" w:type="pct"/>
            <w:tcBorders>
              <w:top w:val="nil"/>
              <w:left w:val="nil"/>
              <w:bottom w:val="single" w:sz="4" w:space="0" w:color="auto"/>
              <w:right w:val="single" w:sz="4" w:space="0" w:color="auto"/>
            </w:tcBorders>
            <w:shd w:val="clear" w:color="auto" w:fill="auto"/>
            <w:noWrap/>
            <w:vAlign w:val="center"/>
            <w:hideMark/>
          </w:tcPr>
          <w:p w14:paraId="6A7045B1" w14:textId="77777777" w:rsidR="00FB4E3A" w:rsidRPr="00B14444" w:rsidRDefault="00FB4E3A" w:rsidP="00D22F9F">
            <w:pPr>
              <w:rPr>
                <w:rFonts w:cs="Arial"/>
                <w:color w:val="000000"/>
              </w:rPr>
            </w:pPr>
            <w:r w:rsidRPr="00B14444">
              <w:rPr>
                <w:rFonts w:cs="Arial"/>
                <w:color w:val="000000"/>
              </w:rPr>
              <w:t>ATIVAÇÔES SINN</w:t>
            </w:r>
          </w:p>
        </w:tc>
      </w:tr>
      <w:tr w:rsidR="00FB4E3A" w:rsidRPr="00B14444" w14:paraId="70BB9243" w14:textId="77777777" w:rsidTr="00D22F9F">
        <w:trPr>
          <w:trHeight w:val="300"/>
        </w:trPr>
        <w:tc>
          <w:tcPr>
            <w:tcW w:w="1573" w:type="pct"/>
            <w:tcBorders>
              <w:top w:val="nil"/>
              <w:left w:val="single" w:sz="4" w:space="0" w:color="auto"/>
              <w:bottom w:val="single" w:sz="4" w:space="0" w:color="auto"/>
              <w:right w:val="single" w:sz="4" w:space="0" w:color="auto"/>
            </w:tcBorders>
            <w:shd w:val="clear" w:color="auto" w:fill="auto"/>
            <w:noWrap/>
            <w:vAlign w:val="center"/>
            <w:hideMark/>
          </w:tcPr>
          <w:p w14:paraId="438E916B" w14:textId="77777777" w:rsidR="00FB4E3A" w:rsidRPr="00B14444" w:rsidRDefault="00FB4E3A" w:rsidP="00D22F9F">
            <w:pPr>
              <w:rPr>
                <w:rFonts w:cs="Arial"/>
                <w:color w:val="000000"/>
              </w:rPr>
            </w:pPr>
            <w:r w:rsidRPr="00B14444">
              <w:rPr>
                <w:rFonts w:cs="Arial"/>
                <w:color w:val="000000"/>
              </w:rPr>
              <w:t>SCORE CRM</w:t>
            </w:r>
          </w:p>
        </w:tc>
        <w:tc>
          <w:tcPr>
            <w:tcW w:w="2083" w:type="pct"/>
            <w:tcBorders>
              <w:top w:val="nil"/>
              <w:left w:val="nil"/>
              <w:bottom w:val="single" w:sz="4" w:space="0" w:color="auto"/>
              <w:right w:val="single" w:sz="4" w:space="0" w:color="auto"/>
            </w:tcBorders>
            <w:shd w:val="clear" w:color="auto" w:fill="auto"/>
            <w:noWrap/>
            <w:vAlign w:val="center"/>
            <w:hideMark/>
          </w:tcPr>
          <w:p w14:paraId="4F6D83B9" w14:textId="77777777" w:rsidR="00FB4E3A" w:rsidRPr="00B14444" w:rsidRDefault="00FB4E3A" w:rsidP="00D22F9F">
            <w:pPr>
              <w:rPr>
                <w:rFonts w:cs="Arial"/>
                <w:color w:val="000000"/>
              </w:rPr>
            </w:pPr>
            <w:r w:rsidRPr="00B14444">
              <w:rPr>
                <w:rFonts w:cs="Arial"/>
                <w:color w:val="000000"/>
              </w:rPr>
              <w:t xml:space="preserve">STATUS_CONTRATO </w:t>
            </w:r>
          </w:p>
        </w:tc>
        <w:tc>
          <w:tcPr>
            <w:tcW w:w="1344" w:type="pct"/>
            <w:tcBorders>
              <w:top w:val="nil"/>
              <w:left w:val="nil"/>
              <w:bottom w:val="single" w:sz="4" w:space="0" w:color="auto"/>
              <w:right w:val="single" w:sz="4" w:space="0" w:color="auto"/>
            </w:tcBorders>
            <w:shd w:val="clear" w:color="auto" w:fill="auto"/>
            <w:noWrap/>
            <w:vAlign w:val="center"/>
            <w:hideMark/>
          </w:tcPr>
          <w:p w14:paraId="37631F7B" w14:textId="77777777" w:rsidR="00FB4E3A" w:rsidRPr="00B14444" w:rsidRDefault="00FB4E3A" w:rsidP="00D22F9F">
            <w:pPr>
              <w:rPr>
                <w:rFonts w:cs="Arial"/>
                <w:color w:val="000000"/>
              </w:rPr>
            </w:pPr>
            <w:r w:rsidRPr="00B14444">
              <w:rPr>
                <w:rFonts w:cs="Arial"/>
                <w:color w:val="000000"/>
              </w:rPr>
              <w:t>CRM SINN CONTRATO</w:t>
            </w:r>
          </w:p>
        </w:tc>
      </w:tr>
    </w:tbl>
    <w:p w14:paraId="66E719B6" w14:textId="77777777" w:rsidR="00FB4E3A" w:rsidRDefault="00FB4E3A" w:rsidP="00FB4E3A">
      <w:pPr>
        <w:jc w:val="left"/>
        <w:rPr>
          <w:rFonts w:cs="Arial"/>
          <w:color w:val="000000"/>
          <w:sz w:val="20"/>
          <w:szCs w:val="20"/>
        </w:rPr>
      </w:pPr>
    </w:p>
    <w:p w14:paraId="4AD2413E" w14:textId="77777777" w:rsidR="00FB4E3A" w:rsidRDefault="00FB4E3A" w:rsidP="00FB4E3A">
      <w:pPr>
        <w:jc w:val="left"/>
        <w:rPr>
          <w:rFonts w:cs="Arial"/>
          <w:color w:val="000000"/>
          <w:sz w:val="20"/>
          <w:szCs w:val="20"/>
        </w:rPr>
      </w:pPr>
    </w:p>
    <w:p w14:paraId="7F1DD776" w14:textId="77777777" w:rsidR="00FB4E3A" w:rsidRDefault="00FB4E3A" w:rsidP="00FB4E3A">
      <w:pPr>
        <w:rPr>
          <w:rFonts w:cs="Arial"/>
        </w:rPr>
      </w:pPr>
      <w:r w:rsidRPr="004F0FA2">
        <w:rPr>
          <w:rFonts w:cs="Arial"/>
        </w:rPr>
        <w:t>Será utilizado o workflow de proposta para tratamento da qualidade.</w:t>
      </w:r>
    </w:p>
    <w:p w14:paraId="3CBB7ECE" w14:textId="77777777" w:rsidR="00260E62" w:rsidRDefault="00260E62" w:rsidP="00FB4E3A">
      <w:pPr>
        <w:rPr>
          <w:rFonts w:cs="Arial"/>
        </w:rPr>
      </w:pPr>
    </w:p>
    <w:p w14:paraId="36DFD84F" w14:textId="77777777" w:rsidR="00FB4E3A" w:rsidRDefault="00FB4E3A" w:rsidP="00FB4E3A">
      <w:pPr>
        <w:rPr>
          <w:rFonts w:cs="Arial"/>
        </w:rPr>
      </w:pPr>
      <w:r>
        <w:rPr>
          <w:rFonts w:cs="Arial"/>
        </w:rPr>
        <w:t>Abaixo o modelo de apresentação da informação:</w:t>
      </w:r>
    </w:p>
    <w:p w14:paraId="447A0DB7" w14:textId="77777777" w:rsidR="00FB4E3A" w:rsidRPr="004F0FA2" w:rsidRDefault="00FB4E3A" w:rsidP="00FB4E3A">
      <w:pPr>
        <w:rPr>
          <w:rFonts w:cs="Arial"/>
        </w:rPr>
      </w:pPr>
    </w:p>
    <w:p w14:paraId="196CF61B" w14:textId="77777777" w:rsidR="00FB4E3A" w:rsidRDefault="00FB4E3A" w:rsidP="00FB4E3A">
      <w:pPr>
        <w:jc w:val="left"/>
        <w:rPr>
          <w:rFonts w:cs="Arial"/>
          <w:color w:val="000000"/>
          <w:sz w:val="20"/>
          <w:szCs w:val="20"/>
        </w:rPr>
      </w:pPr>
      <w:r>
        <w:rPr>
          <w:noProof/>
        </w:rPr>
        <w:lastRenderedPageBreak/>
        <w:drawing>
          <wp:inline distT="0" distB="0" distL="0" distR="0" wp14:anchorId="0C263194" wp14:editId="3048A421">
            <wp:extent cx="6480810" cy="3297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0810" cy="3297555"/>
                    </a:xfrm>
                    <a:prstGeom prst="rect">
                      <a:avLst/>
                    </a:prstGeom>
                  </pic:spPr>
                </pic:pic>
              </a:graphicData>
            </a:graphic>
          </wp:inline>
        </w:drawing>
      </w:r>
    </w:p>
    <w:p w14:paraId="042A2E5F" w14:textId="77777777" w:rsidR="00FB4E3A" w:rsidRDefault="00FB4E3A" w:rsidP="00FB4E3A">
      <w:pPr>
        <w:jc w:val="left"/>
        <w:rPr>
          <w:rFonts w:cs="Arial"/>
          <w:color w:val="000000"/>
          <w:sz w:val="20"/>
          <w:szCs w:val="20"/>
        </w:rPr>
      </w:pPr>
    </w:p>
    <w:p w14:paraId="6141ADB4" w14:textId="77777777" w:rsidR="00FB4E3A" w:rsidRDefault="00FB4E3A" w:rsidP="00FB4E3A">
      <w:pPr>
        <w:jc w:val="left"/>
        <w:rPr>
          <w:rFonts w:cs="Arial"/>
          <w:color w:val="000000"/>
          <w:sz w:val="20"/>
          <w:szCs w:val="20"/>
        </w:rPr>
      </w:pPr>
    </w:p>
    <w:p w14:paraId="2FB1BF43" w14:textId="77777777" w:rsidR="00FB4E3A" w:rsidRDefault="00FB4E3A" w:rsidP="00FB4E3A">
      <w:pPr>
        <w:jc w:val="left"/>
        <w:rPr>
          <w:rFonts w:cs="Arial"/>
          <w:color w:val="000000"/>
          <w:sz w:val="20"/>
          <w:szCs w:val="20"/>
        </w:rPr>
      </w:pPr>
    </w:p>
    <w:p w14:paraId="51034442" w14:textId="77777777" w:rsidR="00FB4E3A" w:rsidRPr="00E26747" w:rsidRDefault="00FB4E3A" w:rsidP="00FB4E3A">
      <w:pPr>
        <w:pStyle w:val="Heading4"/>
        <w:tabs>
          <w:tab w:val="clear" w:pos="1701"/>
        </w:tabs>
        <w:rPr>
          <w:szCs w:val="24"/>
        </w:rPr>
      </w:pPr>
      <w:bookmarkStart w:id="191" w:name="_Toc497242421"/>
      <w:bookmarkStart w:id="192" w:name="_Toc497588020"/>
      <w:bookmarkStart w:id="193" w:name="_Toc499303982"/>
      <w:r w:rsidRPr="00E26747">
        <w:t>RGN4</w:t>
      </w:r>
      <w:r>
        <w:t>9</w:t>
      </w:r>
      <w:r w:rsidRPr="00E26747">
        <w:t xml:space="preserve"> - </w:t>
      </w:r>
      <w:r w:rsidRPr="00E90885">
        <w:rPr>
          <w:szCs w:val="24"/>
        </w:rPr>
        <w:t xml:space="preserve">O front-end deverá conter </w:t>
      </w:r>
      <w:r w:rsidRPr="00925DB8">
        <w:rPr>
          <w:szCs w:val="24"/>
        </w:rPr>
        <w:t>as seguintes informações para tratamento dos ca</w:t>
      </w:r>
      <w:r>
        <w:t xml:space="preserve">sos com base nas informações de </w:t>
      </w:r>
      <w:r w:rsidRPr="00925DB8">
        <w:rPr>
          <w:szCs w:val="24"/>
        </w:rPr>
        <w:t>Dados da Proposta</w:t>
      </w:r>
      <w:bookmarkEnd w:id="191"/>
      <w:bookmarkEnd w:id="192"/>
      <w:bookmarkEnd w:id="193"/>
    </w:p>
    <w:p w14:paraId="055E666E" w14:textId="77777777" w:rsidR="00FB4E3A" w:rsidRDefault="00FB4E3A" w:rsidP="00FB4E3A">
      <w:pPr>
        <w:jc w:val="left"/>
        <w:rPr>
          <w:rFonts w:cs="Arial"/>
          <w:color w:val="000000"/>
          <w:sz w:val="20"/>
          <w:szCs w:val="20"/>
        </w:rPr>
      </w:pPr>
    </w:p>
    <w:p w14:paraId="118C4442" w14:textId="77777777" w:rsidR="00FB4E3A" w:rsidRDefault="00FB4E3A" w:rsidP="00FB4E3A">
      <w:pPr>
        <w:rPr>
          <w:rFonts w:cs="Arial"/>
        </w:rPr>
      </w:pPr>
      <w:r w:rsidRPr="00F46303">
        <w:rPr>
          <w:rFonts w:cs="Arial"/>
        </w:rPr>
        <w:t>O front-end deverá conter as seguintes informações para tratamento dos casos de decisão da analise (workflow):</w:t>
      </w:r>
    </w:p>
    <w:p w14:paraId="4D235797" w14:textId="77777777" w:rsidR="00FB4E3A" w:rsidRDefault="00FB4E3A" w:rsidP="00FB4E3A">
      <w:pPr>
        <w:rPr>
          <w:rFonts w:cs="Arial"/>
        </w:rPr>
      </w:pPr>
      <w:r w:rsidRPr="00F46303">
        <w:rPr>
          <w:rFonts w:cs="Arial"/>
        </w:rPr>
        <w:br/>
        <w:t xml:space="preserve">Status em tratamento (Aguardando instalação, Instalado/Habilitado, Desistente ou cancelado): </w:t>
      </w:r>
    </w:p>
    <w:p w14:paraId="5FE41DDC" w14:textId="77777777" w:rsidR="00FB4E3A" w:rsidRDefault="00FB4E3A" w:rsidP="00FB4E3A">
      <w:pPr>
        <w:rPr>
          <w:rFonts w:cs="Arial"/>
        </w:rPr>
      </w:pPr>
      <w:r w:rsidRPr="00F46303">
        <w:rPr>
          <w:rFonts w:cs="Arial"/>
        </w:rPr>
        <w:t>Pendenciamento OS: (Sim/Não).</w:t>
      </w:r>
    </w:p>
    <w:p w14:paraId="4D5A713D" w14:textId="77777777" w:rsidR="00FB4E3A" w:rsidRDefault="00FB4E3A" w:rsidP="00FB4E3A">
      <w:pPr>
        <w:rPr>
          <w:rFonts w:cs="Arial"/>
        </w:rPr>
      </w:pPr>
      <w:r w:rsidRPr="00F46303">
        <w:rPr>
          <w:rFonts w:cs="Arial"/>
        </w:rPr>
        <w:t>Desmembrado (Sim/Não).</w:t>
      </w:r>
    </w:p>
    <w:p w14:paraId="21B715B7" w14:textId="77777777" w:rsidR="00FB4E3A" w:rsidRDefault="00FB4E3A" w:rsidP="00FB4E3A">
      <w:pPr>
        <w:rPr>
          <w:rFonts w:cs="Arial"/>
        </w:rPr>
      </w:pPr>
      <w:r w:rsidRPr="00F46303">
        <w:rPr>
          <w:rFonts w:cs="Arial"/>
        </w:rPr>
        <w:t>Cliente desconhe (Móvel, Fixo, Banda Larga, OITV)</w:t>
      </w:r>
    </w:p>
    <w:p w14:paraId="07C8DE2F" w14:textId="77777777" w:rsidR="00FB4E3A" w:rsidRDefault="00FB4E3A" w:rsidP="00FB4E3A">
      <w:pPr>
        <w:rPr>
          <w:rFonts w:cs="Arial"/>
        </w:rPr>
      </w:pPr>
      <w:r w:rsidRPr="00F46303">
        <w:rPr>
          <w:rFonts w:cs="Arial"/>
        </w:rPr>
        <w:t>Número TT</w:t>
      </w:r>
    </w:p>
    <w:p w14:paraId="4000563D" w14:textId="77777777" w:rsidR="00FB4E3A" w:rsidRDefault="00FB4E3A" w:rsidP="00FB4E3A">
      <w:pPr>
        <w:rPr>
          <w:rFonts w:cs="Arial"/>
        </w:rPr>
      </w:pPr>
      <w:r w:rsidRPr="00F46303">
        <w:rPr>
          <w:rFonts w:cs="Arial"/>
        </w:rPr>
        <w:t>Numero Móvel associado</w:t>
      </w:r>
    </w:p>
    <w:p w14:paraId="67F93F98" w14:textId="77777777" w:rsidR="00FB4E3A" w:rsidRDefault="00FB4E3A" w:rsidP="00FB4E3A">
      <w:pPr>
        <w:rPr>
          <w:rFonts w:cs="Arial"/>
        </w:rPr>
      </w:pPr>
      <w:r w:rsidRPr="00F46303">
        <w:rPr>
          <w:rFonts w:cs="Arial"/>
        </w:rPr>
        <w:t>Decisão: (ver anexo o mapeamento dos motivos).</w:t>
      </w:r>
    </w:p>
    <w:p w14:paraId="60099776" w14:textId="77777777" w:rsidR="00FB4E3A" w:rsidRDefault="00FB4E3A" w:rsidP="00FB4E3A">
      <w:pPr>
        <w:rPr>
          <w:rFonts w:cs="Arial"/>
        </w:rPr>
      </w:pPr>
      <w:r w:rsidRPr="00F46303">
        <w:rPr>
          <w:rFonts w:cs="Arial"/>
        </w:rPr>
        <w:t>Origem da decisão: (ver anexo o mapeamento dos motivos).</w:t>
      </w:r>
    </w:p>
    <w:p w14:paraId="6B0483A0" w14:textId="77777777" w:rsidR="00FB4E3A" w:rsidRDefault="00FB4E3A" w:rsidP="00FB4E3A">
      <w:pPr>
        <w:rPr>
          <w:rFonts w:cs="Arial"/>
        </w:rPr>
      </w:pPr>
      <w:r w:rsidRPr="00F46303">
        <w:rPr>
          <w:rFonts w:cs="Arial"/>
        </w:rPr>
        <w:t>Motivo da decisão: (ver anexo o mapeamento dos motivos).</w:t>
      </w:r>
    </w:p>
    <w:p w14:paraId="273A7156" w14:textId="77777777" w:rsidR="00FB4E3A" w:rsidRDefault="00FB4E3A" w:rsidP="00FB4E3A">
      <w:pPr>
        <w:rPr>
          <w:rFonts w:cs="Arial"/>
        </w:rPr>
      </w:pPr>
      <w:r w:rsidRPr="00F46303">
        <w:rPr>
          <w:rFonts w:cs="Arial"/>
        </w:rPr>
        <w:t>Motivo do bloqueio: (ver anexo o mapeamento dos motivos).</w:t>
      </w:r>
    </w:p>
    <w:p w14:paraId="081AAC6A" w14:textId="77777777" w:rsidR="00FB4E3A" w:rsidRDefault="00FB4E3A" w:rsidP="00FB4E3A">
      <w:pPr>
        <w:rPr>
          <w:rFonts w:cs="Arial"/>
        </w:rPr>
      </w:pPr>
      <w:r w:rsidRPr="00F46303">
        <w:rPr>
          <w:rFonts w:cs="Arial"/>
        </w:rPr>
        <w:t>Motivo analise após 24 horas: (ver anexo o mapeamento dos motivos).</w:t>
      </w:r>
    </w:p>
    <w:p w14:paraId="02550C85" w14:textId="77777777" w:rsidR="00FB4E3A" w:rsidRDefault="00FB4E3A" w:rsidP="00FB4E3A">
      <w:pPr>
        <w:rPr>
          <w:rFonts w:cs="Arial"/>
        </w:rPr>
      </w:pPr>
      <w:r w:rsidRPr="00F46303">
        <w:rPr>
          <w:rFonts w:cs="Arial"/>
        </w:rPr>
        <w:lastRenderedPageBreak/>
        <w:t>Falha de tratamento? SIM/</w:t>
      </w:r>
      <w:r>
        <w:rPr>
          <w:rFonts w:cs="Arial"/>
        </w:rPr>
        <w:t>NÃO</w:t>
      </w:r>
    </w:p>
    <w:p w14:paraId="13CDEBAA" w14:textId="77777777" w:rsidR="00FB4E3A" w:rsidRDefault="00FB4E3A" w:rsidP="00FB4E3A">
      <w:pPr>
        <w:rPr>
          <w:rFonts w:cs="Arial"/>
        </w:rPr>
      </w:pPr>
      <w:r w:rsidRPr="00F46303">
        <w:rPr>
          <w:rFonts w:cs="Arial"/>
        </w:rPr>
        <w:t xml:space="preserve">Desmembramento Pendente? SIM/NAO </w:t>
      </w:r>
    </w:p>
    <w:p w14:paraId="5DD685B7" w14:textId="77777777" w:rsidR="00FB4E3A" w:rsidRDefault="00FB4E3A" w:rsidP="00FB4E3A">
      <w:pPr>
        <w:rPr>
          <w:rFonts w:cs="Arial"/>
        </w:rPr>
      </w:pPr>
      <w:r w:rsidRPr="00F46303">
        <w:rPr>
          <w:rFonts w:cs="Arial"/>
        </w:rPr>
        <w:t xml:space="preserve">Caso esteja pendente, o processo voltar somente pós 24 horas para reanalise. </w:t>
      </w:r>
    </w:p>
    <w:p w14:paraId="09D4ADBA" w14:textId="77777777" w:rsidR="00FB4E3A" w:rsidRDefault="00FB4E3A" w:rsidP="00FB4E3A">
      <w:pPr>
        <w:rPr>
          <w:rFonts w:cs="Arial"/>
        </w:rPr>
      </w:pPr>
      <w:r w:rsidRPr="00F46303">
        <w:rPr>
          <w:rFonts w:cs="Arial"/>
        </w:rPr>
        <w:t>Observação sobre a falha:</w:t>
      </w:r>
    </w:p>
    <w:p w14:paraId="3F196FCB" w14:textId="77777777" w:rsidR="00FB4E3A" w:rsidRDefault="00FB4E3A" w:rsidP="00FB4E3A">
      <w:pPr>
        <w:jc w:val="left"/>
        <w:rPr>
          <w:rFonts w:cs="Arial"/>
          <w:color w:val="000000"/>
          <w:sz w:val="20"/>
          <w:szCs w:val="20"/>
        </w:rPr>
      </w:pPr>
    </w:p>
    <w:p w14:paraId="4DE29390" w14:textId="77777777" w:rsidR="00FB4E3A" w:rsidRDefault="00FB4E3A" w:rsidP="00FB4E3A">
      <w:pPr>
        <w:rPr>
          <w:rFonts w:cs="Arial"/>
        </w:rPr>
      </w:pPr>
      <w:r w:rsidRPr="004F0FA2">
        <w:rPr>
          <w:rFonts w:cs="Arial"/>
        </w:rPr>
        <w:t xml:space="preserve">Será utilizado o workflow de proposta para tratamento da qualidade. </w:t>
      </w:r>
    </w:p>
    <w:p w14:paraId="0843ECD5" w14:textId="77777777" w:rsidR="00FB4E3A" w:rsidRDefault="00FB4E3A" w:rsidP="00FB4E3A">
      <w:pPr>
        <w:rPr>
          <w:rFonts w:cs="Arial"/>
        </w:rPr>
      </w:pPr>
    </w:p>
    <w:p w14:paraId="30E161F9" w14:textId="77777777" w:rsidR="00FB4E3A" w:rsidRDefault="00FB4E3A" w:rsidP="00FB4E3A">
      <w:pPr>
        <w:rPr>
          <w:rFonts w:cs="Arial"/>
        </w:rPr>
      </w:pPr>
      <w:r>
        <w:rPr>
          <w:rFonts w:cs="Arial"/>
        </w:rPr>
        <w:t>Os campos adicionais como “Falha de tratamento”/”Desmembramento Pendente” somente será visível no tratamento da qualidade.</w:t>
      </w:r>
    </w:p>
    <w:p w14:paraId="517868F2" w14:textId="77777777" w:rsidR="00FB4E3A" w:rsidRDefault="00FB4E3A" w:rsidP="00FB4E3A">
      <w:pPr>
        <w:rPr>
          <w:rFonts w:cs="Arial"/>
        </w:rPr>
      </w:pPr>
    </w:p>
    <w:p w14:paraId="135EDD70" w14:textId="77777777" w:rsidR="00FB4E3A" w:rsidRPr="000C5A0D" w:rsidRDefault="00FB4E3A" w:rsidP="00FB4E3A">
      <w:pPr>
        <w:rPr>
          <w:rFonts w:cs="Arial"/>
        </w:rPr>
      </w:pPr>
      <w:r w:rsidRPr="000C5A0D">
        <w:rPr>
          <w:rFonts w:cs="Arial"/>
        </w:rPr>
        <w:t>O campo  “</w:t>
      </w:r>
      <w:r w:rsidRPr="00F46303">
        <w:rPr>
          <w:rFonts w:cs="Arial"/>
        </w:rPr>
        <w:t>Observação sobre a falha</w:t>
      </w:r>
      <w:r>
        <w:rPr>
          <w:rFonts w:cs="Arial"/>
        </w:rPr>
        <w:t>”</w:t>
      </w:r>
      <w:r w:rsidRPr="000C5A0D">
        <w:rPr>
          <w:rFonts w:cs="Arial"/>
        </w:rPr>
        <w:t xml:space="preserve"> deve ser adicionada no controle dos comentários disponibilizado na parte lateral direita da tela “Comments”:</w:t>
      </w:r>
    </w:p>
    <w:p w14:paraId="3961DD24" w14:textId="77777777" w:rsidR="00FB4E3A" w:rsidRDefault="00FB4E3A" w:rsidP="00FB4E3A">
      <w:pPr>
        <w:rPr>
          <w:rFonts w:cs="Arial"/>
        </w:rPr>
      </w:pPr>
    </w:p>
    <w:p w14:paraId="7A6D848B" w14:textId="77777777" w:rsidR="00FB4E3A" w:rsidRDefault="00FB4E3A" w:rsidP="00FB4E3A">
      <w:pPr>
        <w:rPr>
          <w:rFonts w:cs="Arial"/>
        </w:rPr>
      </w:pPr>
      <w:r>
        <w:rPr>
          <w:rFonts w:cs="Arial"/>
        </w:rPr>
        <w:t>Após o caso ter seu status alterado para “Pendente”, este só voltará para listagem de casos para ánalise após 24h. Ou seja, não deverá estar acessível neste período.</w:t>
      </w:r>
    </w:p>
    <w:p w14:paraId="5682B9DD" w14:textId="77777777" w:rsidR="00FB4E3A" w:rsidRDefault="00FB4E3A" w:rsidP="00FB4E3A">
      <w:pPr>
        <w:rPr>
          <w:rFonts w:cs="Arial"/>
        </w:rPr>
      </w:pPr>
    </w:p>
    <w:p w14:paraId="70212661" w14:textId="77777777" w:rsidR="00FB4E3A" w:rsidRDefault="00FB4E3A" w:rsidP="00FB4E3A">
      <w:pPr>
        <w:rPr>
          <w:rFonts w:cs="Arial"/>
        </w:rPr>
      </w:pPr>
      <w:r>
        <w:rPr>
          <w:rFonts w:cs="Arial"/>
        </w:rPr>
        <w:t>Abaixo o modelo de apresentação da informação:</w:t>
      </w:r>
    </w:p>
    <w:p w14:paraId="42CA41F0" w14:textId="77777777" w:rsidR="00FB4E3A" w:rsidRDefault="00FB4E3A" w:rsidP="00FB4E3A">
      <w:pPr>
        <w:jc w:val="left"/>
        <w:rPr>
          <w:rFonts w:cs="Arial"/>
          <w:color w:val="000000"/>
          <w:sz w:val="20"/>
          <w:szCs w:val="20"/>
        </w:rPr>
      </w:pPr>
    </w:p>
    <w:p w14:paraId="645060D6" w14:textId="77777777" w:rsidR="00FB4E3A" w:rsidRDefault="00FB4E3A" w:rsidP="00FB4E3A">
      <w:pPr>
        <w:jc w:val="left"/>
        <w:rPr>
          <w:rFonts w:cs="Arial"/>
          <w:color w:val="000000"/>
          <w:sz w:val="20"/>
          <w:szCs w:val="20"/>
        </w:rPr>
      </w:pPr>
      <w:r w:rsidRPr="002E272F">
        <w:rPr>
          <w:noProof/>
        </w:rPr>
        <w:t xml:space="preserve"> </w:t>
      </w:r>
      <w:r>
        <w:rPr>
          <w:noProof/>
        </w:rPr>
        <w:drawing>
          <wp:inline distT="0" distB="0" distL="0" distR="0" wp14:anchorId="6DCD43A7" wp14:editId="76A94A50">
            <wp:extent cx="6480810" cy="3032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0810" cy="3032760"/>
                    </a:xfrm>
                    <a:prstGeom prst="rect">
                      <a:avLst/>
                    </a:prstGeom>
                  </pic:spPr>
                </pic:pic>
              </a:graphicData>
            </a:graphic>
          </wp:inline>
        </w:drawing>
      </w:r>
    </w:p>
    <w:p w14:paraId="7A9FEAF9" w14:textId="77777777" w:rsidR="00FB4E3A" w:rsidRDefault="00FB4E3A" w:rsidP="00FB4E3A">
      <w:pPr>
        <w:jc w:val="left"/>
        <w:rPr>
          <w:rFonts w:cs="Arial"/>
          <w:color w:val="000000"/>
          <w:sz w:val="20"/>
          <w:szCs w:val="20"/>
        </w:rPr>
      </w:pPr>
    </w:p>
    <w:p w14:paraId="64064E9D" w14:textId="77777777" w:rsidR="00FB4E3A" w:rsidRDefault="00FB4E3A" w:rsidP="00FB4E3A">
      <w:pPr>
        <w:jc w:val="left"/>
        <w:rPr>
          <w:rFonts w:cs="Arial"/>
          <w:color w:val="000000"/>
          <w:sz w:val="20"/>
          <w:szCs w:val="20"/>
        </w:rPr>
      </w:pPr>
    </w:p>
    <w:p w14:paraId="7FFC6E0A" w14:textId="77777777" w:rsidR="00260E62" w:rsidRDefault="00260E62" w:rsidP="00FB4E3A">
      <w:pPr>
        <w:jc w:val="left"/>
        <w:rPr>
          <w:rFonts w:cs="Arial"/>
          <w:color w:val="000000"/>
          <w:sz w:val="20"/>
          <w:szCs w:val="20"/>
        </w:rPr>
      </w:pPr>
    </w:p>
    <w:p w14:paraId="1216613C" w14:textId="77777777" w:rsidR="00260E62" w:rsidRDefault="00260E62" w:rsidP="00FB4E3A">
      <w:pPr>
        <w:jc w:val="left"/>
        <w:rPr>
          <w:rFonts w:cs="Arial"/>
          <w:color w:val="000000"/>
          <w:sz w:val="20"/>
          <w:szCs w:val="20"/>
        </w:rPr>
      </w:pPr>
    </w:p>
    <w:p w14:paraId="0D404286" w14:textId="77777777" w:rsidR="00FB4E3A" w:rsidRPr="00F46303" w:rsidRDefault="00FB4E3A" w:rsidP="00FB4E3A">
      <w:pPr>
        <w:pStyle w:val="Heading4"/>
        <w:tabs>
          <w:tab w:val="clear" w:pos="1701"/>
        </w:tabs>
      </w:pPr>
      <w:bookmarkStart w:id="194" w:name="_Toc497242422"/>
      <w:bookmarkStart w:id="195" w:name="_Toc497588021"/>
      <w:bookmarkStart w:id="196" w:name="_Toc499303983"/>
      <w:r w:rsidRPr="00E26747">
        <w:lastRenderedPageBreak/>
        <w:t>RGN</w:t>
      </w:r>
      <w:r>
        <w:t>50</w:t>
      </w:r>
      <w:r w:rsidRPr="00E26747">
        <w:t xml:space="preserve"> - </w:t>
      </w:r>
      <w:r w:rsidRPr="00F46303">
        <w:t xml:space="preserve">Workflow front-end. Caso o status do fechamento da proposta seja bloqueado ou Cancelado e no CRM SINN o status seja &lt;&gt; de "Supeito de fraude" </w:t>
      </w:r>
      <w:r>
        <w:t>ou</w:t>
      </w:r>
      <w:r w:rsidRPr="00F46303">
        <w:t xml:space="preserve"> "Desistente" ou "Proposta recusada", o contrato deverá ser direcionado  para revisão e correção da  divergência</w:t>
      </w:r>
      <w:bookmarkEnd w:id="194"/>
      <w:bookmarkEnd w:id="195"/>
      <w:bookmarkEnd w:id="196"/>
    </w:p>
    <w:p w14:paraId="7544D64F" w14:textId="77777777" w:rsidR="00FB4E3A" w:rsidRDefault="00FB4E3A" w:rsidP="00FB4E3A">
      <w:pPr>
        <w:jc w:val="left"/>
        <w:rPr>
          <w:rFonts w:cs="Arial"/>
          <w:color w:val="000000"/>
          <w:sz w:val="20"/>
          <w:szCs w:val="20"/>
        </w:rPr>
      </w:pPr>
    </w:p>
    <w:p w14:paraId="6CDE8769" w14:textId="77777777" w:rsidR="00FB4E3A" w:rsidRPr="00F46303" w:rsidRDefault="00FB4E3A" w:rsidP="00FB4E3A">
      <w:pPr>
        <w:rPr>
          <w:rFonts w:cs="Arial"/>
        </w:rPr>
      </w:pPr>
      <w:r w:rsidRPr="00F46303">
        <w:rPr>
          <w:rFonts w:cs="Arial"/>
        </w:rPr>
        <w:t xml:space="preserve">Workflow front-end. Caso o status do fechamento da proposta seja bloqueado ou Cancelado e no CRM SINN o status seja &lt;&gt; de "Supeito de fraude" </w:t>
      </w:r>
      <w:r>
        <w:rPr>
          <w:rFonts w:cs="Arial"/>
        </w:rPr>
        <w:t>ou</w:t>
      </w:r>
      <w:r w:rsidRPr="00F46303">
        <w:rPr>
          <w:rFonts w:cs="Arial"/>
        </w:rPr>
        <w:t xml:space="preserve"> "Desistente" ou "Proposta recusada", o contrato deverá ser direcionado  para revisão e correção da  divergência.</w:t>
      </w:r>
    </w:p>
    <w:p w14:paraId="2FFDCAF2" w14:textId="77777777" w:rsidR="00FB4E3A" w:rsidRDefault="00FB4E3A" w:rsidP="00FB4E3A">
      <w:pPr>
        <w:rPr>
          <w:rFonts w:cs="Arial"/>
          <w:color w:val="000000"/>
          <w:sz w:val="20"/>
          <w:szCs w:val="20"/>
        </w:rPr>
      </w:pPr>
    </w:p>
    <w:p w14:paraId="365F6CDF" w14:textId="77777777" w:rsidR="00FB4E3A" w:rsidRDefault="00FB4E3A" w:rsidP="00FB4E3A">
      <w:pPr>
        <w:rPr>
          <w:lang w:eastAsia="en-US"/>
        </w:rPr>
      </w:pPr>
      <w:r>
        <w:rPr>
          <w:rFonts w:cs="Arial"/>
        </w:rPr>
        <w:t xml:space="preserve">A solição para esta requisição está sendo apresetada no vide </w:t>
      </w:r>
      <w:hyperlink w:anchor="_RGN47_-_Deverá" w:history="1">
        <w:r w:rsidRPr="003C490B">
          <w:rPr>
            <w:rStyle w:val="Hyperlink"/>
            <w:rFonts w:cs="Arial"/>
          </w:rPr>
          <w:t>RGN47 - Deverá ser criado um processo de batimento entre as propostas fechadas em D-1, cruzando a informação de número de contrato da propostas do SINN e Cadastro do SINN</w:t>
        </w:r>
      </w:hyperlink>
    </w:p>
    <w:p w14:paraId="5E1073A0" w14:textId="5A2F6422" w:rsidR="00F029A8" w:rsidRDefault="00F029A8" w:rsidP="00F029A8">
      <w:pPr>
        <w:rPr>
          <w:lang w:eastAsia="en-US"/>
        </w:rPr>
      </w:pPr>
    </w:p>
    <w:p w14:paraId="74C1C9B1" w14:textId="77777777" w:rsidR="005A41A1" w:rsidRDefault="005A41A1">
      <w:pPr>
        <w:jc w:val="left"/>
        <w:rPr>
          <w:ins w:id="197" w:author="André Jacomino" w:date="2017-11-05T22:24:00Z"/>
          <w:b/>
          <w:kern w:val="28"/>
          <w:sz w:val="28"/>
          <w:szCs w:val="28"/>
          <w:lang w:val="pt-PT" w:eastAsia="en-US"/>
        </w:rPr>
      </w:pPr>
      <w:ins w:id="198" w:author="André Jacomino" w:date="2017-11-05T22:24:00Z">
        <w:r>
          <w:br w:type="page"/>
        </w:r>
      </w:ins>
    </w:p>
    <w:p w14:paraId="74A2C517" w14:textId="4E282289" w:rsidR="003178C5" w:rsidRPr="00881F78" w:rsidRDefault="003178C5" w:rsidP="00B35A58">
      <w:pPr>
        <w:pStyle w:val="Heading1"/>
        <w:numPr>
          <w:ilvl w:val="0"/>
          <w:numId w:val="7"/>
        </w:numPr>
      </w:pPr>
      <w:bookmarkStart w:id="199" w:name="_Toc499303984"/>
      <w:r>
        <w:lastRenderedPageBreak/>
        <w:t>Glossário</w:t>
      </w:r>
      <w:bookmarkEnd w:id="199"/>
    </w:p>
    <w:p w14:paraId="0147E33F" w14:textId="77777777" w:rsidR="00320FB6" w:rsidRDefault="00320FB6">
      <w:pPr>
        <w:jc w:val="left"/>
        <w:rPr>
          <w:rFonts w:cs="Arial"/>
          <w:color w:val="000000"/>
          <w:sz w:val="20"/>
          <w:szCs w:val="20"/>
        </w:rPr>
      </w:pPr>
    </w:p>
    <w:p w14:paraId="6DBF3348" w14:textId="008D4157" w:rsidR="0055327B" w:rsidRDefault="0055327B">
      <w:pPr>
        <w:jc w:val="left"/>
        <w:rPr>
          <w:rFonts w:cs="Arial"/>
          <w:b/>
          <w:color w:val="000000"/>
          <w:sz w:val="20"/>
          <w:szCs w:val="20"/>
        </w:rPr>
      </w:pPr>
      <w:r>
        <w:rPr>
          <w:rFonts w:cs="Arial"/>
          <w:b/>
          <w:color w:val="000000"/>
          <w:sz w:val="20"/>
          <w:szCs w:val="20"/>
        </w:rPr>
        <w:t>ACM</w:t>
      </w:r>
      <w:r>
        <w:rPr>
          <w:rFonts w:cs="Arial"/>
          <w:color w:val="000000"/>
          <w:sz w:val="20"/>
          <w:szCs w:val="20"/>
        </w:rPr>
        <w:t>: Adaptative Case Management (componente de gestão de casos do RAID).</w:t>
      </w:r>
    </w:p>
    <w:p w14:paraId="5B1F4EA9" w14:textId="77777777" w:rsidR="0055327B" w:rsidRDefault="0055327B">
      <w:pPr>
        <w:jc w:val="left"/>
        <w:rPr>
          <w:rFonts w:cs="Arial"/>
          <w:b/>
          <w:color w:val="000000"/>
          <w:sz w:val="20"/>
          <w:szCs w:val="20"/>
        </w:rPr>
      </w:pPr>
    </w:p>
    <w:p w14:paraId="11FAA11A" w14:textId="78F45C49" w:rsidR="002B0CA4" w:rsidRDefault="002B0CA4">
      <w:pPr>
        <w:jc w:val="left"/>
        <w:rPr>
          <w:rFonts w:cs="Arial"/>
          <w:color w:val="000000"/>
          <w:sz w:val="20"/>
          <w:szCs w:val="20"/>
        </w:rPr>
      </w:pPr>
      <w:r>
        <w:rPr>
          <w:rFonts w:cs="Arial"/>
          <w:b/>
          <w:color w:val="000000"/>
          <w:sz w:val="20"/>
          <w:szCs w:val="20"/>
        </w:rPr>
        <w:t>BOV</w:t>
      </w:r>
      <w:r>
        <w:rPr>
          <w:rFonts w:cs="Arial"/>
          <w:color w:val="000000"/>
          <w:sz w:val="20"/>
          <w:szCs w:val="20"/>
        </w:rPr>
        <w:t>: Base Operacional de Vendas.</w:t>
      </w:r>
    </w:p>
    <w:p w14:paraId="57031146" w14:textId="77777777" w:rsidR="002B0CA4" w:rsidRDefault="002B0CA4">
      <w:pPr>
        <w:jc w:val="left"/>
        <w:rPr>
          <w:rFonts w:cs="Arial"/>
          <w:color w:val="000000"/>
          <w:sz w:val="20"/>
          <w:szCs w:val="20"/>
        </w:rPr>
      </w:pPr>
    </w:p>
    <w:p w14:paraId="301ADE65" w14:textId="495B3FFC" w:rsidR="002B0CA4" w:rsidRDefault="002B0CA4">
      <w:pPr>
        <w:jc w:val="left"/>
        <w:rPr>
          <w:rFonts w:cs="Arial"/>
          <w:b/>
          <w:color w:val="000000"/>
          <w:sz w:val="20"/>
          <w:szCs w:val="20"/>
        </w:rPr>
      </w:pPr>
      <w:r>
        <w:rPr>
          <w:rFonts w:cs="Arial"/>
          <w:b/>
          <w:color w:val="000000"/>
          <w:sz w:val="20"/>
          <w:szCs w:val="20"/>
        </w:rPr>
        <w:t>FPD</w:t>
      </w:r>
      <w:r>
        <w:rPr>
          <w:rFonts w:cs="Arial"/>
          <w:color w:val="000000"/>
          <w:sz w:val="20"/>
          <w:szCs w:val="20"/>
        </w:rPr>
        <w:t>: Registros de clientes que não pagaram as primeiras faturas.</w:t>
      </w:r>
    </w:p>
    <w:p w14:paraId="11D28F5A" w14:textId="77777777" w:rsidR="002B0CA4" w:rsidRDefault="002B0CA4">
      <w:pPr>
        <w:jc w:val="left"/>
        <w:rPr>
          <w:rFonts w:cs="Arial"/>
          <w:b/>
          <w:color w:val="000000"/>
          <w:sz w:val="20"/>
          <w:szCs w:val="20"/>
        </w:rPr>
      </w:pPr>
    </w:p>
    <w:p w14:paraId="658543C3" w14:textId="44858B9F" w:rsidR="003D5C29" w:rsidRDefault="003D5C29">
      <w:pPr>
        <w:jc w:val="left"/>
        <w:rPr>
          <w:rFonts w:cs="Arial"/>
          <w:color w:val="000000"/>
          <w:sz w:val="20"/>
          <w:szCs w:val="20"/>
        </w:rPr>
      </w:pPr>
      <w:r>
        <w:rPr>
          <w:rFonts w:cs="Arial"/>
          <w:b/>
          <w:color w:val="000000"/>
          <w:sz w:val="20"/>
          <w:szCs w:val="20"/>
        </w:rPr>
        <w:t>JEC</w:t>
      </w:r>
      <w:r>
        <w:rPr>
          <w:rFonts w:cs="Arial"/>
          <w:color w:val="000000"/>
          <w:sz w:val="20"/>
          <w:szCs w:val="20"/>
        </w:rPr>
        <w:t>: Juizado Especial Cível.</w:t>
      </w:r>
    </w:p>
    <w:p w14:paraId="3C2AD388" w14:textId="77777777" w:rsidR="003D5C29" w:rsidRDefault="003D5C29">
      <w:pPr>
        <w:jc w:val="left"/>
        <w:rPr>
          <w:rFonts w:cs="Arial"/>
          <w:color w:val="000000"/>
          <w:sz w:val="20"/>
          <w:szCs w:val="20"/>
        </w:rPr>
      </w:pPr>
    </w:p>
    <w:p w14:paraId="52702FA6" w14:textId="5EA4ECCC" w:rsidR="003D5C29" w:rsidRDefault="00497A2B">
      <w:pPr>
        <w:jc w:val="left"/>
        <w:rPr>
          <w:rFonts w:cs="Arial"/>
          <w:color w:val="000000"/>
          <w:sz w:val="20"/>
          <w:szCs w:val="20"/>
        </w:rPr>
      </w:pPr>
      <w:r w:rsidRPr="00497A2B">
        <w:rPr>
          <w:rFonts w:cs="Arial"/>
          <w:b/>
          <w:color w:val="000000"/>
          <w:sz w:val="20"/>
          <w:szCs w:val="20"/>
        </w:rPr>
        <w:t>Lookup</w:t>
      </w:r>
      <w:r>
        <w:rPr>
          <w:rFonts w:cs="Arial"/>
          <w:color w:val="000000"/>
          <w:sz w:val="20"/>
          <w:szCs w:val="20"/>
        </w:rPr>
        <w:t xml:space="preserve">: </w:t>
      </w:r>
      <w:r w:rsidR="00F21DE1">
        <w:rPr>
          <w:rFonts w:cs="Arial"/>
          <w:color w:val="000000"/>
          <w:sz w:val="20"/>
          <w:szCs w:val="20"/>
        </w:rPr>
        <w:t>E</w:t>
      </w:r>
      <w:r>
        <w:rPr>
          <w:rFonts w:cs="Arial"/>
          <w:color w:val="000000"/>
          <w:sz w:val="20"/>
          <w:szCs w:val="20"/>
        </w:rPr>
        <w:t>strutura do RAID FMS utilizada para manter objetos em memória.</w:t>
      </w:r>
    </w:p>
    <w:p w14:paraId="2F0857AB" w14:textId="77777777" w:rsidR="003D5C29" w:rsidRDefault="003D5C29">
      <w:pPr>
        <w:jc w:val="left"/>
        <w:rPr>
          <w:rFonts w:cs="Arial"/>
          <w:color w:val="000000"/>
          <w:sz w:val="20"/>
          <w:szCs w:val="20"/>
        </w:rPr>
      </w:pPr>
    </w:p>
    <w:p w14:paraId="3A6BEE35" w14:textId="77777777" w:rsidR="00F34A0F" w:rsidRDefault="003D5C29">
      <w:pPr>
        <w:jc w:val="left"/>
        <w:rPr>
          <w:rFonts w:cs="Arial"/>
          <w:color w:val="000000"/>
          <w:sz w:val="20"/>
          <w:szCs w:val="20"/>
        </w:rPr>
      </w:pPr>
      <w:r>
        <w:rPr>
          <w:rFonts w:cs="Arial"/>
          <w:b/>
          <w:color w:val="000000"/>
          <w:sz w:val="20"/>
          <w:szCs w:val="20"/>
        </w:rPr>
        <w:t>NCOI</w:t>
      </w:r>
      <w:r>
        <w:rPr>
          <w:rFonts w:cs="Arial"/>
          <w:color w:val="000000"/>
          <w:sz w:val="20"/>
          <w:szCs w:val="20"/>
        </w:rPr>
        <w:t>: Não Conhece Oi.</w:t>
      </w:r>
    </w:p>
    <w:p w14:paraId="3AA96ABC" w14:textId="77777777" w:rsidR="002B0CA4" w:rsidRDefault="002B0CA4">
      <w:pPr>
        <w:jc w:val="left"/>
        <w:rPr>
          <w:rFonts w:cs="Arial"/>
          <w:color w:val="000000"/>
          <w:sz w:val="20"/>
          <w:szCs w:val="20"/>
        </w:rPr>
      </w:pPr>
    </w:p>
    <w:p w14:paraId="107089A3" w14:textId="76E7A7BC" w:rsidR="002B0CA4" w:rsidRDefault="002B0CA4">
      <w:pPr>
        <w:jc w:val="left"/>
        <w:rPr>
          <w:rFonts w:cs="Arial"/>
          <w:color w:val="000000"/>
          <w:sz w:val="20"/>
          <w:szCs w:val="20"/>
        </w:rPr>
      </w:pPr>
      <w:r>
        <w:rPr>
          <w:rFonts w:cs="Arial"/>
          <w:b/>
          <w:color w:val="000000"/>
          <w:sz w:val="20"/>
          <w:szCs w:val="20"/>
        </w:rPr>
        <w:t>Planilhão BPO</w:t>
      </w:r>
      <w:r>
        <w:rPr>
          <w:rFonts w:cs="Arial"/>
          <w:color w:val="000000"/>
          <w:sz w:val="20"/>
          <w:szCs w:val="20"/>
        </w:rPr>
        <w:t>: Arquivo com casos identificados de fraude.</w:t>
      </w:r>
    </w:p>
    <w:p w14:paraId="518562B7" w14:textId="77777777" w:rsidR="002B0CA4" w:rsidRDefault="002B0CA4">
      <w:pPr>
        <w:jc w:val="left"/>
        <w:rPr>
          <w:rFonts w:cs="Arial"/>
          <w:color w:val="000000"/>
          <w:sz w:val="20"/>
          <w:szCs w:val="20"/>
        </w:rPr>
      </w:pPr>
    </w:p>
    <w:p w14:paraId="0528EC9D" w14:textId="1EF8A9BD" w:rsidR="002B0CA4" w:rsidRDefault="002B0CA4">
      <w:pPr>
        <w:jc w:val="left"/>
        <w:rPr>
          <w:rFonts w:cs="Arial"/>
          <w:color w:val="000000"/>
          <w:sz w:val="20"/>
          <w:szCs w:val="20"/>
        </w:rPr>
      </w:pPr>
      <w:r>
        <w:rPr>
          <w:rFonts w:cs="Arial"/>
          <w:b/>
          <w:color w:val="000000"/>
          <w:sz w:val="20"/>
          <w:szCs w:val="20"/>
        </w:rPr>
        <w:t>PDV</w:t>
      </w:r>
      <w:r>
        <w:rPr>
          <w:rFonts w:cs="Arial"/>
          <w:color w:val="000000"/>
          <w:sz w:val="20"/>
          <w:szCs w:val="20"/>
        </w:rPr>
        <w:t>: Ponto de Venda.</w:t>
      </w:r>
    </w:p>
    <w:p w14:paraId="44946943" w14:textId="77777777" w:rsidR="002B0CA4" w:rsidRDefault="002B0CA4">
      <w:pPr>
        <w:jc w:val="left"/>
        <w:rPr>
          <w:rFonts w:cs="Arial"/>
          <w:color w:val="000000"/>
          <w:sz w:val="20"/>
          <w:szCs w:val="20"/>
        </w:rPr>
      </w:pPr>
    </w:p>
    <w:p w14:paraId="0C9712A0" w14:textId="7B130ED7" w:rsidR="002B0CA4" w:rsidRDefault="002B0CA4">
      <w:pPr>
        <w:jc w:val="left"/>
        <w:rPr>
          <w:rFonts w:cs="Arial"/>
          <w:color w:val="000000"/>
          <w:sz w:val="20"/>
          <w:szCs w:val="20"/>
        </w:rPr>
      </w:pPr>
      <w:r>
        <w:rPr>
          <w:rFonts w:cs="Arial"/>
          <w:b/>
          <w:color w:val="000000"/>
          <w:sz w:val="20"/>
          <w:szCs w:val="20"/>
        </w:rPr>
        <w:t>RAID</w:t>
      </w:r>
      <w:r>
        <w:rPr>
          <w:rFonts w:cs="Arial"/>
          <w:color w:val="000000"/>
          <w:sz w:val="20"/>
          <w:szCs w:val="20"/>
        </w:rPr>
        <w:t>: Sistema WeDo para controle de Fraude e Garantia da Receita.</w:t>
      </w:r>
    </w:p>
    <w:p w14:paraId="23CD0E94" w14:textId="77777777" w:rsidR="00F34A0F" w:rsidRDefault="00F34A0F">
      <w:pPr>
        <w:jc w:val="left"/>
        <w:rPr>
          <w:rFonts w:cs="Arial"/>
          <w:color w:val="000000"/>
          <w:sz w:val="20"/>
          <w:szCs w:val="20"/>
        </w:rPr>
      </w:pPr>
    </w:p>
    <w:p w14:paraId="04E1F7C8" w14:textId="2D03C7A0" w:rsidR="00F34A0F" w:rsidRDefault="00F34A0F">
      <w:pPr>
        <w:jc w:val="left"/>
        <w:rPr>
          <w:rFonts w:cs="Arial"/>
          <w:color w:val="000000"/>
          <w:sz w:val="20"/>
          <w:szCs w:val="20"/>
        </w:rPr>
      </w:pPr>
      <w:r>
        <w:rPr>
          <w:rFonts w:cs="Arial"/>
          <w:b/>
          <w:color w:val="000000"/>
          <w:sz w:val="20"/>
          <w:szCs w:val="20"/>
        </w:rPr>
        <w:t>Serasa</w:t>
      </w:r>
      <w:r>
        <w:rPr>
          <w:rFonts w:cs="Arial"/>
          <w:color w:val="000000"/>
          <w:sz w:val="20"/>
          <w:szCs w:val="20"/>
        </w:rPr>
        <w:t>: E</w:t>
      </w:r>
      <w:r>
        <w:rPr>
          <w:rFonts w:cs="Arial"/>
          <w:color w:val="222222"/>
          <w:sz w:val="20"/>
          <w:szCs w:val="20"/>
          <w:shd w:val="clear" w:color="auto" w:fill="FFFFFF"/>
        </w:rPr>
        <w:t>mpresa brasileira de análises e informações para decisões de crédito e apoio a negócios</w:t>
      </w:r>
    </w:p>
    <w:p w14:paraId="6BEB5958" w14:textId="77777777" w:rsidR="00F34A0F" w:rsidRDefault="00F34A0F">
      <w:pPr>
        <w:jc w:val="left"/>
        <w:rPr>
          <w:rFonts w:cs="Arial"/>
          <w:color w:val="000000"/>
          <w:sz w:val="20"/>
          <w:szCs w:val="20"/>
        </w:rPr>
      </w:pPr>
    </w:p>
    <w:p w14:paraId="4CB28E3F" w14:textId="1248E80B" w:rsidR="002B0CA4" w:rsidRDefault="002B0CA4">
      <w:pPr>
        <w:jc w:val="left"/>
        <w:rPr>
          <w:rFonts w:cs="Arial"/>
          <w:color w:val="000000"/>
          <w:sz w:val="20"/>
          <w:szCs w:val="20"/>
        </w:rPr>
      </w:pPr>
      <w:r>
        <w:rPr>
          <w:rFonts w:cs="Arial"/>
          <w:b/>
          <w:color w:val="000000"/>
          <w:sz w:val="20"/>
          <w:szCs w:val="20"/>
        </w:rPr>
        <w:t>SIAF</w:t>
      </w:r>
      <w:r>
        <w:rPr>
          <w:rFonts w:cs="Arial"/>
          <w:color w:val="000000"/>
          <w:sz w:val="20"/>
          <w:szCs w:val="20"/>
        </w:rPr>
        <w:t>: Sistema Integrado Anti Fraude desenvolvido em parceria com as associadas da ABR Telecom.</w:t>
      </w:r>
    </w:p>
    <w:p w14:paraId="7907EFB5" w14:textId="77777777" w:rsidR="002B0CA4" w:rsidRDefault="002B0CA4">
      <w:pPr>
        <w:jc w:val="left"/>
        <w:rPr>
          <w:rFonts w:cs="Arial"/>
          <w:color w:val="000000"/>
          <w:sz w:val="20"/>
          <w:szCs w:val="20"/>
        </w:rPr>
      </w:pPr>
    </w:p>
    <w:p w14:paraId="0B14AFF0" w14:textId="77777777" w:rsidR="005A6910" w:rsidRDefault="00F34A0F">
      <w:pPr>
        <w:jc w:val="left"/>
        <w:rPr>
          <w:rFonts w:cs="Arial"/>
          <w:color w:val="000000"/>
          <w:sz w:val="20"/>
          <w:szCs w:val="20"/>
        </w:rPr>
      </w:pPr>
      <w:r>
        <w:rPr>
          <w:rFonts w:cs="Arial"/>
          <w:b/>
          <w:color w:val="000000"/>
          <w:sz w:val="20"/>
          <w:szCs w:val="20"/>
        </w:rPr>
        <w:t>SINN</w:t>
      </w:r>
      <w:r>
        <w:rPr>
          <w:rFonts w:cs="Arial"/>
          <w:color w:val="000000"/>
          <w:sz w:val="20"/>
          <w:szCs w:val="20"/>
        </w:rPr>
        <w:t>: Sistema CRM de vendas Oi TV.</w:t>
      </w:r>
    </w:p>
    <w:p w14:paraId="4149545B" w14:textId="77777777" w:rsidR="005A6910" w:rsidRDefault="005A6910">
      <w:pPr>
        <w:jc w:val="left"/>
        <w:rPr>
          <w:rFonts w:cs="Arial"/>
          <w:color w:val="000000"/>
          <w:sz w:val="20"/>
          <w:szCs w:val="20"/>
        </w:rPr>
      </w:pPr>
    </w:p>
    <w:p w14:paraId="68E01737" w14:textId="1BB1D108" w:rsidR="005A6910" w:rsidRPr="005A6910" w:rsidRDefault="005A6910">
      <w:pPr>
        <w:jc w:val="left"/>
        <w:rPr>
          <w:rFonts w:cs="Arial"/>
          <w:b/>
          <w:color w:val="000000"/>
          <w:sz w:val="20"/>
          <w:szCs w:val="20"/>
        </w:rPr>
      </w:pPr>
      <w:r w:rsidRPr="005A6910">
        <w:rPr>
          <w:rFonts w:cs="Arial"/>
          <w:b/>
          <w:color w:val="000000"/>
          <w:sz w:val="20"/>
          <w:szCs w:val="20"/>
        </w:rPr>
        <w:t xml:space="preserve">Printar:  </w:t>
      </w:r>
      <w:r w:rsidRPr="005A6910">
        <w:rPr>
          <w:rFonts w:cs="Arial"/>
          <w:color w:val="000000"/>
          <w:sz w:val="20"/>
          <w:szCs w:val="20"/>
        </w:rPr>
        <w:t>Exibir dados nas telas do RAID FMS</w:t>
      </w:r>
      <w:r w:rsidR="003178C5" w:rsidRPr="005A6910">
        <w:rPr>
          <w:rFonts w:cs="Arial"/>
          <w:b/>
          <w:color w:val="000000"/>
          <w:sz w:val="20"/>
          <w:szCs w:val="20"/>
        </w:rPr>
        <w:br w:type="page"/>
      </w:r>
    </w:p>
    <w:p w14:paraId="3A8FDC26" w14:textId="08546806" w:rsidR="003178C5" w:rsidRPr="00881F78" w:rsidRDefault="003178C5" w:rsidP="00B35A58">
      <w:pPr>
        <w:pStyle w:val="Heading1"/>
        <w:numPr>
          <w:ilvl w:val="0"/>
          <w:numId w:val="7"/>
        </w:numPr>
      </w:pPr>
      <w:bookmarkStart w:id="200" w:name="_Toc499303985"/>
      <w:r>
        <w:lastRenderedPageBreak/>
        <w:t>Referências</w:t>
      </w:r>
      <w:bookmarkEnd w:id="200"/>
    </w:p>
    <w:p w14:paraId="1AD8832D" w14:textId="77777777" w:rsidR="003178C5" w:rsidRDefault="003178C5" w:rsidP="003178C5">
      <w:pPr>
        <w:rPr>
          <w:rFonts w:cs="Arial"/>
          <w:color w:val="000000"/>
          <w:sz w:val="20"/>
          <w:szCs w:val="20"/>
        </w:rPr>
      </w:pPr>
    </w:p>
    <w:p w14:paraId="232FB07F" w14:textId="77777777" w:rsidR="0077118C" w:rsidRPr="0077118C" w:rsidRDefault="0077118C" w:rsidP="008C752D">
      <w:pPr>
        <w:pStyle w:val="ListParagraph"/>
        <w:numPr>
          <w:ilvl w:val="0"/>
          <w:numId w:val="20"/>
        </w:numPr>
        <w:rPr>
          <w:rFonts w:cs="Arial"/>
          <w:color w:val="000000"/>
          <w:szCs w:val="20"/>
          <w:lang w:val="pt-BR"/>
        </w:rPr>
      </w:pPr>
      <w:r w:rsidRPr="0077118C">
        <w:rPr>
          <w:rFonts w:cs="Arial"/>
          <w:color w:val="000000"/>
          <w:szCs w:val="20"/>
          <w:lang w:val="pt-BR"/>
        </w:rPr>
        <w:t>Fontes_de_dados_onda_V2.xlsx</w:t>
      </w:r>
    </w:p>
    <w:p w14:paraId="7792ABE9" w14:textId="0A73929B" w:rsidR="0077118C" w:rsidRPr="00E036F4" w:rsidRDefault="0077118C" w:rsidP="008C752D">
      <w:pPr>
        <w:pStyle w:val="ListParagraph"/>
        <w:numPr>
          <w:ilvl w:val="0"/>
          <w:numId w:val="20"/>
        </w:numPr>
        <w:rPr>
          <w:rFonts w:cs="Arial"/>
          <w:color w:val="000000"/>
          <w:szCs w:val="20"/>
          <w:lang w:val="pt-BR"/>
        </w:rPr>
      </w:pPr>
      <w:r w:rsidRPr="00E036F4">
        <w:rPr>
          <w:rFonts w:cs="Arial"/>
          <w:color w:val="000000"/>
          <w:szCs w:val="20"/>
          <w:lang w:val="pt-BR"/>
        </w:rPr>
        <w:t xml:space="preserve">PRJ00025351 - </w:t>
      </w:r>
      <w:r w:rsidR="00021D5E" w:rsidRPr="00E036F4">
        <w:rPr>
          <w:rFonts w:cs="Arial"/>
          <w:color w:val="000000"/>
          <w:szCs w:val="20"/>
          <w:lang w:val="pt-BR"/>
        </w:rPr>
        <w:t>Novo Antifraude RAID-FMS_SD_V1.2</w:t>
      </w:r>
      <w:r w:rsidRPr="00E036F4">
        <w:rPr>
          <w:rFonts w:cs="Arial"/>
          <w:color w:val="000000"/>
          <w:szCs w:val="20"/>
          <w:lang w:val="pt-BR"/>
        </w:rPr>
        <w:t>.xlsm</w:t>
      </w:r>
    </w:p>
    <w:p w14:paraId="22F9AB42" w14:textId="77777777" w:rsidR="004A40E9" w:rsidRDefault="004A40E9" w:rsidP="003178C5">
      <w:pPr>
        <w:rPr>
          <w:rFonts w:cs="Arial"/>
          <w:color w:val="000000"/>
          <w:sz w:val="20"/>
          <w:szCs w:val="20"/>
        </w:rPr>
      </w:pPr>
    </w:p>
    <w:p w14:paraId="5F2BCD9B" w14:textId="77777777" w:rsidR="004A40E9" w:rsidRDefault="004A40E9" w:rsidP="003178C5">
      <w:pPr>
        <w:rPr>
          <w:rFonts w:cs="Arial"/>
          <w:color w:val="000000"/>
          <w:sz w:val="20"/>
          <w:szCs w:val="20"/>
        </w:rPr>
      </w:pPr>
    </w:p>
    <w:p w14:paraId="2E7B89DA" w14:textId="30FC5C70" w:rsidR="0057484D" w:rsidRDefault="0057484D" w:rsidP="003178C5">
      <w:pPr>
        <w:rPr>
          <w:rFonts w:cs="Arial"/>
          <w:color w:val="000000"/>
          <w:sz w:val="20"/>
          <w:szCs w:val="20"/>
        </w:rPr>
      </w:pPr>
    </w:p>
    <w:p w14:paraId="73B3760B" w14:textId="77777777" w:rsidR="0057484D" w:rsidRPr="0057484D" w:rsidRDefault="0057484D" w:rsidP="0057484D">
      <w:pPr>
        <w:rPr>
          <w:rFonts w:cs="Arial"/>
          <w:sz w:val="20"/>
          <w:szCs w:val="20"/>
        </w:rPr>
      </w:pPr>
    </w:p>
    <w:p w14:paraId="7C134A11" w14:textId="77777777" w:rsidR="0057484D" w:rsidRPr="0057484D" w:rsidRDefault="0057484D" w:rsidP="0057484D">
      <w:pPr>
        <w:rPr>
          <w:rFonts w:cs="Arial"/>
          <w:sz w:val="20"/>
          <w:szCs w:val="20"/>
        </w:rPr>
      </w:pPr>
    </w:p>
    <w:p w14:paraId="1CA0F8F4" w14:textId="77777777" w:rsidR="0057484D" w:rsidRPr="0057484D" w:rsidRDefault="0057484D" w:rsidP="0057484D">
      <w:pPr>
        <w:rPr>
          <w:rFonts w:cs="Arial"/>
          <w:sz w:val="20"/>
          <w:szCs w:val="20"/>
        </w:rPr>
      </w:pPr>
    </w:p>
    <w:p w14:paraId="24FCE2E9" w14:textId="77777777" w:rsidR="0057484D" w:rsidRPr="0057484D" w:rsidRDefault="0057484D" w:rsidP="0057484D">
      <w:pPr>
        <w:rPr>
          <w:rFonts w:cs="Arial"/>
          <w:sz w:val="20"/>
          <w:szCs w:val="20"/>
        </w:rPr>
      </w:pPr>
    </w:p>
    <w:p w14:paraId="69AC1E40" w14:textId="77777777" w:rsidR="0057484D" w:rsidRPr="0057484D" w:rsidRDefault="0057484D" w:rsidP="0057484D">
      <w:pPr>
        <w:rPr>
          <w:rFonts w:cs="Arial"/>
          <w:sz w:val="20"/>
          <w:szCs w:val="20"/>
        </w:rPr>
      </w:pPr>
    </w:p>
    <w:p w14:paraId="3407765D" w14:textId="77777777" w:rsidR="0057484D" w:rsidRPr="0057484D" w:rsidRDefault="0057484D" w:rsidP="0057484D">
      <w:pPr>
        <w:rPr>
          <w:rFonts w:cs="Arial"/>
          <w:sz w:val="20"/>
          <w:szCs w:val="20"/>
        </w:rPr>
      </w:pPr>
    </w:p>
    <w:p w14:paraId="527BE4A2" w14:textId="77777777" w:rsidR="0057484D" w:rsidRPr="0057484D" w:rsidRDefault="0057484D" w:rsidP="0057484D">
      <w:pPr>
        <w:rPr>
          <w:rFonts w:cs="Arial"/>
          <w:sz w:val="20"/>
          <w:szCs w:val="20"/>
        </w:rPr>
      </w:pPr>
    </w:p>
    <w:p w14:paraId="53C3FC07" w14:textId="77777777" w:rsidR="0057484D" w:rsidRPr="0057484D" w:rsidRDefault="0057484D" w:rsidP="0057484D">
      <w:pPr>
        <w:rPr>
          <w:rFonts w:cs="Arial"/>
          <w:sz w:val="20"/>
          <w:szCs w:val="20"/>
        </w:rPr>
      </w:pPr>
    </w:p>
    <w:p w14:paraId="7BD98D02" w14:textId="77777777" w:rsidR="0057484D" w:rsidRPr="0057484D" w:rsidRDefault="0057484D" w:rsidP="0057484D">
      <w:pPr>
        <w:rPr>
          <w:rFonts w:cs="Arial"/>
          <w:sz w:val="20"/>
          <w:szCs w:val="20"/>
        </w:rPr>
      </w:pPr>
    </w:p>
    <w:p w14:paraId="755B5709" w14:textId="77777777" w:rsidR="0057484D" w:rsidRPr="0057484D" w:rsidRDefault="0057484D" w:rsidP="0057484D">
      <w:pPr>
        <w:rPr>
          <w:rFonts w:cs="Arial"/>
          <w:sz w:val="20"/>
          <w:szCs w:val="20"/>
        </w:rPr>
      </w:pPr>
    </w:p>
    <w:p w14:paraId="09A963E2" w14:textId="77777777" w:rsidR="0057484D" w:rsidRPr="0057484D" w:rsidRDefault="0057484D" w:rsidP="0057484D">
      <w:pPr>
        <w:rPr>
          <w:rFonts w:cs="Arial"/>
          <w:sz w:val="20"/>
          <w:szCs w:val="20"/>
        </w:rPr>
      </w:pPr>
    </w:p>
    <w:p w14:paraId="658F8899" w14:textId="77777777" w:rsidR="0057484D" w:rsidRPr="0057484D" w:rsidRDefault="0057484D" w:rsidP="0057484D">
      <w:pPr>
        <w:rPr>
          <w:rFonts w:cs="Arial"/>
          <w:sz w:val="20"/>
          <w:szCs w:val="20"/>
        </w:rPr>
      </w:pPr>
    </w:p>
    <w:p w14:paraId="793DB4AA" w14:textId="77777777" w:rsidR="0057484D" w:rsidRPr="0057484D" w:rsidRDefault="0057484D" w:rsidP="0057484D">
      <w:pPr>
        <w:rPr>
          <w:rFonts w:cs="Arial"/>
          <w:sz w:val="20"/>
          <w:szCs w:val="20"/>
        </w:rPr>
      </w:pPr>
    </w:p>
    <w:p w14:paraId="365BBC03" w14:textId="77777777" w:rsidR="0057484D" w:rsidRPr="0057484D" w:rsidRDefault="0057484D" w:rsidP="0057484D">
      <w:pPr>
        <w:rPr>
          <w:rFonts w:cs="Arial"/>
          <w:sz w:val="20"/>
          <w:szCs w:val="20"/>
        </w:rPr>
      </w:pPr>
    </w:p>
    <w:p w14:paraId="14BDCD06" w14:textId="77777777" w:rsidR="0057484D" w:rsidRPr="0057484D" w:rsidRDefault="0057484D" w:rsidP="0057484D">
      <w:pPr>
        <w:rPr>
          <w:rFonts w:cs="Arial"/>
          <w:sz w:val="20"/>
          <w:szCs w:val="20"/>
        </w:rPr>
      </w:pPr>
    </w:p>
    <w:p w14:paraId="50A44345" w14:textId="77777777" w:rsidR="0057484D" w:rsidRPr="0057484D" w:rsidRDefault="0057484D" w:rsidP="0057484D">
      <w:pPr>
        <w:rPr>
          <w:rFonts w:cs="Arial"/>
          <w:sz w:val="20"/>
          <w:szCs w:val="20"/>
        </w:rPr>
      </w:pPr>
    </w:p>
    <w:p w14:paraId="79E90165" w14:textId="77777777" w:rsidR="0057484D" w:rsidRPr="0057484D" w:rsidRDefault="0057484D" w:rsidP="0057484D">
      <w:pPr>
        <w:rPr>
          <w:rFonts w:cs="Arial"/>
          <w:sz w:val="20"/>
          <w:szCs w:val="20"/>
        </w:rPr>
      </w:pPr>
    </w:p>
    <w:p w14:paraId="1CDA94AF" w14:textId="77777777" w:rsidR="0057484D" w:rsidRPr="0057484D" w:rsidRDefault="0057484D" w:rsidP="0057484D">
      <w:pPr>
        <w:rPr>
          <w:rFonts w:cs="Arial"/>
          <w:sz w:val="20"/>
          <w:szCs w:val="20"/>
        </w:rPr>
      </w:pPr>
    </w:p>
    <w:p w14:paraId="34AA35B8" w14:textId="77777777" w:rsidR="0057484D" w:rsidRPr="0057484D" w:rsidRDefault="0057484D" w:rsidP="0057484D">
      <w:pPr>
        <w:rPr>
          <w:rFonts w:cs="Arial"/>
          <w:sz w:val="20"/>
          <w:szCs w:val="20"/>
        </w:rPr>
      </w:pPr>
    </w:p>
    <w:p w14:paraId="06A2E440" w14:textId="77777777" w:rsidR="0057484D" w:rsidRPr="0057484D" w:rsidRDefault="0057484D" w:rsidP="0057484D">
      <w:pPr>
        <w:rPr>
          <w:rFonts w:cs="Arial"/>
          <w:sz w:val="20"/>
          <w:szCs w:val="20"/>
        </w:rPr>
      </w:pPr>
    </w:p>
    <w:p w14:paraId="55656384" w14:textId="77777777" w:rsidR="0057484D" w:rsidRPr="0057484D" w:rsidRDefault="0057484D" w:rsidP="0057484D">
      <w:pPr>
        <w:rPr>
          <w:rFonts w:cs="Arial"/>
          <w:sz w:val="20"/>
          <w:szCs w:val="20"/>
        </w:rPr>
      </w:pPr>
    </w:p>
    <w:p w14:paraId="108DD1AE" w14:textId="77777777" w:rsidR="0057484D" w:rsidRPr="0057484D" w:rsidRDefault="0057484D" w:rsidP="0057484D">
      <w:pPr>
        <w:rPr>
          <w:rFonts w:cs="Arial"/>
          <w:sz w:val="20"/>
          <w:szCs w:val="20"/>
        </w:rPr>
      </w:pPr>
    </w:p>
    <w:p w14:paraId="5C9A6959" w14:textId="77777777" w:rsidR="0057484D" w:rsidRPr="0057484D" w:rsidRDefault="0057484D" w:rsidP="0057484D">
      <w:pPr>
        <w:rPr>
          <w:rFonts w:cs="Arial"/>
          <w:sz w:val="20"/>
          <w:szCs w:val="20"/>
        </w:rPr>
      </w:pPr>
    </w:p>
    <w:p w14:paraId="644435F6" w14:textId="77777777" w:rsidR="0057484D" w:rsidRPr="0057484D" w:rsidRDefault="0057484D" w:rsidP="0057484D">
      <w:pPr>
        <w:rPr>
          <w:rFonts w:cs="Arial"/>
          <w:sz w:val="20"/>
          <w:szCs w:val="20"/>
        </w:rPr>
      </w:pPr>
    </w:p>
    <w:p w14:paraId="019765E8" w14:textId="77777777" w:rsidR="0057484D" w:rsidRPr="0057484D" w:rsidRDefault="0057484D" w:rsidP="0057484D">
      <w:pPr>
        <w:rPr>
          <w:rFonts w:cs="Arial"/>
          <w:sz w:val="20"/>
          <w:szCs w:val="20"/>
        </w:rPr>
      </w:pPr>
    </w:p>
    <w:p w14:paraId="6730EFC5" w14:textId="77777777" w:rsidR="0057484D" w:rsidRPr="0057484D" w:rsidRDefault="0057484D" w:rsidP="0057484D">
      <w:pPr>
        <w:rPr>
          <w:rFonts w:cs="Arial"/>
          <w:sz w:val="20"/>
          <w:szCs w:val="20"/>
        </w:rPr>
      </w:pPr>
    </w:p>
    <w:p w14:paraId="3C2D0DE6" w14:textId="77777777" w:rsidR="0057484D" w:rsidRPr="0057484D" w:rsidRDefault="0057484D" w:rsidP="0057484D">
      <w:pPr>
        <w:rPr>
          <w:rFonts w:cs="Arial"/>
          <w:sz w:val="20"/>
          <w:szCs w:val="20"/>
        </w:rPr>
      </w:pPr>
    </w:p>
    <w:p w14:paraId="352B234C" w14:textId="77777777" w:rsidR="0057484D" w:rsidRPr="0057484D" w:rsidRDefault="0057484D" w:rsidP="0057484D">
      <w:pPr>
        <w:rPr>
          <w:rFonts w:cs="Arial"/>
          <w:sz w:val="20"/>
          <w:szCs w:val="20"/>
        </w:rPr>
      </w:pPr>
    </w:p>
    <w:p w14:paraId="3F23034C" w14:textId="77777777" w:rsidR="0057484D" w:rsidRPr="0057484D" w:rsidRDefault="0057484D" w:rsidP="0057484D">
      <w:pPr>
        <w:rPr>
          <w:rFonts w:cs="Arial"/>
          <w:sz w:val="20"/>
          <w:szCs w:val="20"/>
        </w:rPr>
      </w:pPr>
    </w:p>
    <w:p w14:paraId="339A9DDE" w14:textId="77777777" w:rsidR="0057484D" w:rsidRPr="0057484D" w:rsidRDefault="0057484D" w:rsidP="0057484D">
      <w:pPr>
        <w:rPr>
          <w:rFonts w:cs="Arial"/>
          <w:sz w:val="20"/>
          <w:szCs w:val="20"/>
        </w:rPr>
      </w:pPr>
    </w:p>
    <w:p w14:paraId="1C9DA662" w14:textId="77777777" w:rsidR="0057484D" w:rsidRPr="0057484D" w:rsidRDefault="0057484D" w:rsidP="0057484D">
      <w:pPr>
        <w:rPr>
          <w:rFonts w:cs="Arial"/>
          <w:sz w:val="20"/>
          <w:szCs w:val="20"/>
        </w:rPr>
      </w:pPr>
    </w:p>
    <w:p w14:paraId="3C998074" w14:textId="77777777" w:rsidR="0057484D" w:rsidRPr="0057484D" w:rsidRDefault="0057484D" w:rsidP="0057484D">
      <w:pPr>
        <w:rPr>
          <w:rFonts w:cs="Arial"/>
          <w:sz w:val="20"/>
          <w:szCs w:val="20"/>
        </w:rPr>
      </w:pPr>
    </w:p>
    <w:p w14:paraId="5C72F9D8" w14:textId="67E1A8A5" w:rsidR="0057484D" w:rsidRDefault="0057484D" w:rsidP="0057484D">
      <w:pPr>
        <w:rPr>
          <w:rFonts w:cs="Arial"/>
          <w:sz w:val="20"/>
          <w:szCs w:val="20"/>
        </w:rPr>
      </w:pPr>
    </w:p>
    <w:p w14:paraId="570FBF38" w14:textId="1227BC29" w:rsidR="0057484D" w:rsidRDefault="0057484D" w:rsidP="0057484D">
      <w:pPr>
        <w:rPr>
          <w:rFonts w:cs="Arial"/>
          <w:sz w:val="20"/>
          <w:szCs w:val="20"/>
        </w:rPr>
      </w:pPr>
    </w:p>
    <w:p w14:paraId="196A2B31" w14:textId="1907B66B" w:rsidR="0057484D" w:rsidRDefault="0057484D" w:rsidP="0057484D">
      <w:pPr>
        <w:rPr>
          <w:rFonts w:cs="Arial"/>
          <w:sz w:val="20"/>
          <w:szCs w:val="20"/>
        </w:rPr>
      </w:pPr>
    </w:p>
    <w:p w14:paraId="57EDE283" w14:textId="77777777" w:rsidR="004A40E9" w:rsidRPr="0057484D" w:rsidRDefault="004A40E9" w:rsidP="0057484D">
      <w:pPr>
        <w:jc w:val="center"/>
        <w:rPr>
          <w:rFonts w:cs="Arial"/>
          <w:sz w:val="20"/>
          <w:szCs w:val="20"/>
        </w:rPr>
      </w:pPr>
    </w:p>
    <w:sectPr w:rsidR="004A40E9" w:rsidRPr="0057484D" w:rsidSect="00361070">
      <w:headerReference w:type="default" r:id="rId101"/>
      <w:footerReference w:type="default" r:id="rId102"/>
      <w:pgSz w:w="12240" w:h="15840"/>
      <w:pgMar w:top="1440" w:right="1041" w:bottom="1440" w:left="993" w:header="720" w:footer="44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9CE38" w14:textId="77777777" w:rsidR="00B94F2C" w:rsidRDefault="00B94F2C">
      <w:r>
        <w:separator/>
      </w:r>
    </w:p>
    <w:p w14:paraId="1AF8F77D" w14:textId="77777777" w:rsidR="00B94F2C" w:rsidRDefault="00B94F2C"/>
  </w:endnote>
  <w:endnote w:type="continuationSeparator" w:id="0">
    <w:p w14:paraId="6604ACA6" w14:textId="77777777" w:rsidR="00B94F2C" w:rsidRDefault="00B94F2C">
      <w:r>
        <w:continuationSeparator/>
      </w:r>
    </w:p>
    <w:p w14:paraId="5C605ADB" w14:textId="77777777" w:rsidR="00B94F2C" w:rsidRDefault="00B94F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FB4FE" w14:textId="77777777" w:rsidR="00BD02EF" w:rsidRPr="00304415" w:rsidRDefault="00BD02EF" w:rsidP="00DA5820">
    <w:pPr>
      <w:pStyle w:val="Footer"/>
      <w:pBdr>
        <w:top w:val="single" w:sz="4" w:space="1" w:color="auto"/>
      </w:pBdr>
      <w:tabs>
        <w:tab w:val="left" w:pos="142"/>
        <w:tab w:val="left" w:pos="426"/>
        <w:tab w:val="left" w:pos="567"/>
      </w:tabs>
      <w:ind w:hanging="426"/>
      <w:rPr>
        <w:rFonts w:ascii="Calibri" w:hAnsi="Calibri" w:cs="Calibri"/>
        <w:b/>
        <w:lang w:val="pt-BR"/>
      </w:rPr>
    </w:pPr>
    <w:r w:rsidRPr="00304415">
      <w:rPr>
        <w:rFonts w:ascii="Calibri" w:hAnsi="Calibri" w:cs="Calibri"/>
        <w:b/>
        <w:lang w:val="pt-BR"/>
      </w:rPr>
      <w:t>*Atenção: Todos os campos marcados com asterisco são obrigatórios</w:t>
    </w:r>
  </w:p>
  <w:p w14:paraId="4D2F2CC5" w14:textId="77777777" w:rsidR="00BD02EF" w:rsidRPr="00304415" w:rsidRDefault="00BD02EF" w:rsidP="00DA5820">
    <w:pPr>
      <w:pStyle w:val="Footer"/>
      <w:tabs>
        <w:tab w:val="left" w:pos="142"/>
        <w:tab w:val="left" w:pos="426"/>
        <w:tab w:val="left" w:pos="567"/>
        <w:tab w:val="left" w:pos="709"/>
      </w:tabs>
      <w:ind w:hanging="426"/>
      <w:rPr>
        <w:rFonts w:ascii="Calibri" w:hAnsi="Calibri" w:cs="Calibri"/>
        <w:lang w:val="pt-BR"/>
      </w:rPr>
    </w:pPr>
    <w:r w:rsidRPr="00304415">
      <w:rPr>
        <w:rFonts w:ascii="Calibri" w:hAnsi="Calibri" w:cs="Calibri"/>
        <w:lang w:val="pt-BR"/>
      </w:rPr>
      <w:t>Versão do template: 1.0</w:t>
    </w:r>
  </w:p>
  <w:p w14:paraId="45390D39" w14:textId="77777777" w:rsidR="00BD02EF" w:rsidRDefault="00BD02EF" w:rsidP="00DA5820">
    <w:pPr>
      <w:pStyle w:val="Footer"/>
      <w:tabs>
        <w:tab w:val="left" w:pos="142"/>
        <w:tab w:val="left" w:pos="426"/>
        <w:tab w:val="left" w:pos="567"/>
        <w:tab w:val="left" w:pos="709"/>
      </w:tabs>
      <w:ind w:hanging="426"/>
      <w:rPr>
        <w:rFonts w:ascii="Calibri" w:hAnsi="Calibri" w:cs="Calibri"/>
        <w:lang w:val="pt-BR"/>
      </w:rPr>
    </w:pPr>
    <w:r w:rsidRPr="00304415">
      <w:rPr>
        <w:rFonts w:ascii="Calibri" w:hAnsi="Calibri" w:cs="Calibri"/>
        <w:lang w:val="pt-BR"/>
      </w:rPr>
      <w:t>Última Atualização do template: 05/12/2014</w:t>
    </w:r>
  </w:p>
  <w:p w14:paraId="04E1394D" w14:textId="77777777" w:rsidR="00BD02EF" w:rsidRPr="00304415" w:rsidRDefault="00BD02EF" w:rsidP="00DA5820">
    <w:pPr>
      <w:pStyle w:val="Footer"/>
      <w:jc w:val="center"/>
      <w:rPr>
        <w:rFonts w:ascii="Calibri" w:hAnsi="Calibri" w:cs="Calibri"/>
        <w:b/>
        <w:lang w:val="pt-BR"/>
      </w:rPr>
    </w:pPr>
    <w:r w:rsidRPr="00304415">
      <w:rPr>
        <w:rFonts w:ascii="Calibri" w:hAnsi="Calibri" w:cs="Calibri"/>
        <w:b/>
        <w:lang w:val="pt-BR"/>
      </w:rPr>
      <w:t>Documento confidencial e de propriedade da Oi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27895" w14:textId="77777777" w:rsidR="00BD02EF" w:rsidRPr="00304415" w:rsidRDefault="00BD02EF" w:rsidP="00DA5820">
    <w:pPr>
      <w:pStyle w:val="Footer"/>
      <w:pBdr>
        <w:top w:val="single" w:sz="4" w:space="1" w:color="auto"/>
      </w:pBdr>
      <w:tabs>
        <w:tab w:val="left" w:pos="142"/>
        <w:tab w:val="left" w:pos="426"/>
        <w:tab w:val="left" w:pos="567"/>
      </w:tabs>
      <w:ind w:hanging="426"/>
      <w:rPr>
        <w:rFonts w:ascii="Calibri" w:hAnsi="Calibri" w:cs="Calibri"/>
        <w:b/>
        <w:lang w:val="pt-BR"/>
      </w:rPr>
    </w:pPr>
    <w:r w:rsidRPr="00304415">
      <w:rPr>
        <w:rFonts w:ascii="Calibri" w:hAnsi="Calibri" w:cs="Calibri"/>
        <w:b/>
        <w:lang w:val="pt-BR"/>
      </w:rPr>
      <w:t>*Atenção: Todos os campos marcados com asterisco são obrigatórios</w:t>
    </w:r>
  </w:p>
  <w:p w14:paraId="7F98CEE1" w14:textId="77777777" w:rsidR="00BD02EF" w:rsidRPr="00304415" w:rsidRDefault="00BD02EF" w:rsidP="00DA5820">
    <w:pPr>
      <w:pStyle w:val="Footer"/>
      <w:tabs>
        <w:tab w:val="left" w:pos="142"/>
        <w:tab w:val="left" w:pos="426"/>
        <w:tab w:val="left" w:pos="567"/>
        <w:tab w:val="left" w:pos="709"/>
      </w:tabs>
      <w:ind w:hanging="426"/>
      <w:rPr>
        <w:rFonts w:ascii="Calibri" w:hAnsi="Calibri" w:cs="Calibri"/>
        <w:lang w:val="pt-BR"/>
      </w:rPr>
    </w:pPr>
    <w:r w:rsidRPr="00304415">
      <w:rPr>
        <w:rFonts w:ascii="Calibri" w:hAnsi="Calibri" w:cs="Calibri"/>
        <w:lang w:val="pt-BR"/>
      </w:rPr>
      <w:t>Versão do template: 1.0</w:t>
    </w:r>
  </w:p>
  <w:p w14:paraId="24459D61" w14:textId="77777777" w:rsidR="00BD02EF" w:rsidRPr="00304415" w:rsidRDefault="00BD02EF" w:rsidP="00DA5820">
    <w:pPr>
      <w:pStyle w:val="Footer"/>
      <w:tabs>
        <w:tab w:val="left" w:pos="142"/>
        <w:tab w:val="left" w:pos="426"/>
        <w:tab w:val="left" w:pos="567"/>
        <w:tab w:val="left" w:pos="709"/>
      </w:tabs>
      <w:ind w:hanging="426"/>
      <w:rPr>
        <w:rFonts w:ascii="Calibri" w:hAnsi="Calibri" w:cs="Calibri"/>
        <w:lang w:val="pt-BR"/>
      </w:rPr>
    </w:pPr>
    <w:r w:rsidRPr="00304415">
      <w:rPr>
        <w:rFonts w:ascii="Calibri" w:hAnsi="Calibri" w:cs="Calibri"/>
        <w:lang w:val="pt-BR"/>
      </w:rPr>
      <w:t>Última Atualização do template: 05/12/2014</w:t>
    </w:r>
  </w:p>
  <w:p w14:paraId="5003C25C" w14:textId="77777777" w:rsidR="00BD02EF" w:rsidRDefault="00BD02EF" w:rsidP="00DA5820">
    <w:pPr>
      <w:pStyle w:val="Footer"/>
      <w:jc w:val="center"/>
      <w:rPr>
        <w:rFonts w:ascii="Calibri" w:hAnsi="Calibri" w:cs="Calibri"/>
        <w:b/>
        <w:lang w:val="pt-BR"/>
      </w:rPr>
    </w:pPr>
  </w:p>
  <w:p w14:paraId="1DB34DA9" w14:textId="77777777" w:rsidR="00BD02EF" w:rsidRPr="00304415" w:rsidRDefault="00BD02EF" w:rsidP="00DA5820">
    <w:pPr>
      <w:pStyle w:val="Footer"/>
      <w:jc w:val="center"/>
      <w:rPr>
        <w:rFonts w:ascii="Calibri" w:hAnsi="Calibri" w:cs="Calibri"/>
        <w:b/>
        <w:lang w:val="pt-BR"/>
      </w:rPr>
    </w:pPr>
    <w:r w:rsidRPr="00304415">
      <w:rPr>
        <w:rFonts w:ascii="Calibri" w:hAnsi="Calibri" w:cs="Calibri"/>
        <w:b/>
        <w:lang w:val="pt-BR"/>
      </w:rPr>
      <w:t>Documento confidencial e de propriedade da Oi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95D468" w14:textId="77777777" w:rsidR="00BD02EF" w:rsidRDefault="00BD02EF" w:rsidP="00900E5D">
    <w:r>
      <w:rPr>
        <w:noProof/>
      </w:rPr>
      <mc:AlternateContent>
        <mc:Choice Requires="wps">
          <w:drawing>
            <wp:anchor distT="4294967295" distB="4294967295" distL="114300" distR="114300" simplePos="0" relativeHeight="251658752" behindDoc="0" locked="0" layoutInCell="1" allowOverlap="1" wp14:anchorId="378CE00F" wp14:editId="327C5F71">
              <wp:simplePos x="0" y="0"/>
              <wp:positionH relativeFrom="column">
                <wp:posOffset>16510</wp:posOffset>
              </wp:positionH>
              <wp:positionV relativeFrom="paragraph">
                <wp:posOffset>93979</wp:posOffset>
              </wp:positionV>
              <wp:extent cx="6286500" cy="0"/>
              <wp:effectExtent l="0" t="0" r="19050" b="1905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9F144" id="Line 4"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pt,7.4pt" to="496.3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" strokeweight="1.15pt"/>
          </w:pict>
        </mc:Fallback>
      </mc:AlternateContent>
    </w:r>
  </w:p>
  <w:tbl>
    <w:tblPr>
      <w:tblW w:w="4757" w:type="pct"/>
      <w:tblInd w:w="250" w:type="dxa"/>
      <w:tblLayout w:type="fixed"/>
      <w:tblLook w:val="01E0" w:firstRow="1" w:lastRow="1" w:firstColumn="1" w:lastColumn="1" w:noHBand="0" w:noVBand="0"/>
    </w:tblPr>
    <w:tblGrid>
      <w:gridCol w:w="4775"/>
      <w:gridCol w:w="4935"/>
    </w:tblGrid>
    <w:tr w:rsidR="00BD02EF" w:rsidRPr="003E2D6A" w14:paraId="6240A748" w14:textId="77777777" w:rsidTr="00B10835">
      <w:tc>
        <w:tcPr>
          <w:tcW w:w="5000" w:type="pct"/>
          <w:gridSpan w:val="2"/>
        </w:tcPr>
        <w:tbl>
          <w:tblPr>
            <w:tblW w:w="4757" w:type="pct"/>
            <w:tblInd w:w="250" w:type="dxa"/>
            <w:tblLayout w:type="fixed"/>
            <w:tblLook w:val="01E0" w:firstRow="1" w:lastRow="1" w:firstColumn="1" w:lastColumn="1" w:noHBand="0" w:noVBand="0"/>
          </w:tblPr>
          <w:tblGrid>
            <w:gridCol w:w="9033"/>
          </w:tblGrid>
          <w:tr w:rsidR="00BD02EF" w:rsidRPr="003E2D6A" w14:paraId="36544814" w14:textId="77777777" w:rsidTr="0057484D">
            <w:trPr>
              <w:trHeight w:val="423"/>
            </w:trPr>
            <w:tc>
              <w:tcPr>
                <w:tcW w:w="5000" w:type="pct"/>
              </w:tcPr>
              <w:p w14:paraId="22025D72" w14:textId="77777777" w:rsidR="00BD02EF" w:rsidRPr="008D0C4D" w:rsidRDefault="00BD02EF" w:rsidP="001B3CDA">
                <w:pPr>
                  <w:pStyle w:val="Footer"/>
                  <w:tabs>
                    <w:tab w:val="left" w:pos="4620"/>
                    <w:tab w:val="center" w:pos="5103"/>
                    <w:tab w:val="left" w:pos="8222"/>
                  </w:tabs>
                  <w:rPr>
                    <w:rStyle w:val="PageNumber"/>
                    <w:rFonts w:cs="Arial"/>
                    <w:snapToGrid w:val="0"/>
                    <w:sz w:val="18"/>
                    <w:lang w:val="pt-BR"/>
                  </w:rPr>
                </w:pPr>
                <w:r w:rsidRPr="008D0C4D">
                  <w:rPr>
                    <w:rStyle w:val="PageNumber"/>
                    <w:rFonts w:cs="Arial"/>
                    <w:snapToGrid w:val="0"/>
                    <w:sz w:val="18"/>
                    <w:lang w:val="pt-BR"/>
                  </w:rPr>
                  <w:t xml:space="preserve">Versão do template: </w:t>
                </w:r>
                <w:r>
                  <w:rPr>
                    <w:rStyle w:val="PageNumber"/>
                    <w:rFonts w:cs="Arial"/>
                    <w:snapToGrid w:val="0"/>
                    <w:sz w:val="18"/>
                    <w:lang w:val="pt-BR"/>
                  </w:rPr>
                  <w:t>0.1</w:t>
                </w:r>
              </w:p>
              <w:p w14:paraId="7B3C0013" w14:textId="77777777" w:rsidR="00BD02EF" w:rsidRDefault="00BD02EF" w:rsidP="00046667">
                <w:pPr>
                  <w:pStyle w:val="Footer"/>
                  <w:tabs>
                    <w:tab w:val="center" w:pos="5103"/>
                    <w:tab w:val="left" w:pos="8222"/>
                  </w:tabs>
                  <w:rPr>
                    <w:rStyle w:val="PageNumber"/>
                    <w:rFonts w:cs="Arial"/>
                    <w:snapToGrid w:val="0"/>
                    <w:sz w:val="18"/>
                    <w:lang w:val="pt-BR"/>
                  </w:rPr>
                </w:pPr>
                <w:r w:rsidRPr="008D0C4D">
                  <w:rPr>
                    <w:rStyle w:val="PageNumber"/>
                    <w:rFonts w:cs="Arial"/>
                    <w:snapToGrid w:val="0"/>
                    <w:sz w:val="18"/>
                    <w:lang w:val="pt-BR"/>
                  </w:rPr>
                  <w:t xml:space="preserve">Última atualização do Template: </w:t>
                </w:r>
                <w:r>
                  <w:rPr>
                    <w:rStyle w:val="PageNumber"/>
                    <w:rFonts w:cs="Arial"/>
                    <w:snapToGrid w:val="0"/>
                    <w:sz w:val="18"/>
                    <w:lang w:val="pt-BR"/>
                  </w:rPr>
                  <w:t>14/05/2014</w:t>
                </w:r>
              </w:p>
              <w:p w14:paraId="4FC792B7" w14:textId="77777777" w:rsidR="00BD02EF" w:rsidRPr="008D0C4D" w:rsidRDefault="00BD02EF" w:rsidP="00046667">
                <w:pPr>
                  <w:pStyle w:val="Footer"/>
                  <w:tabs>
                    <w:tab w:val="center" w:pos="5103"/>
                    <w:tab w:val="left" w:pos="8222"/>
                  </w:tabs>
                  <w:rPr>
                    <w:rStyle w:val="PageNumber"/>
                    <w:rFonts w:cs="Arial"/>
                    <w:b/>
                    <w:snapToGrid w:val="0"/>
                    <w:sz w:val="18"/>
                    <w:szCs w:val="18"/>
                    <w:lang w:val="pt-BR"/>
                  </w:rPr>
                </w:pPr>
              </w:p>
            </w:tc>
          </w:tr>
        </w:tbl>
        <w:p w14:paraId="5A5DF9AF" w14:textId="77777777" w:rsidR="00BD02EF" w:rsidRPr="00B45723" w:rsidRDefault="00BD02EF" w:rsidP="008D0C4D">
          <w:pPr>
            <w:pStyle w:val="Footer"/>
            <w:tabs>
              <w:tab w:val="center" w:pos="5103"/>
              <w:tab w:val="left" w:pos="8222"/>
            </w:tabs>
            <w:rPr>
              <w:rStyle w:val="PageNumber"/>
              <w:rFonts w:cs="Arial"/>
              <w:b/>
              <w:sz w:val="18"/>
              <w:lang w:val="pt-BR"/>
            </w:rPr>
          </w:pPr>
        </w:p>
      </w:tc>
    </w:tr>
    <w:tr w:rsidR="00BD02EF" w:rsidRPr="003E2D6A" w14:paraId="6231C935" w14:textId="77777777" w:rsidTr="00B10835">
      <w:tc>
        <w:tcPr>
          <w:tcW w:w="2459" w:type="pct"/>
        </w:tcPr>
        <w:p w14:paraId="655E66E5" w14:textId="77777777" w:rsidR="00BD02EF" w:rsidRPr="00900E5D" w:rsidRDefault="00BD02EF" w:rsidP="001626CB">
          <w:pPr>
            <w:pStyle w:val="Footer"/>
            <w:tabs>
              <w:tab w:val="left" w:pos="4620"/>
              <w:tab w:val="center" w:pos="5103"/>
              <w:tab w:val="left" w:pos="8222"/>
            </w:tabs>
            <w:rPr>
              <w:rStyle w:val="PageNumber"/>
              <w:rFonts w:cs="Arial"/>
              <w:snapToGrid w:val="0"/>
              <w:sz w:val="18"/>
              <w:lang w:val="pt-BR"/>
            </w:rPr>
          </w:pPr>
        </w:p>
      </w:tc>
      <w:tc>
        <w:tcPr>
          <w:tcW w:w="2541" w:type="pct"/>
        </w:tcPr>
        <w:p w14:paraId="719E550D" w14:textId="11698081" w:rsidR="00BD02EF" w:rsidRPr="002C55D4" w:rsidRDefault="00BD02EF" w:rsidP="00110303">
          <w:pPr>
            <w:pStyle w:val="Footer"/>
            <w:tabs>
              <w:tab w:val="center" w:pos="5103"/>
              <w:tab w:val="left" w:pos="8222"/>
            </w:tabs>
            <w:rPr>
              <w:rStyle w:val="PageNumber"/>
              <w:rFonts w:cs="Arial"/>
              <w:snapToGrid w:val="0"/>
              <w:sz w:val="18"/>
              <w:szCs w:val="18"/>
              <w:lang w:val="pt-BR"/>
            </w:rPr>
          </w:pPr>
        </w:p>
      </w:tc>
    </w:tr>
  </w:tbl>
  <w:p w14:paraId="2B00EF44" w14:textId="7A73AC4E" w:rsidR="00BD02EF" w:rsidRPr="002C55D4" w:rsidRDefault="00BD02EF" w:rsidP="000E0644">
    <w:pPr>
      <w:pStyle w:val="Footer"/>
      <w:tabs>
        <w:tab w:val="center" w:pos="5103"/>
        <w:tab w:val="left" w:pos="8222"/>
      </w:tabs>
      <w:ind w:left="708"/>
      <w:jc w:val="right"/>
      <w:rPr>
        <w:rFonts w:cs="Arial"/>
        <w:snapToGrid w:val="0"/>
        <w:sz w:val="18"/>
        <w:szCs w:val="18"/>
        <w:lang w:val="pt-BR"/>
      </w:rPr>
    </w:pPr>
    <w:r w:rsidRPr="002C55D4">
      <w:rPr>
        <w:rStyle w:val="PageNumber"/>
        <w:rFonts w:cs="Arial"/>
        <w:snapToGrid w:val="0"/>
        <w:sz w:val="18"/>
        <w:szCs w:val="18"/>
        <w:lang w:val="pt-BR"/>
      </w:rPr>
      <w:t xml:space="preserve">Página </w:t>
    </w:r>
    <w:r w:rsidRPr="000E0644">
      <w:rPr>
        <w:rStyle w:val="PageNumber"/>
        <w:rFonts w:cs="Arial"/>
        <w:b/>
        <w:bCs/>
        <w:snapToGrid w:val="0"/>
        <w:sz w:val="18"/>
        <w:szCs w:val="18"/>
      </w:rPr>
      <w:fldChar w:fldCharType="begin"/>
    </w:r>
    <w:r w:rsidRPr="002C55D4">
      <w:rPr>
        <w:rStyle w:val="PageNumber"/>
        <w:rFonts w:cs="Arial"/>
        <w:b/>
        <w:bCs/>
        <w:snapToGrid w:val="0"/>
        <w:sz w:val="18"/>
        <w:szCs w:val="18"/>
        <w:lang w:val="pt-BR"/>
      </w:rPr>
      <w:instrText xml:space="preserve"> PAGE  \* Arabic  \* MERGEFORMAT </w:instrText>
    </w:r>
    <w:r w:rsidRPr="000E0644">
      <w:rPr>
        <w:rStyle w:val="PageNumber"/>
        <w:rFonts w:cs="Arial"/>
        <w:b/>
        <w:bCs/>
        <w:snapToGrid w:val="0"/>
        <w:sz w:val="18"/>
        <w:szCs w:val="18"/>
      </w:rPr>
      <w:fldChar w:fldCharType="separate"/>
    </w:r>
    <w:r w:rsidR="000E4917">
      <w:rPr>
        <w:rStyle w:val="PageNumber"/>
        <w:rFonts w:cs="Arial"/>
        <w:b/>
        <w:bCs/>
        <w:noProof/>
        <w:snapToGrid w:val="0"/>
        <w:sz w:val="18"/>
        <w:szCs w:val="18"/>
        <w:lang w:val="pt-BR"/>
      </w:rPr>
      <w:t>235</w:t>
    </w:r>
    <w:r w:rsidRPr="000E0644">
      <w:rPr>
        <w:rStyle w:val="PageNumber"/>
        <w:rFonts w:cs="Arial"/>
        <w:b/>
        <w:bCs/>
        <w:snapToGrid w:val="0"/>
        <w:sz w:val="18"/>
        <w:szCs w:val="18"/>
      </w:rPr>
      <w:fldChar w:fldCharType="end"/>
    </w:r>
  </w:p>
  <w:p w14:paraId="5DE7C497" w14:textId="77777777" w:rsidR="00BD02EF" w:rsidRPr="00900E5D" w:rsidRDefault="00BD02EF" w:rsidP="00900E5D">
    <w:pPr>
      <w:pStyle w:val="Footer"/>
      <w:tabs>
        <w:tab w:val="center" w:pos="5103"/>
        <w:tab w:val="left" w:pos="8222"/>
      </w:tabs>
      <w:jc w:val="center"/>
      <w:rPr>
        <w:rFonts w:cs="Arial"/>
        <w:b/>
        <w:sz w:val="18"/>
        <w:lang w:val="pt-BR"/>
      </w:rPr>
    </w:pPr>
    <w:r w:rsidRPr="00900E5D">
      <w:rPr>
        <w:rFonts w:cs="Arial"/>
        <w:b/>
        <w:sz w:val="18"/>
        <w:lang w:val="pt-BR"/>
      </w:rPr>
      <w:t>Documento confidencial e de propriedade da Oi</w:t>
    </w:r>
  </w:p>
  <w:p w14:paraId="1F6DBA3C" w14:textId="77777777" w:rsidR="00BD02EF" w:rsidRPr="00900E5D" w:rsidRDefault="00BD02EF" w:rsidP="00900E5D">
    <w:pPr>
      <w:pStyle w:val="Footer"/>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6270F8" w14:textId="77777777" w:rsidR="00B94F2C" w:rsidRDefault="00B94F2C">
      <w:r>
        <w:separator/>
      </w:r>
    </w:p>
    <w:p w14:paraId="08949B36" w14:textId="77777777" w:rsidR="00B94F2C" w:rsidRDefault="00B94F2C"/>
  </w:footnote>
  <w:footnote w:type="continuationSeparator" w:id="0">
    <w:p w14:paraId="1EF9C69C" w14:textId="77777777" w:rsidR="00B94F2C" w:rsidRDefault="00B94F2C">
      <w:r>
        <w:continuationSeparator/>
      </w:r>
    </w:p>
    <w:p w14:paraId="6F45145A" w14:textId="77777777" w:rsidR="00B94F2C" w:rsidRDefault="00B94F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3BF37" w14:textId="77777777" w:rsidR="00BD02EF" w:rsidRDefault="00BD02EF" w:rsidP="00DA5820">
    <w:r>
      <w:rPr>
        <w:noProof/>
      </w:rPr>
      <w:drawing>
        <wp:anchor distT="0" distB="0" distL="114300" distR="114300" simplePos="0" relativeHeight="251661824" behindDoc="1" locked="0" layoutInCell="1" allowOverlap="1" wp14:anchorId="6092C5AB" wp14:editId="79B61E37">
          <wp:simplePos x="0" y="0"/>
          <wp:positionH relativeFrom="column">
            <wp:posOffset>0</wp:posOffset>
          </wp:positionH>
          <wp:positionV relativeFrom="paragraph">
            <wp:posOffset>-220345</wp:posOffset>
          </wp:positionV>
          <wp:extent cx="723900" cy="723900"/>
          <wp:effectExtent l="0" t="0" r="0" b="0"/>
          <wp:wrapNone/>
          <wp:docPr id="61" name="Imagem 1"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Oi_mass_logo_3_1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p>
  <w:p w14:paraId="569C6C5A" w14:textId="77777777" w:rsidR="00BD02EF" w:rsidRDefault="00BD02EF" w:rsidP="00DA5820">
    <w:pPr>
      <w:pStyle w:val="Header"/>
      <w:jc w:val="right"/>
      <w:rPr>
        <w:b/>
        <w:i/>
      </w:rPr>
    </w:pPr>
  </w:p>
  <w:p w14:paraId="3F7B7F3E" w14:textId="77777777" w:rsidR="00BD02EF" w:rsidRPr="008C2EC2" w:rsidRDefault="00BD02EF" w:rsidP="00DA5820">
    <w:pPr>
      <w:pStyle w:val="Header"/>
      <w:jc w:val="right"/>
      <w:rPr>
        <w:b/>
        <w:bCs/>
        <w:i/>
        <w:iCs/>
      </w:rPr>
    </w:pPr>
    <w:r>
      <w:rPr>
        <w:b/>
        <w:i/>
      </w:rPr>
      <w:t>Descritivo da Solução</w:t>
    </w:r>
  </w:p>
  <w:p w14:paraId="7FCD3454" w14:textId="77777777" w:rsidR="00BD02EF" w:rsidRDefault="00BD02EF" w:rsidP="00DA5820">
    <w:pPr>
      <w:pStyle w:val="Header"/>
    </w:pPr>
    <w:r>
      <w:rPr>
        <w:noProof/>
        <w:lang w:val="pt-BR" w:eastAsia="pt-BR"/>
      </w:rPr>
      <mc:AlternateContent>
        <mc:Choice Requires="wps">
          <w:drawing>
            <wp:anchor distT="4294967293" distB="4294967293" distL="114300" distR="114300" simplePos="0" relativeHeight="251660800" behindDoc="0" locked="0" layoutInCell="1" allowOverlap="1" wp14:anchorId="5AB20FCD" wp14:editId="7C1513FF">
              <wp:simplePos x="0" y="0"/>
              <wp:positionH relativeFrom="column">
                <wp:posOffset>-635</wp:posOffset>
              </wp:positionH>
              <wp:positionV relativeFrom="paragraph">
                <wp:posOffset>87629</wp:posOffset>
              </wp:positionV>
              <wp:extent cx="6276975" cy="0"/>
              <wp:effectExtent l="0" t="0" r="9525" b="19050"/>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697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177A6" id="Line 1" o:spid="_x0000_s1026" style="position:absolute;z-index:2516608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5pt,6.9pt" to="494.2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" strokeweight="1.15pt"/>
          </w:pict>
        </mc:Fallback>
      </mc:AlternateContent>
    </w:r>
  </w:p>
  <w:p w14:paraId="7E5D6D4D" w14:textId="77777777" w:rsidR="00BD02EF" w:rsidRDefault="00BD02E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8447D" w14:textId="77777777" w:rsidR="00BD02EF" w:rsidRDefault="00BD02EF" w:rsidP="00DA5820">
    <w:r>
      <w:rPr>
        <w:noProof/>
      </w:rPr>
      <w:drawing>
        <wp:anchor distT="0" distB="0" distL="114300" distR="114300" simplePos="0" relativeHeight="251665920" behindDoc="1" locked="0" layoutInCell="1" allowOverlap="1" wp14:anchorId="4FAD0663" wp14:editId="3BDADB68">
          <wp:simplePos x="0" y="0"/>
          <wp:positionH relativeFrom="column">
            <wp:posOffset>0</wp:posOffset>
          </wp:positionH>
          <wp:positionV relativeFrom="paragraph">
            <wp:posOffset>-220345</wp:posOffset>
          </wp:positionV>
          <wp:extent cx="723900" cy="723900"/>
          <wp:effectExtent l="0" t="0" r="0" b="0"/>
          <wp:wrapNone/>
          <wp:docPr id="62" name="Imagem 11"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Oi_mass_logo_3_1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p>
  <w:p w14:paraId="3C2AFE1F" w14:textId="77777777" w:rsidR="00BD02EF" w:rsidRDefault="00BD02EF" w:rsidP="00DA5820">
    <w:pPr>
      <w:pStyle w:val="Header"/>
      <w:jc w:val="right"/>
      <w:rPr>
        <w:b/>
        <w:i/>
      </w:rPr>
    </w:pPr>
  </w:p>
  <w:p w14:paraId="62E83458" w14:textId="77777777" w:rsidR="00BD02EF" w:rsidRPr="008C2EC2" w:rsidRDefault="00BD02EF" w:rsidP="00DA5820">
    <w:pPr>
      <w:pStyle w:val="Header"/>
      <w:jc w:val="right"/>
      <w:rPr>
        <w:b/>
        <w:bCs/>
        <w:i/>
        <w:iCs/>
      </w:rPr>
    </w:pPr>
    <w:r>
      <w:rPr>
        <w:b/>
        <w:i/>
      </w:rPr>
      <w:t>Descritivo da Solução</w:t>
    </w:r>
  </w:p>
  <w:p w14:paraId="012CF202" w14:textId="77777777" w:rsidR="00BD02EF" w:rsidRDefault="00BD02EF" w:rsidP="00DA5820">
    <w:pPr>
      <w:pStyle w:val="Header"/>
    </w:pPr>
    <w:r>
      <w:rPr>
        <w:noProof/>
        <w:lang w:val="pt-BR" w:eastAsia="pt-BR"/>
      </w:rPr>
      <mc:AlternateContent>
        <mc:Choice Requires="wps">
          <w:drawing>
            <wp:anchor distT="4294967293" distB="4294967293" distL="114300" distR="114300" simplePos="0" relativeHeight="251664896" behindDoc="0" locked="0" layoutInCell="1" allowOverlap="1" wp14:anchorId="561FFDA5" wp14:editId="24528D1E">
              <wp:simplePos x="0" y="0"/>
              <wp:positionH relativeFrom="column">
                <wp:posOffset>-5080</wp:posOffset>
              </wp:positionH>
              <wp:positionV relativeFrom="paragraph">
                <wp:posOffset>86994</wp:posOffset>
              </wp:positionV>
              <wp:extent cx="8924925" cy="0"/>
              <wp:effectExtent l="0" t="0" r="9525" b="19050"/>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2492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0A476" id="Line 1" o:spid="_x0000_s1026" style="position:absolute;z-index:2516648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pt,6.85pt" to="702.3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" strokeweight="1.15pt"/>
          </w:pict>
        </mc:Fallback>
      </mc:AlternateContent>
    </w:r>
  </w:p>
  <w:p w14:paraId="344CE8A1" w14:textId="77777777" w:rsidR="00BD02EF" w:rsidRDefault="00BD02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62F7F" w14:textId="77777777" w:rsidR="00BD02EF" w:rsidRDefault="00BD02EF" w:rsidP="00DA5820">
    <w:r>
      <w:rPr>
        <w:noProof/>
      </w:rPr>
      <w:drawing>
        <wp:anchor distT="0" distB="0" distL="114300" distR="114300" simplePos="0" relativeHeight="251663872" behindDoc="1" locked="0" layoutInCell="1" allowOverlap="1" wp14:anchorId="0DFC7A23" wp14:editId="29E65A12">
          <wp:simplePos x="0" y="0"/>
          <wp:positionH relativeFrom="column">
            <wp:posOffset>0</wp:posOffset>
          </wp:positionH>
          <wp:positionV relativeFrom="paragraph">
            <wp:posOffset>-220345</wp:posOffset>
          </wp:positionV>
          <wp:extent cx="723900" cy="723900"/>
          <wp:effectExtent l="0" t="0" r="0" b="0"/>
          <wp:wrapNone/>
          <wp:docPr id="63" name="Imagem 12" descr="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Oi_mass_logo_3_1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p>
  <w:p w14:paraId="06B310C1" w14:textId="77777777" w:rsidR="00BD02EF" w:rsidRDefault="00BD02EF" w:rsidP="00DA5820">
    <w:pPr>
      <w:pStyle w:val="Header"/>
      <w:jc w:val="right"/>
      <w:rPr>
        <w:b/>
        <w:i/>
      </w:rPr>
    </w:pPr>
  </w:p>
  <w:p w14:paraId="27F91682" w14:textId="77777777" w:rsidR="00BD02EF" w:rsidRPr="008C2EC2" w:rsidRDefault="00BD02EF" w:rsidP="00DA5820">
    <w:pPr>
      <w:pStyle w:val="Header"/>
      <w:jc w:val="right"/>
      <w:rPr>
        <w:b/>
        <w:bCs/>
        <w:i/>
        <w:iCs/>
      </w:rPr>
    </w:pPr>
    <w:r>
      <w:rPr>
        <w:b/>
        <w:i/>
      </w:rPr>
      <w:t>Descritivo da Solução</w:t>
    </w:r>
  </w:p>
  <w:p w14:paraId="19E142A9" w14:textId="77777777" w:rsidR="00BD02EF" w:rsidRDefault="00BD02EF" w:rsidP="00DA5820">
    <w:pPr>
      <w:pStyle w:val="Header"/>
    </w:pPr>
    <w:r>
      <w:rPr>
        <w:noProof/>
        <w:lang w:val="pt-BR" w:eastAsia="pt-BR"/>
      </w:rPr>
      <mc:AlternateContent>
        <mc:Choice Requires="wps">
          <w:drawing>
            <wp:anchor distT="4294967293" distB="4294967293" distL="114300" distR="114300" simplePos="0" relativeHeight="251662848" behindDoc="0" locked="0" layoutInCell="1" allowOverlap="1" wp14:anchorId="051A37B7" wp14:editId="59D80C6B">
              <wp:simplePos x="0" y="0"/>
              <wp:positionH relativeFrom="column">
                <wp:posOffset>-5080</wp:posOffset>
              </wp:positionH>
              <wp:positionV relativeFrom="paragraph">
                <wp:posOffset>86994</wp:posOffset>
              </wp:positionV>
              <wp:extent cx="8924925" cy="0"/>
              <wp:effectExtent l="0" t="0" r="9525" b="19050"/>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2492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FD854" id="Line 1" o:spid="_x0000_s1026" style="position:absolute;z-index:25166284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pt,6.85pt" to="702.3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" strokeweight="1.15pt"/>
          </w:pict>
        </mc:Fallback>
      </mc:AlternateContent>
    </w:r>
  </w:p>
  <w:p w14:paraId="71C7012B" w14:textId="77777777" w:rsidR="00BD02EF" w:rsidRDefault="00BD02EF" w:rsidP="00DA5820">
    <w:pPr>
      <w:pStyle w:val="Header"/>
    </w:pPr>
  </w:p>
  <w:p w14:paraId="7A84BC2A" w14:textId="77777777" w:rsidR="00BD02EF" w:rsidRDefault="00BD02E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35BE8" w14:textId="1DBCDE04" w:rsidR="00BD02EF" w:rsidRPr="00A03527" w:rsidRDefault="00BD02EF" w:rsidP="00A717BE">
    <w:pPr>
      <w:pStyle w:val="Header"/>
      <w:tabs>
        <w:tab w:val="left" w:pos="6096"/>
        <w:tab w:val="left" w:pos="7938"/>
        <w:tab w:val="right" w:pos="9639"/>
      </w:tabs>
      <w:rPr>
        <w:rFonts w:cs="Arial"/>
        <w:b/>
        <w:bCs/>
        <w:i/>
        <w:iCs/>
        <w:lang w:val="pt-BR"/>
      </w:rPr>
    </w:pPr>
    <w:r>
      <w:rPr>
        <w:noProof/>
        <w:lang w:val="pt-BR" w:eastAsia="pt-BR"/>
      </w:rPr>
      <w:drawing>
        <wp:anchor distT="0" distB="0" distL="114300" distR="114300" simplePos="0" relativeHeight="251656704" behindDoc="1" locked="0" layoutInCell="1" allowOverlap="1" wp14:anchorId="746AF44D" wp14:editId="462B1AD8">
          <wp:simplePos x="0" y="0"/>
          <wp:positionH relativeFrom="column">
            <wp:posOffset>268605</wp:posOffset>
          </wp:positionH>
          <wp:positionV relativeFrom="paragraph">
            <wp:posOffset>0</wp:posOffset>
          </wp:positionV>
          <wp:extent cx="723900" cy="723900"/>
          <wp:effectExtent l="0" t="0" r="0" b="0"/>
          <wp:wrapNone/>
          <wp:docPr id="3" name="Imagem 2" descr="Descrição: Oi_mass_logo_3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Descrição: Oi_mass_logo_3_1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16299B24" w14:textId="77777777" w:rsidR="00BD02EF" w:rsidRPr="00A03527" w:rsidRDefault="00BD02EF" w:rsidP="00A717BE">
    <w:pPr>
      <w:pStyle w:val="Header"/>
      <w:tabs>
        <w:tab w:val="left" w:pos="6096"/>
        <w:tab w:val="left" w:pos="7938"/>
        <w:tab w:val="right" w:pos="9639"/>
      </w:tabs>
      <w:rPr>
        <w:rFonts w:cs="Arial"/>
        <w:b/>
        <w:bCs/>
        <w:i/>
        <w:iCs/>
        <w:lang w:val="pt-BR"/>
      </w:rPr>
    </w:pPr>
  </w:p>
  <w:p w14:paraId="55316EF9" w14:textId="77777777" w:rsidR="00BD02EF" w:rsidRPr="00A03527" w:rsidRDefault="00BD02EF" w:rsidP="00A717BE">
    <w:pPr>
      <w:pStyle w:val="Header"/>
      <w:tabs>
        <w:tab w:val="left" w:pos="6096"/>
        <w:tab w:val="left" w:pos="7938"/>
        <w:tab w:val="right" w:pos="9639"/>
      </w:tabs>
      <w:rPr>
        <w:rFonts w:cs="Arial"/>
        <w:b/>
        <w:bCs/>
        <w:i/>
        <w:iCs/>
        <w:lang w:val="pt-BR"/>
      </w:rPr>
    </w:pPr>
  </w:p>
  <w:p w14:paraId="647B1774" w14:textId="77777777" w:rsidR="00BD02EF" w:rsidRPr="00A03527" w:rsidRDefault="00BD02EF" w:rsidP="00A717BE">
    <w:pPr>
      <w:pStyle w:val="Header"/>
      <w:jc w:val="right"/>
      <w:rPr>
        <w:rFonts w:cs="Arial"/>
        <w:b/>
        <w:bCs/>
        <w:i/>
        <w:iCs/>
        <w:lang w:val="pt-BR"/>
      </w:rPr>
    </w:pPr>
  </w:p>
  <w:p w14:paraId="613FA48A" w14:textId="77777777" w:rsidR="00BD02EF" w:rsidRPr="00A03527" w:rsidRDefault="00BD02EF" w:rsidP="00A717BE">
    <w:pPr>
      <w:pStyle w:val="Header"/>
      <w:jc w:val="right"/>
      <w:rPr>
        <w:b/>
        <w:i/>
        <w:sz w:val="22"/>
        <w:lang w:val="pt-BR"/>
      </w:rPr>
    </w:pPr>
    <w:r w:rsidRPr="00A03527">
      <w:rPr>
        <w:b/>
        <w:i/>
        <w:sz w:val="22"/>
        <w:lang w:val="pt-BR"/>
      </w:rPr>
      <w:t xml:space="preserve">Detalhamento </w:t>
    </w:r>
    <w:r>
      <w:rPr>
        <w:b/>
        <w:i/>
        <w:sz w:val="22"/>
        <w:lang w:val="pt-BR"/>
      </w:rPr>
      <w:t>Funcional</w:t>
    </w:r>
  </w:p>
  <w:p w14:paraId="61983572" w14:textId="77777777" w:rsidR="00BD02EF" w:rsidRPr="00A03527" w:rsidRDefault="00BD02EF" w:rsidP="00A717BE">
    <w:pPr>
      <w:pStyle w:val="Header"/>
      <w:jc w:val="right"/>
      <w:rPr>
        <w:b/>
        <w:i/>
        <w:lang w:val="pt-BR"/>
      </w:rPr>
    </w:pPr>
    <w:r>
      <w:rPr>
        <w:noProof/>
        <w:lang w:val="pt-BR" w:eastAsia="pt-BR"/>
      </w:rPr>
      <mc:AlternateContent>
        <mc:Choice Requires="wps">
          <w:drawing>
            <wp:anchor distT="4294967295" distB="4294967295" distL="114300" distR="114300" simplePos="0" relativeHeight="251657728" behindDoc="0" locked="0" layoutInCell="1" allowOverlap="1" wp14:anchorId="7EB1A775" wp14:editId="00722F4A">
              <wp:simplePos x="0" y="0"/>
              <wp:positionH relativeFrom="column">
                <wp:posOffset>0</wp:posOffset>
              </wp:positionH>
              <wp:positionV relativeFrom="paragraph">
                <wp:posOffset>119379</wp:posOffset>
              </wp:positionV>
              <wp:extent cx="6637020" cy="0"/>
              <wp:effectExtent l="0" t="0" r="11430" b="1905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7020"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AE43F" id="Line 3"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9.4pt" to="522.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VGDEgIAACkEAAAOAAAAZHJzL2Uyb0RvYy54bWysU8GO2jAQvVfqP1i+QxLIsm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" strokeweight="1.15pt"/>
          </w:pict>
        </mc:Fallback>
      </mc:AlternateContent>
    </w:r>
  </w:p>
  <w:p w14:paraId="27474529" w14:textId="77777777" w:rsidR="00BD02EF" w:rsidRPr="00A03527" w:rsidRDefault="00BD02EF" w:rsidP="00A717BE">
    <w:pPr>
      <w:pStyle w:val="Header"/>
      <w:jc w:val="right"/>
      <w:rPr>
        <w:lang w:val="pt-BR"/>
      </w:rPr>
    </w:pPr>
  </w:p>
  <w:p w14:paraId="09551DA1" w14:textId="77777777" w:rsidR="00BD02EF" w:rsidRDefault="00BD02EF" w:rsidP="004636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D69A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BB2873"/>
    <w:multiLevelType w:val="hybridMultilevel"/>
    <w:tmpl w:val="0E24DACE"/>
    <w:lvl w:ilvl="0" w:tplc="BDE47612">
      <w:start w:val="1"/>
      <w:numFmt w:val="lowerRoman"/>
      <w:lvlText w:val="%1."/>
      <w:lvlJc w:val="right"/>
      <w:pPr>
        <w:ind w:left="234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06371322"/>
    <w:multiLevelType w:val="hybridMultilevel"/>
    <w:tmpl w:val="5CFEEB8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08112DD8"/>
    <w:multiLevelType w:val="hybridMultilevel"/>
    <w:tmpl w:val="025489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D261D34"/>
    <w:multiLevelType w:val="hybridMultilevel"/>
    <w:tmpl w:val="4BF6A1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8705D8"/>
    <w:multiLevelType w:val="hybridMultilevel"/>
    <w:tmpl w:val="D1E6245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 w15:restartNumberingAfterBreak="0">
    <w:nsid w:val="13F37602"/>
    <w:multiLevelType w:val="hybridMultilevel"/>
    <w:tmpl w:val="0C9C2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125AA"/>
    <w:multiLevelType w:val="hybridMultilevel"/>
    <w:tmpl w:val="6A48E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54A59"/>
    <w:multiLevelType w:val="hybridMultilevel"/>
    <w:tmpl w:val="63D436A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19D53E1A"/>
    <w:multiLevelType w:val="hybridMultilevel"/>
    <w:tmpl w:val="4600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8324FB"/>
    <w:multiLevelType w:val="hybridMultilevel"/>
    <w:tmpl w:val="F62242D6"/>
    <w:lvl w:ilvl="0" w:tplc="A0880CCC">
      <w:start w:val="1"/>
      <w:numFmt w:val="decimal"/>
      <w:pStyle w:val="TtuloAlternativo1"/>
      <w:lvlText w:val="A%1."/>
      <w:lvlJc w:val="left"/>
      <w:pPr>
        <w:tabs>
          <w:tab w:val="num" w:pos="1800"/>
        </w:tabs>
        <w:ind w:left="1440" w:hanging="360"/>
      </w:pPr>
      <w:rPr>
        <w:rFonts w:hint="default"/>
      </w:rPr>
    </w:lvl>
    <w:lvl w:ilvl="1" w:tplc="5EDEC920">
      <w:start w:val="1"/>
      <w:numFmt w:val="decimal"/>
      <w:lvlText w:val="%2."/>
      <w:lvlJc w:val="left"/>
      <w:pPr>
        <w:tabs>
          <w:tab w:val="num" w:pos="1440"/>
        </w:tabs>
        <w:ind w:left="1440" w:hanging="360"/>
      </w:pPr>
      <w:rPr>
        <w:rFonts w:hint="default"/>
      </w:r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1" w15:restartNumberingAfterBreak="0">
    <w:nsid w:val="1D951512"/>
    <w:multiLevelType w:val="multilevel"/>
    <w:tmpl w:val="A69AF0A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143"/>
        </w:tabs>
        <w:ind w:left="1143" w:hanging="576"/>
      </w:pPr>
      <w:rPr>
        <w:rFonts w:hint="default"/>
      </w:rPr>
    </w:lvl>
    <w:lvl w:ilvl="2">
      <w:start w:val="1"/>
      <w:numFmt w:val="decimal"/>
      <w:pStyle w:val="Heading3"/>
      <w:lvlText w:val="%1.%2.%3"/>
      <w:lvlJc w:val="left"/>
      <w:pPr>
        <w:tabs>
          <w:tab w:val="num" w:pos="4547"/>
        </w:tabs>
        <w:ind w:left="4547" w:hanging="720"/>
      </w:pPr>
      <w:rPr>
        <w:rFonts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998"/>
        </w:tabs>
        <w:ind w:left="1998"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3702"/>
        </w:tabs>
        <w:ind w:left="3702"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1E9B5286"/>
    <w:multiLevelType w:val="hybridMultilevel"/>
    <w:tmpl w:val="3A7AD2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F315C21"/>
    <w:multiLevelType w:val="hybridMultilevel"/>
    <w:tmpl w:val="6C70710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15:restartNumberingAfterBreak="0">
    <w:nsid w:val="20760FDF"/>
    <w:multiLevelType w:val="hybridMultilevel"/>
    <w:tmpl w:val="2FC864B0"/>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279838C9"/>
    <w:multiLevelType w:val="hybridMultilevel"/>
    <w:tmpl w:val="67FE07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83E0457"/>
    <w:multiLevelType w:val="hybridMultilevel"/>
    <w:tmpl w:val="7E54BC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0810DA3"/>
    <w:multiLevelType w:val="hybridMultilevel"/>
    <w:tmpl w:val="B31015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7B14392"/>
    <w:multiLevelType w:val="hybridMultilevel"/>
    <w:tmpl w:val="04D238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D744ACE"/>
    <w:multiLevelType w:val="hybridMultilevel"/>
    <w:tmpl w:val="0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CA7DDF"/>
    <w:multiLevelType w:val="hybridMultilevel"/>
    <w:tmpl w:val="5C7C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719D8"/>
    <w:multiLevelType w:val="hybridMultilevel"/>
    <w:tmpl w:val="4F002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92E9C"/>
    <w:multiLevelType w:val="hybridMultilevel"/>
    <w:tmpl w:val="C9D819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81F5E8B"/>
    <w:multiLevelType w:val="hybridMultilevel"/>
    <w:tmpl w:val="9828E6DA"/>
    <w:lvl w:ilvl="0" w:tplc="0416001B">
      <w:start w:val="1"/>
      <w:numFmt w:val="lowerRoman"/>
      <w:lvlText w:val="%1."/>
      <w:lvlJc w:val="right"/>
      <w:pPr>
        <w:ind w:left="2340" w:hanging="360"/>
      </w:pPr>
    </w:lvl>
    <w:lvl w:ilvl="1" w:tplc="04160019">
      <w:start w:val="1"/>
      <w:numFmt w:val="lowerLetter"/>
      <w:lvlText w:val="%2."/>
      <w:lvlJc w:val="left"/>
      <w:pPr>
        <w:ind w:left="3060" w:hanging="360"/>
      </w:pPr>
    </w:lvl>
    <w:lvl w:ilvl="2" w:tplc="0416001B">
      <w:start w:val="1"/>
      <w:numFmt w:val="lowerRoman"/>
      <w:lvlText w:val="%3."/>
      <w:lvlJc w:val="right"/>
      <w:pPr>
        <w:ind w:left="3780" w:hanging="180"/>
      </w:pPr>
    </w:lvl>
    <w:lvl w:ilvl="3" w:tplc="0416000F">
      <w:start w:val="1"/>
      <w:numFmt w:val="decimal"/>
      <w:lvlText w:val="%4."/>
      <w:lvlJc w:val="left"/>
      <w:pPr>
        <w:ind w:left="4500" w:hanging="360"/>
      </w:pPr>
    </w:lvl>
    <w:lvl w:ilvl="4" w:tplc="04160019">
      <w:start w:val="1"/>
      <w:numFmt w:val="lowerLetter"/>
      <w:lvlText w:val="%5."/>
      <w:lvlJc w:val="left"/>
      <w:pPr>
        <w:ind w:left="5220" w:hanging="360"/>
      </w:pPr>
    </w:lvl>
    <w:lvl w:ilvl="5" w:tplc="0416001B">
      <w:start w:val="1"/>
      <w:numFmt w:val="lowerRoman"/>
      <w:lvlText w:val="%6."/>
      <w:lvlJc w:val="right"/>
      <w:pPr>
        <w:ind w:left="5940" w:hanging="180"/>
      </w:pPr>
    </w:lvl>
    <w:lvl w:ilvl="6" w:tplc="0416000F">
      <w:start w:val="1"/>
      <w:numFmt w:val="decimal"/>
      <w:lvlText w:val="%7."/>
      <w:lvlJc w:val="left"/>
      <w:pPr>
        <w:ind w:left="6660" w:hanging="360"/>
      </w:pPr>
    </w:lvl>
    <w:lvl w:ilvl="7" w:tplc="04160019">
      <w:start w:val="1"/>
      <w:numFmt w:val="lowerLetter"/>
      <w:lvlText w:val="%8."/>
      <w:lvlJc w:val="left"/>
      <w:pPr>
        <w:ind w:left="7380" w:hanging="360"/>
      </w:pPr>
    </w:lvl>
    <w:lvl w:ilvl="8" w:tplc="0416001B">
      <w:start w:val="1"/>
      <w:numFmt w:val="lowerRoman"/>
      <w:lvlText w:val="%9."/>
      <w:lvlJc w:val="right"/>
      <w:pPr>
        <w:ind w:left="8100" w:hanging="180"/>
      </w:pPr>
    </w:lvl>
  </w:abstractNum>
  <w:abstractNum w:abstractNumId="24" w15:restartNumberingAfterBreak="0">
    <w:nsid w:val="5B4B1CC4"/>
    <w:multiLevelType w:val="hybridMultilevel"/>
    <w:tmpl w:val="2F74DC8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BD37CDA"/>
    <w:multiLevelType w:val="hybridMultilevel"/>
    <w:tmpl w:val="AE3260E0"/>
    <w:lvl w:ilvl="0" w:tplc="CD9A31D8">
      <w:start w:val="1"/>
      <w:numFmt w:val="decimal"/>
      <w:pStyle w:val="Passo"/>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6" w15:restartNumberingAfterBreak="0">
    <w:nsid w:val="5D7756BB"/>
    <w:multiLevelType w:val="hybridMultilevel"/>
    <w:tmpl w:val="F1F60366"/>
    <w:lvl w:ilvl="0" w:tplc="0416001B">
      <w:start w:val="1"/>
      <w:numFmt w:val="lowerRoman"/>
      <w:lvlText w:val="%1."/>
      <w:lvlJc w:val="right"/>
      <w:pPr>
        <w:ind w:left="2340" w:hanging="360"/>
      </w:pPr>
    </w:lvl>
    <w:lvl w:ilvl="1" w:tplc="04160019">
      <w:start w:val="1"/>
      <w:numFmt w:val="lowerLetter"/>
      <w:lvlText w:val="%2."/>
      <w:lvlJc w:val="left"/>
      <w:pPr>
        <w:ind w:left="3060" w:hanging="360"/>
      </w:pPr>
    </w:lvl>
    <w:lvl w:ilvl="2" w:tplc="0416001B">
      <w:start w:val="1"/>
      <w:numFmt w:val="lowerRoman"/>
      <w:lvlText w:val="%3."/>
      <w:lvlJc w:val="right"/>
      <w:pPr>
        <w:ind w:left="3780" w:hanging="180"/>
      </w:pPr>
    </w:lvl>
    <w:lvl w:ilvl="3" w:tplc="0416000F">
      <w:start w:val="1"/>
      <w:numFmt w:val="decimal"/>
      <w:lvlText w:val="%4."/>
      <w:lvlJc w:val="left"/>
      <w:pPr>
        <w:ind w:left="4500" w:hanging="360"/>
      </w:pPr>
    </w:lvl>
    <w:lvl w:ilvl="4" w:tplc="04160019">
      <w:start w:val="1"/>
      <w:numFmt w:val="lowerLetter"/>
      <w:lvlText w:val="%5."/>
      <w:lvlJc w:val="left"/>
      <w:pPr>
        <w:ind w:left="5220" w:hanging="360"/>
      </w:pPr>
    </w:lvl>
    <w:lvl w:ilvl="5" w:tplc="0416001B">
      <w:start w:val="1"/>
      <w:numFmt w:val="lowerRoman"/>
      <w:lvlText w:val="%6."/>
      <w:lvlJc w:val="right"/>
      <w:pPr>
        <w:ind w:left="5940" w:hanging="180"/>
      </w:pPr>
    </w:lvl>
    <w:lvl w:ilvl="6" w:tplc="0416000F">
      <w:start w:val="1"/>
      <w:numFmt w:val="decimal"/>
      <w:lvlText w:val="%7."/>
      <w:lvlJc w:val="left"/>
      <w:pPr>
        <w:ind w:left="6660" w:hanging="360"/>
      </w:pPr>
    </w:lvl>
    <w:lvl w:ilvl="7" w:tplc="04160019">
      <w:start w:val="1"/>
      <w:numFmt w:val="lowerLetter"/>
      <w:lvlText w:val="%8."/>
      <w:lvlJc w:val="left"/>
      <w:pPr>
        <w:ind w:left="7380" w:hanging="360"/>
      </w:pPr>
    </w:lvl>
    <w:lvl w:ilvl="8" w:tplc="0416001B">
      <w:start w:val="1"/>
      <w:numFmt w:val="lowerRoman"/>
      <w:lvlText w:val="%9."/>
      <w:lvlJc w:val="right"/>
      <w:pPr>
        <w:ind w:left="8100" w:hanging="180"/>
      </w:pPr>
    </w:lvl>
  </w:abstractNum>
  <w:abstractNum w:abstractNumId="27" w15:restartNumberingAfterBreak="0">
    <w:nsid w:val="5DF3093F"/>
    <w:multiLevelType w:val="multilevel"/>
    <w:tmpl w:val="F162C11E"/>
    <w:lvl w:ilvl="0">
      <w:start w:val="1"/>
      <w:numFmt w:val="decimal"/>
      <w:lvlText w:val="%1."/>
      <w:lvlJc w:val="left"/>
      <w:pPr>
        <w:tabs>
          <w:tab w:val="num" w:pos="360"/>
        </w:tabs>
        <w:ind w:left="360" w:hanging="360"/>
      </w:pPr>
      <w:rPr>
        <w:rFonts w:hint="default"/>
      </w:rPr>
    </w:lvl>
    <w:lvl w:ilvl="1">
      <w:start w:val="1"/>
      <w:numFmt w:val="decimal"/>
      <w:pStyle w:val="StyleHeading212pt"/>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640C5CD6"/>
    <w:multiLevelType w:val="hybridMultilevel"/>
    <w:tmpl w:val="7E54BC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7AA2BCA"/>
    <w:multiLevelType w:val="hybridMultilevel"/>
    <w:tmpl w:val="6260777C"/>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0" w15:restartNumberingAfterBreak="0">
    <w:nsid w:val="67E16EA3"/>
    <w:multiLevelType w:val="hybridMultilevel"/>
    <w:tmpl w:val="3F621B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1" w15:restartNumberingAfterBreak="0">
    <w:nsid w:val="68A55F6D"/>
    <w:multiLevelType w:val="hybridMultilevel"/>
    <w:tmpl w:val="54EC4E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11E691D"/>
    <w:multiLevelType w:val="hybridMultilevel"/>
    <w:tmpl w:val="A7ACDA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13269D1"/>
    <w:multiLevelType w:val="hybridMultilevel"/>
    <w:tmpl w:val="7E54BC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3251B6F"/>
    <w:multiLevelType w:val="hybridMultilevel"/>
    <w:tmpl w:val="2B2EFE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35F609D"/>
    <w:multiLevelType w:val="hybridMultilevel"/>
    <w:tmpl w:val="405C7B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55A56D5"/>
    <w:multiLevelType w:val="hybridMultilevel"/>
    <w:tmpl w:val="BF0839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A51485E"/>
    <w:multiLevelType w:val="hybridMultilevel"/>
    <w:tmpl w:val="F2EE1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AB3000"/>
    <w:multiLevelType w:val="hybridMultilevel"/>
    <w:tmpl w:val="54EC4E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F040944"/>
    <w:multiLevelType w:val="hybridMultilevel"/>
    <w:tmpl w:val="6AB03F5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27"/>
  </w:num>
  <w:num w:numId="4">
    <w:abstractNumId w:val="0"/>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20"/>
  </w:num>
  <w:num w:numId="10">
    <w:abstractNumId w:val="29"/>
  </w:num>
  <w:num w:numId="11">
    <w:abstractNumId w:val="14"/>
  </w:num>
  <w:num w:numId="12">
    <w:abstractNumId w:val="9"/>
  </w:num>
  <w:num w:numId="13">
    <w:abstractNumId w:val="21"/>
  </w:num>
  <w:num w:numId="14">
    <w:abstractNumId w:val="37"/>
  </w:num>
  <w:num w:numId="15">
    <w:abstractNumId w:val="6"/>
  </w:num>
  <w:num w:numId="16">
    <w:abstractNumId w:val="19"/>
  </w:num>
  <w:num w:numId="17">
    <w:abstractNumId w:val="8"/>
  </w:num>
  <w:num w:numId="18">
    <w:abstractNumId w:val="2"/>
  </w:num>
  <w:num w:numId="19">
    <w:abstractNumId w:val="7"/>
  </w:num>
  <w:num w:numId="20">
    <w:abstractNumId w:val="39"/>
  </w:num>
  <w:num w:numId="21">
    <w:abstractNumId w:val="24"/>
  </w:num>
  <w:num w:numId="22">
    <w:abstractNumId w:val="28"/>
  </w:num>
  <w:num w:numId="23">
    <w:abstractNumId w:val="33"/>
  </w:num>
  <w:num w:numId="24">
    <w:abstractNumId w:val="16"/>
  </w:num>
  <w:num w:numId="25">
    <w:abstractNumId w:val="12"/>
  </w:num>
  <w:num w:numId="26">
    <w:abstractNumId w:val="18"/>
  </w:num>
  <w:num w:numId="27">
    <w:abstractNumId w:val="15"/>
  </w:num>
  <w:num w:numId="28">
    <w:abstractNumId w:val="36"/>
  </w:num>
  <w:num w:numId="29">
    <w:abstractNumId w:val="13"/>
  </w:num>
  <w:num w:numId="30">
    <w:abstractNumId w:val="22"/>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34"/>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
  </w:num>
  <w:num w:numId="40">
    <w:abstractNumId w:val="38"/>
  </w:num>
  <w:num w:numId="41">
    <w:abstractNumId w:val="31"/>
  </w:num>
  <w:num w:numId="42">
    <w:abstractNumId w:val="35"/>
  </w:num>
  <w:num w:numId="43">
    <w:abstractNumId w:val="17"/>
  </w:num>
  <w:num w:numId="44">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activeWritingStyle w:appName="MSWord" w:lang="pt-BR" w:vendorID="64" w:dllVersion="131078" w:nlCheck="1" w:checkStyle="0"/>
  <w:activeWritingStyle w:appName="MSWord" w:lang="en-US" w:vendorID="64" w:dllVersion="131078" w:nlCheck="1" w:checkStyle="1"/>
  <w:activeWritingStyle w:appName="MSWord" w:lang="es-MX"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CL" w:vendorID="64" w:dllVersion="131078" w:nlCheck="1" w:checkStyle="1"/>
  <w:activeWritingStyle w:appName="MSWord" w:lang="es-BO"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104"/>
    <w:rsid w:val="000002A0"/>
    <w:rsid w:val="000002DB"/>
    <w:rsid w:val="00000D5E"/>
    <w:rsid w:val="0000109B"/>
    <w:rsid w:val="00001DFD"/>
    <w:rsid w:val="00001F31"/>
    <w:rsid w:val="000038C0"/>
    <w:rsid w:val="00003D61"/>
    <w:rsid w:val="00004E8C"/>
    <w:rsid w:val="00004F45"/>
    <w:rsid w:val="00006322"/>
    <w:rsid w:val="000065F4"/>
    <w:rsid w:val="0001162F"/>
    <w:rsid w:val="00011828"/>
    <w:rsid w:val="0001211B"/>
    <w:rsid w:val="00012841"/>
    <w:rsid w:val="00012E00"/>
    <w:rsid w:val="00013373"/>
    <w:rsid w:val="000137E0"/>
    <w:rsid w:val="000152DE"/>
    <w:rsid w:val="000163BD"/>
    <w:rsid w:val="00016961"/>
    <w:rsid w:val="00020035"/>
    <w:rsid w:val="000201DD"/>
    <w:rsid w:val="000215BD"/>
    <w:rsid w:val="000216FE"/>
    <w:rsid w:val="00021D5E"/>
    <w:rsid w:val="000247A4"/>
    <w:rsid w:val="000255D1"/>
    <w:rsid w:val="00025C57"/>
    <w:rsid w:val="00026050"/>
    <w:rsid w:val="000265D2"/>
    <w:rsid w:val="00027FB3"/>
    <w:rsid w:val="0003095D"/>
    <w:rsid w:val="00031B8F"/>
    <w:rsid w:val="000323EF"/>
    <w:rsid w:val="000325DD"/>
    <w:rsid w:val="000326DC"/>
    <w:rsid w:val="000343BB"/>
    <w:rsid w:val="00035A15"/>
    <w:rsid w:val="000366E8"/>
    <w:rsid w:val="0004007E"/>
    <w:rsid w:val="0004192A"/>
    <w:rsid w:val="000426F0"/>
    <w:rsid w:val="00044565"/>
    <w:rsid w:val="00046667"/>
    <w:rsid w:val="00047F94"/>
    <w:rsid w:val="00050A45"/>
    <w:rsid w:val="00051BDB"/>
    <w:rsid w:val="0005321D"/>
    <w:rsid w:val="00053388"/>
    <w:rsid w:val="00053AE9"/>
    <w:rsid w:val="00054A92"/>
    <w:rsid w:val="00055806"/>
    <w:rsid w:val="00055FB7"/>
    <w:rsid w:val="0005618A"/>
    <w:rsid w:val="00057762"/>
    <w:rsid w:val="000643AE"/>
    <w:rsid w:val="00064F06"/>
    <w:rsid w:val="0006511A"/>
    <w:rsid w:val="000655C3"/>
    <w:rsid w:val="000668D4"/>
    <w:rsid w:val="00067B98"/>
    <w:rsid w:val="00067C16"/>
    <w:rsid w:val="00067FF6"/>
    <w:rsid w:val="00072BCD"/>
    <w:rsid w:val="00074560"/>
    <w:rsid w:val="00074EBC"/>
    <w:rsid w:val="00075497"/>
    <w:rsid w:val="000762CB"/>
    <w:rsid w:val="0008007D"/>
    <w:rsid w:val="00080602"/>
    <w:rsid w:val="00081479"/>
    <w:rsid w:val="0008224B"/>
    <w:rsid w:val="00082C40"/>
    <w:rsid w:val="00084105"/>
    <w:rsid w:val="00084671"/>
    <w:rsid w:val="00084D7F"/>
    <w:rsid w:val="000851A7"/>
    <w:rsid w:val="000851C3"/>
    <w:rsid w:val="000874D4"/>
    <w:rsid w:val="00090203"/>
    <w:rsid w:val="00091AD7"/>
    <w:rsid w:val="0009232B"/>
    <w:rsid w:val="00092898"/>
    <w:rsid w:val="0009345E"/>
    <w:rsid w:val="00093622"/>
    <w:rsid w:val="00095F4C"/>
    <w:rsid w:val="00096699"/>
    <w:rsid w:val="00096BA2"/>
    <w:rsid w:val="000A0479"/>
    <w:rsid w:val="000A04F0"/>
    <w:rsid w:val="000A0C31"/>
    <w:rsid w:val="000A184E"/>
    <w:rsid w:val="000A223B"/>
    <w:rsid w:val="000A2B6D"/>
    <w:rsid w:val="000A3B88"/>
    <w:rsid w:val="000A7A32"/>
    <w:rsid w:val="000B04A4"/>
    <w:rsid w:val="000B16A9"/>
    <w:rsid w:val="000B3490"/>
    <w:rsid w:val="000B4AA2"/>
    <w:rsid w:val="000B4DCA"/>
    <w:rsid w:val="000B5B8C"/>
    <w:rsid w:val="000B6521"/>
    <w:rsid w:val="000B70FA"/>
    <w:rsid w:val="000B753D"/>
    <w:rsid w:val="000B7C78"/>
    <w:rsid w:val="000C1A01"/>
    <w:rsid w:val="000C2752"/>
    <w:rsid w:val="000C2CF3"/>
    <w:rsid w:val="000C2D68"/>
    <w:rsid w:val="000C3A29"/>
    <w:rsid w:val="000C4038"/>
    <w:rsid w:val="000C5356"/>
    <w:rsid w:val="000C603F"/>
    <w:rsid w:val="000C65C4"/>
    <w:rsid w:val="000C694F"/>
    <w:rsid w:val="000C7AB2"/>
    <w:rsid w:val="000D0291"/>
    <w:rsid w:val="000D0983"/>
    <w:rsid w:val="000D2199"/>
    <w:rsid w:val="000D2C7A"/>
    <w:rsid w:val="000D2CD0"/>
    <w:rsid w:val="000D372E"/>
    <w:rsid w:val="000D3743"/>
    <w:rsid w:val="000D38BD"/>
    <w:rsid w:val="000D3FA2"/>
    <w:rsid w:val="000D4767"/>
    <w:rsid w:val="000D5010"/>
    <w:rsid w:val="000D5EB1"/>
    <w:rsid w:val="000D7B39"/>
    <w:rsid w:val="000E0644"/>
    <w:rsid w:val="000E084A"/>
    <w:rsid w:val="000E113F"/>
    <w:rsid w:val="000E13CB"/>
    <w:rsid w:val="000E196D"/>
    <w:rsid w:val="000E26FD"/>
    <w:rsid w:val="000E32A7"/>
    <w:rsid w:val="000E3634"/>
    <w:rsid w:val="000E38FE"/>
    <w:rsid w:val="000E3EF4"/>
    <w:rsid w:val="000E4917"/>
    <w:rsid w:val="000E49FA"/>
    <w:rsid w:val="000E5092"/>
    <w:rsid w:val="000E5668"/>
    <w:rsid w:val="000E5D20"/>
    <w:rsid w:val="000E5D71"/>
    <w:rsid w:val="000E64D2"/>
    <w:rsid w:val="000F0701"/>
    <w:rsid w:val="000F20AE"/>
    <w:rsid w:val="000F23BD"/>
    <w:rsid w:val="000F30B4"/>
    <w:rsid w:val="000F321E"/>
    <w:rsid w:val="000F38CE"/>
    <w:rsid w:val="000F4424"/>
    <w:rsid w:val="000F4D84"/>
    <w:rsid w:val="000F4D95"/>
    <w:rsid w:val="000F4E7C"/>
    <w:rsid w:val="000F50ED"/>
    <w:rsid w:val="000F6039"/>
    <w:rsid w:val="000F6460"/>
    <w:rsid w:val="000F6960"/>
    <w:rsid w:val="000F6BE0"/>
    <w:rsid w:val="000F6DB9"/>
    <w:rsid w:val="000F7C7E"/>
    <w:rsid w:val="0010014A"/>
    <w:rsid w:val="0010270D"/>
    <w:rsid w:val="00104631"/>
    <w:rsid w:val="00104BA6"/>
    <w:rsid w:val="00106A0D"/>
    <w:rsid w:val="0010740F"/>
    <w:rsid w:val="001079DE"/>
    <w:rsid w:val="00110303"/>
    <w:rsid w:val="00110D6A"/>
    <w:rsid w:val="00111CF3"/>
    <w:rsid w:val="00112FC0"/>
    <w:rsid w:val="00113F65"/>
    <w:rsid w:val="00114745"/>
    <w:rsid w:val="001158BE"/>
    <w:rsid w:val="0011668F"/>
    <w:rsid w:val="00116A7A"/>
    <w:rsid w:val="001171D5"/>
    <w:rsid w:val="001172A5"/>
    <w:rsid w:val="00120400"/>
    <w:rsid w:val="001209CA"/>
    <w:rsid w:val="00120AAA"/>
    <w:rsid w:val="00121809"/>
    <w:rsid w:val="0012198B"/>
    <w:rsid w:val="001227E1"/>
    <w:rsid w:val="00123050"/>
    <w:rsid w:val="00123CB1"/>
    <w:rsid w:val="00124B98"/>
    <w:rsid w:val="00125198"/>
    <w:rsid w:val="00125A64"/>
    <w:rsid w:val="00125A71"/>
    <w:rsid w:val="00125CF6"/>
    <w:rsid w:val="00127182"/>
    <w:rsid w:val="00127EF3"/>
    <w:rsid w:val="0013023E"/>
    <w:rsid w:val="001309EB"/>
    <w:rsid w:val="00131FB4"/>
    <w:rsid w:val="00132DE1"/>
    <w:rsid w:val="00133634"/>
    <w:rsid w:val="00136924"/>
    <w:rsid w:val="00137A19"/>
    <w:rsid w:val="00137AB9"/>
    <w:rsid w:val="00141263"/>
    <w:rsid w:val="001420D7"/>
    <w:rsid w:val="00143AF2"/>
    <w:rsid w:val="001457B0"/>
    <w:rsid w:val="001459AC"/>
    <w:rsid w:val="001459AF"/>
    <w:rsid w:val="00145BFA"/>
    <w:rsid w:val="00145CA5"/>
    <w:rsid w:val="00145E97"/>
    <w:rsid w:val="00146B12"/>
    <w:rsid w:val="00146F2D"/>
    <w:rsid w:val="0015095B"/>
    <w:rsid w:val="0015337F"/>
    <w:rsid w:val="00153785"/>
    <w:rsid w:val="00153FB3"/>
    <w:rsid w:val="00157014"/>
    <w:rsid w:val="001575B0"/>
    <w:rsid w:val="0016056D"/>
    <w:rsid w:val="00160D1D"/>
    <w:rsid w:val="0016110F"/>
    <w:rsid w:val="0016116C"/>
    <w:rsid w:val="00161193"/>
    <w:rsid w:val="001626CB"/>
    <w:rsid w:val="00163B0B"/>
    <w:rsid w:val="001643DA"/>
    <w:rsid w:val="001650FA"/>
    <w:rsid w:val="00165AE4"/>
    <w:rsid w:val="0016643C"/>
    <w:rsid w:val="00166AD6"/>
    <w:rsid w:val="00170238"/>
    <w:rsid w:val="00171DAD"/>
    <w:rsid w:val="00171DB9"/>
    <w:rsid w:val="00172CA7"/>
    <w:rsid w:val="001738CA"/>
    <w:rsid w:val="00173E94"/>
    <w:rsid w:val="0017443D"/>
    <w:rsid w:val="00176063"/>
    <w:rsid w:val="0017666E"/>
    <w:rsid w:val="00176AD8"/>
    <w:rsid w:val="00176D12"/>
    <w:rsid w:val="001806C0"/>
    <w:rsid w:val="0018089C"/>
    <w:rsid w:val="001820A4"/>
    <w:rsid w:val="00182A85"/>
    <w:rsid w:val="00182B1A"/>
    <w:rsid w:val="001830F3"/>
    <w:rsid w:val="00184776"/>
    <w:rsid w:val="00184EC2"/>
    <w:rsid w:val="0018515C"/>
    <w:rsid w:val="001873E6"/>
    <w:rsid w:val="00190021"/>
    <w:rsid w:val="001917D4"/>
    <w:rsid w:val="00192B77"/>
    <w:rsid w:val="00192DCF"/>
    <w:rsid w:val="00194A3E"/>
    <w:rsid w:val="001953DA"/>
    <w:rsid w:val="001967FB"/>
    <w:rsid w:val="00196AD7"/>
    <w:rsid w:val="001977DE"/>
    <w:rsid w:val="001A01B4"/>
    <w:rsid w:val="001A0841"/>
    <w:rsid w:val="001A17E6"/>
    <w:rsid w:val="001A1D35"/>
    <w:rsid w:val="001A7683"/>
    <w:rsid w:val="001A7E64"/>
    <w:rsid w:val="001B1556"/>
    <w:rsid w:val="001B1887"/>
    <w:rsid w:val="001B23D7"/>
    <w:rsid w:val="001B2509"/>
    <w:rsid w:val="001B2D16"/>
    <w:rsid w:val="001B3CDA"/>
    <w:rsid w:val="001B4367"/>
    <w:rsid w:val="001B4489"/>
    <w:rsid w:val="001B53E6"/>
    <w:rsid w:val="001B563A"/>
    <w:rsid w:val="001B64EE"/>
    <w:rsid w:val="001B65E6"/>
    <w:rsid w:val="001B678E"/>
    <w:rsid w:val="001C03D2"/>
    <w:rsid w:val="001C05D8"/>
    <w:rsid w:val="001C0AC2"/>
    <w:rsid w:val="001C0B50"/>
    <w:rsid w:val="001C1EBB"/>
    <w:rsid w:val="001C4D31"/>
    <w:rsid w:val="001C7DEF"/>
    <w:rsid w:val="001D0037"/>
    <w:rsid w:val="001D0393"/>
    <w:rsid w:val="001D0ADD"/>
    <w:rsid w:val="001D3175"/>
    <w:rsid w:val="001D4897"/>
    <w:rsid w:val="001D5086"/>
    <w:rsid w:val="001D5300"/>
    <w:rsid w:val="001D537A"/>
    <w:rsid w:val="001D5628"/>
    <w:rsid w:val="001D6C5B"/>
    <w:rsid w:val="001D780C"/>
    <w:rsid w:val="001E1655"/>
    <w:rsid w:val="001E46CC"/>
    <w:rsid w:val="001E5A2B"/>
    <w:rsid w:val="001E68BB"/>
    <w:rsid w:val="001F00B1"/>
    <w:rsid w:val="001F0F61"/>
    <w:rsid w:val="001F21CC"/>
    <w:rsid w:val="001F2ABE"/>
    <w:rsid w:val="001F33BF"/>
    <w:rsid w:val="001F5D55"/>
    <w:rsid w:val="001F6001"/>
    <w:rsid w:val="001F68D7"/>
    <w:rsid w:val="001F6E87"/>
    <w:rsid w:val="001F7551"/>
    <w:rsid w:val="001F799B"/>
    <w:rsid w:val="00200936"/>
    <w:rsid w:val="002010A7"/>
    <w:rsid w:val="002019D2"/>
    <w:rsid w:val="00201DA4"/>
    <w:rsid w:val="002021B4"/>
    <w:rsid w:val="00202D7B"/>
    <w:rsid w:val="00205B58"/>
    <w:rsid w:val="00206331"/>
    <w:rsid w:val="00206867"/>
    <w:rsid w:val="002100F2"/>
    <w:rsid w:val="00210ACE"/>
    <w:rsid w:val="00210F4B"/>
    <w:rsid w:val="002118EE"/>
    <w:rsid w:val="00212D24"/>
    <w:rsid w:val="00214451"/>
    <w:rsid w:val="002210B4"/>
    <w:rsid w:val="00221108"/>
    <w:rsid w:val="00221F8E"/>
    <w:rsid w:val="00222FCB"/>
    <w:rsid w:val="002238FB"/>
    <w:rsid w:val="002241DE"/>
    <w:rsid w:val="002258AD"/>
    <w:rsid w:val="00225D1C"/>
    <w:rsid w:val="00226C77"/>
    <w:rsid w:val="0022734A"/>
    <w:rsid w:val="00227AAE"/>
    <w:rsid w:val="002300DB"/>
    <w:rsid w:val="00230C55"/>
    <w:rsid w:val="00231141"/>
    <w:rsid w:val="00231712"/>
    <w:rsid w:val="002319C5"/>
    <w:rsid w:val="00231ED9"/>
    <w:rsid w:val="00232275"/>
    <w:rsid w:val="0023342F"/>
    <w:rsid w:val="00233467"/>
    <w:rsid w:val="00233DC6"/>
    <w:rsid w:val="0023682E"/>
    <w:rsid w:val="0023694C"/>
    <w:rsid w:val="00237629"/>
    <w:rsid w:val="002407C2"/>
    <w:rsid w:val="00241022"/>
    <w:rsid w:val="00241EBF"/>
    <w:rsid w:val="00242130"/>
    <w:rsid w:val="002424DA"/>
    <w:rsid w:val="00242604"/>
    <w:rsid w:val="0024348D"/>
    <w:rsid w:val="00243DED"/>
    <w:rsid w:val="0024536B"/>
    <w:rsid w:val="00245925"/>
    <w:rsid w:val="0024686B"/>
    <w:rsid w:val="0025081C"/>
    <w:rsid w:val="002508D8"/>
    <w:rsid w:val="00250E9C"/>
    <w:rsid w:val="00250F4C"/>
    <w:rsid w:val="00253ACF"/>
    <w:rsid w:val="002543BC"/>
    <w:rsid w:val="002546C9"/>
    <w:rsid w:val="002565DA"/>
    <w:rsid w:val="00256CE1"/>
    <w:rsid w:val="00257A6A"/>
    <w:rsid w:val="00260E62"/>
    <w:rsid w:val="00261203"/>
    <w:rsid w:val="00262661"/>
    <w:rsid w:val="00262C74"/>
    <w:rsid w:val="00263155"/>
    <w:rsid w:val="00264559"/>
    <w:rsid w:val="00264DA2"/>
    <w:rsid w:val="00267BB9"/>
    <w:rsid w:val="00267D21"/>
    <w:rsid w:val="0027017C"/>
    <w:rsid w:val="002701BF"/>
    <w:rsid w:val="0027262D"/>
    <w:rsid w:val="0027296A"/>
    <w:rsid w:val="0027416A"/>
    <w:rsid w:val="00275DD3"/>
    <w:rsid w:val="00276997"/>
    <w:rsid w:val="00277886"/>
    <w:rsid w:val="002801E1"/>
    <w:rsid w:val="00280AC5"/>
    <w:rsid w:val="002813E2"/>
    <w:rsid w:val="0028173B"/>
    <w:rsid w:val="002817C3"/>
    <w:rsid w:val="0028440A"/>
    <w:rsid w:val="0028440B"/>
    <w:rsid w:val="0028481B"/>
    <w:rsid w:val="00286BB8"/>
    <w:rsid w:val="00286BE3"/>
    <w:rsid w:val="00287E75"/>
    <w:rsid w:val="00290536"/>
    <w:rsid w:val="00290AA7"/>
    <w:rsid w:val="0029106B"/>
    <w:rsid w:val="0029140D"/>
    <w:rsid w:val="00291CB6"/>
    <w:rsid w:val="00293A47"/>
    <w:rsid w:val="00297C92"/>
    <w:rsid w:val="002A0B54"/>
    <w:rsid w:val="002A13E9"/>
    <w:rsid w:val="002A28F3"/>
    <w:rsid w:val="002A2E38"/>
    <w:rsid w:val="002A3455"/>
    <w:rsid w:val="002A44F7"/>
    <w:rsid w:val="002A4F51"/>
    <w:rsid w:val="002A4F84"/>
    <w:rsid w:val="002A53A7"/>
    <w:rsid w:val="002A55CC"/>
    <w:rsid w:val="002A5A56"/>
    <w:rsid w:val="002A664A"/>
    <w:rsid w:val="002A6A7C"/>
    <w:rsid w:val="002A75D6"/>
    <w:rsid w:val="002A75E8"/>
    <w:rsid w:val="002A7B99"/>
    <w:rsid w:val="002B041D"/>
    <w:rsid w:val="002B04C0"/>
    <w:rsid w:val="002B0532"/>
    <w:rsid w:val="002B0CA4"/>
    <w:rsid w:val="002B14E4"/>
    <w:rsid w:val="002B1544"/>
    <w:rsid w:val="002B4B9A"/>
    <w:rsid w:val="002B4F4B"/>
    <w:rsid w:val="002B5FA8"/>
    <w:rsid w:val="002B6562"/>
    <w:rsid w:val="002B7A5F"/>
    <w:rsid w:val="002B7C7C"/>
    <w:rsid w:val="002B7E79"/>
    <w:rsid w:val="002B7E7E"/>
    <w:rsid w:val="002C0695"/>
    <w:rsid w:val="002C11E5"/>
    <w:rsid w:val="002C26E3"/>
    <w:rsid w:val="002C2842"/>
    <w:rsid w:val="002C322F"/>
    <w:rsid w:val="002C3401"/>
    <w:rsid w:val="002C48A2"/>
    <w:rsid w:val="002C48C9"/>
    <w:rsid w:val="002C4FAF"/>
    <w:rsid w:val="002C55D4"/>
    <w:rsid w:val="002C6139"/>
    <w:rsid w:val="002C6682"/>
    <w:rsid w:val="002D0987"/>
    <w:rsid w:val="002D2FD3"/>
    <w:rsid w:val="002D367C"/>
    <w:rsid w:val="002D377E"/>
    <w:rsid w:val="002D44F2"/>
    <w:rsid w:val="002D47F2"/>
    <w:rsid w:val="002D508C"/>
    <w:rsid w:val="002D5348"/>
    <w:rsid w:val="002D5661"/>
    <w:rsid w:val="002D5A86"/>
    <w:rsid w:val="002D6870"/>
    <w:rsid w:val="002D6BFA"/>
    <w:rsid w:val="002D7C6E"/>
    <w:rsid w:val="002E00AE"/>
    <w:rsid w:val="002E14B3"/>
    <w:rsid w:val="002E247F"/>
    <w:rsid w:val="002E2C90"/>
    <w:rsid w:val="002E32B5"/>
    <w:rsid w:val="002E3DFD"/>
    <w:rsid w:val="002E4E0E"/>
    <w:rsid w:val="002E526E"/>
    <w:rsid w:val="002E5495"/>
    <w:rsid w:val="002E70F3"/>
    <w:rsid w:val="002E7520"/>
    <w:rsid w:val="002F3929"/>
    <w:rsid w:val="002F3DC1"/>
    <w:rsid w:val="002F50BB"/>
    <w:rsid w:val="002F5856"/>
    <w:rsid w:val="002F5A49"/>
    <w:rsid w:val="002F5CA7"/>
    <w:rsid w:val="002F7D37"/>
    <w:rsid w:val="0030037B"/>
    <w:rsid w:val="00300D8C"/>
    <w:rsid w:val="00301B0A"/>
    <w:rsid w:val="00302212"/>
    <w:rsid w:val="003028E5"/>
    <w:rsid w:val="00302FE9"/>
    <w:rsid w:val="00303051"/>
    <w:rsid w:val="00303323"/>
    <w:rsid w:val="00304324"/>
    <w:rsid w:val="00304415"/>
    <w:rsid w:val="003051D6"/>
    <w:rsid w:val="00305567"/>
    <w:rsid w:val="00305C75"/>
    <w:rsid w:val="003068E2"/>
    <w:rsid w:val="00306F6B"/>
    <w:rsid w:val="00307339"/>
    <w:rsid w:val="003076DB"/>
    <w:rsid w:val="00310058"/>
    <w:rsid w:val="00310D71"/>
    <w:rsid w:val="0031305A"/>
    <w:rsid w:val="003148F1"/>
    <w:rsid w:val="00316303"/>
    <w:rsid w:val="00316960"/>
    <w:rsid w:val="00316A87"/>
    <w:rsid w:val="00316BA2"/>
    <w:rsid w:val="003178C5"/>
    <w:rsid w:val="00320362"/>
    <w:rsid w:val="00320FB6"/>
    <w:rsid w:val="003218A4"/>
    <w:rsid w:val="0032213D"/>
    <w:rsid w:val="00322263"/>
    <w:rsid w:val="003223C5"/>
    <w:rsid w:val="00323927"/>
    <w:rsid w:val="00325256"/>
    <w:rsid w:val="0032537A"/>
    <w:rsid w:val="00326212"/>
    <w:rsid w:val="00326510"/>
    <w:rsid w:val="00326565"/>
    <w:rsid w:val="0032693E"/>
    <w:rsid w:val="003278CC"/>
    <w:rsid w:val="00332C91"/>
    <w:rsid w:val="0033336D"/>
    <w:rsid w:val="0033398A"/>
    <w:rsid w:val="00334514"/>
    <w:rsid w:val="00334DFA"/>
    <w:rsid w:val="003355C6"/>
    <w:rsid w:val="00336607"/>
    <w:rsid w:val="00337774"/>
    <w:rsid w:val="00337DC2"/>
    <w:rsid w:val="00340C70"/>
    <w:rsid w:val="00340E49"/>
    <w:rsid w:val="00341299"/>
    <w:rsid w:val="00341DF6"/>
    <w:rsid w:val="00342081"/>
    <w:rsid w:val="003421EC"/>
    <w:rsid w:val="003424BB"/>
    <w:rsid w:val="00343133"/>
    <w:rsid w:val="003435C9"/>
    <w:rsid w:val="003445A0"/>
    <w:rsid w:val="003453D8"/>
    <w:rsid w:val="003468A3"/>
    <w:rsid w:val="00346B7D"/>
    <w:rsid w:val="00346CDF"/>
    <w:rsid w:val="0034701E"/>
    <w:rsid w:val="00347D26"/>
    <w:rsid w:val="00350797"/>
    <w:rsid w:val="00351DF7"/>
    <w:rsid w:val="0035218B"/>
    <w:rsid w:val="00352327"/>
    <w:rsid w:val="003528EA"/>
    <w:rsid w:val="0035334E"/>
    <w:rsid w:val="00353D4A"/>
    <w:rsid w:val="00354DF1"/>
    <w:rsid w:val="003551D7"/>
    <w:rsid w:val="00355501"/>
    <w:rsid w:val="003564F2"/>
    <w:rsid w:val="00360EDE"/>
    <w:rsid w:val="00361070"/>
    <w:rsid w:val="00361463"/>
    <w:rsid w:val="0036203E"/>
    <w:rsid w:val="0036293B"/>
    <w:rsid w:val="003629DB"/>
    <w:rsid w:val="00362A5D"/>
    <w:rsid w:val="00362B47"/>
    <w:rsid w:val="00362E08"/>
    <w:rsid w:val="003632E2"/>
    <w:rsid w:val="00365060"/>
    <w:rsid w:val="00365120"/>
    <w:rsid w:val="00365832"/>
    <w:rsid w:val="00370377"/>
    <w:rsid w:val="00370497"/>
    <w:rsid w:val="00370A8C"/>
    <w:rsid w:val="00370D0B"/>
    <w:rsid w:val="0037153A"/>
    <w:rsid w:val="00372468"/>
    <w:rsid w:val="00372569"/>
    <w:rsid w:val="00372D06"/>
    <w:rsid w:val="00372D49"/>
    <w:rsid w:val="003735FB"/>
    <w:rsid w:val="003746EB"/>
    <w:rsid w:val="00374CDB"/>
    <w:rsid w:val="0037596D"/>
    <w:rsid w:val="0037681F"/>
    <w:rsid w:val="00376B45"/>
    <w:rsid w:val="00377101"/>
    <w:rsid w:val="00377BF6"/>
    <w:rsid w:val="00381281"/>
    <w:rsid w:val="003814C4"/>
    <w:rsid w:val="0038162B"/>
    <w:rsid w:val="0038232C"/>
    <w:rsid w:val="00382B2A"/>
    <w:rsid w:val="00382BAA"/>
    <w:rsid w:val="003830B7"/>
    <w:rsid w:val="003840EE"/>
    <w:rsid w:val="003851D5"/>
    <w:rsid w:val="00385AEE"/>
    <w:rsid w:val="003861B3"/>
    <w:rsid w:val="00386A9C"/>
    <w:rsid w:val="00386C96"/>
    <w:rsid w:val="00392340"/>
    <w:rsid w:val="0039381E"/>
    <w:rsid w:val="0039394D"/>
    <w:rsid w:val="00393F41"/>
    <w:rsid w:val="00396075"/>
    <w:rsid w:val="003963A9"/>
    <w:rsid w:val="00396D12"/>
    <w:rsid w:val="00396EA7"/>
    <w:rsid w:val="003979F5"/>
    <w:rsid w:val="003A0D27"/>
    <w:rsid w:val="003A0D5C"/>
    <w:rsid w:val="003A1485"/>
    <w:rsid w:val="003A1CF1"/>
    <w:rsid w:val="003A3DE5"/>
    <w:rsid w:val="003A3FFE"/>
    <w:rsid w:val="003A52B4"/>
    <w:rsid w:val="003A5EE3"/>
    <w:rsid w:val="003A6B17"/>
    <w:rsid w:val="003A6E85"/>
    <w:rsid w:val="003A7576"/>
    <w:rsid w:val="003B0212"/>
    <w:rsid w:val="003B2515"/>
    <w:rsid w:val="003B2BEF"/>
    <w:rsid w:val="003B301E"/>
    <w:rsid w:val="003B5006"/>
    <w:rsid w:val="003B53EE"/>
    <w:rsid w:val="003B55BE"/>
    <w:rsid w:val="003B5A06"/>
    <w:rsid w:val="003B7678"/>
    <w:rsid w:val="003B7EF8"/>
    <w:rsid w:val="003C1036"/>
    <w:rsid w:val="003C2019"/>
    <w:rsid w:val="003C299F"/>
    <w:rsid w:val="003C2A86"/>
    <w:rsid w:val="003C30A4"/>
    <w:rsid w:val="003C4E52"/>
    <w:rsid w:val="003C532F"/>
    <w:rsid w:val="003C5C76"/>
    <w:rsid w:val="003C5DFD"/>
    <w:rsid w:val="003C70C8"/>
    <w:rsid w:val="003C754D"/>
    <w:rsid w:val="003C799C"/>
    <w:rsid w:val="003D0FDF"/>
    <w:rsid w:val="003D3D74"/>
    <w:rsid w:val="003D3E46"/>
    <w:rsid w:val="003D508C"/>
    <w:rsid w:val="003D52BF"/>
    <w:rsid w:val="003D574F"/>
    <w:rsid w:val="003D5A25"/>
    <w:rsid w:val="003D5C29"/>
    <w:rsid w:val="003D670A"/>
    <w:rsid w:val="003D710E"/>
    <w:rsid w:val="003D7388"/>
    <w:rsid w:val="003E01C5"/>
    <w:rsid w:val="003E128D"/>
    <w:rsid w:val="003E364C"/>
    <w:rsid w:val="003E4555"/>
    <w:rsid w:val="003E5117"/>
    <w:rsid w:val="003E6DEB"/>
    <w:rsid w:val="003E72FF"/>
    <w:rsid w:val="003F00EE"/>
    <w:rsid w:val="003F0543"/>
    <w:rsid w:val="003F0F06"/>
    <w:rsid w:val="003F1D5B"/>
    <w:rsid w:val="003F27AD"/>
    <w:rsid w:val="003F31B8"/>
    <w:rsid w:val="003F4062"/>
    <w:rsid w:val="003F4472"/>
    <w:rsid w:val="003F5A37"/>
    <w:rsid w:val="003F5FD4"/>
    <w:rsid w:val="003F765B"/>
    <w:rsid w:val="0040065F"/>
    <w:rsid w:val="00400DE3"/>
    <w:rsid w:val="00401AA5"/>
    <w:rsid w:val="00402275"/>
    <w:rsid w:val="004022A9"/>
    <w:rsid w:val="00405D67"/>
    <w:rsid w:val="00405ED7"/>
    <w:rsid w:val="00407B43"/>
    <w:rsid w:val="00407CBD"/>
    <w:rsid w:val="00410598"/>
    <w:rsid w:val="00411072"/>
    <w:rsid w:val="004115C4"/>
    <w:rsid w:val="0041219A"/>
    <w:rsid w:val="004130E9"/>
    <w:rsid w:val="00413353"/>
    <w:rsid w:val="00413C63"/>
    <w:rsid w:val="00413D2C"/>
    <w:rsid w:val="00414534"/>
    <w:rsid w:val="0042017D"/>
    <w:rsid w:val="00420ECB"/>
    <w:rsid w:val="00420F99"/>
    <w:rsid w:val="00420FEB"/>
    <w:rsid w:val="00421611"/>
    <w:rsid w:val="00421A73"/>
    <w:rsid w:val="0042265B"/>
    <w:rsid w:val="00422F0E"/>
    <w:rsid w:val="004232AD"/>
    <w:rsid w:val="00423495"/>
    <w:rsid w:val="00423857"/>
    <w:rsid w:val="0042401C"/>
    <w:rsid w:val="004244F9"/>
    <w:rsid w:val="00424E72"/>
    <w:rsid w:val="00425B6A"/>
    <w:rsid w:val="00426C75"/>
    <w:rsid w:val="00431026"/>
    <w:rsid w:val="00432365"/>
    <w:rsid w:val="004323DA"/>
    <w:rsid w:val="004331DD"/>
    <w:rsid w:val="0043447C"/>
    <w:rsid w:val="00434662"/>
    <w:rsid w:val="00436070"/>
    <w:rsid w:val="00436EC3"/>
    <w:rsid w:val="0043709F"/>
    <w:rsid w:val="00437EAF"/>
    <w:rsid w:val="00440926"/>
    <w:rsid w:val="0044097C"/>
    <w:rsid w:val="00440EF5"/>
    <w:rsid w:val="0044159C"/>
    <w:rsid w:val="0044257F"/>
    <w:rsid w:val="00443331"/>
    <w:rsid w:val="00444D06"/>
    <w:rsid w:val="00444EF8"/>
    <w:rsid w:val="00445380"/>
    <w:rsid w:val="00445BAB"/>
    <w:rsid w:val="0045060A"/>
    <w:rsid w:val="00451B59"/>
    <w:rsid w:val="00452300"/>
    <w:rsid w:val="00452964"/>
    <w:rsid w:val="00453565"/>
    <w:rsid w:val="00453C48"/>
    <w:rsid w:val="00455C72"/>
    <w:rsid w:val="00456D2E"/>
    <w:rsid w:val="00457BA7"/>
    <w:rsid w:val="00460ACA"/>
    <w:rsid w:val="004610EC"/>
    <w:rsid w:val="00463671"/>
    <w:rsid w:val="00464418"/>
    <w:rsid w:val="004651D7"/>
    <w:rsid w:val="00466ED5"/>
    <w:rsid w:val="00467453"/>
    <w:rsid w:val="00470289"/>
    <w:rsid w:val="00471E72"/>
    <w:rsid w:val="00472530"/>
    <w:rsid w:val="0047295B"/>
    <w:rsid w:val="00472B00"/>
    <w:rsid w:val="00473069"/>
    <w:rsid w:val="00474DBE"/>
    <w:rsid w:val="00475106"/>
    <w:rsid w:val="004753E0"/>
    <w:rsid w:val="004763E0"/>
    <w:rsid w:val="0047655E"/>
    <w:rsid w:val="00476BEE"/>
    <w:rsid w:val="0047791A"/>
    <w:rsid w:val="00480681"/>
    <w:rsid w:val="00480F9E"/>
    <w:rsid w:val="00483119"/>
    <w:rsid w:val="004835A5"/>
    <w:rsid w:val="00484995"/>
    <w:rsid w:val="00484B88"/>
    <w:rsid w:val="00486020"/>
    <w:rsid w:val="00486395"/>
    <w:rsid w:val="00486EF7"/>
    <w:rsid w:val="00487244"/>
    <w:rsid w:val="00487EEB"/>
    <w:rsid w:val="004904BE"/>
    <w:rsid w:val="00490A94"/>
    <w:rsid w:val="00490DA8"/>
    <w:rsid w:val="00491554"/>
    <w:rsid w:val="00491EA2"/>
    <w:rsid w:val="004935B6"/>
    <w:rsid w:val="00493891"/>
    <w:rsid w:val="004939FA"/>
    <w:rsid w:val="00493CCB"/>
    <w:rsid w:val="004952DC"/>
    <w:rsid w:val="00497071"/>
    <w:rsid w:val="004976D9"/>
    <w:rsid w:val="00497A2B"/>
    <w:rsid w:val="00497B6A"/>
    <w:rsid w:val="00497CA2"/>
    <w:rsid w:val="00497E08"/>
    <w:rsid w:val="004A0E5C"/>
    <w:rsid w:val="004A1117"/>
    <w:rsid w:val="004A1E6A"/>
    <w:rsid w:val="004A21D5"/>
    <w:rsid w:val="004A2A00"/>
    <w:rsid w:val="004A3355"/>
    <w:rsid w:val="004A365B"/>
    <w:rsid w:val="004A37E8"/>
    <w:rsid w:val="004A3AEA"/>
    <w:rsid w:val="004A3BA4"/>
    <w:rsid w:val="004A40E9"/>
    <w:rsid w:val="004B20F4"/>
    <w:rsid w:val="004B2603"/>
    <w:rsid w:val="004B2990"/>
    <w:rsid w:val="004B2EBB"/>
    <w:rsid w:val="004B2F44"/>
    <w:rsid w:val="004B6FF1"/>
    <w:rsid w:val="004B75A3"/>
    <w:rsid w:val="004B7941"/>
    <w:rsid w:val="004B7E2D"/>
    <w:rsid w:val="004C0D08"/>
    <w:rsid w:val="004C0ECB"/>
    <w:rsid w:val="004C1763"/>
    <w:rsid w:val="004C1DD3"/>
    <w:rsid w:val="004C2688"/>
    <w:rsid w:val="004C2AFA"/>
    <w:rsid w:val="004C32D9"/>
    <w:rsid w:val="004C37B1"/>
    <w:rsid w:val="004C3918"/>
    <w:rsid w:val="004C45FC"/>
    <w:rsid w:val="004C554F"/>
    <w:rsid w:val="004C592D"/>
    <w:rsid w:val="004C72E8"/>
    <w:rsid w:val="004D0E4A"/>
    <w:rsid w:val="004D15BD"/>
    <w:rsid w:val="004D18B1"/>
    <w:rsid w:val="004D1900"/>
    <w:rsid w:val="004D1A87"/>
    <w:rsid w:val="004D1C8B"/>
    <w:rsid w:val="004D4C8A"/>
    <w:rsid w:val="004D50F2"/>
    <w:rsid w:val="004D62F3"/>
    <w:rsid w:val="004D66DE"/>
    <w:rsid w:val="004D6993"/>
    <w:rsid w:val="004D6AA2"/>
    <w:rsid w:val="004E00D2"/>
    <w:rsid w:val="004E1923"/>
    <w:rsid w:val="004E2437"/>
    <w:rsid w:val="004E312A"/>
    <w:rsid w:val="004E3AED"/>
    <w:rsid w:val="004E47D4"/>
    <w:rsid w:val="004E66B6"/>
    <w:rsid w:val="004F0305"/>
    <w:rsid w:val="004F099B"/>
    <w:rsid w:val="004F0F6C"/>
    <w:rsid w:val="004F36F5"/>
    <w:rsid w:val="004F4D8C"/>
    <w:rsid w:val="004F5524"/>
    <w:rsid w:val="004F5597"/>
    <w:rsid w:val="004F599D"/>
    <w:rsid w:val="004F5DE8"/>
    <w:rsid w:val="004F6707"/>
    <w:rsid w:val="004F6F18"/>
    <w:rsid w:val="004F7844"/>
    <w:rsid w:val="00500695"/>
    <w:rsid w:val="00500C49"/>
    <w:rsid w:val="00500EF7"/>
    <w:rsid w:val="00500F4E"/>
    <w:rsid w:val="00501989"/>
    <w:rsid w:val="00502963"/>
    <w:rsid w:val="00502B10"/>
    <w:rsid w:val="005037E9"/>
    <w:rsid w:val="00503EEA"/>
    <w:rsid w:val="005048D3"/>
    <w:rsid w:val="00504D44"/>
    <w:rsid w:val="00506049"/>
    <w:rsid w:val="00506520"/>
    <w:rsid w:val="00507D40"/>
    <w:rsid w:val="0051001E"/>
    <w:rsid w:val="005103D4"/>
    <w:rsid w:val="005108B3"/>
    <w:rsid w:val="00511F4E"/>
    <w:rsid w:val="00512D10"/>
    <w:rsid w:val="00513AEE"/>
    <w:rsid w:val="00514414"/>
    <w:rsid w:val="005154DF"/>
    <w:rsid w:val="00515F85"/>
    <w:rsid w:val="00517600"/>
    <w:rsid w:val="00517DCB"/>
    <w:rsid w:val="00517DEE"/>
    <w:rsid w:val="0052007A"/>
    <w:rsid w:val="0052018F"/>
    <w:rsid w:val="005205CD"/>
    <w:rsid w:val="0052099F"/>
    <w:rsid w:val="00520A91"/>
    <w:rsid w:val="00520E6B"/>
    <w:rsid w:val="005223B5"/>
    <w:rsid w:val="00522D75"/>
    <w:rsid w:val="00522D77"/>
    <w:rsid w:val="00523CFD"/>
    <w:rsid w:val="005243B2"/>
    <w:rsid w:val="005243EC"/>
    <w:rsid w:val="00524D5F"/>
    <w:rsid w:val="0052566C"/>
    <w:rsid w:val="005259C6"/>
    <w:rsid w:val="005262AC"/>
    <w:rsid w:val="00527253"/>
    <w:rsid w:val="005306FB"/>
    <w:rsid w:val="00532059"/>
    <w:rsid w:val="00532386"/>
    <w:rsid w:val="0053270B"/>
    <w:rsid w:val="005333FC"/>
    <w:rsid w:val="005334DA"/>
    <w:rsid w:val="00534032"/>
    <w:rsid w:val="005341D6"/>
    <w:rsid w:val="0053517E"/>
    <w:rsid w:val="0053527A"/>
    <w:rsid w:val="00535BC8"/>
    <w:rsid w:val="00536C71"/>
    <w:rsid w:val="005407DE"/>
    <w:rsid w:val="00540F34"/>
    <w:rsid w:val="00541B8D"/>
    <w:rsid w:val="00541C95"/>
    <w:rsid w:val="00544304"/>
    <w:rsid w:val="0054500A"/>
    <w:rsid w:val="00545198"/>
    <w:rsid w:val="005453B5"/>
    <w:rsid w:val="00545852"/>
    <w:rsid w:val="0054606C"/>
    <w:rsid w:val="00546C13"/>
    <w:rsid w:val="00546E32"/>
    <w:rsid w:val="00546EFA"/>
    <w:rsid w:val="00547A15"/>
    <w:rsid w:val="005518DB"/>
    <w:rsid w:val="00551D23"/>
    <w:rsid w:val="0055233D"/>
    <w:rsid w:val="0055327B"/>
    <w:rsid w:val="00553E77"/>
    <w:rsid w:val="0055526E"/>
    <w:rsid w:val="0055571C"/>
    <w:rsid w:val="00555D20"/>
    <w:rsid w:val="0055616F"/>
    <w:rsid w:val="00556960"/>
    <w:rsid w:val="00556B4C"/>
    <w:rsid w:val="0055730E"/>
    <w:rsid w:val="005573B7"/>
    <w:rsid w:val="00557C77"/>
    <w:rsid w:val="0056213A"/>
    <w:rsid w:val="00563B7A"/>
    <w:rsid w:val="00564DBE"/>
    <w:rsid w:val="00565EBB"/>
    <w:rsid w:val="0056689C"/>
    <w:rsid w:val="00567332"/>
    <w:rsid w:val="0057169E"/>
    <w:rsid w:val="00572D6D"/>
    <w:rsid w:val="005732A0"/>
    <w:rsid w:val="00573910"/>
    <w:rsid w:val="00573E2D"/>
    <w:rsid w:val="0057484D"/>
    <w:rsid w:val="00574AF2"/>
    <w:rsid w:val="00575262"/>
    <w:rsid w:val="00576157"/>
    <w:rsid w:val="00576C10"/>
    <w:rsid w:val="00576FB3"/>
    <w:rsid w:val="0058016A"/>
    <w:rsid w:val="005818A2"/>
    <w:rsid w:val="0058245A"/>
    <w:rsid w:val="00582500"/>
    <w:rsid w:val="00582BAC"/>
    <w:rsid w:val="00582BE6"/>
    <w:rsid w:val="0058545C"/>
    <w:rsid w:val="00586CFF"/>
    <w:rsid w:val="0058741D"/>
    <w:rsid w:val="00591435"/>
    <w:rsid w:val="00592513"/>
    <w:rsid w:val="00592661"/>
    <w:rsid w:val="00592A10"/>
    <w:rsid w:val="00593E93"/>
    <w:rsid w:val="00593F3A"/>
    <w:rsid w:val="00596554"/>
    <w:rsid w:val="00596BE6"/>
    <w:rsid w:val="00596CE4"/>
    <w:rsid w:val="005977D5"/>
    <w:rsid w:val="005A1A1D"/>
    <w:rsid w:val="005A2176"/>
    <w:rsid w:val="005A25E5"/>
    <w:rsid w:val="005A2C40"/>
    <w:rsid w:val="005A3277"/>
    <w:rsid w:val="005A3820"/>
    <w:rsid w:val="005A41A1"/>
    <w:rsid w:val="005A4AE5"/>
    <w:rsid w:val="005A5865"/>
    <w:rsid w:val="005A5B00"/>
    <w:rsid w:val="005A5C29"/>
    <w:rsid w:val="005A60B3"/>
    <w:rsid w:val="005A61E3"/>
    <w:rsid w:val="005A6910"/>
    <w:rsid w:val="005A6CD5"/>
    <w:rsid w:val="005A6E21"/>
    <w:rsid w:val="005A71F5"/>
    <w:rsid w:val="005B0090"/>
    <w:rsid w:val="005B12B5"/>
    <w:rsid w:val="005B13E9"/>
    <w:rsid w:val="005B367B"/>
    <w:rsid w:val="005B42EC"/>
    <w:rsid w:val="005B44C7"/>
    <w:rsid w:val="005B4E21"/>
    <w:rsid w:val="005B5082"/>
    <w:rsid w:val="005B6564"/>
    <w:rsid w:val="005B7CB2"/>
    <w:rsid w:val="005B7F9B"/>
    <w:rsid w:val="005C08C8"/>
    <w:rsid w:val="005C0ED6"/>
    <w:rsid w:val="005C0FC3"/>
    <w:rsid w:val="005C1133"/>
    <w:rsid w:val="005C13D1"/>
    <w:rsid w:val="005C209C"/>
    <w:rsid w:val="005C26C0"/>
    <w:rsid w:val="005C3388"/>
    <w:rsid w:val="005C37DE"/>
    <w:rsid w:val="005C3BF3"/>
    <w:rsid w:val="005C7008"/>
    <w:rsid w:val="005C766C"/>
    <w:rsid w:val="005C7F0A"/>
    <w:rsid w:val="005D01BE"/>
    <w:rsid w:val="005D0602"/>
    <w:rsid w:val="005D0D50"/>
    <w:rsid w:val="005D1A25"/>
    <w:rsid w:val="005D28BD"/>
    <w:rsid w:val="005D39A7"/>
    <w:rsid w:val="005D4C45"/>
    <w:rsid w:val="005D6057"/>
    <w:rsid w:val="005D67F1"/>
    <w:rsid w:val="005D6EF8"/>
    <w:rsid w:val="005D78E2"/>
    <w:rsid w:val="005E15C8"/>
    <w:rsid w:val="005E1618"/>
    <w:rsid w:val="005E1D40"/>
    <w:rsid w:val="005E3586"/>
    <w:rsid w:val="005E37E8"/>
    <w:rsid w:val="005E382E"/>
    <w:rsid w:val="005E4860"/>
    <w:rsid w:val="005E486C"/>
    <w:rsid w:val="005E5084"/>
    <w:rsid w:val="005E5105"/>
    <w:rsid w:val="005E5A21"/>
    <w:rsid w:val="005E5B4F"/>
    <w:rsid w:val="005E77D4"/>
    <w:rsid w:val="005E79E9"/>
    <w:rsid w:val="005F11FE"/>
    <w:rsid w:val="005F1533"/>
    <w:rsid w:val="005F1777"/>
    <w:rsid w:val="005F28A4"/>
    <w:rsid w:val="005F35B3"/>
    <w:rsid w:val="005F4414"/>
    <w:rsid w:val="005F4749"/>
    <w:rsid w:val="005F4BB6"/>
    <w:rsid w:val="005F5978"/>
    <w:rsid w:val="005F6214"/>
    <w:rsid w:val="005F62FA"/>
    <w:rsid w:val="005F6E3C"/>
    <w:rsid w:val="005F759D"/>
    <w:rsid w:val="005F7DD2"/>
    <w:rsid w:val="0060073D"/>
    <w:rsid w:val="00600E87"/>
    <w:rsid w:val="00601681"/>
    <w:rsid w:val="006017A6"/>
    <w:rsid w:val="006039BB"/>
    <w:rsid w:val="00605167"/>
    <w:rsid w:val="006057B5"/>
    <w:rsid w:val="0060666F"/>
    <w:rsid w:val="00606C99"/>
    <w:rsid w:val="0060754B"/>
    <w:rsid w:val="006079EC"/>
    <w:rsid w:val="00607E7F"/>
    <w:rsid w:val="00611267"/>
    <w:rsid w:val="00611D10"/>
    <w:rsid w:val="006123A2"/>
    <w:rsid w:val="0061253D"/>
    <w:rsid w:val="006149B3"/>
    <w:rsid w:val="00614AA5"/>
    <w:rsid w:val="00614D85"/>
    <w:rsid w:val="00615192"/>
    <w:rsid w:val="00616012"/>
    <w:rsid w:val="00616969"/>
    <w:rsid w:val="00617883"/>
    <w:rsid w:val="006203F0"/>
    <w:rsid w:val="0062078D"/>
    <w:rsid w:val="00620C86"/>
    <w:rsid w:val="00620EB0"/>
    <w:rsid w:val="006213AB"/>
    <w:rsid w:val="00621B25"/>
    <w:rsid w:val="00622A9E"/>
    <w:rsid w:val="00623262"/>
    <w:rsid w:val="006235F1"/>
    <w:rsid w:val="006237BA"/>
    <w:rsid w:val="00624C36"/>
    <w:rsid w:val="00625D96"/>
    <w:rsid w:val="00625E11"/>
    <w:rsid w:val="006301C7"/>
    <w:rsid w:val="00630233"/>
    <w:rsid w:val="00630295"/>
    <w:rsid w:val="00630E6D"/>
    <w:rsid w:val="00630F4B"/>
    <w:rsid w:val="00631166"/>
    <w:rsid w:val="0063210B"/>
    <w:rsid w:val="006328DF"/>
    <w:rsid w:val="00633A73"/>
    <w:rsid w:val="0063446B"/>
    <w:rsid w:val="00634811"/>
    <w:rsid w:val="00635CDE"/>
    <w:rsid w:val="00636DBD"/>
    <w:rsid w:val="00636E99"/>
    <w:rsid w:val="006403AD"/>
    <w:rsid w:val="00641E03"/>
    <w:rsid w:val="0064311D"/>
    <w:rsid w:val="00645255"/>
    <w:rsid w:val="006462BA"/>
    <w:rsid w:val="00647612"/>
    <w:rsid w:val="00647C4D"/>
    <w:rsid w:val="00650282"/>
    <w:rsid w:val="006506EF"/>
    <w:rsid w:val="006509AF"/>
    <w:rsid w:val="00650E8C"/>
    <w:rsid w:val="00651116"/>
    <w:rsid w:val="006515A8"/>
    <w:rsid w:val="00653349"/>
    <w:rsid w:val="00653DB5"/>
    <w:rsid w:val="0065411A"/>
    <w:rsid w:val="006542DD"/>
    <w:rsid w:val="00655241"/>
    <w:rsid w:val="006559FF"/>
    <w:rsid w:val="00655EEC"/>
    <w:rsid w:val="006563CA"/>
    <w:rsid w:val="00656806"/>
    <w:rsid w:val="006612EB"/>
    <w:rsid w:val="0066177B"/>
    <w:rsid w:val="00661BDB"/>
    <w:rsid w:val="00661D5D"/>
    <w:rsid w:val="00662783"/>
    <w:rsid w:val="006632FC"/>
    <w:rsid w:val="0066379F"/>
    <w:rsid w:val="0067043B"/>
    <w:rsid w:val="006709D6"/>
    <w:rsid w:val="00670C7C"/>
    <w:rsid w:val="00671565"/>
    <w:rsid w:val="00672EF5"/>
    <w:rsid w:val="00675554"/>
    <w:rsid w:val="00676B7A"/>
    <w:rsid w:val="00681273"/>
    <w:rsid w:val="006825BE"/>
    <w:rsid w:val="00682C70"/>
    <w:rsid w:val="00683396"/>
    <w:rsid w:val="00684921"/>
    <w:rsid w:val="00686B6B"/>
    <w:rsid w:val="0069004F"/>
    <w:rsid w:val="0069072C"/>
    <w:rsid w:val="00690D14"/>
    <w:rsid w:val="006910C1"/>
    <w:rsid w:val="0069436F"/>
    <w:rsid w:val="00695BB9"/>
    <w:rsid w:val="006966D1"/>
    <w:rsid w:val="00697776"/>
    <w:rsid w:val="006A0719"/>
    <w:rsid w:val="006A1318"/>
    <w:rsid w:val="006A32DF"/>
    <w:rsid w:val="006A33C7"/>
    <w:rsid w:val="006A3C3B"/>
    <w:rsid w:val="006A47F7"/>
    <w:rsid w:val="006A4E11"/>
    <w:rsid w:val="006A4E34"/>
    <w:rsid w:val="006A6111"/>
    <w:rsid w:val="006A6369"/>
    <w:rsid w:val="006A6E67"/>
    <w:rsid w:val="006A7225"/>
    <w:rsid w:val="006A7903"/>
    <w:rsid w:val="006B2E7E"/>
    <w:rsid w:val="006B2FEF"/>
    <w:rsid w:val="006B3233"/>
    <w:rsid w:val="006B3F6B"/>
    <w:rsid w:val="006B623A"/>
    <w:rsid w:val="006B7A98"/>
    <w:rsid w:val="006C2065"/>
    <w:rsid w:val="006C2379"/>
    <w:rsid w:val="006C261D"/>
    <w:rsid w:val="006C34AB"/>
    <w:rsid w:val="006C3BF8"/>
    <w:rsid w:val="006C3FF2"/>
    <w:rsid w:val="006C5772"/>
    <w:rsid w:val="006C6657"/>
    <w:rsid w:val="006C67DC"/>
    <w:rsid w:val="006D024F"/>
    <w:rsid w:val="006D0292"/>
    <w:rsid w:val="006D1368"/>
    <w:rsid w:val="006D1ADC"/>
    <w:rsid w:val="006D1BCC"/>
    <w:rsid w:val="006D20B0"/>
    <w:rsid w:val="006D2C36"/>
    <w:rsid w:val="006D2EB9"/>
    <w:rsid w:val="006D3296"/>
    <w:rsid w:val="006D35AC"/>
    <w:rsid w:val="006D4363"/>
    <w:rsid w:val="006D4947"/>
    <w:rsid w:val="006D53D4"/>
    <w:rsid w:val="006D56E3"/>
    <w:rsid w:val="006D6134"/>
    <w:rsid w:val="006E02DB"/>
    <w:rsid w:val="006E040A"/>
    <w:rsid w:val="006E0FD6"/>
    <w:rsid w:val="006E10A5"/>
    <w:rsid w:val="006E1BF3"/>
    <w:rsid w:val="006E28E0"/>
    <w:rsid w:val="006E57D0"/>
    <w:rsid w:val="006E5BC0"/>
    <w:rsid w:val="006E5BCF"/>
    <w:rsid w:val="006E6128"/>
    <w:rsid w:val="006E6561"/>
    <w:rsid w:val="006E6A39"/>
    <w:rsid w:val="006F00B5"/>
    <w:rsid w:val="006F0962"/>
    <w:rsid w:val="006F1A8E"/>
    <w:rsid w:val="006F4A76"/>
    <w:rsid w:val="006F5FCD"/>
    <w:rsid w:val="006F6AEA"/>
    <w:rsid w:val="006F6DF1"/>
    <w:rsid w:val="006F76C8"/>
    <w:rsid w:val="006F7781"/>
    <w:rsid w:val="006F7AC0"/>
    <w:rsid w:val="00700884"/>
    <w:rsid w:val="00700AB6"/>
    <w:rsid w:val="00700D61"/>
    <w:rsid w:val="007013B3"/>
    <w:rsid w:val="00701CDB"/>
    <w:rsid w:val="00703268"/>
    <w:rsid w:val="00704518"/>
    <w:rsid w:val="00704F41"/>
    <w:rsid w:val="00705B67"/>
    <w:rsid w:val="007060AE"/>
    <w:rsid w:val="007066D0"/>
    <w:rsid w:val="00706C6B"/>
    <w:rsid w:val="007072FC"/>
    <w:rsid w:val="00707863"/>
    <w:rsid w:val="00707EFE"/>
    <w:rsid w:val="007112F9"/>
    <w:rsid w:val="007120E0"/>
    <w:rsid w:val="00715EB4"/>
    <w:rsid w:val="007207AB"/>
    <w:rsid w:val="00721A6F"/>
    <w:rsid w:val="00723411"/>
    <w:rsid w:val="007234C6"/>
    <w:rsid w:val="00723B8D"/>
    <w:rsid w:val="007246C6"/>
    <w:rsid w:val="0072494B"/>
    <w:rsid w:val="0072687D"/>
    <w:rsid w:val="0072780A"/>
    <w:rsid w:val="00727817"/>
    <w:rsid w:val="00730850"/>
    <w:rsid w:val="00731676"/>
    <w:rsid w:val="00732698"/>
    <w:rsid w:val="007335DC"/>
    <w:rsid w:val="00733B71"/>
    <w:rsid w:val="00733BB7"/>
    <w:rsid w:val="00734E7D"/>
    <w:rsid w:val="00734FDA"/>
    <w:rsid w:val="00735B8F"/>
    <w:rsid w:val="00737966"/>
    <w:rsid w:val="00741545"/>
    <w:rsid w:val="00741A04"/>
    <w:rsid w:val="00741CDC"/>
    <w:rsid w:val="00742DED"/>
    <w:rsid w:val="007432C3"/>
    <w:rsid w:val="00743512"/>
    <w:rsid w:val="00745017"/>
    <w:rsid w:val="00746099"/>
    <w:rsid w:val="007462CB"/>
    <w:rsid w:val="00747169"/>
    <w:rsid w:val="00747CC9"/>
    <w:rsid w:val="00751C58"/>
    <w:rsid w:val="00751C8B"/>
    <w:rsid w:val="007523B7"/>
    <w:rsid w:val="00752947"/>
    <w:rsid w:val="00753409"/>
    <w:rsid w:val="00753E44"/>
    <w:rsid w:val="007540A0"/>
    <w:rsid w:val="00754562"/>
    <w:rsid w:val="00754581"/>
    <w:rsid w:val="00757920"/>
    <w:rsid w:val="00757A99"/>
    <w:rsid w:val="007629EA"/>
    <w:rsid w:val="00763F03"/>
    <w:rsid w:val="00763FED"/>
    <w:rsid w:val="00764A6F"/>
    <w:rsid w:val="00765E48"/>
    <w:rsid w:val="00766E1E"/>
    <w:rsid w:val="007677A3"/>
    <w:rsid w:val="0077118C"/>
    <w:rsid w:val="007714A0"/>
    <w:rsid w:val="00771D33"/>
    <w:rsid w:val="00772E71"/>
    <w:rsid w:val="00774DE3"/>
    <w:rsid w:val="00777708"/>
    <w:rsid w:val="00783378"/>
    <w:rsid w:val="00784153"/>
    <w:rsid w:val="007867E2"/>
    <w:rsid w:val="00786A1B"/>
    <w:rsid w:val="00786A72"/>
    <w:rsid w:val="007900FC"/>
    <w:rsid w:val="00793685"/>
    <w:rsid w:val="007942BC"/>
    <w:rsid w:val="00797E87"/>
    <w:rsid w:val="007A15C1"/>
    <w:rsid w:val="007A168C"/>
    <w:rsid w:val="007A2D9A"/>
    <w:rsid w:val="007A3DF0"/>
    <w:rsid w:val="007A3F75"/>
    <w:rsid w:val="007A3FAD"/>
    <w:rsid w:val="007A4DB2"/>
    <w:rsid w:val="007A5411"/>
    <w:rsid w:val="007A5485"/>
    <w:rsid w:val="007A671A"/>
    <w:rsid w:val="007A7174"/>
    <w:rsid w:val="007A71E6"/>
    <w:rsid w:val="007A77DA"/>
    <w:rsid w:val="007A7B56"/>
    <w:rsid w:val="007B02EE"/>
    <w:rsid w:val="007B0C9F"/>
    <w:rsid w:val="007B1006"/>
    <w:rsid w:val="007B1E6D"/>
    <w:rsid w:val="007B1F9C"/>
    <w:rsid w:val="007B48F8"/>
    <w:rsid w:val="007B4E97"/>
    <w:rsid w:val="007B6688"/>
    <w:rsid w:val="007B6A74"/>
    <w:rsid w:val="007B6F65"/>
    <w:rsid w:val="007C00E1"/>
    <w:rsid w:val="007C0548"/>
    <w:rsid w:val="007C093C"/>
    <w:rsid w:val="007C19FF"/>
    <w:rsid w:val="007C3200"/>
    <w:rsid w:val="007C3D14"/>
    <w:rsid w:val="007C47E3"/>
    <w:rsid w:val="007C4F07"/>
    <w:rsid w:val="007C5221"/>
    <w:rsid w:val="007C548C"/>
    <w:rsid w:val="007C5B42"/>
    <w:rsid w:val="007C7390"/>
    <w:rsid w:val="007D082E"/>
    <w:rsid w:val="007D0CC6"/>
    <w:rsid w:val="007D0D0B"/>
    <w:rsid w:val="007D1775"/>
    <w:rsid w:val="007D1A21"/>
    <w:rsid w:val="007D1EB5"/>
    <w:rsid w:val="007D2CDC"/>
    <w:rsid w:val="007D5012"/>
    <w:rsid w:val="007D574D"/>
    <w:rsid w:val="007D6217"/>
    <w:rsid w:val="007D6E25"/>
    <w:rsid w:val="007D722D"/>
    <w:rsid w:val="007D7C8F"/>
    <w:rsid w:val="007E0EF4"/>
    <w:rsid w:val="007E187F"/>
    <w:rsid w:val="007E1A2B"/>
    <w:rsid w:val="007E1BC7"/>
    <w:rsid w:val="007E265D"/>
    <w:rsid w:val="007E55DA"/>
    <w:rsid w:val="007E5B77"/>
    <w:rsid w:val="007E7AEB"/>
    <w:rsid w:val="007F034D"/>
    <w:rsid w:val="007F12EF"/>
    <w:rsid w:val="007F22BB"/>
    <w:rsid w:val="007F702B"/>
    <w:rsid w:val="007F7398"/>
    <w:rsid w:val="007F79E8"/>
    <w:rsid w:val="008011FB"/>
    <w:rsid w:val="00802201"/>
    <w:rsid w:val="008030C8"/>
    <w:rsid w:val="00803A2F"/>
    <w:rsid w:val="008056D9"/>
    <w:rsid w:val="00805A5E"/>
    <w:rsid w:val="00805FDF"/>
    <w:rsid w:val="0080654E"/>
    <w:rsid w:val="00810986"/>
    <w:rsid w:val="00812894"/>
    <w:rsid w:val="0081563D"/>
    <w:rsid w:val="00816C17"/>
    <w:rsid w:val="00821221"/>
    <w:rsid w:val="0082267C"/>
    <w:rsid w:val="00822DC7"/>
    <w:rsid w:val="00822F67"/>
    <w:rsid w:val="00822FC8"/>
    <w:rsid w:val="00823045"/>
    <w:rsid w:val="008233B1"/>
    <w:rsid w:val="008233CA"/>
    <w:rsid w:val="00823DF0"/>
    <w:rsid w:val="0082407F"/>
    <w:rsid w:val="00824874"/>
    <w:rsid w:val="0082674D"/>
    <w:rsid w:val="0082688A"/>
    <w:rsid w:val="00827B12"/>
    <w:rsid w:val="00830CD2"/>
    <w:rsid w:val="00831083"/>
    <w:rsid w:val="008318F7"/>
    <w:rsid w:val="00832777"/>
    <w:rsid w:val="00833A4D"/>
    <w:rsid w:val="00833CDD"/>
    <w:rsid w:val="0083429F"/>
    <w:rsid w:val="00835C56"/>
    <w:rsid w:val="00836734"/>
    <w:rsid w:val="008368E1"/>
    <w:rsid w:val="00836EC4"/>
    <w:rsid w:val="00837644"/>
    <w:rsid w:val="00840FC5"/>
    <w:rsid w:val="0084108D"/>
    <w:rsid w:val="0084163B"/>
    <w:rsid w:val="00842132"/>
    <w:rsid w:val="008424E7"/>
    <w:rsid w:val="00842AEA"/>
    <w:rsid w:val="008433FF"/>
    <w:rsid w:val="00843ED8"/>
    <w:rsid w:val="008447D4"/>
    <w:rsid w:val="00844B5D"/>
    <w:rsid w:val="008453B8"/>
    <w:rsid w:val="00850546"/>
    <w:rsid w:val="00851B77"/>
    <w:rsid w:val="00851DD3"/>
    <w:rsid w:val="00852094"/>
    <w:rsid w:val="008529C3"/>
    <w:rsid w:val="0085448B"/>
    <w:rsid w:val="00854869"/>
    <w:rsid w:val="00854ACB"/>
    <w:rsid w:val="00855D7C"/>
    <w:rsid w:val="00855ED8"/>
    <w:rsid w:val="008568DE"/>
    <w:rsid w:val="00856A63"/>
    <w:rsid w:val="00856AD2"/>
    <w:rsid w:val="00856C7E"/>
    <w:rsid w:val="008579CA"/>
    <w:rsid w:val="00857ADC"/>
    <w:rsid w:val="00860138"/>
    <w:rsid w:val="0086039A"/>
    <w:rsid w:val="00861E2D"/>
    <w:rsid w:val="00862D86"/>
    <w:rsid w:val="008632E9"/>
    <w:rsid w:val="00863B72"/>
    <w:rsid w:val="00864CD0"/>
    <w:rsid w:val="008665B0"/>
    <w:rsid w:val="0086729B"/>
    <w:rsid w:val="008672E0"/>
    <w:rsid w:val="00867972"/>
    <w:rsid w:val="00871FDF"/>
    <w:rsid w:val="00872417"/>
    <w:rsid w:val="00872E3E"/>
    <w:rsid w:val="008732B2"/>
    <w:rsid w:val="00873C65"/>
    <w:rsid w:val="00874D70"/>
    <w:rsid w:val="00875063"/>
    <w:rsid w:val="0087660D"/>
    <w:rsid w:val="00876F3F"/>
    <w:rsid w:val="00877EF1"/>
    <w:rsid w:val="00881F78"/>
    <w:rsid w:val="008832AF"/>
    <w:rsid w:val="00883842"/>
    <w:rsid w:val="008838BF"/>
    <w:rsid w:val="00883958"/>
    <w:rsid w:val="0088453E"/>
    <w:rsid w:val="00884AEF"/>
    <w:rsid w:val="0088619D"/>
    <w:rsid w:val="00892093"/>
    <w:rsid w:val="00893C59"/>
    <w:rsid w:val="00893E35"/>
    <w:rsid w:val="00894D61"/>
    <w:rsid w:val="00895EEB"/>
    <w:rsid w:val="008A001B"/>
    <w:rsid w:val="008A0E9C"/>
    <w:rsid w:val="008A15A5"/>
    <w:rsid w:val="008A24D9"/>
    <w:rsid w:val="008A3959"/>
    <w:rsid w:val="008A3EEE"/>
    <w:rsid w:val="008A4E0D"/>
    <w:rsid w:val="008A58EE"/>
    <w:rsid w:val="008A6D73"/>
    <w:rsid w:val="008A6F26"/>
    <w:rsid w:val="008B36BF"/>
    <w:rsid w:val="008B4366"/>
    <w:rsid w:val="008B4C5D"/>
    <w:rsid w:val="008B4DDE"/>
    <w:rsid w:val="008B4F89"/>
    <w:rsid w:val="008B4FF9"/>
    <w:rsid w:val="008B64CA"/>
    <w:rsid w:val="008B681F"/>
    <w:rsid w:val="008B75A9"/>
    <w:rsid w:val="008C1140"/>
    <w:rsid w:val="008C1A5C"/>
    <w:rsid w:val="008C25E8"/>
    <w:rsid w:val="008C2785"/>
    <w:rsid w:val="008C358E"/>
    <w:rsid w:val="008C422B"/>
    <w:rsid w:val="008C569F"/>
    <w:rsid w:val="008C5E3C"/>
    <w:rsid w:val="008C61B3"/>
    <w:rsid w:val="008C6D5C"/>
    <w:rsid w:val="008C752D"/>
    <w:rsid w:val="008C779E"/>
    <w:rsid w:val="008D0005"/>
    <w:rsid w:val="008D0A71"/>
    <w:rsid w:val="008D0C4D"/>
    <w:rsid w:val="008D1FD1"/>
    <w:rsid w:val="008D32D5"/>
    <w:rsid w:val="008D48C5"/>
    <w:rsid w:val="008D491C"/>
    <w:rsid w:val="008D5646"/>
    <w:rsid w:val="008D58D7"/>
    <w:rsid w:val="008D5C81"/>
    <w:rsid w:val="008D6862"/>
    <w:rsid w:val="008E009C"/>
    <w:rsid w:val="008E0881"/>
    <w:rsid w:val="008E1C4A"/>
    <w:rsid w:val="008E1C71"/>
    <w:rsid w:val="008E1F8D"/>
    <w:rsid w:val="008E247D"/>
    <w:rsid w:val="008E30B0"/>
    <w:rsid w:val="008E34EF"/>
    <w:rsid w:val="008E7174"/>
    <w:rsid w:val="008E795A"/>
    <w:rsid w:val="008F0D01"/>
    <w:rsid w:val="008F2559"/>
    <w:rsid w:val="008F2567"/>
    <w:rsid w:val="008F2701"/>
    <w:rsid w:val="008F2D6B"/>
    <w:rsid w:val="008F3221"/>
    <w:rsid w:val="008F4E06"/>
    <w:rsid w:val="008F5C8B"/>
    <w:rsid w:val="008F623A"/>
    <w:rsid w:val="008F63B7"/>
    <w:rsid w:val="008F6B4F"/>
    <w:rsid w:val="008F7BB3"/>
    <w:rsid w:val="009005D1"/>
    <w:rsid w:val="00900E5D"/>
    <w:rsid w:val="009018A8"/>
    <w:rsid w:val="00901EBF"/>
    <w:rsid w:val="009037E4"/>
    <w:rsid w:val="00903D12"/>
    <w:rsid w:val="00905D26"/>
    <w:rsid w:val="00905FE3"/>
    <w:rsid w:val="0090637C"/>
    <w:rsid w:val="00907A9E"/>
    <w:rsid w:val="009104DD"/>
    <w:rsid w:val="00912818"/>
    <w:rsid w:val="00914D59"/>
    <w:rsid w:val="00916D43"/>
    <w:rsid w:val="009212E5"/>
    <w:rsid w:val="00921AAF"/>
    <w:rsid w:val="009222DF"/>
    <w:rsid w:val="00922454"/>
    <w:rsid w:val="0092383E"/>
    <w:rsid w:val="00923C39"/>
    <w:rsid w:val="009242B9"/>
    <w:rsid w:val="009248B5"/>
    <w:rsid w:val="00925940"/>
    <w:rsid w:val="00926118"/>
    <w:rsid w:val="009262E1"/>
    <w:rsid w:val="009265FA"/>
    <w:rsid w:val="00926803"/>
    <w:rsid w:val="00926AB7"/>
    <w:rsid w:val="00927640"/>
    <w:rsid w:val="009278FB"/>
    <w:rsid w:val="00930077"/>
    <w:rsid w:val="0093068D"/>
    <w:rsid w:val="00930AB1"/>
    <w:rsid w:val="00930AE1"/>
    <w:rsid w:val="00932776"/>
    <w:rsid w:val="009328A4"/>
    <w:rsid w:val="0093346D"/>
    <w:rsid w:val="00933EAD"/>
    <w:rsid w:val="0093400F"/>
    <w:rsid w:val="00935D86"/>
    <w:rsid w:val="00935EA7"/>
    <w:rsid w:val="0093693A"/>
    <w:rsid w:val="00936B3D"/>
    <w:rsid w:val="009372D4"/>
    <w:rsid w:val="00940856"/>
    <w:rsid w:val="00940859"/>
    <w:rsid w:val="00941AA8"/>
    <w:rsid w:val="00942E87"/>
    <w:rsid w:val="0094316A"/>
    <w:rsid w:val="00943FD9"/>
    <w:rsid w:val="009447C6"/>
    <w:rsid w:val="00944D9C"/>
    <w:rsid w:val="00944E19"/>
    <w:rsid w:val="00945AAB"/>
    <w:rsid w:val="00946BD5"/>
    <w:rsid w:val="00950DDF"/>
    <w:rsid w:val="009513EF"/>
    <w:rsid w:val="00951E07"/>
    <w:rsid w:val="00952A13"/>
    <w:rsid w:val="00952F8A"/>
    <w:rsid w:val="0095359B"/>
    <w:rsid w:val="009538DE"/>
    <w:rsid w:val="00955AAE"/>
    <w:rsid w:val="00956F0F"/>
    <w:rsid w:val="0095703F"/>
    <w:rsid w:val="0095754D"/>
    <w:rsid w:val="00957D88"/>
    <w:rsid w:val="00957E5F"/>
    <w:rsid w:val="00960ADD"/>
    <w:rsid w:val="00961843"/>
    <w:rsid w:val="00961D62"/>
    <w:rsid w:val="009627C5"/>
    <w:rsid w:val="00962EF9"/>
    <w:rsid w:val="009646B1"/>
    <w:rsid w:val="009647F9"/>
    <w:rsid w:val="0096550E"/>
    <w:rsid w:val="009659C2"/>
    <w:rsid w:val="009668E0"/>
    <w:rsid w:val="00966D3D"/>
    <w:rsid w:val="009674E1"/>
    <w:rsid w:val="00967A36"/>
    <w:rsid w:val="00967BA0"/>
    <w:rsid w:val="00967FEA"/>
    <w:rsid w:val="00972E68"/>
    <w:rsid w:val="00974ECD"/>
    <w:rsid w:val="00977DCC"/>
    <w:rsid w:val="0098054A"/>
    <w:rsid w:val="0098194A"/>
    <w:rsid w:val="00981C8D"/>
    <w:rsid w:val="00983224"/>
    <w:rsid w:val="009836EC"/>
    <w:rsid w:val="00983AF1"/>
    <w:rsid w:val="0098590A"/>
    <w:rsid w:val="009914E7"/>
    <w:rsid w:val="00992CC9"/>
    <w:rsid w:val="00993573"/>
    <w:rsid w:val="009937CC"/>
    <w:rsid w:val="00993C25"/>
    <w:rsid w:val="00993E41"/>
    <w:rsid w:val="009953C8"/>
    <w:rsid w:val="00996189"/>
    <w:rsid w:val="00996F89"/>
    <w:rsid w:val="00997F26"/>
    <w:rsid w:val="009A06B5"/>
    <w:rsid w:val="009A0BAA"/>
    <w:rsid w:val="009A3FA1"/>
    <w:rsid w:val="009A4027"/>
    <w:rsid w:val="009A474C"/>
    <w:rsid w:val="009A5A44"/>
    <w:rsid w:val="009A5C2A"/>
    <w:rsid w:val="009A7DC3"/>
    <w:rsid w:val="009B0AED"/>
    <w:rsid w:val="009B1CF9"/>
    <w:rsid w:val="009B32FD"/>
    <w:rsid w:val="009B3D24"/>
    <w:rsid w:val="009B7A90"/>
    <w:rsid w:val="009B7D7B"/>
    <w:rsid w:val="009C098E"/>
    <w:rsid w:val="009C15B3"/>
    <w:rsid w:val="009C20D6"/>
    <w:rsid w:val="009C2156"/>
    <w:rsid w:val="009C3CDA"/>
    <w:rsid w:val="009C4D82"/>
    <w:rsid w:val="009C54DF"/>
    <w:rsid w:val="009C615D"/>
    <w:rsid w:val="009C6E27"/>
    <w:rsid w:val="009C726E"/>
    <w:rsid w:val="009C73F9"/>
    <w:rsid w:val="009C7F07"/>
    <w:rsid w:val="009D0034"/>
    <w:rsid w:val="009D06A3"/>
    <w:rsid w:val="009D17D4"/>
    <w:rsid w:val="009D1EEF"/>
    <w:rsid w:val="009D3178"/>
    <w:rsid w:val="009D428E"/>
    <w:rsid w:val="009D5163"/>
    <w:rsid w:val="009E1B4E"/>
    <w:rsid w:val="009E2EB1"/>
    <w:rsid w:val="009E492C"/>
    <w:rsid w:val="009E5AF7"/>
    <w:rsid w:val="009E658D"/>
    <w:rsid w:val="009E6820"/>
    <w:rsid w:val="009E694D"/>
    <w:rsid w:val="009F43ED"/>
    <w:rsid w:val="009F53F3"/>
    <w:rsid w:val="009F5E32"/>
    <w:rsid w:val="009F61B0"/>
    <w:rsid w:val="009F6C6A"/>
    <w:rsid w:val="00A000D9"/>
    <w:rsid w:val="00A00AB5"/>
    <w:rsid w:val="00A02D35"/>
    <w:rsid w:val="00A03527"/>
    <w:rsid w:val="00A03569"/>
    <w:rsid w:val="00A03ADA"/>
    <w:rsid w:val="00A05441"/>
    <w:rsid w:val="00A05E50"/>
    <w:rsid w:val="00A05E78"/>
    <w:rsid w:val="00A06069"/>
    <w:rsid w:val="00A06C46"/>
    <w:rsid w:val="00A07768"/>
    <w:rsid w:val="00A103B9"/>
    <w:rsid w:val="00A12083"/>
    <w:rsid w:val="00A1210B"/>
    <w:rsid w:val="00A12177"/>
    <w:rsid w:val="00A124FA"/>
    <w:rsid w:val="00A12AA6"/>
    <w:rsid w:val="00A1340E"/>
    <w:rsid w:val="00A13610"/>
    <w:rsid w:val="00A14A81"/>
    <w:rsid w:val="00A16360"/>
    <w:rsid w:val="00A16491"/>
    <w:rsid w:val="00A17CC5"/>
    <w:rsid w:val="00A252B8"/>
    <w:rsid w:val="00A25911"/>
    <w:rsid w:val="00A25DB0"/>
    <w:rsid w:val="00A263CE"/>
    <w:rsid w:val="00A26D01"/>
    <w:rsid w:val="00A26D8F"/>
    <w:rsid w:val="00A27C2B"/>
    <w:rsid w:val="00A30840"/>
    <w:rsid w:val="00A31639"/>
    <w:rsid w:val="00A324EE"/>
    <w:rsid w:val="00A3278B"/>
    <w:rsid w:val="00A337AE"/>
    <w:rsid w:val="00A347EF"/>
    <w:rsid w:val="00A34CCE"/>
    <w:rsid w:val="00A36B52"/>
    <w:rsid w:val="00A37B53"/>
    <w:rsid w:val="00A40576"/>
    <w:rsid w:val="00A40E32"/>
    <w:rsid w:val="00A43096"/>
    <w:rsid w:val="00A43764"/>
    <w:rsid w:val="00A442AB"/>
    <w:rsid w:val="00A45E28"/>
    <w:rsid w:val="00A45FD0"/>
    <w:rsid w:val="00A461D7"/>
    <w:rsid w:val="00A461E0"/>
    <w:rsid w:val="00A464D4"/>
    <w:rsid w:val="00A503CF"/>
    <w:rsid w:val="00A509D7"/>
    <w:rsid w:val="00A50AE0"/>
    <w:rsid w:val="00A51104"/>
    <w:rsid w:val="00A512B8"/>
    <w:rsid w:val="00A517B7"/>
    <w:rsid w:val="00A519F5"/>
    <w:rsid w:val="00A51D8E"/>
    <w:rsid w:val="00A52050"/>
    <w:rsid w:val="00A5259C"/>
    <w:rsid w:val="00A526A2"/>
    <w:rsid w:val="00A52B69"/>
    <w:rsid w:val="00A52D67"/>
    <w:rsid w:val="00A53874"/>
    <w:rsid w:val="00A53C7C"/>
    <w:rsid w:val="00A54572"/>
    <w:rsid w:val="00A552BD"/>
    <w:rsid w:val="00A553BE"/>
    <w:rsid w:val="00A60334"/>
    <w:rsid w:val="00A61A46"/>
    <w:rsid w:val="00A62193"/>
    <w:rsid w:val="00A63407"/>
    <w:rsid w:val="00A6365A"/>
    <w:rsid w:val="00A643B4"/>
    <w:rsid w:val="00A644F5"/>
    <w:rsid w:val="00A65FCD"/>
    <w:rsid w:val="00A66215"/>
    <w:rsid w:val="00A662C1"/>
    <w:rsid w:val="00A66CDD"/>
    <w:rsid w:val="00A67E5D"/>
    <w:rsid w:val="00A67F72"/>
    <w:rsid w:val="00A7098C"/>
    <w:rsid w:val="00A7174A"/>
    <w:rsid w:val="00A717BE"/>
    <w:rsid w:val="00A7300B"/>
    <w:rsid w:val="00A730E1"/>
    <w:rsid w:val="00A74C46"/>
    <w:rsid w:val="00A74DD1"/>
    <w:rsid w:val="00A76A91"/>
    <w:rsid w:val="00A779C3"/>
    <w:rsid w:val="00A80320"/>
    <w:rsid w:val="00A807F9"/>
    <w:rsid w:val="00A8080C"/>
    <w:rsid w:val="00A810BC"/>
    <w:rsid w:val="00A8124D"/>
    <w:rsid w:val="00A8225B"/>
    <w:rsid w:val="00A825E4"/>
    <w:rsid w:val="00A82B33"/>
    <w:rsid w:val="00A84B26"/>
    <w:rsid w:val="00A914A8"/>
    <w:rsid w:val="00A91AA5"/>
    <w:rsid w:val="00A92E42"/>
    <w:rsid w:val="00A93AFA"/>
    <w:rsid w:val="00A93D99"/>
    <w:rsid w:val="00A957AA"/>
    <w:rsid w:val="00A95ED0"/>
    <w:rsid w:val="00A961BD"/>
    <w:rsid w:val="00A9655A"/>
    <w:rsid w:val="00A96E0B"/>
    <w:rsid w:val="00A96E7A"/>
    <w:rsid w:val="00A97FC1"/>
    <w:rsid w:val="00AA0893"/>
    <w:rsid w:val="00AA08D0"/>
    <w:rsid w:val="00AA13B3"/>
    <w:rsid w:val="00AA221D"/>
    <w:rsid w:val="00AA27F2"/>
    <w:rsid w:val="00AA327B"/>
    <w:rsid w:val="00AA32EF"/>
    <w:rsid w:val="00AA3509"/>
    <w:rsid w:val="00AA470F"/>
    <w:rsid w:val="00AA4B09"/>
    <w:rsid w:val="00AA5617"/>
    <w:rsid w:val="00AA5B04"/>
    <w:rsid w:val="00AA63A1"/>
    <w:rsid w:val="00AA683F"/>
    <w:rsid w:val="00AA6A23"/>
    <w:rsid w:val="00AA7294"/>
    <w:rsid w:val="00AA7413"/>
    <w:rsid w:val="00AA7686"/>
    <w:rsid w:val="00AB01EC"/>
    <w:rsid w:val="00AB106D"/>
    <w:rsid w:val="00AB1100"/>
    <w:rsid w:val="00AB1CD5"/>
    <w:rsid w:val="00AB1DBF"/>
    <w:rsid w:val="00AB2407"/>
    <w:rsid w:val="00AB2818"/>
    <w:rsid w:val="00AB2934"/>
    <w:rsid w:val="00AB2DB6"/>
    <w:rsid w:val="00AB379E"/>
    <w:rsid w:val="00AB4D50"/>
    <w:rsid w:val="00AB4FA2"/>
    <w:rsid w:val="00AB524F"/>
    <w:rsid w:val="00AB78EB"/>
    <w:rsid w:val="00AB7DDE"/>
    <w:rsid w:val="00AC00F0"/>
    <w:rsid w:val="00AC0107"/>
    <w:rsid w:val="00AC07EF"/>
    <w:rsid w:val="00AC0E6C"/>
    <w:rsid w:val="00AC39E1"/>
    <w:rsid w:val="00AC42F1"/>
    <w:rsid w:val="00AC4566"/>
    <w:rsid w:val="00AC52A0"/>
    <w:rsid w:val="00AC5BAF"/>
    <w:rsid w:val="00AC6559"/>
    <w:rsid w:val="00AC7445"/>
    <w:rsid w:val="00AD0911"/>
    <w:rsid w:val="00AD0ACB"/>
    <w:rsid w:val="00AD18AE"/>
    <w:rsid w:val="00AD2940"/>
    <w:rsid w:val="00AD2B5F"/>
    <w:rsid w:val="00AD3648"/>
    <w:rsid w:val="00AD4EBC"/>
    <w:rsid w:val="00AD59E7"/>
    <w:rsid w:val="00AD6DCA"/>
    <w:rsid w:val="00AD764E"/>
    <w:rsid w:val="00AE1344"/>
    <w:rsid w:val="00AE2161"/>
    <w:rsid w:val="00AE2304"/>
    <w:rsid w:val="00AE2834"/>
    <w:rsid w:val="00AE3427"/>
    <w:rsid w:val="00AE3598"/>
    <w:rsid w:val="00AE4ABD"/>
    <w:rsid w:val="00AE505B"/>
    <w:rsid w:val="00AE5150"/>
    <w:rsid w:val="00AE56EB"/>
    <w:rsid w:val="00AE7B88"/>
    <w:rsid w:val="00AE7EC4"/>
    <w:rsid w:val="00AE7F8B"/>
    <w:rsid w:val="00AF0E71"/>
    <w:rsid w:val="00AF1278"/>
    <w:rsid w:val="00AF1BD1"/>
    <w:rsid w:val="00AF2083"/>
    <w:rsid w:val="00AF45E1"/>
    <w:rsid w:val="00AF4707"/>
    <w:rsid w:val="00AF60D2"/>
    <w:rsid w:val="00AF62A8"/>
    <w:rsid w:val="00AF73F0"/>
    <w:rsid w:val="00AF764B"/>
    <w:rsid w:val="00AF7A77"/>
    <w:rsid w:val="00AF7B56"/>
    <w:rsid w:val="00B00117"/>
    <w:rsid w:val="00B001E2"/>
    <w:rsid w:val="00B00C66"/>
    <w:rsid w:val="00B0115B"/>
    <w:rsid w:val="00B019B7"/>
    <w:rsid w:val="00B027A3"/>
    <w:rsid w:val="00B02EDA"/>
    <w:rsid w:val="00B02F86"/>
    <w:rsid w:val="00B04125"/>
    <w:rsid w:val="00B0461B"/>
    <w:rsid w:val="00B04A65"/>
    <w:rsid w:val="00B04B19"/>
    <w:rsid w:val="00B04C20"/>
    <w:rsid w:val="00B05A82"/>
    <w:rsid w:val="00B06E1A"/>
    <w:rsid w:val="00B073C4"/>
    <w:rsid w:val="00B10656"/>
    <w:rsid w:val="00B10835"/>
    <w:rsid w:val="00B113C6"/>
    <w:rsid w:val="00B11AE6"/>
    <w:rsid w:val="00B11C42"/>
    <w:rsid w:val="00B11DCA"/>
    <w:rsid w:val="00B145BC"/>
    <w:rsid w:val="00B14882"/>
    <w:rsid w:val="00B15148"/>
    <w:rsid w:val="00B15A46"/>
    <w:rsid w:val="00B16451"/>
    <w:rsid w:val="00B203FE"/>
    <w:rsid w:val="00B22C1D"/>
    <w:rsid w:val="00B24A98"/>
    <w:rsid w:val="00B24CB4"/>
    <w:rsid w:val="00B25AFE"/>
    <w:rsid w:val="00B25D70"/>
    <w:rsid w:val="00B25EC7"/>
    <w:rsid w:val="00B27002"/>
    <w:rsid w:val="00B27225"/>
    <w:rsid w:val="00B30D13"/>
    <w:rsid w:val="00B31884"/>
    <w:rsid w:val="00B31D8D"/>
    <w:rsid w:val="00B3207D"/>
    <w:rsid w:val="00B32714"/>
    <w:rsid w:val="00B32C87"/>
    <w:rsid w:val="00B33CD6"/>
    <w:rsid w:val="00B34A15"/>
    <w:rsid w:val="00B35299"/>
    <w:rsid w:val="00B35A58"/>
    <w:rsid w:val="00B35CB6"/>
    <w:rsid w:val="00B35D7C"/>
    <w:rsid w:val="00B36154"/>
    <w:rsid w:val="00B3771B"/>
    <w:rsid w:val="00B40BEE"/>
    <w:rsid w:val="00B40D56"/>
    <w:rsid w:val="00B40FC2"/>
    <w:rsid w:val="00B42A83"/>
    <w:rsid w:val="00B4358B"/>
    <w:rsid w:val="00B43887"/>
    <w:rsid w:val="00B43D12"/>
    <w:rsid w:val="00B4471E"/>
    <w:rsid w:val="00B44ACF"/>
    <w:rsid w:val="00B44AE4"/>
    <w:rsid w:val="00B45494"/>
    <w:rsid w:val="00B45723"/>
    <w:rsid w:val="00B45BCA"/>
    <w:rsid w:val="00B46650"/>
    <w:rsid w:val="00B47342"/>
    <w:rsid w:val="00B47A82"/>
    <w:rsid w:val="00B50143"/>
    <w:rsid w:val="00B50BE8"/>
    <w:rsid w:val="00B51CC6"/>
    <w:rsid w:val="00B52813"/>
    <w:rsid w:val="00B53CDE"/>
    <w:rsid w:val="00B550B1"/>
    <w:rsid w:val="00B554A6"/>
    <w:rsid w:val="00B55781"/>
    <w:rsid w:val="00B55A73"/>
    <w:rsid w:val="00B565DC"/>
    <w:rsid w:val="00B56D89"/>
    <w:rsid w:val="00B604C7"/>
    <w:rsid w:val="00B608C4"/>
    <w:rsid w:val="00B613C2"/>
    <w:rsid w:val="00B632C3"/>
    <w:rsid w:val="00B64287"/>
    <w:rsid w:val="00B64349"/>
    <w:rsid w:val="00B64E1B"/>
    <w:rsid w:val="00B6635E"/>
    <w:rsid w:val="00B66578"/>
    <w:rsid w:val="00B66B3C"/>
    <w:rsid w:val="00B67F96"/>
    <w:rsid w:val="00B70353"/>
    <w:rsid w:val="00B7094F"/>
    <w:rsid w:val="00B70C05"/>
    <w:rsid w:val="00B71255"/>
    <w:rsid w:val="00B71BFA"/>
    <w:rsid w:val="00B72197"/>
    <w:rsid w:val="00B72B06"/>
    <w:rsid w:val="00B73F2C"/>
    <w:rsid w:val="00B75436"/>
    <w:rsid w:val="00B776BA"/>
    <w:rsid w:val="00B80098"/>
    <w:rsid w:val="00B8194F"/>
    <w:rsid w:val="00B82B4A"/>
    <w:rsid w:val="00B83B27"/>
    <w:rsid w:val="00B84309"/>
    <w:rsid w:val="00B8438C"/>
    <w:rsid w:val="00B846F3"/>
    <w:rsid w:val="00B861CF"/>
    <w:rsid w:val="00B8657D"/>
    <w:rsid w:val="00B90AE3"/>
    <w:rsid w:val="00B92126"/>
    <w:rsid w:val="00B92AD2"/>
    <w:rsid w:val="00B92D8B"/>
    <w:rsid w:val="00B93426"/>
    <w:rsid w:val="00B9368C"/>
    <w:rsid w:val="00B93744"/>
    <w:rsid w:val="00B94F2C"/>
    <w:rsid w:val="00B95DE1"/>
    <w:rsid w:val="00B96772"/>
    <w:rsid w:val="00B97DEB"/>
    <w:rsid w:val="00B97FE7"/>
    <w:rsid w:val="00BA0059"/>
    <w:rsid w:val="00BA0147"/>
    <w:rsid w:val="00BA06B6"/>
    <w:rsid w:val="00BA0BF8"/>
    <w:rsid w:val="00BA18D4"/>
    <w:rsid w:val="00BA2040"/>
    <w:rsid w:val="00BA2FC9"/>
    <w:rsid w:val="00BA5C5B"/>
    <w:rsid w:val="00BA682B"/>
    <w:rsid w:val="00BA6F5D"/>
    <w:rsid w:val="00BA7226"/>
    <w:rsid w:val="00BB3553"/>
    <w:rsid w:val="00BB3A40"/>
    <w:rsid w:val="00BB3A9D"/>
    <w:rsid w:val="00BB4F8B"/>
    <w:rsid w:val="00BB579A"/>
    <w:rsid w:val="00BB5883"/>
    <w:rsid w:val="00BB5CEC"/>
    <w:rsid w:val="00BB5EA8"/>
    <w:rsid w:val="00BB5F53"/>
    <w:rsid w:val="00BB7328"/>
    <w:rsid w:val="00BC091E"/>
    <w:rsid w:val="00BC13D6"/>
    <w:rsid w:val="00BC1BEB"/>
    <w:rsid w:val="00BC1ED7"/>
    <w:rsid w:val="00BC2072"/>
    <w:rsid w:val="00BC3BF7"/>
    <w:rsid w:val="00BC4F85"/>
    <w:rsid w:val="00BC53F3"/>
    <w:rsid w:val="00BC5EE4"/>
    <w:rsid w:val="00BC73C3"/>
    <w:rsid w:val="00BD02EF"/>
    <w:rsid w:val="00BD0A0C"/>
    <w:rsid w:val="00BD1650"/>
    <w:rsid w:val="00BD1A27"/>
    <w:rsid w:val="00BD1AF4"/>
    <w:rsid w:val="00BD31B3"/>
    <w:rsid w:val="00BD35FC"/>
    <w:rsid w:val="00BD3B72"/>
    <w:rsid w:val="00BD58BF"/>
    <w:rsid w:val="00BD60BB"/>
    <w:rsid w:val="00BD61E7"/>
    <w:rsid w:val="00BD6E41"/>
    <w:rsid w:val="00BE08A6"/>
    <w:rsid w:val="00BE0B6B"/>
    <w:rsid w:val="00BE0F7D"/>
    <w:rsid w:val="00BE1048"/>
    <w:rsid w:val="00BE2E31"/>
    <w:rsid w:val="00BE3C64"/>
    <w:rsid w:val="00BE4674"/>
    <w:rsid w:val="00BE4C0A"/>
    <w:rsid w:val="00BE4C83"/>
    <w:rsid w:val="00BE621F"/>
    <w:rsid w:val="00BE63B4"/>
    <w:rsid w:val="00BE66B5"/>
    <w:rsid w:val="00BE6D17"/>
    <w:rsid w:val="00BF02BA"/>
    <w:rsid w:val="00BF0655"/>
    <w:rsid w:val="00BF06A9"/>
    <w:rsid w:val="00BF0E87"/>
    <w:rsid w:val="00BF12FB"/>
    <w:rsid w:val="00BF16E6"/>
    <w:rsid w:val="00BF1E4C"/>
    <w:rsid w:val="00BF2269"/>
    <w:rsid w:val="00BF34E6"/>
    <w:rsid w:val="00BF38DB"/>
    <w:rsid w:val="00BF5242"/>
    <w:rsid w:val="00BF70AD"/>
    <w:rsid w:val="00BF716C"/>
    <w:rsid w:val="00BF769B"/>
    <w:rsid w:val="00C0049A"/>
    <w:rsid w:val="00C004E5"/>
    <w:rsid w:val="00C0062B"/>
    <w:rsid w:val="00C01695"/>
    <w:rsid w:val="00C01C97"/>
    <w:rsid w:val="00C026EC"/>
    <w:rsid w:val="00C02B37"/>
    <w:rsid w:val="00C03FB8"/>
    <w:rsid w:val="00C05486"/>
    <w:rsid w:val="00C065B4"/>
    <w:rsid w:val="00C06F35"/>
    <w:rsid w:val="00C072E8"/>
    <w:rsid w:val="00C07C03"/>
    <w:rsid w:val="00C07DC8"/>
    <w:rsid w:val="00C12D24"/>
    <w:rsid w:val="00C12F52"/>
    <w:rsid w:val="00C149DF"/>
    <w:rsid w:val="00C16E9E"/>
    <w:rsid w:val="00C17408"/>
    <w:rsid w:val="00C2153A"/>
    <w:rsid w:val="00C21582"/>
    <w:rsid w:val="00C22C39"/>
    <w:rsid w:val="00C23C55"/>
    <w:rsid w:val="00C24051"/>
    <w:rsid w:val="00C25AED"/>
    <w:rsid w:val="00C26120"/>
    <w:rsid w:val="00C27748"/>
    <w:rsid w:val="00C30429"/>
    <w:rsid w:val="00C30735"/>
    <w:rsid w:val="00C30B93"/>
    <w:rsid w:val="00C32E04"/>
    <w:rsid w:val="00C3320E"/>
    <w:rsid w:val="00C3324C"/>
    <w:rsid w:val="00C3348B"/>
    <w:rsid w:val="00C3374B"/>
    <w:rsid w:val="00C3400F"/>
    <w:rsid w:val="00C34225"/>
    <w:rsid w:val="00C34922"/>
    <w:rsid w:val="00C35123"/>
    <w:rsid w:val="00C36C57"/>
    <w:rsid w:val="00C37D3D"/>
    <w:rsid w:val="00C37D82"/>
    <w:rsid w:val="00C40198"/>
    <w:rsid w:val="00C4152E"/>
    <w:rsid w:val="00C428F2"/>
    <w:rsid w:val="00C44971"/>
    <w:rsid w:val="00C45A65"/>
    <w:rsid w:val="00C460A1"/>
    <w:rsid w:val="00C465B1"/>
    <w:rsid w:val="00C465F6"/>
    <w:rsid w:val="00C46825"/>
    <w:rsid w:val="00C476C1"/>
    <w:rsid w:val="00C47AC8"/>
    <w:rsid w:val="00C505F0"/>
    <w:rsid w:val="00C5259B"/>
    <w:rsid w:val="00C531F7"/>
    <w:rsid w:val="00C5416F"/>
    <w:rsid w:val="00C546DD"/>
    <w:rsid w:val="00C5516D"/>
    <w:rsid w:val="00C551E9"/>
    <w:rsid w:val="00C565FB"/>
    <w:rsid w:val="00C57990"/>
    <w:rsid w:val="00C57D17"/>
    <w:rsid w:val="00C606B5"/>
    <w:rsid w:val="00C60B80"/>
    <w:rsid w:val="00C61252"/>
    <w:rsid w:val="00C64D8C"/>
    <w:rsid w:val="00C659FB"/>
    <w:rsid w:val="00C65BC0"/>
    <w:rsid w:val="00C70305"/>
    <w:rsid w:val="00C708BF"/>
    <w:rsid w:val="00C73680"/>
    <w:rsid w:val="00C73C1E"/>
    <w:rsid w:val="00C7511B"/>
    <w:rsid w:val="00C75FF4"/>
    <w:rsid w:val="00C76120"/>
    <w:rsid w:val="00C76AA2"/>
    <w:rsid w:val="00C772E4"/>
    <w:rsid w:val="00C775B9"/>
    <w:rsid w:val="00C80566"/>
    <w:rsid w:val="00C80BED"/>
    <w:rsid w:val="00C80C89"/>
    <w:rsid w:val="00C83075"/>
    <w:rsid w:val="00C83AB7"/>
    <w:rsid w:val="00C83EFE"/>
    <w:rsid w:val="00C84A08"/>
    <w:rsid w:val="00C84C4E"/>
    <w:rsid w:val="00C84E24"/>
    <w:rsid w:val="00C84E35"/>
    <w:rsid w:val="00C863E0"/>
    <w:rsid w:val="00C9045E"/>
    <w:rsid w:val="00C90989"/>
    <w:rsid w:val="00C90FE1"/>
    <w:rsid w:val="00C93CCC"/>
    <w:rsid w:val="00C94038"/>
    <w:rsid w:val="00C94B3C"/>
    <w:rsid w:val="00C96D00"/>
    <w:rsid w:val="00CA02B1"/>
    <w:rsid w:val="00CA0739"/>
    <w:rsid w:val="00CA1492"/>
    <w:rsid w:val="00CA2A19"/>
    <w:rsid w:val="00CA2B44"/>
    <w:rsid w:val="00CA51C7"/>
    <w:rsid w:val="00CA5EAC"/>
    <w:rsid w:val="00CA69D0"/>
    <w:rsid w:val="00CA6BA8"/>
    <w:rsid w:val="00CA6F84"/>
    <w:rsid w:val="00CA724A"/>
    <w:rsid w:val="00CB0D16"/>
    <w:rsid w:val="00CB14D4"/>
    <w:rsid w:val="00CB1CCA"/>
    <w:rsid w:val="00CB1F7B"/>
    <w:rsid w:val="00CB4306"/>
    <w:rsid w:val="00CB4945"/>
    <w:rsid w:val="00CB5CFA"/>
    <w:rsid w:val="00CB622F"/>
    <w:rsid w:val="00CB6CA0"/>
    <w:rsid w:val="00CC32FE"/>
    <w:rsid w:val="00CC3F3B"/>
    <w:rsid w:val="00CC4288"/>
    <w:rsid w:val="00CC5162"/>
    <w:rsid w:val="00CC5ED0"/>
    <w:rsid w:val="00CC6767"/>
    <w:rsid w:val="00CC6AB9"/>
    <w:rsid w:val="00CC6AE0"/>
    <w:rsid w:val="00CC743B"/>
    <w:rsid w:val="00CD15FF"/>
    <w:rsid w:val="00CD21BA"/>
    <w:rsid w:val="00CD33D4"/>
    <w:rsid w:val="00CD3544"/>
    <w:rsid w:val="00CD379D"/>
    <w:rsid w:val="00CD3D7E"/>
    <w:rsid w:val="00CD4008"/>
    <w:rsid w:val="00CD5426"/>
    <w:rsid w:val="00CD62C7"/>
    <w:rsid w:val="00CD6D34"/>
    <w:rsid w:val="00CD7DE8"/>
    <w:rsid w:val="00CE0374"/>
    <w:rsid w:val="00CE0583"/>
    <w:rsid w:val="00CE1887"/>
    <w:rsid w:val="00CE2115"/>
    <w:rsid w:val="00CE3231"/>
    <w:rsid w:val="00CE3E9D"/>
    <w:rsid w:val="00CE5755"/>
    <w:rsid w:val="00CE76CF"/>
    <w:rsid w:val="00CE7D95"/>
    <w:rsid w:val="00CE7E90"/>
    <w:rsid w:val="00CF1C16"/>
    <w:rsid w:val="00CF1F5B"/>
    <w:rsid w:val="00CF2E07"/>
    <w:rsid w:val="00CF4C12"/>
    <w:rsid w:val="00CF54CD"/>
    <w:rsid w:val="00CF5F1E"/>
    <w:rsid w:val="00CF6FA1"/>
    <w:rsid w:val="00D00CB8"/>
    <w:rsid w:val="00D01C2B"/>
    <w:rsid w:val="00D026FF"/>
    <w:rsid w:val="00D02BC8"/>
    <w:rsid w:val="00D04B92"/>
    <w:rsid w:val="00D052A3"/>
    <w:rsid w:val="00D05565"/>
    <w:rsid w:val="00D06B58"/>
    <w:rsid w:val="00D06BDE"/>
    <w:rsid w:val="00D06EA9"/>
    <w:rsid w:val="00D07333"/>
    <w:rsid w:val="00D104E5"/>
    <w:rsid w:val="00D115B6"/>
    <w:rsid w:val="00D11EA8"/>
    <w:rsid w:val="00D14460"/>
    <w:rsid w:val="00D153E6"/>
    <w:rsid w:val="00D16794"/>
    <w:rsid w:val="00D17BE2"/>
    <w:rsid w:val="00D17FE6"/>
    <w:rsid w:val="00D20666"/>
    <w:rsid w:val="00D2077A"/>
    <w:rsid w:val="00D211EC"/>
    <w:rsid w:val="00D226EA"/>
    <w:rsid w:val="00D22F9F"/>
    <w:rsid w:val="00D23ACF"/>
    <w:rsid w:val="00D24F93"/>
    <w:rsid w:val="00D25332"/>
    <w:rsid w:val="00D26927"/>
    <w:rsid w:val="00D26999"/>
    <w:rsid w:val="00D26AB5"/>
    <w:rsid w:val="00D26E01"/>
    <w:rsid w:val="00D27449"/>
    <w:rsid w:val="00D27A12"/>
    <w:rsid w:val="00D30303"/>
    <w:rsid w:val="00D323BF"/>
    <w:rsid w:val="00D336B5"/>
    <w:rsid w:val="00D338DB"/>
    <w:rsid w:val="00D33BA7"/>
    <w:rsid w:val="00D34C26"/>
    <w:rsid w:val="00D35025"/>
    <w:rsid w:val="00D35284"/>
    <w:rsid w:val="00D35349"/>
    <w:rsid w:val="00D35CA1"/>
    <w:rsid w:val="00D35F5B"/>
    <w:rsid w:val="00D360A8"/>
    <w:rsid w:val="00D4009D"/>
    <w:rsid w:val="00D40DD3"/>
    <w:rsid w:val="00D43391"/>
    <w:rsid w:val="00D43656"/>
    <w:rsid w:val="00D43D7D"/>
    <w:rsid w:val="00D45ECB"/>
    <w:rsid w:val="00D4606B"/>
    <w:rsid w:val="00D46768"/>
    <w:rsid w:val="00D4742E"/>
    <w:rsid w:val="00D477BB"/>
    <w:rsid w:val="00D478A9"/>
    <w:rsid w:val="00D50A29"/>
    <w:rsid w:val="00D50E5B"/>
    <w:rsid w:val="00D516CD"/>
    <w:rsid w:val="00D51F35"/>
    <w:rsid w:val="00D52195"/>
    <w:rsid w:val="00D521DC"/>
    <w:rsid w:val="00D52863"/>
    <w:rsid w:val="00D52B25"/>
    <w:rsid w:val="00D538DB"/>
    <w:rsid w:val="00D55663"/>
    <w:rsid w:val="00D562BB"/>
    <w:rsid w:val="00D56839"/>
    <w:rsid w:val="00D56A92"/>
    <w:rsid w:val="00D57EED"/>
    <w:rsid w:val="00D60C5E"/>
    <w:rsid w:val="00D614B3"/>
    <w:rsid w:val="00D61A1B"/>
    <w:rsid w:val="00D6277A"/>
    <w:rsid w:val="00D64378"/>
    <w:rsid w:val="00D64FEB"/>
    <w:rsid w:val="00D653CB"/>
    <w:rsid w:val="00D65689"/>
    <w:rsid w:val="00D6576C"/>
    <w:rsid w:val="00D65CC5"/>
    <w:rsid w:val="00D66514"/>
    <w:rsid w:val="00D66B36"/>
    <w:rsid w:val="00D67405"/>
    <w:rsid w:val="00D7074C"/>
    <w:rsid w:val="00D70EE3"/>
    <w:rsid w:val="00D72365"/>
    <w:rsid w:val="00D72404"/>
    <w:rsid w:val="00D72CE4"/>
    <w:rsid w:val="00D74077"/>
    <w:rsid w:val="00D74951"/>
    <w:rsid w:val="00D74B57"/>
    <w:rsid w:val="00D765E2"/>
    <w:rsid w:val="00D77E09"/>
    <w:rsid w:val="00D80410"/>
    <w:rsid w:val="00D809B7"/>
    <w:rsid w:val="00D810DB"/>
    <w:rsid w:val="00D8222E"/>
    <w:rsid w:val="00D828EA"/>
    <w:rsid w:val="00D8386C"/>
    <w:rsid w:val="00D84F52"/>
    <w:rsid w:val="00D850D9"/>
    <w:rsid w:val="00D85DB1"/>
    <w:rsid w:val="00D8671F"/>
    <w:rsid w:val="00D86C37"/>
    <w:rsid w:val="00D90819"/>
    <w:rsid w:val="00D9121D"/>
    <w:rsid w:val="00D91908"/>
    <w:rsid w:val="00D91B99"/>
    <w:rsid w:val="00D91E00"/>
    <w:rsid w:val="00D93AA6"/>
    <w:rsid w:val="00D94FAA"/>
    <w:rsid w:val="00D95254"/>
    <w:rsid w:val="00D96FFF"/>
    <w:rsid w:val="00D972D6"/>
    <w:rsid w:val="00DA0121"/>
    <w:rsid w:val="00DA161E"/>
    <w:rsid w:val="00DA2BBB"/>
    <w:rsid w:val="00DA560B"/>
    <w:rsid w:val="00DA5820"/>
    <w:rsid w:val="00DA5AFC"/>
    <w:rsid w:val="00DA6A3A"/>
    <w:rsid w:val="00DA79C9"/>
    <w:rsid w:val="00DA7DF3"/>
    <w:rsid w:val="00DB0912"/>
    <w:rsid w:val="00DB0DF6"/>
    <w:rsid w:val="00DB0FF0"/>
    <w:rsid w:val="00DB1268"/>
    <w:rsid w:val="00DB1AAE"/>
    <w:rsid w:val="00DB35FC"/>
    <w:rsid w:val="00DB62C1"/>
    <w:rsid w:val="00DB633F"/>
    <w:rsid w:val="00DB6D4A"/>
    <w:rsid w:val="00DC166A"/>
    <w:rsid w:val="00DC1EA7"/>
    <w:rsid w:val="00DC2D07"/>
    <w:rsid w:val="00DC31E1"/>
    <w:rsid w:val="00DC3A7E"/>
    <w:rsid w:val="00DC3BF6"/>
    <w:rsid w:val="00DC4493"/>
    <w:rsid w:val="00DC4628"/>
    <w:rsid w:val="00DC4B4B"/>
    <w:rsid w:val="00DC50EF"/>
    <w:rsid w:val="00DC54C7"/>
    <w:rsid w:val="00DC6553"/>
    <w:rsid w:val="00DD02F4"/>
    <w:rsid w:val="00DD1BF4"/>
    <w:rsid w:val="00DD2ECD"/>
    <w:rsid w:val="00DD31C1"/>
    <w:rsid w:val="00DD346C"/>
    <w:rsid w:val="00DD38AF"/>
    <w:rsid w:val="00DD38F9"/>
    <w:rsid w:val="00DD392A"/>
    <w:rsid w:val="00DD4069"/>
    <w:rsid w:val="00DD4632"/>
    <w:rsid w:val="00DD49B1"/>
    <w:rsid w:val="00DD5657"/>
    <w:rsid w:val="00DD6F4E"/>
    <w:rsid w:val="00DE0935"/>
    <w:rsid w:val="00DE17A7"/>
    <w:rsid w:val="00DE21AA"/>
    <w:rsid w:val="00DE251E"/>
    <w:rsid w:val="00DE2E4C"/>
    <w:rsid w:val="00DE433B"/>
    <w:rsid w:val="00DE67F4"/>
    <w:rsid w:val="00DF0B69"/>
    <w:rsid w:val="00DF0BE5"/>
    <w:rsid w:val="00DF0F2A"/>
    <w:rsid w:val="00DF14CD"/>
    <w:rsid w:val="00DF1B1C"/>
    <w:rsid w:val="00DF2D08"/>
    <w:rsid w:val="00DF2F14"/>
    <w:rsid w:val="00DF30E8"/>
    <w:rsid w:val="00DF39FD"/>
    <w:rsid w:val="00DF3E5E"/>
    <w:rsid w:val="00DF411F"/>
    <w:rsid w:val="00DF42CB"/>
    <w:rsid w:val="00DF59AD"/>
    <w:rsid w:val="00DF6168"/>
    <w:rsid w:val="00DF6DCA"/>
    <w:rsid w:val="00DF7974"/>
    <w:rsid w:val="00E00528"/>
    <w:rsid w:val="00E0129D"/>
    <w:rsid w:val="00E014C0"/>
    <w:rsid w:val="00E02285"/>
    <w:rsid w:val="00E022BD"/>
    <w:rsid w:val="00E031A6"/>
    <w:rsid w:val="00E035EA"/>
    <w:rsid w:val="00E036F4"/>
    <w:rsid w:val="00E04082"/>
    <w:rsid w:val="00E043B9"/>
    <w:rsid w:val="00E04611"/>
    <w:rsid w:val="00E0514D"/>
    <w:rsid w:val="00E053F2"/>
    <w:rsid w:val="00E054DE"/>
    <w:rsid w:val="00E05998"/>
    <w:rsid w:val="00E0606F"/>
    <w:rsid w:val="00E0714D"/>
    <w:rsid w:val="00E07CBB"/>
    <w:rsid w:val="00E07F80"/>
    <w:rsid w:val="00E10AD6"/>
    <w:rsid w:val="00E121D9"/>
    <w:rsid w:val="00E1240C"/>
    <w:rsid w:val="00E12C70"/>
    <w:rsid w:val="00E136EF"/>
    <w:rsid w:val="00E13880"/>
    <w:rsid w:val="00E14E2F"/>
    <w:rsid w:val="00E15135"/>
    <w:rsid w:val="00E1586B"/>
    <w:rsid w:val="00E15E49"/>
    <w:rsid w:val="00E1688E"/>
    <w:rsid w:val="00E17CCE"/>
    <w:rsid w:val="00E205BF"/>
    <w:rsid w:val="00E2120C"/>
    <w:rsid w:val="00E22313"/>
    <w:rsid w:val="00E22361"/>
    <w:rsid w:val="00E23391"/>
    <w:rsid w:val="00E25473"/>
    <w:rsid w:val="00E25FC1"/>
    <w:rsid w:val="00E266DD"/>
    <w:rsid w:val="00E27642"/>
    <w:rsid w:val="00E30566"/>
    <w:rsid w:val="00E30DD3"/>
    <w:rsid w:val="00E31907"/>
    <w:rsid w:val="00E3226A"/>
    <w:rsid w:val="00E3288A"/>
    <w:rsid w:val="00E33803"/>
    <w:rsid w:val="00E33A51"/>
    <w:rsid w:val="00E3470E"/>
    <w:rsid w:val="00E347C3"/>
    <w:rsid w:val="00E34A8D"/>
    <w:rsid w:val="00E35128"/>
    <w:rsid w:val="00E37024"/>
    <w:rsid w:val="00E370A0"/>
    <w:rsid w:val="00E37289"/>
    <w:rsid w:val="00E403E7"/>
    <w:rsid w:val="00E40F7F"/>
    <w:rsid w:val="00E41010"/>
    <w:rsid w:val="00E42451"/>
    <w:rsid w:val="00E4326B"/>
    <w:rsid w:val="00E4374F"/>
    <w:rsid w:val="00E44010"/>
    <w:rsid w:val="00E446BD"/>
    <w:rsid w:val="00E448B2"/>
    <w:rsid w:val="00E449CA"/>
    <w:rsid w:val="00E45184"/>
    <w:rsid w:val="00E45965"/>
    <w:rsid w:val="00E45A01"/>
    <w:rsid w:val="00E5079C"/>
    <w:rsid w:val="00E51CD5"/>
    <w:rsid w:val="00E528B5"/>
    <w:rsid w:val="00E52D84"/>
    <w:rsid w:val="00E53617"/>
    <w:rsid w:val="00E54887"/>
    <w:rsid w:val="00E55B69"/>
    <w:rsid w:val="00E56FA7"/>
    <w:rsid w:val="00E5771C"/>
    <w:rsid w:val="00E5788F"/>
    <w:rsid w:val="00E57CE2"/>
    <w:rsid w:val="00E60D45"/>
    <w:rsid w:val="00E60E8F"/>
    <w:rsid w:val="00E61F99"/>
    <w:rsid w:val="00E621A6"/>
    <w:rsid w:val="00E62228"/>
    <w:rsid w:val="00E62AF9"/>
    <w:rsid w:val="00E63756"/>
    <w:rsid w:val="00E64286"/>
    <w:rsid w:val="00E643C1"/>
    <w:rsid w:val="00E64DB3"/>
    <w:rsid w:val="00E66718"/>
    <w:rsid w:val="00E67B21"/>
    <w:rsid w:val="00E67B78"/>
    <w:rsid w:val="00E67D55"/>
    <w:rsid w:val="00E70589"/>
    <w:rsid w:val="00E70B34"/>
    <w:rsid w:val="00E71314"/>
    <w:rsid w:val="00E730CB"/>
    <w:rsid w:val="00E75083"/>
    <w:rsid w:val="00E758B9"/>
    <w:rsid w:val="00E759CA"/>
    <w:rsid w:val="00E75C9C"/>
    <w:rsid w:val="00E76514"/>
    <w:rsid w:val="00E77327"/>
    <w:rsid w:val="00E802CF"/>
    <w:rsid w:val="00E80B13"/>
    <w:rsid w:val="00E82293"/>
    <w:rsid w:val="00E825EA"/>
    <w:rsid w:val="00E82EF0"/>
    <w:rsid w:val="00E8358D"/>
    <w:rsid w:val="00E83841"/>
    <w:rsid w:val="00E847F7"/>
    <w:rsid w:val="00E85348"/>
    <w:rsid w:val="00E867E3"/>
    <w:rsid w:val="00E90D71"/>
    <w:rsid w:val="00E9124E"/>
    <w:rsid w:val="00E949C5"/>
    <w:rsid w:val="00E96AA0"/>
    <w:rsid w:val="00E97762"/>
    <w:rsid w:val="00E97B4B"/>
    <w:rsid w:val="00EA0337"/>
    <w:rsid w:val="00EA0EF5"/>
    <w:rsid w:val="00EA1B29"/>
    <w:rsid w:val="00EA2F25"/>
    <w:rsid w:val="00EA2F5F"/>
    <w:rsid w:val="00EA408D"/>
    <w:rsid w:val="00EA4691"/>
    <w:rsid w:val="00EA5D8A"/>
    <w:rsid w:val="00EA6016"/>
    <w:rsid w:val="00EA6500"/>
    <w:rsid w:val="00EA75AB"/>
    <w:rsid w:val="00EA76FC"/>
    <w:rsid w:val="00EA7773"/>
    <w:rsid w:val="00EB02AE"/>
    <w:rsid w:val="00EB0EF5"/>
    <w:rsid w:val="00EB10D3"/>
    <w:rsid w:val="00EB177D"/>
    <w:rsid w:val="00EB1A38"/>
    <w:rsid w:val="00EB2BD2"/>
    <w:rsid w:val="00EB388F"/>
    <w:rsid w:val="00EB39EF"/>
    <w:rsid w:val="00EB3CF8"/>
    <w:rsid w:val="00EB45E7"/>
    <w:rsid w:val="00EB57EB"/>
    <w:rsid w:val="00EB5A49"/>
    <w:rsid w:val="00EB608B"/>
    <w:rsid w:val="00EB67D6"/>
    <w:rsid w:val="00EB702A"/>
    <w:rsid w:val="00EB7A41"/>
    <w:rsid w:val="00EC0C6B"/>
    <w:rsid w:val="00EC0E6B"/>
    <w:rsid w:val="00EC146F"/>
    <w:rsid w:val="00EC1625"/>
    <w:rsid w:val="00EC26C0"/>
    <w:rsid w:val="00EC346A"/>
    <w:rsid w:val="00EC36B7"/>
    <w:rsid w:val="00EC388C"/>
    <w:rsid w:val="00EC489C"/>
    <w:rsid w:val="00EC517E"/>
    <w:rsid w:val="00EC6622"/>
    <w:rsid w:val="00EC79A1"/>
    <w:rsid w:val="00ED1A39"/>
    <w:rsid w:val="00ED2047"/>
    <w:rsid w:val="00ED309A"/>
    <w:rsid w:val="00ED3238"/>
    <w:rsid w:val="00ED504B"/>
    <w:rsid w:val="00ED5262"/>
    <w:rsid w:val="00ED56B3"/>
    <w:rsid w:val="00ED5FFB"/>
    <w:rsid w:val="00ED613C"/>
    <w:rsid w:val="00EE0217"/>
    <w:rsid w:val="00EE026C"/>
    <w:rsid w:val="00EE02DA"/>
    <w:rsid w:val="00EE0B77"/>
    <w:rsid w:val="00EE0F6B"/>
    <w:rsid w:val="00EE2306"/>
    <w:rsid w:val="00EE3212"/>
    <w:rsid w:val="00EE4DFC"/>
    <w:rsid w:val="00EE575A"/>
    <w:rsid w:val="00EE63CC"/>
    <w:rsid w:val="00EE717A"/>
    <w:rsid w:val="00EF055A"/>
    <w:rsid w:val="00EF0587"/>
    <w:rsid w:val="00EF093A"/>
    <w:rsid w:val="00EF29E1"/>
    <w:rsid w:val="00EF29E6"/>
    <w:rsid w:val="00EF2A55"/>
    <w:rsid w:val="00EF3F8A"/>
    <w:rsid w:val="00EF42ED"/>
    <w:rsid w:val="00EF44B8"/>
    <w:rsid w:val="00EF44D0"/>
    <w:rsid w:val="00EF5CBA"/>
    <w:rsid w:val="00EF65F2"/>
    <w:rsid w:val="00EF74C6"/>
    <w:rsid w:val="00F0197F"/>
    <w:rsid w:val="00F029A8"/>
    <w:rsid w:val="00F03411"/>
    <w:rsid w:val="00F044E3"/>
    <w:rsid w:val="00F05BD7"/>
    <w:rsid w:val="00F0645B"/>
    <w:rsid w:val="00F06A56"/>
    <w:rsid w:val="00F06EE9"/>
    <w:rsid w:val="00F072F7"/>
    <w:rsid w:val="00F07586"/>
    <w:rsid w:val="00F07D2F"/>
    <w:rsid w:val="00F07FD0"/>
    <w:rsid w:val="00F110C4"/>
    <w:rsid w:val="00F11402"/>
    <w:rsid w:val="00F11E33"/>
    <w:rsid w:val="00F120A4"/>
    <w:rsid w:val="00F159C7"/>
    <w:rsid w:val="00F16EEE"/>
    <w:rsid w:val="00F1705B"/>
    <w:rsid w:val="00F20343"/>
    <w:rsid w:val="00F20EEE"/>
    <w:rsid w:val="00F2162C"/>
    <w:rsid w:val="00F21D1F"/>
    <w:rsid w:val="00F21DE1"/>
    <w:rsid w:val="00F2242D"/>
    <w:rsid w:val="00F2440F"/>
    <w:rsid w:val="00F24971"/>
    <w:rsid w:val="00F24D42"/>
    <w:rsid w:val="00F24EEE"/>
    <w:rsid w:val="00F24F84"/>
    <w:rsid w:val="00F25AFB"/>
    <w:rsid w:val="00F265A3"/>
    <w:rsid w:val="00F26968"/>
    <w:rsid w:val="00F27C5B"/>
    <w:rsid w:val="00F30056"/>
    <w:rsid w:val="00F31628"/>
    <w:rsid w:val="00F31780"/>
    <w:rsid w:val="00F31D2C"/>
    <w:rsid w:val="00F329E9"/>
    <w:rsid w:val="00F32C3F"/>
    <w:rsid w:val="00F3305D"/>
    <w:rsid w:val="00F335CE"/>
    <w:rsid w:val="00F33865"/>
    <w:rsid w:val="00F34A0F"/>
    <w:rsid w:val="00F3511A"/>
    <w:rsid w:val="00F36905"/>
    <w:rsid w:val="00F4228D"/>
    <w:rsid w:val="00F42521"/>
    <w:rsid w:val="00F430E5"/>
    <w:rsid w:val="00F44F12"/>
    <w:rsid w:val="00F44F4F"/>
    <w:rsid w:val="00F451B8"/>
    <w:rsid w:val="00F4598A"/>
    <w:rsid w:val="00F460B3"/>
    <w:rsid w:val="00F462A4"/>
    <w:rsid w:val="00F5080E"/>
    <w:rsid w:val="00F50924"/>
    <w:rsid w:val="00F5160D"/>
    <w:rsid w:val="00F55B68"/>
    <w:rsid w:val="00F612CE"/>
    <w:rsid w:val="00F61B9B"/>
    <w:rsid w:val="00F61DE4"/>
    <w:rsid w:val="00F6277F"/>
    <w:rsid w:val="00F62C65"/>
    <w:rsid w:val="00F6347D"/>
    <w:rsid w:val="00F638B2"/>
    <w:rsid w:val="00F65CBF"/>
    <w:rsid w:val="00F66160"/>
    <w:rsid w:val="00F665FE"/>
    <w:rsid w:val="00F703B3"/>
    <w:rsid w:val="00F7044E"/>
    <w:rsid w:val="00F71298"/>
    <w:rsid w:val="00F7347C"/>
    <w:rsid w:val="00F73B89"/>
    <w:rsid w:val="00F745DC"/>
    <w:rsid w:val="00F74E53"/>
    <w:rsid w:val="00F75E58"/>
    <w:rsid w:val="00F76361"/>
    <w:rsid w:val="00F77ED2"/>
    <w:rsid w:val="00F808D4"/>
    <w:rsid w:val="00F80E1D"/>
    <w:rsid w:val="00F8154A"/>
    <w:rsid w:val="00F81E4D"/>
    <w:rsid w:val="00F82209"/>
    <w:rsid w:val="00F82EF2"/>
    <w:rsid w:val="00F8313C"/>
    <w:rsid w:val="00F8408B"/>
    <w:rsid w:val="00F844E6"/>
    <w:rsid w:val="00F845D9"/>
    <w:rsid w:val="00F85457"/>
    <w:rsid w:val="00F857BF"/>
    <w:rsid w:val="00F85E06"/>
    <w:rsid w:val="00F86D7B"/>
    <w:rsid w:val="00F8725D"/>
    <w:rsid w:val="00F8775B"/>
    <w:rsid w:val="00F92213"/>
    <w:rsid w:val="00F94302"/>
    <w:rsid w:val="00F9446D"/>
    <w:rsid w:val="00F95006"/>
    <w:rsid w:val="00F950B2"/>
    <w:rsid w:val="00F96B51"/>
    <w:rsid w:val="00F96F19"/>
    <w:rsid w:val="00FA0328"/>
    <w:rsid w:val="00FA04B2"/>
    <w:rsid w:val="00FA0C26"/>
    <w:rsid w:val="00FA25F3"/>
    <w:rsid w:val="00FA2D3B"/>
    <w:rsid w:val="00FA2D7E"/>
    <w:rsid w:val="00FA3018"/>
    <w:rsid w:val="00FA31EC"/>
    <w:rsid w:val="00FA3263"/>
    <w:rsid w:val="00FA4193"/>
    <w:rsid w:val="00FA46BB"/>
    <w:rsid w:val="00FA4707"/>
    <w:rsid w:val="00FA4F30"/>
    <w:rsid w:val="00FA5039"/>
    <w:rsid w:val="00FA5A4A"/>
    <w:rsid w:val="00FA6149"/>
    <w:rsid w:val="00FA639C"/>
    <w:rsid w:val="00FA6F4A"/>
    <w:rsid w:val="00FA78E0"/>
    <w:rsid w:val="00FB005F"/>
    <w:rsid w:val="00FB08CB"/>
    <w:rsid w:val="00FB2FB8"/>
    <w:rsid w:val="00FB38BE"/>
    <w:rsid w:val="00FB4BED"/>
    <w:rsid w:val="00FB4E3A"/>
    <w:rsid w:val="00FB5767"/>
    <w:rsid w:val="00FB5B48"/>
    <w:rsid w:val="00FB6B15"/>
    <w:rsid w:val="00FB7B76"/>
    <w:rsid w:val="00FB7D5F"/>
    <w:rsid w:val="00FC037B"/>
    <w:rsid w:val="00FC076C"/>
    <w:rsid w:val="00FC101B"/>
    <w:rsid w:val="00FC1B25"/>
    <w:rsid w:val="00FC233E"/>
    <w:rsid w:val="00FC2356"/>
    <w:rsid w:val="00FC2360"/>
    <w:rsid w:val="00FC2963"/>
    <w:rsid w:val="00FC3782"/>
    <w:rsid w:val="00FC3B9E"/>
    <w:rsid w:val="00FC4349"/>
    <w:rsid w:val="00FC4696"/>
    <w:rsid w:val="00FC5076"/>
    <w:rsid w:val="00FC6833"/>
    <w:rsid w:val="00FC6859"/>
    <w:rsid w:val="00FC6F93"/>
    <w:rsid w:val="00FC7563"/>
    <w:rsid w:val="00FC79E0"/>
    <w:rsid w:val="00FC7BA5"/>
    <w:rsid w:val="00FD0F34"/>
    <w:rsid w:val="00FD1237"/>
    <w:rsid w:val="00FD4836"/>
    <w:rsid w:val="00FD4FEC"/>
    <w:rsid w:val="00FD7E04"/>
    <w:rsid w:val="00FE1674"/>
    <w:rsid w:val="00FE1AAE"/>
    <w:rsid w:val="00FE36DC"/>
    <w:rsid w:val="00FE42FF"/>
    <w:rsid w:val="00FE5516"/>
    <w:rsid w:val="00FE5951"/>
    <w:rsid w:val="00FE637D"/>
    <w:rsid w:val="00FE7021"/>
    <w:rsid w:val="00FF112D"/>
    <w:rsid w:val="00FF2A7B"/>
    <w:rsid w:val="00FF2FE5"/>
    <w:rsid w:val="00FF3177"/>
    <w:rsid w:val="00FF4156"/>
    <w:rsid w:val="00FF45AD"/>
    <w:rsid w:val="00FF5145"/>
    <w:rsid w:val="00FF5EB2"/>
    <w:rsid w:val="00FF61B9"/>
    <w:rsid w:val="00FF6FE5"/>
    <w:rsid w:val="00FF7D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2481E9"/>
  <w15:docId w15:val="{B8968FC9-5D7B-41BD-9456-E8A1E559A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iPriority="9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DDE"/>
    <w:pPr>
      <w:jc w:val="both"/>
    </w:pPr>
    <w:rPr>
      <w:rFonts w:ascii="Arial" w:hAnsi="Arial"/>
      <w:sz w:val="24"/>
      <w:szCs w:val="24"/>
    </w:rPr>
  </w:style>
  <w:style w:type="paragraph" w:styleId="Heading1">
    <w:name w:val="heading 1"/>
    <w:aliases w:val="1 ghost,g,ghost,H1,Main heading,Part,Document,h1,Chapter,Main Section,Outline1,Project 1,RFS,Tempo Heading 1,1,HEADLINE 1,5,8-project,8-prosj.1,8-prosj.,Heading 0,Heading 11,Titre§,Box Header,level 1,Level 1 Head,gonzalo,Header 1,PARA1,Heading"/>
    <w:basedOn w:val="Normal"/>
    <w:next w:val="Normal"/>
    <w:link w:val="Heading1Char"/>
    <w:autoRedefine/>
    <w:qFormat/>
    <w:rsid w:val="00B35A58"/>
    <w:pPr>
      <w:keepNext/>
      <w:numPr>
        <w:numId w:val="6"/>
      </w:numPr>
      <w:pBdr>
        <w:top w:val="single" w:sz="18" w:space="1" w:color="auto"/>
        <w:bottom w:val="single" w:sz="18" w:space="1" w:color="auto"/>
      </w:pBdr>
      <w:spacing w:before="240" w:after="120"/>
      <w:outlineLvl w:val="0"/>
    </w:pPr>
    <w:rPr>
      <w:b/>
      <w:kern w:val="28"/>
      <w:sz w:val="28"/>
      <w:szCs w:val="28"/>
      <w:lang w:val="pt-PT" w:eastAsia="en-US"/>
    </w:rPr>
  </w:style>
  <w:style w:type="paragraph" w:styleId="Heading2">
    <w:name w:val="heading 2"/>
    <w:aliases w:val="Chapter Number/Appendix Letter,chn,2 headline,h,pc plus heading2,título 2,H2,gonza 2,A,h2,Header 2,l2,Level 2 Head,Level 2 Topic Heading,style2,Sub-heading,Section,Func Header,Tempo Heading 2,Outline2,Major,Heading 1.1,Head2,Heading 2 Hidden,2"/>
    <w:basedOn w:val="Normal"/>
    <w:next w:val="Normal"/>
    <w:link w:val="Heading2Char"/>
    <w:qFormat/>
    <w:rsid w:val="000D3743"/>
    <w:pPr>
      <w:keepNext/>
      <w:numPr>
        <w:ilvl w:val="1"/>
        <w:numId w:val="6"/>
      </w:numPr>
      <w:spacing w:before="120" w:after="120"/>
      <w:outlineLvl w:val="1"/>
    </w:pPr>
    <w:rPr>
      <w:b/>
      <w:szCs w:val="20"/>
      <w:lang w:val="en-US" w:eastAsia="en-US"/>
    </w:rPr>
  </w:style>
  <w:style w:type="paragraph" w:styleId="Heading3">
    <w:name w:val="heading 3"/>
    <w:aliases w:val="3 bullet,b,bullet,SECOND,Second,BLANK2,h3,4 bullet,bdullet,pc heading3,l3,Level 3 Head,H3,3,título 3,PARA3,Table Attribute Heading,TextProp,TextProp1,31,TextProp2,32,TextProp3,33,TextProp4,34,TextProp5,35,TextProp6,36,TextProp7,37,TextProp8,e"/>
    <w:basedOn w:val="Normal"/>
    <w:next w:val="Normal"/>
    <w:link w:val="Heading3Char"/>
    <w:qFormat/>
    <w:rsid w:val="000A0C31"/>
    <w:pPr>
      <w:keepNext/>
      <w:numPr>
        <w:ilvl w:val="2"/>
        <w:numId w:val="6"/>
      </w:numPr>
      <w:tabs>
        <w:tab w:val="clear" w:pos="4547"/>
        <w:tab w:val="num" w:pos="1701"/>
      </w:tabs>
      <w:spacing w:before="240"/>
      <w:ind w:left="1418"/>
      <w:outlineLvl w:val="2"/>
    </w:pPr>
    <w:rPr>
      <w:rFonts w:cs="Arial"/>
      <w:b/>
      <w:szCs w:val="20"/>
      <w:lang w:eastAsia="en-US"/>
    </w:rPr>
  </w:style>
  <w:style w:type="paragraph" w:styleId="Heading4">
    <w:name w:val="heading 4"/>
    <w:aliases w:val="4 dash,d,H4,HEADLINE 4,ADVICE 4,título,dash,h4,Map Title,Headp,heading 4,小字章节标题,H4 Char Char,H4 Char Char Char Char Char Char,heading 4 Char Char Char,标题 4 Char,4,heading 4 Char,h41,Heading_Numbered_4,popup,a.,øàù úú-úú-ôø÷,l4,parapoint,¶,H41"/>
    <w:basedOn w:val="Normal"/>
    <w:next w:val="Normal"/>
    <w:link w:val="Heading4Char"/>
    <w:qFormat/>
    <w:rsid w:val="00D226EA"/>
    <w:pPr>
      <w:keepNext/>
      <w:numPr>
        <w:ilvl w:val="3"/>
        <w:numId w:val="6"/>
      </w:numPr>
      <w:tabs>
        <w:tab w:val="left" w:pos="1701"/>
      </w:tabs>
      <w:spacing w:before="240" w:after="60"/>
      <w:outlineLvl w:val="3"/>
    </w:pPr>
    <w:rPr>
      <w:rFonts w:cs="Arial"/>
      <w:b/>
      <w:szCs w:val="20"/>
      <w:lang w:eastAsia="en-US"/>
    </w:rPr>
  </w:style>
  <w:style w:type="paragraph" w:styleId="Heading5">
    <w:name w:val="heading 5"/>
    <w:aliases w:val="HEADLINE 5,ADVICE 5,H5,h5,ASAPHeading 5,Titulo 5,Level 5,Level 51,Level 52,Level 511,h51,Level 53,Level 512,h52,Para5,Numbered 5 (HP),Numbered 5 (SBC),Bullet point,Bullet point1,Bullet point2,Bullet point3,Bullet point11,Bullet point21,h511"/>
    <w:basedOn w:val="Normal"/>
    <w:next w:val="Normal"/>
    <w:link w:val="Heading5Char"/>
    <w:qFormat/>
    <w:rsid w:val="00463671"/>
    <w:pPr>
      <w:numPr>
        <w:ilvl w:val="4"/>
        <w:numId w:val="6"/>
      </w:numPr>
      <w:tabs>
        <w:tab w:val="clear" w:pos="3702"/>
      </w:tabs>
      <w:spacing w:before="240" w:after="60"/>
      <w:ind w:left="1080" w:hanging="360"/>
      <w:outlineLvl w:val="4"/>
    </w:pPr>
    <w:rPr>
      <w:rFonts w:cs="Arial"/>
      <w:b/>
      <w:sz w:val="22"/>
      <w:szCs w:val="20"/>
      <w:lang w:eastAsia="en-US"/>
    </w:rPr>
  </w:style>
  <w:style w:type="paragraph" w:styleId="Heading6">
    <w:name w:val="heading 6"/>
    <w:aliases w:val="HEADLINE 6,ADVICE 6,H6,ASAPHeading 6,Flag Bold,Level 6,Sub-bullet point,Sub-bullet point1,Sub-bullet point2,Sub-bullet point3,Sub-bullet point11,Sub-bullet point21,Sub-bullet point4,Sub-bullet point12,Sub-bullet point22,Sub-bullet point5"/>
    <w:basedOn w:val="Normal"/>
    <w:next w:val="Normal"/>
    <w:uiPriority w:val="99"/>
    <w:qFormat/>
    <w:rsid w:val="00463671"/>
    <w:pPr>
      <w:numPr>
        <w:ilvl w:val="5"/>
        <w:numId w:val="6"/>
      </w:numPr>
      <w:spacing w:before="240" w:after="60"/>
      <w:ind w:hanging="252"/>
      <w:outlineLvl w:val="5"/>
    </w:pPr>
    <w:rPr>
      <w:rFonts w:cs="Arial"/>
      <w:b/>
      <w:sz w:val="22"/>
      <w:szCs w:val="20"/>
      <w:lang w:eastAsia="en-US"/>
    </w:rPr>
  </w:style>
  <w:style w:type="paragraph" w:styleId="Heading7">
    <w:name w:val="heading 7"/>
    <w:aliases w:val="marcador,HEADLINE 7,ADVICE 7,DO NOT USE,Heading 7 (do not use),Para no numbering,Para no numbering1,Para no numbering2,Para no numbering3,Para no numbering11,Para no numbering21,Para no numbering4,Para no numbering12,Para no numbering22"/>
    <w:basedOn w:val="Normal"/>
    <w:next w:val="Normal"/>
    <w:qFormat/>
    <w:rsid w:val="00290AA7"/>
    <w:pPr>
      <w:numPr>
        <w:ilvl w:val="6"/>
        <w:numId w:val="6"/>
      </w:numPr>
      <w:spacing w:before="240" w:after="60"/>
      <w:outlineLvl w:val="6"/>
    </w:pPr>
    <w:rPr>
      <w:b/>
      <w:sz w:val="20"/>
      <w:szCs w:val="20"/>
      <w:lang w:val="en-US" w:eastAsia="en-US"/>
    </w:rPr>
  </w:style>
  <w:style w:type="paragraph" w:styleId="Heading8">
    <w:name w:val="heading 8"/>
    <w:aliases w:val="Vedlegg,HEADLINE 8,ADVICE 8,8 DO NOT USE,Heading 8 (do not use),No num/gap,No num/gap1,No num/gap2,No num/gap3,No num/gap11,No num/gap21,No num/gap4,No num/gap12,No num/gap22,No num/gap5,No num/gap6,No num/gap13,No num/gap23,No num/gap31,Lev 8"/>
    <w:basedOn w:val="Normal"/>
    <w:next w:val="Normal"/>
    <w:link w:val="Heading8Char"/>
    <w:qFormat/>
    <w:pPr>
      <w:numPr>
        <w:ilvl w:val="7"/>
        <w:numId w:val="6"/>
      </w:numPr>
      <w:spacing w:before="240" w:after="60"/>
      <w:outlineLvl w:val="7"/>
    </w:pPr>
    <w:rPr>
      <w:i/>
      <w:sz w:val="20"/>
      <w:szCs w:val="20"/>
      <w:lang w:val="en-US" w:eastAsia="en-US"/>
    </w:rPr>
  </w:style>
  <w:style w:type="paragraph" w:styleId="Heading9">
    <w:name w:val="heading 9"/>
    <w:aliases w:val="Uvedl,HEADLINE 9,ADVICE 9,appendix,Titre 10,Titre 101,Titre 102,Titre 1011,Titre 103,Titre 1012,Titre 104,Titre 1013,Titre 105,Titre 1014,Titre 106,Titre 1015,Titre 107,Titre 108,Titre 109,Titre 1010,Titre 1016,Titre 1017,Titre 1018,Titre 1019"/>
    <w:basedOn w:val="Normal"/>
    <w:next w:val="Normal"/>
    <w:qFormat/>
    <w:pPr>
      <w:numPr>
        <w:ilvl w:val="8"/>
        <w:numId w:val="6"/>
      </w:numPr>
      <w:spacing w:before="240" w:after="6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ghost Char,H1 Char,Main heading Char,Part Char,Document Char,h1 Char,Chapter Char,Main Section Char,Outline1 Char,Project 1 Char,RFS Char,Tempo Heading 1 Char,1 Char,HEADLINE 1 Char,5 Char,8-project Char,8-prosj.1 Char"/>
    <w:basedOn w:val="DefaultParagraphFont"/>
    <w:link w:val="Heading1"/>
    <w:rsid w:val="00B35A58"/>
    <w:rPr>
      <w:rFonts w:ascii="Arial" w:hAnsi="Arial"/>
      <w:b/>
      <w:kern w:val="28"/>
      <w:sz w:val="28"/>
      <w:szCs w:val="28"/>
      <w:lang w:val="pt-PT" w:eastAsia="en-US"/>
    </w:rPr>
  </w:style>
  <w:style w:type="character" w:customStyle="1" w:styleId="Heading2Char">
    <w:name w:val="Heading 2 Char"/>
    <w:aliases w:val="Chapter Number/Appendix Letter Char,chn Char,2 headline Char,h Char,pc plus heading2 Char,título 2 Char,H2 Char,gonza 2 Char,A Char,h2 Char,Header 2 Char,l2 Char,Level 2 Head Char,Level 2 Topic Heading Char,style2 Char,Sub-heading Char"/>
    <w:link w:val="Heading2"/>
    <w:locked/>
    <w:rsid w:val="000D3743"/>
    <w:rPr>
      <w:rFonts w:ascii="Arial" w:hAnsi="Arial"/>
      <w:b/>
      <w:sz w:val="24"/>
      <w:lang w:val="en-US" w:eastAsia="en-US"/>
    </w:rPr>
  </w:style>
  <w:style w:type="character" w:customStyle="1" w:styleId="Heading3Char">
    <w:name w:val="Heading 3 Char"/>
    <w:aliases w:val="3 bullet Char,b Char,bullet Char,SECOND Char,Second Char,BLANK2 Char,h3 Char,4 bullet Char,bdullet Char,pc heading3 Char,l3 Char,Level 3 Head Char,H3 Char,3 Char,título 3 Char,PARA3 Char,Table Attribute Heading Char,TextProp Char,31 Char"/>
    <w:basedOn w:val="DefaultParagraphFont"/>
    <w:link w:val="Heading3"/>
    <w:rsid w:val="000A0C31"/>
    <w:rPr>
      <w:rFonts w:ascii="Arial" w:hAnsi="Arial" w:cs="Arial"/>
      <w:b/>
      <w:sz w:val="24"/>
      <w:lang w:eastAsia="en-US"/>
    </w:rPr>
  </w:style>
  <w:style w:type="character" w:customStyle="1" w:styleId="Heading4Char">
    <w:name w:val="Heading 4 Char"/>
    <w:aliases w:val="4 dash Char,d Char,H4 Char,HEADLINE 4 Char,ADVICE 4 Char,título Char,dash Char,h4 Char,Map Title Char,Headp Char,heading 4 Char1,小字章节标题 Char,H4 Char Char Char,H4 Char Char Char Char Char Char Char,heading 4 Char Char Char Char,4 Char"/>
    <w:basedOn w:val="DefaultParagraphFont"/>
    <w:link w:val="Heading4"/>
    <w:rsid w:val="00D226EA"/>
    <w:rPr>
      <w:rFonts w:ascii="Arial" w:hAnsi="Arial" w:cs="Arial"/>
      <w:b/>
      <w:sz w:val="24"/>
      <w:lang w:eastAsia="en-US"/>
    </w:rPr>
  </w:style>
  <w:style w:type="character" w:customStyle="1" w:styleId="Heading5Char">
    <w:name w:val="Heading 5 Char"/>
    <w:aliases w:val="HEADLINE 5 Char,ADVICE 5 Char,H5 Char,h5 Char,ASAPHeading 5 Char,Titulo 5 Char,Level 5 Char,Level 51 Char,Level 52 Char,Level 511 Char,h51 Char,Level 53 Char,Level 512 Char,h52 Char,Para5 Char,Numbered 5 (HP) Char,Numbered 5 (SBC) Char"/>
    <w:basedOn w:val="DefaultParagraphFont"/>
    <w:link w:val="Heading5"/>
    <w:rsid w:val="006A32DF"/>
    <w:rPr>
      <w:rFonts w:ascii="Arial" w:hAnsi="Arial" w:cs="Arial"/>
      <w:b/>
      <w:sz w:val="22"/>
      <w:lang w:eastAsia="en-US"/>
    </w:rPr>
  </w:style>
  <w:style w:type="character" w:customStyle="1" w:styleId="Heading8Char">
    <w:name w:val="Heading 8 Char"/>
    <w:aliases w:val="Vedlegg Char,HEADLINE 8 Char,ADVICE 8 Char,8 DO NOT USE Char,Heading 8 (do not use) Char,No num/gap Char,No num/gap1 Char,No num/gap2 Char,No num/gap3 Char,No num/gap11 Char,No num/gap21 Char,No num/gap4 Char,No num/gap12 Char,Lev 8 Char"/>
    <w:basedOn w:val="DefaultParagraphFont"/>
    <w:link w:val="Heading8"/>
    <w:rsid w:val="00304415"/>
    <w:rPr>
      <w:rFonts w:ascii="Arial" w:hAnsi="Arial"/>
      <w:i/>
      <w:lang w:val="en-US" w:eastAsia="en-US"/>
    </w:rPr>
  </w:style>
  <w:style w:type="paragraph" w:styleId="Header">
    <w:name w:val="header"/>
    <w:basedOn w:val="Normal"/>
    <w:link w:val="HeaderChar"/>
    <w:uiPriority w:val="99"/>
    <w:pPr>
      <w:tabs>
        <w:tab w:val="center" w:pos="4320"/>
        <w:tab w:val="right" w:pos="8640"/>
      </w:tabs>
    </w:pPr>
    <w:rPr>
      <w:sz w:val="20"/>
      <w:szCs w:val="20"/>
      <w:lang w:val="en-US" w:eastAsia="en-US"/>
    </w:rPr>
  </w:style>
  <w:style w:type="character" w:customStyle="1" w:styleId="HeaderChar">
    <w:name w:val="Header Char"/>
    <w:basedOn w:val="DefaultParagraphFont"/>
    <w:link w:val="Header"/>
    <w:uiPriority w:val="99"/>
    <w:rsid w:val="00304415"/>
    <w:rPr>
      <w:rFonts w:ascii="Arial" w:hAnsi="Arial"/>
      <w:lang w:val="en-US" w:eastAsia="en-US"/>
    </w:rPr>
  </w:style>
  <w:style w:type="paragraph" w:styleId="Footer">
    <w:name w:val="footer"/>
    <w:basedOn w:val="Normal"/>
    <w:link w:val="FooterChar"/>
    <w:uiPriority w:val="99"/>
    <w:pPr>
      <w:tabs>
        <w:tab w:val="center" w:pos="4320"/>
        <w:tab w:val="right" w:pos="8640"/>
      </w:tabs>
    </w:pPr>
    <w:rPr>
      <w:sz w:val="16"/>
      <w:szCs w:val="20"/>
      <w:lang w:val="en-US" w:eastAsia="en-US"/>
    </w:rPr>
  </w:style>
  <w:style w:type="character" w:customStyle="1" w:styleId="FooterChar">
    <w:name w:val="Footer Char"/>
    <w:link w:val="Footer"/>
    <w:uiPriority w:val="99"/>
    <w:locked/>
    <w:rsid w:val="00900E5D"/>
    <w:rPr>
      <w:rFonts w:ascii="Arial" w:hAnsi="Arial"/>
      <w:sz w:val="16"/>
      <w:lang w:val="en-US" w:eastAsia="en-US"/>
    </w:rPr>
  </w:style>
  <w:style w:type="character" w:styleId="PageNumber">
    <w:name w:val="page number"/>
    <w:basedOn w:val="DefaultParagraphFont"/>
  </w:style>
  <w:style w:type="paragraph" w:styleId="NormalWeb">
    <w:name w:val="Normal (Web)"/>
    <w:basedOn w:val="Normal"/>
    <w:uiPriority w:val="99"/>
    <w:pPr>
      <w:spacing w:before="100" w:beforeAutospacing="1" w:after="100" w:afterAutospacing="1"/>
    </w:pPr>
    <w:rPr>
      <w:lang w:val="en-US" w:eastAsia="en-US"/>
    </w:rPr>
  </w:style>
  <w:style w:type="table" w:styleId="TableGrid">
    <w:name w:val="Table Grid"/>
    <w:basedOn w:val="TableNormal"/>
    <w:rsid w:val="0028173B"/>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717BE"/>
    <w:rPr>
      <w:color w:val="0000FF"/>
      <w:u w:val="single"/>
    </w:rPr>
  </w:style>
  <w:style w:type="paragraph" w:styleId="TOC1">
    <w:name w:val="toc 1"/>
    <w:basedOn w:val="Normal"/>
    <w:next w:val="Normal"/>
    <w:autoRedefine/>
    <w:uiPriority w:val="39"/>
    <w:rsid w:val="00445BAB"/>
    <w:rPr>
      <w:sz w:val="22"/>
    </w:rPr>
  </w:style>
  <w:style w:type="paragraph" w:styleId="TOC2">
    <w:name w:val="toc 2"/>
    <w:basedOn w:val="Normal"/>
    <w:next w:val="Normal"/>
    <w:autoRedefine/>
    <w:uiPriority w:val="39"/>
    <w:rsid w:val="00445BAB"/>
    <w:pPr>
      <w:tabs>
        <w:tab w:val="left" w:pos="960"/>
        <w:tab w:val="right" w:leader="dot" w:pos="8636"/>
      </w:tabs>
      <w:ind w:left="240"/>
    </w:pPr>
    <w:rPr>
      <w:noProof/>
      <w:sz w:val="20"/>
    </w:rPr>
  </w:style>
  <w:style w:type="paragraph" w:customStyle="1" w:styleId="TtuloAlternativo1">
    <w:name w:val="Título Alternativo 1"/>
    <w:basedOn w:val="Normal"/>
    <w:rsid w:val="0052007A"/>
    <w:pPr>
      <w:numPr>
        <w:numId w:val="2"/>
      </w:numPr>
      <w:tabs>
        <w:tab w:val="clear" w:pos="1800"/>
        <w:tab w:val="num" w:pos="720"/>
      </w:tabs>
      <w:spacing w:after="240"/>
      <w:ind w:left="720" w:right="567"/>
    </w:pPr>
    <w:rPr>
      <w:rFonts w:ascii="Tahoma" w:hAnsi="Tahoma" w:cs="Tahoma"/>
      <w:b/>
      <w:sz w:val="20"/>
    </w:rPr>
  </w:style>
  <w:style w:type="paragraph" w:customStyle="1" w:styleId="Passo">
    <w:name w:val="Passo"/>
    <w:rsid w:val="0052007A"/>
    <w:pPr>
      <w:numPr>
        <w:numId w:val="1"/>
      </w:numPr>
      <w:tabs>
        <w:tab w:val="clear" w:pos="1440"/>
        <w:tab w:val="num" w:pos="720"/>
      </w:tabs>
      <w:spacing w:after="120"/>
      <w:ind w:left="714" w:hanging="357"/>
    </w:pPr>
    <w:rPr>
      <w:rFonts w:ascii="Tahoma" w:hAnsi="Tahoma" w:cs="Tahoma"/>
      <w:color w:val="0000FF"/>
    </w:rPr>
  </w:style>
  <w:style w:type="paragraph" w:styleId="BodyText">
    <w:name w:val="Body Text"/>
    <w:basedOn w:val="Normal"/>
    <w:rsid w:val="0052007A"/>
    <w:pPr>
      <w:keepLines/>
      <w:widowControl w:val="0"/>
      <w:spacing w:after="120" w:line="240" w:lineRule="atLeast"/>
      <w:ind w:left="540" w:hanging="180"/>
    </w:pPr>
    <w:rPr>
      <w:rFonts w:ascii="Tahoma" w:hAnsi="Tahoma" w:cs="Tahoma"/>
      <w:i/>
      <w:iCs/>
      <w:color w:val="0000FF"/>
      <w:sz w:val="20"/>
      <w:szCs w:val="20"/>
      <w:lang w:eastAsia="en-US"/>
    </w:rPr>
  </w:style>
  <w:style w:type="paragraph" w:customStyle="1" w:styleId="StyleHeading212pt">
    <w:name w:val="Style Heading 2 + 12 pt"/>
    <w:basedOn w:val="Heading2"/>
    <w:rsid w:val="00C44971"/>
    <w:pPr>
      <w:numPr>
        <w:numId w:val="3"/>
      </w:numPr>
      <w:autoSpaceDE w:val="0"/>
      <w:autoSpaceDN w:val="0"/>
      <w:adjustRightInd w:val="0"/>
      <w:spacing w:before="0" w:after="0"/>
    </w:pPr>
    <w:rPr>
      <w:rFonts w:cs="Arial"/>
      <w:bCs/>
      <w:lang w:val="pt-BR" w:eastAsia="pt-BR"/>
    </w:rPr>
  </w:style>
  <w:style w:type="paragraph" w:styleId="BalloonText">
    <w:name w:val="Balloon Text"/>
    <w:basedOn w:val="Normal"/>
    <w:link w:val="BalloonTextChar"/>
    <w:uiPriority w:val="99"/>
    <w:rsid w:val="00BE621F"/>
    <w:rPr>
      <w:rFonts w:ascii="Tahoma" w:hAnsi="Tahoma" w:cs="Tahoma"/>
      <w:sz w:val="16"/>
      <w:szCs w:val="16"/>
    </w:rPr>
  </w:style>
  <w:style w:type="character" w:customStyle="1" w:styleId="BalloonTextChar">
    <w:name w:val="Balloon Text Char"/>
    <w:link w:val="BalloonText"/>
    <w:uiPriority w:val="99"/>
    <w:rsid w:val="00BE621F"/>
    <w:rPr>
      <w:rFonts w:ascii="Tahoma" w:hAnsi="Tahoma" w:cs="Tahoma"/>
      <w:sz w:val="16"/>
      <w:szCs w:val="16"/>
    </w:rPr>
  </w:style>
  <w:style w:type="paragraph" w:styleId="Caption">
    <w:name w:val="caption"/>
    <w:aliases w:val="Caption Char,Caption Char2 Char,Caption Char1 Char Char,Caption Char Char Char Char,Caption Char Char1 Char,Caption Char1 Char1,Caption Char Char Char1"/>
    <w:basedOn w:val="Normal"/>
    <w:next w:val="Normal"/>
    <w:link w:val="CaptionChar1"/>
    <w:qFormat/>
    <w:rsid w:val="001C0AC2"/>
    <w:pPr>
      <w:spacing w:before="80" w:after="40"/>
      <w:ind w:left="1134"/>
      <w:jc w:val="center"/>
    </w:pPr>
    <w:rPr>
      <w:rFonts w:ascii="Helvetica" w:hAnsi="Helvetica"/>
      <w:bCs/>
      <w:i/>
      <w:sz w:val="18"/>
      <w:szCs w:val="20"/>
      <w:lang w:val="en-GB" w:eastAsia="en-US"/>
    </w:rPr>
  </w:style>
  <w:style w:type="character" w:customStyle="1" w:styleId="CaptionChar1">
    <w:name w:val="Caption Char1"/>
    <w:aliases w:val="Caption Char Char,Caption Char2 Char Char,Caption Char1 Char Char Char,Caption Char Char Char Char Char,Caption Char Char1 Char Char,Caption Char1 Char1 Char,Caption Char Char Char1 Char"/>
    <w:basedOn w:val="DefaultParagraphFont"/>
    <w:link w:val="Caption"/>
    <w:rsid w:val="0009232B"/>
    <w:rPr>
      <w:rFonts w:ascii="Helvetica" w:hAnsi="Helvetica"/>
      <w:bCs/>
      <w:i/>
      <w:sz w:val="18"/>
      <w:lang w:val="en-GB" w:eastAsia="en-US"/>
    </w:rPr>
  </w:style>
  <w:style w:type="paragraph" w:styleId="ListParagraph">
    <w:name w:val="List Paragraph"/>
    <w:basedOn w:val="Normal"/>
    <w:link w:val="ListParagraphChar"/>
    <w:uiPriority w:val="34"/>
    <w:qFormat/>
    <w:rsid w:val="000A0C31"/>
    <w:pPr>
      <w:spacing w:before="80"/>
      <w:ind w:left="720"/>
      <w:contextualSpacing/>
    </w:pPr>
    <w:rPr>
      <w:sz w:val="20"/>
      <w:lang w:val="en-GB" w:eastAsia="en-US"/>
    </w:rPr>
  </w:style>
  <w:style w:type="character" w:customStyle="1" w:styleId="ListParagraphChar">
    <w:name w:val="List Paragraph Char"/>
    <w:basedOn w:val="DefaultParagraphFont"/>
    <w:link w:val="ListParagraph"/>
    <w:uiPriority w:val="34"/>
    <w:rsid w:val="000A0C31"/>
    <w:rPr>
      <w:rFonts w:ascii="Arial" w:hAnsi="Arial"/>
      <w:szCs w:val="24"/>
      <w:lang w:val="en-GB" w:eastAsia="en-US"/>
    </w:rPr>
  </w:style>
  <w:style w:type="paragraph" w:customStyle="1" w:styleId="CharChar">
    <w:name w:val="Char Char"/>
    <w:basedOn w:val="Normal"/>
    <w:rsid w:val="000F23BD"/>
    <w:pPr>
      <w:spacing w:after="160" w:line="240" w:lineRule="exact"/>
    </w:pPr>
    <w:rPr>
      <w:rFonts w:ascii="Verdana" w:hAnsi="Verdana"/>
      <w:sz w:val="20"/>
      <w:szCs w:val="20"/>
      <w:lang w:val="en-US" w:eastAsia="en-US"/>
    </w:rPr>
  </w:style>
  <w:style w:type="paragraph" w:styleId="TOC3">
    <w:name w:val="toc 3"/>
    <w:basedOn w:val="Header"/>
    <w:next w:val="Normal"/>
    <w:uiPriority w:val="39"/>
    <w:rsid w:val="000F23BD"/>
    <w:pPr>
      <w:tabs>
        <w:tab w:val="clear" w:pos="4320"/>
        <w:tab w:val="clear" w:pos="8640"/>
      </w:tabs>
      <w:spacing w:before="160" w:after="160"/>
      <w:ind w:left="340"/>
    </w:pPr>
    <w:rPr>
      <w:rFonts w:ascii="Helvetica" w:hAnsi="Helvetica"/>
      <w:b/>
      <w:iCs/>
      <w:szCs w:val="24"/>
      <w:lang w:val="en-GB"/>
    </w:rPr>
  </w:style>
  <w:style w:type="paragraph" w:styleId="FootnoteText">
    <w:name w:val="footnote text"/>
    <w:basedOn w:val="Normal"/>
    <w:link w:val="FootnoteTextChar"/>
    <w:rsid w:val="000F23BD"/>
    <w:pPr>
      <w:spacing w:before="60"/>
      <w:jc w:val="right"/>
    </w:pPr>
    <w:rPr>
      <w:rFonts w:ascii="Helvetica" w:hAnsi="Helvetica"/>
      <w:sz w:val="16"/>
      <w:szCs w:val="20"/>
      <w:lang w:val="en-GB" w:eastAsia="en-US"/>
    </w:rPr>
  </w:style>
  <w:style w:type="character" w:customStyle="1" w:styleId="FootnoteTextChar">
    <w:name w:val="Footnote Text Char"/>
    <w:basedOn w:val="DefaultParagraphFont"/>
    <w:link w:val="FootnoteText"/>
    <w:rsid w:val="000F23BD"/>
    <w:rPr>
      <w:rFonts w:ascii="Helvetica" w:hAnsi="Helvetica"/>
      <w:sz w:val="16"/>
      <w:lang w:val="en-GB" w:eastAsia="en-US"/>
    </w:rPr>
  </w:style>
  <w:style w:type="paragraph" w:customStyle="1" w:styleId="Bullets1">
    <w:name w:val="Bullets 1"/>
    <w:basedOn w:val="Normal"/>
    <w:next w:val="Normal"/>
    <w:rsid w:val="000F23BD"/>
    <w:pPr>
      <w:tabs>
        <w:tab w:val="num" w:pos="1664"/>
      </w:tabs>
      <w:spacing w:before="80" w:after="80"/>
      <w:ind w:left="1664" w:hanging="360"/>
    </w:pPr>
    <w:rPr>
      <w:sz w:val="20"/>
      <w:szCs w:val="20"/>
      <w:lang w:val="en-GB" w:eastAsia="en-US"/>
    </w:rPr>
  </w:style>
  <w:style w:type="paragraph" w:customStyle="1" w:styleId="Bullets2">
    <w:name w:val="Bullets 2"/>
    <w:basedOn w:val="Bullets1"/>
    <w:rsid w:val="000F23BD"/>
  </w:style>
  <w:style w:type="character" w:styleId="FollowedHyperlink">
    <w:name w:val="FollowedHyperlink"/>
    <w:basedOn w:val="DefaultParagraphFont"/>
    <w:uiPriority w:val="99"/>
    <w:rsid w:val="000F23BD"/>
    <w:rPr>
      <w:rFonts w:ascii="Arial" w:hAnsi="Arial"/>
      <w:color w:val="800080"/>
      <w:sz w:val="20"/>
      <w:u w:val="single"/>
    </w:rPr>
  </w:style>
  <w:style w:type="paragraph" w:customStyle="1" w:styleId="HeaderBase">
    <w:name w:val="Header Base"/>
    <w:basedOn w:val="Normal"/>
    <w:rsid w:val="000F23BD"/>
    <w:pPr>
      <w:spacing w:before="80"/>
      <w:ind w:left="1134"/>
    </w:pPr>
    <w:rPr>
      <w:sz w:val="20"/>
      <w:szCs w:val="20"/>
      <w:lang w:val="en-GB" w:eastAsia="en-US"/>
    </w:rPr>
  </w:style>
  <w:style w:type="paragraph" w:customStyle="1" w:styleId="TableHeader">
    <w:name w:val="Table Header"/>
    <w:basedOn w:val="Normal"/>
    <w:rsid w:val="000F23BD"/>
    <w:pPr>
      <w:spacing w:before="80" w:after="40"/>
    </w:pPr>
    <w:rPr>
      <w:rFonts w:ascii="Helvetica" w:hAnsi="Helvetica"/>
      <w:b/>
      <w:color w:val="FFFFFF"/>
      <w:sz w:val="20"/>
      <w:szCs w:val="20"/>
      <w:lang w:val="en-GB" w:eastAsia="en-US"/>
    </w:rPr>
  </w:style>
  <w:style w:type="paragraph" w:customStyle="1" w:styleId="TableContent">
    <w:name w:val="Table Content"/>
    <w:basedOn w:val="Normal"/>
    <w:rsid w:val="000F23BD"/>
    <w:pPr>
      <w:spacing w:before="80"/>
    </w:pPr>
    <w:rPr>
      <w:rFonts w:ascii="Helvetica" w:hAnsi="Helvetica"/>
      <w:sz w:val="20"/>
      <w:szCs w:val="20"/>
      <w:lang w:val="en-GB" w:eastAsia="en-US"/>
    </w:rPr>
  </w:style>
  <w:style w:type="paragraph" w:styleId="TOC4">
    <w:name w:val="toc 4"/>
    <w:basedOn w:val="Header"/>
    <w:next w:val="Normal"/>
    <w:uiPriority w:val="39"/>
    <w:rsid w:val="000F23BD"/>
    <w:pPr>
      <w:tabs>
        <w:tab w:val="clear" w:pos="4320"/>
        <w:tab w:val="clear" w:pos="8640"/>
      </w:tabs>
      <w:spacing w:before="120" w:after="120"/>
      <w:ind w:left="510"/>
    </w:pPr>
    <w:rPr>
      <w:rFonts w:ascii="Helvetica" w:hAnsi="Helvetica"/>
      <w:b/>
      <w:sz w:val="18"/>
      <w:szCs w:val="21"/>
      <w:lang w:val="en-GB"/>
    </w:rPr>
  </w:style>
  <w:style w:type="paragraph" w:customStyle="1" w:styleId="Normaltitle">
    <w:name w:val="Normal title"/>
    <w:basedOn w:val="Normal"/>
    <w:next w:val="Normal"/>
    <w:rsid w:val="000F23BD"/>
    <w:pPr>
      <w:spacing w:before="40"/>
      <w:ind w:left="1134"/>
    </w:pPr>
    <w:rPr>
      <w:b/>
      <w:sz w:val="20"/>
      <w:szCs w:val="20"/>
      <w:lang w:val="en-GB" w:eastAsia="en-US"/>
    </w:rPr>
  </w:style>
  <w:style w:type="paragraph" w:customStyle="1" w:styleId="HeaderName">
    <w:name w:val="Header Name"/>
    <w:basedOn w:val="Header"/>
    <w:rsid w:val="000F23BD"/>
    <w:pPr>
      <w:tabs>
        <w:tab w:val="clear" w:pos="4320"/>
        <w:tab w:val="clear" w:pos="8640"/>
      </w:tabs>
      <w:spacing w:before="80" w:after="40"/>
    </w:pPr>
    <w:rPr>
      <w:lang w:val="en-GB"/>
    </w:rPr>
  </w:style>
  <w:style w:type="paragraph" w:styleId="TOC5">
    <w:name w:val="toc 5"/>
    <w:basedOn w:val="Header"/>
    <w:next w:val="Normal"/>
    <w:uiPriority w:val="39"/>
    <w:rsid w:val="000F23BD"/>
    <w:pPr>
      <w:tabs>
        <w:tab w:val="clear" w:pos="4320"/>
        <w:tab w:val="clear" w:pos="8640"/>
      </w:tabs>
      <w:spacing w:before="80" w:after="80"/>
      <w:ind w:left="680"/>
    </w:pPr>
    <w:rPr>
      <w:rFonts w:ascii="Helvetica" w:hAnsi="Helvetica"/>
      <w:b/>
      <w:sz w:val="16"/>
      <w:szCs w:val="21"/>
      <w:lang w:val="en-GB"/>
    </w:rPr>
  </w:style>
  <w:style w:type="paragraph" w:styleId="TOC6">
    <w:name w:val="toc 6"/>
    <w:basedOn w:val="Header"/>
    <w:next w:val="Normal"/>
    <w:autoRedefine/>
    <w:uiPriority w:val="39"/>
    <w:rsid w:val="000F23BD"/>
    <w:pPr>
      <w:tabs>
        <w:tab w:val="clear" w:pos="4320"/>
        <w:tab w:val="clear" w:pos="8640"/>
      </w:tabs>
      <w:spacing w:before="60" w:after="40"/>
      <w:ind w:left="851"/>
    </w:pPr>
    <w:rPr>
      <w:rFonts w:ascii="Helvetica" w:hAnsi="Helvetica"/>
      <w:b/>
      <w:sz w:val="16"/>
      <w:szCs w:val="21"/>
      <w:lang w:val="en-GB"/>
    </w:rPr>
  </w:style>
  <w:style w:type="paragraph" w:styleId="TOC7">
    <w:name w:val="toc 7"/>
    <w:basedOn w:val="Normal"/>
    <w:next w:val="Normal"/>
    <w:autoRedefine/>
    <w:uiPriority w:val="39"/>
    <w:rsid w:val="000F23BD"/>
    <w:pPr>
      <w:spacing w:before="80"/>
      <w:ind w:left="1440"/>
    </w:pPr>
    <w:rPr>
      <w:rFonts w:ascii="Helvetica" w:hAnsi="Helvetica"/>
      <w:sz w:val="20"/>
      <w:lang w:val="en-GB" w:eastAsia="en-US"/>
    </w:rPr>
  </w:style>
  <w:style w:type="paragraph" w:styleId="TOC8">
    <w:name w:val="toc 8"/>
    <w:basedOn w:val="Normal"/>
    <w:next w:val="Normal"/>
    <w:autoRedefine/>
    <w:uiPriority w:val="39"/>
    <w:rsid w:val="000F23BD"/>
    <w:pPr>
      <w:spacing w:before="80"/>
      <w:ind w:left="1680"/>
    </w:pPr>
    <w:rPr>
      <w:rFonts w:ascii="Helvetica" w:hAnsi="Helvetica"/>
      <w:sz w:val="20"/>
      <w:lang w:val="en-GB" w:eastAsia="en-US"/>
    </w:rPr>
  </w:style>
  <w:style w:type="paragraph" w:styleId="TOC9">
    <w:name w:val="toc 9"/>
    <w:basedOn w:val="Normal"/>
    <w:next w:val="Normal"/>
    <w:autoRedefine/>
    <w:uiPriority w:val="39"/>
    <w:rsid w:val="000F23BD"/>
    <w:pPr>
      <w:spacing w:before="80"/>
      <w:ind w:left="1920"/>
    </w:pPr>
    <w:rPr>
      <w:rFonts w:ascii="Helvetica" w:hAnsi="Helvetica"/>
      <w:sz w:val="20"/>
      <w:lang w:val="en-GB" w:eastAsia="en-US"/>
    </w:rPr>
  </w:style>
  <w:style w:type="paragraph" w:customStyle="1" w:styleId="Namefooter">
    <w:name w:val="Name footer"/>
    <w:basedOn w:val="Footer"/>
    <w:rsid w:val="000F23BD"/>
    <w:pPr>
      <w:tabs>
        <w:tab w:val="clear" w:pos="4320"/>
        <w:tab w:val="clear" w:pos="8640"/>
        <w:tab w:val="right" w:pos="6840"/>
      </w:tabs>
      <w:spacing w:before="40"/>
    </w:pPr>
    <w:rPr>
      <w:b/>
      <w:lang w:val="pt-PT"/>
    </w:rPr>
  </w:style>
  <w:style w:type="paragraph" w:customStyle="1" w:styleId="Title1">
    <w:name w:val="Title 1"/>
    <w:basedOn w:val="Normal"/>
    <w:next w:val="Normal"/>
    <w:rsid w:val="000F23BD"/>
    <w:pPr>
      <w:pBdr>
        <w:bottom w:val="single" w:sz="12" w:space="4" w:color="auto"/>
      </w:pBdr>
      <w:spacing w:before="120" w:after="240" w:line="240" w:lineRule="atLeast"/>
    </w:pPr>
    <w:rPr>
      <w:rFonts w:ascii="Helvetica" w:hAnsi="Helvetica" w:cs="Arial"/>
      <w:b/>
      <w:bCs/>
      <w:kern w:val="28"/>
      <w:sz w:val="36"/>
      <w:szCs w:val="32"/>
      <w:lang w:val="en-GB" w:eastAsia="en-US"/>
    </w:rPr>
  </w:style>
  <w:style w:type="paragraph" w:customStyle="1" w:styleId="Index">
    <w:name w:val="Index"/>
    <w:basedOn w:val="Title1"/>
    <w:next w:val="Normal"/>
    <w:rsid w:val="000F23BD"/>
    <w:pPr>
      <w:keepNext/>
      <w:keepLines/>
      <w:pageBreakBefore/>
      <w:pBdr>
        <w:bottom w:val="single" w:sz="6" w:space="4" w:color="auto"/>
      </w:pBdr>
      <w:spacing w:after="360" w:line="240" w:lineRule="auto"/>
    </w:pPr>
    <w:rPr>
      <w:spacing w:val="20"/>
      <w:sz w:val="32"/>
    </w:rPr>
  </w:style>
  <w:style w:type="paragraph" w:styleId="Subtitle">
    <w:name w:val="Subtitle"/>
    <w:basedOn w:val="Normal"/>
    <w:next w:val="Normal"/>
    <w:link w:val="SubtitleChar"/>
    <w:qFormat/>
    <w:rsid w:val="000F23BD"/>
    <w:pPr>
      <w:keepNext/>
      <w:keepLines/>
      <w:tabs>
        <w:tab w:val="right" w:leader="dot" w:pos="8222"/>
        <w:tab w:val="right" w:leader="dot" w:pos="8280"/>
      </w:tabs>
      <w:spacing w:before="120" w:after="120" w:line="240" w:lineRule="atLeast"/>
      <w:ind w:firstLine="108"/>
    </w:pPr>
    <w:rPr>
      <w:rFonts w:ascii="Helvetica" w:hAnsi="Helvetica"/>
      <w:b/>
      <w:snapToGrid w:val="0"/>
      <w:color w:val="000000"/>
      <w:kern w:val="28"/>
      <w:sz w:val="28"/>
      <w:szCs w:val="20"/>
      <w:lang w:val="en-GB" w:eastAsia="en-US"/>
    </w:rPr>
  </w:style>
  <w:style w:type="character" w:customStyle="1" w:styleId="SubtitleChar">
    <w:name w:val="Subtitle Char"/>
    <w:basedOn w:val="DefaultParagraphFont"/>
    <w:link w:val="Subtitle"/>
    <w:rsid w:val="000F23BD"/>
    <w:rPr>
      <w:rFonts w:ascii="Helvetica" w:hAnsi="Helvetica"/>
      <w:b/>
      <w:snapToGrid w:val="0"/>
      <w:color w:val="000000"/>
      <w:kern w:val="28"/>
      <w:sz w:val="28"/>
      <w:lang w:val="en-GB" w:eastAsia="en-US"/>
    </w:rPr>
  </w:style>
  <w:style w:type="paragraph" w:customStyle="1" w:styleId="HeadingAppendix">
    <w:name w:val="Heading Appendix"/>
    <w:basedOn w:val="Heading1"/>
    <w:rsid w:val="000F23BD"/>
    <w:pPr>
      <w:keepLines/>
      <w:pageBreakBefore/>
      <w:numPr>
        <w:numId w:val="0"/>
      </w:numPr>
      <w:pBdr>
        <w:top w:val="none" w:sz="0" w:space="0" w:color="auto"/>
        <w:bottom w:val="single" w:sz="8" w:space="1" w:color="auto"/>
      </w:pBdr>
      <w:tabs>
        <w:tab w:val="num" w:pos="432"/>
      </w:tabs>
      <w:spacing w:before="120" w:after="240" w:line="220" w:lineRule="atLeast"/>
      <w:ind w:left="432" w:hanging="432"/>
    </w:pPr>
    <w:rPr>
      <w:rFonts w:ascii="Helvetica" w:hAnsi="Helvetica"/>
      <w:b w:val="0"/>
      <w:spacing w:val="10"/>
      <w:position w:val="6"/>
      <w:sz w:val="32"/>
      <w:szCs w:val="20"/>
      <w:lang w:val="en-GB"/>
    </w:rPr>
  </w:style>
  <w:style w:type="paragraph" w:customStyle="1" w:styleId="TOCBase">
    <w:name w:val="TOC Base"/>
    <w:basedOn w:val="Normal"/>
    <w:rsid w:val="000F23BD"/>
    <w:pPr>
      <w:tabs>
        <w:tab w:val="right" w:leader="dot" w:pos="6480"/>
      </w:tabs>
      <w:spacing w:before="80" w:after="240" w:line="240" w:lineRule="atLeast"/>
    </w:pPr>
    <w:rPr>
      <w:sz w:val="20"/>
      <w:szCs w:val="20"/>
      <w:lang w:val="en-GB" w:eastAsia="en-US"/>
    </w:rPr>
  </w:style>
  <w:style w:type="paragraph" w:styleId="TableofFigures">
    <w:name w:val="table of figures"/>
    <w:basedOn w:val="Normal"/>
    <w:next w:val="Normal"/>
    <w:rsid w:val="000F23BD"/>
    <w:pPr>
      <w:spacing w:before="80"/>
      <w:ind w:left="400" w:hanging="400"/>
    </w:pPr>
    <w:rPr>
      <w:rFonts w:ascii="Helvetica" w:hAnsi="Helvetica"/>
      <w:sz w:val="20"/>
      <w:lang w:val="en-GB" w:eastAsia="en-US"/>
    </w:rPr>
  </w:style>
  <w:style w:type="paragraph" w:customStyle="1" w:styleId="wedofooter">
    <w:name w:val="wedo footer"/>
    <w:basedOn w:val="Normal"/>
    <w:uiPriority w:val="99"/>
    <w:rsid w:val="000F23BD"/>
    <w:pPr>
      <w:spacing w:before="40" w:after="30"/>
      <w:ind w:left="170"/>
    </w:pPr>
    <w:rPr>
      <w:color w:val="333333"/>
      <w:sz w:val="14"/>
      <w:lang w:val="pt-PT" w:eastAsia="en-US"/>
    </w:rPr>
  </w:style>
  <w:style w:type="character" w:styleId="Strong">
    <w:name w:val="Strong"/>
    <w:basedOn w:val="DefaultParagraphFont"/>
    <w:uiPriority w:val="22"/>
    <w:qFormat/>
    <w:rsid w:val="000F23BD"/>
    <w:rPr>
      <w:b/>
      <w:bCs/>
    </w:rPr>
  </w:style>
  <w:style w:type="paragraph" w:customStyle="1" w:styleId="ndice">
    <w:name w:val="Índice"/>
    <w:basedOn w:val="Normal"/>
    <w:rsid w:val="000F23BD"/>
    <w:pPr>
      <w:suppressLineNumbers/>
      <w:suppressAutoHyphens/>
    </w:pPr>
    <w:rPr>
      <w:rFonts w:cs="Tahoma"/>
      <w:sz w:val="20"/>
      <w:szCs w:val="20"/>
      <w:lang w:val="en-US" w:eastAsia="ar-SA"/>
    </w:rPr>
  </w:style>
  <w:style w:type="paragraph" w:customStyle="1" w:styleId="WW-Caption1111">
    <w:name w:val="WW-Caption1111"/>
    <w:basedOn w:val="Normal"/>
    <w:next w:val="Normal"/>
    <w:rsid w:val="000F23BD"/>
    <w:pPr>
      <w:suppressAutoHyphens/>
      <w:spacing w:before="120" w:after="120"/>
    </w:pPr>
    <w:rPr>
      <w:b/>
      <w:bCs/>
      <w:sz w:val="20"/>
      <w:szCs w:val="20"/>
      <w:lang w:val="en-US" w:eastAsia="ar-SA"/>
    </w:rPr>
  </w:style>
  <w:style w:type="character" w:customStyle="1" w:styleId="WW8Num2z1">
    <w:name w:val="WW8Num2z1"/>
    <w:rsid w:val="000F23BD"/>
    <w:rPr>
      <w:rFonts w:ascii="Courier New" w:hAnsi="Courier New"/>
    </w:rPr>
  </w:style>
  <w:style w:type="character" w:customStyle="1" w:styleId="WW8Num10z2">
    <w:name w:val="WW8Num10z2"/>
    <w:rsid w:val="000F23BD"/>
    <w:rPr>
      <w:rFonts w:ascii="Wingdings" w:hAnsi="Wingdings"/>
    </w:rPr>
  </w:style>
  <w:style w:type="paragraph" w:styleId="ListNumber">
    <w:name w:val="List Number"/>
    <w:next w:val="Normal"/>
    <w:rsid w:val="000F23BD"/>
    <w:pPr>
      <w:widowControl w:val="0"/>
      <w:tabs>
        <w:tab w:val="num" w:pos="432"/>
      </w:tabs>
      <w:spacing w:before="120"/>
      <w:ind w:left="432" w:hanging="432"/>
    </w:pPr>
    <w:rPr>
      <w:rFonts w:ascii="Courier New" w:hAnsi="Courier New"/>
      <w:noProof/>
      <w:snapToGrid w:val="0"/>
      <w:sz w:val="24"/>
    </w:rPr>
  </w:style>
  <w:style w:type="paragraph" w:customStyle="1" w:styleId="CharCharCharCharCharCharCharCharCharCharCharCharCharCharCharChar">
    <w:name w:val="Char Char Char Char Char Char Char Char Char Char Char Char Char Char Char Char"/>
    <w:basedOn w:val="Normal"/>
    <w:rsid w:val="000F23BD"/>
    <w:pPr>
      <w:spacing w:after="160" w:line="240" w:lineRule="exact"/>
    </w:pPr>
    <w:rPr>
      <w:rFonts w:ascii="Verdana" w:hAnsi="Verdana"/>
      <w:sz w:val="20"/>
      <w:szCs w:val="20"/>
      <w:lang w:val="en-US" w:eastAsia="en-US"/>
    </w:rPr>
  </w:style>
  <w:style w:type="paragraph" w:customStyle="1" w:styleId="Indentado1">
    <w:name w:val="Indentado1"/>
    <w:basedOn w:val="Normal"/>
    <w:next w:val="Normal"/>
    <w:autoRedefine/>
    <w:rsid w:val="000F23BD"/>
    <w:pPr>
      <w:spacing w:before="80"/>
      <w:ind w:left="1134"/>
    </w:pPr>
    <w:rPr>
      <w:rFonts w:ascii="Helvetica" w:hAnsi="Helvetica"/>
      <w:sz w:val="20"/>
      <w:szCs w:val="20"/>
      <w:lang w:eastAsia="en-US"/>
    </w:rPr>
  </w:style>
  <w:style w:type="paragraph" w:styleId="BodyTextIndent">
    <w:name w:val="Body Text Indent"/>
    <w:basedOn w:val="Normal"/>
    <w:link w:val="BodyTextIndentChar"/>
    <w:rsid w:val="000F23BD"/>
    <w:pPr>
      <w:spacing w:before="80" w:after="120"/>
      <w:ind w:left="283"/>
    </w:pPr>
    <w:rPr>
      <w:rFonts w:ascii="Helvetica" w:hAnsi="Helvetica"/>
      <w:sz w:val="20"/>
      <w:lang w:val="en-GB" w:eastAsia="en-US"/>
    </w:rPr>
  </w:style>
  <w:style w:type="character" w:customStyle="1" w:styleId="BodyTextIndentChar">
    <w:name w:val="Body Text Indent Char"/>
    <w:basedOn w:val="DefaultParagraphFont"/>
    <w:link w:val="BodyTextIndent"/>
    <w:rsid w:val="000F23BD"/>
    <w:rPr>
      <w:rFonts w:ascii="Helvetica" w:hAnsi="Helvetica"/>
      <w:szCs w:val="24"/>
      <w:lang w:val="en-GB" w:eastAsia="en-US"/>
    </w:rPr>
  </w:style>
  <w:style w:type="paragraph" w:customStyle="1" w:styleId="CharCharCharCharCharChar">
    <w:name w:val="Char Char Char Char Char Char"/>
    <w:basedOn w:val="Normal"/>
    <w:rsid w:val="000F23BD"/>
    <w:pPr>
      <w:spacing w:after="160" w:line="240" w:lineRule="exact"/>
    </w:pPr>
    <w:rPr>
      <w:rFonts w:ascii="Verdana" w:hAnsi="Verdana"/>
      <w:sz w:val="20"/>
      <w:szCs w:val="20"/>
      <w:lang w:val="en-US" w:eastAsia="en-US"/>
    </w:rPr>
  </w:style>
  <w:style w:type="paragraph" w:customStyle="1" w:styleId="xl32">
    <w:name w:val="xl32"/>
    <w:basedOn w:val="Normal"/>
    <w:rsid w:val="000F23BD"/>
    <w:pPr>
      <w:pBdr>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eastAsia="Arial Unicode MS" w:cs="Arial"/>
      <w:sz w:val="16"/>
      <w:szCs w:val="16"/>
      <w:lang w:val="en-US" w:eastAsia="en-US"/>
    </w:rPr>
  </w:style>
  <w:style w:type="paragraph" w:styleId="Index1">
    <w:name w:val="index 1"/>
    <w:basedOn w:val="Normal"/>
    <w:next w:val="Normal"/>
    <w:autoRedefine/>
    <w:rsid w:val="000F23BD"/>
    <w:pPr>
      <w:spacing w:before="80"/>
      <w:ind w:left="200" w:hanging="200"/>
    </w:pPr>
    <w:rPr>
      <w:rFonts w:ascii="Helvetica" w:hAnsi="Helvetica"/>
      <w:sz w:val="20"/>
      <w:lang w:val="en-GB" w:eastAsia="en-US"/>
    </w:rPr>
  </w:style>
  <w:style w:type="paragraph" w:customStyle="1" w:styleId="CharCharCharCharCharCharCharCharCharCharCharCharCharCharCharCharCharCharCharChar">
    <w:name w:val="Char Char Char Char Char Char Char Char Char Char Char Char Char Char Char Char Char Char Char Char"/>
    <w:basedOn w:val="Normal"/>
    <w:rsid w:val="000F23BD"/>
    <w:pPr>
      <w:spacing w:after="160" w:line="240" w:lineRule="exact"/>
    </w:pPr>
    <w:rPr>
      <w:rFonts w:ascii="Verdana" w:hAnsi="Verdana"/>
      <w:sz w:val="20"/>
      <w:szCs w:val="20"/>
      <w:lang w:val="en-US" w:eastAsia="en-US"/>
    </w:rPr>
  </w:style>
  <w:style w:type="paragraph" w:styleId="DocumentMap">
    <w:name w:val="Document Map"/>
    <w:basedOn w:val="Normal"/>
    <w:link w:val="DocumentMapChar"/>
    <w:rsid w:val="000F23BD"/>
    <w:pPr>
      <w:shd w:val="clear" w:color="auto" w:fill="000080"/>
      <w:spacing w:before="80"/>
      <w:ind w:left="1134"/>
    </w:pPr>
    <w:rPr>
      <w:rFonts w:ascii="Tahoma" w:hAnsi="Tahoma" w:cs="Tahoma"/>
      <w:sz w:val="20"/>
      <w:szCs w:val="20"/>
      <w:lang w:val="en-GB" w:eastAsia="en-US"/>
    </w:rPr>
  </w:style>
  <w:style w:type="character" w:customStyle="1" w:styleId="DocumentMapChar">
    <w:name w:val="Document Map Char"/>
    <w:basedOn w:val="DefaultParagraphFont"/>
    <w:link w:val="DocumentMap"/>
    <w:rsid w:val="000F23BD"/>
    <w:rPr>
      <w:rFonts w:ascii="Tahoma" w:hAnsi="Tahoma" w:cs="Tahoma"/>
      <w:shd w:val="clear" w:color="auto" w:fill="000080"/>
      <w:lang w:val="en-GB" w:eastAsia="en-US"/>
    </w:rPr>
  </w:style>
  <w:style w:type="character" w:customStyle="1" w:styleId="txtcpro">
    <w:name w:val="txtcpro"/>
    <w:basedOn w:val="DefaultParagraphFont"/>
    <w:rsid w:val="000F23BD"/>
  </w:style>
  <w:style w:type="character" w:styleId="CommentReference">
    <w:name w:val="annotation reference"/>
    <w:basedOn w:val="DefaultParagraphFont"/>
    <w:semiHidden/>
    <w:unhideWhenUsed/>
    <w:rsid w:val="00B25D70"/>
    <w:rPr>
      <w:sz w:val="16"/>
      <w:szCs w:val="16"/>
    </w:rPr>
  </w:style>
  <w:style w:type="paragraph" w:styleId="CommentText">
    <w:name w:val="annotation text"/>
    <w:basedOn w:val="Normal"/>
    <w:link w:val="CommentTextChar"/>
    <w:semiHidden/>
    <w:unhideWhenUsed/>
    <w:rsid w:val="00B25D70"/>
    <w:rPr>
      <w:sz w:val="20"/>
      <w:szCs w:val="20"/>
    </w:rPr>
  </w:style>
  <w:style w:type="character" w:customStyle="1" w:styleId="CommentTextChar">
    <w:name w:val="Comment Text Char"/>
    <w:basedOn w:val="DefaultParagraphFont"/>
    <w:link w:val="CommentText"/>
    <w:semiHidden/>
    <w:rsid w:val="00B25D70"/>
  </w:style>
  <w:style w:type="paragraph" w:styleId="CommentSubject">
    <w:name w:val="annotation subject"/>
    <w:basedOn w:val="CommentText"/>
    <w:next w:val="CommentText"/>
    <w:link w:val="CommentSubjectChar"/>
    <w:semiHidden/>
    <w:unhideWhenUsed/>
    <w:rsid w:val="00B25D70"/>
    <w:rPr>
      <w:b/>
      <w:bCs/>
    </w:rPr>
  </w:style>
  <w:style w:type="character" w:customStyle="1" w:styleId="CommentSubjectChar">
    <w:name w:val="Comment Subject Char"/>
    <w:basedOn w:val="CommentTextChar"/>
    <w:link w:val="CommentSubject"/>
    <w:semiHidden/>
    <w:rsid w:val="00B25D70"/>
    <w:rPr>
      <w:b/>
      <w:bCs/>
    </w:rPr>
  </w:style>
  <w:style w:type="character" w:styleId="Emphasis">
    <w:name w:val="Emphasis"/>
    <w:basedOn w:val="DefaultParagraphFont"/>
    <w:qFormat/>
    <w:rsid w:val="00B31D8D"/>
    <w:rPr>
      <w:i/>
      <w:iCs/>
    </w:rPr>
  </w:style>
  <w:style w:type="paragraph" w:styleId="TOCHeading">
    <w:name w:val="TOC Heading"/>
    <w:basedOn w:val="Heading1"/>
    <w:next w:val="Normal"/>
    <w:uiPriority w:val="39"/>
    <w:unhideWhenUsed/>
    <w:qFormat/>
    <w:rsid w:val="00243DED"/>
    <w:pPr>
      <w:keepLines/>
      <w:numPr>
        <w:numId w:val="0"/>
      </w:numPr>
      <w:pBdr>
        <w:top w:val="none" w:sz="0" w:space="0" w:color="auto"/>
        <w:bottom w:val="none" w:sz="0" w:space="0" w:color="auto"/>
      </w:pBdr>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customStyle="1" w:styleId="StyleHeading8Centered">
    <w:name w:val="Style Heading 8 + Centered"/>
    <w:basedOn w:val="Heading8"/>
    <w:rsid w:val="00304415"/>
    <w:pPr>
      <w:keepNext/>
      <w:numPr>
        <w:ilvl w:val="0"/>
        <w:numId w:val="0"/>
      </w:numPr>
      <w:tabs>
        <w:tab w:val="left" w:pos="6078"/>
      </w:tabs>
      <w:spacing w:before="0" w:after="0"/>
      <w:jc w:val="center"/>
    </w:pPr>
    <w:rPr>
      <w:b/>
      <w:bCs/>
      <w:i w:val="0"/>
      <w:sz w:val="22"/>
      <w:lang w:val="pt-BR" w:eastAsia="pt-BR"/>
    </w:rPr>
  </w:style>
  <w:style w:type="paragraph" w:customStyle="1" w:styleId="Estilo1">
    <w:name w:val="Estilo1"/>
    <w:basedOn w:val="Normal"/>
    <w:link w:val="Estilo1Char"/>
    <w:qFormat/>
    <w:rsid w:val="00304415"/>
    <w:pPr>
      <w:spacing w:after="200" w:line="276" w:lineRule="auto"/>
      <w:contextualSpacing/>
    </w:pPr>
    <w:rPr>
      <w:rFonts w:eastAsia="Calibri" w:cs="Arial"/>
      <w:b/>
      <w:lang w:eastAsia="en-US"/>
    </w:rPr>
  </w:style>
  <w:style w:type="character" w:customStyle="1" w:styleId="Estilo1Char">
    <w:name w:val="Estilo1 Char"/>
    <w:link w:val="Estilo1"/>
    <w:rsid w:val="00304415"/>
    <w:rPr>
      <w:rFonts w:ascii="Arial" w:eastAsia="Calibri" w:hAnsi="Arial" w:cs="Arial"/>
      <w:b/>
      <w:sz w:val="24"/>
      <w:szCs w:val="24"/>
      <w:lang w:eastAsia="en-US"/>
    </w:rPr>
  </w:style>
  <w:style w:type="paragraph" w:customStyle="1" w:styleId="Default">
    <w:name w:val="Default"/>
    <w:rsid w:val="00304415"/>
    <w:pPr>
      <w:autoSpaceDE w:val="0"/>
      <w:autoSpaceDN w:val="0"/>
      <w:adjustRightInd w:val="0"/>
    </w:pPr>
    <w:rPr>
      <w:rFonts w:eastAsiaTheme="minorHAnsi"/>
      <w:color w:val="000000"/>
      <w:sz w:val="24"/>
      <w:szCs w:val="24"/>
      <w:lang w:eastAsia="en-US"/>
    </w:rPr>
  </w:style>
  <w:style w:type="paragraph" w:customStyle="1" w:styleId="Tabela">
    <w:name w:val="Tabela"/>
    <w:basedOn w:val="Normal"/>
    <w:next w:val="Normal"/>
    <w:qFormat/>
    <w:rsid w:val="00C476C1"/>
    <w:pPr>
      <w:tabs>
        <w:tab w:val="num" w:pos="1855"/>
      </w:tabs>
      <w:spacing w:before="40" w:after="40"/>
    </w:pPr>
    <w:rPr>
      <w:rFonts w:ascii="Helvetica" w:hAnsi="Helvetica"/>
      <w:sz w:val="18"/>
      <w:lang w:val="pt-PT" w:eastAsia="en-US"/>
    </w:rPr>
  </w:style>
  <w:style w:type="table" w:customStyle="1" w:styleId="TableWeDo">
    <w:name w:val="Table WeDo"/>
    <w:basedOn w:val="TableGrid"/>
    <w:rsid w:val="00405ED7"/>
    <w:pPr>
      <w:keepNext/>
      <w:keepLines/>
    </w:pPr>
    <w:rPr>
      <w:rFonts w:eastAsia="Times New Roman"/>
      <w:lang w:val="es-BO" w:eastAsia="es-BO"/>
    </w:rPr>
    <w:tblPr>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rPr>
      <w:jc w:val="center"/>
    </w:trPr>
    <w:tblStylePr w:type="firstRow">
      <w:pPr>
        <w:jc w:val="center"/>
      </w:pPr>
      <w:rPr>
        <w:b/>
        <w:color w:val="FFFFFF"/>
      </w:rPr>
      <w:tblPr/>
      <w:tcPr>
        <w:shd w:val="clear" w:color="auto" w:fill="999999"/>
        <w:vAlign w:val="center"/>
      </w:tcPr>
    </w:tblStylePr>
  </w:style>
  <w:style w:type="paragraph" w:customStyle="1" w:styleId="xl63">
    <w:name w:val="xl63"/>
    <w:basedOn w:val="Normal"/>
    <w:rsid w:val="00BB7328"/>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pPr>
  </w:style>
  <w:style w:type="paragraph" w:customStyle="1" w:styleId="xl64">
    <w:name w:val="xl64"/>
    <w:basedOn w:val="Normal"/>
    <w:rsid w:val="00BB7328"/>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Normal"/>
    <w:rsid w:val="00BB7328"/>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6">
    <w:name w:val="xl66"/>
    <w:basedOn w:val="Normal"/>
    <w:rsid w:val="00BB7328"/>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style>
  <w:style w:type="paragraph" w:customStyle="1" w:styleId="xl67">
    <w:name w:val="xl67"/>
    <w:basedOn w:val="Normal"/>
    <w:rsid w:val="00BB7328"/>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8">
    <w:name w:val="xl68"/>
    <w:basedOn w:val="Normal"/>
    <w:rsid w:val="00BB7328"/>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9">
    <w:name w:val="xl69"/>
    <w:basedOn w:val="Normal"/>
    <w:rsid w:val="005977D5"/>
    <w:pPr>
      <w:pBdr>
        <w:bottom w:val="single" w:sz="8" w:space="0" w:color="auto"/>
        <w:right w:val="single" w:sz="8" w:space="0" w:color="auto"/>
      </w:pBdr>
      <w:spacing w:before="100" w:beforeAutospacing="1" w:after="100" w:afterAutospacing="1"/>
      <w:jc w:val="right"/>
      <w:textAlignment w:val="center"/>
    </w:pPr>
    <w:rPr>
      <w:rFonts w:ascii="Calibri" w:hAnsi="Calibri" w:cs="Calibri"/>
      <w:color w:val="000000"/>
    </w:rPr>
  </w:style>
  <w:style w:type="paragraph" w:customStyle="1" w:styleId="xl70">
    <w:name w:val="xl70"/>
    <w:basedOn w:val="Normal"/>
    <w:rsid w:val="005977D5"/>
    <w:pPr>
      <w:pBdr>
        <w:right w:val="single" w:sz="8" w:space="0" w:color="auto"/>
      </w:pBdr>
      <w:spacing w:before="100" w:beforeAutospacing="1" w:after="100" w:afterAutospacing="1"/>
      <w:textAlignment w:val="center"/>
    </w:pPr>
    <w:rPr>
      <w:rFonts w:ascii="Calibri" w:hAnsi="Calibri" w:cs="Calibri"/>
      <w:color w:val="000000"/>
    </w:rPr>
  </w:style>
  <w:style w:type="paragraph" w:customStyle="1" w:styleId="xl71">
    <w:name w:val="xl71"/>
    <w:basedOn w:val="Normal"/>
    <w:rsid w:val="005977D5"/>
    <w:pPr>
      <w:pBdr>
        <w:top w:val="single" w:sz="8" w:space="0" w:color="auto"/>
        <w:left w:val="single" w:sz="8" w:space="0" w:color="auto"/>
        <w:right w:val="single" w:sz="8" w:space="0" w:color="auto"/>
      </w:pBdr>
      <w:spacing w:before="100" w:beforeAutospacing="1" w:after="100" w:afterAutospacing="1"/>
      <w:textAlignment w:val="center"/>
    </w:pPr>
    <w:rPr>
      <w:rFonts w:ascii="Calibri" w:hAnsi="Calibri" w:cs="Calibri"/>
      <w:color w:val="000000"/>
    </w:rPr>
  </w:style>
  <w:style w:type="paragraph" w:customStyle="1" w:styleId="xl72">
    <w:name w:val="xl72"/>
    <w:basedOn w:val="Normal"/>
    <w:rsid w:val="00B75436"/>
    <w:pPr>
      <w:pBdr>
        <w:top w:val="single" w:sz="8" w:space="0" w:color="auto"/>
        <w:left w:val="single" w:sz="8" w:space="0" w:color="auto"/>
        <w:righ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3">
    <w:name w:val="xl73"/>
    <w:basedOn w:val="Normal"/>
    <w:rsid w:val="00B75436"/>
    <w:pPr>
      <w:pBdr>
        <w:top w:val="single" w:sz="8" w:space="0" w:color="auto"/>
        <w:left w:val="single" w:sz="8" w:space="0" w:color="auto"/>
        <w:bottom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4">
    <w:name w:val="xl74"/>
    <w:basedOn w:val="Normal"/>
    <w:rsid w:val="00B75436"/>
    <w:pPr>
      <w:pBdr>
        <w:top w:val="single" w:sz="8" w:space="0" w:color="auto"/>
        <w:bottom w:val="single" w:sz="8" w:space="0" w:color="auto"/>
        <w:righ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5">
    <w:name w:val="xl75"/>
    <w:basedOn w:val="Normal"/>
    <w:rsid w:val="00B75436"/>
    <w:pPr>
      <w:pBdr>
        <w:top w:val="single" w:sz="8" w:space="0" w:color="auto"/>
        <w:lef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6">
    <w:name w:val="xl76"/>
    <w:basedOn w:val="Normal"/>
    <w:rsid w:val="00B75436"/>
    <w:pPr>
      <w:pBdr>
        <w:top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7">
    <w:name w:val="xl77"/>
    <w:basedOn w:val="Normal"/>
    <w:rsid w:val="00B75436"/>
    <w:pPr>
      <w:pBdr>
        <w:top w:val="single" w:sz="8" w:space="0" w:color="auto"/>
        <w:righ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78">
    <w:name w:val="xl78"/>
    <w:basedOn w:val="Normal"/>
    <w:rsid w:val="00B75436"/>
    <w:pPr>
      <w:pBdr>
        <w:left w:val="single" w:sz="8" w:space="0" w:color="auto"/>
        <w:bottom w:val="single" w:sz="8" w:space="0" w:color="auto"/>
        <w:right w:val="single" w:sz="8" w:space="0" w:color="auto"/>
      </w:pBdr>
      <w:shd w:val="clear" w:color="000000" w:fill="808080"/>
      <w:spacing w:before="100" w:beforeAutospacing="1" w:after="100" w:afterAutospacing="1"/>
      <w:textAlignment w:val="center"/>
    </w:pPr>
    <w:rPr>
      <w:rFonts w:cs="Arial"/>
      <w:b/>
      <w:bCs/>
      <w:sz w:val="17"/>
      <w:szCs w:val="17"/>
    </w:rPr>
  </w:style>
  <w:style w:type="paragraph" w:customStyle="1" w:styleId="xl79">
    <w:name w:val="xl79"/>
    <w:basedOn w:val="Normal"/>
    <w:rsid w:val="00B75436"/>
    <w:pPr>
      <w:pBdr>
        <w:left w:val="single" w:sz="8" w:space="0" w:color="auto"/>
        <w:bottom w:val="single" w:sz="8" w:space="0" w:color="auto"/>
        <w:righ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80">
    <w:name w:val="xl80"/>
    <w:basedOn w:val="Normal"/>
    <w:rsid w:val="00B75436"/>
    <w:pPr>
      <w:pBdr>
        <w:bottom w:val="single" w:sz="8" w:space="0" w:color="auto"/>
        <w:right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81">
    <w:name w:val="xl81"/>
    <w:basedOn w:val="Normal"/>
    <w:rsid w:val="00B75436"/>
    <w:pPr>
      <w:pBdr>
        <w:left w:val="single" w:sz="8" w:space="0" w:color="auto"/>
        <w:bottom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82">
    <w:name w:val="xl82"/>
    <w:basedOn w:val="Normal"/>
    <w:rsid w:val="00B75436"/>
    <w:pPr>
      <w:pBdr>
        <w:bottom w:val="single" w:sz="8" w:space="0" w:color="auto"/>
      </w:pBdr>
      <w:shd w:val="clear" w:color="000000" w:fill="808080"/>
      <w:spacing w:before="100" w:beforeAutospacing="1" w:after="100" w:afterAutospacing="1"/>
      <w:jc w:val="center"/>
      <w:textAlignment w:val="center"/>
    </w:pPr>
    <w:rPr>
      <w:rFonts w:cs="Arial"/>
      <w:b/>
      <w:bCs/>
      <w:sz w:val="17"/>
      <w:szCs w:val="17"/>
    </w:rPr>
  </w:style>
  <w:style w:type="paragraph" w:customStyle="1" w:styleId="xl83">
    <w:name w:val="xl83"/>
    <w:basedOn w:val="Normal"/>
    <w:rsid w:val="00B75436"/>
    <w:pPr>
      <w:pBdr>
        <w:top w:val="single" w:sz="8" w:space="0" w:color="auto"/>
        <w:left w:val="single" w:sz="8" w:space="0" w:color="auto"/>
        <w:bottom w:val="single" w:sz="8" w:space="0" w:color="auto"/>
      </w:pBdr>
      <w:shd w:val="clear" w:color="000000" w:fill="808080"/>
      <w:spacing w:before="100" w:beforeAutospacing="1" w:after="100" w:afterAutospacing="1"/>
      <w:jc w:val="center"/>
      <w:textAlignment w:val="center"/>
    </w:pPr>
    <w:rPr>
      <w:rFonts w:cs="Arial"/>
      <w:b/>
      <w:bCs/>
      <w:sz w:val="20"/>
      <w:szCs w:val="20"/>
    </w:rPr>
  </w:style>
  <w:style w:type="paragraph" w:customStyle="1" w:styleId="xl84">
    <w:name w:val="xl84"/>
    <w:basedOn w:val="Normal"/>
    <w:rsid w:val="00B75436"/>
    <w:pPr>
      <w:pBdr>
        <w:top w:val="single" w:sz="8" w:space="0" w:color="auto"/>
        <w:bottom w:val="single" w:sz="8" w:space="0" w:color="auto"/>
      </w:pBdr>
      <w:shd w:val="clear" w:color="000000" w:fill="808080"/>
      <w:spacing w:before="100" w:beforeAutospacing="1" w:after="100" w:afterAutospacing="1"/>
      <w:jc w:val="center"/>
      <w:textAlignment w:val="center"/>
    </w:pPr>
    <w:rPr>
      <w:rFonts w:cs="Arial"/>
      <w:b/>
      <w:bCs/>
      <w:sz w:val="20"/>
      <w:szCs w:val="20"/>
    </w:rPr>
  </w:style>
  <w:style w:type="paragraph" w:customStyle="1" w:styleId="xl85">
    <w:name w:val="xl85"/>
    <w:basedOn w:val="Normal"/>
    <w:rsid w:val="00B75436"/>
    <w:pPr>
      <w:pBdr>
        <w:top w:val="single" w:sz="8" w:space="0" w:color="auto"/>
        <w:bottom w:val="single" w:sz="8" w:space="0" w:color="auto"/>
        <w:right w:val="single" w:sz="8" w:space="0" w:color="auto"/>
      </w:pBdr>
      <w:shd w:val="clear" w:color="000000" w:fill="808080"/>
      <w:spacing w:before="100" w:beforeAutospacing="1" w:after="100" w:afterAutospacing="1"/>
      <w:jc w:val="center"/>
      <w:textAlignment w:val="center"/>
    </w:pPr>
    <w:rPr>
      <w:rFonts w:cs="Arial"/>
      <w:b/>
      <w:bCs/>
      <w:sz w:val="20"/>
      <w:szCs w:val="20"/>
    </w:rPr>
  </w:style>
  <w:style w:type="paragraph" w:customStyle="1" w:styleId="font5">
    <w:name w:val="font5"/>
    <w:basedOn w:val="Normal"/>
    <w:rsid w:val="00A16491"/>
    <w:pPr>
      <w:spacing w:before="100" w:beforeAutospacing="1" w:after="100" w:afterAutospacing="1"/>
      <w:jc w:val="left"/>
    </w:pPr>
    <w:rPr>
      <w:rFonts w:ascii="Tahoma" w:hAnsi="Tahoma" w:cs="Tahoma"/>
      <w:color w:val="000000"/>
      <w:sz w:val="18"/>
      <w:szCs w:val="18"/>
    </w:rPr>
  </w:style>
  <w:style w:type="paragraph" w:customStyle="1" w:styleId="font6">
    <w:name w:val="font6"/>
    <w:basedOn w:val="Normal"/>
    <w:rsid w:val="00A16491"/>
    <w:pPr>
      <w:spacing w:before="100" w:beforeAutospacing="1" w:after="100" w:afterAutospacing="1"/>
      <w:jc w:val="left"/>
    </w:pPr>
    <w:rPr>
      <w:rFonts w:ascii="Tahoma" w:hAnsi="Tahoma" w:cs="Tahoma"/>
      <w:b/>
      <w:bCs/>
      <w:color w:val="000000"/>
      <w:sz w:val="18"/>
      <w:szCs w:val="18"/>
    </w:rPr>
  </w:style>
  <w:style w:type="paragraph" w:customStyle="1" w:styleId="font7">
    <w:name w:val="font7"/>
    <w:basedOn w:val="Normal"/>
    <w:rsid w:val="00A16491"/>
    <w:pPr>
      <w:spacing w:before="100" w:beforeAutospacing="1" w:after="100" w:afterAutospacing="1"/>
      <w:jc w:val="left"/>
    </w:pPr>
    <w:rPr>
      <w:rFonts w:cs="Arial"/>
      <w:color w:val="0000FF"/>
      <w:sz w:val="14"/>
      <w:szCs w:val="14"/>
    </w:rPr>
  </w:style>
  <w:style w:type="paragraph" w:customStyle="1" w:styleId="xl32066">
    <w:name w:val="xl32066"/>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pPr>
    <w:rPr>
      <w:rFonts w:cs="Arial"/>
    </w:rPr>
  </w:style>
  <w:style w:type="paragraph" w:customStyle="1" w:styleId="xl32067">
    <w:name w:val="xl32067"/>
    <w:basedOn w:val="Normal"/>
    <w:rsid w:val="00A16491"/>
    <w:pPr>
      <w:shd w:val="clear" w:color="000000" w:fill="auto"/>
      <w:spacing w:before="100" w:beforeAutospacing="1" w:after="100" w:afterAutospacing="1"/>
      <w:jc w:val="left"/>
    </w:pPr>
    <w:rPr>
      <w:rFonts w:cs="Arial"/>
    </w:rPr>
  </w:style>
  <w:style w:type="paragraph" w:customStyle="1" w:styleId="xl32068">
    <w:name w:val="xl32068"/>
    <w:basedOn w:val="Normal"/>
    <w:rsid w:val="00A16491"/>
    <w:pPr>
      <w:shd w:val="clear" w:color="000000" w:fill="auto"/>
      <w:spacing w:before="100" w:beforeAutospacing="1" w:after="100" w:afterAutospacing="1"/>
      <w:jc w:val="left"/>
      <w:textAlignment w:val="center"/>
    </w:pPr>
    <w:rPr>
      <w:rFonts w:cs="Arial"/>
      <w:b/>
      <w:bCs/>
    </w:rPr>
  </w:style>
  <w:style w:type="paragraph" w:customStyle="1" w:styleId="xl32069">
    <w:name w:val="xl32069"/>
    <w:basedOn w:val="Normal"/>
    <w:rsid w:val="00A16491"/>
    <w:pPr>
      <w:shd w:val="clear" w:color="000000" w:fill="auto"/>
      <w:spacing w:before="100" w:beforeAutospacing="1" w:after="100" w:afterAutospacing="1"/>
      <w:jc w:val="left"/>
      <w:textAlignment w:val="top"/>
    </w:pPr>
    <w:rPr>
      <w:rFonts w:cs="Arial"/>
    </w:rPr>
  </w:style>
  <w:style w:type="paragraph" w:customStyle="1" w:styleId="xl32070">
    <w:name w:val="xl32070"/>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center"/>
    </w:pPr>
    <w:rPr>
      <w:rFonts w:cs="Arial"/>
    </w:rPr>
  </w:style>
  <w:style w:type="paragraph" w:customStyle="1" w:styleId="xl32071">
    <w:name w:val="xl32071"/>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pPr>
    <w:rPr>
      <w:rFonts w:cs="Arial"/>
    </w:rPr>
  </w:style>
  <w:style w:type="paragraph" w:customStyle="1" w:styleId="xl32072">
    <w:name w:val="xl32072"/>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pPr>
    <w:rPr>
      <w:rFonts w:cs="Arial"/>
    </w:rPr>
  </w:style>
  <w:style w:type="paragraph" w:customStyle="1" w:styleId="xl32073">
    <w:name w:val="xl32073"/>
    <w:basedOn w:val="Normal"/>
    <w:rsid w:val="00A1649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top"/>
    </w:pPr>
    <w:rPr>
      <w:rFonts w:cs="Arial"/>
      <w:sz w:val="16"/>
      <w:szCs w:val="16"/>
    </w:rPr>
  </w:style>
  <w:style w:type="paragraph" w:customStyle="1" w:styleId="xl32074">
    <w:name w:val="xl32074"/>
    <w:basedOn w:val="Normal"/>
    <w:rsid w:val="00A1649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top"/>
    </w:pPr>
    <w:rPr>
      <w:rFonts w:cs="Arial"/>
      <w:sz w:val="16"/>
      <w:szCs w:val="16"/>
    </w:rPr>
  </w:style>
  <w:style w:type="paragraph" w:customStyle="1" w:styleId="xl32075">
    <w:name w:val="xl32075"/>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cs="Arial"/>
      <w:sz w:val="16"/>
      <w:szCs w:val="16"/>
    </w:rPr>
  </w:style>
  <w:style w:type="paragraph" w:customStyle="1" w:styleId="xl32076">
    <w:name w:val="xl32076"/>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cs="Arial"/>
      <w:sz w:val="16"/>
      <w:szCs w:val="16"/>
    </w:rPr>
  </w:style>
  <w:style w:type="paragraph" w:customStyle="1" w:styleId="xl32077">
    <w:name w:val="xl32077"/>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textAlignment w:val="top"/>
    </w:pPr>
    <w:rPr>
      <w:rFonts w:cs="Arial"/>
      <w:sz w:val="16"/>
      <w:szCs w:val="16"/>
    </w:rPr>
  </w:style>
  <w:style w:type="paragraph" w:customStyle="1" w:styleId="xl32078">
    <w:name w:val="xl32078"/>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color w:val="000000"/>
      <w:sz w:val="16"/>
      <w:szCs w:val="16"/>
    </w:rPr>
  </w:style>
  <w:style w:type="paragraph" w:customStyle="1" w:styleId="xl32079">
    <w:name w:val="xl32079"/>
    <w:basedOn w:val="Normal"/>
    <w:rsid w:val="00A16491"/>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jc w:val="center"/>
      <w:textAlignment w:val="center"/>
    </w:pPr>
    <w:rPr>
      <w:rFonts w:cs="Arial"/>
      <w:b/>
      <w:bCs/>
      <w:color w:val="FFFFFF"/>
      <w:sz w:val="14"/>
      <w:szCs w:val="14"/>
    </w:rPr>
  </w:style>
  <w:style w:type="paragraph" w:customStyle="1" w:styleId="xl32080">
    <w:name w:val="xl32080"/>
    <w:basedOn w:val="Normal"/>
    <w:rsid w:val="00A1649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left"/>
      <w:textAlignment w:val="top"/>
    </w:pPr>
    <w:rPr>
      <w:rFonts w:cs="Arial"/>
      <w:sz w:val="14"/>
      <w:szCs w:val="14"/>
    </w:rPr>
  </w:style>
  <w:style w:type="paragraph" w:customStyle="1" w:styleId="xl32081">
    <w:name w:val="xl32081"/>
    <w:basedOn w:val="Normal"/>
    <w:rsid w:val="00A16491"/>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textAlignment w:val="top"/>
    </w:pPr>
    <w:rPr>
      <w:rFonts w:cs="Arial"/>
      <w:sz w:val="14"/>
      <w:szCs w:val="14"/>
    </w:rPr>
  </w:style>
  <w:style w:type="paragraph" w:customStyle="1" w:styleId="xl32082">
    <w:name w:val="xl32082"/>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cs="Arial"/>
      <w:sz w:val="14"/>
      <w:szCs w:val="14"/>
    </w:rPr>
  </w:style>
  <w:style w:type="paragraph" w:customStyle="1" w:styleId="xl32083">
    <w:name w:val="xl32083"/>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cs="Arial"/>
      <w:sz w:val="14"/>
      <w:szCs w:val="14"/>
    </w:rPr>
  </w:style>
  <w:style w:type="paragraph" w:customStyle="1" w:styleId="xl32084">
    <w:name w:val="xl32084"/>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14"/>
      <w:szCs w:val="14"/>
    </w:rPr>
  </w:style>
  <w:style w:type="paragraph" w:customStyle="1" w:styleId="xl32085">
    <w:name w:val="xl32085"/>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color w:val="0000FF"/>
      <w:sz w:val="14"/>
      <w:szCs w:val="14"/>
      <w:u w:val="single"/>
    </w:rPr>
  </w:style>
  <w:style w:type="paragraph" w:customStyle="1" w:styleId="xl32086">
    <w:name w:val="xl32086"/>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color w:val="000000"/>
      <w:sz w:val="14"/>
      <w:szCs w:val="14"/>
    </w:rPr>
  </w:style>
  <w:style w:type="paragraph" w:customStyle="1" w:styleId="xl32087">
    <w:name w:val="xl32087"/>
    <w:basedOn w:val="Normal"/>
    <w:rsid w:val="00A16491"/>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top"/>
    </w:pPr>
    <w:rPr>
      <w:rFonts w:cs="Arial"/>
      <w:sz w:val="14"/>
      <w:szCs w:val="14"/>
    </w:rPr>
  </w:style>
  <w:style w:type="paragraph" w:customStyle="1" w:styleId="xl32088">
    <w:name w:val="xl32088"/>
    <w:basedOn w:val="Normal"/>
    <w:rsid w:val="00A16491"/>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Arial"/>
      <w:color w:val="0000FF"/>
      <w:sz w:val="14"/>
      <w:szCs w:val="14"/>
      <w:u w:val="single"/>
    </w:rPr>
  </w:style>
  <w:style w:type="paragraph" w:customStyle="1" w:styleId="xl32089">
    <w:name w:val="xl32089"/>
    <w:basedOn w:val="Normal"/>
    <w:rsid w:val="00A16491"/>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pPr>
    <w:rPr>
      <w:rFonts w:cs="Arial"/>
      <w:sz w:val="14"/>
      <w:szCs w:val="14"/>
    </w:rPr>
  </w:style>
  <w:style w:type="paragraph" w:customStyle="1" w:styleId="xl32090">
    <w:name w:val="xl32090"/>
    <w:basedOn w:val="Normal"/>
    <w:rsid w:val="00A16491"/>
    <w:pPr>
      <w:pBdr>
        <w:left w:val="single" w:sz="4" w:space="0" w:color="auto"/>
        <w:bottom w:val="single" w:sz="4" w:space="0" w:color="auto"/>
        <w:right w:val="single" w:sz="4" w:space="0" w:color="auto"/>
      </w:pBdr>
      <w:shd w:val="clear" w:color="000000" w:fill="F2F2F2"/>
      <w:spacing w:before="100" w:beforeAutospacing="1" w:after="100" w:afterAutospacing="1"/>
      <w:jc w:val="left"/>
      <w:textAlignment w:val="top"/>
    </w:pPr>
    <w:rPr>
      <w:rFonts w:cs="Arial"/>
      <w:sz w:val="14"/>
      <w:szCs w:val="14"/>
    </w:rPr>
  </w:style>
  <w:style w:type="paragraph" w:customStyle="1" w:styleId="xl32091">
    <w:name w:val="xl32091"/>
    <w:basedOn w:val="Normal"/>
    <w:rsid w:val="00A16491"/>
    <w:pPr>
      <w:pBdr>
        <w:left w:val="single" w:sz="4" w:space="0" w:color="auto"/>
        <w:bottom w:val="single" w:sz="4" w:space="0" w:color="auto"/>
        <w:right w:val="single" w:sz="4" w:space="0" w:color="auto"/>
      </w:pBdr>
      <w:shd w:val="clear" w:color="000000" w:fill="F2F2F2"/>
      <w:spacing w:before="100" w:beforeAutospacing="1" w:after="100" w:afterAutospacing="1"/>
      <w:jc w:val="center"/>
      <w:textAlignment w:val="top"/>
    </w:pPr>
    <w:rPr>
      <w:rFonts w:cs="Arial"/>
      <w:sz w:val="14"/>
      <w:szCs w:val="14"/>
    </w:rPr>
  </w:style>
  <w:style w:type="paragraph" w:customStyle="1" w:styleId="xl32092">
    <w:name w:val="xl32092"/>
    <w:basedOn w:val="Normal"/>
    <w:rsid w:val="00A16491"/>
    <w:pPr>
      <w:pBdr>
        <w:left w:val="single" w:sz="4" w:space="0" w:color="auto"/>
        <w:bottom w:val="single" w:sz="4" w:space="0" w:color="auto"/>
        <w:right w:val="single" w:sz="4" w:space="0" w:color="auto"/>
      </w:pBdr>
      <w:spacing w:before="100" w:beforeAutospacing="1" w:after="100" w:afterAutospacing="1"/>
      <w:jc w:val="left"/>
      <w:textAlignment w:val="top"/>
    </w:pPr>
    <w:rPr>
      <w:rFonts w:cs="Arial"/>
      <w:sz w:val="14"/>
      <w:szCs w:val="14"/>
    </w:rPr>
  </w:style>
  <w:style w:type="paragraph" w:customStyle="1" w:styleId="xl32093">
    <w:name w:val="xl32093"/>
    <w:basedOn w:val="Normal"/>
    <w:rsid w:val="00A16491"/>
    <w:pPr>
      <w:pBdr>
        <w:left w:val="single" w:sz="4" w:space="0" w:color="auto"/>
        <w:bottom w:val="single" w:sz="4" w:space="0" w:color="auto"/>
        <w:right w:val="single" w:sz="4" w:space="0" w:color="auto"/>
      </w:pBdr>
      <w:spacing w:before="100" w:beforeAutospacing="1" w:after="100" w:afterAutospacing="1"/>
      <w:textAlignment w:val="center"/>
    </w:pPr>
    <w:rPr>
      <w:rFonts w:cs="Arial"/>
      <w:sz w:val="14"/>
      <w:szCs w:val="14"/>
    </w:rPr>
  </w:style>
  <w:style w:type="paragraph" w:customStyle="1" w:styleId="font8">
    <w:name w:val="font8"/>
    <w:basedOn w:val="Normal"/>
    <w:rsid w:val="003632E2"/>
    <w:pPr>
      <w:spacing w:before="100" w:beforeAutospacing="1" w:after="100" w:afterAutospacing="1"/>
      <w:jc w:val="left"/>
    </w:pPr>
    <w:rPr>
      <w:rFonts w:cs="Arial"/>
      <w:color w:val="0000FF"/>
      <w:sz w:val="14"/>
      <w:szCs w:val="14"/>
    </w:rPr>
  </w:style>
  <w:style w:type="paragraph" w:styleId="Revision">
    <w:name w:val="Revision"/>
    <w:hidden/>
    <w:uiPriority w:val="99"/>
    <w:semiHidden/>
    <w:rsid w:val="00FB4E3A"/>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3123">
      <w:bodyDiv w:val="1"/>
      <w:marLeft w:val="0"/>
      <w:marRight w:val="0"/>
      <w:marTop w:val="0"/>
      <w:marBottom w:val="0"/>
      <w:divBdr>
        <w:top w:val="none" w:sz="0" w:space="0" w:color="auto"/>
        <w:left w:val="none" w:sz="0" w:space="0" w:color="auto"/>
        <w:bottom w:val="none" w:sz="0" w:space="0" w:color="auto"/>
        <w:right w:val="none" w:sz="0" w:space="0" w:color="auto"/>
      </w:divBdr>
    </w:div>
    <w:div w:id="3481525">
      <w:bodyDiv w:val="1"/>
      <w:marLeft w:val="0"/>
      <w:marRight w:val="0"/>
      <w:marTop w:val="0"/>
      <w:marBottom w:val="0"/>
      <w:divBdr>
        <w:top w:val="none" w:sz="0" w:space="0" w:color="auto"/>
        <w:left w:val="none" w:sz="0" w:space="0" w:color="auto"/>
        <w:bottom w:val="none" w:sz="0" w:space="0" w:color="auto"/>
        <w:right w:val="none" w:sz="0" w:space="0" w:color="auto"/>
      </w:divBdr>
    </w:div>
    <w:div w:id="6443799">
      <w:bodyDiv w:val="1"/>
      <w:marLeft w:val="0"/>
      <w:marRight w:val="0"/>
      <w:marTop w:val="0"/>
      <w:marBottom w:val="0"/>
      <w:divBdr>
        <w:top w:val="none" w:sz="0" w:space="0" w:color="auto"/>
        <w:left w:val="none" w:sz="0" w:space="0" w:color="auto"/>
        <w:bottom w:val="none" w:sz="0" w:space="0" w:color="auto"/>
        <w:right w:val="none" w:sz="0" w:space="0" w:color="auto"/>
      </w:divBdr>
    </w:div>
    <w:div w:id="11806207">
      <w:bodyDiv w:val="1"/>
      <w:marLeft w:val="0"/>
      <w:marRight w:val="0"/>
      <w:marTop w:val="0"/>
      <w:marBottom w:val="0"/>
      <w:divBdr>
        <w:top w:val="none" w:sz="0" w:space="0" w:color="auto"/>
        <w:left w:val="none" w:sz="0" w:space="0" w:color="auto"/>
        <w:bottom w:val="none" w:sz="0" w:space="0" w:color="auto"/>
        <w:right w:val="none" w:sz="0" w:space="0" w:color="auto"/>
      </w:divBdr>
    </w:div>
    <w:div w:id="18552580">
      <w:bodyDiv w:val="1"/>
      <w:marLeft w:val="0"/>
      <w:marRight w:val="0"/>
      <w:marTop w:val="0"/>
      <w:marBottom w:val="0"/>
      <w:divBdr>
        <w:top w:val="none" w:sz="0" w:space="0" w:color="auto"/>
        <w:left w:val="none" w:sz="0" w:space="0" w:color="auto"/>
        <w:bottom w:val="none" w:sz="0" w:space="0" w:color="auto"/>
        <w:right w:val="none" w:sz="0" w:space="0" w:color="auto"/>
      </w:divBdr>
    </w:div>
    <w:div w:id="21439288">
      <w:bodyDiv w:val="1"/>
      <w:marLeft w:val="0"/>
      <w:marRight w:val="0"/>
      <w:marTop w:val="0"/>
      <w:marBottom w:val="0"/>
      <w:divBdr>
        <w:top w:val="none" w:sz="0" w:space="0" w:color="auto"/>
        <w:left w:val="none" w:sz="0" w:space="0" w:color="auto"/>
        <w:bottom w:val="none" w:sz="0" w:space="0" w:color="auto"/>
        <w:right w:val="none" w:sz="0" w:space="0" w:color="auto"/>
      </w:divBdr>
    </w:div>
    <w:div w:id="28069295">
      <w:bodyDiv w:val="1"/>
      <w:marLeft w:val="0"/>
      <w:marRight w:val="0"/>
      <w:marTop w:val="0"/>
      <w:marBottom w:val="0"/>
      <w:divBdr>
        <w:top w:val="none" w:sz="0" w:space="0" w:color="auto"/>
        <w:left w:val="none" w:sz="0" w:space="0" w:color="auto"/>
        <w:bottom w:val="none" w:sz="0" w:space="0" w:color="auto"/>
        <w:right w:val="none" w:sz="0" w:space="0" w:color="auto"/>
      </w:divBdr>
    </w:div>
    <w:div w:id="33044891">
      <w:bodyDiv w:val="1"/>
      <w:marLeft w:val="0"/>
      <w:marRight w:val="0"/>
      <w:marTop w:val="0"/>
      <w:marBottom w:val="0"/>
      <w:divBdr>
        <w:top w:val="none" w:sz="0" w:space="0" w:color="auto"/>
        <w:left w:val="none" w:sz="0" w:space="0" w:color="auto"/>
        <w:bottom w:val="none" w:sz="0" w:space="0" w:color="auto"/>
        <w:right w:val="none" w:sz="0" w:space="0" w:color="auto"/>
      </w:divBdr>
    </w:div>
    <w:div w:id="33699323">
      <w:bodyDiv w:val="1"/>
      <w:marLeft w:val="0"/>
      <w:marRight w:val="0"/>
      <w:marTop w:val="0"/>
      <w:marBottom w:val="0"/>
      <w:divBdr>
        <w:top w:val="none" w:sz="0" w:space="0" w:color="auto"/>
        <w:left w:val="none" w:sz="0" w:space="0" w:color="auto"/>
        <w:bottom w:val="none" w:sz="0" w:space="0" w:color="auto"/>
        <w:right w:val="none" w:sz="0" w:space="0" w:color="auto"/>
      </w:divBdr>
    </w:div>
    <w:div w:id="54164265">
      <w:bodyDiv w:val="1"/>
      <w:marLeft w:val="0"/>
      <w:marRight w:val="0"/>
      <w:marTop w:val="0"/>
      <w:marBottom w:val="0"/>
      <w:divBdr>
        <w:top w:val="none" w:sz="0" w:space="0" w:color="auto"/>
        <w:left w:val="none" w:sz="0" w:space="0" w:color="auto"/>
        <w:bottom w:val="none" w:sz="0" w:space="0" w:color="auto"/>
        <w:right w:val="none" w:sz="0" w:space="0" w:color="auto"/>
      </w:divBdr>
    </w:div>
    <w:div w:id="63188007">
      <w:bodyDiv w:val="1"/>
      <w:marLeft w:val="0"/>
      <w:marRight w:val="0"/>
      <w:marTop w:val="0"/>
      <w:marBottom w:val="0"/>
      <w:divBdr>
        <w:top w:val="none" w:sz="0" w:space="0" w:color="auto"/>
        <w:left w:val="none" w:sz="0" w:space="0" w:color="auto"/>
        <w:bottom w:val="none" w:sz="0" w:space="0" w:color="auto"/>
        <w:right w:val="none" w:sz="0" w:space="0" w:color="auto"/>
      </w:divBdr>
    </w:div>
    <w:div w:id="64189477">
      <w:bodyDiv w:val="1"/>
      <w:marLeft w:val="0"/>
      <w:marRight w:val="0"/>
      <w:marTop w:val="0"/>
      <w:marBottom w:val="0"/>
      <w:divBdr>
        <w:top w:val="none" w:sz="0" w:space="0" w:color="auto"/>
        <w:left w:val="none" w:sz="0" w:space="0" w:color="auto"/>
        <w:bottom w:val="none" w:sz="0" w:space="0" w:color="auto"/>
        <w:right w:val="none" w:sz="0" w:space="0" w:color="auto"/>
      </w:divBdr>
    </w:div>
    <w:div w:id="89546826">
      <w:bodyDiv w:val="1"/>
      <w:marLeft w:val="0"/>
      <w:marRight w:val="0"/>
      <w:marTop w:val="0"/>
      <w:marBottom w:val="0"/>
      <w:divBdr>
        <w:top w:val="none" w:sz="0" w:space="0" w:color="auto"/>
        <w:left w:val="none" w:sz="0" w:space="0" w:color="auto"/>
        <w:bottom w:val="none" w:sz="0" w:space="0" w:color="auto"/>
        <w:right w:val="none" w:sz="0" w:space="0" w:color="auto"/>
      </w:divBdr>
    </w:div>
    <w:div w:id="100689293">
      <w:bodyDiv w:val="1"/>
      <w:marLeft w:val="0"/>
      <w:marRight w:val="0"/>
      <w:marTop w:val="0"/>
      <w:marBottom w:val="0"/>
      <w:divBdr>
        <w:top w:val="none" w:sz="0" w:space="0" w:color="auto"/>
        <w:left w:val="none" w:sz="0" w:space="0" w:color="auto"/>
        <w:bottom w:val="none" w:sz="0" w:space="0" w:color="auto"/>
        <w:right w:val="none" w:sz="0" w:space="0" w:color="auto"/>
      </w:divBdr>
    </w:div>
    <w:div w:id="104735202">
      <w:bodyDiv w:val="1"/>
      <w:marLeft w:val="0"/>
      <w:marRight w:val="0"/>
      <w:marTop w:val="0"/>
      <w:marBottom w:val="0"/>
      <w:divBdr>
        <w:top w:val="none" w:sz="0" w:space="0" w:color="auto"/>
        <w:left w:val="none" w:sz="0" w:space="0" w:color="auto"/>
        <w:bottom w:val="none" w:sz="0" w:space="0" w:color="auto"/>
        <w:right w:val="none" w:sz="0" w:space="0" w:color="auto"/>
      </w:divBdr>
    </w:div>
    <w:div w:id="106315882">
      <w:bodyDiv w:val="1"/>
      <w:marLeft w:val="0"/>
      <w:marRight w:val="0"/>
      <w:marTop w:val="0"/>
      <w:marBottom w:val="0"/>
      <w:divBdr>
        <w:top w:val="none" w:sz="0" w:space="0" w:color="auto"/>
        <w:left w:val="none" w:sz="0" w:space="0" w:color="auto"/>
        <w:bottom w:val="none" w:sz="0" w:space="0" w:color="auto"/>
        <w:right w:val="none" w:sz="0" w:space="0" w:color="auto"/>
      </w:divBdr>
    </w:div>
    <w:div w:id="114831455">
      <w:bodyDiv w:val="1"/>
      <w:marLeft w:val="0"/>
      <w:marRight w:val="0"/>
      <w:marTop w:val="0"/>
      <w:marBottom w:val="0"/>
      <w:divBdr>
        <w:top w:val="none" w:sz="0" w:space="0" w:color="auto"/>
        <w:left w:val="none" w:sz="0" w:space="0" w:color="auto"/>
        <w:bottom w:val="none" w:sz="0" w:space="0" w:color="auto"/>
        <w:right w:val="none" w:sz="0" w:space="0" w:color="auto"/>
      </w:divBdr>
    </w:div>
    <w:div w:id="136194181">
      <w:bodyDiv w:val="1"/>
      <w:marLeft w:val="0"/>
      <w:marRight w:val="0"/>
      <w:marTop w:val="0"/>
      <w:marBottom w:val="0"/>
      <w:divBdr>
        <w:top w:val="none" w:sz="0" w:space="0" w:color="auto"/>
        <w:left w:val="none" w:sz="0" w:space="0" w:color="auto"/>
        <w:bottom w:val="none" w:sz="0" w:space="0" w:color="auto"/>
        <w:right w:val="none" w:sz="0" w:space="0" w:color="auto"/>
      </w:divBdr>
    </w:div>
    <w:div w:id="141580974">
      <w:bodyDiv w:val="1"/>
      <w:marLeft w:val="0"/>
      <w:marRight w:val="0"/>
      <w:marTop w:val="0"/>
      <w:marBottom w:val="0"/>
      <w:divBdr>
        <w:top w:val="none" w:sz="0" w:space="0" w:color="auto"/>
        <w:left w:val="none" w:sz="0" w:space="0" w:color="auto"/>
        <w:bottom w:val="none" w:sz="0" w:space="0" w:color="auto"/>
        <w:right w:val="none" w:sz="0" w:space="0" w:color="auto"/>
      </w:divBdr>
    </w:div>
    <w:div w:id="154225303">
      <w:bodyDiv w:val="1"/>
      <w:marLeft w:val="0"/>
      <w:marRight w:val="0"/>
      <w:marTop w:val="0"/>
      <w:marBottom w:val="0"/>
      <w:divBdr>
        <w:top w:val="none" w:sz="0" w:space="0" w:color="auto"/>
        <w:left w:val="none" w:sz="0" w:space="0" w:color="auto"/>
        <w:bottom w:val="none" w:sz="0" w:space="0" w:color="auto"/>
        <w:right w:val="none" w:sz="0" w:space="0" w:color="auto"/>
      </w:divBdr>
    </w:div>
    <w:div w:id="159540274">
      <w:bodyDiv w:val="1"/>
      <w:marLeft w:val="0"/>
      <w:marRight w:val="0"/>
      <w:marTop w:val="0"/>
      <w:marBottom w:val="0"/>
      <w:divBdr>
        <w:top w:val="none" w:sz="0" w:space="0" w:color="auto"/>
        <w:left w:val="none" w:sz="0" w:space="0" w:color="auto"/>
        <w:bottom w:val="none" w:sz="0" w:space="0" w:color="auto"/>
        <w:right w:val="none" w:sz="0" w:space="0" w:color="auto"/>
      </w:divBdr>
    </w:div>
    <w:div w:id="173887794">
      <w:bodyDiv w:val="1"/>
      <w:marLeft w:val="0"/>
      <w:marRight w:val="0"/>
      <w:marTop w:val="0"/>
      <w:marBottom w:val="0"/>
      <w:divBdr>
        <w:top w:val="none" w:sz="0" w:space="0" w:color="auto"/>
        <w:left w:val="none" w:sz="0" w:space="0" w:color="auto"/>
        <w:bottom w:val="none" w:sz="0" w:space="0" w:color="auto"/>
        <w:right w:val="none" w:sz="0" w:space="0" w:color="auto"/>
      </w:divBdr>
    </w:div>
    <w:div w:id="181672396">
      <w:bodyDiv w:val="1"/>
      <w:marLeft w:val="0"/>
      <w:marRight w:val="0"/>
      <w:marTop w:val="0"/>
      <w:marBottom w:val="0"/>
      <w:divBdr>
        <w:top w:val="none" w:sz="0" w:space="0" w:color="auto"/>
        <w:left w:val="none" w:sz="0" w:space="0" w:color="auto"/>
        <w:bottom w:val="none" w:sz="0" w:space="0" w:color="auto"/>
        <w:right w:val="none" w:sz="0" w:space="0" w:color="auto"/>
      </w:divBdr>
    </w:div>
    <w:div w:id="192349616">
      <w:bodyDiv w:val="1"/>
      <w:marLeft w:val="0"/>
      <w:marRight w:val="0"/>
      <w:marTop w:val="0"/>
      <w:marBottom w:val="0"/>
      <w:divBdr>
        <w:top w:val="none" w:sz="0" w:space="0" w:color="auto"/>
        <w:left w:val="none" w:sz="0" w:space="0" w:color="auto"/>
        <w:bottom w:val="none" w:sz="0" w:space="0" w:color="auto"/>
        <w:right w:val="none" w:sz="0" w:space="0" w:color="auto"/>
      </w:divBdr>
    </w:div>
    <w:div w:id="193273423">
      <w:bodyDiv w:val="1"/>
      <w:marLeft w:val="0"/>
      <w:marRight w:val="0"/>
      <w:marTop w:val="0"/>
      <w:marBottom w:val="0"/>
      <w:divBdr>
        <w:top w:val="none" w:sz="0" w:space="0" w:color="auto"/>
        <w:left w:val="none" w:sz="0" w:space="0" w:color="auto"/>
        <w:bottom w:val="none" w:sz="0" w:space="0" w:color="auto"/>
        <w:right w:val="none" w:sz="0" w:space="0" w:color="auto"/>
      </w:divBdr>
    </w:div>
    <w:div w:id="193429170">
      <w:bodyDiv w:val="1"/>
      <w:marLeft w:val="0"/>
      <w:marRight w:val="0"/>
      <w:marTop w:val="0"/>
      <w:marBottom w:val="0"/>
      <w:divBdr>
        <w:top w:val="none" w:sz="0" w:space="0" w:color="auto"/>
        <w:left w:val="none" w:sz="0" w:space="0" w:color="auto"/>
        <w:bottom w:val="none" w:sz="0" w:space="0" w:color="auto"/>
        <w:right w:val="none" w:sz="0" w:space="0" w:color="auto"/>
      </w:divBdr>
    </w:div>
    <w:div w:id="196627713">
      <w:bodyDiv w:val="1"/>
      <w:marLeft w:val="0"/>
      <w:marRight w:val="0"/>
      <w:marTop w:val="0"/>
      <w:marBottom w:val="0"/>
      <w:divBdr>
        <w:top w:val="none" w:sz="0" w:space="0" w:color="auto"/>
        <w:left w:val="none" w:sz="0" w:space="0" w:color="auto"/>
        <w:bottom w:val="none" w:sz="0" w:space="0" w:color="auto"/>
        <w:right w:val="none" w:sz="0" w:space="0" w:color="auto"/>
      </w:divBdr>
    </w:div>
    <w:div w:id="203252798">
      <w:bodyDiv w:val="1"/>
      <w:marLeft w:val="0"/>
      <w:marRight w:val="0"/>
      <w:marTop w:val="0"/>
      <w:marBottom w:val="0"/>
      <w:divBdr>
        <w:top w:val="none" w:sz="0" w:space="0" w:color="auto"/>
        <w:left w:val="none" w:sz="0" w:space="0" w:color="auto"/>
        <w:bottom w:val="none" w:sz="0" w:space="0" w:color="auto"/>
        <w:right w:val="none" w:sz="0" w:space="0" w:color="auto"/>
      </w:divBdr>
    </w:div>
    <w:div w:id="216432344">
      <w:bodyDiv w:val="1"/>
      <w:marLeft w:val="0"/>
      <w:marRight w:val="0"/>
      <w:marTop w:val="0"/>
      <w:marBottom w:val="0"/>
      <w:divBdr>
        <w:top w:val="none" w:sz="0" w:space="0" w:color="auto"/>
        <w:left w:val="none" w:sz="0" w:space="0" w:color="auto"/>
        <w:bottom w:val="none" w:sz="0" w:space="0" w:color="auto"/>
        <w:right w:val="none" w:sz="0" w:space="0" w:color="auto"/>
      </w:divBdr>
    </w:div>
    <w:div w:id="217011304">
      <w:bodyDiv w:val="1"/>
      <w:marLeft w:val="0"/>
      <w:marRight w:val="0"/>
      <w:marTop w:val="0"/>
      <w:marBottom w:val="0"/>
      <w:divBdr>
        <w:top w:val="none" w:sz="0" w:space="0" w:color="auto"/>
        <w:left w:val="none" w:sz="0" w:space="0" w:color="auto"/>
        <w:bottom w:val="none" w:sz="0" w:space="0" w:color="auto"/>
        <w:right w:val="none" w:sz="0" w:space="0" w:color="auto"/>
      </w:divBdr>
    </w:div>
    <w:div w:id="221790338">
      <w:bodyDiv w:val="1"/>
      <w:marLeft w:val="0"/>
      <w:marRight w:val="0"/>
      <w:marTop w:val="0"/>
      <w:marBottom w:val="0"/>
      <w:divBdr>
        <w:top w:val="none" w:sz="0" w:space="0" w:color="auto"/>
        <w:left w:val="none" w:sz="0" w:space="0" w:color="auto"/>
        <w:bottom w:val="none" w:sz="0" w:space="0" w:color="auto"/>
        <w:right w:val="none" w:sz="0" w:space="0" w:color="auto"/>
      </w:divBdr>
    </w:div>
    <w:div w:id="226232822">
      <w:bodyDiv w:val="1"/>
      <w:marLeft w:val="0"/>
      <w:marRight w:val="0"/>
      <w:marTop w:val="0"/>
      <w:marBottom w:val="0"/>
      <w:divBdr>
        <w:top w:val="none" w:sz="0" w:space="0" w:color="auto"/>
        <w:left w:val="none" w:sz="0" w:space="0" w:color="auto"/>
        <w:bottom w:val="none" w:sz="0" w:space="0" w:color="auto"/>
        <w:right w:val="none" w:sz="0" w:space="0" w:color="auto"/>
      </w:divBdr>
    </w:div>
    <w:div w:id="232740862">
      <w:bodyDiv w:val="1"/>
      <w:marLeft w:val="0"/>
      <w:marRight w:val="0"/>
      <w:marTop w:val="0"/>
      <w:marBottom w:val="0"/>
      <w:divBdr>
        <w:top w:val="none" w:sz="0" w:space="0" w:color="auto"/>
        <w:left w:val="none" w:sz="0" w:space="0" w:color="auto"/>
        <w:bottom w:val="none" w:sz="0" w:space="0" w:color="auto"/>
        <w:right w:val="none" w:sz="0" w:space="0" w:color="auto"/>
      </w:divBdr>
    </w:div>
    <w:div w:id="234512193">
      <w:bodyDiv w:val="1"/>
      <w:marLeft w:val="0"/>
      <w:marRight w:val="0"/>
      <w:marTop w:val="0"/>
      <w:marBottom w:val="0"/>
      <w:divBdr>
        <w:top w:val="none" w:sz="0" w:space="0" w:color="auto"/>
        <w:left w:val="none" w:sz="0" w:space="0" w:color="auto"/>
        <w:bottom w:val="none" w:sz="0" w:space="0" w:color="auto"/>
        <w:right w:val="none" w:sz="0" w:space="0" w:color="auto"/>
      </w:divBdr>
    </w:div>
    <w:div w:id="235021672">
      <w:bodyDiv w:val="1"/>
      <w:marLeft w:val="0"/>
      <w:marRight w:val="0"/>
      <w:marTop w:val="0"/>
      <w:marBottom w:val="0"/>
      <w:divBdr>
        <w:top w:val="none" w:sz="0" w:space="0" w:color="auto"/>
        <w:left w:val="none" w:sz="0" w:space="0" w:color="auto"/>
        <w:bottom w:val="none" w:sz="0" w:space="0" w:color="auto"/>
        <w:right w:val="none" w:sz="0" w:space="0" w:color="auto"/>
      </w:divBdr>
    </w:div>
    <w:div w:id="239946627">
      <w:bodyDiv w:val="1"/>
      <w:marLeft w:val="0"/>
      <w:marRight w:val="0"/>
      <w:marTop w:val="0"/>
      <w:marBottom w:val="0"/>
      <w:divBdr>
        <w:top w:val="none" w:sz="0" w:space="0" w:color="auto"/>
        <w:left w:val="none" w:sz="0" w:space="0" w:color="auto"/>
        <w:bottom w:val="none" w:sz="0" w:space="0" w:color="auto"/>
        <w:right w:val="none" w:sz="0" w:space="0" w:color="auto"/>
      </w:divBdr>
    </w:div>
    <w:div w:id="263999084">
      <w:bodyDiv w:val="1"/>
      <w:marLeft w:val="0"/>
      <w:marRight w:val="0"/>
      <w:marTop w:val="0"/>
      <w:marBottom w:val="0"/>
      <w:divBdr>
        <w:top w:val="none" w:sz="0" w:space="0" w:color="auto"/>
        <w:left w:val="none" w:sz="0" w:space="0" w:color="auto"/>
        <w:bottom w:val="none" w:sz="0" w:space="0" w:color="auto"/>
        <w:right w:val="none" w:sz="0" w:space="0" w:color="auto"/>
      </w:divBdr>
    </w:div>
    <w:div w:id="265890493">
      <w:bodyDiv w:val="1"/>
      <w:marLeft w:val="0"/>
      <w:marRight w:val="0"/>
      <w:marTop w:val="0"/>
      <w:marBottom w:val="0"/>
      <w:divBdr>
        <w:top w:val="none" w:sz="0" w:space="0" w:color="auto"/>
        <w:left w:val="none" w:sz="0" w:space="0" w:color="auto"/>
        <w:bottom w:val="none" w:sz="0" w:space="0" w:color="auto"/>
        <w:right w:val="none" w:sz="0" w:space="0" w:color="auto"/>
      </w:divBdr>
    </w:div>
    <w:div w:id="280918910">
      <w:bodyDiv w:val="1"/>
      <w:marLeft w:val="0"/>
      <w:marRight w:val="0"/>
      <w:marTop w:val="0"/>
      <w:marBottom w:val="0"/>
      <w:divBdr>
        <w:top w:val="none" w:sz="0" w:space="0" w:color="auto"/>
        <w:left w:val="none" w:sz="0" w:space="0" w:color="auto"/>
        <w:bottom w:val="none" w:sz="0" w:space="0" w:color="auto"/>
        <w:right w:val="none" w:sz="0" w:space="0" w:color="auto"/>
      </w:divBdr>
    </w:div>
    <w:div w:id="282157656">
      <w:bodyDiv w:val="1"/>
      <w:marLeft w:val="0"/>
      <w:marRight w:val="0"/>
      <w:marTop w:val="0"/>
      <w:marBottom w:val="0"/>
      <w:divBdr>
        <w:top w:val="none" w:sz="0" w:space="0" w:color="auto"/>
        <w:left w:val="none" w:sz="0" w:space="0" w:color="auto"/>
        <w:bottom w:val="none" w:sz="0" w:space="0" w:color="auto"/>
        <w:right w:val="none" w:sz="0" w:space="0" w:color="auto"/>
      </w:divBdr>
    </w:div>
    <w:div w:id="284503246">
      <w:bodyDiv w:val="1"/>
      <w:marLeft w:val="0"/>
      <w:marRight w:val="0"/>
      <w:marTop w:val="0"/>
      <w:marBottom w:val="0"/>
      <w:divBdr>
        <w:top w:val="none" w:sz="0" w:space="0" w:color="auto"/>
        <w:left w:val="none" w:sz="0" w:space="0" w:color="auto"/>
        <w:bottom w:val="none" w:sz="0" w:space="0" w:color="auto"/>
        <w:right w:val="none" w:sz="0" w:space="0" w:color="auto"/>
      </w:divBdr>
    </w:div>
    <w:div w:id="291638353">
      <w:bodyDiv w:val="1"/>
      <w:marLeft w:val="0"/>
      <w:marRight w:val="0"/>
      <w:marTop w:val="0"/>
      <w:marBottom w:val="0"/>
      <w:divBdr>
        <w:top w:val="none" w:sz="0" w:space="0" w:color="auto"/>
        <w:left w:val="none" w:sz="0" w:space="0" w:color="auto"/>
        <w:bottom w:val="none" w:sz="0" w:space="0" w:color="auto"/>
        <w:right w:val="none" w:sz="0" w:space="0" w:color="auto"/>
      </w:divBdr>
    </w:div>
    <w:div w:id="301733555">
      <w:bodyDiv w:val="1"/>
      <w:marLeft w:val="0"/>
      <w:marRight w:val="0"/>
      <w:marTop w:val="0"/>
      <w:marBottom w:val="0"/>
      <w:divBdr>
        <w:top w:val="none" w:sz="0" w:space="0" w:color="auto"/>
        <w:left w:val="none" w:sz="0" w:space="0" w:color="auto"/>
        <w:bottom w:val="none" w:sz="0" w:space="0" w:color="auto"/>
        <w:right w:val="none" w:sz="0" w:space="0" w:color="auto"/>
      </w:divBdr>
    </w:div>
    <w:div w:id="326831558">
      <w:bodyDiv w:val="1"/>
      <w:marLeft w:val="0"/>
      <w:marRight w:val="0"/>
      <w:marTop w:val="0"/>
      <w:marBottom w:val="0"/>
      <w:divBdr>
        <w:top w:val="none" w:sz="0" w:space="0" w:color="auto"/>
        <w:left w:val="none" w:sz="0" w:space="0" w:color="auto"/>
        <w:bottom w:val="none" w:sz="0" w:space="0" w:color="auto"/>
        <w:right w:val="none" w:sz="0" w:space="0" w:color="auto"/>
      </w:divBdr>
    </w:div>
    <w:div w:id="328293034">
      <w:bodyDiv w:val="1"/>
      <w:marLeft w:val="0"/>
      <w:marRight w:val="0"/>
      <w:marTop w:val="0"/>
      <w:marBottom w:val="0"/>
      <w:divBdr>
        <w:top w:val="none" w:sz="0" w:space="0" w:color="auto"/>
        <w:left w:val="none" w:sz="0" w:space="0" w:color="auto"/>
        <w:bottom w:val="none" w:sz="0" w:space="0" w:color="auto"/>
        <w:right w:val="none" w:sz="0" w:space="0" w:color="auto"/>
      </w:divBdr>
    </w:div>
    <w:div w:id="336616638">
      <w:bodyDiv w:val="1"/>
      <w:marLeft w:val="0"/>
      <w:marRight w:val="0"/>
      <w:marTop w:val="0"/>
      <w:marBottom w:val="0"/>
      <w:divBdr>
        <w:top w:val="none" w:sz="0" w:space="0" w:color="auto"/>
        <w:left w:val="none" w:sz="0" w:space="0" w:color="auto"/>
        <w:bottom w:val="none" w:sz="0" w:space="0" w:color="auto"/>
        <w:right w:val="none" w:sz="0" w:space="0" w:color="auto"/>
      </w:divBdr>
    </w:div>
    <w:div w:id="337780870">
      <w:bodyDiv w:val="1"/>
      <w:marLeft w:val="0"/>
      <w:marRight w:val="0"/>
      <w:marTop w:val="0"/>
      <w:marBottom w:val="0"/>
      <w:divBdr>
        <w:top w:val="none" w:sz="0" w:space="0" w:color="auto"/>
        <w:left w:val="none" w:sz="0" w:space="0" w:color="auto"/>
        <w:bottom w:val="none" w:sz="0" w:space="0" w:color="auto"/>
        <w:right w:val="none" w:sz="0" w:space="0" w:color="auto"/>
      </w:divBdr>
    </w:div>
    <w:div w:id="358556165">
      <w:bodyDiv w:val="1"/>
      <w:marLeft w:val="0"/>
      <w:marRight w:val="0"/>
      <w:marTop w:val="0"/>
      <w:marBottom w:val="0"/>
      <w:divBdr>
        <w:top w:val="none" w:sz="0" w:space="0" w:color="auto"/>
        <w:left w:val="none" w:sz="0" w:space="0" w:color="auto"/>
        <w:bottom w:val="none" w:sz="0" w:space="0" w:color="auto"/>
        <w:right w:val="none" w:sz="0" w:space="0" w:color="auto"/>
      </w:divBdr>
    </w:div>
    <w:div w:id="367099884">
      <w:bodyDiv w:val="1"/>
      <w:marLeft w:val="0"/>
      <w:marRight w:val="0"/>
      <w:marTop w:val="0"/>
      <w:marBottom w:val="0"/>
      <w:divBdr>
        <w:top w:val="none" w:sz="0" w:space="0" w:color="auto"/>
        <w:left w:val="none" w:sz="0" w:space="0" w:color="auto"/>
        <w:bottom w:val="none" w:sz="0" w:space="0" w:color="auto"/>
        <w:right w:val="none" w:sz="0" w:space="0" w:color="auto"/>
      </w:divBdr>
    </w:div>
    <w:div w:id="382557598">
      <w:bodyDiv w:val="1"/>
      <w:marLeft w:val="0"/>
      <w:marRight w:val="0"/>
      <w:marTop w:val="0"/>
      <w:marBottom w:val="0"/>
      <w:divBdr>
        <w:top w:val="none" w:sz="0" w:space="0" w:color="auto"/>
        <w:left w:val="none" w:sz="0" w:space="0" w:color="auto"/>
        <w:bottom w:val="none" w:sz="0" w:space="0" w:color="auto"/>
        <w:right w:val="none" w:sz="0" w:space="0" w:color="auto"/>
      </w:divBdr>
    </w:div>
    <w:div w:id="391198448">
      <w:bodyDiv w:val="1"/>
      <w:marLeft w:val="0"/>
      <w:marRight w:val="0"/>
      <w:marTop w:val="0"/>
      <w:marBottom w:val="0"/>
      <w:divBdr>
        <w:top w:val="none" w:sz="0" w:space="0" w:color="auto"/>
        <w:left w:val="none" w:sz="0" w:space="0" w:color="auto"/>
        <w:bottom w:val="none" w:sz="0" w:space="0" w:color="auto"/>
        <w:right w:val="none" w:sz="0" w:space="0" w:color="auto"/>
      </w:divBdr>
    </w:div>
    <w:div w:id="392974156">
      <w:bodyDiv w:val="1"/>
      <w:marLeft w:val="0"/>
      <w:marRight w:val="0"/>
      <w:marTop w:val="0"/>
      <w:marBottom w:val="0"/>
      <w:divBdr>
        <w:top w:val="none" w:sz="0" w:space="0" w:color="auto"/>
        <w:left w:val="none" w:sz="0" w:space="0" w:color="auto"/>
        <w:bottom w:val="none" w:sz="0" w:space="0" w:color="auto"/>
        <w:right w:val="none" w:sz="0" w:space="0" w:color="auto"/>
      </w:divBdr>
    </w:div>
    <w:div w:id="411582937">
      <w:bodyDiv w:val="1"/>
      <w:marLeft w:val="0"/>
      <w:marRight w:val="0"/>
      <w:marTop w:val="0"/>
      <w:marBottom w:val="0"/>
      <w:divBdr>
        <w:top w:val="none" w:sz="0" w:space="0" w:color="auto"/>
        <w:left w:val="none" w:sz="0" w:space="0" w:color="auto"/>
        <w:bottom w:val="none" w:sz="0" w:space="0" w:color="auto"/>
        <w:right w:val="none" w:sz="0" w:space="0" w:color="auto"/>
      </w:divBdr>
    </w:div>
    <w:div w:id="417019470">
      <w:bodyDiv w:val="1"/>
      <w:marLeft w:val="0"/>
      <w:marRight w:val="0"/>
      <w:marTop w:val="0"/>
      <w:marBottom w:val="0"/>
      <w:divBdr>
        <w:top w:val="none" w:sz="0" w:space="0" w:color="auto"/>
        <w:left w:val="none" w:sz="0" w:space="0" w:color="auto"/>
        <w:bottom w:val="none" w:sz="0" w:space="0" w:color="auto"/>
        <w:right w:val="none" w:sz="0" w:space="0" w:color="auto"/>
      </w:divBdr>
    </w:div>
    <w:div w:id="417484635">
      <w:bodyDiv w:val="1"/>
      <w:marLeft w:val="0"/>
      <w:marRight w:val="0"/>
      <w:marTop w:val="0"/>
      <w:marBottom w:val="0"/>
      <w:divBdr>
        <w:top w:val="none" w:sz="0" w:space="0" w:color="auto"/>
        <w:left w:val="none" w:sz="0" w:space="0" w:color="auto"/>
        <w:bottom w:val="none" w:sz="0" w:space="0" w:color="auto"/>
        <w:right w:val="none" w:sz="0" w:space="0" w:color="auto"/>
      </w:divBdr>
    </w:div>
    <w:div w:id="418404879">
      <w:bodyDiv w:val="1"/>
      <w:marLeft w:val="0"/>
      <w:marRight w:val="0"/>
      <w:marTop w:val="0"/>
      <w:marBottom w:val="0"/>
      <w:divBdr>
        <w:top w:val="none" w:sz="0" w:space="0" w:color="auto"/>
        <w:left w:val="none" w:sz="0" w:space="0" w:color="auto"/>
        <w:bottom w:val="none" w:sz="0" w:space="0" w:color="auto"/>
        <w:right w:val="none" w:sz="0" w:space="0" w:color="auto"/>
      </w:divBdr>
    </w:div>
    <w:div w:id="424033893">
      <w:bodyDiv w:val="1"/>
      <w:marLeft w:val="0"/>
      <w:marRight w:val="0"/>
      <w:marTop w:val="0"/>
      <w:marBottom w:val="0"/>
      <w:divBdr>
        <w:top w:val="none" w:sz="0" w:space="0" w:color="auto"/>
        <w:left w:val="none" w:sz="0" w:space="0" w:color="auto"/>
        <w:bottom w:val="none" w:sz="0" w:space="0" w:color="auto"/>
        <w:right w:val="none" w:sz="0" w:space="0" w:color="auto"/>
      </w:divBdr>
    </w:div>
    <w:div w:id="424688215">
      <w:bodyDiv w:val="1"/>
      <w:marLeft w:val="0"/>
      <w:marRight w:val="0"/>
      <w:marTop w:val="0"/>
      <w:marBottom w:val="0"/>
      <w:divBdr>
        <w:top w:val="none" w:sz="0" w:space="0" w:color="auto"/>
        <w:left w:val="none" w:sz="0" w:space="0" w:color="auto"/>
        <w:bottom w:val="none" w:sz="0" w:space="0" w:color="auto"/>
        <w:right w:val="none" w:sz="0" w:space="0" w:color="auto"/>
      </w:divBdr>
    </w:div>
    <w:div w:id="437026222">
      <w:bodyDiv w:val="1"/>
      <w:marLeft w:val="0"/>
      <w:marRight w:val="0"/>
      <w:marTop w:val="0"/>
      <w:marBottom w:val="0"/>
      <w:divBdr>
        <w:top w:val="none" w:sz="0" w:space="0" w:color="auto"/>
        <w:left w:val="none" w:sz="0" w:space="0" w:color="auto"/>
        <w:bottom w:val="none" w:sz="0" w:space="0" w:color="auto"/>
        <w:right w:val="none" w:sz="0" w:space="0" w:color="auto"/>
      </w:divBdr>
    </w:div>
    <w:div w:id="458652145">
      <w:bodyDiv w:val="1"/>
      <w:marLeft w:val="0"/>
      <w:marRight w:val="0"/>
      <w:marTop w:val="0"/>
      <w:marBottom w:val="0"/>
      <w:divBdr>
        <w:top w:val="none" w:sz="0" w:space="0" w:color="auto"/>
        <w:left w:val="none" w:sz="0" w:space="0" w:color="auto"/>
        <w:bottom w:val="none" w:sz="0" w:space="0" w:color="auto"/>
        <w:right w:val="none" w:sz="0" w:space="0" w:color="auto"/>
      </w:divBdr>
    </w:div>
    <w:div w:id="463474244">
      <w:bodyDiv w:val="1"/>
      <w:marLeft w:val="0"/>
      <w:marRight w:val="0"/>
      <w:marTop w:val="0"/>
      <w:marBottom w:val="0"/>
      <w:divBdr>
        <w:top w:val="none" w:sz="0" w:space="0" w:color="auto"/>
        <w:left w:val="none" w:sz="0" w:space="0" w:color="auto"/>
        <w:bottom w:val="none" w:sz="0" w:space="0" w:color="auto"/>
        <w:right w:val="none" w:sz="0" w:space="0" w:color="auto"/>
      </w:divBdr>
    </w:div>
    <w:div w:id="476727036">
      <w:bodyDiv w:val="1"/>
      <w:marLeft w:val="0"/>
      <w:marRight w:val="0"/>
      <w:marTop w:val="0"/>
      <w:marBottom w:val="0"/>
      <w:divBdr>
        <w:top w:val="none" w:sz="0" w:space="0" w:color="auto"/>
        <w:left w:val="none" w:sz="0" w:space="0" w:color="auto"/>
        <w:bottom w:val="none" w:sz="0" w:space="0" w:color="auto"/>
        <w:right w:val="none" w:sz="0" w:space="0" w:color="auto"/>
      </w:divBdr>
    </w:div>
    <w:div w:id="481196773">
      <w:bodyDiv w:val="1"/>
      <w:marLeft w:val="0"/>
      <w:marRight w:val="0"/>
      <w:marTop w:val="0"/>
      <w:marBottom w:val="0"/>
      <w:divBdr>
        <w:top w:val="none" w:sz="0" w:space="0" w:color="auto"/>
        <w:left w:val="none" w:sz="0" w:space="0" w:color="auto"/>
        <w:bottom w:val="none" w:sz="0" w:space="0" w:color="auto"/>
        <w:right w:val="none" w:sz="0" w:space="0" w:color="auto"/>
      </w:divBdr>
    </w:div>
    <w:div w:id="494146096">
      <w:bodyDiv w:val="1"/>
      <w:marLeft w:val="0"/>
      <w:marRight w:val="0"/>
      <w:marTop w:val="0"/>
      <w:marBottom w:val="0"/>
      <w:divBdr>
        <w:top w:val="none" w:sz="0" w:space="0" w:color="auto"/>
        <w:left w:val="none" w:sz="0" w:space="0" w:color="auto"/>
        <w:bottom w:val="none" w:sz="0" w:space="0" w:color="auto"/>
        <w:right w:val="none" w:sz="0" w:space="0" w:color="auto"/>
      </w:divBdr>
    </w:div>
    <w:div w:id="500856211">
      <w:bodyDiv w:val="1"/>
      <w:marLeft w:val="0"/>
      <w:marRight w:val="0"/>
      <w:marTop w:val="0"/>
      <w:marBottom w:val="0"/>
      <w:divBdr>
        <w:top w:val="none" w:sz="0" w:space="0" w:color="auto"/>
        <w:left w:val="none" w:sz="0" w:space="0" w:color="auto"/>
        <w:bottom w:val="none" w:sz="0" w:space="0" w:color="auto"/>
        <w:right w:val="none" w:sz="0" w:space="0" w:color="auto"/>
      </w:divBdr>
    </w:div>
    <w:div w:id="512106799">
      <w:bodyDiv w:val="1"/>
      <w:marLeft w:val="0"/>
      <w:marRight w:val="0"/>
      <w:marTop w:val="0"/>
      <w:marBottom w:val="0"/>
      <w:divBdr>
        <w:top w:val="none" w:sz="0" w:space="0" w:color="auto"/>
        <w:left w:val="none" w:sz="0" w:space="0" w:color="auto"/>
        <w:bottom w:val="none" w:sz="0" w:space="0" w:color="auto"/>
        <w:right w:val="none" w:sz="0" w:space="0" w:color="auto"/>
      </w:divBdr>
    </w:div>
    <w:div w:id="539628931">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561797115">
      <w:bodyDiv w:val="1"/>
      <w:marLeft w:val="0"/>
      <w:marRight w:val="0"/>
      <w:marTop w:val="0"/>
      <w:marBottom w:val="0"/>
      <w:divBdr>
        <w:top w:val="none" w:sz="0" w:space="0" w:color="auto"/>
        <w:left w:val="none" w:sz="0" w:space="0" w:color="auto"/>
        <w:bottom w:val="none" w:sz="0" w:space="0" w:color="auto"/>
        <w:right w:val="none" w:sz="0" w:space="0" w:color="auto"/>
      </w:divBdr>
    </w:div>
    <w:div w:id="565724317">
      <w:bodyDiv w:val="1"/>
      <w:marLeft w:val="0"/>
      <w:marRight w:val="0"/>
      <w:marTop w:val="0"/>
      <w:marBottom w:val="0"/>
      <w:divBdr>
        <w:top w:val="none" w:sz="0" w:space="0" w:color="auto"/>
        <w:left w:val="none" w:sz="0" w:space="0" w:color="auto"/>
        <w:bottom w:val="none" w:sz="0" w:space="0" w:color="auto"/>
        <w:right w:val="none" w:sz="0" w:space="0" w:color="auto"/>
      </w:divBdr>
    </w:div>
    <w:div w:id="565729897">
      <w:bodyDiv w:val="1"/>
      <w:marLeft w:val="0"/>
      <w:marRight w:val="0"/>
      <w:marTop w:val="0"/>
      <w:marBottom w:val="0"/>
      <w:divBdr>
        <w:top w:val="none" w:sz="0" w:space="0" w:color="auto"/>
        <w:left w:val="none" w:sz="0" w:space="0" w:color="auto"/>
        <w:bottom w:val="none" w:sz="0" w:space="0" w:color="auto"/>
        <w:right w:val="none" w:sz="0" w:space="0" w:color="auto"/>
      </w:divBdr>
    </w:div>
    <w:div w:id="573702722">
      <w:bodyDiv w:val="1"/>
      <w:marLeft w:val="0"/>
      <w:marRight w:val="0"/>
      <w:marTop w:val="0"/>
      <w:marBottom w:val="0"/>
      <w:divBdr>
        <w:top w:val="none" w:sz="0" w:space="0" w:color="auto"/>
        <w:left w:val="none" w:sz="0" w:space="0" w:color="auto"/>
        <w:bottom w:val="none" w:sz="0" w:space="0" w:color="auto"/>
        <w:right w:val="none" w:sz="0" w:space="0" w:color="auto"/>
      </w:divBdr>
    </w:div>
    <w:div w:id="588777391">
      <w:bodyDiv w:val="1"/>
      <w:marLeft w:val="0"/>
      <w:marRight w:val="0"/>
      <w:marTop w:val="0"/>
      <w:marBottom w:val="0"/>
      <w:divBdr>
        <w:top w:val="none" w:sz="0" w:space="0" w:color="auto"/>
        <w:left w:val="none" w:sz="0" w:space="0" w:color="auto"/>
        <w:bottom w:val="none" w:sz="0" w:space="0" w:color="auto"/>
        <w:right w:val="none" w:sz="0" w:space="0" w:color="auto"/>
      </w:divBdr>
    </w:div>
    <w:div w:id="589235777">
      <w:bodyDiv w:val="1"/>
      <w:marLeft w:val="0"/>
      <w:marRight w:val="0"/>
      <w:marTop w:val="0"/>
      <w:marBottom w:val="0"/>
      <w:divBdr>
        <w:top w:val="none" w:sz="0" w:space="0" w:color="auto"/>
        <w:left w:val="none" w:sz="0" w:space="0" w:color="auto"/>
        <w:bottom w:val="none" w:sz="0" w:space="0" w:color="auto"/>
        <w:right w:val="none" w:sz="0" w:space="0" w:color="auto"/>
      </w:divBdr>
    </w:div>
    <w:div w:id="595287768">
      <w:bodyDiv w:val="1"/>
      <w:marLeft w:val="0"/>
      <w:marRight w:val="0"/>
      <w:marTop w:val="0"/>
      <w:marBottom w:val="0"/>
      <w:divBdr>
        <w:top w:val="none" w:sz="0" w:space="0" w:color="auto"/>
        <w:left w:val="none" w:sz="0" w:space="0" w:color="auto"/>
        <w:bottom w:val="none" w:sz="0" w:space="0" w:color="auto"/>
        <w:right w:val="none" w:sz="0" w:space="0" w:color="auto"/>
      </w:divBdr>
    </w:div>
    <w:div w:id="605234816">
      <w:bodyDiv w:val="1"/>
      <w:marLeft w:val="0"/>
      <w:marRight w:val="0"/>
      <w:marTop w:val="0"/>
      <w:marBottom w:val="0"/>
      <w:divBdr>
        <w:top w:val="none" w:sz="0" w:space="0" w:color="auto"/>
        <w:left w:val="none" w:sz="0" w:space="0" w:color="auto"/>
        <w:bottom w:val="none" w:sz="0" w:space="0" w:color="auto"/>
        <w:right w:val="none" w:sz="0" w:space="0" w:color="auto"/>
      </w:divBdr>
    </w:div>
    <w:div w:id="632098276">
      <w:bodyDiv w:val="1"/>
      <w:marLeft w:val="0"/>
      <w:marRight w:val="0"/>
      <w:marTop w:val="0"/>
      <w:marBottom w:val="0"/>
      <w:divBdr>
        <w:top w:val="none" w:sz="0" w:space="0" w:color="auto"/>
        <w:left w:val="none" w:sz="0" w:space="0" w:color="auto"/>
        <w:bottom w:val="none" w:sz="0" w:space="0" w:color="auto"/>
        <w:right w:val="none" w:sz="0" w:space="0" w:color="auto"/>
      </w:divBdr>
    </w:div>
    <w:div w:id="633103827">
      <w:bodyDiv w:val="1"/>
      <w:marLeft w:val="0"/>
      <w:marRight w:val="0"/>
      <w:marTop w:val="0"/>
      <w:marBottom w:val="0"/>
      <w:divBdr>
        <w:top w:val="none" w:sz="0" w:space="0" w:color="auto"/>
        <w:left w:val="none" w:sz="0" w:space="0" w:color="auto"/>
        <w:bottom w:val="none" w:sz="0" w:space="0" w:color="auto"/>
        <w:right w:val="none" w:sz="0" w:space="0" w:color="auto"/>
      </w:divBdr>
    </w:div>
    <w:div w:id="647317887">
      <w:bodyDiv w:val="1"/>
      <w:marLeft w:val="0"/>
      <w:marRight w:val="0"/>
      <w:marTop w:val="0"/>
      <w:marBottom w:val="0"/>
      <w:divBdr>
        <w:top w:val="none" w:sz="0" w:space="0" w:color="auto"/>
        <w:left w:val="none" w:sz="0" w:space="0" w:color="auto"/>
        <w:bottom w:val="none" w:sz="0" w:space="0" w:color="auto"/>
        <w:right w:val="none" w:sz="0" w:space="0" w:color="auto"/>
      </w:divBdr>
    </w:div>
    <w:div w:id="662122091">
      <w:bodyDiv w:val="1"/>
      <w:marLeft w:val="0"/>
      <w:marRight w:val="0"/>
      <w:marTop w:val="0"/>
      <w:marBottom w:val="0"/>
      <w:divBdr>
        <w:top w:val="none" w:sz="0" w:space="0" w:color="auto"/>
        <w:left w:val="none" w:sz="0" w:space="0" w:color="auto"/>
        <w:bottom w:val="none" w:sz="0" w:space="0" w:color="auto"/>
        <w:right w:val="none" w:sz="0" w:space="0" w:color="auto"/>
      </w:divBdr>
    </w:div>
    <w:div w:id="664091084">
      <w:bodyDiv w:val="1"/>
      <w:marLeft w:val="0"/>
      <w:marRight w:val="0"/>
      <w:marTop w:val="0"/>
      <w:marBottom w:val="0"/>
      <w:divBdr>
        <w:top w:val="none" w:sz="0" w:space="0" w:color="auto"/>
        <w:left w:val="none" w:sz="0" w:space="0" w:color="auto"/>
        <w:bottom w:val="none" w:sz="0" w:space="0" w:color="auto"/>
        <w:right w:val="none" w:sz="0" w:space="0" w:color="auto"/>
      </w:divBdr>
    </w:div>
    <w:div w:id="675306774">
      <w:bodyDiv w:val="1"/>
      <w:marLeft w:val="0"/>
      <w:marRight w:val="0"/>
      <w:marTop w:val="0"/>
      <w:marBottom w:val="0"/>
      <w:divBdr>
        <w:top w:val="none" w:sz="0" w:space="0" w:color="auto"/>
        <w:left w:val="none" w:sz="0" w:space="0" w:color="auto"/>
        <w:bottom w:val="none" w:sz="0" w:space="0" w:color="auto"/>
        <w:right w:val="none" w:sz="0" w:space="0" w:color="auto"/>
      </w:divBdr>
    </w:div>
    <w:div w:id="677737206">
      <w:bodyDiv w:val="1"/>
      <w:marLeft w:val="0"/>
      <w:marRight w:val="0"/>
      <w:marTop w:val="0"/>
      <w:marBottom w:val="0"/>
      <w:divBdr>
        <w:top w:val="none" w:sz="0" w:space="0" w:color="auto"/>
        <w:left w:val="none" w:sz="0" w:space="0" w:color="auto"/>
        <w:bottom w:val="none" w:sz="0" w:space="0" w:color="auto"/>
        <w:right w:val="none" w:sz="0" w:space="0" w:color="auto"/>
      </w:divBdr>
    </w:div>
    <w:div w:id="699742645">
      <w:bodyDiv w:val="1"/>
      <w:marLeft w:val="0"/>
      <w:marRight w:val="0"/>
      <w:marTop w:val="0"/>
      <w:marBottom w:val="0"/>
      <w:divBdr>
        <w:top w:val="none" w:sz="0" w:space="0" w:color="auto"/>
        <w:left w:val="none" w:sz="0" w:space="0" w:color="auto"/>
        <w:bottom w:val="none" w:sz="0" w:space="0" w:color="auto"/>
        <w:right w:val="none" w:sz="0" w:space="0" w:color="auto"/>
      </w:divBdr>
    </w:div>
    <w:div w:id="700472459">
      <w:bodyDiv w:val="1"/>
      <w:marLeft w:val="0"/>
      <w:marRight w:val="0"/>
      <w:marTop w:val="0"/>
      <w:marBottom w:val="0"/>
      <w:divBdr>
        <w:top w:val="none" w:sz="0" w:space="0" w:color="auto"/>
        <w:left w:val="none" w:sz="0" w:space="0" w:color="auto"/>
        <w:bottom w:val="none" w:sz="0" w:space="0" w:color="auto"/>
        <w:right w:val="none" w:sz="0" w:space="0" w:color="auto"/>
      </w:divBdr>
    </w:div>
    <w:div w:id="706610289">
      <w:bodyDiv w:val="1"/>
      <w:marLeft w:val="0"/>
      <w:marRight w:val="0"/>
      <w:marTop w:val="0"/>
      <w:marBottom w:val="0"/>
      <w:divBdr>
        <w:top w:val="none" w:sz="0" w:space="0" w:color="auto"/>
        <w:left w:val="none" w:sz="0" w:space="0" w:color="auto"/>
        <w:bottom w:val="none" w:sz="0" w:space="0" w:color="auto"/>
        <w:right w:val="none" w:sz="0" w:space="0" w:color="auto"/>
      </w:divBdr>
    </w:div>
    <w:div w:id="716733798">
      <w:bodyDiv w:val="1"/>
      <w:marLeft w:val="0"/>
      <w:marRight w:val="0"/>
      <w:marTop w:val="0"/>
      <w:marBottom w:val="0"/>
      <w:divBdr>
        <w:top w:val="none" w:sz="0" w:space="0" w:color="auto"/>
        <w:left w:val="none" w:sz="0" w:space="0" w:color="auto"/>
        <w:bottom w:val="none" w:sz="0" w:space="0" w:color="auto"/>
        <w:right w:val="none" w:sz="0" w:space="0" w:color="auto"/>
      </w:divBdr>
    </w:div>
    <w:div w:id="717975974">
      <w:bodyDiv w:val="1"/>
      <w:marLeft w:val="0"/>
      <w:marRight w:val="0"/>
      <w:marTop w:val="0"/>
      <w:marBottom w:val="0"/>
      <w:divBdr>
        <w:top w:val="none" w:sz="0" w:space="0" w:color="auto"/>
        <w:left w:val="none" w:sz="0" w:space="0" w:color="auto"/>
        <w:bottom w:val="none" w:sz="0" w:space="0" w:color="auto"/>
        <w:right w:val="none" w:sz="0" w:space="0" w:color="auto"/>
      </w:divBdr>
    </w:div>
    <w:div w:id="721948679">
      <w:bodyDiv w:val="1"/>
      <w:marLeft w:val="0"/>
      <w:marRight w:val="0"/>
      <w:marTop w:val="0"/>
      <w:marBottom w:val="0"/>
      <w:divBdr>
        <w:top w:val="none" w:sz="0" w:space="0" w:color="auto"/>
        <w:left w:val="none" w:sz="0" w:space="0" w:color="auto"/>
        <w:bottom w:val="none" w:sz="0" w:space="0" w:color="auto"/>
        <w:right w:val="none" w:sz="0" w:space="0" w:color="auto"/>
      </w:divBdr>
    </w:div>
    <w:div w:id="724597673">
      <w:bodyDiv w:val="1"/>
      <w:marLeft w:val="0"/>
      <w:marRight w:val="0"/>
      <w:marTop w:val="0"/>
      <w:marBottom w:val="0"/>
      <w:divBdr>
        <w:top w:val="none" w:sz="0" w:space="0" w:color="auto"/>
        <w:left w:val="none" w:sz="0" w:space="0" w:color="auto"/>
        <w:bottom w:val="none" w:sz="0" w:space="0" w:color="auto"/>
        <w:right w:val="none" w:sz="0" w:space="0" w:color="auto"/>
      </w:divBdr>
    </w:div>
    <w:div w:id="751127284">
      <w:bodyDiv w:val="1"/>
      <w:marLeft w:val="0"/>
      <w:marRight w:val="0"/>
      <w:marTop w:val="0"/>
      <w:marBottom w:val="0"/>
      <w:divBdr>
        <w:top w:val="none" w:sz="0" w:space="0" w:color="auto"/>
        <w:left w:val="none" w:sz="0" w:space="0" w:color="auto"/>
        <w:bottom w:val="none" w:sz="0" w:space="0" w:color="auto"/>
        <w:right w:val="none" w:sz="0" w:space="0" w:color="auto"/>
      </w:divBdr>
    </w:div>
    <w:div w:id="766778977">
      <w:bodyDiv w:val="1"/>
      <w:marLeft w:val="0"/>
      <w:marRight w:val="0"/>
      <w:marTop w:val="0"/>
      <w:marBottom w:val="0"/>
      <w:divBdr>
        <w:top w:val="none" w:sz="0" w:space="0" w:color="auto"/>
        <w:left w:val="none" w:sz="0" w:space="0" w:color="auto"/>
        <w:bottom w:val="none" w:sz="0" w:space="0" w:color="auto"/>
        <w:right w:val="none" w:sz="0" w:space="0" w:color="auto"/>
      </w:divBdr>
    </w:div>
    <w:div w:id="770591601">
      <w:bodyDiv w:val="1"/>
      <w:marLeft w:val="0"/>
      <w:marRight w:val="0"/>
      <w:marTop w:val="0"/>
      <w:marBottom w:val="0"/>
      <w:divBdr>
        <w:top w:val="none" w:sz="0" w:space="0" w:color="auto"/>
        <w:left w:val="none" w:sz="0" w:space="0" w:color="auto"/>
        <w:bottom w:val="none" w:sz="0" w:space="0" w:color="auto"/>
        <w:right w:val="none" w:sz="0" w:space="0" w:color="auto"/>
      </w:divBdr>
    </w:div>
    <w:div w:id="782504243">
      <w:bodyDiv w:val="1"/>
      <w:marLeft w:val="0"/>
      <w:marRight w:val="0"/>
      <w:marTop w:val="0"/>
      <w:marBottom w:val="0"/>
      <w:divBdr>
        <w:top w:val="none" w:sz="0" w:space="0" w:color="auto"/>
        <w:left w:val="none" w:sz="0" w:space="0" w:color="auto"/>
        <w:bottom w:val="none" w:sz="0" w:space="0" w:color="auto"/>
        <w:right w:val="none" w:sz="0" w:space="0" w:color="auto"/>
      </w:divBdr>
    </w:div>
    <w:div w:id="805006799">
      <w:bodyDiv w:val="1"/>
      <w:marLeft w:val="0"/>
      <w:marRight w:val="0"/>
      <w:marTop w:val="0"/>
      <w:marBottom w:val="0"/>
      <w:divBdr>
        <w:top w:val="none" w:sz="0" w:space="0" w:color="auto"/>
        <w:left w:val="none" w:sz="0" w:space="0" w:color="auto"/>
        <w:bottom w:val="none" w:sz="0" w:space="0" w:color="auto"/>
        <w:right w:val="none" w:sz="0" w:space="0" w:color="auto"/>
      </w:divBdr>
    </w:div>
    <w:div w:id="812797350">
      <w:bodyDiv w:val="1"/>
      <w:marLeft w:val="0"/>
      <w:marRight w:val="0"/>
      <w:marTop w:val="0"/>
      <w:marBottom w:val="0"/>
      <w:divBdr>
        <w:top w:val="none" w:sz="0" w:space="0" w:color="auto"/>
        <w:left w:val="none" w:sz="0" w:space="0" w:color="auto"/>
        <w:bottom w:val="none" w:sz="0" w:space="0" w:color="auto"/>
        <w:right w:val="none" w:sz="0" w:space="0" w:color="auto"/>
      </w:divBdr>
    </w:div>
    <w:div w:id="824010855">
      <w:bodyDiv w:val="1"/>
      <w:marLeft w:val="0"/>
      <w:marRight w:val="0"/>
      <w:marTop w:val="0"/>
      <w:marBottom w:val="0"/>
      <w:divBdr>
        <w:top w:val="none" w:sz="0" w:space="0" w:color="auto"/>
        <w:left w:val="none" w:sz="0" w:space="0" w:color="auto"/>
        <w:bottom w:val="none" w:sz="0" w:space="0" w:color="auto"/>
        <w:right w:val="none" w:sz="0" w:space="0" w:color="auto"/>
      </w:divBdr>
    </w:div>
    <w:div w:id="829322923">
      <w:bodyDiv w:val="1"/>
      <w:marLeft w:val="0"/>
      <w:marRight w:val="0"/>
      <w:marTop w:val="0"/>
      <w:marBottom w:val="0"/>
      <w:divBdr>
        <w:top w:val="none" w:sz="0" w:space="0" w:color="auto"/>
        <w:left w:val="none" w:sz="0" w:space="0" w:color="auto"/>
        <w:bottom w:val="none" w:sz="0" w:space="0" w:color="auto"/>
        <w:right w:val="none" w:sz="0" w:space="0" w:color="auto"/>
      </w:divBdr>
    </w:div>
    <w:div w:id="856428116">
      <w:bodyDiv w:val="1"/>
      <w:marLeft w:val="0"/>
      <w:marRight w:val="0"/>
      <w:marTop w:val="0"/>
      <w:marBottom w:val="0"/>
      <w:divBdr>
        <w:top w:val="none" w:sz="0" w:space="0" w:color="auto"/>
        <w:left w:val="none" w:sz="0" w:space="0" w:color="auto"/>
        <w:bottom w:val="none" w:sz="0" w:space="0" w:color="auto"/>
        <w:right w:val="none" w:sz="0" w:space="0" w:color="auto"/>
      </w:divBdr>
    </w:div>
    <w:div w:id="865292530">
      <w:bodyDiv w:val="1"/>
      <w:marLeft w:val="0"/>
      <w:marRight w:val="0"/>
      <w:marTop w:val="0"/>
      <w:marBottom w:val="0"/>
      <w:divBdr>
        <w:top w:val="none" w:sz="0" w:space="0" w:color="auto"/>
        <w:left w:val="none" w:sz="0" w:space="0" w:color="auto"/>
        <w:bottom w:val="none" w:sz="0" w:space="0" w:color="auto"/>
        <w:right w:val="none" w:sz="0" w:space="0" w:color="auto"/>
      </w:divBdr>
    </w:div>
    <w:div w:id="869608455">
      <w:bodyDiv w:val="1"/>
      <w:marLeft w:val="0"/>
      <w:marRight w:val="0"/>
      <w:marTop w:val="0"/>
      <w:marBottom w:val="0"/>
      <w:divBdr>
        <w:top w:val="none" w:sz="0" w:space="0" w:color="auto"/>
        <w:left w:val="none" w:sz="0" w:space="0" w:color="auto"/>
        <w:bottom w:val="none" w:sz="0" w:space="0" w:color="auto"/>
        <w:right w:val="none" w:sz="0" w:space="0" w:color="auto"/>
      </w:divBdr>
    </w:div>
    <w:div w:id="873806492">
      <w:bodyDiv w:val="1"/>
      <w:marLeft w:val="0"/>
      <w:marRight w:val="0"/>
      <w:marTop w:val="0"/>
      <w:marBottom w:val="0"/>
      <w:divBdr>
        <w:top w:val="none" w:sz="0" w:space="0" w:color="auto"/>
        <w:left w:val="none" w:sz="0" w:space="0" w:color="auto"/>
        <w:bottom w:val="none" w:sz="0" w:space="0" w:color="auto"/>
        <w:right w:val="none" w:sz="0" w:space="0" w:color="auto"/>
      </w:divBdr>
    </w:div>
    <w:div w:id="899170264">
      <w:bodyDiv w:val="1"/>
      <w:marLeft w:val="0"/>
      <w:marRight w:val="0"/>
      <w:marTop w:val="0"/>
      <w:marBottom w:val="0"/>
      <w:divBdr>
        <w:top w:val="none" w:sz="0" w:space="0" w:color="auto"/>
        <w:left w:val="none" w:sz="0" w:space="0" w:color="auto"/>
        <w:bottom w:val="none" w:sz="0" w:space="0" w:color="auto"/>
        <w:right w:val="none" w:sz="0" w:space="0" w:color="auto"/>
      </w:divBdr>
    </w:div>
    <w:div w:id="906189936">
      <w:bodyDiv w:val="1"/>
      <w:marLeft w:val="0"/>
      <w:marRight w:val="0"/>
      <w:marTop w:val="0"/>
      <w:marBottom w:val="0"/>
      <w:divBdr>
        <w:top w:val="none" w:sz="0" w:space="0" w:color="auto"/>
        <w:left w:val="none" w:sz="0" w:space="0" w:color="auto"/>
        <w:bottom w:val="none" w:sz="0" w:space="0" w:color="auto"/>
        <w:right w:val="none" w:sz="0" w:space="0" w:color="auto"/>
      </w:divBdr>
    </w:div>
    <w:div w:id="912081811">
      <w:bodyDiv w:val="1"/>
      <w:marLeft w:val="0"/>
      <w:marRight w:val="0"/>
      <w:marTop w:val="0"/>
      <w:marBottom w:val="0"/>
      <w:divBdr>
        <w:top w:val="none" w:sz="0" w:space="0" w:color="auto"/>
        <w:left w:val="none" w:sz="0" w:space="0" w:color="auto"/>
        <w:bottom w:val="none" w:sz="0" w:space="0" w:color="auto"/>
        <w:right w:val="none" w:sz="0" w:space="0" w:color="auto"/>
      </w:divBdr>
    </w:div>
    <w:div w:id="918489892">
      <w:bodyDiv w:val="1"/>
      <w:marLeft w:val="0"/>
      <w:marRight w:val="0"/>
      <w:marTop w:val="0"/>
      <w:marBottom w:val="0"/>
      <w:divBdr>
        <w:top w:val="none" w:sz="0" w:space="0" w:color="auto"/>
        <w:left w:val="none" w:sz="0" w:space="0" w:color="auto"/>
        <w:bottom w:val="none" w:sz="0" w:space="0" w:color="auto"/>
        <w:right w:val="none" w:sz="0" w:space="0" w:color="auto"/>
      </w:divBdr>
    </w:div>
    <w:div w:id="922102915">
      <w:bodyDiv w:val="1"/>
      <w:marLeft w:val="0"/>
      <w:marRight w:val="0"/>
      <w:marTop w:val="0"/>
      <w:marBottom w:val="0"/>
      <w:divBdr>
        <w:top w:val="none" w:sz="0" w:space="0" w:color="auto"/>
        <w:left w:val="none" w:sz="0" w:space="0" w:color="auto"/>
        <w:bottom w:val="none" w:sz="0" w:space="0" w:color="auto"/>
        <w:right w:val="none" w:sz="0" w:space="0" w:color="auto"/>
      </w:divBdr>
    </w:div>
    <w:div w:id="926311047">
      <w:bodyDiv w:val="1"/>
      <w:marLeft w:val="0"/>
      <w:marRight w:val="0"/>
      <w:marTop w:val="0"/>
      <w:marBottom w:val="0"/>
      <w:divBdr>
        <w:top w:val="none" w:sz="0" w:space="0" w:color="auto"/>
        <w:left w:val="none" w:sz="0" w:space="0" w:color="auto"/>
        <w:bottom w:val="none" w:sz="0" w:space="0" w:color="auto"/>
        <w:right w:val="none" w:sz="0" w:space="0" w:color="auto"/>
      </w:divBdr>
    </w:div>
    <w:div w:id="930158645">
      <w:bodyDiv w:val="1"/>
      <w:marLeft w:val="0"/>
      <w:marRight w:val="0"/>
      <w:marTop w:val="0"/>
      <w:marBottom w:val="0"/>
      <w:divBdr>
        <w:top w:val="none" w:sz="0" w:space="0" w:color="auto"/>
        <w:left w:val="none" w:sz="0" w:space="0" w:color="auto"/>
        <w:bottom w:val="none" w:sz="0" w:space="0" w:color="auto"/>
        <w:right w:val="none" w:sz="0" w:space="0" w:color="auto"/>
      </w:divBdr>
    </w:div>
    <w:div w:id="937367750">
      <w:bodyDiv w:val="1"/>
      <w:marLeft w:val="0"/>
      <w:marRight w:val="0"/>
      <w:marTop w:val="0"/>
      <w:marBottom w:val="0"/>
      <w:divBdr>
        <w:top w:val="none" w:sz="0" w:space="0" w:color="auto"/>
        <w:left w:val="none" w:sz="0" w:space="0" w:color="auto"/>
        <w:bottom w:val="none" w:sz="0" w:space="0" w:color="auto"/>
        <w:right w:val="none" w:sz="0" w:space="0" w:color="auto"/>
      </w:divBdr>
    </w:div>
    <w:div w:id="938947114">
      <w:bodyDiv w:val="1"/>
      <w:marLeft w:val="0"/>
      <w:marRight w:val="0"/>
      <w:marTop w:val="0"/>
      <w:marBottom w:val="0"/>
      <w:divBdr>
        <w:top w:val="none" w:sz="0" w:space="0" w:color="auto"/>
        <w:left w:val="none" w:sz="0" w:space="0" w:color="auto"/>
        <w:bottom w:val="none" w:sz="0" w:space="0" w:color="auto"/>
        <w:right w:val="none" w:sz="0" w:space="0" w:color="auto"/>
      </w:divBdr>
    </w:div>
    <w:div w:id="961619579">
      <w:bodyDiv w:val="1"/>
      <w:marLeft w:val="0"/>
      <w:marRight w:val="0"/>
      <w:marTop w:val="0"/>
      <w:marBottom w:val="0"/>
      <w:divBdr>
        <w:top w:val="none" w:sz="0" w:space="0" w:color="auto"/>
        <w:left w:val="none" w:sz="0" w:space="0" w:color="auto"/>
        <w:bottom w:val="none" w:sz="0" w:space="0" w:color="auto"/>
        <w:right w:val="none" w:sz="0" w:space="0" w:color="auto"/>
      </w:divBdr>
    </w:div>
    <w:div w:id="974794062">
      <w:bodyDiv w:val="1"/>
      <w:marLeft w:val="0"/>
      <w:marRight w:val="0"/>
      <w:marTop w:val="0"/>
      <w:marBottom w:val="0"/>
      <w:divBdr>
        <w:top w:val="none" w:sz="0" w:space="0" w:color="auto"/>
        <w:left w:val="none" w:sz="0" w:space="0" w:color="auto"/>
        <w:bottom w:val="none" w:sz="0" w:space="0" w:color="auto"/>
        <w:right w:val="none" w:sz="0" w:space="0" w:color="auto"/>
      </w:divBdr>
    </w:div>
    <w:div w:id="975915601">
      <w:bodyDiv w:val="1"/>
      <w:marLeft w:val="0"/>
      <w:marRight w:val="0"/>
      <w:marTop w:val="0"/>
      <w:marBottom w:val="0"/>
      <w:divBdr>
        <w:top w:val="none" w:sz="0" w:space="0" w:color="auto"/>
        <w:left w:val="none" w:sz="0" w:space="0" w:color="auto"/>
        <w:bottom w:val="none" w:sz="0" w:space="0" w:color="auto"/>
        <w:right w:val="none" w:sz="0" w:space="0" w:color="auto"/>
      </w:divBdr>
    </w:div>
    <w:div w:id="982393209">
      <w:bodyDiv w:val="1"/>
      <w:marLeft w:val="0"/>
      <w:marRight w:val="0"/>
      <w:marTop w:val="0"/>
      <w:marBottom w:val="0"/>
      <w:divBdr>
        <w:top w:val="none" w:sz="0" w:space="0" w:color="auto"/>
        <w:left w:val="none" w:sz="0" w:space="0" w:color="auto"/>
        <w:bottom w:val="none" w:sz="0" w:space="0" w:color="auto"/>
        <w:right w:val="none" w:sz="0" w:space="0" w:color="auto"/>
      </w:divBdr>
    </w:div>
    <w:div w:id="987441240">
      <w:bodyDiv w:val="1"/>
      <w:marLeft w:val="0"/>
      <w:marRight w:val="0"/>
      <w:marTop w:val="0"/>
      <w:marBottom w:val="0"/>
      <w:divBdr>
        <w:top w:val="none" w:sz="0" w:space="0" w:color="auto"/>
        <w:left w:val="none" w:sz="0" w:space="0" w:color="auto"/>
        <w:bottom w:val="none" w:sz="0" w:space="0" w:color="auto"/>
        <w:right w:val="none" w:sz="0" w:space="0" w:color="auto"/>
      </w:divBdr>
    </w:div>
    <w:div w:id="1019627373">
      <w:bodyDiv w:val="1"/>
      <w:marLeft w:val="0"/>
      <w:marRight w:val="0"/>
      <w:marTop w:val="0"/>
      <w:marBottom w:val="0"/>
      <w:divBdr>
        <w:top w:val="none" w:sz="0" w:space="0" w:color="auto"/>
        <w:left w:val="none" w:sz="0" w:space="0" w:color="auto"/>
        <w:bottom w:val="none" w:sz="0" w:space="0" w:color="auto"/>
        <w:right w:val="none" w:sz="0" w:space="0" w:color="auto"/>
      </w:divBdr>
    </w:div>
    <w:div w:id="1022319752">
      <w:bodyDiv w:val="1"/>
      <w:marLeft w:val="0"/>
      <w:marRight w:val="0"/>
      <w:marTop w:val="0"/>
      <w:marBottom w:val="0"/>
      <w:divBdr>
        <w:top w:val="none" w:sz="0" w:space="0" w:color="auto"/>
        <w:left w:val="none" w:sz="0" w:space="0" w:color="auto"/>
        <w:bottom w:val="none" w:sz="0" w:space="0" w:color="auto"/>
        <w:right w:val="none" w:sz="0" w:space="0" w:color="auto"/>
      </w:divBdr>
    </w:div>
    <w:div w:id="1022896202">
      <w:bodyDiv w:val="1"/>
      <w:marLeft w:val="0"/>
      <w:marRight w:val="0"/>
      <w:marTop w:val="0"/>
      <w:marBottom w:val="0"/>
      <w:divBdr>
        <w:top w:val="none" w:sz="0" w:space="0" w:color="auto"/>
        <w:left w:val="none" w:sz="0" w:space="0" w:color="auto"/>
        <w:bottom w:val="none" w:sz="0" w:space="0" w:color="auto"/>
        <w:right w:val="none" w:sz="0" w:space="0" w:color="auto"/>
      </w:divBdr>
    </w:div>
    <w:div w:id="1036277255">
      <w:bodyDiv w:val="1"/>
      <w:marLeft w:val="0"/>
      <w:marRight w:val="0"/>
      <w:marTop w:val="0"/>
      <w:marBottom w:val="0"/>
      <w:divBdr>
        <w:top w:val="none" w:sz="0" w:space="0" w:color="auto"/>
        <w:left w:val="none" w:sz="0" w:space="0" w:color="auto"/>
        <w:bottom w:val="none" w:sz="0" w:space="0" w:color="auto"/>
        <w:right w:val="none" w:sz="0" w:space="0" w:color="auto"/>
      </w:divBdr>
    </w:div>
    <w:div w:id="1036391916">
      <w:bodyDiv w:val="1"/>
      <w:marLeft w:val="0"/>
      <w:marRight w:val="0"/>
      <w:marTop w:val="0"/>
      <w:marBottom w:val="0"/>
      <w:divBdr>
        <w:top w:val="none" w:sz="0" w:space="0" w:color="auto"/>
        <w:left w:val="none" w:sz="0" w:space="0" w:color="auto"/>
        <w:bottom w:val="none" w:sz="0" w:space="0" w:color="auto"/>
        <w:right w:val="none" w:sz="0" w:space="0" w:color="auto"/>
      </w:divBdr>
    </w:div>
    <w:div w:id="1042361064">
      <w:bodyDiv w:val="1"/>
      <w:marLeft w:val="0"/>
      <w:marRight w:val="0"/>
      <w:marTop w:val="0"/>
      <w:marBottom w:val="0"/>
      <w:divBdr>
        <w:top w:val="none" w:sz="0" w:space="0" w:color="auto"/>
        <w:left w:val="none" w:sz="0" w:space="0" w:color="auto"/>
        <w:bottom w:val="none" w:sz="0" w:space="0" w:color="auto"/>
        <w:right w:val="none" w:sz="0" w:space="0" w:color="auto"/>
      </w:divBdr>
    </w:div>
    <w:div w:id="1050375570">
      <w:bodyDiv w:val="1"/>
      <w:marLeft w:val="0"/>
      <w:marRight w:val="0"/>
      <w:marTop w:val="0"/>
      <w:marBottom w:val="0"/>
      <w:divBdr>
        <w:top w:val="none" w:sz="0" w:space="0" w:color="auto"/>
        <w:left w:val="none" w:sz="0" w:space="0" w:color="auto"/>
        <w:bottom w:val="none" w:sz="0" w:space="0" w:color="auto"/>
        <w:right w:val="none" w:sz="0" w:space="0" w:color="auto"/>
      </w:divBdr>
    </w:div>
    <w:div w:id="1061441464">
      <w:bodyDiv w:val="1"/>
      <w:marLeft w:val="0"/>
      <w:marRight w:val="0"/>
      <w:marTop w:val="0"/>
      <w:marBottom w:val="0"/>
      <w:divBdr>
        <w:top w:val="none" w:sz="0" w:space="0" w:color="auto"/>
        <w:left w:val="none" w:sz="0" w:space="0" w:color="auto"/>
        <w:bottom w:val="none" w:sz="0" w:space="0" w:color="auto"/>
        <w:right w:val="none" w:sz="0" w:space="0" w:color="auto"/>
      </w:divBdr>
    </w:div>
    <w:div w:id="1063916360">
      <w:bodyDiv w:val="1"/>
      <w:marLeft w:val="0"/>
      <w:marRight w:val="0"/>
      <w:marTop w:val="0"/>
      <w:marBottom w:val="0"/>
      <w:divBdr>
        <w:top w:val="none" w:sz="0" w:space="0" w:color="auto"/>
        <w:left w:val="none" w:sz="0" w:space="0" w:color="auto"/>
        <w:bottom w:val="none" w:sz="0" w:space="0" w:color="auto"/>
        <w:right w:val="none" w:sz="0" w:space="0" w:color="auto"/>
      </w:divBdr>
    </w:div>
    <w:div w:id="1077096484">
      <w:bodyDiv w:val="1"/>
      <w:marLeft w:val="0"/>
      <w:marRight w:val="0"/>
      <w:marTop w:val="0"/>
      <w:marBottom w:val="0"/>
      <w:divBdr>
        <w:top w:val="none" w:sz="0" w:space="0" w:color="auto"/>
        <w:left w:val="none" w:sz="0" w:space="0" w:color="auto"/>
        <w:bottom w:val="none" w:sz="0" w:space="0" w:color="auto"/>
        <w:right w:val="none" w:sz="0" w:space="0" w:color="auto"/>
      </w:divBdr>
    </w:div>
    <w:div w:id="1078136291">
      <w:bodyDiv w:val="1"/>
      <w:marLeft w:val="0"/>
      <w:marRight w:val="0"/>
      <w:marTop w:val="0"/>
      <w:marBottom w:val="0"/>
      <w:divBdr>
        <w:top w:val="none" w:sz="0" w:space="0" w:color="auto"/>
        <w:left w:val="none" w:sz="0" w:space="0" w:color="auto"/>
        <w:bottom w:val="none" w:sz="0" w:space="0" w:color="auto"/>
        <w:right w:val="none" w:sz="0" w:space="0" w:color="auto"/>
      </w:divBdr>
    </w:div>
    <w:div w:id="1084187305">
      <w:bodyDiv w:val="1"/>
      <w:marLeft w:val="0"/>
      <w:marRight w:val="0"/>
      <w:marTop w:val="0"/>
      <w:marBottom w:val="0"/>
      <w:divBdr>
        <w:top w:val="none" w:sz="0" w:space="0" w:color="auto"/>
        <w:left w:val="none" w:sz="0" w:space="0" w:color="auto"/>
        <w:bottom w:val="none" w:sz="0" w:space="0" w:color="auto"/>
        <w:right w:val="none" w:sz="0" w:space="0" w:color="auto"/>
      </w:divBdr>
    </w:div>
    <w:div w:id="1087772370">
      <w:bodyDiv w:val="1"/>
      <w:marLeft w:val="0"/>
      <w:marRight w:val="0"/>
      <w:marTop w:val="0"/>
      <w:marBottom w:val="0"/>
      <w:divBdr>
        <w:top w:val="none" w:sz="0" w:space="0" w:color="auto"/>
        <w:left w:val="none" w:sz="0" w:space="0" w:color="auto"/>
        <w:bottom w:val="none" w:sz="0" w:space="0" w:color="auto"/>
        <w:right w:val="none" w:sz="0" w:space="0" w:color="auto"/>
      </w:divBdr>
    </w:div>
    <w:div w:id="1094202442">
      <w:bodyDiv w:val="1"/>
      <w:marLeft w:val="0"/>
      <w:marRight w:val="0"/>
      <w:marTop w:val="0"/>
      <w:marBottom w:val="0"/>
      <w:divBdr>
        <w:top w:val="none" w:sz="0" w:space="0" w:color="auto"/>
        <w:left w:val="none" w:sz="0" w:space="0" w:color="auto"/>
        <w:bottom w:val="none" w:sz="0" w:space="0" w:color="auto"/>
        <w:right w:val="none" w:sz="0" w:space="0" w:color="auto"/>
      </w:divBdr>
    </w:div>
    <w:div w:id="1117211783">
      <w:bodyDiv w:val="1"/>
      <w:marLeft w:val="0"/>
      <w:marRight w:val="0"/>
      <w:marTop w:val="0"/>
      <w:marBottom w:val="0"/>
      <w:divBdr>
        <w:top w:val="none" w:sz="0" w:space="0" w:color="auto"/>
        <w:left w:val="none" w:sz="0" w:space="0" w:color="auto"/>
        <w:bottom w:val="none" w:sz="0" w:space="0" w:color="auto"/>
        <w:right w:val="none" w:sz="0" w:space="0" w:color="auto"/>
      </w:divBdr>
    </w:div>
    <w:div w:id="1120804943">
      <w:bodyDiv w:val="1"/>
      <w:marLeft w:val="0"/>
      <w:marRight w:val="0"/>
      <w:marTop w:val="0"/>
      <w:marBottom w:val="0"/>
      <w:divBdr>
        <w:top w:val="none" w:sz="0" w:space="0" w:color="auto"/>
        <w:left w:val="none" w:sz="0" w:space="0" w:color="auto"/>
        <w:bottom w:val="none" w:sz="0" w:space="0" w:color="auto"/>
        <w:right w:val="none" w:sz="0" w:space="0" w:color="auto"/>
      </w:divBdr>
    </w:div>
    <w:div w:id="1131243704">
      <w:bodyDiv w:val="1"/>
      <w:marLeft w:val="0"/>
      <w:marRight w:val="0"/>
      <w:marTop w:val="0"/>
      <w:marBottom w:val="0"/>
      <w:divBdr>
        <w:top w:val="none" w:sz="0" w:space="0" w:color="auto"/>
        <w:left w:val="none" w:sz="0" w:space="0" w:color="auto"/>
        <w:bottom w:val="none" w:sz="0" w:space="0" w:color="auto"/>
        <w:right w:val="none" w:sz="0" w:space="0" w:color="auto"/>
      </w:divBdr>
    </w:div>
    <w:div w:id="1166045222">
      <w:bodyDiv w:val="1"/>
      <w:marLeft w:val="0"/>
      <w:marRight w:val="0"/>
      <w:marTop w:val="0"/>
      <w:marBottom w:val="0"/>
      <w:divBdr>
        <w:top w:val="none" w:sz="0" w:space="0" w:color="auto"/>
        <w:left w:val="none" w:sz="0" w:space="0" w:color="auto"/>
        <w:bottom w:val="none" w:sz="0" w:space="0" w:color="auto"/>
        <w:right w:val="none" w:sz="0" w:space="0" w:color="auto"/>
      </w:divBdr>
    </w:div>
    <w:div w:id="1179469472">
      <w:bodyDiv w:val="1"/>
      <w:marLeft w:val="0"/>
      <w:marRight w:val="0"/>
      <w:marTop w:val="0"/>
      <w:marBottom w:val="0"/>
      <w:divBdr>
        <w:top w:val="none" w:sz="0" w:space="0" w:color="auto"/>
        <w:left w:val="none" w:sz="0" w:space="0" w:color="auto"/>
        <w:bottom w:val="none" w:sz="0" w:space="0" w:color="auto"/>
        <w:right w:val="none" w:sz="0" w:space="0" w:color="auto"/>
      </w:divBdr>
    </w:div>
    <w:div w:id="1181159058">
      <w:bodyDiv w:val="1"/>
      <w:marLeft w:val="0"/>
      <w:marRight w:val="0"/>
      <w:marTop w:val="0"/>
      <w:marBottom w:val="0"/>
      <w:divBdr>
        <w:top w:val="none" w:sz="0" w:space="0" w:color="auto"/>
        <w:left w:val="none" w:sz="0" w:space="0" w:color="auto"/>
        <w:bottom w:val="none" w:sz="0" w:space="0" w:color="auto"/>
        <w:right w:val="none" w:sz="0" w:space="0" w:color="auto"/>
      </w:divBdr>
    </w:div>
    <w:div w:id="1181510092">
      <w:bodyDiv w:val="1"/>
      <w:marLeft w:val="0"/>
      <w:marRight w:val="0"/>
      <w:marTop w:val="0"/>
      <w:marBottom w:val="0"/>
      <w:divBdr>
        <w:top w:val="none" w:sz="0" w:space="0" w:color="auto"/>
        <w:left w:val="none" w:sz="0" w:space="0" w:color="auto"/>
        <w:bottom w:val="none" w:sz="0" w:space="0" w:color="auto"/>
        <w:right w:val="none" w:sz="0" w:space="0" w:color="auto"/>
      </w:divBdr>
    </w:div>
    <w:div w:id="1201550458">
      <w:bodyDiv w:val="1"/>
      <w:marLeft w:val="0"/>
      <w:marRight w:val="0"/>
      <w:marTop w:val="0"/>
      <w:marBottom w:val="0"/>
      <w:divBdr>
        <w:top w:val="none" w:sz="0" w:space="0" w:color="auto"/>
        <w:left w:val="none" w:sz="0" w:space="0" w:color="auto"/>
        <w:bottom w:val="none" w:sz="0" w:space="0" w:color="auto"/>
        <w:right w:val="none" w:sz="0" w:space="0" w:color="auto"/>
      </w:divBdr>
    </w:div>
    <w:div w:id="1216089132">
      <w:bodyDiv w:val="1"/>
      <w:marLeft w:val="0"/>
      <w:marRight w:val="0"/>
      <w:marTop w:val="0"/>
      <w:marBottom w:val="0"/>
      <w:divBdr>
        <w:top w:val="none" w:sz="0" w:space="0" w:color="auto"/>
        <w:left w:val="none" w:sz="0" w:space="0" w:color="auto"/>
        <w:bottom w:val="none" w:sz="0" w:space="0" w:color="auto"/>
        <w:right w:val="none" w:sz="0" w:space="0" w:color="auto"/>
      </w:divBdr>
    </w:div>
    <w:div w:id="1219394860">
      <w:bodyDiv w:val="1"/>
      <w:marLeft w:val="0"/>
      <w:marRight w:val="0"/>
      <w:marTop w:val="0"/>
      <w:marBottom w:val="0"/>
      <w:divBdr>
        <w:top w:val="none" w:sz="0" w:space="0" w:color="auto"/>
        <w:left w:val="none" w:sz="0" w:space="0" w:color="auto"/>
        <w:bottom w:val="none" w:sz="0" w:space="0" w:color="auto"/>
        <w:right w:val="none" w:sz="0" w:space="0" w:color="auto"/>
      </w:divBdr>
    </w:div>
    <w:div w:id="1227953511">
      <w:bodyDiv w:val="1"/>
      <w:marLeft w:val="0"/>
      <w:marRight w:val="0"/>
      <w:marTop w:val="0"/>
      <w:marBottom w:val="0"/>
      <w:divBdr>
        <w:top w:val="none" w:sz="0" w:space="0" w:color="auto"/>
        <w:left w:val="none" w:sz="0" w:space="0" w:color="auto"/>
        <w:bottom w:val="none" w:sz="0" w:space="0" w:color="auto"/>
        <w:right w:val="none" w:sz="0" w:space="0" w:color="auto"/>
      </w:divBdr>
    </w:div>
    <w:div w:id="1230924796">
      <w:bodyDiv w:val="1"/>
      <w:marLeft w:val="0"/>
      <w:marRight w:val="0"/>
      <w:marTop w:val="0"/>
      <w:marBottom w:val="0"/>
      <w:divBdr>
        <w:top w:val="none" w:sz="0" w:space="0" w:color="auto"/>
        <w:left w:val="none" w:sz="0" w:space="0" w:color="auto"/>
        <w:bottom w:val="none" w:sz="0" w:space="0" w:color="auto"/>
        <w:right w:val="none" w:sz="0" w:space="0" w:color="auto"/>
      </w:divBdr>
    </w:div>
    <w:div w:id="1252352529">
      <w:bodyDiv w:val="1"/>
      <w:marLeft w:val="0"/>
      <w:marRight w:val="0"/>
      <w:marTop w:val="0"/>
      <w:marBottom w:val="0"/>
      <w:divBdr>
        <w:top w:val="none" w:sz="0" w:space="0" w:color="auto"/>
        <w:left w:val="none" w:sz="0" w:space="0" w:color="auto"/>
        <w:bottom w:val="none" w:sz="0" w:space="0" w:color="auto"/>
        <w:right w:val="none" w:sz="0" w:space="0" w:color="auto"/>
      </w:divBdr>
    </w:div>
    <w:div w:id="1255474443">
      <w:bodyDiv w:val="1"/>
      <w:marLeft w:val="0"/>
      <w:marRight w:val="0"/>
      <w:marTop w:val="0"/>
      <w:marBottom w:val="0"/>
      <w:divBdr>
        <w:top w:val="none" w:sz="0" w:space="0" w:color="auto"/>
        <w:left w:val="none" w:sz="0" w:space="0" w:color="auto"/>
        <w:bottom w:val="none" w:sz="0" w:space="0" w:color="auto"/>
        <w:right w:val="none" w:sz="0" w:space="0" w:color="auto"/>
      </w:divBdr>
    </w:div>
    <w:div w:id="1267808710">
      <w:bodyDiv w:val="1"/>
      <w:marLeft w:val="0"/>
      <w:marRight w:val="0"/>
      <w:marTop w:val="0"/>
      <w:marBottom w:val="0"/>
      <w:divBdr>
        <w:top w:val="none" w:sz="0" w:space="0" w:color="auto"/>
        <w:left w:val="none" w:sz="0" w:space="0" w:color="auto"/>
        <w:bottom w:val="none" w:sz="0" w:space="0" w:color="auto"/>
        <w:right w:val="none" w:sz="0" w:space="0" w:color="auto"/>
      </w:divBdr>
    </w:div>
    <w:div w:id="1278024420">
      <w:bodyDiv w:val="1"/>
      <w:marLeft w:val="0"/>
      <w:marRight w:val="0"/>
      <w:marTop w:val="0"/>
      <w:marBottom w:val="0"/>
      <w:divBdr>
        <w:top w:val="none" w:sz="0" w:space="0" w:color="auto"/>
        <w:left w:val="none" w:sz="0" w:space="0" w:color="auto"/>
        <w:bottom w:val="none" w:sz="0" w:space="0" w:color="auto"/>
        <w:right w:val="none" w:sz="0" w:space="0" w:color="auto"/>
      </w:divBdr>
    </w:div>
    <w:div w:id="1284265505">
      <w:bodyDiv w:val="1"/>
      <w:marLeft w:val="0"/>
      <w:marRight w:val="0"/>
      <w:marTop w:val="0"/>
      <w:marBottom w:val="0"/>
      <w:divBdr>
        <w:top w:val="none" w:sz="0" w:space="0" w:color="auto"/>
        <w:left w:val="none" w:sz="0" w:space="0" w:color="auto"/>
        <w:bottom w:val="none" w:sz="0" w:space="0" w:color="auto"/>
        <w:right w:val="none" w:sz="0" w:space="0" w:color="auto"/>
      </w:divBdr>
    </w:div>
    <w:div w:id="1287278551">
      <w:bodyDiv w:val="1"/>
      <w:marLeft w:val="0"/>
      <w:marRight w:val="0"/>
      <w:marTop w:val="0"/>
      <w:marBottom w:val="0"/>
      <w:divBdr>
        <w:top w:val="none" w:sz="0" w:space="0" w:color="auto"/>
        <w:left w:val="none" w:sz="0" w:space="0" w:color="auto"/>
        <w:bottom w:val="none" w:sz="0" w:space="0" w:color="auto"/>
        <w:right w:val="none" w:sz="0" w:space="0" w:color="auto"/>
      </w:divBdr>
    </w:div>
    <w:div w:id="1295913947">
      <w:bodyDiv w:val="1"/>
      <w:marLeft w:val="0"/>
      <w:marRight w:val="0"/>
      <w:marTop w:val="0"/>
      <w:marBottom w:val="0"/>
      <w:divBdr>
        <w:top w:val="none" w:sz="0" w:space="0" w:color="auto"/>
        <w:left w:val="none" w:sz="0" w:space="0" w:color="auto"/>
        <w:bottom w:val="none" w:sz="0" w:space="0" w:color="auto"/>
        <w:right w:val="none" w:sz="0" w:space="0" w:color="auto"/>
      </w:divBdr>
    </w:div>
    <w:div w:id="1317759552">
      <w:bodyDiv w:val="1"/>
      <w:marLeft w:val="0"/>
      <w:marRight w:val="0"/>
      <w:marTop w:val="0"/>
      <w:marBottom w:val="0"/>
      <w:divBdr>
        <w:top w:val="none" w:sz="0" w:space="0" w:color="auto"/>
        <w:left w:val="none" w:sz="0" w:space="0" w:color="auto"/>
        <w:bottom w:val="none" w:sz="0" w:space="0" w:color="auto"/>
        <w:right w:val="none" w:sz="0" w:space="0" w:color="auto"/>
      </w:divBdr>
    </w:div>
    <w:div w:id="1334138973">
      <w:bodyDiv w:val="1"/>
      <w:marLeft w:val="0"/>
      <w:marRight w:val="0"/>
      <w:marTop w:val="0"/>
      <w:marBottom w:val="0"/>
      <w:divBdr>
        <w:top w:val="none" w:sz="0" w:space="0" w:color="auto"/>
        <w:left w:val="none" w:sz="0" w:space="0" w:color="auto"/>
        <w:bottom w:val="none" w:sz="0" w:space="0" w:color="auto"/>
        <w:right w:val="none" w:sz="0" w:space="0" w:color="auto"/>
      </w:divBdr>
    </w:div>
    <w:div w:id="1334454314">
      <w:bodyDiv w:val="1"/>
      <w:marLeft w:val="0"/>
      <w:marRight w:val="0"/>
      <w:marTop w:val="0"/>
      <w:marBottom w:val="0"/>
      <w:divBdr>
        <w:top w:val="none" w:sz="0" w:space="0" w:color="auto"/>
        <w:left w:val="none" w:sz="0" w:space="0" w:color="auto"/>
        <w:bottom w:val="none" w:sz="0" w:space="0" w:color="auto"/>
        <w:right w:val="none" w:sz="0" w:space="0" w:color="auto"/>
      </w:divBdr>
    </w:div>
    <w:div w:id="1336222267">
      <w:bodyDiv w:val="1"/>
      <w:marLeft w:val="0"/>
      <w:marRight w:val="0"/>
      <w:marTop w:val="0"/>
      <w:marBottom w:val="0"/>
      <w:divBdr>
        <w:top w:val="none" w:sz="0" w:space="0" w:color="auto"/>
        <w:left w:val="none" w:sz="0" w:space="0" w:color="auto"/>
        <w:bottom w:val="none" w:sz="0" w:space="0" w:color="auto"/>
        <w:right w:val="none" w:sz="0" w:space="0" w:color="auto"/>
      </w:divBdr>
    </w:div>
    <w:div w:id="1345395930">
      <w:bodyDiv w:val="1"/>
      <w:marLeft w:val="0"/>
      <w:marRight w:val="0"/>
      <w:marTop w:val="0"/>
      <w:marBottom w:val="0"/>
      <w:divBdr>
        <w:top w:val="none" w:sz="0" w:space="0" w:color="auto"/>
        <w:left w:val="none" w:sz="0" w:space="0" w:color="auto"/>
        <w:bottom w:val="none" w:sz="0" w:space="0" w:color="auto"/>
        <w:right w:val="none" w:sz="0" w:space="0" w:color="auto"/>
      </w:divBdr>
    </w:div>
    <w:div w:id="1360857317">
      <w:bodyDiv w:val="1"/>
      <w:marLeft w:val="0"/>
      <w:marRight w:val="0"/>
      <w:marTop w:val="0"/>
      <w:marBottom w:val="0"/>
      <w:divBdr>
        <w:top w:val="none" w:sz="0" w:space="0" w:color="auto"/>
        <w:left w:val="none" w:sz="0" w:space="0" w:color="auto"/>
        <w:bottom w:val="none" w:sz="0" w:space="0" w:color="auto"/>
        <w:right w:val="none" w:sz="0" w:space="0" w:color="auto"/>
      </w:divBdr>
    </w:div>
    <w:div w:id="1374958312">
      <w:bodyDiv w:val="1"/>
      <w:marLeft w:val="0"/>
      <w:marRight w:val="0"/>
      <w:marTop w:val="0"/>
      <w:marBottom w:val="0"/>
      <w:divBdr>
        <w:top w:val="none" w:sz="0" w:space="0" w:color="auto"/>
        <w:left w:val="none" w:sz="0" w:space="0" w:color="auto"/>
        <w:bottom w:val="none" w:sz="0" w:space="0" w:color="auto"/>
        <w:right w:val="none" w:sz="0" w:space="0" w:color="auto"/>
      </w:divBdr>
    </w:div>
    <w:div w:id="1382902225">
      <w:bodyDiv w:val="1"/>
      <w:marLeft w:val="0"/>
      <w:marRight w:val="0"/>
      <w:marTop w:val="0"/>
      <w:marBottom w:val="0"/>
      <w:divBdr>
        <w:top w:val="none" w:sz="0" w:space="0" w:color="auto"/>
        <w:left w:val="none" w:sz="0" w:space="0" w:color="auto"/>
        <w:bottom w:val="none" w:sz="0" w:space="0" w:color="auto"/>
        <w:right w:val="none" w:sz="0" w:space="0" w:color="auto"/>
      </w:divBdr>
    </w:div>
    <w:div w:id="1393432285">
      <w:bodyDiv w:val="1"/>
      <w:marLeft w:val="0"/>
      <w:marRight w:val="0"/>
      <w:marTop w:val="0"/>
      <w:marBottom w:val="0"/>
      <w:divBdr>
        <w:top w:val="none" w:sz="0" w:space="0" w:color="auto"/>
        <w:left w:val="none" w:sz="0" w:space="0" w:color="auto"/>
        <w:bottom w:val="none" w:sz="0" w:space="0" w:color="auto"/>
        <w:right w:val="none" w:sz="0" w:space="0" w:color="auto"/>
      </w:divBdr>
    </w:div>
    <w:div w:id="1397433032">
      <w:bodyDiv w:val="1"/>
      <w:marLeft w:val="0"/>
      <w:marRight w:val="0"/>
      <w:marTop w:val="0"/>
      <w:marBottom w:val="0"/>
      <w:divBdr>
        <w:top w:val="none" w:sz="0" w:space="0" w:color="auto"/>
        <w:left w:val="none" w:sz="0" w:space="0" w:color="auto"/>
        <w:bottom w:val="none" w:sz="0" w:space="0" w:color="auto"/>
        <w:right w:val="none" w:sz="0" w:space="0" w:color="auto"/>
      </w:divBdr>
    </w:div>
    <w:div w:id="1405224432">
      <w:bodyDiv w:val="1"/>
      <w:marLeft w:val="0"/>
      <w:marRight w:val="0"/>
      <w:marTop w:val="0"/>
      <w:marBottom w:val="0"/>
      <w:divBdr>
        <w:top w:val="none" w:sz="0" w:space="0" w:color="auto"/>
        <w:left w:val="none" w:sz="0" w:space="0" w:color="auto"/>
        <w:bottom w:val="none" w:sz="0" w:space="0" w:color="auto"/>
        <w:right w:val="none" w:sz="0" w:space="0" w:color="auto"/>
      </w:divBdr>
    </w:div>
    <w:div w:id="1410076507">
      <w:bodyDiv w:val="1"/>
      <w:marLeft w:val="0"/>
      <w:marRight w:val="0"/>
      <w:marTop w:val="0"/>
      <w:marBottom w:val="0"/>
      <w:divBdr>
        <w:top w:val="none" w:sz="0" w:space="0" w:color="auto"/>
        <w:left w:val="none" w:sz="0" w:space="0" w:color="auto"/>
        <w:bottom w:val="none" w:sz="0" w:space="0" w:color="auto"/>
        <w:right w:val="none" w:sz="0" w:space="0" w:color="auto"/>
      </w:divBdr>
    </w:div>
    <w:div w:id="1423799596">
      <w:bodyDiv w:val="1"/>
      <w:marLeft w:val="0"/>
      <w:marRight w:val="0"/>
      <w:marTop w:val="0"/>
      <w:marBottom w:val="0"/>
      <w:divBdr>
        <w:top w:val="none" w:sz="0" w:space="0" w:color="auto"/>
        <w:left w:val="none" w:sz="0" w:space="0" w:color="auto"/>
        <w:bottom w:val="none" w:sz="0" w:space="0" w:color="auto"/>
        <w:right w:val="none" w:sz="0" w:space="0" w:color="auto"/>
      </w:divBdr>
    </w:div>
    <w:div w:id="1426806069">
      <w:bodyDiv w:val="1"/>
      <w:marLeft w:val="0"/>
      <w:marRight w:val="0"/>
      <w:marTop w:val="0"/>
      <w:marBottom w:val="0"/>
      <w:divBdr>
        <w:top w:val="none" w:sz="0" w:space="0" w:color="auto"/>
        <w:left w:val="none" w:sz="0" w:space="0" w:color="auto"/>
        <w:bottom w:val="none" w:sz="0" w:space="0" w:color="auto"/>
        <w:right w:val="none" w:sz="0" w:space="0" w:color="auto"/>
      </w:divBdr>
    </w:div>
    <w:div w:id="1437483328">
      <w:bodyDiv w:val="1"/>
      <w:marLeft w:val="0"/>
      <w:marRight w:val="0"/>
      <w:marTop w:val="0"/>
      <w:marBottom w:val="0"/>
      <w:divBdr>
        <w:top w:val="none" w:sz="0" w:space="0" w:color="auto"/>
        <w:left w:val="none" w:sz="0" w:space="0" w:color="auto"/>
        <w:bottom w:val="none" w:sz="0" w:space="0" w:color="auto"/>
        <w:right w:val="none" w:sz="0" w:space="0" w:color="auto"/>
      </w:divBdr>
    </w:div>
    <w:div w:id="1438864762">
      <w:bodyDiv w:val="1"/>
      <w:marLeft w:val="0"/>
      <w:marRight w:val="0"/>
      <w:marTop w:val="0"/>
      <w:marBottom w:val="0"/>
      <w:divBdr>
        <w:top w:val="none" w:sz="0" w:space="0" w:color="auto"/>
        <w:left w:val="none" w:sz="0" w:space="0" w:color="auto"/>
        <w:bottom w:val="none" w:sz="0" w:space="0" w:color="auto"/>
        <w:right w:val="none" w:sz="0" w:space="0" w:color="auto"/>
      </w:divBdr>
    </w:div>
    <w:div w:id="1442652455">
      <w:bodyDiv w:val="1"/>
      <w:marLeft w:val="0"/>
      <w:marRight w:val="0"/>
      <w:marTop w:val="0"/>
      <w:marBottom w:val="0"/>
      <w:divBdr>
        <w:top w:val="none" w:sz="0" w:space="0" w:color="auto"/>
        <w:left w:val="none" w:sz="0" w:space="0" w:color="auto"/>
        <w:bottom w:val="none" w:sz="0" w:space="0" w:color="auto"/>
        <w:right w:val="none" w:sz="0" w:space="0" w:color="auto"/>
      </w:divBdr>
    </w:div>
    <w:div w:id="1445072330">
      <w:bodyDiv w:val="1"/>
      <w:marLeft w:val="0"/>
      <w:marRight w:val="0"/>
      <w:marTop w:val="0"/>
      <w:marBottom w:val="0"/>
      <w:divBdr>
        <w:top w:val="none" w:sz="0" w:space="0" w:color="auto"/>
        <w:left w:val="none" w:sz="0" w:space="0" w:color="auto"/>
        <w:bottom w:val="none" w:sz="0" w:space="0" w:color="auto"/>
        <w:right w:val="none" w:sz="0" w:space="0" w:color="auto"/>
      </w:divBdr>
    </w:div>
    <w:div w:id="1506631856">
      <w:bodyDiv w:val="1"/>
      <w:marLeft w:val="0"/>
      <w:marRight w:val="0"/>
      <w:marTop w:val="0"/>
      <w:marBottom w:val="0"/>
      <w:divBdr>
        <w:top w:val="none" w:sz="0" w:space="0" w:color="auto"/>
        <w:left w:val="none" w:sz="0" w:space="0" w:color="auto"/>
        <w:bottom w:val="none" w:sz="0" w:space="0" w:color="auto"/>
        <w:right w:val="none" w:sz="0" w:space="0" w:color="auto"/>
      </w:divBdr>
    </w:div>
    <w:div w:id="1547444796">
      <w:bodyDiv w:val="1"/>
      <w:marLeft w:val="0"/>
      <w:marRight w:val="0"/>
      <w:marTop w:val="0"/>
      <w:marBottom w:val="0"/>
      <w:divBdr>
        <w:top w:val="none" w:sz="0" w:space="0" w:color="auto"/>
        <w:left w:val="none" w:sz="0" w:space="0" w:color="auto"/>
        <w:bottom w:val="none" w:sz="0" w:space="0" w:color="auto"/>
        <w:right w:val="none" w:sz="0" w:space="0" w:color="auto"/>
      </w:divBdr>
    </w:div>
    <w:div w:id="1552644187">
      <w:bodyDiv w:val="1"/>
      <w:marLeft w:val="0"/>
      <w:marRight w:val="0"/>
      <w:marTop w:val="0"/>
      <w:marBottom w:val="0"/>
      <w:divBdr>
        <w:top w:val="none" w:sz="0" w:space="0" w:color="auto"/>
        <w:left w:val="none" w:sz="0" w:space="0" w:color="auto"/>
        <w:bottom w:val="none" w:sz="0" w:space="0" w:color="auto"/>
        <w:right w:val="none" w:sz="0" w:space="0" w:color="auto"/>
      </w:divBdr>
    </w:div>
    <w:div w:id="1561407283">
      <w:bodyDiv w:val="1"/>
      <w:marLeft w:val="0"/>
      <w:marRight w:val="0"/>
      <w:marTop w:val="0"/>
      <w:marBottom w:val="0"/>
      <w:divBdr>
        <w:top w:val="none" w:sz="0" w:space="0" w:color="auto"/>
        <w:left w:val="none" w:sz="0" w:space="0" w:color="auto"/>
        <w:bottom w:val="none" w:sz="0" w:space="0" w:color="auto"/>
        <w:right w:val="none" w:sz="0" w:space="0" w:color="auto"/>
      </w:divBdr>
    </w:div>
    <w:div w:id="1561945343">
      <w:bodyDiv w:val="1"/>
      <w:marLeft w:val="0"/>
      <w:marRight w:val="0"/>
      <w:marTop w:val="0"/>
      <w:marBottom w:val="0"/>
      <w:divBdr>
        <w:top w:val="none" w:sz="0" w:space="0" w:color="auto"/>
        <w:left w:val="none" w:sz="0" w:space="0" w:color="auto"/>
        <w:bottom w:val="none" w:sz="0" w:space="0" w:color="auto"/>
        <w:right w:val="none" w:sz="0" w:space="0" w:color="auto"/>
      </w:divBdr>
    </w:div>
    <w:div w:id="1564561074">
      <w:bodyDiv w:val="1"/>
      <w:marLeft w:val="0"/>
      <w:marRight w:val="0"/>
      <w:marTop w:val="0"/>
      <w:marBottom w:val="0"/>
      <w:divBdr>
        <w:top w:val="none" w:sz="0" w:space="0" w:color="auto"/>
        <w:left w:val="none" w:sz="0" w:space="0" w:color="auto"/>
        <w:bottom w:val="none" w:sz="0" w:space="0" w:color="auto"/>
        <w:right w:val="none" w:sz="0" w:space="0" w:color="auto"/>
      </w:divBdr>
    </w:div>
    <w:div w:id="1574579762">
      <w:bodyDiv w:val="1"/>
      <w:marLeft w:val="0"/>
      <w:marRight w:val="0"/>
      <w:marTop w:val="0"/>
      <w:marBottom w:val="0"/>
      <w:divBdr>
        <w:top w:val="none" w:sz="0" w:space="0" w:color="auto"/>
        <w:left w:val="none" w:sz="0" w:space="0" w:color="auto"/>
        <w:bottom w:val="none" w:sz="0" w:space="0" w:color="auto"/>
        <w:right w:val="none" w:sz="0" w:space="0" w:color="auto"/>
      </w:divBdr>
    </w:div>
    <w:div w:id="1606573870">
      <w:bodyDiv w:val="1"/>
      <w:marLeft w:val="0"/>
      <w:marRight w:val="0"/>
      <w:marTop w:val="0"/>
      <w:marBottom w:val="0"/>
      <w:divBdr>
        <w:top w:val="none" w:sz="0" w:space="0" w:color="auto"/>
        <w:left w:val="none" w:sz="0" w:space="0" w:color="auto"/>
        <w:bottom w:val="none" w:sz="0" w:space="0" w:color="auto"/>
        <w:right w:val="none" w:sz="0" w:space="0" w:color="auto"/>
      </w:divBdr>
    </w:div>
    <w:div w:id="1610819705">
      <w:bodyDiv w:val="1"/>
      <w:marLeft w:val="0"/>
      <w:marRight w:val="0"/>
      <w:marTop w:val="0"/>
      <w:marBottom w:val="0"/>
      <w:divBdr>
        <w:top w:val="none" w:sz="0" w:space="0" w:color="auto"/>
        <w:left w:val="none" w:sz="0" w:space="0" w:color="auto"/>
        <w:bottom w:val="none" w:sz="0" w:space="0" w:color="auto"/>
        <w:right w:val="none" w:sz="0" w:space="0" w:color="auto"/>
      </w:divBdr>
    </w:div>
    <w:div w:id="1618442804">
      <w:bodyDiv w:val="1"/>
      <w:marLeft w:val="0"/>
      <w:marRight w:val="0"/>
      <w:marTop w:val="0"/>
      <w:marBottom w:val="0"/>
      <w:divBdr>
        <w:top w:val="none" w:sz="0" w:space="0" w:color="auto"/>
        <w:left w:val="none" w:sz="0" w:space="0" w:color="auto"/>
        <w:bottom w:val="none" w:sz="0" w:space="0" w:color="auto"/>
        <w:right w:val="none" w:sz="0" w:space="0" w:color="auto"/>
      </w:divBdr>
    </w:div>
    <w:div w:id="1633095929">
      <w:bodyDiv w:val="1"/>
      <w:marLeft w:val="0"/>
      <w:marRight w:val="0"/>
      <w:marTop w:val="0"/>
      <w:marBottom w:val="0"/>
      <w:divBdr>
        <w:top w:val="none" w:sz="0" w:space="0" w:color="auto"/>
        <w:left w:val="none" w:sz="0" w:space="0" w:color="auto"/>
        <w:bottom w:val="none" w:sz="0" w:space="0" w:color="auto"/>
        <w:right w:val="none" w:sz="0" w:space="0" w:color="auto"/>
      </w:divBdr>
    </w:div>
    <w:div w:id="1643653690">
      <w:bodyDiv w:val="1"/>
      <w:marLeft w:val="0"/>
      <w:marRight w:val="0"/>
      <w:marTop w:val="0"/>
      <w:marBottom w:val="0"/>
      <w:divBdr>
        <w:top w:val="none" w:sz="0" w:space="0" w:color="auto"/>
        <w:left w:val="none" w:sz="0" w:space="0" w:color="auto"/>
        <w:bottom w:val="none" w:sz="0" w:space="0" w:color="auto"/>
        <w:right w:val="none" w:sz="0" w:space="0" w:color="auto"/>
      </w:divBdr>
    </w:div>
    <w:div w:id="1644308069">
      <w:bodyDiv w:val="1"/>
      <w:marLeft w:val="0"/>
      <w:marRight w:val="0"/>
      <w:marTop w:val="0"/>
      <w:marBottom w:val="0"/>
      <w:divBdr>
        <w:top w:val="none" w:sz="0" w:space="0" w:color="auto"/>
        <w:left w:val="none" w:sz="0" w:space="0" w:color="auto"/>
        <w:bottom w:val="none" w:sz="0" w:space="0" w:color="auto"/>
        <w:right w:val="none" w:sz="0" w:space="0" w:color="auto"/>
      </w:divBdr>
    </w:div>
    <w:div w:id="1650863502">
      <w:bodyDiv w:val="1"/>
      <w:marLeft w:val="0"/>
      <w:marRight w:val="0"/>
      <w:marTop w:val="0"/>
      <w:marBottom w:val="0"/>
      <w:divBdr>
        <w:top w:val="none" w:sz="0" w:space="0" w:color="auto"/>
        <w:left w:val="none" w:sz="0" w:space="0" w:color="auto"/>
        <w:bottom w:val="none" w:sz="0" w:space="0" w:color="auto"/>
        <w:right w:val="none" w:sz="0" w:space="0" w:color="auto"/>
      </w:divBdr>
    </w:div>
    <w:div w:id="1670020455">
      <w:bodyDiv w:val="1"/>
      <w:marLeft w:val="0"/>
      <w:marRight w:val="0"/>
      <w:marTop w:val="0"/>
      <w:marBottom w:val="0"/>
      <w:divBdr>
        <w:top w:val="none" w:sz="0" w:space="0" w:color="auto"/>
        <w:left w:val="none" w:sz="0" w:space="0" w:color="auto"/>
        <w:bottom w:val="none" w:sz="0" w:space="0" w:color="auto"/>
        <w:right w:val="none" w:sz="0" w:space="0" w:color="auto"/>
      </w:divBdr>
    </w:div>
    <w:div w:id="1678649454">
      <w:bodyDiv w:val="1"/>
      <w:marLeft w:val="0"/>
      <w:marRight w:val="0"/>
      <w:marTop w:val="0"/>
      <w:marBottom w:val="0"/>
      <w:divBdr>
        <w:top w:val="none" w:sz="0" w:space="0" w:color="auto"/>
        <w:left w:val="none" w:sz="0" w:space="0" w:color="auto"/>
        <w:bottom w:val="none" w:sz="0" w:space="0" w:color="auto"/>
        <w:right w:val="none" w:sz="0" w:space="0" w:color="auto"/>
      </w:divBdr>
    </w:div>
    <w:div w:id="1686321294">
      <w:bodyDiv w:val="1"/>
      <w:marLeft w:val="0"/>
      <w:marRight w:val="0"/>
      <w:marTop w:val="0"/>
      <w:marBottom w:val="0"/>
      <w:divBdr>
        <w:top w:val="none" w:sz="0" w:space="0" w:color="auto"/>
        <w:left w:val="none" w:sz="0" w:space="0" w:color="auto"/>
        <w:bottom w:val="none" w:sz="0" w:space="0" w:color="auto"/>
        <w:right w:val="none" w:sz="0" w:space="0" w:color="auto"/>
      </w:divBdr>
    </w:div>
    <w:div w:id="1690569143">
      <w:bodyDiv w:val="1"/>
      <w:marLeft w:val="0"/>
      <w:marRight w:val="0"/>
      <w:marTop w:val="0"/>
      <w:marBottom w:val="0"/>
      <w:divBdr>
        <w:top w:val="none" w:sz="0" w:space="0" w:color="auto"/>
        <w:left w:val="none" w:sz="0" w:space="0" w:color="auto"/>
        <w:bottom w:val="none" w:sz="0" w:space="0" w:color="auto"/>
        <w:right w:val="none" w:sz="0" w:space="0" w:color="auto"/>
      </w:divBdr>
    </w:div>
    <w:div w:id="1696887461">
      <w:bodyDiv w:val="1"/>
      <w:marLeft w:val="0"/>
      <w:marRight w:val="0"/>
      <w:marTop w:val="0"/>
      <w:marBottom w:val="0"/>
      <w:divBdr>
        <w:top w:val="none" w:sz="0" w:space="0" w:color="auto"/>
        <w:left w:val="none" w:sz="0" w:space="0" w:color="auto"/>
        <w:bottom w:val="none" w:sz="0" w:space="0" w:color="auto"/>
        <w:right w:val="none" w:sz="0" w:space="0" w:color="auto"/>
      </w:divBdr>
    </w:div>
    <w:div w:id="1714688993">
      <w:bodyDiv w:val="1"/>
      <w:marLeft w:val="0"/>
      <w:marRight w:val="0"/>
      <w:marTop w:val="0"/>
      <w:marBottom w:val="0"/>
      <w:divBdr>
        <w:top w:val="none" w:sz="0" w:space="0" w:color="auto"/>
        <w:left w:val="none" w:sz="0" w:space="0" w:color="auto"/>
        <w:bottom w:val="none" w:sz="0" w:space="0" w:color="auto"/>
        <w:right w:val="none" w:sz="0" w:space="0" w:color="auto"/>
      </w:divBdr>
    </w:div>
    <w:div w:id="1736079926">
      <w:bodyDiv w:val="1"/>
      <w:marLeft w:val="0"/>
      <w:marRight w:val="0"/>
      <w:marTop w:val="0"/>
      <w:marBottom w:val="0"/>
      <w:divBdr>
        <w:top w:val="none" w:sz="0" w:space="0" w:color="auto"/>
        <w:left w:val="none" w:sz="0" w:space="0" w:color="auto"/>
        <w:bottom w:val="none" w:sz="0" w:space="0" w:color="auto"/>
        <w:right w:val="none" w:sz="0" w:space="0" w:color="auto"/>
      </w:divBdr>
    </w:div>
    <w:div w:id="1746142406">
      <w:bodyDiv w:val="1"/>
      <w:marLeft w:val="0"/>
      <w:marRight w:val="0"/>
      <w:marTop w:val="0"/>
      <w:marBottom w:val="0"/>
      <w:divBdr>
        <w:top w:val="none" w:sz="0" w:space="0" w:color="auto"/>
        <w:left w:val="none" w:sz="0" w:space="0" w:color="auto"/>
        <w:bottom w:val="none" w:sz="0" w:space="0" w:color="auto"/>
        <w:right w:val="none" w:sz="0" w:space="0" w:color="auto"/>
      </w:divBdr>
    </w:div>
    <w:div w:id="1757508365">
      <w:bodyDiv w:val="1"/>
      <w:marLeft w:val="0"/>
      <w:marRight w:val="0"/>
      <w:marTop w:val="0"/>
      <w:marBottom w:val="0"/>
      <w:divBdr>
        <w:top w:val="none" w:sz="0" w:space="0" w:color="auto"/>
        <w:left w:val="none" w:sz="0" w:space="0" w:color="auto"/>
        <w:bottom w:val="none" w:sz="0" w:space="0" w:color="auto"/>
        <w:right w:val="none" w:sz="0" w:space="0" w:color="auto"/>
      </w:divBdr>
    </w:div>
    <w:div w:id="1762682650">
      <w:bodyDiv w:val="1"/>
      <w:marLeft w:val="0"/>
      <w:marRight w:val="0"/>
      <w:marTop w:val="0"/>
      <w:marBottom w:val="0"/>
      <w:divBdr>
        <w:top w:val="none" w:sz="0" w:space="0" w:color="auto"/>
        <w:left w:val="none" w:sz="0" w:space="0" w:color="auto"/>
        <w:bottom w:val="none" w:sz="0" w:space="0" w:color="auto"/>
        <w:right w:val="none" w:sz="0" w:space="0" w:color="auto"/>
      </w:divBdr>
    </w:div>
    <w:div w:id="1768884426">
      <w:bodyDiv w:val="1"/>
      <w:marLeft w:val="0"/>
      <w:marRight w:val="0"/>
      <w:marTop w:val="0"/>
      <w:marBottom w:val="0"/>
      <w:divBdr>
        <w:top w:val="none" w:sz="0" w:space="0" w:color="auto"/>
        <w:left w:val="none" w:sz="0" w:space="0" w:color="auto"/>
        <w:bottom w:val="none" w:sz="0" w:space="0" w:color="auto"/>
        <w:right w:val="none" w:sz="0" w:space="0" w:color="auto"/>
      </w:divBdr>
    </w:div>
    <w:div w:id="1781878400">
      <w:bodyDiv w:val="1"/>
      <w:marLeft w:val="0"/>
      <w:marRight w:val="0"/>
      <w:marTop w:val="0"/>
      <w:marBottom w:val="0"/>
      <w:divBdr>
        <w:top w:val="none" w:sz="0" w:space="0" w:color="auto"/>
        <w:left w:val="none" w:sz="0" w:space="0" w:color="auto"/>
        <w:bottom w:val="none" w:sz="0" w:space="0" w:color="auto"/>
        <w:right w:val="none" w:sz="0" w:space="0" w:color="auto"/>
      </w:divBdr>
    </w:div>
    <w:div w:id="1789933365">
      <w:bodyDiv w:val="1"/>
      <w:marLeft w:val="0"/>
      <w:marRight w:val="0"/>
      <w:marTop w:val="0"/>
      <w:marBottom w:val="0"/>
      <w:divBdr>
        <w:top w:val="none" w:sz="0" w:space="0" w:color="auto"/>
        <w:left w:val="none" w:sz="0" w:space="0" w:color="auto"/>
        <w:bottom w:val="none" w:sz="0" w:space="0" w:color="auto"/>
        <w:right w:val="none" w:sz="0" w:space="0" w:color="auto"/>
      </w:divBdr>
    </w:div>
    <w:div w:id="1792936621">
      <w:bodyDiv w:val="1"/>
      <w:marLeft w:val="0"/>
      <w:marRight w:val="0"/>
      <w:marTop w:val="0"/>
      <w:marBottom w:val="0"/>
      <w:divBdr>
        <w:top w:val="none" w:sz="0" w:space="0" w:color="auto"/>
        <w:left w:val="none" w:sz="0" w:space="0" w:color="auto"/>
        <w:bottom w:val="none" w:sz="0" w:space="0" w:color="auto"/>
        <w:right w:val="none" w:sz="0" w:space="0" w:color="auto"/>
      </w:divBdr>
    </w:div>
    <w:div w:id="1798332855">
      <w:bodyDiv w:val="1"/>
      <w:marLeft w:val="0"/>
      <w:marRight w:val="0"/>
      <w:marTop w:val="0"/>
      <w:marBottom w:val="0"/>
      <w:divBdr>
        <w:top w:val="none" w:sz="0" w:space="0" w:color="auto"/>
        <w:left w:val="none" w:sz="0" w:space="0" w:color="auto"/>
        <w:bottom w:val="none" w:sz="0" w:space="0" w:color="auto"/>
        <w:right w:val="none" w:sz="0" w:space="0" w:color="auto"/>
      </w:divBdr>
    </w:div>
    <w:div w:id="1803503048">
      <w:bodyDiv w:val="1"/>
      <w:marLeft w:val="0"/>
      <w:marRight w:val="0"/>
      <w:marTop w:val="0"/>
      <w:marBottom w:val="0"/>
      <w:divBdr>
        <w:top w:val="none" w:sz="0" w:space="0" w:color="auto"/>
        <w:left w:val="none" w:sz="0" w:space="0" w:color="auto"/>
        <w:bottom w:val="none" w:sz="0" w:space="0" w:color="auto"/>
        <w:right w:val="none" w:sz="0" w:space="0" w:color="auto"/>
      </w:divBdr>
    </w:div>
    <w:div w:id="1808668474">
      <w:bodyDiv w:val="1"/>
      <w:marLeft w:val="0"/>
      <w:marRight w:val="0"/>
      <w:marTop w:val="0"/>
      <w:marBottom w:val="0"/>
      <w:divBdr>
        <w:top w:val="none" w:sz="0" w:space="0" w:color="auto"/>
        <w:left w:val="none" w:sz="0" w:space="0" w:color="auto"/>
        <w:bottom w:val="none" w:sz="0" w:space="0" w:color="auto"/>
        <w:right w:val="none" w:sz="0" w:space="0" w:color="auto"/>
      </w:divBdr>
    </w:div>
    <w:div w:id="1828549459">
      <w:bodyDiv w:val="1"/>
      <w:marLeft w:val="0"/>
      <w:marRight w:val="0"/>
      <w:marTop w:val="0"/>
      <w:marBottom w:val="0"/>
      <w:divBdr>
        <w:top w:val="none" w:sz="0" w:space="0" w:color="auto"/>
        <w:left w:val="none" w:sz="0" w:space="0" w:color="auto"/>
        <w:bottom w:val="none" w:sz="0" w:space="0" w:color="auto"/>
        <w:right w:val="none" w:sz="0" w:space="0" w:color="auto"/>
      </w:divBdr>
    </w:div>
    <w:div w:id="1837526797">
      <w:bodyDiv w:val="1"/>
      <w:marLeft w:val="0"/>
      <w:marRight w:val="0"/>
      <w:marTop w:val="0"/>
      <w:marBottom w:val="0"/>
      <w:divBdr>
        <w:top w:val="none" w:sz="0" w:space="0" w:color="auto"/>
        <w:left w:val="none" w:sz="0" w:space="0" w:color="auto"/>
        <w:bottom w:val="none" w:sz="0" w:space="0" w:color="auto"/>
        <w:right w:val="none" w:sz="0" w:space="0" w:color="auto"/>
      </w:divBdr>
    </w:div>
    <w:div w:id="1837844666">
      <w:bodyDiv w:val="1"/>
      <w:marLeft w:val="0"/>
      <w:marRight w:val="0"/>
      <w:marTop w:val="0"/>
      <w:marBottom w:val="0"/>
      <w:divBdr>
        <w:top w:val="none" w:sz="0" w:space="0" w:color="auto"/>
        <w:left w:val="none" w:sz="0" w:space="0" w:color="auto"/>
        <w:bottom w:val="none" w:sz="0" w:space="0" w:color="auto"/>
        <w:right w:val="none" w:sz="0" w:space="0" w:color="auto"/>
      </w:divBdr>
    </w:div>
    <w:div w:id="1857772387">
      <w:bodyDiv w:val="1"/>
      <w:marLeft w:val="0"/>
      <w:marRight w:val="0"/>
      <w:marTop w:val="0"/>
      <w:marBottom w:val="0"/>
      <w:divBdr>
        <w:top w:val="none" w:sz="0" w:space="0" w:color="auto"/>
        <w:left w:val="none" w:sz="0" w:space="0" w:color="auto"/>
        <w:bottom w:val="none" w:sz="0" w:space="0" w:color="auto"/>
        <w:right w:val="none" w:sz="0" w:space="0" w:color="auto"/>
      </w:divBdr>
    </w:div>
    <w:div w:id="1870490752">
      <w:bodyDiv w:val="1"/>
      <w:marLeft w:val="0"/>
      <w:marRight w:val="0"/>
      <w:marTop w:val="0"/>
      <w:marBottom w:val="0"/>
      <w:divBdr>
        <w:top w:val="none" w:sz="0" w:space="0" w:color="auto"/>
        <w:left w:val="none" w:sz="0" w:space="0" w:color="auto"/>
        <w:bottom w:val="none" w:sz="0" w:space="0" w:color="auto"/>
        <w:right w:val="none" w:sz="0" w:space="0" w:color="auto"/>
      </w:divBdr>
    </w:div>
    <w:div w:id="1880124482">
      <w:bodyDiv w:val="1"/>
      <w:marLeft w:val="0"/>
      <w:marRight w:val="0"/>
      <w:marTop w:val="0"/>
      <w:marBottom w:val="0"/>
      <w:divBdr>
        <w:top w:val="none" w:sz="0" w:space="0" w:color="auto"/>
        <w:left w:val="none" w:sz="0" w:space="0" w:color="auto"/>
        <w:bottom w:val="none" w:sz="0" w:space="0" w:color="auto"/>
        <w:right w:val="none" w:sz="0" w:space="0" w:color="auto"/>
      </w:divBdr>
    </w:div>
    <w:div w:id="1913152987">
      <w:bodyDiv w:val="1"/>
      <w:marLeft w:val="0"/>
      <w:marRight w:val="0"/>
      <w:marTop w:val="0"/>
      <w:marBottom w:val="0"/>
      <w:divBdr>
        <w:top w:val="none" w:sz="0" w:space="0" w:color="auto"/>
        <w:left w:val="none" w:sz="0" w:space="0" w:color="auto"/>
        <w:bottom w:val="none" w:sz="0" w:space="0" w:color="auto"/>
        <w:right w:val="none" w:sz="0" w:space="0" w:color="auto"/>
      </w:divBdr>
    </w:div>
    <w:div w:id="1921214022">
      <w:bodyDiv w:val="1"/>
      <w:marLeft w:val="0"/>
      <w:marRight w:val="0"/>
      <w:marTop w:val="0"/>
      <w:marBottom w:val="0"/>
      <w:divBdr>
        <w:top w:val="none" w:sz="0" w:space="0" w:color="auto"/>
        <w:left w:val="none" w:sz="0" w:space="0" w:color="auto"/>
        <w:bottom w:val="none" w:sz="0" w:space="0" w:color="auto"/>
        <w:right w:val="none" w:sz="0" w:space="0" w:color="auto"/>
      </w:divBdr>
    </w:div>
    <w:div w:id="1951164234">
      <w:bodyDiv w:val="1"/>
      <w:marLeft w:val="0"/>
      <w:marRight w:val="0"/>
      <w:marTop w:val="0"/>
      <w:marBottom w:val="0"/>
      <w:divBdr>
        <w:top w:val="none" w:sz="0" w:space="0" w:color="auto"/>
        <w:left w:val="none" w:sz="0" w:space="0" w:color="auto"/>
        <w:bottom w:val="none" w:sz="0" w:space="0" w:color="auto"/>
        <w:right w:val="none" w:sz="0" w:space="0" w:color="auto"/>
      </w:divBdr>
    </w:div>
    <w:div w:id="1959796625">
      <w:bodyDiv w:val="1"/>
      <w:marLeft w:val="0"/>
      <w:marRight w:val="0"/>
      <w:marTop w:val="0"/>
      <w:marBottom w:val="0"/>
      <w:divBdr>
        <w:top w:val="none" w:sz="0" w:space="0" w:color="auto"/>
        <w:left w:val="none" w:sz="0" w:space="0" w:color="auto"/>
        <w:bottom w:val="none" w:sz="0" w:space="0" w:color="auto"/>
        <w:right w:val="none" w:sz="0" w:space="0" w:color="auto"/>
      </w:divBdr>
    </w:div>
    <w:div w:id="1962565732">
      <w:bodyDiv w:val="1"/>
      <w:marLeft w:val="0"/>
      <w:marRight w:val="0"/>
      <w:marTop w:val="0"/>
      <w:marBottom w:val="0"/>
      <w:divBdr>
        <w:top w:val="none" w:sz="0" w:space="0" w:color="auto"/>
        <w:left w:val="none" w:sz="0" w:space="0" w:color="auto"/>
        <w:bottom w:val="none" w:sz="0" w:space="0" w:color="auto"/>
        <w:right w:val="none" w:sz="0" w:space="0" w:color="auto"/>
      </w:divBdr>
    </w:div>
    <w:div w:id="1965116890">
      <w:bodyDiv w:val="1"/>
      <w:marLeft w:val="0"/>
      <w:marRight w:val="0"/>
      <w:marTop w:val="0"/>
      <w:marBottom w:val="0"/>
      <w:divBdr>
        <w:top w:val="none" w:sz="0" w:space="0" w:color="auto"/>
        <w:left w:val="none" w:sz="0" w:space="0" w:color="auto"/>
        <w:bottom w:val="none" w:sz="0" w:space="0" w:color="auto"/>
        <w:right w:val="none" w:sz="0" w:space="0" w:color="auto"/>
      </w:divBdr>
    </w:div>
    <w:div w:id="1967806267">
      <w:bodyDiv w:val="1"/>
      <w:marLeft w:val="0"/>
      <w:marRight w:val="0"/>
      <w:marTop w:val="0"/>
      <w:marBottom w:val="0"/>
      <w:divBdr>
        <w:top w:val="none" w:sz="0" w:space="0" w:color="auto"/>
        <w:left w:val="none" w:sz="0" w:space="0" w:color="auto"/>
        <w:bottom w:val="none" w:sz="0" w:space="0" w:color="auto"/>
        <w:right w:val="none" w:sz="0" w:space="0" w:color="auto"/>
      </w:divBdr>
    </w:div>
    <w:div w:id="1978141377">
      <w:bodyDiv w:val="1"/>
      <w:marLeft w:val="0"/>
      <w:marRight w:val="0"/>
      <w:marTop w:val="0"/>
      <w:marBottom w:val="0"/>
      <w:divBdr>
        <w:top w:val="none" w:sz="0" w:space="0" w:color="auto"/>
        <w:left w:val="none" w:sz="0" w:space="0" w:color="auto"/>
        <w:bottom w:val="none" w:sz="0" w:space="0" w:color="auto"/>
        <w:right w:val="none" w:sz="0" w:space="0" w:color="auto"/>
      </w:divBdr>
    </w:div>
    <w:div w:id="1986079368">
      <w:bodyDiv w:val="1"/>
      <w:marLeft w:val="0"/>
      <w:marRight w:val="0"/>
      <w:marTop w:val="0"/>
      <w:marBottom w:val="0"/>
      <w:divBdr>
        <w:top w:val="none" w:sz="0" w:space="0" w:color="auto"/>
        <w:left w:val="none" w:sz="0" w:space="0" w:color="auto"/>
        <w:bottom w:val="none" w:sz="0" w:space="0" w:color="auto"/>
        <w:right w:val="none" w:sz="0" w:space="0" w:color="auto"/>
      </w:divBdr>
    </w:div>
    <w:div w:id="1986811295">
      <w:bodyDiv w:val="1"/>
      <w:marLeft w:val="0"/>
      <w:marRight w:val="0"/>
      <w:marTop w:val="0"/>
      <w:marBottom w:val="0"/>
      <w:divBdr>
        <w:top w:val="none" w:sz="0" w:space="0" w:color="auto"/>
        <w:left w:val="none" w:sz="0" w:space="0" w:color="auto"/>
        <w:bottom w:val="none" w:sz="0" w:space="0" w:color="auto"/>
        <w:right w:val="none" w:sz="0" w:space="0" w:color="auto"/>
      </w:divBdr>
    </w:div>
    <w:div w:id="1999531348">
      <w:bodyDiv w:val="1"/>
      <w:marLeft w:val="0"/>
      <w:marRight w:val="0"/>
      <w:marTop w:val="0"/>
      <w:marBottom w:val="0"/>
      <w:divBdr>
        <w:top w:val="none" w:sz="0" w:space="0" w:color="auto"/>
        <w:left w:val="none" w:sz="0" w:space="0" w:color="auto"/>
        <w:bottom w:val="none" w:sz="0" w:space="0" w:color="auto"/>
        <w:right w:val="none" w:sz="0" w:space="0" w:color="auto"/>
      </w:divBdr>
    </w:div>
    <w:div w:id="2001736654">
      <w:bodyDiv w:val="1"/>
      <w:marLeft w:val="0"/>
      <w:marRight w:val="0"/>
      <w:marTop w:val="0"/>
      <w:marBottom w:val="0"/>
      <w:divBdr>
        <w:top w:val="none" w:sz="0" w:space="0" w:color="auto"/>
        <w:left w:val="none" w:sz="0" w:space="0" w:color="auto"/>
        <w:bottom w:val="none" w:sz="0" w:space="0" w:color="auto"/>
        <w:right w:val="none" w:sz="0" w:space="0" w:color="auto"/>
      </w:divBdr>
    </w:div>
    <w:div w:id="2011062723">
      <w:bodyDiv w:val="1"/>
      <w:marLeft w:val="0"/>
      <w:marRight w:val="0"/>
      <w:marTop w:val="0"/>
      <w:marBottom w:val="0"/>
      <w:divBdr>
        <w:top w:val="none" w:sz="0" w:space="0" w:color="auto"/>
        <w:left w:val="none" w:sz="0" w:space="0" w:color="auto"/>
        <w:bottom w:val="none" w:sz="0" w:space="0" w:color="auto"/>
        <w:right w:val="none" w:sz="0" w:space="0" w:color="auto"/>
      </w:divBdr>
    </w:div>
    <w:div w:id="2013020571">
      <w:bodyDiv w:val="1"/>
      <w:marLeft w:val="0"/>
      <w:marRight w:val="0"/>
      <w:marTop w:val="0"/>
      <w:marBottom w:val="0"/>
      <w:divBdr>
        <w:top w:val="none" w:sz="0" w:space="0" w:color="auto"/>
        <w:left w:val="none" w:sz="0" w:space="0" w:color="auto"/>
        <w:bottom w:val="none" w:sz="0" w:space="0" w:color="auto"/>
        <w:right w:val="none" w:sz="0" w:space="0" w:color="auto"/>
      </w:divBdr>
    </w:div>
    <w:div w:id="2021006754">
      <w:bodyDiv w:val="1"/>
      <w:marLeft w:val="0"/>
      <w:marRight w:val="0"/>
      <w:marTop w:val="0"/>
      <w:marBottom w:val="0"/>
      <w:divBdr>
        <w:top w:val="none" w:sz="0" w:space="0" w:color="auto"/>
        <w:left w:val="none" w:sz="0" w:space="0" w:color="auto"/>
        <w:bottom w:val="none" w:sz="0" w:space="0" w:color="auto"/>
        <w:right w:val="none" w:sz="0" w:space="0" w:color="auto"/>
      </w:divBdr>
    </w:div>
    <w:div w:id="2029720952">
      <w:bodyDiv w:val="1"/>
      <w:marLeft w:val="0"/>
      <w:marRight w:val="0"/>
      <w:marTop w:val="0"/>
      <w:marBottom w:val="0"/>
      <w:divBdr>
        <w:top w:val="none" w:sz="0" w:space="0" w:color="auto"/>
        <w:left w:val="none" w:sz="0" w:space="0" w:color="auto"/>
        <w:bottom w:val="none" w:sz="0" w:space="0" w:color="auto"/>
        <w:right w:val="none" w:sz="0" w:space="0" w:color="auto"/>
      </w:divBdr>
    </w:div>
    <w:div w:id="2030525279">
      <w:bodyDiv w:val="1"/>
      <w:marLeft w:val="0"/>
      <w:marRight w:val="0"/>
      <w:marTop w:val="0"/>
      <w:marBottom w:val="0"/>
      <w:divBdr>
        <w:top w:val="none" w:sz="0" w:space="0" w:color="auto"/>
        <w:left w:val="none" w:sz="0" w:space="0" w:color="auto"/>
        <w:bottom w:val="none" w:sz="0" w:space="0" w:color="auto"/>
        <w:right w:val="none" w:sz="0" w:space="0" w:color="auto"/>
      </w:divBdr>
    </w:div>
    <w:div w:id="2031948139">
      <w:bodyDiv w:val="1"/>
      <w:marLeft w:val="0"/>
      <w:marRight w:val="0"/>
      <w:marTop w:val="0"/>
      <w:marBottom w:val="0"/>
      <w:divBdr>
        <w:top w:val="none" w:sz="0" w:space="0" w:color="auto"/>
        <w:left w:val="none" w:sz="0" w:space="0" w:color="auto"/>
        <w:bottom w:val="none" w:sz="0" w:space="0" w:color="auto"/>
        <w:right w:val="none" w:sz="0" w:space="0" w:color="auto"/>
      </w:divBdr>
    </w:div>
    <w:div w:id="2036417166">
      <w:bodyDiv w:val="1"/>
      <w:marLeft w:val="0"/>
      <w:marRight w:val="0"/>
      <w:marTop w:val="0"/>
      <w:marBottom w:val="0"/>
      <w:divBdr>
        <w:top w:val="none" w:sz="0" w:space="0" w:color="auto"/>
        <w:left w:val="none" w:sz="0" w:space="0" w:color="auto"/>
        <w:bottom w:val="none" w:sz="0" w:space="0" w:color="auto"/>
        <w:right w:val="none" w:sz="0" w:space="0" w:color="auto"/>
      </w:divBdr>
    </w:div>
    <w:div w:id="2038921548">
      <w:bodyDiv w:val="1"/>
      <w:marLeft w:val="0"/>
      <w:marRight w:val="0"/>
      <w:marTop w:val="0"/>
      <w:marBottom w:val="0"/>
      <w:divBdr>
        <w:top w:val="none" w:sz="0" w:space="0" w:color="auto"/>
        <w:left w:val="none" w:sz="0" w:space="0" w:color="auto"/>
        <w:bottom w:val="none" w:sz="0" w:space="0" w:color="auto"/>
        <w:right w:val="none" w:sz="0" w:space="0" w:color="auto"/>
      </w:divBdr>
    </w:div>
    <w:div w:id="2044551867">
      <w:bodyDiv w:val="1"/>
      <w:marLeft w:val="0"/>
      <w:marRight w:val="0"/>
      <w:marTop w:val="0"/>
      <w:marBottom w:val="0"/>
      <w:divBdr>
        <w:top w:val="none" w:sz="0" w:space="0" w:color="auto"/>
        <w:left w:val="none" w:sz="0" w:space="0" w:color="auto"/>
        <w:bottom w:val="none" w:sz="0" w:space="0" w:color="auto"/>
        <w:right w:val="none" w:sz="0" w:space="0" w:color="auto"/>
      </w:divBdr>
    </w:div>
    <w:div w:id="2054187419">
      <w:bodyDiv w:val="1"/>
      <w:marLeft w:val="0"/>
      <w:marRight w:val="0"/>
      <w:marTop w:val="0"/>
      <w:marBottom w:val="0"/>
      <w:divBdr>
        <w:top w:val="none" w:sz="0" w:space="0" w:color="auto"/>
        <w:left w:val="none" w:sz="0" w:space="0" w:color="auto"/>
        <w:bottom w:val="none" w:sz="0" w:space="0" w:color="auto"/>
        <w:right w:val="none" w:sz="0" w:space="0" w:color="auto"/>
      </w:divBdr>
    </w:div>
    <w:div w:id="2066100680">
      <w:bodyDiv w:val="1"/>
      <w:marLeft w:val="0"/>
      <w:marRight w:val="0"/>
      <w:marTop w:val="0"/>
      <w:marBottom w:val="0"/>
      <w:divBdr>
        <w:top w:val="none" w:sz="0" w:space="0" w:color="auto"/>
        <w:left w:val="none" w:sz="0" w:space="0" w:color="auto"/>
        <w:bottom w:val="none" w:sz="0" w:space="0" w:color="auto"/>
        <w:right w:val="none" w:sz="0" w:space="0" w:color="auto"/>
      </w:divBdr>
    </w:div>
    <w:div w:id="2072120691">
      <w:bodyDiv w:val="1"/>
      <w:marLeft w:val="0"/>
      <w:marRight w:val="0"/>
      <w:marTop w:val="0"/>
      <w:marBottom w:val="0"/>
      <w:divBdr>
        <w:top w:val="none" w:sz="0" w:space="0" w:color="auto"/>
        <w:left w:val="none" w:sz="0" w:space="0" w:color="auto"/>
        <w:bottom w:val="none" w:sz="0" w:space="0" w:color="auto"/>
        <w:right w:val="none" w:sz="0" w:space="0" w:color="auto"/>
      </w:divBdr>
    </w:div>
    <w:div w:id="2078742132">
      <w:bodyDiv w:val="1"/>
      <w:marLeft w:val="0"/>
      <w:marRight w:val="0"/>
      <w:marTop w:val="0"/>
      <w:marBottom w:val="0"/>
      <w:divBdr>
        <w:top w:val="none" w:sz="0" w:space="0" w:color="auto"/>
        <w:left w:val="none" w:sz="0" w:space="0" w:color="auto"/>
        <w:bottom w:val="none" w:sz="0" w:space="0" w:color="auto"/>
        <w:right w:val="none" w:sz="0" w:space="0" w:color="auto"/>
      </w:divBdr>
    </w:div>
    <w:div w:id="2080589286">
      <w:bodyDiv w:val="1"/>
      <w:marLeft w:val="0"/>
      <w:marRight w:val="0"/>
      <w:marTop w:val="0"/>
      <w:marBottom w:val="0"/>
      <w:divBdr>
        <w:top w:val="none" w:sz="0" w:space="0" w:color="auto"/>
        <w:left w:val="none" w:sz="0" w:space="0" w:color="auto"/>
        <w:bottom w:val="none" w:sz="0" w:space="0" w:color="auto"/>
        <w:right w:val="none" w:sz="0" w:space="0" w:color="auto"/>
      </w:divBdr>
    </w:div>
    <w:div w:id="2088960743">
      <w:bodyDiv w:val="1"/>
      <w:marLeft w:val="0"/>
      <w:marRight w:val="0"/>
      <w:marTop w:val="0"/>
      <w:marBottom w:val="0"/>
      <w:divBdr>
        <w:top w:val="none" w:sz="0" w:space="0" w:color="auto"/>
        <w:left w:val="none" w:sz="0" w:space="0" w:color="auto"/>
        <w:bottom w:val="none" w:sz="0" w:space="0" w:color="auto"/>
        <w:right w:val="none" w:sz="0" w:space="0" w:color="auto"/>
      </w:divBdr>
    </w:div>
    <w:div w:id="2098401306">
      <w:bodyDiv w:val="1"/>
      <w:marLeft w:val="0"/>
      <w:marRight w:val="0"/>
      <w:marTop w:val="0"/>
      <w:marBottom w:val="0"/>
      <w:divBdr>
        <w:top w:val="none" w:sz="0" w:space="0" w:color="auto"/>
        <w:left w:val="none" w:sz="0" w:space="0" w:color="auto"/>
        <w:bottom w:val="none" w:sz="0" w:space="0" w:color="auto"/>
        <w:right w:val="none" w:sz="0" w:space="0" w:color="auto"/>
      </w:divBdr>
    </w:div>
    <w:div w:id="2100253441">
      <w:bodyDiv w:val="1"/>
      <w:marLeft w:val="0"/>
      <w:marRight w:val="0"/>
      <w:marTop w:val="0"/>
      <w:marBottom w:val="0"/>
      <w:divBdr>
        <w:top w:val="none" w:sz="0" w:space="0" w:color="auto"/>
        <w:left w:val="none" w:sz="0" w:space="0" w:color="auto"/>
        <w:bottom w:val="none" w:sz="0" w:space="0" w:color="auto"/>
        <w:right w:val="none" w:sz="0" w:space="0" w:color="auto"/>
      </w:divBdr>
    </w:div>
    <w:div w:id="2121800166">
      <w:bodyDiv w:val="1"/>
      <w:marLeft w:val="0"/>
      <w:marRight w:val="0"/>
      <w:marTop w:val="0"/>
      <w:marBottom w:val="0"/>
      <w:divBdr>
        <w:top w:val="none" w:sz="0" w:space="0" w:color="auto"/>
        <w:left w:val="none" w:sz="0" w:space="0" w:color="auto"/>
        <w:bottom w:val="none" w:sz="0" w:space="0" w:color="auto"/>
        <w:right w:val="none" w:sz="0" w:space="0" w:color="auto"/>
      </w:divBdr>
    </w:div>
    <w:div w:id="2122799452">
      <w:bodyDiv w:val="1"/>
      <w:marLeft w:val="0"/>
      <w:marRight w:val="0"/>
      <w:marTop w:val="0"/>
      <w:marBottom w:val="0"/>
      <w:divBdr>
        <w:top w:val="none" w:sz="0" w:space="0" w:color="auto"/>
        <w:left w:val="none" w:sz="0" w:space="0" w:color="auto"/>
        <w:bottom w:val="none" w:sz="0" w:space="0" w:color="auto"/>
        <w:right w:val="none" w:sz="0" w:space="0" w:color="auto"/>
      </w:divBdr>
    </w:div>
    <w:div w:id="2138986251">
      <w:bodyDiv w:val="1"/>
      <w:marLeft w:val="0"/>
      <w:marRight w:val="0"/>
      <w:marTop w:val="0"/>
      <w:marBottom w:val="0"/>
      <w:divBdr>
        <w:top w:val="none" w:sz="0" w:space="0" w:color="auto"/>
        <w:left w:val="none" w:sz="0" w:space="0" w:color="auto"/>
        <w:bottom w:val="none" w:sz="0" w:space="0" w:color="auto"/>
        <w:right w:val="none" w:sz="0" w:space="0" w:color="auto"/>
      </w:divBdr>
    </w:div>
    <w:div w:id="214257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33333333333333333333.vsdx"/><Relationship Id="rId21" Type="http://schemas.openxmlformats.org/officeDocument/2006/relationships/package" Target="embeddings/Microsoft_Visio_Drawing111111111111111111111.vsdx"/><Relationship Id="rId42" Type="http://schemas.openxmlformats.org/officeDocument/2006/relationships/hyperlink" Target="file:///D:\ajacomino\Working\WeDo\Projetos\Fraud\Oi\PRJ0002531-Novo_Antifraude_RAID-FMS_V4\FMSD_XX.X.XX.XXX.XXX.XX_001%20-%20OI%20FMS%20Onda%201%20Specification_20171101.xlsx" TargetMode="External"/><Relationship Id="rId47" Type="http://schemas.openxmlformats.org/officeDocument/2006/relationships/image" Target="media/image13.png"/><Relationship Id="rId63" Type="http://schemas.openxmlformats.org/officeDocument/2006/relationships/image" Target="media/image25.emf"/><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0.png"/><Relationship Id="rId16" Type="http://schemas.openxmlformats.org/officeDocument/2006/relationships/oleObject" Target="embeddings/Microsoft_Word_97_-_2003_Document1.doc"/><Relationship Id="rId11" Type="http://schemas.openxmlformats.org/officeDocument/2006/relationships/image" Target="media/image1.jpeg"/><Relationship Id="rId32" Type="http://schemas.openxmlformats.org/officeDocument/2006/relationships/image" Target="media/image12.emf"/><Relationship Id="rId37" Type="http://schemas.openxmlformats.org/officeDocument/2006/relationships/hyperlink" Target="file:///D:\ajacomino\Working\WeDo\Projetos\Fraud\Oi\PRJ0002531-Novo_Antifraude_RAID-FMS_V4\FMSD_XX.X.XX.XXX.XXX.XX_001%20-%20OI%20FMS%20Onda%201%20Specification_20171101.xlsx" TargetMode="External"/><Relationship Id="rId53" Type="http://schemas.openxmlformats.org/officeDocument/2006/relationships/package" Target="embeddings/Microsoft_Visio_Drawing977777777777777777777.vsdx"/><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6.png"/><Relationship Id="rId27" Type="http://schemas.openxmlformats.org/officeDocument/2006/relationships/image" Target="media/image9.emf"/><Relationship Id="rId43" Type="http://schemas.openxmlformats.org/officeDocument/2006/relationships/hyperlink" Target="file:///D:\ajacomino\Working\WeDo\Projetos\Fraud\Oi\PRJ0002531-Novo_Antifraude_RAID-FMS_V4\FMSD_XX.X.XX.XXX.XXX.XX_001%20-%20OI%20FMS%20Onda%201%20Specification_20171101.xlsx" TargetMode="External"/><Relationship Id="rId48" Type="http://schemas.openxmlformats.org/officeDocument/2006/relationships/image" Target="media/image14.png"/><Relationship Id="rId64" Type="http://schemas.openxmlformats.org/officeDocument/2006/relationships/image" Target="media/image26.emf"/><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emf"/><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8.emf"/><Relationship Id="rId33" Type="http://schemas.openxmlformats.org/officeDocument/2006/relationships/oleObject" Target="embeddings/oleObject1.bin"/><Relationship Id="rId38" Type="http://schemas.openxmlformats.org/officeDocument/2006/relationships/hyperlink" Target="file:///D:\ajacomino\Working\WeDo\Projetos\Fraud\Oi\PRJ0002531-Novo_Antifraude_RAID-FMS_V4\FMSD_XX.X.XX.XXX.XXX.XX_001%20-%20OI%20FMS%20Onda%201%20Specification_20171101.xlsx" TargetMode="External"/><Relationship Id="rId46" Type="http://schemas.openxmlformats.org/officeDocument/2006/relationships/hyperlink" Target="file:///D:\ajacomino\Working\WeDo\Projetos\Fraud\Oi\PRJ0002531-Novo_Antifraude_RAID-FMS_V4\FMSD_XX.X.XX.XXX.XXX.XX_001%20-%20OI%20FMS%20Onda%201%20Specification_20171101.xlsx" TargetMode="External"/><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hyperlink" Target="file:///D:\ajacomino\Working\WeDo\Projetos\Fraud\Oi\PRJ0002531-Novo_Antifraude_RAID-FMS_V4\FMSD_XX.X.XX.XXX.XXX.XX_001%20-%20OI%20FMS%20Onda%201%20Specification_20171101.xlsx" TargetMode="External"/><Relationship Id="rId54" Type="http://schemas.openxmlformats.org/officeDocument/2006/relationships/image" Target="media/image18.emf"/><Relationship Id="rId62" Type="http://schemas.openxmlformats.org/officeDocument/2006/relationships/image" Target="media/image24.emf"/><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7.emf"/><Relationship Id="rId28" Type="http://schemas.openxmlformats.org/officeDocument/2006/relationships/package" Target="embeddings/Microsoft_Visio_Drawing644444444444444444444.vsdx"/><Relationship Id="rId36" Type="http://schemas.openxmlformats.org/officeDocument/2006/relationships/hyperlink" Target="file:///D:\ajacomino\Working\WeDo\Projetos\Fraud\Oi\PRJ0002531-Novo_Antifraude_RAID-FMS_V4\FMSD_XX.X.XX.XXX.XXX.XX_001%20-%20OI%20FMS%20Onda%201%20Specification_20171101.xlsx" TargetMode="External"/><Relationship Id="rId49" Type="http://schemas.openxmlformats.org/officeDocument/2006/relationships/image" Target="media/image15.png"/><Relationship Id="rId57" Type="http://schemas.openxmlformats.org/officeDocument/2006/relationships/package" Target="embeddings/Microsoft_Visio_Drawing1199999999999999999999.vsdx"/><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file:///D:\ajacomino\Working\WeDo\Projetos\Fraud\Oi\PRJ0002531-Novo_Antifraude_RAID-FMS_V4\FMSD_XX.X.XX.XXX.XXX.XX_001%20-%20OI%20FMS%20Onda%201%20Specification_20171101.xlsx" TargetMode="External"/><Relationship Id="rId52" Type="http://schemas.openxmlformats.org/officeDocument/2006/relationships/image" Target="media/image17.emf"/><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oleObject" Target="embeddings/oleObject2.bin"/><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hyperlink" Target="file:///D:\ajacomino\Working\WeDo\Projetos\Fraud\Oi\PRJ0002531-Novo_Antifraude_RAID-FMS_V4\FMSD_XX.X.XX.XXX.XXX.XX_001%20-%20OI%20FMS%20Onda%201%20Specification_20171101.xlsx" TargetMode="External"/><Relationship Id="rId34" Type="http://schemas.openxmlformats.org/officeDocument/2006/relationships/hyperlink" Target="file:///D:\ajacomino\Working\WeDo\Projetos\Fraud\Oi\PRJ0002531-Novo_Antifraude_RAID-FMS_V4\FMSD_XX.X.XX.XXX.XXX.XX_001%20-%20OI%20FMS%20Onda%201%20Specification_20171101.xlsx" TargetMode="External"/><Relationship Id="rId50" Type="http://schemas.openxmlformats.org/officeDocument/2006/relationships/image" Target="media/image16.emf"/><Relationship Id="rId55" Type="http://schemas.openxmlformats.org/officeDocument/2006/relationships/package" Target="embeddings/Microsoft_Visio_Drawing1088888888888888888888.vsdx"/><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322222222222222222222.vsdx"/><Relationship Id="rId40" Type="http://schemas.openxmlformats.org/officeDocument/2006/relationships/hyperlink" Target="file:///D:\Dropbox\WEDO\DEMANDA\FMS\OI\Oi\Arquivos\NCOI_EVALYSER\NCOI_Evalyzer_20170927_a_20170927.xlsx" TargetMode="External"/><Relationship Id="rId45" Type="http://schemas.openxmlformats.org/officeDocument/2006/relationships/hyperlink" Target="file:///D:\ajacomino\Working\WeDo\Projetos\Fraud\Oi\PRJ0002531-Novo_Antifraude_RAID-FMS_V4\FMSD_XX.X.XX.XXX.XXX.XX_001%20-%20OI%20FMS%20Onda%201%20Specification_20171101.xlsx" TargetMode="External"/><Relationship Id="rId66" Type="http://schemas.openxmlformats.org/officeDocument/2006/relationships/image" Target="media/image28.png"/><Relationship Id="rId87" Type="http://schemas.openxmlformats.org/officeDocument/2006/relationships/image" Target="media/image48.png"/><Relationship Id="rId61" Type="http://schemas.openxmlformats.org/officeDocument/2006/relationships/image" Target="media/image23.emf"/><Relationship Id="rId82" Type="http://schemas.openxmlformats.org/officeDocument/2006/relationships/image" Target="media/image44.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package" Target="embeddings/Microsoft_Visio_Drawing755555555555555555555.vsdx"/><Relationship Id="rId35" Type="http://schemas.openxmlformats.org/officeDocument/2006/relationships/hyperlink" Target="file:///D:\ajacomino\Working\WeDo\Projetos\Fraud\Oi\PRJ0002531-Novo_Antifraude_RAID-FMS_V4\FMSD_XX.X.XX.XXX.XXX.XX_001%20-%20OI%20FMS%20Onda%201%20Specification_20171101.xlsx" TargetMode="External"/><Relationship Id="rId56" Type="http://schemas.openxmlformats.org/officeDocument/2006/relationships/image" Target="media/image19.emf"/><Relationship Id="rId77" Type="http://schemas.openxmlformats.org/officeDocument/2006/relationships/image" Target="media/image39.png"/><Relationship Id="rId100"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package" Target="embeddings/Microsoft_Visio_Drawing866666666666666666666.vsdx"/><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Wedo\RMS\RB\STI\STI%2082134\Sistema%20-%20DFXXX%20-%20Nome%20da%20Funcionalida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B2872BEA344FC41BF23D5054E7116B0" ma:contentTypeVersion="0" ma:contentTypeDescription="Crie um novo documento." ma:contentTypeScope="" ma:versionID="0e9b630855ee7576b4196f536fabcde6">
  <xsd:schema xmlns:xsd="http://www.w3.org/2001/XMLSchema" xmlns:p="http://schemas.microsoft.com/office/2006/metadata/properties" targetNamespace="http://schemas.microsoft.com/office/2006/metadata/properties" ma:root="true" ma:fieldsID="834597303d62dd03ddcd59f56325a2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0EFFE-B488-42B8-B464-66BAC20E8FD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48CB3F-F7A7-42AB-96B2-49B8C52547FC}">
  <ds:schemaRefs>
    <ds:schemaRef ds:uri="http://schemas.microsoft.com/sharepoint/v3/contenttype/forms"/>
  </ds:schemaRefs>
</ds:datastoreItem>
</file>

<file path=customXml/itemProps3.xml><?xml version="1.0" encoding="utf-8"?>
<ds:datastoreItem xmlns:ds="http://schemas.openxmlformats.org/officeDocument/2006/customXml" ds:itemID="{36932374-D123-4B32-95DE-385D994C29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1DE6509-7AA0-4058-9CFB-A3E38FFF6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Sistema - DFXXX - Nome da Funcionalidade.dot</Template>
  <TotalTime>21077</TotalTime>
  <Pages>1</Pages>
  <Words>48294</Words>
  <Characters>260792</Characters>
  <Application>Microsoft Office Word</Application>
  <DocSecurity>0</DocSecurity>
  <Lines>2173</Lines>
  <Paragraphs>616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Especificação de Casos de Uso</vt:lpstr>
      <vt:lpstr>Especificação de Casos de Uso</vt:lpstr>
    </vt:vector>
  </TitlesOfParts>
  <Company>Oi - Simples Assim</Company>
  <LinksUpToDate>false</LinksUpToDate>
  <CharactersWithSpaces>308470</CharactersWithSpaces>
  <SharedDoc>false</SharedDoc>
  <HLinks>
    <vt:vector size="30" baseType="variant">
      <vt:variant>
        <vt:i4>1966140</vt:i4>
      </vt:variant>
      <vt:variant>
        <vt:i4>26</vt:i4>
      </vt:variant>
      <vt:variant>
        <vt:i4>0</vt:i4>
      </vt:variant>
      <vt:variant>
        <vt:i4>5</vt:i4>
      </vt:variant>
      <vt:variant>
        <vt:lpwstr/>
      </vt:variant>
      <vt:variant>
        <vt:lpwstr>_Toc327812911</vt:lpwstr>
      </vt:variant>
      <vt:variant>
        <vt:i4>1966140</vt:i4>
      </vt:variant>
      <vt:variant>
        <vt:i4>20</vt:i4>
      </vt:variant>
      <vt:variant>
        <vt:i4>0</vt:i4>
      </vt:variant>
      <vt:variant>
        <vt:i4>5</vt:i4>
      </vt:variant>
      <vt:variant>
        <vt:lpwstr/>
      </vt:variant>
      <vt:variant>
        <vt:lpwstr>_Toc327812910</vt:lpwstr>
      </vt:variant>
      <vt:variant>
        <vt:i4>2031676</vt:i4>
      </vt:variant>
      <vt:variant>
        <vt:i4>14</vt:i4>
      </vt:variant>
      <vt:variant>
        <vt:i4>0</vt:i4>
      </vt:variant>
      <vt:variant>
        <vt:i4>5</vt:i4>
      </vt:variant>
      <vt:variant>
        <vt:lpwstr/>
      </vt:variant>
      <vt:variant>
        <vt:lpwstr>_Toc327812909</vt:lpwstr>
      </vt:variant>
      <vt:variant>
        <vt:i4>2031676</vt:i4>
      </vt:variant>
      <vt:variant>
        <vt:i4>8</vt:i4>
      </vt:variant>
      <vt:variant>
        <vt:i4>0</vt:i4>
      </vt:variant>
      <vt:variant>
        <vt:i4>5</vt:i4>
      </vt:variant>
      <vt:variant>
        <vt:lpwstr/>
      </vt:variant>
      <vt:variant>
        <vt:lpwstr>_Toc327812908</vt:lpwstr>
      </vt:variant>
      <vt:variant>
        <vt:i4>2031676</vt:i4>
      </vt:variant>
      <vt:variant>
        <vt:i4>2</vt:i4>
      </vt:variant>
      <vt:variant>
        <vt:i4>0</vt:i4>
      </vt:variant>
      <vt:variant>
        <vt:i4>5</vt:i4>
      </vt:variant>
      <vt:variant>
        <vt:lpwstr/>
      </vt:variant>
      <vt:variant>
        <vt:lpwstr>_Toc327812907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de Casos de Uso</dc:title>
  <dc:creator>WeDo Technologies</dc:creator>
  <cp:keywords>caso de uso; user case</cp:keywords>
  <cp:lastModifiedBy>Giullyan Metzker Kuntze</cp:lastModifiedBy>
  <cp:revision>98</cp:revision>
  <dcterms:created xsi:type="dcterms:W3CDTF">2017-11-09T18:10:00Z</dcterms:created>
  <dcterms:modified xsi:type="dcterms:W3CDTF">2017-12-13T16:49:00Z</dcterms:modified>
</cp:coreProperties>
</file>